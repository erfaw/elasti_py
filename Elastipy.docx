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272727"/>
  <w:body>
    <w:p w14:paraId="5E19149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کورس </w:t>
      </w:r>
      <w:r w:rsidRPr="00CB12CF">
        <w:rPr>
          <w:rFonts w:cs="Calibri"/>
          <w:sz w:val="28"/>
          <w:szCs w:val="28"/>
          <w:lang w:bidi="fa-IR"/>
        </w:rPr>
        <w:t>udemy – 100 days of code</w:t>
      </w:r>
    </w:p>
    <w:p w14:paraId="033744C1" w14:textId="77777777" w:rsidR="00776D6D" w:rsidRPr="00CB12CF" w:rsidRDefault="00776D6D" w:rsidP="00A07812">
      <w:pPr>
        <w:bidi/>
        <w:spacing w:line="276" w:lineRule="auto"/>
        <w:jc w:val="both"/>
        <w:rPr>
          <w:rFonts w:cs="Calibri"/>
          <w:sz w:val="28"/>
          <w:szCs w:val="28"/>
          <w:lang w:bidi="fa-IR"/>
        </w:rPr>
      </w:pPr>
    </w:p>
    <w:p w14:paraId="7A5546C6" w14:textId="77777777" w:rsidR="00776D6D" w:rsidRPr="00CB12CF" w:rsidRDefault="00CB12CF" w:rsidP="00A07812">
      <w:pPr>
        <w:bidi/>
        <w:spacing w:line="276" w:lineRule="auto"/>
        <w:jc w:val="both"/>
        <w:rPr>
          <w:rFonts w:cs="Calibri"/>
        </w:rPr>
      </w:pPr>
      <w:bookmarkStart w:id="0" w:name="I4030809"/>
      <w:r w:rsidRPr="00CB12CF">
        <w:rPr>
          <w:rFonts w:cs="Calibri"/>
          <w:sz w:val="28"/>
          <w:szCs w:val="28"/>
          <w:lang w:bidi="fa-IR"/>
        </w:rPr>
        <w:t>Day001</w:t>
      </w:r>
      <w:bookmarkEnd w:id="0"/>
    </w:p>
    <w:p w14:paraId="34890FA5" w14:textId="77777777" w:rsidR="00776D6D" w:rsidRPr="00CB12CF" w:rsidRDefault="00CB12CF" w:rsidP="00A07812">
      <w:pPr>
        <w:bidi/>
        <w:spacing w:line="276" w:lineRule="auto"/>
        <w:jc w:val="both"/>
        <w:rPr>
          <w:rFonts w:cs="Calibri"/>
        </w:rPr>
      </w:pPr>
      <w:r w:rsidRPr="00CB12CF">
        <w:rPr>
          <w:rFonts w:cs="Calibri"/>
          <w:sz w:val="28"/>
          <w:szCs w:val="28"/>
          <w:rtl/>
          <w:lang w:bidi="fa-IR"/>
        </w:rPr>
        <w:t>میتونیم برای کمک گرفتن در کورس با #</w:t>
      </w:r>
      <w:r w:rsidRPr="00CB12CF">
        <w:rPr>
          <w:rFonts w:cs="Calibri"/>
          <w:sz w:val="28"/>
          <w:szCs w:val="28"/>
          <w:lang w:bidi="fa-IR"/>
        </w:rPr>
        <w:t>100daysofcode</w:t>
      </w:r>
      <w:r w:rsidRPr="00CB12CF">
        <w:rPr>
          <w:rFonts w:cs="Calibri"/>
          <w:sz w:val="28"/>
          <w:szCs w:val="28"/>
          <w:rtl/>
          <w:lang w:bidi="fa-IR"/>
        </w:rPr>
        <w:t xml:space="preserve"> توی تویتر مطلب پیدا کنیم.</w:t>
      </w:r>
    </w:p>
    <w:p w14:paraId="092A0523"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5D0C436F" wp14:editId="3A83E55F">
            <wp:extent cx="5733415" cy="100711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7"/>
                    <a:stretch>
                      <a:fillRect/>
                    </a:stretch>
                  </pic:blipFill>
                  <pic:spPr bwMode="auto">
                    <a:xfrm>
                      <a:off x="0" y="0"/>
                      <a:ext cx="5733415" cy="1007110"/>
                    </a:xfrm>
                    <a:prstGeom prst="rect">
                      <a:avLst/>
                    </a:prstGeom>
                  </pic:spPr>
                </pic:pic>
              </a:graphicData>
            </a:graphic>
          </wp:inline>
        </w:drawing>
      </w:r>
    </w:p>
    <w:p w14:paraId="2C13BB2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میخوایم </w:t>
      </w:r>
      <w:r w:rsidRPr="00CB12CF">
        <w:rPr>
          <w:rFonts w:cs="Calibri"/>
          <w:sz w:val="28"/>
          <w:szCs w:val="28"/>
          <w:lang w:bidi="fa-IR"/>
        </w:rPr>
        <w:t>the band name generator</w:t>
      </w:r>
      <w:r w:rsidRPr="00CB12CF">
        <w:rPr>
          <w:rFonts w:cs="Calibri"/>
          <w:sz w:val="28"/>
          <w:szCs w:val="28"/>
          <w:rtl/>
          <w:lang w:bidi="fa-IR"/>
        </w:rPr>
        <w:t xml:space="preserve"> بسازیم.</w:t>
      </w:r>
    </w:p>
    <w:p w14:paraId="0C006E50" w14:textId="77777777" w:rsidR="00776D6D" w:rsidRPr="00CB12CF" w:rsidRDefault="00CB12CF" w:rsidP="00A07812">
      <w:pPr>
        <w:bidi/>
        <w:spacing w:line="276" w:lineRule="auto"/>
        <w:jc w:val="both"/>
        <w:rPr>
          <w:rFonts w:cs="Calibri"/>
        </w:rPr>
      </w:pPr>
      <w:r w:rsidRPr="00CB12CF">
        <w:rPr>
          <w:rFonts w:cs="Calibri"/>
          <w:sz w:val="28"/>
          <w:szCs w:val="28"/>
          <w:lang w:bidi="fa-IR"/>
        </w:rPr>
        <w:t>Hello world</w:t>
      </w:r>
      <w:r w:rsidRPr="00CB12CF">
        <w:rPr>
          <w:rFonts w:cs="Calibri"/>
          <w:sz w:val="28"/>
          <w:szCs w:val="28"/>
          <w:rtl/>
          <w:lang w:bidi="fa-IR"/>
        </w:rPr>
        <w:t xml:space="preserve"> رو رفت و داره استرینگ توضیح میده .</w:t>
      </w:r>
    </w:p>
    <w:p w14:paraId="0794B90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توی </w:t>
      </w:r>
      <w:r w:rsidRPr="00CB12CF">
        <w:rPr>
          <w:rFonts w:cs="Calibri"/>
          <w:sz w:val="28"/>
          <w:szCs w:val="28"/>
          <w:lang w:bidi="fa-IR"/>
        </w:rPr>
        <w:t>pycharm</w:t>
      </w:r>
      <w:r w:rsidRPr="00CB12CF">
        <w:rPr>
          <w:rFonts w:cs="Calibri"/>
          <w:sz w:val="28"/>
          <w:szCs w:val="28"/>
          <w:rtl/>
          <w:lang w:bidi="fa-IR"/>
        </w:rPr>
        <w:t xml:space="preserve"> داره پیش میره ، و جالبیش اینه که توی </w:t>
      </w:r>
      <w:r w:rsidRPr="00CB12CF">
        <w:rPr>
          <w:rFonts w:cs="Calibri"/>
          <w:sz w:val="28"/>
          <w:szCs w:val="28"/>
          <w:lang w:bidi="fa-IR"/>
        </w:rPr>
        <w:t>Pycharm</w:t>
      </w:r>
      <w:r w:rsidRPr="00CB12CF">
        <w:rPr>
          <w:rFonts w:cs="Calibri"/>
          <w:sz w:val="28"/>
          <w:szCs w:val="28"/>
          <w:rtl/>
          <w:lang w:bidi="fa-IR"/>
        </w:rPr>
        <w:t xml:space="preserve"> میتونیم اون هایلایتی که زیر چیزای اشتباه میندازه رو هاور کنیم و نکته ش رو ببینیم. فکر کنم این توی </w:t>
      </w:r>
      <w:r w:rsidRPr="00CB12CF">
        <w:rPr>
          <w:rFonts w:cs="Calibri"/>
          <w:sz w:val="28"/>
          <w:szCs w:val="28"/>
          <w:lang w:bidi="fa-IR"/>
        </w:rPr>
        <w:t>vscode</w:t>
      </w:r>
      <w:r w:rsidRPr="00CB12CF">
        <w:rPr>
          <w:rFonts w:cs="Calibri"/>
          <w:sz w:val="28"/>
          <w:szCs w:val="28"/>
          <w:rtl/>
          <w:lang w:bidi="fa-IR"/>
        </w:rPr>
        <w:t xml:space="preserve"> نیست. </w:t>
      </w:r>
    </w:p>
    <w:p w14:paraId="6F8BCDDC"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جدید: خط آخر توی اکثر زبان ها بهتره که خالی باشه. وگرنه </w:t>
      </w:r>
      <w:r w:rsidRPr="00CB12CF">
        <w:rPr>
          <w:rFonts w:cs="Calibri"/>
          <w:sz w:val="28"/>
          <w:szCs w:val="28"/>
          <w:lang w:bidi="fa-IR"/>
        </w:rPr>
        <w:t>ai</w:t>
      </w:r>
      <w:r w:rsidRPr="00CB12CF">
        <w:rPr>
          <w:rFonts w:cs="Calibri"/>
          <w:sz w:val="28"/>
          <w:szCs w:val="28"/>
          <w:rtl/>
          <w:lang w:bidi="fa-IR"/>
        </w:rPr>
        <w:t xml:space="preserve"> که چک میکنه اشکال تشخیص میده و </w:t>
      </w:r>
      <w:r w:rsidRPr="00CB12CF">
        <w:rPr>
          <w:rFonts w:cs="Calibri"/>
          <w:sz w:val="28"/>
          <w:szCs w:val="28"/>
          <w:lang w:bidi="fa-IR"/>
        </w:rPr>
        <w:t>Char</w:t>
      </w:r>
      <w:r w:rsidRPr="00CB12CF">
        <w:rPr>
          <w:rFonts w:cs="Calibri"/>
          <w:sz w:val="28"/>
          <w:szCs w:val="28"/>
          <w:rtl/>
          <w:lang w:bidi="fa-IR"/>
        </w:rPr>
        <w:t xml:space="preserve"> آخر رو </w:t>
      </w:r>
      <w:r w:rsidRPr="00CB12CF">
        <w:rPr>
          <w:rFonts w:cs="Calibri"/>
          <w:sz w:val="28"/>
          <w:szCs w:val="28"/>
          <w:lang w:bidi="fa-IR"/>
        </w:rPr>
        <w:t>Highlight</w:t>
      </w:r>
      <w:r w:rsidRPr="00CB12CF">
        <w:rPr>
          <w:rFonts w:cs="Calibri"/>
          <w:sz w:val="28"/>
          <w:szCs w:val="28"/>
          <w:rtl/>
          <w:lang w:bidi="fa-IR"/>
        </w:rPr>
        <w:t xml:space="preserve">  میکنه .</w:t>
      </w:r>
    </w:p>
    <w:p w14:paraId="61655C38" w14:textId="77777777" w:rsidR="00776D6D" w:rsidRPr="00CB12CF" w:rsidRDefault="00CB12CF" w:rsidP="00A07812">
      <w:pPr>
        <w:bidi/>
        <w:spacing w:line="276" w:lineRule="auto"/>
        <w:jc w:val="both"/>
        <w:rPr>
          <w:rFonts w:cs="Calibri"/>
        </w:rPr>
      </w:pPr>
      <w:r w:rsidRPr="00CB12CF">
        <w:rPr>
          <w:rFonts w:cs="Calibri"/>
          <w:sz w:val="28"/>
          <w:szCs w:val="28"/>
          <w:rtl/>
          <w:lang w:bidi="fa-IR"/>
        </w:rPr>
        <w:t>-یادآوری: \</w:t>
      </w:r>
      <w:r w:rsidRPr="00CB12CF">
        <w:rPr>
          <w:rFonts w:cs="Calibri"/>
          <w:sz w:val="28"/>
          <w:szCs w:val="28"/>
          <w:lang w:bidi="fa-IR"/>
        </w:rPr>
        <w:t>n</w:t>
      </w:r>
      <w:r w:rsidRPr="00CB12CF">
        <w:rPr>
          <w:rFonts w:cs="Calibri"/>
          <w:sz w:val="28"/>
          <w:szCs w:val="28"/>
          <w:rtl/>
          <w:lang w:bidi="fa-IR"/>
        </w:rPr>
        <w:t xml:space="preserve"> برای رفتن به خط بعدی در خروجی</w:t>
      </w:r>
    </w:p>
    <w:p w14:paraId="088FAE62" w14:textId="77777777" w:rsidR="00776D6D" w:rsidRPr="00CB12CF" w:rsidRDefault="00CB12CF" w:rsidP="00A07812">
      <w:pPr>
        <w:bidi/>
        <w:spacing w:line="276" w:lineRule="auto"/>
        <w:jc w:val="both"/>
        <w:rPr>
          <w:rFonts w:cs="Calibri"/>
        </w:rPr>
      </w:pPr>
      <w:r w:rsidRPr="00CB12CF">
        <w:rPr>
          <w:rFonts w:cs="Calibri"/>
          <w:sz w:val="28"/>
          <w:szCs w:val="28"/>
          <w:lang w:bidi="fa-IR"/>
        </w:rPr>
        <w:t>Concat</w:t>
      </w:r>
      <w:r w:rsidRPr="00CB12CF">
        <w:rPr>
          <w:rFonts w:cs="Calibri"/>
          <w:sz w:val="28"/>
          <w:szCs w:val="28"/>
          <w:rtl/>
          <w:lang w:bidi="fa-IR"/>
        </w:rPr>
        <w:t xml:space="preserve"> با +</w:t>
      </w:r>
    </w:p>
    <w:p w14:paraId="0B21978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یه نرم افزار معرفی کرد به نام </w:t>
      </w:r>
      <w:r w:rsidRPr="00CB12CF">
        <w:rPr>
          <w:rFonts w:cs="Calibri"/>
          <w:sz w:val="28"/>
          <w:szCs w:val="28"/>
          <w:lang w:bidi="fa-IR"/>
        </w:rPr>
        <w:t>thonny</w:t>
      </w:r>
      <w:r w:rsidRPr="00CB12CF">
        <w:rPr>
          <w:rFonts w:cs="Calibri"/>
          <w:sz w:val="28"/>
          <w:szCs w:val="28"/>
          <w:rtl/>
          <w:lang w:bidi="fa-IR"/>
        </w:rPr>
        <w:t xml:space="preserve"> که میتونیم باهاش کدی که نوشتیم رو ببینیم مرحله به مرحله توسط کامپیوتر چطور اجرا میشه. این جالب میتونه باشه و در ادامه استفاده های زیادی ازش بکنیم . شاید </w:t>
      </w:r>
      <w:r w:rsidRPr="00CB12CF">
        <w:rPr>
          <w:rFonts w:cs="Calibri"/>
          <w:sz w:val="28"/>
          <w:szCs w:val="28"/>
          <w:lang w:bidi="fa-IR"/>
        </w:rPr>
        <w:t>Pycharm</w:t>
      </w:r>
      <w:r w:rsidRPr="00CB12CF">
        <w:rPr>
          <w:rFonts w:cs="Calibri"/>
          <w:sz w:val="28"/>
          <w:szCs w:val="28"/>
          <w:rtl/>
          <w:lang w:bidi="fa-IR"/>
        </w:rPr>
        <w:t xml:space="preserve"> و </w:t>
      </w:r>
      <w:r w:rsidRPr="00CB12CF">
        <w:rPr>
          <w:rFonts w:cs="Calibri"/>
          <w:sz w:val="28"/>
          <w:szCs w:val="28"/>
          <w:lang w:bidi="fa-IR"/>
        </w:rPr>
        <w:t>vscode</w:t>
      </w:r>
      <w:r w:rsidRPr="00CB12CF">
        <w:rPr>
          <w:rFonts w:cs="Calibri"/>
          <w:sz w:val="28"/>
          <w:szCs w:val="28"/>
          <w:rtl/>
          <w:lang w:bidi="fa-IR"/>
        </w:rPr>
        <w:t xml:space="preserve"> هم داشته باشنشون .</w:t>
      </w:r>
    </w:p>
    <w:p w14:paraId="22BE08A8"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w:t>
      </w:r>
      <w:r w:rsidRPr="00CB12CF">
        <w:rPr>
          <w:rFonts w:cs="Calibri"/>
          <w:sz w:val="28"/>
          <w:szCs w:val="28"/>
          <w:lang w:bidi="fa-IR"/>
        </w:rPr>
        <w:t>012</w:t>
      </w:r>
      <w:r w:rsidRPr="00CB12CF">
        <w:rPr>
          <w:rFonts w:cs="Calibri"/>
          <w:sz w:val="28"/>
          <w:szCs w:val="28"/>
          <w:rtl/>
          <w:lang w:bidi="fa-IR"/>
        </w:rPr>
        <w:t xml:space="preserve"> </w:t>
      </w:r>
      <w:r w:rsidRPr="00CB12CF">
        <w:rPr>
          <w:rFonts w:cs="Calibri"/>
          <w:sz w:val="28"/>
          <w:szCs w:val="28"/>
          <w:lang w:bidi="fa-IR"/>
        </w:rPr>
        <w:t>Variables</w:t>
      </w:r>
    </w:p>
    <w:p w14:paraId="6F5ED1DF" w14:textId="77777777" w:rsidR="00776D6D" w:rsidRPr="00CB12CF" w:rsidRDefault="00CB12CF" w:rsidP="00A07812">
      <w:pPr>
        <w:bidi/>
        <w:spacing w:line="276" w:lineRule="auto"/>
        <w:jc w:val="both"/>
        <w:rPr>
          <w:rFonts w:cs="Calibri"/>
        </w:rPr>
      </w:pPr>
      <w:r w:rsidRPr="00CB12CF">
        <w:rPr>
          <w:rFonts w:cs="Calibri"/>
          <w:sz w:val="28"/>
          <w:szCs w:val="28"/>
          <w:rtl/>
          <w:lang w:bidi="fa-IR"/>
        </w:rPr>
        <w:br/>
      </w:r>
    </w:p>
    <w:p w14:paraId="23A644BC"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3CA7A95A" w14:textId="77777777" w:rsidR="00776D6D" w:rsidRPr="00CB12CF" w:rsidRDefault="00CB12CF" w:rsidP="00A07812">
      <w:pPr>
        <w:bidi/>
        <w:spacing w:line="276" w:lineRule="auto"/>
        <w:jc w:val="both"/>
        <w:rPr>
          <w:rFonts w:cs="Calibri"/>
        </w:rPr>
      </w:pPr>
      <w:bookmarkStart w:id="1" w:name="I4030810"/>
      <w:r w:rsidRPr="00CB12CF">
        <w:rPr>
          <w:rFonts w:cs="Calibri"/>
          <w:sz w:val="28"/>
          <w:szCs w:val="28"/>
          <w:rtl/>
          <w:lang w:bidi="fa-IR"/>
        </w:rPr>
        <w:lastRenderedPageBreak/>
        <w:t>ادامه</w:t>
      </w:r>
      <w:bookmarkEnd w:id="1"/>
    </w:p>
    <w:p w14:paraId="0718BF5C" w14:textId="77777777" w:rsidR="00776D6D" w:rsidRPr="00CB12CF" w:rsidRDefault="00CB12CF" w:rsidP="00A07812">
      <w:pPr>
        <w:bidi/>
        <w:spacing w:line="276" w:lineRule="auto"/>
        <w:jc w:val="both"/>
        <w:rPr>
          <w:rFonts w:cs="Calibri"/>
        </w:rPr>
      </w:pPr>
      <w:r w:rsidRPr="00CB12CF">
        <w:rPr>
          <w:rFonts w:cs="Calibri"/>
          <w:sz w:val="28"/>
          <w:szCs w:val="28"/>
          <w:rtl/>
          <w:lang w:bidi="fa-IR"/>
        </w:rPr>
        <w:t>همونطور که می</w:t>
      </w:r>
      <w:r w:rsidR="00432310">
        <w:rPr>
          <w:rFonts w:cs="Calibri" w:hint="cs"/>
          <w:sz w:val="28"/>
          <w:szCs w:val="28"/>
          <w:rtl/>
          <w:lang w:bidi="fa-IR"/>
        </w:rPr>
        <w:t>د</w:t>
      </w:r>
      <w:r w:rsidRPr="00CB12CF">
        <w:rPr>
          <w:rFonts w:cs="Calibri"/>
          <w:sz w:val="28"/>
          <w:szCs w:val="28"/>
          <w:rtl/>
          <w:lang w:bidi="fa-IR"/>
        </w:rPr>
        <w:t xml:space="preserve">ونیم باید از </w:t>
      </w:r>
      <w:r w:rsidRPr="00CB12CF">
        <w:rPr>
          <w:rFonts w:cs="Calibri"/>
          <w:sz w:val="28"/>
          <w:szCs w:val="28"/>
          <w:lang w:bidi="fa-IR"/>
        </w:rPr>
        <w:t>underline</w:t>
      </w:r>
      <w:r w:rsidRPr="00CB12CF">
        <w:rPr>
          <w:rFonts w:cs="Calibri"/>
          <w:sz w:val="28"/>
          <w:szCs w:val="28"/>
          <w:rtl/>
          <w:lang w:bidi="fa-IR"/>
        </w:rPr>
        <w:t xml:space="preserve"> استفاده کنیم به جای </w:t>
      </w:r>
      <w:r w:rsidRPr="00CB12CF">
        <w:rPr>
          <w:rFonts w:cs="Calibri"/>
          <w:sz w:val="28"/>
          <w:szCs w:val="28"/>
          <w:lang w:bidi="fa-IR"/>
        </w:rPr>
        <w:t>camelCase</w:t>
      </w:r>
      <w:r w:rsidRPr="00CB12CF">
        <w:rPr>
          <w:rFonts w:cs="Calibri"/>
          <w:sz w:val="28"/>
          <w:szCs w:val="28"/>
          <w:rtl/>
          <w:lang w:bidi="fa-IR"/>
        </w:rPr>
        <w:t xml:space="preserve"> . </w:t>
      </w:r>
      <w:r w:rsidR="00432310">
        <w:rPr>
          <w:rFonts w:cs="Calibri" w:hint="cs"/>
          <w:sz w:val="28"/>
          <w:szCs w:val="28"/>
          <w:rtl/>
          <w:lang w:bidi="fa-IR"/>
        </w:rPr>
        <w:t>(</w:t>
      </w:r>
      <w:r w:rsidR="00432310">
        <w:rPr>
          <w:rFonts w:cs="Calibri" w:hint="cs"/>
          <w:sz w:val="18"/>
          <w:szCs w:val="18"/>
          <w:rtl/>
          <w:lang w:bidi="fa-IR"/>
        </w:rPr>
        <w:t xml:space="preserve">که در اصل اصن استفاده ای در پایتون از </w:t>
      </w:r>
      <w:r w:rsidR="00432310">
        <w:rPr>
          <w:rFonts w:cs="Calibri"/>
          <w:sz w:val="18"/>
          <w:szCs w:val="18"/>
          <w:lang w:bidi="fa-IR"/>
        </w:rPr>
        <w:t>camelCase</w:t>
      </w:r>
      <w:r w:rsidR="00432310">
        <w:rPr>
          <w:rFonts w:cs="Calibri" w:hint="cs"/>
          <w:sz w:val="18"/>
          <w:szCs w:val="18"/>
          <w:rtl/>
          <w:lang w:bidi="fa-IR"/>
        </w:rPr>
        <w:t xml:space="preserve"> نداریم، یا </w:t>
      </w:r>
      <w:r w:rsidR="00432310">
        <w:rPr>
          <w:rFonts w:cs="Calibri"/>
          <w:sz w:val="18"/>
          <w:szCs w:val="18"/>
          <w:lang w:bidi="fa-IR"/>
        </w:rPr>
        <w:t>snake_case</w:t>
      </w:r>
      <w:r w:rsidR="00432310">
        <w:rPr>
          <w:rFonts w:cs="Calibri" w:hint="cs"/>
          <w:sz w:val="18"/>
          <w:szCs w:val="18"/>
          <w:rtl/>
          <w:lang w:bidi="fa-IR"/>
        </w:rPr>
        <w:t xml:space="preserve"> هست یا </w:t>
      </w:r>
      <w:r w:rsidR="00432310">
        <w:rPr>
          <w:rFonts w:cs="Calibri"/>
          <w:sz w:val="18"/>
          <w:szCs w:val="18"/>
          <w:lang w:bidi="fa-IR"/>
        </w:rPr>
        <w:t>PascalCase</w:t>
      </w:r>
      <w:r w:rsidR="00432310">
        <w:rPr>
          <w:rFonts w:cs="Calibri" w:hint="cs"/>
          <w:sz w:val="18"/>
          <w:szCs w:val="18"/>
          <w:rtl/>
          <w:lang w:bidi="fa-IR"/>
        </w:rPr>
        <w:t xml:space="preserve"> </w:t>
      </w:r>
      <w:r w:rsidR="00432310">
        <w:rPr>
          <w:rFonts w:cs="Calibri" w:hint="cs"/>
          <w:sz w:val="28"/>
          <w:szCs w:val="28"/>
          <w:rtl/>
          <w:lang w:bidi="fa-IR"/>
        </w:rPr>
        <w:t>)</w:t>
      </w:r>
    </w:p>
    <w:p w14:paraId="5B71E1D8"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w:t>
      </w:r>
      <w:r w:rsidRPr="00CB12CF">
        <w:rPr>
          <w:rFonts w:cs="Calibri"/>
          <w:sz w:val="28"/>
          <w:szCs w:val="28"/>
          <w:lang w:bidi="fa-IR"/>
        </w:rPr>
        <w:t>len</w:t>
      </w:r>
      <w:r w:rsidRPr="00CB12CF">
        <w:rPr>
          <w:rFonts w:cs="Calibri"/>
          <w:sz w:val="28"/>
          <w:szCs w:val="28"/>
          <w:rtl/>
          <w:lang w:bidi="fa-IR"/>
        </w:rPr>
        <w:t xml:space="preserve">() برای گرفتن تعداد </w:t>
      </w:r>
      <w:r w:rsidRPr="00CB12CF">
        <w:rPr>
          <w:rFonts w:cs="Calibri"/>
          <w:sz w:val="28"/>
          <w:szCs w:val="28"/>
          <w:lang w:bidi="fa-IR"/>
        </w:rPr>
        <w:t>char</w:t>
      </w:r>
      <w:r w:rsidRPr="00CB12CF">
        <w:rPr>
          <w:rFonts w:cs="Calibri"/>
          <w:sz w:val="28"/>
          <w:szCs w:val="28"/>
          <w:rtl/>
          <w:lang w:bidi="fa-IR"/>
        </w:rPr>
        <w:t xml:space="preserve"> ها. </w:t>
      </w:r>
    </w:p>
    <w:p w14:paraId="3AF208D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-توی </w:t>
      </w:r>
      <w:r w:rsidRPr="00CB12CF">
        <w:rPr>
          <w:rFonts w:cs="Calibri"/>
          <w:sz w:val="28"/>
          <w:szCs w:val="28"/>
          <w:lang w:bidi="fa-IR"/>
        </w:rPr>
        <w:t>vscode</w:t>
      </w:r>
      <w:r w:rsidRPr="00CB12CF">
        <w:rPr>
          <w:rFonts w:cs="Calibri"/>
          <w:sz w:val="28"/>
          <w:szCs w:val="28"/>
          <w:rtl/>
          <w:lang w:bidi="fa-IR"/>
        </w:rPr>
        <w:t xml:space="preserve"> توی اجرای کد هایی که توی هرجایی بجز </w:t>
      </w:r>
      <w:r w:rsidRPr="00CB12CF">
        <w:rPr>
          <w:rFonts w:cs="Calibri"/>
          <w:sz w:val="28"/>
          <w:szCs w:val="28"/>
          <w:lang w:bidi="fa-IR"/>
        </w:rPr>
        <w:t>c</w:t>
      </w:r>
      <w:r w:rsidRPr="00CB12CF">
        <w:rPr>
          <w:rFonts w:cs="Calibri"/>
          <w:sz w:val="28"/>
          <w:szCs w:val="28"/>
          <w:rtl/>
          <w:lang w:bidi="fa-IR"/>
        </w:rPr>
        <w:t xml:space="preserve"> ذخیره شده به مشکل خوردیم . توی همون </w:t>
      </w:r>
      <w:r w:rsidRPr="00CB12CF">
        <w:rPr>
          <w:rFonts w:cs="Calibri"/>
          <w:sz w:val="28"/>
          <w:szCs w:val="28"/>
          <w:lang w:bidi="fa-IR"/>
        </w:rPr>
        <w:t>pycharm</w:t>
      </w:r>
      <w:r w:rsidRPr="00CB12CF">
        <w:rPr>
          <w:rFonts w:cs="Calibri"/>
          <w:sz w:val="28"/>
          <w:szCs w:val="28"/>
          <w:rtl/>
          <w:lang w:bidi="fa-IR"/>
        </w:rPr>
        <w:t xml:space="preserve"> پیش میریم.  یا عشقمون کشید با </w:t>
      </w:r>
      <w:r w:rsidRPr="00CB12CF">
        <w:rPr>
          <w:rFonts w:cs="Calibri"/>
          <w:sz w:val="28"/>
          <w:szCs w:val="28"/>
          <w:lang w:bidi="fa-IR"/>
        </w:rPr>
        <w:t>jupyter</w:t>
      </w:r>
      <w:r w:rsidRPr="00CB12CF">
        <w:rPr>
          <w:rFonts w:cs="Calibri"/>
          <w:sz w:val="28"/>
          <w:szCs w:val="28"/>
          <w:rtl/>
          <w:lang w:bidi="fa-IR"/>
        </w:rPr>
        <w:t xml:space="preserve"> میریم .</w:t>
      </w:r>
      <w:r w:rsidR="00432310">
        <w:rPr>
          <w:rFonts w:cs="Calibri" w:hint="cs"/>
          <w:sz w:val="28"/>
          <w:szCs w:val="28"/>
          <w:rtl/>
          <w:lang w:bidi="fa-IR"/>
        </w:rPr>
        <w:t xml:space="preserve"> (</w:t>
      </w:r>
      <w:r w:rsidR="00432310">
        <w:rPr>
          <w:rFonts w:cs="Calibri" w:hint="cs"/>
          <w:sz w:val="18"/>
          <w:szCs w:val="18"/>
          <w:rtl/>
          <w:lang w:bidi="fa-IR"/>
        </w:rPr>
        <w:t xml:space="preserve">در انتها سلطان قلب ها </w:t>
      </w:r>
      <w:r w:rsidR="00432310">
        <w:rPr>
          <w:rFonts w:cs="Calibri"/>
          <w:sz w:val="18"/>
          <w:szCs w:val="18"/>
          <w:lang w:bidi="fa-IR"/>
        </w:rPr>
        <w:t>vscode</w:t>
      </w:r>
      <w:r w:rsidR="00432310">
        <w:rPr>
          <w:rFonts w:cs="Calibri" w:hint="cs"/>
          <w:sz w:val="28"/>
          <w:szCs w:val="28"/>
          <w:rtl/>
          <w:lang w:bidi="fa-IR"/>
        </w:rPr>
        <w:t>)</w:t>
      </w:r>
    </w:p>
    <w:p w14:paraId="724AE79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انتهای </w:t>
      </w:r>
      <w:r w:rsidRPr="00CB12CF">
        <w:rPr>
          <w:rFonts w:cs="Calibri"/>
          <w:sz w:val="28"/>
          <w:szCs w:val="28"/>
          <w:lang w:bidi="fa-IR"/>
        </w:rPr>
        <w:t>day001</w:t>
      </w:r>
    </w:p>
    <w:p w14:paraId="3EA4705D" w14:textId="77777777" w:rsidR="00776D6D" w:rsidRPr="00CB12CF" w:rsidRDefault="00CB12CF" w:rsidP="00A07812">
      <w:pPr>
        <w:bidi/>
        <w:spacing w:line="276" w:lineRule="auto"/>
        <w:jc w:val="both"/>
        <w:rPr>
          <w:rFonts w:cs="Calibri"/>
        </w:rPr>
      </w:pPr>
      <w:r w:rsidRPr="00CB12CF">
        <w:rPr>
          <w:rFonts w:cs="Calibri"/>
          <w:sz w:val="28"/>
          <w:szCs w:val="28"/>
          <w:rtl/>
          <w:lang w:bidi="fa-IR"/>
        </w:rPr>
        <w:br/>
      </w:r>
    </w:p>
    <w:p w14:paraId="45778337"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14F1B03F" w14:textId="77777777" w:rsidR="00776D6D" w:rsidRPr="00CB12CF" w:rsidRDefault="00CB12CF" w:rsidP="00A07812">
      <w:pPr>
        <w:bidi/>
        <w:spacing w:line="276" w:lineRule="auto"/>
        <w:jc w:val="both"/>
        <w:rPr>
          <w:rFonts w:cs="Calibri"/>
        </w:rPr>
      </w:pPr>
      <w:bookmarkStart w:id="2" w:name="I4030811"/>
      <w:r w:rsidRPr="00CB12CF">
        <w:rPr>
          <w:rFonts w:cs="Calibri"/>
          <w:sz w:val="28"/>
          <w:szCs w:val="28"/>
          <w:rtl/>
          <w:lang w:bidi="fa-IR"/>
        </w:rPr>
        <w:lastRenderedPageBreak/>
        <w:t>ادامه</w:t>
      </w:r>
      <w:bookmarkEnd w:id="2"/>
    </w:p>
    <w:p w14:paraId="17031D82" w14:textId="77777777" w:rsidR="00776D6D" w:rsidRPr="00CB12CF" w:rsidRDefault="00CB12CF" w:rsidP="00A07812">
      <w:pPr>
        <w:bidi/>
        <w:spacing w:line="276" w:lineRule="auto"/>
        <w:jc w:val="both"/>
        <w:rPr>
          <w:rFonts w:cs="Calibri"/>
        </w:rPr>
      </w:pPr>
      <w:r w:rsidRPr="00CB12CF">
        <w:rPr>
          <w:rFonts w:cs="Calibri"/>
          <w:sz w:val="28"/>
          <w:szCs w:val="28"/>
          <w:lang w:bidi="fa-IR"/>
        </w:rPr>
        <w:t>Day002</w:t>
      </w:r>
    </w:p>
    <w:p w14:paraId="6D8FB5AD" w14:textId="77777777" w:rsidR="00776D6D" w:rsidRPr="00CB12CF" w:rsidRDefault="00CB12CF" w:rsidP="00A07812">
      <w:pPr>
        <w:bidi/>
        <w:spacing w:line="276" w:lineRule="auto"/>
        <w:jc w:val="both"/>
        <w:rPr>
          <w:rFonts w:cs="Calibri"/>
          <w:rtl/>
        </w:rPr>
      </w:pPr>
      <w:r w:rsidRPr="00CB12CF">
        <w:rPr>
          <w:rFonts w:cs="Calibri"/>
          <w:sz w:val="28"/>
          <w:szCs w:val="28"/>
          <w:lang w:bidi="fa-IR"/>
        </w:rPr>
        <w:t>Len</w:t>
      </w:r>
      <w:r w:rsidRPr="00CB12CF">
        <w:rPr>
          <w:rFonts w:cs="Calibri"/>
          <w:sz w:val="28"/>
          <w:szCs w:val="28"/>
          <w:rtl/>
          <w:lang w:bidi="fa-IR"/>
        </w:rPr>
        <w:t xml:space="preserve">() برای </w:t>
      </w:r>
      <w:r w:rsidRPr="00CB12CF">
        <w:rPr>
          <w:rFonts w:cs="Calibri"/>
          <w:sz w:val="28"/>
          <w:szCs w:val="28"/>
          <w:lang w:bidi="fa-IR"/>
        </w:rPr>
        <w:t>Int</w:t>
      </w:r>
      <w:r w:rsidRPr="00CB12CF">
        <w:rPr>
          <w:rFonts w:cs="Calibri"/>
          <w:sz w:val="28"/>
          <w:szCs w:val="28"/>
          <w:rtl/>
          <w:lang w:bidi="fa-IR"/>
        </w:rPr>
        <w:t xml:space="preserve"> عمل نمیکنه و میگه که </w:t>
      </w:r>
      <w:r w:rsidRPr="00CB12CF">
        <w:rPr>
          <w:rFonts w:cs="Calibri"/>
          <w:sz w:val="28"/>
          <w:szCs w:val="28"/>
          <w:lang w:bidi="fa-IR"/>
        </w:rPr>
        <w:t>no length</w:t>
      </w:r>
      <w:r w:rsidRPr="00CB12CF">
        <w:rPr>
          <w:rFonts w:cs="Calibri"/>
          <w:sz w:val="28"/>
          <w:szCs w:val="28"/>
          <w:rtl/>
          <w:lang w:bidi="fa-IR"/>
        </w:rPr>
        <w:t xml:space="preserve"> . باید </w:t>
      </w:r>
      <w:r w:rsidRPr="00CB12CF">
        <w:rPr>
          <w:rFonts w:cs="Calibri"/>
          <w:sz w:val="28"/>
          <w:szCs w:val="28"/>
          <w:lang w:bidi="fa-IR"/>
        </w:rPr>
        <w:t>conversion</w:t>
      </w:r>
      <w:r w:rsidRPr="00CB12CF">
        <w:rPr>
          <w:rFonts w:cs="Calibri"/>
          <w:sz w:val="28"/>
          <w:szCs w:val="28"/>
          <w:rtl/>
          <w:lang w:bidi="fa-IR"/>
        </w:rPr>
        <w:t xml:space="preserve"> انجام بدیم روی </w:t>
      </w:r>
      <w:r w:rsidRPr="00CB12CF">
        <w:rPr>
          <w:rFonts w:cs="Calibri"/>
          <w:sz w:val="28"/>
          <w:szCs w:val="28"/>
          <w:lang w:bidi="fa-IR"/>
        </w:rPr>
        <w:t>Int</w:t>
      </w:r>
      <w:r w:rsidRPr="00CB12CF">
        <w:rPr>
          <w:rFonts w:cs="Calibri"/>
          <w:sz w:val="28"/>
          <w:szCs w:val="28"/>
          <w:rtl/>
          <w:lang w:bidi="fa-IR"/>
        </w:rPr>
        <w:t xml:space="preserve"> ها وعدد ها اگر میخوام </w:t>
      </w:r>
      <w:r w:rsidRPr="00CB12CF">
        <w:rPr>
          <w:rFonts w:cs="Calibri"/>
          <w:sz w:val="28"/>
          <w:szCs w:val="28"/>
          <w:lang w:bidi="fa-IR"/>
        </w:rPr>
        <w:t>Len</w:t>
      </w:r>
      <w:r w:rsidRPr="00CB12CF">
        <w:rPr>
          <w:rFonts w:cs="Calibri"/>
          <w:sz w:val="28"/>
          <w:szCs w:val="28"/>
          <w:rtl/>
          <w:lang w:bidi="fa-IR"/>
        </w:rPr>
        <w:t xml:space="preserve"> بگیریم .</w:t>
      </w:r>
      <w:r w:rsidR="00432310">
        <w:rPr>
          <w:rFonts w:cs="Calibri"/>
          <w:sz w:val="28"/>
          <w:szCs w:val="28"/>
          <w:lang w:bidi="fa-IR"/>
        </w:rPr>
        <w:t xml:space="preserve"> </w:t>
      </w:r>
      <w:r w:rsidR="00432310">
        <w:rPr>
          <w:rFonts w:cs="Calibri" w:hint="cs"/>
          <w:sz w:val="28"/>
          <w:szCs w:val="28"/>
          <w:rtl/>
          <w:lang w:bidi="fa-IR"/>
        </w:rPr>
        <w:t xml:space="preserve"> (</w:t>
      </w:r>
      <w:r w:rsidR="00432310">
        <w:rPr>
          <w:rFonts w:cs="Calibri" w:hint="cs"/>
          <w:sz w:val="20"/>
          <w:szCs w:val="20"/>
          <w:rtl/>
          <w:lang w:bidi="fa-IR"/>
        </w:rPr>
        <w:t xml:space="preserve">که یعنی اگر میخوایم بفهمیم چند رقم داره باید حتما </w:t>
      </w:r>
      <w:r w:rsidR="00432310">
        <w:rPr>
          <w:rFonts w:cs="Calibri"/>
          <w:sz w:val="20"/>
          <w:szCs w:val="20"/>
          <w:lang w:bidi="fa-IR"/>
        </w:rPr>
        <w:t>convert</w:t>
      </w:r>
      <w:r w:rsidR="00432310">
        <w:rPr>
          <w:rFonts w:cs="Calibri" w:hint="cs"/>
          <w:sz w:val="20"/>
          <w:szCs w:val="20"/>
          <w:rtl/>
          <w:lang w:bidi="fa-IR"/>
        </w:rPr>
        <w:t xml:space="preserve"> کنیم و بعد از </w:t>
      </w:r>
      <w:r w:rsidR="00432310">
        <w:rPr>
          <w:rFonts w:cs="Calibri"/>
          <w:sz w:val="20"/>
          <w:szCs w:val="20"/>
          <w:lang w:bidi="fa-IR"/>
        </w:rPr>
        <w:t>len</w:t>
      </w:r>
      <w:r w:rsidR="00432310">
        <w:rPr>
          <w:rFonts w:cs="Calibri" w:hint="cs"/>
          <w:sz w:val="20"/>
          <w:szCs w:val="20"/>
          <w:rtl/>
          <w:lang w:bidi="fa-IR"/>
        </w:rPr>
        <w:t xml:space="preserve"> استفاده کنیم تا تعداد ارقام رو بده، که البته اگر اعشار باشه اینطوری به مشکل میخوریم و باید دقیق تر عمل کنیم. (</w:t>
      </w:r>
      <w:r w:rsidR="00432310">
        <w:rPr>
          <w:rFonts w:cs="Calibri" w:hint="cs"/>
          <w:sz w:val="12"/>
          <w:szCs w:val="12"/>
          <w:rtl/>
          <w:lang w:bidi="fa-IR"/>
        </w:rPr>
        <w:t xml:space="preserve">که </w:t>
      </w:r>
      <w:r w:rsidR="00432310">
        <w:rPr>
          <w:rFonts w:cs="Calibri"/>
          <w:sz w:val="12"/>
          <w:szCs w:val="12"/>
          <w:lang w:bidi="fa-IR"/>
        </w:rPr>
        <w:t>gemini</w:t>
      </w:r>
      <w:r w:rsidR="00432310">
        <w:rPr>
          <w:rFonts w:cs="Calibri" w:hint="cs"/>
          <w:sz w:val="12"/>
          <w:szCs w:val="12"/>
          <w:rtl/>
          <w:lang w:bidi="fa-IR"/>
        </w:rPr>
        <w:t xml:space="preserve">میگه که باید از تبدیل به </w:t>
      </w:r>
      <w:r w:rsidR="00432310">
        <w:rPr>
          <w:rFonts w:cs="Calibri"/>
          <w:sz w:val="12"/>
          <w:szCs w:val="12"/>
          <w:lang w:bidi="fa-IR"/>
        </w:rPr>
        <w:t>int()</w:t>
      </w:r>
      <w:r w:rsidR="00432310">
        <w:rPr>
          <w:rFonts w:cs="Calibri" w:hint="cs"/>
          <w:sz w:val="12"/>
          <w:szCs w:val="12"/>
          <w:rtl/>
          <w:lang w:bidi="fa-IR"/>
        </w:rPr>
        <w:t xml:space="preserve"> و سپس </w:t>
      </w:r>
      <w:r w:rsidR="00432310">
        <w:rPr>
          <w:rFonts w:cs="Calibri"/>
          <w:sz w:val="12"/>
          <w:szCs w:val="12"/>
          <w:lang w:bidi="fa-IR"/>
        </w:rPr>
        <w:t>convert</w:t>
      </w:r>
      <w:r w:rsidR="00432310">
        <w:rPr>
          <w:rFonts w:cs="Calibri" w:hint="cs"/>
          <w:sz w:val="12"/>
          <w:szCs w:val="12"/>
          <w:rtl/>
          <w:lang w:bidi="fa-IR"/>
        </w:rPr>
        <w:t xml:space="preserve"> کردن و سپس </w:t>
      </w:r>
      <w:r w:rsidR="00432310">
        <w:rPr>
          <w:rFonts w:cs="Calibri"/>
          <w:sz w:val="12"/>
          <w:szCs w:val="12"/>
          <w:lang w:bidi="fa-IR"/>
        </w:rPr>
        <w:t>len()</w:t>
      </w:r>
      <w:r w:rsidR="00432310">
        <w:rPr>
          <w:rFonts w:cs="Calibri" w:hint="cs"/>
          <w:sz w:val="12"/>
          <w:szCs w:val="12"/>
          <w:rtl/>
          <w:lang w:bidi="fa-IR"/>
        </w:rPr>
        <w:t xml:space="preserve"> گرفتن استفاده کنیم. </w:t>
      </w:r>
      <w:r w:rsidR="00432310">
        <w:rPr>
          <w:rFonts w:cs="Calibri" w:hint="cs"/>
          <w:sz w:val="20"/>
          <w:szCs w:val="20"/>
          <w:rtl/>
          <w:lang w:bidi="fa-IR"/>
        </w:rPr>
        <w:t>)</w:t>
      </w:r>
      <w:r w:rsidR="00432310">
        <w:rPr>
          <w:rFonts w:cs="Calibri" w:hint="cs"/>
          <w:sz w:val="28"/>
          <w:szCs w:val="28"/>
          <w:rtl/>
          <w:lang w:bidi="fa-IR"/>
        </w:rPr>
        <w:t>)</w:t>
      </w:r>
    </w:p>
    <w:p w14:paraId="3D39A98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با گذاشتن براکت جلوی هر چیزی که </w:t>
      </w:r>
      <w:r w:rsidRPr="00CB12CF">
        <w:rPr>
          <w:rFonts w:cs="Calibri"/>
          <w:sz w:val="28"/>
          <w:szCs w:val="28"/>
          <w:lang w:bidi="fa-IR"/>
        </w:rPr>
        <w:t>Length</w:t>
      </w:r>
      <w:r w:rsidRPr="00CB12CF">
        <w:rPr>
          <w:rFonts w:cs="Calibri"/>
          <w:sz w:val="28"/>
          <w:szCs w:val="28"/>
          <w:rtl/>
          <w:lang w:bidi="fa-IR"/>
        </w:rPr>
        <w:t xml:space="preserve"> داره میتونه خروجی </w:t>
      </w:r>
      <w:r w:rsidRPr="00CB12CF">
        <w:rPr>
          <w:rFonts w:cs="Calibri"/>
          <w:sz w:val="28"/>
          <w:szCs w:val="28"/>
          <w:lang w:bidi="fa-IR"/>
        </w:rPr>
        <w:t>Index</w:t>
      </w:r>
      <w:r w:rsidRPr="00CB12CF">
        <w:rPr>
          <w:rFonts w:cs="Calibri"/>
          <w:sz w:val="28"/>
          <w:szCs w:val="28"/>
          <w:rtl/>
          <w:lang w:bidi="fa-IR"/>
        </w:rPr>
        <w:t xml:space="preserve"> مربوطه رو داشته باشیم </w:t>
      </w:r>
    </w:p>
    <w:p w14:paraId="682A823A" w14:textId="77777777" w:rsidR="00776D6D" w:rsidRPr="00CB12CF" w:rsidRDefault="00CB12CF" w:rsidP="00A07812">
      <w:pPr>
        <w:bidi/>
        <w:spacing w:line="276" w:lineRule="auto"/>
        <w:jc w:val="both"/>
        <w:rPr>
          <w:rFonts w:cs="Calibri"/>
        </w:rPr>
      </w:pPr>
      <w:r w:rsidRPr="00CB12CF">
        <w:rPr>
          <w:rFonts w:cs="Calibri"/>
          <w:sz w:val="28"/>
          <w:szCs w:val="28"/>
          <w:lang w:bidi="fa-IR"/>
        </w:rPr>
        <w:t>Index</w:t>
      </w:r>
      <w:r w:rsidRPr="00CB12CF">
        <w:rPr>
          <w:rFonts w:cs="Calibri"/>
          <w:sz w:val="28"/>
          <w:szCs w:val="28"/>
          <w:rtl/>
          <w:lang w:bidi="fa-IR"/>
        </w:rPr>
        <w:t xml:space="preserve"> منفی هم میتونیم استفاده کنیم و از آخر میشماره </w:t>
      </w:r>
    </w:p>
    <w:p w14:paraId="41D2DC83" w14:textId="77777777" w:rsidR="00776D6D" w:rsidRPr="00CB12CF" w:rsidRDefault="00CB12CF" w:rsidP="00A07812">
      <w:pPr>
        <w:bidi/>
        <w:spacing w:line="276" w:lineRule="auto"/>
        <w:jc w:val="both"/>
        <w:rPr>
          <w:rFonts w:cs="Calibri"/>
        </w:rPr>
      </w:pPr>
      <w:r w:rsidRPr="00CB12CF">
        <w:rPr>
          <w:rFonts w:cs="Calibri"/>
          <w:sz w:val="28"/>
          <w:szCs w:val="28"/>
          <w:lang w:bidi="fa-IR"/>
        </w:rPr>
        <w:t>Concatenation</w:t>
      </w:r>
    </w:p>
    <w:p w14:paraId="51626794"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جالب: میتونیم بین اعداد </w:t>
      </w:r>
      <w:r w:rsidRPr="00CB12CF">
        <w:rPr>
          <w:rFonts w:cs="Calibri"/>
          <w:sz w:val="28"/>
          <w:szCs w:val="28"/>
          <w:lang w:bidi="fa-IR"/>
        </w:rPr>
        <w:t>Underline</w:t>
      </w:r>
      <w:r w:rsidRPr="00CB12CF">
        <w:rPr>
          <w:rFonts w:cs="Calibri"/>
          <w:sz w:val="28"/>
          <w:szCs w:val="28"/>
          <w:rtl/>
          <w:lang w:bidi="fa-IR"/>
        </w:rPr>
        <w:t xml:space="preserve"> بزاریم به جای کاما تا خوندشون راحت تر بشه</w:t>
      </w:r>
    </w:p>
    <w:p w14:paraId="472C7860" w14:textId="77777777" w:rsidR="00776D6D" w:rsidRPr="00CB12CF" w:rsidRDefault="00CB12CF" w:rsidP="00A07812">
      <w:pPr>
        <w:bidi/>
        <w:spacing w:line="276" w:lineRule="auto"/>
        <w:jc w:val="both"/>
        <w:rPr>
          <w:rFonts w:cs="Calibri"/>
        </w:rPr>
      </w:pPr>
      <w:r w:rsidRPr="00CB12CF">
        <w:rPr>
          <w:rFonts w:cs="Calibri"/>
          <w:sz w:val="28"/>
          <w:szCs w:val="28"/>
          <w:lang w:bidi="fa-IR"/>
        </w:rPr>
        <w:t>Type</w:t>
      </w:r>
      <w:r w:rsidRPr="00CB12CF">
        <w:rPr>
          <w:rFonts w:cs="Calibri"/>
          <w:sz w:val="28"/>
          <w:szCs w:val="28"/>
          <w:rtl/>
          <w:lang w:bidi="fa-IR"/>
        </w:rPr>
        <w:t xml:space="preserve">() برای چک کردن </w:t>
      </w:r>
      <w:r w:rsidRPr="00CB12CF">
        <w:rPr>
          <w:rFonts w:cs="Calibri"/>
          <w:sz w:val="28"/>
          <w:szCs w:val="28"/>
          <w:lang w:bidi="fa-IR"/>
        </w:rPr>
        <w:t>data type</w:t>
      </w:r>
    </w:p>
    <w:p w14:paraId="1012CC07" w14:textId="77777777" w:rsidR="00776D6D" w:rsidRPr="00CB12CF" w:rsidRDefault="00CB12CF" w:rsidP="00A07812">
      <w:pPr>
        <w:bidi/>
        <w:spacing w:line="276" w:lineRule="auto"/>
        <w:jc w:val="both"/>
        <w:rPr>
          <w:rFonts w:cs="Calibri"/>
        </w:rPr>
      </w:pPr>
      <w:r w:rsidRPr="00CB12CF">
        <w:rPr>
          <w:rFonts w:cs="Calibri"/>
          <w:sz w:val="28"/>
          <w:szCs w:val="28"/>
          <w:lang w:bidi="fa-IR"/>
        </w:rPr>
        <w:t>Type conversion</w:t>
      </w:r>
      <w:r w:rsidRPr="00CB12CF">
        <w:rPr>
          <w:rFonts w:cs="Calibri"/>
          <w:sz w:val="28"/>
          <w:szCs w:val="28"/>
          <w:rtl/>
          <w:lang w:bidi="fa-IR"/>
        </w:rPr>
        <w:t xml:space="preserve"> در یسری حالتا غیر قابل انجامه. </w:t>
      </w:r>
    </w:p>
    <w:p w14:paraId="3C29D128"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71034480" wp14:editId="2567DE49">
            <wp:extent cx="2219960" cy="7048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8"/>
                    <a:stretch>
                      <a:fillRect/>
                    </a:stretch>
                  </pic:blipFill>
                  <pic:spPr bwMode="auto">
                    <a:xfrm>
                      <a:off x="0" y="0"/>
                      <a:ext cx="2219960" cy="704850"/>
                    </a:xfrm>
                    <a:prstGeom prst="rect">
                      <a:avLst/>
                    </a:prstGeom>
                  </pic:spPr>
                </pic:pic>
              </a:graphicData>
            </a:graphic>
          </wp:inline>
        </w:drawing>
      </w:r>
    </w:p>
    <w:p w14:paraId="2B49B03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اولی </w:t>
      </w:r>
      <w:r w:rsidRPr="00CB12CF">
        <w:rPr>
          <w:rFonts w:cs="Calibri"/>
          <w:sz w:val="28"/>
          <w:szCs w:val="28"/>
          <w:lang w:bidi="fa-IR"/>
        </w:rPr>
        <w:t>Float</w:t>
      </w:r>
      <w:r w:rsidRPr="00CB12CF">
        <w:rPr>
          <w:rFonts w:cs="Calibri"/>
          <w:sz w:val="28"/>
          <w:szCs w:val="28"/>
          <w:rtl/>
          <w:lang w:bidi="fa-IR"/>
        </w:rPr>
        <w:t xml:space="preserve"> میده به صورت پیشفرض ، دومی </w:t>
      </w:r>
      <w:r w:rsidRPr="00902DD5">
        <w:rPr>
          <w:rFonts w:cs="Calibri"/>
          <w:strike/>
          <w:sz w:val="28"/>
          <w:szCs w:val="28"/>
          <w:lang w:bidi="fa-IR"/>
        </w:rPr>
        <w:t>ceil</w:t>
      </w:r>
      <w:r w:rsidRPr="00CB12CF">
        <w:rPr>
          <w:rFonts w:cs="Calibri"/>
          <w:sz w:val="28"/>
          <w:szCs w:val="28"/>
          <w:rtl/>
          <w:lang w:bidi="fa-IR"/>
        </w:rPr>
        <w:t xml:space="preserve">  میکنه</w:t>
      </w:r>
      <w:r w:rsidR="00902DD5">
        <w:rPr>
          <w:rFonts w:cs="Calibri" w:hint="cs"/>
          <w:sz w:val="28"/>
          <w:szCs w:val="28"/>
          <w:rtl/>
          <w:lang w:bidi="fa-IR"/>
        </w:rPr>
        <w:t xml:space="preserve"> (</w:t>
      </w:r>
      <w:r w:rsidR="00902DD5">
        <w:rPr>
          <w:rFonts w:cs="Calibri" w:hint="cs"/>
          <w:sz w:val="20"/>
          <w:szCs w:val="20"/>
          <w:rtl/>
          <w:lang w:bidi="fa-IR"/>
        </w:rPr>
        <w:t xml:space="preserve">درعمل </w:t>
      </w:r>
      <w:r w:rsidR="00902DD5">
        <w:rPr>
          <w:rFonts w:cs="Calibri"/>
          <w:sz w:val="20"/>
          <w:szCs w:val="20"/>
          <w:lang w:bidi="fa-IR"/>
        </w:rPr>
        <w:t>ceil</w:t>
      </w:r>
      <w:r w:rsidR="00902DD5">
        <w:rPr>
          <w:rFonts w:cs="Calibri" w:hint="cs"/>
          <w:sz w:val="20"/>
          <w:szCs w:val="20"/>
          <w:rtl/>
          <w:lang w:bidi="fa-IR"/>
        </w:rPr>
        <w:t xml:space="preserve"> اتفاق نمیفته، بلکه به سمت پایین ترین عدد صحیح گرد میشه</w:t>
      </w:r>
      <w:r w:rsidR="00902DD5">
        <w:rPr>
          <w:rFonts w:cs="Calibri" w:hint="cs"/>
          <w:sz w:val="28"/>
          <w:szCs w:val="28"/>
          <w:rtl/>
          <w:lang w:bidi="fa-IR"/>
        </w:rPr>
        <w:t>)</w:t>
      </w:r>
    </w:p>
    <w:p w14:paraId="44FB03A7"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 توان </w:t>
      </w:r>
    </w:p>
    <w:p w14:paraId="6CC8024B" w14:textId="77777777" w:rsidR="00776D6D" w:rsidRPr="00CB12CF" w:rsidRDefault="00CB12CF" w:rsidP="00A07812">
      <w:pPr>
        <w:bidi/>
        <w:spacing w:line="276" w:lineRule="auto"/>
        <w:jc w:val="both"/>
        <w:rPr>
          <w:rFonts w:cs="Calibri"/>
        </w:rPr>
      </w:pPr>
      <w:r w:rsidRPr="00CB12CF">
        <w:rPr>
          <w:rFonts w:cs="Calibri"/>
          <w:sz w:val="28"/>
          <w:szCs w:val="28"/>
          <w:lang w:bidi="fa-IR"/>
        </w:rPr>
        <w:t>Round</w:t>
      </w:r>
      <w:r w:rsidRPr="00CB12CF">
        <w:rPr>
          <w:rFonts w:cs="Calibri"/>
          <w:sz w:val="28"/>
          <w:szCs w:val="28"/>
          <w:rtl/>
          <w:lang w:bidi="fa-IR"/>
        </w:rPr>
        <w:t xml:space="preserve">() روی  اعداد &gt;&gt; گرد میکنه بسته به مقدار اعشار به بالا و یا به پایین </w:t>
      </w:r>
      <w:r w:rsidRPr="00CB12CF">
        <w:rPr>
          <w:rFonts w:cs="Calibri"/>
          <w:sz w:val="28"/>
          <w:szCs w:val="28"/>
          <w:lang w:bidi="fa-IR"/>
        </w:rPr>
        <w:t>5</w:t>
      </w:r>
      <w:r w:rsidRPr="00CB12CF">
        <w:rPr>
          <w:rFonts w:cs="Calibri"/>
          <w:sz w:val="28"/>
          <w:szCs w:val="28"/>
          <w:rtl/>
          <w:lang w:bidi="fa-IR"/>
        </w:rPr>
        <w:t xml:space="preserve"> بشه به بالا</w:t>
      </w:r>
    </w:p>
    <w:p w14:paraId="500CF546" w14:textId="77777777" w:rsidR="00776D6D" w:rsidRPr="00CB12CF" w:rsidRDefault="00CB12CF" w:rsidP="00A07812">
      <w:pPr>
        <w:bidi/>
        <w:spacing w:line="276" w:lineRule="auto"/>
        <w:jc w:val="both"/>
        <w:rPr>
          <w:rFonts w:cs="Calibri"/>
        </w:rPr>
      </w:pPr>
      <w:r w:rsidRPr="00CB12CF">
        <w:rPr>
          <w:rFonts w:cs="Calibri"/>
          <w:sz w:val="28"/>
          <w:szCs w:val="28"/>
          <w:lang w:bidi="fa-IR"/>
        </w:rPr>
        <w:t>Round(x,x)</w:t>
      </w:r>
      <w:r w:rsidRPr="00CB12CF">
        <w:rPr>
          <w:rFonts w:cs="Calibri"/>
          <w:sz w:val="28"/>
          <w:szCs w:val="28"/>
          <w:rtl/>
          <w:lang w:bidi="fa-IR"/>
        </w:rPr>
        <w:t xml:space="preserve"> مقدار دوم میتونیم اعلام کنیم تا چند رقم اعشار گرد کن. </w:t>
      </w:r>
    </w:p>
    <w:p w14:paraId="1C2A6C5A" w14:textId="77777777" w:rsidR="00776D6D" w:rsidRPr="00CB12CF" w:rsidRDefault="00CB12CF" w:rsidP="00A07812">
      <w:pPr>
        <w:bidi/>
        <w:spacing w:line="276" w:lineRule="auto"/>
        <w:jc w:val="both"/>
        <w:rPr>
          <w:rFonts w:cs="Calibri"/>
        </w:rPr>
      </w:pPr>
      <w:r w:rsidRPr="00CB12CF">
        <w:rPr>
          <w:rFonts w:cs="Calibri"/>
          <w:sz w:val="28"/>
          <w:szCs w:val="28"/>
          <w:lang w:bidi="fa-IR"/>
        </w:rPr>
        <w:t>Fstring : print(f”string{value}</w:t>
      </w:r>
      <w:r w:rsidRPr="00CB12CF">
        <w:rPr>
          <w:rFonts w:cs="Calibri"/>
          <w:sz w:val="28"/>
          <w:szCs w:val="28"/>
          <w:rtl/>
          <w:lang w:bidi="fa-IR"/>
        </w:rPr>
        <w:t>”</w:t>
      </w:r>
    </w:p>
    <w:p w14:paraId="228B7E15"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تمرین امروز </w:t>
      </w:r>
    </w:p>
    <w:p w14:paraId="5C70A6BF"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1CC74CB2" wp14:editId="24D608A8">
            <wp:extent cx="5733415" cy="149034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9"/>
                    <a:stretch>
                      <a:fillRect/>
                    </a:stretch>
                  </pic:blipFill>
                  <pic:spPr bwMode="auto">
                    <a:xfrm>
                      <a:off x="0" y="0"/>
                      <a:ext cx="5733415" cy="1490345"/>
                    </a:xfrm>
                    <a:prstGeom prst="rect">
                      <a:avLst/>
                    </a:prstGeom>
                  </pic:spPr>
                </pic:pic>
              </a:graphicData>
            </a:graphic>
          </wp:inline>
        </w:drawing>
      </w:r>
    </w:p>
    <w:p w14:paraId="68B9D34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وسطای </w:t>
      </w:r>
      <w:r w:rsidRPr="00CB12CF">
        <w:rPr>
          <w:rFonts w:cs="Calibri"/>
          <w:sz w:val="28"/>
          <w:szCs w:val="28"/>
          <w:lang w:bidi="fa-IR"/>
        </w:rPr>
        <w:t>009</w:t>
      </w:r>
      <w:r w:rsidRPr="00CB12CF">
        <w:rPr>
          <w:rFonts w:cs="Calibri"/>
          <w:sz w:val="28"/>
          <w:szCs w:val="28"/>
          <w:rtl/>
          <w:lang w:bidi="fa-IR"/>
        </w:rPr>
        <w:t xml:space="preserve"> </w:t>
      </w:r>
      <w:r w:rsidRPr="00CB12CF">
        <w:rPr>
          <w:rFonts w:cs="Calibri"/>
          <w:sz w:val="28"/>
          <w:szCs w:val="28"/>
          <w:lang w:bidi="fa-IR"/>
        </w:rPr>
        <w:t>Day 2 Project Tip Calculator</w:t>
      </w:r>
    </w:p>
    <w:p w14:paraId="3BEB98EC" w14:textId="77777777" w:rsidR="00776D6D" w:rsidRPr="00CB12CF" w:rsidRDefault="00CB12CF" w:rsidP="00A07812">
      <w:pPr>
        <w:bidi/>
        <w:spacing w:line="276" w:lineRule="auto"/>
        <w:jc w:val="both"/>
        <w:rPr>
          <w:rFonts w:cs="Calibri"/>
        </w:rPr>
      </w:pPr>
      <w:bookmarkStart w:id="3" w:name="I4030816"/>
      <w:r w:rsidRPr="00CB12CF">
        <w:rPr>
          <w:rFonts w:cs="Calibri"/>
          <w:sz w:val="28"/>
          <w:szCs w:val="28"/>
          <w:rtl/>
          <w:lang w:bidi="fa-IR"/>
        </w:rPr>
        <w:lastRenderedPageBreak/>
        <w:t>ادامه</w:t>
      </w:r>
      <w:bookmarkEnd w:id="3"/>
    </w:p>
    <w:p w14:paraId="585663CF" w14:textId="77777777" w:rsidR="00776D6D" w:rsidRPr="00CB12CF" w:rsidRDefault="00CB12CF" w:rsidP="00A07812">
      <w:pPr>
        <w:bidi/>
        <w:spacing w:line="276" w:lineRule="auto"/>
        <w:jc w:val="both"/>
        <w:rPr>
          <w:rFonts w:cs="Calibri"/>
          <w:rtl/>
        </w:rPr>
      </w:pPr>
      <w:r w:rsidRPr="00CB12CF">
        <w:rPr>
          <w:rFonts w:cs="Calibri"/>
          <w:sz w:val="28"/>
          <w:szCs w:val="28"/>
          <w:rtl/>
          <w:lang w:bidi="fa-IR"/>
        </w:rPr>
        <w:t xml:space="preserve">ما برای تمرین روز دوم از </w:t>
      </w:r>
      <w:r w:rsidRPr="00CB12CF">
        <w:rPr>
          <w:rFonts w:cs="Calibri"/>
          <w:sz w:val="28"/>
          <w:szCs w:val="28"/>
          <w:lang w:bidi="fa-IR"/>
        </w:rPr>
        <w:t>number: .2f</w:t>
      </w:r>
      <w:r w:rsidRPr="00CB12CF">
        <w:rPr>
          <w:rFonts w:cs="Calibri"/>
          <w:sz w:val="28"/>
          <w:szCs w:val="28"/>
          <w:rtl/>
          <w:lang w:bidi="fa-IR"/>
        </w:rPr>
        <w:t xml:space="preserve"> استفاده کردیم تا اعشارش رو محدود کنیم ولی خودش از </w:t>
      </w:r>
      <w:r w:rsidRPr="00CB12CF">
        <w:rPr>
          <w:rFonts w:cs="Calibri"/>
          <w:sz w:val="28"/>
          <w:szCs w:val="28"/>
          <w:lang w:bidi="fa-IR"/>
        </w:rPr>
        <w:t>round(x, x)</w:t>
      </w:r>
      <w:r w:rsidRPr="00CB12CF">
        <w:rPr>
          <w:rFonts w:cs="Calibri"/>
          <w:sz w:val="28"/>
          <w:szCs w:val="28"/>
          <w:rtl/>
          <w:lang w:bidi="fa-IR"/>
        </w:rPr>
        <w:t xml:space="preserve"> استفاده کرده. اولی متغیری هست که میخوایم روند شه ، دومی مقدار روند کردنشه. </w:t>
      </w:r>
      <w:r w:rsidR="007C3E0D">
        <w:rPr>
          <w:rFonts w:cs="Calibri" w:hint="cs"/>
          <w:sz w:val="28"/>
          <w:szCs w:val="28"/>
          <w:rtl/>
          <w:lang w:bidi="fa-IR"/>
        </w:rPr>
        <w:t>(</w:t>
      </w:r>
      <w:r w:rsidR="007C3E0D">
        <w:rPr>
          <w:rFonts w:cs="Calibri" w:hint="cs"/>
          <w:sz w:val="20"/>
          <w:szCs w:val="20"/>
          <w:rtl/>
          <w:lang w:bidi="fa-IR"/>
        </w:rPr>
        <w:t xml:space="preserve">البته باید دقت داشت که استفاده از </w:t>
      </w:r>
      <w:r w:rsidR="007C3E0D">
        <w:rPr>
          <w:rFonts w:cs="Calibri"/>
          <w:sz w:val="20"/>
          <w:szCs w:val="20"/>
          <w:lang w:bidi="fa-IR"/>
        </w:rPr>
        <w:t>number: .2f</w:t>
      </w:r>
      <w:r w:rsidR="007C3E0D">
        <w:rPr>
          <w:rFonts w:cs="Calibri" w:hint="cs"/>
          <w:sz w:val="20"/>
          <w:szCs w:val="20"/>
          <w:rtl/>
          <w:lang w:bidi="fa-IR"/>
        </w:rPr>
        <w:t xml:space="preserve"> برای تغیر در اعداد اعشار باید حتما و حتما داخل </w:t>
      </w:r>
      <w:r w:rsidR="007C3E0D">
        <w:rPr>
          <w:rFonts w:cs="Calibri"/>
          <w:sz w:val="20"/>
          <w:szCs w:val="20"/>
          <w:lang w:bidi="fa-IR"/>
        </w:rPr>
        <w:t>fstring</w:t>
      </w:r>
      <w:r w:rsidR="007C3E0D">
        <w:rPr>
          <w:rFonts w:cs="Calibri" w:hint="cs"/>
          <w:sz w:val="20"/>
          <w:szCs w:val="20"/>
          <w:rtl/>
          <w:lang w:bidi="fa-IR"/>
        </w:rPr>
        <w:t xml:space="preserve"> اتفاق بیوفته .</w:t>
      </w:r>
      <w:r w:rsidR="007C3E0D">
        <w:rPr>
          <w:rFonts w:cs="Calibri" w:hint="cs"/>
          <w:sz w:val="28"/>
          <w:szCs w:val="28"/>
          <w:rtl/>
          <w:lang w:bidi="fa-IR"/>
        </w:rPr>
        <w:t>)</w:t>
      </w:r>
    </w:p>
    <w:p w14:paraId="053FE062" w14:textId="77777777" w:rsidR="00776D6D" w:rsidRPr="00CB12CF" w:rsidRDefault="00776D6D" w:rsidP="00A07812">
      <w:pPr>
        <w:bidi/>
        <w:spacing w:line="276" w:lineRule="auto"/>
        <w:jc w:val="both"/>
        <w:rPr>
          <w:rFonts w:cs="Calibri"/>
          <w:sz w:val="28"/>
          <w:szCs w:val="28"/>
          <w:lang w:bidi="fa-IR"/>
        </w:rPr>
      </w:pPr>
    </w:p>
    <w:p w14:paraId="7E8FBD74" w14:textId="77777777" w:rsidR="00776D6D" w:rsidRPr="00CB12CF" w:rsidRDefault="00BC1D07" w:rsidP="00A07812">
      <w:pPr>
        <w:bidi/>
        <w:spacing w:line="276" w:lineRule="auto"/>
        <w:jc w:val="both"/>
        <w:rPr>
          <w:rFonts w:cs="Calibri"/>
        </w:rPr>
      </w:pPr>
      <w:r>
        <w:rPr>
          <w:rFonts w:cs="Calibri"/>
          <w:sz w:val="28"/>
          <w:szCs w:val="28"/>
          <w:lang w:bidi="fa-IR"/>
        </w:rPr>
        <w:t>Day003 treasure</w:t>
      </w:r>
      <w:r w:rsidR="00CB12CF" w:rsidRPr="00CB12CF">
        <w:rPr>
          <w:rFonts w:cs="Calibri"/>
          <w:sz w:val="28"/>
          <w:szCs w:val="28"/>
          <w:lang w:bidi="fa-IR"/>
        </w:rPr>
        <w:t>-isla</w:t>
      </w:r>
      <w:r>
        <w:rPr>
          <w:rFonts w:cs="Calibri"/>
          <w:sz w:val="28"/>
          <w:szCs w:val="28"/>
          <w:lang w:bidi="fa-IR"/>
        </w:rPr>
        <w:t>n</w:t>
      </w:r>
      <w:r w:rsidR="00CB12CF" w:rsidRPr="00CB12CF">
        <w:rPr>
          <w:rFonts w:cs="Calibri"/>
          <w:sz w:val="28"/>
          <w:szCs w:val="28"/>
          <w:lang w:bidi="fa-IR"/>
        </w:rPr>
        <w:t>d-end</w:t>
      </w:r>
    </w:p>
    <w:p w14:paraId="6B6411A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 </w:t>
      </w:r>
    </w:p>
    <w:p w14:paraId="790575D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w:t>
      </w:r>
      <w:r w:rsidRPr="00CB12CF">
        <w:rPr>
          <w:rFonts w:cs="Calibri"/>
          <w:sz w:val="28"/>
          <w:szCs w:val="28"/>
          <w:lang w:bidi="fa-IR"/>
        </w:rPr>
        <w:t>003</w:t>
      </w:r>
      <w:r w:rsidRPr="00CB12CF">
        <w:rPr>
          <w:rFonts w:cs="Calibri"/>
          <w:sz w:val="28"/>
          <w:szCs w:val="28"/>
          <w:rtl/>
          <w:lang w:bidi="fa-IR"/>
        </w:rPr>
        <w:t xml:space="preserve"> </w:t>
      </w:r>
      <w:r w:rsidRPr="00CB12CF">
        <w:rPr>
          <w:rFonts w:cs="Calibri"/>
          <w:sz w:val="28"/>
          <w:szCs w:val="28"/>
          <w:lang w:bidi="fa-IR"/>
        </w:rPr>
        <w:t>Control Flow with if  else and Conditional Operators</w:t>
      </w:r>
    </w:p>
    <w:p w14:paraId="61870BBA" w14:textId="77777777" w:rsidR="00776D6D" w:rsidRPr="00CB12CF" w:rsidRDefault="00776D6D" w:rsidP="00A07812">
      <w:pPr>
        <w:bidi/>
        <w:spacing w:line="276" w:lineRule="auto"/>
        <w:jc w:val="both"/>
        <w:rPr>
          <w:rFonts w:cs="Calibri"/>
          <w:sz w:val="28"/>
          <w:szCs w:val="28"/>
          <w:lang w:bidi="fa-IR"/>
        </w:rPr>
      </w:pPr>
    </w:p>
    <w:p w14:paraId="14D9CF31" w14:textId="77777777" w:rsidR="00776D6D" w:rsidRPr="00CB12CF" w:rsidRDefault="00CB12CF" w:rsidP="00A07812">
      <w:pPr>
        <w:bidi/>
        <w:spacing w:line="276" w:lineRule="auto"/>
        <w:jc w:val="both"/>
        <w:rPr>
          <w:rFonts w:cs="Calibri"/>
        </w:rPr>
      </w:pPr>
      <w:r w:rsidRPr="00CB12CF">
        <w:rPr>
          <w:rFonts w:cs="Calibri"/>
          <w:sz w:val="28"/>
          <w:szCs w:val="28"/>
          <w:rtl/>
          <w:lang w:bidi="fa-IR"/>
        </w:rPr>
        <w:br/>
      </w:r>
    </w:p>
    <w:p w14:paraId="02EE3E81"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08E09B15" w14:textId="77777777" w:rsidR="00776D6D" w:rsidRPr="00CB12CF" w:rsidRDefault="00CB12CF" w:rsidP="00A07812">
      <w:pPr>
        <w:bidi/>
        <w:spacing w:line="276" w:lineRule="auto"/>
        <w:jc w:val="both"/>
        <w:rPr>
          <w:rFonts w:cs="Calibri"/>
        </w:rPr>
      </w:pPr>
      <w:bookmarkStart w:id="4" w:name="I4030817"/>
      <w:r w:rsidRPr="00CB12CF">
        <w:rPr>
          <w:rFonts w:cs="Calibri"/>
          <w:sz w:val="28"/>
          <w:szCs w:val="28"/>
          <w:rtl/>
          <w:lang w:bidi="fa-IR"/>
        </w:rPr>
        <w:lastRenderedPageBreak/>
        <w:t>ادامه</w:t>
      </w:r>
      <w:bookmarkEnd w:id="4"/>
      <w:r w:rsidRPr="00CB12CF">
        <w:rPr>
          <w:rFonts w:cs="Calibri"/>
          <w:sz w:val="28"/>
          <w:szCs w:val="28"/>
          <w:rtl/>
          <w:lang w:bidi="fa-IR"/>
        </w:rPr>
        <w:t xml:space="preserve"> از </w:t>
      </w:r>
      <w:r w:rsidRPr="00CB12CF">
        <w:rPr>
          <w:rFonts w:cs="Calibri"/>
          <w:sz w:val="28"/>
          <w:szCs w:val="28"/>
          <w:lang w:bidi="fa-IR"/>
        </w:rPr>
        <w:t>003</w:t>
      </w:r>
      <w:r w:rsidRPr="00CB12CF">
        <w:rPr>
          <w:rFonts w:cs="Calibri"/>
          <w:sz w:val="28"/>
          <w:szCs w:val="28"/>
          <w:rtl/>
          <w:lang w:bidi="fa-IR"/>
        </w:rPr>
        <w:t xml:space="preserve"> </w:t>
      </w:r>
      <w:r w:rsidRPr="00CB12CF">
        <w:rPr>
          <w:rFonts w:cs="Calibri"/>
          <w:sz w:val="28"/>
          <w:szCs w:val="28"/>
          <w:lang w:bidi="fa-IR"/>
        </w:rPr>
        <w:t>Control Flow with if  else and Conditional Operators</w:t>
      </w:r>
    </w:p>
    <w:p w14:paraId="2BAA1B4C" w14:textId="77777777" w:rsidR="00776D6D" w:rsidRPr="00CB12CF" w:rsidRDefault="00CB12CF" w:rsidP="00A07812">
      <w:pPr>
        <w:bidi/>
        <w:spacing w:line="276" w:lineRule="auto"/>
        <w:jc w:val="both"/>
        <w:rPr>
          <w:rFonts w:cs="Calibri"/>
        </w:rPr>
      </w:pPr>
      <w:r w:rsidRPr="00CB12CF">
        <w:rPr>
          <w:rFonts w:cs="Calibri"/>
          <w:sz w:val="28"/>
          <w:szCs w:val="28"/>
          <w:lang w:bidi="fa-IR"/>
        </w:rPr>
        <w:t>Modulo operator</w:t>
      </w:r>
      <w:r w:rsidRPr="00CB12CF">
        <w:rPr>
          <w:rFonts w:cs="Calibri"/>
          <w:sz w:val="28"/>
          <w:szCs w:val="28"/>
          <w:rtl/>
          <w:lang w:bidi="fa-IR"/>
        </w:rPr>
        <w:t xml:space="preserve"> یا همون % خودمون. باقیمانده. </w:t>
      </w:r>
    </w:p>
    <w:p w14:paraId="37E5F297"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تمرین: </w:t>
      </w:r>
    </w:p>
    <w:p w14:paraId="0B985A18"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4216CD27" wp14:editId="7FC92CE0">
            <wp:extent cx="5410835" cy="16954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10"/>
                    <a:stretch>
                      <a:fillRect/>
                    </a:stretch>
                  </pic:blipFill>
                  <pic:spPr bwMode="auto">
                    <a:xfrm>
                      <a:off x="0" y="0"/>
                      <a:ext cx="5410835" cy="1695450"/>
                    </a:xfrm>
                    <a:prstGeom prst="rect">
                      <a:avLst/>
                    </a:prstGeom>
                  </pic:spPr>
                </pic:pic>
              </a:graphicData>
            </a:graphic>
          </wp:inline>
        </w:drawing>
      </w:r>
    </w:p>
    <w:p w14:paraId="6EC51498" w14:textId="77777777" w:rsidR="00776D6D" w:rsidRPr="00CB12CF" w:rsidRDefault="00CB12CF" w:rsidP="00A07812">
      <w:pPr>
        <w:bidi/>
        <w:spacing w:line="276" w:lineRule="auto"/>
        <w:jc w:val="both"/>
        <w:rPr>
          <w:rFonts w:cs="Calibri"/>
        </w:rPr>
      </w:pPr>
      <w:r w:rsidRPr="00CB12CF">
        <w:rPr>
          <w:rFonts w:cs="Calibri"/>
          <w:sz w:val="28"/>
          <w:szCs w:val="28"/>
          <w:lang w:bidi="fa-IR"/>
        </w:rPr>
        <w:t>Nested if/else</w:t>
      </w:r>
      <w:r w:rsidRPr="00CB12CF">
        <w:rPr>
          <w:rFonts w:cs="Calibri"/>
          <w:sz w:val="28"/>
          <w:szCs w:val="28"/>
          <w:rtl/>
          <w:lang w:bidi="fa-IR"/>
        </w:rPr>
        <w:t xml:space="preserve"> </w:t>
      </w:r>
    </w:p>
    <w:p w14:paraId="19B40F2C" w14:textId="77777777" w:rsidR="00776D6D" w:rsidRPr="00CB12CF" w:rsidRDefault="00CB12CF" w:rsidP="00A07812">
      <w:pPr>
        <w:bidi/>
        <w:spacing w:line="276" w:lineRule="auto"/>
        <w:jc w:val="both"/>
        <w:rPr>
          <w:rFonts w:cs="Calibri"/>
        </w:rPr>
      </w:pPr>
      <w:r w:rsidRPr="00CB12CF">
        <w:rPr>
          <w:rFonts w:cs="Calibri"/>
          <w:sz w:val="28"/>
          <w:szCs w:val="28"/>
          <w:rtl/>
          <w:lang w:bidi="fa-IR"/>
        </w:rPr>
        <w:t>تودرتو</w:t>
      </w:r>
    </w:p>
    <w:p w14:paraId="2BB6B984"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63CB9A2A" wp14:editId="14E622CA">
            <wp:extent cx="2717624" cy="270979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11"/>
                    <a:stretch>
                      <a:fillRect/>
                    </a:stretch>
                  </pic:blipFill>
                  <pic:spPr bwMode="auto">
                    <a:xfrm>
                      <a:off x="0" y="0"/>
                      <a:ext cx="2737143" cy="2729261"/>
                    </a:xfrm>
                    <a:prstGeom prst="rect">
                      <a:avLst/>
                    </a:prstGeom>
                  </pic:spPr>
                </pic:pic>
              </a:graphicData>
            </a:graphic>
          </wp:inline>
        </w:drawing>
      </w:r>
    </w:p>
    <w:p w14:paraId="1BF7CF14" w14:textId="77777777" w:rsidR="00776D6D" w:rsidRPr="00CB12CF" w:rsidRDefault="00776D6D" w:rsidP="00A07812">
      <w:pPr>
        <w:bidi/>
        <w:spacing w:line="276" w:lineRule="auto"/>
        <w:jc w:val="both"/>
        <w:rPr>
          <w:rFonts w:cs="Calibri"/>
          <w:sz w:val="28"/>
          <w:szCs w:val="28"/>
          <w:lang w:bidi="fa-IR"/>
        </w:rPr>
      </w:pPr>
    </w:p>
    <w:p w14:paraId="0CCFE8BE" w14:textId="77777777" w:rsidR="00776D6D" w:rsidRPr="00CB12CF" w:rsidRDefault="00CB12CF" w:rsidP="00A07812">
      <w:pPr>
        <w:bidi/>
        <w:spacing w:line="276" w:lineRule="auto"/>
        <w:jc w:val="both"/>
        <w:rPr>
          <w:rFonts w:cs="Calibri"/>
        </w:rPr>
      </w:pPr>
      <w:r w:rsidRPr="00CB12CF">
        <w:rPr>
          <w:rFonts w:cs="Calibri"/>
          <w:noProof/>
          <w:rtl/>
        </w:rPr>
        <w:lastRenderedPageBreak/>
        <w:drawing>
          <wp:inline distT="0" distB="0" distL="0" distR="0" wp14:anchorId="5BD15794" wp14:editId="0919AB73">
            <wp:extent cx="5733415" cy="45053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noChangeArrowheads="1"/>
                    </pic:cNvPicPr>
                  </pic:nvPicPr>
                  <pic:blipFill>
                    <a:blip r:embed="rId12"/>
                    <a:stretch>
                      <a:fillRect/>
                    </a:stretch>
                  </pic:blipFill>
                  <pic:spPr bwMode="auto">
                    <a:xfrm>
                      <a:off x="0" y="0"/>
                      <a:ext cx="5733415" cy="4505325"/>
                    </a:xfrm>
                    <a:prstGeom prst="rect">
                      <a:avLst/>
                    </a:prstGeom>
                  </pic:spPr>
                </pic:pic>
              </a:graphicData>
            </a:graphic>
          </wp:inline>
        </w:drawing>
      </w:r>
    </w:p>
    <w:p w14:paraId="1F207686" w14:textId="77777777" w:rsidR="00776D6D" w:rsidRPr="00CB12CF" w:rsidRDefault="00776D6D" w:rsidP="00A07812">
      <w:pPr>
        <w:bidi/>
        <w:spacing w:line="276" w:lineRule="auto"/>
        <w:jc w:val="both"/>
        <w:rPr>
          <w:rFonts w:cs="Calibri"/>
          <w:sz w:val="28"/>
          <w:szCs w:val="28"/>
          <w:lang w:bidi="fa-IR"/>
        </w:rPr>
      </w:pPr>
    </w:p>
    <w:p w14:paraId="3B6FC0AE"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38D316B9" wp14:editId="151B76AD">
            <wp:extent cx="2194186" cy="272232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a:blip r:embed="rId13"/>
                    <a:stretch>
                      <a:fillRect/>
                    </a:stretch>
                  </pic:blipFill>
                  <pic:spPr bwMode="auto">
                    <a:xfrm>
                      <a:off x="0" y="0"/>
                      <a:ext cx="2202439" cy="2732562"/>
                    </a:xfrm>
                    <a:prstGeom prst="rect">
                      <a:avLst/>
                    </a:prstGeom>
                  </pic:spPr>
                </pic:pic>
              </a:graphicData>
            </a:graphic>
          </wp:inline>
        </w:drawing>
      </w:r>
    </w:p>
    <w:p w14:paraId="493FB06C" w14:textId="77777777" w:rsidR="00776D6D" w:rsidRPr="00CB12CF" w:rsidRDefault="00776D6D" w:rsidP="00A07812">
      <w:pPr>
        <w:bidi/>
        <w:spacing w:line="276" w:lineRule="auto"/>
        <w:jc w:val="both"/>
        <w:rPr>
          <w:rFonts w:cs="Calibri"/>
          <w:sz w:val="28"/>
          <w:szCs w:val="28"/>
          <w:lang w:bidi="fa-IR"/>
        </w:rPr>
      </w:pPr>
    </w:p>
    <w:p w14:paraId="2B5FF794" w14:textId="77777777" w:rsidR="00776D6D" w:rsidRPr="00CB12CF" w:rsidRDefault="00CB12CF" w:rsidP="00A07812">
      <w:pPr>
        <w:bidi/>
        <w:spacing w:line="276" w:lineRule="auto"/>
        <w:jc w:val="both"/>
        <w:rPr>
          <w:rFonts w:cs="Calibri"/>
        </w:rPr>
      </w:pPr>
      <w:r w:rsidRPr="00CB12CF">
        <w:rPr>
          <w:rFonts w:cs="Calibri"/>
          <w:noProof/>
          <w:rtl/>
        </w:rPr>
        <w:lastRenderedPageBreak/>
        <w:drawing>
          <wp:inline distT="0" distB="0" distL="0" distR="0" wp14:anchorId="59A4788D" wp14:editId="15B1B1C9">
            <wp:extent cx="2783885" cy="204174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14"/>
                    <a:stretch>
                      <a:fillRect/>
                    </a:stretch>
                  </pic:blipFill>
                  <pic:spPr bwMode="auto">
                    <a:xfrm>
                      <a:off x="0" y="0"/>
                      <a:ext cx="2798082" cy="2052154"/>
                    </a:xfrm>
                    <a:prstGeom prst="rect">
                      <a:avLst/>
                    </a:prstGeom>
                  </pic:spPr>
                </pic:pic>
              </a:graphicData>
            </a:graphic>
          </wp:inline>
        </w:drawing>
      </w:r>
    </w:p>
    <w:p w14:paraId="1BA9A22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  -داخل </w:t>
      </w:r>
      <w:r w:rsidRPr="00CB12CF">
        <w:rPr>
          <w:rFonts w:cs="Calibri"/>
          <w:sz w:val="28"/>
          <w:szCs w:val="28"/>
          <w:lang w:bidi="fa-IR"/>
        </w:rPr>
        <w:t>pycharm</w:t>
      </w:r>
      <w:r w:rsidRPr="00CB12CF">
        <w:rPr>
          <w:rFonts w:cs="Calibri"/>
          <w:sz w:val="28"/>
          <w:szCs w:val="28"/>
          <w:rtl/>
          <w:lang w:bidi="fa-IR"/>
        </w:rPr>
        <w:t xml:space="preserve"> یه سیستم تشخیص  </w:t>
      </w:r>
      <w:r w:rsidRPr="00CB12CF">
        <w:rPr>
          <w:rFonts w:cs="Calibri"/>
          <w:sz w:val="28"/>
          <w:szCs w:val="28"/>
          <w:lang w:bidi="fa-IR"/>
        </w:rPr>
        <w:t>simplify</w:t>
      </w:r>
      <w:r w:rsidRPr="00CB12CF">
        <w:rPr>
          <w:rFonts w:cs="Calibri"/>
          <w:sz w:val="28"/>
          <w:szCs w:val="28"/>
          <w:rtl/>
          <w:lang w:bidi="fa-IR"/>
        </w:rPr>
        <w:t xml:space="preserve"> داریم که میتونیم روش کلیک کنیم و همون کدی که نوشتیم رو ساده ترش رو بهمون بده . </w:t>
      </w:r>
    </w:p>
    <w:p w14:paraId="55BEDDFA"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5CFE2976" wp14:editId="1D896B9C">
            <wp:extent cx="5733415" cy="17399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15"/>
                    <a:stretch>
                      <a:fillRect/>
                    </a:stretch>
                  </pic:blipFill>
                  <pic:spPr bwMode="auto">
                    <a:xfrm>
                      <a:off x="0" y="0"/>
                      <a:ext cx="5733415" cy="1739900"/>
                    </a:xfrm>
                    <a:prstGeom prst="rect">
                      <a:avLst/>
                    </a:prstGeom>
                  </pic:spPr>
                </pic:pic>
              </a:graphicData>
            </a:graphic>
          </wp:inline>
        </w:drawing>
      </w:r>
    </w:p>
    <w:p w14:paraId="1656ACEB" w14:textId="77777777" w:rsidR="00776D6D" w:rsidRPr="00CB12CF" w:rsidRDefault="00776D6D" w:rsidP="00A07812">
      <w:pPr>
        <w:bidi/>
        <w:spacing w:line="276" w:lineRule="auto"/>
        <w:jc w:val="both"/>
        <w:rPr>
          <w:rFonts w:cs="Calibri"/>
          <w:sz w:val="28"/>
          <w:szCs w:val="28"/>
          <w:lang w:bidi="fa-IR"/>
        </w:rPr>
      </w:pPr>
    </w:p>
    <w:p w14:paraId="163478D5" w14:textId="77777777" w:rsidR="00776D6D" w:rsidRPr="00CB12CF" w:rsidRDefault="002B7A0B" w:rsidP="00A07812">
      <w:pPr>
        <w:bidi/>
        <w:spacing w:line="276" w:lineRule="auto"/>
        <w:jc w:val="both"/>
        <w:rPr>
          <w:rFonts w:cs="Calibri"/>
        </w:rPr>
      </w:pPr>
      <w:hyperlink r:id="rId16">
        <w:r w:rsidR="00CB12CF" w:rsidRPr="00CB12CF">
          <w:rPr>
            <w:rStyle w:val="Hyperlink"/>
            <w:rFonts w:cs="Calibri"/>
            <w:sz w:val="28"/>
            <w:szCs w:val="28"/>
            <w:lang w:bidi="fa-IR"/>
          </w:rPr>
          <w:t>https://ascii.co.uk/art</w:t>
        </w:r>
      </w:hyperlink>
    </w:p>
    <w:p w14:paraId="760C4576"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برای اینکه بتونیم یچیزی مثل صندوق ابتدای تمرین نهایی رو </w:t>
      </w:r>
      <w:r w:rsidRPr="00CB12CF">
        <w:rPr>
          <w:rFonts w:cs="Calibri"/>
          <w:sz w:val="28"/>
          <w:szCs w:val="28"/>
          <w:lang w:bidi="fa-IR"/>
        </w:rPr>
        <w:t>print</w:t>
      </w:r>
      <w:r w:rsidRPr="00CB12CF">
        <w:rPr>
          <w:rFonts w:cs="Calibri"/>
          <w:sz w:val="28"/>
          <w:szCs w:val="28"/>
          <w:rtl/>
          <w:lang w:bidi="fa-IR"/>
        </w:rPr>
        <w:t xml:space="preserve">() کنیم باید به جای “” از ‘’’ ‘’’ استفاده کنیم که </w:t>
      </w:r>
      <w:r w:rsidRPr="00CB12CF">
        <w:rPr>
          <w:rFonts w:cs="Calibri"/>
          <w:sz w:val="28"/>
          <w:szCs w:val="28"/>
          <w:lang w:bidi="fa-IR"/>
        </w:rPr>
        <w:t>3</w:t>
      </w:r>
      <w:r w:rsidRPr="00CB12CF">
        <w:rPr>
          <w:rFonts w:cs="Calibri"/>
          <w:sz w:val="28"/>
          <w:szCs w:val="28"/>
          <w:rtl/>
          <w:lang w:bidi="fa-IR"/>
        </w:rPr>
        <w:t xml:space="preserve"> تا </w:t>
      </w:r>
      <w:r w:rsidRPr="00CB12CF">
        <w:rPr>
          <w:rFonts w:cs="Calibri"/>
          <w:sz w:val="28"/>
          <w:szCs w:val="28"/>
          <w:lang w:bidi="fa-IR"/>
        </w:rPr>
        <w:t>Single quotation</w:t>
      </w:r>
      <w:r w:rsidRPr="00CB12CF">
        <w:rPr>
          <w:rFonts w:cs="Calibri"/>
          <w:sz w:val="28"/>
          <w:szCs w:val="28"/>
          <w:rtl/>
          <w:lang w:bidi="fa-IR"/>
        </w:rPr>
        <w:t xml:space="preserve"> میشه. این اجازه میده چنیدن خط رو یکجا پرینت بگیریم. </w:t>
      </w:r>
    </w:p>
    <w:p w14:paraId="4FD1C803" w14:textId="77777777" w:rsidR="00776D6D" w:rsidRPr="00CB12CF" w:rsidRDefault="00776D6D" w:rsidP="00A07812">
      <w:pPr>
        <w:bidi/>
        <w:spacing w:line="276" w:lineRule="auto"/>
        <w:jc w:val="both"/>
        <w:rPr>
          <w:rFonts w:cs="Calibri"/>
          <w:sz w:val="28"/>
          <w:szCs w:val="28"/>
          <w:lang w:bidi="fa-IR"/>
        </w:rPr>
      </w:pPr>
    </w:p>
    <w:p w14:paraId="3DF2F694" w14:textId="77777777" w:rsidR="00776D6D" w:rsidRPr="00CB12CF" w:rsidRDefault="00776D6D" w:rsidP="00A07812">
      <w:pPr>
        <w:bidi/>
        <w:spacing w:line="276" w:lineRule="auto"/>
        <w:jc w:val="both"/>
        <w:rPr>
          <w:rFonts w:cs="Calibri"/>
          <w:sz w:val="28"/>
          <w:szCs w:val="28"/>
          <w:lang w:bidi="fa-IR"/>
        </w:rPr>
      </w:pPr>
    </w:p>
    <w:p w14:paraId="2CEA5D4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پروژه نهایی هم در انتها اینه که یه بازی ابتدا بر اساس </w:t>
      </w:r>
      <w:r w:rsidRPr="00CB12CF">
        <w:rPr>
          <w:rFonts w:cs="Calibri"/>
          <w:sz w:val="28"/>
          <w:szCs w:val="28"/>
          <w:lang w:bidi="fa-IR"/>
        </w:rPr>
        <w:t>diagram</w:t>
      </w:r>
      <w:r w:rsidRPr="00CB12CF">
        <w:rPr>
          <w:rFonts w:cs="Calibri"/>
          <w:sz w:val="28"/>
          <w:szCs w:val="28"/>
          <w:rtl/>
          <w:lang w:bidi="fa-IR"/>
        </w:rPr>
        <w:t xml:space="preserve"> زیر بسازیم. بعدش اگر حست کشید بزرگتر و بسط داده ترش کن یا یکی دیگه بساز با یه </w:t>
      </w:r>
      <w:r w:rsidRPr="00CB12CF">
        <w:rPr>
          <w:rFonts w:cs="Calibri"/>
          <w:sz w:val="28"/>
          <w:szCs w:val="28"/>
          <w:lang w:bidi="fa-IR"/>
        </w:rPr>
        <w:t>diagram</w:t>
      </w:r>
      <w:r w:rsidRPr="00CB12CF">
        <w:rPr>
          <w:rFonts w:cs="Calibri"/>
          <w:sz w:val="28"/>
          <w:szCs w:val="28"/>
          <w:rtl/>
          <w:lang w:bidi="fa-IR"/>
        </w:rPr>
        <w:t xml:space="preserve"> دیگه .</w:t>
      </w:r>
    </w:p>
    <w:p w14:paraId="3609AB56" w14:textId="77777777" w:rsidR="00776D6D" w:rsidRPr="00CB12CF" w:rsidRDefault="00CB12CF" w:rsidP="00A07812">
      <w:pPr>
        <w:bidi/>
        <w:spacing w:line="276" w:lineRule="auto"/>
        <w:jc w:val="both"/>
        <w:rPr>
          <w:rFonts w:cs="Calibri"/>
        </w:rPr>
      </w:pPr>
      <w:r w:rsidRPr="00CB12CF">
        <w:rPr>
          <w:rFonts w:cs="Calibri"/>
          <w:noProof/>
          <w:rtl/>
        </w:rPr>
        <w:lastRenderedPageBreak/>
        <w:drawing>
          <wp:inline distT="0" distB="0" distL="0" distR="0" wp14:anchorId="3BF20E0C" wp14:editId="5011BC0C">
            <wp:extent cx="2410994" cy="234236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a:blip r:embed="rId17"/>
                    <a:stretch>
                      <a:fillRect/>
                    </a:stretch>
                  </pic:blipFill>
                  <pic:spPr bwMode="auto">
                    <a:xfrm>
                      <a:off x="0" y="0"/>
                      <a:ext cx="2420948" cy="2352038"/>
                    </a:xfrm>
                    <a:prstGeom prst="rect">
                      <a:avLst/>
                    </a:prstGeom>
                  </pic:spPr>
                </pic:pic>
              </a:graphicData>
            </a:graphic>
          </wp:inline>
        </w:drawing>
      </w:r>
    </w:p>
    <w:p w14:paraId="2BFED8B6" w14:textId="77777777" w:rsidR="00776D6D" w:rsidRPr="00CB12CF" w:rsidRDefault="00776D6D" w:rsidP="00A07812">
      <w:pPr>
        <w:bidi/>
        <w:spacing w:line="276" w:lineRule="auto"/>
        <w:jc w:val="both"/>
        <w:rPr>
          <w:rFonts w:cs="Calibri"/>
          <w:sz w:val="28"/>
          <w:szCs w:val="28"/>
          <w:lang w:bidi="fa-IR"/>
        </w:rPr>
      </w:pPr>
    </w:p>
    <w:p w14:paraId="6ACC891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پایان </w:t>
      </w:r>
      <w:r w:rsidRPr="00CB12CF">
        <w:rPr>
          <w:rFonts w:cs="Calibri"/>
          <w:sz w:val="28"/>
          <w:szCs w:val="28"/>
          <w:lang w:bidi="fa-IR"/>
        </w:rPr>
        <w:t>day002</w:t>
      </w:r>
    </w:p>
    <w:p w14:paraId="43B53D48"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(پروژه </w:t>
      </w:r>
      <w:r w:rsidRPr="00CB12CF">
        <w:rPr>
          <w:rFonts w:cs="Calibri"/>
          <w:sz w:val="28"/>
          <w:szCs w:val="28"/>
          <w:lang w:bidi="fa-IR"/>
        </w:rPr>
        <w:t>day003</w:t>
      </w:r>
      <w:r w:rsidRPr="00CB12CF">
        <w:rPr>
          <w:rFonts w:cs="Calibri"/>
          <w:sz w:val="28"/>
          <w:szCs w:val="28"/>
          <w:rtl/>
          <w:lang w:bidi="fa-IR"/>
        </w:rPr>
        <w:t xml:space="preserve"> بازی سنگ کاغذ قیچیه. که بیشتر با مفهوم </w:t>
      </w:r>
      <w:r w:rsidRPr="00CB12CF">
        <w:rPr>
          <w:rFonts w:cs="Calibri"/>
          <w:sz w:val="28"/>
          <w:szCs w:val="28"/>
          <w:lang w:bidi="fa-IR"/>
        </w:rPr>
        <w:t>randomization</w:t>
      </w:r>
      <w:r w:rsidRPr="00CB12CF">
        <w:rPr>
          <w:rFonts w:cs="Calibri"/>
          <w:sz w:val="28"/>
          <w:szCs w:val="28"/>
          <w:rtl/>
          <w:lang w:bidi="fa-IR"/>
        </w:rPr>
        <w:t xml:space="preserve">  و </w:t>
      </w:r>
      <w:r w:rsidRPr="00CB12CF">
        <w:rPr>
          <w:rFonts w:cs="Calibri"/>
          <w:sz w:val="28"/>
          <w:szCs w:val="28"/>
          <w:lang w:bidi="fa-IR"/>
        </w:rPr>
        <w:t>Python Lists</w:t>
      </w:r>
      <w:r w:rsidRPr="00CB12CF">
        <w:rPr>
          <w:rFonts w:cs="Calibri"/>
          <w:sz w:val="28"/>
          <w:szCs w:val="28"/>
          <w:rtl/>
          <w:lang w:bidi="fa-IR"/>
        </w:rPr>
        <w:t xml:space="preserve"> قراره کار کنیم.)</w:t>
      </w:r>
    </w:p>
    <w:p w14:paraId="1AFCD6E3"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70CC933C" w14:textId="77777777" w:rsidR="00776D6D" w:rsidRPr="00CB12CF" w:rsidRDefault="00CB12CF" w:rsidP="00A07812">
      <w:pPr>
        <w:bidi/>
        <w:spacing w:line="276" w:lineRule="auto"/>
        <w:jc w:val="both"/>
        <w:rPr>
          <w:rFonts w:cs="Calibri"/>
        </w:rPr>
      </w:pPr>
      <w:bookmarkStart w:id="5" w:name="I4030823"/>
      <w:r w:rsidRPr="00CB12CF">
        <w:rPr>
          <w:rFonts w:cs="Calibri"/>
          <w:sz w:val="28"/>
          <w:szCs w:val="28"/>
          <w:rtl/>
          <w:lang w:bidi="fa-IR"/>
        </w:rPr>
        <w:lastRenderedPageBreak/>
        <w:t>ادامه</w:t>
      </w:r>
      <w:bookmarkEnd w:id="5"/>
    </w:p>
    <w:p w14:paraId="73395DA7" w14:textId="77777777" w:rsidR="00776D6D" w:rsidRPr="00CB12CF" w:rsidRDefault="00CB12CF" w:rsidP="00A07812">
      <w:pPr>
        <w:bidi/>
        <w:spacing w:line="276" w:lineRule="auto"/>
        <w:jc w:val="both"/>
        <w:rPr>
          <w:rFonts w:cs="Calibri"/>
        </w:rPr>
      </w:pPr>
      <w:r w:rsidRPr="00CB12CF">
        <w:rPr>
          <w:rFonts w:cs="Calibri"/>
          <w:sz w:val="28"/>
          <w:szCs w:val="28"/>
          <w:lang w:bidi="fa-IR"/>
        </w:rPr>
        <w:t>Day004</w:t>
      </w:r>
      <w:r w:rsidRPr="00CB12CF">
        <w:rPr>
          <w:rFonts w:cs="Calibri"/>
          <w:sz w:val="28"/>
          <w:szCs w:val="28"/>
          <w:rtl/>
          <w:lang w:bidi="fa-IR"/>
        </w:rPr>
        <w:t xml:space="preserve"> </w:t>
      </w:r>
    </w:p>
    <w:p w14:paraId="7ACACF6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پروژه نهایی ساخت یک بازی سنگ کاغذ قیچی </w:t>
      </w:r>
    </w:p>
    <w:p w14:paraId="51843089" w14:textId="77777777" w:rsidR="00776D6D" w:rsidRPr="00CB12CF" w:rsidRDefault="00CB12CF" w:rsidP="00A07812">
      <w:pPr>
        <w:bidi/>
        <w:spacing w:line="276" w:lineRule="auto"/>
        <w:jc w:val="both"/>
        <w:rPr>
          <w:rFonts w:cs="Calibri"/>
        </w:rPr>
      </w:pPr>
      <w:r w:rsidRPr="00CB12CF">
        <w:rPr>
          <w:rFonts w:cs="Calibri"/>
          <w:sz w:val="28"/>
          <w:szCs w:val="28"/>
          <w:lang w:bidi="fa-IR"/>
        </w:rPr>
        <w:t>Randomization</w:t>
      </w:r>
    </w:p>
    <w:p w14:paraId="5746CA9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اینکه بتونیم از مقادیر </w:t>
      </w:r>
      <w:r w:rsidRPr="00CB12CF">
        <w:rPr>
          <w:rFonts w:cs="Calibri"/>
          <w:sz w:val="28"/>
          <w:szCs w:val="28"/>
          <w:lang w:bidi="fa-IR"/>
        </w:rPr>
        <w:t>random</w:t>
      </w:r>
      <w:r w:rsidRPr="00CB12CF">
        <w:rPr>
          <w:rFonts w:cs="Calibri"/>
          <w:sz w:val="28"/>
          <w:szCs w:val="28"/>
          <w:rtl/>
          <w:lang w:bidi="fa-IR"/>
        </w:rPr>
        <w:t xml:space="preserve"> استفاده کنیم باید </w:t>
      </w:r>
      <w:r w:rsidRPr="00CB12CF">
        <w:rPr>
          <w:rFonts w:cs="Calibri"/>
          <w:sz w:val="28"/>
          <w:szCs w:val="28"/>
          <w:lang w:bidi="fa-IR"/>
        </w:rPr>
        <w:t>module</w:t>
      </w:r>
      <w:r w:rsidRPr="00CB12CF">
        <w:rPr>
          <w:rFonts w:cs="Calibri"/>
          <w:sz w:val="28"/>
          <w:szCs w:val="28"/>
          <w:rtl/>
          <w:lang w:bidi="fa-IR"/>
        </w:rPr>
        <w:t xml:space="preserve"> اضافه کنیم به برنامه :</w:t>
      </w:r>
    </w:p>
    <w:p w14:paraId="51D5EB80" w14:textId="77777777" w:rsidR="00776D6D" w:rsidRPr="00CB12CF" w:rsidRDefault="00CB12CF" w:rsidP="00A07812">
      <w:pPr>
        <w:bidi/>
        <w:spacing w:line="276" w:lineRule="auto"/>
        <w:jc w:val="both"/>
        <w:rPr>
          <w:rFonts w:cs="Calibri"/>
        </w:rPr>
      </w:pPr>
      <w:r w:rsidRPr="00CB12CF">
        <w:rPr>
          <w:rFonts w:cs="Calibri"/>
          <w:sz w:val="28"/>
          <w:szCs w:val="28"/>
          <w:lang w:bidi="fa-IR"/>
        </w:rPr>
        <w:t>Import random</w:t>
      </w:r>
    </w:p>
    <w:p w14:paraId="16B86AA4" w14:textId="77777777" w:rsidR="00776D6D" w:rsidRPr="00CB12CF" w:rsidRDefault="00CB12CF" w:rsidP="00A07812">
      <w:pPr>
        <w:bidi/>
        <w:spacing w:line="276" w:lineRule="auto"/>
        <w:jc w:val="both"/>
        <w:rPr>
          <w:rFonts w:cs="Calibri"/>
          <w:rtl/>
        </w:rPr>
      </w:pPr>
      <w:r w:rsidRPr="00CB12CF">
        <w:rPr>
          <w:rFonts w:cs="Calibri"/>
          <w:sz w:val="28"/>
          <w:szCs w:val="28"/>
          <w:rtl/>
          <w:lang w:bidi="fa-IR"/>
        </w:rPr>
        <w:t>که از.</w:t>
      </w:r>
      <w:r w:rsidRPr="00CB12CF">
        <w:rPr>
          <w:rFonts w:cs="Calibri"/>
          <w:sz w:val="28"/>
          <w:szCs w:val="28"/>
          <w:lang w:bidi="fa-IR"/>
        </w:rPr>
        <w:t>random</w:t>
      </w:r>
      <w:r w:rsidRPr="00CB12CF">
        <w:rPr>
          <w:rFonts w:cs="Calibri"/>
          <w:sz w:val="28"/>
          <w:szCs w:val="28"/>
          <w:rtl/>
          <w:lang w:bidi="fa-IR"/>
        </w:rPr>
        <w:t>() و  .</w:t>
      </w:r>
      <w:r w:rsidRPr="00CB12CF">
        <w:rPr>
          <w:rFonts w:cs="Calibri"/>
          <w:sz w:val="28"/>
          <w:szCs w:val="28"/>
          <w:lang w:bidi="fa-IR"/>
        </w:rPr>
        <w:t>randint</w:t>
      </w:r>
      <w:r w:rsidRPr="00CB12CF">
        <w:rPr>
          <w:rFonts w:cs="Calibri"/>
          <w:sz w:val="28"/>
          <w:szCs w:val="28"/>
          <w:rtl/>
          <w:lang w:bidi="fa-IR"/>
        </w:rPr>
        <w:t xml:space="preserve">() استفاده میکنیم برای گرفتن یک مقدار  </w:t>
      </w:r>
      <w:r w:rsidRPr="00CB12CF">
        <w:rPr>
          <w:rFonts w:cs="Calibri"/>
          <w:sz w:val="28"/>
          <w:szCs w:val="28"/>
          <w:lang w:bidi="fa-IR"/>
        </w:rPr>
        <w:t>random</w:t>
      </w:r>
      <w:r w:rsidRPr="00CB12CF">
        <w:rPr>
          <w:rFonts w:cs="Calibri"/>
          <w:sz w:val="28"/>
          <w:szCs w:val="28"/>
          <w:rtl/>
          <w:lang w:bidi="fa-IR"/>
        </w:rPr>
        <w:t xml:space="preserve"> که البته فرق کوچیکی دارن که با یه سرچ در میاد (مثلا </w:t>
      </w:r>
      <w:r w:rsidRPr="00CB12CF">
        <w:rPr>
          <w:rFonts w:cs="Calibri"/>
          <w:sz w:val="28"/>
          <w:szCs w:val="28"/>
          <w:lang w:bidi="fa-IR"/>
        </w:rPr>
        <w:t>random</w:t>
      </w:r>
      <w:r w:rsidRPr="00CB12CF">
        <w:rPr>
          <w:rFonts w:cs="Calibri"/>
          <w:sz w:val="28"/>
          <w:szCs w:val="28"/>
          <w:rtl/>
          <w:lang w:bidi="fa-IR"/>
        </w:rPr>
        <w:t xml:space="preserve"> خودِ صفر رو در نظر میگیره تا اون عددی که بهش دادی)</w:t>
      </w:r>
      <w:r w:rsidR="00A87D86">
        <w:rPr>
          <w:rFonts w:cs="Calibri"/>
          <w:sz w:val="28"/>
          <w:szCs w:val="28"/>
          <w:lang w:bidi="fa-IR"/>
        </w:rPr>
        <w:t xml:space="preserve"> </w:t>
      </w:r>
      <w:r w:rsidR="00A87D86">
        <w:rPr>
          <w:rFonts w:cs="Calibri" w:hint="cs"/>
          <w:sz w:val="28"/>
          <w:szCs w:val="28"/>
          <w:rtl/>
          <w:lang w:bidi="fa-IR"/>
        </w:rPr>
        <w:t xml:space="preserve"> (</w:t>
      </w:r>
      <w:r w:rsidR="00A87D86">
        <w:rPr>
          <w:rFonts w:cs="Calibri" w:hint="cs"/>
          <w:sz w:val="20"/>
          <w:szCs w:val="20"/>
          <w:rtl/>
          <w:lang w:bidi="fa-IR"/>
        </w:rPr>
        <w:t xml:space="preserve">و </w:t>
      </w:r>
      <w:r w:rsidR="00A87D86">
        <w:rPr>
          <w:rFonts w:cs="Calibri"/>
          <w:sz w:val="20"/>
          <w:szCs w:val="20"/>
          <w:lang w:bidi="fa-IR"/>
        </w:rPr>
        <w:t>randint()</w:t>
      </w:r>
      <w:r w:rsidR="00A87D86">
        <w:rPr>
          <w:rFonts w:cs="Calibri" w:hint="cs"/>
          <w:sz w:val="20"/>
          <w:szCs w:val="20"/>
          <w:rtl/>
          <w:lang w:bidi="fa-IR"/>
        </w:rPr>
        <w:t xml:space="preserve"> دو عدد میگیره بعنوان </w:t>
      </w:r>
      <w:r w:rsidR="00A87D86">
        <w:rPr>
          <w:rFonts w:cs="Calibri"/>
          <w:sz w:val="20"/>
          <w:szCs w:val="20"/>
          <w:lang w:bidi="fa-IR"/>
        </w:rPr>
        <w:t>args</w:t>
      </w:r>
      <w:r w:rsidR="00A87D86">
        <w:rPr>
          <w:rFonts w:cs="Calibri" w:hint="cs"/>
          <w:sz w:val="20"/>
          <w:szCs w:val="20"/>
          <w:rtl/>
          <w:lang w:bidi="fa-IR"/>
        </w:rPr>
        <w:t xml:space="preserve"> که به صورت بسته از بینشون انتخاب میکنه یکی رو.</w:t>
      </w:r>
      <w:r w:rsidR="00A87D86">
        <w:rPr>
          <w:rFonts w:cs="Calibri" w:hint="cs"/>
          <w:sz w:val="28"/>
          <w:szCs w:val="28"/>
          <w:rtl/>
          <w:lang w:bidi="fa-IR"/>
        </w:rPr>
        <w:t>)</w:t>
      </w:r>
    </w:p>
    <w:p w14:paraId="3BDFC096"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مفهوم </w:t>
      </w:r>
      <w:r w:rsidRPr="00CB12CF">
        <w:rPr>
          <w:rFonts w:cs="Calibri"/>
          <w:sz w:val="28"/>
          <w:szCs w:val="28"/>
          <w:lang w:bidi="fa-IR"/>
        </w:rPr>
        <w:t>module</w:t>
      </w:r>
      <w:r w:rsidRPr="00CB12CF">
        <w:rPr>
          <w:rFonts w:cs="Calibri"/>
          <w:sz w:val="28"/>
          <w:szCs w:val="28"/>
          <w:rtl/>
          <w:lang w:bidi="fa-IR"/>
        </w:rPr>
        <w:t xml:space="preserve"> : میتونیم بخش هایی از برنامه رو </w:t>
      </w:r>
      <w:r w:rsidR="00A87D86">
        <w:rPr>
          <w:rFonts w:cs="Calibri" w:hint="cs"/>
          <w:sz w:val="28"/>
          <w:szCs w:val="28"/>
          <w:rtl/>
          <w:lang w:bidi="fa-IR"/>
        </w:rPr>
        <w:t>(</w:t>
      </w:r>
      <w:r w:rsidR="00A87D86">
        <w:rPr>
          <w:rFonts w:cs="Calibri" w:hint="cs"/>
          <w:sz w:val="20"/>
          <w:szCs w:val="20"/>
          <w:rtl/>
          <w:lang w:bidi="fa-IR"/>
        </w:rPr>
        <w:t xml:space="preserve">داخل فایل هایی </w:t>
      </w:r>
      <w:r w:rsidR="00A87D86">
        <w:rPr>
          <w:rFonts w:cs="Calibri"/>
          <w:sz w:val="20"/>
          <w:szCs w:val="20"/>
          <w:lang w:bidi="fa-IR"/>
        </w:rPr>
        <w:t>store</w:t>
      </w:r>
      <w:r w:rsidR="00A87D86">
        <w:rPr>
          <w:rFonts w:cs="Calibri" w:hint="cs"/>
          <w:sz w:val="20"/>
          <w:szCs w:val="20"/>
          <w:rtl/>
          <w:lang w:bidi="fa-IR"/>
        </w:rPr>
        <w:t xml:space="preserve"> کنیم و در فایل اصلی برنامه که معمولا اسمش </w:t>
      </w:r>
      <w:r w:rsidR="00A87D86">
        <w:rPr>
          <w:rFonts w:cs="Calibri"/>
          <w:sz w:val="20"/>
          <w:szCs w:val="20"/>
          <w:lang w:bidi="fa-IR"/>
        </w:rPr>
        <w:t>main</w:t>
      </w:r>
      <w:r w:rsidR="00A87D86">
        <w:rPr>
          <w:rFonts w:cs="Calibri" w:hint="cs"/>
          <w:sz w:val="20"/>
          <w:szCs w:val="20"/>
          <w:rtl/>
          <w:lang w:bidi="fa-IR"/>
        </w:rPr>
        <w:t xml:space="preserve"> هست </w:t>
      </w:r>
      <w:r w:rsidR="00A87D86">
        <w:rPr>
          <w:rFonts w:cs="Calibri"/>
          <w:sz w:val="20"/>
          <w:szCs w:val="20"/>
          <w:lang w:bidi="fa-IR"/>
        </w:rPr>
        <w:t>import</w:t>
      </w:r>
      <w:r w:rsidR="00A87D86">
        <w:rPr>
          <w:rFonts w:cs="Calibri" w:hint="cs"/>
          <w:sz w:val="20"/>
          <w:szCs w:val="20"/>
          <w:rtl/>
          <w:lang w:bidi="fa-IR"/>
        </w:rPr>
        <w:t xml:space="preserve"> کنیم و استفاده کنیم. در پروژه های روز های بعدی خیلی بیشتر از این استفاده میکنیم. </w:t>
      </w:r>
      <w:r w:rsidR="00A87D86">
        <w:rPr>
          <w:rFonts w:cs="Calibri" w:hint="cs"/>
          <w:sz w:val="28"/>
          <w:szCs w:val="28"/>
          <w:rtl/>
          <w:lang w:bidi="fa-IR"/>
        </w:rPr>
        <w:t>)</w:t>
      </w:r>
    </w:p>
    <w:p w14:paraId="11EC1E60"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53680275" wp14:editId="58332422">
            <wp:extent cx="5163185" cy="10096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18"/>
                    <a:stretch>
                      <a:fillRect/>
                    </a:stretch>
                  </pic:blipFill>
                  <pic:spPr bwMode="auto">
                    <a:xfrm>
                      <a:off x="0" y="0"/>
                      <a:ext cx="5163185" cy="1009650"/>
                    </a:xfrm>
                    <a:prstGeom prst="rect">
                      <a:avLst/>
                    </a:prstGeom>
                  </pic:spPr>
                </pic:pic>
              </a:graphicData>
            </a:graphic>
          </wp:inline>
        </w:drawing>
      </w:r>
    </w:p>
    <w:p w14:paraId="2A56013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میتونیم ضرب هم کنیم که دو </w:t>
      </w:r>
      <w:r w:rsidRPr="00CB12CF">
        <w:rPr>
          <w:rFonts w:cs="Calibri"/>
          <w:sz w:val="28"/>
          <w:szCs w:val="28"/>
          <w:lang w:bidi="fa-IR"/>
        </w:rPr>
        <w:t>parameter</w:t>
      </w:r>
      <w:r w:rsidRPr="00CB12CF">
        <w:rPr>
          <w:rFonts w:cs="Calibri"/>
          <w:sz w:val="28"/>
          <w:szCs w:val="28"/>
          <w:rtl/>
          <w:lang w:bidi="fa-IR"/>
        </w:rPr>
        <w:t xml:space="preserve"> رو ضرب میکنه از اونجایی که یکیشون صفره اونیکی فقط اعمال میشه عملا</w:t>
      </w:r>
    </w:p>
    <w:p w14:paraId="4079B1F6" w14:textId="77777777" w:rsidR="00776D6D" w:rsidRPr="00CB12CF" w:rsidRDefault="00CB12CF" w:rsidP="00A07812">
      <w:pPr>
        <w:bidi/>
        <w:spacing w:line="276" w:lineRule="auto"/>
        <w:jc w:val="both"/>
        <w:rPr>
          <w:rFonts w:cs="Calibri"/>
        </w:rPr>
      </w:pPr>
      <w:r w:rsidRPr="00CB12CF">
        <w:rPr>
          <w:rFonts w:cs="Calibri"/>
          <w:sz w:val="28"/>
          <w:szCs w:val="28"/>
          <w:rtl/>
          <w:lang w:bidi="fa-IR"/>
        </w:rPr>
        <w:t>یه برنامه نوشتیم واسه "شیر یا خط" که یه سکه پرت میکنیم.</w:t>
      </w:r>
    </w:p>
    <w:p w14:paraId="17AD046F" w14:textId="77777777" w:rsidR="00776D6D" w:rsidRPr="00CB12CF" w:rsidRDefault="00CB12CF" w:rsidP="00A07812">
      <w:pPr>
        <w:bidi/>
        <w:spacing w:line="276" w:lineRule="auto"/>
        <w:jc w:val="both"/>
        <w:rPr>
          <w:rFonts w:cs="Calibri"/>
        </w:rPr>
      </w:pPr>
      <w:r w:rsidRPr="00CB12CF">
        <w:rPr>
          <w:rFonts w:cs="Calibri"/>
          <w:sz w:val="28"/>
          <w:szCs w:val="28"/>
          <w:lang w:bidi="fa-IR"/>
        </w:rPr>
        <w:t>Python list</w:t>
      </w:r>
    </w:p>
    <w:p w14:paraId="638FD68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یه </w:t>
      </w:r>
      <w:r w:rsidRPr="00CB12CF">
        <w:rPr>
          <w:rFonts w:cs="Calibri"/>
          <w:sz w:val="28"/>
          <w:szCs w:val="28"/>
          <w:lang w:bidi="fa-IR"/>
        </w:rPr>
        <w:t>data structure</w:t>
      </w:r>
      <w:r w:rsidRPr="00CB12CF">
        <w:rPr>
          <w:rFonts w:cs="Calibri"/>
          <w:sz w:val="28"/>
          <w:szCs w:val="28"/>
          <w:rtl/>
          <w:lang w:bidi="fa-IR"/>
        </w:rPr>
        <w:t xml:space="preserve"> عه . </w:t>
      </w:r>
    </w:p>
    <w:p w14:paraId="20263929"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3CFE2031" wp14:editId="7C25CA98">
            <wp:extent cx="5733415" cy="77343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a:blip r:embed="rId19"/>
                    <a:stretch>
                      <a:fillRect/>
                    </a:stretch>
                  </pic:blipFill>
                  <pic:spPr bwMode="auto">
                    <a:xfrm>
                      <a:off x="0" y="0"/>
                      <a:ext cx="5733415" cy="773430"/>
                    </a:xfrm>
                    <a:prstGeom prst="rect">
                      <a:avLst/>
                    </a:prstGeom>
                  </pic:spPr>
                </pic:pic>
              </a:graphicData>
            </a:graphic>
          </wp:inline>
        </w:drawing>
      </w:r>
    </w:p>
    <w:p w14:paraId="756BA93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با </w:t>
      </w:r>
      <w:r w:rsidRPr="00CB12CF">
        <w:rPr>
          <w:rFonts w:cs="Calibri"/>
          <w:sz w:val="28"/>
          <w:szCs w:val="28"/>
          <w:lang w:bidi="fa-IR"/>
        </w:rPr>
        <w:t>Index</w:t>
      </w:r>
      <w:r w:rsidRPr="00CB12CF">
        <w:rPr>
          <w:rFonts w:cs="Calibri"/>
          <w:sz w:val="28"/>
          <w:szCs w:val="28"/>
          <w:rtl/>
          <w:lang w:bidi="fa-IR"/>
        </w:rPr>
        <w:t xml:space="preserve"> میتونیم یک </w:t>
      </w:r>
      <w:r w:rsidRPr="00CB12CF">
        <w:rPr>
          <w:rFonts w:cs="Calibri"/>
          <w:sz w:val="28"/>
          <w:szCs w:val="28"/>
          <w:lang w:bidi="fa-IR"/>
        </w:rPr>
        <w:t>item</w:t>
      </w:r>
      <w:r w:rsidRPr="00CB12CF">
        <w:rPr>
          <w:rFonts w:cs="Calibri"/>
          <w:sz w:val="28"/>
          <w:szCs w:val="28"/>
          <w:rtl/>
          <w:lang w:bidi="fa-IR"/>
        </w:rPr>
        <w:t xml:space="preserve">  رو </w:t>
      </w:r>
      <w:r w:rsidRPr="00CB12CF">
        <w:rPr>
          <w:rFonts w:cs="Calibri"/>
          <w:sz w:val="28"/>
          <w:szCs w:val="28"/>
          <w:lang w:bidi="fa-IR"/>
        </w:rPr>
        <w:t>return</w:t>
      </w:r>
      <w:r w:rsidRPr="00CB12CF">
        <w:rPr>
          <w:rFonts w:cs="Calibri"/>
          <w:sz w:val="28"/>
          <w:szCs w:val="28"/>
          <w:rtl/>
          <w:lang w:bidi="fa-IR"/>
        </w:rPr>
        <w:t xml:space="preserve"> کنیم. با مقدار منفی از انتها شمرده میشه. </w:t>
      </w:r>
    </w:p>
    <w:p w14:paraId="3E489713" w14:textId="77777777" w:rsidR="00776D6D" w:rsidRPr="00CB12CF" w:rsidRDefault="00CB12CF" w:rsidP="00A07812">
      <w:pPr>
        <w:bidi/>
        <w:spacing w:line="276" w:lineRule="auto"/>
        <w:jc w:val="both"/>
        <w:rPr>
          <w:rFonts w:cs="Calibri"/>
        </w:rPr>
      </w:pPr>
      <w:r w:rsidRPr="00CB12CF">
        <w:rPr>
          <w:rFonts w:cs="Calibri"/>
          <w:sz w:val="28"/>
          <w:szCs w:val="28"/>
          <w:lang w:bidi="fa-IR"/>
        </w:rPr>
        <w:t>aList.add</w:t>
      </w:r>
      <w:r w:rsidRPr="00CB12CF">
        <w:rPr>
          <w:rFonts w:cs="Calibri"/>
          <w:sz w:val="28"/>
          <w:szCs w:val="28"/>
          <w:rtl/>
          <w:lang w:bidi="fa-IR"/>
        </w:rPr>
        <w:t xml:space="preserve">() و </w:t>
      </w:r>
      <w:r w:rsidRPr="00CB12CF">
        <w:rPr>
          <w:rFonts w:cs="Calibri"/>
          <w:sz w:val="28"/>
          <w:szCs w:val="28"/>
          <w:lang w:bidi="fa-IR"/>
        </w:rPr>
        <w:t>aList.extend</w:t>
      </w:r>
      <w:r w:rsidRPr="00CB12CF">
        <w:rPr>
          <w:rFonts w:cs="Calibri"/>
          <w:sz w:val="28"/>
          <w:szCs w:val="28"/>
          <w:rtl/>
          <w:lang w:bidi="fa-IR"/>
        </w:rPr>
        <w:t>() و...</w:t>
      </w:r>
      <w:r w:rsidR="009F6B4F">
        <w:rPr>
          <w:rFonts w:cs="Calibri"/>
          <w:sz w:val="28"/>
          <w:szCs w:val="28"/>
          <w:lang w:bidi="fa-IR"/>
        </w:rPr>
        <w:t xml:space="preserve"> </w:t>
      </w:r>
    </w:p>
    <w:p w14:paraId="01D88EF2" w14:textId="77777777" w:rsidR="00083781" w:rsidRDefault="009F6B4F" w:rsidP="00A07812">
      <w:pPr>
        <w:bidi/>
        <w:spacing w:line="276" w:lineRule="auto"/>
        <w:jc w:val="both"/>
        <w:rPr>
          <w:rFonts w:cs="Calibri"/>
          <w:sz w:val="20"/>
          <w:szCs w:val="20"/>
          <w:rtl/>
          <w:lang w:bidi="fa-IR"/>
        </w:rPr>
      </w:pPr>
      <w:r>
        <w:rPr>
          <w:rFonts w:cs="Calibri" w:hint="cs"/>
          <w:sz w:val="28"/>
          <w:szCs w:val="28"/>
          <w:rtl/>
          <w:lang w:bidi="fa-IR"/>
        </w:rPr>
        <w:t>(</w:t>
      </w:r>
      <w:r>
        <w:rPr>
          <w:rFonts w:cs="Calibri" w:hint="cs"/>
          <w:sz w:val="20"/>
          <w:szCs w:val="20"/>
          <w:rtl/>
          <w:lang w:bidi="fa-IR"/>
        </w:rPr>
        <w:t xml:space="preserve">با </w:t>
      </w:r>
      <w:r>
        <w:rPr>
          <w:rFonts w:cs="Calibri"/>
          <w:sz w:val="20"/>
          <w:szCs w:val="20"/>
          <w:lang w:bidi="fa-IR"/>
        </w:rPr>
        <w:t>my_list.extend(iterable)</w:t>
      </w:r>
      <w:r>
        <w:rPr>
          <w:rFonts w:cs="Calibri" w:hint="cs"/>
          <w:sz w:val="20"/>
          <w:szCs w:val="20"/>
          <w:rtl/>
          <w:lang w:bidi="fa-IR"/>
        </w:rPr>
        <w:t xml:space="preserve"> میتونیم به جای </w:t>
      </w:r>
      <w:r>
        <w:rPr>
          <w:rFonts w:cs="Calibri"/>
          <w:sz w:val="20"/>
          <w:szCs w:val="20"/>
          <w:lang w:bidi="fa-IR"/>
        </w:rPr>
        <w:t>iterable</w:t>
      </w:r>
      <w:r>
        <w:rPr>
          <w:rFonts w:cs="Calibri" w:hint="cs"/>
          <w:sz w:val="20"/>
          <w:szCs w:val="20"/>
          <w:rtl/>
          <w:lang w:bidi="fa-IR"/>
        </w:rPr>
        <w:t xml:space="preserve"> هرفرمت دیگه ای که میشه توش </w:t>
      </w:r>
      <w:r>
        <w:rPr>
          <w:rFonts w:cs="Calibri"/>
          <w:sz w:val="20"/>
          <w:szCs w:val="20"/>
          <w:lang w:bidi="fa-IR"/>
        </w:rPr>
        <w:t>iterate</w:t>
      </w:r>
      <w:r>
        <w:rPr>
          <w:rFonts w:cs="Calibri" w:hint="cs"/>
          <w:sz w:val="20"/>
          <w:szCs w:val="20"/>
          <w:rtl/>
          <w:lang w:bidi="fa-IR"/>
        </w:rPr>
        <w:t xml:space="preserve"> کرد رو بزاریم و به انتهای این </w:t>
      </w:r>
      <w:r>
        <w:rPr>
          <w:rFonts w:cs="Calibri"/>
          <w:sz w:val="20"/>
          <w:szCs w:val="20"/>
          <w:lang w:bidi="fa-IR"/>
        </w:rPr>
        <w:t>list</w:t>
      </w:r>
      <w:r>
        <w:rPr>
          <w:rFonts w:cs="Calibri" w:hint="cs"/>
          <w:sz w:val="20"/>
          <w:szCs w:val="20"/>
          <w:rtl/>
          <w:lang w:bidi="fa-IR"/>
        </w:rPr>
        <w:t xml:space="preserve"> اضافه ش کنیم. با </w:t>
      </w:r>
      <w:r w:rsidR="00083781">
        <w:rPr>
          <w:rFonts w:cs="Calibri"/>
          <w:sz w:val="20"/>
          <w:szCs w:val="20"/>
          <w:lang w:bidi="fa-IR"/>
        </w:rPr>
        <w:t>my_list.add()</w:t>
      </w:r>
      <w:r w:rsidR="00083781">
        <w:rPr>
          <w:rFonts w:cs="Calibri" w:hint="cs"/>
          <w:sz w:val="20"/>
          <w:szCs w:val="20"/>
          <w:rtl/>
          <w:lang w:bidi="fa-IR"/>
        </w:rPr>
        <w:t xml:space="preserve"> هم کاری نمیشه کرد در </w:t>
      </w:r>
      <w:r w:rsidR="00083781">
        <w:rPr>
          <w:rFonts w:cs="Calibri"/>
          <w:sz w:val="20"/>
          <w:szCs w:val="20"/>
          <w:lang w:bidi="fa-IR"/>
        </w:rPr>
        <w:t>list</w:t>
      </w:r>
      <w:r w:rsidR="00083781">
        <w:rPr>
          <w:rFonts w:cs="Calibri" w:hint="cs"/>
          <w:sz w:val="20"/>
          <w:szCs w:val="20"/>
          <w:rtl/>
          <w:lang w:bidi="fa-IR"/>
        </w:rPr>
        <w:t xml:space="preserve">ها (نمیدونم چرا اینجا نوشتمش) این مخصوص به </w:t>
      </w:r>
      <w:r w:rsidR="00083781">
        <w:rPr>
          <w:rFonts w:cs="Calibri"/>
          <w:sz w:val="20"/>
          <w:szCs w:val="20"/>
          <w:lang w:bidi="fa-IR"/>
        </w:rPr>
        <w:t>set</w:t>
      </w:r>
      <w:r w:rsidR="00083781">
        <w:rPr>
          <w:rFonts w:cs="Calibri" w:hint="cs"/>
          <w:sz w:val="20"/>
          <w:szCs w:val="20"/>
          <w:rtl/>
          <w:lang w:bidi="fa-IR"/>
        </w:rPr>
        <w:t xml:space="preserve"> ها هست </w:t>
      </w:r>
      <w:r w:rsidR="00083781">
        <w:rPr>
          <w:rFonts w:cs="Calibri"/>
          <w:sz w:val="20"/>
          <w:szCs w:val="20"/>
          <w:lang w:bidi="fa-IR"/>
        </w:rPr>
        <w:t>my_set = {some, thing, 0}</w:t>
      </w:r>
      <w:r w:rsidR="00083781">
        <w:rPr>
          <w:rFonts w:cs="Calibri" w:hint="cs"/>
          <w:sz w:val="20"/>
          <w:szCs w:val="20"/>
          <w:rtl/>
          <w:lang w:bidi="fa-IR"/>
        </w:rPr>
        <w:t xml:space="preserve"> که اینطوری ذخیره میشن و مشخصه های خودشون رو دارن. در ادامه هم تفاوت </w:t>
      </w:r>
      <w:r w:rsidR="00083781">
        <w:rPr>
          <w:rFonts w:cs="Calibri"/>
          <w:sz w:val="20"/>
          <w:szCs w:val="20"/>
          <w:lang w:bidi="fa-IR"/>
        </w:rPr>
        <w:t>set</w:t>
      </w:r>
      <w:r w:rsidR="00083781">
        <w:rPr>
          <w:rFonts w:cs="Calibri" w:hint="cs"/>
          <w:sz w:val="20"/>
          <w:szCs w:val="20"/>
          <w:rtl/>
          <w:lang w:bidi="fa-IR"/>
        </w:rPr>
        <w:t xml:space="preserve"> و </w:t>
      </w:r>
      <w:r w:rsidR="00083781">
        <w:rPr>
          <w:rFonts w:cs="Calibri"/>
          <w:sz w:val="20"/>
          <w:szCs w:val="20"/>
          <w:lang w:bidi="fa-IR"/>
        </w:rPr>
        <w:t>list</w:t>
      </w:r>
      <w:r w:rsidR="00083781">
        <w:rPr>
          <w:rFonts w:cs="Calibri" w:hint="cs"/>
          <w:sz w:val="20"/>
          <w:szCs w:val="20"/>
          <w:rtl/>
          <w:lang w:bidi="fa-IR"/>
        </w:rPr>
        <w:t xml:space="preserve"> رو داریم:</w:t>
      </w:r>
    </w:p>
    <w:p w14:paraId="6BF081A0" w14:textId="77777777" w:rsidR="00083781" w:rsidRDefault="00083781" w:rsidP="00A07812">
      <w:pPr>
        <w:bidi/>
        <w:spacing w:line="276" w:lineRule="auto"/>
        <w:jc w:val="both"/>
        <w:rPr>
          <w:rFonts w:cs="Calibri"/>
          <w:sz w:val="28"/>
          <w:szCs w:val="28"/>
          <w:rtl/>
          <w:lang w:bidi="fa-IR"/>
        </w:rPr>
      </w:pPr>
      <w:r w:rsidRPr="00083781">
        <w:rPr>
          <w:rFonts w:cs="Calibri"/>
          <w:noProof/>
          <w:sz w:val="28"/>
          <w:szCs w:val="28"/>
          <w:rtl/>
        </w:rPr>
        <w:lastRenderedPageBreak/>
        <w:drawing>
          <wp:inline distT="0" distB="0" distL="0" distR="0" wp14:anchorId="50DA1E68" wp14:editId="5ACD58EA">
            <wp:extent cx="2033523" cy="1349949"/>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052841" cy="1362773"/>
                    </a:xfrm>
                    <a:prstGeom prst="rect">
                      <a:avLst/>
                    </a:prstGeom>
                  </pic:spPr>
                </pic:pic>
              </a:graphicData>
            </a:graphic>
          </wp:inline>
        </w:drawing>
      </w:r>
    </w:p>
    <w:p w14:paraId="04A9BB4F" w14:textId="77777777" w:rsidR="00776D6D" w:rsidRPr="00CB12CF" w:rsidRDefault="009F6B4F" w:rsidP="00A07812">
      <w:pPr>
        <w:bidi/>
        <w:spacing w:line="276" w:lineRule="auto"/>
        <w:jc w:val="both"/>
        <w:rPr>
          <w:rFonts w:cs="Calibri"/>
          <w:sz w:val="28"/>
          <w:szCs w:val="28"/>
          <w:rtl/>
          <w:lang w:bidi="fa-IR"/>
        </w:rPr>
      </w:pPr>
      <w:r>
        <w:rPr>
          <w:rFonts w:cs="Calibri" w:hint="cs"/>
          <w:sz w:val="28"/>
          <w:szCs w:val="28"/>
          <w:rtl/>
          <w:lang w:bidi="fa-IR"/>
        </w:rPr>
        <w:t>)</w:t>
      </w:r>
    </w:p>
    <w:p w14:paraId="7E838A8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میتونیم با </w:t>
      </w:r>
      <w:r w:rsidRPr="00CB12CF">
        <w:rPr>
          <w:rFonts w:cs="Calibri"/>
          <w:sz w:val="28"/>
          <w:szCs w:val="28"/>
          <w:lang w:bidi="fa-IR"/>
        </w:rPr>
        <w:t>random.choice</w:t>
      </w:r>
      <w:r w:rsidRPr="00CB12CF">
        <w:rPr>
          <w:rFonts w:cs="Calibri"/>
          <w:sz w:val="28"/>
          <w:szCs w:val="28"/>
          <w:rtl/>
          <w:lang w:bidi="fa-IR"/>
        </w:rPr>
        <w:t xml:space="preserve">() از </w:t>
      </w:r>
      <w:r w:rsidRPr="00CB12CF">
        <w:rPr>
          <w:rFonts w:cs="Calibri"/>
          <w:sz w:val="28"/>
          <w:szCs w:val="28"/>
          <w:lang w:bidi="fa-IR"/>
        </w:rPr>
        <w:t>item</w:t>
      </w:r>
      <w:r w:rsidRPr="00CB12CF">
        <w:rPr>
          <w:rFonts w:cs="Calibri"/>
          <w:sz w:val="28"/>
          <w:szCs w:val="28"/>
          <w:rtl/>
          <w:lang w:bidi="fa-IR"/>
        </w:rPr>
        <w:t xml:space="preserve"> های یک </w:t>
      </w:r>
      <w:r w:rsidRPr="00CB12CF">
        <w:rPr>
          <w:rFonts w:cs="Calibri"/>
          <w:sz w:val="28"/>
          <w:szCs w:val="28"/>
          <w:lang w:bidi="fa-IR"/>
        </w:rPr>
        <w:t>List</w:t>
      </w:r>
      <w:r w:rsidRPr="00CB12CF">
        <w:rPr>
          <w:rFonts w:cs="Calibri"/>
          <w:sz w:val="28"/>
          <w:szCs w:val="28"/>
          <w:rtl/>
          <w:lang w:bidi="fa-IR"/>
        </w:rPr>
        <w:t xml:space="preserve"> به صورت </w:t>
      </w:r>
      <w:r w:rsidRPr="00CB12CF">
        <w:rPr>
          <w:rFonts w:cs="Calibri"/>
          <w:sz w:val="28"/>
          <w:szCs w:val="28"/>
          <w:lang w:bidi="fa-IR"/>
        </w:rPr>
        <w:t>random return</w:t>
      </w:r>
      <w:r w:rsidRPr="00CB12CF">
        <w:rPr>
          <w:rFonts w:cs="Calibri"/>
          <w:sz w:val="28"/>
          <w:szCs w:val="28"/>
          <w:rtl/>
          <w:lang w:bidi="fa-IR"/>
        </w:rPr>
        <w:t xml:space="preserve">داشته باشیم. </w:t>
      </w:r>
    </w:p>
    <w:p w14:paraId="17676705" w14:textId="77777777" w:rsidR="00776D6D" w:rsidRPr="00CB12CF" w:rsidRDefault="00CB12CF" w:rsidP="00A07812">
      <w:pPr>
        <w:bidi/>
        <w:spacing w:line="276" w:lineRule="auto"/>
        <w:jc w:val="both"/>
        <w:rPr>
          <w:rFonts w:cs="Calibri"/>
        </w:rPr>
      </w:pPr>
      <w:r w:rsidRPr="00CB12CF">
        <w:rPr>
          <w:rFonts w:cs="Calibri"/>
          <w:sz w:val="28"/>
          <w:szCs w:val="28"/>
          <w:lang w:bidi="fa-IR"/>
        </w:rPr>
        <w:t>Nested list</w:t>
      </w:r>
      <w:r w:rsidRPr="00CB12CF">
        <w:rPr>
          <w:rFonts w:cs="Calibri"/>
          <w:sz w:val="28"/>
          <w:szCs w:val="28"/>
          <w:rtl/>
          <w:lang w:bidi="fa-IR"/>
        </w:rPr>
        <w:t xml:space="preserve"> : میتونیم داخل یک </w:t>
      </w:r>
      <w:r w:rsidRPr="00CB12CF">
        <w:rPr>
          <w:rFonts w:cs="Calibri"/>
          <w:sz w:val="28"/>
          <w:szCs w:val="28"/>
          <w:lang w:bidi="fa-IR"/>
        </w:rPr>
        <w:t xml:space="preserve">List </w:t>
      </w:r>
      <w:r w:rsidRPr="00CB12CF">
        <w:rPr>
          <w:rFonts w:cs="Calibri"/>
          <w:sz w:val="28"/>
          <w:szCs w:val="28"/>
          <w:rtl/>
          <w:lang w:bidi="fa-IR"/>
        </w:rPr>
        <w:t>،</w:t>
      </w:r>
      <w:r w:rsidRPr="00CB12CF">
        <w:rPr>
          <w:rFonts w:cs="Calibri"/>
          <w:sz w:val="28"/>
          <w:szCs w:val="28"/>
          <w:lang w:bidi="fa-IR"/>
        </w:rPr>
        <w:t xml:space="preserve">  List</w:t>
      </w:r>
      <w:r w:rsidRPr="00CB12CF">
        <w:rPr>
          <w:rFonts w:cs="Calibri"/>
          <w:sz w:val="28"/>
          <w:szCs w:val="28"/>
          <w:rtl/>
          <w:lang w:bidi="fa-IR"/>
        </w:rPr>
        <w:t xml:space="preserve"> تعریف کنیم (داخل </w:t>
      </w:r>
      <w:r w:rsidRPr="00CB12CF">
        <w:rPr>
          <w:rFonts w:cs="Calibri"/>
          <w:sz w:val="28"/>
          <w:szCs w:val="28"/>
          <w:lang w:bidi="fa-IR"/>
        </w:rPr>
        <w:t>index</w:t>
      </w:r>
      <w:r w:rsidRPr="00CB12CF">
        <w:rPr>
          <w:rFonts w:cs="Calibri"/>
          <w:sz w:val="28"/>
          <w:szCs w:val="28"/>
          <w:rtl/>
          <w:lang w:bidi="fa-IR"/>
        </w:rPr>
        <w:t xml:space="preserve"> ها)</w:t>
      </w:r>
    </w:p>
    <w:p w14:paraId="74E7E0F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w:t>
      </w:r>
      <w:r w:rsidRPr="00CB12CF">
        <w:rPr>
          <w:rFonts w:cs="Calibri"/>
          <w:sz w:val="28"/>
          <w:szCs w:val="28"/>
          <w:lang w:bidi="fa-IR"/>
        </w:rPr>
        <w:t>007</w:t>
      </w:r>
      <w:r w:rsidRPr="00CB12CF">
        <w:rPr>
          <w:rFonts w:cs="Calibri"/>
          <w:sz w:val="28"/>
          <w:szCs w:val="28"/>
          <w:rtl/>
          <w:lang w:bidi="fa-IR"/>
        </w:rPr>
        <w:t xml:space="preserve"> </w:t>
      </w:r>
      <w:r w:rsidRPr="00CB12CF">
        <w:rPr>
          <w:rFonts w:cs="Calibri"/>
          <w:sz w:val="28"/>
          <w:szCs w:val="28"/>
          <w:lang w:bidi="fa-IR"/>
        </w:rPr>
        <w:t>day 004 03:17</w:t>
      </w:r>
    </w:p>
    <w:p w14:paraId="7EAF3042" w14:textId="77777777" w:rsidR="00776D6D" w:rsidRPr="00CB12CF" w:rsidRDefault="00CB12CF" w:rsidP="00A07812">
      <w:pPr>
        <w:bidi/>
        <w:spacing w:line="276" w:lineRule="auto"/>
        <w:jc w:val="both"/>
        <w:rPr>
          <w:rFonts w:cs="Calibri"/>
        </w:rPr>
      </w:pPr>
      <w:r w:rsidRPr="00CB12CF">
        <w:rPr>
          <w:rFonts w:cs="Calibri"/>
          <w:sz w:val="28"/>
          <w:szCs w:val="28"/>
          <w:rtl/>
          <w:lang w:bidi="fa-IR"/>
        </w:rPr>
        <w:br/>
      </w:r>
    </w:p>
    <w:p w14:paraId="21DB58FA"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76F1322E" w14:textId="77777777" w:rsidR="00776D6D" w:rsidRPr="00CB12CF" w:rsidRDefault="00CB12CF" w:rsidP="00A07812">
      <w:pPr>
        <w:bidi/>
        <w:spacing w:line="276" w:lineRule="auto"/>
        <w:jc w:val="both"/>
        <w:rPr>
          <w:rFonts w:cs="Calibri"/>
        </w:rPr>
      </w:pPr>
      <w:bookmarkStart w:id="6" w:name="I4030824"/>
      <w:r w:rsidRPr="00CB12CF">
        <w:rPr>
          <w:rFonts w:cs="Calibri"/>
          <w:sz w:val="28"/>
          <w:szCs w:val="28"/>
          <w:rtl/>
          <w:lang w:bidi="fa-IR"/>
        </w:rPr>
        <w:lastRenderedPageBreak/>
        <w:t>ادامه</w:t>
      </w:r>
      <w:bookmarkEnd w:id="6"/>
    </w:p>
    <w:p w14:paraId="1E1EF3D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اینکه بتونیم برنامه ای که نوشتیم رو کاری کنیم دائم در حال اجرا باشه و در صورت اینکه کاربر قصد پایان داشت خاتمه پیدا کنه باید از ساختار کلی زیر در پایتون استفاده کنیم (که روی پروژه روز </w:t>
      </w:r>
      <w:r w:rsidRPr="00CB12CF">
        <w:rPr>
          <w:rFonts w:cs="Calibri"/>
          <w:sz w:val="28"/>
          <w:szCs w:val="28"/>
          <w:lang w:bidi="fa-IR"/>
        </w:rPr>
        <w:t>4</w:t>
      </w:r>
      <w:r w:rsidRPr="00CB12CF">
        <w:rPr>
          <w:rFonts w:cs="Calibri"/>
          <w:sz w:val="28"/>
          <w:szCs w:val="28"/>
          <w:rtl/>
          <w:lang w:bidi="fa-IR"/>
        </w:rPr>
        <w:t xml:space="preserve"> سنگ کاغذ قیچی پیاده ش کردیم) :</w:t>
      </w:r>
    </w:p>
    <w:p w14:paraId="247E4785"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12D900BF" wp14:editId="29FE5CE8">
            <wp:extent cx="5733415" cy="339026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21"/>
                    <a:stretch>
                      <a:fillRect/>
                    </a:stretch>
                  </pic:blipFill>
                  <pic:spPr bwMode="auto">
                    <a:xfrm>
                      <a:off x="0" y="0"/>
                      <a:ext cx="5733415" cy="3390265"/>
                    </a:xfrm>
                    <a:prstGeom prst="rect">
                      <a:avLst/>
                    </a:prstGeom>
                  </pic:spPr>
                </pic:pic>
              </a:graphicData>
            </a:graphic>
          </wp:inline>
        </w:drawing>
      </w:r>
    </w:p>
    <w:p w14:paraId="1B8A71D1" w14:textId="77777777" w:rsidR="00776D6D" w:rsidRPr="00CB12CF" w:rsidRDefault="00CB12CF" w:rsidP="00A07812">
      <w:pPr>
        <w:bidi/>
        <w:spacing w:line="276" w:lineRule="auto"/>
        <w:jc w:val="both"/>
        <w:rPr>
          <w:rFonts w:cs="Calibri"/>
        </w:rPr>
      </w:pPr>
      <w:r w:rsidRPr="00CB12CF">
        <w:rPr>
          <w:rFonts w:cs="Calibri"/>
          <w:sz w:val="28"/>
          <w:szCs w:val="28"/>
          <w:rtl/>
          <w:lang w:bidi="fa-IR"/>
        </w:rPr>
        <w:t>حالا باید بریم ببینیم روش خودش چیه</w:t>
      </w:r>
    </w:p>
    <w:p w14:paraId="293D10C1" w14:textId="77777777" w:rsidR="00776D6D" w:rsidRPr="00CB12CF" w:rsidRDefault="00CB12CF" w:rsidP="00A07812">
      <w:pPr>
        <w:bidi/>
        <w:spacing w:line="276" w:lineRule="auto"/>
        <w:jc w:val="both"/>
        <w:rPr>
          <w:rFonts w:cs="Calibri"/>
        </w:rPr>
      </w:pPr>
      <w:r w:rsidRPr="00CB12CF">
        <w:rPr>
          <w:rFonts w:cs="Calibri"/>
          <w:sz w:val="28"/>
          <w:szCs w:val="28"/>
          <w:lang w:bidi="fa-IR"/>
        </w:rPr>
        <w:t>1</w:t>
      </w:r>
      <w:r w:rsidRPr="00CB12CF">
        <w:rPr>
          <w:rFonts w:cs="Calibri"/>
          <w:sz w:val="28"/>
          <w:szCs w:val="28"/>
          <w:rtl/>
          <w:lang w:bidi="fa-IR"/>
        </w:rPr>
        <w:t>-</w:t>
      </w:r>
      <w:r w:rsidRPr="00CB12CF">
        <w:rPr>
          <w:rFonts w:cs="Calibri"/>
          <w:sz w:val="28"/>
          <w:szCs w:val="28"/>
          <w:lang w:bidi="fa-IR"/>
        </w:rPr>
        <w:t>ascii art</w:t>
      </w:r>
      <w:r w:rsidRPr="00CB12CF">
        <w:rPr>
          <w:rFonts w:cs="Calibri"/>
          <w:sz w:val="28"/>
          <w:szCs w:val="28"/>
          <w:rtl/>
          <w:lang w:bidi="fa-IR"/>
        </w:rPr>
        <w:t xml:space="preserve"> هارو داخل یک </w:t>
      </w:r>
      <w:r w:rsidRPr="00CB12CF">
        <w:rPr>
          <w:rFonts w:cs="Calibri"/>
          <w:sz w:val="28"/>
          <w:szCs w:val="28"/>
          <w:lang w:bidi="fa-IR"/>
        </w:rPr>
        <w:t>List</w:t>
      </w:r>
      <w:r w:rsidRPr="00CB12CF">
        <w:rPr>
          <w:rFonts w:cs="Calibri"/>
          <w:sz w:val="28"/>
          <w:szCs w:val="28"/>
          <w:rtl/>
          <w:lang w:bidi="fa-IR"/>
        </w:rPr>
        <w:t xml:space="preserve"> ذخیره کرد که با مقادیر وارد شده توسط </w:t>
      </w:r>
      <w:r w:rsidRPr="00CB12CF">
        <w:rPr>
          <w:rFonts w:cs="Calibri"/>
          <w:sz w:val="28"/>
          <w:szCs w:val="28"/>
          <w:lang w:bidi="fa-IR"/>
        </w:rPr>
        <w:t>user</w:t>
      </w:r>
      <w:r w:rsidRPr="00CB12CF">
        <w:rPr>
          <w:rFonts w:cs="Calibri"/>
          <w:sz w:val="28"/>
          <w:szCs w:val="28"/>
          <w:rtl/>
          <w:lang w:bidi="fa-IR"/>
        </w:rPr>
        <w:t xml:space="preserve"> مطابقت داره که باعث میشه فقط بنویسه </w:t>
      </w:r>
      <w:r w:rsidRPr="00CB12CF">
        <w:rPr>
          <w:rFonts w:cs="Calibri"/>
          <w:sz w:val="28"/>
          <w:szCs w:val="28"/>
          <w:lang w:bidi="fa-IR"/>
        </w:rPr>
        <w:t>List_name [user_choice]</w:t>
      </w:r>
      <w:r w:rsidRPr="00CB12CF">
        <w:rPr>
          <w:rFonts w:cs="Calibri"/>
          <w:sz w:val="28"/>
          <w:szCs w:val="28"/>
          <w:rtl/>
          <w:lang w:bidi="fa-IR"/>
        </w:rPr>
        <w:t xml:space="preserve"> که برای پرینت کردن شکل ها خیلی راحت تره. (کاری که ما کردیم این بود که یه </w:t>
      </w:r>
      <w:r w:rsidRPr="00CB12CF">
        <w:rPr>
          <w:rFonts w:cs="Calibri"/>
          <w:sz w:val="28"/>
          <w:szCs w:val="28"/>
          <w:lang w:bidi="fa-IR"/>
        </w:rPr>
        <w:t>module</w:t>
      </w:r>
      <w:r w:rsidRPr="00CB12CF">
        <w:rPr>
          <w:rFonts w:cs="Calibri"/>
          <w:sz w:val="28"/>
          <w:szCs w:val="28"/>
          <w:rtl/>
          <w:lang w:bidi="fa-IR"/>
        </w:rPr>
        <w:t xml:space="preserve"> براش ساختیم و هر دفعه برای پرینت کردن هرکدوم باید این رو مینوشتیم: </w:t>
      </w:r>
      <w:r w:rsidRPr="00CB12CF">
        <w:rPr>
          <w:rFonts w:cs="Calibri"/>
          <w:sz w:val="28"/>
          <w:szCs w:val="28"/>
          <w:lang w:bidi="fa-IR"/>
        </w:rPr>
        <w:t>module_name.scissors</w:t>
      </w:r>
      <w:r w:rsidRPr="00CB12CF">
        <w:rPr>
          <w:rFonts w:cs="Calibri"/>
          <w:sz w:val="28"/>
          <w:szCs w:val="28"/>
          <w:rtl/>
          <w:lang w:bidi="fa-IR"/>
        </w:rPr>
        <w:t xml:space="preserve"> و یدور هم نیاز به </w:t>
      </w:r>
      <w:r w:rsidRPr="00CB12CF">
        <w:rPr>
          <w:rFonts w:cs="Calibri"/>
          <w:sz w:val="28"/>
          <w:szCs w:val="28"/>
          <w:lang w:bidi="fa-IR"/>
        </w:rPr>
        <w:t>Import module_name</w:t>
      </w:r>
      <w:r w:rsidRPr="00CB12CF">
        <w:rPr>
          <w:rFonts w:cs="Calibri"/>
          <w:sz w:val="28"/>
          <w:szCs w:val="28"/>
          <w:rtl/>
          <w:lang w:bidi="fa-IR"/>
        </w:rPr>
        <w:t xml:space="preserve"> داشت. که خب کاری که خودش کرده راحت تره)</w:t>
      </w:r>
    </w:p>
    <w:p w14:paraId="26B88DF0"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1129F127" w14:textId="77777777" w:rsidR="00776D6D" w:rsidRPr="00CB12CF" w:rsidRDefault="00CB12CF" w:rsidP="00A07812">
      <w:pPr>
        <w:bidi/>
        <w:spacing w:line="276" w:lineRule="auto"/>
        <w:jc w:val="both"/>
        <w:rPr>
          <w:rFonts w:cs="Calibri"/>
        </w:rPr>
      </w:pPr>
      <w:bookmarkStart w:id="7" w:name="I4030827"/>
      <w:r w:rsidRPr="00CB12CF">
        <w:rPr>
          <w:rFonts w:cs="Calibri"/>
          <w:sz w:val="28"/>
          <w:szCs w:val="28"/>
          <w:rtl/>
          <w:lang w:bidi="fa-IR"/>
        </w:rPr>
        <w:lastRenderedPageBreak/>
        <w:t>ادامه</w:t>
      </w:r>
      <w:bookmarkEnd w:id="7"/>
    </w:p>
    <w:p w14:paraId="11152B27"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جلسه قبل در طی ور رفتن با گیت فایل هایی که نوشته بودیم پرید ، ولی از دوباره یه </w:t>
      </w:r>
      <w:r w:rsidRPr="00CB12CF">
        <w:rPr>
          <w:rFonts w:cs="Calibri"/>
          <w:sz w:val="28"/>
          <w:szCs w:val="28"/>
          <w:lang w:bidi="fa-IR"/>
        </w:rPr>
        <w:t>repository</w:t>
      </w:r>
      <w:r w:rsidRPr="00CB12CF">
        <w:rPr>
          <w:rFonts w:cs="Calibri"/>
          <w:sz w:val="28"/>
          <w:szCs w:val="28"/>
          <w:rtl/>
          <w:lang w:bidi="fa-IR"/>
        </w:rPr>
        <w:t xml:space="preserve"> ساختیم که اونجا </w:t>
      </w:r>
      <w:r w:rsidRPr="00CB12CF">
        <w:rPr>
          <w:rFonts w:cs="Calibri"/>
          <w:sz w:val="28"/>
          <w:szCs w:val="28"/>
          <w:lang w:bidi="fa-IR"/>
        </w:rPr>
        <w:t>Push</w:t>
      </w:r>
      <w:r w:rsidRPr="00CB12CF">
        <w:rPr>
          <w:rFonts w:cs="Calibri"/>
          <w:sz w:val="28"/>
          <w:szCs w:val="28"/>
          <w:rtl/>
          <w:lang w:bidi="fa-IR"/>
        </w:rPr>
        <w:t xml:space="preserve"> کنیم و نیاز نیست از دوباره کد هارو بزنیم مربوط به ابتدا رو ، فقط از اینجا به بعد رو انجام میدیم .</w:t>
      </w:r>
    </w:p>
    <w:p w14:paraId="742543AB" w14:textId="77777777" w:rsidR="00776D6D" w:rsidRPr="00CB12CF" w:rsidRDefault="00776D6D" w:rsidP="00A07812">
      <w:pPr>
        <w:bidi/>
        <w:spacing w:line="276" w:lineRule="auto"/>
        <w:jc w:val="both"/>
        <w:rPr>
          <w:rFonts w:cs="Calibri"/>
          <w:sz w:val="28"/>
          <w:szCs w:val="28"/>
          <w:lang w:bidi="fa-IR"/>
        </w:rPr>
      </w:pPr>
    </w:p>
    <w:p w14:paraId="54A1E26B" w14:textId="77777777" w:rsidR="00776D6D" w:rsidRPr="00CB12CF" w:rsidRDefault="00CB12CF" w:rsidP="00A07812">
      <w:pPr>
        <w:bidi/>
        <w:spacing w:line="276" w:lineRule="auto"/>
        <w:jc w:val="both"/>
        <w:rPr>
          <w:rFonts w:cs="Calibri"/>
        </w:rPr>
      </w:pPr>
      <w:r w:rsidRPr="00CB12CF">
        <w:rPr>
          <w:rFonts w:cs="Calibri"/>
          <w:sz w:val="28"/>
          <w:szCs w:val="28"/>
          <w:lang w:bidi="fa-IR"/>
        </w:rPr>
        <w:t>Day005</w:t>
      </w:r>
    </w:p>
    <w:p w14:paraId="617800E8"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پروژه امروز  </w:t>
      </w:r>
      <w:r w:rsidRPr="00CB12CF">
        <w:rPr>
          <w:rFonts w:cs="Calibri"/>
          <w:sz w:val="28"/>
          <w:szCs w:val="28"/>
          <w:lang w:bidi="fa-IR"/>
        </w:rPr>
        <w:t>PyPassword generator</w:t>
      </w:r>
      <w:r w:rsidRPr="00CB12CF">
        <w:rPr>
          <w:rFonts w:cs="Calibri"/>
          <w:sz w:val="28"/>
          <w:szCs w:val="28"/>
          <w:rtl/>
          <w:lang w:bidi="fa-IR"/>
        </w:rPr>
        <w:t xml:space="preserve"> هست .</w:t>
      </w:r>
    </w:p>
    <w:p w14:paraId="53C79C8C"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7D824C19" wp14:editId="0AAE4FC0">
            <wp:extent cx="5733415" cy="30105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noChangeArrowheads="1"/>
                    </pic:cNvPicPr>
                  </pic:nvPicPr>
                  <pic:blipFill>
                    <a:blip r:embed="rId22"/>
                    <a:stretch>
                      <a:fillRect/>
                    </a:stretch>
                  </pic:blipFill>
                  <pic:spPr bwMode="auto">
                    <a:xfrm>
                      <a:off x="0" y="0"/>
                      <a:ext cx="5733415" cy="3010535"/>
                    </a:xfrm>
                    <a:prstGeom prst="rect">
                      <a:avLst/>
                    </a:prstGeom>
                  </pic:spPr>
                </pic:pic>
              </a:graphicData>
            </a:graphic>
          </wp:inline>
        </w:drawing>
      </w:r>
    </w:p>
    <w:p w14:paraId="2BCD7FA7" w14:textId="77777777" w:rsidR="00776D6D" w:rsidRPr="00CB12CF" w:rsidRDefault="00776D6D" w:rsidP="00A07812">
      <w:pPr>
        <w:bidi/>
        <w:spacing w:line="276" w:lineRule="auto"/>
        <w:jc w:val="both"/>
        <w:rPr>
          <w:rFonts w:cs="Calibri"/>
          <w:sz w:val="28"/>
          <w:szCs w:val="28"/>
          <w:lang w:bidi="fa-IR"/>
        </w:rPr>
      </w:pPr>
    </w:p>
    <w:p w14:paraId="05A6E68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جالب: یه سایت معرفی کرد برای اینکه چک کنیم </w:t>
      </w:r>
      <w:r w:rsidRPr="00CB12CF">
        <w:rPr>
          <w:rFonts w:cs="Calibri"/>
          <w:sz w:val="28"/>
          <w:szCs w:val="28"/>
          <w:lang w:bidi="fa-IR"/>
        </w:rPr>
        <w:t>email</w:t>
      </w:r>
      <w:r w:rsidRPr="00CB12CF">
        <w:rPr>
          <w:rFonts w:cs="Calibri"/>
          <w:sz w:val="28"/>
          <w:szCs w:val="28"/>
          <w:rtl/>
          <w:lang w:bidi="fa-IR"/>
        </w:rPr>
        <w:t xml:space="preserve"> رو و اگر شرکتی مورد هک واقع شده و اطلاعات شما هم اونجا بوده و رفته بهتون بگه. (</w:t>
      </w:r>
      <w:hyperlink r:id="rId23">
        <w:r w:rsidRPr="00CB12CF">
          <w:rPr>
            <w:rStyle w:val="Hyperlink"/>
            <w:rFonts w:cs="Calibri"/>
            <w:sz w:val="28"/>
            <w:szCs w:val="28"/>
            <w:lang w:bidi="fa-IR"/>
          </w:rPr>
          <w:t>link</w:t>
        </w:r>
      </w:hyperlink>
      <w:r w:rsidRPr="00CB12CF">
        <w:rPr>
          <w:rFonts w:cs="Calibri"/>
          <w:sz w:val="28"/>
          <w:szCs w:val="28"/>
          <w:rtl/>
          <w:lang w:bidi="fa-IR"/>
        </w:rPr>
        <w:t>)</w:t>
      </w:r>
    </w:p>
    <w:p w14:paraId="6EE5F5F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خب ما دوتا راه داریم این کارو انجام بدیم: </w:t>
      </w:r>
      <w:r w:rsidRPr="00CB12CF">
        <w:rPr>
          <w:rFonts w:cs="Calibri"/>
          <w:sz w:val="28"/>
          <w:szCs w:val="28"/>
          <w:lang w:bidi="fa-IR"/>
        </w:rPr>
        <w:t>easy version</w:t>
      </w:r>
      <w:r w:rsidRPr="00CB12CF">
        <w:rPr>
          <w:rFonts w:cs="Calibri"/>
          <w:sz w:val="28"/>
          <w:szCs w:val="28"/>
          <w:rtl/>
          <w:lang w:bidi="fa-IR"/>
        </w:rPr>
        <w:t xml:space="preserve"> و </w:t>
      </w:r>
      <w:r w:rsidRPr="00CB12CF">
        <w:rPr>
          <w:rFonts w:cs="Calibri"/>
          <w:sz w:val="28"/>
          <w:szCs w:val="28"/>
          <w:lang w:bidi="fa-IR"/>
        </w:rPr>
        <w:t>hard version</w:t>
      </w:r>
    </w:p>
    <w:p w14:paraId="0719344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ابتدا میریم سراغ </w:t>
      </w:r>
      <w:r w:rsidRPr="00CB12CF">
        <w:rPr>
          <w:rFonts w:cs="Calibri"/>
          <w:sz w:val="28"/>
          <w:szCs w:val="28"/>
          <w:lang w:bidi="fa-IR"/>
        </w:rPr>
        <w:t>easy</w:t>
      </w:r>
      <w:r w:rsidRPr="00CB12CF">
        <w:rPr>
          <w:rFonts w:cs="Calibri"/>
          <w:sz w:val="28"/>
          <w:szCs w:val="28"/>
          <w:rtl/>
          <w:lang w:bidi="fa-IR"/>
        </w:rPr>
        <w:t xml:space="preserve"> .</w:t>
      </w:r>
    </w:p>
    <w:p w14:paraId="6CF69ED1"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 </w:t>
      </w:r>
      <w:r w:rsidRPr="00CB12CF">
        <w:rPr>
          <w:rFonts w:cs="Calibri"/>
          <w:sz w:val="28"/>
          <w:szCs w:val="28"/>
          <w:lang w:bidi="fa-IR"/>
        </w:rPr>
        <w:t>easy</w:t>
      </w:r>
      <w:r w:rsidRPr="00CB12CF">
        <w:rPr>
          <w:rFonts w:cs="Calibri"/>
          <w:sz w:val="28"/>
          <w:szCs w:val="28"/>
          <w:rtl/>
          <w:lang w:bidi="fa-IR"/>
        </w:rPr>
        <w:t xml:space="preserve"> به ترتیبِ حروف ، سمبل، عدد رفتیم ولی در </w:t>
      </w:r>
      <w:r w:rsidRPr="00CB12CF">
        <w:rPr>
          <w:rFonts w:cs="Calibri"/>
          <w:sz w:val="28"/>
          <w:szCs w:val="28"/>
          <w:lang w:bidi="fa-IR"/>
        </w:rPr>
        <w:t>hard</w:t>
      </w:r>
      <w:r w:rsidRPr="00CB12CF">
        <w:rPr>
          <w:rFonts w:cs="Calibri"/>
          <w:sz w:val="28"/>
          <w:szCs w:val="28"/>
          <w:rtl/>
          <w:lang w:bidi="fa-IR"/>
        </w:rPr>
        <w:t xml:space="preserve"> باید بدون ترتیب مشخص پسوورد ساخته میشد. که ما از خودمون با </w:t>
      </w:r>
      <w:r w:rsidRPr="00CB12CF">
        <w:rPr>
          <w:rFonts w:cs="Calibri"/>
          <w:sz w:val="28"/>
          <w:szCs w:val="28"/>
          <w:lang w:bidi="fa-IR"/>
        </w:rPr>
        <w:t>random</w:t>
      </w:r>
      <w:r w:rsidRPr="00CB12CF">
        <w:rPr>
          <w:rFonts w:cs="Calibri"/>
          <w:sz w:val="28"/>
          <w:szCs w:val="28"/>
          <w:rtl/>
          <w:lang w:bidi="fa-IR"/>
        </w:rPr>
        <w:t xml:space="preserve"> درستش کردیم. ولی داخلِ خودِ </w:t>
      </w:r>
      <w:r w:rsidRPr="00CB12CF">
        <w:rPr>
          <w:rFonts w:cs="Calibri"/>
          <w:sz w:val="28"/>
          <w:szCs w:val="28"/>
          <w:lang w:bidi="fa-IR"/>
        </w:rPr>
        <w:t>random</w:t>
      </w:r>
      <w:r w:rsidRPr="00CB12CF">
        <w:rPr>
          <w:rFonts w:cs="Calibri"/>
          <w:sz w:val="28"/>
          <w:szCs w:val="28"/>
          <w:rtl/>
          <w:lang w:bidi="fa-IR"/>
        </w:rPr>
        <w:t xml:space="preserve"> یه </w:t>
      </w:r>
      <w:r w:rsidRPr="00CB12CF">
        <w:rPr>
          <w:rFonts w:cs="Calibri"/>
          <w:sz w:val="28"/>
          <w:szCs w:val="28"/>
          <w:lang w:bidi="fa-IR"/>
        </w:rPr>
        <w:t>method</w:t>
      </w:r>
      <w:r w:rsidRPr="00CB12CF">
        <w:rPr>
          <w:rFonts w:cs="Calibri"/>
          <w:sz w:val="28"/>
          <w:szCs w:val="28"/>
          <w:rtl/>
          <w:lang w:bidi="fa-IR"/>
        </w:rPr>
        <w:t xml:space="preserve"> هست به نام </w:t>
      </w:r>
      <w:r w:rsidRPr="00CB12CF">
        <w:rPr>
          <w:rFonts w:cs="Calibri"/>
          <w:sz w:val="28"/>
          <w:szCs w:val="28"/>
          <w:lang w:bidi="fa-IR"/>
        </w:rPr>
        <w:t>shuffle</w:t>
      </w:r>
      <w:r w:rsidRPr="00CB12CF">
        <w:rPr>
          <w:rFonts w:cs="Calibri"/>
          <w:sz w:val="28"/>
          <w:szCs w:val="28"/>
          <w:rtl/>
          <w:lang w:bidi="fa-IR"/>
        </w:rPr>
        <w:t>() که همین کار رو انجام میده .</w:t>
      </w:r>
    </w:p>
    <w:p w14:paraId="4C37A5C5" w14:textId="77777777" w:rsidR="00776D6D" w:rsidRPr="00CB12CF" w:rsidRDefault="00CB12CF" w:rsidP="00A07812">
      <w:pPr>
        <w:bidi/>
        <w:spacing w:line="276" w:lineRule="auto"/>
        <w:jc w:val="both"/>
        <w:rPr>
          <w:rFonts w:cs="Calibri"/>
        </w:rPr>
      </w:pPr>
      <w:r w:rsidRPr="00CB12CF">
        <w:rPr>
          <w:rFonts w:cs="Calibri"/>
          <w:sz w:val="28"/>
          <w:szCs w:val="28"/>
          <w:lang w:bidi="fa-IR"/>
        </w:rPr>
        <w:t>Random.shuffle(List_name)</w:t>
      </w:r>
      <w:r w:rsidRPr="00CB12CF">
        <w:rPr>
          <w:rFonts w:cs="Calibri"/>
          <w:sz w:val="28"/>
          <w:szCs w:val="28"/>
          <w:rtl/>
          <w:lang w:bidi="fa-IR"/>
        </w:rPr>
        <w:t xml:space="preserve">  یک </w:t>
      </w:r>
      <w:r w:rsidRPr="00CB12CF">
        <w:rPr>
          <w:rFonts w:cs="Calibri"/>
          <w:sz w:val="28"/>
          <w:szCs w:val="28"/>
          <w:lang w:bidi="fa-IR"/>
        </w:rPr>
        <w:t>Object</w:t>
      </w:r>
      <w:r w:rsidRPr="00CB12CF">
        <w:rPr>
          <w:rFonts w:cs="Calibri"/>
          <w:sz w:val="28"/>
          <w:szCs w:val="28"/>
          <w:rtl/>
          <w:lang w:bidi="fa-IR"/>
        </w:rPr>
        <w:t xml:space="preserve"> رو به صورت درهم خروجی میده. </w:t>
      </w:r>
    </w:p>
    <w:p w14:paraId="0DDF5B8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 </w:t>
      </w:r>
      <w:r w:rsidRPr="00CB12CF">
        <w:rPr>
          <w:rFonts w:cs="Calibri"/>
          <w:sz w:val="28"/>
          <w:szCs w:val="28"/>
          <w:lang w:bidi="fa-IR"/>
        </w:rPr>
        <w:t>hard version</w:t>
      </w:r>
      <w:r w:rsidRPr="00CB12CF">
        <w:rPr>
          <w:rFonts w:cs="Calibri"/>
          <w:sz w:val="28"/>
          <w:szCs w:val="28"/>
          <w:rtl/>
          <w:lang w:bidi="fa-IR"/>
        </w:rPr>
        <w:t xml:space="preserve"> میتونستیم از روش های مختلفی بریم. از اونجایی که </w:t>
      </w:r>
      <w:r w:rsidRPr="00CB12CF">
        <w:rPr>
          <w:rFonts w:cs="Calibri"/>
          <w:sz w:val="28"/>
          <w:szCs w:val="28"/>
          <w:lang w:bidi="fa-IR"/>
        </w:rPr>
        <w:t>easy version</w:t>
      </w:r>
      <w:r w:rsidRPr="00CB12CF">
        <w:rPr>
          <w:rFonts w:cs="Calibri"/>
          <w:sz w:val="28"/>
          <w:szCs w:val="28"/>
          <w:rtl/>
          <w:lang w:bidi="fa-IR"/>
        </w:rPr>
        <w:t xml:space="preserve"> رو رفته بودیم پس یعنی تعداد در اون درسته ، فقط میمونه ترتیب رو به هم بریزیم که با </w:t>
      </w:r>
      <w:r w:rsidRPr="00CB12CF">
        <w:rPr>
          <w:rFonts w:cs="Calibri"/>
          <w:sz w:val="28"/>
          <w:szCs w:val="28"/>
          <w:lang w:bidi="fa-IR"/>
        </w:rPr>
        <w:t>random.shuffle</w:t>
      </w:r>
      <w:r w:rsidRPr="00CB12CF">
        <w:rPr>
          <w:rFonts w:cs="Calibri"/>
          <w:sz w:val="28"/>
          <w:szCs w:val="28"/>
          <w:rtl/>
          <w:lang w:bidi="fa-IR"/>
        </w:rPr>
        <w:t xml:space="preserve"> </w:t>
      </w:r>
      <w:r w:rsidRPr="00CB12CF">
        <w:rPr>
          <w:rFonts w:cs="Calibri"/>
          <w:sz w:val="28"/>
          <w:szCs w:val="28"/>
          <w:rtl/>
          <w:lang w:bidi="fa-IR"/>
        </w:rPr>
        <w:lastRenderedPageBreak/>
        <w:t xml:space="preserve">انجام میشه . چیزی که ابتدا تو ذهنم بود این بود که برای هر جایگاه به صورت تصادفی از یکی از لیست ها انتخاب بشه و بعد به صورت اتفاقی از داخل همون لیست انتخاب بشه و این بره تا جایی که ورودی های کاربر تشکیل بشه. یعنی وقتی تعداد </w:t>
      </w:r>
      <w:r w:rsidRPr="00CB12CF">
        <w:rPr>
          <w:rFonts w:cs="Calibri"/>
          <w:sz w:val="28"/>
          <w:szCs w:val="28"/>
          <w:lang w:bidi="fa-IR"/>
        </w:rPr>
        <w:t>Number</w:t>
      </w:r>
      <w:r w:rsidRPr="00CB12CF">
        <w:rPr>
          <w:rFonts w:cs="Calibri"/>
          <w:sz w:val="28"/>
          <w:szCs w:val="28"/>
          <w:rtl/>
          <w:lang w:bidi="fa-IR"/>
        </w:rPr>
        <w:t xml:space="preserve"> هایی که کاربر میخواست </w:t>
      </w:r>
      <w:r w:rsidRPr="00CB12CF">
        <w:rPr>
          <w:rFonts w:cs="Calibri"/>
          <w:sz w:val="28"/>
          <w:szCs w:val="28"/>
          <w:lang w:bidi="fa-IR"/>
        </w:rPr>
        <w:t>touch</w:t>
      </w:r>
      <w:r w:rsidRPr="00CB12CF">
        <w:rPr>
          <w:rFonts w:cs="Calibri"/>
          <w:sz w:val="28"/>
          <w:szCs w:val="28"/>
          <w:rtl/>
          <w:lang w:bidi="fa-IR"/>
        </w:rPr>
        <w:t xml:space="preserve"> شد دیگه اون لیست رو داخل امکانات نزاره. </w:t>
      </w:r>
    </w:p>
    <w:p w14:paraId="4CC5E450"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5ED4AE59" w14:textId="77777777" w:rsidR="00776D6D" w:rsidRPr="00CB12CF" w:rsidRDefault="00CB12CF" w:rsidP="00A07812">
      <w:pPr>
        <w:bidi/>
        <w:spacing w:line="276" w:lineRule="auto"/>
        <w:jc w:val="both"/>
        <w:rPr>
          <w:rFonts w:cs="Calibri"/>
        </w:rPr>
      </w:pPr>
      <w:bookmarkStart w:id="8" w:name="I4030828"/>
      <w:r w:rsidRPr="00CB12CF">
        <w:rPr>
          <w:rFonts w:cs="Calibri"/>
          <w:sz w:val="28"/>
          <w:szCs w:val="28"/>
          <w:rtl/>
          <w:lang w:bidi="fa-IR"/>
        </w:rPr>
        <w:lastRenderedPageBreak/>
        <w:t>ادامه</w:t>
      </w:r>
      <w:bookmarkEnd w:id="8"/>
    </w:p>
    <w:p w14:paraId="20316BA5"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قبل از اینکه ادامه بدیم برای اینکه این چیزایی که بلدیم رو سریع بزنیم بره بعدی، چطوره همون ابتدا سعی کنیم پروژه پایانی رو بسازیم. اگر تونستیم میتونیم اون روز رو </w:t>
      </w:r>
      <w:r w:rsidRPr="00CB12CF">
        <w:rPr>
          <w:rFonts w:cs="Calibri"/>
          <w:sz w:val="28"/>
          <w:szCs w:val="28"/>
          <w:lang w:bidi="fa-IR"/>
        </w:rPr>
        <w:t>Skip</w:t>
      </w:r>
      <w:r w:rsidRPr="00CB12CF">
        <w:rPr>
          <w:rFonts w:cs="Calibri"/>
          <w:sz w:val="28"/>
          <w:szCs w:val="28"/>
          <w:rtl/>
          <w:lang w:bidi="fa-IR"/>
        </w:rPr>
        <w:t xml:space="preserve"> کنیم. </w:t>
      </w:r>
    </w:p>
    <w:p w14:paraId="22FB4E38" w14:textId="77777777" w:rsidR="00776D6D" w:rsidRPr="00CB12CF" w:rsidRDefault="00CB12CF" w:rsidP="00A07812">
      <w:pPr>
        <w:bidi/>
        <w:spacing w:line="276" w:lineRule="auto"/>
        <w:jc w:val="both"/>
        <w:rPr>
          <w:rFonts w:cs="Calibri"/>
        </w:rPr>
      </w:pPr>
      <w:r w:rsidRPr="00CB12CF">
        <w:rPr>
          <w:rFonts w:cs="Calibri"/>
          <w:sz w:val="28"/>
          <w:szCs w:val="28"/>
          <w:lang w:bidi="fa-IR"/>
        </w:rPr>
        <w:t>Day006</w:t>
      </w:r>
    </w:p>
    <w:p w14:paraId="1DF47371" w14:textId="77777777" w:rsidR="00776D6D" w:rsidRPr="00CB12CF" w:rsidRDefault="00CB12CF" w:rsidP="00A07812">
      <w:pPr>
        <w:bidi/>
        <w:spacing w:line="276" w:lineRule="auto"/>
        <w:jc w:val="both"/>
        <w:rPr>
          <w:rFonts w:cs="Calibri"/>
        </w:rPr>
      </w:pPr>
      <w:r w:rsidRPr="00CB12CF">
        <w:rPr>
          <w:rFonts w:cs="Calibri"/>
          <w:sz w:val="28"/>
          <w:szCs w:val="28"/>
          <w:rtl/>
          <w:lang w:bidi="fa-IR"/>
        </w:rPr>
        <w:t>با یه تمرین باحال روبروییم اینجا:</w:t>
      </w:r>
    </w:p>
    <w:p w14:paraId="45FD7943" w14:textId="77777777" w:rsidR="00776D6D" w:rsidRPr="00CB12CF" w:rsidRDefault="002B7A0B" w:rsidP="00A07812">
      <w:pPr>
        <w:bidi/>
        <w:spacing w:line="276" w:lineRule="auto"/>
        <w:jc w:val="both"/>
        <w:rPr>
          <w:rFonts w:cs="Calibri"/>
        </w:rPr>
      </w:pPr>
      <w:hyperlink r:id="rId24">
        <w:r w:rsidR="00CB12CF" w:rsidRPr="00CB12CF">
          <w:rPr>
            <w:rStyle w:val="Hyperlink"/>
            <w:rFonts w:cs="Calibri"/>
            <w:sz w:val="28"/>
            <w:szCs w:val="28"/>
            <w:lang w:bidi="fa-IR"/>
          </w:rPr>
          <w:t>https://reeborg.ca/reeborg.html?lang=en&amp;mode=python&amp;menu=worlds%2Fmenus%2Freeborg_intro_en.json&amp;name=Hurdle%201&amp;url=worlds%2Ftutorial_en%2Fhurdle1.json</w:t>
        </w:r>
      </w:hyperlink>
    </w:p>
    <w:p w14:paraId="2821D68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که باید با کد های پایتون این رباته رو ببریم جایی که پرچم هست. </w:t>
      </w:r>
    </w:p>
    <w:p w14:paraId="3530EFE9"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5C36252E" wp14:editId="243D4AE7">
            <wp:extent cx="5733415" cy="283019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noChangeArrowheads="1"/>
                    </pic:cNvPicPr>
                  </pic:nvPicPr>
                  <pic:blipFill>
                    <a:blip r:embed="rId25"/>
                    <a:stretch>
                      <a:fillRect/>
                    </a:stretch>
                  </pic:blipFill>
                  <pic:spPr bwMode="auto">
                    <a:xfrm>
                      <a:off x="0" y="0"/>
                      <a:ext cx="5733415" cy="2830195"/>
                    </a:xfrm>
                    <a:prstGeom prst="rect">
                      <a:avLst/>
                    </a:prstGeom>
                  </pic:spPr>
                </pic:pic>
              </a:graphicData>
            </a:graphic>
          </wp:inline>
        </w:drawing>
      </w:r>
    </w:p>
    <w:p w14:paraId="31708DD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مرحله </w:t>
      </w:r>
      <w:r w:rsidRPr="00CB12CF">
        <w:rPr>
          <w:rFonts w:cs="Calibri"/>
          <w:sz w:val="28"/>
          <w:szCs w:val="28"/>
          <w:lang w:bidi="fa-IR"/>
        </w:rPr>
        <w:t>hurdle4</w:t>
      </w:r>
      <w:r w:rsidRPr="00CB12CF">
        <w:rPr>
          <w:rFonts w:cs="Calibri"/>
          <w:sz w:val="28"/>
          <w:szCs w:val="28"/>
          <w:rtl/>
          <w:lang w:bidi="fa-IR"/>
        </w:rPr>
        <w:t xml:space="preserve"> میره و بعدش میره سراغ </w:t>
      </w:r>
      <w:r w:rsidRPr="00CB12CF">
        <w:rPr>
          <w:rFonts w:cs="Calibri"/>
          <w:sz w:val="28"/>
          <w:szCs w:val="28"/>
          <w:lang w:bidi="fa-IR"/>
        </w:rPr>
        <w:t>maze</w:t>
      </w:r>
      <w:r w:rsidRPr="00CB12CF">
        <w:rPr>
          <w:rFonts w:cs="Calibri"/>
          <w:sz w:val="28"/>
          <w:szCs w:val="28"/>
          <w:rtl/>
          <w:lang w:bidi="fa-IR"/>
        </w:rPr>
        <w:t xml:space="preserve"> که همه رو حل کردیم کداش هست. (برای مرور خوبه یه دور چک کنی) </w:t>
      </w:r>
    </w:p>
    <w:p w14:paraId="45FD7267" w14:textId="77777777" w:rsidR="00776D6D" w:rsidRPr="00CB12CF" w:rsidRDefault="00CB12CF" w:rsidP="00A07812">
      <w:pPr>
        <w:bidi/>
        <w:spacing w:line="276" w:lineRule="auto"/>
        <w:jc w:val="both"/>
        <w:rPr>
          <w:rFonts w:cs="Calibri"/>
        </w:rPr>
      </w:pPr>
      <w:r w:rsidRPr="00CB12CF">
        <w:rPr>
          <w:rFonts w:cs="Calibri"/>
          <w:sz w:val="28"/>
          <w:szCs w:val="28"/>
          <w:lang w:bidi="fa-IR"/>
        </w:rPr>
        <w:t>3</w:t>
      </w:r>
      <w:r w:rsidRPr="00CB12CF">
        <w:rPr>
          <w:rFonts w:cs="Calibri"/>
          <w:sz w:val="28"/>
          <w:szCs w:val="28"/>
          <w:rtl/>
          <w:lang w:bidi="fa-IR"/>
        </w:rPr>
        <w:t xml:space="preserve"> تا مسئله هم برای </w:t>
      </w:r>
      <w:r w:rsidRPr="00CB12CF">
        <w:rPr>
          <w:rFonts w:cs="Calibri"/>
          <w:sz w:val="28"/>
          <w:szCs w:val="28"/>
          <w:lang w:bidi="fa-IR"/>
        </w:rPr>
        <w:t>debug</w:t>
      </w:r>
      <w:r w:rsidRPr="00CB12CF">
        <w:rPr>
          <w:rFonts w:cs="Calibri"/>
          <w:sz w:val="28"/>
          <w:szCs w:val="28"/>
          <w:rtl/>
          <w:lang w:bidi="fa-IR"/>
        </w:rPr>
        <w:t xml:space="preserve"> داره که اونا هم حل کردیم ولی یه راه خودش رفت که برای سه تاشون جواب بود و اون رو نمینویسم اینجا توی کد ها هم نیست. سعی کن بنویسیش توی مرور.   </w:t>
      </w:r>
    </w:p>
    <w:p w14:paraId="271AAD57" w14:textId="77777777" w:rsidR="00776D6D" w:rsidRPr="00CB12CF" w:rsidRDefault="00CB12CF" w:rsidP="00A07812">
      <w:pPr>
        <w:bidi/>
        <w:spacing w:line="276" w:lineRule="auto"/>
        <w:jc w:val="both"/>
        <w:rPr>
          <w:rFonts w:cs="Calibri"/>
        </w:rPr>
      </w:pPr>
      <w:r w:rsidRPr="00CB12CF">
        <w:rPr>
          <w:rFonts w:cs="Calibri"/>
          <w:sz w:val="28"/>
          <w:szCs w:val="28"/>
          <w:rtl/>
          <w:lang w:bidi="fa-IR"/>
        </w:rPr>
        <w:t>(</w:t>
      </w:r>
    </w:p>
    <w:p w14:paraId="4578A6DD"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5E6F36B0" wp14:editId="6B91F5AC">
            <wp:extent cx="1633220" cy="46609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noChangeArrowheads="1"/>
                    </pic:cNvPicPr>
                  </pic:nvPicPr>
                  <pic:blipFill>
                    <a:blip r:embed="rId26"/>
                    <a:stretch>
                      <a:fillRect/>
                    </a:stretch>
                  </pic:blipFill>
                  <pic:spPr bwMode="auto">
                    <a:xfrm>
                      <a:off x="0" y="0"/>
                      <a:ext cx="1633220" cy="466090"/>
                    </a:xfrm>
                    <a:prstGeom prst="rect">
                      <a:avLst/>
                    </a:prstGeom>
                  </pic:spPr>
                </pic:pic>
              </a:graphicData>
            </a:graphic>
          </wp:inline>
        </w:drawing>
      </w:r>
    </w:p>
    <w:p w14:paraId="40A65855" w14:textId="77777777" w:rsidR="00776D6D" w:rsidRPr="00CB12CF" w:rsidRDefault="00CB12CF" w:rsidP="00A07812">
      <w:pPr>
        <w:bidi/>
        <w:spacing w:line="276" w:lineRule="auto"/>
        <w:jc w:val="both"/>
        <w:rPr>
          <w:rFonts w:cs="Calibri"/>
        </w:rPr>
      </w:pPr>
      <w:r w:rsidRPr="00CB12CF">
        <w:rPr>
          <w:rFonts w:cs="Calibri"/>
          <w:sz w:val="18"/>
          <w:szCs w:val="18"/>
          <w:rtl/>
          <w:lang w:bidi="fa-IR"/>
        </w:rPr>
        <w:t xml:space="preserve">این قطعه کد رو میزاره قبل از تابع اصلی تا قبل از اینکه شروع به هرکاری کنه، مطمئن بشه دیوار رو پیدا میکنه چون الگوریتم بر این اساسه که دیوار سمت راستشو بگیره و بره. لازم به ذکره داریم فقط و فقط راجب </w:t>
      </w:r>
      <w:r w:rsidRPr="00CB12CF">
        <w:rPr>
          <w:rFonts w:cs="Calibri"/>
          <w:sz w:val="18"/>
          <w:szCs w:val="18"/>
          <w:lang w:bidi="fa-IR"/>
        </w:rPr>
        <w:t>maze</w:t>
      </w:r>
      <w:r w:rsidRPr="00CB12CF">
        <w:rPr>
          <w:rFonts w:cs="Calibri"/>
          <w:sz w:val="18"/>
          <w:szCs w:val="18"/>
          <w:rtl/>
          <w:lang w:bidi="fa-IR"/>
        </w:rPr>
        <w:t xml:space="preserve"> صحبت میکنیم. </w:t>
      </w:r>
    </w:p>
    <w:p w14:paraId="48978BDF" w14:textId="77777777" w:rsidR="00776D6D" w:rsidRPr="00CB12CF" w:rsidRDefault="00CB12CF" w:rsidP="00A07812">
      <w:pPr>
        <w:bidi/>
        <w:spacing w:line="276" w:lineRule="auto"/>
        <w:jc w:val="both"/>
        <w:rPr>
          <w:rFonts w:cs="Calibri"/>
        </w:rPr>
      </w:pPr>
      <w:r w:rsidRPr="00CB12CF">
        <w:rPr>
          <w:rFonts w:cs="Calibri"/>
          <w:sz w:val="28"/>
          <w:szCs w:val="28"/>
          <w:rtl/>
          <w:lang w:bidi="fa-IR"/>
        </w:rPr>
        <w:t>)</w:t>
      </w:r>
    </w:p>
    <w:p w14:paraId="78DDBF6D" w14:textId="77777777" w:rsidR="00776D6D" w:rsidRPr="00CB12CF" w:rsidRDefault="00776D6D" w:rsidP="00A07812">
      <w:pPr>
        <w:bidi/>
        <w:spacing w:line="276" w:lineRule="auto"/>
        <w:jc w:val="both"/>
        <w:rPr>
          <w:rFonts w:cs="Calibri"/>
          <w:sz w:val="28"/>
          <w:szCs w:val="28"/>
          <w:lang w:bidi="fa-IR"/>
        </w:rPr>
      </w:pPr>
    </w:p>
    <w:p w14:paraId="6E05BB7F"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6CF6DD90" w14:textId="77777777" w:rsidR="00776D6D" w:rsidRPr="00CB12CF" w:rsidRDefault="00CB12CF" w:rsidP="00A07812">
      <w:pPr>
        <w:bidi/>
        <w:spacing w:line="276" w:lineRule="auto"/>
        <w:jc w:val="both"/>
        <w:rPr>
          <w:rFonts w:cs="Calibri"/>
        </w:rPr>
      </w:pPr>
      <w:bookmarkStart w:id="9" w:name="I4030829"/>
      <w:r w:rsidRPr="00CB12CF">
        <w:rPr>
          <w:rFonts w:cs="Calibri"/>
          <w:sz w:val="28"/>
          <w:szCs w:val="28"/>
          <w:rtl/>
          <w:lang w:bidi="fa-IR"/>
        </w:rPr>
        <w:lastRenderedPageBreak/>
        <w:t>ادامه</w:t>
      </w:r>
      <w:bookmarkEnd w:id="9"/>
    </w:p>
    <w:p w14:paraId="559EC2D7" w14:textId="77777777" w:rsidR="00776D6D" w:rsidRPr="00CB12CF" w:rsidRDefault="00CB12CF" w:rsidP="00A07812">
      <w:pPr>
        <w:bidi/>
        <w:spacing w:line="276" w:lineRule="auto"/>
        <w:jc w:val="both"/>
        <w:rPr>
          <w:rFonts w:cs="Calibri"/>
        </w:rPr>
      </w:pPr>
      <w:r w:rsidRPr="00CB12CF">
        <w:rPr>
          <w:rFonts w:cs="Calibri"/>
          <w:sz w:val="28"/>
          <w:szCs w:val="28"/>
          <w:lang w:bidi="fa-IR"/>
        </w:rPr>
        <w:t>Day007</w:t>
      </w:r>
    </w:p>
    <w:p w14:paraId="46A590B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جلسه قبلی </w:t>
      </w:r>
      <w:r w:rsidRPr="00CB12CF">
        <w:rPr>
          <w:rFonts w:cs="Calibri"/>
          <w:sz w:val="28"/>
          <w:szCs w:val="28"/>
          <w:lang w:bidi="fa-IR"/>
        </w:rPr>
        <w:t>project</w:t>
      </w:r>
      <w:r w:rsidRPr="00CB12CF">
        <w:rPr>
          <w:rFonts w:cs="Calibri"/>
          <w:sz w:val="28"/>
          <w:szCs w:val="28"/>
          <w:rtl/>
          <w:lang w:bidi="fa-IR"/>
        </w:rPr>
        <w:t xml:space="preserve"> نداشت و فقط درس بود. اما این جلسه </w:t>
      </w:r>
      <w:r w:rsidRPr="00CB12CF">
        <w:rPr>
          <w:rFonts w:cs="Calibri"/>
          <w:sz w:val="28"/>
          <w:szCs w:val="28"/>
          <w:lang w:bidi="fa-IR"/>
        </w:rPr>
        <w:t>Hangman</w:t>
      </w:r>
      <w:r w:rsidRPr="00CB12CF">
        <w:rPr>
          <w:rFonts w:cs="Calibri"/>
          <w:sz w:val="28"/>
          <w:szCs w:val="28"/>
          <w:rtl/>
          <w:lang w:bidi="fa-IR"/>
        </w:rPr>
        <w:t xml:space="preserve"> رو داریم. </w:t>
      </w:r>
    </w:p>
    <w:p w14:paraId="58AE8C4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طبق چیزی که جلسه قبلی گفتیم سعی میکنیم خودمون بزنیمش اگر نتونستیم میریم با خودش پیش میریم. </w:t>
      </w:r>
    </w:p>
    <w:p w14:paraId="3B4990E2" w14:textId="77777777" w:rsidR="00776D6D" w:rsidRPr="00CB12CF" w:rsidRDefault="00CB12CF" w:rsidP="00A07812">
      <w:pPr>
        <w:bidi/>
        <w:spacing w:line="276" w:lineRule="auto"/>
        <w:jc w:val="both"/>
        <w:rPr>
          <w:rFonts w:cs="Calibri"/>
        </w:rPr>
      </w:pPr>
      <w:r w:rsidRPr="00CB12CF">
        <w:rPr>
          <w:rFonts w:cs="Calibri"/>
          <w:sz w:val="28"/>
          <w:szCs w:val="28"/>
          <w:rtl/>
          <w:lang w:bidi="fa-IR"/>
        </w:rPr>
        <w:t>خب چیزی که میبینم اینه که به تنهایی از این یکی بر نمیایم. با خودش پیش میریم. (</w:t>
      </w:r>
      <w:r w:rsidRPr="00CB12CF">
        <w:rPr>
          <w:rFonts w:cs="Calibri"/>
          <w:sz w:val="18"/>
          <w:szCs w:val="18"/>
          <w:rtl/>
          <w:lang w:bidi="fa-IR"/>
        </w:rPr>
        <w:t xml:space="preserve">روی این با خودش پیش میریم خیلی تاکید میکنم، چیزی رو </w:t>
      </w:r>
      <w:r w:rsidRPr="00CB12CF">
        <w:rPr>
          <w:rFonts w:cs="Calibri"/>
          <w:sz w:val="18"/>
          <w:szCs w:val="18"/>
          <w:lang w:bidi="fa-IR"/>
        </w:rPr>
        <w:t>skip</w:t>
      </w:r>
      <w:r w:rsidRPr="00CB12CF">
        <w:rPr>
          <w:rFonts w:cs="Calibri"/>
          <w:sz w:val="18"/>
          <w:szCs w:val="18"/>
          <w:rtl/>
          <w:lang w:bidi="fa-IR"/>
        </w:rPr>
        <w:t xml:space="preserve"> نکن اگر مردی سرعت ببخش بهش. توی این تمرین ها قراره مسیر رو یادمون بده و راه و روش رو. اگر یه بخشی رو بلدی دلیل نمیشه بقیه رو هم بلد باشی. </w:t>
      </w:r>
      <w:r w:rsidRPr="00CB12CF">
        <w:rPr>
          <w:rFonts w:cs="Calibri"/>
          <w:sz w:val="28"/>
          <w:szCs w:val="28"/>
          <w:rtl/>
          <w:lang w:bidi="fa-IR"/>
        </w:rPr>
        <w:t>)</w:t>
      </w:r>
    </w:p>
    <w:p w14:paraId="1048144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جالب اینه که </w:t>
      </w:r>
      <w:r w:rsidRPr="00CB12CF">
        <w:rPr>
          <w:rFonts w:cs="Calibri"/>
          <w:sz w:val="28"/>
          <w:szCs w:val="28"/>
          <w:lang w:bidi="fa-IR"/>
        </w:rPr>
        <w:t>Flow chart</w:t>
      </w:r>
      <w:r w:rsidRPr="00CB12CF">
        <w:rPr>
          <w:rFonts w:cs="Calibri"/>
          <w:sz w:val="28"/>
          <w:szCs w:val="28"/>
          <w:rtl/>
          <w:lang w:bidi="fa-IR"/>
        </w:rPr>
        <w:t xml:space="preserve"> کشیدن رو یه مرحله از برنامه نویسی میدونه و باید قبل از کد زدن انجامش داد. با ابزار </w:t>
      </w:r>
      <w:r w:rsidRPr="00CB12CF">
        <w:rPr>
          <w:rFonts w:cs="Calibri"/>
          <w:sz w:val="28"/>
          <w:szCs w:val="28"/>
          <w:lang w:bidi="fa-IR"/>
        </w:rPr>
        <w:t>draw.io</w:t>
      </w:r>
      <w:r w:rsidRPr="00CB12CF">
        <w:rPr>
          <w:rFonts w:cs="Calibri"/>
          <w:sz w:val="28"/>
          <w:szCs w:val="28"/>
          <w:rtl/>
          <w:lang w:bidi="fa-IR"/>
        </w:rPr>
        <w:t xml:space="preserve"> آنلاین میتونیم این کار رو بکنیم. </w:t>
      </w:r>
    </w:p>
    <w:p w14:paraId="383FC4E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توضیح بازی: </w:t>
      </w:r>
    </w:p>
    <w:p w14:paraId="0170F60F" w14:textId="77777777" w:rsidR="00776D6D" w:rsidRPr="00CB12CF" w:rsidRDefault="00CB12CF" w:rsidP="00A07812">
      <w:pPr>
        <w:bidi/>
        <w:spacing w:line="276" w:lineRule="auto"/>
        <w:ind w:left="720"/>
        <w:jc w:val="both"/>
        <w:rPr>
          <w:rFonts w:cs="Calibri"/>
        </w:rPr>
      </w:pPr>
      <w:r w:rsidRPr="00CB12CF">
        <w:rPr>
          <w:rFonts w:cs="Calibri"/>
          <w:sz w:val="28"/>
          <w:szCs w:val="28"/>
          <w:rtl/>
          <w:lang w:bidi="fa-IR"/>
        </w:rPr>
        <w:t xml:space="preserve">اینطوریه که یه کلمه باید حدس زده بشه. تعداد حدس ها هم یه تعداد محدودیه (هربار که اشتباه حدس زده بشه یه قسمت از شکل </w:t>
      </w:r>
      <w:r w:rsidRPr="00CB12CF">
        <w:rPr>
          <w:rFonts w:cs="Calibri"/>
          <w:sz w:val="28"/>
          <w:szCs w:val="28"/>
          <w:lang w:bidi="fa-IR"/>
        </w:rPr>
        <w:t>hangman</w:t>
      </w:r>
      <w:r w:rsidRPr="00CB12CF">
        <w:rPr>
          <w:rFonts w:cs="Calibri"/>
          <w:sz w:val="28"/>
          <w:szCs w:val="28"/>
          <w:rtl/>
          <w:lang w:bidi="fa-IR"/>
        </w:rPr>
        <w:t xml:space="preserve"> (انسانی که به دار آویزونه) رو میکشه و هروقت شکل کامل بشه یعنی ما باختیم و اگر قبل از اینکه جونامون تموم بشه کلمه رو حدس بزنیم ، بردیم .</w:t>
      </w:r>
    </w:p>
    <w:p w14:paraId="659C5CC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حالا باید با این توضیحات و چیزی که دیدیم یه </w:t>
      </w:r>
      <w:r w:rsidRPr="00CB12CF">
        <w:rPr>
          <w:rFonts w:cs="Calibri"/>
          <w:sz w:val="28"/>
          <w:szCs w:val="28"/>
          <w:lang w:bidi="fa-IR"/>
        </w:rPr>
        <w:t>flow chart</w:t>
      </w:r>
      <w:r w:rsidRPr="00CB12CF">
        <w:rPr>
          <w:rFonts w:cs="Calibri"/>
          <w:sz w:val="28"/>
          <w:szCs w:val="28"/>
          <w:rtl/>
          <w:lang w:bidi="fa-IR"/>
        </w:rPr>
        <w:t xml:space="preserve"> بکشیم که این پروژه چطور کار میکنه </w:t>
      </w:r>
      <w:r w:rsidRPr="00CB12CF">
        <w:rPr>
          <w:rFonts w:cs="Calibri"/>
          <w:sz w:val="28"/>
          <w:szCs w:val="28"/>
          <w:lang w:bidi="fa-IR"/>
        </w:rPr>
        <w:t>Logically</w:t>
      </w:r>
    </w:p>
    <w:p w14:paraId="3A9F9156" w14:textId="77777777" w:rsidR="00776D6D" w:rsidRPr="00CB12CF" w:rsidRDefault="00CB12CF" w:rsidP="00A07812">
      <w:pPr>
        <w:bidi/>
        <w:spacing w:line="276" w:lineRule="auto"/>
        <w:jc w:val="both"/>
        <w:rPr>
          <w:rFonts w:cs="Calibri"/>
        </w:rPr>
      </w:pPr>
      <w:r w:rsidRPr="00CB12CF">
        <w:rPr>
          <w:rFonts w:cs="Calibri"/>
          <w:sz w:val="28"/>
          <w:szCs w:val="28"/>
          <w:lang w:bidi="fa-IR"/>
        </w:rPr>
        <w:t>Enumerate</w:t>
      </w:r>
      <w:r w:rsidRPr="00CB12CF">
        <w:rPr>
          <w:rFonts w:cs="Calibri"/>
          <w:sz w:val="28"/>
          <w:szCs w:val="28"/>
          <w:rtl/>
          <w:lang w:bidi="fa-IR"/>
        </w:rPr>
        <w:t xml:space="preserve">() میتونیم </w:t>
      </w:r>
      <w:r w:rsidRPr="00CB12CF">
        <w:rPr>
          <w:rFonts w:cs="Calibri"/>
          <w:sz w:val="28"/>
          <w:szCs w:val="28"/>
          <w:lang w:bidi="fa-IR"/>
        </w:rPr>
        <w:t>str</w:t>
      </w:r>
      <w:r w:rsidRPr="00CB12CF">
        <w:rPr>
          <w:rFonts w:cs="Calibri"/>
          <w:sz w:val="28"/>
          <w:szCs w:val="28"/>
          <w:rtl/>
          <w:lang w:bidi="fa-IR"/>
        </w:rPr>
        <w:t xml:space="preserve"> بفرستیم داخلش و به عنوان خروجی بهمون </w:t>
      </w:r>
      <w:r w:rsidRPr="00CB12CF">
        <w:rPr>
          <w:rFonts w:cs="Calibri"/>
          <w:sz w:val="28"/>
          <w:szCs w:val="28"/>
          <w:lang w:bidi="fa-IR"/>
        </w:rPr>
        <w:t>index</w:t>
      </w:r>
      <w:r w:rsidRPr="00CB12CF">
        <w:rPr>
          <w:rFonts w:cs="Calibri"/>
          <w:sz w:val="28"/>
          <w:szCs w:val="28"/>
          <w:rtl/>
          <w:lang w:bidi="fa-IR"/>
        </w:rPr>
        <w:t xml:space="preserve"> و </w:t>
      </w:r>
      <w:r w:rsidRPr="00CB12CF">
        <w:rPr>
          <w:rFonts w:cs="Calibri"/>
          <w:sz w:val="28"/>
          <w:szCs w:val="28"/>
          <w:lang w:bidi="fa-IR"/>
        </w:rPr>
        <w:t>char</w:t>
      </w:r>
      <w:r w:rsidRPr="00CB12CF">
        <w:rPr>
          <w:rFonts w:cs="Calibri"/>
          <w:sz w:val="28"/>
          <w:szCs w:val="28"/>
          <w:rtl/>
          <w:lang w:bidi="fa-IR"/>
        </w:rPr>
        <w:t xml:space="preserve"> رو میده میتونیم استفاده کنیم . (که با استفاده از اون داخل یک </w:t>
      </w:r>
      <w:r w:rsidRPr="00CB12CF">
        <w:rPr>
          <w:rFonts w:cs="Calibri"/>
          <w:sz w:val="28"/>
          <w:szCs w:val="28"/>
          <w:lang w:bidi="fa-IR"/>
        </w:rPr>
        <w:t>for</w:t>
      </w:r>
      <w:r w:rsidRPr="00CB12CF">
        <w:rPr>
          <w:rFonts w:cs="Calibri"/>
          <w:sz w:val="28"/>
          <w:szCs w:val="28"/>
          <w:rtl/>
          <w:lang w:bidi="fa-IR"/>
        </w:rPr>
        <w:t xml:space="preserve"> میتونیم </w:t>
      </w:r>
      <w:r w:rsidRPr="00CB12CF">
        <w:rPr>
          <w:rFonts w:cs="Calibri"/>
          <w:sz w:val="28"/>
          <w:szCs w:val="28"/>
          <w:lang w:bidi="fa-IR"/>
        </w:rPr>
        <w:t>iterate</w:t>
      </w:r>
      <w:r w:rsidRPr="00CB12CF">
        <w:rPr>
          <w:rFonts w:cs="Calibri"/>
          <w:sz w:val="28"/>
          <w:szCs w:val="28"/>
          <w:rtl/>
          <w:lang w:bidi="fa-IR"/>
        </w:rPr>
        <w:t xml:space="preserve"> کنیم و برای هرکدوم داشته باشیمش. )</w:t>
      </w:r>
    </w:p>
    <w:p w14:paraId="16977626" w14:textId="77777777" w:rsidR="00776D6D" w:rsidRPr="00CB12CF" w:rsidRDefault="00CB12CF" w:rsidP="00A07812">
      <w:pPr>
        <w:bidi/>
        <w:spacing w:line="276" w:lineRule="auto"/>
        <w:jc w:val="both"/>
        <w:rPr>
          <w:rFonts w:cs="Calibri"/>
        </w:rPr>
      </w:pPr>
      <w:r w:rsidRPr="00CB12CF">
        <w:rPr>
          <w:rFonts w:cs="Calibri"/>
          <w:sz w:val="28"/>
          <w:szCs w:val="28"/>
          <w:u w:val="single"/>
          <w:rtl/>
          <w:lang w:bidi="fa-IR"/>
        </w:rPr>
        <w:t>با ذهن خسته نمیشه کار کرد</w:t>
      </w:r>
      <w:r w:rsidRPr="00CB12CF">
        <w:rPr>
          <w:rFonts w:cs="Calibri"/>
          <w:sz w:val="28"/>
          <w:szCs w:val="28"/>
          <w:rtl/>
          <w:lang w:bidi="fa-IR"/>
        </w:rPr>
        <w:t xml:space="preserve"> ، از یه مسیر خیلی ساده ای میشد مشکل حل بشه که داخل ویدیو خودش رفت و ما مدتی روش فکر کردیم ، نکته اصلی اینه که نباید سعی کنیم جلو جلو بریم ، وقتی داریم </w:t>
      </w:r>
      <w:r w:rsidRPr="00CB12CF">
        <w:rPr>
          <w:rFonts w:cs="Calibri"/>
          <w:sz w:val="28"/>
          <w:szCs w:val="28"/>
          <w:lang w:bidi="fa-IR"/>
        </w:rPr>
        <w:t>step step</w:t>
      </w:r>
      <w:r w:rsidRPr="00CB12CF">
        <w:rPr>
          <w:rFonts w:cs="Calibri"/>
          <w:sz w:val="28"/>
          <w:szCs w:val="28"/>
          <w:rtl/>
          <w:lang w:bidi="fa-IR"/>
        </w:rPr>
        <w:t xml:space="preserve"> میریم باید باهاش پیش بریم و کاری که خواسته رو بکنیم. </w:t>
      </w:r>
    </w:p>
    <w:p w14:paraId="4B9C447B" w14:textId="77777777" w:rsidR="00776D6D" w:rsidRPr="00CB12CF" w:rsidRDefault="00CB12CF" w:rsidP="00A07812">
      <w:pPr>
        <w:bidi/>
        <w:spacing w:line="276" w:lineRule="auto"/>
        <w:jc w:val="both"/>
        <w:rPr>
          <w:rFonts w:cs="Calibri"/>
        </w:rPr>
      </w:pPr>
      <w:r w:rsidRPr="00CB12CF">
        <w:rPr>
          <w:rFonts w:cs="Calibri"/>
          <w:sz w:val="28"/>
          <w:szCs w:val="28"/>
          <w:rtl/>
          <w:lang w:bidi="fa-IR"/>
        </w:rPr>
        <w:t>باقیش برای فردا</w:t>
      </w:r>
    </w:p>
    <w:p w14:paraId="44FBF0C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انتهای </w:t>
      </w:r>
      <w:r w:rsidRPr="00CB12CF">
        <w:rPr>
          <w:rFonts w:cs="Calibri"/>
          <w:sz w:val="28"/>
          <w:szCs w:val="28"/>
          <w:lang w:bidi="fa-IR"/>
        </w:rPr>
        <w:t>004</w:t>
      </w:r>
      <w:r w:rsidRPr="00CB12CF">
        <w:rPr>
          <w:rFonts w:cs="Calibri"/>
          <w:sz w:val="28"/>
          <w:szCs w:val="28"/>
          <w:rtl/>
          <w:lang w:bidi="fa-IR"/>
        </w:rPr>
        <w:t xml:space="preserve">  از </w:t>
      </w:r>
      <w:r w:rsidRPr="00CB12CF">
        <w:rPr>
          <w:rFonts w:cs="Calibri"/>
          <w:sz w:val="28"/>
          <w:szCs w:val="28"/>
          <w:lang w:bidi="fa-IR"/>
        </w:rPr>
        <w:t>day007</w:t>
      </w:r>
    </w:p>
    <w:p w14:paraId="105026A9"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6DE7CF40" w14:textId="77777777" w:rsidR="00776D6D" w:rsidRPr="00CB12CF" w:rsidRDefault="00CB12CF" w:rsidP="00A07812">
      <w:pPr>
        <w:bidi/>
        <w:spacing w:line="276" w:lineRule="auto"/>
        <w:jc w:val="both"/>
        <w:rPr>
          <w:rFonts w:cs="Calibri"/>
        </w:rPr>
      </w:pPr>
      <w:bookmarkStart w:id="10" w:name="I4030830"/>
      <w:r w:rsidRPr="00CB12CF">
        <w:rPr>
          <w:rFonts w:cs="Calibri"/>
          <w:sz w:val="28"/>
          <w:szCs w:val="28"/>
          <w:rtl/>
          <w:lang w:bidi="fa-IR"/>
        </w:rPr>
        <w:lastRenderedPageBreak/>
        <w:t>ادامه</w:t>
      </w:r>
      <w:bookmarkEnd w:id="10"/>
    </w:p>
    <w:p w14:paraId="7106AA61"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میتونیم برای اینکه در مراحل مختلف برنامه </w:t>
      </w:r>
      <w:r w:rsidRPr="00CB12CF">
        <w:rPr>
          <w:rFonts w:cs="Calibri"/>
          <w:sz w:val="28"/>
          <w:szCs w:val="28"/>
          <w:lang w:bidi="fa-IR"/>
        </w:rPr>
        <w:t>cls</w:t>
      </w:r>
      <w:r w:rsidRPr="00CB12CF">
        <w:rPr>
          <w:rFonts w:cs="Calibri"/>
          <w:sz w:val="28"/>
          <w:szCs w:val="28"/>
          <w:rtl/>
          <w:lang w:bidi="fa-IR"/>
        </w:rPr>
        <w:t xml:space="preserve"> بگیریم داخل کد از : </w:t>
      </w:r>
    </w:p>
    <w:p w14:paraId="27C34D3E"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6BAC50A2" wp14:editId="4C9E510F">
            <wp:extent cx="1975485" cy="14554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noChangeArrowheads="1"/>
                    </pic:cNvPicPr>
                  </pic:nvPicPr>
                  <pic:blipFill>
                    <a:blip r:embed="rId27"/>
                    <a:stretch>
                      <a:fillRect/>
                    </a:stretch>
                  </pic:blipFill>
                  <pic:spPr bwMode="auto">
                    <a:xfrm>
                      <a:off x="0" y="0"/>
                      <a:ext cx="1975485" cy="1455420"/>
                    </a:xfrm>
                    <a:prstGeom prst="rect">
                      <a:avLst/>
                    </a:prstGeom>
                  </pic:spPr>
                </pic:pic>
              </a:graphicData>
            </a:graphic>
          </wp:inline>
        </w:drawing>
      </w:r>
    </w:p>
    <w:p w14:paraId="0A76FCB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استفاده کنیم. البته باید </w:t>
      </w:r>
      <w:r w:rsidRPr="00CB12CF">
        <w:rPr>
          <w:rFonts w:cs="Calibri"/>
          <w:sz w:val="28"/>
          <w:szCs w:val="28"/>
          <w:lang w:bidi="fa-IR"/>
        </w:rPr>
        <w:t>import subprocess</w:t>
      </w:r>
      <w:r w:rsidRPr="00CB12CF">
        <w:rPr>
          <w:rFonts w:cs="Calibri"/>
          <w:sz w:val="28"/>
          <w:szCs w:val="28"/>
          <w:rtl/>
          <w:lang w:bidi="fa-IR"/>
        </w:rPr>
        <w:t xml:space="preserve"> هم بکنیم. </w:t>
      </w:r>
    </w:p>
    <w:p w14:paraId="11C902D9" w14:textId="77777777" w:rsidR="00776D6D" w:rsidRPr="00CB12CF" w:rsidRDefault="00776D6D" w:rsidP="00A07812">
      <w:pPr>
        <w:bidi/>
        <w:spacing w:line="276" w:lineRule="auto"/>
        <w:jc w:val="both"/>
        <w:rPr>
          <w:rFonts w:cs="Calibri"/>
          <w:sz w:val="28"/>
          <w:szCs w:val="28"/>
          <w:lang w:bidi="fa-IR"/>
        </w:rPr>
      </w:pPr>
    </w:p>
    <w:p w14:paraId="677EEB90" w14:textId="77777777" w:rsidR="00776D6D" w:rsidRPr="00BF3DA4" w:rsidRDefault="00CB12CF" w:rsidP="00A07812">
      <w:pPr>
        <w:bidi/>
        <w:spacing w:line="276" w:lineRule="auto"/>
        <w:jc w:val="both"/>
        <w:rPr>
          <w:rFonts w:cs="Calibri"/>
          <w:strike/>
        </w:rPr>
      </w:pPr>
      <w:r w:rsidRPr="00BF3DA4">
        <w:rPr>
          <w:rFonts w:cs="Calibri"/>
          <w:strike/>
          <w:sz w:val="28"/>
          <w:szCs w:val="28"/>
          <w:rtl/>
          <w:lang w:bidi="fa-IR"/>
        </w:rPr>
        <w:t xml:space="preserve">پیشنهاد: میتونیم برای تمرین یا مرور سعی کنیم از ابتدا </w:t>
      </w:r>
      <w:r w:rsidRPr="00BF3DA4">
        <w:rPr>
          <w:rFonts w:cs="Calibri"/>
          <w:strike/>
          <w:sz w:val="28"/>
          <w:szCs w:val="28"/>
          <w:lang w:bidi="fa-IR"/>
        </w:rPr>
        <w:t>project</w:t>
      </w:r>
      <w:r w:rsidRPr="00BF3DA4">
        <w:rPr>
          <w:rFonts w:cs="Calibri"/>
          <w:strike/>
          <w:sz w:val="28"/>
          <w:szCs w:val="28"/>
          <w:rtl/>
          <w:lang w:bidi="fa-IR"/>
        </w:rPr>
        <w:t xml:space="preserve"> های هر روزی که هست میخوایم مرورش کنیم رو بزنیم از ابتدا. دفعه بعدی این کار رو بکن ببین </w:t>
      </w:r>
      <w:r w:rsidRPr="00BF3DA4">
        <w:rPr>
          <w:rFonts w:cs="Calibri"/>
          <w:strike/>
          <w:sz w:val="28"/>
          <w:szCs w:val="28"/>
          <w:lang w:bidi="fa-IR"/>
        </w:rPr>
        <w:t>efficient</w:t>
      </w:r>
      <w:r w:rsidRPr="00BF3DA4">
        <w:rPr>
          <w:rFonts w:cs="Calibri"/>
          <w:strike/>
          <w:sz w:val="28"/>
          <w:szCs w:val="28"/>
          <w:rtl/>
          <w:lang w:bidi="fa-IR"/>
        </w:rPr>
        <w:t xml:space="preserve"> هست از لحاظ زمانی یا نه </w:t>
      </w:r>
    </w:p>
    <w:p w14:paraId="0B1FDE04"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انتهای </w:t>
      </w:r>
      <w:r w:rsidRPr="00CB12CF">
        <w:rPr>
          <w:rFonts w:cs="Calibri"/>
          <w:sz w:val="28"/>
          <w:szCs w:val="28"/>
          <w:lang w:bidi="fa-IR"/>
        </w:rPr>
        <w:t>day007</w:t>
      </w:r>
    </w:p>
    <w:p w14:paraId="6094E5BD"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4B3E7CE5" w14:textId="77777777" w:rsidR="00776D6D" w:rsidRPr="00CB12CF" w:rsidRDefault="00CB12CF" w:rsidP="00A07812">
      <w:pPr>
        <w:bidi/>
        <w:spacing w:line="276" w:lineRule="auto"/>
        <w:jc w:val="both"/>
        <w:rPr>
          <w:rFonts w:cs="Calibri"/>
        </w:rPr>
      </w:pPr>
      <w:bookmarkStart w:id="11" w:name="I4030906"/>
      <w:r w:rsidRPr="00CB12CF">
        <w:rPr>
          <w:rFonts w:cs="Calibri"/>
          <w:sz w:val="28"/>
          <w:szCs w:val="28"/>
          <w:rtl/>
          <w:lang w:bidi="fa-IR"/>
        </w:rPr>
        <w:lastRenderedPageBreak/>
        <w:t>ادامه</w:t>
      </w:r>
      <w:bookmarkEnd w:id="11"/>
    </w:p>
    <w:p w14:paraId="374A32FC" w14:textId="77777777" w:rsidR="00776D6D" w:rsidRPr="00BF3DA4" w:rsidRDefault="00CB12CF" w:rsidP="00A07812">
      <w:pPr>
        <w:bidi/>
        <w:spacing w:line="276" w:lineRule="auto"/>
        <w:jc w:val="both"/>
        <w:rPr>
          <w:rFonts w:cs="Calibri"/>
          <w:strike/>
        </w:rPr>
      </w:pPr>
      <w:r w:rsidRPr="00BF3DA4">
        <w:rPr>
          <w:rFonts w:cs="Calibri"/>
          <w:strike/>
          <w:sz w:val="28"/>
          <w:szCs w:val="28"/>
          <w:rtl/>
          <w:lang w:bidi="fa-IR"/>
        </w:rPr>
        <w:t xml:space="preserve">باید بدو بدو بریم تا جلسه </w:t>
      </w:r>
      <w:r w:rsidRPr="00BF3DA4">
        <w:rPr>
          <w:rFonts w:cs="Calibri"/>
          <w:strike/>
          <w:sz w:val="28"/>
          <w:szCs w:val="28"/>
          <w:lang w:bidi="fa-IR"/>
        </w:rPr>
        <w:t>15</w:t>
      </w:r>
      <w:r w:rsidRPr="00BF3DA4">
        <w:rPr>
          <w:rFonts w:cs="Calibri"/>
          <w:strike/>
          <w:sz w:val="28"/>
          <w:szCs w:val="28"/>
          <w:rtl/>
          <w:lang w:bidi="fa-IR"/>
        </w:rPr>
        <w:t xml:space="preserve">. در حداقلی ترین و سریع ترین حالت ممکن پیش میریم. بجز نکات مهم چیزی نمینویسیم اینجا . </w:t>
      </w:r>
    </w:p>
    <w:p w14:paraId="3492C690" w14:textId="77777777" w:rsidR="00776D6D" w:rsidRPr="00CB12CF" w:rsidRDefault="00CB12CF" w:rsidP="00A07812">
      <w:pPr>
        <w:bidi/>
        <w:spacing w:line="276" w:lineRule="auto"/>
        <w:jc w:val="both"/>
        <w:rPr>
          <w:rFonts w:cs="Calibri"/>
        </w:rPr>
      </w:pPr>
      <w:r w:rsidRPr="00CB12CF">
        <w:rPr>
          <w:rFonts w:cs="Calibri"/>
          <w:sz w:val="28"/>
          <w:szCs w:val="28"/>
          <w:lang w:bidi="fa-IR"/>
        </w:rPr>
        <w:t>Day008</w:t>
      </w:r>
    </w:p>
    <w:p w14:paraId="7DD8540E" w14:textId="77777777" w:rsidR="00776D6D" w:rsidRPr="00CB12CF" w:rsidRDefault="00CB12CF" w:rsidP="00A07812">
      <w:pPr>
        <w:bidi/>
        <w:spacing w:line="276" w:lineRule="auto"/>
        <w:jc w:val="both"/>
        <w:rPr>
          <w:rFonts w:cs="Calibri"/>
        </w:rPr>
      </w:pPr>
      <w:r w:rsidRPr="00CB12CF">
        <w:rPr>
          <w:rFonts w:cs="Calibri"/>
          <w:sz w:val="28"/>
          <w:szCs w:val="28"/>
          <w:lang w:bidi="fa-IR"/>
        </w:rPr>
        <w:t>Encode decode</w:t>
      </w:r>
      <w:r w:rsidRPr="00CB12CF">
        <w:rPr>
          <w:rFonts w:cs="Calibri"/>
          <w:sz w:val="28"/>
          <w:szCs w:val="28"/>
          <w:rtl/>
          <w:lang w:bidi="fa-IR"/>
        </w:rPr>
        <w:t xml:space="preserve"> کردن با </w:t>
      </w:r>
      <w:r w:rsidRPr="00CB12CF">
        <w:rPr>
          <w:rFonts w:cs="Calibri"/>
          <w:sz w:val="28"/>
          <w:szCs w:val="28"/>
          <w:lang w:bidi="fa-IR"/>
        </w:rPr>
        <w:t>shift</w:t>
      </w:r>
      <w:r w:rsidRPr="00CB12CF">
        <w:rPr>
          <w:rFonts w:cs="Calibri"/>
          <w:sz w:val="28"/>
          <w:szCs w:val="28"/>
          <w:rtl/>
          <w:lang w:bidi="fa-IR"/>
        </w:rPr>
        <w:t xml:space="preserve"> کردن به تعداد مشخص (</w:t>
      </w:r>
      <w:r w:rsidRPr="00CB12CF">
        <w:rPr>
          <w:rFonts w:cs="Calibri"/>
          <w:sz w:val="28"/>
          <w:szCs w:val="28"/>
          <w:lang w:bidi="fa-IR"/>
        </w:rPr>
        <w:t>Caesar cypher</w:t>
      </w:r>
      <w:r w:rsidRPr="00CB12CF">
        <w:rPr>
          <w:rFonts w:cs="Calibri"/>
          <w:sz w:val="28"/>
          <w:szCs w:val="28"/>
          <w:rtl/>
          <w:lang w:bidi="fa-IR"/>
        </w:rPr>
        <w:t xml:space="preserve"> )</w:t>
      </w:r>
    </w:p>
    <w:p w14:paraId="6F1DA3CE" w14:textId="77777777" w:rsidR="00776D6D" w:rsidRPr="00CB12CF" w:rsidRDefault="00776D6D" w:rsidP="00A07812">
      <w:pPr>
        <w:bidi/>
        <w:spacing w:line="276" w:lineRule="auto"/>
        <w:jc w:val="both"/>
        <w:rPr>
          <w:rFonts w:cs="Calibri"/>
          <w:sz w:val="28"/>
          <w:szCs w:val="28"/>
          <w:lang w:bidi="fa-IR"/>
        </w:rPr>
      </w:pPr>
    </w:p>
    <w:p w14:paraId="5F220674"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میشه در تعریف </w:t>
      </w:r>
      <w:r w:rsidRPr="00CB12CF">
        <w:rPr>
          <w:rFonts w:cs="Calibri"/>
          <w:sz w:val="28"/>
          <w:szCs w:val="28"/>
          <w:lang w:bidi="fa-IR"/>
        </w:rPr>
        <w:t>function</w:t>
      </w:r>
      <w:r w:rsidRPr="00CB12CF">
        <w:rPr>
          <w:rFonts w:cs="Calibri"/>
          <w:sz w:val="28"/>
          <w:szCs w:val="28"/>
          <w:rtl/>
          <w:lang w:bidi="fa-IR"/>
        </w:rPr>
        <w:t xml:space="preserve"> به جای </w:t>
      </w:r>
      <w:r w:rsidRPr="00CB12CF">
        <w:rPr>
          <w:rFonts w:cs="Calibri"/>
          <w:sz w:val="28"/>
          <w:szCs w:val="28"/>
          <w:lang w:bidi="fa-IR"/>
        </w:rPr>
        <w:t>Positional arg</w:t>
      </w:r>
      <w:r w:rsidRPr="00CB12CF">
        <w:rPr>
          <w:rFonts w:cs="Calibri"/>
          <w:sz w:val="28"/>
          <w:szCs w:val="28"/>
          <w:rtl/>
          <w:lang w:bidi="fa-IR"/>
        </w:rPr>
        <w:t xml:space="preserve"> از حالت </w:t>
      </w:r>
      <w:r w:rsidRPr="00CB12CF">
        <w:rPr>
          <w:rFonts w:cs="Calibri"/>
          <w:sz w:val="28"/>
          <w:szCs w:val="28"/>
          <w:lang w:bidi="fa-IR"/>
        </w:rPr>
        <w:t>parameter=”value</w:t>
      </w:r>
      <w:r w:rsidRPr="00CB12CF">
        <w:rPr>
          <w:rFonts w:cs="Calibri"/>
          <w:sz w:val="28"/>
          <w:szCs w:val="28"/>
          <w:rtl/>
          <w:lang w:bidi="fa-IR"/>
        </w:rPr>
        <w:t xml:space="preserve">” استفاده کرد که دیگه ترتیب مهم نباشه. ولی خب باید </w:t>
      </w:r>
      <w:r w:rsidRPr="00CB12CF">
        <w:rPr>
          <w:rFonts w:cs="Calibri"/>
          <w:sz w:val="28"/>
          <w:szCs w:val="28"/>
          <w:lang w:bidi="fa-IR"/>
        </w:rPr>
        <w:t>Parameter</w:t>
      </w:r>
      <w:r w:rsidRPr="00CB12CF">
        <w:rPr>
          <w:rFonts w:cs="Calibri"/>
          <w:sz w:val="28"/>
          <w:szCs w:val="28"/>
          <w:rtl/>
          <w:lang w:bidi="fa-IR"/>
        </w:rPr>
        <w:t xml:space="preserve"> هارو بدونیم. </w:t>
      </w:r>
    </w:p>
    <w:p w14:paraId="375E6A48"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7098902D" wp14:editId="27E0057C">
            <wp:extent cx="5733415" cy="41719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noChangeArrowheads="1"/>
                    </pic:cNvPicPr>
                  </pic:nvPicPr>
                  <pic:blipFill>
                    <a:blip r:embed="rId28"/>
                    <a:stretch>
                      <a:fillRect/>
                    </a:stretch>
                  </pic:blipFill>
                  <pic:spPr bwMode="auto">
                    <a:xfrm>
                      <a:off x="0" y="0"/>
                      <a:ext cx="5733415" cy="417195"/>
                    </a:xfrm>
                    <a:prstGeom prst="rect">
                      <a:avLst/>
                    </a:prstGeom>
                  </pic:spPr>
                </pic:pic>
              </a:graphicData>
            </a:graphic>
          </wp:inline>
        </w:drawing>
      </w:r>
    </w:p>
    <w:p w14:paraId="3C201357"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(عکس بالا برای شیف کردن استفاده شد که به جای اینکه چندین سری از </w:t>
      </w:r>
      <w:r w:rsidRPr="00CB12CF">
        <w:rPr>
          <w:rFonts w:cs="Calibri"/>
          <w:sz w:val="28"/>
          <w:szCs w:val="28"/>
          <w:lang w:bidi="fa-IR"/>
        </w:rPr>
        <w:t>alphabet</w:t>
      </w:r>
      <w:r w:rsidRPr="00CB12CF">
        <w:rPr>
          <w:rFonts w:cs="Calibri"/>
          <w:sz w:val="28"/>
          <w:szCs w:val="28"/>
          <w:rtl/>
          <w:lang w:bidi="fa-IR"/>
        </w:rPr>
        <w:t xml:space="preserve"> رو اد کنیم توی </w:t>
      </w:r>
      <w:r w:rsidRPr="00CB12CF">
        <w:rPr>
          <w:rFonts w:cs="Calibri"/>
          <w:sz w:val="28"/>
          <w:szCs w:val="28"/>
          <w:lang w:bidi="fa-IR"/>
        </w:rPr>
        <w:t>List</w:t>
      </w:r>
      <w:r w:rsidRPr="00CB12CF">
        <w:rPr>
          <w:rFonts w:cs="Calibri"/>
          <w:sz w:val="28"/>
          <w:szCs w:val="28"/>
          <w:rtl/>
          <w:lang w:bidi="fa-IR"/>
        </w:rPr>
        <w:t xml:space="preserve"> که جا داشته باشه و ادامه بده به میزان اون عدد ، اینکار باعث میشه </w:t>
      </w:r>
      <w:r w:rsidRPr="00CB12CF">
        <w:rPr>
          <w:rFonts w:cs="Calibri"/>
          <w:sz w:val="28"/>
          <w:szCs w:val="28"/>
          <w:lang w:bidi="fa-IR"/>
        </w:rPr>
        <w:t>user</w:t>
      </w:r>
      <w:r w:rsidRPr="00CB12CF">
        <w:rPr>
          <w:rFonts w:cs="Calibri"/>
          <w:sz w:val="28"/>
          <w:szCs w:val="28"/>
          <w:rtl/>
          <w:lang w:bidi="fa-IR"/>
        </w:rPr>
        <w:t xml:space="preserve"> هر عددی خواست وارد کنه و معادلش در حالت شیف شده بدست بیاد. )</w:t>
      </w:r>
    </w:p>
    <w:p w14:paraId="3592B98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w:t>
      </w:r>
      <w:r w:rsidRPr="00CB12CF">
        <w:rPr>
          <w:rFonts w:cs="Calibri"/>
          <w:sz w:val="28"/>
          <w:szCs w:val="28"/>
          <w:lang w:bidi="fa-IR"/>
        </w:rPr>
        <w:t>day008 007 12:31</w:t>
      </w:r>
    </w:p>
    <w:p w14:paraId="58E3A650" w14:textId="77777777" w:rsidR="00776D6D" w:rsidRPr="00CB12CF" w:rsidRDefault="00776D6D" w:rsidP="00A07812">
      <w:pPr>
        <w:bidi/>
        <w:spacing w:line="276" w:lineRule="auto"/>
        <w:jc w:val="both"/>
        <w:rPr>
          <w:rFonts w:cs="Calibri"/>
          <w:sz w:val="28"/>
          <w:szCs w:val="28"/>
          <w:lang w:bidi="fa-IR"/>
        </w:rPr>
      </w:pPr>
    </w:p>
    <w:p w14:paraId="30702F18"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5ACB7200" w14:textId="77777777" w:rsidR="00776D6D" w:rsidRPr="00CB12CF" w:rsidRDefault="00CB12CF" w:rsidP="00A07812">
      <w:pPr>
        <w:bidi/>
        <w:spacing w:line="276" w:lineRule="auto"/>
        <w:jc w:val="both"/>
        <w:rPr>
          <w:rFonts w:cs="Calibri"/>
        </w:rPr>
      </w:pPr>
      <w:bookmarkStart w:id="12" w:name="I4030908"/>
      <w:r w:rsidRPr="00CB12CF">
        <w:rPr>
          <w:rFonts w:cs="Calibri"/>
          <w:sz w:val="28"/>
          <w:szCs w:val="28"/>
          <w:rtl/>
          <w:lang w:bidi="fa-IR"/>
        </w:rPr>
        <w:lastRenderedPageBreak/>
        <w:t>ادامه</w:t>
      </w:r>
      <w:bookmarkEnd w:id="12"/>
    </w:p>
    <w:p w14:paraId="49E1526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نوشتن </w:t>
      </w:r>
      <w:r w:rsidRPr="00CB12CF">
        <w:rPr>
          <w:rFonts w:cs="Calibri"/>
          <w:sz w:val="28"/>
          <w:szCs w:val="28"/>
          <w:lang w:bidi="fa-IR"/>
        </w:rPr>
        <w:t>Caesar</w:t>
      </w:r>
      <w:r w:rsidRPr="00CB12CF">
        <w:rPr>
          <w:rFonts w:cs="Calibri"/>
          <w:sz w:val="28"/>
          <w:szCs w:val="28"/>
          <w:rtl/>
          <w:lang w:bidi="fa-IR"/>
        </w:rPr>
        <w:t xml:space="preserve">() یه ترفند جالبی زد که با توجه به فرایند فقط نیاز بود </w:t>
      </w:r>
      <w:r w:rsidRPr="00CB12CF">
        <w:rPr>
          <w:rFonts w:cs="Calibri"/>
          <w:sz w:val="28"/>
          <w:szCs w:val="28"/>
          <w:lang w:bidi="fa-IR"/>
        </w:rPr>
        <w:t>shif *= -1</w:t>
      </w:r>
      <w:r w:rsidRPr="00CB12CF">
        <w:rPr>
          <w:rFonts w:cs="Calibri"/>
          <w:sz w:val="28"/>
          <w:szCs w:val="28"/>
          <w:rtl/>
          <w:lang w:bidi="fa-IR"/>
        </w:rPr>
        <w:t xml:space="preserve"> بشه تا </w:t>
      </w:r>
      <w:r w:rsidRPr="00CB12CF">
        <w:rPr>
          <w:rFonts w:cs="Calibri"/>
          <w:sz w:val="28"/>
          <w:szCs w:val="28"/>
          <w:lang w:bidi="fa-IR"/>
        </w:rPr>
        <w:t>decrypt</w:t>
      </w:r>
      <w:r w:rsidRPr="00CB12CF">
        <w:rPr>
          <w:rFonts w:cs="Calibri"/>
          <w:sz w:val="28"/>
          <w:szCs w:val="28"/>
          <w:rtl/>
          <w:lang w:bidi="fa-IR"/>
        </w:rPr>
        <w:t xml:space="preserve"> انجام بشه. همین. لازم نبود مثل چیزی که خودمون نوشتیم یه </w:t>
      </w:r>
      <w:r w:rsidRPr="00CB12CF">
        <w:rPr>
          <w:rFonts w:cs="Calibri"/>
          <w:sz w:val="28"/>
          <w:szCs w:val="28"/>
          <w:lang w:bidi="fa-IR"/>
        </w:rPr>
        <w:t>func</w:t>
      </w:r>
      <w:r w:rsidRPr="00CB12CF">
        <w:rPr>
          <w:rFonts w:cs="Calibri"/>
          <w:sz w:val="28"/>
          <w:szCs w:val="28"/>
          <w:rtl/>
          <w:lang w:bidi="fa-IR"/>
        </w:rPr>
        <w:t xml:space="preserve"> جدا تعریف کنیم. </w:t>
      </w:r>
    </w:p>
    <w:p w14:paraId="642207B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پایان </w:t>
      </w:r>
      <w:r w:rsidRPr="00CB12CF">
        <w:rPr>
          <w:rFonts w:cs="Calibri"/>
          <w:sz w:val="28"/>
          <w:szCs w:val="28"/>
          <w:lang w:bidi="fa-IR"/>
        </w:rPr>
        <w:t>day008</w:t>
      </w:r>
    </w:p>
    <w:p w14:paraId="088DCA7A" w14:textId="77777777" w:rsidR="00776D6D" w:rsidRPr="00CB12CF" w:rsidRDefault="00776D6D" w:rsidP="00A07812">
      <w:pPr>
        <w:bidi/>
        <w:spacing w:line="276" w:lineRule="auto"/>
        <w:jc w:val="both"/>
        <w:rPr>
          <w:rFonts w:cs="Calibri"/>
          <w:sz w:val="28"/>
          <w:szCs w:val="28"/>
          <w:lang w:bidi="fa-IR"/>
        </w:rPr>
      </w:pPr>
    </w:p>
    <w:p w14:paraId="429D4E23" w14:textId="77777777" w:rsidR="00776D6D" w:rsidRPr="00CB12CF" w:rsidRDefault="00776D6D" w:rsidP="00A07812">
      <w:pPr>
        <w:bidi/>
        <w:spacing w:line="276" w:lineRule="auto"/>
        <w:jc w:val="both"/>
        <w:rPr>
          <w:rFonts w:cs="Calibri"/>
          <w:sz w:val="28"/>
          <w:szCs w:val="28"/>
          <w:lang w:bidi="fa-IR"/>
        </w:rPr>
      </w:pPr>
    </w:p>
    <w:p w14:paraId="27CB67D0" w14:textId="77777777" w:rsidR="00776D6D" w:rsidRPr="00CB12CF" w:rsidRDefault="00CB12CF" w:rsidP="00A07812">
      <w:pPr>
        <w:bidi/>
        <w:spacing w:line="276" w:lineRule="auto"/>
        <w:jc w:val="both"/>
        <w:rPr>
          <w:rFonts w:cs="Calibri"/>
        </w:rPr>
      </w:pPr>
      <w:r w:rsidRPr="00CB12CF">
        <w:rPr>
          <w:rFonts w:cs="Calibri"/>
          <w:sz w:val="28"/>
          <w:szCs w:val="28"/>
          <w:lang w:bidi="fa-IR"/>
        </w:rPr>
        <w:t>Day009</w:t>
      </w:r>
    </w:p>
    <w:p w14:paraId="415A5AE6" w14:textId="77777777" w:rsidR="00776D6D" w:rsidRPr="00CB12CF" w:rsidRDefault="00CB12CF" w:rsidP="00A07812">
      <w:pPr>
        <w:bidi/>
        <w:spacing w:line="276" w:lineRule="auto"/>
        <w:jc w:val="both"/>
        <w:rPr>
          <w:rFonts w:cs="Calibri"/>
        </w:rPr>
      </w:pPr>
      <w:r w:rsidRPr="00CB12CF">
        <w:rPr>
          <w:rFonts w:cs="Calibri"/>
          <w:sz w:val="28"/>
          <w:szCs w:val="28"/>
          <w:lang w:bidi="fa-IR"/>
        </w:rPr>
        <w:t>Dictionaries and nesting</w:t>
      </w:r>
    </w:p>
    <w:p w14:paraId="425DF635" w14:textId="77777777" w:rsidR="00776D6D" w:rsidRPr="00CB12CF" w:rsidRDefault="00CB12CF" w:rsidP="00A07812">
      <w:pPr>
        <w:bidi/>
        <w:spacing w:line="276" w:lineRule="auto"/>
        <w:jc w:val="both"/>
        <w:rPr>
          <w:rFonts w:cs="Calibri"/>
        </w:rPr>
      </w:pPr>
      <w:r w:rsidRPr="00CB12CF">
        <w:rPr>
          <w:rFonts w:cs="Calibri"/>
          <w:sz w:val="28"/>
          <w:szCs w:val="28"/>
          <w:lang w:bidi="fa-IR"/>
        </w:rPr>
        <w:t>Silent auction program</w:t>
      </w:r>
    </w:p>
    <w:p w14:paraId="29BB2220" w14:textId="77777777" w:rsidR="00776D6D" w:rsidRPr="00CB12CF" w:rsidRDefault="00776D6D" w:rsidP="00A07812">
      <w:pPr>
        <w:bidi/>
        <w:spacing w:line="276" w:lineRule="auto"/>
        <w:jc w:val="both"/>
        <w:rPr>
          <w:rFonts w:cs="Calibri"/>
          <w:sz w:val="28"/>
          <w:szCs w:val="28"/>
          <w:lang w:bidi="fa-IR"/>
        </w:rPr>
      </w:pPr>
    </w:p>
    <w:p w14:paraId="0B18FB6C"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w:t>
      </w:r>
      <w:r w:rsidRPr="00CB12CF">
        <w:rPr>
          <w:rFonts w:cs="Calibri"/>
          <w:sz w:val="28"/>
          <w:szCs w:val="28"/>
          <w:lang w:bidi="fa-IR"/>
        </w:rPr>
        <w:t>dictionary_name = {“key” : “value”, “key2”: “value”, … }</w:t>
      </w:r>
    </w:p>
    <w:p w14:paraId="587210E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w:t>
      </w:r>
      <w:r w:rsidRPr="00CB12CF">
        <w:rPr>
          <w:rFonts w:cs="Calibri"/>
          <w:sz w:val="28"/>
          <w:szCs w:val="28"/>
          <w:lang w:bidi="fa-IR"/>
        </w:rPr>
        <w:t>return</w:t>
      </w:r>
      <w:r w:rsidRPr="00CB12CF">
        <w:rPr>
          <w:rFonts w:cs="Calibri"/>
          <w:sz w:val="28"/>
          <w:szCs w:val="28"/>
          <w:rtl/>
          <w:lang w:bidi="fa-IR"/>
        </w:rPr>
        <w:t xml:space="preserve"> کردن: </w:t>
      </w:r>
      <w:r w:rsidRPr="00CB12CF">
        <w:rPr>
          <w:rFonts w:cs="Calibri"/>
          <w:sz w:val="28"/>
          <w:szCs w:val="28"/>
          <w:lang w:bidi="fa-IR"/>
        </w:rPr>
        <w:t>dictionary_name[“key”]</w:t>
      </w:r>
    </w:p>
    <w:p w14:paraId="2AFEA637" w14:textId="1A0950C4" w:rsidR="00776D6D" w:rsidRPr="00CB12CF" w:rsidRDefault="00CB12CF" w:rsidP="00A020B6">
      <w:pPr>
        <w:bidi/>
        <w:spacing w:line="276" w:lineRule="auto"/>
        <w:jc w:val="both"/>
        <w:rPr>
          <w:rFonts w:cs="Calibri"/>
        </w:rPr>
      </w:pPr>
      <w:r w:rsidRPr="00CB12CF">
        <w:rPr>
          <w:rFonts w:cs="Calibri"/>
          <w:sz w:val="28"/>
          <w:szCs w:val="28"/>
          <w:rtl/>
          <w:lang w:bidi="fa-IR"/>
        </w:rPr>
        <w:t xml:space="preserve">برای مقدار اضافه کردن : </w:t>
      </w:r>
      <w:r w:rsidRPr="00CB12CF">
        <w:rPr>
          <w:rFonts w:cs="Calibri"/>
          <w:sz w:val="28"/>
          <w:szCs w:val="28"/>
          <w:lang w:bidi="fa-IR"/>
        </w:rPr>
        <w:t>dictionary_name[“new_key_name”]= “value</w:t>
      </w:r>
      <w:del w:id="13" w:author="Microsoft account" w:date="2025-09-11T09:39:00Z">
        <w:r w:rsidRPr="00CB12CF" w:rsidDel="00A020B6">
          <w:rPr>
            <w:rFonts w:cs="Calibri"/>
            <w:sz w:val="28"/>
            <w:szCs w:val="28"/>
            <w:rtl/>
            <w:lang w:bidi="fa-IR"/>
          </w:rPr>
          <w:delText>”</w:delText>
        </w:r>
      </w:del>
    </w:p>
    <w:p w14:paraId="063B45F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تغیر یک </w:t>
      </w:r>
      <w:r w:rsidRPr="00CB12CF">
        <w:rPr>
          <w:rFonts w:cs="Calibri"/>
          <w:sz w:val="28"/>
          <w:szCs w:val="28"/>
          <w:lang w:bidi="fa-IR"/>
        </w:rPr>
        <w:t>key  :    dictionary_name[“key_for_change”] = “changed value</w:t>
      </w:r>
      <w:r w:rsidRPr="00CB12CF">
        <w:rPr>
          <w:rFonts w:cs="Calibri"/>
          <w:sz w:val="28"/>
          <w:szCs w:val="28"/>
          <w:rtl/>
          <w:lang w:bidi="fa-IR"/>
        </w:rPr>
        <w:t>”</w:t>
      </w:r>
    </w:p>
    <w:p w14:paraId="2AF851ED" w14:textId="77777777" w:rsidR="00776D6D" w:rsidRPr="00CB12CF" w:rsidRDefault="00CB12CF" w:rsidP="00A07812">
      <w:pPr>
        <w:bidi/>
        <w:spacing w:line="276" w:lineRule="auto"/>
        <w:jc w:val="both"/>
        <w:rPr>
          <w:rFonts w:cs="Calibri"/>
        </w:rPr>
      </w:pPr>
      <w:r w:rsidRPr="00CB12CF">
        <w:rPr>
          <w:rFonts w:cs="Calibri"/>
          <w:sz w:val="28"/>
          <w:szCs w:val="28"/>
          <w:rtl/>
          <w:lang w:bidi="fa-IR"/>
        </w:rPr>
        <w:t>-</w:t>
      </w:r>
      <w:r w:rsidRPr="00A020B6">
        <w:rPr>
          <w:rFonts w:cs="Calibri"/>
          <w:sz w:val="28"/>
          <w:szCs w:val="28"/>
          <w:u w:val="single"/>
          <w:rtl/>
          <w:lang w:bidi="fa-IR"/>
          <w:rPrChange w:id="14" w:author="Microsoft account" w:date="2025-09-11T09:39:00Z">
            <w:rPr>
              <w:rFonts w:cs="Calibri"/>
              <w:sz w:val="28"/>
              <w:szCs w:val="28"/>
              <w:rtl/>
              <w:lang w:bidi="fa-IR"/>
            </w:rPr>
          </w:rPrChange>
        </w:rPr>
        <w:t xml:space="preserve">در </w:t>
      </w:r>
      <w:r w:rsidRPr="00A020B6">
        <w:rPr>
          <w:rFonts w:cs="Calibri"/>
          <w:sz w:val="28"/>
          <w:szCs w:val="28"/>
          <w:u w:val="single"/>
          <w:lang w:bidi="fa-IR"/>
          <w:rPrChange w:id="15" w:author="Microsoft account" w:date="2025-09-11T09:39:00Z">
            <w:rPr>
              <w:rFonts w:cs="Calibri"/>
              <w:sz w:val="28"/>
              <w:szCs w:val="28"/>
              <w:lang w:bidi="fa-IR"/>
            </w:rPr>
          </w:rPrChange>
        </w:rPr>
        <w:t>iteration</w:t>
      </w:r>
      <w:r w:rsidRPr="00A020B6">
        <w:rPr>
          <w:rFonts w:cs="Calibri"/>
          <w:sz w:val="28"/>
          <w:szCs w:val="28"/>
          <w:u w:val="single"/>
          <w:rtl/>
          <w:lang w:bidi="fa-IR"/>
          <w:rPrChange w:id="16" w:author="Microsoft account" w:date="2025-09-11T09:39:00Z">
            <w:rPr>
              <w:rFonts w:cs="Calibri"/>
              <w:sz w:val="28"/>
              <w:szCs w:val="28"/>
              <w:rtl/>
              <w:lang w:bidi="fa-IR"/>
            </w:rPr>
          </w:rPrChange>
        </w:rPr>
        <w:t xml:space="preserve"> ها </w:t>
      </w:r>
      <w:r w:rsidRPr="00A020B6">
        <w:rPr>
          <w:rFonts w:cs="Calibri"/>
          <w:sz w:val="28"/>
          <w:szCs w:val="28"/>
          <w:u w:val="single"/>
          <w:lang w:bidi="fa-IR"/>
          <w:rPrChange w:id="17" w:author="Microsoft account" w:date="2025-09-11T09:39:00Z">
            <w:rPr>
              <w:rFonts w:cs="Calibri"/>
              <w:sz w:val="28"/>
              <w:szCs w:val="28"/>
              <w:lang w:bidi="fa-IR"/>
            </w:rPr>
          </w:rPrChange>
        </w:rPr>
        <w:t>key return</w:t>
      </w:r>
      <w:r w:rsidRPr="00A020B6">
        <w:rPr>
          <w:rFonts w:cs="Calibri"/>
          <w:sz w:val="28"/>
          <w:szCs w:val="28"/>
          <w:u w:val="single"/>
          <w:rtl/>
          <w:lang w:bidi="fa-IR"/>
          <w:rPrChange w:id="18" w:author="Microsoft account" w:date="2025-09-11T09:39:00Z">
            <w:rPr>
              <w:rFonts w:cs="Calibri"/>
              <w:sz w:val="28"/>
              <w:szCs w:val="28"/>
              <w:rtl/>
              <w:lang w:bidi="fa-IR"/>
            </w:rPr>
          </w:rPrChange>
        </w:rPr>
        <w:t xml:space="preserve"> م</w:t>
      </w:r>
      <w:r w:rsidRPr="00A020B6">
        <w:rPr>
          <w:rFonts w:cs="Calibri" w:hint="cs"/>
          <w:sz w:val="28"/>
          <w:szCs w:val="28"/>
          <w:u w:val="single"/>
          <w:rtl/>
          <w:lang w:bidi="fa-IR"/>
          <w:rPrChange w:id="19" w:author="Microsoft account" w:date="2025-09-11T09:39:00Z">
            <w:rPr>
              <w:rFonts w:cs="Calibri" w:hint="cs"/>
              <w:sz w:val="28"/>
              <w:szCs w:val="28"/>
              <w:rtl/>
              <w:lang w:bidi="fa-IR"/>
            </w:rPr>
          </w:rPrChange>
        </w:rPr>
        <w:t>ی</w:t>
      </w:r>
      <w:r w:rsidRPr="00A020B6">
        <w:rPr>
          <w:rFonts w:cs="Calibri" w:hint="eastAsia"/>
          <w:sz w:val="28"/>
          <w:szCs w:val="28"/>
          <w:u w:val="single"/>
          <w:rtl/>
          <w:lang w:bidi="fa-IR"/>
          <w:rPrChange w:id="20" w:author="Microsoft account" w:date="2025-09-11T09:39:00Z">
            <w:rPr>
              <w:rFonts w:cs="Calibri" w:hint="eastAsia"/>
              <w:sz w:val="28"/>
              <w:szCs w:val="28"/>
              <w:rtl/>
              <w:lang w:bidi="fa-IR"/>
            </w:rPr>
          </w:rPrChange>
        </w:rPr>
        <w:t>شه</w:t>
      </w:r>
    </w:p>
    <w:p w14:paraId="136BBD3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بیشترین مقدار </w:t>
      </w:r>
      <w:r w:rsidRPr="00CB12CF">
        <w:rPr>
          <w:rFonts w:cs="Calibri"/>
          <w:sz w:val="28"/>
          <w:szCs w:val="28"/>
          <w:lang w:bidi="fa-IR"/>
        </w:rPr>
        <w:t>max(dictionary_name)</w:t>
      </w:r>
    </w:p>
    <w:p w14:paraId="27472287" w14:textId="77777777" w:rsidR="00776D6D" w:rsidRPr="00CB12CF" w:rsidRDefault="00776D6D" w:rsidP="00A07812">
      <w:pPr>
        <w:bidi/>
        <w:spacing w:line="276" w:lineRule="auto"/>
        <w:jc w:val="both"/>
        <w:rPr>
          <w:rFonts w:cs="Calibri"/>
          <w:sz w:val="28"/>
          <w:szCs w:val="28"/>
          <w:lang w:bidi="fa-IR"/>
        </w:rPr>
      </w:pPr>
    </w:p>
    <w:p w14:paraId="6F046151"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ابتدای </w:t>
      </w:r>
      <w:r w:rsidRPr="00CB12CF">
        <w:rPr>
          <w:rFonts w:cs="Calibri"/>
          <w:sz w:val="28"/>
          <w:szCs w:val="28"/>
          <w:lang w:bidi="fa-IR"/>
        </w:rPr>
        <w:t>day010</w:t>
      </w:r>
    </w:p>
    <w:p w14:paraId="16165D2F"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7301982E" w14:textId="77777777" w:rsidR="00776D6D" w:rsidRPr="00CB12CF" w:rsidRDefault="00CB12CF" w:rsidP="00A07812">
      <w:pPr>
        <w:bidi/>
        <w:spacing w:line="276" w:lineRule="auto"/>
        <w:jc w:val="both"/>
        <w:rPr>
          <w:rFonts w:cs="Calibri"/>
        </w:rPr>
      </w:pPr>
      <w:bookmarkStart w:id="21" w:name="I4030909"/>
      <w:r w:rsidRPr="00CB12CF">
        <w:rPr>
          <w:rFonts w:cs="Calibri"/>
          <w:sz w:val="28"/>
          <w:szCs w:val="28"/>
          <w:rtl/>
          <w:lang w:bidi="fa-IR"/>
        </w:rPr>
        <w:lastRenderedPageBreak/>
        <w:t>ادامه</w:t>
      </w:r>
      <w:bookmarkEnd w:id="21"/>
    </w:p>
    <w:p w14:paraId="0F43A200" w14:textId="77777777" w:rsidR="005D1A51" w:rsidRDefault="00CB12CF" w:rsidP="00A07812">
      <w:pPr>
        <w:bidi/>
        <w:spacing w:line="276" w:lineRule="auto"/>
        <w:jc w:val="both"/>
        <w:rPr>
          <w:ins w:id="22" w:author="Microsoft account" w:date="2025-09-12T09:56:00Z"/>
          <w:rFonts w:cs="Calibri"/>
          <w:sz w:val="18"/>
          <w:szCs w:val="18"/>
          <w:rtl/>
          <w:lang w:bidi="fa-IR"/>
        </w:rPr>
      </w:pPr>
      <w:r w:rsidRPr="00CB12CF">
        <w:rPr>
          <w:rFonts w:cs="Calibri"/>
          <w:sz w:val="28"/>
          <w:szCs w:val="28"/>
          <w:rtl/>
          <w:lang w:bidi="fa-IR"/>
        </w:rPr>
        <w:t>‘</w:t>
      </w:r>
      <w:r w:rsidRPr="00CB12CF">
        <w:rPr>
          <w:rFonts w:cs="Calibri"/>
          <w:sz w:val="28"/>
          <w:szCs w:val="28"/>
          <w:lang w:bidi="fa-IR"/>
        </w:rPr>
        <w:t>string’.title</w:t>
      </w:r>
      <w:r w:rsidRPr="00CB12CF">
        <w:rPr>
          <w:rFonts w:cs="Calibri"/>
          <w:sz w:val="28"/>
          <w:szCs w:val="28"/>
          <w:rtl/>
          <w:lang w:bidi="fa-IR"/>
        </w:rPr>
        <w:t xml:space="preserve">() کاری میکنه </w:t>
      </w:r>
      <w:r w:rsidRPr="00CB12CF">
        <w:rPr>
          <w:rFonts w:cs="Calibri"/>
          <w:sz w:val="28"/>
          <w:szCs w:val="28"/>
          <w:lang w:bidi="fa-IR"/>
        </w:rPr>
        <w:t>string</w:t>
      </w:r>
      <w:r w:rsidRPr="00CB12CF">
        <w:rPr>
          <w:rFonts w:cs="Calibri"/>
          <w:sz w:val="28"/>
          <w:szCs w:val="28"/>
          <w:rtl/>
          <w:lang w:bidi="fa-IR"/>
        </w:rPr>
        <w:t xml:space="preserve"> مون هرجوری از لحاظ بزرگی و کوچیکی بود اولین </w:t>
      </w:r>
      <w:r w:rsidRPr="00CB12CF">
        <w:rPr>
          <w:rFonts w:cs="Calibri"/>
          <w:sz w:val="28"/>
          <w:szCs w:val="28"/>
          <w:lang w:bidi="fa-IR"/>
        </w:rPr>
        <w:t>char</w:t>
      </w:r>
      <w:r w:rsidRPr="00CB12CF">
        <w:rPr>
          <w:rFonts w:cs="Calibri"/>
          <w:sz w:val="28"/>
          <w:szCs w:val="28"/>
          <w:rtl/>
          <w:lang w:bidi="fa-IR"/>
        </w:rPr>
        <w:t xml:space="preserve"> بزرگ بشه بقیش کوچیک</w:t>
      </w:r>
      <w:ins w:id="23" w:author="Microsoft account" w:date="2025-09-12T09:56:00Z">
        <w:r w:rsidR="005D1A51">
          <w:rPr>
            <w:rFonts w:cs="Calibri"/>
            <w:sz w:val="28"/>
            <w:szCs w:val="28"/>
            <w:lang w:bidi="fa-IR"/>
          </w:rPr>
          <w:t xml:space="preserve">  </w:t>
        </w:r>
        <w:r w:rsidR="005D1A51">
          <w:rPr>
            <w:rFonts w:cs="Calibri" w:hint="cs"/>
            <w:sz w:val="28"/>
            <w:szCs w:val="28"/>
            <w:rtl/>
            <w:lang w:bidi="fa-IR"/>
          </w:rPr>
          <w:t xml:space="preserve"> (</w:t>
        </w:r>
        <w:r w:rsidR="005D1A51">
          <w:rPr>
            <w:rFonts w:cs="Calibri" w:hint="cs"/>
            <w:sz w:val="18"/>
            <w:szCs w:val="18"/>
            <w:rtl/>
            <w:lang w:bidi="fa-IR"/>
          </w:rPr>
          <w:t xml:space="preserve">و کاری میکنه که اگر یه </w:t>
        </w:r>
        <w:r w:rsidR="005D1A51">
          <w:rPr>
            <w:rFonts w:cs="Calibri"/>
            <w:sz w:val="18"/>
            <w:szCs w:val="18"/>
            <w:lang w:bidi="fa-IR"/>
          </w:rPr>
          <w:t>statement string</w:t>
        </w:r>
        <w:r w:rsidR="005D1A51">
          <w:rPr>
            <w:rFonts w:cs="Calibri" w:hint="cs"/>
            <w:sz w:val="18"/>
            <w:szCs w:val="18"/>
            <w:rtl/>
            <w:lang w:bidi="fa-IR"/>
          </w:rPr>
          <w:t xml:space="preserve"> نوشتیم، همۀ کلمات به صورت </w:t>
        </w:r>
        <w:r w:rsidR="005D1A51">
          <w:rPr>
            <w:rFonts w:cs="Calibri"/>
            <w:sz w:val="18"/>
            <w:szCs w:val="18"/>
            <w:lang w:bidi="fa-IR"/>
          </w:rPr>
          <w:t>title</w:t>
        </w:r>
        <w:r w:rsidR="005D1A51">
          <w:rPr>
            <w:rFonts w:cs="Calibri" w:hint="cs"/>
            <w:sz w:val="18"/>
            <w:szCs w:val="18"/>
            <w:rtl/>
            <w:lang w:bidi="fa-IR"/>
          </w:rPr>
          <w:t xml:space="preserve"> میشن، یعنی اولین </w:t>
        </w:r>
        <w:r w:rsidR="005D1A51">
          <w:rPr>
            <w:rFonts w:cs="Calibri"/>
            <w:sz w:val="18"/>
            <w:szCs w:val="18"/>
            <w:lang w:bidi="fa-IR"/>
          </w:rPr>
          <w:t>char</w:t>
        </w:r>
        <w:r w:rsidR="005D1A51">
          <w:rPr>
            <w:rFonts w:cs="Calibri" w:hint="cs"/>
            <w:sz w:val="18"/>
            <w:szCs w:val="18"/>
            <w:rtl/>
            <w:lang w:bidi="fa-IR"/>
          </w:rPr>
          <w:t xml:space="preserve"> بزرگ و باقیش کوچیک:</w:t>
        </w:r>
      </w:ins>
    </w:p>
    <w:p w14:paraId="196FB997" w14:textId="4D896DBA" w:rsidR="005D1A51" w:rsidRDefault="005D1A51">
      <w:pPr>
        <w:bidi/>
        <w:spacing w:line="276" w:lineRule="auto"/>
        <w:jc w:val="both"/>
        <w:rPr>
          <w:ins w:id="24" w:author="Microsoft account" w:date="2025-09-12T09:56:00Z"/>
          <w:rFonts w:cs="Calibri"/>
          <w:sz w:val="18"/>
          <w:szCs w:val="18"/>
          <w:rtl/>
          <w:lang w:bidi="fa-IR"/>
        </w:rPr>
        <w:pPrChange w:id="25" w:author="Microsoft account" w:date="2025-09-12T09:56:00Z">
          <w:pPr>
            <w:bidi/>
            <w:spacing w:line="276" w:lineRule="auto"/>
            <w:jc w:val="both"/>
          </w:pPr>
        </w:pPrChange>
      </w:pPr>
      <w:ins w:id="26" w:author="Microsoft account" w:date="2025-09-12T09:57:00Z">
        <w:r w:rsidRPr="005D1A51">
          <w:rPr>
            <w:rFonts w:cs="Calibri"/>
            <w:noProof/>
            <w:sz w:val="18"/>
            <w:szCs w:val="18"/>
            <w:rPrChange w:id="27" w:author="Unknown">
              <w:rPr>
                <w:noProof/>
              </w:rPr>
            </w:rPrChange>
          </w:rPr>
          <w:drawing>
            <wp:inline distT="0" distB="0" distL="0" distR="0" wp14:anchorId="2C434BF8" wp14:editId="6F2E4CA2">
              <wp:extent cx="2374535" cy="1180954"/>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394005" cy="1190637"/>
                      </a:xfrm>
                      <a:prstGeom prst="rect">
                        <a:avLst/>
                      </a:prstGeom>
                    </pic:spPr>
                  </pic:pic>
                </a:graphicData>
              </a:graphic>
            </wp:inline>
          </w:drawing>
        </w:r>
      </w:ins>
    </w:p>
    <w:p w14:paraId="1F382130" w14:textId="30AA89A8" w:rsidR="00776D6D" w:rsidRPr="00CB12CF" w:rsidRDefault="005D1A51">
      <w:pPr>
        <w:bidi/>
        <w:spacing w:line="276" w:lineRule="auto"/>
        <w:jc w:val="both"/>
        <w:rPr>
          <w:rFonts w:cs="Calibri"/>
          <w:rtl/>
        </w:rPr>
        <w:pPrChange w:id="28" w:author="Microsoft account" w:date="2025-09-12T09:56:00Z">
          <w:pPr>
            <w:bidi/>
            <w:spacing w:line="276" w:lineRule="auto"/>
            <w:jc w:val="both"/>
          </w:pPr>
        </w:pPrChange>
      </w:pPr>
      <w:ins w:id="29" w:author="Microsoft account" w:date="2025-09-12T09:56:00Z">
        <w:r>
          <w:rPr>
            <w:rFonts w:cs="Calibri" w:hint="cs"/>
            <w:sz w:val="28"/>
            <w:szCs w:val="28"/>
            <w:rtl/>
            <w:lang w:bidi="fa-IR"/>
          </w:rPr>
          <w:t>)</w:t>
        </w:r>
      </w:ins>
    </w:p>
    <w:p w14:paraId="475DE74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وقتی </w:t>
      </w:r>
      <w:r w:rsidRPr="00CB12CF">
        <w:rPr>
          <w:rFonts w:cs="Calibri"/>
          <w:sz w:val="28"/>
          <w:szCs w:val="28"/>
          <w:lang w:bidi="fa-IR"/>
        </w:rPr>
        <w:t>return</w:t>
      </w:r>
      <w:r w:rsidRPr="00CB12CF">
        <w:rPr>
          <w:rFonts w:cs="Calibri"/>
          <w:sz w:val="28"/>
          <w:szCs w:val="28"/>
          <w:rtl/>
          <w:lang w:bidi="fa-IR"/>
        </w:rPr>
        <w:t xml:space="preserve"> انجام میشه </w:t>
      </w:r>
      <w:r w:rsidRPr="00CB12CF">
        <w:rPr>
          <w:rFonts w:cs="Calibri"/>
          <w:sz w:val="28"/>
          <w:szCs w:val="28"/>
          <w:lang w:bidi="fa-IR"/>
        </w:rPr>
        <w:t>func</w:t>
      </w:r>
      <w:r w:rsidRPr="00CB12CF">
        <w:rPr>
          <w:rFonts w:cs="Calibri"/>
          <w:sz w:val="28"/>
          <w:szCs w:val="28"/>
          <w:rtl/>
          <w:lang w:bidi="fa-IR"/>
        </w:rPr>
        <w:t xml:space="preserve"> تموم میشه. </w:t>
      </w:r>
    </w:p>
    <w:p w14:paraId="787F965D" w14:textId="11D0AB83"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برای </w:t>
      </w:r>
      <w:r w:rsidRPr="00CB12CF">
        <w:rPr>
          <w:rFonts w:cs="Calibri"/>
          <w:sz w:val="28"/>
          <w:szCs w:val="28"/>
          <w:lang w:bidi="fa-IR"/>
        </w:rPr>
        <w:t>function</w:t>
      </w:r>
      <w:r w:rsidRPr="00CB12CF">
        <w:rPr>
          <w:rFonts w:cs="Calibri"/>
          <w:sz w:val="28"/>
          <w:szCs w:val="28"/>
          <w:rtl/>
          <w:lang w:bidi="fa-IR"/>
        </w:rPr>
        <w:t xml:space="preserve"> های داخلی </w:t>
      </w:r>
      <w:r w:rsidRPr="00CB12CF">
        <w:rPr>
          <w:rFonts w:cs="Calibri"/>
          <w:sz w:val="28"/>
          <w:szCs w:val="28"/>
          <w:lang w:bidi="fa-IR"/>
        </w:rPr>
        <w:t>python</w:t>
      </w:r>
      <w:r w:rsidRPr="00CB12CF">
        <w:rPr>
          <w:rFonts w:cs="Calibri"/>
          <w:sz w:val="28"/>
          <w:szCs w:val="28"/>
          <w:rtl/>
          <w:lang w:bidi="fa-IR"/>
        </w:rPr>
        <w:t xml:space="preserve"> ما </w:t>
      </w:r>
      <w:ins w:id="30" w:author="Microsoft account" w:date="2025-09-12T09:59:00Z">
        <w:r w:rsidR="003E29B0">
          <w:rPr>
            <w:rFonts w:cs="Calibri"/>
            <w:sz w:val="28"/>
            <w:szCs w:val="28"/>
            <w:u w:val="single"/>
            <w:lang w:bidi="fa-IR"/>
          </w:rPr>
          <w:fldChar w:fldCharType="begin"/>
        </w:r>
        <w:r w:rsidR="003E29B0">
          <w:rPr>
            <w:rFonts w:cs="Calibri"/>
            <w:sz w:val="28"/>
            <w:szCs w:val="28"/>
            <w:u w:val="single"/>
            <w:lang w:bidi="fa-IR"/>
          </w:rPr>
          <w:instrText xml:space="preserve"> HYPERLINK "https://peps.python.org/pep-0257/" </w:instrText>
        </w:r>
        <w:r w:rsidR="003E29B0">
          <w:rPr>
            <w:rFonts w:cs="Calibri"/>
            <w:sz w:val="28"/>
            <w:szCs w:val="28"/>
            <w:u w:val="single"/>
            <w:lang w:bidi="fa-IR"/>
          </w:rPr>
          <w:fldChar w:fldCharType="separate"/>
        </w:r>
        <w:r w:rsidRPr="003E29B0">
          <w:rPr>
            <w:rStyle w:val="Hyperlink"/>
            <w:rFonts w:cs="Calibri"/>
            <w:sz w:val="28"/>
            <w:szCs w:val="28"/>
            <w:lang w:bidi="fa-IR"/>
          </w:rPr>
          <w:t>docstring</w:t>
        </w:r>
        <w:r w:rsidR="003E29B0">
          <w:rPr>
            <w:rFonts w:cs="Calibri"/>
            <w:sz w:val="28"/>
            <w:szCs w:val="28"/>
            <w:u w:val="single"/>
            <w:lang w:bidi="fa-IR"/>
          </w:rPr>
          <w:fldChar w:fldCharType="end"/>
        </w:r>
      </w:ins>
      <w:r w:rsidRPr="00CB12CF">
        <w:rPr>
          <w:rFonts w:cs="Calibri"/>
          <w:sz w:val="28"/>
          <w:szCs w:val="28"/>
          <w:rtl/>
          <w:lang w:bidi="fa-IR"/>
        </w:rPr>
        <w:t xml:space="preserve"> داریم که وقتی روش </w:t>
      </w:r>
      <w:r w:rsidRPr="00CB12CF">
        <w:rPr>
          <w:rFonts w:cs="Calibri"/>
          <w:sz w:val="28"/>
          <w:szCs w:val="28"/>
          <w:lang w:bidi="fa-IR"/>
        </w:rPr>
        <w:t>hover</w:t>
      </w:r>
      <w:r w:rsidRPr="00CB12CF">
        <w:rPr>
          <w:rFonts w:cs="Calibri"/>
          <w:sz w:val="28"/>
          <w:szCs w:val="28"/>
          <w:rtl/>
          <w:lang w:bidi="fa-IR"/>
        </w:rPr>
        <w:t xml:space="preserve"> میکنیم اون رو نشون میده و بهمون میگه که این </w:t>
      </w:r>
      <w:r w:rsidRPr="00CB12CF">
        <w:rPr>
          <w:rFonts w:cs="Calibri"/>
          <w:sz w:val="28"/>
          <w:szCs w:val="28"/>
          <w:lang w:bidi="fa-IR"/>
        </w:rPr>
        <w:t>function</w:t>
      </w:r>
      <w:r w:rsidRPr="00CB12CF">
        <w:rPr>
          <w:rFonts w:cs="Calibri"/>
          <w:sz w:val="28"/>
          <w:szCs w:val="28"/>
          <w:rtl/>
          <w:lang w:bidi="fa-IR"/>
        </w:rPr>
        <w:t xml:space="preserve"> در واقع چکار میکنه چیا میگیره با چه </w:t>
      </w:r>
      <w:r w:rsidRPr="00CB12CF">
        <w:rPr>
          <w:rFonts w:cs="Calibri"/>
          <w:sz w:val="28"/>
          <w:szCs w:val="28"/>
          <w:lang w:bidi="fa-IR"/>
        </w:rPr>
        <w:t>data type</w:t>
      </w:r>
      <w:r w:rsidRPr="00CB12CF">
        <w:rPr>
          <w:rFonts w:cs="Calibri"/>
          <w:sz w:val="28"/>
          <w:szCs w:val="28"/>
          <w:rtl/>
          <w:lang w:bidi="fa-IR"/>
        </w:rPr>
        <w:t xml:space="preserve"> ای و چی پس میده و ... ، ما برای </w:t>
      </w:r>
      <w:r w:rsidRPr="00CB12CF">
        <w:rPr>
          <w:rFonts w:cs="Calibri"/>
          <w:sz w:val="28"/>
          <w:szCs w:val="28"/>
          <w:lang w:bidi="fa-IR"/>
        </w:rPr>
        <w:t>Function</w:t>
      </w:r>
      <w:r w:rsidRPr="00CB12CF">
        <w:rPr>
          <w:rFonts w:cs="Calibri"/>
          <w:sz w:val="28"/>
          <w:szCs w:val="28"/>
          <w:rtl/>
          <w:lang w:bidi="fa-IR"/>
        </w:rPr>
        <w:t xml:space="preserve"> هایی که خودمون میسازیم هم میتونیم این رو ایجاد کنیم با تنها اضافه کردن یک </w:t>
      </w:r>
      <w:r w:rsidRPr="00CB12CF">
        <w:rPr>
          <w:rFonts w:cs="Calibri"/>
          <w:sz w:val="28"/>
          <w:szCs w:val="28"/>
          <w:lang w:bidi="fa-IR"/>
        </w:rPr>
        <w:t>string</w:t>
      </w:r>
      <w:r w:rsidRPr="00CB12CF">
        <w:rPr>
          <w:rFonts w:cs="Calibri"/>
          <w:sz w:val="28"/>
          <w:szCs w:val="28"/>
          <w:rtl/>
          <w:lang w:bidi="fa-IR"/>
        </w:rPr>
        <w:t xml:space="preserve"> به خط اول </w:t>
      </w:r>
      <w:r w:rsidRPr="00CB12CF">
        <w:rPr>
          <w:rFonts w:cs="Calibri"/>
          <w:sz w:val="28"/>
          <w:szCs w:val="28"/>
          <w:lang w:bidi="fa-IR"/>
        </w:rPr>
        <w:t>function</w:t>
      </w:r>
      <w:r w:rsidRPr="00CB12CF">
        <w:rPr>
          <w:rFonts w:cs="Calibri"/>
          <w:sz w:val="28"/>
          <w:szCs w:val="28"/>
          <w:rtl/>
          <w:lang w:bidi="fa-IR"/>
        </w:rPr>
        <w:t xml:space="preserve"> مون. که اگر تعداد خطوط زیاده میتونیم از ‘’’’’’’ استفاده میکنیم. بعد وقتی </w:t>
      </w:r>
      <w:r w:rsidRPr="00CB12CF">
        <w:rPr>
          <w:rFonts w:cs="Calibri"/>
          <w:sz w:val="28"/>
          <w:szCs w:val="28"/>
          <w:lang w:bidi="fa-IR"/>
        </w:rPr>
        <w:t>Hover</w:t>
      </w:r>
      <w:r w:rsidRPr="00CB12CF">
        <w:rPr>
          <w:rFonts w:cs="Calibri"/>
          <w:sz w:val="28"/>
          <w:szCs w:val="28"/>
          <w:rtl/>
          <w:lang w:bidi="fa-IR"/>
        </w:rPr>
        <w:t xml:space="preserve"> میکنیم اون چیزی که تو توضیحات نوشتیم نشون داده میشه. توی تمرینات </w:t>
      </w:r>
      <w:r w:rsidRPr="00CB12CF">
        <w:rPr>
          <w:rFonts w:cs="Calibri"/>
          <w:sz w:val="28"/>
          <w:szCs w:val="28"/>
          <w:lang w:bidi="fa-IR"/>
        </w:rPr>
        <w:t>exercism</w:t>
      </w:r>
      <w:r w:rsidRPr="00CB12CF">
        <w:rPr>
          <w:rFonts w:cs="Calibri"/>
          <w:sz w:val="28"/>
          <w:szCs w:val="28"/>
          <w:rtl/>
          <w:lang w:bidi="fa-IR"/>
        </w:rPr>
        <w:t xml:space="preserve"> هم داشتیم میتونیم بریم اونجا نکات بیشتری یادمه داریم./ </w:t>
      </w:r>
    </w:p>
    <w:p w14:paraId="51B877BA" w14:textId="77777777" w:rsidR="00776D6D" w:rsidRPr="00CB12CF" w:rsidRDefault="00776D6D" w:rsidP="00A07812">
      <w:pPr>
        <w:bidi/>
        <w:spacing w:line="276" w:lineRule="auto"/>
        <w:jc w:val="both"/>
        <w:rPr>
          <w:rFonts w:cs="Calibri"/>
          <w:sz w:val="28"/>
          <w:szCs w:val="28"/>
          <w:lang w:bidi="fa-IR"/>
        </w:rPr>
      </w:pPr>
    </w:p>
    <w:p w14:paraId="2CD603D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در ازای این کد ها </w:t>
      </w:r>
      <w:r w:rsidRPr="00CB12CF">
        <w:rPr>
          <w:rFonts w:cs="Calibri"/>
          <w:sz w:val="28"/>
          <w:szCs w:val="28"/>
          <w:lang w:bidi="fa-IR"/>
        </w:rPr>
        <w:t>None</w:t>
      </w:r>
      <w:r w:rsidRPr="00CB12CF">
        <w:rPr>
          <w:rFonts w:cs="Calibri"/>
          <w:sz w:val="28"/>
          <w:szCs w:val="28"/>
          <w:rtl/>
          <w:lang w:bidi="fa-IR"/>
        </w:rPr>
        <w:t xml:space="preserve"> میگیریم:</w:t>
      </w:r>
    </w:p>
    <w:p w14:paraId="295E572D"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583F38B1" wp14:editId="0C6EC58E">
            <wp:extent cx="5334635" cy="26390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noChangeArrowheads="1"/>
                    </pic:cNvPicPr>
                  </pic:nvPicPr>
                  <pic:blipFill>
                    <a:blip r:embed="rId30"/>
                    <a:stretch>
                      <a:fillRect/>
                    </a:stretch>
                  </pic:blipFill>
                  <pic:spPr bwMode="auto">
                    <a:xfrm>
                      <a:off x="0" y="0"/>
                      <a:ext cx="5334635" cy="2639060"/>
                    </a:xfrm>
                    <a:prstGeom prst="rect">
                      <a:avLst/>
                    </a:prstGeom>
                  </pic:spPr>
                </pic:pic>
              </a:graphicData>
            </a:graphic>
          </wp:inline>
        </w:drawing>
      </w:r>
    </w:p>
    <w:p w14:paraId="23432DCB" w14:textId="77777777" w:rsidR="00776D6D" w:rsidRPr="00CB12CF" w:rsidRDefault="00CB12CF" w:rsidP="00A07812">
      <w:pPr>
        <w:bidi/>
        <w:spacing w:line="276" w:lineRule="auto"/>
        <w:ind w:left="720"/>
        <w:jc w:val="both"/>
        <w:rPr>
          <w:rFonts w:cs="Calibri"/>
        </w:rPr>
      </w:pPr>
      <w:r w:rsidRPr="00CB12CF">
        <w:rPr>
          <w:rFonts w:cs="Calibri"/>
          <w:sz w:val="28"/>
          <w:szCs w:val="28"/>
          <w:rtl/>
          <w:lang w:bidi="fa-IR"/>
        </w:rPr>
        <w:lastRenderedPageBreak/>
        <w:t xml:space="preserve">چرا؟ چون </w:t>
      </w:r>
      <w:r w:rsidRPr="00CB12CF">
        <w:rPr>
          <w:rFonts w:cs="Calibri"/>
          <w:sz w:val="28"/>
          <w:szCs w:val="28"/>
          <w:lang w:bidi="fa-IR"/>
        </w:rPr>
        <w:t>25</w:t>
      </w:r>
      <w:r w:rsidRPr="00CB12CF">
        <w:rPr>
          <w:rFonts w:cs="Calibri"/>
          <w:sz w:val="28"/>
          <w:szCs w:val="28"/>
          <w:rtl/>
          <w:lang w:bidi="fa-IR"/>
        </w:rPr>
        <w:t xml:space="preserve"> که وارد میشه اولین </w:t>
      </w:r>
      <w:r w:rsidRPr="00CB12CF">
        <w:rPr>
          <w:rFonts w:cs="Calibri"/>
          <w:sz w:val="28"/>
          <w:szCs w:val="28"/>
          <w:lang w:bidi="fa-IR"/>
        </w:rPr>
        <w:t>return</w:t>
      </w:r>
      <w:r w:rsidRPr="00CB12CF">
        <w:rPr>
          <w:rFonts w:cs="Calibri"/>
          <w:sz w:val="28"/>
          <w:szCs w:val="28"/>
          <w:rtl/>
          <w:lang w:bidi="fa-IR"/>
        </w:rPr>
        <w:t xml:space="preserve"> که جلوش هیچی نیست و میشه </w:t>
      </w:r>
      <w:r w:rsidRPr="00CB12CF">
        <w:rPr>
          <w:rFonts w:cs="Calibri"/>
          <w:sz w:val="28"/>
          <w:szCs w:val="28"/>
          <w:lang w:bidi="fa-IR"/>
        </w:rPr>
        <w:t>None</w:t>
      </w:r>
      <w:r w:rsidRPr="00CB12CF">
        <w:rPr>
          <w:rFonts w:cs="Calibri"/>
          <w:sz w:val="28"/>
          <w:szCs w:val="28"/>
          <w:rtl/>
          <w:lang w:bidi="fa-IR"/>
        </w:rPr>
        <w:t xml:space="preserve"> اجرا میشه چراکه شرطش برقراره و سراغ باقی کد ها نمیره. </w:t>
      </w:r>
    </w:p>
    <w:p w14:paraId="6340936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تغیر نام </w:t>
      </w:r>
      <w:r w:rsidRPr="00CB12CF">
        <w:rPr>
          <w:rFonts w:cs="Calibri"/>
          <w:sz w:val="28"/>
          <w:szCs w:val="28"/>
          <w:lang w:bidi="fa-IR"/>
        </w:rPr>
        <w:t>function</w:t>
      </w:r>
      <w:r w:rsidRPr="00CB12CF">
        <w:rPr>
          <w:rFonts w:cs="Calibri"/>
          <w:sz w:val="28"/>
          <w:szCs w:val="28"/>
          <w:rtl/>
          <w:lang w:bidi="fa-IR"/>
        </w:rPr>
        <w:t xml:space="preserve"> چه داخلی چه چیزی که خودمون نوشتیم  فقط باید یک </w:t>
      </w:r>
      <w:r w:rsidRPr="00CB12CF">
        <w:rPr>
          <w:rFonts w:cs="Calibri"/>
          <w:sz w:val="28"/>
          <w:szCs w:val="28"/>
          <w:lang w:bidi="fa-IR"/>
        </w:rPr>
        <w:t>variable</w:t>
      </w:r>
      <w:r w:rsidRPr="00CB12CF">
        <w:rPr>
          <w:rFonts w:cs="Calibri"/>
          <w:sz w:val="28"/>
          <w:szCs w:val="28"/>
          <w:rtl/>
          <w:lang w:bidi="fa-IR"/>
        </w:rPr>
        <w:t xml:space="preserve"> بنویسیم و اسم اون </w:t>
      </w:r>
      <w:r w:rsidRPr="00CB12CF">
        <w:rPr>
          <w:rFonts w:cs="Calibri"/>
          <w:sz w:val="28"/>
          <w:szCs w:val="28"/>
          <w:lang w:bidi="fa-IR"/>
        </w:rPr>
        <w:t>function</w:t>
      </w:r>
      <w:r w:rsidRPr="00CB12CF">
        <w:rPr>
          <w:rFonts w:cs="Calibri"/>
          <w:sz w:val="28"/>
          <w:szCs w:val="28"/>
          <w:rtl/>
          <w:lang w:bidi="fa-IR"/>
        </w:rPr>
        <w:t xml:space="preserve"> رو بدون پرانتز (چون پرانتز بزاریم </w:t>
      </w:r>
      <w:r w:rsidRPr="00CB12CF">
        <w:rPr>
          <w:rFonts w:cs="Calibri"/>
          <w:sz w:val="28"/>
          <w:szCs w:val="28"/>
          <w:lang w:bidi="fa-IR"/>
        </w:rPr>
        <w:t>call</w:t>
      </w:r>
      <w:r w:rsidRPr="00CB12CF">
        <w:rPr>
          <w:rFonts w:cs="Calibri"/>
          <w:sz w:val="28"/>
          <w:szCs w:val="28"/>
          <w:rtl/>
          <w:lang w:bidi="fa-IR"/>
        </w:rPr>
        <w:t xml:space="preserve"> میشه) بزاریم اون داخل. از این به بعد با اسمی که برای اون </w:t>
      </w:r>
      <w:r w:rsidRPr="00CB12CF">
        <w:rPr>
          <w:rFonts w:cs="Calibri"/>
          <w:sz w:val="28"/>
          <w:szCs w:val="28"/>
          <w:lang w:bidi="fa-IR"/>
        </w:rPr>
        <w:t>variable</w:t>
      </w:r>
      <w:r w:rsidRPr="00CB12CF">
        <w:rPr>
          <w:rFonts w:cs="Calibri"/>
          <w:sz w:val="28"/>
          <w:szCs w:val="28"/>
          <w:rtl/>
          <w:lang w:bidi="fa-IR"/>
        </w:rPr>
        <w:t xml:space="preserve"> گذاشتیم هم میتونیم </w:t>
      </w:r>
      <w:r w:rsidRPr="00CB12CF">
        <w:rPr>
          <w:rFonts w:cs="Calibri"/>
          <w:sz w:val="28"/>
          <w:szCs w:val="28"/>
          <w:lang w:bidi="fa-IR"/>
        </w:rPr>
        <w:t>function call</w:t>
      </w:r>
      <w:r w:rsidRPr="00CB12CF">
        <w:rPr>
          <w:rFonts w:cs="Calibri"/>
          <w:sz w:val="28"/>
          <w:szCs w:val="28"/>
          <w:rtl/>
          <w:lang w:bidi="fa-IR"/>
        </w:rPr>
        <w:t xml:space="preserve"> کنیم که میشه توی ساختاری مثل این ازش استفاده کرد:</w:t>
      </w:r>
    </w:p>
    <w:p w14:paraId="3F64656F"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109D979B" wp14:editId="08CDBF92">
            <wp:extent cx="2078355" cy="129921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noChangeArrowheads="1"/>
                    </pic:cNvPicPr>
                  </pic:nvPicPr>
                  <pic:blipFill>
                    <a:blip r:embed="rId31"/>
                    <a:stretch>
                      <a:fillRect/>
                    </a:stretch>
                  </pic:blipFill>
                  <pic:spPr bwMode="auto">
                    <a:xfrm>
                      <a:off x="0" y="0"/>
                      <a:ext cx="2078355" cy="1299210"/>
                    </a:xfrm>
                    <a:prstGeom prst="rect">
                      <a:avLst/>
                    </a:prstGeom>
                  </pic:spPr>
                </pic:pic>
              </a:graphicData>
            </a:graphic>
          </wp:inline>
        </w:drawing>
      </w:r>
    </w:p>
    <w:p w14:paraId="09942CF1" w14:textId="77777777" w:rsidR="00776D6D" w:rsidRPr="00CB12CF" w:rsidRDefault="00CB12CF" w:rsidP="00A07812">
      <w:pPr>
        <w:bidi/>
        <w:spacing w:line="276" w:lineRule="auto"/>
        <w:jc w:val="both"/>
        <w:rPr>
          <w:rFonts w:cs="Calibri"/>
        </w:rPr>
      </w:pPr>
      <w:r w:rsidRPr="00CB12CF">
        <w:rPr>
          <w:rFonts w:cs="Calibri"/>
          <w:sz w:val="28"/>
          <w:szCs w:val="28"/>
          <w:rtl/>
          <w:lang w:bidi="fa-IR"/>
        </w:rPr>
        <w:t>(</w:t>
      </w:r>
      <w:r w:rsidRPr="00CB12CF">
        <w:rPr>
          <w:rFonts w:cs="Calibri"/>
          <w:sz w:val="18"/>
          <w:szCs w:val="18"/>
          <w:rtl/>
          <w:lang w:bidi="fa-IR"/>
        </w:rPr>
        <w:t xml:space="preserve">فقط باید مواظب باشیم که نباید در حین این کار </w:t>
      </w:r>
      <w:r w:rsidRPr="00CB12CF">
        <w:rPr>
          <w:rFonts w:cs="Calibri"/>
          <w:sz w:val="18"/>
          <w:szCs w:val="18"/>
          <w:lang w:bidi="fa-IR"/>
        </w:rPr>
        <w:t>Function call</w:t>
      </w:r>
      <w:r w:rsidRPr="00CB12CF">
        <w:rPr>
          <w:rFonts w:cs="Calibri"/>
          <w:sz w:val="18"/>
          <w:szCs w:val="18"/>
          <w:rtl/>
          <w:lang w:bidi="fa-IR"/>
        </w:rPr>
        <w:t xml:space="preserve"> انجام بشه ، یعنی نباید پرانتز بزاریم وقتی میخوایم تغیر نام بدیم . بدون پرانتز باید استفاده کنیم .</w:t>
      </w:r>
      <w:r w:rsidRPr="00CB12CF">
        <w:rPr>
          <w:rFonts w:cs="Calibri"/>
          <w:sz w:val="28"/>
          <w:szCs w:val="28"/>
          <w:rtl/>
          <w:lang w:bidi="fa-IR"/>
        </w:rPr>
        <w:t>)</w:t>
      </w:r>
    </w:p>
    <w:p w14:paraId="148CD65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w:t>
      </w:r>
      <w:r w:rsidRPr="00CB12CF">
        <w:rPr>
          <w:rFonts w:cs="Calibri"/>
          <w:sz w:val="28"/>
          <w:szCs w:val="28"/>
          <w:lang w:bidi="fa-IR"/>
        </w:rPr>
        <w:t>day010-007-12:13</w:t>
      </w:r>
    </w:p>
    <w:p w14:paraId="7A06C72D"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7113FCCF" w14:textId="77777777" w:rsidR="00776D6D" w:rsidRPr="00CB12CF" w:rsidRDefault="00CB12CF" w:rsidP="00A07812">
      <w:pPr>
        <w:bidi/>
        <w:spacing w:line="276" w:lineRule="auto"/>
        <w:jc w:val="both"/>
        <w:rPr>
          <w:rFonts w:cs="Calibri"/>
        </w:rPr>
      </w:pPr>
      <w:bookmarkStart w:id="31" w:name="I4030910"/>
      <w:r w:rsidRPr="00CB12CF">
        <w:rPr>
          <w:rFonts w:cs="Calibri"/>
          <w:sz w:val="28"/>
          <w:szCs w:val="28"/>
          <w:rtl/>
          <w:lang w:bidi="fa-IR"/>
        </w:rPr>
        <w:lastRenderedPageBreak/>
        <w:t>ادامه</w:t>
      </w:r>
      <w:bookmarkEnd w:id="31"/>
    </w:p>
    <w:p w14:paraId="26D68DF5" w14:textId="77777777" w:rsidR="00776D6D" w:rsidRPr="00CB12CF" w:rsidRDefault="00776D6D" w:rsidP="00A07812">
      <w:pPr>
        <w:bidi/>
        <w:spacing w:line="276" w:lineRule="auto"/>
        <w:jc w:val="both"/>
        <w:rPr>
          <w:rFonts w:cs="Calibri"/>
          <w:sz w:val="28"/>
          <w:szCs w:val="28"/>
          <w:lang w:bidi="fa-IR"/>
        </w:rPr>
      </w:pPr>
    </w:p>
    <w:p w14:paraId="1010B41E" w14:textId="77777777" w:rsidR="00776D6D" w:rsidRPr="00CB12CF" w:rsidRDefault="00CB12CF" w:rsidP="00A07812">
      <w:pPr>
        <w:bidi/>
        <w:spacing w:line="276" w:lineRule="auto"/>
        <w:jc w:val="both"/>
        <w:rPr>
          <w:rFonts w:cs="Calibri"/>
        </w:rPr>
      </w:pPr>
      <w:r w:rsidRPr="00CB12CF">
        <w:rPr>
          <w:rFonts w:cs="Calibri"/>
          <w:sz w:val="28"/>
          <w:szCs w:val="28"/>
          <w:lang w:bidi="fa-IR"/>
        </w:rPr>
        <w:t>Day011</w:t>
      </w:r>
    </w:p>
    <w:p w14:paraId="6BDA9AA5" w14:textId="77777777" w:rsidR="00776D6D" w:rsidRPr="00CB12CF" w:rsidRDefault="00CB12CF" w:rsidP="00A07812">
      <w:pPr>
        <w:bidi/>
        <w:spacing w:line="276" w:lineRule="auto"/>
        <w:jc w:val="both"/>
        <w:rPr>
          <w:rFonts w:cs="Calibri"/>
        </w:rPr>
      </w:pPr>
      <w:r w:rsidRPr="00CB12CF">
        <w:rPr>
          <w:rFonts w:cs="Calibri"/>
          <w:sz w:val="28"/>
          <w:szCs w:val="28"/>
          <w:lang w:bidi="fa-IR"/>
        </w:rPr>
        <w:t>Black jack game</w:t>
      </w:r>
    </w:p>
    <w:p w14:paraId="3C6B8B2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این بازی رو قبلا ساختیم . ولی سراغ چیزایی که قبلا نوشتیم نمیریم و از ابتدا باید بسازیم </w:t>
      </w:r>
    </w:p>
    <w:p w14:paraId="04C71218" w14:textId="77777777" w:rsidR="00776D6D" w:rsidRPr="00CB12CF" w:rsidRDefault="00776D6D" w:rsidP="00A07812">
      <w:pPr>
        <w:bidi/>
        <w:spacing w:line="276" w:lineRule="auto"/>
        <w:jc w:val="both"/>
        <w:rPr>
          <w:rFonts w:cs="Calibri"/>
          <w:sz w:val="28"/>
          <w:szCs w:val="28"/>
          <w:lang w:bidi="fa-IR"/>
        </w:rPr>
      </w:pPr>
    </w:p>
    <w:p w14:paraId="640DE6E7" w14:textId="77777777" w:rsidR="00776D6D" w:rsidRPr="00CB12CF" w:rsidRDefault="00CB12CF" w:rsidP="00A07812">
      <w:pPr>
        <w:bidi/>
        <w:spacing w:line="276" w:lineRule="auto"/>
        <w:jc w:val="both"/>
        <w:rPr>
          <w:rFonts w:cs="Calibri"/>
        </w:rPr>
      </w:pPr>
      <w:r w:rsidRPr="00CB12CF">
        <w:rPr>
          <w:rFonts w:cs="Calibri"/>
          <w:sz w:val="28"/>
          <w:szCs w:val="28"/>
          <w:lang w:bidi="fa-IR"/>
        </w:rPr>
        <w:t>Flow chart</w:t>
      </w:r>
      <w:r w:rsidRPr="00CB12CF">
        <w:rPr>
          <w:rFonts w:cs="Calibri"/>
          <w:sz w:val="28"/>
          <w:szCs w:val="28"/>
          <w:rtl/>
          <w:lang w:bidi="fa-IR"/>
        </w:rPr>
        <w:t xml:space="preserve"> رو ساختیم </w:t>
      </w:r>
    </w:p>
    <w:p w14:paraId="0460110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w:t>
      </w:r>
      <w:r w:rsidRPr="00CB12CF">
        <w:rPr>
          <w:rFonts w:cs="Calibri"/>
          <w:sz w:val="28"/>
          <w:szCs w:val="28"/>
          <w:lang w:bidi="fa-IR"/>
        </w:rPr>
        <w:t>day011 002 end</w:t>
      </w:r>
      <w:r w:rsidRPr="00CB12CF">
        <w:rPr>
          <w:rFonts w:cs="Calibri"/>
          <w:sz w:val="28"/>
          <w:szCs w:val="28"/>
          <w:rtl/>
          <w:lang w:bidi="fa-IR"/>
        </w:rPr>
        <w:t xml:space="preserve"> </w:t>
      </w:r>
    </w:p>
    <w:p w14:paraId="7478E1B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جلسه بعد از روی </w:t>
      </w:r>
      <w:r w:rsidRPr="00CB12CF">
        <w:rPr>
          <w:rFonts w:cs="Calibri"/>
          <w:sz w:val="28"/>
          <w:szCs w:val="28"/>
          <w:lang w:bidi="fa-IR"/>
        </w:rPr>
        <w:t>flow chart</w:t>
      </w:r>
      <w:r w:rsidRPr="00CB12CF">
        <w:rPr>
          <w:rFonts w:cs="Calibri"/>
          <w:sz w:val="28"/>
          <w:szCs w:val="28"/>
          <w:rtl/>
          <w:lang w:bidi="fa-IR"/>
        </w:rPr>
        <w:t xml:space="preserve"> کد بزن</w:t>
      </w:r>
    </w:p>
    <w:p w14:paraId="5C7957CB"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3629E6E1" w14:textId="77777777" w:rsidR="00776D6D" w:rsidRPr="00CB12CF" w:rsidRDefault="00CB12CF" w:rsidP="00A07812">
      <w:pPr>
        <w:bidi/>
        <w:spacing w:line="276" w:lineRule="auto"/>
        <w:jc w:val="both"/>
        <w:rPr>
          <w:rFonts w:cs="Calibri"/>
        </w:rPr>
      </w:pPr>
      <w:bookmarkStart w:id="32" w:name="I4030911"/>
      <w:r w:rsidRPr="00CB12CF">
        <w:rPr>
          <w:rFonts w:cs="Calibri"/>
          <w:sz w:val="28"/>
          <w:szCs w:val="28"/>
          <w:rtl/>
          <w:lang w:bidi="fa-IR"/>
        </w:rPr>
        <w:lastRenderedPageBreak/>
        <w:t>ادامه</w:t>
      </w:r>
      <w:bookmarkEnd w:id="32"/>
    </w:p>
    <w:p w14:paraId="008B214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الان میخوایم از روی </w:t>
      </w:r>
      <w:r w:rsidRPr="00CB12CF">
        <w:rPr>
          <w:rFonts w:cs="Calibri"/>
          <w:sz w:val="28"/>
          <w:szCs w:val="28"/>
          <w:lang w:bidi="fa-IR"/>
        </w:rPr>
        <w:t>flow chart</w:t>
      </w:r>
      <w:r w:rsidRPr="00CB12CF">
        <w:rPr>
          <w:rFonts w:cs="Calibri"/>
          <w:sz w:val="28"/>
          <w:szCs w:val="28"/>
          <w:rtl/>
          <w:lang w:bidi="fa-IR"/>
        </w:rPr>
        <w:t xml:space="preserve"> خودمون کدش رو بزنیم</w:t>
      </w:r>
    </w:p>
    <w:p w14:paraId="74895F76" w14:textId="77777777" w:rsidR="00776D6D" w:rsidRPr="00CB12CF" w:rsidRDefault="00776D6D" w:rsidP="00A07812">
      <w:pPr>
        <w:bidi/>
        <w:spacing w:line="276" w:lineRule="auto"/>
        <w:jc w:val="both"/>
        <w:rPr>
          <w:rFonts w:cs="Calibri"/>
          <w:sz w:val="28"/>
          <w:szCs w:val="28"/>
          <w:lang w:bidi="fa-IR"/>
        </w:rPr>
      </w:pPr>
    </w:p>
    <w:p w14:paraId="7420549A" w14:textId="77777777" w:rsidR="00AF5725" w:rsidRDefault="00CB12CF" w:rsidP="00A07812">
      <w:pPr>
        <w:bidi/>
        <w:spacing w:line="276" w:lineRule="auto"/>
        <w:jc w:val="both"/>
        <w:rPr>
          <w:ins w:id="33" w:author="Microsoft account" w:date="2025-09-13T10:57:00Z"/>
          <w:rFonts w:cs="Calibri"/>
          <w:sz w:val="28"/>
          <w:szCs w:val="28"/>
          <w:lang w:bidi="fa-IR"/>
        </w:rPr>
      </w:pPr>
      <w:r w:rsidRPr="00CB12CF">
        <w:rPr>
          <w:rFonts w:cs="Calibri"/>
          <w:sz w:val="28"/>
          <w:szCs w:val="28"/>
          <w:rtl/>
          <w:lang w:bidi="fa-IR"/>
        </w:rPr>
        <w:t>نکته:</w:t>
      </w:r>
    </w:p>
    <w:p w14:paraId="55201F90" w14:textId="175A8B1D" w:rsidR="00776D6D" w:rsidRDefault="00CB12CF">
      <w:pPr>
        <w:bidi/>
        <w:spacing w:line="276" w:lineRule="auto"/>
        <w:jc w:val="both"/>
        <w:rPr>
          <w:ins w:id="34" w:author="Microsoft account" w:date="2025-09-13T10:57:00Z"/>
          <w:rFonts w:cs="Calibri"/>
          <w:sz w:val="28"/>
          <w:szCs w:val="28"/>
          <w:lang w:bidi="fa-IR"/>
        </w:rPr>
        <w:pPrChange w:id="35" w:author="Microsoft account" w:date="2025-09-13T10:57:00Z">
          <w:pPr>
            <w:bidi/>
            <w:spacing w:line="276" w:lineRule="auto"/>
            <w:jc w:val="both"/>
          </w:pPr>
        </w:pPrChange>
      </w:pPr>
      <w:r w:rsidRPr="00CB12CF">
        <w:rPr>
          <w:rFonts w:cs="Calibri"/>
          <w:sz w:val="28"/>
          <w:szCs w:val="28"/>
          <w:rtl/>
          <w:lang w:bidi="fa-IR"/>
        </w:rPr>
        <w:t xml:space="preserve"> </w:t>
      </w:r>
      <w:r w:rsidRPr="00CB12CF">
        <w:rPr>
          <w:rFonts w:cs="Calibri"/>
          <w:noProof/>
          <w:rtl/>
        </w:rPr>
        <w:drawing>
          <wp:inline distT="0" distB="0" distL="0" distR="0" wp14:anchorId="583B0899" wp14:editId="153D84E7">
            <wp:extent cx="2731344" cy="140242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noChangeArrowheads="1"/>
                    </pic:cNvPicPr>
                  </pic:nvPicPr>
                  <pic:blipFill>
                    <a:blip r:embed="rId32"/>
                    <a:stretch>
                      <a:fillRect/>
                    </a:stretch>
                  </pic:blipFill>
                  <pic:spPr bwMode="auto">
                    <a:xfrm>
                      <a:off x="0" y="0"/>
                      <a:ext cx="2769499" cy="1422018"/>
                    </a:xfrm>
                    <a:prstGeom prst="rect">
                      <a:avLst/>
                    </a:prstGeom>
                  </pic:spPr>
                </pic:pic>
              </a:graphicData>
            </a:graphic>
          </wp:inline>
        </w:drawing>
      </w:r>
    </w:p>
    <w:p w14:paraId="74FBB35C" w14:textId="04ACEA56" w:rsidR="003C1B55" w:rsidRPr="003C1B55" w:rsidRDefault="00AF5725">
      <w:pPr>
        <w:bidi/>
        <w:spacing w:line="276" w:lineRule="auto"/>
        <w:rPr>
          <w:ins w:id="36" w:author="Microsoft account" w:date="2025-09-13T11:05:00Z"/>
          <w:rFonts w:cs="Calibri"/>
          <w:sz w:val="18"/>
          <w:szCs w:val="18"/>
          <w:rtl/>
          <w:lang w:bidi="fa-IR"/>
        </w:rPr>
        <w:pPrChange w:id="37" w:author="Microsoft account" w:date="2025-09-13T11:05:00Z">
          <w:pPr>
            <w:spacing w:line="276" w:lineRule="auto"/>
          </w:pPr>
        </w:pPrChange>
      </w:pPr>
      <w:ins w:id="38" w:author="Microsoft account" w:date="2025-09-13T10:57:00Z">
        <w:r>
          <w:rPr>
            <w:rFonts w:cs="Calibri" w:hint="cs"/>
            <w:sz w:val="28"/>
            <w:szCs w:val="28"/>
            <w:rtl/>
            <w:lang w:bidi="fa-IR"/>
          </w:rPr>
          <w:t>(</w:t>
        </w:r>
      </w:ins>
      <w:ins w:id="39" w:author="Microsoft account" w:date="2025-09-13T11:05:00Z">
        <w:r w:rsidR="003C1B55" w:rsidRPr="003C1B55">
          <w:rPr>
            <w:rFonts w:cs="Calibri"/>
            <w:sz w:val="18"/>
            <w:szCs w:val="18"/>
            <w:rtl/>
            <w:lang w:bidi="fa-IR"/>
          </w:rPr>
          <w:t>۱</w:t>
        </w:r>
        <w:r w:rsidR="003C1B55" w:rsidRPr="003C1B55">
          <w:rPr>
            <w:rFonts w:cs="Calibri"/>
            <w:sz w:val="18"/>
            <w:szCs w:val="18"/>
            <w:lang w:bidi="fa-IR"/>
          </w:rPr>
          <w:t xml:space="preserve">. </w:t>
        </w:r>
        <w:r w:rsidR="003C1B55" w:rsidRPr="003C1B55">
          <w:rPr>
            <w:rFonts w:cs="Calibri"/>
            <w:sz w:val="18"/>
            <w:szCs w:val="18"/>
            <w:rtl/>
            <w:lang w:bidi="fa-IR"/>
          </w:rPr>
          <w:t>پایتون ماژول‌ها رو اول از **دایرکتوری فعلی پروژه**، بعد از</w:t>
        </w:r>
        <w:r w:rsidR="003C1B55" w:rsidRPr="003C1B55">
          <w:rPr>
            <w:rFonts w:cs="Calibri"/>
            <w:sz w:val="18"/>
            <w:szCs w:val="18"/>
          </w:rPr>
          <w:t xml:space="preserve"> **site-packages** </w:t>
        </w:r>
        <w:r w:rsidR="003C1B55" w:rsidRPr="003C1B55">
          <w:rPr>
            <w:rFonts w:cs="Calibri"/>
            <w:sz w:val="18"/>
            <w:szCs w:val="18"/>
            <w:rtl/>
            <w:lang w:bidi="fa-IR"/>
          </w:rPr>
          <w:t>(پکیج‌های نصب‌شده) و در نهایت از **مسیرهای پیش‌فرض</w:t>
        </w:r>
        <w:r w:rsidR="003C1B55" w:rsidRPr="003C1B55">
          <w:rPr>
            <w:rFonts w:cs="Calibri"/>
            <w:sz w:val="18"/>
            <w:szCs w:val="18"/>
          </w:rPr>
          <w:t xml:space="preserve"> sys.path** </w:t>
        </w:r>
        <w:r w:rsidR="003C1B55" w:rsidRPr="003C1B55">
          <w:rPr>
            <w:rFonts w:cs="Calibri"/>
            <w:sz w:val="18"/>
            <w:szCs w:val="18"/>
            <w:rtl/>
            <w:lang w:bidi="fa-IR"/>
          </w:rPr>
          <w:t>لود می‌کنه</w:t>
        </w:r>
        <w:r w:rsidR="003C1B55" w:rsidRPr="003C1B55">
          <w:rPr>
            <w:rFonts w:cs="Calibri"/>
            <w:sz w:val="18"/>
            <w:szCs w:val="18"/>
          </w:rPr>
          <w:t>.</w:t>
        </w:r>
      </w:ins>
    </w:p>
    <w:p w14:paraId="771CC3A9" w14:textId="77777777" w:rsidR="003C1B55" w:rsidRPr="003C1B55" w:rsidRDefault="003C1B55">
      <w:pPr>
        <w:bidi/>
        <w:spacing w:line="276" w:lineRule="auto"/>
        <w:rPr>
          <w:ins w:id="40" w:author="Microsoft account" w:date="2025-09-13T11:05:00Z"/>
          <w:rFonts w:cs="Calibri"/>
          <w:sz w:val="18"/>
          <w:szCs w:val="18"/>
          <w:rtl/>
        </w:rPr>
        <w:pPrChange w:id="41" w:author="Microsoft account" w:date="2025-09-13T11:05:00Z">
          <w:pPr>
            <w:spacing w:line="276" w:lineRule="auto"/>
          </w:pPr>
        </w:pPrChange>
      </w:pPr>
      <w:ins w:id="42" w:author="Microsoft account" w:date="2025-09-13T11:05:00Z">
        <w:r w:rsidRPr="003C1B55">
          <w:rPr>
            <w:rFonts w:cs="Calibri"/>
            <w:sz w:val="18"/>
            <w:szCs w:val="18"/>
            <w:rtl/>
            <w:lang w:bidi="fa-IR"/>
          </w:rPr>
          <w:t>۲</w:t>
        </w:r>
        <w:r w:rsidRPr="003C1B55">
          <w:rPr>
            <w:rFonts w:cs="Calibri"/>
            <w:sz w:val="18"/>
            <w:szCs w:val="18"/>
            <w:lang w:bidi="fa-IR"/>
          </w:rPr>
          <w:t xml:space="preserve">. </w:t>
        </w:r>
        <w:r w:rsidRPr="003C1B55">
          <w:rPr>
            <w:rFonts w:cs="Calibri"/>
            <w:sz w:val="18"/>
            <w:szCs w:val="18"/>
            <w:rtl/>
            <w:lang w:bidi="fa-IR"/>
          </w:rPr>
          <w:t>ماژول‌های خارج از این مسیرها به صورت عادی شناخته نمی‌شن و باعث</w:t>
        </w:r>
        <w:r w:rsidRPr="003C1B55">
          <w:rPr>
            <w:rFonts w:cs="Calibri"/>
            <w:sz w:val="18"/>
            <w:szCs w:val="18"/>
          </w:rPr>
          <w:t xml:space="preserve"> `ModuleNotFoundError` </w:t>
        </w:r>
        <w:r w:rsidRPr="003C1B55">
          <w:rPr>
            <w:rFonts w:cs="Calibri"/>
            <w:sz w:val="18"/>
            <w:szCs w:val="18"/>
            <w:rtl/>
            <w:lang w:bidi="fa-IR"/>
          </w:rPr>
          <w:t>می‌شن</w:t>
        </w:r>
        <w:r w:rsidRPr="003C1B55">
          <w:rPr>
            <w:rFonts w:cs="Calibri"/>
            <w:sz w:val="18"/>
            <w:szCs w:val="18"/>
          </w:rPr>
          <w:t>.</w:t>
        </w:r>
      </w:ins>
    </w:p>
    <w:p w14:paraId="0797920F" w14:textId="78A6920C" w:rsidR="00AF5725" w:rsidRPr="003C1B55" w:rsidRDefault="003C1B55">
      <w:pPr>
        <w:bidi/>
        <w:spacing w:line="276" w:lineRule="auto"/>
        <w:rPr>
          <w:rFonts w:cs="Calibri"/>
          <w:sz w:val="18"/>
          <w:szCs w:val="18"/>
          <w:rtl/>
          <w:lang w:bidi="fa-IR"/>
          <w:rPrChange w:id="43" w:author="Microsoft account" w:date="2025-09-13T11:05:00Z">
            <w:rPr>
              <w:rFonts w:cs="Calibri"/>
              <w:rtl/>
            </w:rPr>
          </w:rPrChange>
        </w:rPr>
        <w:pPrChange w:id="44" w:author="Microsoft account" w:date="2025-09-13T11:05:00Z">
          <w:pPr>
            <w:bidi/>
            <w:spacing w:line="276" w:lineRule="auto"/>
            <w:jc w:val="both"/>
          </w:pPr>
        </w:pPrChange>
      </w:pPr>
      <w:ins w:id="45" w:author="Microsoft account" w:date="2025-09-13T11:05:00Z">
        <w:r w:rsidRPr="003C1B55">
          <w:rPr>
            <w:rFonts w:cs="Calibri"/>
            <w:sz w:val="18"/>
            <w:szCs w:val="18"/>
            <w:rtl/>
            <w:lang w:bidi="fa-IR"/>
          </w:rPr>
          <w:t>۳. برای استفاده از مسیرهای دیگه باید دستی اون‌ها رو به `</w:t>
        </w:r>
        <w:r w:rsidRPr="003C1B55">
          <w:rPr>
            <w:rFonts w:cs="Calibri"/>
            <w:sz w:val="18"/>
            <w:szCs w:val="18"/>
          </w:rPr>
          <w:t>sys.path</w:t>
        </w:r>
        <w:r w:rsidRPr="003C1B55">
          <w:rPr>
            <w:rFonts w:cs="Calibri"/>
            <w:sz w:val="18"/>
            <w:szCs w:val="18"/>
            <w:rtl/>
            <w:lang w:bidi="fa-IR"/>
          </w:rPr>
          <w:t>` یا **</w:t>
        </w:r>
        <w:r w:rsidRPr="003C1B55">
          <w:rPr>
            <w:rFonts w:cs="Calibri"/>
            <w:sz w:val="18"/>
            <w:szCs w:val="18"/>
          </w:rPr>
          <w:t>PYTHONPATH</w:t>
        </w:r>
        <w:r w:rsidRPr="003C1B55">
          <w:rPr>
            <w:rFonts w:cs="Calibri"/>
            <w:sz w:val="18"/>
            <w:szCs w:val="18"/>
            <w:rtl/>
            <w:lang w:bidi="fa-IR"/>
          </w:rPr>
          <w:t>** اضافه کنی.</w:t>
        </w:r>
      </w:ins>
      <w:ins w:id="46" w:author="Microsoft account" w:date="2025-09-13T10:57:00Z">
        <w:r w:rsidR="00AF5725">
          <w:rPr>
            <w:rFonts w:cs="Calibri" w:hint="cs"/>
            <w:sz w:val="28"/>
            <w:szCs w:val="28"/>
            <w:rtl/>
            <w:lang w:bidi="fa-IR"/>
          </w:rPr>
          <w:t>)</w:t>
        </w:r>
      </w:ins>
    </w:p>
    <w:p w14:paraId="4C67B9B1" w14:textId="77777777" w:rsidR="00776D6D" w:rsidRPr="00CB12CF" w:rsidRDefault="00776D6D" w:rsidP="00A07812">
      <w:pPr>
        <w:bidi/>
        <w:spacing w:line="276" w:lineRule="auto"/>
        <w:jc w:val="both"/>
        <w:rPr>
          <w:rFonts w:cs="Calibri"/>
          <w:sz w:val="28"/>
          <w:szCs w:val="28"/>
          <w:lang w:bidi="fa-IR"/>
        </w:rPr>
      </w:pPr>
    </w:p>
    <w:p w14:paraId="424BA81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این رو </w:t>
      </w:r>
      <w:r w:rsidRPr="00CB12CF">
        <w:rPr>
          <w:rFonts w:cs="Calibri"/>
          <w:sz w:val="28"/>
          <w:szCs w:val="28"/>
          <w:lang w:bidi="fa-IR"/>
        </w:rPr>
        <w:t>AI</w:t>
      </w:r>
      <w:r w:rsidRPr="00CB12CF">
        <w:rPr>
          <w:rFonts w:cs="Calibri"/>
          <w:sz w:val="28"/>
          <w:szCs w:val="28"/>
          <w:rtl/>
          <w:lang w:bidi="fa-IR"/>
        </w:rPr>
        <w:t xml:space="preserve"> داده برای </w:t>
      </w:r>
      <w:r w:rsidRPr="00CB12CF">
        <w:rPr>
          <w:rFonts w:cs="Calibri"/>
          <w:sz w:val="28"/>
          <w:szCs w:val="28"/>
          <w:lang w:bidi="fa-IR"/>
        </w:rPr>
        <w:t>ascii art</w:t>
      </w:r>
      <w:r w:rsidRPr="00CB12CF">
        <w:rPr>
          <w:rFonts w:cs="Calibri"/>
          <w:sz w:val="28"/>
          <w:szCs w:val="28"/>
          <w:rtl/>
          <w:lang w:bidi="fa-IR"/>
        </w:rPr>
        <w:t xml:space="preserve"> هر ورق، شاید بعدا ادش کردم توش:</w:t>
      </w:r>
    </w:p>
    <w:p w14:paraId="6B7C9707"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1B0FA697" wp14:editId="42769F7C">
            <wp:extent cx="5733415" cy="373316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noChangeArrowheads="1"/>
                    </pic:cNvPicPr>
                  </pic:nvPicPr>
                  <pic:blipFill>
                    <a:blip r:embed="rId33"/>
                    <a:stretch>
                      <a:fillRect/>
                    </a:stretch>
                  </pic:blipFill>
                  <pic:spPr bwMode="auto">
                    <a:xfrm>
                      <a:off x="0" y="0"/>
                      <a:ext cx="5733415" cy="3733165"/>
                    </a:xfrm>
                    <a:prstGeom prst="rect">
                      <a:avLst/>
                    </a:prstGeom>
                  </pic:spPr>
                </pic:pic>
              </a:graphicData>
            </a:graphic>
          </wp:inline>
        </w:drawing>
      </w:r>
    </w:p>
    <w:p w14:paraId="25BAE07B" w14:textId="77777777" w:rsidR="00776D6D" w:rsidRPr="00CB12CF" w:rsidRDefault="00776D6D" w:rsidP="00A07812">
      <w:pPr>
        <w:bidi/>
        <w:spacing w:line="276" w:lineRule="auto"/>
        <w:jc w:val="both"/>
        <w:rPr>
          <w:rFonts w:cs="Calibri"/>
          <w:sz w:val="28"/>
          <w:szCs w:val="28"/>
          <w:lang w:bidi="fa-IR"/>
        </w:rPr>
      </w:pPr>
    </w:p>
    <w:p w14:paraId="0D4288C2" w14:textId="01C359ED" w:rsidR="00776D6D" w:rsidRPr="00CB12CF" w:rsidRDefault="00CB12CF" w:rsidP="003C1B55">
      <w:pPr>
        <w:bidi/>
        <w:spacing w:line="276" w:lineRule="auto"/>
        <w:jc w:val="both"/>
        <w:rPr>
          <w:rFonts w:cs="Calibri"/>
        </w:rPr>
      </w:pPr>
      <w:r w:rsidRPr="00CB12CF">
        <w:rPr>
          <w:rFonts w:cs="Calibri"/>
          <w:sz w:val="28"/>
          <w:szCs w:val="28"/>
          <w:rtl/>
          <w:lang w:bidi="fa-IR"/>
        </w:rPr>
        <w:lastRenderedPageBreak/>
        <w:t xml:space="preserve">-برای اینکه جمع همۀ عناصر یک </w:t>
      </w:r>
      <w:r w:rsidRPr="00CB12CF">
        <w:rPr>
          <w:rFonts w:cs="Calibri"/>
          <w:sz w:val="28"/>
          <w:szCs w:val="28"/>
          <w:lang w:bidi="fa-IR"/>
        </w:rPr>
        <w:t>list</w:t>
      </w:r>
      <w:r w:rsidRPr="00CB12CF">
        <w:rPr>
          <w:rFonts w:cs="Calibri"/>
          <w:sz w:val="28"/>
          <w:szCs w:val="28"/>
          <w:rtl/>
          <w:lang w:bidi="fa-IR"/>
        </w:rPr>
        <w:t xml:space="preserve"> رو داشته باشیم </w:t>
      </w:r>
      <w:r w:rsidRPr="00CB12CF">
        <w:rPr>
          <w:rFonts w:cs="Calibri"/>
          <w:sz w:val="28"/>
          <w:szCs w:val="28"/>
          <w:lang w:bidi="fa-IR"/>
        </w:rPr>
        <w:t>sum</w:t>
      </w:r>
      <w:r w:rsidRPr="00CB12CF">
        <w:rPr>
          <w:rFonts w:cs="Calibri"/>
          <w:sz w:val="28"/>
          <w:szCs w:val="28"/>
          <w:rtl/>
          <w:lang w:bidi="fa-IR"/>
        </w:rPr>
        <w:t>()</w:t>
      </w:r>
      <w:ins w:id="47" w:author="Microsoft account" w:date="2025-09-13T11:07:00Z">
        <w:r w:rsidR="003C1B55">
          <w:rPr>
            <w:rFonts w:cs="Calibri" w:hint="cs"/>
            <w:sz w:val="28"/>
            <w:szCs w:val="28"/>
            <w:rtl/>
            <w:lang w:bidi="fa-IR"/>
          </w:rPr>
          <w:t xml:space="preserve"> . ..... (</w:t>
        </w:r>
        <w:r w:rsidR="003C1B55">
          <w:rPr>
            <w:rFonts w:cs="Calibri" w:hint="cs"/>
            <w:sz w:val="18"/>
            <w:szCs w:val="18"/>
            <w:rtl/>
            <w:lang w:bidi="fa-IR"/>
          </w:rPr>
          <w:t xml:space="preserve">به صورت کلی هر </w:t>
        </w:r>
        <w:r w:rsidR="003C1B55">
          <w:rPr>
            <w:rFonts w:cs="Calibri"/>
            <w:sz w:val="18"/>
            <w:szCs w:val="18"/>
            <w:lang w:bidi="fa-IR"/>
          </w:rPr>
          <w:t>iterable</w:t>
        </w:r>
        <w:r w:rsidR="003C1B55">
          <w:rPr>
            <w:rFonts w:cs="Calibri" w:hint="cs"/>
            <w:sz w:val="18"/>
            <w:szCs w:val="18"/>
            <w:rtl/>
            <w:lang w:bidi="fa-IR"/>
          </w:rPr>
          <w:t xml:space="preserve"> ای که با عدد و مقدار عددی پر شده ، میشه روش از این </w:t>
        </w:r>
      </w:ins>
      <w:ins w:id="48" w:author="Microsoft account" w:date="2025-09-13T11:08:00Z">
        <w:r w:rsidR="003C1B55" w:rsidRPr="003C1B55">
          <w:rPr>
            <w:rFonts w:cs="Calibri"/>
            <w:sz w:val="18"/>
            <w:szCs w:val="18"/>
            <w:lang w:bidi="fa-IR"/>
          </w:rPr>
          <w:t>calculation</w:t>
        </w:r>
        <w:r w:rsidR="003C1B55">
          <w:rPr>
            <w:rFonts w:cs="Calibri"/>
            <w:sz w:val="18"/>
            <w:szCs w:val="18"/>
            <w:lang w:bidi="fa-IR"/>
          </w:rPr>
          <w:t xml:space="preserve"> built-in function</w:t>
        </w:r>
        <w:r w:rsidR="003C1B55">
          <w:rPr>
            <w:rFonts w:cs="Calibri" w:hint="cs"/>
            <w:sz w:val="18"/>
            <w:szCs w:val="18"/>
            <w:rtl/>
            <w:lang w:bidi="fa-IR"/>
          </w:rPr>
          <w:t xml:space="preserve"> ها استفاده کرد</w:t>
        </w:r>
      </w:ins>
      <w:ins w:id="49" w:author="Microsoft account" w:date="2025-09-13T11:07:00Z">
        <w:r w:rsidR="003C1B55">
          <w:rPr>
            <w:rFonts w:cs="Calibri" w:hint="cs"/>
            <w:sz w:val="28"/>
            <w:szCs w:val="28"/>
            <w:rtl/>
            <w:lang w:bidi="fa-IR"/>
          </w:rPr>
          <w:t>)</w:t>
        </w:r>
      </w:ins>
    </w:p>
    <w:p w14:paraId="4C85252F"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2AF06A72" w14:textId="77777777" w:rsidR="00776D6D" w:rsidRPr="00CB12CF" w:rsidRDefault="00CB12CF" w:rsidP="00A07812">
      <w:pPr>
        <w:bidi/>
        <w:spacing w:line="276" w:lineRule="auto"/>
        <w:jc w:val="both"/>
        <w:rPr>
          <w:rFonts w:cs="Calibri"/>
        </w:rPr>
      </w:pPr>
      <w:bookmarkStart w:id="50" w:name="I4030913"/>
      <w:r w:rsidRPr="00CB12CF">
        <w:rPr>
          <w:rFonts w:cs="Calibri"/>
          <w:sz w:val="28"/>
          <w:szCs w:val="28"/>
          <w:rtl/>
          <w:lang w:bidi="fa-IR"/>
        </w:rPr>
        <w:lastRenderedPageBreak/>
        <w:t>ادامه</w:t>
      </w:r>
      <w:bookmarkEnd w:id="50"/>
    </w:p>
    <w:p w14:paraId="6430603E"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5BD12D77" wp14:editId="02CA0AC5">
            <wp:extent cx="5733415" cy="5213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noChangeArrowheads="1"/>
                    </pic:cNvPicPr>
                  </pic:nvPicPr>
                  <pic:blipFill>
                    <a:blip r:embed="rId34"/>
                    <a:stretch>
                      <a:fillRect/>
                    </a:stretch>
                  </pic:blipFill>
                  <pic:spPr bwMode="auto">
                    <a:xfrm>
                      <a:off x="0" y="0"/>
                      <a:ext cx="5733415" cy="521335"/>
                    </a:xfrm>
                    <a:prstGeom prst="rect">
                      <a:avLst/>
                    </a:prstGeom>
                  </pic:spPr>
                </pic:pic>
              </a:graphicData>
            </a:graphic>
          </wp:inline>
        </w:drawing>
      </w:r>
    </w:p>
    <w:p w14:paraId="2EE919A5" w14:textId="77777777" w:rsidR="00776D6D" w:rsidRPr="00CB12CF" w:rsidRDefault="00776D6D" w:rsidP="00A07812">
      <w:pPr>
        <w:bidi/>
        <w:spacing w:line="276" w:lineRule="auto"/>
        <w:jc w:val="both"/>
        <w:rPr>
          <w:rFonts w:cs="Calibri"/>
          <w:sz w:val="28"/>
          <w:szCs w:val="28"/>
          <w:lang w:bidi="fa-IR"/>
        </w:rPr>
      </w:pPr>
    </w:p>
    <w:p w14:paraId="3F8990B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ما به ترتیب به هردو کارت میدادیم ولی اینجا توی دوره اول به </w:t>
      </w:r>
      <w:r w:rsidRPr="00CB12CF">
        <w:rPr>
          <w:rFonts w:cs="Calibri"/>
          <w:sz w:val="28"/>
          <w:szCs w:val="28"/>
          <w:lang w:bidi="fa-IR"/>
        </w:rPr>
        <w:t>user</w:t>
      </w:r>
      <w:r w:rsidRPr="00CB12CF">
        <w:rPr>
          <w:rFonts w:cs="Calibri"/>
          <w:sz w:val="28"/>
          <w:szCs w:val="28"/>
          <w:rtl/>
          <w:lang w:bidi="fa-IR"/>
        </w:rPr>
        <w:t xml:space="preserve"> کارت میده بعد شروع میکنه به </w:t>
      </w:r>
      <w:r w:rsidRPr="00CB12CF">
        <w:rPr>
          <w:rFonts w:cs="Calibri"/>
          <w:sz w:val="28"/>
          <w:szCs w:val="28"/>
          <w:lang w:bidi="fa-IR"/>
        </w:rPr>
        <w:t>pc</w:t>
      </w:r>
      <w:r w:rsidRPr="00CB12CF">
        <w:rPr>
          <w:rFonts w:cs="Calibri"/>
          <w:sz w:val="28"/>
          <w:szCs w:val="28"/>
          <w:rtl/>
          <w:lang w:bidi="fa-IR"/>
        </w:rPr>
        <w:t xml:space="preserve"> کارت میده تا زمانی که </w:t>
      </w:r>
      <w:r w:rsidRPr="00CB12CF">
        <w:rPr>
          <w:rFonts w:cs="Calibri"/>
          <w:sz w:val="28"/>
          <w:szCs w:val="28"/>
          <w:lang w:bidi="fa-IR"/>
        </w:rPr>
        <w:t>pc &lt; 17</w:t>
      </w:r>
      <w:r w:rsidRPr="00CB12CF">
        <w:rPr>
          <w:rFonts w:cs="Calibri"/>
          <w:sz w:val="28"/>
          <w:szCs w:val="28"/>
          <w:rtl/>
          <w:lang w:bidi="fa-IR"/>
        </w:rPr>
        <w:t xml:space="preserve"> باشه کارت دادن ادامه داره. البته واسه زمانیه که ما گفتیم دیگه کارت نمیخوایم به عنوان </w:t>
      </w:r>
      <w:r w:rsidRPr="00CB12CF">
        <w:rPr>
          <w:rFonts w:cs="Calibri"/>
          <w:sz w:val="28"/>
          <w:szCs w:val="28"/>
          <w:lang w:bidi="fa-IR"/>
        </w:rPr>
        <w:t>user</w:t>
      </w:r>
      <w:r w:rsidRPr="00CB12CF">
        <w:rPr>
          <w:rFonts w:cs="Calibri"/>
          <w:sz w:val="28"/>
          <w:szCs w:val="28"/>
          <w:rtl/>
          <w:lang w:bidi="fa-IR"/>
        </w:rPr>
        <w:t xml:space="preserve">. یعنی کارت دادن به </w:t>
      </w:r>
      <w:r w:rsidRPr="00CB12CF">
        <w:rPr>
          <w:rFonts w:cs="Calibri"/>
          <w:sz w:val="28"/>
          <w:szCs w:val="28"/>
          <w:lang w:bidi="fa-IR"/>
        </w:rPr>
        <w:t>pc</w:t>
      </w:r>
      <w:r w:rsidRPr="00CB12CF">
        <w:rPr>
          <w:rFonts w:cs="Calibri"/>
          <w:sz w:val="28"/>
          <w:szCs w:val="28"/>
          <w:rtl/>
          <w:lang w:bidi="fa-IR"/>
        </w:rPr>
        <w:t xml:space="preserve"> بعد از </w:t>
      </w:r>
      <w:r w:rsidRPr="00CB12CF">
        <w:rPr>
          <w:rFonts w:cs="Calibri"/>
          <w:sz w:val="28"/>
          <w:szCs w:val="28"/>
          <w:lang w:bidi="fa-IR"/>
        </w:rPr>
        <w:t>user</w:t>
      </w:r>
      <w:r w:rsidRPr="00CB12CF">
        <w:rPr>
          <w:rFonts w:cs="Calibri"/>
          <w:sz w:val="28"/>
          <w:szCs w:val="28"/>
          <w:rtl/>
          <w:lang w:bidi="fa-IR"/>
        </w:rPr>
        <w:t xml:space="preserve"> اتفاق میوفته. </w:t>
      </w:r>
    </w:p>
    <w:p w14:paraId="1B821BD8"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6972F300" w14:textId="77777777" w:rsidR="00776D6D" w:rsidRPr="00CB12CF" w:rsidRDefault="00CB12CF" w:rsidP="00A07812">
      <w:pPr>
        <w:bidi/>
        <w:spacing w:line="276" w:lineRule="auto"/>
        <w:jc w:val="both"/>
        <w:rPr>
          <w:rFonts w:cs="Calibri"/>
        </w:rPr>
      </w:pPr>
      <w:bookmarkStart w:id="51" w:name="I4030914"/>
      <w:r w:rsidRPr="00CB12CF">
        <w:rPr>
          <w:rFonts w:cs="Calibri"/>
          <w:sz w:val="28"/>
          <w:szCs w:val="28"/>
          <w:rtl/>
          <w:lang w:bidi="fa-IR"/>
        </w:rPr>
        <w:lastRenderedPageBreak/>
        <w:t>ادامه</w:t>
      </w:r>
      <w:bookmarkEnd w:id="51"/>
    </w:p>
    <w:p w14:paraId="79E1366A" w14:textId="77777777" w:rsidR="00776D6D" w:rsidRPr="00CB12CF" w:rsidRDefault="00CB12CF" w:rsidP="00A07812">
      <w:pPr>
        <w:bidi/>
        <w:spacing w:line="276" w:lineRule="auto"/>
        <w:jc w:val="both"/>
        <w:rPr>
          <w:rFonts w:cs="Calibri"/>
        </w:rPr>
      </w:pPr>
      <w:r w:rsidRPr="00CB12CF">
        <w:rPr>
          <w:rFonts w:cs="Calibri"/>
          <w:sz w:val="28"/>
          <w:szCs w:val="28"/>
          <w:lang w:bidi="fa-IR"/>
        </w:rPr>
        <w:t>Day012</w:t>
      </w:r>
    </w:p>
    <w:p w14:paraId="4FF18488" w14:textId="77777777" w:rsidR="00776D6D" w:rsidRPr="00CB12CF" w:rsidRDefault="00CB12CF" w:rsidP="00A07812">
      <w:pPr>
        <w:bidi/>
        <w:spacing w:line="276" w:lineRule="auto"/>
        <w:jc w:val="both"/>
        <w:rPr>
          <w:rFonts w:cs="Calibri"/>
        </w:rPr>
      </w:pPr>
      <w:r w:rsidRPr="00CB12CF">
        <w:rPr>
          <w:rFonts w:cs="Calibri"/>
          <w:sz w:val="28"/>
          <w:szCs w:val="28"/>
          <w:lang w:bidi="fa-IR"/>
        </w:rPr>
        <w:t>Number guessing project</w:t>
      </w:r>
    </w:p>
    <w:p w14:paraId="7F763157"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درمورد </w:t>
      </w:r>
      <w:r w:rsidRPr="00CB12CF">
        <w:rPr>
          <w:rFonts w:cs="Calibri"/>
          <w:sz w:val="28"/>
          <w:szCs w:val="28"/>
          <w:lang w:bidi="fa-IR"/>
        </w:rPr>
        <w:t>Scope</w:t>
      </w:r>
      <w:r w:rsidRPr="00CB12CF">
        <w:rPr>
          <w:rFonts w:cs="Calibri"/>
          <w:sz w:val="28"/>
          <w:szCs w:val="28"/>
          <w:rtl/>
          <w:lang w:bidi="fa-IR"/>
        </w:rPr>
        <w:t xml:space="preserve"> و اهمیتش گفت.</w:t>
      </w:r>
    </w:p>
    <w:p w14:paraId="744FD1E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یادآوری مهم : برای اینکه از داخل یک </w:t>
      </w:r>
      <w:r w:rsidRPr="00CB12CF">
        <w:rPr>
          <w:rFonts w:cs="Calibri"/>
          <w:sz w:val="28"/>
          <w:szCs w:val="28"/>
          <w:lang w:bidi="fa-IR"/>
        </w:rPr>
        <w:t>function</w:t>
      </w:r>
      <w:r w:rsidRPr="00CB12CF">
        <w:rPr>
          <w:rFonts w:cs="Calibri"/>
          <w:sz w:val="28"/>
          <w:szCs w:val="28"/>
          <w:rtl/>
          <w:lang w:bidi="fa-IR"/>
        </w:rPr>
        <w:t xml:space="preserve"> بخوایم یک </w:t>
      </w:r>
      <w:r w:rsidRPr="00CB12CF">
        <w:rPr>
          <w:rFonts w:cs="Calibri"/>
          <w:sz w:val="28"/>
          <w:szCs w:val="28"/>
          <w:lang w:bidi="fa-IR"/>
        </w:rPr>
        <w:t>global var</w:t>
      </w:r>
      <w:r w:rsidRPr="00CB12CF">
        <w:rPr>
          <w:rFonts w:cs="Calibri"/>
          <w:sz w:val="28"/>
          <w:szCs w:val="28"/>
          <w:rtl/>
          <w:lang w:bidi="fa-IR"/>
        </w:rPr>
        <w:t xml:space="preserve"> رو </w:t>
      </w:r>
      <w:r w:rsidRPr="00CB12CF">
        <w:rPr>
          <w:rFonts w:cs="Calibri"/>
          <w:sz w:val="28"/>
          <w:szCs w:val="28"/>
          <w:lang w:bidi="fa-IR"/>
        </w:rPr>
        <w:t>Modify</w:t>
      </w:r>
      <w:r w:rsidRPr="00CB12CF">
        <w:rPr>
          <w:rFonts w:cs="Calibri"/>
          <w:sz w:val="28"/>
          <w:szCs w:val="28"/>
          <w:rtl/>
          <w:lang w:bidi="fa-IR"/>
        </w:rPr>
        <w:t xml:space="preserve"> کنیم باید یبار داخل </w:t>
      </w:r>
      <w:r w:rsidRPr="00CB12CF">
        <w:rPr>
          <w:rFonts w:cs="Calibri"/>
          <w:sz w:val="28"/>
          <w:szCs w:val="28"/>
          <w:lang w:bidi="fa-IR"/>
        </w:rPr>
        <w:t>Scope</w:t>
      </w:r>
      <w:r w:rsidRPr="00CB12CF">
        <w:rPr>
          <w:rFonts w:cs="Calibri"/>
          <w:sz w:val="28"/>
          <w:szCs w:val="28"/>
          <w:rtl/>
          <w:lang w:bidi="fa-IR"/>
        </w:rPr>
        <w:t xml:space="preserve"> ای که برای </w:t>
      </w:r>
      <w:r w:rsidRPr="00CB12CF">
        <w:rPr>
          <w:rFonts w:cs="Calibri"/>
          <w:sz w:val="28"/>
          <w:szCs w:val="28"/>
          <w:lang w:bidi="fa-IR"/>
        </w:rPr>
        <w:t>function</w:t>
      </w:r>
      <w:r w:rsidRPr="00CB12CF">
        <w:rPr>
          <w:rFonts w:cs="Calibri"/>
          <w:sz w:val="28"/>
          <w:szCs w:val="28"/>
          <w:rtl/>
          <w:lang w:bidi="fa-IR"/>
        </w:rPr>
        <w:t xml:space="preserve"> داریم ذکر کنیم که یک متغیری هست به این نام و </w:t>
      </w:r>
      <w:r w:rsidRPr="00CB12CF">
        <w:rPr>
          <w:rFonts w:cs="Calibri"/>
          <w:sz w:val="28"/>
          <w:szCs w:val="28"/>
          <w:lang w:bidi="fa-IR"/>
        </w:rPr>
        <w:t>global</w:t>
      </w:r>
      <w:r w:rsidRPr="00CB12CF">
        <w:rPr>
          <w:rFonts w:cs="Calibri"/>
          <w:sz w:val="28"/>
          <w:szCs w:val="28"/>
          <w:rtl/>
          <w:lang w:bidi="fa-IR"/>
        </w:rPr>
        <w:t xml:space="preserve"> هست و ما میخوایم اون رو تغیر بدیم. که میشه </w:t>
      </w:r>
      <w:r w:rsidRPr="00CB12CF">
        <w:rPr>
          <w:rFonts w:cs="Calibri"/>
          <w:sz w:val="28"/>
          <w:szCs w:val="28"/>
          <w:lang w:bidi="fa-IR"/>
        </w:rPr>
        <w:t>global variable_name</w:t>
      </w:r>
      <w:r w:rsidRPr="00CB12CF">
        <w:rPr>
          <w:rFonts w:cs="Calibri"/>
          <w:sz w:val="28"/>
          <w:szCs w:val="28"/>
          <w:rtl/>
          <w:lang w:bidi="fa-IR"/>
        </w:rPr>
        <w:t xml:space="preserve"> و این باید داخل </w:t>
      </w:r>
      <w:r w:rsidRPr="00CB12CF">
        <w:rPr>
          <w:rFonts w:cs="Calibri"/>
          <w:sz w:val="28"/>
          <w:szCs w:val="28"/>
          <w:lang w:bidi="fa-IR"/>
        </w:rPr>
        <w:t>scope</w:t>
      </w:r>
      <w:r w:rsidRPr="00CB12CF">
        <w:rPr>
          <w:rFonts w:cs="Calibri"/>
          <w:sz w:val="28"/>
          <w:szCs w:val="28"/>
          <w:rtl/>
          <w:lang w:bidi="fa-IR"/>
        </w:rPr>
        <w:t xml:space="preserve"> باشه. </w:t>
      </w:r>
    </w:p>
    <w:p w14:paraId="3535BD6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-البته میگه که اینکارو نکنیم بهتره، چون باعث باگ میشه و دیباگ کردنش سخته . اگر خواستیم </w:t>
      </w:r>
      <w:r w:rsidRPr="00CB12CF">
        <w:rPr>
          <w:rFonts w:cs="Calibri"/>
          <w:sz w:val="28"/>
          <w:szCs w:val="28"/>
          <w:lang w:bidi="fa-IR"/>
        </w:rPr>
        <w:t>Modify</w:t>
      </w:r>
      <w:r w:rsidRPr="00CB12CF">
        <w:rPr>
          <w:rFonts w:cs="Calibri"/>
          <w:sz w:val="28"/>
          <w:szCs w:val="28"/>
          <w:rtl/>
          <w:lang w:bidi="fa-IR"/>
        </w:rPr>
        <w:t xml:space="preserve"> انجام بدیم روی یچیز </w:t>
      </w:r>
      <w:r w:rsidRPr="00CB12CF">
        <w:rPr>
          <w:rFonts w:cs="Calibri"/>
          <w:sz w:val="28"/>
          <w:szCs w:val="28"/>
          <w:lang w:bidi="fa-IR"/>
        </w:rPr>
        <w:t>global</w:t>
      </w:r>
      <w:r w:rsidRPr="00CB12CF">
        <w:rPr>
          <w:rFonts w:cs="Calibri"/>
          <w:sz w:val="28"/>
          <w:szCs w:val="28"/>
          <w:rtl/>
          <w:lang w:bidi="fa-IR"/>
        </w:rPr>
        <w:t xml:space="preserve"> با </w:t>
      </w:r>
      <w:r w:rsidRPr="00CB12CF">
        <w:rPr>
          <w:rFonts w:cs="Calibri"/>
          <w:sz w:val="28"/>
          <w:szCs w:val="28"/>
          <w:lang w:bidi="fa-IR"/>
        </w:rPr>
        <w:t>Function</w:t>
      </w:r>
      <w:r w:rsidRPr="00CB12CF">
        <w:rPr>
          <w:rFonts w:cs="Calibri"/>
          <w:sz w:val="28"/>
          <w:szCs w:val="28"/>
          <w:rtl/>
          <w:lang w:bidi="fa-IR"/>
        </w:rPr>
        <w:t xml:space="preserve"> بهتره از </w:t>
      </w:r>
      <w:r w:rsidRPr="00CB12CF">
        <w:rPr>
          <w:rFonts w:cs="Calibri"/>
          <w:sz w:val="28"/>
          <w:szCs w:val="28"/>
          <w:lang w:bidi="fa-IR"/>
        </w:rPr>
        <w:t>return</w:t>
      </w:r>
      <w:r w:rsidRPr="00CB12CF">
        <w:rPr>
          <w:rFonts w:cs="Calibri"/>
          <w:sz w:val="28"/>
          <w:szCs w:val="28"/>
          <w:rtl/>
          <w:lang w:bidi="fa-IR"/>
        </w:rPr>
        <w:t xml:space="preserve"> استفاده کنیم و یجوری </w:t>
      </w:r>
      <w:r w:rsidRPr="00CB12CF">
        <w:rPr>
          <w:rFonts w:cs="Calibri"/>
          <w:sz w:val="28"/>
          <w:szCs w:val="28"/>
          <w:lang w:bidi="fa-IR"/>
        </w:rPr>
        <w:t>return</w:t>
      </w:r>
      <w:r w:rsidRPr="00CB12CF">
        <w:rPr>
          <w:rFonts w:cs="Calibri"/>
          <w:sz w:val="28"/>
          <w:szCs w:val="28"/>
          <w:rtl/>
          <w:lang w:bidi="fa-IR"/>
        </w:rPr>
        <w:t xml:space="preserve"> کنیم که وقتی برابر با اون متغیر قرارش میدیم اون </w:t>
      </w:r>
      <w:r w:rsidRPr="00CB12CF">
        <w:rPr>
          <w:rFonts w:cs="Calibri"/>
          <w:sz w:val="28"/>
          <w:szCs w:val="28"/>
          <w:lang w:bidi="fa-IR"/>
        </w:rPr>
        <w:t>Functionality</w:t>
      </w:r>
      <w:r w:rsidRPr="00CB12CF">
        <w:rPr>
          <w:rFonts w:cs="Calibri"/>
          <w:sz w:val="28"/>
          <w:szCs w:val="28"/>
          <w:rtl/>
          <w:lang w:bidi="fa-IR"/>
        </w:rPr>
        <w:t xml:space="preserve"> ای رو داشته باشه که میخوایم . ولی درمورد </w:t>
      </w:r>
      <w:r w:rsidRPr="00CB12CF">
        <w:rPr>
          <w:rFonts w:cs="Calibri"/>
          <w:sz w:val="28"/>
          <w:szCs w:val="28"/>
          <w:lang w:bidi="fa-IR"/>
        </w:rPr>
        <w:t>const variable</w:t>
      </w:r>
      <w:r w:rsidRPr="00CB12CF">
        <w:rPr>
          <w:rFonts w:cs="Calibri"/>
          <w:sz w:val="28"/>
          <w:szCs w:val="28"/>
          <w:rtl/>
          <w:lang w:bidi="fa-IR"/>
        </w:rPr>
        <w:t xml:space="preserve"> فرق میکنه . </w:t>
      </w:r>
    </w:p>
    <w:p w14:paraId="69B0E55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w:t>
      </w:r>
      <w:r w:rsidRPr="00CB12CF">
        <w:rPr>
          <w:rFonts w:cs="Calibri"/>
          <w:sz w:val="28"/>
          <w:szCs w:val="28"/>
          <w:lang w:bidi="fa-IR"/>
        </w:rPr>
        <w:t>Const</w:t>
      </w:r>
      <w:r w:rsidRPr="00CB12CF">
        <w:rPr>
          <w:rFonts w:cs="Calibri"/>
          <w:sz w:val="28"/>
          <w:szCs w:val="28"/>
          <w:rtl/>
          <w:lang w:bidi="fa-IR"/>
        </w:rPr>
        <w:t xml:space="preserve"> چیزیه که </w:t>
      </w:r>
      <w:r w:rsidRPr="00CB12CF">
        <w:rPr>
          <w:rFonts w:cs="Calibri"/>
          <w:sz w:val="28"/>
          <w:szCs w:val="28"/>
          <w:lang w:bidi="fa-IR"/>
        </w:rPr>
        <w:t>define</w:t>
      </w:r>
      <w:r w:rsidRPr="00CB12CF">
        <w:rPr>
          <w:rFonts w:cs="Calibri"/>
          <w:sz w:val="28"/>
          <w:szCs w:val="28"/>
          <w:rtl/>
          <w:lang w:bidi="fa-IR"/>
        </w:rPr>
        <w:t xml:space="preserve"> میکنیم و نمیخوایم که تغیرش بدیم . در این صورت میتونیم </w:t>
      </w:r>
      <w:r w:rsidRPr="00CB12CF">
        <w:rPr>
          <w:rFonts w:cs="Calibri"/>
          <w:sz w:val="28"/>
          <w:szCs w:val="28"/>
          <w:lang w:bidi="fa-IR"/>
        </w:rPr>
        <w:t>global</w:t>
      </w:r>
      <w:r w:rsidRPr="00CB12CF">
        <w:rPr>
          <w:rFonts w:cs="Calibri"/>
          <w:sz w:val="28"/>
          <w:szCs w:val="28"/>
          <w:rtl/>
          <w:lang w:bidi="fa-IR"/>
        </w:rPr>
        <w:t xml:space="preserve"> رو اعلام کنیم ولی باید این رو یادمون باشه که تغیر دادنش ممکنه، یعنی مثل باقی زبان ها نیست که نشه تغیرش داد، عملا همون متغیر عادیه. ولی با حروف بزرگ نوشته میشه که یادِ خودمون بمونه که این </w:t>
      </w:r>
      <w:r w:rsidRPr="00CB12CF">
        <w:rPr>
          <w:rFonts w:cs="Calibri"/>
          <w:sz w:val="28"/>
          <w:szCs w:val="28"/>
          <w:lang w:bidi="fa-IR"/>
        </w:rPr>
        <w:t>const</w:t>
      </w:r>
      <w:r w:rsidRPr="00CB12CF">
        <w:rPr>
          <w:rFonts w:cs="Calibri"/>
          <w:sz w:val="28"/>
          <w:szCs w:val="28"/>
          <w:rtl/>
          <w:lang w:bidi="fa-IR"/>
        </w:rPr>
        <w:t xml:space="preserve"> عه .  (</w:t>
      </w:r>
      <w:r w:rsidRPr="00CB12CF">
        <w:rPr>
          <w:rFonts w:cs="Calibri"/>
          <w:sz w:val="18"/>
          <w:szCs w:val="18"/>
          <w:rtl/>
          <w:lang w:bidi="fa-IR"/>
        </w:rPr>
        <w:t xml:space="preserve">و اینطوری هم هست که </w:t>
      </w:r>
      <w:r w:rsidRPr="00CB12CF">
        <w:rPr>
          <w:rFonts w:cs="Calibri"/>
          <w:sz w:val="18"/>
          <w:szCs w:val="18"/>
          <w:lang w:bidi="fa-IR"/>
        </w:rPr>
        <w:t>const</w:t>
      </w:r>
      <w:r w:rsidRPr="00CB12CF">
        <w:rPr>
          <w:rFonts w:cs="Calibri"/>
          <w:sz w:val="18"/>
          <w:szCs w:val="18"/>
          <w:rtl/>
          <w:lang w:bidi="fa-IR"/>
        </w:rPr>
        <w:t xml:space="preserve"> میسازی و داخل </w:t>
      </w:r>
      <w:r w:rsidRPr="00CB12CF">
        <w:rPr>
          <w:rFonts w:cs="Calibri"/>
          <w:sz w:val="18"/>
          <w:szCs w:val="18"/>
          <w:lang w:bidi="fa-IR"/>
        </w:rPr>
        <w:t>function</w:t>
      </w:r>
      <w:r w:rsidRPr="00CB12CF">
        <w:rPr>
          <w:rFonts w:cs="Calibri"/>
          <w:sz w:val="18"/>
          <w:szCs w:val="18"/>
          <w:rtl/>
          <w:lang w:bidi="fa-IR"/>
        </w:rPr>
        <w:t xml:space="preserve"> ها اگر خواستی استفاده کنی </w:t>
      </w:r>
      <w:r w:rsidRPr="00CB12CF">
        <w:rPr>
          <w:rFonts w:cs="Calibri"/>
          <w:sz w:val="18"/>
          <w:szCs w:val="18"/>
          <w:lang w:bidi="fa-IR"/>
        </w:rPr>
        <w:t>global</w:t>
      </w:r>
      <w:r w:rsidRPr="00CB12CF">
        <w:rPr>
          <w:rFonts w:cs="Calibri"/>
          <w:sz w:val="18"/>
          <w:szCs w:val="18"/>
          <w:rtl/>
          <w:lang w:bidi="fa-IR"/>
        </w:rPr>
        <w:t xml:space="preserve"> میزاری پشتش و تمام. هر بلایی هم داخل سرش بیاری هرجایی برای ابتدا نوشتی ایجادش کردی اونجا هم در نظر گرفته میشه. </w:t>
      </w:r>
      <w:r w:rsidRPr="00CB12CF">
        <w:rPr>
          <w:rFonts w:cs="Calibri"/>
          <w:sz w:val="28"/>
          <w:szCs w:val="28"/>
          <w:rtl/>
          <w:lang w:bidi="fa-IR"/>
        </w:rPr>
        <w:t>)</w:t>
      </w:r>
    </w:p>
    <w:p w14:paraId="425A7C1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-علاوه بر اون سایت که برای </w:t>
      </w:r>
      <w:r w:rsidRPr="00CB12CF">
        <w:rPr>
          <w:rFonts w:cs="Calibri"/>
          <w:sz w:val="28"/>
          <w:szCs w:val="28"/>
          <w:lang w:bidi="fa-IR"/>
        </w:rPr>
        <w:t>ascii art</w:t>
      </w:r>
      <w:r w:rsidRPr="00CB12CF">
        <w:rPr>
          <w:rFonts w:cs="Calibri"/>
          <w:sz w:val="28"/>
          <w:szCs w:val="28"/>
          <w:rtl/>
          <w:lang w:bidi="fa-IR"/>
        </w:rPr>
        <w:t xml:space="preserve"> معرفی کرد که حاضر آماده بود ، این سایته هم هست: </w:t>
      </w:r>
    </w:p>
    <w:p w14:paraId="24585202" w14:textId="77777777" w:rsidR="00776D6D" w:rsidRPr="00CB12CF" w:rsidRDefault="002B7A0B" w:rsidP="00A07812">
      <w:pPr>
        <w:bidi/>
        <w:spacing w:line="276" w:lineRule="auto"/>
        <w:jc w:val="both"/>
        <w:rPr>
          <w:rFonts w:cs="Calibri"/>
        </w:rPr>
      </w:pPr>
      <w:hyperlink r:id="rId35" w:anchor="p=display&amp;f=Ghost&amp;t=Type%20Something%20" w:history="1">
        <w:r w:rsidR="00CB12CF" w:rsidRPr="00CB12CF">
          <w:rPr>
            <w:rStyle w:val="Hyperlink"/>
            <w:rFonts w:cs="Calibri"/>
            <w:sz w:val="28"/>
            <w:szCs w:val="28"/>
            <w:lang w:bidi="fa-IR"/>
          </w:rPr>
          <w:t>https://patorjk.com/software/taag/#p=display&amp;f=Ghost&amp;t=Type%20Something%20</w:t>
        </w:r>
      </w:hyperlink>
    </w:p>
    <w:p w14:paraId="6B4ED8A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که میشه بری هرچیزی که مینویسی رو برات </w:t>
      </w:r>
      <w:r w:rsidRPr="00CB12CF">
        <w:rPr>
          <w:rFonts w:cs="Calibri"/>
          <w:sz w:val="28"/>
          <w:szCs w:val="28"/>
          <w:lang w:bidi="fa-IR"/>
        </w:rPr>
        <w:t>ascii art</w:t>
      </w:r>
      <w:r w:rsidRPr="00CB12CF">
        <w:rPr>
          <w:rFonts w:cs="Calibri"/>
          <w:sz w:val="28"/>
          <w:szCs w:val="28"/>
          <w:rtl/>
          <w:lang w:bidi="fa-IR"/>
        </w:rPr>
        <w:t xml:space="preserve"> کنه بهت بده </w:t>
      </w:r>
    </w:p>
    <w:p w14:paraId="4ADAC59A" w14:textId="77777777" w:rsidR="00776D6D" w:rsidRPr="00CB12CF" w:rsidRDefault="00776D6D" w:rsidP="00A07812">
      <w:pPr>
        <w:bidi/>
        <w:spacing w:line="276" w:lineRule="auto"/>
        <w:jc w:val="both"/>
        <w:rPr>
          <w:rFonts w:cs="Calibri"/>
          <w:sz w:val="28"/>
          <w:szCs w:val="28"/>
          <w:lang w:bidi="fa-IR"/>
        </w:rPr>
      </w:pPr>
    </w:p>
    <w:p w14:paraId="45DB88A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انتهای </w:t>
      </w:r>
      <w:r w:rsidRPr="00CB12CF">
        <w:rPr>
          <w:rFonts w:cs="Calibri"/>
          <w:sz w:val="28"/>
          <w:szCs w:val="28"/>
          <w:lang w:bidi="fa-IR"/>
        </w:rPr>
        <w:t>day012</w:t>
      </w:r>
    </w:p>
    <w:p w14:paraId="121725A0" w14:textId="77777777" w:rsidR="00776D6D" w:rsidRPr="00CB12CF" w:rsidRDefault="00776D6D" w:rsidP="00A07812">
      <w:pPr>
        <w:bidi/>
        <w:spacing w:line="276" w:lineRule="auto"/>
        <w:jc w:val="both"/>
        <w:rPr>
          <w:rFonts w:cs="Calibri"/>
          <w:sz w:val="28"/>
          <w:szCs w:val="28"/>
          <w:lang w:bidi="fa-IR"/>
        </w:rPr>
      </w:pPr>
    </w:p>
    <w:p w14:paraId="1D0B1743"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4D88184A" w14:textId="77777777" w:rsidR="00776D6D" w:rsidRPr="00CB12CF" w:rsidRDefault="00CB12CF" w:rsidP="00A07812">
      <w:pPr>
        <w:bidi/>
        <w:spacing w:line="276" w:lineRule="auto"/>
        <w:jc w:val="both"/>
        <w:rPr>
          <w:rFonts w:cs="Calibri"/>
        </w:rPr>
      </w:pPr>
      <w:bookmarkStart w:id="52" w:name="I4030915"/>
      <w:r w:rsidRPr="00CB12CF">
        <w:rPr>
          <w:rFonts w:cs="Calibri"/>
          <w:sz w:val="28"/>
          <w:szCs w:val="28"/>
          <w:rtl/>
          <w:lang w:bidi="fa-IR"/>
        </w:rPr>
        <w:lastRenderedPageBreak/>
        <w:t>ادامه</w:t>
      </w:r>
      <w:bookmarkEnd w:id="52"/>
    </w:p>
    <w:p w14:paraId="7918BC80" w14:textId="77777777" w:rsidR="00776D6D" w:rsidRPr="00CB12CF" w:rsidRDefault="00CB12CF" w:rsidP="00A07812">
      <w:pPr>
        <w:bidi/>
        <w:spacing w:line="276" w:lineRule="auto"/>
        <w:jc w:val="both"/>
        <w:rPr>
          <w:rFonts w:cs="Calibri"/>
        </w:rPr>
      </w:pPr>
      <w:r w:rsidRPr="00CB12CF">
        <w:rPr>
          <w:rFonts w:cs="Calibri"/>
          <w:sz w:val="28"/>
          <w:szCs w:val="28"/>
          <w:lang w:bidi="fa-IR"/>
        </w:rPr>
        <w:t>Day013</w:t>
      </w:r>
    </w:p>
    <w:p w14:paraId="450470B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درمورد روش های </w:t>
      </w:r>
      <w:r w:rsidRPr="00CB12CF">
        <w:rPr>
          <w:rFonts w:cs="Calibri"/>
          <w:sz w:val="28"/>
          <w:szCs w:val="28"/>
          <w:lang w:bidi="fa-IR"/>
        </w:rPr>
        <w:t>debug</w:t>
      </w:r>
      <w:r w:rsidRPr="00CB12CF">
        <w:rPr>
          <w:rFonts w:cs="Calibri"/>
          <w:sz w:val="28"/>
          <w:szCs w:val="28"/>
          <w:rtl/>
          <w:lang w:bidi="fa-IR"/>
        </w:rPr>
        <w:t xml:space="preserve"> داره صحبت میکنه. چطور مشکل رو حل کنیم. </w:t>
      </w:r>
    </w:p>
    <w:p w14:paraId="5665CE69" w14:textId="77777777" w:rsidR="00776D6D" w:rsidRPr="00CB12CF" w:rsidRDefault="00CB12CF" w:rsidP="00A07812">
      <w:pPr>
        <w:bidi/>
        <w:spacing w:line="276" w:lineRule="auto"/>
        <w:jc w:val="both"/>
        <w:rPr>
          <w:rFonts w:cs="Calibri"/>
        </w:rPr>
      </w:pPr>
      <w:r w:rsidRPr="00CB12CF">
        <w:rPr>
          <w:rFonts w:cs="Calibri"/>
          <w:sz w:val="28"/>
          <w:szCs w:val="28"/>
          <w:lang w:bidi="fa-IR"/>
        </w:rPr>
        <w:t>1</w:t>
      </w:r>
      <w:r w:rsidRPr="00CB12CF">
        <w:rPr>
          <w:rFonts w:cs="Calibri"/>
          <w:sz w:val="28"/>
          <w:szCs w:val="28"/>
          <w:rtl/>
          <w:lang w:bidi="fa-IR"/>
        </w:rPr>
        <w:t>.اگر مشکل دارید، اول باید سعی کنیم مشکل رو توضیح بدیم برای خودمون و برای خودمون حداقل روشن کنیم که قضیه از چه قراره. جمله ای که گفت : (</w:t>
      </w:r>
      <w:r w:rsidRPr="00C86746">
        <w:rPr>
          <w:rFonts w:cs="Calibri"/>
          <w:sz w:val="28"/>
          <w:szCs w:val="28"/>
          <w:u w:val="single"/>
          <w:rtl/>
          <w:lang w:bidi="fa-IR"/>
          <w:rPrChange w:id="53" w:author="Microsoft account" w:date="2025-09-16T11:10:00Z">
            <w:rPr>
              <w:rFonts w:cs="Calibri"/>
              <w:sz w:val="28"/>
              <w:szCs w:val="28"/>
              <w:rtl/>
              <w:lang w:bidi="fa-IR"/>
            </w:rPr>
          </w:rPrChange>
        </w:rPr>
        <w:t>تقر</w:t>
      </w:r>
      <w:r w:rsidRPr="00C86746">
        <w:rPr>
          <w:rFonts w:cs="Calibri" w:hint="cs"/>
          <w:sz w:val="28"/>
          <w:szCs w:val="28"/>
          <w:u w:val="single"/>
          <w:rtl/>
          <w:lang w:bidi="fa-IR"/>
          <w:rPrChange w:id="54" w:author="Microsoft account" w:date="2025-09-16T11:10:00Z">
            <w:rPr>
              <w:rFonts w:cs="Calibri" w:hint="cs"/>
              <w:sz w:val="28"/>
              <w:szCs w:val="28"/>
              <w:rtl/>
              <w:lang w:bidi="fa-IR"/>
            </w:rPr>
          </w:rPrChange>
        </w:rPr>
        <w:t>ی</w:t>
      </w:r>
      <w:r w:rsidRPr="00C86746">
        <w:rPr>
          <w:rFonts w:cs="Calibri" w:hint="eastAsia"/>
          <w:sz w:val="28"/>
          <w:szCs w:val="28"/>
          <w:u w:val="single"/>
          <w:rtl/>
          <w:lang w:bidi="fa-IR"/>
          <w:rPrChange w:id="55" w:author="Microsoft account" w:date="2025-09-16T11:10:00Z">
            <w:rPr>
              <w:rFonts w:cs="Calibri" w:hint="eastAsia"/>
              <w:sz w:val="28"/>
              <w:szCs w:val="28"/>
              <w:rtl/>
              <w:lang w:bidi="fa-IR"/>
            </w:rPr>
          </w:rPrChange>
        </w:rPr>
        <w:t>با</w:t>
      </w:r>
      <w:r w:rsidRPr="00C86746">
        <w:rPr>
          <w:rFonts w:cs="Calibri"/>
          <w:sz w:val="28"/>
          <w:szCs w:val="28"/>
          <w:u w:val="single"/>
          <w:rtl/>
          <w:lang w:bidi="fa-IR"/>
          <w:rPrChange w:id="56"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57" w:author="Microsoft account" w:date="2025-09-16T11:10:00Z">
            <w:rPr>
              <w:rFonts w:cs="Calibri" w:hint="eastAsia"/>
              <w:sz w:val="28"/>
              <w:szCs w:val="28"/>
              <w:rtl/>
              <w:lang w:bidi="fa-IR"/>
            </w:rPr>
          </w:rPrChange>
        </w:rPr>
        <w:t>غ</w:t>
      </w:r>
      <w:r w:rsidRPr="00C86746">
        <w:rPr>
          <w:rFonts w:cs="Calibri" w:hint="cs"/>
          <w:sz w:val="28"/>
          <w:szCs w:val="28"/>
          <w:u w:val="single"/>
          <w:rtl/>
          <w:lang w:bidi="fa-IR"/>
          <w:rPrChange w:id="58" w:author="Microsoft account" w:date="2025-09-16T11:10:00Z">
            <w:rPr>
              <w:rFonts w:cs="Calibri" w:hint="cs"/>
              <w:sz w:val="28"/>
              <w:szCs w:val="28"/>
              <w:rtl/>
              <w:lang w:bidi="fa-IR"/>
            </w:rPr>
          </w:rPrChange>
        </w:rPr>
        <w:t>ی</w:t>
      </w:r>
      <w:r w:rsidRPr="00C86746">
        <w:rPr>
          <w:rFonts w:cs="Calibri" w:hint="eastAsia"/>
          <w:sz w:val="28"/>
          <w:szCs w:val="28"/>
          <w:u w:val="single"/>
          <w:rtl/>
          <w:lang w:bidi="fa-IR"/>
          <w:rPrChange w:id="59" w:author="Microsoft account" w:date="2025-09-16T11:10:00Z">
            <w:rPr>
              <w:rFonts w:cs="Calibri" w:hint="eastAsia"/>
              <w:sz w:val="28"/>
              <w:szCs w:val="28"/>
              <w:rtl/>
              <w:lang w:bidi="fa-IR"/>
            </w:rPr>
          </w:rPrChange>
        </w:rPr>
        <w:t>ر</w:t>
      </w:r>
      <w:r w:rsidRPr="00C86746">
        <w:rPr>
          <w:rFonts w:cs="Calibri"/>
          <w:sz w:val="28"/>
          <w:szCs w:val="28"/>
          <w:u w:val="single"/>
          <w:rtl/>
          <w:lang w:bidi="fa-IR"/>
          <w:rPrChange w:id="60"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61" w:author="Microsoft account" w:date="2025-09-16T11:10:00Z">
            <w:rPr>
              <w:rFonts w:cs="Calibri" w:hint="eastAsia"/>
              <w:sz w:val="28"/>
              <w:szCs w:val="28"/>
              <w:rtl/>
              <w:lang w:bidi="fa-IR"/>
            </w:rPr>
          </w:rPrChange>
        </w:rPr>
        <w:t>ممکنه</w:t>
      </w:r>
      <w:r w:rsidRPr="00C86746">
        <w:rPr>
          <w:rFonts w:cs="Calibri"/>
          <w:sz w:val="28"/>
          <w:szCs w:val="28"/>
          <w:u w:val="single"/>
          <w:rtl/>
          <w:lang w:bidi="fa-IR"/>
          <w:rPrChange w:id="62"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63" w:author="Microsoft account" w:date="2025-09-16T11:10:00Z">
            <w:rPr>
              <w:rFonts w:cs="Calibri" w:hint="eastAsia"/>
              <w:sz w:val="28"/>
              <w:szCs w:val="28"/>
              <w:rtl/>
              <w:lang w:bidi="fa-IR"/>
            </w:rPr>
          </w:rPrChange>
        </w:rPr>
        <w:t>وقت</w:t>
      </w:r>
      <w:r w:rsidRPr="00C86746">
        <w:rPr>
          <w:rFonts w:cs="Calibri" w:hint="cs"/>
          <w:sz w:val="28"/>
          <w:szCs w:val="28"/>
          <w:u w:val="single"/>
          <w:rtl/>
          <w:lang w:bidi="fa-IR"/>
          <w:rPrChange w:id="64" w:author="Microsoft account" w:date="2025-09-16T11:10:00Z">
            <w:rPr>
              <w:rFonts w:cs="Calibri" w:hint="cs"/>
              <w:sz w:val="28"/>
              <w:szCs w:val="28"/>
              <w:rtl/>
              <w:lang w:bidi="fa-IR"/>
            </w:rPr>
          </w:rPrChange>
        </w:rPr>
        <w:t>ی</w:t>
      </w:r>
      <w:r w:rsidRPr="00C86746">
        <w:rPr>
          <w:rFonts w:cs="Calibri"/>
          <w:sz w:val="28"/>
          <w:szCs w:val="28"/>
          <w:u w:val="single"/>
          <w:rtl/>
          <w:lang w:bidi="fa-IR"/>
          <w:rPrChange w:id="65"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66" w:author="Microsoft account" w:date="2025-09-16T11:10:00Z">
            <w:rPr>
              <w:rFonts w:cs="Calibri" w:hint="eastAsia"/>
              <w:sz w:val="28"/>
              <w:szCs w:val="28"/>
              <w:rtl/>
              <w:lang w:bidi="fa-IR"/>
            </w:rPr>
          </w:rPrChange>
        </w:rPr>
        <w:t>که</w:t>
      </w:r>
      <w:r w:rsidRPr="00C86746">
        <w:rPr>
          <w:rFonts w:cs="Calibri"/>
          <w:sz w:val="28"/>
          <w:szCs w:val="28"/>
          <w:u w:val="single"/>
          <w:rtl/>
          <w:lang w:bidi="fa-IR"/>
          <w:rPrChange w:id="67"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68" w:author="Microsoft account" w:date="2025-09-16T11:10:00Z">
            <w:rPr>
              <w:rFonts w:cs="Calibri" w:hint="eastAsia"/>
              <w:sz w:val="28"/>
              <w:szCs w:val="28"/>
              <w:rtl/>
              <w:lang w:bidi="fa-IR"/>
            </w:rPr>
          </w:rPrChange>
        </w:rPr>
        <w:t>خودتون</w:t>
      </w:r>
      <w:r w:rsidRPr="00C86746">
        <w:rPr>
          <w:rFonts w:cs="Calibri"/>
          <w:sz w:val="28"/>
          <w:szCs w:val="28"/>
          <w:u w:val="single"/>
          <w:rtl/>
          <w:lang w:bidi="fa-IR"/>
          <w:rPrChange w:id="69"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70" w:author="Microsoft account" w:date="2025-09-16T11:10:00Z">
            <w:rPr>
              <w:rFonts w:cs="Calibri" w:hint="eastAsia"/>
              <w:sz w:val="28"/>
              <w:szCs w:val="28"/>
              <w:rtl/>
              <w:lang w:bidi="fa-IR"/>
            </w:rPr>
          </w:rPrChange>
        </w:rPr>
        <w:t>از</w:t>
      </w:r>
      <w:r w:rsidRPr="00C86746">
        <w:rPr>
          <w:rFonts w:cs="Calibri"/>
          <w:sz w:val="28"/>
          <w:szCs w:val="28"/>
          <w:u w:val="single"/>
          <w:rtl/>
          <w:lang w:bidi="fa-IR"/>
          <w:rPrChange w:id="71"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72" w:author="Microsoft account" w:date="2025-09-16T11:10:00Z">
            <w:rPr>
              <w:rFonts w:cs="Calibri" w:hint="eastAsia"/>
              <w:sz w:val="28"/>
              <w:szCs w:val="28"/>
              <w:rtl/>
              <w:lang w:bidi="fa-IR"/>
            </w:rPr>
          </w:rPrChange>
        </w:rPr>
        <w:t>مشکل</w:t>
      </w:r>
      <w:r w:rsidRPr="00C86746">
        <w:rPr>
          <w:rFonts w:cs="Calibri"/>
          <w:sz w:val="28"/>
          <w:szCs w:val="28"/>
          <w:u w:val="single"/>
          <w:rtl/>
          <w:lang w:bidi="fa-IR"/>
          <w:rPrChange w:id="73"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74" w:author="Microsoft account" w:date="2025-09-16T11:10:00Z">
            <w:rPr>
              <w:rFonts w:cs="Calibri" w:hint="eastAsia"/>
              <w:sz w:val="28"/>
              <w:szCs w:val="28"/>
              <w:rtl/>
              <w:lang w:bidi="fa-IR"/>
            </w:rPr>
          </w:rPrChange>
        </w:rPr>
        <w:t>خبر</w:t>
      </w:r>
      <w:r w:rsidRPr="00C86746">
        <w:rPr>
          <w:rFonts w:cs="Calibri"/>
          <w:sz w:val="28"/>
          <w:szCs w:val="28"/>
          <w:u w:val="single"/>
          <w:rtl/>
          <w:lang w:bidi="fa-IR"/>
          <w:rPrChange w:id="75"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76" w:author="Microsoft account" w:date="2025-09-16T11:10:00Z">
            <w:rPr>
              <w:rFonts w:cs="Calibri" w:hint="eastAsia"/>
              <w:sz w:val="28"/>
              <w:szCs w:val="28"/>
              <w:rtl/>
              <w:lang w:bidi="fa-IR"/>
            </w:rPr>
          </w:rPrChange>
        </w:rPr>
        <w:t>ندار</w:t>
      </w:r>
      <w:r w:rsidRPr="00C86746">
        <w:rPr>
          <w:rFonts w:cs="Calibri" w:hint="cs"/>
          <w:sz w:val="28"/>
          <w:szCs w:val="28"/>
          <w:u w:val="single"/>
          <w:rtl/>
          <w:lang w:bidi="fa-IR"/>
          <w:rPrChange w:id="77" w:author="Microsoft account" w:date="2025-09-16T11:10:00Z">
            <w:rPr>
              <w:rFonts w:cs="Calibri" w:hint="cs"/>
              <w:sz w:val="28"/>
              <w:szCs w:val="28"/>
              <w:rtl/>
              <w:lang w:bidi="fa-IR"/>
            </w:rPr>
          </w:rPrChange>
        </w:rPr>
        <w:t>ی</w:t>
      </w:r>
      <w:r w:rsidRPr="00C86746">
        <w:rPr>
          <w:rFonts w:cs="Calibri" w:hint="eastAsia"/>
          <w:sz w:val="28"/>
          <w:szCs w:val="28"/>
          <w:u w:val="single"/>
          <w:rtl/>
          <w:lang w:bidi="fa-IR"/>
          <w:rPrChange w:id="78" w:author="Microsoft account" w:date="2025-09-16T11:10:00Z">
            <w:rPr>
              <w:rFonts w:cs="Calibri" w:hint="eastAsia"/>
              <w:sz w:val="28"/>
              <w:szCs w:val="28"/>
              <w:rtl/>
              <w:lang w:bidi="fa-IR"/>
            </w:rPr>
          </w:rPrChange>
        </w:rPr>
        <w:t>د</w:t>
      </w:r>
      <w:r w:rsidRPr="00C86746">
        <w:rPr>
          <w:rFonts w:cs="Calibri"/>
          <w:sz w:val="28"/>
          <w:szCs w:val="28"/>
          <w:u w:val="single"/>
          <w:rtl/>
          <w:lang w:bidi="fa-IR"/>
          <w:rPrChange w:id="79"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80" w:author="Microsoft account" w:date="2025-09-16T11:10:00Z">
            <w:rPr>
              <w:rFonts w:cs="Calibri" w:hint="eastAsia"/>
              <w:sz w:val="28"/>
              <w:szCs w:val="28"/>
              <w:rtl/>
              <w:lang w:bidi="fa-IR"/>
            </w:rPr>
          </w:rPrChange>
        </w:rPr>
        <w:t>بتون</w:t>
      </w:r>
      <w:r w:rsidRPr="00C86746">
        <w:rPr>
          <w:rFonts w:cs="Calibri" w:hint="cs"/>
          <w:sz w:val="28"/>
          <w:szCs w:val="28"/>
          <w:u w:val="single"/>
          <w:rtl/>
          <w:lang w:bidi="fa-IR"/>
          <w:rPrChange w:id="81" w:author="Microsoft account" w:date="2025-09-16T11:10:00Z">
            <w:rPr>
              <w:rFonts w:cs="Calibri" w:hint="cs"/>
              <w:sz w:val="28"/>
              <w:szCs w:val="28"/>
              <w:rtl/>
              <w:lang w:bidi="fa-IR"/>
            </w:rPr>
          </w:rPrChange>
        </w:rPr>
        <w:t>ی</w:t>
      </w:r>
      <w:r w:rsidRPr="00C86746">
        <w:rPr>
          <w:rFonts w:cs="Calibri" w:hint="eastAsia"/>
          <w:sz w:val="28"/>
          <w:szCs w:val="28"/>
          <w:u w:val="single"/>
          <w:rtl/>
          <w:lang w:bidi="fa-IR"/>
          <w:rPrChange w:id="82" w:author="Microsoft account" w:date="2025-09-16T11:10:00Z">
            <w:rPr>
              <w:rFonts w:cs="Calibri" w:hint="eastAsia"/>
              <w:sz w:val="28"/>
              <w:szCs w:val="28"/>
              <w:rtl/>
              <w:lang w:bidi="fa-IR"/>
            </w:rPr>
          </w:rPrChange>
        </w:rPr>
        <w:t>د</w:t>
      </w:r>
      <w:r w:rsidRPr="00C86746">
        <w:rPr>
          <w:rFonts w:cs="Calibri"/>
          <w:sz w:val="28"/>
          <w:szCs w:val="28"/>
          <w:u w:val="single"/>
          <w:rtl/>
          <w:lang w:bidi="fa-IR"/>
          <w:rPrChange w:id="83"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84" w:author="Microsoft account" w:date="2025-09-16T11:10:00Z">
            <w:rPr>
              <w:rFonts w:cs="Calibri" w:hint="eastAsia"/>
              <w:sz w:val="28"/>
              <w:szCs w:val="28"/>
              <w:rtl/>
              <w:lang w:bidi="fa-IR"/>
            </w:rPr>
          </w:rPrChange>
        </w:rPr>
        <w:t>حلش</w:t>
      </w:r>
      <w:r w:rsidRPr="00C86746">
        <w:rPr>
          <w:rFonts w:cs="Calibri"/>
          <w:sz w:val="28"/>
          <w:szCs w:val="28"/>
          <w:u w:val="single"/>
          <w:rtl/>
          <w:lang w:bidi="fa-IR"/>
          <w:rPrChange w:id="85"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86" w:author="Microsoft account" w:date="2025-09-16T11:10:00Z">
            <w:rPr>
              <w:rFonts w:cs="Calibri" w:hint="eastAsia"/>
              <w:sz w:val="28"/>
              <w:szCs w:val="28"/>
              <w:rtl/>
              <w:lang w:bidi="fa-IR"/>
            </w:rPr>
          </w:rPrChange>
        </w:rPr>
        <w:t>کن</w:t>
      </w:r>
      <w:r w:rsidRPr="00C86746">
        <w:rPr>
          <w:rFonts w:cs="Calibri" w:hint="cs"/>
          <w:sz w:val="28"/>
          <w:szCs w:val="28"/>
          <w:u w:val="single"/>
          <w:rtl/>
          <w:lang w:bidi="fa-IR"/>
          <w:rPrChange w:id="87" w:author="Microsoft account" w:date="2025-09-16T11:10:00Z">
            <w:rPr>
              <w:rFonts w:cs="Calibri" w:hint="cs"/>
              <w:sz w:val="28"/>
              <w:szCs w:val="28"/>
              <w:rtl/>
              <w:lang w:bidi="fa-IR"/>
            </w:rPr>
          </w:rPrChange>
        </w:rPr>
        <w:t>ی</w:t>
      </w:r>
      <w:r w:rsidRPr="00C86746">
        <w:rPr>
          <w:rFonts w:cs="Calibri" w:hint="eastAsia"/>
          <w:sz w:val="28"/>
          <w:szCs w:val="28"/>
          <w:u w:val="single"/>
          <w:rtl/>
          <w:lang w:bidi="fa-IR"/>
          <w:rPrChange w:id="88" w:author="Microsoft account" w:date="2025-09-16T11:10:00Z">
            <w:rPr>
              <w:rFonts w:cs="Calibri" w:hint="eastAsia"/>
              <w:sz w:val="28"/>
              <w:szCs w:val="28"/>
              <w:rtl/>
              <w:lang w:bidi="fa-IR"/>
            </w:rPr>
          </w:rPrChange>
        </w:rPr>
        <w:t>د</w:t>
      </w:r>
      <w:r w:rsidRPr="00CB12CF">
        <w:rPr>
          <w:rFonts w:cs="Calibri"/>
          <w:sz w:val="28"/>
          <w:szCs w:val="28"/>
          <w:rtl/>
          <w:lang w:bidi="fa-IR"/>
        </w:rPr>
        <w:t xml:space="preserve">) </w:t>
      </w:r>
    </w:p>
    <w:p w14:paraId="1AAC847D" w14:textId="77777777" w:rsidR="00776D6D" w:rsidRPr="00CB12CF" w:rsidRDefault="00CB12CF" w:rsidP="00A07812">
      <w:pPr>
        <w:bidi/>
        <w:spacing w:line="276" w:lineRule="auto"/>
        <w:jc w:val="both"/>
        <w:rPr>
          <w:rFonts w:cs="Calibri"/>
        </w:rPr>
      </w:pPr>
      <w:r w:rsidRPr="00CB12CF">
        <w:rPr>
          <w:rFonts w:cs="Calibri"/>
          <w:sz w:val="28"/>
          <w:szCs w:val="28"/>
          <w:lang w:bidi="fa-IR"/>
        </w:rPr>
        <w:t>2</w:t>
      </w:r>
      <w:r w:rsidRPr="00CB12CF">
        <w:rPr>
          <w:rFonts w:cs="Calibri"/>
          <w:sz w:val="28"/>
          <w:szCs w:val="28"/>
          <w:rtl/>
          <w:lang w:bidi="fa-IR"/>
        </w:rPr>
        <w:t xml:space="preserve">. چیزی که نوشتید ببینید دقیقا چیکار میکنه، چیکار میخواستید بکنه باید چه چیزی رو تغیر بدید </w:t>
      </w:r>
    </w:p>
    <w:p w14:paraId="676369ED" w14:textId="77777777" w:rsidR="00776D6D" w:rsidRPr="00CB12CF" w:rsidRDefault="00776D6D" w:rsidP="00A07812">
      <w:pPr>
        <w:bidi/>
        <w:spacing w:line="276" w:lineRule="auto"/>
        <w:jc w:val="both"/>
        <w:rPr>
          <w:rFonts w:cs="Calibri"/>
          <w:sz w:val="28"/>
          <w:szCs w:val="28"/>
          <w:lang w:bidi="fa-IR"/>
        </w:rPr>
      </w:pPr>
    </w:p>
    <w:p w14:paraId="6BE3A3F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مهمی هم که وجود داره اینه که </w:t>
      </w:r>
      <w:r w:rsidRPr="00C86746">
        <w:rPr>
          <w:rFonts w:cs="Calibri"/>
          <w:sz w:val="28"/>
          <w:szCs w:val="28"/>
          <w:u w:val="single"/>
          <w:rtl/>
          <w:lang w:bidi="fa-IR"/>
          <w:rPrChange w:id="89" w:author="Microsoft account" w:date="2025-09-16T11:10:00Z">
            <w:rPr>
              <w:rFonts w:cs="Calibri"/>
              <w:sz w:val="28"/>
              <w:szCs w:val="28"/>
              <w:rtl/>
              <w:lang w:bidi="fa-IR"/>
            </w:rPr>
          </w:rPrChange>
        </w:rPr>
        <w:t>مشکل</w:t>
      </w:r>
      <w:r w:rsidRPr="00C86746">
        <w:rPr>
          <w:rFonts w:cs="Calibri" w:hint="cs"/>
          <w:sz w:val="28"/>
          <w:szCs w:val="28"/>
          <w:u w:val="single"/>
          <w:rtl/>
          <w:lang w:bidi="fa-IR"/>
          <w:rPrChange w:id="90" w:author="Microsoft account" w:date="2025-09-16T11:10:00Z">
            <w:rPr>
              <w:rFonts w:cs="Calibri" w:hint="cs"/>
              <w:sz w:val="28"/>
              <w:szCs w:val="28"/>
              <w:rtl/>
              <w:lang w:bidi="fa-IR"/>
            </w:rPr>
          </w:rPrChange>
        </w:rPr>
        <w:t>ی</w:t>
      </w:r>
      <w:r w:rsidRPr="00C86746">
        <w:rPr>
          <w:rFonts w:cs="Calibri"/>
          <w:sz w:val="28"/>
          <w:szCs w:val="28"/>
          <w:u w:val="single"/>
          <w:rtl/>
          <w:lang w:bidi="fa-IR"/>
          <w:rPrChange w:id="91" w:author="Microsoft account" w:date="2025-09-16T11:10:00Z">
            <w:rPr>
              <w:rFonts w:cs="Calibri"/>
              <w:sz w:val="28"/>
              <w:szCs w:val="28"/>
              <w:rtl/>
              <w:lang w:bidi="fa-IR"/>
            </w:rPr>
          </w:rPrChange>
        </w:rPr>
        <w:t xml:space="preserve"> رو م</w:t>
      </w:r>
      <w:r w:rsidRPr="00C86746">
        <w:rPr>
          <w:rFonts w:cs="Calibri" w:hint="cs"/>
          <w:sz w:val="28"/>
          <w:szCs w:val="28"/>
          <w:u w:val="single"/>
          <w:rtl/>
          <w:lang w:bidi="fa-IR"/>
          <w:rPrChange w:id="92" w:author="Microsoft account" w:date="2025-09-16T11:10:00Z">
            <w:rPr>
              <w:rFonts w:cs="Calibri" w:hint="cs"/>
              <w:sz w:val="28"/>
              <w:szCs w:val="28"/>
              <w:rtl/>
              <w:lang w:bidi="fa-IR"/>
            </w:rPr>
          </w:rPrChange>
        </w:rPr>
        <w:t>ی</w:t>
      </w:r>
      <w:r w:rsidRPr="00C86746">
        <w:rPr>
          <w:rFonts w:cs="Calibri" w:hint="eastAsia"/>
          <w:sz w:val="28"/>
          <w:szCs w:val="28"/>
          <w:u w:val="single"/>
          <w:rtl/>
          <w:lang w:bidi="fa-IR"/>
          <w:rPrChange w:id="93" w:author="Microsoft account" w:date="2025-09-16T11:10:00Z">
            <w:rPr>
              <w:rFonts w:cs="Calibri" w:hint="eastAsia"/>
              <w:sz w:val="28"/>
              <w:szCs w:val="28"/>
              <w:rtl/>
              <w:lang w:bidi="fa-IR"/>
            </w:rPr>
          </w:rPrChange>
        </w:rPr>
        <w:t>شه</w:t>
      </w:r>
      <w:r w:rsidRPr="00C86746">
        <w:rPr>
          <w:rFonts w:cs="Calibri"/>
          <w:sz w:val="28"/>
          <w:szCs w:val="28"/>
          <w:u w:val="single"/>
          <w:rtl/>
          <w:lang w:bidi="fa-IR"/>
          <w:rPrChange w:id="94"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95" w:author="Microsoft account" w:date="2025-09-16T11:10:00Z">
            <w:rPr>
              <w:rFonts w:cs="Calibri" w:hint="eastAsia"/>
              <w:sz w:val="28"/>
              <w:szCs w:val="28"/>
              <w:rtl/>
              <w:lang w:bidi="fa-IR"/>
            </w:rPr>
          </w:rPrChange>
        </w:rPr>
        <w:t>حل</w:t>
      </w:r>
      <w:r w:rsidRPr="00C86746">
        <w:rPr>
          <w:rFonts w:cs="Calibri"/>
          <w:sz w:val="28"/>
          <w:szCs w:val="28"/>
          <w:u w:val="single"/>
          <w:rtl/>
          <w:lang w:bidi="fa-IR"/>
          <w:rPrChange w:id="96"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97" w:author="Microsoft account" w:date="2025-09-16T11:10:00Z">
            <w:rPr>
              <w:rFonts w:cs="Calibri" w:hint="eastAsia"/>
              <w:sz w:val="28"/>
              <w:szCs w:val="28"/>
              <w:rtl/>
              <w:lang w:bidi="fa-IR"/>
            </w:rPr>
          </w:rPrChange>
        </w:rPr>
        <w:t>کرد</w:t>
      </w:r>
      <w:r w:rsidRPr="00C86746">
        <w:rPr>
          <w:rFonts w:cs="Calibri"/>
          <w:sz w:val="28"/>
          <w:szCs w:val="28"/>
          <w:u w:val="single"/>
          <w:rtl/>
          <w:lang w:bidi="fa-IR"/>
          <w:rPrChange w:id="98"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99" w:author="Microsoft account" w:date="2025-09-16T11:10:00Z">
            <w:rPr>
              <w:rFonts w:cs="Calibri" w:hint="eastAsia"/>
              <w:sz w:val="28"/>
              <w:szCs w:val="28"/>
              <w:rtl/>
              <w:lang w:bidi="fa-IR"/>
            </w:rPr>
          </w:rPrChange>
        </w:rPr>
        <w:t>که</w:t>
      </w:r>
      <w:r w:rsidRPr="00C86746">
        <w:rPr>
          <w:rFonts w:cs="Calibri"/>
          <w:sz w:val="28"/>
          <w:szCs w:val="28"/>
          <w:u w:val="single"/>
          <w:rtl/>
          <w:lang w:bidi="fa-IR"/>
          <w:rPrChange w:id="100"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101" w:author="Microsoft account" w:date="2025-09-16T11:10:00Z">
            <w:rPr>
              <w:rFonts w:cs="Calibri" w:hint="eastAsia"/>
              <w:sz w:val="28"/>
              <w:szCs w:val="28"/>
              <w:rtl/>
              <w:lang w:bidi="fa-IR"/>
            </w:rPr>
          </w:rPrChange>
        </w:rPr>
        <w:t>بشه</w:t>
      </w:r>
      <w:r w:rsidRPr="00C86746">
        <w:rPr>
          <w:rFonts w:cs="Calibri"/>
          <w:sz w:val="28"/>
          <w:szCs w:val="28"/>
          <w:u w:val="single"/>
          <w:rtl/>
          <w:lang w:bidi="fa-IR"/>
          <w:rPrChange w:id="102"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103" w:author="Microsoft account" w:date="2025-09-16T11:10:00Z">
            <w:rPr>
              <w:rFonts w:cs="Calibri" w:hint="eastAsia"/>
              <w:sz w:val="28"/>
              <w:szCs w:val="28"/>
              <w:rtl/>
              <w:lang w:bidi="fa-IR"/>
            </w:rPr>
          </w:rPrChange>
        </w:rPr>
        <w:t>از</w:t>
      </w:r>
      <w:r w:rsidRPr="00C86746">
        <w:rPr>
          <w:rFonts w:cs="Calibri"/>
          <w:sz w:val="28"/>
          <w:szCs w:val="28"/>
          <w:u w:val="single"/>
          <w:rtl/>
          <w:lang w:bidi="fa-IR"/>
          <w:rPrChange w:id="104"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105" w:author="Microsoft account" w:date="2025-09-16T11:10:00Z">
            <w:rPr>
              <w:rFonts w:cs="Calibri" w:hint="eastAsia"/>
              <w:sz w:val="28"/>
              <w:szCs w:val="28"/>
              <w:rtl/>
              <w:lang w:bidi="fa-IR"/>
            </w:rPr>
          </w:rPrChange>
        </w:rPr>
        <w:t>دوباره</w:t>
      </w:r>
      <w:r w:rsidRPr="00C86746">
        <w:rPr>
          <w:rFonts w:cs="Calibri"/>
          <w:sz w:val="28"/>
          <w:szCs w:val="28"/>
          <w:u w:val="single"/>
          <w:rtl/>
          <w:lang w:bidi="fa-IR"/>
          <w:rPrChange w:id="106"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107" w:author="Microsoft account" w:date="2025-09-16T11:10:00Z">
            <w:rPr>
              <w:rFonts w:cs="Calibri" w:hint="eastAsia"/>
              <w:sz w:val="28"/>
              <w:szCs w:val="28"/>
              <w:rtl/>
              <w:lang w:bidi="fa-IR"/>
            </w:rPr>
          </w:rPrChange>
        </w:rPr>
        <w:t>خلقش</w:t>
      </w:r>
      <w:r w:rsidRPr="00C86746">
        <w:rPr>
          <w:rFonts w:cs="Calibri"/>
          <w:sz w:val="28"/>
          <w:szCs w:val="28"/>
          <w:u w:val="single"/>
          <w:rtl/>
          <w:lang w:bidi="fa-IR"/>
          <w:rPrChange w:id="108"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109" w:author="Microsoft account" w:date="2025-09-16T11:10:00Z">
            <w:rPr>
              <w:rFonts w:cs="Calibri" w:hint="eastAsia"/>
              <w:sz w:val="28"/>
              <w:szCs w:val="28"/>
              <w:rtl/>
              <w:lang w:bidi="fa-IR"/>
            </w:rPr>
          </w:rPrChange>
        </w:rPr>
        <w:t>کرد</w:t>
      </w:r>
      <w:r w:rsidRPr="00CB12CF">
        <w:rPr>
          <w:rFonts w:cs="Calibri"/>
          <w:sz w:val="28"/>
          <w:szCs w:val="28"/>
          <w:rtl/>
          <w:lang w:bidi="fa-IR"/>
        </w:rPr>
        <w:t>. به تعبیری بدونی در ازای چی ارور میگیری یا مشکل داری دراون صورت میتونی حلش کنی. با تغیر دادن تصادفی و بدون حساب کتاب گاها شاید مشکل حل بشه ولی توی روند فرسایشی میوفتیم .</w:t>
      </w:r>
    </w:p>
    <w:p w14:paraId="1716A9D4" w14:textId="77777777" w:rsidR="00776D6D" w:rsidRPr="00CB12CF" w:rsidRDefault="00776D6D" w:rsidP="00A07812">
      <w:pPr>
        <w:bidi/>
        <w:spacing w:line="276" w:lineRule="auto"/>
        <w:jc w:val="both"/>
        <w:rPr>
          <w:rFonts w:cs="Calibri"/>
          <w:sz w:val="28"/>
          <w:szCs w:val="28"/>
          <w:lang w:bidi="fa-IR"/>
        </w:rPr>
      </w:pPr>
    </w:p>
    <w:p w14:paraId="5B7DF52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ساختار </w:t>
      </w:r>
      <w:r w:rsidRPr="00CB12CF">
        <w:rPr>
          <w:rFonts w:cs="Calibri"/>
          <w:sz w:val="28"/>
          <w:szCs w:val="28"/>
          <w:lang w:bidi="fa-IR"/>
        </w:rPr>
        <w:t>try except</w:t>
      </w:r>
      <w:r w:rsidRPr="00CB12CF">
        <w:rPr>
          <w:rFonts w:cs="Calibri"/>
          <w:sz w:val="28"/>
          <w:szCs w:val="28"/>
          <w:rtl/>
          <w:lang w:bidi="fa-IR"/>
        </w:rPr>
        <w:t xml:space="preserve"> ، وقتی که یه ارور توی یک بخش مشخص از کد پیش میاد و میدونیم ارور چیه (مثلا </w:t>
      </w:r>
      <w:r w:rsidRPr="00CB12CF">
        <w:rPr>
          <w:rFonts w:cs="Calibri"/>
          <w:sz w:val="28"/>
          <w:szCs w:val="28"/>
          <w:lang w:bidi="fa-IR"/>
        </w:rPr>
        <w:t>ValueError</w:t>
      </w:r>
      <w:r w:rsidRPr="00CB12CF">
        <w:rPr>
          <w:rFonts w:cs="Calibri"/>
          <w:sz w:val="28"/>
          <w:szCs w:val="28"/>
          <w:rtl/>
          <w:lang w:bidi="fa-IR"/>
        </w:rPr>
        <w:t>) اون رو بگیریم و تبدیل کنیم به یه پیام مشخص تر یا یه عملیات کاربردی در طی پیش اومدن اون مشکل: (</w:t>
      </w:r>
      <w:r w:rsidRPr="00CB12CF">
        <w:rPr>
          <w:rFonts w:cs="Calibri"/>
          <w:sz w:val="18"/>
          <w:szCs w:val="18"/>
          <w:rtl/>
          <w:lang w:bidi="fa-IR"/>
        </w:rPr>
        <w:t xml:space="preserve">این نکته هم قابل توجهه که یک </w:t>
      </w:r>
      <w:r w:rsidRPr="00CB12CF">
        <w:rPr>
          <w:rFonts w:cs="Calibri"/>
          <w:sz w:val="18"/>
          <w:szCs w:val="18"/>
          <w:lang w:bidi="fa-IR"/>
        </w:rPr>
        <w:t>function</w:t>
      </w:r>
      <w:r w:rsidRPr="00CB12CF">
        <w:rPr>
          <w:rFonts w:cs="Calibri"/>
          <w:sz w:val="18"/>
          <w:szCs w:val="18"/>
          <w:rtl/>
          <w:lang w:bidi="fa-IR"/>
        </w:rPr>
        <w:t xml:space="preserve"> داخلی هم از همین قضیه برای هندل کردن ارور های مختلف استفاده میکنه این رو توی </w:t>
      </w:r>
      <w:r w:rsidRPr="00CB12CF">
        <w:rPr>
          <w:rFonts w:cs="Calibri"/>
          <w:sz w:val="18"/>
          <w:szCs w:val="18"/>
          <w:lang w:bidi="fa-IR"/>
        </w:rPr>
        <w:t>step into</w:t>
      </w:r>
      <w:r w:rsidRPr="00CB12CF">
        <w:rPr>
          <w:rFonts w:cs="Calibri"/>
          <w:sz w:val="18"/>
          <w:szCs w:val="18"/>
          <w:rtl/>
          <w:lang w:bidi="fa-IR"/>
        </w:rPr>
        <w:t xml:space="preserve"> فهمیدیم</w:t>
      </w:r>
      <w:r w:rsidRPr="00CB12CF">
        <w:rPr>
          <w:rFonts w:cs="Calibri"/>
          <w:sz w:val="28"/>
          <w:szCs w:val="28"/>
          <w:rtl/>
          <w:lang w:bidi="fa-IR"/>
        </w:rPr>
        <w:t>)</w:t>
      </w:r>
    </w:p>
    <w:p w14:paraId="0A335395"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1C0BE78F" wp14:editId="0FBF1113">
            <wp:extent cx="5733415" cy="12985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noChangeArrowheads="1"/>
                    </pic:cNvPicPr>
                  </pic:nvPicPr>
                  <pic:blipFill>
                    <a:blip r:embed="rId36"/>
                    <a:stretch>
                      <a:fillRect/>
                    </a:stretch>
                  </pic:blipFill>
                  <pic:spPr bwMode="auto">
                    <a:xfrm>
                      <a:off x="0" y="0"/>
                      <a:ext cx="5733415" cy="1298575"/>
                    </a:xfrm>
                    <a:prstGeom prst="rect">
                      <a:avLst/>
                    </a:prstGeom>
                  </pic:spPr>
                </pic:pic>
              </a:graphicData>
            </a:graphic>
          </wp:inline>
        </w:drawing>
      </w:r>
    </w:p>
    <w:p w14:paraId="6E1A304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و این هم هست که در طی این </w:t>
      </w:r>
      <w:r w:rsidRPr="00CB12CF">
        <w:rPr>
          <w:rFonts w:cs="Calibri"/>
          <w:sz w:val="28"/>
          <w:szCs w:val="28"/>
          <w:lang w:bidi="fa-IR"/>
        </w:rPr>
        <w:t>try except</w:t>
      </w:r>
      <w:r w:rsidRPr="00CB12CF">
        <w:rPr>
          <w:rFonts w:cs="Calibri"/>
          <w:sz w:val="28"/>
          <w:szCs w:val="28"/>
          <w:rtl/>
          <w:lang w:bidi="fa-IR"/>
        </w:rPr>
        <w:t xml:space="preserve"> کد در محل </w:t>
      </w:r>
      <w:r w:rsidRPr="00CB12CF">
        <w:rPr>
          <w:rFonts w:cs="Calibri"/>
          <w:sz w:val="28"/>
          <w:szCs w:val="28"/>
          <w:lang w:bidi="fa-IR"/>
        </w:rPr>
        <w:t>error</w:t>
      </w:r>
      <w:r w:rsidRPr="00CB12CF">
        <w:rPr>
          <w:rFonts w:cs="Calibri"/>
          <w:sz w:val="28"/>
          <w:szCs w:val="28"/>
          <w:rtl/>
          <w:lang w:bidi="fa-IR"/>
        </w:rPr>
        <w:t xml:space="preserve"> بلاک نمیشه و روند تا انتها ادامه پیدا میکنه .</w:t>
      </w:r>
    </w:p>
    <w:p w14:paraId="7DB9FF2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نحوه کار با </w:t>
      </w:r>
      <w:r w:rsidRPr="00CB12CF">
        <w:rPr>
          <w:rFonts w:cs="Calibri"/>
          <w:sz w:val="28"/>
          <w:szCs w:val="28"/>
          <w:lang w:bidi="fa-IR"/>
        </w:rPr>
        <w:t>debugger</w:t>
      </w:r>
      <w:r w:rsidRPr="00CB12CF">
        <w:rPr>
          <w:rFonts w:cs="Calibri"/>
          <w:sz w:val="28"/>
          <w:szCs w:val="28"/>
          <w:rtl/>
          <w:lang w:bidi="fa-IR"/>
        </w:rPr>
        <w:t xml:space="preserve"> هم اینطوریه که شما ران میکنی و این خط به خط اجرای کد رو بهت نشون میده. یه </w:t>
      </w:r>
      <w:r w:rsidRPr="00CB12CF">
        <w:rPr>
          <w:rFonts w:cs="Calibri"/>
          <w:sz w:val="28"/>
          <w:szCs w:val="28"/>
          <w:lang w:bidi="fa-IR"/>
        </w:rPr>
        <w:t>step over</w:t>
      </w:r>
      <w:r w:rsidRPr="00CB12CF">
        <w:rPr>
          <w:rFonts w:cs="Calibri"/>
          <w:sz w:val="28"/>
          <w:szCs w:val="28"/>
          <w:rtl/>
          <w:lang w:bidi="fa-IR"/>
        </w:rPr>
        <w:t xml:space="preserve"> داریم و </w:t>
      </w:r>
      <w:r w:rsidRPr="00CB12CF">
        <w:rPr>
          <w:rFonts w:cs="Calibri"/>
          <w:sz w:val="28"/>
          <w:szCs w:val="28"/>
          <w:lang w:bidi="fa-IR"/>
        </w:rPr>
        <w:t>step in</w:t>
      </w:r>
      <w:r w:rsidRPr="00CB12CF">
        <w:rPr>
          <w:rFonts w:cs="Calibri"/>
          <w:sz w:val="28"/>
          <w:szCs w:val="28"/>
          <w:rtl/>
          <w:lang w:bidi="fa-IR"/>
        </w:rPr>
        <w:t xml:space="preserve"> و توی </w:t>
      </w:r>
      <w:r w:rsidRPr="00CB12CF">
        <w:rPr>
          <w:rFonts w:cs="Calibri"/>
          <w:sz w:val="28"/>
          <w:szCs w:val="28"/>
          <w:lang w:bidi="fa-IR"/>
        </w:rPr>
        <w:t>Pycharm</w:t>
      </w:r>
      <w:r w:rsidRPr="00CB12CF">
        <w:rPr>
          <w:rFonts w:cs="Calibri"/>
          <w:sz w:val="28"/>
          <w:szCs w:val="28"/>
          <w:rtl/>
          <w:lang w:bidi="fa-IR"/>
        </w:rPr>
        <w:t xml:space="preserve"> یدونه داریم که داخل </w:t>
      </w:r>
      <w:r w:rsidRPr="00CB12CF">
        <w:rPr>
          <w:rFonts w:cs="Calibri"/>
          <w:sz w:val="28"/>
          <w:szCs w:val="28"/>
          <w:lang w:bidi="fa-IR"/>
        </w:rPr>
        <w:t>Module</w:t>
      </w:r>
      <w:r w:rsidRPr="00CB12CF">
        <w:rPr>
          <w:rFonts w:cs="Calibri"/>
          <w:sz w:val="28"/>
          <w:szCs w:val="28"/>
          <w:rtl/>
          <w:lang w:bidi="fa-IR"/>
        </w:rPr>
        <w:t xml:space="preserve"> های </w:t>
      </w:r>
      <w:r w:rsidRPr="00CB12CF">
        <w:rPr>
          <w:rFonts w:cs="Calibri"/>
          <w:sz w:val="28"/>
          <w:szCs w:val="28"/>
          <w:lang w:bidi="fa-IR"/>
        </w:rPr>
        <w:t>Inner</w:t>
      </w:r>
      <w:r w:rsidRPr="00CB12CF">
        <w:rPr>
          <w:rFonts w:cs="Calibri"/>
          <w:sz w:val="28"/>
          <w:szCs w:val="28"/>
          <w:rtl/>
          <w:lang w:bidi="fa-IR"/>
        </w:rPr>
        <w:t xml:space="preserve"> نمیره و فقط </w:t>
      </w:r>
      <w:r w:rsidRPr="00CB12CF">
        <w:rPr>
          <w:rFonts w:cs="Calibri"/>
          <w:sz w:val="28"/>
          <w:szCs w:val="28"/>
          <w:lang w:bidi="fa-IR"/>
        </w:rPr>
        <w:t>module</w:t>
      </w:r>
      <w:r w:rsidRPr="00CB12CF">
        <w:rPr>
          <w:rFonts w:cs="Calibri"/>
          <w:sz w:val="28"/>
          <w:szCs w:val="28"/>
          <w:rtl/>
          <w:lang w:bidi="fa-IR"/>
        </w:rPr>
        <w:t xml:space="preserve"> های خودمون رو برسی میکنه . اینطوری میتوینم خط به خط ببینیم چی میشه و اگر یسری خطوط رو میخوایم بزنیم بره جلو از </w:t>
      </w:r>
      <w:r w:rsidRPr="00CB12CF">
        <w:rPr>
          <w:rFonts w:cs="Calibri"/>
          <w:sz w:val="28"/>
          <w:szCs w:val="28"/>
          <w:lang w:bidi="fa-IR"/>
        </w:rPr>
        <w:t>breakpoint</w:t>
      </w:r>
      <w:r w:rsidRPr="00CB12CF">
        <w:rPr>
          <w:rFonts w:cs="Calibri"/>
          <w:sz w:val="28"/>
          <w:szCs w:val="28"/>
          <w:rtl/>
          <w:lang w:bidi="fa-IR"/>
        </w:rPr>
        <w:t xml:space="preserve"> همون نقطه قرمزه که بقل عدد های خطوط کد میشه اضافه ش کرد قرار میشه داد. از اونجایی که </w:t>
      </w:r>
      <w:r w:rsidRPr="00CB12CF">
        <w:rPr>
          <w:rFonts w:cs="Calibri"/>
          <w:sz w:val="28"/>
          <w:szCs w:val="28"/>
          <w:lang w:bidi="fa-IR"/>
        </w:rPr>
        <w:t>breakpoint</w:t>
      </w:r>
      <w:r w:rsidRPr="00CB12CF">
        <w:rPr>
          <w:rFonts w:cs="Calibri"/>
          <w:sz w:val="28"/>
          <w:szCs w:val="28"/>
          <w:rtl/>
          <w:lang w:bidi="fa-IR"/>
        </w:rPr>
        <w:t xml:space="preserve"> هست </w:t>
      </w:r>
      <w:r w:rsidRPr="00CB12CF">
        <w:rPr>
          <w:rFonts w:cs="Calibri"/>
          <w:sz w:val="28"/>
          <w:szCs w:val="28"/>
          <w:lang w:bidi="fa-IR"/>
        </w:rPr>
        <w:t>Debug</w:t>
      </w:r>
      <w:r w:rsidRPr="00CB12CF">
        <w:rPr>
          <w:rFonts w:cs="Calibri"/>
          <w:sz w:val="28"/>
          <w:szCs w:val="28"/>
          <w:rtl/>
          <w:lang w:bidi="fa-IR"/>
        </w:rPr>
        <w:t xml:space="preserve"> شروع میشه . </w:t>
      </w:r>
    </w:p>
    <w:p w14:paraId="637DAD2A" w14:textId="77777777" w:rsidR="00776D6D" w:rsidRPr="00CB12CF" w:rsidRDefault="00CB12CF" w:rsidP="00A07812">
      <w:pPr>
        <w:bidi/>
        <w:spacing w:line="276" w:lineRule="auto"/>
        <w:jc w:val="both"/>
        <w:rPr>
          <w:rFonts w:cs="Calibri"/>
        </w:rPr>
      </w:pPr>
      <w:r w:rsidRPr="00CB12CF">
        <w:rPr>
          <w:rFonts w:cs="Calibri"/>
          <w:sz w:val="28"/>
          <w:szCs w:val="28"/>
          <w:rtl/>
          <w:lang w:bidi="fa-IR"/>
        </w:rPr>
        <w:lastRenderedPageBreak/>
        <w:t>(</w:t>
      </w:r>
      <w:r w:rsidRPr="00CB12CF">
        <w:rPr>
          <w:rFonts w:cs="Calibri"/>
          <w:sz w:val="18"/>
          <w:szCs w:val="18"/>
          <w:rtl/>
          <w:lang w:bidi="fa-IR"/>
        </w:rPr>
        <w:t xml:space="preserve">پس این رو میتونیم به عنوان یه نکته از این به بعد داشته باشیم که </w:t>
      </w:r>
      <w:r w:rsidRPr="00CB12CF">
        <w:rPr>
          <w:rFonts w:cs="Calibri"/>
          <w:sz w:val="18"/>
          <w:szCs w:val="18"/>
          <w:lang w:bidi="fa-IR"/>
        </w:rPr>
        <w:t>1</w:t>
      </w:r>
      <w:r w:rsidRPr="00CB12CF">
        <w:rPr>
          <w:rFonts w:cs="Calibri"/>
          <w:sz w:val="18"/>
          <w:szCs w:val="18"/>
          <w:rtl/>
          <w:lang w:bidi="fa-IR"/>
        </w:rPr>
        <w:t xml:space="preserve">.همیشه کامنت کن کاری که قراره توی اون بخش کد انجام بدی و قراره بنویسیش </w:t>
      </w:r>
      <w:r w:rsidRPr="00CB12CF">
        <w:rPr>
          <w:rFonts w:cs="Calibri"/>
          <w:sz w:val="18"/>
          <w:szCs w:val="18"/>
          <w:lang w:bidi="fa-IR"/>
        </w:rPr>
        <w:t>2</w:t>
      </w:r>
      <w:r w:rsidRPr="00CB12CF">
        <w:rPr>
          <w:rFonts w:cs="Calibri"/>
          <w:sz w:val="18"/>
          <w:szCs w:val="18"/>
          <w:rtl/>
          <w:lang w:bidi="fa-IR"/>
        </w:rPr>
        <w:t xml:space="preserve">.اگر به مشکل خوردی از </w:t>
      </w:r>
      <w:r w:rsidRPr="00CB12CF">
        <w:rPr>
          <w:rFonts w:cs="Calibri"/>
          <w:sz w:val="18"/>
          <w:szCs w:val="18"/>
          <w:lang w:bidi="fa-IR"/>
        </w:rPr>
        <w:t>debugger</w:t>
      </w:r>
      <w:r w:rsidRPr="00CB12CF">
        <w:rPr>
          <w:rFonts w:cs="Calibri"/>
          <w:sz w:val="18"/>
          <w:szCs w:val="18"/>
          <w:rtl/>
          <w:lang w:bidi="fa-IR"/>
        </w:rPr>
        <w:t xml:space="preserve"> استفاده کن تا مشکل رو پیدا کنی. </w:t>
      </w:r>
      <w:r w:rsidRPr="00CB12CF">
        <w:rPr>
          <w:rFonts w:cs="Calibri"/>
          <w:sz w:val="28"/>
          <w:szCs w:val="28"/>
          <w:rtl/>
          <w:lang w:bidi="fa-IR"/>
        </w:rPr>
        <w:t>)</w:t>
      </w:r>
    </w:p>
    <w:p w14:paraId="6769212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اهمیت </w:t>
      </w:r>
      <w:r w:rsidRPr="00CB12CF">
        <w:rPr>
          <w:rFonts w:cs="Calibri"/>
          <w:sz w:val="28"/>
          <w:szCs w:val="28"/>
          <w:lang w:bidi="fa-IR"/>
        </w:rPr>
        <w:t>Debugger</w:t>
      </w:r>
      <w:r w:rsidRPr="00CB12CF">
        <w:rPr>
          <w:rFonts w:cs="Calibri"/>
          <w:sz w:val="28"/>
          <w:szCs w:val="28"/>
          <w:rtl/>
          <w:lang w:bidi="fa-IR"/>
        </w:rPr>
        <w:t xml:space="preserve"> از اهمیت </w:t>
      </w:r>
      <w:r w:rsidRPr="00CB12CF">
        <w:rPr>
          <w:rFonts w:cs="Calibri"/>
          <w:sz w:val="28"/>
          <w:szCs w:val="28"/>
          <w:lang w:bidi="fa-IR"/>
        </w:rPr>
        <w:t>print</w:t>
      </w:r>
      <w:r w:rsidRPr="00CB12CF">
        <w:rPr>
          <w:rFonts w:cs="Calibri"/>
          <w:sz w:val="28"/>
          <w:szCs w:val="28"/>
          <w:rtl/>
          <w:lang w:bidi="fa-IR"/>
        </w:rPr>
        <w:t xml:space="preserve">() میاد، که وقتی خروجی میگیری از چیزی که نوشتی بهتر میتونی بفهمی چه اتفاقی داره میوفته. حالا </w:t>
      </w:r>
      <w:r w:rsidRPr="00CB12CF">
        <w:rPr>
          <w:rFonts w:cs="Calibri"/>
          <w:sz w:val="28"/>
          <w:szCs w:val="28"/>
          <w:lang w:bidi="fa-IR"/>
        </w:rPr>
        <w:t>debugger</w:t>
      </w:r>
      <w:r w:rsidRPr="00CB12CF">
        <w:rPr>
          <w:rFonts w:cs="Calibri"/>
          <w:sz w:val="28"/>
          <w:szCs w:val="28"/>
          <w:rtl/>
          <w:lang w:bidi="fa-IR"/>
        </w:rPr>
        <w:t xml:space="preserve"> در عمل داره برای همه چی </w:t>
      </w:r>
      <w:r w:rsidRPr="00CB12CF">
        <w:rPr>
          <w:rFonts w:cs="Calibri"/>
          <w:sz w:val="28"/>
          <w:szCs w:val="28"/>
          <w:lang w:bidi="fa-IR"/>
        </w:rPr>
        <w:t>Print</w:t>
      </w:r>
      <w:r w:rsidRPr="00CB12CF">
        <w:rPr>
          <w:rFonts w:cs="Calibri"/>
          <w:sz w:val="28"/>
          <w:szCs w:val="28"/>
          <w:rtl/>
          <w:lang w:bidi="fa-IR"/>
        </w:rPr>
        <w:t xml:space="preserve">() استفاده میکنه و خط به خط نشونت میده چه اتفاقی داره میوفته. با استفاده کردن مکرر از </w:t>
      </w:r>
      <w:r w:rsidRPr="00CB12CF">
        <w:rPr>
          <w:rFonts w:cs="Calibri"/>
          <w:sz w:val="28"/>
          <w:szCs w:val="28"/>
          <w:lang w:bidi="fa-IR"/>
        </w:rPr>
        <w:t>debugger</w:t>
      </w:r>
      <w:r w:rsidRPr="00CB12CF">
        <w:rPr>
          <w:rFonts w:cs="Calibri"/>
          <w:sz w:val="28"/>
          <w:szCs w:val="28"/>
          <w:rtl/>
          <w:lang w:bidi="fa-IR"/>
        </w:rPr>
        <w:t xml:space="preserve"> که در </w:t>
      </w:r>
      <w:r w:rsidRPr="00CB12CF">
        <w:rPr>
          <w:rFonts w:cs="Calibri"/>
          <w:sz w:val="28"/>
          <w:szCs w:val="28"/>
          <w:lang w:bidi="fa-IR"/>
        </w:rPr>
        <w:t>IDE</w:t>
      </w:r>
      <w:r w:rsidRPr="00CB12CF">
        <w:rPr>
          <w:rFonts w:cs="Calibri"/>
          <w:sz w:val="28"/>
          <w:szCs w:val="28"/>
          <w:rtl/>
          <w:lang w:bidi="fa-IR"/>
        </w:rPr>
        <w:t xml:space="preserve"> های مختلف ساختارش یکیه، میتونیم مهارتمون رو هی بهتر و بهتر کنیم. سر کلاس های </w:t>
      </w:r>
      <w:r w:rsidRPr="00CB12CF">
        <w:rPr>
          <w:rFonts w:cs="Calibri"/>
          <w:sz w:val="28"/>
          <w:szCs w:val="28"/>
          <w:lang w:bidi="fa-IR"/>
        </w:rPr>
        <w:t>c++ , java</w:t>
      </w:r>
      <w:r w:rsidRPr="00CB12CF">
        <w:rPr>
          <w:rFonts w:cs="Calibri"/>
          <w:sz w:val="28"/>
          <w:szCs w:val="28"/>
          <w:rtl/>
          <w:lang w:bidi="fa-IR"/>
        </w:rPr>
        <w:t xml:space="preserve"> بهش میگفتیم تحلیلِ برنامه ، که خط به خط میرفتیم و برسی میکردیم چه اتفاقی داره میوفته. جالبه</w:t>
      </w:r>
    </w:p>
    <w:p w14:paraId="472A1A3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بعد هم درمورد رفع مشکل و ارور، اینه که اگر هرکاری میکنی نمیشه ، شاید اون روز روزش نیست و باید استراحت کنی و یه مقدار زمان بدی بهش و بعد بیای سراغش. ما این رو میدونیم که بعد از گذروندن زمان و چرت زدن و خوابیدن و ... مغز ما این مهلت رو پیدا میکنه که بین اطلاعات و بخش های مختلف ارتباط برقرار کنه و اینطوریه که ما چیز هارو میفهمیم و به خاطر میسپاریم، این که کد زدنه درمورد ورزش و فعالیت های فیزیکی هم قضیه همینه، پس زمان دادن به مغز برای رفع مشکل خیلی مهمه. </w:t>
      </w:r>
    </w:p>
    <w:p w14:paraId="353D1856"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 مرحله بعدی هم اگر نتونستی باید از یه ذهنِ انسانی دیگه بپرسی </w:t>
      </w:r>
    </w:p>
    <w:p w14:paraId="03DB58FD" w14:textId="2A760689" w:rsidR="00776D6D" w:rsidRPr="00CB12CF" w:rsidRDefault="00CB12CF" w:rsidP="00A07812">
      <w:pPr>
        <w:bidi/>
        <w:spacing w:line="276" w:lineRule="auto"/>
        <w:jc w:val="both"/>
        <w:rPr>
          <w:rFonts w:cs="Calibri"/>
          <w:rtl/>
        </w:rPr>
      </w:pPr>
      <w:r w:rsidRPr="00CB12CF">
        <w:rPr>
          <w:rFonts w:cs="Calibri"/>
          <w:sz w:val="28"/>
          <w:szCs w:val="28"/>
          <w:rtl/>
          <w:lang w:bidi="fa-IR"/>
        </w:rPr>
        <w:t xml:space="preserve">نکته بعدی هم این که بعد از اینکه بخشی اضافه شد به کد و نوشتیم و پیاده ش کردیم ، بهترین کار همینه که همون لحظه یه اجرا ازش بگیریم و ببینیم چی پیش میاد. </w:t>
      </w:r>
      <w:ins w:id="110" w:author="Microsoft account" w:date="2025-09-16T11:13:00Z">
        <w:r w:rsidR="00C86746">
          <w:rPr>
            <w:rFonts w:cs="Calibri" w:hint="cs"/>
            <w:sz w:val="28"/>
            <w:szCs w:val="28"/>
            <w:rtl/>
            <w:lang w:bidi="fa-IR"/>
          </w:rPr>
          <w:t>(</w:t>
        </w:r>
        <w:r w:rsidR="00C86746">
          <w:rPr>
            <w:rFonts w:cs="Calibri" w:hint="cs"/>
            <w:sz w:val="18"/>
            <w:szCs w:val="18"/>
            <w:rtl/>
            <w:lang w:bidi="fa-IR"/>
          </w:rPr>
          <w:t xml:space="preserve">که به همین منظور، </w:t>
        </w:r>
        <w:r w:rsidR="00C86746">
          <w:rPr>
            <w:rFonts w:cs="Calibri"/>
            <w:sz w:val="18"/>
            <w:szCs w:val="18"/>
            <w:lang w:bidi="fa-IR"/>
          </w:rPr>
          <w:t>jupyter notebook</w:t>
        </w:r>
      </w:ins>
      <w:ins w:id="111" w:author="Microsoft account" w:date="2025-09-16T11:14:00Z">
        <w:r w:rsidR="00C86746">
          <w:rPr>
            <w:rFonts w:cs="Calibri" w:hint="cs"/>
            <w:sz w:val="18"/>
            <w:szCs w:val="18"/>
            <w:rtl/>
            <w:lang w:bidi="fa-IR"/>
          </w:rPr>
          <w:t xml:space="preserve"> خیلی کاربرد خوبی ارائه میده، </w:t>
        </w:r>
        <w:r w:rsidR="00C86746">
          <w:rPr>
            <w:rFonts w:cs="Calibri"/>
            <w:sz w:val="18"/>
            <w:szCs w:val="18"/>
            <w:lang w:bidi="fa-IR"/>
          </w:rPr>
          <w:t>extension</w:t>
        </w:r>
        <w:r w:rsidR="00C86746">
          <w:rPr>
            <w:rFonts w:cs="Calibri" w:hint="cs"/>
            <w:sz w:val="18"/>
            <w:szCs w:val="18"/>
            <w:rtl/>
            <w:lang w:bidi="fa-IR"/>
          </w:rPr>
          <w:t xml:space="preserve"> ش رو روی </w:t>
        </w:r>
        <w:r w:rsidR="00C86746">
          <w:rPr>
            <w:rFonts w:cs="Calibri"/>
            <w:sz w:val="18"/>
            <w:szCs w:val="18"/>
            <w:lang w:bidi="fa-IR"/>
          </w:rPr>
          <w:t>vs code</w:t>
        </w:r>
        <w:r w:rsidR="00C86746">
          <w:rPr>
            <w:rFonts w:cs="Calibri" w:hint="cs"/>
            <w:sz w:val="18"/>
            <w:szCs w:val="18"/>
            <w:rtl/>
            <w:lang w:bidi="fa-IR"/>
          </w:rPr>
          <w:t xml:space="preserve"> ریختیم و میشه با </w:t>
        </w:r>
        <w:r w:rsidR="00C86746">
          <w:rPr>
            <w:rFonts w:cs="Calibri"/>
            <w:sz w:val="18"/>
            <w:szCs w:val="18"/>
            <w:lang w:bidi="fa-IR"/>
          </w:rPr>
          <w:t>Ctrl+Shift+p</w:t>
        </w:r>
        <w:r w:rsidR="00C86746">
          <w:rPr>
            <w:rFonts w:cs="Calibri" w:hint="cs"/>
            <w:sz w:val="18"/>
            <w:szCs w:val="18"/>
            <w:rtl/>
            <w:lang w:bidi="fa-IR"/>
          </w:rPr>
          <w:t xml:space="preserve"> و نوشتن نام </w:t>
        </w:r>
        <w:r w:rsidR="00C86746">
          <w:rPr>
            <w:rFonts w:cs="Calibri"/>
            <w:sz w:val="18"/>
            <w:szCs w:val="18"/>
            <w:lang w:bidi="fa-IR"/>
          </w:rPr>
          <w:t>create: jupyter</w:t>
        </w:r>
        <w:r w:rsidR="00C86746">
          <w:rPr>
            <w:rFonts w:cs="Calibri" w:hint="cs"/>
            <w:sz w:val="18"/>
            <w:szCs w:val="18"/>
            <w:rtl/>
            <w:lang w:bidi="fa-IR"/>
          </w:rPr>
          <w:t xml:space="preserve"> </w:t>
        </w:r>
        <w:r w:rsidR="00347D76">
          <w:rPr>
            <w:rFonts w:cs="Calibri" w:hint="cs"/>
            <w:sz w:val="18"/>
            <w:szCs w:val="18"/>
            <w:rtl/>
            <w:lang w:bidi="fa-IR"/>
          </w:rPr>
          <w:t xml:space="preserve">یدونه ازش ساخت هرجایی که هستی. </w:t>
        </w:r>
      </w:ins>
      <w:ins w:id="112" w:author="Microsoft account" w:date="2025-09-16T11:15:00Z">
        <w:r w:rsidR="00347D76">
          <w:rPr>
            <w:rFonts w:cs="Calibri" w:hint="cs"/>
            <w:sz w:val="18"/>
            <w:szCs w:val="18"/>
            <w:rtl/>
            <w:lang w:bidi="fa-IR"/>
          </w:rPr>
          <w:t>برای تست ها خیلی جوابه.</w:t>
        </w:r>
      </w:ins>
      <w:ins w:id="113" w:author="Microsoft account" w:date="2025-09-16T11:13:00Z">
        <w:r w:rsidR="00C86746">
          <w:rPr>
            <w:rFonts w:cs="Calibri" w:hint="cs"/>
            <w:sz w:val="28"/>
            <w:szCs w:val="28"/>
            <w:rtl/>
            <w:lang w:bidi="fa-IR"/>
          </w:rPr>
          <w:t>)</w:t>
        </w:r>
      </w:ins>
    </w:p>
    <w:p w14:paraId="10F188CD" w14:textId="77777777" w:rsidR="00776D6D" w:rsidRPr="00CB12CF" w:rsidRDefault="00CB12CF" w:rsidP="00A07812">
      <w:pPr>
        <w:bidi/>
        <w:spacing w:line="276" w:lineRule="auto"/>
        <w:jc w:val="both"/>
        <w:rPr>
          <w:rFonts w:cs="Calibri"/>
        </w:rPr>
      </w:pPr>
      <w:r w:rsidRPr="00CB12CF">
        <w:rPr>
          <w:rFonts w:cs="Calibri"/>
          <w:sz w:val="28"/>
          <w:szCs w:val="28"/>
          <w:rtl/>
          <w:lang w:bidi="fa-IR"/>
        </w:rPr>
        <w:t>باگ ها پیش میان، نکته اصلی اینه که حلش کنی و مهمتر اینکه راه های مختلف برای حل کردنش رو بلد باشی، چه مستقیم چه غیر مستقیم .</w:t>
      </w:r>
    </w:p>
    <w:p w14:paraId="1D19DE5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 انتهای </w:t>
      </w:r>
      <w:r w:rsidRPr="00CB12CF">
        <w:rPr>
          <w:rFonts w:cs="Calibri"/>
          <w:sz w:val="28"/>
          <w:szCs w:val="28"/>
          <w:lang w:bidi="fa-IR"/>
        </w:rPr>
        <w:t>Day013</w:t>
      </w:r>
    </w:p>
    <w:p w14:paraId="047470F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  </w:t>
      </w:r>
    </w:p>
    <w:p w14:paraId="021EDC79"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74FCC387" w14:textId="77777777" w:rsidR="00776D6D" w:rsidRPr="00CB12CF" w:rsidRDefault="00CB12CF" w:rsidP="00A07812">
      <w:pPr>
        <w:bidi/>
        <w:spacing w:line="276" w:lineRule="auto"/>
        <w:jc w:val="both"/>
        <w:rPr>
          <w:rFonts w:cs="Calibri"/>
        </w:rPr>
      </w:pPr>
      <w:bookmarkStart w:id="114" w:name="I4030917"/>
      <w:r w:rsidRPr="00CB12CF">
        <w:rPr>
          <w:rFonts w:cs="Calibri"/>
          <w:sz w:val="28"/>
          <w:szCs w:val="28"/>
          <w:lang w:bidi="fa-IR"/>
        </w:rPr>
        <w:lastRenderedPageBreak/>
        <w:t>Day014</w:t>
      </w:r>
      <w:bookmarkEnd w:id="114"/>
    </w:p>
    <w:p w14:paraId="1FE60D61" w14:textId="77777777" w:rsidR="00776D6D" w:rsidRPr="00CB12CF" w:rsidRDefault="00CB12CF" w:rsidP="00A07812">
      <w:pPr>
        <w:bidi/>
        <w:spacing w:line="276" w:lineRule="auto"/>
        <w:jc w:val="both"/>
        <w:rPr>
          <w:rFonts w:cs="Calibri"/>
        </w:rPr>
      </w:pPr>
      <w:r w:rsidRPr="00CB12CF">
        <w:rPr>
          <w:rFonts w:cs="Calibri"/>
          <w:sz w:val="28"/>
          <w:szCs w:val="28"/>
          <w:lang w:bidi="fa-IR"/>
        </w:rPr>
        <w:t>Higher lower game</w:t>
      </w:r>
    </w:p>
    <w:p w14:paraId="579C0C0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این یه بازیه که باید خودمون از صفر تا صد بسازیم. </w:t>
      </w:r>
    </w:p>
    <w:p w14:paraId="1886D89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الان </w:t>
      </w:r>
      <w:r w:rsidRPr="00CB12CF">
        <w:rPr>
          <w:rFonts w:cs="Calibri"/>
          <w:sz w:val="28"/>
          <w:szCs w:val="28"/>
          <w:lang w:bidi="fa-IR"/>
        </w:rPr>
        <w:t>flow chart</w:t>
      </w:r>
      <w:r w:rsidRPr="00CB12CF">
        <w:rPr>
          <w:rFonts w:cs="Calibri"/>
          <w:sz w:val="28"/>
          <w:szCs w:val="28"/>
          <w:rtl/>
          <w:lang w:bidi="fa-IR"/>
        </w:rPr>
        <w:t xml:space="preserve"> رو کشیدیم ، کدش هم زدیم ، مونده </w:t>
      </w:r>
      <w:r w:rsidRPr="00CB12CF">
        <w:rPr>
          <w:rFonts w:cs="Calibri"/>
          <w:sz w:val="28"/>
          <w:szCs w:val="28"/>
          <w:lang w:bidi="fa-IR"/>
        </w:rPr>
        <w:t>debug</w:t>
      </w:r>
      <w:r w:rsidRPr="00CB12CF">
        <w:rPr>
          <w:rFonts w:cs="Calibri"/>
          <w:sz w:val="28"/>
          <w:szCs w:val="28"/>
          <w:rtl/>
          <w:lang w:bidi="fa-IR"/>
        </w:rPr>
        <w:t xml:space="preserve"> کردنش، مشکلش هم نوشتم توی </w:t>
      </w:r>
      <w:r w:rsidRPr="00CB12CF">
        <w:rPr>
          <w:rFonts w:cs="Calibri"/>
          <w:sz w:val="28"/>
          <w:szCs w:val="28"/>
          <w:lang w:bidi="fa-IR"/>
        </w:rPr>
        <w:t>calendar</w:t>
      </w:r>
      <w:r w:rsidRPr="00CB12CF">
        <w:rPr>
          <w:rFonts w:cs="Calibri"/>
          <w:sz w:val="28"/>
          <w:szCs w:val="28"/>
          <w:rtl/>
          <w:lang w:bidi="fa-IR"/>
        </w:rPr>
        <w:t xml:space="preserve"> در مراحل پایانی مشکل داریم ، دونه دونه هم مرحله هایی که درست انجام دادیم رو </w:t>
      </w:r>
      <w:r w:rsidRPr="00CB12CF">
        <w:rPr>
          <w:rFonts w:cs="Calibri"/>
          <w:sz w:val="28"/>
          <w:szCs w:val="28"/>
          <w:lang w:bidi="fa-IR"/>
        </w:rPr>
        <w:t>commit</w:t>
      </w:r>
      <w:r w:rsidRPr="00CB12CF">
        <w:rPr>
          <w:rFonts w:cs="Calibri"/>
          <w:sz w:val="28"/>
          <w:szCs w:val="28"/>
          <w:rtl/>
          <w:lang w:bidi="fa-IR"/>
        </w:rPr>
        <w:t xml:space="preserve"> کردیم . از این جهت مشکلی نداریم. </w:t>
      </w:r>
    </w:p>
    <w:p w14:paraId="0830D7F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جلسه بعدی اول باید کاری کنیم این بازی درست کار کنه که کار زیادی نمیبره و بعدش ویدیو هاشو میبینیم. </w:t>
      </w:r>
    </w:p>
    <w:p w14:paraId="54DA5C99"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581F3E0F" w14:textId="77777777" w:rsidR="00776D6D" w:rsidRPr="00CB12CF" w:rsidRDefault="00CB12CF" w:rsidP="00A07812">
      <w:pPr>
        <w:bidi/>
        <w:spacing w:line="276" w:lineRule="auto"/>
        <w:jc w:val="both"/>
        <w:rPr>
          <w:rFonts w:cs="Calibri"/>
        </w:rPr>
      </w:pPr>
      <w:bookmarkStart w:id="115" w:name="I4030920"/>
      <w:r w:rsidRPr="00CB12CF">
        <w:rPr>
          <w:rFonts w:cs="Calibri"/>
          <w:sz w:val="28"/>
          <w:szCs w:val="28"/>
          <w:rtl/>
          <w:lang w:bidi="fa-IR"/>
        </w:rPr>
        <w:lastRenderedPageBreak/>
        <w:t>ادامه</w:t>
      </w:r>
      <w:bookmarkEnd w:id="115"/>
    </w:p>
    <w:p w14:paraId="419CB58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الان قراره که </w:t>
      </w:r>
      <w:r w:rsidRPr="00CB12CF">
        <w:rPr>
          <w:rFonts w:cs="Calibri"/>
          <w:sz w:val="28"/>
          <w:szCs w:val="28"/>
          <w:lang w:bidi="fa-IR"/>
        </w:rPr>
        <w:t>debug</w:t>
      </w:r>
      <w:r w:rsidRPr="00CB12CF">
        <w:rPr>
          <w:rFonts w:cs="Calibri"/>
          <w:sz w:val="28"/>
          <w:szCs w:val="28"/>
          <w:rtl/>
          <w:lang w:bidi="fa-IR"/>
        </w:rPr>
        <w:t xml:space="preserve"> کنیم. مشکل چیست؟ </w:t>
      </w:r>
    </w:p>
    <w:p w14:paraId="33ED6525"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مشکل هایی که حل کردیم اولیش این بود که </w:t>
      </w:r>
      <w:r w:rsidRPr="00CB12CF">
        <w:rPr>
          <w:rFonts w:cs="Calibri"/>
          <w:sz w:val="28"/>
          <w:szCs w:val="28"/>
          <w:lang w:bidi="fa-IR"/>
        </w:rPr>
        <w:t>debug</w:t>
      </w:r>
      <w:r w:rsidRPr="00CB12CF">
        <w:rPr>
          <w:rFonts w:cs="Calibri"/>
          <w:sz w:val="28"/>
          <w:szCs w:val="28"/>
          <w:rtl/>
          <w:lang w:bidi="fa-IR"/>
        </w:rPr>
        <w:t xml:space="preserve"> کردیم مشکلِ حذف شدن </w:t>
      </w:r>
      <w:r w:rsidRPr="00CB12CF">
        <w:rPr>
          <w:rFonts w:cs="Calibri"/>
          <w:sz w:val="28"/>
          <w:szCs w:val="28"/>
          <w:lang w:bidi="fa-IR"/>
        </w:rPr>
        <w:t>score</w:t>
      </w:r>
      <w:r w:rsidRPr="00CB12CF">
        <w:rPr>
          <w:rFonts w:cs="Calibri"/>
          <w:sz w:val="28"/>
          <w:szCs w:val="28"/>
          <w:rtl/>
          <w:lang w:bidi="fa-IR"/>
        </w:rPr>
        <w:t xml:space="preserve"> درست بود. یعنی نمیرفت بشینه جای </w:t>
      </w:r>
      <w:r w:rsidRPr="00CB12CF">
        <w:rPr>
          <w:rFonts w:cs="Calibri"/>
          <w:sz w:val="28"/>
          <w:szCs w:val="28"/>
          <w:lang w:bidi="fa-IR"/>
        </w:rPr>
        <w:t>A</w:t>
      </w:r>
      <w:r w:rsidRPr="00CB12CF">
        <w:rPr>
          <w:rFonts w:cs="Calibri"/>
          <w:sz w:val="28"/>
          <w:szCs w:val="28"/>
          <w:rtl/>
          <w:lang w:bidi="fa-IR"/>
        </w:rPr>
        <w:t xml:space="preserve"> و در عمل از ابتدا تشکیل میشد. و یسری قابلیت های کلی به برنامه اضافه کردیم و عملا نکته خاصی نبود و در انتها بازی باحالی شد (البته اگر خودمون بریم یسری </w:t>
      </w:r>
      <w:r w:rsidRPr="00CB12CF">
        <w:rPr>
          <w:rFonts w:cs="Calibri"/>
          <w:sz w:val="28"/>
          <w:szCs w:val="28"/>
          <w:lang w:bidi="fa-IR"/>
        </w:rPr>
        <w:t>data</w:t>
      </w:r>
      <w:r w:rsidRPr="00CB12CF">
        <w:rPr>
          <w:rFonts w:cs="Calibri"/>
          <w:sz w:val="28"/>
          <w:szCs w:val="28"/>
          <w:rtl/>
          <w:lang w:bidi="fa-IR"/>
        </w:rPr>
        <w:t xml:space="preserve"> درست و درمون بزاریم توی </w:t>
      </w:r>
      <w:r w:rsidRPr="00CB12CF">
        <w:rPr>
          <w:rFonts w:cs="Calibri"/>
          <w:sz w:val="28"/>
          <w:szCs w:val="28"/>
          <w:lang w:bidi="fa-IR"/>
        </w:rPr>
        <w:t>database</w:t>
      </w:r>
      <w:r w:rsidRPr="00CB12CF">
        <w:rPr>
          <w:rFonts w:cs="Calibri"/>
          <w:sz w:val="28"/>
          <w:szCs w:val="28"/>
          <w:rtl/>
          <w:lang w:bidi="fa-IR"/>
        </w:rPr>
        <w:t xml:space="preserve"> ش . ) </w:t>
      </w:r>
    </w:p>
    <w:p w14:paraId="354E1981" w14:textId="77777777" w:rsidR="00776D6D" w:rsidRPr="00CB12CF" w:rsidRDefault="00776D6D" w:rsidP="00A07812">
      <w:pPr>
        <w:bidi/>
        <w:spacing w:line="276" w:lineRule="auto"/>
        <w:jc w:val="both"/>
        <w:rPr>
          <w:rFonts w:cs="Calibri"/>
          <w:sz w:val="28"/>
          <w:szCs w:val="28"/>
          <w:lang w:bidi="fa-IR"/>
        </w:rPr>
      </w:pPr>
    </w:p>
    <w:p w14:paraId="10353445" w14:textId="77777777" w:rsidR="00776D6D" w:rsidRPr="00CB12CF" w:rsidRDefault="00CB12CF" w:rsidP="00A07812">
      <w:pPr>
        <w:bidi/>
        <w:spacing w:line="276" w:lineRule="auto"/>
        <w:jc w:val="both"/>
        <w:rPr>
          <w:rFonts w:cs="Calibri"/>
        </w:rPr>
      </w:pPr>
      <w:r w:rsidRPr="00CB12CF">
        <w:rPr>
          <w:rFonts w:cs="Calibri"/>
          <w:sz w:val="28"/>
          <w:szCs w:val="28"/>
          <w:lang w:bidi="fa-IR"/>
        </w:rPr>
        <w:t>Day015</w:t>
      </w:r>
    </w:p>
    <w:p w14:paraId="6422FCB4" w14:textId="77777777" w:rsidR="00776D6D" w:rsidRPr="00CB12CF" w:rsidRDefault="00CB12CF" w:rsidP="00A07812">
      <w:pPr>
        <w:bidi/>
        <w:spacing w:line="276" w:lineRule="auto"/>
        <w:jc w:val="both"/>
        <w:rPr>
          <w:rFonts w:cs="Calibri"/>
        </w:rPr>
      </w:pPr>
      <w:r w:rsidRPr="00CB12CF">
        <w:rPr>
          <w:rFonts w:cs="Calibri"/>
          <w:sz w:val="28"/>
          <w:szCs w:val="28"/>
          <w:lang w:bidi="fa-IR"/>
        </w:rPr>
        <w:t>Coffee machine project</w:t>
      </w:r>
    </w:p>
    <w:p w14:paraId="2D4563BA" w14:textId="77777777" w:rsidR="00776D6D" w:rsidRPr="00CB12CF" w:rsidRDefault="00CB12CF" w:rsidP="00A07812">
      <w:pPr>
        <w:bidi/>
        <w:spacing w:line="276" w:lineRule="auto"/>
        <w:jc w:val="both"/>
        <w:rPr>
          <w:rFonts w:cs="Calibri"/>
        </w:rPr>
      </w:pPr>
      <w:r w:rsidRPr="00CB12CF">
        <w:rPr>
          <w:rFonts w:cs="Calibri"/>
          <w:sz w:val="28"/>
          <w:szCs w:val="28"/>
          <w:lang w:bidi="fa-IR"/>
        </w:rPr>
        <w:t>001</w:t>
      </w:r>
      <w:r w:rsidRPr="00CB12CF">
        <w:rPr>
          <w:rFonts w:cs="Calibri"/>
          <w:sz w:val="28"/>
          <w:szCs w:val="28"/>
          <w:rtl/>
          <w:lang w:bidi="fa-IR"/>
        </w:rPr>
        <w:t xml:space="preserve"> رو دیدیم توضیحات اولیه بود برای برنامه </w:t>
      </w:r>
      <w:r w:rsidRPr="00CB12CF">
        <w:rPr>
          <w:rFonts w:cs="Calibri"/>
          <w:sz w:val="28"/>
          <w:szCs w:val="28"/>
          <w:lang w:bidi="fa-IR"/>
        </w:rPr>
        <w:t>coffee machine</w:t>
      </w:r>
      <w:r w:rsidRPr="00CB12CF">
        <w:rPr>
          <w:rFonts w:cs="Calibri"/>
          <w:sz w:val="28"/>
          <w:szCs w:val="28"/>
          <w:rtl/>
          <w:lang w:bidi="fa-IR"/>
        </w:rPr>
        <w:t xml:space="preserve"> . </w:t>
      </w:r>
    </w:p>
    <w:p w14:paraId="5A0FA458"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جلسه بعدی </w:t>
      </w:r>
      <w:r w:rsidRPr="00CB12CF">
        <w:rPr>
          <w:rFonts w:cs="Calibri"/>
          <w:sz w:val="28"/>
          <w:szCs w:val="28"/>
          <w:lang w:bidi="fa-IR"/>
        </w:rPr>
        <w:t>pdf</w:t>
      </w:r>
      <w:r w:rsidRPr="00CB12CF">
        <w:rPr>
          <w:rFonts w:cs="Calibri"/>
          <w:sz w:val="28"/>
          <w:szCs w:val="28"/>
          <w:rtl/>
          <w:lang w:bidi="fa-IR"/>
        </w:rPr>
        <w:t xml:space="preserve"> رو چک میکنیم، </w:t>
      </w:r>
      <w:r w:rsidRPr="00CB12CF">
        <w:rPr>
          <w:rFonts w:cs="Calibri"/>
          <w:sz w:val="28"/>
          <w:szCs w:val="28"/>
          <w:lang w:bidi="fa-IR"/>
        </w:rPr>
        <w:t>flowchart</w:t>
      </w:r>
      <w:r w:rsidRPr="00CB12CF">
        <w:rPr>
          <w:rFonts w:cs="Calibri"/>
          <w:sz w:val="28"/>
          <w:szCs w:val="28"/>
          <w:rtl/>
          <w:lang w:bidi="fa-IR"/>
        </w:rPr>
        <w:t xml:space="preserve"> میکشیم و کد میزنیم.</w:t>
      </w:r>
    </w:p>
    <w:p w14:paraId="2520B2A4" w14:textId="77777777" w:rsidR="00776D6D" w:rsidRPr="00CB12CF" w:rsidRDefault="00776D6D" w:rsidP="00A07812">
      <w:pPr>
        <w:bidi/>
        <w:spacing w:line="276" w:lineRule="auto"/>
        <w:jc w:val="both"/>
        <w:rPr>
          <w:rFonts w:cs="Calibri"/>
          <w:sz w:val="28"/>
          <w:szCs w:val="28"/>
          <w:lang w:bidi="fa-IR"/>
        </w:rPr>
      </w:pPr>
    </w:p>
    <w:p w14:paraId="7271FBEA"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19DA4502" w14:textId="77777777" w:rsidR="00776D6D" w:rsidRPr="00CB12CF" w:rsidRDefault="00CB12CF" w:rsidP="00A07812">
      <w:pPr>
        <w:bidi/>
        <w:spacing w:line="276" w:lineRule="auto"/>
        <w:jc w:val="both"/>
        <w:rPr>
          <w:rFonts w:cs="Calibri"/>
        </w:rPr>
      </w:pPr>
      <w:bookmarkStart w:id="116" w:name="I4031011"/>
      <w:r w:rsidRPr="00CB12CF">
        <w:rPr>
          <w:rFonts w:cs="Calibri"/>
          <w:sz w:val="28"/>
          <w:szCs w:val="28"/>
          <w:rtl/>
          <w:lang w:bidi="fa-IR"/>
        </w:rPr>
        <w:lastRenderedPageBreak/>
        <w:t>ادامه</w:t>
      </w:r>
      <w:bookmarkEnd w:id="116"/>
      <w:r w:rsidRPr="00CB12CF">
        <w:rPr>
          <w:rFonts w:cs="Calibri"/>
          <w:sz w:val="28"/>
          <w:szCs w:val="28"/>
          <w:rtl/>
          <w:lang w:bidi="fa-IR"/>
        </w:rPr>
        <w:t xml:space="preserve"> </w:t>
      </w:r>
    </w:p>
    <w:p w14:paraId="65962116" w14:textId="30AEA15A" w:rsidR="00776D6D" w:rsidRPr="00CB12CF" w:rsidRDefault="00CB12CF" w:rsidP="00A07812">
      <w:pPr>
        <w:bidi/>
        <w:spacing w:line="276" w:lineRule="auto"/>
        <w:jc w:val="both"/>
        <w:rPr>
          <w:rFonts w:cs="Calibri"/>
          <w:rtl/>
        </w:rPr>
      </w:pPr>
      <w:r w:rsidRPr="00CB12CF">
        <w:rPr>
          <w:rFonts w:cs="Calibri"/>
          <w:sz w:val="28"/>
          <w:szCs w:val="28"/>
          <w:rtl/>
          <w:lang w:bidi="fa-IR"/>
        </w:rPr>
        <w:t xml:space="preserve">یه وقفه طولانی مدت داشتیم سر مسائل درسی و کاری و ... </w:t>
      </w:r>
      <w:ins w:id="117" w:author="Microsoft account" w:date="2025-09-17T12:41:00Z">
        <w:r w:rsidR="00C26D57">
          <w:rPr>
            <w:rFonts w:cs="Calibri" w:hint="cs"/>
            <w:sz w:val="28"/>
            <w:szCs w:val="28"/>
            <w:rtl/>
            <w:lang w:bidi="fa-IR"/>
          </w:rPr>
          <w:t>(</w:t>
        </w:r>
        <w:r w:rsidR="00C26D57">
          <w:rPr>
            <w:rFonts w:cs="Calibri" w:hint="cs"/>
            <w:sz w:val="18"/>
            <w:szCs w:val="18"/>
            <w:rtl/>
            <w:lang w:bidi="fa-IR"/>
          </w:rPr>
          <w:t>هزار بار زد واقعه مارو، ما بلند میشیم بار هزارم!</w:t>
        </w:r>
        <w:r w:rsidR="00C26D57">
          <w:rPr>
            <w:rFonts w:cs="Calibri" w:hint="cs"/>
            <w:sz w:val="28"/>
            <w:szCs w:val="28"/>
            <w:rtl/>
            <w:lang w:bidi="fa-IR"/>
          </w:rPr>
          <w:t>)</w:t>
        </w:r>
      </w:ins>
    </w:p>
    <w:p w14:paraId="4B802E25"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قرار بر این بوده که بریم یه سر سراغ </w:t>
      </w:r>
      <w:r w:rsidRPr="00CB12CF">
        <w:rPr>
          <w:rFonts w:cs="Calibri"/>
          <w:sz w:val="28"/>
          <w:szCs w:val="28"/>
          <w:lang w:bidi="fa-IR"/>
        </w:rPr>
        <w:t>Pdf</w:t>
      </w:r>
      <w:r w:rsidRPr="00CB12CF">
        <w:rPr>
          <w:rFonts w:cs="Calibri"/>
          <w:sz w:val="28"/>
          <w:szCs w:val="28"/>
          <w:rtl/>
          <w:lang w:bidi="fa-IR"/>
        </w:rPr>
        <w:t xml:space="preserve"> و خودمون </w:t>
      </w:r>
      <w:r w:rsidRPr="00CB12CF">
        <w:rPr>
          <w:rFonts w:cs="Calibri"/>
          <w:sz w:val="28"/>
          <w:szCs w:val="28"/>
          <w:lang w:bidi="fa-IR"/>
        </w:rPr>
        <w:t>Flowchart</w:t>
      </w:r>
      <w:r w:rsidRPr="00CB12CF">
        <w:rPr>
          <w:rFonts w:cs="Calibri"/>
          <w:sz w:val="28"/>
          <w:szCs w:val="28"/>
          <w:rtl/>
          <w:lang w:bidi="fa-IR"/>
        </w:rPr>
        <w:t xml:space="preserve"> بکشیم و ادامه ماجرا ولی چون فاصله افتاده قصد دارم قسمت اول رو دوباره ببینم. </w:t>
      </w:r>
    </w:p>
    <w:p w14:paraId="0F772387" w14:textId="77777777" w:rsidR="00776D6D" w:rsidRPr="00CB12CF" w:rsidRDefault="00776D6D" w:rsidP="00A07812">
      <w:pPr>
        <w:bidi/>
        <w:spacing w:line="276" w:lineRule="auto"/>
        <w:jc w:val="both"/>
        <w:rPr>
          <w:rFonts w:cs="Calibri"/>
          <w:sz w:val="28"/>
          <w:szCs w:val="28"/>
          <w:lang w:bidi="fa-IR"/>
        </w:rPr>
      </w:pPr>
    </w:p>
    <w:p w14:paraId="689A9C9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این اطلاعات یه </w:t>
      </w:r>
      <w:r w:rsidRPr="00CB12CF">
        <w:rPr>
          <w:rFonts w:cs="Calibri"/>
          <w:sz w:val="28"/>
          <w:szCs w:val="28"/>
          <w:lang w:bidi="fa-IR"/>
        </w:rPr>
        <w:t>Coffee machine</w:t>
      </w:r>
      <w:r w:rsidRPr="00CB12CF">
        <w:rPr>
          <w:rFonts w:cs="Calibri"/>
          <w:sz w:val="28"/>
          <w:szCs w:val="28"/>
          <w:rtl/>
          <w:lang w:bidi="fa-IR"/>
        </w:rPr>
        <w:t xml:space="preserve"> ساده س:</w:t>
      </w:r>
    </w:p>
    <w:p w14:paraId="0E76A062"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2FFED241" wp14:editId="5DD4E4F9">
            <wp:extent cx="5733415" cy="31127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noChangeArrowheads="1"/>
                    </pic:cNvPicPr>
                  </pic:nvPicPr>
                  <pic:blipFill>
                    <a:blip r:embed="rId37"/>
                    <a:stretch>
                      <a:fillRect/>
                    </a:stretch>
                  </pic:blipFill>
                  <pic:spPr bwMode="auto">
                    <a:xfrm>
                      <a:off x="0" y="0"/>
                      <a:ext cx="5733415" cy="3112770"/>
                    </a:xfrm>
                    <a:prstGeom prst="rect">
                      <a:avLst/>
                    </a:prstGeom>
                  </pic:spPr>
                </pic:pic>
              </a:graphicData>
            </a:graphic>
          </wp:inline>
        </w:drawing>
      </w:r>
    </w:p>
    <w:p w14:paraId="77F37A4F" w14:textId="77777777" w:rsidR="00776D6D" w:rsidRPr="00CB12CF" w:rsidRDefault="00776D6D" w:rsidP="00A07812">
      <w:pPr>
        <w:bidi/>
        <w:spacing w:line="276" w:lineRule="auto"/>
        <w:jc w:val="both"/>
        <w:rPr>
          <w:rFonts w:cs="Calibri"/>
          <w:sz w:val="28"/>
          <w:szCs w:val="28"/>
          <w:lang w:bidi="fa-IR"/>
        </w:rPr>
      </w:pPr>
    </w:p>
    <w:p w14:paraId="52A81711"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این اطلاعات </w:t>
      </w:r>
      <w:r w:rsidRPr="00CB12CF">
        <w:rPr>
          <w:rFonts w:cs="Calibri"/>
          <w:sz w:val="28"/>
          <w:szCs w:val="28"/>
          <w:lang w:bidi="fa-IR"/>
        </w:rPr>
        <w:t>3</w:t>
      </w:r>
      <w:r w:rsidRPr="00CB12CF">
        <w:rPr>
          <w:rFonts w:cs="Calibri"/>
          <w:sz w:val="28"/>
          <w:szCs w:val="28"/>
          <w:rtl/>
          <w:lang w:bidi="fa-IR"/>
        </w:rPr>
        <w:t xml:space="preserve"> حالت مختلفیه که باید تولید کنه:</w:t>
      </w:r>
    </w:p>
    <w:p w14:paraId="1589D672"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4B610ABC" wp14:editId="64E5A5D0">
            <wp:extent cx="3798570" cy="2531745"/>
            <wp:effectExtent l="0" t="0" r="0" b="0"/>
            <wp:docPr id="2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7"/>
                    <pic:cNvPicPr>
                      <a:picLocks noChangeAspect="1" noChangeArrowheads="1"/>
                    </pic:cNvPicPr>
                  </pic:nvPicPr>
                  <pic:blipFill>
                    <a:blip r:embed="rId38"/>
                    <a:stretch>
                      <a:fillRect/>
                    </a:stretch>
                  </pic:blipFill>
                  <pic:spPr bwMode="auto">
                    <a:xfrm>
                      <a:off x="0" y="0"/>
                      <a:ext cx="3798570" cy="2531745"/>
                    </a:xfrm>
                    <a:prstGeom prst="rect">
                      <a:avLst/>
                    </a:prstGeom>
                  </pic:spPr>
                </pic:pic>
              </a:graphicData>
            </a:graphic>
          </wp:inline>
        </w:drawing>
      </w:r>
    </w:p>
    <w:p w14:paraId="63F4A323" w14:textId="77777777" w:rsidR="00776D6D" w:rsidRPr="00CB12CF" w:rsidRDefault="00CB12CF" w:rsidP="00A07812">
      <w:pPr>
        <w:bidi/>
        <w:spacing w:line="276" w:lineRule="auto"/>
        <w:jc w:val="both"/>
        <w:rPr>
          <w:rFonts w:cs="Calibri"/>
        </w:rPr>
      </w:pPr>
      <w:r w:rsidRPr="00CB12CF">
        <w:rPr>
          <w:rFonts w:cs="Calibri"/>
          <w:sz w:val="28"/>
          <w:szCs w:val="28"/>
          <w:rtl/>
          <w:lang w:bidi="fa-IR"/>
        </w:rPr>
        <w:t>منابعی که در ابتدا در اختیار داره:</w:t>
      </w:r>
    </w:p>
    <w:p w14:paraId="3B2359BF" w14:textId="77777777" w:rsidR="00776D6D" w:rsidRPr="00CB12CF" w:rsidRDefault="00CB12CF" w:rsidP="00A07812">
      <w:pPr>
        <w:bidi/>
        <w:spacing w:line="276" w:lineRule="auto"/>
        <w:jc w:val="both"/>
        <w:rPr>
          <w:rFonts w:cs="Calibri"/>
        </w:rPr>
      </w:pPr>
      <w:r w:rsidRPr="00CB12CF">
        <w:rPr>
          <w:rFonts w:cs="Calibri"/>
          <w:noProof/>
          <w:rtl/>
        </w:rPr>
        <w:lastRenderedPageBreak/>
        <w:drawing>
          <wp:inline distT="0" distB="0" distL="0" distR="0" wp14:anchorId="5916FC65" wp14:editId="61DD94BE">
            <wp:extent cx="5733415" cy="3708400"/>
            <wp:effectExtent l="0" t="0" r="0" b="0"/>
            <wp:docPr id="2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8"/>
                    <pic:cNvPicPr>
                      <a:picLocks noChangeAspect="1" noChangeArrowheads="1"/>
                    </pic:cNvPicPr>
                  </pic:nvPicPr>
                  <pic:blipFill>
                    <a:blip r:embed="rId39"/>
                    <a:stretch>
                      <a:fillRect/>
                    </a:stretch>
                  </pic:blipFill>
                  <pic:spPr bwMode="auto">
                    <a:xfrm>
                      <a:off x="0" y="0"/>
                      <a:ext cx="5733415" cy="3708400"/>
                    </a:xfrm>
                    <a:prstGeom prst="rect">
                      <a:avLst/>
                    </a:prstGeom>
                  </pic:spPr>
                </pic:pic>
              </a:graphicData>
            </a:graphic>
          </wp:inline>
        </w:drawing>
      </w:r>
    </w:p>
    <w:p w14:paraId="5636BAAB" w14:textId="77777777" w:rsidR="00776D6D" w:rsidRPr="00CB12CF" w:rsidRDefault="00776D6D" w:rsidP="00A07812">
      <w:pPr>
        <w:bidi/>
        <w:spacing w:line="276" w:lineRule="auto"/>
        <w:jc w:val="both"/>
        <w:rPr>
          <w:rFonts w:cs="Calibri"/>
          <w:sz w:val="28"/>
          <w:szCs w:val="28"/>
          <w:lang w:bidi="fa-IR"/>
        </w:rPr>
      </w:pPr>
    </w:p>
    <w:p w14:paraId="0CA41A80" w14:textId="77777777" w:rsidR="00776D6D" w:rsidRPr="00CB12CF" w:rsidRDefault="00CB12CF" w:rsidP="00A07812">
      <w:pPr>
        <w:bidi/>
        <w:spacing w:line="276" w:lineRule="auto"/>
        <w:jc w:val="both"/>
        <w:rPr>
          <w:rFonts w:cs="Calibri"/>
        </w:rPr>
      </w:pPr>
      <w:r w:rsidRPr="00CB12CF">
        <w:rPr>
          <w:rFonts w:cs="Calibri"/>
          <w:sz w:val="28"/>
          <w:szCs w:val="28"/>
          <w:rtl/>
          <w:lang w:bidi="fa-IR"/>
        </w:rPr>
        <w:t>ارزش سکه ها:</w:t>
      </w:r>
    </w:p>
    <w:p w14:paraId="0E9954F4"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0CA02600" wp14:editId="76DE93D5">
            <wp:extent cx="5733415" cy="4030980"/>
            <wp:effectExtent l="0" t="0" r="0" b="0"/>
            <wp:docPr id="2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9"/>
                    <pic:cNvPicPr>
                      <a:picLocks noChangeAspect="1" noChangeArrowheads="1"/>
                    </pic:cNvPicPr>
                  </pic:nvPicPr>
                  <pic:blipFill>
                    <a:blip r:embed="rId40"/>
                    <a:stretch>
                      <a:fillRect/>
                    </a:stretch>
                  </pic:blipFill>
                  <pic:spPr bwMode="auto">
                    <a:xfrm>
                      <a:off x="0" y="0"/>
                      <a:ext cx="5733415" cy="4030980"/>
                    </a:xfrm>
                    <a:prstGeom prst="rect">
                      <a:avLst/>
                    </a:prstGeom>
                  </pic:spPr>
                </pic:pic>
              </a:graphicData>
            </a:graphic>
          </wp:inline>
        </w:drawing>
      </w:r>
    </w:p>
    <w:p w14:paraId="2B5CCDD0" w14:textId="77777777" w:rsidR="00776D6D" w:rsidRPr="00CB12CF" w:rsidRDefault="00776D6D" w:rsidP="00A07812">
      <w:pPr>
        <w:bidi/>
        <w:spacing w:line="276" w:lineRule="auto"/>
        <w:jc w:val="both"/>
        <w:rPr>
          <w:rFonts w:cs="Calibri"/>
          <w:sz w:val="28"/>
          <w:szCs w:val="28"/>
          <w:lang w:bidi="fa-IR"/>
        </w:rPr>
      </w:pPr>
    </w:p>
    <w:p w14:paraId="22506EB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طبق اطلاعات بالا و چیزایی که اد کردیم تو کدش همین الان باید جلسه بعدی پیش بریم و سعی کنیم که کدی بنویسیم که وقتی با </w:t>
      </w:r>
      <w:r w:rsidRPr="00CB12CF">
        <w:rPr>
          <w:rFonts w:cs="Calibri"/>
          <w:sz w:val="28"/>
          <w:szCs w:val="28"/>
          <w:lang w:bidi="fa-IR"/>
        </w:rPr>
        <w:t>PDF</w:t>
      </w:r>
      <w:r w:rsidRPr="00CB12CF">
        <w:rPr>
          <w:rFonts w:cs="Calibri"/>
          <w:sz w:val="28"/>
          <w:szCs w:val="28"/>
          <w:rtl/>
          <w:lang w:bidi="fa-IR"/>
        </w:rPr>
        <w:t xml:space="preserve"> این قسمت چکش میکنیم درست کار کنه. ادامه ش جلسه بعد.</w:t>
      </w:r>
    </w:p>
    <w:p w14:paraId="02B5421F"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7EB66398" w14:textId="77777777" w:rsidR="00776D6D" w:rsidRPr="00CB12CF" w:rsidRDefault="00CB12CF" w:rsidP="00A07812">
      <w:pPr>
        <w:bidi/>
        <w:spacing w:line="276" w:lineRule="auto"/>
        <w:jc w:val="both"/>
        <w:rPr>
          <w:rFonts w:cs="Calibri"/>
        </w:rPr>
      </w:pPr>
      <w:bookmarkStart w:id="118" w:name="I4031025"/>
      <w:r w:rsidRPr="00CB12CF">
        <w:rPr>
          <w:rFonts w:cs="Calibri"/>
          <w:sz w:val="28"/>
          <w:szCs w:val="28"/>
          <w:rtl/>
          <w:lang w:bidi="fa-IR"/>
        </w:rPr>
        <w:lastRenderedPageBreak/>
        <w:t>ادامه</w:t>
      </w:r>
      <w:bookmarkEnd w:id="118"/>
    </w:p>
    <w:p w14:paraId="3617B13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درحال تکمیل پروژه </w:t>
      </w:r>
      <w:r w:rsidRPr="00CB12CF">
        <w:rPr>
          <w:rFonts w:cs="Calibri"/>
          <w:sz w:val="28"/>
          <w:szCs w:val="28"/>
          <w:lang w:bidi="fa-IR"/>
        </w:rPr>
        <w:t>coffee machine</w:t>
      </w:r>
      <w:r w:rsidRPr="00CB12CF">
        <w:rPr>
          <w:rFonts w:cs="Calibri"/>
          <w:sz w:val="28"/>
          <w:szCs w:val="28"/>
          <w:rtl/>
          <w:lang w:bidi="fa-IR"/>
        </w:rPr>
        <w:t xml:space="preserve"> هستیم ، خیلی طولانی شده ، ولی بالاخره انجاامش میدیم. </w:t>
      </w:r>
    </w:p>
    <w:p w14:paraId="45F734AC"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خب در حال حاضر </w:t>
      </w:r>
      <w:r w:rsidRPr="00CB12CF">
        <w:rPr>
          <w:rFonts w:cs="Calibri"/>
          <w:sz w:val="28"/>
          <w:szCs w:val="28"/>
          <w:lang w:bidi="fa-IR"/>
        </w:rPr>
        <w:t>coffee machine</w:t>
      </w:r>
      <w:r w:rsidRPr="00CB12CF">
        <w:rPr>
          <w:rFonts w:cs="Calibri"/>
          <w:sz w:val="28"/>
          <w:szCs w:val="28"/>
          <w:rtl/>
          <w:lang w:bidi="fa-IR"/>
        </w:rPr>
        <w:t xml:space="preserve"> رو انجام دادیم تا حدی که میخواست داره کار میکنه، البته خودم شاید بعدا یسری چیزا بهش اضافه کنم. </w:t>
      </w:r>
    </w:p>
    <w:p w14:paraId="37AC7736"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 ادامه باید با </w:t>
      </w:r>
      <w:r w:rsidRPr="00CB12CF">
        <w:rPr>
          <w:rFonts w:cs="Calibri"/>
          <w:sz w:val="28"/>
          <w:szCs w:val="28"/>
          <w:lang w:bidi="fa-IR"/>
        </w:rPr>
        <w:t>Pdf</w:t>
      </w:r>
      <w:r w:rsidRPr="00CB12CF">
        <w:rPr>
          <w:rFonts w:cs="Calibri"/>
          <w:sz w:val="28"/>
          <w:szCs w:val="28"/>
          <w:rtl/>
          <w:lang w:bidi="fa-IR"/>
        </w:rPr>
        <w:t xml:space="preserve"> ای که گذاشته برنامه رو چک کنیم و چیزایی که میخواد رو اضافه کنیم و چیزایی که نداره رو اصلاح کنیم. که باشه برای جلسه بعد.</w:t>
      </w:r>
    </w:p>
    <w:p w14:paraId="6E662C74"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60C4562D" w14:textId="77777777" w:rsidR="00776D6D" w:rsidRPr="00CB12CF" w:rsidRDefault="00CB12CF" w:rsidP="00A07812">
      <w:pPr>
        <w:bidi/>
        <w:spacing w:line="276" w:lineRule="auto"/>
        <w:jc w:val="both"/>
        <w:rPr>
          <w:rFonts w:cs="Calibri"/>
        </w:rPr>
      </w:pPr>
      <w:bookmarkStart w:id="119" w:name="I4031026"/>
      <w:r w:rsidRPr="00CB12CF">
        <w:rPr>
          <w:rFonts w:cs="Calibri"/>
          <w:sz w:val="28"/>
          <w:szCs w:val="28"/>
          <w:rtl/>
          <w:lang w:bidi="fa-IR"/>
        </w:rPr>
        <w:lastRenderedPageBreak/>
        <w:t>ادامه</w:t>
      </w:r>
      <w:bookmarkEnd w:id="119"/>
    </w:p>
    <w:p w14:paraId="672AD5E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باید مرحله به مرحله گزینه های </w:t>
      </w:r>
      <w:r w:rsidRPr="00CB12CF">
        <w:rPr>
          <w:rFonts w:cs="Calibri"/>
          <w:sz w:val="28"/>
          <w:szCs w:val="28"/>
          <w:lang w:bidi="fa-IR"/>
        </w:rPr>
        <w:t>pdf</w:t>
      </w:r>
      <w:r w:rsidRPr="00CB12CF">
        <w:rPr>
          <w:rFonts w:cs="Calibri"/>
          <w:sz w:val="28"/>
          <w:szCs w:val="28"/>
          <w:rtl/>
          <w:lang w:bidi="fa-IR"/>
        </w:rPr>
        <w:t xml:space="preserve"> این قسمت (برای یادآوری الان </w:t>
      </w:r>
      <w:r w:rsidRPr="00CB12CF">
        <w:rPr>
          <w:rFonts w:cs="Calibri"/>
          <w:sz w:val="28"/>
          <w:szCs w:val="28"/>
          <w:lang w:bidi="fa-IR"/>
        </w:rPr>
        <w:t>day015</w:t>
      </w:r>
      <w:r w:rsidRPr="00CB12CF">
        <w:rPr>
          <w:rFonts w:cs="Calibri"/>
          <w:sz w:val="28"/>
          <w:szCs w:val="28"/>
          <w:rtl/>
          <w:lang w:bidi="fa-IR"/>
        </w:rPr>
        <w:t xml:space="preserve"> ایم. ) رو چک  کنیم و باید طوری باشه که برنامه طبق اون چیزی که توی هر مرحله گفته درست عمل کنه .</w:t>
      </w:r>
    </w:p>
    <w:p w14:paraId="715C41A0" w14:textId="77777777" w:rsidR="00776D6D" w:rsidRPr="00CB12CF" w:rsidRDefault="00CB12CF" w:rsidP="00A07812">
      <w:pPr>
        <w:bidi/>
        <w:spacing w:line="276" w:lineRule="auto"/>
        <w:jc w:val="both"/>
        <w:rPr>
          <w:rFonts w:cs="Calibri"/>
        </w:rPr>
      </w:pPr>
      <w:r w:rsidRPr="00CB12CF">
        <w:rPr>
          <w:rFonts w:cs="Calibri"/>
          <w:sz w:val="28"/>
          <w:szCs w:val="28"/>
          <w:lang w:bidi="fa-IR"/>
        </w:rPr>
        <w:t>Off</w:t>
      </w:r>
      <w:r w:rsidRPr="00CB12CF">
        <w:rPr>
          <w:rFonts w:cs="Calibri"/>
          <w:sz w:val="28"/>
          <w:szCs w:val="28"/>
          <w:rtl/>
          <w:lang w:bidi="fa-IR"/>
        </w:rPr>
        <w:t xml:space="preserve"> رو اضافه کردیم. </w:t>
      </w:r>
    </w:p>
    <w:p w14:paraId="7B4E80F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درحال اضافه کردن کد های درست برای پیام </w:t>
      </w:r>
      <w:r w:rsidRPr="00CB12CF">
        <w:rPr>
          <w:rFonts w:cs="Calibri"/>
          <w:sz w:val="28"/>
          <w:szCs w:val="28"/>
          <w:lang w:bidi="fa-IR"/>
        </w:rPr>
        <w:t>out of resource</w:t>
      </w:r>
      <w:r w:rsidRPr="00CB12CF">
        <w:rPr>
          <w:rFonts w:cs="Calibri"/>
          <w:sz w:val="28"/>
          <w:szCs w:val="28"/>
          <w:rtl/>
          <w:lang w:bidi="fa-IR"/>
        </w:rPr>
        <w:t xml:space="preserve"> بودیم که نت رفت. باقیش بعدا. </w:t>
      </w:r>
    </w:p>
    <w:p w14:paraId="0DB7A9CE"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59F9FE5B" w14:textId="77777777" w:rsidR="00776D6D" w:rsidRPr="00CB12CF" w:rsidRDefault="00CB12CF" w:rsidP="00A07812">
      <w:pPr>
        <w:bidi/>
        <w:spacing w:line="276" w:lineRule="auto"/>
        <w:jc w:val="both"/>
        <w:rPr>
          <w:rFonts w:cs="Calibri"/>
        </w:rPr>
      </w:pPr>
      <w:bookmarkStart w:id="120" w:name="I4031027"/>
      <w:r w:rsidRPr="00CB12CF">
        <w:rPr>
          <w:rFonts w:cs="Calibri"/>
          <w:sz w:val="28"/>
          <w:szCs w:val="28"/>
          <w:rtl/>
          <w:lang w:bidi="fa-IR"/>
        </w:rPr>
        <w:lastRenderedPageBreak/>
        <w:t>ادامه</w:t>
      </w:r>
      <w:bookmarkEnd w:id="120"/>
    </w:p>
    <w:p w14:paraId="669FBD9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درحال درست کردن این هستیم که وقتی یچیزی از منابع کمه اون رو توی پیام اطلاع بده، نه اینکه مثل برنامه خودمون سر راست بگه که منابع کافی نیست، یعنی بنویسه </w:t>
      </w:r>
      <w:r w:rsidRPr="00CB12CF">
        <w:rPr>
          <w:rFonts w:cs="Calibri"/>
          <w:sz w:val="28"/>
          <w:szCs w:val="28"/>
          <w:lang w:bidi="fa-IR"/>
        </w:rPr>
        <w:t>water</w:t>
      </w:r>
      <w:r w:rsidRPr="00CB12CF">
        <w:rPr>
          <w:rFonts w:cs="Calibri"/>
          <w:sz w:val="28"/>
          <w:szCs w:val="28"/>
          <w:rtl/>
          <w:lang w:bidi="fa-IR"/>
        </w:rPr>
        <w:t xml:space="preserve"> کافی نیست. در طی این میخواستیم که عناصر یک </w:t>
      </w:r>
      <w:r w:rsidRPr="00CB12CF">
        <w:rPr>
          <w:rFonts w:cs="Calibri"/>
          <w:sz w:val="28"/>
          <w:szCs w:val="28"/>
          <w:lang w:bidi="fa-IR"/>
        </w:rPr>
        <w:t>list</w:t>
      </w:r>
      <w:r w:rsidRPr="00CB12CF">
        <w:rPr>
          <w:rFonts w:cs="Calibri"/>
          <w:sz w:val="28"/>
          <w:szCs w:val="28"/>
          <w:rtl/>
          <w:lang w:bidi="fa-IR"/>
        </w:rPr>
        <w:t xml:space="preserve"> رو کنار هم پرینت کنیم که باید از </w:t>
      </w:r>
    </w:p>
    <w:p w14:paraId="1938AC69" w14:textId="77777777" w:rsidR="00776D6D" w:rsidRPr="00CB12CF" w:rsidRDefault="00CB12CF" w:rsidP="00A07812">
      <w:pPr>
        <w:bidi/>
        <w:spacing w:line="276" w:lineRule="auto"/>
        <w:jc w:val="both"/>
        <w:rPr>
          <w:rFonts w:cs="Calibri"/>
        </w:rPr>
      </w:pPr>
      <m:oMathPara>
        <m:oMathParaPr>
          <m:jc m:val="center"/>
        </m:oMathParaPr>
        <m:oMath>
          <m:r>
            <w:rPr>
              <w:rFonts w:ascii="Cambria Math" w:hAnsi="Cambria Math" w:cs="Calibri"/>
            </w:rPr>
            <m:t>'strin</m:t>
          </m:r>
          <m:sSup>
            <m:sSupPr>
              <m:ctrlPr>
                <w:rPr>
                  <w:rFonts w:ascii="Cambria Math" w:hAnsi="Cambria Math" w:cs="Calibri"/>
                </w:rPr>
              </m:ctrlPr>
            </m:sSupPr>
            <m:e>
              <m:r>
                <w:rPr>
                  <w:rFonts w:ascii="Cambria Math" w:hAnsi="Cambria Math" w:cs="Calibri"/>
                </w:rPr>
                <m:t>g</m:t>
              </m:r>
            </m:e>
            <m:sup>
              <m:r>
                <w:rPr>
                  <w:rFonts w:ascii="Cambria Math" w:hAnsi="Cambria Math" w:cs="Calibri"/>
                </w:rPr>
                <m:t>'</m:t>
              </m:r>
            </m:sup>
          </m:sSup>
          <m:r>
            <w:rPr>
              <w:rFonts w:ascii="Cambria Math" w:hAnsi="Cambria Math" w:cs="Calibri"/>
            </w:rPr>
            <m:t>.join(myList)</m:t>
          </m:r>
        </m:oMath>
      </m:oMathPara>
    </w:p>
    <w:p w14:paraId="2E3B0339" w14:textId="77777777" w:rsidR="00776D6D" w:rsidRPr="00CB12CF" w:rsidRDefault="00CB12CF" w:rsidP="00A07812">
      <w:pPr>
        <w:bidi/>
        <w:spacing w:line="276" w:lineRule="auto"/>
        <w:jc w:val="both"/>
        <w:rPr>
          <w:rFonts w:cs="Calibri"/>
        </w:rPr>
      </w:pPr>
      <w:r w:rsidRPr="00CB12CF">
        <w:rPr>
          <w:rFonts w:cs="Calibri"/>
          <w:sz w:val="28"/>
          <w:szCs w:val="28"/>
          <w:rtl/>
          <w:lang w:bidi="fa-IR"/>
        </w:rPr>
        <w:t>استفاده کنیم تا بدون داشتن [()] پرینت بشن . (</w:t>
      </w:r>
      <w:r w:rsidRPr="00CB12CF">
        <w:rPr>
          <w:rFonts w:cs="Calibri"/>
          <w:sz w:val="20"/>
          <w:szCs w:val="20"/>
          <w:rtl/>
          <w:lang w:bidi="fa-IR"/>
        </w:rPr>
        <w:t xml:space="preserve">کاری که این میکنه اینه که عناصر رو به هم دیگه متصل میکنه ، چیزی که در ابتدا به عنوان </w:t>
      </w:r>
      <w:r w:rsidRPr="00CB12CF">
        <w:rPr>
          <w:rFonts w:cs="Calibri"/>
          <w:sz w:val="20"/>
          <w:szCs w:val="20"/>
          <w:lang w:bidi="fa-IR"/>
        </w:rPr>
        <w:t>string</w:t>
      </w:r>
      <w:r w:rsidRPr="00CB12CF">
        <w:rPr>
          <w:rFonts w:cs="Calibri"/>
          <w:sz w:val="20"/>
          <w:szCs w:val="20"/>
          <w:rtl/>
          <w:lang w:bidi="fa-IR"/>
        </w:rPr>
        <w:t xml:space="preserve"> گذاشتیم رو بینشون قرار میده و همه رو در قالب یک </w:t>
      </w:r>
      <w:r w:rsidRPr="00CB12CF">
        <w:rPr>
          <w:rFonts w:cs="Calibri"/>
          <w:sz w:val="20"/>
          <w:szCs w:val="20"/>
          <w:lang w:bidi="fa-IR"/>
        </w:rPr>
        <w:t>string</w:t>
      </w:r>
      <w:r w:rsidRPr="00CB12CF">
        <w:rPr>
          <w:rFonts w:cs="Calibri"/>
          <w:sz w:val="20"/>
          <w:szCs w:val="20"/>
          <w:rtl/>
          <w:lang w:bidi="fa-IR"/>
        </w:rPr>
        <w:t xml:space="preserve"> ریترن میکنه. </w:t>
      </w:r>
      <w:r w:rsidRPr="00CB12CF">
        <w:rPr>
          <w:rFonts w:cs="Calibri"/>
          <w:sz w:val="28"/>
          <w:szCs w:val="28"/>
          <w:rtl/>
          <w:lang w:bidi="fa-IR"/>
        </w:rPr>
        <w:t>)</w:t>
      </w:r>
    </w:p>
    <w:p w14:paraId="28F77BB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یه راه حل </w:t>
      </w:r>
      <w:r w:rsidRPr="00CB12CF">
        <w:rPr>
          <w:rFonts w:cs="Calibri"/>
          <w:sz w:val="28"/>
          <w:szCs w:val="28"/>
          <w:lang w:bidi="fa-IR"/>
        </w:rPr>
        <w:t>ai</w:t>
      </w:r>
      <w:r w:rsidRPr="00CB12CF">
        <w:rPr>
          <w:rFonts w:cs="Calibri"/>
          <w:sz w:val="28"/>
          <w:szCs w:val="28"/>
          <w:rtl/>
          <w:lang w:bidi="fa-IR"/>
        </w:rPr>
        <w:t xml:space="preserve"> گفت متاسفانه نتونستیم انجامش بدیم. مثل اینکه </w:t>
      </w:r>
      <w:r w:rsidRPr="000C00BE">
        <w:rPr>
          <w:rFonts w:cs="Calibri"/>
          <w:sz w:val="28"/>
          <w:szCs w:val="28"/>
          <w:u w:val="single"/>
          <w:rtl/>
          <w:lang w:bidi="fa-IR"/>
          <w:rPrChange w:id="121" w:author="Microsoft account" w:date="2025-09-18T09:37:00Z">
            <w:rPr>
              <w:rFonts w:cs="Calibri"/>
              <w:sz w:val="28"/>
              <w:szCs w:val="28"/>
              <w:rtl/>
              <w:lang w:bidi="fa-IR"/>
            </w:rPr>
          </w:rPrChange>
        </w:rPr>
        <w:t xml:space="preserve">با گذاشتن </w:t>
      </w:r>
      <w:r w:rsidRPr="000C00BE">
        <w:rPr>
          <w:rFonts w:cs="Calibri" w:hint="cs"/>
          <w:sz w:val="28"/>
          <w:szCs w:val="28"/>
          <w:u w:val="single"/>
          <w:rtl/>
          <w:lang w:bidi="fa-IR"/>
          <w:rPrChange w:id="122" w:author="Microsoft account" w:date="2025-09-18T09:37:00Z">
            <w:rPr>
              <w:rFonts w:cs="Calibri" w:hint="cs"/>
              <w:sz w:val="28"/>
              <w:szCs w:val="28"/>
              <w:rtl/>
              <w:lang w:bidi="fa-IR"/>
            </w:rPr>
          </w:rPrChange>
        </w:rPr>
        <w:t>ی</w:t>
      </w:r>
      <w:r w:rsidRPr="000C00BE">
        <w:rPr>
          <w:rFonts w:cs="Calibri" w:hint="eastAsia"/>
          <w:sz w:val="28"/>
          <w:szCs w:val="28"/>
          <w:u w:val="single"/>
          <w:rtl/>
          <w:lang w:bidi="fa-IR"/>
          <w:rPrChange w:id="123" w:author="Microsoft account" w:date="2025-09-18T09:37:00Z">
            <w:rPr>
              <w:rFonts w:cs="Calibri" w:hint="eastAsia"/>
              <w:sz w:val="28"/>
              <w:szCs w:val="28"/>
              <w:rtl/>
              <w:lang w:bidi="fa-IR"/>
            </w:rPr>
          </w:rPrChange>
        </w:rPr>
        <w:t>ک</w:t>
      </w:r>
      <w:r w:rsidRPr="000C00BE">
        <w:rPr>
          <w:rFonts w:cs="Calibri"/>
          <w:sz w:val="28"/>
          <w:szCs w:val="28"/>
          <w:u w:val="single"/>
          <w:rtl/>
          <w:lang w:bidi="fa-IR"/>
          <w:rPrChange w:id="124" w:author="Microsoft account" w:date="2025-09-18T09:37:00Z">
            <w:rPr>
              <w:rFonts w:cs="Calibri"/>
              <w:sz w:val="28"/>
              <w:szCs w:val="28"/>
              <w:rtl/>
              <w:lang w:bidi="fa-IR"/>
            </w:rPr>
          </w:rPrChange>
        </w:rPr>
        <w:t xml:space="preserve"> * پشت اسمِ </w:t>
      </w:r>
      <w:r w:rsidRPr="000C00BE">
        <w:rPr>
          <w:rFonts w:cs="Calibri"/>
          <w:sz w:val="28"/>
          <w:szCs w:val="28"/>
          <w:u w:val="single"/>
          <w:lang w:bidi="fa-IR"/>
          <w:rPrChange w:id="125" w:author="Microsoft account" w:date="2025-09-18T09:37:00Z">
            <w:rPr>
              <w:rFonts w:cs="Calibri"/>
              <w:sz w:val="28"/>
              <w:szCs w:val="28"/>
              <w:lang w:bidi="fa-IR"/>
            </w:rPr>
          </w:rPrChange>
        </w:rPr>
        <w:t>list</w:t>
      </w:r>
      <w:r w:rsidRPr="000C00BE">
        <w:rPr>
          <w:rFonts w:cs="Calibri"/>
          <w:sz w:val="28"/>
          <w:szCs w:val="28"/>
          <w:u w:val="single"/>
          <w:rtl/>
          <w:lang w:bidi="fa-IR"/>
          <w:rPrChange w:id="126" w:author="Microsoft account" w:date="2025-09-18T09:37:00Z">
            <w:rPr>
              <w:rFonts w:cs="Calibri"/>
              <w:sz w:val="28"/>
              <w:szCs w:val="28"/>
              <w:rtl/>
              <w:lang w:bidi="fa-IR"/>
            </w:rPr>
          </w:rPrChange>
        </w:rPr>
        <w:t xml:space="preserve"> م</w:t>
      </w:r>
      <w:r w:rsidRPr="000C00BE">
        <w:rPr>
          <w:rFonts w:cs="Calibri" w:hint="cs"/>
          <w:sz w:val="28"/>
          <w:szCs w:val="28"/>
          <w:u w:val="single"/>
          <w:rtl/>
          <w:lang w:bidi="fa-IR"/>
          <w:rPrChange w:id="127" w:author="Microsoft account" w:date="2025-09-18T09:37:00Z">
            <w:rPr>
              <w:rFonts w:cs="Calibri" w:hint="cs"/>
              <w:sz w:val="28"/>
              <w:szCs w:val="28"/>
              <w:rtl/>
              <w:lang w:bidi="fa-IR"/>
            </w:rPr>
          </w:rPrChange>
        </w:rPr>
        <w:t>ی</w:t>
      </w:r>
      <w:r w:rsidRPr="000C00BE">
        <w:rPr>
          <w:rFonts w:cs="Calibri" w:hint="eastAsia"/>
          <w:sz w:val="28"/>
          <w:szCs w:val="28"/>
          <w:u w:val="single"/>
          <w:rtl/>
          <w:lang w:bidi="fa-IR"/>
          <w:rPrChange w:id="128" w:author="Microsoft account" w:date="2025-09-18T09:37:00Z">
            <w:rPr>
              <w:rFonts w:cs="Calibri" w:hint="eastAsia"/>
              <w:sz w:val="28"/>
              <w:szCs w:val="28"/>
              <w:rtl/>
              <w:lang w:bidi="fa-IR"/>
            </w:rPr>
          </w:rPrChange>
        </w:rPr>
        <w:t>تون</w:t>
      </w:r>
      <w:r w:rsidRPr="000C00BE">
        <w:rPr>
          <w:rFonts w:cs="Calibri" w:hint="cs"/>
          <w:sz w:val="28"/>
          <w:szCs w:val="28"/>
          <w:u w:val="single"/>
          <w:rtl/>
          <w:lang w:bidi="fa-IR"/>
          <w:rPrChange w:id="129" w:author="Microsoft account" w:date="2025-09-18T09:37:00Z">
            <w:rPr>
              <w:rFonts w:cs="Calibri" w:hint="cs"/>
              <w:sz w:val="28"/>
              <w:szCs w:val="28"/>
              <w:rtl/>
              <w:lang w:bidi="fa-IR"/>
            </w:rPr>
          </w:rPrChange>
        </w:rPr>
        <w:t>ی</w:t>
      </w:r>
      <w:r w:rsidRPr="000C00BE">
        <w:rPr>
          <w:rFonts w:cs="Calibri" w:hint="eastAsia"/>
          <w:sz w:val="28"/>
          <w:szCs w:val="28"/>
          <w:u w:val="single"/>
          <w:rtl/>
          <w:lang w:bidi="fa-IR"/>
          <w:rPrChange w:id="130" w:author="Microsoft account" w:date="2025-09-18T09:37:00Z">
            <w:rPr>
              <w:rFonts w:cs="Calibri" w:hint="eastAsia"/>
              <w:sz w:val="28"/>
              <w:szCs w:val="28"/>
              <w:rtl/>
              <w:lang w:bidi="fa-IR"/>
            </w:rPr>
          </w:rPrChange>
        </w:rPr>
        <w:t>م</w:t>
      </w:r>
      <w:r w:rsidRPr="000C00BE">
        <w:rPr>
          <w:rFonts w:cs="Calibri"/>
          <w:sz w:val="28"/>
          <w:szCs w:val="28"/>
          <w:u w:val="single"/>
          <w:rtl/>
          <w:lang w:bidi="fa-IR"/>
          <w:rPrChange w:id="131" w:author="Microsoft account" w:date="2025-09-18T09:37:00Z">
            <w:rPr>
              <w:rFonts w:cs="Calibri"/>
              <w:sz w:val="28"/>
              <w:szCs w:val="28"/>
              <w:rtl/>
              <w:lang w:bidi="fa-IR"/>
            </w:rPr>
          </w:rPrChange>
        </w:rPr>
        <w:t xml:space="preserve"> تمام</w:t>
      </w:r>
      <w:r w:rsidRPr="000C00BE">
        <w:rPr>
          <w:rFonts w:cs="Calibri" w:hint="cs"/>
          <w:sz w:val="28"/>
          <w:szCs w:val="28"/>
          <w:u w:val="single"/>
          <w:rtl/>
          <w:lang w:bidi="fa-IR"/>
          <w:rPrChange w:id="132" w:author="Microsoft account" w:date="2025-09-18T09:37:00Z">
            <w:rPr>
              <w:rFonts w:cs="Calibri" w:hint="cs"/>
              <w:sz w:val="28"/>
              <w:szCs w:val="28"/>
              <w:rtl/>
              <w:lang w:bidi="fa-IR"/>
            </w:rPr>
          </w:rPrChange>
        </w:rPr>
        <w:t>ی</w:t>
      </w:r>
      <w:r w:rsidRPr="000C00BE">
        <w:rPr>
          <w:rFonts w:cs="Calibri"/>
          <w:sz w:val="28"/>
          <w:szCs w:val="28"/>
          <w:u w:val="single"/>
          <w:rtl/>
          <w:lang w:bidi="fa-IR"/>
          <w:rPrChange w:id="133" w:author="Microsoft account" w:date="2025-09-18T09:37:00Z">
            <w:rPr>
              <w:rFonts w:cs="Calibri"/>
              <w:sz w:val="28"/>
              <w:szCs w:val="28"/>
              <w:rtl/>
              <w:lang w:bidi="fa-IR"/>
            </w:rPr>
          </w:rPrChange>
        </w:rPr>
        <w:t xml:space="preserve"> عناصرش رو پر</w:t>
      </w:r>
      <w:r w:rsidRPr="000C00BE">
        <w:rPr>
          <w:rFonts w:cs="Calibri" w:hint="cs"/>
          <w:sz w:val="28"/>
          <w:szCs w:val="28"/>
          <w:u w:val="single"/>
          <w:rtl/>
          <w:lang w:bidi="fa-IR"/>
          <w:rPrChange w:id="134" w:author="Microsoft account" w:date="2025-09-18T09:37:00Z">
            <w:rPr>
              <w:rFonts w:cs="Calibri" w:hint="cs"/>
              <w:sz w:val="28"/>
              <w:szCs w:val="28"/>
              <w:rtl/>
              <w:lang w:bidi="fa-IR"/>
            </w:rPr>
          </w:rPrChange>
        </w:rPr>
        <w:t>ی</w:t>
      </w:r>
      <w:r w:rsidRPr="000C00BE">
        <w:rPr>
          <w:rFonts w:cs="Calibri" w:hint="eastAsia"/>
          <w:sz w:val="28"/>
          <w:szCs w:val="28"/>
          <w:u w:val="single"/>
          <w:rtl/>
          <w:lang w:bidi="fa-IR"/>
          <w:rPrChange w:id="135" w:author="Microsoft account" w:date="2025-09-18T09:37:00Z">
            <w:rPr>
              <w:rFonts w:cs="Calibri" w:hint="eastAsia"/>
              <w:sz w:val="28"/>
              <w:szCs w:val="28"/>
              <w:rtl/>
              <w:lang w:bidi="fa-IR"/>
            </w:rPr>
          </w:rPrChange>
        </w:rPr>
        <w:t>نت</w:t>
      </w:r>
      <w:r w:rsidRPr="000C00BE">
        <w:rPr>
          <w:rFonts w:cs="Calibri"/>
          <w:sz w:val="28"/>
          <w:szCs w:val="28"/>
          <w:u w:val="single"/>
          <w:rtl/>
          <w:lang w:bidi="fa-IR"/>
          <w:rPrChange w:id="136" w:author="Microsoft account" w:date="2025-09-18T09:37:00Z">
            <w:rPr>
              <w:rFonts w:cs="Calibri"/>
              <w:sz w:val="28"/>
              <w:szCs w:val="28"/>
              <w:rtl/>
              <w:lang w:bidi="fa-IR"/>
            </w:rPr>
          </w:rPrChange>
        </w:rPr>
        <w:t xml:space="preserve"> بگ</w:t>
      </w:r>
      <w:r w:rsidRPr="000C00BE">
        <w:rPr>
          <w:rFonts w:cs="Calibri" w:hint="cs"/>
          <w:sz w:val="28"/>
          <w:szCs w:val="28"/>
          <w:u w:val="single"/>
          <w:rtl/>
          <w:lang w:bidi="fa-IR"/>
          <w:rPrChange w:id="137" w:author="Microsoft account" w:date="2025-09-18T09:37:00Z">
            <w:rPr>
              <w:rFonts w:cs="Calibri" w:hint="cs"/>
              <w:sz w:val="28"/>
              <w:szCs w:val="28"/>
              <w:rtl/>
              <w:lang w:bidi="fa-IR"/>
            </w:rPr>
          </w:rPrChange>
        </w:rPr>
        <w:t>ی</w:t>
      </w:r>
      <w:r w:rsidRPr="000C00BE">
        <w:rPr>
          <w:rFonts w:cs="Calibri" w:hint="eastAsia"/>
          <w:sz w:val="28"/>
          <w:szCs w:val="28"/>
          <w:u w:val="single"/>
          <w:rtl/>
          <w:lang w:bidi="fa-IR"/>
          <w:rPrChange w:id="138" w:author="Microsoft account" w:date="2025-09-18T09:37:00Z">
            <w:rPr>
              <w:rFonts w:cs="Calibri" w:hint="eastAsia"/>
              <w:sz w:val="28"/>
              <w:szCs w:val="28"/>
              <w:rtl/>
              <w:lang w:bidi="fa-IR"/>
            </w:rPr>
          </w:rPrChange>
        </w:rPr>
        <w:t>ر</w:t>
      </w:r>
      <w:r w:rsidRPr="000C00BE">
        <w:rPr>
          <w:rFonts w:cs="Calibri" w:hint="cs"/>
          <w:sz w:val="28"/>
          <w:szCs w:val="28"/>
          <w:u w:val="single"/>
          <w:rtl/>
          <w:lang w:bidi="fa-IR"/>
          <w:rPrChange w:id="139" w:author="Microsoft account" w:date="2025-09-18T09:37:00Z">
            <w:rPr>
              <w:rFonts w:cs="Calibri" w:hint="cs"/>
              <w:sz w:val="28"/>
              <w:szCs w:val="28"/>
              <w:rtl/>
              <w:lang w:bidi="fa-IR"/>
            </w:rPr>
          </w:rPrChange>
        </w:rPr>
        <w:t>ی</w:t>
      </w:r>
      <w:r w:rsidRPr="000C00BE">
        <w:rPr>
          <w:rFonts w:cs="Calibri" w:hint="eastAsia"/>
          <w:sz w:val="28"/>
          <w:szCs w:val="28"/>
          <w:u w:val="single"/>
          <w:rtl/>
          <w:lang w:bidi="fa-IR"/>
          <w:rPrChange w:id="140" w:author="Microsoft account" w:date="2025-09-18T09:37:00Z">
            <w:rPr>
              <w:rFonts w:cs="Calibri" w:hint="eastAsia"/>
              <w:sz w:val="28"/>
              <w:szCs w:val="28"/>
              <w:rtl/>
              <w:lang w:bidi="fa-IR"/>
            </w:rPr>
          </w:rPrChange>
        </w:rPr>
        <w:t>م</w:t>
      </w:r>
      <w:r w:rsidRPr="00CB12CF">
        <w:rPr>
          <w:rFonts w:cs="Calibri"/>
          <w:sz w:val="28"/>
          <w:szCs w:val="28"/>
          <w:rtl/>
          <w:lang w:bidi="fa-IR"/>
        </w:rPr>
        <w:t xml:space="preserve">. ولی خب چرا توی اون فرمتی که ما میخواستیم نشد رو نمیدونم (الان تستش کردم ، </w:t>
      </w:r>
      <w:r w:rsidRPr="000C00BE">
        <w:rPr>
          <w:rFonts w:cs="Calibri"/>
          <w:sz w:val="28"/>
          <w:szCs w:val="28"/>
          <w:u w:val="single"/>
          <w:rtl/>
          <w:lang w:bidi="fa-IR"/>
          <w:rPrChange w:id="141" w:author="Microsoft account" w:date="2025-09-18T09:37:00Z">
            <w:rPr>
              <w:rFonts w:cs="Calibri"/>
              <w:sz w:val="28"/>
              <w:szCs w:val="28"/>
              <w:rtl/>
              <w:lang w:bidi="fa-IR"/>
            </w:rPr>
          </w:rPrChange>
        </w:rPr>
        <w:t>انجام م</w:t>
      </w:r>
      <w:r w:rsidRPr="000C00BE">
        <w:rPr>
          <w:rFonts w:cs="Calibri" w:hint="cs"/>
          <w:sz w:val="28"/>
          <w:szCs w:val="28"/>
          <w:u w:val="single"/>
          <w:rtl/>
          <w:lang w:bidi="fa-IR"/>
          <w:rPrChange w:id="142" w:author="Microsoft account" w:date="2025-09-18T09:37:00Z">
            <w:rPr>
              <w:rFonts w:cs="Calibri" w:hint="cs"/>
              <w:sz w:val="28"/>
              <w:szCs w:val="28"/>
              <w:rtl/>
              <w:lang w:bidi="fa-IR"/>
            </w:rPr>
          </w:rPrChange>
        </w:rPr>
        <w:t>ی</w:t>
      </w:r>
      <w:r w:rsidRPr="000C00BE">
        <w:rPr>
          <w:rFonts w:cs="Calibri" w:hint="eastAsia"/>
          <w:sz w:val="28"/>
          <w:szCs w:val="28"/>
          <w:u w:val="single"/>
          <w:rtl/>
          <w:lang w:bidi="fa-IR"/>
          <w:rPrChange w:id="143" w:author="Microsoft account" w:date="2025-09-18T09:37:00Z">
            <w:rPr>
              <w:rFonts w:cs="Calibri" w:hint="eastAsia"/>
              <w:sz w:val="28"/>
              <w:szCs w:val="28"/>
              <w:rtl/>
              <w:lang w:bidi="fa-IR"/>
            </w:rPr>
          </w:rPrChange>
        </w:rPr>
        <w:t>ده</w:t>
      </w:r>
      <w:r w:rsidRPr="000C00BE">
        <w:rPr>
          <w:rFonts w:cs="Calibri"/>
          <w:sz w:val="28"/>
          <w:szCs w:val="28"/>
          <w:u w:val="single"/>
          <w:rtl/>
          <w:lang w:bidi="fa-IR"/>
          <w:rPrChange w:id="144" w:author="Microsoft account" w:date="2025-09-18T09:37:00Z">
            <w:rPr>
              <w:rFonts w:cs="Calibri"/>
              <w:sz w:val="28"/>
              <w:szCs w:val="28"/>
              <w:rtl/>
              <w:lang w:bidi="fa-IR"/>
            </w:rPr>
          </w:rPrChange>
        </w:rPr>
        <w:t xml:space="preserve"> ول</w:t>
      </w:r>
      <w:r w:rsidRPr="000C00BE">
        <w:rPr>
          <w:rFonts w:cs="Calibri" w:hint="cs"/>
          <w:sz w:val="28"/>
          <w:szCs w:val="28"/>
          <w:u w:val="single"/>
          <w:rtl/>
          <w:lang w:bidi="fa-IR"/>
          <w:rPrChange w:id="145" w:author="Microsoft account" w:date="2025-09-18T09:37:00Z">
            <w:rPr>
              <w:rFonts w:cs="Calibri" w:hint="cs"/>
              <w:sz w:val="28"/>
              <w:szCs w:val="28"/>
              <w:rtl/>
              <w:lang w:bidi="fa-IR"/>
            </w:rPr>
          </w:rPrChange>
        </w:rPr>
        <w:t>ی</w:t>
      </w:r>
      <w:r w:rsidRPr="000C00BE">
        <w:rPr>
          <w:rFonts w:cs="Calibri"/>
          <w:sz w:val="28"/>
          <w:szCs w:val="28"/>
          <w:u w:val="single"/>
          <w:rtl/>
          <w:lang w:bidi="fa-IR"/>
          <w:rPrChange w:id="146" w:author="Microsoft account" w:date="2025-09-18T09:37:00Z">
            <w:rPr>
              <w:rFonts w:cs="Calibri"/>
              <w:sz w:val="28"/>
              <w:szCs w:val="28"/>
              <w:rtl/>
              <w:lang w:bidi="fa-IR"/>
            </w:rPr>
          </w:rPrChange>
        </w:rPr>
        <w:t xml:space="preserve"> با </w:t>
      </w:r>
      <w:r w:rsidRPr="000C00BE">
        <w:rPr>
          <w:rFonts w:cs="Calibri"/>
          <w:sz w:val="28"/>
          <w:szCs w:val="28"/>
          <w:u w:val="single"/>
          <w:lang w:bidi="fa-IR"/>
          <w:rPrChange w:id="147" w:author="Microsoft account" w:date="2025-09-18T09:37:00Z">
            <w:rPr>
              <w:rFonts w:cs="Calibri"/>
              <w:sz w:val="28"/>
              <w:szCs w:val="28"/>
              <w:lang w:bidi="fa-IR"/>
            </w:rPr>
          </w:rPrChange>
        </w:rPr>
        <w:t>f-string</w:t>
      </w:r>
      <w:r w:rsidRPr="000C00BE">
        <w:rPr>
          <w:rFonts w:cs="Calibri"/>
          <w:sz w:val="28"/>
          <w:szCs w:val="28"/>
          <w:u w:val="single"/>
          <w:rtl/>
          <w:lang w:bidi="fa-IR"/>
          <w:rPrChange w:id="148" w:author="Microsoft account" w:date="2025-09-18T09:37:00Z">
            <w:rPr>
              <w:rFonts w:cs="Calibri"/>
              <w:sz w:val="28"/>
              <w:szCs w:val="28"/>
              <w:rtl/>
              <w:lang w:bidi="fa-IR"/>
            </w:rPr>
          </w:rPrChange>
        </w:rPr>
        <w:t xml:space="preserve"> مشکل داره</w:t>
      </w:r>
      <w:r w:rsidRPr="00CB12CF">
        <w:rPr>
          <w:rFonts w:cs="Calibri"/>
          <w:sz w:val="28"/>
          <w:szCs w:val="28"/>
          <w:rtl/>
          <w:lang w:bidi="fa-IR"/>
        </w:rPr>
        <w:t xml:space="preserve">، دلیلشم اینه که میشه </w:t>
      </w:r>
      <w:r w:rsidRPr="00CB12CF">
        <w:rPr>
          <w:rFonts w:cs="Calibri"/>
          <w:sz w:val="28"/>
          <w:szCs w:val="28"/>
          <w:lang w:bidi="fa-IR"/>
        </w:rPr>
        <w:t>String</w:t>
      </w:r>
      <w:r w:rsidRPr="00CB12CF">
        <w:rPr>
          <w:rFonts w:cs="Calibri"/>
          <w:sz w:val="28"/>
          <w:szCs w:val="28"/>
          <w:rtl/>
          <w:lang w:bidi="fa-IR"/>
        </w:rPr>
        <w:t xml:space="preserve">  رو با </w:t>
      </w:r>
      <w:r w:rsidRPr="00CB12CF">
        <w:rPr>
          <w:rFonts w:cs="Calibri"/>
          <w:sz w:val="28"/>
          <w:szCs w:val="28"/>
          <w:lang w:bidi="fa-IR"/>
        </w:rPr>
        <w:t>string</w:t>
      </w:r>
      <w:r w:rsidRPr="00CB12CF">
        <w:rPr>
          <w:rFonts w:cs="Calibri"/>
          <w:sz w:val="28"/>
          <w:szCs w:val="28"/>
          <w:rtl/>
          <w:lang w:bidi="fa-IR"/>
        </w:rPr>
        <w:t xml:space="preserve"> کانکت کرد ولی نمیشه با یه </w:t>
      </w:r>
      <w:r w:rsidRPr="00CB12CF">
        <w:rPr>
          <w:rFonts w:cs="Calibri"/>
          <w:sz w:val="28"/>
          <w:szCs w:val="28"/>
          <w:lang w:bidi="fa-IR"/>
        </w:rPr>
        <w:t>list</w:t>
      </w:r>
      <w:r w:rsidRPr="00CB12CF">
        <w:rPr>
          <w:rFonts w:cs="Calibri"/>
          <w:sz w:val="28"/>
          <w:szCs w:val="28"/>
          <w:rtl/>
          <w:lang w:bidi="fa-IR"/>
        </w:rPr>
        <w:t xml:space="preserve"> این کار رو انجام داد از همین جهته که </w:t>
      </w:r>
      <w:r w:rsidRPr="00CB12CF">
        <w:rPr>
          <w:rFonts w:cs="Calibri"/>
          <w:sz w:val="28"/>
          <w:szCs w:val="28"/>
          <w:lang w:bidi="fa-IR"/>
        </w:rPr>
        <w:t>Python</w:t>
      </w:r>
      <w:r w:rsidRPr="00CB12CF">
        <w:rPr>
          <w:rFonts w:cs="Calibri"/>
          <w:sz w:val="28"/>
          <w:szCs w:val="28"/>
          <w:rtl/>
          <w:lang w:bidi="fa-IR"/>
        </w:rPr>
        <w:t xml:space="preserve"> مشکل داره باهاش. باید با همون </w:t>
      </w:r>
      <w:r w:rsidRPr="00CB12CF">
        <w:rPr>
          <w:rFonts w:cs="Calibri"/>
          <w:sz w:val="28"/>
          <w:szCs w:val="28"/>
          <w:lang w:bidi="fa-IR"/>
        </w:rPr>
        <w:t>join</w:t>
      </w:r>
      <w:r w:rsidRPr="00CB12CF">
        <w:rPr>
          <w:rFonts w:cs="Calibri"/>
          <w:sz w:val="28"/>
          <w:szCs w:val="28"/>
          <w:rtl/>
          <w:lang w:bidi="fa-IR"/>
        </w:rPr>
        <w:t xml:space="preserve"> ابتدا خروجی </w:t>
      </w:r>
      <w:r w:rsidRPr="00CB12CF">
        <w:rPr>
          <w:rFonts w:cs="Calibri"/>
          <w:sz w:val="28"/>
          <w:szCs w:val="28"/>
          <w:lang w:bidi="fa-IR"/>
        </w:rPr>
        <w:t>str</w:t>
      </w:r>
      <w:r w:rsidRPr="00CB12CF">
        <w:rPr>
          <w:rFonts w:cs="Calibri"/>
          <w:sz w:val="28"/>
          <w:szCs w:val="28"/>
          <w:rtl/>
          <w:lang w:bidi="fa-IR"/>
        </w:rPr>
        <w:t xml:space="preserve"> بگیریم و بعد استفاده کنیم. )</w:t>
      </w:r>
    </w:p>
    <w:p w14:paraId="39513B46"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53DA374E" wp14:editId="75889EF3">
            <wp:extent cx="5733415" cy="2005330"/>
            <wp:effectExtent l="0" t="0" r="0" b="0"/>
            <wp:docPr id="2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6"/>
                    <pic:cNvPicPr>
                      <a:picLocks noChangeAspect="1" noChangeArrowheads="1"/>
                    </pic:cNvPicPr>
                  </pic:nvPicPr>
                  <pic:blipFill>
                    <a:blip r:embed="rId41"/>
                    <a:stretch>
                      <a:fillRect/>
                    </a:stretch>
                  </pic:blipFill>
                  <pic:spPr bwMode="auto">
                    <a:xfrm>
                      <a:off x="0" y="0"/>
                      <a:ext cx="5733415" cy="2005330"/>
                    </a:xfrm>
                    <a:prstGeom prst="rect">
                      <a:avLst/>
                    </a:prstGeom>
                  </pic:spPr>
                </pic:pic>
              </a:graphicData>
            </a:graphic>
          </wp:inline>
        </w:drawing>
      </w:r>
    </w:p>
    <w:p w14:paraId="64FD6473" w14:textId="77777777" w:rsidR="004B77C0" w:rsidRDefault="00CB12CF" w:rsidP="00A07812">
      <w:pPr>
        <w:bidi/>
        <w:spacing w:line="276" w:lineRule="auto"/>
        <w:jc w:val="both"/>
        <w:rPr>
          <w:ins w:id="149" w:author="Microsoft account" w:date="2025-09-18T09:42:00Z"/>
          <w:rFonts w:cs="Calibri"/>
          <w:sz w:val="18"/>
          <w:szCs w:val="18"/>
          <w:rtl/>
          <w:lang w:bidi="fa-IR"/>
        </w:rPr>
      </w:pPr>
      <w:r w:rsidRPr="00CB12CF">
        <w:rPr>
          <w:rFonts w:cs="Calibri"/>
          <w:sz w:val="28"/>
          <w:szCs w:val="28"/>
          <w:rtl/>
          <w:lang w:bidi="fa-IR"/>
        </w:rPr>
        <w:t>(</w:t>
      </w:r>
      <w:r w:rsidRPr="00CB12CF">
        <w:rPr>
          <w:rFonts w:cs="Calibri"/>
          <w:sz w:val="18"/>
          <w:szCs w:val="18"/>
          <w:rtl/>
          <w:lang w:bidi="fa-IR"/>
        </w:rPr>
        <w:t xml:space="preserve">این هم در نوع خودش چیز جالبیه، الان به کارمون نمیاد ولی در آینده شاید یکی از راه حل های ساخت </w:t>
      </w:r>
      <w:r w:rsidRPr="00CB12CF">
        <w:rPr>
          <w:rFonts w:cs="Calibri"/>
          <w:sz w:val="18"/>
          <w:szCs w:val="18"/>
          <w:lang w:bidi="fa-IR"/>
        </w:rPr>
        <w:t>class</w:t>
      </w:r>
      <w:r w:rsidRPr="00CB12CF">
        <w:rPr>
          <w:rFonts w:cs="Calibri"/>
          <w:sz w:val="18"/>
          <w:szCs w:val="18"/>
          <w:rtl/>
          <w:lang w:bidi="fa-IR"/>
        </w:rPr>
        <w:t xml:space="preserve"> باشه برامون. </w:t>
      </w:r>
    </w:p>
    <w:p w14:paraId="66EED8F2" w14:textId="1594B843" w:rsidR="004B77C0" w:rsidRDefault="004B77C0">
      <w:pPr>
        <w:bidi/>
        <w:spacing w:line="276" w:lineRule="auto"/>
        <w:jc w:val="both"/>
        <w:rPr>
          <w:ins w:id="150" w:author="Microsoft account" w:date="2025-09-18T09:42:00Z"/>
          <w:rFonts w:cs="Calibri"/>
          <w:sz w:val="18"/>
          <w:szCs w:val="18"/>
          <w:rtl/>
          <w:lang w:bidi="fa-IR"/>
        </w:rPr>
        <w:pPrChange w:id="151" w:author="Microsoft account" w:date="2025-09-18T09:42:00Z">
          <w:pPr>
            <w:bidi/>
            <w:spacing w:line="276" w:lineRule="auto"/>
            <w:jc w:val="both"/>
          </w:pPr>
        </w:pPrChange>
      </w:pPr>
      <w:ins w:id="152" w:author="Microsoft account" w:date="2025-09-18T09:42:00Z">
        <w:r>
          <w:rPr>
            <w:rFonts w:cs="Calibri" w:hint="cs"/>
            <w:sz w:val="18"/>
            <w:szCs w:val="18"/>
            <w:rtl/>
            <w:lang w:bidi="fa-IR"/>
          </w:rPr>
          <w:t xml:space="preserve">-نکته اصلی در اینه که این روشِ </w:t>
        </w:r>
        <w:r>
          <w:rPr>
            <w:rFonts w:cs="Calibri"/>
            <w:sz w:val="18"/>
            <w:szCs w:val="18"/>
            <w:lang w:bidi="fa-IR"/>
          </w:rPr>
          <w:t>dynamic</w:t>
        </w:r>
        <w:r>
          <w:rPr>
            <w:rFonts w:cs="Calibri" w:hint="cs"/>
            <w:sz w:val="18"/>
            <w:szCs w:val="18"/>
            <w:rtl/>
            <w:lang w:bidi="fa-IR"/>
          </w:rPr>
          <w:t xml:space="preserve"> برای تشکیل یک </w:t>
        </w:r>
        <w:r>
          <w:rPr>
            <w:rFonts w:cs="Calibri"/>
            <w:sz w:val="18"/>
            <w:szCs w:val="18"/>
            <w:lang w:bidi="fa-IR"/>
          </w:rPr>
          <w:t>class</w:t>
        </w:r>
        <w:r>
          <w:rPr>
            <w:rFonts w:cs="Calibri" w:hint="cs"/>
            <w:sz w:val="18"/>
            <w:szCs w:val="18"/>
            <w:rtl/>
            <w:lang w:bidi="fa-IR"/>
          </w:rPr>
          <w:t xml:space="preserve">هست. حالا باید یه مقدار روی </w:t>
        </w:r>
        <w:r>
          <w:rPr>
            <w:rFonts w:cs="Calibri"/>
            <w:sz w:val="18"/>
            <w:szCs w:val="18"/>
            <w:lang w:bidi="fa-IR"/>
          </w:rPr>
          <w:t>dynamic</w:t>
        </w:r>
        <w:r>
          <w:rPr>
            <w:rFonts w:cs="Calibri" w:hint="cs"/>
            <w:sz w:val="18"/>
            <w:szCs w:val="18"/>
            <w:rtl/>
            <w:lang w:bidi="fa-IR"/>
          </w:rPr>
          <w:t xml:space="preserve"> بودن تمرکز کنیم که اصن چی هست؟ به صورت کلی به این معنیه که حینی که برنامه در حال اجراست هم بتونی یه کلاس بسازی. بسته به ورودی کاربر یا هرچیز دیگه ای :</w:t>
        </w:r>
      </w:ins>
    </w:p>
    <w:p w14:paraId="4F6CA221" w14:textId="59CAC5F4" w:rsidR="004B77C0" w:rsidRDefault="004B77C0">
      <w:pPr>
        <w:bidi/>
        <w:spacing w:line="276" w:lineRule="auto"/>
        <w:jc w:val="both"/>
        <w:rPr>
          <w:ins w:id="153" w:author="Microsoft account" w:date="2025-09-18T09:42:00Z"/>
          <w:rFonts w:cs="Calibri"/>
          <w:sz w:val="18"/>
          <w:szCs w:val="18"/>
          <w:rtl/>
          <w:lang w:bidi="fa-IR"/>
        </w:rPr>
        <w:pPrChange w:id="154" w:author="Microsoft account" w:date="2025-09-18T09:43:00Z">
          <w:pPr>
            <w:bidi/>
            <w:spacing w:line="276" w:lineRule="auto"/>
            <w:jc w:val="both"/>
          </w:pPr>
        </w:pPrChange>
      </w:pPr>
      <w:ins w:id="155" w:author="Microsoft account" w:date="2025-09-18T09:43:00Z">
        <w:r w:rsidRPr="004B77C0">
          <w:rPr>
            <w:rFonts w:cs="Calibri"/>
            <w:noProof/>
            <w:sz w:val="18"/>
            <w:szCs w:val="18"/>
            <w:rPrChange w:id="156" w:author="Unknown">
              <w:rPr>
                <w:noProof/>
              </w:rPr>
            </w:rPrChange>
          </w:rPr>
          <w:drawing>
            <wp:inline distT="0" distB="0" distL="0" distR="0" wp14:anchorId="5318F556" wp14:editId="0A4A1597">
              <wp:extent cx="5731510" cy="118935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1189355"/>
                      </a:xfrm>
                      <a:prstGeom prst="rect">
                        <a:avLst/>
                      </a:prstGeom>
                    </pic:spPr>
                  </pic:pic>
                </a:graphicData>
              </a:graphic>
            </wp:inline>
          </w:drawing>
        </w:r>
      </w:ins>
    </w:p>
    <w:p w14:paraId="7C5BBD93" w14:textId="6803700F" w:rsidR="00776D6D" w:rsidRPr="00CB12CF" w:rsidRDefault="00CB12CF">
      <w:pPr>
        <w:bidi/>
        <w:spacing w:line="276" w:lineRule="auto"/>
        <w:jc w:val="both"/>
        <w:rPr>
          <w:rFonts w:cs="Calibri"/>
        </w:rPr>
        <w:pPrChange w:id="157" w:author="Microsoft account" w:date="2025-09-18T09:42:00Z">
          <w:pPr>
            <w:bidi/>
            <w:spacing w:line="276" w:lineRule="auto"/>
            <w:jc w:val="both"/>
          </w:pPr>
        </w:pPrChange>
      </w:pPr>
      <w:r w:rsidRPr="00CB12CF">
        <w:rPr>
          <w:rFonts w:cs="Calibri"/>
          <w:sz w:val="28"/>
          <w:szCs w:val="28"/>
          <w:rtl/>
          <w:lang w:bidi="fa-IR"/>
        </w:rPr>
        <w:t>)</w:t>
      </w:r>
    </w:p>
    <w:p w14:paraId="6684A5B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یه چیز جالب یاد گرفتیم. توی </w:t>
      </w:r>
      <w:r w:rsidRPr="00CB12CF">
        <w:rPr>
          <w:rFonts w:cs="Calibri"/>
          <w:sz w:val="28"/>
          <w:szCs w:val="28"/>
          <w:lang w:bidi="fa-IR"/>
        </w:rPr>
        <w:t>vscode</w:t>
      </w:r>
      <w:r w:rsidRPr="00CB12CF">
        <w:rPr>
          <w:rFonts w:cs="Calibri"/>
          <w:sz w:val="28"/>
          <w:szCs w:val="28"/>
          <w:rtl/>
          <w:lang w:bidi="fa-IR"/>
        </w:rPr>
        <w:t xml:space="preserve"> و البته </w:t>
      </w:r>
      <w:r w:rsidRPr="00CB12CF">
        <w:rPr>
          <w:rFonts w:cs="Calibri"/>
          <w:sz w:val="28"/>
          <w:szCs w:val="28"/>
          <w:lang w:bidi="fa-IR"/>
        </w:rPr>
        <w:t>pycharm</w:t>
      </w:r>
      <w:r w:rsidRPr="00CB12CF">
        <w:rPr>
          <w:rFonts w:cs="Calibri"/>
          <w:sz w:val="28"/>
          <w:szCs w:val="28"/>
          <w:rtl/>
          <w:lang w:bidi="fa-IR"/>
        </w:rPr>
        <w:t xml:space="preserve"> میتونیم با نگه داشتن </w:t>
      </w:r>
      <w:r w:rsidRPr="00CB12CF">
        <w:rPr>
          <w:rFonts w:cs="Calibri"/>
          <w:sz w:val="28"/>
          <w:szCs w:val="28"/>
          <w:lang w:bidi="fa-IR"/>
        </w:rPr>
        <w:t>shift + alt</w:t>
      </w:r>
      <w:r w:rsidRPr="00CB12CF">
        <w:rPr>
          <w:rFonts w:cs="Calibri"/>
          <w:sz w:val="28"/>
          <w:szCs w:val="28"/>
          <w:rtl/>
          <w:lang w:bidi="fa-IR"/>
        </w:rPr>
        <w:t xml:space="preserve"> و تکون دادن موس از یه ستون مشخص انتخاب کنیم و همشون رو یکجا تغیر بدیم. جالب بود. </w:t>
      </w:r>
    </w:p>
    <w:p w14:paraId="09D72EE3" w14:textId="77777777" w:rsidR="00776D6D" w:rsidRPr="00CB12CF" w:rsidRDefault="00CB12CF" w:rsidP="00A07812">
      <w:pPr>
        <w:bidi/>
        <w:spacing w:line="276" w:lineRule="auto"/>
        <w:jc w:val="both"/>
        <w:rPr>
          <w:rFonts w:cs="Calibri"/>
        </w:rPr>
      </w:pPr>
      <w:r w:rsidRPr="00CB12CF">
        <w:rPr>
          <w:rFonts w:cs="Calibri"/>
          <w:sz w:val="28"/>
          <w:szCs w:val="28"/>
          <w:rtl/>
          <w:lang w:bidi="fa-IR"/>
        </w:rPr>
        <w:lastRenderedPageBreak/>
        <w:t xml:space="preserve">-الان داریم برسی میکنیم که ببینیم اون چطوری نوشته و ما چطوری نوشتیم و کد زدن و کارای خودمون تموم شده، همش هم با </w:t>
      </w:r>
      <w:r w:rsidRPr="00CB12CF">
        <w:rPr>
          <w:rFonts w:cs="Calibri"/>
          <w:sz w:val="28"/>
          <w:szCs w:val="28"/>
          <w:lang w:bidi="fa-IR"/>
        </w:rPr>
        <w:t>Pdf</w:t>
      </w:r>
      <w:r w:rsidRPr="00CB12CF">
        <w:rPr>
          <w:rFonts w:cs="Calibri"/>
          <w:sz w:val="28"/>
          <w:szCs w:val="28"/>
          <w:rtl/>
          <w:lang w:bidi="fa-IR"/>
        </w:rPr>
        <w:t xml:space="preserve"> چک کردیم درست بوده . </w:t>
      </w:r>
    </w:p>
    <w:p w14:paraId="1F2E6B2C"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یه فرقی که داره اینه که من برای پرینت کردن </w:t>
      </w:r>
      <w:r w:rsidRPr="00CB12CF">
        <w:rPr>
          <w:rFonts w:cs="Calibri"/>
          <w:sz w:val="28"/>
          <w:szCs w:val="28"/>
          <w:lang w:bidi="fa-IR"/>
        </w:rPr>
        <w:t>report</w:t>
      </w:r>
      <w:r w:rsidRPr="00CB12CF">
        <w:rPr>
          <w:rFonts w:cs="Calibri"/>
          <w:sz w:val="28"/>
          <w:szCs w:val="28"/>
          <w:rtl/>
          <w:lang w:bidi="fa-IR"/>
        </w:rPr>
        <w:t xml:space="preserve">  حلقه نوشتم و </w:t>
      </w:r>
      <w:r w:rsidRPr="00CB12CF">
        <w:rPr>
          <w:rFonts w:cs="Calibri"/>
          <w:sz w:val="28"/>
          <w:szCs w:val="28"/>
          <w:lang w:bidi="fa-IR"/>
        </w:rPr>
        <w:t>for</w:t>
      </w:r>
      <w:r w:rsidRPr="00CB12CF">
        <w:rPr>
          <w:rFonts w:cs="Calibri"/>
          <w:sz w:val="28"/>
          <w:szCs w:val="28"/>
          <w:rtl/>
          <w:lang w:bidi="fa-IR"/>
        </w:rPr>
        <w:t xml:space="preserve"> و همه چی رو با منطق چفت کردم که هر </w:t>
      </w:r>
      <w:r w:rsidRPr="00CB12CF">
        <w:rPr>
          <w:rFonts w:cs="Calibri"/>
          <w:sz w:val="28"/>
          <w:szCs w:val="28"/>
          <w:lang w:bidi="fa-IR"/>
        </w:rPr>
        <w:t>resource</w:t>
      </w:r>
      <w:r w:rsidRPr="00CB12CF">
        <w:rPr>
          <w:rFonts w:cs="Calibri"/>
          <w:sz w:val="28"/>
          <w:szCs w:val="28"/>
          <w:rtl/>
          <w:lang w:bidi="fa-IR"/>
        </w:rPr>
        <w:t xml:space="preserve"> دیگه ای هم اضافه کنی بهش درست کار میکنه، ولی خودش فقط از </w:t>
      </w:r>
      <w:r w:rsidRPr="00CB12CF">
        <w:rPr>
          <w:rFonts w:cs="Calibri"/>
          <w:sz w:val="28"/>
          <w:szCs w:val="28"/>
          <w:lang w:bidi="fa-IR"/>
        </w:rPr>
        <w:t>Print</w:t>
      </w:r>
      <w:r w:rsidRPr="00CB12CF">
        <w:rPr>
          <w:rFonts w:cs="Calibri"/>
          <w:sz w:val="28"/>
          <w:szCs w:val="28"/>
          <w:rtl/>
          <w:lang w:bidi="fa-IR"/>
        </w:rPr>
        <w:t>() کردنشون استفاده کرده. که خب راحت تر و ساده تره ولی کاربردی نیست. بگذریم . (</w:t>
      </w:r>
      <w:r w:rsidRPr="00CB12CF">
        <w:rPr>
          <w:rFonts w:cs="Calibri"/>
          <w:sz w:val="18"/>
          <w:szCs w:val="18"/>
          <w:rtl/>
          <w:lang w:bidi="fa-IR"/>
        </w:rPr>
        <w:t xml:space="preserve">البته الان که دارم فکر میکنم همچین کار شاقی هم نکردیم، چراکه فقط برای </w:t>
      </w:r>
      <w:r w:rsidRPr="00CB12CF">
        <w:rPr>
          <w:rFonts w:cs="Calibri"/>
          <w:sz w:val="18"/>
          <w:szCs w:val="18"/>
          <w:lang w:bidi="fa-IR"/>
        </w:rPr>
        <w:t>water, coffee, milk, money</w:t>
      </w:r>
      <w:r w:rsidRPr="00CB12CF">
        <w:rPr>
          <w:rFonts w:cs="Calibri"/>
          <w:sz w:val="18"/>
          <w:szCs w:val="18"/>
          <w:rtl/>
          <w:lang w:bidi="fa-IR"/>
        </w:rPr>
        <w:t xml:space="preserve"> درست عمل میکنه، خب در این حالت روش دوره راحت تر و درست تره</w:t>
      </w:r>
      <w:r w:rsidRPr="00CB12CF">
        <w:rPr>
          <w:rFonts w:cs="Calibri"/>
          <w:sz w:val="28"/>
          <w:szCs w:val="28"/>
          <w:rtl/>
          <w:lang w:bidi="fa-IR"/>
        </w:rPr>
        <w:t>)</w:t>
      </w:r>
    </w:p>
    <w:p w14:paraId="52D22D02" w14:textId="4C296EDF" w:rsidR="00776D6D" w:rsidRPr="00CB12CF" w:rsidRDefault="00CB12CF" w:rsidP="00A07812">
      <w:pPr>
        <w:bidi/>
        <w:spacing w:line="276" w:lineRule="auto"/>
        <w:jc w:val="both"/>
        <w:rPr>
          <w:rFonts w:cs="Calibri"/>
          <w:rtl/>
        </w:rPr>
      </w:pPr>
      <w:r w:rsidRPr="00CB12CF">
        <w:rPr>
          <w:rFonts w:cs="Calibri"/>
          <w:sz w:val="28"/>
          <w:szCs w:val="28"/>
          <w:rtl/>
          <w:lang w:bidi="fa-IR"/>
        </w:rPr>
        <w:t xml:space="preserve">فرق دیگه اینه که ما تلاش کردیم کد برسی کنه کدوم </w:t>
      </w:r>
      <w:r w:rsidRPr="00CB12CF">
        <w:rPr>
          <w:rFonts w:cs="Calibri"/>
          <w:sz w:val="28"/>
          <w:szCs w:val="28"/>
          <w:lang w:bidi="fa-IR"/>
        </w:rPr>
        <w:t>resource</w:t>
      </w:r>
      <w:r w:rsidRPr="00CB12CF">
        <w:rPr>
          <w:rFonts w:cs="Calibri"/>
          <w:sz w:val="28"/>
          <w:szCs w:val="28"/>
          <w:rtl/>
          <w:lang w:bidi="fa-IR"/>
        </w:rPr>
        <w:t xml:space="preserve"> کمه و اون رو دقیق توی همون خط پرینت کنه که توی خودِ دوره خط به خط پرینت میکنه مثل اینکه. چراکه توی </w:t>
      </w:r>
      <w:r w:rsidRPr="00CB12CF">
        <w:rPr>
          <w:rFonts w:cs="Calibri"/>
          <w:sz w:val="28"/>
          <w:szCs w:val="28"/>
          <w:lang w:bidi="fa-IR"/>
        </w:rPr>
        <w:t>loop</w:t>
      </w:r>
      <w:r w:rsidRPr="00CB12CF">
        <w:rPr>
          <w:rFonts w:cs="Calibri"/>
          <w:sz w:val="28"/>
          <w:szCs w:val="28"/>
          <w:rtl/>
          <w:lang w:bidi="fa-IR"/>
        </w:rPr>
        <w:t xml:space="preserve"> گذاشتش. بگذریم. </w:t>
      </w:r>
      <w:ins w:id="158" w:author="Microsoft account" w:date="2025-09-19T13:33:00Z">
        <w:r w:rsidR="00E218A3">
          <w:rPr>
            <w:rFonts w:cs="Calibri" w:hint="cs"/>
            <w:sz w:val="28"/>
            <w:szCs w:val="28"/>
            <w:rtl/>
            <w:lang w:bidi="fa-IR"/>
          </w:rPr>
          <w:t>(</w:t>
        </w:r>
        <w:r w:rsidR="00E218A3">
          <w:rPr>
            <w:rFonts w:cs="Calibri" w:hint="cs"/>
            <w:sz w:val="18"/>
            <w:szCs w:val="18"/>
            <w:rtl/>
            <w:lang w:bidi="fa-IR"/>
          </w:rPr>
          <w:t xml:space="preserve">همینطور که میبینی گیر داده بودی به یسری چیزایی که با روش خودش دوره هم هدفِش انجام میشده، سریع تر بوده و اصن نیازی نبوده بیشتر از اون </w:t>
        </w:r>
        <w:r w:rsidR="00E218A3" w:rsidRPr="00E218A3">
          <w:rPr>
            <w:rFonts w:cs="Calibri"/>
            <w:sz w:val="18"/>
            <w:szCs w:val="18"/>
            <w:lang w:bidi="fa-IR"/>
          </w:rPr>
          <w:sym w:font="Wingdings" w:char="F04A"/>
        </w:r>
        <w:r w:rsidR="00E218A3">
          <w:rPr>
            <w:rFonts w:cs="Calibri" w:hint="cs"/>
            <w:sz w:val="28"/>
            <w:szCs w:val="28"/>
            <w:rtl/>
            <w:lang w:bidi="fa-IR"/>
          </w:rPr>
          <w:t>)</w:t>
        </w:r>
      </w:ins>
    </w:p>
    <w:p w14:paraId="64157E24"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فرق دیگه: برای </w:t>
      </w:r>
      <w:r w:rsidRPr="00CB12CF">
        <w:rPr>
          <w:rFonts w:cs="Calibri"/>
          <w:sz w:val="28"/>
          <w:szCs w:val="28"/>
          <w:lang w:bidi="fa-IR"/>
        </w:rPr>
        <w:t>Process coins</w:t>
      </w:r>
      <w:r w:rsidRPr="00CB12CF">
        <w:rPr>
          <w:rFonts w:cs="Calibri"/>
          <w:sz w:val="28"/>
          <w:szCs w:val="28"/>
          <w:rtl/>
          <w:lang w:bidi="fa-IR"/>
        </w:rPr>
        <w:t xml:space="preserve"> یدونه </w:t>
      </w:r>
      <w:r w:rsidRPr="00CB12CF">
        <w:rPr>
          <w:rFonts w:cs="Calibri"/>
          <w:sz w:val="28"/>
          <w:szCs w:val="28"/>
          <w:lang w:bidi="fa-IR"/>
        </w:rPr>
        <w:t>function</w:t>
      </w:r>
      <w:r w:rsidRPr="00CB12CF">
        <w:rPr>
          <w:rFonts w:cs="Calibri"/>
          <w:sz w:val="28"/>
          <w:szCs w:val="28"/>
          <w:rtl/>
          <w:lang w:bidi="fa-IR"/>
        </w:rPr>
        <w:t xml:space="preserve"> قرار داد. ما توی خودِ کد انجامش دادیم. هرچند منتقل کردنش راحته. (</w:t>
      </w:r>
      <w:r w:rsidRPr="00CB12CF">
        <w:rPr>
          <w:rFonts w:cs="Calibri"/>
          <w:sz w:val="20"/>
          <w:szCs w:val="20"/>
          <w:rtl/>
          <w:lang w:bidi="fa-IR"/>
        </w:rPr>
        <w:t xml:space="preserve">تا به اینجا لزومی نمیبینم بخوایم </w:t>
      </w:r>
      <w:r w:rsidRPr="00CB12CF">
        <w:rPr>
          <w:rFonts w:cs="Calibri"/>
          <w:sz w:val="20"/>
          <w:szCs w:val="20"/>
          <w:lang w:bidi="fa-IR"/>
        </w:rPr>
        <w:t>function</w:t>
      </w:r>
      <w:r w:rsidRPr="00CB12CF">
        <w:rPr>
          <w:rFonts w:cs="Calibri"/>
          <w:sz w:val="20"/>
          <w:szCs w:val="20"/>
          <w:rtl/>
          <w:lang w:bidi="fa-IR"/>
        </w:rPr>
        <w:t xml:space="preserve"> ش کنیم. البته در </w:t>
      </w:r>
      <w:r w:rsidRPr="00CB12CF">
        <w:rPr>
          <w:rFonts w:cs="Calibri"/>
          <w:sz w:val="20"/>
          <w:szCs w:val="20"/>
          <w:lang w:bidi="fa-IR"/>
        </w:rPr>
        <w:t>OOP</w:t>
      </w:r>
      <w:r w:rsidRPr="00CB12CF">
        <w:rPr>
          <w:rFonts w:cs="Calibri"/>
          <w:sz w:val="20"/>
          <w:szCs w:val="20"/>
          <w:rtl/>
          <w:lang w:bidi="fa-IR"/>
        </w:rPr>
        <w:t xml:space="preserve"> و دیدگاهش باید این کار رو بکنیم تا بعدا هم بتونیم استفاده کنیم ولی خب</w:t>
      </w:r>
      <w:r w:rsidRPr="00CB12CF">
        <w:rPr>
          <w:rFonts w:cs="Calibri"/>
          <w:sz w:val="28"/>
          <w:szCs w:val="28"/>
          <w:rtl/>
          <w:lang w:bidi="fa-IR"/>
        </w:rPr>
        <w:t>)</w:t>
      </w:r>
    </w:p>
    <w:p w14:paraId="279511C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فرق دیگه: برای اینکه </w:t>
      </w:r>
      <w:r w:rsidRPr="00CB12CF">
        <w:rPr>
          <w:rFonts w:cs="Calibri"/>
          <w:sz w:val="28"/>
          <w:szCs w:val="28"/>
          <w:lang w:bidi="fa-IR"/>
        </w:rPr>
        <w:t>in_change</w:t>
      </w:r>
      <w:r w:rsidRPr="00CB12CF">
        <w:rPr>
          <w:rFonts w:cs="Calibri"/>
          <w:sz w:val="28"/>
          <w:szCs w:val="28"/>
          <w:rtl/>
          <w:lang w:bidi="fa-IR"/>
        </w:rPr>
        <w:t xml:space="preserve"> رو نشون بده از </w:t>
      </w:r>
      <w:r w:rsidRPr="00CB12CF">
        <w:rPr>
          <w:rFonts w:cs="Calibri"/>
          <w:sz w:val="28"/>
          <w:szCs w:val="28"/>
          <w:lang w:bidi="fa-IR"/>
        </w:rPr>
        <w:t>round</w:t>
      </w:r>
      <w:r w:rsidRPr="00CB12CF">
        <w:rPr>
          <w:rFonts w:cs="Calibri"/>
          <w:sz w:val="28"/>
          <w:szCs w:val="28"/>
          <w:rtl/>
          <w:lang w:bidi="fa-IR"/>
        </w:rPr>
        <w:t xml:space="preserve">(,) استفاده کرده که ما از در نظر نگرفتن یسری از واحد های اعشار در حالت </w:t>
      </w:r>
      <w:r w:rsidRPr="00CB12CF">
        <w:rPr>
          <w:rFonts w:cs="Calibri"/>
          <w:sz w:val="28"/>
          <w:szCs w:val="28"/>
          <w:lang w:bidi="fa-IR"/>
        </w:rPr>
        <w:t>float</w:t>
      </w:r>
      <w:r w:rsidRPr="00CB12CF">
        <w:rPr>
          <w:rFonts w:cs="Calibri"/>
          <w:sz w:val="28"/>
          <w:szCs w:val="28"/>
          <w:rtl/>
          <w:lang w:bidi="fa-IR"/>
        </w:rPr>
        <w:t xml:space="preserve"> استفاده کردیم :</w:t>
      </w:r>
    </w:p>
    <w:p w14:paraId="1CD8E6CD" w14:textId="77777777" w:rsidR="00776D6D" w:rsidRPr="00CB12CF" w:rsidRDefault="00CB12CF" w:rsidP="00A07812">
      <w:pPr>
        <w:bidi/>
        <w:spacing w:line="276" w:lineRule="auto"/>
        <w:jc w:val="both"/>
        <w:rPr>
          <w:rFonts w:cs="Calibri"/>
        </w:rPr>
      </w:pPr>
      <m:oMathPara>
        <m:oMathParaPr>
          <m:jc m:val="center"/>
        </m:oMathParaPr>
        <m:oMath>
          <m:r>
            <w:rPr>
              <w:rFonts w:ascii="Cambria Math" w:hAnsi="Cambria Math" w:cs="Calibri"/>
            </w:rPr>
            <m:t>aFloatNumber:.2f</m:t>
          </m:r>
        </m:oMath>
      </m:oMathPara>
    </w:p>
    <w:p w14:paraId="481B0D94" w14:textId="62C649AB" w:rsidR="00776D6D" w:rsidRPr="00CB12CF" w:rsidRDefault="00CB12CF" w:rsidP="00A07812">
      <w:pPr>
        <w:bidi/>
        <w:spacing w:line="276" w:lineRule="auto"/>
        <w:jc w:val="both"/>
        <w:rPr>
          <w:rFonts w:cs="Calibri"/>
        </w:rPr>
      </w:pPr>
      <w:r w:rsidRPr="00CB12CF">
        <w:rPr>
          <w:rFonts w:cs="Calibri"/>
          <w:sz w:val="28"/>
          <w:szCs w:val="28"/>
          <w:rtl/>
          <w:lang w:bidi="fa-IR"/>
        </w:rPr>
        <w:t>که خط کد بالا باعث میشه فقط دو عدد اعشارش نمایش داده بشه و وقتی هم که عدد اعشار نداره صفر میزاره به جاش (</w:t>
      </w:r>
      <w:r w:rsidRPr="00CB12CF">
        <w:rPr>
          <w:rFonts w:cs="Calibri"/>
          <w:sz w:val="18"/>
          <w:szCs w:val="18"/>
          <w:rtl/>
          <w:lang w:bidi="fa-IR"/>
        </w:rPr>
        <w:t xml:space="preserve">که در این حالت روند میشه به سمت پایین و عملا </w:t>
      </w:r>
      <w:r w:rsidRPr="00CB12CF">
        <w:rPr>
          <w:rFonts w:cs="Calibri"/>
          <w:sz w:val="18"/>
          <w:szCs w:val="18"/>
          <w:lang w:bidi="fa-IR"/>
        </w:rPr>
        <w:t>floor</w:t>
      </w:r>
      <w:r w:rsidRPr="00CB12CF">
        <w:rPr>
          <w:rFonts w:cs="Calibri"/>
          <w:sz w:val="18"/>
          <w:szCs w:val="18"/>
          <w:rtl/>
          <w:lang w:bidi="fa-IR"/>
        </w:rPr>
        <w:t>() انجام میشه.</w:t>
      </w:r>
      <w:ins w:id="159" w:author="Microsoft account" w:date="2025-09-19T13:34:00Z">
        <w:r w:rsidR="00E218A3">
          <w:rPr>
            <w:rFonts w:cs="Calibri" w:hint="cs"/>
            <w:sz w:val="18"/>
            <w:szCs w:val="18"/>
            <w:rtl/>
            <w:lang w:bidi="fa-IR"/>
          </w:rPr>
          <w:t xml:space="preserve"> البته نکته: این ساختار فقط داخلِ </w:t>
        </w:r>
        <w:r w:rsidR="00E218A3">
          <w:rPr>
            <w:rFonts w:cs="Calibri"/>
            <w:sz w:val="18"/>
            <w:szCs w:val="18"/>
            <w:lang w:bidi="fa-IR"/>
          </w:rPr>
          <w:t>f-string</w:t>
        </w:r>
        <w:r w:rsidR="00E218A3">
          <w:rPr>
            <w:rFonts w:cs="Calibri" w:hint="cs"/>
            <w:sz w:val="18"/>
            <w:szCs w:val="18"/>
            <w:rtl/>
            <w:lang w:bidi="fa-IR"/>
          </w:rPr>
          <w:t xml:space="preserve"> قابل انجامه در حالت عادی عمل نمیکنه</w:t>
        </w:r>
      </w:ins>
      <w:r w:rsidRPr="00CB12CF">
        <w:rPr>
          <w:rFonts w:cs="Calibri"/>
          <w:sz w:val="18"/>
          <w:szCs w:val="18"/>
          <w:rtl/>
          <w:lang w:bidi="fa-IR"/>
        </w:rPr>
        <w:t xml:space="preserve"> </w:t>
      </w:r>
      <w:r w:rsidRPr="00CB12CF">
        <w:rPr>
          <w:rFonts w:cs="Calibri"/>
          <w:sz w:val="28"/>
          <w:szCs w:val="28"/>
          <w:rtl/>
          <w:lang w:bidi="fa-IR"/>
        </w:rPr>
        <w:t>)</w:t>
      </w:r>
    </w:p>
    <w:p w14:paraId="50E4CF11" w14:textId="77777777" w:rsidR="00776D6D" w:rsidRPr="00CB12CF" w:rsidRDefault="00CB12CF" w:rsidP="00A07812">
      <w:pPr>
        <w:bidi/>
        <w:spacing w:line="276" w:lineRule="auto"/>
        <w:jc w:val="both"/>
        <w:rPr>
          <w:rFonts w:cs="Calibri"/>
        </w:rPr>
      </w:pPr>
      <w:r w:rsidRPr="00CB12CF">
        <w:rPr>
          <w:rFonts w:cs="Calibri"/>
          <w:sz w:val="28"/>
          <w:szCs w:val="28"/>
          <w:lang w:bidi="fa-IR"/>
        </w:rPr>
        <w:t>Day016 – OOP programming</w:t>
      </w:r>
    </w:p>
    <w:p w14:paraId="74E89305"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الان میخوایم بریم سراغ </w:t>
      </w:r>
      <w:r w:rsidRPr="00CB12CF">
        <w:rPr>
          <w:rFonts w:cs="Calibri"/>
          <w:sz w:val="28"/>
          <w:szCs w:val="28"/>
          <w:lang w:bidi="fa-IR"/>
        </w:rPr>
        <w:t>oop</w:t>
      </w:r>
      <w:r w:rsidRPr="00CB12CF">
        <w:rPr>
          <w:rFonts w:cs="Calibri"/>
          <w:sz w:val="28"/>
          <w:szCs w:val="28"/>
          <w:rtl/>
          <w:lang w:bidi="fa-IR"/>
        </w:rPr>
        <w:t xml:space="preserve"> .</w:t>
      </w:r>
    </w:p>
    <w:p w14:paraId="195D0A79" w14:textId="2AA78AA2" w:rsidR="00776D6D" w:rsidRPr="00CB12CF" w:rsidRDefault="00CB12CF" w:rsidP="00A07812">
      <w:pPr>
        <w:bidi/>
        <w:spacing w:line="276" w:lineRule="auto"/>
        <w:jc w:val="both"/>
        <w:rPr>
          <w:rFonts w:cs="Calibri"/>
        </w:rPr>
      </w:pPr>
      <w:r w:rsidRPr="00CB12CF">
        <w:rPr>
          <w:rFonts w:cs="Calibri"/>
          <w:sz w:val="28"/>
          <w:szCs w:val="28"/>
          <w:rtl/>
          <w:lang w:bidi="fa-IR"/>
        </w:rPr>
        <w:t xml:space="preserve">به نوعی از برنامه نویسی که تا اینجای کار انجام دادیم میگن </w:t>
      </w:r>
      <w:r w:rsidRPr="00CB12CF">
        <w:rPr>
          <w:rFonts w:cs="Calibri"/>
          <w:sz w:val="28"/>
          <w:szCs w:val="28"/>
          <w:lang w:bidi="fa-IR"/>
        </w:rPr>
        <w:t>procedural programming</w:t>
      </w:r>
      <w:r w:rsidRPr="00CB12CF">
        <w:rPr>
          <w:rFonts w:cs="Calibri"/>
          <w:sz w:val="28"/>
          <w:szCs w:val="28"/>
          <w:rtl/>
          <w:lang w:bidi="fa-IR"/>
        </w:rPr>
        <w:t xml:space="preserve"> ، که فکر میکنم فارسیش میشه ساخت یافته</w:t>
      </w:r>
      <w:ins w:id="160" w:author="Microsoft account" w:date="2025-09-19T13:36:00Z">
        <w:r w:rsidR="00041A02">
          <w:rPr>
            <w:rFonts w:cs="Calibri"/>
            <w:sz w:val="28"/>
            <w:szCs w:val="28"/>
            <w:lang w:bidi="fa-IR"/>
          </w:rPr>
          <w:t xml:space="preserve">  </w:t>
        </w:r>
        <w:r w:rsidR="00041A02">
          <w:rPr>
            <w:rFonts w:cs="Calibri" w:hint="cs"/>
            <w:sz w:val="28"/>
            <w:szCs w:val="28"/>
            <w:rtl/>
            <w:lang w:bidi="fa-IR"/>
          </w:rPr>
          <w:t xml:space="preserve"> (</w:t>
        </w:r>
        <w:r w:rsidR="00041A02">
          <w:rPr>
            <w:rFonts w:cs="Calibri" w:hint="cs"/>
            <w:sz w:val="18"/>
            <w:szCs w:val="18"/>
            <w:rtl/>
            <w:lang w:bidi="fa-IR"/>
          </w:rPr>
          <w:t xml:space="preserve">یجای دیگه هم خوندم "رویه ای" </w:t>
        </w:r>
        <w:r w:rsidR="00041A02">
          <w:rPr>
            <w:rFonts w:cs="Calibri" w:hint="cs"/>
            <w:sz w:val="28"/>
            <w:szCs w:val="28"/>
            <w:rtl/>
            <w:lang w:bidi="fa-IR"/>
          </w:rPr>
          <w:t>)</w:t>
        </w:r>
      </w:ins>
      <w:r w:rsidRPr="00CB12CF">
        <w:rPr>
          <w:rFonts w:cs="Calibri"/>
          <w:sz w:val="28"/>
          <w:szCs w:val="28"/>
          <w:rtl/>
          <w:lang w:bidi="fa-IR"/>
        </w:rPr>
        <w:t xml:space="preserve">. که میشه ترکیبی از </w:t>
      </w:r>
      <w:r w:rsidRPr="00CB12CF">
        <w:rPr>
          <w:rFonts w:cs="Calibri"/>
          <w:sz w:val="28"/>
          <w:szCs w:val="28"/>
          <w:lang w:bidi="fa-IR"/>
        </w:rPr>
        <w:t>Process function</w:t>
      </w:r>
      <w:r w:rsidRPr="00CB12CF">
        <w:rPr>
          <w:rFonts w:cs="Calibri"/>
          <w:sz w:val="28"/>
          <w:szCs w:val="28"/>
          <w:rtl/>
          <w:lang w:bidi="fa-IR"/>
        </w:rPr>
        <w:t xml:space="preserve"> که وسطاش </w:t>
      </w:r>
      <w:r w:rsidRPr="00CB12CF">
        <w:rPr>
          <w:rFonts w:cs="Calibri"/>
          <w:sz w:val="28"/>
          <w:szCs w:val="28"/>
          <w:lang w:bidi="fa-IR"/>
        </w:rPr>
        <w:t>call</w:t>
      </w:r>
      <w:r w:rsidRPr="00CB12CF">
        <w:rPr>
          <w:rFonts w:cs="Calibri"/>
          <w:sz w:val="28"/>
          <w:szCs w:val="28"/>
          <w:rtl/>
          <w:lang w:bidi="fa-IR"/>
        </w:rPr>
        <w:t xml:space="preserve"> میشه و ... و باعث میشه در برنامه های </w:t>
      </w:r>
      <w:r w:rsidRPr="00CB12CF">
        <w:rPr>
          <w:rFonts w:cs="Calibri"/>
          <w:sz w:val="28"/>
          <w:szCs w:val="28"/>
          <w:lang w:bidi="fa-IR"/>
        </w:rPr>
        <w:t>complex</w:t>
      </w:r>
      <w:r w:rsidRPr="00CB12CF">
        <w:rPr>
          <w:rFonts w:cs="Calibri"/>
          <w:sz w:val="28"/>
          <w:szCs w:val="28"/>
          <w:rtl/>
          <w:lang w:bidi="fa-IR"/>
        </w:rPr>
        <w:t xml:space="preserve"> شبیه کلاف تو در تو بشه و به یادآوردن ارتباط </w:t>
      </w:r>
      <w:r w:rsidRPr="00CB12CF">
        <w:rPr>
          <w:rFonts w:cs="Calibri"/>
          <w:sz w:val="28"/>
          <w:szCs w:val="28"/>
          <w:lang w:bidi="fa-IR"/>
        </w:rPr>
        <w:t>function</w:t>
      </w:r>
      <w:r w:rsidRPr="00CB12CF">
        <w:rPr>
          <w:rFonts w:cs="Calibri"/>
          <w:sz w:val="28"/>
          <w:szCs w:val="28"/>
          <w:rtl/>
          <w:lang w:bidi="fa-IR"/>
        </w:rPr>
        <w:t xml:space="preserve"> ها و کلا همه چی سخت بشه. </w:t>
      </w:r>
      <w:r w:rsidRPr="00041A02">
        <w:rPr>
          <w:rFonts w:cs="Calibri"/>
          <w:strike/>
          <w:sz w:val="28"/>
          <w:szCs w:val="28"/>
          <w:rtl/>
          <w:lang w:bidi="fa-IR"/>
          <w:rPrChange w:id="161" w:author="Microsoft account" w:date="2025-09-19T13:37:00Z">
            <w:rPr>
              <w:rFonts w:cs="Calibri"/>
              <w:sz w:val="28"/>
              <w:szCs w:val="28"/>
              <w:rtl/>
              <w:lang w:bidi="fa-IR"/>
            </w:rPr>
          </w:rPrChange>
        </w:rPr>
        <w:t>چ</w:t>
      </w:r>
      <w:r w:rsidRPr="00041A02">
        <w:rPr>
          <w:rFonts w:cs="Calibri" w:hint="cs"/>
          <w:strike/>
          <w:sz w:val="28"/>
          <w:szCs w:val="28"/>
          <w:rtl/>
          <w:lang w:bidi="fa-IR"/>
          <w:rPrChange w:id="162" w:author="Microsoft account" w:date="2025-09-19T13:37:00Z">
            <w:rPr>
              <w:rFonts w:cs="Calibri" w:hint="cs"/>
              <w:sz w:val="28"/>
              <w:szCs w:val="28"/>
              <w:rtl/>
              <w:lang w:bidi="fa-IR"/>
            </w:rPr>
          </w:rPrChange>
        </w:rPr>
        <w:t>ی</w:t>
      </w:r>
      <w:r w:rsidRPr="00041A02">
        <w:rPr>
          <w:rFonts w:cs="Calibri" w:hint="eastAsia"/>
          <w:strike/>
          <w:sz w:val="28"/>
          <w:szCs w:val="28"/>
          <w:rtl/>
          <w:lang w:bidi="fa-IR"/>
          <w:rPrChange w:id="163" w:author="Microsoft account" w:date="2025-09-19T13:37:00Z">
            <w:rPr>
              <w:rFonts w:cs="Calibri" w:hint="eastAsia"/>
              <w:sz w:val="28"/>
              <w:szCs w:val="28"/>
              <w:rtl/>
              <w:lang w:bidi="fa-IR"/>
            </w:rPr>
          </w:rPrChange>
        </w:rPr>
        <w:t>ز</w:t>
      </w:r>
      <w:r w:rsidRPr="00041A02">
        <w:rPr>
          <w:rFonts w:cs="Calibri" w:hint="cs"/>
          <w:strike/>
          <w:sz w:val="28"/>
          <w:szCs w:val="28"/>
          <w:rtl/>
          <w:lang w:bidi="fa-IR"/>
          <w:rPrChange w:id="164" w:author="Microsoft account" w:date="2025-09-19T13:37:00Z">
            <w:rPr>
              <w:rFonts w:cs="Calibri" w:hint="cs"/>
              <w:sz w:val="28"/>
              <w:szCs w:val="28"/>
              <w:rtl/>
              <w:lang w:bidi="fa-IR"/>
            </w:rPr>
          </w:rPrChange>
        </w:rPr>
        <w:t>ی</w:t>
      </w:r>
      <w:r w:rsidRPr="00041A02">
        <w:rPr>
          <w:rFonts w:cs="Calibri"/>
          <w:strike/>
          <w:sz w:val="28"/>
          <w:szCs w:val="28"/>
          <w:rtl/>
          <w:lang w:bidi="fa-IR"/>
          <w:rPrChange w:id="165" w:author="Microsoft account" w:date="2025-09-19T13:37:00Z">
            <w:rPr>
              <w:rFonts w:cs="Calibri"/>
              <w:sz w:val="28"/>
              <w:szCs w:val="28"/>
              <w:rtl/>
              <w:lang w:bidi="fa-IR"/>
            </w:rPr>
          </w:rPrChange>
        </w:rPr>
        <w:t xml:space="preserve"> </w:t>
      </w:r>
      <w:r w:rsidRPr="00041A02">
        <w:rPr>
          <w:rFonts w:cs="Calibri" w:hint="eastAsia"/>
          <w:strike/>
          <w:sz w:val="28"/>
          <w:szCs w:val="28"/>
          <w:rtl/>
          <w:lang w:bidi="fa-IR"/>
          <w:rPrChange w:id="166" w:author="Microsoft account" w:date="2025-09-19T13:37:00Z">
            <w:rPr>
              <w:rFonts w:cs="Calibri" w:hint="eastAsia"/>
              <w:sz w:val="28"/>
              <w:szCs w:val="28"/>
              <w:rtl/>
              <w:lang w:bidi="fa-IR"/>
            </w:rPr>
          </w:rPrChange>
        </w:rPr>
        <w:t>ن</w:t>
      </w:r>
      <w:r w:rsidRPr="00041A02">
        <w:rPr>
          <w:rFonts w:cs="Calibri" w:hint="cs"/>
          <w:strike/>
          <w:sz w:val="28"/>
          <w:szCs w:val="28"/>
          <w:rtl/>
          <w:lang w:bidi="fa-IR"/>
          <w:rPrChange w:id="167" w:author="Microsoft account" w:date="2025-09-19T13:37:00Z">
            <w:rPr>
              <w:rFonts w:cs="Calibri" w:hint="cs"/>
              <w:sz w:val="28"/>
              <w:szCs w:val="28"/>
              <w:rtl/>
              <w:lang w:bidi="fa-IR"/>
            </w:rPr>
          </w:rPrChange>
        </w:rPr>
        <w:t>ی</w:t>
      </w:r>
      <w:r w:rsidRPr="00041A02">
        <w:rPr>
          <w:rFonts w:cs="Calibri" w:hint="eastAsia"/>
          <w:strike/>
          <w:sz w:val="28"/>
          <w:szCs w:val="28"/>
          <w:rtl/>
          <w:lang w:bidi="fa-IR"/>
          <w:rPrChange w:id="168" w:author="Microsoft account" w:date="2025-09-19T13:37:00Z">
            <w:rPr>
              <w:rFonts w:cs="Calibri" w:hint="eastAsia"/>
              <w:sz w:val="28"/>
              <w:szCs w:val="28"/>
              <w:rtl/>
              <w:lang w:bidi="fa-IR"/>
            </w:rPr>
          </w:rPrChange>
        </w:rPr>
        <w:t>ست</w:t>
      </w:r>
      <w:r w:rsidRPr="00041A02">
        <w:rPr>
          <w:rFonts w:cs="Calibri"/>
          <w:strike/>
          <w:sz w:val="28"/>
          <w:szCs w:val="28"/>
          <w:rtl/>
          <w:lang w:bidi="fa-IR"/>
          <w:rPrChange w:id="169" w:author="Microsoft account" w:date="2025-09-19T13:37:00Z">
            <w:rPr>
              <w:rFonts w:cs="Calibri"/>
              <w:sz w:val="28"/>
              <w:szCs w:val="28"/>
              <w:rtl/>
              <w:lang w:bidi="fa-IR"/>
            </w:rPr>
          </w:rPrChange>
        </w:rPr>
        <w:t xml:space="preserve"> </w:t>
      </w:r>
      <w:r w:rsidRPr="00041A02">
        <w:rPr>
          <w:rFonts w:cs="Calibri" w:hint="eastAsia"/>
          <w:strike/>
          <w:sz w:val="28"/>
          <w:szCs w:val="28"/>
          <w:rtl/>
          <w:lang w:bidi="fa-IR"/>
          <w:rPrChange w:id="170" w:author="Microsoft account" w:date="2025-09-19T13:37:00Z">
            <w:rPr>
              <w:rFonts w:cs="Calibri" w:hint="eastAsia"/>
              <w:sz w:val="28"/>
              <w:szCs w:val="28"/>
              <w:rtl/>
              <w:lang w:bidi="fa-IR"/>
            </w:rPr>
          </w:rPrChange>
        </w:rPr>
        <w:t>که</w:t>
      </w:r>
      <w:r w:rsidRPr="00041A02">
        <w:rPr>
          <w:rFonts w:cs="Calibri"/>
          <w:strike/>
          <w:sz w:val="28"/>
          <w:szCs w:val="28"/>
          <w:rtl/>
          <w:lang w:bidi="fa-IR"/>
          <w:rPrChange w:id="171" w:author="Microsoft account" w:date="2025-09-19T13:37:00Z">
            <w:rPr>
              <w:rFonts w:cs="Calibri"/>
              <w:sz w:val="28"/>
              <w:szCs w:val="28"/>
              <w:rtl/>
              <w:lang w:bidi="fa-IR"/>
            </w:rPr>
          </w:rPrChange>
        </w:rPr>
        <w:t xml:space="preserve"> </w:t>
      </w:r>
      <w:r w:rsidRPr="00041A02">
        <w:rPr>
          <w:rFonts w:cs="Calibri" w:hint="eastAsia"/>
          <w:strike/>
          <w:sz w:val="28"/>
          <w:szCs w:val="28"/>
          <w:rtl/>
          <w:lang w:bidi="fa-IR"/>
          <w:rPrChange w:id="172" w:author="Microsoft account" w:date="2025-09-19T13:37:00Z">
            <w:rPr>
              <w:rFonts w:cs="Calibri" w:hint="eastAsia"/>
              <w:sz w:val="28"/>
              <w:szCs w:val="28"/>
              <w:rtl/>
              <w:lang w:bidi="fa-IR"/>
            </w:rPr>
          </w:rPrChange>
        </w:rPr>
        <w:t>امروزه</w:t>
      </w:r>
      <w:r w:rsidRPr="00041A02">
        <w:rPr>
          <w:rFonts w:cs="Calibri"/>
          <w:strike/>
          <w:sz w:val="28"/>
          <w:szCs w:val="28"/>
          <w:rtl/>
          <w:lang w:bidi="fa-IR"/>
          <w:rPrChange w:id="173" w:author="Microsoft account" w:date="2025-09-19T13:37:00Z">
            <w:rPr>
              <w:rFonts w:cs="Calibri"/>
              <w:sz w:val="28"/>
              <w:szCs w:val="28"/>
              <w:rtl/>
              <w:lang w:bidi="fa-IR"/>
            </w:rPr>
          </w:rPrChange>
        </w:rPr>
        <w:t xml:space="preserve"> </w:t>
      </w:r>
      <w:r w:rsidRPr="00041A02">
        <w:rPr>
          <w:rFonts w:cs="Calibri" w:hint="eastAsia"/>
          <w:strike/>
          <w:sz w:val="28"/>
          <w:szCs w:val="28"/>
          <w:rtl/>
          <w:lang w:bidi="fa-IR"/>
          <w:rPrChange w:id="174" w:author="Microsoft account" w:date="2025-09-19T13:37:00Z">
            <w:rPr>
              <w:rFonts w:cs="Calibri" w:hint="eastAsia"/>
              <w:sz w:val="28"/>
              <w:szCs w:val="28"/>
              <w:rtl/>
              <w:lang w:bidi="fa-IR"/>
            </w:rPr>
          </w:rPrChange>
        </w:rPr>
        <w:t>روز</w:t>
      </w:r>
      <w:r w:rsidRPr="00041A02">
        <w:rPr>
          <w:rFonts w:cs="Calibri"/>
          <w:strike/>
          <w:sz w:val="28"/>
          <w:szCs w:val="28"/>
          <w:rtl/>
          <w:lang w:bidi="fa-IR"/>
          <w:rPrChange w:id="175" w:author="Microsoft account" w:date="2025-09-19T13:37:00Z">
            <w:rPr>
              <w:rFonts w:cs="Calibri"/>
              <w:sz w:val="28"/>
              <w:szCs w:val="28"/>
              <w:rtl/>
              <w:lang w:bidi="fa-IR"/>
            </w:rPr>
          </w:rPrChange>
        </w:rPr>
        <w:t xml:space="preserve"> </w:t>
      </w:r>
      <w:r w:rsidRPr="00041A02">
        <w:rPr>
          <w:rFonts w:cs="Calibri" w:hint="eastAsia"/>
          <w:strike/>
          <w:sz w:val="28"/>
          <w:szCs w:val="28"/>
          <w:rtl/>
          <w:lang w:bidi="fa-IR"/>
          <w:rPrChange w:id="176" w:author="Microsoft account" w:date="2025-09-19T13:37:00Z">
            <w:rPr>
              <w:rFonts w:cs="Calibri" w:hint="eastAsia"/>
              <w:sz w:val="28"/>
              <w:szCs w:val="28"/>
              <w:rtl/>
              <w:lang w:bidi="fa-IR"/>
            </w:rPr>
          </w:rPrChange>
        </w:rPr>
        <w:t>استفاده</w:t>
      </w:r>
      <w:r w:rsidRPr="00041A02">
        <w:rPr>
          <w:rFonts w:cs="Calibri"/>
          <w:strike/>
          <w:sz w:val="28"/>
          <w:szCs w:val="28"/>
          <w:rtl/>
          <w:lang w:bidi="fa-IR"/>
          <w:rPrChange w:id="177" w:author="Microsoft account" w:date="2025-09-19T13:37:00Z">
            <w:rPr>
              <w:rFonts w:cs="Calibri"/>
              <w:sz w:val="28"/>
              <w:szCs w:val="28"/>
              <w:rtl/>
              <w:lang w:bidi="fa-IR"/>
            </w:rPr>
          </w:rPrChange>
        </w:rPr>
        <w:t xml:space="preserve"> </w:t>
      </w:r>
      <w:r w:rsidRPr="00041A02">
        <w:rPr>
          <w:rFonts w:cs="Calibri" w:hint="eastAsia"/>
          <w:strike/>
          <w:sz w:val="28"/>
          <w:szCs w:val="28"/>
          <w:rtl/>
          <w:lang w:bidi="fa-IR"/>
          <w:rPrChange w:id="178" w:author="Microsoft account" w:date="2025-09-19T13:37:00Z">
            <w:rPr>
              <w:rFonts w:cs="Calibri" w:hint="eastAsia"/>
              <w:sz w:val="28"/>
              <w:szCs w:val="28"/>
              <w:rtl/>
              <w:lang w:bidi="fa-IR"/>
            </w:rPr>
          </w:rPrChange>
        </w:rPr>
        <w:t>بشه</w:t>
      </w:r>
      <w:r w:rsidRPr="00041A02">
        <w:rPr>
          <w:rFonts w:cs="Calibri"/>
          <w:strike/>
          <w:sz w:val="28"/>
          <w:szCs w:val="28"/>
          <w:rtl/>
          <w:lang w:bidi="fa-IR"/>
          <w:rPrChange w:id="179" w:author="Microsoft account" w:date="2025-09-19T13:37:00Z">
            <w:rPr>
              <w:rFonts w:cs="Calibri"/>
              <w:sz w:val="28"/>
              <w:szCs w:val="28"/>
              <w:rtl/>
              <w:lang w:bidi="fa-IR"/>
            </w:rPr>
          </w:rPrChange>
        </w:rPr>
        <w:t>.</w:t>
      </w:r>
      <w:ins w:id="180" w:author="Microsoft account" w:date="2025-09-19T13:36:00Z">
        <w:r w:rsidR="00041A02">
          <w:rPr>
            <w:rFonts w:cs="Calibri" w:hint="cs"/>
            <w:sz w:val="28"/>
            <w:szCs w:val="28"/>
            <w:rtl/>
            <w:lang w:bidi="fa-IR"/>
          </w:rPr>
          <w:t xml:space="preserve"> (</w:t>
        </w:r>
        <w:r w:rsidR="00041A02">
          <w:rPr>
            <w:rFonts w:cs="Calibri" w:hint="cs"/>
            <w:sz w:val="18"/>
            <w:szCs w:val="18"/>
            <w:rtl/>
            <w:lang w:bidi="fa-IR"/>
          </w:rPr>
          <w:t xml:space="preserve">این هم نظر اشتباهیه. زبان </w:t>
        </w:r>
      </w:ins>
      <w:ins w:id="181" w:author="Microsoft account" w:date="2025-09-19T13:37:00Z">
        <w:r w:rsidR="00041A02">
          <w:rPr>
            <w:rFonts w:cs="Calibri"/>
            <w:sz w:val="18"/>
            <w:szCs w:val="18"/>
            <w:lang w:bidi="fa-IR"/>
          </w:rPr>
          <w:t>C</w:t>
        </w:r>
        <w:r w:rsidR="00041A02">
          <w:rPr>
            <w:rFonts w:cs="Calibri" w:hint="cs"/>
            <w:sz w:val="18"/>
            <w:szCs w:val="18"/>
            <w:rtl/>
            <w:lang w:bidi="fa-IR"/>
          </w:rPr>
          <w:t xml:space="preserve"> و </w:t>
        </w:r>
        <w:r w:rsidR="00041A02">
          <w:rPr>
            <w:rFonts w:cs="Calibri"/>
            <w:sz w:val="18"/>
            <w:szCs w:val="18"/>
            <w:lang w:bidi="fa-IR"/>
          </w:rPr>
          <w:t>Rust</w:t>
        </w:r>
        <w:r w:rsidR="00041A02">
          <w:rPr>
            <w:rFonts w:cs="Calibri" w:hint="cs"/>
            <w:sz w:val="18"/>
            <w:szCs w:val="18"/>
            <w:rtl/>
            <w:lang w:bidi="fa-IR"/>
          </w:rPr>
          <w:t xml:space="preserve"> در عملکرد های سطح پایین و ... بسیار کاربرد دارن و محبوبن و گویا </w:t>
        </w:r>
        <w:r w:rsidR="00041A02">
          <w:rPr>
            <w:rFonts w:cs="Calibri"/>
            <w:sz w:val="18"/>
            <w:szCs w:val="18"/>
            <w:lang w:bidi="fa-IR"/>
          </w:rPr>
          <w:t>procedural</w:t>
        </w:r>
        <w:r w:rsidR="00041A02">
          <w:rPr>
            <w:rFonts w:cs="Calibri" w:hint="cs"/>
            <w:sz w:val="18"/>
            <w:szCs w:val="18"/>
            <w:rtl/>
            <w:lang w:bidi="fa-IR"/>
          </w:rPr>
          <w:t xml:space="preserve"> هستن. </w:t>
        </w:r>
      </w:ins>
      <w:ins w:id="182" w:author="Microsoft account" w:date="2025-09-19T13:36:00Z">
        <w:r w:rsidR="00041A02">
          <w:rPr>
            <w:rFonts w:cs="Calibri" w:hint="cs"/>
            <w:sz w:val="28"/>
            <w:szCs w:val="28"/>
            <w:rtl/>
            <w:lang w:bidi="fa-IR"/>
          </w:rPr>
          <w:t>)</w:t>
        </w:r>
      </w:ins>
      <w:r w:rsidRPr="00CB12CF">
        <w:rPr>
          <w:rFonts w:cs="Calibri"/>
          <w:sz w:val="28"/>
          <w:szCs w:val="28"/>
          <w:rtl/>
          <w:lang w:bidi="fa-IR"/>
        </w:rPr>
        <w:t xml:space="preserve"> </w:t>
      </w:r>
    </w:p>
    <w:p w14:paraId="21678DE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یادآوری باید بگم که مفهوم </w:t>
      </w:r>
      <w:r w:rsidRPr="00CB12CF">
        <w:rPr>
          <w:rFonts w:cs="Calibri"/>
          <w:sz w:val="28"/>
          <w:szCs w:val="28"/>
          <w:lang w:bidi="fa-IR"/>
        </w:rPr>
        <w:t>OOP</w:t>
      </w:r>
      <w:r w:rsidRPr="00CB12CF">
        <w:rPr>
          <w:rFonts w:cs="Calibri"/>
          <w:sz w:val="28"/>
          <w:szCs w:val="28"/>
          <w:rtl/>
          <w:lang w:bidi="fa-IR"/>
        </w:rPr>
        <w:t xml:space="preserve"> برای این به کار میره که قابلیت </w:t>
      </w:r>
      <w:r w:rsidRPr="00CB12CF">
        <w:rPr>
          <w:rFonts w:cs="Calibri"/>
          <w:sz w:val="28"/>
          <w:szCs w:val="28"/>
          <w:lang w:bidi="fa-IR"/>
        </w:rPr>
        <w:t>scale</w:t>
      </w:r>
      <w:r w:rsidRPr="00CB12CF">
        <w:rPr>
          <w:rFonts w:cs="Calibri"/>
          <w:sz w:val="28"/>
          <w:szCs w:val="28"/>
          <w:rtl/>
          <w:lang w:bidi="fa-IR"/>
        </w:rPr>
        <w:t xml:space="preserve"> خیلی زیادی داره، که در نوع قبلی این وجود نداره به اون صورت. به صورت بخش بخش و </w:t>
      </w:r>
      <w:r w:rsidRPr="00CB12CF">
        <w:rPr>
          <w:rFonts w:cs="Calibri"/>
          <w:sz w:val="28"/>
          <w:szCs w:val="28"/>
          <w:lang w:bidi="fa-IR"/>
        </w:rPr>
        <w:t>Object object</w:t>
      </w:r>
      <w:r w:rsidRPr="00CB12CF">
        <w:rPr>
          <w:rFonts w:cs="Calibri"/>
          <w:sz w:val="28"/>
          <w:szCs w:val="28"/>
          <w:rtl/>
          <w:lang w:bidi="fa-IR"/>
        </w:rPr>
        <w:t xml:space="preserve"> وقتی به یک مسئله بزرگ نگاه کنی میتونی بهتر عمل کنی. </w:t>
      </w:r>
    </w:p>
    <w:p w14:paraId="1CBC0833" w14:textId="77777777" w:rsidR="00776D6D" w:rsidRPr="00CB12CF" w:rsidRDefault="00CB12CF" w:rsidP="00A07812">
      <w:pPr>
        <w:bidi/>
        <w:spacing w:line="276" w:lineRule="auto"/>
        <w:jc w:val="both"/>
        <w:rPr>
          <w:rFonts w:cs="Calibri"/>
        </w:rPr>
      </w:pPr>
      <w:r w:rsidRPr="00CB12CF">
        <w:rPr>
          <w:rFonts w:cs="Calibri"/>
          <w:sz w:val="28"/>
          <w:szCs w:val="28"/>
          <w:rtl/>
          <w:lang w:bidi="fa-IR"/>
        </w:rPr>
        <w:lastRenderedPageBreak/>
        <w:t xml:space="preserve">یادآوری: </w:t>
      </w:r>
      <w:r w:rsidRPr="00CB12CF">
        <w:rPr>
          <w:rFonts w:cs="Calibri"/>
          <w:sz w:val="28"/>
          <w:szCs w:val="28"/>
          <w:lang w:bidi="fa-IR"/>
        </w:rPr>
        <w:t>attributes</w:t>
      </w:r>
      <w:r w:rsidRPr="00CB12CF">
        <w:rPr>
          <w:rFonts w:cs="Calibri"/>
          <w:sz w:val="28"/>
          <w:szCs w:val="28"/>
          <w:rtl/>
          <w:lang w:bidi="fa-IR"/>
        </w:rPr>
        <w:t xml:space="preserve">  همون </w:t>
      </w:r>
      <w:r w:rsidRPr="00CB12CF">
        <w:rPr>
          <w:rFonts w:cs="Calibri"/>
          <w:sz w:val="28"/>
          <w:szCs w:val="28"/>
          <w:lang w:bidi="fa-IR"/>
        </w:rPr>
        <w:t>variable</w:t>
      </w:r>
      <w:r w:rsidRPr="00CB12CF">
        <w:rPr>
          <w:rFonts w:cs="Calibri"/>
          <w:sz w:val="28"/>
          <w:szCs w:val="28"/>
          <w:rtl/>
          <w:lang w:bidi="fa-IR"/>
        </w:rPr>
        <w:t xml:space="preserve"> هست که مربوط به یه </w:t>
      </w:r>
      <w:r w:rsidRPr="00CB12CF">
        <w:rPr>
          <w:rFonts w:cs="Calibri"/>
          <w:sz w:val="28"/>
          <w:szCs w:val="28"/>
          <w:lang w:bidi="fa-IR"/>
        </w:rPr>
        <w:t>object</w:t>
      </w:r>
      <w:r w:rsidRPr="00CB12CF">
        <w:rPr>
          <w:rFonts w:cs="Calibri"/>
          <w:sz w:val="28"/>
          <w:szCs w:val="28"/>
          <w:rtl/>
          <w:lang w:bidi="fa-IR"/>
        </w:rPr>
        <w:t xml:space="preserve"> بخصوصه . </w:t>
      </w:r>
      <w:r w:rsidRPr="00CB12CF">
        <w:rPr>
          <w:rFonts w:cs="Calibri"/>
          <w:sz w:val="28"/>
          <w:szCs w:val="28"/>
          <w:lang w:bidi="fa-IR"/>
        </w:rPr>
        <w:t>method</w:t>
      </w:r>
      <w:r w:rsidRPr="00CB12CF">
        <w:rPr>
          <w:rFonts w:cs="Calibri"/>
          <w:sz w:val="28"/>
          <w:szCs w:val="28"/>
          <w:rtl/>
          <w:lang w:bidi="fa-IR"/>
        </w:rPr>
        <w:t xml:space="preserve"> همون </w:t>
      </w:r>
      <w:r w:rsidRPr="00CB12CF">
        <w:rPr>
          <w:rFonts w:cs="Calibri"/>
          <w:sz w:val="28"/>
          <w:szCs w:val="28"/>
          <w:lang w:bidi="fa-IR"/>
        </w:rPr>
        <w:t>function</w:t>
      </w:r>
      <w:r w:rsidRPr="00CB12CF">
        <w:rPr>
          <w:rFonts w:cs="Calibri"/>
          <w:sz w:val="28"/>
          <w:szCs w:val="28"/>
          <w:rtl/>
          <w:lang w:bidi="fa-IR"/>
        </w:rPr>
        <w:t xml:space="preserve"> عه که مخصوصه یه </w:t>
      </w:r>
      <w:r w:rsidRPr="00CB12CF">
        <w:rPr>
          <w:rFonts w:cs="Calibri"/>
          <w:sz w:val="28"/>
          <w:szCs w:val="28"/>
          <w:lang w:bidi="fa-IR"/>
        </w:rPr>
        <w:t>object</w:t>
      </w:r>
      <w:r w:rsidRPr="00CB12CF">
        <w:rPr>
          <w:rFonts w:cs="Calibri"/>
          <w:sz w:val="28"/>
          <w:szCs w:val="28"/>
          <w:rtl/>
          <w:lang w:bidi="fa-IR"/>
        </w:rPr>
        <w:t xml:space="preserve"> خاصه. </w:t>
      </w:r>
    </w:p>
    <w:p w14:paraId="74935D3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w:t>
      </w:r>
      <w:r w:rsidRPr="00CB12CF">
        <w:rPr>
          <w:rFonts w:cs="Calibri"/>
          <w:sz w:val="28"/>
          <w:szCs w:val="28"/>
          <w:lang w:bidi="fa-IR"/>
        </w:rPr>
        <w:t>class</w:t>
      </w:r>
      <w:r w:rsidRPr="00CB12CF">
        <w:rPr>
          <w:rFonts w:cs="Calibri"/>
          <w:sz w:val="28"/>
          <w:szCs w:val="28"/>
          <w:rtl/>
          <w:lang w:bidi="fa-IR"/>
        </w:rPr>
        <w:t xml:space="preserve"> به حالت کلی برای </w:t>
      </w:r>
      <w:r w:rsidRPr="00CB12CF">
        <w:rPr>
          <w:rFonts w:cs="Calibri"/>
          <w:sz w:val="28"/>
          <w:szCs w:val="28"/>
          <w:lang w:bidi="fa-IR"/>
        </w:rPr>
        <w:t>Object</w:t>
      </w:r>
      <w:r w:rsidRPr="00CB12CF">
        <w:rPr>
          <w:rFonts w:cs="Calibri"/>
          <w:sz w:val="28"/>
          <w:szCs w:val="28"/>
          <w:rtl/>
          <w:lang w:bidi="fa-IR"/>
        </w:rPr>
        <w:t xml:space="preserve"> های مختلف میگن. در عمل </w:t>
      </w:r>
      <w:r w:rsidRPr="00CB12CF">
        <w:rPr>
          <w:rFonts w:cs="Calibri"/>
          <w:sz w:val="28"/>
          <w:szCs w:val="28"/>
          <w:lang w:bidi="fa-IR"/>
        </w:rPr>
        <w:t>object</w:t>
      </w:r>
      <w:r w:rsidRPr="00CB12CF">
        <w:rPr>
          <w:rFonts w:cs="Calibri"/>
          <w:sz w:val="28"/>
          <w:szCs w:val="28"/>
          <w:rtl/>
          <w:lang w:bidi="fa-IR"/>
        </w:rPr>
        <w:t xml:space="preserve"> ها از روی </w:t>
      </w:r>
      <w:r w:rsidRPr="00CB12CF">
        <w:rPr>
          <w:rFonts w:cs="Calibri"/>
          <w:sz w:val="28"/>
          <w:szCs w:val="28"/>
          <w:lang w:bidi="fa-IR"/>
        </w:rPr>
        <w:t>class</w:t>
      </w:r>
      <w:r w:rsidRPr="00CB12CF">
        <w:rPr>
          <w:rFonts w:cs="Calibri"/>
          <w:sz w:val="28"/>
          <w:szCs w:val="28"/>
          <w:rtl/>
          <w:lang w:bidi="fa-IR"/>
        </w:rPr>
        <w:t xml:space="preserve"> و با پر شدن اونا به طرق مختلف بسته به نوع نیاز از اون </w:t>
      </w:r>
      <w:r w:rsidRPr="00CB12CF">
        <w:rPr>
          <w:rFonts w:cs="Calibri"/>
          <w:sz w:val="28"/>
          <w:szCs w:val="28"/>
          <w:lang w:bidi="fa-IR"/>
        </w:rPr>
        <w:t>class</w:t>
      </w:r>
      <w:r w:rsidRPr="00CB12CF">
        <w:rPr>
          <w:rFonts w:cs="Calibri"/>
          <w:sz w:val="28"/>
          <w:szCs w:val="28"/>
          <w:rtl/>
          <w:lang w:bidi="fa-IR"/>
        </w:rPr>
        <w:t xml:space="preserve"> ساخته میشن. که </w:t>
      </w:r>
      <w:r w:rsidRPr="00CB12CF">
        <w:rPr>
          <w:rFonts w:cs="Calibri"/>
          <w:sz w:val="28"/>
          <w:szCs w:val="28"/>
          <w:lang w:bidi="fa-IR"/>
        </w:rPr>
        <w:t>Object</w:t>
      </w:r>
      <w:r w:rsidRPr="00CB12CF">
        <w:rPr>
          <w:rFonts w:cs="Calibri"/>
          <w:sz w:val="28"/>
          <w:szCs w:val="28"/>
          <w:rtl/>
          <w:lang w:bidi="fa-IR"/>
        </w:rPr>
        <w:t xml:space="preserve"> های ساخته شده از یک </w:t>
      </w:r>
      <w:r w:rsidRPr="00CB12CF">
        <w:rPr>
          <w:rFonts w:cs="Calibri"/>
          <w:sz w:val="28"/>
          <w:szCs w:val="28"/>
          <w:lang w:bidi="fa-IR"/>
        </w:rPr>
        <w:t>class</w:t>
      </w:r>
      <w:r w:rsidRPr="00CB12CF">
        <w:rPr>
          <w:rFonts w:cs="Calibri"/>
          <w:sz w:val="28"/>
          <w:szCs w:val="28"/>
          <w:rtl/>
          <w:lang w:bidi="fa-IR"/>
        </w:rPr>
        <w:t xml:space="preserve"> دارای </w:t>
      </w:r>
      <w:r w:rsidRPr="00CB12CF">
        <w:rPr>
          <w:rFonts w:cs="Calibri"/>
          <w:sz w:val="28"/>
          <w:szCs w:val="28"/>
          <w:lang w:bidi="fa-IR"/>
        </w:rPr>
        <w:t>attribute</w:t>
      </w:r>
      <w:r w:rsidRPr="00CB12CF">
        <w:rPr>
          <w:rFonts w:cs="Calibri"/>
          <w:sz w:val="28"/>
          <w:szCs w:val="28"/>
          <w:rtl/>
          <w:lang w:bidi="fa-IR"/>
        </w:rPr>
        <w:t xml:space="preserve"> و </w:t>
      </w:r>
      <w:r w:rsidRPr="00CB12CF">
        <w:rPr>
          <w:rFonts w:cs="Calibri"/>
          <w:sz w:val="28"/>
          <w:szCs w:val="28"/>
          <w:lang w:bidi="fa-IR"/>
        </w:rPr>
        <w:t>method</w:t>
      </w:r>
      <w:r w:rsidRPr="00CB12CF">
        <w:rPr>
          <w:rFonts w:cs="Calibri"/>
          <w:sz w:val="28"/>
          <w:szCs w:val="28"/>
          <w:rtl/>
          <w:lang w:bidi="fa-IR"/>
        </w:rPr>
        <w:t xml:space="preserve"> های یکسان هستن ولی با </w:t>
      </w:r>
      <w:r w:rsidRPr="00CB12CF">
        <w:rPr>
          <w:rFonts w:cs="Calibri"/>
          <w:sz w:val="28"/>
          <w:szCs w:val="28"/>
          <w:lang w:bidi="fa-IR"/>
        </w:rPr>
        <w:t>data</w:t>
      </w:r>
      <w:r w:rsidRPr="00CB12CF">
        <w:rPr>
          <w:rFonts w:cs="Calibri"/>
          <w:sz w:val="28"/>
          <w:szCs w:val="28"/>
          <w:rtl/>
          <w:lang w:bidi="fa-IR"/>
        </w:rPr>
        <w:t xml:space="preserve"> متفاوت </w:t>
      </w:r>
    </w:p>
    <w:p w14:paraId="546C4599" w14:textId="28CE878C" w:rsidR="00776D6D" w:rsidRPr="00CB12CF" w:rsidRDefault="00CB12CF">
      <w:pPr>
        <w:bidi/>
        <w:spacing w:line="276" w:lineRule="auto"/>
        <w:jc w:val="both"/>
        <w:rPr>
          <w:rFonts w:cs="Calibri"/>
        </w:rPr>
        <w:pPrChange w:id="183" w:author="Microsoft account" w:date="2025-09-19T13:40:00Z">
          <w:pPr>
            <w:bidi/>
            <w:spacing w:line="276" w:lineRule="auto"/>
            <w:jc w:val="both"/>
          </w:pPr>
        </w:pPrChange>
      </w:pPr>
      <w:r w:rsidRPr="00CB12CF">
        <w:rPr>
          <w:rFonts w:cs="Calibri"/>
          <w:sz w:val="28"/>
          <w:szCs w:val="28"/>
          <w:rtl/>
          <w:lang w:bidi="fa-IR"/>
        </w:rPr>
        <w:t xml:space="preserve">مثل اینکه اسمِ </w:t>
      </w:r>
      <w:r w:rsidRPr="00CB12CF">
        <w:rPr>
          <w:rFonts w:cs="Calibri"/>
          <w:sz w:val="28"/>
          <w:szCs w:val="28"/>
          <w:lang w:bidi="fa-IR"/>
        </w:rPr>
        <w:t>class</w:t>
      </w:r>
      <w:r w:rsidRPr="00CB12CF">
        <w:rPr>
          <w:rFonts w:cs="Calibri"/>
          <w:sz w:val="28"/>
          <w:szCs w:val="28"/>
          <w:rtl/>
          <w:lang w:bidi="fa-IR"/>
        </w:rPr>
        <w:t xml:space="preserve"> هارو در پایتون به صورت </w:t>
      </w:r>
      <w:r w:rsidRPr="00531E00">
        <w:rPr>
          <w:rFonts w:cs="Calibri"/>
          <w:strike/>
          <w:sz w:val="28"/>
          <w:szCs w:val="28"/>
          <w:lang w:bidi="fa-IR"/>
          <w:rPrChange w:id="184" w:author="Microsoft account" w:date="2025-09-19T13:40:00Z">
            <w:rPr>
              <w:rFonts w:cs="Calibri"/>
              <w:sz w:val="28"/>
              <w:szCs w:val="28"/>
              <w:lang w:bidi="fa-IR"/>
            </w:rPr>
          </w:rPrChange>
        </w:rPr>
        <w:t>camelCase</w:t>
      </w:r>
      <w:r w:rsidRPr="00CB12CF">
        <w:rPr>
          <w:rFonts w:cs="Calibri"/>
          <w:sz w:val="28"/>
          <w:szCs w:val="28"/>
          <w:rtl/>
          <w:lang w:bidi="fa-IR"/>
        </w:rPr>
        <w:t xml:space="preserve"> نام گذاری میکنیم. برای اینکه یادمون باشه این </w:t>
      </w:r>
      <w:r w:rsidRPr="00CB12CF">
        <w:rPr>
          <w:rFonts w:cs="Calibri"/>
          <w:sz w:val="28"/>
          <w:szCs w:val="28"/>
          <w:lang w:bidi="fa-IR"/>
        </w:rPr>
        <w:t>class</w:t>
      </w:r>
      <w:r w:rsidRPr="00CB12CF">
        <w:rPr>
          <w:rFonts w:cs="Calibri"/>
          <w:sz w:val="28"/>
          <w:szCs w:val="28"/>
          <w:rtl/>
          <w:lang w:bidi="fa-IR"/>
        </w:rPr>
        <w:t xml:space="preserve"> عه .   (</w:t>
      </w:r>
      <w:r w:rsidRPr="00CB12CF">
        <w:rPr>
          <w:rFonts w:cs="Calibri"/>
          <w:sz w:val="18"/>
          <w:szCs w:val="18"/>
          <w:rtl/>
          <w:lang w:bidi="fa-IR"/>
        </w:rPr>
        <w:t xml:space="preserve">این درسته کاملا با </w:t>
      </w:r>
      <w:r w:rsidRPr="00CB12CF">
        <w:rPr>
          <w:rFonts w:cs="Calibri"/>
          <w:sz w:val="18"/>
          <w:szCs w:val="18"/>
          <w:lang w:bidi="fa-IR"/>
        </w:rPr>
        <w:t>ai</w:t>
      </w:r>
      <w:r w:rsidRPr="00CB12CF">
        <w:rPr>
          <w:rFonts w:cs="Calibri"/>
          <w:sz w:val="18"/>
          <w:szCs w:val="18"/>
          <w:rtl/>
          <w:lang w:bidi="fa-IR"/>
        </w:rPr>
        <w:t xml:space="preserve"> چک کردم، همچنین کامل با حروف بزرگ نوشتن برای </w:t>
      </w:r>
      <w:r w:rsidRPr="00CB12CF">
        <w:rPr>
          <w:rFonts w:cs="Calibri"/>
          <w:sz w:val="18"/>
          <w:szCs w:val="18"/>
          <w:lang w:bidi="fa-IR"/>
        </w:rPr>
        <w:t>const</w:t>
      </w:r>
      <w:r w:rsidRPr="00CB12CF">
        <w:rPr>
          <w:rFonts w:cs="Calibri"/>
          <w:sz w:val="18"/>
          <w:szCs w:val="18"/>
          <w:rtl/>
          <w:lang w:bidi="fa-IR"/>
        </w:rPr>
        <w:t xml:space="preserve"> ها و همون حالت عادی برای </w:t>
      </w:r>
      <w:r w:rsidRPr="00CB12CF">
        <w:rPr>
          <w:rFonts w:cs="Calibri"/>
          <w:sz w:val="18"/>
          <w:szCs w:val="18"/>
          <w:lang w:bidi="fa-IR"/>
        </w:rPr>
        <w:t>variable</w:t>
      </w:r>
      <w:r w:rsidRPr="00CB12CF">
        <w:rPr>
          <w:rFonts w:cs="Calibri"/>
          <w:sz w:val="18"/>
          <w:szCs w:val="18"/>
          <w:rtl/>
          <w:lang w:bidi="fa-IR"/>
        </w:rPr>
        <w:t xml:space="preserve">  ها و </w:t>
      </w:r>
      <w:r w:rsidRPr="00CB12CF">
        <w:rPr>
          <w:rFonts w:cs="Calibri"/>
          <w:sz w:val="18"/>
          <w:szCs w:val="18"/>
          <w:lang w:bidi="fa-IR"/>
        </w:rPr>
        <w:t>function</w:t>
      </w:r>
      <w:r w:rsidRPr="00CB12CF">
        <w:rPr>
          <w:rFonts w:cs="Calibri"/>
          <w:sz w:val="18"/>
          <w:szCs w:val="18"/>
          <w:rtl/>
          <w:lang w:bidi="fa-IR"/>
        </w:rPr>
        <w:t xml:space="preserve"> های عادیه. </w:t>
      </w:r>
      <w:r w:rsidRPr="00CB12CF">
        <w:rPr>
          <w:rFonts w:cs="Calibri"/>
          <w:sz w:val="18"/>
          <w:szCs w:val="18"/>
          <w:lang w:bidi="fa-IR"/>
        </w:rPr>
        <w:t>camelCase</w:t>
      </w:r>
      <w:r w:rsidRPr="00CB12CF">
        <w:rPr>
          <w:rFonts w:cs="Calibri"/>
          <w:sz w:val="18"/>
          <w:szCs w:val="18"/>
          <w:rtl/>
          <w:lang w:bidi="fa-IR"/>
        </w:rPr>
        <w:t xml:space="preserve"> هم برای </w:t>
      </w:r>
      <w:r w:rsidRPr="00CB12CF">
        <w:rPr>
          <w:rFonts w:cs="Calibri"/>
          <w:sz w:val="18"/>
          <w:szCs w:val="18"/>
          <w:lang w:bidi="fa-IR"/>
        </w:rPr>
        <w:t>class</w:t>
      </w:r>
      <w:r w:rsidRPr="00CB12CF">
        <w:rPr>
          <w:rFonts w:cs="Calibri"/>
          <w:sz w:val="18"/>
          <w:szCs w:val="18"/>
          <w:rtl/>
          <w:lang w:bidi="fa-IR"/>
        </w:rPr>
        <w:t xml:space="preserve"> ها. </w:t>
      </w:r>
      <w:r w:rsidRPr="00CB12CF">
        <w:rPr>
          <w:rFonts w:cs="Calibri"/>
          <w:sz w:val="28"/>
          <w:szCs w:val="28"/>
          <w:rtl/>
          <w:lang w:bidi="fa-IR"/>
        </w:rPr>
        <w:t>)</w:t>
      </w:r>
      <w:ins w:id="185" w:author="Microsoft account" w:date="2025-09-19T13:39:00Z">
        <w:r w:rsidR="00041A02">
          <w:rPr>
            <w:rFonts w:cs="Calibri" w:hint="cs"/>
            <w:sz w:val="28"/>
            <w:szCs w:val="28"/>
            <w:rtl/>
            <w:lang w:bidi="fa-IR"/>
          </w:rPr>
          <w:t xml:space="preserve"> (</w:t>
        </w:r>
        <w:r w:rsidR="00041A02">
          <w:rPr>
            <w:rFonts w:cs="Calibri" w:hint="cs"/>
            <w:sz w:val="18"/>
            <w:szCs w:val="18"/>
            <w:rtl/>
            <w:lang w:bidi="fa-IR"/>
          </w:rPr>
          <w:t xml:space="preserve">البته از </w:t>
        </w:r>
      </w:ins>
      <w:ins w:id="186" w:author="Microsoft account" w:date="2025-09-19T13:40:00Z">
        <w:r w:rsidR="00531E00">
          <w:rPr>
            <w:rFonts w:cs="Calibri"/>
            <w:sz w:val="18"/>
            <w:szCs w:val="18"/>
            <w:lang w:bidi="fa-IR"/>
          </w:rPr>
          <w:t xml:space="preserve"> </w:t>
        </w:r>
      </w:ins>
      <w:ins w:id="187" w:author="Microsoft account" w:date="2025-09-19T13:39:00Z">
        <w:r w:rsidR="00041A02">
          <w:rPr>
            <w:rFonts w:cs="Calibri"/>
            <w:sz w:val="18"/>
            <w:szCs w:val="18"/>
            <w:lang w:bidi="fa-IR"/>
          </w:rPr>
          <w:t>PascalCase</w:t>
        </w:r>
        <w:r w:rsidR="00041A02">
          <w:rPr>
            <w:rFonts w:cs="Calibri" w:hint="cs"/>
            <w:sz w:val="18"/>
            <w:szCs w:val="18"/>
            <w:rtl/>
            <w:lang w:bidi="fa-IR"/>
          </w:rPr>
          <w:t>استفاده میشه. یعنی اولیش هم باید بزرگ باشه.</w:t>
        </w:r>
        <w:r w:rsidR="00041A02">
          <w:rPr>
            <w:rFonts w:cs="Calibri" w:hint="cs"/>
            <w:sz w:val="28"/>
            <w:szCs w:val="28"/>
            <w:rtl/>
            <w:lang w:bidi="fa-IR"/>
          </w:rPr>
          <w:t>)</w:t>
        </w:r>
      </w:ins>
    </w:p>
    <w:p w14:paraId="58B6DC04" w14:textId="4AFB9F28" w:rsidR="00776D6D" w:rsidRPr="00CB12CF" w:rsidRDefault="00CB12CF" w:rsidP="00A07812">
      <w:pPr>
        <w:bidi/>
        <w:spacing w:line="276" w:lineRule="auto"/>
        <w:jc w:val="both"/>
        <w:rPr>
          <w:rFonts w:cs="Calibri"/>
          <w:rtl/>
        </w:rPr>
      </w:pPr>
      <w:r w:rsidRPr="00CB12CF">
        <w:rPr>
          <w:rFonts w:cs="Calibri"/>
          <w:sz w:val="28"/>
          <w:szCs w:val="28"/>
          <w:rtl/>
          <w:lang w:bidi="fa-IR"/>
        </w:rPr>
        <w:t xml:space="preserve">یه چیز جالب و هیجان انگیز اینه که ما قراره از اینجا به بعد حالت های گرافیکی داشته باشیم و از کدِ خالص در بیایم. با استفاده از یه </w:t>
      </w:r>
      <w:r w:rsidRPr="00CB12CF">
        <w:rPr>
          <w:rFonts w:cs="Calibri"/>
          <w:sz w:val="28"/>
          <w:szCs w:val="28"/>
          <w:lang w:bidi="fa-IR"/>
        </w:rPr>
        <w:t>library</w:t>
      </w:r>
      <w:r w:rsidRPr="00CB12CF">
        <w:rPr>
          <w:rFonts w:cs="Calibri"/>
          <w:sz w:val="28"/>
          <w:szCs w:val="28"/>
          <w:rtl/>
          <w:lang w:bidi="fa-IR"/>
        </w:rPr>
        <w:t xml:space="preserve"> به نام </w:t>
      </w:r>
      <w:r w:rsidRPr="00CB12CF">
        <w:rPr>
          <w:rFonts w:cs="Calibri"/>
          <w:sz w:val="28"/>
          <w:szCs w:val="28"/>
          <w:lang w:bidi="fa-IR"/>
        </w:rPr>
        <w:t>turtle graphic</w:t>
      </w:r>
      <w:r w:rsidRPr="00CB12CF">
        <w:rPr>
          <w:rFonts w:cs="Calibri"/>
          <w:sz w:val="28"/>
          <w:szCs w:val="28"/>
          <w:rtl/>
          <w:lang w:bidi="fa-IR"/>
        </w:rPr>
        <w:t xml:space="preserve"> که گفته شد به صورت پیش فرض روی همه </w:t>
      </w:r>
      <w:r w:rsidRPr="00CB12CF">
        <w:rPr>
          <w:rFonts w:cs="Calibri"/>
          <w:sz w:val="28"/>
          <w:szCs w:val="28"/>
          <w:lang w:bidi="fa-IR"/>
        </w:rPr>
        <w:t>Python</w:t>
      </w:r>
      <w:r w:rsidRPr="00CB12CF">
        <w:rPr>
          <w:rFonts w:cs="Calibri"/>
          <w:sz w:val="28"/>
          <w:szCs w:val="28"/>
          <w:rtl/>
          <w:lang w:bidi="fa-IR"/>
        </w:rPr>
        <w:t xml:space="preserve"> هایی که نصب میکنیم هست. </w:t>
      </w:r>
      <w:ins w:id="188" w:author="Microsoft account" w:date="2025-09-19T13:40:00Z">
        <w:r w:rsidR="00531E00">
          <w:rPr>
            <w:rFonts w:cs="Calibri" w:hint="cs"/>
            <w:sz w:val="28"/>
            <w:szCs w:val="28"/>
            <w:rtl/>
            <w:lang w:bidi="fa-IR"/>
          </w:rPr>
          <w:t>(</w:t>
        </w:r>
      </w:ins>
      <w:ins w:id="189" w:author="Microsoft account" w:date="2025-09-19T13:41:00Z">
        <w:r w:rsidR="00531E00">
          <w:rPr>
            <w:rFonts w:cs="Calibri" w:hint="cs"/>
            <w:sz w:val="18"/>
            <w:szCs w:val="18"/>
            <w:rtl/>
            <w:lang w:bidi="fa-IR"/>
          </w:rPr>
          <w:t xml:space="preserve">که بنا شده روی یه </w:t>
        </w:r>
        <w:r w:rsidR="00531E00">
          <w:rPr>
            <w:rFonts w:cs="Calibri"/>
            <w:sz w:val="18"/>
            <w:szCs w:val="18"/>
            <w:lang w:bidi="fa-IR"/>
          </w:rPr>
          <w:t>library</w:t>
        </w:r>
        <w:r w:rsidR="00531E00">
          <w:rPr>
            <w:rFonts w:cs="Calibri" w:hint="cs"/>
            <w:sz w:val="18"/>
            <w:szCs w:val="18"/>
            <w:rtl/>
            <w:lang w:bidi="fa-IR"/>
          </w:rPr>
          <w:t xml:space="preserve"> دیگه به نام </w:t>
        </w:r>
        <w:r w:rsidR="00531E00">
          <w:rPr>
            <w:rFonts w:cs="Calibri"/>
            <w:sz w:val="18"/>
            <w:szCs w:val="18"/>
            <w:lang w:bidi="fa-IR"/>
          </w:rPr>
          <w:t>tkinter</w:t>
        </w:r>
        <w:r w:rsidR="00531E00">
          <w:rPr>
            <w:rFonts w:cs="Calibri" w:hint="cs"/>
            <w:sz w:val="18"/>
            <w:szCs w:val="18"/>
            <w:rtl/>
            <w:lang w:bidi="fa-IR"/>
          </w:rPr>
          <w:t xml:space="preserve"> هست. که مخصوص همین کار های </w:t>
        </w:r>
        <w:r w:rsidR="00531E00">
          <w:rPr>
            <w:rFonts w:cs="Calibri"/>
            <w:sz w:val="18"/>
            <w:szCs w:val="18"/>
            <w:lang w:bidi="fa-IR"/>
          </w:rPr>
          <w:t>GUI</w:t>
        </w:r>
        <w:r w:rsidR="00531E00">
          <w:rPr>
            <w:rFonts w:cs="Calibri" w:hint="cs"/>
            <w:sz w:val="18"/>
            <w:szCs w:val="18"/>
            <w:rtl/>
            <w:lang w:bidi="fa-IR"/>
          </w:rPr>
          <w:t xml:space="preserve"> هست.</w:t>
        </w:r>
      </w:ins>
      <w:ins w:id="190" w:author="Microsoft account" w:date="2025-09-19T13:40:00Z">
        <w:r w:rsidR="00531E00">
          <w:rPr>
            <w:rFonts w:cs="Calibri" w:hint="cs"/>
            <w:sz w:val="28"/>
            <w:szCs w:val="28"/>
            <w:rtl/>
            <w:lang w:bidi="fa-IR"/>
          </w:rPr>
          <w:t>)</w:t>
        </w:r>
      </w:ins>
    </w:p>
    <w:p w14:paraId="7A2372B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ساخت </w:t>
      </w:r>
      <w:r w:rsidRPr="00CB12CF">
        <w:rPr>
          <w:rFonts w:cs="Calibri"/>
          <w:sz w:val="28"/>
          <w:szCs w:val="28"/>
          <w:lang w:bidi="fa-IR"/>
        </w:rPr>
        <w:t>Object</w:t>
      </w:r>
      <w:r w:rsidRPr="00CB12CF">
        <w:rPr>
          <w:rFonts w:cs="Calibri"/>
          <w:sz w:val="28"/>
          <w:szCs w:val="28"/>
          <w:rtl/>
          <w:lang w:bidi="fa-IR"/>
        </w:rPr>
        <w:t>، میریزیمش توی یک متغیر دلخواه . (</w:t>
      </w:r>
      <w:r w:rsidRPr="00CB12CF">
        <w:rPr>
          <w:rFonts w:cs="Calibri"/>
          <w:sz w:val="18"/>
          <w:szCs w:val="18"/>
          <w:rtl/>
          <w:lang w:bidi="fa-IR"/>
        </w:rPr>
        <w:t xml:space="preserve">درست ترش اینه که </w:t>
      </w:r>
      <w:r w:rsidRPr="00CB12CF">
        <w:rPr>
          <w:rFonts w:cs="Calibri"/>
          <w:sz w:val="18"/>
          <w:szCs w:val="18"/>
          <w:lang w:bidi="fa-IR"/>
        </w:rPr>
        <w:t>MyClassName</w:t>
      </w:r>
      <w:r w:rsidRPr="00CB12CF">
        <w:rPr>
          <w:rFonts w:cs="Calibri"/>
          <w:sz w:val="18"/>
          <w:szCs w:val="18"/>
          <w:rtl/>
          <w:lang w:bidi="fa-IR"/>
        </w:rPr>
        <w:t xml:space="preserve">() رو میریزیم داخل یک متغیر و داخل پرانتزش بهش مقادیر لازم برای اون </w:t>
      </w:r>
      <w:r w:rsidRPr="00CB12CF">
        <w:rPr>
          <w:rFonts w:cs="Calibri"/>
          <w:sz w:val="18"/>
          <w:szCs w:val="18"/>
          <w:lang w:bidi="fa-IR"/>
        </w:rPr>
        <w:t>Object</w:t>
      </w:r>
      <w:r w:rsidRPr="00CB12CF">
        <w:rPr>
          <w:rFonts w:cs="Calibri"/>
          <w:sz w:val="18"/>
          <w:szCs w:val="18"/>
          <w:rtl/>
          <w:lang w:bidi="fa-IR"/>
        </w:rPr>
        <w:t xml:space="preserve"> بخصوص رو میدیم. </w:t>
      </w:r>
      <w:r w:rsidRPr="00CB12CF">
        <w:rPr>
          <w:rFonts w:cs="Calibri"/>
          <w:sz w:val="28"/>
          <w:szCs w:val="28"/>
          <w:rtl/>
          <w:lang w:bidi="fa-IR"/>
        </w:rPr>
        <w:t>)</w:t>
      </w:r>
    </w:p>
    <w:p w14:paraId="3CF4106C"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وقتی پرانتز داریم یعنی </w:t>
      </w:r>
      <w:r w:rsidRPr="00CB12CF">
        <w:rPr>
          <w:rFonts w:cs="Calibri"/>
          <w:sz w:val="28"/>
          <w:szCs w:val="28"/>
          <w:lang w:bidi="fa-IR"/>
        </w:rPr>
        <w:t>method</w:t>
      </w:r>
      <w:r w:rsidRPr="00CB12CF">
        <w:rPr>
          <w:rFonts w:cs="Calibri"/>
          <w:sz w:val="28"/>
          <w:szCs w:val="28"/>
          <w:rtl/>
          <w:lang w:bidi="fa-IR"/>
        </w:rPr>
        <w:t xml:space="preserve"> داریم. </w:t>
      </w:r>
    </w:p>
    <w:p w14:paraId="7A26DF84" w14:textId="70DE6A0B" w:rsidR="00776D6D" w:rsidRPr="00CB12CF" w:rsidRDefault="00CB12CF" w:rsidP="00A07812">
      <w:pPr>
        <w:bidi/>
        <w:spacing w:line="276" w:lineRule="auto"/>
        <w:jc w:val="both"/>
        <w:rPr>
          <w:rFonts w:cs="Calibri"/>
          <w:rtl/>
        </w:rPr>
      </w:pPr>
      <w:r w:rsidRPr="00CB12CF">
        <w:rPr>
          <w:rFonts w:cs="Calibri"/>
          <w:sz w:val="28"/>
          <w:szCs w:val="28"/>
          <w:rtl/>
          <w:lang w:bidi="fa-IR"/>
        </w:rPr>
        <w:t xml:space="preserve">این یه </w:t>
      </w:r>
      <w:r w:rsidRPr="00CB12CF">
        <w:rPr>
          <w:rFonts w:cs="Calibri"/>
          <w:sz w:val="28"/>
          <w:szCs w:val="28"/>
          <w:lang w:bidi="fa-IR"/>
        </w:rPr>
        <w:t>window</w:t>
      </w:r>
      <w:r w:rsidRPr="00CB12CF">
        <w:rPr>
          <w:rFonts w:cs="Calibri"/>
          <w:sz w:val="28"/>
          <w:szCs w:val="28"/>
          <w:rtl/>
          <w:lang w:bidi="fa-IR"/>
        </w:rPr>
        <w:t xml:space="preserve"> باز میکنه که توش یه فلش هست که میشه بهش شکل داد رنگ داد و کلا همه بلایی سرش اوورد و طوری که توی خود </w:t>
      </w:r>
      <w:r w:rsidRPr="00CB12CF">
        <w:rPr>
          <w:rFonts w:cs="Calibri"/>
          <w:sz w:val="28"/>
          <w:szCs w:val="28"/>
          <w:lang w:bidi="fa-IR"/>
        </w:rPr>
        <w:t>vscode</w:t>
      </w:r>
      <w:r w:rsidRPr="00CB12CF">
        <w:rPr>
          <w:rFonts w:cs="Calibri"/>
          <w:sz w:val="28"/>
          <w:szCs w:val="28"/>
          <w:rtl/>
          <w:lang w:bidi="fa-IR"/>
        </w:rPr>
        <w:t xml:space="preserve"> نوشته بود یچیزیه که برای آموزش کد نویسی به بچه ها درست شده ، ولی خب جالبه دیگه </w:t>
      </w:r>
      <w:ins w:id="191" w:author="Microsoft account" w:date="2025-09-20T13:07:00Z">
        <w:r w:rsidR="0051066A">
          <w:rPr>
            <w:rFonts w:cs="Calibri" w:hint="cs"/>
            <w:sz w:val="28"/>
            <w:szCs w:val="28"/>
            <w:rtl/>
            <w:lang w:bidi="fa-IR"/>
          </w:rPr>
          <w:t>(</w:t>
        </w:r>
        <w:r w:rsidR="0051066A">
          <w:rPr>
            <w:rFonts w:cs="Calibri" w:hint="cs"/>
            <w:sz w:val="18"/>
            <w:szCs w:val="18"/>
            <w:rtl/>
            <w:lang w:bidi="fa-IR"/>
          </w:rPr>
          <w:t xml:space="preserve">در اصل یه همچین چیزیه ولی این توضیح خیلی توضیح مسخره ای بوده که دادم، کارای بیشتری میشه باهاش انجام داد </w:t>
        </w:r>
        <w:r w:rsidR="0051066A" w:rsidRPr="0051066A">
          <w:rPr>
            <w:rFonts w:cs="Calibri"/>
            <w:sz w:val="18"/>
            <w:szCs w:val="18"/>
            <w:lang w:bidi="fa-IR"/>
          </w:rPr>
          <w:sym w:font="Wingdings" w:char="F04A"/>
        </w:r>
        <w:r w:rsidR="0051066A">
          <w:rPr>
            <w:rFonts w:cs="Calibri" w:hint="cs"/>
            <w:sz w:val="28"/>
            <w:szCs w:val="28"/>
            <w:rtl/>
            <w:lang w:bidi="fa-IR"/>
          </w:rPr>
          <w:t>)</w:t>
        </w:r>
      </w:ins>
    </w:p>
    <w:p w14:paraId="4059B474" w14:textId="77777777" w:rsidR="00776D6D" w:rsidRPr="00CB12CF" w:rsidDel="0051066A" w:rsidRDefault="00CB12CF" w:rsidP="00A07812">
      <w:pPr>
        <w:bidi/>
        <w:spacing w:line="276" w:lineRule="auto"/>
        <w:jc w:val="both"/>
        <w:rPr>
          <w:del w:id="192" w:author="Microsoft account" w:date="2025-09-20T13:08:00Z"/>
          <w:rFonts w:cs="Calibri"/>
        </w:rPr>
      </w:pPr>
      <w:r w:rsidRPr="00CB12CF">
        <w:rPr>
          <w:rFonts w:cs="Calibri"/>
          <w:sz w:val="28"/>
          <w:szCs w:val="28"/>
          <w:rtl/>
          <w:lang w:bidi="fa-IR"/>
        </w:rPr>
        <w:t xml:space="preserve">میتونیم از آدرس : </w:t>
      </w:r>
      <w:r w:rsidRPr="00CB12CF">
        <w:rPr>
          <w:rFonts w:cs="Calibri"/>
          <w:sz w:val="28"/>
          <w:szCs w:val="28"/>
          <w:lang w:bidi="fa-IR"/>
        </w:rPr>
        <w:t>docs.python.org/3/library/turtle.html</w:t>
      </w:r>
      <w:r w:rsidRPr="00CB12CF">
        <w:rPr>
          <w:rFonts w:cs="Calibri"/>
          <w:sz w:val="28"/>
          <w:szCs w:val="28"/>
          <w:rtl/>
          <w:lang w:bidi="fa-IR"/>
        </w:rPr>
        <w:t xml:space="preserve"> </w:t>
      </w:r>
    </w:p>
    <w:p w14:paraId="4C6C9663" w14:textId="1296EFE6" w:rsidR="00776D6D" w:rsidRPr="00CB12CF" w:rsidRDefault="00CB12CF">
      <w:pPr>
        <w:bidi/>
        <w:spacing w:line="276" w:lineRule="auto"/>
        <w:jc w:val="both"/>
        <w:rPr>
          <w:rFonts w:cs="Calibri"/>
        </w:rPr>
        <w:pPrChange w:id="193" w:author="Microsoft account" w:date="2025-09-20T13:08:00Z">
          <w:pPr>
            <w:bidi/>
            <w:spacing w:line="276" w:lineRule="auto"/>
            <w:jc w:val="both"/>
          </w:pPr>
        </w:pPrChange>
      </w:pPr>
      <w:r w:rsidRPr="00CB12CF">
        <w:rPr>
          <w:rFonts w:cs="Calibri"/>
          <w:sz w:val="28"/>
          <w:szCs w:val="28"/>
          <w:rtl/>
          <w:lang w:bidi="fa-IR"/>
        </w:rPr>
        <w:t xml:space="preserve">بیشتر وارد جزئیات این </w:t>
      </w:r>
      <w:r w:rsidRPr="00CB12CF">
        <w:rPr>
          <w:rFonts w:cs="Calibri"/>
          <w:sz w:val="28"/>
          <w:szCs w:val="28"/>
          <w:lang w:bidi="fa-IR"/>
        </w:rPr>
        <w:t>library</w:t>
      </w:r>
      <w:r w:rsidRPr="00CB12CF">
        <w:rPr>
          <w:rFonts w:cs="Calibri"/>
          <w:sz w:val="28"/>
          <w:szCs w:val="28"/>
          <w:rtl/>
          <w:lang w:bidi="fa-IR"/>
        </w:rPr>
        <w:t xml:space="preserve"> بشیم ولی فعلا همین چیزاییه که گفتم . اینم قبلتر گفت ولی من فکر کردم داره برای ساختنش میگه نگو کلا اینطوریه، گفت فکر کنید یه لاکپشته که میشه شکلشو تغیر داد به کلی و یه قل</w:t>
      </w:r>
      <w:ins w:id="194" w:author="Microsoft account" w:date="2025-09-20T13:08:00Z">
        <w:r w:rsidR="0051066A">
          <w:rPr>
            <w:rFonts w:cs="Calibri" w:hint="cs"/>
            <w:sz w:val="28"/>
            <w:szCs w:val="28"/>
            <w:rtl/>
            <w:lang w:bidi="fa-IR"/>
          </w:rPr>
          <w:t xml:space="preserve">م </w:t>
        </w:r>
      </w:ins>
      <w:r w:rsidRPr="00CB12CF">
        <w:rPr>
          <w:rFonts w:cs="Calibri"/>
          <w:sz w:val="28"/>
          <w:szCs w:val="28"/>
          <w:rtl/>
          <w:lang w:bidi="fa-IR"/>
        </w:rPr>
        <w:t xml:space="preserve">مو بسته شده به پشتش و توی صفحه بالا میاد و میتونیم بهش دستور بدیم و چیز میزاشو تغیر بدیم و این حرکت کنه و در انتها یچیزی روی اون صفحه ای که بالا اومده بکشه. </w:t>
      </w:r>
    </w:p>
    <w:p w14:paraId="7CD24268" w14:textId="77777777" w:rsidR="00776D6D" w:rsidRPr="00CB12CF" w:rsidRDefault="00CB12CF" w:rsidP="00A07812">
      <w:pPr>
        <w:bidi/>
        <w:spacing w:line="276" w:lineRule="auto"/>
        <w:jc w:val="both"/>
        <w:rPr>
          <w:rFonts w:cs="Calibri"/>
        </w:rPr>
      </w:pPr>
      <w:r w:rsidRPr="00CB12CF">
        <w:rPr>
          <w:rFonts w:cs="Calibri"/>
          <w:sz w:val="28"/>
          <w:szCs w:val="28"/>
          <w:rtl/>
          <w:lang w:bidi="fa-IR"/>
        </w:rPr>
        <w:t>باقیش جلسه بعد. (</w:t>
      </w:r>
      <w:r w:rsidRPr="00CB12CF">
        <w:rPr>
          <w:rFonts w:cs="Calibri"/>
          <w:sz w:val="18"/>
          <w:szCs w:val="18"/>
          <w:rtl/>
          <w:lang w:bidi="fa-IR"/>
        </w:rPr>
        <w:t>فکر میکنم باید تلاش میکردیم رنگ قرمز بدیم به لاکپشته.</w:t>
      </w:r>
      <w:r w:rsidRPr="00CB12CF">
        <w:rPr>
          <w:rFonts w:cs="Calibri"/>
          <w:sz w:val="28"/>
          <w:szCs w:val="28"/>
          <w:rtl/>
          <w:lang w:bidi="fa-IR"/>
        </w:rPr>
        <w:t>)</w:t>
      </w:r>
    </w:p>
    <w:p w14:paraId="294A85F2"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2B0159A0" w14:textId="77777777" w:rsidR="00776D6D" w:rsidRPr="00CB12CF" w:rsidRDefault="00CB12CF" w:rsidP="00A07812">
      <w:pPr>
        <w:bidi/>
        <w:spacing w:line="276" w:lineRule="auto"/>
        <w:jc w:val="both"/>
        <w:rPr>
          <w:rFonts w:cs="Calibri"/>
        </w:rPr>
      </w:pPr>
      <w:bookmarkStart w:id="195" w:name="I4031028"/>
      <w:r w:rsidRPr="00CB12CF">
        <w:rPr>
          <w:rFonts w:cs="Calibri"/>
          <w:sz w:val="28"/>
          <w:szCs w:val="28"/>
          <w:rtl/>
          <w:lang w:bidi="fa-IR"/>
        </w:rPr>
        <w:lastRenderedPageBreak/>
        <w:t>ادامه</w:t>
      </w:r>
      <w:bookmarkEnd w:id="195"/>
    </w:p>
    <w:p w14:paraId="6DD81841"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درمورد </w:t>
      </w:r>
      <w:r w:rsidRPr="00CB12CF">
        <w:rPr>
          <w:rFonts w:cs="Calibri"/>
          <w:sz w:val="28"/>
          <w:szCs w:val="28"/>
          <w:lang w:bidi="fa-IR"/>
        </w:rPr>
        <w:t>module, package, library</w:t>
      </w:r>
      <w:r w:rsidRPr="00CB12CF">
        <w:rPr>
          <w:rFonts w:cs="Calibri"/>
          <w:sz w:val="28"/>
          <w:szCs w:val="28"/>
          <w:rtl/>
          <w:lang w:bidi="fa-IR"/>
        </w:rPr>
        <w:t xml:space="preserve"> : یک فایل از کد ها و </w:t>
      </w:r>
      <w:r w:rsidRPr="00CB12CF">
        <w:rPr>
          <w:rFonts w:cs="Calibri"/>
          <w:sz w:val="28"/>
          <w:szCs w:val="28"/>
          <w:lang w:bidi="fa-IR"/>
        </w:rPr>
        <w:t>function</w:t>
      </w:r>
      <w:r w:rsidRPr="00CB12CF">
        <w:rPr>
          <w:rFonts w:cs="Calibri"/>
          <w:sz w:val="28"/>
          <w:szCs w:val="28"/>
          <w:rtl/>
          <w:lang w:bidi="fa-IR"/>
        </w:rPr>
        <w:t xml:space="preserve"> ها و </w:t>
      </w:r>
      <w:r w:rsidRPr="00CB12CF">
        <w:rPr>
          <w:rFonts w:cs="Calibri"/>
          <w:sz w:val="28"/>
          <w:szCs w:val="28"/>
          <w:lang w:bidi="fa-IR"/>
        </w:rPr>
        <w:t>variable</w:t>
      </w:r>
      <w:r w:rsidRPr="00CB12CF">
        <w:rPr>
          <w:rFonts w:cs="Calibri"/>
          <w:sz w:val="28"/>
          <w:szCs w:val="28"/>
          <w:rtl/>
          <w:lang w:bidi="fa-IR"/>
        </w:rPr>
        <w:t xml:space="preserve"> ها میشه یک </w:t>
      </w:r>
      <w:r w:rsidRPr="00CB12CF">
        <w:rPr>
          <w:rFonts w:cs="Calibri"/>
          <w:sz w:val="28"/>
          <w:szCs w:val="28"/>
          <w:lang w:bidi="fa-IR"/>
        </w:rPr>
        <w:t>module</w:t>
      </w:r>
      <w:r w:rsidRPr="00CB12CF">
        <w:rPr>
          <w:rFonts w:cs="Calibri"/>
          <w:sz w:val="28"/>
          <w:szCs w:val="28"/>
          <w:rtl/>
          <w:lang w:bidi="fa-IR"/>
        </w:rPr>
        <w:t xml:space="preserve">. که میشه در باقی برنامه ها </w:t>
      </w:r>
      <w:r w:rsidRPr="00CB12CF">
        <w:rPr>
          <w:rFonts w:cs="Calibri"/>
          <w:sz w:val="28"/>
          <w:szCs w:val="28"/>
          <w:lang w:bidi="fa-IR"/>
        </w:rPr>
        <w:t>Import</w:t>
      </w:r>
      <w:r w:rsidRPr="00CB12CF">
        <w:rPr>
          <w:rFonts w:cs="Calibri"/>
          <w:sz w:val="28"/>
          <w:szCs w:val="28"/>
          <w:rtl/>
          <w:lang w:bidi="fa-IR"/>
        </w:rPr>
        <w:t xml:space="preserve"> کرد. یک </w:t>
      </w:r>
      <w:r w:rsidRPr="00CB12CF">
        <w:rPr>
          <w:rFonts w:cs="Calibri"/>
          <w:sz w:val="28"/>
          <w:szCs w:val="28"/>
          <w:lang w:bidi="fa-IR"/>
        </w:rPr>
        <w:t>package</w:t>
      </w:r>
      <w:r w:rsidRPr="00CB12CF">
        <w:rPr>
          <w:rFonts w:cs="Calibri"/>
          <w:sz w:val="28"/>
          <w:szCs w:val="28"/>
          <w:rtl/>
          <w:lang w:bidi="fa-IR"/>
        </w:rPr>
        <w:t xml:space="preserve"> میشه یک پوشه یا بهتره بگیم یه مجموعه ای از </w:t>
      </w:r>
      <w:r w:rsidRPr="00CB12CF">
        <w:rPr>
          <w:rFonts w:cs="Calibri"/>
          <w:sz w:val="28"/>
          <w:szCs w:val="28"/>
          <w:lang w:bidi="fa-IR"/>
        </w:rPr>
        <w:t>Module</w:t>
      </w:r>
      <w:r w:rsidRPr="00CB12CF">
        <w:rPr>
          <w:rFonts w:cs="Calibri"/>
          <w:sz w:val="28"/>
          <w:szCs w:val="28"/>
          <w:rtl/>
          <w:lang w:bidi="fa-IR"/>
        </w:rPr>
        <w:t xml:space="preserve"> های به هم مربوط برای مصرفی خاص. که معمولا یک فایل با نام:</w:t>
      </w:r>
    </w:p>
    <w:p w14:paraId="16275A3F" w14:textId="77777777" w:rsidR="00776D6D" w:rsidRPr="00CB12CF" w:rsidRDefault="002B7A0B" w:rsidP="00A07812">
      <w:pPr>
        <w:bidi/>
        <w:spacing w:line="276" w:lineRule="auto"/>
        <w:jc w:val="both"/>
        <w:rPr>
          <w:rFonts w:cs="Calibri"/>
        </w:rPr>
      </w:pPr>
      <m:oMathPara>
        <m:oMathParaPr>
          <m:jc m:val="center"/>
        </m:oMathParaPr>
        <m:oMath>
          <m:sSub>
            <m:sSubPr>
              <m:ctrlPr>
                <w:rPr>
                  <w:rFonts w:ascii="Cambria Math" w:hAnsi="Cambria Math" w:cs="Calibri"/>
                </w:rPr>
              </m:ctrlPr>
            </m:sSubPr>
            <m:e/>
            <m:sub/>
          </m:sSub>
          <m:r>
            <w:rPr>
              <w:rFonts w:ascii="Cambria Math" w:hAnsi="Cambria Math" w:cs="Calibri"/>
            </w:rPr>
            <m:t>.py</m:t>
          </m:r>
        </m:oMath>
      </m:oMathPara>
    </w:p>
    <w:p w14:paraId="7EBDD44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داره که به خودِ </w:t>
      </w:r>
      <w:r w:rsidRPr="00CB12CF">
        <w:rPr>
          <w:rFonts w:cs="Calibri"/>
          <w:sz w:val="28"/>
          <w:szCs w:val="28"/>
          <w:lang w:bidi="fa-IR"/>
        </w:rPr>
        <w:t>python</w:t>
      </w:r>
      <w:r w:rsidRPr="00CB12CF">
        <w:rPr>
          <w:rFonts w:cs="Calibri"/>
          <w:sz w:val="28"/>
          <w:szCs w:val="28"/>
          <w:rtl/>
          <w:lang w:bidi="fa-IR"/>
        </w:rPr>
        <w:t xml:space="preserve"> میفهمونه این باید به عنوان یک </w:t>
      </w:r>
      <w:r w:rsidRPr="00CB12CF">
        <w:rPr>
          <w:rFonts w:cs="Calibri"/>
          <w:sz w:val="28"/>
          <w:szCs w:val="28"/>
          <w:lang w:bidi="fa-IR"/>
        </w:rPr>
        <w:t>Package</w:t>
      </w:r>
      <w:r w:rsidRPr="00CB12CF">
        <w:rPr>
          <w:rFonts w:cs="Calibri"/>
          <w:sz w:val="28"/>
          <w:szCs w:val="28"/>
          <w:rtl/>
          <w:lang w:bidi="fa-IR"/>
        </w:rPr>
        <w:t xml:space="preserve"> شناخته بشه. و در انتها </w:t>
      </w:r>
      <w:r w:rsidRPr="00CB12CF">
        <w:rPr>
          <w:rFonts w:cs="Calibri"/>
          <w:sz w:val="28"/>
          <w:szCs w:val="28"/>
          <w:lang w:bidi="fa-IR"/>
        </w:rPr>
        <w:t>Library</w:t>
      </w:r>
      <w:r w:rsidRPr="00CB12CF">
        <w:rPr>
          <w:rFonts w:cs="Calibri"/>
          <w:sz w:val="28"/>
          <w:szCs w:val="28"/>
          <w:rtl/>
          <w:lang w:bidi="fa-IR"/>
        </w:rPr>
        <w:t xml:space="preserve"> هم میشه مجموعه ای </w:t>
      </w:r>
      <w:r w:rsidRPr="00CB12CF">
        <w:rPr>
          <w:rFonts w:cs="Calibri"/>
          <w:sz w:val="28"/>
          <w:szCs w:val="28"/>
          <w:lang w:bidi="fa-IR"/>
        </w:rPr>
        <w:t>package</w:t>
      </w:r>
      <w:r w:rsidRPr="00CB12CF">
        <w:rPr>
          <w:rFonts w:cs="Calibri"/>
          <w:sz w:val="28"/>
          <w:szCs w:val="28"/>
          <w:rtl/>
          <w:lang w:bidi="fa-IR"/>
        </w:rPr>
        <w:t xml:space="preserve"> ها و </w:t>
      </w:r>
      <w:r w:rsidRPr="00CB12CF">
        <w:rPr>
          <w:rFonts w:cs="Calibri"/>
          <w:sz w:val="28"/>
          <w:szCs w:val="28"/>
          <w:lang w:bidi="fa-IR"/>
        </w:rPr>
        <w:t>Module</w:t>
      </w:r>
      <w:r w:rsidRPr="00CB12CF">
        <w:rPr>
          <w:rFonts w:cs="Calibri"/>
          <w:sz w:val="28"/>
          <w:szCs w:val="28"/>
          <w:rtl/>
          <w:lang w:bidi="fa-IR"/>
        </w:rPr>
        <w:t xml:space="preserve"> های به هم مربوط برای یک مصرف خاص که از قبل آماده شده میشه </w:t>
      </w:r>
      <w:r w:rsidRPr="00CB12CF">
        <w:rPr>
          <w:rFonts w:cs="Calibri"/>
          <w:sz w:val="28"/>
          <w:szCs w:val="28"/>
          <w:lang w:bidi="fa-IR"/>
        </w:rPr>
        <w:t>import</w:t>
      </w:r>
      <w:r w:rsidRPr="00CB12CF">
        <w:rPr>
          <w:rFonts w:cs="Calibri"/>
          <w:sz w:val="28"/>
          <w:szCs w:val="28"/>
          <w:rtl/>
          <w:lang w:bidi="fa-IR"/>
        </w:rPr>
        <w:t xml:space="preserve"> کرد و استفاده کرد. به نحوی باید گفت که کدیه که زده شده دیگه لزومی نداره باقی افراد هم بزنن . نکته دیگه ای هم که هست اینه که مثلا این رابطه در همه زبان ها وجود داره ولی شاید اسم های مختلفی بهشون اطلاق کنن مثلا در </w:t>
      </w:r>
      <w:r w:rsidRPr="00CB12CF">
        <w:rPr>
          <w:rFonts w:cs="Calibri"/>
          <w:sz w:val="28"/>
          <w:szCs w:val="28"/>
          <w:lang w:bidi="fa-IR"/>
        </w:rPr>
        <w:t>ruby</w:t>
      </w:r>
      <w:r w:rsidRPr="00CB12CF">
        <w:rPr>
          <w:rFonts w:cs="Calibri"/>
          <w:sz w:val="28"/>
          <w:szCs w:val="28"/>
          <w:rtl/>
          <w:lang w:bidi="fa-IR"/>
        </w:rPr>
        <w:t xml:space="preserve"> به </w:t>
      </w:r>
      <w:r w:rsidRPr="00CB12CF">
        <w:rPr>
          <w:rFonts w:cs="Calibri"/>
          <w:sz w:val="28"/>
          <w:szCs w:val="28"/>
          <w:lang w:bidi="fa-IR"/>
        </w:rPr>
        <w:t>package</w:t>
      </w:r>
      <w:r w:rsidRPr="00CB12CF">
        <w:rPr>
          <w:rFonts w:cs="Calibri"/>
          <w:sz w:val="28"/>
          <w:szCs w:val="28"/>
          <w:rtl/>
          <w:lang w:bidi="fa-IR"/>
        </w:rPr>
        <w:t xml:space="preserve"> ها میگن </w:t>
      </w:r>
      <w:r w:rsidRPr="00CB12CF">
        <w:rPr>
          <w:rFonts w:cs="Calibri"/>
          <w:sz w:val="28"/>
          <w:szCs w:val="28"/>
          <w:lang w:bidi="fa-IR"/>
        </w:rPr>
        <w:t>gems</w:t>
      </w:r>
      <w:r w:rsidRPr="00CB12CF">
        <w:rPr>
          <w:rFonts w:cs="Calibri"/>
          <w:sz w:val="28"/>
          <w:szCs w:val="28"/>
          <w:rtl/>
          <w:lang w:bidi="fa-IR"/>
        </w:rPr>
        <w:t xml:space="preserve"> . جالبه.</w:t>
      </w:r>
    </w:p>
    <w:p w14:paraId="53850314"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بعدی اینکه داره درمورد یه موضوعی صحبت میکنه که بتونه باهاش استفاده از یک </w:t>
      </w:r>
      <w:r w:rsidRPr="00CB12CF">
        <w:rPr>
          <w:rFonts w:cs="Calibri"/>
          <w:sz w:val="28"/>
          <w:szCs w:val="28"/>
          <w:lang w:bidi="fa-IR"/>
        </w:rPr>
        <w:t>Package</w:t>
      </w:r>
      <w:r w:rsidRPr="00CB12CF">
        <w:rPr>
          <w:rFonts w:cs="Calibri"/>
          <w:sz w:val="28"/>
          <w:szCs w:val="28"/>
          <w:rtl/>
          <w:lang w:bidi="fa-IR"/>
        </w:rPr>
        <w:t xml:space="preserve"> رو توضیح بده . مثلا پرینت کردن یک </w:t>
      </w:r>
      <w:r w:rsidRPr="00CB12CF">
        <w:rPr>
          <w:rFonts w:cs="Calibri"/>
          <w:sz w:val="28"/>
          <w:szCs w:val="28"/>
          <w:lang w:bidi="fa-IR"/>
        </w:rPr>
        <w:t>table</w:t>
      </w:r>
      <w:r w:rsidRPr="00CB12CF">
        <w:rPr>
          <w:rFonts w:cs="Calibri"/>
          <w:sz w:val="28"/>
          <w:szCs w:val="28"/>
          <w:rtl/>
          <w:lang w:bidi="fa-IR"/>
        </w:rPr>
        <w:t xml:space="preserve"> به شکل </w:t>
      </w:r>
      <w:r w:rsidRPr="00CB12CF">
        <w:rPr>
          <w:rFonts w:cs="Calibri"/>
          <w:sz w:val="28"/>
          <w:szCs w:val="28"/>
          <w:lang w:bidi="fa-IR"/>
        </w:rPr>
        <w:t>ascii</w:t>
      </w:r>
      <w:r w:rsidRPr="00CB12CF">
        <w:rPr>
          <w:rFonts w:cs="Calibri"/>
          <w:sz w:val="28"/>
          <w:szCs w:val="28"/>
          <w:rtl/>
          <w:lang w:bidi="fa-IR"/>
        </w:rPr>
        <w:t xml:space="preserve"> که اگر بخوایم خودمون این کار رو انجام بدیم خیلی نفس گیر خواهد بود. رسید به اینکه یه </w:t>
      </w:r>
      <w:r w:rsidRPr="00CB12CF">
        <w:rPr>
          <w:rFonts w:cs="Calibri"/>
          <w:sz w:val="28"/>
          <w:szCs w:val="28"/>
          <w:lang w:bidi="fa-IR"/>
        </w:rPr>
        <w:t>library</w:t>
      </w:r>
      <w:r w:rsidRPr="00CB12CF">
        <w:rPr>
          <w:rFonts w:cs="Calibri"/>
          <w:sz w:val="28"/>
          <w:szCs w:val="28"/>
          <w:rtl/>
          <w:lang w:bidi="fa-IR"/>
        </w:rPr>
        <w:t xml:space="preserve"> یا </w:t>
      </w:r>
      <w:r w:rsidRPr="00CB12CF">
        <w:rPr>
          <w:rFonts w:cs="Calibri"/>
          <w:sz w:val="28"/>
          <w:szCs w:val="28"/>
          <w:lang w:bidi="fa-IR"/>
        </w:rPr>
        <w:t>package</w:t>
      </w:r>
      <w:r w:rsidRPr="00CB12CF">
        <w:rPr>
          <w:rFonts w:cs="Calibri"/>
          <w:sz w:val="28"/>
          <w:szCs w:val="28"/>
          <w:rtl/>
          <w:lang w:bidi="fa-IR"/>
        </w:rPr>
        <w:t xml:space="preserve"> معرفی کرد به نام </w:t>
      </w:r>
      <w:r w:rsidRPr="00CB12CF">
        <w:rPr>
          <w:rFonts w:cs="Calibri"/>
          <w:sz w:val="28"/>
          <w:szCs w:val="28"/>
          <w:lang w:bidi="fa-IR"/>
        </w:rPr>
        <w:t>pypi</w:t>
      </w:r>
      <w:r w:rsidRPr="00CB12CF">
        <w:rPr>
          <w:rFonts w:cs="Calibri"/>
          <w:sz w:val="28"/>
          <w:szCs w:val="28"/>
          <w:rtl/>
          <w:lang w:bidi="fa-IR"/>
        </w:rPr>
        <w:t xml:space="preserve"> که در اون علاوه بر اینکه میشه </w:t>
      </w:r>
      <w:r w:rsidRPr="00CB12CF">
        <w:rPr>
          <w:rFonts w:cs="Calibri"/>
          <w:sz w:val="28"/>
          <w:szCs w:val="28"/>
          <w:lang w:bidi="fa-IR"/>
        </w:rPr>
        <w:t>package</w:t>
      </w:r>
      <w:r w:rsidRPr="00CB12CF">
        <w:rPr>
          <w:rFonts w:cs="Calibri"/>
          <w:sz w:val="28"/>
          <w:szCs w:val="28"/>
          <w:rtl/>
          <w:lang w:bidi="fa-IR"/>
        </w:rPr>
        <w:t xml:space="preserve"> های مختلف با کاربرد های مختلف پیدا کرد و </w:t>
      </w:r>
      <w:r w:rsidRPr="00CB12CF">
        <w:rPr>
          <w:rFonts w:cs="Calibri"/>
          <w:sz w:val="28"/>
          <w:szCs w:val="28"/>
          <w:lang w:bidi="fa-IR"/>
        </w:rPr>
        <w:t>document</w:t>
      </w:r>
      <w:r w:rsidRPr="00CB12CF">
        <w:rPr>
          <w:rFonts w:cs="Calibri"/>
          <w:sz w:val="28"/>
          <w:szCs w:val="28"/>
          <w:rtl/>
          <w:lang w:bidi="fa-IR"/>
        </w:rPr>
        <w:t xml:space="preserve"> شو خوند و استفاده کرد به رایگان، یدونه برای این کار وجود داره به اسم </w:t>
      </w:r>
      <w:r w:rsidRPr="00CB12CF">
        <w:rPr>
          <w:rFonts w:cs="Calibri"/>
          <w:sz w:val="28"/>
          <w:szCs w:val="28"/>
          <w:lang w:bidi="fa-IR"/>
        </w:rPr>
        <w:t>PrettyTable</w:t>
      </w:r>
      <w:r w:rsidRPr="00CB12CF">
        <w:rPr>
          <w:rFonts w:cs="Calibri"/>
          <w:sz w:val="28"/>
          <w:szCs w:val="28"/>
          <w:rtl/>
          <w:lang w:bidi="fa-IR"/>
        </w:rPr>
        <w:t xml:space="preserve"> . چون داره از روی </w:t>
      </w:r>
      <w:r w:rsidRPr="00CB12CF">
        <w:rPr>
          <w:rFonts w:cs="Calibri"/>
          <w:sz w:val="28"/>
          <w:szCs w:val="28"/>
          <w:lang w:bidi="fa-IR"/>
        </w:rPr>
        <w:t>pycharm</w:t>
      </w:r>
      <w:r w:rsidRPr="00CB12CF">
        <w:rPr>
          <w:rFonts w:cs="Calibri"/>
          <w:sz w:val="28"/>
          <w:szCs w:val="28"/>
          <w:rtl/>
          <w:lang w:bidi="fa-IR"/>
        </w:rPr>
        <w:t xml:space="preserve"> پیش میره روش </w:t>
      </w:r>
      <w:r w:rsidRPr="00CB12CF">
        <w:rPr>
          <w:rFonts w:cs="Calibri"/>
          <w:sz w:val="28"/>
          <w:szCs w:val="28"/>
          <w:lang w:bidi="fa-IR"/>
        </w:rPr>
        <w:t>pycharm</w:t>
      </w:r>
      <w:r w:rsidRPr="00CB12CF">
        <w:rPr>
          <w:rFonts w:cs="Calibri"/>
          <w:sz w:val="28"/>
          <w:szCs w:val="28"/>
          <w:rtl/>
          <w:lang w:bidi="fa-IR"/>
        </w:rPr>
        <w:t xml:space="preserve"> ش رو گفت که میری از تو تنظیمات و سرچش میکنی و </w:t>
      </w:r>
      <w:r w:rsidRPr="00CB12CF">
        <w:rPr>
          <w:rFonts w:cs="Calibri"/>
          <w:sz w:val="28"/>
          <w:szCs w:val="28"/>
          <w:lang w:bidi="fa-IR"/>
        </w:rPr>
        <w:t>Install</w:t>
      </w:r>
      <w:r w:rsidRPr="00CB12CF">
        <w:rPr>
          <w:rFonts w:cs="Calibri"/>
          <w:sz w:val="28"/>
          <w:szCs w:val="28"/>
          <w:rtl/>
          <w:lang w:bidi="fa-IR"/>
        </w:rPr>
        <w:t xml:space="preserve"> رو میزنی و ... ولی ما که روی </w:t>
      </w:r>
      <w:r w:rsidRPr="00CB12CF">
        <w:rPr>
          <w:rFonts w:cs="Calibri"/>
          <w:sz w:val="28"/>
          <w:szCs w:val="28"/>
          <w:lang w:bidi="fa-IR"/>
        </w:rPr>
        <w:t>vscode</w:t>
      </w:r>
      <w:r w:rsidRPr="00CB12CF">
        <w:rPr>
          <w:rFonts w:cs="Calibri"/>
          <w:sz w:val="28"/>
          <w:szCs w:val="28"/>
          <w:rtl/>
          <w:lang w:bidi="fa-IR"/>
        </w:rPr>
        <w:t xml:space="preserve"> ایم و با </w:t>
      </w:r>
      <w:r w:rsidRPr="00CB12CF">
        <w:rPr>
          <w:rFonts w:cs="Calibri"/>
          <w:sz w:val="28"/>
          <w:szCs w:val="28"/>
          <w:lang w:bidi="fa-IR"/>
        </w:rPr>
        <w:t>Pip</w:t>
      </w:r>
      <w:r w:rsidRPr="00CB12CF">
        <w:rPr>
          <w:rFonts w:cs="Calibri"/>
          <w:sz w:val="28"/>
          <w:szCs w:val="28"/>
          <w:rtl/>
          <w:lang w:bidi="fa-IR"/>
        </w:rPr>
        <w:t xml:space="preserve"> اشنایی داریم تست کردیم و بله ... با کد زیر نصب کردیم آخرین حالت رو: </w:t>
      </w:r>
    </w:p>
    <w:p w14:paraId="30D3F01B" w14:textId="01F6AE94" w:rsidR="00776D6D" w:rsidRPr="00CB12CF" w:rsidRDefault="00CB12CF" w:rsidP="00A07812">
      <w:pPr>
        <w:bidi/>
        <w:spacing w:line="276" w:lineRule="auto"/>
        <w:jc w:val="both"/>
        <w:rPr>
          <w:rFonts w:cs="Calibri"/>
        </w:rPr>
      </w:pPr>
      <m:oMathPara>
        <m:oMathParaPr>
          <m:jc m:val="center"/>
        </m:oMathParaPr>
        <m:oMath>
          <m:r>
            <w:rPr>
              <w:rFonts w:ascii="Cambria Math" w:hAnsi="Cambria Math" w:cs="Calibri"/>
            </w:rPr>
            <m:t>cmd&gt;pip</m:t>
          </m:r>
          <w:ins w:id="196" w:author="Microsoft account" w:date="2025-09-20T13:12:00Z">
            <m:r>
              <w:rPr>
                <w:rFonts w:ascii="Cambria Math" w:hAnsi="Cambria Math" w:cs="Calibri"/>
              </w:rPr>
              <m:t xml:space="preserve"> </m:t>
            </m:r>
          </w:ins>
          <m:r>
            <w:rPr>
              <w:rFonts w:ascii="Cambria Math" w:hAnsi="Cambria Math" w:cs="Calibri"/>
            </w:rPr>
            <m:t>install</m:t>
          </m:r>
          <w:ins w:id="197" w:author="Microsoft account" w:date="2025-09-20T13:12:00Z">
            <m:r>
              <w:rPr>
                <w:rFonts w:ascii="Cambria Math" w:hAnsi="Cambria Math" w:cs="Calibri"/>
              </w:rPr>
              <m:t xml:space="preserve"> </m:t>
            </m:r>
          </w:ins>
          <m:r>
            <w:rPr>
              <w:rFonts w:ascii="Cambria Math" w:hAnsi="Cambria Math" w:cs="Calibri"/>
            </w:rPr>
            <m:t>PrettyTable</m:t>
          </m:r>
        </m:oMath>
      </m:oMathPara>
    </w:p>
    <w:p w14:paraId="4DAF0D7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و تمام. پس روش نصب کردن یک </w:t>
      </w:r>
      <w:r w:rsidRPr="00CB12CF">
        <w:rPr>
          <w:rFonts w:cs="Calibri"/>
          <w:sz w:val="28"/>
          <w:szCs w:val="28"/>
          <w:lang w:bidi="fa-IR"/>
        </w:rPr>
        <w:t>package</w:t>
      </w:r>
      <w:r w:rsidRPr="00CB12CF">
        <w:rPr>
          <w:rFonts w:cs="Calibri"/>
          <w:sz w:val="28"/>
          <w:szCs w:val="28"/>
          <w:rtl/>
          <w:lang w:bidi="fa-IR"/>
        </w:rPr>
        <w:t xml:space="preserve"> اینه که اسمشو بدونیم و </w:t>
      </w:r>
      <w:r w:rsidRPr="00CB12CF">
        <w:rPr>
          <w:rFonts w:cs="Calibri"/>
          <w:sz w:val="28"/>
          <w:szCs w:val="28"/>
          <w:lang w:bidi="fa-IR"/>
        </w:rPr>
        <w:t>pip install packagename</w:t>
      </w:r>
    </w:p>
    <w:p w14:paraId="4FA50113" w14:textId="5EDF8E3C" w:rsidR="00776D6D" w:rsidRPr="00CB12CF" w:rsidRDefault="00CB12CF" w:rsidP="00A07812">
      <w:pPr>
        <w:bidi/>
        <w:spacing w:line="276" w:lineRule="auto"/>
        <w:jc w:val="both"/>
        <w:rPr>
          <w:rFonts w:cs="Calibri"/>
        </w:rPr>
      </w:pPr>
      <w:r w:rsidRPr="00CB12CF">
        <w:rPr>
          <w:rFonts w:cs="Calibri"/>
          <w:sz w:val="28"/>
          <w:szCs w:val="28"/>
          <w:rtl/>
          <w:lang w:bidi="fa-IR"/>
        </w:rPr>
        <w:t>-(</w:t>
      </w:r>
      <w:r w:rsidRPr="00CB12CF">
        <w:rPr>
          <w:rFonts w:cs="Calibri"/>
          <w:sz w:val="18"/>
          <w:szCs w:val="18"/>
          <w:rtl/>
          <w:lang w:bidi="fa-IR"/>
        </w:rPr>
        <w:t xml:space="preserve">درمورد </w:t>
      </w:r>
      <w:r w:rsidRPr="00CB12CF">
        <w:rPr>
          <w:rFonts w:cs="Calibri"/>
          <w:sz w:val="18"/>
          <w:szCs w:val="18"/>
          <w:lang w:bidi="fa-IR"/>
        </w:rPr>
        <w:t>Pypi</w:t>
      </w:r>
      <w:r w:rsidRPr="00CB12CF">
        <w:rPr>
          <w:rFonts w:cs="Calibri"/>
          <w:sz w:val="18"/>
          <w:szCs w:val="18"/>
          <w:rtl/>
          <w:lang w:bidi="fa-IR"/>
        </w:rPr>
        <w:t xml:space="preserve"> باید بگیم که این یه </w:t>
      </w:r>
      <w:r w:rsidRPr="00CB12CF">
        <w:rPr>
          <w:rFonts w:cs="Calibri"/>
          <w:sz w:val="18"/>
          <w:szCs w:val="18"/>
          <w:lang w:bidi="fa-IR"/>
        </w:rPr>
        <w:t>Library</w:t>
      </w:r>
      <w:r w:rsidRPr="00CB12CF">
        <w:rPr>
          <w:rFonts w:cs="Calibri"/>
          <w:sz w:val="18"/>
          <w:szCs w:val="18"/>
          <w:rtl/>
          <w:lang w:bidi="fa-IR"/>
        </w:rPr>
        <w:t xml:space="preserve"> محسوب میشه که عمومیه و همه داخلش کدهاشونو اضافه میکنن و همه هم میتونن بردارن و استفاده کنن، و مستقیم مثل اینکه وصله به </w:t>
      </w:r>
      <w:r w:rsidRPr="00CB12CF">
        <w:rPr>
          <w:rFonts w:cs="Calibri"/>
          <w:sz w:val="18"/>
          <w:szCs w:val="18"/>
          <w:lang w:bidi="fa-IR"/>
        </w:rPr>
        <w:t>Pip</w:t>
      </w:r>
      <w:r w:rsidRPr="00CB12CF">
        <w:rPr>
          <w:rFonts w:cs="Calibri"/>
          <w:sz w:val="18"/>
          <w:szCs w:val="18"/>
          <w:rtl/>
          <w:lang w:bidi="fa-IR"/>
        </w:rPr>
        <w:t xml:space="preserve"> ، این رو نمیدونم که </w:t>
      </w:r>
      <w:r w:rsidRPr="00CB12CF">
        <w:rPr>
          <w:rFonts w:cs="Calibri"/>
          <w:sz w:val="18"/>
          <w:szCs w:val="18"/>
          <w:lang w:bidi="fa-IR"/>
        </w:rPr>
        <w:t>Pip</w:t>
      </w:r>
      <w:r w:rsidRPr="00CB12CF">
        <w:rPr>
          <w:rFonts w:cs="Calibri"/>
          <w:sz w:val="18"/>
          <w:szCs w:val="18"/>
          <w:rtl/>
          <w:lang w:bidi="fa-IR"/>
        </w:rPr>
        <w:t xml:space="preserve"> به چندتا </w:t>
      </w:r>
      <w:r w:rsidRPr="00CB12CF">
        <w:rPr>
          <w:rFonts w:cs="Calibri"/>
          <w:sz w:val="18"/>
          <w:szCs w:val="18"/>
          <w:lang w:bidi="fa-IR"/>
        </w:rPr>
        <w:t>Library</w:t>
      </w:r>
      <w:r w:rsidRPr="00CB12CF">
        <w:rPr>
          <w:rFonts w:cs="Calibri"/>
          <w:sz w:val="18"/>
          <w:szCs w:val="18"/>
          <w:rtl/>
          <w:lang w:bidi="fa-IR"/>
        </w:rPr>
        <w:t xml:space="preserve"> دیگه وصله.</w:t>
      </w:r>
      <w:r w:rsidRPr="00CB12CF">
        <w:rPr>
          <w:rFonts w:cs="Calibri"/>
          <w:sz w:val="28"/>
          <w:szCs w:val="28"/>
          <w:rtl/>
          <w:lang w:bidi="fa-IR"/>
        </w:rPr>
        <w:t>)</w:t>
      </w:r>
      <w:ins w:id="198" w:author="Microsoft account" w:date="2025-09-20T13:12:00Z">
        <w:r w:rsidR="007D56A5">
          <w:rPr>
            <w:rFonts w:cs="Calibri" w:hint="cs"/>
            <w:sz w:val="28"/>
            <w:szCs w:val="28"/>
            <w:rtl/>
            <w:lang w:bidi="fa-IR"/>
          </w:rPr>
          <w:t xml:space="preserve"> (</w:t>
        </w:r>
        <w:r w:rsidR="007D56A5">
          <w:rPr>
            <w:rFonts w:cs="Calibri" w:hint="cs"/>
            <w:sz w:val="18"/>
            <w:szCs w:val="18"/>
            <w:rtl/>
            <w:lang w:bidi="fa-IR"/>
          </w:rPr>
          <w:t xml:space="preserve">طبق تعریفی که از </w:t>
        </w:r>
        <w:r w:rsidR="007D56A5">
          <w:rPr>
            <w:rFonts w:cs="Calibri"/>
            <w:sz w:val="18"/>
            <w:szCs w:val="18"/>
            <w:lang w:bidi="fa-IR"/>
          </w:rPr>
          <w:t>pyPI</w:t>
        </w:r>
        <w:r w:rsidR="007D56A5">
          <w:rPr>
            <w:rFonts w:cs="Calibri" w:hint="cs"/>
            <w:sz w:val="18"/>
            <w:szCs w:val="18"/>
            <w:rtl/>
            <w:lang w:bidi="fa-IR"/>
          </w:rPr>
          <w:t xml:space="preserve"> داده شده تقریبا همۀ </w:t>
        </w:r>
        <w:r w:rsidR="007D56A5">
          <w:rPr>
            <w:rFonts w:cs="Calibri"/>
            <w:sz w:val="18"/>
            <w:szCs w:val="18"/>
            <w:lang w:bidi="fa-IR"/>
          </w:rPr>
          <w:t>library</w:t>
        </w:r>
        <w:r w:rsidR="007D56A5">
          <w:rPr>
            <w:rFonts w:cs="Calibri" w:hint="cs"/>
            <w:sz w:val="18"/>
            <w:szCs w:val="18"/>
            <w:rtl/>
            <w:lang w:bidi="fa-IR"/>
          </w:rPr>
          <w:t xml:space="preserve"> هارو داره و با </w:t>
        </w:r>
        <w:r w:rsidR="007D56A5">
          <w:rPr>
            <w:rFonts w:cs="Calibri"/>
            <w:sz w:val="18"/>
            <w:szCs w:val="18"/>
            <w:lang w:bidi="fa-IR"/>
          </w:rPr>
          <w:t>pip</w:t>
        </w:r>
        <w:r w:rsidR="007D56A5">
          <w:rPr>
            <w:rFonts w:cs="Calibri" w:hint="cs"/>
            <w:sz w:val="18"/>
            <w:szCs w:val="18"/>
            <w:rtl/>
            <w:lang w:bidi="fa-IR"/>
          </w:rPr>
          <w:t xml:space="preserve"> قابله نصبه. </w:t>
        </w:r>
        <w:r w:rsidR="007D56A5">
          <w:rPr>
            <w:rFonts w:cs="Calibri" w:hint="cs"/>
            <w:sz w:val="28"/>
            <w:szCs w:val="28"/>
            <w:rtl/>
            <w:lang w:bidi="fa-IR"/>
          </w:rPr>
          <w:t>)</w:t>
        </w:r>
      </w:ins>
    </w:p>
    <w:p w14:paraId="0827042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خب الان تا انتهای قسمت </w:t>
      </w:r>
      <w:r w:rsidRPr="00CB12CF">
        <w:rPr>
          <w:rFonts w:cs="Calibri"/>
          <w:sz w:val="28"/>
          <w:szCs w:val="28"/>
          <w:lang w:bidi="fa-IR"/>
        </w:rPr>
        <w:t>7</w:t>
      </w:r>
      <w:r w:rsidRPr="00CB12CF">
        <w:rPr>
          <w:rFonts w:cs="Calibri"/>
          <w:sz w:val="28"/>
          <w:szCs w:val="28"/>
          <w:rtl/>
          <w:lang w:bidi="fa-IR"/>
        </w:rPr>
        <w:t xml:space="preserve"> از روز </w:t>
      </w:r>
      <w:r w:rsidRPr="00CB12CF">
        <w:rPr>
          <w:rFonts w:cs="Calibri"/>
          <w:sz w:val="28"/>
          <w:szCs w:val="28"/>
          <w:lang w:bidi="fa-IR"/>
        </w:rPr>
        <w:t>16</w:t>
      </w:r>
      <w:r w:rsidRPr="00CB12CF">
        <w:rPr>
          <w:rFonts w:cs="Calibri"/>
          <w:sz w:val="28"/>
          <w:szCs w:val="28"/>
          <w:rtl/>
          <w:lang w:bidi="fa-IR"/>
        </w:rPr>
        <w:t xml:space="preserve"> پیش رفتیم، و الان قراره با فایل های آماده ای که خودِ امروز داره و استفاده از </w:t>
      </w:r>
      <w:r w:rsidRPr="00CB12CF">
        <w:rPr>
          <w:rFonts w:cs="Calibri"/>
          <w:sz w:val="28"/>
          <w:szCs w:val="28"/>
          <w:lang w:bidi="fa-IR"/>
        </w:rPr>
        <w:t>oop</w:t>
      </w:r>
      <w:r w:rsidRPr="00CB12CF">
        <w:rPr>
          <w:rFonts w:cs="Calibri"/>
          <w:sz w:val="28"/>
          <w:szCs w:val="28"/>
          <w:rtl/>
          <w:lang w:bidi="fa-IR"/>
        </w:rPr>
        <w:t xml:space="preserve"> ، همون پروژه دیروزی رو بسازیم. بریم</w:t>
      </w:r>
    </w:p>
    <w:p w14:paraId="5BD631B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ابتدای </w:t>
      </w:r>
      <w:r w:rsidRPr="00CB12CF">
        <w:rPr>
          <w:rFonts w:cs="Calibri"/>
          <w:sz w:val="28"/>
          <w:szCs w:val="28"/>
          <w:lang w:bidi="fa-IR"/>
        </w:rPr>
        <w:t>008</w:t>
      </w:r>
    </w:p>
    <w:p w14:paraId="433F1200"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65A26AE1" w14:textId="77777777" w:rsidR="00776D6D" w:rsidRPr="00CB12CF" w:rsidRDefault="00CB12CF" w:rsidP="00A07812">
      <w:pPr>
        <w:bidi/>
        <w:spacing w:line="276" w:lineRule="auto"/>
        <w:jc w:val="both"/>
        <w:rPr>
          <w:rFonts w:cs="Calibri"/>
        </w:rPr>
      </w:pPr>
      <w:bookmarkStart w:id="199" w:name="I4031029"/>
      <w:r w:rsidRPr="00CB12CF">
        <w:rPr>
          <w:rFonts w:cs="Calibri"/>
          <w:sz w:val="28"/>
          <w:szCs w:val="28"/>
          <w:rtl/>
          <w:lang w:bidi="fa-IR"/>
        </w:rPr>
        <w:lastRenderedPageBreak/>
        <w:t>ادامه</w:t>
      </w:r>
      <w:bookmarkEnd w:id="199"/>
    </w:p>
    <w:p w14:paraId="22EB349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کداشو به اصطلاح </w:t>
      </w:r>
      <w:r w:rsidRPr="00CB12CF">
        <w:rPr>
          <w:rFonts w:cs="Calibri"/>
          <w:sz w:val="28"/>
          <w:szCs w:val="28"/>
          <w:lang w:bidi="fa-IR"/>
        </w:rPr>
        <w:t>refactor</w:t>
      </w:r>
      <w:r w:rsidRPr="00CB12CF">
        <w:rPr>
          <w:rFonts w:cs="Calibri"/>
          <w:sz w:val="28"/>
          <w:szCs w:val="28"/>
          <w:rtl/>
          <w:lang w:bidi="fa-IR"/>
        </w:rPr>
        <w:t xml:space="preserve"> کردیم، همونطوری کار میکنه (</w:t>
      </w:r>
      <w:r w:rsidRPr="00CB12CF">
        <w:rPr>
          <w:rFonts w:cs="Calibri"/>
          <w:sz w:val="18"/>
          <w:szCs w:val="18"/>
          <w:rtl/>
          <w:lang w:bidi="fa-IR"/>
        </w:rPr>
        <w:t xml:space="preserve">که در روش </w:t>
      </w:r>
      <w:r w:rsidRPr="00CB12CF">
        <w:rPr>
          <w:rFonts w:cs="Calibri"/>
          <w:sz w:val="18"/>
          <w:szCs w:val="18"/>
          <w:lang w:bidi="fa-IR"/>
        </w:rPr>
        <w:t>procedural programing</w:t>
      </w:r>
      <w:r w:rsidRPr="00CB12CF">
        <w:rPr>
          <w:rFonts w:cs="Calibri"/>
          <w:sz w:val="18"/>
          <w:szCs w:val="18"/>
          <w:rtl/>
          <w:lang w:bidi="fa-IR"/>
        </w:rPr>
        <w:t xml:space="preserve"> کار میکرد</w:t>
      </w:r>
      <w:r w:rsidRPr="00CB12CF">
        <w:rPr>
          <w:rFonts w:cs="Calibri"/>
          <w:sz w:val="28"/>
          <w:szCs w:val="28"/>
          <w:rtl/>
          <w:lang w:bidi="fa-IR"/>
        </w:rPr>
        <w:t xml:space="preserve">) فقط با کدهای خودِ دوره انجام شده . </w:t>
      </w:r>
    </w:p>
    <w:p w14:paraId="344E8D68"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خاصی نداره به اون صورت، بیشتر نکته همون استفاده از کدها و </w:t>
      </w:r>
      <w:r w:rsidRPr="00CB12CF">
        <w:rPr>
          <w:rFonts w:cs="Calibri"/>
          <w:sz w:val="28"/>
          <w:szCs w:val="28"/>
          <w:lang w:bidi="fa-IR"/>
        </w:rPr>
        <w:t>package</w:t>
      </w:r>
      <w:r w:rsidRPr="00CB12CF">
        <w:rPr>
          <w:rFonts w:cs="Calibri"/>
          <w:sz w:val="28"/>
          <w:szCs w:val="28"/>
          <w:rtl/>
          <w:lang w:bidi="fa-IR"/>
        </w:rPr>
        <w:t xml:space="preserve"> های ساخته شده توسط دیگری با توجه به </w:t>
      </w:r>
      <w:r w:rsidRPr="00CB12CF">
        <w:rPr>
          <w:rFonts w:cs="Calibri"/>
          <w:sz w:val="28"/>
          <w:szCs w:val="28"/>
          <w:lang w:bidi="fa-IR"/>
        </w:rPr>
        <w:t>document</w:t>
      </w:r>
      <w:r w:rsidRPr="00CB12CF">
        <w:rPr>
          <w:rFonts w:cs="Calibri"/>
          <w:sz w:val="28"/>
          <w:szCs w:val="28"/>
          <w:rtl/>
          <w:lang w:bidi="fa-IR"/>
        </w:rPr>
        <w:t xml:space="preserve"> (این کدهایی که نوشته بود یه فایل </w:t>
      </w:r>
      <w:r w:rsidRPr="00CB12CF">
        <w:rPr>
          <w:rFonts w:cs="Calibri"/>
          <w:sz w:val="28"/>
          <w:szCs w:val="28"/>
          <w:lang w:bidi="fa-IR"/>
        </w:rPr>
        <w:t>pdf</w:t>
      </w:r>
      <w:r w:rsidRPr="00CB12CF">
        <w:rPr>
          <w:rFonts w:cs="Calibri"/>
          <w:sz w:val="28"/>
          <w:szCs w:val="28"/>
          <w:rtl/>
          <w:lang w:bidi="fa-IR"/>
        </w:rPr>
        <w:t xml:space="preserve"> به عنوان </w:t>
      </w:r>
      <w:r w:rsidRPr="00CB12CF">
        <w:rPr>
          <w:rFonts w:cs="Calibri"/>
          <w:sz w:val="28"/>
          <w:szCs w:val="28"/>
          <w:lang w:bidi="fa-IR"/>
        </w:rPr>
        <w:t>document</w:t>
      </w:r>
      <w:r w:rsidRPr="00CB12CF">
        <w:rPr>
          <w:rFonts w:cs="Calibri"/>
          <w:sz w:val="28"/>
          <w:szCs w:val="28"/>
          <w:rtl/>
          <w:lang w:bidi="fa-IR"/>
        </w:rPr>
        <w:t xml:space="preserve"> داشت که از روش بتونی بسازی) ای هست که درموردش در اختیار داریم. یعنی اینطوریه که مثل یه ماشین لزومی نداره بدونیم چه اتفاقی اون داخل میوفته، فقط لازمه ورودی و نوعش رو بدونیم و بدونیم در انتها چه خروجی ای در ازای ورودی و با چه نوعی بهمون میده  (</w:t>
      </w:r>
      <w:r w:rsidRPr="00CB12CF">
        <w:rPr>
          <w:rFonts w:cs="Calibri"/>
          <w:sz w:val="18"/>
          <w:szCs w:val="18"/>
          <w:rtl/>
          <w:lang w:bidi="fa-IR"/>
        </w:rPr>
        <w:t>نحوه کار کردن با اون رو باید یاد بگیریم.</w:t>
      </w:r>
      <w:r w:rsidRPr="00CB12CF">
        <w:rPr>
          <w:rFonts w:cs="Calibri"/>
          <w:sz w:val="28"/>
          <w:szCs w:val="28"/>
          <w:rtl/>
          <w:lang w:bidi="fa-IR"/>
        </w:rPr>
        <w:t xml:space="preserve">) </w:t>
      </w:r>
    </w:p>
    <w:p w14:paraId="449399DC"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پایان روز </w:t>
      </w:r>
      <w:r w:rsidRPr="00CB12CF">
        <w:rPr>
          <w:rFonts w:cs="Calibri"/>
          <w:sz w:val="28"/>
          <w:szCs w:val="28"/>
          <w:lang w:bidi="fa-IR"/>
        </w:rPr>
        <w:t>16</w:t>
      </w:r>
    </w:p>
    <w:p w14:paraId="6D8266E9" w14:textId="77777777" w:rsidR="00776D6D" w:rsidRPr="00CB12CF" w:rsidRDefault="00776D6D" w:rsidP="00A07812">
      <w:pPr>
        <w:bidi/>
        <w:spacing w:line="276" w:lineRule="auto"/>
        <w:jc w:val="both"/>
        <w:rPr>
          <w:rFonts w:cs="Calibri"/>
          <w:sz w:val="28"/>
          <w:szCs w:val="28"/>
          <w:lang w:bidi="fa-IR"/>
        </w:rPr>
      </w:pPr>
    </w:p>
    <w:p w14:paraId="3EB2D841" w14:textId="77777777" w:rsidR="00776D6D" w:rsidRPr="00CB12CF" w:rsidRDefault="00CB12CF" w:rsidP="00A07812">
      <w:pPr>
        <w:bidi/>
        <w:spacing w:line="276" w:lineRule="auto"/>
        <w:jc w:val="both"/>
        <w:rPr>
          <w:rFonts w:cs="Calibri"/>
        </w:rPr>
      </w:pPr>
      <w:r w:rsidRPr="00CB12CF">
        <w:rPr>
          <w:rFonts w:cs="Calibri"/>
          <w:sz w:val="28"/>
          <w:szCs w:val="28"/>
          <w:lang w:bidi="fa-IR"/>
        </w:rPr>
        <w:t>Day017</w:t>
      </w:r>
    </w:p>
    <w:p w14:paraId="6E1F06C2" w14:textId="77777777" w:rsidR="00776D6D" w:rsidRPr="00CB12CF" w:rsidRDefault="00CB12CF" w:rsidP="00A07812">
      <w:pPr>
        <w:bidi/>
        <w:spacing w:line="276" w:lineRule="auto"/>
        <w:jc w:val="both"/>
        <w:rPr>
          <w:rFonts w:cs="Calibri"/>
        </w:rPr>
      </w:pPr>
      <w:r w:rsidRPr="00CB12CF">
        <w:rPr>
          <w:rFonts w:cs="Calibri"/>
          <w:sz w:val="28"/>
          <w:szCs w:val="28"/>
          <w:lang w:bidi="fa-IR"/>
        </w:rPr>
        <w:t>Creating classes</w:t>
      </w:r>
    </w:p>
    <w:p w14:paraId="375335D1" w14:textId="77777777" w:rsidR="00776D6D" w:rsidRPr="00CB12CF" w:rsidRDefault="00CB12CF" w:rsidP="00A07812">
      <w:pPr>
        <w:bidi/>
        <w:spacing w:line="276" w:lineRule="auto"/>
        <w:jc w:val="both"/>
        <w:rPr>
          <w:rFonts w:cs="Calibri"/>
        </w:rPr>
      </w:pPr>
      <w:r w:rsidRPr="00CB12CF">
        <w:rPr>
          <w:rFonts w:cs="Calibri"/>
          <w:sz w:val="28"/>
          <w:szCs w:val="28"/>
          <w:lang w:bidi="fa-IR"/>
        </w:rPr>
        <w:t>Project : quiz game</w:t>
      </w:r>
    </w:p>
    <w:p w14:paraId="0E4457C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قراره بریم سراغ ساخت </w:t>
      </w:r>
      <w:r w:rsidRPr="00CB12CF">
        <w:rPr>
          <w:rFonts w:cs="Calibri"/>
          <w:sz w:val="28"/>
          <w:szCs w:val="28"/>
          <w:lang w:bidi="fa-IR"/>
        </w:rPr>
        <w:t>class</w:t>
      </w:r>
      <w:r w:rsidRPr="00CB12CF">
        <w:rPr>
          <w:rFonts w:cs="Calibri"/>
          <w:sz w:val="28"/>
          <w:szCs w:val="28"/>
          <w:rtl/>
          <w:lang w:bidi="fa-IR"/>
        </w:rPr>
        <w:t xml:space="preserve"> های خودمون. در </w:t>
      </w:r>
      <w:r w:rsidRPr="00CB12CF">
        <w:rPr>
          <w:rFonts w:cs="Calibri"/>
          <w:sz w:val="28"/>
          <w:szCs w:val="28"/>
          <w:lang w:bidi="fa-IR"/>
        </w:rPr>
        <w:t>day</w:t>
      </w:r>
      <w:r w:rsidRPr="00CB12CF">
        <w:rPr>
          <w:rFonts w:cs="Calibri"/>
          <w:sz w:val="28"/>
          <w:szCs w:val="28"/>
          <w:rtl/>
          <w:lang w:bidi="fa-IR"/>
        </w:rPr>
        <w:t xml:space="preserve"> قبلی داشتیم استفاده کردن از </w:t>
      </w:r>
      <w:r w:rsidRPr="00CB12CF">
        <w:rPr>
          <w:rFonts w:cs="Calibri"/>
          <w:sz w:val="28"/>
          <w:szCs w:val="28"/>
          <w:lang w:bidi="fa-IR"/>
        </w:rPr>
        <w:t>class</w:t>
      </w:r>
      <w:r w:rsidRPr="00CB12CF">
        <w:rPr>
          <w:rFonts w:cs="Calibri"/>
          <w:sz w:val="28"/>
          <w:szCs w:val="28"/>
          <w:rtl/>
          <w:lang w:bidi="fa-IR"/>
        </w:rPr>
        <w:t xml:space="preserve"> های آماده رو یاد میگرفتیم که حالا یا </w:t>
      </w:r>
      <w:r w:rsidRPr="00CB12CF">
        <w:rPr>
          <w:rFonts w:cs="Calibri"/>
          <w:sz w:val="28"/>
          <w:szCs w:val="28"/>
          <w:lang w:bidi="fa-IR"/>
        </w:rPr>
        <w:t>built-in</w:t>
      </w:r>
      <w:r w:rsidRPr="00CB12CF">
        <w:rPr>
          <w:rFonts w:cs="Calibri"/>
          <w:sz w:val="28"/>
          <w:szCs w:val="28"/>
          <w:rtl/>
          <w:lang w:bidi="fa-IR"/>
        </w:rPr>
        <w:t xml:space="preserve"> بودن یا با </w:t>
      </w:r>
      <w:r w:rsidRPr="00CB12CF">
        <w:rPr>
          <w:rFonts w:cs="Calibri"/>
          <w:sz w:val="28"/>
          <w:szCs w:val="28"/>
          <w:lang w:bidi="fa-IR"/>
        </w:rPr>
        <w:t>package</w:t>
      </w:r>
      <w:r w:rsidRPr="00CB12CF">
        <w:rPr>
          <w:rFonts w:cs="Calibri"/>
          <w:sz w:val="28"/>
          <w:szCs w:val="28"/>
          <w:rtl/>
          <w:lang w:bidi="fa-IR"/>
        </w:rPr>
        <w:t xml:space="preserve"> بودن و </w:t>
      </w:r>
      <w:r w:rsidRPr="00CB12CF">
        <w:rPr>
          <w:rFonts w:cs="Calibri"/>
          <w:sz w:val="28"/>
          <w:szCs w:val="28"/>
          <w:lang w:bidi="fa-IR"/>
        </w:rPr>
        <w:t>Install</w:t>
      </w:r>
      <w:r w:rsidRPr="00CB12CF">
        <w:rPr>
          <w:rFonts w:cs="Calibri"/>
          <w:sz w:val="28"/>
          <w:szCs w:val="28"/>
          <w:rtl/>
          <w:lang w:bidi="fa-IR"/>
        </w:rPr>
        <w:t xml:space="preserve"> شون کردیم. الان قراره خودمون بسازیم. هرچند بلدیم ولی خب باید ببینیم و یادآوری بشه.</w:t>
      </w:r>
    </w:p>
    <w:p w14:paraId="6EE89115"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اینکه یه </w:t>
      </w:r>
      <w:r w:rsidRPr="00CB12CF">
        <w:rPr>
          <w:rFonts w:cs="Calibri"/>
          <w:sz w:val="28"/>
          <w:szCs w:val="28"/>
          <w:lang w:bidi="fa-IR"/>
        </w:rPr>
        <w:t>function</w:t>
      </w:r>
      <w:r w:rsidRPr="00CB12CF">
        <w:rPr>
          <w:rFonts w:cs="Calibri"/>
          <w:sz w:val="28"/>
          <w:szCs w:val="28"/>
          <w:rtl/>
          <w:lang w:bidi="fa-IR"/>
        </w:rPr>
        <w:t xml:space="preserve"> یا </w:t>
      </w:r>
      <w:r w:rsidRPr="00CB12CF">
        <w:rPr>
          <w:rFonts w:cs="Calibri"/>
          <w:sz w:val="28"/>
          <w:szCs w:val="28"/>
          <w:lang w:bidi="fa-IR"/>
        </w:rPr>
        <w:t>class</w:t>
      </w:r>
      <w:r w:rsidRPr="00CB12CF">
        <w:rPr>
          <w:rFonts w:cs="Calibri"/>
          <w:sz w:val="28"/>
          <w:szCs w:val="28"/>
          <w:rtl/>
          <w:lang w:bidi="fa-IR"/>
        </w:rPr>
        <w:t xml:space="preserve"> رو خالی بزاریم و همچنان بتونیم ادامه بدیم و بعدا پرش کنیم روش درست گذاشتن </w:t>
      </w:r>
      <w:r w:rsidRPr="00CB12CF">
        <w:rPr>
          <w:rFonts w:cs="Calibri"/>
          <w:sz w:val="28"/>
          <w:szCs w:val="28"/>
          <w:lang w:bidi="fa-IR"/>
        </w:rPr>
        <w:t>pass</w:t>
      </w:r>
      <w:r w:rsidRPr="00CB12CF">
        <w:rPr>
          <w:rFonts w:cs="Calibri"/>
          <w:sz w:val="28"/>
          <w:szCs w:val="28"/>
          <w:rtl/>
          <w:lang w:bidi="fa-IR"/>
        </w:rPr>
        <w:t xml:space="preserve"> هست. خودمون یه استرینگ خالی میزاشتیم. </w:t>
      </w:r>
    </w:p>
    <w:p w14:paraId="6B12D560" w14:textId="7454FEF6" w:rsidR="00776D6D" w:rsidRPr="00CB12CF" w:rsidRDefault="00CB12CF" w:rsidP="00A07812">
      <w:pPr>
        <w:bidi/>
        <w:spacing w:line="276" w:lineRule="auto"/>
        <w:jc w:val="both"/>
        <w:rPr>
          <w:rFonts w:cs="Calibri"/>
          <w:rtl/>
        </w:rPr>
      </w:pPr>
      <w:r w:rsidRPr="00CB12CF">
        <w:rPr>
          <w:rFonts w:cs="Calibri"/>
          <w:sz w:val="28"/>
          <w:szCs w:val="28"/>
          <w:rtl/>
          <w:lang w:bidi="fa-IR"/>
        </w:rPr>
        <w:t xml:space="preserve">-یه چیزی قبلتر درمورد نوع نام گذاری گفتیم که تنها یچیزش اشتباه بود، اونم اینه که برای </w:t>
      </w:r>
      <w:r w:rsidRPr="00CB12CF">
        <w:rPr>
          <w:rFonts w:cs="Calibri"/>
          <w:sz w:val="28"/>
          <w:szCs w:val="28"/>
          <w:lang w:bidi="fa-IR"/>
        </w:rPr>
        <w:t>class</w:t>
      </w:r>
      <w:r w:rsidRPr="00CB12CF">
        <w:rPr>
          <w:rFonts w:cs="Calibri"/>
          <w:sz w:val="28"/>
          <w:szCs w:val="28"/>
          <w:rtl/>
          <w:lang w:bidi="fa-IR"/>
        </w:rPr>
        <w:t xml:space="preserve"> ها از </w:t>
      </w:r>
      <w:r w:rsidRPr="001A714E">
        <w:rPr>
          <w:rFonts w:cs="Calibri"/>
          <w:sz w:val="28"/>
          <w:szCs w:val="28"/>
          <w:u w:val="single"/>
          <w:lang w:bidi="fa-IR"/>
          <w:rPrChange w:id="200" w:author="Microsoft account" w:date="2025-09-21T11:16:00Z">
            <w:rPr>
              <w:rFonts w:cs="Calibri"/>
              <w:sz w:val="28"/>
              <w:szCs w:val="28"/>
              <w:lang w:bidi="fa-IR"/>
            </w:rPr>
          </w:rPrChange>
        </w:rPr>
        <w:t>camelCase</w:t>
      </w:r>
      <w:r w:rsidRPr="001A714E">
        <w:rPr>
          <w:rFonts w:cs="Calibri"/>
          <w:sz w:val="28"/>
          <w:szCs w:val="28"/>
          <w:u w:val="single"/>
          <w:rtl/>
          <w:lang w:bidi="fa-IR"/>
          <w:rPrChange w:id="201" w:author="Microsoft account" w:date="2025-09-21T11:16:00Z">
            <w:rPr>
              <w:rFonts w:cs="Calibri"/>
              <w:sz w:val="28"/>
              <w:szCs w:val="28"/>
              <w:rtl/>
              <w:lang w:bidi="fa-IR"/>
            </w:rPr>
          </w:rPrChange>
        </w:rPr>
        <w:t xml:space="preserve"> استفاده نم</w:t>
      </w:r>
      <w:r w:rsidRPr="001A714E">
        <w:rPr>
          <w:rFonts w:cs="Calibri" w:hint="cs"/>
          <w:sz w:val="28"/>
          <w:szCs w:val="28"/>
          <w:u w:val="single"/>
          <w:rtl/>
          <w:lang w:bidi="fa-IR"/>
          <w:rPrChange w:id="202" w:author="Microsoft account" w:date="2025-09-21T11:16:00Z">
            <w:rPr>
              <w:rFonts w:cs="Calibri" w:hint="cs"/>
              <w:sz w:val="28"/>
              <w:szCs w:val="28"/>
              <w:rtl/>
              <w:lang w:bidi="fa-IR"/>
            </w:rPr>
          </w:rPrChange>
        </w:rPr>
        <w:t>ی</w:t>
      </w:r>
      <w:r w:rsidRPr="001A714E">
        <w:rPr>
          <w:rFonts w:cs="Calibri" w:hint="eastAsia"/>
          <w:sz w:val="28"/>
          <w:szCs w:val="28"/>
          <w:u w:val="single"/>
          <w:rtl/>
          <w:lang w:bidi="fa-IR"/>
          <w:rPrChange w:id="203" w:author="Microsoft account" w:date="2025-09-21T11:16:00Z">
            <w:rPr>
              <w:rFonts w:cs="Calibri" w:hint="eastAsia"/>
              <w:sz w:val="28"/>
              <w:szCs w:val="28"/>
              <w:rtl/>
              <w:lang w:bidi="fa-IR"/>
            </w:rPr>
          </w:rPrChange>
        </w:rPr>
        <w:t>کنن</w:t>
      </w:r>
      <w:r w:rsidRPr="001A714E">
        <w:rPr>
          <w:rFonts w:cs="Calibri"/>
          <w:sz w:val="28"/>
          <w:szCs w:val="28"/>
          <w:u w:val="single"/>
          <w:rtl/>
          <w:lang w:bidi="fa-IR"/>
          <w:rPrChange w:id="204" w:author="Microsoft account" w:date="2025-09-21T11:16:00Z">
            <w:rPr>
              <w:rFonts w:cs="Calibri"/>
              <w:sz w:val="28"/>
              <w:szCs w:val="28"/>
              <w:rtl/>
              <w:lang w:bidi="fa-IR"/>
            </w:rPr>
          </w:rPrChange>
        </w:rPr>
        <w:t xml:space="preserve"> از </w:t>
      </w:r>
      <w:r w:rsidRPr="001A714E">
        <w:rPr>
          <w:rFonts w:cs="Calibri"/>
          <w:sz w:val="28"/>
          <w:szCs w:val="28"/>
          <w:u w:val="single"/>
          <w:lang w:bidi="fa-IR"/>
          <w:rPrChange w:id="205" w:author="Microsoft account" w:date="2025-09-21T11:16:00Z">
            <w:rPr>
              <w:rFonts w:cs="Calibri"/>
              <w:sz w:val="28"/>
              <w:szCs w:val="28"/>
              <w:lang w:bidi="fa-IR"/>
            </w:rPr>
          </w:rPrChange>
        </w:rPr>
        <w:t>PascalCase</w:t>
      </w:r>
      <w:r w:rsidRPr="001A714E">
        <w:rPr>
          <w:rFonts w:cs="Calibri"/>
          <w:sz w:val="28"/>
          <w:szCs w:val="28"/>
          <w:u w:val="single"/>
          <w:rtl/>
          <w:lang w:bidi="fa-IR"/>
          <w:rPrChange w:id="206" w:author="Microsoft account" w:date="2025-09-21T11:16:00Z">
            <w:rPr>
              <w:rFonts w:cs="Calibri"/>
              <w:sz w:val="28"/>
              <w:szCs w:val="28"/>
              <w:rtl/>
              <w:lang w:bidi="fa-IR"/>
            </w:rPr>
          </w:rPrChange>
        </w:rPr>
        <w:t xml:space="preserve"> استفاده م</w:t>
      </w:r>
      <w:r w:rsidRPr="001A714E">
        <w:rPr>
          <w:rFonts w:cs="Calibri" w:hint="cs"/>
          <w:sz w:val="28"/>
          <w:szCs w:val="28"/>
          <w:u w:val="single"/>
          <w:rtl/>
          <w:lang w:bidi="fa-IR"/>
          <w:rPrChange w:id="207" w:author="Microsoft account" w:date="2025-09-21T11:16:00Z">
            <w:rPr>
              <w:rFonts w:cs="Calibri" w:hint="cs"/>
              <w:sz w:val="28"/>
              <w:szCs w:val="28"/>
              <w:rtl/>
              <w:lang w:bidi="fa-IR"/>
            </w:rPr>
          </w:rPrChange>
        </w:rPr>
        <w:t>ی</w:t>
      </w:r>
      <w:r w:rsidRPr="001A714E">
        <w:rPr>
          <w:rFonts w:cs="Calibri" w:hint="eastAsia"/>
          <w:sz w:val="28"/>
          <w:szCs w:val="28"/>
          <w:u w:val="single"/>
          <w:rtl/>
          <w:lang w:bidi="fa-IR"/>
          <w:rPrChange w:id="208" w:author="Microsoft account" w:date="2025-09-21T11:16:00Z">
            <w:rPr>
              <w:rFonts w:cs="Calibri" w:hint="eastAsia"/>
              <w:sz w:val="28"/>
              <w:szCs w:val="28"/>
              <w:rtl/>
              <w:lang w:bidi="fa-IR"/>
            </w:rPr>
          </w:rPrChange>
        </w:rPr>
        <w:t>کنن</w:t>
      </w:r>
      <w:r w:rsidRPr="001A714E">
        <w:rPr>
          <w:rFonts w:cs="Calibri"/>
          <w:sz w:val="28"/>
          <w:szCs w:val="28"/>
          <w:u w:val="single"/>
          <w:rtl/>
          <w:lang w:bidi="fa-IR"/>
          <w:rPrChange w:id="209" w:author="Microsoft account" w:date="2025-09-21T11:16:00Z">
            <w:rPr>
              <w:rFonts w:cs="Calibri"/>
              <w:sz w:val="28"/>
              <w:szCs w:val="28"/>
              <w:rtl/>
              <w:lang w:bidi="fa-IR"/>
            </w:rPr>
          </w:rPrChange>
        </w:rPr>
        <w:t>.</w:t>
      </w:r>
      <w:r w:rsidRPr="00CB12CF">
        <w:rPr>
          <w:rFonts w:cs="Calibri"/>
          <w:sz w:val="28"/>
          <w:szCs w:val="28"/>
          <w:rtl/>
          <w:lang w:bidi="fa-IR"/>
        </w:rPr>
        <w:t xml:space="preserve"> که اولش بزرگه حتما . گفت از </w:t>
      </w:r>
      <w:r w:rsidRPr="00CB12CF">
        <w:rPr>
          <w:rFonts w:cs="Calibri"/>
          <w:sz w:val="28"/>
          <w:szCs w:val="28"/>
          <w:lang w:bidi="fa-IR"/>
        </w:rPr>
        <w:t>camelCase</w:t>
      </w:r>
      <w:r w:rsidRPr="00CB12CF">
        <w:rPr>
          <w:rFonts w:cs="Calibri"/>
          <w:sz w:val="28"/>
          <w:szCs w:val="28"/>
          <w:rtl/>
          <w:lang w:bidi="fa-IR"/>
        </w:rPr>
        <w:t xml:space="preserve"> اصلا در پایتون استفاده نمیشه. (که خب این خودش جالبه میتونه برای متغیر های خاصی که فقط خودمون باید بدونیم استفاده بشه. بگذریم)</w:t>
      </w:r>
      <w:ins w:id="210" w:author="Microsoft account" w:date="2025-09-21T11:17:00Z">
        <w:r w:rsidR="001A714E">
          <w:rPr>
            <w:rFonts w:cs="Calibri"/>
            <w:sz w:val="28"/>
            <w:szCs w:val="28"/>
            <w:lang w:bidi="fa-IR"/>
          </w:rPr>
          <w:t xml:space="preserve">  </w:t>
        </w:r>
        <w:r w:rsidR="001A714E">
          <w:rPr>
            <w:rFonts w:cs="Calibri" w:hint="cs"/>
            <w:sz w:val="28"/>
            <w:szCs w:val="28"/>
            <w:rtl/>
            <w:lang w:bidi="fa-IR"/>
          </w:rPr>
          <w:t xml:space="preserve"> (</w:t>
        </w:r>
        <w:r w:rsidR="001A714E">
          <w:rPr>
            <w:rFonts w:cs="Calibri" w:hint="cs"/>
            <w:sz w:val="18"/>
            <w:szCs w:val="18"/>
            <w:rtl/>
            <w:lang w:bidi="fa-IR"/>
          </w:rPr>
          <w:t xml:space="preserve">نه دیگه، نباید از ساختار استاندارد خارج بشیم . ساختار استاندارد میگه که فقط برای </w:t>
        </w:r>
        <w:r w:rsidR="001A714E">
          <w:rPr>
            <w:rFonts w:cs="Calibri"/>
            <w:sz w:val="18"/>
            <w:szCs w:val="18"/>
            <w:lang w:bidi="fa-IR"/>
          </w:rPr>
          <w:t>declare</w:t>
        </w:r>
        <w:r w:rsidR="001A714E">
          <w:rPr>
            <w:rFonts w:cs="Calibri" w:hint="cs"/>
            <w:sz w:val="18"/>
            <w:szCs w:val="18"/>
            <w:rtl/>
            <w:lang w:bidi="fa-IR"/>
          </w:rPr>
          <w:t xml:space="preserve"> کردن </w:t>
        </w:r>
        <w:r w:rsidR="001A714E">
          <w:rPr>
            <w:rFonts w:cs="Calibri"/>
            <w:sz w:val="18"/>
            <w:szCs w:val="18"/>
            <w:lang w:bidi="fa-IR"/>
          </w:rPr>
          <w:t>class name</w:t>
        </w:r>
        <w:r w:rsidR="001A714E">
          <w:rPr>
            <w:rFonts w:cs="Calibri" w:hint="cs"/>
            <w:sz w:val="18"/>
            <w:szCs w:val="18"/>
            <w:rtl/>
            <w:lang w:bidi="fa-IR"/>
          </w:rPr>
          <w:t xml:space="preserve"> ها از </w:t>
        </w:r>
        <w:r w:rsidR="001A714E">
          <w:rPr>
            <w:rFonts w:cs="Calibri"/>
            <w:sz w:val="18"/>
            <w:szCs w:val="18"/>
            <w:lang w:bidi="fa-IR"/>
          </w:rPr>
          <w:t>PascalCase</w:t>
        </w:r>
        <w:r w:rsidR="001A714E">
          <w:rPr>
            <w:rFonts w:cs="Calibri" w:hint="cs"/>
            <w:sz w:val="18"/>
            <w:szCs w:val="18"/>
            <w:rtl/>
            <w:lang w:bidi="fa-IR"/>
          </w:rPr>
          <w:t xml:space="preserve"> استفاده میشه و تمام .</w:t>
        </w:r>
        <w:r w:rsidR="001A714E">
          <w:rPr>
            <w:rFonts w:cs="Calibri" w:hint="cs"/>
            <w:sz w:val="28"/>
            <w:szCs w:val="28"/>
            <w:rtl/>
            <w:lang w:bidi="fa-IR"/>
          </w:rPr>
          <w:t>)</w:t>
        </w:r>
      </w:ins>
    </w:p>
    <w:p w14:paraId="4C90C2B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همونطور که گفتیم، یک </w:t>
      </w:r>
      <w:r w:rsidRPr="00CB12CF">
        <w:rPr>
          <w:rFonts w:cs="Calibri"/>
          <w:sz w:val="28"/>
          <w:szCs w:val="28"/>
          <w:lang w:bidi="fa-IR"/>
        </w:rPr>
        <w:t>class</w:t>
      </w:r>
      <w:r w:rsidRPr="00CB12CF">
        <w:rPr>
          <w:rFonts w:cs="Calibri"/>
          <w:sz w:val="28"/>
          <w:szCs w:val="28"/>
          <w:rtl/>
          <w:lang w:bidi="fa-IR"/>
        </w:rPr>
        <w:t xml:space="preserve"> دارای </w:t>
      </w:r>
      <w:r w:rsidRPr="00CB12CF">
        <w:rPr>
          <w:rFonts w:cs="Calibri"/>
          <w:sz w:val="28"/>
          <w:szCs w:val="28"/>
          <w:lang w:bidi="fa-IR"/>
        </w:rPr>
        <w:t>attribute</w:t>
      </w:r>
      <w:r w:rsidRPr="00CB12CF">
        <w:rPr>
          <w:rFonts w:cs="Calibri"/>
          <w:sz w:val="28"/>
          <w:szCs w:val="28"/>
          <w:rtl/>
          <w:lang w:bidi="fa-IR"/>
        </w:rPr>
        <w:t xml:space="preserve"> و </w:t>
      </w:r>
      <w:r w:rsidRPr="00CB12CF">
        <w:rPr>
          <w:rFonts w:cs="Calibri"/>
          <w:sz w:val="28"/>
          <w:szCs w:val="28"/>
          <w:lang w:bidi="fa-IR"/>
        </w:rPr>
        <w:t>method</w:t>
      </w:r>
      <w:r w:rsidRPr="00CB12CF">
        <w:rPr>
          <w:rFonts w:cs="Calibri"/>
          <w:sz w:val="28"/>
          <w:szCs w:val="28"/>
          <w:rtl/>
          <w:lang w:bidi="fa-IR"/>
        </w:rPr>
        <w:t xml:space="preserve">() هست. یه راه اضافه کردن </w:t>
      </w:r>
      <w:r w:rsidRPr="00CB12CF">
        <w:rPr>
          <w:rFonts w:cs="Calibri"/>
          <w:sz w:val="28"/>
          <w:szCs w:val="28"/>
          <w:lang w:bidi="fa-IR"/>
        </w:rPr>
        <w:t>attribute</w:t>
      </w:r>
      <w:r w:rsidRPr="00CB12CF">
        <w:rPr>
          <w:rFonts w:cs="Calibri"/>
          <w:sz w:val="28"/>
          <w:szCs w:val="28"/>
          <w:rtl/>
          <w:lang w:bidi="fa-IR"/>
        </w:rPr>
        <w:t xml:space="preserve"> اینه که زارت بهش اشاره کنیم و مقدار بدیم، اون </w:t>
      </w:r>
      <w:r w:rsidRPr="00CB12CF">
        <w:rPr>
          <w:rFonts w:cs="Calibri"/>
          <w:sz w:val="28"/>
          <w:szCs w:val="28"/>
          <w:lang w:bidi="fa-IR"/>
        </w:rPr>
        <w:t>attribute</w:t>
      </w:r>
      <w:r w:rsidRPr="00CB12CF">
        <w:rPr>
          <w:rFonts w:cs="Calibri"/>
          <w:sz w:val="28"/>
          <w:szCs w:val="28"/>
          <w:rtl/>
          <w:lang w:bidi="fa-IR"/>
        </w:rPr>
        <w:t xml:space="preserve"> ساخته میشه. فکر میکنم برای </w:t>
      </w:r>
      <w:r w:rsidRPr="00CB12CF">
        <w:rPr>
          <w:rFonts w:cs="Calibri"/>
          <w:sz w:val="28"/>
          <w:szCs w:val="28"/>
          <w:lang w:bidi="fa-IR"/>
        </w:rPr>
        <w:t>method</w:t>
      </w:r>
      <w:r w:rsidRPr="00CB12CF">
        <w:rPr>
          <w:rFonts w:cs="Calibri"/>
          <w:sz w:val="28"/>
          <w:szCs w:val="28"/>
          <w:rtl/>
          <w:lang w:bidi="fa-IR"/>
        </w:rPr>
        <w:t xml:space="preserve"> هم همین باشه. ولی یه راه دیگش </w:t>
      </w:r>
      <w:r w:rsidRPr="00CB12CF">
        <w:rPr>
          <w:rFonts w:cs="Calibri"/>
          <w:sz w:val="28"/>
          <w:szCs w:val="28"/>
          <w:lang w:bidi="fa-IR"/>
        </w:rPr>
        <w:t>constructor</w:t>
      </w:r>
      <w:r w:rsidRPr="00CB12CF">
        <w:rPr>
          <w:rFonts w:cs="Calibri"/>
          <w:sz w:val="28"/>
          <w:szCs w:val="28"/>
          <w:rtl/>
          <w:lang w:bidi="fa-IR"/>
        </w:rPr>
        <w:t xml:space="preserve"> عه. </w:t>
      </w:r>
    </w:p>
    <w:p w14:paraId="688B4757"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برای ساخت یک </w:t>
      </w:r>
      <w:r w:rsidRPr="00CB12CF">
        <w:rPr>
          <w:rFonts w:cs="Calibri"/>
          <w:sz w:val="28"/>
          <w:szCs w:val="28"/>
          <w:lang w:bidi="fa-IR"/>
        </w:rPr>
        <w:t>class</w:t>
      </w:r>
      <w:r w:rsidRPr="00CB12CF">
        <w:rPr>
          <w:rFonts w:cs="Calibri"/>
          <w:sz w:val="28"/>
          <w:szCs w:val="28"/>
          <w:rtl/>
          <w:lang w:bidi="fa-IR"/>
        </w:rPr>
        <w:t xml:space="preserve"> :</w:t>
      </w:r>
    </w:p>
    <w:p w14:paraId="423CB26A" w14:textId="235EE070" w:rsidR="00776D6D" w:rsidRPr="00CB12CF" w:rsidRDefault="00CB12CF" w:rsidP="00A07812">
      <w:pPr>
        <w:bidi/>
        <w:spacing w:line="276" w:lineRule="auto"/>
        <w:jc w:val="both"/>
        <w:rPr>
          <w:rFonts w:cs="Calibri"/>
        </w:rPr>
      </w:pPr>
      <m:oMathPara>
        <m:oMathParaPr>
          <m:jc m:val="center"/>
        </m:oMathParaPr>
        <m:oMath>
          <m:r>
            <w:rPr>
              <w:rFonts w:ascii="Cambria Math" w:hAnsi="Cambria Math" w:cs="Calibri"/>
            </w:rPr>
            <m:t>class</m:t>
          </m:r>
          <w:ins w:id="211" w:author="Microsoft account" w:date="2025-09-21T11:18:00Z">
            <m:r>
              <w:rPr>
                <w:rFonts w:ascii="Cambria Math" w:hAnsi="Cambria Math" w:cs="Calibri"/>
              </w:rPr>
              <m:t xml:space="preserve"> </m:t>
            </m:r>
          </w:ins>
          <m:r>
            <w:rPr>
              <w:rFonts w:ascii="Cambria Math" w:hAnsi="Cambria Math" w:cs="Calibri"/>
            </w:rPr>
            <m:t>ClassNameInPascalCase:</m:t>
          </m:r>
        </m:oMath>
      </m:oMathPara>
    </w:p>
    <w:p w14:paraId="2D95763C"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و داخلش هرچی بنویسیم جزو اون کلاس میشه. </w:t>
      </w:r>
    </w:p>
    <w:p w14:paraId="59E59A96" w14:textId="77777777" w:rsidR="00776D6D" w:rsidRPr="00CB12CF" w:rsidRDefault="00CB12CF" w:rsidP="00A07812">
      <w:pPr>
        <w:bidi/>
        <w:spacing w:line="276" w:lineRule="auto"/>
        <w:jc w:val="both"/>
        <w:rPr>
          <w:rFonts w:cs="Calibri"/>
        </w:rPr>
      </w:pPr>
      <w:r w:rsidRPr="00CB12CF">
        <w:rPr>
          <w:rFonts w:cs="Calibri"/>
          <w:sz w:val="28"/>
          <w:szCs w:val="28"/>
          <w:rtl/>
          <w:lang w:bidi="fa-IR"/>
        </w:rPr>
        <w:lastRenderedPageBreak/>
        <w:t xml:space="preserve">برای ساخت </w:t>
      </w:r>
      <w:r w:rsidRPr="00CB12CF">
        <w:rPr>
          <w:rFonts w:cs="Calibri"/>
          <w:sz w:val="28"/>
          <w:szCs w:val="28"/>
          <w:lang w:bidi="fa-IR"/>
        </w:rPr>
        <w:t>constructor</w:t>
      </w:r>
      <w:r w:rsidRPr="00CB12CF">
        <w:rPr>
          <w:rFonts w:cs="Calibri"/>
          <w:sz w:val="28"/>
          <w:szCs w:val="28"/>
          <w:rtl/>
          <w:lang w:bidi="fa-IR"/>
        </w:rPr>
        <w:t xml:space="preserve"> :</w:t>
      </w:r>
    </w:p>
    <w:p w14:paraId="58684E92"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1546B489" wp14:editId="5488A0BE">
            <wp:extent cx="5733415" cy="251079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noChangeArrowheads="1"/>
                    </pic:cNvPicPr>
                  </pic:nvPicPr>
                  <pic:blipFill>
                    <a:blip r:embed="rId43"/>
                    <a:stretch>
                      <a:fillRect/>
                    </a:stretch>
                  </pic:blipFill>
                  <pic:spPr bwMode="auto">
                    <a:xfrm>
                      <a:off x="0" y="0"/>
                      <a:ext cx="5733415" cy="2510790"/>
                    </a:xfrm>
                    <a:prstGeom prst="rect">
                      <a:avLst/>
                    </a:prstGeom>
                  </pic:spPr>
                </pic:pic>
              </a:graphicData>
            </a:graphic>
          </wp:inline>
        </w:drawing>
      </w:r>
    </w:p>
    <w:p w14:paraId="18297CF1" w14:textId="77777777" w:rsidR="00D448F6" w:rsidRDefault="00CB12CF" w:rsidP="00A07812">
      <w:pPr>
        <w:bidi/>
        <w:spacing w:line="276" w:lineRule="auto"/>
        <w:jc w:val="both"/>
        <w:rPr>
          <w:ins w:id="212" w:author="Microsoft account" w:date="2025-09-21T11:21:00Z"/>
          <w:rFonts w:cs="Calibri"/>
          <w:sz w:val="28"/>
          <w:szCs w:val="28"/>
          <w:rtl/>
          <w:lang w:bidi="fa-IR"/>
        </w:rPr>
      </w:pPr>
      <w:r w:rsidRPr="00CB12CF">
        <w:rPr>
          <w:rFonts w:cs="Calibri"/>
          <w:sz w:val="28"/>
          <w:szCs w:val="28"/>
          <w:rtl/>
          <w:lang w:bidi="fa-IR"/>
        </w:rPr>
        <w:t xml:space="preserve">که این تابع همون </w:t>
      </w:r>
      <w:r w:rsidRPr="00CB12CF">
        <w:rPr>
          <w:rFonts w:cs="Calibri"/>
          <w:sz w:val="28"/>
          <w:szCs w:val="28"/>
          <w:lang w:bidi="fa-IR"/>
        </w:rPr>
        <w:t>constructor</w:t>
      </w:r>
      <w:r w:rsidRPr="00CB12CF">
        <w:rPr>
          <w:rFonts w:cs="Calibri"/>
          <w:sz w:val="28"/>
          <w:szCs w:val="28"/>
          <w:rtl/>
          <w:lang w:bidi="fa-IR"/>
        </w:rPr>
        <w:t xml:space="preserve"> رو میسازه. دوتا </w:t>
      </w:r>
      <w:r w:rsidRPr="00CB12CF">
        <w:rPr>
          <w:rFonts w:cs="Calibri"/>
          <w:sz w:val="28"/>
          <w:szCs w:val="28"/>
          <w:lang w:bidi="fa-IR"/>
        </w:rPr>
        <w:t>underscore</w:t>
      </w:r>
      <w:r w:rsidRPr="00CB12CF">
        <w:rPr>
          <w:rFonts w:cs="Calibri"/>
          <w:sz w:val="28"/>
          <w:szCs w:val="28"/>
          <w:rtl/>
          <w:lang w:bidi="fa-IR"/>
        </w:rPr>
        <w:t xml:space="preserve"> ش مهمه. </w:t>
      </w:r>
      <w:ins w:id="213" w:author="Microsoft account" w:date="2025-09-21T11:21:00Z">
        <w:r w:rsidR="00D448F6">
          <w:rPr>
            <w:rFonts w:cs="Calibri" w:hint="cs"/>
            <w:sz w:val="28"/>
            <w:szCs w:val="28"/>
            <w:rtl/>
            <w:lang w:bidi="fa-IR"/>
          </w:rPr>
          <w:t>(</w:t>
        </w:r>
      </w:ins>
    </w:p>
    <w:p w14:paraId="571C50A8" w14:textId="3283388A" w:rsidR="00D448F6" w:rsidRDefault="00D448F6">
      <w:pPr>
        <w:bidi/>
        <w:spacing w:line="276" w:lineRule="auto"/>
        <w:jc w:val="both"/>
        <w:rPr>
          <w:ins w:id="214" w:author="Microsoft account" w:date="2025-09-21T11:21:00Z"/>
          <w:rFonts w:cs="Calibri"/>
          <w:sz w:val="18"/>
          <w:szCs w:val="18"/>
          <w:rtl/>
          <w:lang w:bidi="fa-IR"/>
        </w:rPr>
        <w:pPrChange w:id="215" w:author="Microsoft account" w:date="2025-09-21T11:21:00Z">
          <w:pPr>
            <w:bidi/>
            <w:spacing w:line="276" w:lineRule="auto"/>
            <w:jc w:val="both"/>
          </w:pPr>
        </w:pPrChange>
      </w:pPr>
      <w:ins w:id="216" w:author="Microsoft account" w:date="2025-09-21T11:21:00Z">
        <w:r>
          <w:rPr>
            <w:rFonts w:cs="Calibri" w:hint="cs"/>
            <w:sz w:val="18"/>
            <w:szCs w:val="18"/>
            <w:rtl/>
            <w:lang w:bidi="fa-IR"/>
          </w:rPr>
          <w:t xml:space="preserve">-نکته درمورد نامگذاری </w:t>
        </w:r>
        <w:r>
          <w:rPr>
            <w:rFonts w:cs="Calibri"/>
            <w:sz w:val="18"/>
            <w:szCs w:val="18"/>
            <w:lang w:bidi="fa-IR"/>
          </w:rPr>
          <w:t>attribute</w:t>
        </w:r>
        <w:r>
          <w:rPr>
            <w:rFonts w:cs="Calibri" w:hint="cs"/>
            <w:sz w:val="18"/>
            <w:szCs w:val="18"/>
            <w:rtl/>
            <w:lang w:bidi="fa-IR"/>
          </w:rPr>
          <w:t xml:space="preserve"> ها در </w:t>
        </w:r>
        <w:r>
          <w:rPr>
            <w:rFonts w:cs="Calibri"/>
            <w:sz w:val="18"/>
            <w:szCs w:val="18"/>
            <w:lang w:bidi="fa-IR"/>
          </w:rPr>
          <w:t xml:space="preserve">class declare </w:t>
        </w:r>
        <w:r>
          <w:rPr>
            <w:rFonts w:cs="Calibri" w:hint="cs"/>
            <w:sz w:val="18"/>
            <w:szCs w:val="18"/>
            <w:rtl/>
            <w:lang w:bidi="fa-IR"/>
          </w:rPr>
          <w:t xml:space="preserve"> :</w:t>
        </w:r>
      </w:ins>
    </w:p>
    <w:p w14:paraId="4816ECB2" w14:textId="0284C6EF" w:rsidR="00D448F6" w:rsidRPr="00D448F6" w:rsidRDefault="00D448F6">
      <w:pPr>
        <w:bidi/>
        <w:spacing w:line="276" w:lineRule="auto"/>
        <w:ind w:firstLine="720"/>
        <w:jc w:val="both"/>
        <w:rPr>
          <w:ins w:id="217" w:author="Microsoft account" w:date="2025-09-21T11:21:00Z"/>
          <w:rFonts w:cs="Calibri"/>
          <w:sz w:val="18"/>
          <w:szCs w:val="18"/>
          <w:rtl/>
          <w:lang w:bidi="fa-IR"/>
          <w:rPrChange w:id="218" w:author="Microsoft account" w:date="2025-09-21T11:21:00Z">
            <w:rPr>
              <w:ins w:id="219" w:author="Microsoft account" w:date="2025-09-21T11:21:00Z"/>
              <w:rFonts w:cs="Calibri"/>
              <w:sz w:val="28"/>
              <w:szCs w:val="28"/>
              <w:rtl/>
              <w:lang w:bidi="fa-IR"/>
            </w:rPr>
          </w:rPrChange>
        </w:rPr>
        <w:pPrChange w:id="220" w:author="Microsoft account" w:date="2025-09-21T11:21:00Z">
          <w:pPr>
            <w:bidi/>
            <w:spacing w:line="276" w:lineRule="auto"/>
            <w:jc w:val="both"/>
          </w:pPr>
        </w:pPrChange>
      </w:pPr>
      <w:ins w:id="221" w:author="Microsoft account" w:date="2025-09-21T11:21:00Z">
        <w:r w:rsidRPr="00D448F6">
          <w:rPr>
            <w:rFonts w:cs="Calibri"/>
            <w:noProof/>
            <w:sz w:val="18"/>
            <w:szCs w:val="18"/>
            <w:rPrChange w:id="222" w:author="Unknown">
              <w:rPr>
                <w:noProof/>
              </w:rPr>
            </w:rPrChange>
          </w:rPr>
          <w:drawing>
            <wp:inline distT="0" distB="0" distL="0" distR="0" wp14:anchorId="3AD073CD" wp14:editId="616B089F">
              <wp:extent cx="3514403" cy="2143451"/>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531852" cy="2154093"/>
                      </a:xfrm>
                      <a:prstGeom prst="rect">
                        <a:avLst/>
                      </a:prstGeom>
                    </pic:spPr>
                  </pic:pic>
                </a:graphicData>
              </a:graphic>
            </wp:inline>
          </w:drawing>
        </w:r>
      </w:ins>
    </w:p>
    <w:p w14:paraId="349B2E53" w14:textId="0AAAD78F" w:rsidR="00776D6D" w:rsidRPr="00CB12CF" w:rsidRDefault="00D448F6">
      <w:pPr>
        <w:bidi/>
        <w:spacing w:line="276" w:lineRule="auto"/>
        <w:jc w:val="both"/>
        <w:rPr>
          <w:rFonts w:cs="Calibri"/>
        </w:rPr>
        <w:pPrChange w:id="223" w:author="Microsoft account" w:date="2025-09-21T11:21:00Z">
          <w:pPr>
            <w:bidi/>
            <w:spacing w:line="276" w:lineRule="auto"/>
            <w:jc w:val="both"/>
          </w:pPr>
        </w:pPrChange>
      </w:pPr>
      <w:ins w:id="224" w:author="Microsoft account" w:date="2025-09-21T11:21:00Z">
        <w:r>
          <w:rPr>
            <w:rFonts w:cs="Calibri" w:hint="cs"/>
            <w:sz w:val="28"/>
            <w:szCs w:val="28"/>
            <w:rtl/>
            <w:lang w:bidi="fa-IR"/>
          </w:rPr>
          <w:t>)</w:t>
        </w:r>
      </w:ins>
    </w:p>
    <w:p w14:paraId="404D0696"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ش هم اینه که هربار که </w:t>
      </w:r>
      <w:r w:rsidRPr="00CB12CF">
        <w:rPr>
          <w:rFonts w:cs="Calibri"/>
          <w:sz w:val="28"/>
          <w:szCs w:val="28"/>
          <w:lang w:bidi="fa-IR"/>
        </w:rPr>
        <w:t>class</w:t>
      </w:r>
      <w:r w:rsidRPr="00CB12CF">
        <w:rPr>
          <w:rFonts w:cs="Calibri"/>
          <w:sz w:val="28"/>
          <w:szCs w:val="28"/>
          <w:rtl/>
          <w:lang w:bidi="fa-IR"/>
        </w:rPr>
        <w:t xml:space="preserve"> صدا زده بشه این تابع کال میشه. </w:t>
      </w:r>
    </w:p>
    <w:p w14:paraId="66027990" w14:textId="77777777" w:rsidR="00776D6D" w:rsidRPr="00CB12CF" w:rsidRDefault="00CB12CF" w:rsidP="00A07812">
      <w:pPr>
        <w:bidi/>
        <w:spacing w:line="276" w:lineRule="auto"/>
        <w:jc w:val="both"/>
        <w:rPr>
          <w:rFonts w:cs="Calibri"/>
        </w:rPr>
      </w:pPr>
      <w:r w:rsidRPr="00CB12CF">
        <w:rPr>
          <w:rFonts w:cs="Calibri"/>
          <w:sz w:val="28"/>
          <w:szCs w:val="28"/>
          <w:lang w:bidi="fa-IR"/>
        </w:rPr>
        <w:t>Syntax</w:t>
      </w:r>
      <w:r w:rsidRPr="00CB12CF">
        <w:rPr>
          <w:rFonts w:cs="Calibri"/>
          <w:sz w:val="28"/>
          <w:szCs w:val="28"/>
          <w:rtl/>
          <w:lang w:bidi="fa-IR"/>
        </w:rPr>
        <w:t xml:space="preserve"> برای ساختن </w:t>
      </w:r>
      <w:r w:rsidRPr="00CB12CF">
        <w:rPr>
          <w:rFonts w:cs="Calibri"/>
          <w:sz w:val="28"/>
          <w:szCs w:val="28"/>
          <w:lang w:bidi="fa-IR"/>
        </w:rPr>
        <w:t>attribute</w:t>
      </w:r>
      <w:r w:rsidRPr="00CB12CF">
        <w:rPr>
          <w:rFonts w:cs="Calibri"/>
          <w:sz w:val="28"/>
          <w:szCs w:val="28"/>
          <w:rtl/>
          <w:lang w:bidi="fa-IR"/>
        </w:rPr>
        <w:t xml:space="preserve"> در </w:t>
      </w:r>
      <w:r w:rsidRPr="00CB12CF">
        <w:rPr>
          <w:rFonts w:cs="Calibri"/>
          <w:sz w:val="28"/>
          <w:szCs w:val="28"/>
          <w:lang w:bidi="fa-IR"/>
        </w:rPr>
        <w:t>class __init</w:t>
      </w:r>
      <w:r w:rsidRPr="00CB12CF">
        <w:rPr>
          <w:rFonts w:cs="Calibri"/>
          <w:sz w:val="28"/>
          <w:szCs w:val="28"/>
          <w:rtl/>
          <w:lang w:bidi="fa-IR"/>
        </w:rPr>
        <w:t>__() :</w:t>
      </w:r>
    </w:p>
    <w:p w14:paraId="07FE77B0" w14:textId="77777777" w:rsidR="00776D6D" w:rsidRPr="00CB12CF" w:rsidRDefault="00CB12CF" w:rsidP="00A07812">
      <w:pPr>
        <w:bidi/>
        <w:spacing w:line="276" w:lineRule="auto"/>
        <w:jc w:val="both"/>
        <w:rPr>
          <w:rFonts w:cs="Calibri"/>
        </w:rPr>
      </w:pPr>
      <w:r w:rsidRPr="00CB12CF">
        <w:rPr>
          <w:rFonts w:cs="Calibri"/>
          <w:noProof/>
          <w:rtl/>
        </w:rPr>
        <w:lastRenderedPageBreak/>
        <w:drawing>
          <wp:inline distT="0" distB="0" distL="0" distR="0" wp14:anchorId="188B82FA" wp14:editId="3B2C5E27">
            <wp:extent cx="5733415" cy="266890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noChangeArrowheads="1"/>
                    </pic:cNvPicPr>
                  </pic:nvPicPr>
                  <pic:blipFill>
                    <a:blip r:embed="rId45"/>
                    <a:stretch>
                      <a:fillRect/>
                    </a:stretch>
                  </pic:blipFill>
                  <pic:spPr bwMode="auto">
                    <a:xfrm>
                      <a:off x="0" y="0"/>
                      <a:ext cx="5733415" cy="2668905"/>
                    </a:xfrm>
                    <a:prstGeom prst="rect">
                      <a:avLst/>
                    </a:prstGeom>
                  </pic:spPr>
                </pic:pic>
              </a:graphicData>
            </a:graphic>
          </wp:inline>
        </w:drawing>
      </w:r>
    </w:p>
    <w:p w14:paraId="48423D68"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اینطوریه که </w:t>
      </w:r>
      <w:r w:rsidRPr="00CB12CF">
        <w:rPr>
          <w:rFonts w:cs="Calibri"/>
          <w:sz w:val="28"/>
          <w:szCs w:val="28"/>
          <w:lang w:bidi="fa-IR"/>
        </w:rPr>
        <w:t>self</w:t>
      </w:r>
      <w:r w:rsidRPr="00CB12CF">
        <w:rPr>
          <w:rFonts w:cs="Calibri"/>
          <w:sz w:val="28"/>
          <w:szCs w:val="28"/>
          <w:rtl/>
          <w:lang w:bidi="fa-IR"/>
        </w:rPr>
        <w:t xml:space="preserve"> میشه همون </w:t>
      </w:r>
      <w:r w:rsidRPr="00CB12CF">
        <w:rPr>
          <w:rFonts w:cs="Calibri"/>
          <w:sz w:val="28"/>
          <w:szCs w:val="28"/>
          <w:lang w:bidi="fa-IR"/>
        </w:rPr>
        <w:t>object</w:t>
      </w:r>
      <w:r w:rsidRPr="00CB12CF">
        <w:rPr>
          <w:rFonts w:cs="Calibri"/>
          <w:sz w:val="28"/>
          <w:szCs w:val="28"/>
          <w:rtl/>
          <w:lang w:bidi="fa-IR"/>
        </w:rPr>
        <w:t xml:space="preserve"> که داره ساخته میشه با این </w:t>
      </w:r>
      <w:r w:rsidRPr="00CB12CF">
        <w:rPr>
          <w:rFonts w:cs="Calibri"/>
          <w:sz w:val="28"/>
          <w:szCs w:val="28"/>
          <w:lang w:bidi="fa-IR"/>
        </w:rPr>
        <w:t>init</w:t>
      </w:r>
      <w:r w:rsidRPr="00CB12CF">
        <w:rPr>
          <w:rFonts w:cs="Calibri"/>
          <w:sz w:val="28"/>
          <w:szCs w:val="28"/>
          <w:rtl/>
          <w:lang w:bidi="fa-IR"/>
        </w:rPr>
        <w:t xml:space="preserve"> ، خب اولیش که </w:t>
      </w:r>
      <w:r w:rsidRPr="00CB12CF">
        <w:rPr>
          <w:rFonts w:cs="Calibri"/>
          <w:sz w:val="28"/>
          <w:szCs w:val="28"/>
          <w:lang w:bidi="fa-IR"/>
        </w:rPr>
        <w:t>self</w:t>
      </w:r>
      <w:r w:rsidRPr="00CB12CF">
        <w:rPr>
          <w:rFonts w:cs="Calibri"/>
          <w:sz w:val="28"/>
          <w:szCs w:val="28"/>
          <w:rtl/>
          <w:lang w:bidi="fa-IR"/>
        </w:rPr>
        <w:t xml:space="preserve"> عه هیچی . هرچی </w:t>
      </w:r>
      <w:r w:rsidRPr="00CB12CF">
        <w:rPr>
          <w:rFonts w:cs="Calibri"/>
          <w:sz w:val="28"/>
          <w:szCs w:val="28"/>
          <w:lang w:bidi="fa-IR"/>
        </w:rPr>
        <w:t>parameter</w:t>
      </w:r>
      <w:r w:rsidRPr="00CB12CF">
        <w:rPr>
          <w:rFonts w:cs="Calibri"/>
          <w:sz w:val="28"/>
          <w:szCs w:val="28"/>
          <w:rtl/>
          <w:lang w:bidi="fa-IR"/>
        </w:rPr>
        <w:t xml:space="preserve"> اضافه کنیم در داخل </w:t>
      </w:r>
      <w:r w:rsidRPr="00CB12CF">
        <w:rPr>
          <w:rFonts w:cs="Calibri"/>
          <w:sz w:val="28"/>
          <w:szCs w:val="28"/>
          <w:lang w:bidi="fa-IR"/>
        </w:rPr>
        <w:t>function</w:t>
      </w:r>
      <w:r w:rsidRPr="00CB12CF">
        <w:rPr>
          <w:rFonts w:cs="Calibri"/>
          <w:sz w:val="28"/>
          <w:szCs w:val="28"/>
          <w:rtl/>
          <w:lang w:bidi="fa-IR"/>
        </w:rPr>
        <w:t xml:space="preserve"> متصلش میکنیم به همین </w:t>
      </w:r>
      <w:r w:rsidRPr="00CB12CF">
        <w:rPr>
          <w:rFonts w:cs="Calibri"/>
          <w:sz w:val="28"/>
          <w:szCs w:val="28"/>
          <w:lang w:bidi="fa-IR"/>
        </w:rPr>
        <w:t>object</w:t>
      </w:r>
      <w:r w:rsidRPr="00CB12CF">
        <w:rPr>
          <w:rFonts w:cs="Calibri"/>
          <w:sz w:val="28"/>
          <w:szCs w:val="28"/>
          <w:rtl/>
          <w:lang w:bidi="fa-IR"/>
        </w:rPr>
        <w:t xml:space="preserve"> درحال ساخت به صورتی که نوشته. </w:t>
      </w:r>
    </w:p>
    <w:p w14:paraId="303A878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وقتی یه </w:t>
      </w:r>
      <w:r w:rsidRPr="00CB12CF">
        <w:rPr>
          <w:rFonts w:cs="Calibri"/>
          <w:sz w:val="28"/>
          <w:szCs w:val="28"/>
          <w:lang w:bidi="fa-IR"/>
        </w:rPr>
        <w:t>class</w:t>
      </w:r>
      <w:r w:rsidRPr="00CB12CF">
        <w:rPr>
          <w:rFonts w:cs="Calibri"/>
          <w:sz w:val="28"/>
          <w:szCs w:val="28"/>
          <w:rtl/>
          <w:lang w:bidi="fa-IR"/>
        </w:rPr>
        <w:t xml:space="preserve"> کال میشه حتما اولش </w:t>
      </w:r>
      <w:r w:rsidRPr="00CB12CF">
        <w:rPr>
          <w:rFonts w:cs="Calibri"/>
          <w:sz w:val="28"/>
          <w:szCs w:val="28"/>
          <w:lang w:bidi="fa-IR"/>
        </w:rPr>
        <w:t>constructor</w:t>
      </w:r>
      <w:r w:rsidRPr="00CB12CF">
        <w:rPr>
          <w:rFonts w:cs="Calibri"/>
          <w:sz w:val="28"/>
          <w:szCs w:val="28"/>
          <w:rtl/>
          <w:lang w:bidi="fa-IR"/>
        </w:rPr>
        <w:t xml:space="preserve"> ش کال میشه و بسته به اینکه چندتا </w:t>
      </w:r>
      <w:r w:rsidRPr="00CB12CF">
        <w:rPr>
          <w:rFonts w:cs="Calibri"/>
          <w:sz w:val="28"/>
          <w:szCs w:val="28"/>
          <w:lang w:bidi="fa-IR"/>
        </w:rPr>
        <w:t>arg</w:t>
      </w:r>
      <w:r w:rsidRPr="00CB12CF">
        <w:rPr>
          <w:rFonts w:cs="Calibri"/>
          <w:sz w:val="28"/>
          <w:szCs w:val="28"/>
          <w:rtl/>
          <w:lang w:bidi="fa-IR"/>
        </w:rPr>
        <w:t xml:space="preserve"> میخواد باید حتما بهش ارسال بشه، اگر نشه ارور میگیریم و </w:t>
      </w:r>
      <w:r w:rsidRPr="00CB12CF">
        <w:rPr>
          <w:rFonts w:cs="Calibri"/>
          <w:sz w:val="28"/>
          <w:szCs w:val="28"/>
          <w:lang w:bidi="fa-IR"/>
        </w:rPr>
        <w:t>object</w:t>
      </w:r>
      <w:r w:rsidRPr="00CB12CF">
        <w:rPr>
          <w:rFonts w:cs="Calibri"/>
          <w:sz w:val="28"/>
          <w:szCs w:val="28"/>
          <w:rtl/>
          <w:lang w:bidi="fa-IR"/>
        </w:rPr>
        <w:t xml:space="preserve"> ساخته نمیشه، پس میتونیم این طوری در نظر بگیریم که وقتی </w:t>
      </w:r>
      <w:r w:rsidRPr="00CB12CF">
        <w:rPr>
          <w:rFonts w:cs="Calibri"/>
          <w:sz w:val="28"/>
          <w:szCs w:val="28"/>
          <w:lang w:bidi="fa-IR"/>
        </w:rPr>
        <w:t>constructor</w:t>
      </w:r>
      <w:r w:rsidRPr="00CB12CF">
        <w:rPr>
          <w:rFonts w:cs="Calibri"/>
          <w:sz w:val="28"/>
          <w:szCs w:val="28"/>
          <w:rtl/>
          <w:lang w:bidi="fa-IR"/>
        </w:rPr>
        <w:t xml:space="preserve"> مینویسیم داریم یچیز دائمی مینویسیم که باید حتما اون </w:t>
      </w:r>
      <w:r w:rsidRPr="00CB12CF">
        <w:rPr>
          <w:rFonts w:cs="Calibri"/>
          <w:sz w:val="28"/>
          <w:szCs w:val="28"/>
          <w:lang w:bidi="fa-IR"/>
        </w:rPr>
        <w:t>Object</w:t>
      </w:r>
      <w:r w:rsidRPr="00CB12CF">
        <w:rPr>
          <w:rFonts w:cs="Calibri"/>
          <w:sz w:val="28"/>
          <w:szCs w:val="28"/>
          <w:rtl/>
          <w:lang w:bidi="fa-IR"/>
        </w:rPr>
        <w:t xml:space="preserve"> برای ساخته شدن داشته باشه و </w:t>
      </w:r>
      <w:r w:rsidRPr="00D448F6">
        <w:rPr>
          <w:rFonts w:cs="Calibri" w:hint="cs"/>
          <w:sz w:val="28"/>
          <w:szCs w:val="28"/>
          <w:u w:val="single"/>
          <w:rtl/>
          <w:lang w:bidi="fa-IR"/>
          <w:rPrChange w:id="225" w:author="Microsoft account" w:date="2025-09-21T11:27:00Z">
            <w:rPr>
              <w:rFonts w:cs="Calibri" w:hint="cs"/>
              <w:sz w:val="28"/>
              <w:szCs w:val="28"/>
              <w:rtl/>
              <w:lang w:bidi="fa-IR"/>
            </w:rPr>
          </w:rPrChange>
        </w:rPr>
        <w:t>ی</w:t>
      </w:r>
      <w:r w:rsidRPr="00D448F6">
        <w:rPr>
          <w:rFonts w:cs="Calibri" w:hint="eastAsia"/>
          <w:sz w:val="28"/>
          <w:szCs w:val="28"/>
          <w:u w:val="single"/>
          <w:rtl/>
          <w:lang w:bidi="fa-IR"/>
          <w:rPrChange w:id="226" w:author="Microsoft account" w:date="2025-09-21T11:27:00Z">
            <w:rPr>
              <w:rFonts w:cs="Calibri" w:hint="eastAsia"/>
              <w:sz w:val="28"/>
              <w:szCs w:val="28"/>
              <w:rtl/>
              <w:lang w:bidi="fa-IR"/>
            </w:rPr>
          </w:rPrChange>
        </w:rPr>
        <w:t>جورا</w:t>
      </w:r>
      <w:r w:rsidRPr="00D448F6">
        <w:rPr>
          <w:rFonts w:cs="Calibri" w:hint="cs"/>
          <w:sz w:val="28"/>
          <w:szCs w:val="28"/>
          <w:u w:val="single"/>
          <w:rtl/>
          <w:lang w:bidi="fa-IR"/>
          <w:rPrChange w:id="227" w:author="Microsoft account" w:date="2025-09-21T11:27:00Z">
            <w:rPr>
              <w:rFonts w:cs="Calibri" w:hint="cs"/>
              <w:sz w:val="28"/>
              <w:szCs w:val="28"/>
              <w:rtl/>
              <w:lang w:bidi="fa-IR"/>
            </w:rPr>
          </w:rPrChange>
        </w:rPr>
        <w:t>یی</w:t>
      </w:r>
      <w:r w:rsidRPr="00D448F6">
        <w:rPr>
          <w:rFonts w:cs="Calibri"/>
          <w:sz w:val="28"/>
          <w:szCs w:val="28"/>
          <w:u w:val="single"/>
          <w:rtl/>
          <w:lang w:bidi="fa-IR"/>
          <w:rPrChange w:id="228" w:author="Microsoft account" w:date="2025-09-21T11:27:00Z">
            <w:rPr>
              <w:rFonts w:cs="Calibri"/>
              <w:sz w:val="28"/>
              <w:szCs w:val="28"/>
              <w:rtl/>
              <w:lang w:bidi="fa-IR"/>
            </w:rPr>
          </w:rPrChange>
        </w:rPr>
        <w:t xml:space="preserve"> </w:t>
      </w:r>
      <w:r w:rsidRPr="00D448F6">
        <w:rPr>
          <w:rFonts w:cs="Calibri" w:hint="eastAsia"/>
          <w:sz w:val="28"/>
          <w:szCs w:val="28"/>
          <w:u w:val="single"/>
          <w:rtl/>
          <w:lang w:bidi="fa-IR"/>
          <w:rPrChange w:id="229" w:author="Microsoft account" w:date="2025-09-21T11:27:00Z">
            <w:rPr>
              <w:rFonts w:cs="Calibri" w:hint="eastAsia"/>
              <w:sz w:val="28"/>
              <w:szCs w:val="28"/>
              <w:rtl/>
              <w:lang w:bidi="fa-IR"/>
            </w:rPr>
          </w:rPrChange>
        </w:rPr>
        <w:t>اون</w:t>
      </w:r>
      <w:r w:rsidRPr="00D448F6">
        <w:rPr>
          <w:rFonts w:cs="Calibri"/>
          <w:sz w:val="28"/>
          <w:szCs w:val="28"/>
          <w:u w:val="single"/>
          <w:rtl/>
          <w:lang w:bidi="fa-IR"/>
          <w:rPrChange w:id="230" w:author="Microsoft account" w:date="2025-09-21T11:27:00Z">
            <w:rPr>
              <w:rFonts w:cs="Calibri"/>
              <w:sz w:val="28"/>
              <w:szCs w:val="28"/>
              <w:rtl/>
              <w:lang w:bidi="fa-IR"/>
            </w:rPr>
          </w:rPrChange>
        </w:rPr>
        <w:t xml:space="preserve"> </w:t>
      </w:r>
      <w:r w:rsidRPr="00D448F6">
        <w:rPr>
          <w:rFonts w:cs="Calibri" w:hint="eastAsia"/>
          <w:sz w:val="28"/>
          <w:szCs w:val="28"/>
          <w:u w:val="single"/>
          <w:rtl/>
          <w:lang w:bidi="fa-IR"/>
          <w:rPrChange w:id="231" w:author="Microsoft account" w:date="2025-09-21T11:27:00Z">
            <w:rPr>
              <w:rFonts w:cs="Calibri" w:hint="eastAsia"/>
              <w:sz w:val="28"/>
              <w:szCs w:val="28"/>
              <w:rtl/>
              <w:lang w:bidi="fa-IR"/>
            </w:rPr>
          </w:rPrChange>
        </w:rPr>
        <w:t>اطلاعات</w:t>
      </w:r>
      <w:r w:rsidRPr="00D448F6">
        <w:rPr>
          <w:rFonts w:cs="Calibri"/>
          <w:sz w:val="28"/>
          <w:szCs w:val="28"/>
          <w:u w:val="single"/>
          <w:rtl/>
          <w:lang w:bidi="fa-IR"/>
          <w:rPrChange w:id="232" w:author="Microsoft account" w:date="2025-09-21T11:27:00Z">
            <w:rPr>
              <w:rFonts w:cs="Calibri"/>
              <w:sz w:val="28"/>
              <w:szCs w:val="28"/>
              <w:rtl/>
              <w:lang w:bidi="fa-IR"/>
            </w:rPr>
          </w:rPrChange>
        </w:rPr>
        <w:t xml:space="preserve"> </w:t>
      </w:r>
      <w:r w:rsidRPr="00D448F6">
        <w:rPr>
          <w:rFonts w:cs="Calibri" w:hint="eastAsia"/>
          <w:sz w:val="28"/>
          <w:szCs w:val="28"/>
          <w:u w:val="single"/>
          <w:rtl/>
          <w:lang w:bidi="fa-IR"/>
          <w:rPrChange w:id="233" w:author="Microsoft account" w:date="2025-09-21T11:27:00Z">
            <w:rPr>
              <w:rFonts w:cs="Calibri" w:hint="eastAsia"/>
              <w:sz w:val="28"/>
              <w:szCs w:val="28"/>
              <w:rtl/>
              <w:lang w:bidi="fa-IR"/>
            </w:rPr>
          </w:rPrChange>
        </w:rPr>
        <w:t>پ</w:t>
      </w:r>
      <w:r w:rsidRPr="00D448F6">
        <w:rPr>
          <w:rFonts w:cs="Calibri" w:hint="cs"/>
          <w:sz w:val="28"/>
          <w:szCs w:val="28"/>
          <w:u w:val="single"/>
          <w:rtl/>
          <w:lang w:bidi="fa-IR"/>
          <w:rPrChange w:id="234" w:author="Microsoft account" w:date="2025-09-21T11:27:00Z">
            <w:rPr>
              <w:rFonts w:cs="Calibri" w:hint="cs"/>
              <w:sz w:val="28"/>
              <w:szCs w:val="28"/>
              <w:rtl/>
              <w:lang w:bidi="fa-IR"/>
            </w:rPr>
          </w:rPrChange>
        </w:rPr>
        <w:t>ی</w:t>
      </w:r>
      <w:r w:rsidRPr="00D448F6">
        <w:rPr>
          <w:rFonts w:cs="Calibri" w:hint="eastAsia"/>
          <w:sz w:val="28"/>
          <w:szCs w:val="28"/>
          <w:u w:val="single"/>
          <w:rtl/>
          <w:lang w:bidi="fa-IR"/>
          <w:rPrChange w:id="235" w:author="Microsoft account" w:date="2025-09-21T11:27:00Z">
            <w:rPr>
              <w:rFonts w:cs="Calibri" w:hint="eastAsia"/>
              <w:sz w:val="28"/>
              <w:szCs w:val="28"/>
              <w:rtl/>
              <w:lang w:bidi="fa-IR"/>
            </w:rPr>
          </w:rPrChange>
        </w:rPr>
        <w:t>ش</w:t>
      </w:r>
      <w:r w:rsidRPr="00D448F6">
        <w:rPr>
          <w:rFonts w:cs="Calibri"/>
          <w:sz w:val="28"/>
          <w:szCs w:val="28"/>
          <w:u w:val="single"/>
          <w:rtl/>
          <w:lang w:bidi="fa-IR"/>
          <w:rPrChange w:id="236" w:author="Microsoft account" w:date="2025-09-21T11:27:00Z">
            <w:rPr>
              <w:rFonts w:cs="Calibri"/>
              <w:sz w:val="28"/>
              <w:szCs w:val="28"/>
              <w:rtl/>
              <w:lang w:bidi="fa-IR"/>
            </w:rPr>
          </w:rPrChange>
        </w:rPr>
        <w:t xml:space="preserve"> </w:t>
      </w:r>
      <w:r w:rsidRPr="00D448F6">
        <w:rPr>
          <w:rFonts w:cs="Calibri" w:hint="eastAsia"/>
          <w:sz w:val="28"/>
          <w:szCs w:val="28"/>
          <w:u w:val="single"/>
          <w:rtl/>
          <w:lang w:bidi="fa-IR"/>
          <w:rPrChange w:id="237" w:author="Microsoft account" w:date="2025-09-21T11:27:00Z">
            <w:rPr>
              <w:rFonts w:cs="Calibri" w:hint="eastAsia"/>
              <w:sz w:val="28"/>
              <w:szCs w:val="28"/>
              <w:rtl/>
              <w:lang w:bidi="fa-IR"/>
            </w:rPr>
          </w:rPrChange>
        </w:rPr>
        <w:t>ن</w:t>
      </w:r>
      <w:r w:rsidRPr="00D448F6">
        <w:rPr>
          <w:rFonts w:cs="Calibri" w:hint="cs"/>
          <w:sz w:val="28"/>
          <w:szCs w:val="28"/>
          <w:u w:val="single"/>
          <w:rtl/>
          <w:lang w:bidi="fa-IR"/>
          <w:rPrChange w:id="238" w:author="Microsoft account" w:date="2025-09-21T11:27:00Z">
            <w:rPr>
              <w:rFonts w:cs="Calibri" w:hint="cs"/>
              <w:sz w:val="28"/>
              <w:szCs w:val="28"/>
              <w:rtl/>
              <w:lang w:bidi="fa-IR"/>
            </w:rPr>
          </w:rPrChange>
        </w:rPr>
        <w:t>ی</w:t>
      </w:r>
      <w:r w:rsidRPr="00D448F6">
        <w:rPr>
          <w:rFonts w:cs="Calibri" w:hint="eastAsia"/>
          <w:sz w:val="28"/>
          <w:szCs w:val="28"/>
          <w:u w:val="single"/>
          <w:rtl/>
          <w:lang w:bidi="fa-IR"/>
          <w:rPrChange w:id="239" w:author="Microsoft account" w:date="2025-09-21T11:27:00Z">
            <w:rPr>
              <w:rFonts w:cs="Calibri" w:hint="eastAsia"/>
              <w:sz w:val="28"/>
              <w:szCs w:val="28"/>
              <w:rtl/>
              <w:lang w:bidi="fa-IR"/>
            </w:rPr>
          </w:rPrChange>
        </w:rPr>
        <w:t>ازش</w:t>
      </w:r>
      <w:r w:rsidRPr="00CB12CF">
        <w:rPr>
          <w:rFonts w:cs="Calibri"/>
          <w:sz w:val="28"/>
          <w:szCs w:val="28"/>
          <w:rtl/>
          <w:lang w:bidi="fa-IR"/>
        </w:rPr>
        <w:t xml:space="preserve"> هستن. و زمانی که نمیخوایم حتما اون اطلاعات رو در ابتدا به صورت </w:t>
      </w:r>
      <w:r w:rsidRPr="00CB12CF">
        <w:rPr>
          <w:rFonts w:cs="Calibri"/>
          <w:sz w:val="28"/>
          <w:szCs w:val="28"/>
          <w:lang w:bidi="fa-IR"/>
        </w:rPr>
        <w:t>arg</w:t>
      </w:r>
      <w:r w:rsidRPr="00CB12CF">
        <w:rPr>
          <w:rFonts w:cs="Calibri"/>
          <w:sz w:val="28"/>
          <w:szCs w:val="28"/>
          <w:rtl/>
          <w:lang w:bidi="fa-IR"/>
        </w:rPr>
        <w:t xml:space="preserve"> ارسال کنیم ، ولی نیازه که باشه از </w:t>
      </w:r>
      <w:r w:rsidRPr="00CB12CF">
        <w:rPr>
          <w:rFonts w:cs="Calibri"/>
          <w:sz w:val="28"/>
          <w:szCs w:val="28"/>
          <w:lang w:bidi="fa-IR"/>
        </w:rPr>
        <w:t>default value</w:t>
      </w:r>
      <w:r w:rsidRPr="00CB12CF">
        <w:rPr>
          <w:rFonts w:cs="Calibri"/>
          <w:sz w:val="28"/>
          <w:szCs w:val="28"/>
          <w:rtl/>
          <w:lang w:bidi="fa-IR"/>
        </w:rPr>
        <w:t xml:space="preserve"> استفاده میکنیم و دیگه توی اون فرمت به عنوان </w:t>
      </w:r>
      <w:r w:rsidRPr="00CB12CF">
        <w:rPr>
          <w:rFonts w:cs="Calibri"/>
          <w:sz w:val="28"/>
          <w:szCs w:val="28"/>
          <w:lang w:bidi="fa-IR"/>
        </w:rPr>
        <w:t>parameter</w:t>
      </w:r>
      <w:r w:rsidRPr="00CB12CF">
        <w:rPr>
          <w:rFonts w:cs="Calibri"/>
          <w:sz w:val="28"/>
          <w:szCs w:val="28"/>
          <w:rtl/>
          <w:lang w:bidi="fa-IR"/>
        </w:rPr>
        <w:t xml:space="preserve"> اضافه نمیکنیم، فقط </w:t>
      </w:r>
      <w:r w:rsidRPr="00CB12CF">
        <w:rPr>
          <w:rFonts w:cs="Calibri"/>
          <w:sz w:val="28"/>
          <w:szCs w:val="28"/>
          <w:lang w:bidi="fa-IR"/>
        </w:rPr>
        <w:t>self.myValue = defaultValue</w:t>
      </w:r>
      <w:r w:rsidRPr="00CB12CF">
        <w:rPr>
          <w:rFonts w:cs="Calibri"/>
          <w:sz w:val="28"/>
          <w:szCs w:val="28"/>
          <w:rtl/>
          <w:lang w:bidi="fa-IR"/>
        </w:rPr>
        <w:t xml:space="preserve"> . </w:t>
      </w:r>
    </w:p>
    <w:p w14:paraId="506E7AE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عاها، یه سوالی هم که اینجا مطرحه اینه که فرض بگیریم یه </w:t>
      </w:r>
      <w:r w:rsidRPr="00CB12CF">
        <w:rPr>
          <w:rFonts w:cs="Calibri"/>
          <w:sz w:val="28"/>
          <w:szCs w:val="28"/>
          <w:lang w:bidi="fa-IR"/>
        </w:rPr>
        <w:t>class</w:t>
      </w:r>
      <w:r w:rsidRPr="00CB12CF">
        <w:rPr>
          <w:rFonts w:cs="Calibri"/>
          <w:sz w:val="28"/>
          <w:szCs w:val="28"/>
          <w:rtl/>
          <w:lang w:bidi="fa-IR"/>
        </w:rPr>
        <w:t xml:space="preserve"> ساختیم و ازش استفاده کردیم و چندین </w:t>
      </w:r>
      <w:r w:rsidRPr="00CB12CF">
        <w:rPr>
          <w:rFonts w:cs="Calibri"/>
          <w:sz w:val="28"/>
          <w:szCs w:val="28"/>
          <w:lang w:bidi="fa-IR"/>
        </w:rPr>
        <w:t>object</w:t>
      </w:r>
      <w:r w:rsidRPr="00CB12CF">
        <w:rPr>
          <w:rFonts w:cs="Calibri"/>
          <w:sz w:val="28"/>
          <w:szCs w:val="28"/>
          <w:rtl/>
          <w:lang w:bidi="fa-IR"/>
        </w:rPr>
        <w:t xml:space="preserve"> ازش ساختیم و داریم استفاده میکنیم ، بعد میخوایم به </w:t>
      </w:r>
      <w:r w:rsidRPr="00CB12CF">
        <w:rPr>
          <w:rFonts w:cs="Calibri"/>
          <w:sz w:val="28"/>
          <w:szCs w:val="28"/>
          <w:lang w:bidi="fa-IR"/>
        </w:rPr>
        <w:t>class</w:t>
      </w:r>
      <w:r w:rsidRPr="00CB12CF">
        <w:rPr>
          <w:rFonts w:cs="Calibri"/>
          <w:sz w:val="28"/>
          <w:szCs w:val="28"/>
          <w:rtl/>
          <w:lang w:bidi="fa-IR"/>
        </w:rPr>
        <w:t xml:space="preserve"> مون یسری </w:t>
      </w:r>
      <w:r w:rsidRPr="00CB12CF">
        <w:rPr>
          <w:rFonts w:cs="Calibri"/>
          <w:sz w:val="28"/>
          <w:szCs w:val="28"/>
          <w:lang w:bidi="fa-IR"/>
        </w:rPr>
        <w:t>attribute</w:t>
      </w:r>
      <w:r w:rsidRPr="00CB12CF">
        <w:rPr>
          <w:rFonts w:cs="Calibri"/>
          <w:sz w:val="28"/>
          <w:szCs w:val="28"/>
          <w:rtl/>
          <w:lang w:bidi="fa-IR"/>
        </w:rPr>
        <w:t xml:space="preserve">  و البته </w:t>
      </w:r>
      <w:r w:rsidRPr="00CB12CF">
        <w:rPr>
          <w:rFonts w:cs="Calibri"/>
          <w:sz w:val="28"/>
          <w:szCs w:val="28"/>
          <w:lang w:bidi="fa-IR"/>
        </w:rPr>
        <w:t>function</w:t>
      </w:r>
      <w:r w:rsidRPr="00CB12CF">
        <w:rPr>
          <w:rFonts w:cs="Calibri"/>
          <w:sz w:val="28"/>
          <w:szCs w:val="28"/>
          <w:rtl/>
          <w:lang w:bidi="fa-IR"/>
        </w:rPr>
        <w:t xml:space="preserve"> اضافه کنیم، اونموقع چطور میشه؟ (</w:t>
      </w:r>
      <w:r w:rsidRPr="00CB12CF">
        <w:rPr>
          <w:rFonts w:cs="Calibri"/>
          <w:sz w:val="18"/>
          <w:szCs w:val="18"/>
          <w:rtl/>
          <w:lang w:bidi="fa-IR"/>
        </w:rPr>
        <w:t xml:space="preserve">در نگاه اول که میشه ، قطعا روش های خاصی هم وجود باید داشته باشه که این کارو راحت کنه، ولی راه حلی که خودم الان به ذهنم میرسه اینه که یه </w:t>
      </w:r>
      <w:r w:rsidRPr="00CB12CF">
        <w:rPr>
          <w:rFonts w:cs="Calibri"/>
          <w:sz w:val="18"/>
          <w:szCs w:val="18"/>
          <w:lang w:bidi="fa-IR"/>
        </w:rPr>
        <w:t>Loop</w:t>
      </w:r>
      <w:r w:rsidRPr="00CB12CF">
        <w:rPr>
          <w:rFonts w:cs="Calibri"/>
          <w:sz w:val="18"/>
          <w:szCs w:val="18"/>
          <w:rtl/>
          <w:lang w:bidi="fa-IR"/>
        </w:rPr>
        <w:t xml:space="preserve"> بنویسیم که اون مقادیر رو برای </w:t>
      </w:r>
      <w:r w:rsidRPr="00CB12CF">
        <w:rPr>
          <w:rFonts w:cs="Calibri"/>
          <w:sz w:val="18"/>
          <w:szCs w:val="18"/>
          <w:lang w:bidi="fa-IR"/>
        </w:rPr>
        <w:t>Object</w:t>
      </w:r>
      <w:r w:rsidRPr="00CB12CF">
        <w:rPr>
          <w:rFonts w:cs="Calibri"/>
          <w:sz w:val="18"/>
          <w:szCs w:val="18"/>
          <w:rtl/>
          <w:lang w:bidi="fa-IR"/>
        </w:rPr>
        <w:t xml:space="preserve"> های قبلی پیش فرض یه مقداری قرار بده یا با فرایندی پرشون کنه .</w:t>
      </w:r>
      <w:r w:rsidRPr="00CB12CF">
        <w:rPr>
          <w:rFonts w:cs="Calibri"/>
          <w:sz w:val="28"/>
          <w:szCs w:val="28"/>
          <w:rtl/>
          <w:lang w:bidi="fa-IR"/>
        </w:rPr>
        <w:t>)</w:t>
      </w:r>
    </w:p>
    <w:p w14:paraId="396E75A5"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ساختِ </w:t>
      </w:r>
      <w:r w:rsidRPr="00CB12CF">
        <w:rPr>
          <w:rFonts w:cs="Calibri"/>
          <w:sz w:val="28"/>
          <w:szCs w:val="28"/>
          <w:lang w:bidi="fa-IR"/>
        </w:rPr>
        <w:t>method</w:t>
      </w:r>
      <w:r w:rsidRPr="00CB12CF">
        <w:rPr>
          <w:rFonts w:cs="Calibri"/>
          <w:sz w:val="28"/>
          <w:szCs w:val="28"/>
          <w:rtl/>
          <w:lang w:bidi="fa-IR"/>
        </w:rPr>
        <w:t xml:space="preserve">() هم </w:t>
      </w:r>
      <w:r w:rsidRPr="00CB12CF">
        <w:rPr>
          <w:rFonts w:cs="Calibri"/>
          <w:sz w:val="28"/>
          <w:szCs w:val="28"/>
          <w:lang w:bidi="fa-IR"/>
        </w:rPr>
        <w:t>basic</w:t>
      </w:r>
      <w:r w:rsidRPr="00CB12CF">
        <w:rPr>
          <w:rFonts w:cs="Calibri"/>
          <w:sz w:val="28"/>
          <w:szCs w:val="28"/>
          <w:rtl/>
          <w:lang w:bidi="fa-IR"/>
        </w:rPr>
        <w:t xml:space="preserve"> یکسانه، از اونجایی که ما یه </w:t>
      </w:r>
      <w:r w:rsidRPr="00CB12CF">
        <w:rPr>
          <w:rFonts w:cs="Calibri"/>
          <w:sz w:val="28"/>
          <w:szCs w:val="28"/>
          <w:lang w:bidi="fa-IR"/>
        </w:rPr>
        <w:t>self</w:t>
      </w:r>
      <w:r w:rsidRPr="00CB12CF">
        <w:rPr>
          <w:rFonts w:cs="Calibri"/>
          <w:sz w:val="28"/>
          <w:szCs w:val="28"/>
          <w:rtl/>
          <w:lang w:bidi="fa-IR"/>
        </w:rPr>
        <w:t xml:space="preserve"> داریم باید همه چی رو به اون </w:t>
      </w:r>
      <w:r w:rsidRPr="00CB12CF">
        <w:rPr>
          <w:rFonts w:cs="Calibri"/>
          <w:sz w:val="28"/>
          <w:szCs w:val="28"/>
          <w:lang w:bidi="fa-IR"/>
        </w:rPr>
        <w:t>attach</w:t>
      </w:r>
      <w:r w:rsidRPr="00CB12CF">
        <w:rPr>
          <w:rFonts w:cs="Calibri"/>
          <w:sz w:val="28"/>
          <w:szCs w:val="28"/>
          <w:rtl/>
          <w:lang w:bidi="fa-IR"/>
        </w:rPr>
        <w:t xml:space="preserve"> کنیم ، حالا یا با </w:t>
      </w:r>
      <w:r w:rsidRPr="00CB12CF">
        <w:rPr>
          <w:rFonts w:cs="Calibri"/>
          <w:sz w:val="28"/>
          <w:szCs w:val="28"/>
          <w:lang w:bidi="fa-IR"/>
        </w:rPr>
        <w:t>arg</w:t>
      </w:r>
      <w:r w:rsidRPr="00CB12CF">
        <w:rPr>
          <w:rFonts w:cs="Calibri"/>
          <w:sz w:val="28"/>
          <w:szCs w:val="28"/>
          <w:rtl/>
          <w:lang w:bidi="fa-IR"/>
        </w:rPr>
        <w:t xml:space="preserve"> یا بصورت  </w:t>
      </w:r>
      <w:r w:rsidRPr="00CB12CF">
        <w:rPr>
          <w:rFonts w:cs="Calibri"/>
          <w:sz w:val="28"/>
          <w:szCs w:val="28"/>
          <w:lang w:bidi="fa-IR"/>
        </w:rPr>
        <w:t>default</w:t>
      </w:r>
      <w:r w:rsidRPr="00CB12CF">
        <w:rPr>
          <w:rFonts w:cs="Calibri"/>
          <w:sz w:val="28"/>
          <w:szCs w:val="28"/>
          <w:rtl/>
          <w:lang w:bidi="fa-IR"/>
        </w:rPr>
        <w:t xml:space="preserve">.  درکل باید با </w:t>
      </w:r>
      <w:r w:rsidRPr="00CB12CF">
        <w:rPr>
          <w:rFonts w:cs="Calibri"/>
          <w:sz w:val="28"/>
          <w:szCs w:val="28"/>
          <w:lang w:bidi="fa-IR"/>
        </w:rPr>
        <w:t>self</w:t>
      </w:r>
      <w:r w:rsidRPr="00CB12CF">
        <w:rPr>
          <w:rFonts w:cs="Calibri"/>
          <w:sz w:val="28"/>
          <w:szCs w:val="28"/>
          <w:rtl/>
          <w:lang w:bidi="fa-IR"/>
        </w:rPr>
        <w:t xml:space="preserve"> کار کنیم. </w:t>
      </w:r>
    </w:p>
    <w:p w14:paraId="5DA4007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مثال از ساخت و استفاده از </w:t>
      </w:r>
      <w:r w:rsidRPr="00CB12CF">
        <w:rPr>
          <w:rFonts w:cs="Calibri"/>
          <w:sz w:val="28"/>
          <w:szCs w:val="28"/>
          <w:lang w:bidi="fa-IR"/>
        </w:rPr>
        <w:t>class, object, method, attribute</w:t>
      </w:r>
      <w:r w:rsidRPr="00CB12CF">
        <w:rPr>
          <w:rFonts w:cs="Calibri"/>
          <w:sz w:val="28"/>
          <w:szCs w:val="28"/>
          <w:rtl/>
          <w:lang w:bidi="fa-IR"/>
        </w:rPr>
        <w:t xml:space="preserve"> در عکس پایین فرایند فالو و فالوینگ اینستا رو تا حدی شبیه سازی کرده، خیلی جالبه:</w:t>
      </w:r>
    </w:p>
    <w:p w14:paraId="77B3115F" w14:textId="77777777" w:rsidR="00776D6D" w:rsidRPr="00CB12CF" w:rsidRDefault="00CB12CF" w:rsidP="00A07812">
      <w:pPr>
        <w:bidi/>
        <w:spacing w:line="276" w:lineRule="auto"/>
        <w:jc w:val="both"/>
        <w:rPr>
          <w:rFonts w:cs="Calibri"/>
        </w:rPr>
      </w:pPr>
      <w:r w:rsidRPr="00CB12CF">
        <w:rPr>
          <w:rFonts w:cs="Calibri"/>
          <w:noProof/>
          <w:rtl/>
        </w:rPr>
        <w:lastRenderedPageBreak/>
        <w:drawing>
          <wp:inline distT="0" distB="0" distL="0" distR="0" wp14:anchorId="3024D3E3" wp14:editId="0FE17D84">
            <wp:extent cx="3198495" cy="290385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noChangeArrowheads="1"/>
                    </pic:cNvPicPr>
                  </pic:nvPicPr>
                  <pic:blipFill>
                    <a:blip r:embed="rId46"/>
                    <a:stretch>
                      <a:fillRect/>
                    </a:stretch>
                  </pic:blipFill>
                  <pic:spPr bwMode="auto">
                    <a:xfrm>
                      <a:off x="0" y="0"/>
                      <a:ext cx="3198495" cy="2903855"/>
                    </a:xfrm>
                    <a:prstGeom prst="rect">
                      <a:avLst/>
                    </a:prstGeom>
                  </pic:spPr>
                </pic:pic>
              </a:graphicData>
            </a:graphic>
          </wp:inline>
        </w:drawing>
      </w:r>
    </w:p>
    <w:p w14:paraId="2BAE6D8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که خب در </w:t>
      </w:r>
      <w:r w:rsidRPr="00CB12CF">
        <w:rPr>
          <w:rFonts w:cs="Calibri"/>
          <w:sz w:val="28"/>
          <w:szCs w:val="28"/>
          <w:lang w:bidi="fa-IR"/>
        </w:rPr>
        <w:t>basic</w:t>
      </w:r>
      <w:r w:rsidRPr="00CB12CF">
        <w:rPr>
          <w:rFonts w:cs="Calibri"/>
          <w:sz w:val="28"/>
          <w:szCs w:val="28"/>
          <w:rtl/>
          <w:lang w:bidi="fa-IR"/>
        </w:rPr>
        <w:t xml:space="preserve"> ای که برای یک </w:t>
      </w:r>
      <w:r w:rsidRPr="00CB12CF">
        <w:rPr>
          <w:rFonts w:cs="Calibri"/>
          <w:sz w:val="28"/>
          <w:szCs w:val="28"/>
          <w:lang w:bidi="fa-IR"/>
        </w:rPr>
        <w:t>class</w:t>
      </w:r>
      <w:r w:rsidRPr="00CB12CF">
        <w:rPr>
          <w:rFonts w:cs="Calibri"/>
          <w:sz w:val="28"/>
          <w:szCs w:val="28"/>
          <w:rtl/>
          <w:lang w:bidi="fa-IR"/>
        </w:rPr>
        <w:t xml:space="preserve"> مینویسیم خیلی مهمه که اینا دقیق نوشته بشه چون همه </w:t>
      </w:r>
      <w:r w:rsidRPr="00CB12CF">
        <w:rPr>
          <w:rFonts w:cs="Calibri"/>
          <w:sz w:val="28"/>
          <w:szCs w:val="28"/>
          <w:lang w:bidi="fa-IR"/>
        </w:rPr>
        <w:t>Object</w:t>
      </w:r>
      <w:r w:rsidRPr="00CB12CF">
        <w:rPr>
          <w:rFonts w:cs="Calibri"/>
          <w:sz w:val="28"/>
          <w:szCs w:val="28"/>
          <w:rtl/>
          <w:lang w:bidi="fa-IR"/>
        </w:rPr>
        <w:t xml:space="preserve"> ها ازش تبعیت میکنن. </w:t>
      </w:r>
    </w:p>
    <w:p w14:paraId="5DACFCB4"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حالا که این هارو که فهمیدیم باید بریم سراغ پروژه امروز . </w:t>
      </w:r>
    </w:p>
    <w:p w14:paraId="506780B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ابتدای </w:t>
      </w:r>
      <w:r w:rsidRPr="00CB12CF">
        <w:rPr>
          <w:rFonts w:cs="Calibri"/>
          <w:sz w:val="28"/>
          <w:szCs w:val="28"/>
          <w:lang w:bidi="fa-IR"/>
        </w:rPr>
        <w:t>day017 006</w:t>
      </w:r>
    </w:p>
    <w:p w14:paraId="2DC2124C"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0944C654" w14:textId="77777777" w:rsidR="00776D6D" w:rsidRPr="00CB12CF" w:rsidRDefault="00CB12CF" w:rsidP="00A07812">
      <w:pPr>
        <w:bidi/>
        <w:spacing w:line="276" w:lineRule="auto"/>
        <w:jc w:val="both"/>
        <w:rPr>
          <w:rFonts w:cs="Calibri"/>
        </w:rPr>
      </w:pPr>
      <w:bookmarkStart w:id="240" w:name="I4031030"/>
      <w:r w:rsidRPr="00CB12CF">
        <w:rPr>
          <w:rFonts w:cs="Calibri"/>
          <w:sz w:val="28"/>
          <w:szCs w:val="28"/>
          <w:rtl/>
          <w:lang w:bidi="fa-IR"/>
        </w:rPr>
        <w:lastRenderedPageBreak/>
        <w:t>ادامه</w:t>
      </w:r>
      <w:bookmarkEnd w:id="240"/>
    </w:p>
    <w:p w14:paraId="2E793A64"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-یه نکته ای که درمورد </w:t>
      </w:r>
      <w:r w:rsidRPr="00CB12CF">
        <w:rPr>
          <w:rFonts w:cs="Calibri"/>
          <w:sz w:val="28"/>
          <w:szCs w:val="28"/>
          <w:lang w:bidi="fa-IR"/>
        </w:rPr>
        <w:t>list</w:t>
      </w:r>
      <w:r w:rsidRPr="00CB12CF">
        <w:rPr>
          <w:rFonts w:cs="Calibri"/>
          <w:sz w:val="28"/>
          <w:szCs w:val="28"/>
          <w:rtl/>
          <w:lang w:bidi="fa-IR"/>
        </w:rPr>
        <w:t xml:space="preserve"> وجود داره اینه که میشه بدون ساخت یک </w:t>
      </w:r>
      <w:r w:rsidRPr="00CB12CF">
        <w:rPr>
          <w:rFonts w:cs="Calibri"/>
          <w:sz w:val="28"/>
          <w:szCs w:val="28"/>
          <w:lang w:bidi="fa-IR"/>
        </w:rPr>
        <w:t>variable</w:t>
      </w:r>
      <w:r w:rsidRPr="00CB12CF">
        <w:rPr>
          <w:rFonts w:cs="Calibri"/>
          <w:sz w:val="28"/>
          <w:szCs w:val="28"/>
          <w:rtl/>
          <w:lang w:bidi="fa-IR"/>
        </w:rPr>
        <w:t xml:space="preserve"> یک </w:t>
      </w:r>
      <w:r w:rsidRPr="00CB12CF">
        <w:rPr>
          <w:rFonts w:cs="Calibri"/>
          <w:sz w:val="28"/>
          <w:szCs w:val="28"/>
          <w:lang w:bidi="fa-IR"/>
        </w:rPr>
        <w:t>object</w:t>
      </w:r>
      <w:r w:rsidRPr="00CB12CF">
        <w:rPr>
          <w:rFonts w:cs="Calibri"/>
          <w:sz w:val="28"/>
          <w:szCs w:val="28"/>
          <w:rtl/>
          <w:lang w:bidi="fa-IR"/>
        </w:rPr>
        <w:t xml:space="preserve"> رو بهش فرستاد، چراکه هر </w:t>
      </w:r>
      <w:r w:rsidRPr="00CB12CF">
        <w:rPr>
          <w:rFonts w:cs="Calibri"/>
          <w:sz w:val="28"/>
          <w:szCs w:val="28"/>
          <w:lang w:bidi="fa-IR"/>
        </w:rPr>
        <w:t>Index</w:t>
      </w:r>
      <w:r w:rsidRPr="00CB12CF">
        <w:rPr>
          <w:rFonts w:cs="Calibri"/>
          <w:sz w:val="28"/>
          <w:szCs w:val="28"/>
          <w:rtl/>
          <w:lang w:bidi="fa-IR"/>
        </w:rPr>
        <w:t xml:space="preserve"> خودش یک </w:t>
      </w:r>
      <w:r w:rsidRPr="00CB12CF">
        <w:rPr>
          <w:rFonts w:cs="Calibri"/>
          <w:sz w:val="28"/>
          <w:szCs w:val="28"/>
          <w:lang w:bidi="fa-IR"/>
        </w:rPr>
        <w:t>variable</w:t>
      </w:r>
      <w:r w:rsidRPr="00CB12CF">
        <w:rPr>
          <w:rFonts w:cs="Calibri"/>
          <w:sz w:val="28"/>
          <w:szCs w:val="28"/>
          <w:rtl/>
          <w:lang w:bidi="fa-IR"/>
        </w:rPr>
        <w:t xml:space="preserve"> عه . درصورتی که کاری که خودش کرد این بود که اول ریختش توی متغیر. </w:t>
      </w:r>
    </w:p>
    <w:p w14:paraId="7BC1D8CE" w14:textId="77777777" w:rsidR="00776D6D" w:rsidRPr="00CB12CF" w:rsidRDefault="00CB12CF" w:rsidP="00A07812">
      <w:pPr>
        <w:bidi/>
        <w:spacing w:line="276" w:lineRule="auto"/>
        <w:jc w:val="both"/>
        <w:rPr>
          <w:rFonts w:cs="Calibri"/>
        </w:rPr>
      </w:pPr>
      <w:r w:rsidRPr="00CB12CF">
        <w:rPr>
          <w:rFonts w:cs="Calibri"/>
          <w:sz w:val="28"/>
          <w:szCs w:val="28"/>
          <w:rtl/>
          <w:lang w:bidi="fa-IR"/>
        </w:rPr>
        <w:t>-</w:t>
      </w:r>
      <w:r w:rsidRPr="00CB12CF">
        <w:rPr>
          <w:rFonts w:cs="Calibri"/>
          <w:sz w:val="28"/>
          <w:szCs w:val="28"/>
          <w:lang w:bidi="fa-IR"/>
        </w:rPr>
        <w:t>todo</w:t>
      </w:r>
      <w:r w:rsidRPr="00CB12CF">
        <w:rPr>
          <w:rFonts w:cs="Calibri"/>
          <w:sz w:val="28"/>
          <w:szCs w:val="28"/>
          <w:rtl/>
          <w:lang w:bidi="fa-IR"/>
        </w:rPr>
        <w:t xml:space="preserve"> های این پروژه بعد از اینکه </w:t>
      </w:r>
      <w:r w:rsidRPr="00CB12CF">
        <w:rPr>
          <w:rFonts w:cs="Calibri"/>
          <w:sz w:val="28"/>
          <w:szCs w:val="28"/>
          <w:lang w:bidi="fa-IR"/>
        </w:rPr>
        <w:t>data set</w:t>
      </w:r>
      <w:r w:rsidRPr="00CB12CF">
        <w:rPr>
          <w:rFonts w:cs="Calibri"/>
          <w:sz w:val="28"/>
          <w:szCs w:val="28"/>
          <w:rtl/>
          <w:lang w:bidi="fa-IR"/>
        </w:rPr>
        <w:t xml:space="preserve"> رو درست کردیم:</w:t>
      </w:r>
    </w:p>
    <w:p w14:paraId="56A745CE"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5898E075" wp14:editId="7BE7C87C">
            <wp:extent cx="5733415" cy="131318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noChangeArrowheads="1"/>
                    </pic:cNvPicPr>
                  </pic:nvPicPr>
                  <pic:blipFill>
                    <a:blip r:embed="rId47"/>
                    <a:stretch>
                      <a:fillRect/>
                    </a:stretch>
                  </pic:blipFill>
                  <pic:spPr bwMode="auto">
                    <a:xfrm>
                      <a:off x="0" y="0"/>
                      <a:ext cx="5733415" cy="1313180"/>
                    </a:xfrm>
                    <a:prstGeom prst="rect">
                      <a:avLst/>
                    </a:prstGeom>
                  </pic:spPr>
                </pic:pic>
              </a:graphicData>
            </a:graphic>
          </wp:inline>
        </w:drawing>
      </w:r>
    </w:p>
    <w:p w14:paraId="6A2DCA1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چیزی که مهمه اینه که باید برای مرور یدور دیگه سعی کنیم این پروژه رو از صفر خودمون بزنیم. یا اصن یه پروژه دیگه مثل این رو. </w:t>
      </w:r>
    </w:p>
    <w:p w14:paraId="79B002BE" w14:textId="77777777" w:rsidR="00776D6D" w:rsidRPr="00CB12CF" w:rsidRDefault="00CB12CF" w:rsidP="00A07812">
      <w:pPr>
        <w:bidi/>
        <w:spacing w:line="276" w:lineRule="auto"/>
        <w:jc w:val="both"/>
        <w:rPr>
          <w:rFonts w:cs="Calibri"/>
        </w:rPr>
      </w:pPr>
      <w:r w:rsidRPr="00CB12CF">
        <w:rPr>
          <w:rFonts w:cs="Calibri"/>
          <w:sz w:val="28"/>
          <w:szCs w:val="28"/>
          <w:lang w:bidi="fa-IR"/>
        </w:rPr>
        <w:t>ta Day017 009 03:35</w:t>
      </w:r>
    </w:p>
    <w:p w14:paraId="70661A0C"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18023546" w14:textId="77777777" w:rsidR="00776D6D" w:rsidRPr="00CB12CF" w:rsidRDefault="00CB12CF" w:rsidP="00A07812">
      <w:pPr>
        <w:bidi/>
        <w:spacing w:line="276" w:lineRule="auto"/>
        <w:jc w:val="both"/>
        <w:rPr>
          <w:rFonts w:cs="Calibri"/>
        </w:rPr>
      </w:pPr>
      <w:bookmarkStart w:id="241" w:name="I4031101"/>
      <w:r w:rsidRPr="00CB12CF">
        <w:rPr>
          <w:rFonts w:cs="Calibri"/>
          <w:sz w:val="28"/>
          <w:szCs w:val="28"/>
          <w:rtl/>
          <w:lang w:bidi="fa-IR"/>
        </w:rPr>
        <w:lastRenderedPageBreak/>
        <w:t>ادامه</w:t>
      </w:r>
      <w:bookmarkEnd w:id="241"/>
    </w:p>
    <w:p w14:paraId="27C27C1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-یه سوال دیگه ای هم که هست اینه که کدوم متغیر رو </w:t>
      </w:r>
      <w:r w:rsidRPr="00CB12CF">
        <w:rPr>
          <w:rFonts w:cs="Calibri"/>
          <w:sz w:val="28"/>
          <w:szCs w:val="28"/>
          <w:lang w:bidi="fa-IR"/>
        </w:rPr>
        <w:t>self</w:t>
      </w:r>
      <w:r w:rsidRPr="00CB12CF">
        <w:rPr>
          <w:rFonts w:cs="Calibri"/>
          <w:sz w:val="28"/>
          <w:szCs w:val="28"/>
          <w:rtl/>
          <w:lang w:bidi="fa-IR"/>
        </w:rPr>
        <w:t xml:space="preserve"> در نظر بگیریم (یعنی بچسبونیمش به </w:t>
      </w:r>
      <w:r w:rsidRPr="00CB12CF">
        <w:rPr>
          <w:rFonts w:cs="Calibri"/>
          <w:sz w:val="28"/>
          <w:szCs w:val="28"/>
          <w:lang w:bidi="fa-IR"/>
        </w:rPr>
        <w:t>object</w:t>
      </w:r>
      <w:r w:rsidRPr="00CB12CF">
        <w:rPr>
          <w:rFonts w:cs="Calibri"/>
          <w:sz w:val="28"/>
          <w:szCs w:val="28"/>
          <w:rtl/>
          <w:lang w:bidi="fa-IR"/>
        </w:rPr>
        <w:t xml:space="preserve"> و بتونیم بهش ارجاع بدیم و </w:t>
      </w:r>
      <w:r w:rsidRPr="00CB12CF">
        <w:rPr>
          <w:rFonts w:cs="Calibri"/>
          <w:sz w:val="28"/>
          <w:szCs w:val="28"/>
          <w:lang w:bidi="fa-IR"/>
        </w:rPr>
        <w:t>return</w:t>
      </w:r>
      <w:r w:rsidRPr="00CB12CF">
        <w:rPr>
          <w:rFonts w:cs="Calibri"/>
          <w:sz w:val="28"/>
          <w:szCs w:val="28"/>
          <w:rtl/>
          <w:lang w:bidi="fa-IR"/>
        </w:rPr>
        <w:t xml:space="preserve"> بگیریم، و کدوم رو نکنیم، وقتی </w:t>
      </w:r>
      <w:r w:rsidRPr="00CB12CF">
        <w:rPr>
          <w:rFonts w:cs="Calibri"/>
          <w:sz w:val="28"/>
          <w:szCs w:val="28"/>
          <w:lang w:bidi="fa-IR"/>
        </w:rPr>
        <w:t>self</w:t>
      </w:r>
      <w:r w:rsidRPr="00CB12CF">
        <w:rPr>
          <w:rFonts w:cs="Calibri"/>
          <w:sz w:val="28"/>
          <w:szCs w:val="28"/>
          <w:rtl/>
          <w:lang w:bidi="fa-IR"/>
        </w:rPr>
        <w:t xml:space="preserve"> میزاریم هم میشه ولی یسری جاها توی دوره </w:t>
      </w:r>
      <w:r w:rsidRPr="00CB12CF">
        <w:rPr>
          <w:rFonts w:cs="Calibri"/>
          <w:sz w:val="28"/>
          <w:szCs w:val="28"/>
          <w:lang w:bidi="fa-IR"/>
        </w:rPr>
        <w:t>self</w:t>
      </w:r>
      <w:r w:rsidRPr="00CB12CF">
        <w:rPr>
          <w:rFonts w:cs="Calibri"/>
          <w:sz w:val="28"/>
          <w:szCs w:val="28"/>
          <w:rtl/>
          <w:lang w:bidi="fa-IR"/>
        </w:rPr>
        <w:t xml:space="preserve"> نزاشتیم، این رو میدونیم که قطعا باید توی __</w:t>
      </w:r>
      <w:r w:rsidRPr="00CB12CF">
        <w:rPr>
          <w:rFonts w:cs="Calibri"/>
          <w:sz w:val="28"/>
          <w:szCs w:val="28"/>
          <w:lang w:bidi="fa-IR"/>
        </w:rPr>
        <w:t>init</w:t>
      </w:r>
      <w:r w:rsidRPr="00CB12CF">
        <w:rPr>
          <w:rFonts w:cs="Calibri"/>
          <w:sz w:val="28"/>
          <w:szCs w:val="28"/>
          <w:rtl/>
          <w:lang w:bidi="fa-IR"/>
        </w:rPr>
        <w:t xml:space="preserve">__() از </w:t>
      </w:r>
      <w:r w:rsidRPr="00CB12CF">
        <w:rPr>
          <w:rFonts w:cs="Calibri"/>
          <w:sz w:val="28"/>
          <w:szCs w:val="28"/>
          <w:lang w:bidi="fa-IR"/>
        </w:rPr>
        <w:t>self</w:t>
      </w:r>
      <w:r w:rsidRPr="00CB12CF">
        <w:rPr>
          <w:rFonts w:cs="Calibri"/>
          <w:sz w:val="28"/>
          <w:szCs w:val="28"/>
          <w:rtl/>
          <w:lang w:bidi="fa-IR"/>
        </w:rPr>
        <w:t xml:space="preserve"> استفاده کنیم. ولی بقیه جاها چی؟</w:t>
      </w:r>
    </w:p>
    <w:p w14:paraId="6B1F915D" w14:textId="77777777" w:rsidR="00776D6D" w:rsidRPr="00CB12CF" w:rsidRDefault="00CB12CF" w:rsidP="00A07812">
      <w:pPr>
        <w:bidi/>
        <w:spacing w:line="276" w:lineRule="auto"/>
        <w:jc w:val="both"/>
        <w:rPr>
          <w:rFonts w:cs="Calibri"/>
        </w:rPr>
      </w:pPr>
      <w:r w:rsidRPr="00CB12CF">
        <w:rPr>
          <w:rFonts w:cs="Calibri"/>
          <w:sz w:val="28"/>
          <w:szCs w:val="28"/>
          <w:rtl/>
          <w:lang w:bidi="fa-IR"/>
        </w:rPr>
        <w:t>همونطور که خودم فکر میکردم:</w:t>
      </w:r>
    </w:p>
    <w:p w14:paraId="78297823" w14:textId="69F2D305" w:rsidR="00FE3704" w:rsidRDefault="00CB12CF">
      <w:pPr>
        <w:bidi/>
        <w:spacing w:line="276" w:lineRule="auto"/>
        <w:jc w:val="both"/>
        <w:rPr>
          <w:ins w:id="242" w:author="Microsoft account" w:date="2025-09-22T09:53:00Z"/>
          <w:rFonts w:cs="Calibri"/>
        </w:rPr>
        <w:pPrChange w:id="243" w:author="Microsoft account" w:date="2025-09-22T09:53:00Z">
          <w:pPr>
            <w:bidi/>
            <w:spacing w:line="276" w:lineRule="auto"/>
            <w:jc w:val="both"/>
          </w:pPr>
        </w:pPrChange>
      </w:pPr>
      <w:r w:rsidRPr="00CB12CF">
        <w:rPr>
          <w:rFonts w:cs="Calibri"/>
          <w:noProof/>
          <w:rtl/>
        </w:rPr>
        <w:drawing>
          <wp:inline distT="0" distB="0" distL="0" distR="0" wp14:anchorId="0603310A" wp14:editId="437D0701">
            <wp:extent cx="5733415" cy="200215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noChangeArrowheads="1"/>
                    </pic:cNvPicPr>
                  </pic:nvPicPr>
                  <pic:blipFill>
                    <a:blip r:embed="rId48"/>
                    <a:stretch>
                      <a:fillRect/>
                    </a:stretch>
                  </pic:blipFill>
                  <pic:spPr bwMode="auto">
                    <a:xfrm>
                      <a:off x="0" y="0"/>
                      <a:ext cx="5733415" cy="2002155"/>
                    </a:xfrm>
                    <a:prstGeom prst="rect">
                      <a:avLst/>
                    </a:prstGeom>
                  </pic:spPr>
                </pic:pic>
              </a:graphicData>
            </a:graphic>
          </wp:inline>
        </w:drawing>
      </w:r>
    </w:p>
    <w:p w14:paraId="23964DD8" w14:textId="2458DA00" w:rsidR="00FE3704" w:rsidRPr="00CB12CF" w:rsidRDefault="00FE3704">
      <w:pPr>
        <w:bidi/>
        <w:spacing w:line="276" w:lineRule="auto"/>
        <w:jc w:val="both"/>
        <w:rPr>
          <w:rFonts w:cs="Calibri"/>
          <w:rtl/>
          <w:lang w:bidi="fa-IR"/>
        </w:rPr>
        <w:pPrChange w:id="244" w:author="Microsoft account" w:date="2025-09-22T09:53:00Z">
          <w:pPr>
            <w:bidi/>
            <w:spacing w:line="276" w:lineRule="auto"/>
            <w:jc w:val="both"/>
          </w:pPr>
        </w:pPrChange>
      </w:pPr>
      <w:ins w:id="245" w:author="Microsoft account" w:date="2025-09-22T09:53:00Z">
        <w:r>
          <w:rPr>
            <w:rFonts w:cs="Calibri" w:hint="cs"/>
            <w:rtl/>
            <w:lang w:bidi="fa-IR"/>
          </w:rPr>
          <w:t>(</w:t>
        </w:r>
        <w:r>
          <w:rPr>
            <w:rFonts w:cs="Calibri" w:hint="cs"/>
            <w:sz w:val="18"/>
            <w:szCs w:val="18"/>
            <w:rtl/>
            <w:lang w:bidi="fa-IR"/>
          </w:rPr>
          <w:t xml:space="preserve">پس اگر داریم داخل یه </w:t>
        </w:r>
        <w:r>
          <w:rPr>
            <w:rFonts w:cs="Calibri"/>
            <w:sz w:val="18"/>
            <w:szCs w:val="18"/>
            <w:lang w:bidi="fa-IR"/>
          </w:rPr>
          <w:t>block</w:t>
        </w:r>
        <w:r>
          <w:rPr>
            <w:rFonts w:cs="Calibri" w:hint="cs"/>
            <w:sz w:val="18"/>
            <w:szCs w:val="18"/>
            <w:rtl/>
            <w:lang w:bidi="fa-IR"/>
          </w:rPr>
          <w:t xml:space="preserve"> از کد ها از یه متغیری استفاده میکنیم لزومی نداره اون رو بچسبونیم به </w:t>
        </w:r>
      </w:ins>
      <w:ins w:id="246" w:author="Microsoft account" w:date="2025-09-22T09:54:00Z">
        <w:r>
          <w:rPr>
            <w:rFonts w:cs="Calibri"/>
            <w:sz w:val="18"/>
            <w:szCs w:val="18"/>
            <w:lang w:bidi="fa-IR"/>
          </w:rPr>
          <w:t>self</w:t>
        </w:r>
        <w:r>
          <w:rPr>
            <w:rFonts w:cs="Calibri" w:hint="cs"/>
            <w:sz w:val="18"/>
            <w:szCs w:val="18"/>
            <w:rtl/>
            <w:lang w:bidi="fa-IR"/>
          </w:rPr>
          <w:t xml:space="preserve"> ، اینطوری باید در نظر بگیریم که یا قراره این </w:t>
        </w:r>
        <w:r>
          <w:rPr>
            <w:rFonts w:cs="Calibri"/>
            <w:sz w:val="18"/>
            <w:szCs w:val="18"/>
            <w:lang w:bidi="fa-IR"/>
          </w:rPr>
          <w:t>function</w:t>
        </w:r>
        <w:r>
          <w:rPr>
            <w:rFonts w:cs="Calibri" w:hint="cs"/>
            <w:sz w:val="18"/>
            <w:szCs w:val="18"/>
            <w:rtl/>
            <w:lang w:bidi="fa-IR"/>
          </w:rPr>
          <w:t xml:space="preserve"> استفاده ش کنه یا </w:t>
        </w:r>
        <w:r>
          <w:rPr>
            <w:rFonts w:cs="Calibri"/>
            <w:sz w:val="18"/>
            <w:szCs w:val="18"/>
            <w:lang w:bidi="fa-IR"/>
          </w:rPr>
          <w:t>return</w:t>
        </w:r>
        <w:r>
          <w:rPr>
            <w:rFonts w:cs="Calibri" w:hint="cs"/>
            <w:sz w:val="18"/>
            <w:szCs w:val="18"/>
            <w:rtl/>
            <w:lang w:bidi="fa-IR"/>
          </w:rPr>
          <w:t xml:space="preserve"> ش کنه اونموقع س که </w:t>
        </w:r>
        <w:r>
          <w:rPr>
            <w:rFonts w:cs="Calibri"/>
            <w:sz w:val="18"/>
            <w:szCs w:val="18"/>
            <w:lang w:bidi="fa-IR"/>
          </w:rPr>
          <w:t>self</w:t>
        </w:r>
        <w:r>
          <w:rPr>
            <w:rFonts w:cs="Calibri" w:hint="cs"/>
            <w:sz w:val="18"/>
            <w:szCs w:val="18"/>
            <w:rtl/>
            <w:lang w:bidi="fa-IR"/>
          </w:rPr>
          <w:t xml:space="preserve"> میاد وسط.</w:t>
        </w:r>
      </w:ins>
      <w:ins w:id="247" w:author="Microsoft account" w:date="2025-09-22T09:53:00Z">
        <w:r>
          <w:rPr>
            <w:rFonts w:cs="Calibri" w:hint="cs"/>
            <w:rtl/>
            <w:lang w:bidi="fa-IR"/>
          </w:rPr>
          <w:t>)</w:t>
        </w:r>
      </w:ins>
    </w:p>
    <w:p w14:paraId="08B950C9" w14:textId="77777777" w:rsidR="00776D6D" w:rsidRPr="00CB12CF" w:rsidRDefault="00776D6D" w:rsidP="00A07812">
      <w:pPr>
        <w:bidi/>
        <w:spacing w:line="276" w:lineRule="auto"/>
        <w:jc w:val="both"/>
        <w:rPr>
          <w:rFonts w:cs="Calibri"/>
          <w:sz w:val="28"/>
          <w:szCs w:val="28"/>
          <w:lang w:bidi="fa-IR"/>
        </w:rPr>
      </w:pPr>
    </w:p>
    <w:p w14:paraId="485CEF28"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 ادامه رسیدیم به اینکه گفت توی یه همچین بازی هایی یدونه </w:t>
      </w:r>
      <w:r w:rsidRPr="00CB12CF">
        <w:rPr>
          <w:rFonts w:cs="Calibri"/>
          <w:sz w:val="28"/>
          <w:szCs w:val="28"/>
          <w:lang w:bidi="fa-IR"/>
        </w:rPr>
        <w:t>data set</w:t>
      </w:r>
      <w:r w:rsidRPr="00CB12CF">
        <w:rPr>
          <w:rFonts w:cs="Calibri"/>
          <w:sz w:val="28"/>
          <w:szCs w:val="28"/>
          <w:rtl/>
          <w:lang w:bidi="fa-IR"/>
        </w:rPr>
        <w:t xml:space="preserve"> منطقی نیست و بهتره یدونه دیگه داشته باشیم، یه سایت معرفی کرد </w:t>
      </w:r>
      <w:r w:rsidRPr="00CB12CF">
        <w:rPr>
          <w:rFonts w:cs="Calibri"/>
          <w:sz w:val="28"/>
          <w:szCs w:val="28"/>
          <w:lang w:bidi="fa-IR"/>
        </w:rPr>
        <w:t>opentdb</w:t>
      </w:r>
      <w:r w:rsidRPr="00CB12CF">
        <w:rPr>
          <w:rFonts w:cs="Calibri"/>
          <w:sz w:val="28"/>
          <w:szCs w:val="28"/>
          <w:rtl/>
          <w:lang w:bidi="fa-IR"/>
        </w:rPr>
        <w:t xml:space="preserve">  فکر میکنم بود تو دوره لینکش هست از اونجا میشه سوال های </w:t>
      </w:r>
      <w:r w:rsidRPr="00CB12CF">
        <w:rPr>
          <w:rFonts w:cs="Calibri"/>
          <w:sz w:val="28"/>
          <w:szCs w:val="28"/>
          <w:lang w:bidi="fa-IR"/>
        </w:rPr>
        <w:t>verify</w:t>
      </w:r>
      <w:r w:rsidRPr="00CB12CF">
        <w:rPr>
          <w:rFonts w:cs="Calibri"/>
          <w:sz w:val="28"/>
          <w:szCs w:val="28"/>
          <w:rtl/>
          <w:lang w:bidi="fa-IR"/>
        </w:rPr>
        <w:t xml:space="preserve"> شده دریافت کرد که البته </w:t>
      </w:r>
      <w:r w:rsidRPr="00CB12CF">
        <w:rPr>
          <w:rFonts w:cs="Calibri"/>
          <w:sz w:val="28"/>
          <w:szCs w:val="28"/>
          <w:lang w:bidi="fa-IR"/>
        </w:rPr>
        <w:t>json</w:t>
      </w:r>
      <w:r w:rsidRPr="00CB12CF">
        <w:rPr>
          <w:rFonts w:cs="Calibri"/>
          <w:sz w:val="28"/>
          <w:szCs w:val="28"/>
          <w:rtl/>
          <w:lang w:bidi="fa-IR"/>
        </w:rPr>
        <w:t xml:space="preserve"> تحویل میده که همون </w:t>
      </w:r>
      <w:r w:rsidRPr="00CB12CF">
        <w:rPr>
          <w:rFonts w:cs="Calibri"/>
          <w:sz w:val="28"/>
          <w:szCs w:val="28"/>
          <w:lang w:bidi="fa-IR"/>
        </w:rPr>
        <w:t>dictionary</w:t>
      </w:r>
      <w:r w:rsidRPr="00CB12CF">
        <w:rPr>
          <w:rFonts w:cs="Calibri"/>
          <w:sz w:val="28"/>
          <w:szCs w:val="28"/>
          <w:rtl/>
          <w:lang w:bidi="fa-IR"/>
        </w:rPr>
        <w:t xml:space="preserve"> در پایتونه و ممکنه </w:t>
      </w:r>
      <w:r w:rsidRPr="00CB12CF">
        <w:rPr>
          <w:rFonts w:cs="Calibri"/>
          <w:sz w:val="28"/>
          <w:szCs w:val="28"/>
          <w:lang w:bidi="fa-IR"/>
        </w:rPr>
        <w:t>key:value</w:t>
      </w:r>
      <w:r w:rsidRPr="00CB12CF">
        <w:rPr>
          <w:rFonts w:cs="Calibri"/>
          <w:sz w:val="28"/>
          <w:szCs w:val="28"/>
          <w:rtl/>
          <w:lang w:bidi="fa-IR"/>
        </w:rPr>
        <w:t xml:space="preserve"> های متفاوتی داشته باشه که ما </w:t>
      </w:r>
      <w:r w:rsidRPr="00CB12CF">
        <w:rPr>
          <w:rFonts w:cs="Calibri"/>
          <w:sz w:val="28"/>
          <w:szCs w:val="28"/>
          <w:lang w:bidi="fa-IR"/>
        </w:rPr>
        <w:t>question</w:t>
      </w:r>
      <w:r w:rsidRPr="00CB12CF">
        <w:rPr>
          <w:rFonts w:cs="Calibri"/>
          <w:sz w:val="28"/>
          <w:szCs w:val="28"/>
          <w:rtl/>
          <w:lang w:bidi="fa-IR"/>
        </w:rPr>
        <w:t xml:space="preserve"> و </w:t>
      </w:r>
      <w:r w:rsidRPr="00CB12CF">
        <w:rPr>
          <w:rFonts w:cs="Calibri"/>
          <w:sz w:val="28"/>
          <w:szCs w:val="28"/>
          <w:lang w:bidi="fa-IR"/>
        </w:rPr>
        <w:t>answer</w:t>
      </w:r>
      <w:r w:rsidRPr="00CB12CF">
        <w:rPr>
          <w:rFonts w:cs="Calibri"/>
          <w:sz w:val="28"/>
          <w:szCs w:val="28"/>
          <w:rtl/>
          <w:lang w:bidi="fa-IR"/>
        </w:rPr>
        <w:t xml:space="preserve"> رو نیاز داریم. دو راه داریم یکی اینکه </w:t>
      </w:r>
      <w:r w:rsidRPr="00CB12CF">
        <w:rPr>
          <w:rFonts w:cs="Calibri"/>
          <w:sz w:val="28"/>
          <w:szCs w:val="28"/>
          <w:lang w:bidi="fa-IR"/>
        </w:rPr>
        <w:t>data set</w:t>
      </w:r>
      <w:r w:rsidRPr="00CB12CF">
        <w:rPr>
          <w:rFonts w:cs="Calibri"/>
          <w:sz w:val="28"/>
          <w:szCs w:val="28"/>
          <w:rtl/>
          <w:lang w:bidi="fa-IR"/>
        </w:rPr>
        <w:t xml:space="preserve"> رو تغیر بدیم به چیزی که باید. یا کد برنامه رو تغیر بدیم به چیزی که باید .  (</w:t>
      </w:r>
      <w:r w:rsidRPr="00CB12CF">
        <w:rPr>
          <w:rFonts w:cs="Calibri"/>
          <w:sz w:val="18"/>
          <w:szCs w:val="18"/>
          <w:rtl/>
          <w:lang w:bidi="fa-IR"/>
        </w:rPr>
        <w:t xml:space="preserve">خب از جایی که </w:t>
      </w:r>
      <w:r w:rsidRPr="00CB12CF">
        <w:rPr>
          <w:rFonts w:cs="Calibri"/>
          <w:sz w:val="18"/>
          <w:szCs w:val="18"/>
          <w:lang w:bidi="fa-IR"/>
        </w:rPr>
        <w:t>data set</w:t>
      </w:r>
      <w:r w:rsidRPr="00CB12CF">
        <w:rPr>
          <w:rFonts w:cs="Calibri"/>
          <w:sz w:val="18"/>
          <w:szCs w:val="18"/>
          <w:rtl/>
          <w:lang w:bidi="fa-IR"/>
        </w:rPr>
        <w:t xml:space="preserve"> ها امکان داره شامل تعداد بسیار زیادی از اطلاعات باشن پس تغیر دادن کل اونا منطقی نخواهد بود. منطقی، همینه که کد رو طوری تغیر بدیم که بسته به نیاز ما بتونه با اون </w:t>
      </w:r>
      <w:r w:rsidRPr="00CB12CF">
        <w:rPr>
          <w:rFonts w:cs="Calibri"/>
          <w:sz w:val="18"/>
          <w:szCs w:val="18"/>
          <w:lang w:bidi="fa-IR"/>
        </w:rPr>
        <w:t>data set</w:t>
      </w:r>
      <w:r w:rsidRPr="00CB12CF">
        <w:rPr>
          <w:rFonts w:cs="Calibri"/>
          <w:sz w:val="18"/>
          <w:szCs w:val="18"/>
          <w:rtl/>
          <w:lang w:bidi="fa-IR"/>
        </w:rPr>
        <w:t xml:space="preserve"> کار کنه. </w:t>
      </w:r>
      <w:r w:rsidRPr="00CB12CF">
        <w:rPr>
          <w:rFonts w:cs="Calibri"/>
          <w:sz w:val="28"/>
          <w:szCs w:val="28"/>
          <w:rtl/>
          <w:lang w:bidi="fa-IR"/>
        </w:rPr>
        <w:t>)</w:t>
      </w:r>
    </w:p>
    <w:p w14:paraId="304FBDF4" w14:textId="77777777" w:rsidR="00776D6D" w:rsidRPr="00CB12CF" w:rsidRDefault="00776D6D" w:rsidP="00A07812">
      <w:pPr>
        <w:bidi/>
        <w:spacing w:line="276" w:lineRule="auto"/>
        <w:jc w:val="both"/>
        <w:rPr>
          <w:rFonts w:cs="Calibri"/>
          <w:sz w:val="28"/>
          <w:szCs w:val="28"/>
          <w:lang w:bidi="fa-IR"/>
        </w:rPr>
      </w:pPr>
    </w:p>
    <w:p w14:paraId="7E370D1B" w14:textId="3690D094" w:rsidR="00776D6D" w:rsidRPr="00CB12CF" w:rsidRDefault="00CB12CF" w:rsidP="00A07812">
      <w:pPr>
        <w:bidi/>
        <w:spacing w:line="276" w:lineRule="auto"/>
        <w:jc w:val="both"/>
        <w:rPr>
          <w:rFonts w:cs="Calibri"/>
          <w:rtl/>
        </w:rPr>
      </w:pPr>
      <w:r w:rsidRPr="00CB12CF">
        <w:rPr>
          <w:rFonts w:cs="Calibri"/>
          <w:sz w:val="28"/>
          <w:szCs w:val="28"/>
          <w:rtl/>
          <w:lang w:bidi="fa-IR"/>
        </w:rPr>
        <w:t xml:space="preserve">-در </w:t>
      </w:r>
      <w:r w:rsidRPr="00CB12CF">
        <w:rPr>
          <w:rFonts w:cs="Calibri"/>
          <w:sz w:val="28"/>
          <w:szCs w:val="28"/>
          <w:lang w:bidi="fa-IR"/>
        </w:rPr>
        <w:t>IDE</w:t>
      </w:r>
      <w:r w:rsidRPr="00CB12CF">
        <w:rPr>
          <w:rFonts w:cs="Calibri"/>
          <w:sz w:val="28"/>
          <w:szCs w:val="28"/>
          <w:rtl/>
          <w:lang w:bidi="fa-IR"/>
        </w:rPr>
        <w:t xml:space="preserve"> ها یه قابلیت وجود داره به نام </w:t>
      </w:r>
      <w:r w:rsidRPr="00CB12CF">
        <w:rPr>
          <w:rFonts w:cs="Calibri"/>
          <w:sz w:val="28"/>
          <w:szCs w:val="28"/>
          <w:lang w:bidi="fa-IR"/>
        </w:rPr>
        <w:t>reformat code</w:t>
      </w:r>
      <w:r w:rsidRPr="00CB12CF">
        <w:rPr>
          <w:rFonts w:cs="Calibri"/>
          <w:sz w:val="28"/>
          <w:szCs w:val="28"/>
          <w:rtl/>
          <w:lang w:bidi="fa-IR"/>
        </w:rPr>
        <w:t xml:space="preserve"> که </w:t>
      </w:r>
      <w:r w:rsidRPr="00CB12CF">
        <w:rPr>
          <w:rFonts w:cs="Calibri"/>
          <w:sz w:val="28"/>
          <w:szCs w:val="28"/>
          <w:lang w:bidi="fa-IR"/>
        </w:rPr>
        <w:t>Indent</w:t>
      </w:r>
      <w:r w:rsidRPr="00CB12CF">
        <w:rPr>
          <w:rFonts w:cs="Calibri"/>
          <w:sz w:val="28"/>
          <w:szCs w:val="28"/>
          <w:rtl/>
          <w:lang w:bidi="fa-IR"/>
        </w:rPr>
        <w:t xml:space="preserve"> هارو مرتب میکنه، کد رو خوانا تر میکنه و استفاده ما ازش در این قسمت این بود که </w:t>
      </w:r>
      <w:r w:rsidRPr="00CB12CF">
        <w:rPr>
          <w:rFonts w:cs="Calibri"/>
          <w:sz w:val="28"/>
          <w:szCs w:val="28"/>
          <w:lang w:bidi="fa-IR"/>
        </w:rPr>
        <w:t>data set</w:t>
      </w:r>
      <w:r w:rsidRPr="00CB12CF">
        <w:rPr>
          <w:rFonts w:cs="Calibri"/>
          <w:sz w:val="28"/>
          <w:szCs w:val="28"/>
          <w:rtl/>
          <w:lang w:bidi="fa-IR"/>
        </w:rPr>
        <w:t xml:space="preserve"> ای که گرفتیم رو مرتب میکرد تا ازش سر دربیاریم که به عنوان یه </w:t>
      </w:r>
      <w:r w:rsidRPr="00CB12CF">
        <w:rPr>
          <w:rFonts w:cs="Calibri"/>
          <w:sz w:val="28"/>
          <w:szCs w:val="28"/>
          <w:lang w:bidi="fa-IR"/>
        </w:rPr>
        <w:t>dictionary</w:t>
      </w:r>
      <w:r w:rsidRPr="00CB12CF">
        <w:rPr>
          <w:rFonts w:cs="Calibri"/>
          <w:sz w:val="28"/>
          <w:szCs w:val="28"/>
          <w:rtl/>
          <w:lang w:bidi="fa-IR"/>
        </w:rPr>
        <w:t xml:space="preserve"> داریمش یا </w:t>
      </w:r>
      <w:r w:rsidRPr="00CB12CF">
        <w:rPr>
          <w:rFonts w:cs="Calibri"/>
          <w:sz w:val="28"/>
          <w:szCs w:val="28"/>
          <w:lang w:bidi="fa-IR"/>
        </w:rPr>
        <w:t>list</w:t>
      </w:r>
      <w:r w:rsidRPr="00CB12CF">
        <w:rPr>
          <w:rFonts w:cs="Calibri"/>
          <w:sz w:val="28"/>
          <w:szCs w:val="28"/>
          <w:rtl/>
          <w:lang w:bidi="fa-IR"/>
        </w:rPr>
        <w:t xml:space="preserve"> آیا یه </w:t>
      </w:r>
      <w:r w:rsidRPr="00CB12CF">
        <w:rPr>
          <w:rFonts w:cs="Calibri"/>
          <w:sz w:val="28"/>
          <w:szCs w:val="28"/>
          <w:lang w:bidi="fa-IR"/>
        </w:rPr>
        <w:t>List</w:t>
      </w:r>
      <w:r w:rsidRPr="00CB12CF">
        <w:rPr>
          <w:rFonts w:cs="Calibri"/>
          <w:sz w:val="28"/>
          <w:szCs w:val="28"/>
          <w:rtl/>
          <w:lang w:bidi="fa-IR"/>
        </w:rPr>
        <w:t xml:space="preserve"> از </w:t>
      </w:r>
      <w:r w:rsidRPr="00CB12CF">
        <w:rPr>
          <w:rFonts w:cs="Calibri"/>
          <w:sz w:val="28"/>
          <w:szCs w:val="28"/>
          <w:lang w:bidi="fa-IR"/>
        </w:rPr>
        <w:t>dict</w:t>
      </w:r>
      <w:r w:rsidRPr="00CB12CF">
        <w:rPr>
          <w:rFonts w:cs="Calibri"/>
          <w:sz w:val="28"/>
          <w:szCs w:val="28"/>
          <w:rtl/>
          <w:lang w:bidi="fa-IR"/>
        </w:rPr>
        <w:t xml:space="preserve"> هاست یا یه </w:t>
      </w:r>
      <w:r w:rsidRPr="00CB12CF">
        <w:rPr>
          <w:rFonts w:cs="Calibri"/>
          <w:sz w:val="28"/>
          <w:szCs w:val="28"/>
          <w:lang w:bidi="fa-IR"/>
        </w:rPr>
        <w:t>dict</w:t>
      </w:r>
      <w:r w:rsidRPr="00CB12CF">
        <w:rPr>
          <w:rFonts w:cs="Calibri"/>
          <w:sz w:val="28"/>
          <w:szCs w:val="28"/>
          <w:rtl/>
          <w:lang w:bidi="fa-IR"/>
        </w:rPr>
        <w:t xml:space="preserve"> از </w:t>
      </w:r>
      <w:r w:rsidRPr="00CB12CF">
        <w:rPr>
          <w:rFonts w:cs="Calibri"/>
          <w:sz w:val="28"/>
          <w:szCs w:val="28"/>
          <w:lang w:bidi="fa-IR"/>
        </w:rPr>
        <w:t>List</w:t>
      </w:r>
      <w:r w:rsidRPr="00CB12CF">
        <w:rPr>
          <w:rFonts w:cs="Calibri"/>
          <w:sz w:val="28"/>
          <w:szCs w:val="28"/>
          <w:rtl/>
          <w:lang w:bidi="fa-IR"/>
        </w:rPr>
        <w:t xml:space="preserve"> ها و کلی ترکیب دیگه. که در </w:t>
      </w:r>
      <w:r w:rsidRPr="00CB12CF">
        <w:rPr>
          <w:rFonts w:cs="Calibri"/>
          <w:sz w:val="28"/>
          <w:szCs w:val="28"/>
          <w:lang w:bidi="fa-IR"/>
        </w:rPr>
        <w:t>vscode</w:t>
      </w:r>
      <w:r w:rsidRPr="00CB12CF">
        <w:rPr>
          <w:rFonts w:cs="Calibri"/>
          <w:sz w:val="28"/>
          <w:szCs w:val="28"/>
          <w:rtl/>
          <w:lang w:bidi="fa-IR"/>
        </w:rPr>
        <w:t xml:space="preserve"> باید یچیزی براش دانلود کنی. که با </w:t>
      </w:r>
      <w:r w:rsidRPr="00CB12CF">
        <w:rPr>
          <w:rFonts w:cs="Calibri"/>
          <w:sz w:val="28"/>
          <w:szCs w:val="28"/>
          <w:lang w:bidi="fa-IR"/>
        </w:rPr>
        <w:t>shift+alt+F</w:t>
      </w:r>
      <w:r w:rsidRPr="00CB12CF">
        <w:rPr>
          <w:rFonts w:cs="Calibri"/>
          <w:sz w:val="28"/>
          <w:szCs w:val="28"/>
          <w:rtl/>
          <w:lang w:bidi="fa-IR"/>
        </w:rPr>
        <w:t xml:space="preserve"> کار میکنه، </w:t>
      </w:r>
      <w:r w:rsidRPr="00CB12CF">
        <w:rPr>
          <w:rFonts w:cs="Calibri"/>
          <w:sz w:val="28"/>
          <w:szCs w:val="28"/>
          <w:lang w:bidi="fa-IR"/>
        </w:rPr>
        <w:t>use that</w:t>
      </w:r>
      <w:r w:rsidRPr="00CB12CF">
        <w:rPr>
          <w:rFonts w:cs="Calibri"/>
          <w:sz w:val="28"/>
          <w:szCs w:val="28"/>
          <w:rtl/>
          <w:lang w:bidi="fa-IR"/>
        </w:rPr>
        <w:t>! (</w:t>
      </w:r>
      <w:r w:rsidRPr="00CB12CF">
        <w:rPr>
          <w:rFonts w:cs="Calibri"/>
          <w:sz w:val="18"/>
          <w:szCs w:val="18"/>
          <w:rtl/>
          <w:lang w:bidi="fa-IR"/>
        </w:rPr>
        <w:t xml:space="preserve">گویا، توی </w:t>
      </w:r>
      <w:r w:rsidRPr="00CB12CF">
        <w:rPr>
          <w:rFonts w:cs="Calibri"/>
          <w:sz w:val="18"/>
          <w:szCs w:val="18"/>
          <w:lang w:bidi="fa-IR"/>
        </w:rPr>
        <w:t>vscode</w:t>
      </w:r>
      <w:r w:rsidRPr="00CB12CF">
        <w:rPr>
          <w:rFonts w:cs="Calibri"/>
          <w:sz w:val="18"/>
          <w:szCs w:val="18"/>
          <w:rtl/>
          <w:lang w:bidi="fa-IR"/>
        </w:rPr>
        <w:t xml:space="preserve"> قضیه یه مقدار سخت تره، بعدا باید پیگیرش باشیم چیز مهمیه.</w:t>
      </w:r>
      <w:r w:rsidRPr="00CB12CF">
        <w:rPr>
          <w:rFonts w:cs="Calibri"/>
          <w:sz w:val="28"/>
          <w:szCs w:val="28"/>
          <w:rtl/>
          <w:lang w:bidi="fa-IR"/>
        </w:rPr>
        <w:t>)</w:t>
      </w:r>
      <w:ins w:id="248" w:author="Microsoft account" w:date="2025-09-22T10:01:00Z">
        <w:r w:rsidR="00AE1AF7">
          <w:rPr>
            <w:rFonts w:cs="Calibri"/>
            <w:sz w:val="28"/>
            <w:szCs w:val="28"/>
            <w:lang w:bidi="fa-IR"/>
          </w:rPr>
          <w:t xml:space="preserve"> </w:t>
        </w:r>
        <w:r w:rsidR="00AE1AF7">
          <w:rPr>
            <w:rFonts w:cs="Calibri" w:hint="cs"/>
            <w:sz w:val="28"/>
            <w:szCs w:val="28"/>
            <w:rtl/>
            <w:lang w:bidi="fa-IR"/>
          </w:rPr>
          <w:t xml:space="preserve"> (</w:t>
        </w:r>
        <w:r w:rsidR="00AE1AF7">
          <w:rPr>
            <w:rFonts w:cs="Calibri" w:hint="cs"/>
            <w:sz w:val="18"/>
            <w:szCs w:val="18"/>
            <w:rtl/>
            <w:lang w:bidi="fa-IR"/>
          </w:rPr>
          <w:t xml:space="preserve">ما مثل اینکه همون موقع رفتیم پیش و نصب کردیم </w:t>
        </w:r>
        <w:r w:rsidR="00AE1AF7">
          <w:rPr>
            <w:rFonts w:cs="Calibri"/>
            <w:sz w:val="18"/>
            <w:szCs w:val="18"/>
            <w:lang w:bidi="fa-IR"/>
          </w:rPr>
          <w:t>extension</w:t>
        </w:r>
        <w:r w:rsidR="00AE1AF7">
          <w:rPr>
            <w:rFonts w:cs="Calibri" w:hint="cs"/>
            <w:sz w:val="18"/>
            <w:szCs w:val="18"/>
            <w:rtl/>
            <w:lang w:bidi="fa-IR"/>
          </w:rPr>
          <w:t xml:space="preserve"> مربوط بهش رو . اسمش  </w:t>
        </w:r>
        <w:r w:rsidR="00AE1AF7">
          <w:rPr>
            <w:rFonts w:cs="Calibri"/>
            <w:sz w:val="18"/>
            <w:szCs w:val="18"/>
            <w:lang w:bidi="fa-IR"/>
          </w:rPr>
          <w:t>Prettier</w:t>
        </w:r>
        <w:r w:rsidR="00AE1AF7">
          <w:rPr>
            <w:rFonts w:cs="Calibri" w:hint="cs"/>
            <w:sz w:val="18"/>
            <w:szCs w:val="18"/>
            <w:rtl/>
            <w:lang w:bidi="fa-IR"/>
          </w:rPr>
          <w:t xml:space="preserve"> هست و با همون </w:t>
        </w:r>
        <w:r w:rsidR="00AE1AF7">
          <w:rPr>
            <w:rFonts w:cs="Calibri"/>
            <w:sz w:val="18"/>
            <w:szCs w:val="18"/>
            <w:lang w:bidi="fa-IR"/>
          </w:rPr>
          <w:t>shift+alt+F</w:t>
        </w:r>
        <w:r w:rsidR="00AE1AF7">
          <w:rPr>
            <w:rFonts w:cs="Calibri" w:hint="cs"/>
            <w:sz w:val="18"/>
            <w:szCs w:val="18"/>
            <w:rtl/>
            <w:lang w:bidi="fa-IR"/>
          </w:rPr>
          <w:t xml:space="preserve"> کار میکنه. البته شاید دفعه اول نیاز باشه انتخابش کنی برای اون نوع از فایل ، مثلا </w:t>
        </w:r>
      </w:ins>
      <w:ins w:id="249" w:author="Microsoft account" w:date="2025-09-22T10:02:00Z">
        <w:r w:rsidR="00AE1AF7">
          <w:rPr>
            <w:rFonts w:cs="Calibri"/>
            <w:sz w:val="18"/>
            <w:szCs w:val="18"/>
            <w:lang w:bidi="fa-IR"/>
          </w:rPr>
          <w:t>JSON</w:t>
        </w:r>
      </w:ins>
      <w:ins w:id="250" w:author="Microsoft account" w:date="2025-09-22T10:01:00Z">
        <w:r w:rsidR="00AE1AF7">
          <w:rPr>
            <w:rFonts w:cs="Calibri" w:hint="cs"/>
            <w:sz w:val="28"/>
            <w:szCs w:val="28"/>
            <w:rtl/>
            <w:lang w:bidi="fa-IR"/>
          </w:rPr>
          <w:t>)</w:t>
        </w:r>
      </w:ins>
    </w:p>
    <w:p w14:paraId="20FED25A" w14:textId="77777777" w:rsidR="00776D6D" w:rsidRPr="00CB12CF" w:rsidRDefault="00776D6D" w:rsidP="00A07812">
      <w:pPr>
        <w:bidi/>
        <w:spacing w:line="276" w:lineRule="auto"/>
        <w:jc w:val="both"/>
        <w:rPr>
          <w:rFonts w:cs="Calibri"/>
          <w:sz w:val="28"/>
          <w:szCs w:val="28"/>
          <w:lang w:bidi="fa-IR"/>
        </w:rPr>
      </w:pPr>
    </w:p>
    <w:p w14:paraId="6AD87ED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اینجا دقیقا یه برنامه </w:t>
      </w:r>
      <w:r w:rsidRPr="00CB12CF">
        <w:rPr>
          <w:rFonts w:cs="Calibri"/>
          <w:sz w:val="28"/>
          <w:szCs w:val="28"/>
          <w:lang w:bidi="fa-IR"/>
        </w:rPr>
        <w:t>OOP</w:t>
      </w:r>
      <w:r w:rsidRPr="00CB12CF">
        <w:rPr>
          <w:rFonts w:cs="Calibri"/>
          <w:sz w:val="28"/>
          <w:szCs w:val="28"/>
          <w:rtl/>
          <w:lang w:bidi="fa-IR"/>
        </w:rPr>
        <w:t xml:space="preserve"> داریم، که میتونیم به عنوان الگو بهش نگاه کنیم برای نوشتن برنامه های دیگه:</w:t>
      </w:r>
    </w:p>
    <w:p w14:paraId="0E85F3A4" w14:textId="77777777" w:rsidR="00776D6D" w:rsidRPr="00CB12CF" w:rsidRDefault="00CB12CF" w:rsidP="00A07812">
      <w:pPr>
        <w:bidi/>
        <w:spacing w:line="276" w:lineRule="auto"/>
        <w:ind w:left="720" w:firstLine="132"/>
        <w:jc w:val="both"/>
        <w:rPr>
          <w:rFonts w:cs="Calibri"/>
        </w:rPr>
      </w:pPr>
      <w:r w:rsidRPr="00CB12CF">
        <w:rPr>
          <w:rFonts w:cs="Calibri"/>
          <w:sz w:val="28"/>
          <w:szCs w:val="28"/>
          <w:lang w:bidi="fa-IR"/>
        </w:rPr>
        <w:t>1</w:t>
      </w:r>
      <w:r w:rsidRPr="00CB12CF">
        <w:rPr>
          <w:rFonts w:cs="Calibri"/>
          <w:sz w:val="28"/>
          <w:szCs w:val="28"/>
          <w:rtl/>
          <w:lang w:bidi="fa-IR"/>
        </w:rPr>
        <w:t xml:space="preserve">. اینکه </w:t>
      </w:r>
      <w:r w:rsidRPr="00CB12CF">
        <w:rPr>
          <w:rFonts w:cs="Calibri"/>
          <w:sz w:val="28"/>
          <w:szCs w:val="28"/>
          <w:lang w:bidi="fa-IR"/>
        </w:rPr>
        <w:t>class</w:t>
      </w:r>
      <w:r w:rsidRPr="00CB12CF">
        <w:rPr>
          <w:rFonts w:cs="Calibri"/>
          <w:sz w:val="28"/>
          <w:szCs w:val="28"/>
          <w:rtl/>
          <w:lang w:bidi="fa-IR"/>
        </w:rPr>
        <w:t xml:space="preserve"> ها و </w:t>
      </w:r>
      <w:r w:rsidRPr="00CB12CF">
        <w:rPr>
          <w:rFonts w:cs="Calibri"/>
          <w:sz w:val="28"/>
          <w:szCs w:val="28"/>
          <w:lang w:bidi="fa-IR"/>
        </w:rPr>
        <w:t>data set</w:t>
      </w:r>
      <w:r w:rsidRPr="00CB12CF">
        <w:rPr>
          <w:rFonts w:cs="Calibri"/>
          <w:sz w:val="28"/>
          <w:szCs w:val="28"/>
          <w:rtl/>
          <w:lang w:bidi="fa-IR"/>
        </w:rPr>
        <w:t xml:space="preserve"> ها و برنامه اصلی بهتره جدا باشن، اینطوری واسه فهمیدن راحت ترن، واسه کامپیوتر فرقی نداره عملا.</w:t>
      </w:r>
    </w:p>
    <w:p w14:paraId="43E09AA4" w14:textId="77777777" w:rsidR="00776D6D" w:rsidRPr="00CB12CF" w:rsidRDefault="00CB12CF" w:rsidP="00A07812">
      <w:pPr>
        <w:bidi/>
        <w:spacing w:line="276" w:lineRule="auto"/>
        <w:ind w:left="720" w:firstLine="132"/>
        <w:jc w:val="both"/>
        <w:rPr>
          <w:rFonts w:cs="Calibri"/>
        </w:rPr>
      </w:pPr>
      <w:r w:rsidRPr="00CB12CF">
        <w:rPr>
          <w:rFonts w:cs="Calibri"/>
          <w:sz w:val="28"/>
          <w:szCs w:val="28"/>
          <w:lang w:bidi="fa-IR"/>
        </w:rPr>
        <w:t>2</w:t>
      </w:r>
      <w:r w:rsidRPr="00CB12CF">
        <w:rPr>
          <w:rFonts w:cs="Calibri"/>
          <w:sz w:val="28"/>
          <w:szCs w:val="28"/>
          <w:rtl/>
          <w:lang w:bidi="fa-IR"/>
        </w:rPr>
        <w:t xml:space="preserve">. در </w:t>
      </w:r>
      <w:r w:rsidRPr="00CB12CF">
        <w:rPr>
          <w:rFonts w:cs="Calibri"/>
          <w:sz w:val="28"/>
          <w:szCs w:val="28"/>
          <w:lang w:bidi="fa-IR"/>
        </w:rPr>
        <w:t>main.py</w:t>
      </w:r>
      <w:r w:rsidRPr="00CB12CF">
        <w:rPr>
          <w:rFonts w:cs="Calibri"/>
          <w:sz w:val="28"/>
          <w:szCs w:val="28"/>
          <w:rtl/>
          <w:lang w:bidi="fa-IR"/>
        </w:rPr>
        <w:t xml:space="preserve"> بهتره طوری بنویسیم و در </w:t>
      </w:r>
      <w:r w:rsidRPr="00CB12CF">
        <w:rPr>
          <w:rFonts w:cs="Calibri"/>
          <w:sz w:val="28"/>
          <w:szCs w:val="28"/>
          <w:lang w:bidi="fa-IR"/>
        </w:rPr>
        <w:t>class</w:t>
      </w:r>
      <w:r w:rsidRPr="00CB12CF">
        <w:rPr>
          <w:rFonts w:cs="Calibri"/>
          <w:sz w:val="28"/>
          <w:szCs w:val="28"/>
          <w:rtl/>
          <w:lang w:bidi="fa-IR"/>
        </w:rPr>
        <w:t xml:space="preserve"> ها طوری نام گذاری کنیم که در نگاه اول بدون اینکه یادمون باشه کدش چطوری نوشته شده بشه فهمید فرایند برنامه چطوری انجام میشه. </w:t>
      </w:r>
    </w:p>
    <w:p w14:paraId="1A996B09" w14:textId="77777777" w:rsidR="00776D6D" w:rsidRPr="00CB12CF" w:rsidRDefault="00776D6D" w:rsidP="00A07812">
      <w:pPr>
        <w:bidi/>
        <w:spacing w:line="276" w:lineRule="auto"/>
        <w:jc w:val="both"/>
        <w:rPr>
          <w:rFonts w:cs="Calibri"/>
          <w:sz w:val="28"/>
          <w:szCs w:val="28"/>
          <w:lang w:bidi="fa-IR"/>
        </w:rPr>
      </w:pPr>
    </w:p>
    <w:p w14:paraId="0AABE98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پایان </w:t>
      </w:r>
      <w:r w:rsidRPr="00CB12CF">
        <w:rPr>
          <w:rFonts w:cs="Calibri"/>
          <w:sz w:val="28"/>
          <w:szCs w:val="28"/>
          <w:lang w:bidi="fa-IR"/>
        </w:rPr>
        <w:t>day017</w:t>
      </w:r>
    </w:p>
    <w:p w14:paraId="002993F1" w14:textId="77777777" w:rsidR="00776D6D" w:rsidRPr="00CB12CF" w:rsidRDefault="00776D6D" w:rsidP="00A07812">
      <w:pPr>
        <w:bidi/>
        <w:spacing w:line="276" w:lineRule="auto"/>
        <w:jc w:val="both"/>
        <w:rPr>
          <w:rFonts w:cs="Calibri"/>
          <w:sz w:val="28"/>
          <w:szCs w:val="28"/>
          <w:lang w:bidi="fa-IR"/>
        </w:rPr>
      </w:pPr>
    </w:p>
    <w:p w14:paraId="561D401E" w14:textId="77777777" w:rsidR="00776D6D" w:rsidRPr="00CB12CF" w:rsidRDefault="00CB12CF" w:rsidP="00A07812">
      <w:pPr>
        <w:bidi/>
        <w:spacing w:line="276" w:lineRule="auto"/>
        <w:jc w:val="both"/>
        <w:rPr>
          <w:rFonts w:cs="Calibri"/>
        </w:rPr>
      </w:pPr>
      <w:r w:rsidRPr="00CB12CF">
        <w:rPr>
          <w:rFonts w:cs="Calibri"/>
          <w:sz w:val="28"/>
          <w:szCs w:val="28"/>
          <w:lang w:bidi="fa-IR"/>
        </w:rPr>
        <w:t>Day018</w:t>
      </w:r>
    </w:p>
    <w:p w14:paraId="3B31A840" w14:textId="77777777" w:rsidR="00776D6D" w:rsidRPr="00CB12CF" w:rsidRDefault="00CB12CF" w:rsidP="00A07812">
      <w:pPr>
        <w:bidi/>
        <w:spacing w:line="276" w:lineRule="auto"/>
        <w:jc w:val="both"/>
        <w:rPr>
          <w:rFonts w:cs="Calibri"/>
        </w:rPr>
      </w:pPr>
      <w:r w:rsidRPr="00CB12CF">
        <w:rPr>
          <w:rFonts w:cs="Calibri"/>
          <w:sz w:val="28"/>
          <w:szCs w:val="28"/>
          <w:lang w:bidi="fa-IR"/>
        </w:rPr>
        <w:t>Turtle graphic, tuples and more importing modules</w:t>
      </w:r>
    </w:p>
    <w:p w14:paraId="7B106FF2" w14:textId="77777777" w:rsidR="00776D6D" w:rsidRPr="00CB12CF" w:rsidRDefault="00776D6D" w:rsidP="00A07812">
      <w:pPr>
        <w:bidi/>
        <w:spacing w:line="276" w:lineRule="auto"/>
        <w:jc w:val="both"/>
        <w:rPr>
          <w:rFonts w:cs="Calibri"/>
          <w:sz w:val="28"/>
          <w:szCs w:val="28"/>
          <w:lang w:bidi="fa-IR"/>
        </w:rPr>
      </w:pPr>
    </w:p>
    <w:p w14:paraId="40A388CE" w14:textId="03D4921A" w:rsidR="00776D6D" w:rsidRPr="00CB12CF" w:rsidRDefault="00CB12CF" w:rsidP="00A07812">
      <w:pPr>
        <w:bidi/>
        <w:spacing w:line="276" w:lineRule="auto"/>
        <w:jc w:val="both"/>
        <w:rPr>
          <w:rFonts w:cs="Calibri"/>
        </w:rPr>
      </w:pPr>
      <w:r w:rsidRPr="00CB12CF">
        <w:rPr>
          <w:rFonts w:cs="Calibri"/>
          <w:sz w:val="28"/>
          <w:szCs w:val="28"/>
          <w:rtl/>
          <w:lang w:bidi="fa-IR"/>
        </w:rPr>
        <w:t xml:space="preserve">یه </w:t>
      </w:r>
      <w:r w:rsidRPr="00CB12CF">
        <w:rPr>
          <w:rFonts w:cs="Calibri"/>
          <w:sz w:val="28"/>
          <w:szCs w:val="28"/>
          <w:lang w:bidi="fa-IR"/>
        </w:rPr>
        <w:t>module</w:t>
      </w:r>
      <w:r w:rsidRPr="00CB12CF">
        <w:rPr>
          <w:rFonts w:cs="Calibri"/>
          <w:sz w:val="28"/>
          <w:szCs w:val="28"/>
          <w:rtl/>
          <w:lang w:bidi="fa-IR"/>
        </w:rPr>
        <w:t xml:space="preserve"> داشتیم به نام </w:t>
      </w:r>
      <w:r w:rsidRPr="00CB12CF">
        <w:rPr>
          <w:rFonts w:cs="Calibri"/>
          <w:sz w:val="28"/>
          <w:szCs w:val="28"/>
          <w:lang w:bidi="fa-IR"/>
        </w:rPr>
        <w:t>turtle</w:t>
      </w:r>
      <w:r w:rsidRPr="00CB12CF">
        <w:rPr>
          <w:rFonts w:cs="Calibri"/>
          <w:sz w:val="28"/>
          <w:szCs w:val="28"/>
          <w:rtl/>
          <w:lang w:bidi="fa-IR"/>
        </w:rPr>
        <w:t xml:space="preserve"> خاطرمون باشه و میتونستیم ازش برای استفاده در محیط گرافیکی که خودش ایجاد میکرد استفاده کنیم، نکته یادآوری اینه که برای اینکه اون صفحه رو بالا نگه داریم و با کلیک از دید ما خارج بشه و برنامه بسته بشه باید یسری کارای دیگه بکنیم. </w:t>
      </w:r>
      <w:r w:rsidRPr="00CB12CF">
        <w:rPr>
          <w:rFonts w:cs="Calibri"/>
          <w:sz w:val="28"/>
          <w:szCs w:val="28"/>
          <w:lang w:bidi="fa-IR"/>
        </w:rPr>
        <w:t>Screen</w:t>
      </w:r>
      <w:r w:rsidRPr="00CB12CF">
        <w:rPr>
          <w:rFonts w:cs="Calibri"/>
          <w:sz w:val="28"/>
          <w:szCs w:val="28"/>
          <w:rtl/>
          <w:lang w:bidi="fa-IR"/>
        </w:rPr>
        <w:t xml:space="preserve">() کلاس و استفاده از </w:t>
      </w:r>
      <w:r w:rsidRPr="00CB12CF">
        <w:rPr>
          <w:rFonts w:cs="Calibri"/>
          <w:sz w:val="28"/>
          <w:szCs w:val="28"/>
          <w:lang w:bidi="fa-IR"/>
        </w:rPr>
        <w:t>exitonmyclick</w:t>
      </w:r>
      <w:r w:rsidRPr="00CB12CF">
        <w:rPr>
          <w:rFonts w:cs="Calibri"/>
          <w:sz w:val="28"/>
          <w:szCs w:val="28"/>
          <w:rtl/>
          <w:lang w:bidi="fa-IR"/>
        </w:rPr>
        <w:t>() .</w:t>
      </w:r>
      <w:ins w:id="251" w:author="Microsoft account" w:date="2025-09-23T10:25:00Z">
        <w:r w:rsidR="00602405">
          <w:rPr>
            <w:rFonts w:cs="Calibri" w:hint="cs"/>
            <w:sz w:val="28"/>
            <w:szCs w:val="28"/>
            <w:rtl/>
            <w:lang w:bidi="fa-IR"/>
          </w:rPr>
          <w:t xml:space="preserve"> (</w:t>
        </w:r>
        <w:r w:rsidR="00602405">
          <w:rPr>
            <w:rFonts w:cs="Calibri" w:hint="cs"/>
            <w:sz w:val="18"/>
            <w:szCs w:val="18"/>
            <w:rtl/>
            <w:lang w:bidi="fa-IR"/>
          </w:rPr>
          <w:t xml:space="preserve">که معادلش در </w:t>
        </w:r>
        <w:r w:rsidR="00602405">
          <w:rPr>
            <w:rFonts w:cs="Calibri"/>
            <w:sz w:val="18"/>
            <w:szCs w:val="18"/>
            <w:lang w:bidi="fa-IR"/>
          </w:rPr>
          <w:t>library Tkinter</w:t>
        </w:r>
        <w:r w:rsidR="00602405">
          <w:rPr>
            <w:rFonts w:cs="Calibri" w:hint="cs"/>
            <w:sz w:val="18"/>
            <w:szCs w:val="18"/>
            <w:rtl/>
            <w:lang w:bidi="fa-IR"/>
          </w:rPr>
          <w:t xml:space="preserve"> میشه به ترتیب: </w:t>
        </w:r>
      </w:ins>
      <w:ins w:id="252" w:author="Microsoft account" w:date="2025-09-23T10:26:00Z">
        <w:r w:rsidR="00602405">
          <w:rPr>
            <w:rFonts w:cs="Calibri"/>
            <w:sz w:val="18"/>
            <w:szCs w:val="18"/>
            <w:lang w:bidi="fa-IR"/>
          </w:rPr>
          <w:t>window = Tk()</w:t>
        </w:r>
        <w:r w:rsidR="00602405">
          <w:rPr>
            <w:rFonts w:cs="Calibri" w:hint="cs"/>
            <w:sz w:val="18"/>
            <w:szCs w:val="18"/>
            <w:rtl/>
            <w:lang w:bidi="fa-IR"/>
          </w:rPr>
          <w:t xml:space="preserve"> و </w:t>
        </w:r>
        <w:r w:rsidR="00602405">
          <w:rPr>
            <w:rFonts w:cs="Calibri"/>
            <w:sz w:val="18"/>
            <w:szCs w:val="18"/>
            <w:lang w:bidi="fa-IR"/>
          </w:rPr>
          <w:t>window.mainloop()</w:t>
        </w:r>
      </w:ins>
      <w:ins w:id="253" w:author="Microsoft account" w:date="2025-09-23T10:25:00Z">
        <w:r w:rsidR="00602405">
          <w:rPr>
            <w:rFonts w:cs="Calibri" w:hint="cs"/>
            <w:sz w:val="28"/>
            <w:szCs w:val="28"/>
            <w:rtl/>
            <w:lang w:bidi="fa-IR"/>
          </w:rPr>
          <w:t>)</w:t>
        </w:r>
      </w:ins>
      <w:r w:rsidRPr="00CB12CF">
        <w:rPr>
          <w:rFonts w:cs="Calibri"/>
          <w:sz w:val="28"/>
          <w:szCs w:val="28"/>
          <w:rtl/>
          <w:lang w:bidi="fa-IR"/>
        </w:rPr>
        <w:t xml:space="preserve"> </w:t>
      </w:r>
    </w:p>
    <w:p w14:paraId="5CC42445"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گفته شد که برای این رنگ ها از </w:t>
      </w:r>
      <w:r w:rsidRPr="00CB12CF">
        <w:rPr>
          <w:rFonts w:cs="Calibri"/>
          <w:sz w:val="28"/>
          <w:szCs w:val="28"/>
          <w:lang w:bidi="fa-IR"/>
        </w:rPr>
        <w:t>TK</w:t>
      </w:r>
      <w:r w:rsidRPr="00CB12CF">
        <w:rPr>
          <w:rFonts w:cs="Calibri"/>
          <w:sz w:val="28"/>
          <w:szCs w:val="28"/>
          <w:rtl/>
          <w:lang w:bidi="fa-IR"/>
        </w:rPr>
        <w:t xml:space="preserve">  استفاده میکنه که اون هم از </w:t>
      </w:r>
      <w:r w:rsidRPr="00CB12CF">
        <w:rPr>
          <w:rFonts w:cs="Calibri"/>
          <w:sz w:val="28"/>
          <w:szCs w:val="28"/>
          <w:lang w:bidi="fa-IR"/>
        </w:rPr>
        <w:t>TK interface</w:t>
      </w:r>
      <w:r w:rsidRPr="00CB12CF">
        <w:rPr>
          <w:rFonts w:cs="Calibri"/>
          <w:sz w:val="28"/>
          <w:szCs w:val="28"/>
          <w:rtl/>
          <w:lang w:bidi="fa-IR"/>
        </w:rPr>
        <w:t xml:space="preserve"> استفاده میکنه که یکی از راه های درست کردن یک </w:t>
      </w:r>
      <w:r w:rsidRPr="00CB12CF">
        <w:rPr>
          <w:rFonts w:cs="Calibri"/>
          <w:sz w:val="28"/>
          <w:szCs w:val="28"/>
          <w:lang w:bidi="fa-IR"/>
        </w:rPr>
        <w:t>GUI (Graphical User Interface)</w:t>
      </w:r>
      <w:r w:rsidRPr="00CB12CF">
        <w:rPr>
          <w:rFonts w:cs="Calibri"/>
          <w:sz w:val="28"/>
          <w:szCs w:val="28"/>
          <w:rtl/>
          <w:lang w:bidi="fa-IR"/>
        </w:rPr>
        <w:t xml:space="preserve"> هست  هی داره جالب تر میشه. البته فعلا که فکر میکنم فقط با همون </w:t>
      </w:r>
      <w:r w:rsidRPr="00CB12CF">
        <w:rPr>
          <w:rFonts w:cs="Calibri"/>
          <w:sz w:val="28"/>
          <w:szCs w:val="28"/>
          <w:lang w:bidi="fa-IR"/>
        </w:rPr>
        <w:t>turtle</w:t>
      </w:r>
      <w:r w:rsidRPr="00CB12CF">
        <w:rPr>
          <w:rFonts w:cs="Calibri"/>
          <w:sz w:val="28"/>
          <w:szCs w:val="28"/>
          <w:rtl/>
          <w:lang w:bidi="fa-IR"/>
        </w:rPr>
        <w:t xml:space="preserve"> کار داریم، ولی جالب بود که بیان شد ، احتمال زیاد جلوتر باهاش کار خواهیم داشت. </w:t>
      </w:r>
    </w:p>
    <w:p w14:paraId="6BB0584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 </w:t>
      </w:r>
    </w:p>
    <w:p w14:paraId="6738C875"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 قسمت اول گفته شد که از این چالش های </w:t>
      </w:r>
      <w:r w:rsidRPr="00CB12CF">
        <w:rPr>
          <w:rFonts w:cs="Calibri"/>
          <w:sz w:val="28"/>
          <w:szCs w:val="28"/>
          <w:lang w:bidi="fa-IR"/>
        </w:rPr>
        <w:t>turtle</w:t>
      </w:r>
      <w:r w:rsidRPr="00CB12CF">
        <w:rPr>
          <w:rFonts w:cs="Calibri"/>
          <w:sz w:val="28"/>
          <w:szCs w:val="28"/>
          <w:rtl/>
          <w:lang w:bidi="fa-IR"/>
        </w:rPr>
        <w:t xml:space="preserve"> (فکر میکنم حداقل در این قسمت) زیاد داریم، به دو دلیل یکیش به چالش کشیدن مهارت، یکیش هم که مهمتره، </w:t>
      </w:r>
      <w:r w:rsidRPr="00CB12CF">
        <w:rPr>
          <w:rFonts w:cs="Calibri"/>
          <w:b/>
          <w:bCs/>
          <w:sz w:val="28"/>
          <w:szCs w:val="28"/>
          <w:rtl/>
          <w:lang w:bidi="fa-IR"/>
        </w:rPr>
        <w:t xml:space="preserve">دنبالِ </w:t>
      </w:r>
      <w:r w:rsidRPr="00CB12CF">
        <w:rPr>
          <w:rFonts w:cs="Calibri"/>
          <w:b/>
          <w:bCs/>
          <w:sz w:val="28"/>
          <w:szCs w:val="28"/>
          <w:lang w:bidi="fa-IR"/>
        </w:rPr>
        <w:t>Documentation</w:t>
      </w:r>
      <w:r w:rsidRPr="00CB12CF">
        <w:rPr>
          <w:rFonts w:cs="Calibri"/>
          <w:b/>
          <w:bCs/>
          <w:sz w:val="28"/>
          <w:szCs w:val="28"/>
          <w:rtl/>
          <w:lang w:bidi="fa-IR"/>
        </w:rPr>
        <w:t xml:space="preserve"> گشتن </w:t>
      </w:r>
      <w:r w:rsidRPr="00CB12CF">
        <w:rPr>
          <w:rFonts w:cs="Calibri"/>
          <w:sz w:val="28"/>
          <w:szCs w:val="28"/>
          <w:rtl/>
          <w:lang w:bidi="fa-IR"/>
        </w:rPr>
        <w:t xml:space="preserve"> که یاد بگیریم باید فصلی باشیم، یعنی به صورت کلی خودمون بتونیم هرکاری خواستیم بکنیم به کمک </w:t>
      </w:r>
      <w:r w:rsidRPr="00CB12CF">
        <w:rPr>
          <w:rFonts w:cs="Calibri"/>
          <w:sz w:val="28"/>
          <w:szCs w:val="28"/>
          <w:lang w:bidi="fa-IR"/>
        </w:rPr>
        <w:t>document</w:t>
      </w:r>
      <w:r w:rsidRPr="00CB12CF">
        <w:rPr>
          <w:rFonts w:cs="Calibri"/>
          <w:sz w:val="28"/>
          <w:szCs w:val="28"/>
          <w:rtl/>
          <w:lang w:bidi="fa-IR"/>
        </w:rPr>
        <w:t xml:space="preserve"> ها . میدونستیم خیلی مهمه ، واقعا هم خیلی مهمه، اینجا هم میگن خیلی مهمه. </w:t>
      </w:r>
    </w:p>
    <w:p w14:paraId="086F10CA" w14:textId="77777777" w:rsidR="00776D6D" w:rsidRPr="00CB12CF" w:rsidRDefault="00776D6D" w:rsidP="00A07812">
      <w:pPr>
        <w:bidi/>
        <w:spacing w:line="276" w:lineRule="auto"/>
        <w:jc w:val="both"/>
        <w:rPr>
          <w:rFonts w:cs="Calibri"/>
          <w:sz w:val="28"/>
          <w:szCs w:val="28"/>
          <w:lang w:bidi="fa-IR"/>
        </w:rPr>
      </w:pPr>
    </w:p>
    <w:p w14:paraId="27E3D885" w14:textId="77777777" w:rsidR="00776D6D" w:rsidRPr="00CB12CF" w:rsidRDefault="00776D6D" w:rsidP="00A07812">
      <w:pPr>
        <w:bidi/>
        <w:spacing w:line="276" w:lineRule="auto"/>
        <w:jc w:val="both"/>
        <w:rPr>
          <w:rFonts w:cs="Calibri"/>
          <w:sz w:val="28"/>
          <w:szCs w:val="28"/>
          <w:lang w:bidi="fa-IR"/>
        </w:rPr>
      </w:pPr>
    </w:p>
    <w:p w14:paraId="6AF6369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-درمورد راه های مختلف </w:t>
      </w:r>
      <w:r w:rsidRPr="00CB12CF">
        <w:rPr>
          <w:rFonts w:cs="Calibri"/>
          <w:sz w:val="28"/>
          <w:szCs w:val="28"/>
          <w:lang w:bidi="fa-IR"/>
        </w:rPr>
        <w:t>Import</w:t>
      </w:r>
      <w:r w:rsidRPr="00CB12CF">
        <w:rPr>
          <w:rFonts w:cs="Calibri"/>
          <w:sz w:val="28"/>
          <w:szCs w:val="28"/>
          <w:rtl/>
          <w:lang w:bidi="fa-IR"/>
        </w:rPr>
        <w:t xml:space="preserve"> کردن گفت: </w:t>
      </w:r>
      <w:r w:rsidRPr="00CB12CF">
        <w:rPr>
          <w:rFonts w:cs="Calibri"/>
          <w:sz w:val="28"/>
          <w:szCs w:val="28"/>
          <w:lang w:bidi="fa-IR"/>
        </w:rPr>
        <w:t>3</w:t>
      </w:r>
      <w:r w:rsidRPr="00CB12CF">
        <w:rPr>
          <w:rFonts w:cs="Calibri"/>
          <w:sz w:val="28"/>
          <w:szCs w:val="28"/>
          <w:rtl/>
          <w:lang w:bidi="fa-IR"/>
        </w:rPr>
        <w:t xml:space="preserve"> راه داره، با </w:t>
      </w:r>
      <w:r w:rsidRPr="00CB12CF">
        <w:rPr>
          <w:rFonts w:cs="Calibri"/>
          <w:sz w:val="28"/>
          <w:szCs w:val="28"/>
          <w:lang w:bidi="fa-IR"/>
        </w:rPr>
        <w:t>Import</w:t>
      </w:r>
      <w:r w:rsidRPr="00CB12CF">
        <w:rPr>
          <w:rFonts w:cs="Calibri"/>
          <w:sz w:val="28"/>
          <w:szCs w:val="28"/>
          <w:rtl/>
          <w:lang w:bidi="fa-IR"/>
        </w:rPr>
        <w:t xml:space="preserve"> کل فایل رو بیاریم، که باید برای دسترسی در هر خط به همون فایل اشاره کنیم و بعد به چیزی که توشه، </w:t>
      </w:r>
      <w:r w:rsidRPr="00CB12CF">
        <w:rPr>
          <w:rFonts w:cs="Calibri"/>
          <w:sz w:val="28"/>
          <w:szCs w:val="28"/>
          <w:lang w:bidi="fa-IR"/>
        </w:rPr>
        <w:t>From..import</w:t>
      </w:r>
      <w:r w:rsidRPr="00CB12CF">
        <w:rPr>
          <w:rFonts w:cs="Calibri"/>
          <w:sz w:val="28"/>
          <w:szCs w:val="28"/>
          <w:rtl/>
          <w:lang w:bidi="fa-IR"/>
        </w:rPr>
        <w:t xml:space="preserve">.. هم برای اضافه کردن یچیز مشخص از یک فایل و </w:t>
      </w:r>
      <w:r w:rsidRPr="00CB12CF">
        <w:rPr>
          <w:rFonts w:cs="Calibri"/>
          <w:sz w:val="28"/>
          <w:szCs w:val="28"/>
          <w:lang w:bidi="fa-IR"/>
        </w:rPr>
        <w:t>from..import</w:t>
      </w:r>
      <w:r w:rsidRPr="00CB12CF">
        <w:rPr>
          <w:rFonts w:cs="Calibri"/>
          <w:sz w:val="28"/>
          <w:szCs w:val="28"/>
          <w:rtl/>
          <w:lang w:bidi="fa-IR"/>
        </w:rPr>
        <w:t xml:space="preserve"> * برای اضافه کردن همه چیز از اون فایل. که گفت سومی هیچوقت استفاده نکنید باعث گیج شدن میشه (اینکه نمیدونیم از کجا اومده باعث گیجی میشه) درمورد دومی بهتره وقتی استفاده کنیم که بیشتر از </w:t>
      </w:r>
      <w:r w:rsidRPr="00CB12CF">
        <w:rPr>
          <w:rFonts w:cs="Calibri"/>
          <w:sz w:val="28"/>
          <w:szCs w:val="28"/>
          <w:lang w:bidi="fa-IR"/>
        </w:rPr>
        <w:t>3</w:t>
      </w:r>
      <w:r w:rsidRPr="00CB12CF">
        <w:rPr>
          <w:rFonts w:cs="Calibri"/>
          <w:sz w:val="28"/>
          <w:szCs w:val="28"/>
          <w:rtl/>
          <w:lang w:bidi="fa-IR"/>
        </w:rPr>
        <w:t xml:space="preserve">  تا لاین با اون بخش کار داریم و درمورد اولی هم وقتی که </w:t>
      </w:r>
      <w:r w:rsidRPr="00CB12CF">
        <w:rPr>
          <w:rFonts w:cs="Calibri"/>
          <w:sz w:val="28"/>
          <w:szCs w:val="28"/>
          <w:lang w:bidi="fa-IR"/>
        </w:rPr>
        <w:t>1</w:t>
      </w:r>
      <w:r w:rsidRPr="00CB12CF">
        <w:rPr>
          <w:rFonts w:cs="Calibri"/>
          <w:sz w:val="28"/>
          <w:szCs w:val="28"/>
          <w:rtl/>
          <w:lang w:bidi="fa-IR"/>
        </w:rPr>
        <w:t xml:space="preserve"> بار بیشتر باهاش کار نداریم. (برای اینکه سر ضرب میتونیم تشخیص بدیم این بخش از کجا اومده و مربوط به کدوم </w:t>
      </w:r>
      <w:r w:rsidRPr="00CB12CF">
        <w:rPr>
          <w:rFonts w:cs="Calibri"/>
          <w:sz w:val="28"/>
          <w:szCs w:val="28"/>
          <w:lang w:bidi="fa-IR"/>
        </w:rPr>
        <w:t>Module</w:t>
      </w:r>
      <w:r w:rsidRPr="00CB12CF">
        <w:rPr>
          <w:rFonts w:cs="Calibri"/>
          <w:sz w:val="28"/>
          <w:szCs w:val="28"/>
          <w:rtl/>
          <w:lang w:bidi="fa-IR"/>
        </w:rPr>
        <w:t xml:space="preserve"> عه) و همچنین میتونیم از </w:t>
      </w:r>
    </w:p>
    <w:p w14:paraId="029820C3" w14:textId="0EB583ED" w:rsidR="00776D6D" w:rsidRPr="00CB12CF" w:rsidRDefault="00CB12CF">
      <w:pPr>
        <w:bidi/>
        <w:spacing w:line="276" w:lineRule="auto"/>
        <w:jc w:val="both"/>
        <w:rPr>
          <w:rFonts w:cs="Calibri"/>
        </w:rPr>
        <w:pPrChange w:id="254" w:author="Microsoft account" w:date="2025-09-23T10:29:00Z">
          <w:pPr>
            <w:bidi/>
            <w:spacing w:line="276" w:lineRule="auto"/>
            <w:jc w:val="both"/>
          </w:pPr>
        </w:pPrChange>
      </w:pPr>
      <m:oMathPara>
        <m:oMathParaPr>
          <m:jc m:val="center"/>
        </m:oMathParaPr>
        <m:oMath>
          <m:r>
            <w:rPr>
              <w:rFonts w:ascii="Cambria Math" w:hAnsi="Cambria Math" w:cs="Calibri"/>
            </w:rPr>
            <m:t>import</m:t>
          </m:r>
          <w:ins w:id="255" w:author="Microsoft account" w:date="2025-09-23T10:28:00Z">
            <m:r>
              <w:rPr>
                <w:rFonts w:ascii="Cambria Math" w:hAnsi="Cambria Math" w:cs="Calibri"/>
              </w:rPr>
              <m:t xml:space="preserve"> </m:t>
            </m:r>
          </w:ins>
          <m:r>
            <w:rPr>
              <w:rFonts w:ascii="Cambria Math" w:hAnsi="Cambria Math" w:cs="Calibri"/>
            </w:rPr>
            <m:t>Module</m:t>
          </m:r>
          <w:ins w:id="256" w:author="Microsoft account" w:date="2025-09-23T10:29:00Z">
            <m:r>
              <w:rPr>
                <w:rFonts w:ascii="Cambria Math" w:hAnsi="Cambria Math" w:cs="Calibri"/>
              </w:rPr>
              <m:t xml:space="preserve"> </m:t>
            </m:r>
          </w:ins>
          <m:r>
            <w:rPr>
              <w:rFonts w:ascii="Cambria Math" w:hAnsi="Cambria Math" w:cs="Calibri"/>
            </w:rPr>
            <m:t>Name</m:t>
          </m:r>
          <w:ins w:id="257" w:author="Microsoft account" w:date="2025-09-23T10:29:00Z">
            <m:r>
              <w:rPr>
                <w:rFonts w:ascii="Cambria Math" w:hAnsi="Cambria Math" w:cs="Calibri"/>
              </w:rPr>
              <m:t xml:space="preserve"> </m:t>
            </m:r>
          </w:ins>
          <m:r>
            <w:rPr>
              <w:rFonts w:ascii="Cambria Math" w:hAnsi="Cambria Math" w:cs="Calibri"/>
            </w:rPr>
            <m:t>as</m:t>
          </m:r>
          <w:ins w:id="258" w:author="Microsoft account" w:date="2025-09-23T10:29:00Z">
            <m:r>
              <w:rPr>
                <w:rFonts w:ascii="Cambria Math" w:hAnsi="Cambria Math" w:cs="Calibri"/>
              </w:rPr>
              <m:t xml:space="preserve"> </m:t>
            </m:r>
          </w:ins>
          <m:r>
            <w:rPr>
              <w:rFonts w:ascii="Cambria Math" w:hAnsi="Cambria Math" w:cs="Calibri"/>
            </w:rPr>
            <m:t>ever</m:t>
          </m:r>
          <w:ins w:id="259" w:author="Microsoft account" w:date="2025-09-23T10:29:00Z">
            <m:r>
              <w:rPr>
                <w:rFonts w:ascii="Cambria Math" w:hAnsi="Cambria Math" w:cs="Calibri"/>
              </w:rPr>
              <m:t>yName</m:t>
            </m:r>
          </w:ins>
          <m:sSub>
            <m:sSubPr>
              <m:ctrlPr>
                <w:del w:id="260" w:author="Microsoft account" w:date="2025-09-23T10:29:00Z">
                  <w:rPr>
                    <w:rFonts w:ascii="Cambria Math" w:hAnsi="Cambria Math" w:cs="Calibri"/>
                  </w:rPr>
                </w:del>
              </m:ctrlPr>
            </m:sSubPr>
            <m:e>
              <w:del w:id="261" w:author="Microsoft account" w:date="2025-09-23T10:29:00Z">
                <m:r>
                  <w:rPr>
                    <w:rFonts w:ascii="Cambria Math" w:hAnsi="Cambria Math" w:cs="Calibri"/>
                  </w:rPr>
                  <m:t>y</m:t>
                </m:r>
              </w:del>
            </m:e>
            <m:sub>
              <w:del w:id="262" w:author="Microsoft account" w:date="2025-09-23T10:29:00Z">
                <m:r>
                  <w:rPr>
                    <w:rFonts w:ascii="Cambria Math" w:hAnsi="Cambria Math" w:cs="Calibri"/>
                  </w:rPr>
                  <m:t>name</m:t>
                </m:r>
              </w:del>
            </m:sub>
          </m:sSub>
        </m:oMath>
      </m:oMathPara>
    </w:p>
    <w:p w14:paraId="212D826D" w14:textId="121EE33C" w:rsidR="00776D6D" w:rsidRPr="00CB12CF" w:rsidRDefault="00CB12CF" w:rsidP="00A07812">
      <w:pPr>
        <w:bidi/>
        <w:spacing w:line="276" w:lineRule="auto"/>
        <w:jc w:val="both"/>
        <w:rPr>
          <w:rFonts w:cs="Calibri"/>
          <w:rtl/>
        </w:rPr>
      </w:pPr>
      <w:r w:rsidRPr="00CB12CF">
        <w:rPr>
          <w:rFonts w:cs="Calibri"/>
          <w:sz w:val="28"/>
          <w:szCs w:val="28"/>
          <w:rtl/>
          <w:lang w:bidi="fa-IR"/>
        </w:rPr>
        <w:t xml:space="preserve">استفاده کنیم ، چراکه در پروژه ها </w:t>
      </w:r>
      <w:r w:rsidRPr="00CB12CF">
        <w:rPr>
          <w:rFonts w:cs="Calibri"/>
          <w:sz w:val="28"/>
          <w:szCs w:val="28"/>
          <w:lang w:bidi="fa-IR"/>
        </w:rPr>
        <w:t>module</w:t>
      </w:r>
      <w:r w:rsidRPr="00CB12CF">
        <w:rPr>
          <w:rFonts w:cs="Calibri"/>
          <w:sz w:val="28"/>
          <w:szCs w:val="28"/>
          <w:rtl/>
          <w:lang w:bidi="fa-IR"/>
        </w:rPr>
        <w:t xml:space="preserve"> ها میتونن اسم های خیلی طولانی ای داشته باشن، میتونیم با این روش کد نویسی رو راحت تر کنیم. </w:t>
      </w:r>
      <w:ins w:id="263" w:author="Microsoft account" w:date="2025-09-23T10:29:00Z">
        <w:r w:rsidR="00F546B0">
          <w:rPr>
            <w:rFonts w:cs="Calibri" w:hint="cs"/>
            <w:sz w:val="28"/>
            <w:szCs w:val="28"/>
            <w:rtl/>
            <w:lang w:bidi="fa-IR"/>
          </w:rPr>
          <w:t>(</w:t>
        </w:r>
        <w:r w:rsidR="00F546B0">
          <w:rPr>
            <w:rFonts w:cs="Calibri" w:hint="cs"/>
            <w:sz w:val="18"/>
            <w:szCs w:val="18"/>
            <w:rtl/>
            <w:lang w:bidi="fa-IR"/>
          </w:rPr>
          <w:t xml:space="preserve">که این واقعا کمک میکنه به کد نویسی راحت تر. مثلا </w:t>
        </w:r>
      </w:ins>
      <w:ins w:id="264" w:author="Microsoft account" w:date="2025-09-23T10:30:00Z">
        <w:r w:rsidR="00F546B0">
          <w:rPr>
            <w:rFonts w:cs="Calibri" w:hint="cs"/>
            <w:sz w:val="18"/>
            <w:szCs w:val="18"/>
            <w:rtl/>
            <w:lang w:bidi="fa-IR"/>
          </w:rPr>
          <w:t xml:space="preserve">ما جلوتر </w:t>
        </w:r>
        <w:r w:rsidR="00F546B0">
          <w:rPr>
            <w:rFonts w:cs="Calibri"/>
            <w:sz w:val="18"/>
            <w:szCs w:val="18"/>
            <w:lang w:bidi="fa-IR"/>
          </w:rPr>
          <w:t>import pandas as pd</w:t>
        </w:r>
        <w:r w:rsidR="00F546B0">
          <w:rPr>
            <w:rFonts w:cs="Calibri" w:hint="cs"/>
            <w:sz w:val="18"/>
            <w:szCs w:val="18"/>
            <w:rtl/>
            <w:lang w:bidi="fa-IR"/>
          </w:rPr>
          <w:t xml:space="preserve"> میکنیم و به جای نوشتن </w:t>
        </w:r>
        <w:r w:rsidR="00F546B0">
          <w:rPr>
            <w:rFonts w:cs="Calibri"/>
            <w:sz w:val="18"/>
            <w:szCs w:val="18"/>
            <w:lang w:bidi="fa-IR"/>
          </w:rPr>
          <w:t>pandas</w:t>
        </w:r>
        <w:r w:rsidR="00F546B0">
          <w:rPr>
            <w:rFonts w:cs="Calibri" w:hint="cs"/>
            <w:sz w:val="18"/>
            <w:szCs w:val="18"/>
            <w:rtl/>
            <w:lang w:bidi="fa-IR"/>
          </w:rPr>
          <w:t xml:space="preserve"> مینویسیم </w:t>
        </w:r>
        <w:r w:rsidR="00F546B0">
          <w:rPr>
            <w:rFonts w:cs="Calibri"/>
            <w:sz w:val="18"/>
            <w:szCs w:val="18"/>
            <w:lang w:bidi="fa-IR"/>
          </w:rPr>
          <w:t>pd</w:t>
        </w:r>
        <w:r w:rsidR="00F546B0">
          <w:rPr>
            <w:rFonts w:cs="Calibri" w:hint="cs"/>
            <w:sz w:val="18"/>
            <w:szCs w:val="18"/>
            <w:rtl/>
            <w:lang w:bidi="fa-IR"/>
          </w:rPr>
          <w:t xml:space="preserve"> </w:t>
        </w:r>
      </w:ins>
      <w:ins w:id="265" w:author="Microsoft account" w:date="2025-09-23T10:29:00Z">
        <w:r w:rsidR="00F546B0">
          <w:rPr>
            <w:rFonts w:cs="Calibri" w:hint="cs"/>
            <w:sz w:val="28"/>
            <w:szCs w:val="28"/>
            <w:rtl/>
            <w:lang w:bidi="fa-IR"/>
          </w:rPr>
          <w:t>)</w:t>
        </w:r>
      </w:ins>
    </w:p>
    <w:p w14:paraId="69F1622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w:t>
      </w:r>
      <w:r w:rsidRPr="00CB12CF">
        <w:rPr>
          <w:rFonts w:cs="Calibri"/>
          <w:sz w:val="28"/>
          <w:szCs w:val="28"/>
          <w:lang w:bidi="fa-IR"/>
        </w:rPr>
        <w:t>day018 004 08:50</w:t>
      </w:r>
    </w:p>
    <w:p w14:paraId="6C5002E8"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548C5EB7" w14:textId="77777777" w:rsidR="00776D6D" w:rsidRPr="00CB12CF" w:rsidRDefault="00CB12CF" w:rsidP="00A07812">
      <w:pPr>
        <w:bidi/>
        <w:spacing w:line="276" w:lineRule="auto"/>
        <w:jc w:val="both"/>
        <w:rPr>
          <w:rFonts w:cs="Calibri"/>
        </w:rPr>
      </w:pPr>
      <w:bookmarkStart w:id="266" w:name="I4031102"/>
      <w:r w:rsidRPr="00CB12CF">
        <w:rPr>
          <w:rFonts w:cs="Calibri"/>
          <w:sz w:val="28"/>
          <w:szCs w:val="28"/>
          <w:rtl/>
          <w:lang w:bidi="fa-IR"/>
        </w:rPr>
        <w:lastRenderedPageBreak/>
        <w:t>ادامه</w:t>
      </w:r>
      <w:bookmarkEnd w:id="266"/>
    </w:p>
    <w:p w14:paraId="281A63A1"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-یه نکته جالبی گفت درمورد اینکه چرا </w:t>
      </w:r>
      <w:r w:rsidRPr="00CB12CF">
        <w:rPr>
          <w:rFonts w:cs="Calibri"/>
          <w:sz w:val="28"/>
          <w:szCs w:val="28"/>
          <w:lang w:bidi="fa-IR"/>
        </w:rPr>
        <w:t>Pycharm</w:t>
      </w:r>
      <w:r w:rsidRPr="00CB12CF">
        <w:rPr>
          <w:rFonts w:cs="Calibri"/>
          <w:sz w:val="28"/>
          <w:szCs w:val="28"/>
          <w:rtl/>
          <w:lang w:bidi="fa-IR"/>
        </w:rPr>
        <w:t xml:space="preserve"> ؟ گفت که تغیر ورژن از </w:t>
      </w:r>
      <w:r w:rsidRPr="00CB12CF">
        <w:rPr>
          <w:rFonts w:cs="Calibri"/>
          <w:sz w:val="28"/>
          <w:szCs w:val="28"/>
          <w:lang w:bidi="fa-IR"/>
        </w:rPr>
        <w:t>python 2</w:t>
      </w:r>
      <w:r w:rsidRPr="00CB12CF">
        <w:rPr>
          <w:rFonts w:cs="Calibri"/>
          <w:sz w:val="28"/>
          <w:szCs w:val="28"/>
          <w:rtl/>
          <w:lang w:bidi="fa-IR"/>
        </w:rPr>
        <w:t xml:space="preserve"> به </w:t>
      </w:r>
      <w:r w:rsidRPr="00CB12CF">
        <w:rPr>
          <w:rFonts w:cs="Calibri"/>
          <w:sz w:val="28"/>
          <w:szCs w:val="28"/>
          <w:lang w:bidi="fa-IR"/>
        </w:rPr>
        <w:t>3</w:t>
      </w:r>
      <w:r w:rsidRPr="00CB12CF">
        <w:rPr>
          <w:rFonts w:cs="Calibri"/>
          <w:sz w:val="28"/>
          <w:szCs w:val="28"/>
          <w:rtl/>
          <w:lang w:bidi="fa-IR"/>
        </w:rPr>
        <w:t xml:space="preserve"> خیلی تغیرات داره و پروژه هایی که اونجا نوشته شدن توی </w:t>
      </w:r>
      <w:r w:rsidRPr="00CB12CF">
        <w:rPr>
          <w:rFonts w:cs="Calibri"/>
          <w:sz w:val="28"/>
          <w:szCs w:val="28"/>
          <w:lang w:bidi="fa-IR"/>
        </w:rPr>
        <w:t>python 3</w:t>
      </w:r>
      <w:r w:rsidRPr="00CB12CF">
        <w:rPr>
          <w:rFonts w:cs="Calibri"/>
          <w:sz w:val="28"/>
          <w:szCs w:val="28"/>
          <w:rtl/>
          <w:lang w:bidi="fa-IR"/>
        </w:rPr>
        <w:t xml:space="preserve"> نمیتونن ران بشن، برای اینکار از یه روشی که فکر میکنم فکر میکنم این باشه که معادل </w:t>
      </w:r>
      <w:r w:rsidRPr="00CB12CF">
        <w:rPr>
          <w:rFonts w:cs="Calibri"/>
          <w:sz w:val="28"/>
          <w:szCs w:val="28"/>
          <w:lang w:bidi="fa-IR"/>
        </w:rPr>
        <w:t>module</w:t>
      </w:r>
      <w:r w:rsidRPr="00CB12CF">
        <w:rPr>
          <w:rFonts w:cs="Calibri"/>
          <w:sz w:val="28"/>
          <w:szCs w:val="28"/>
          <w:rtl/>
          <w:lang w:bidi="fa-IR"/>
        </w:rPr>
        <w:t xml:space="preserve"> ها و </w:t>
      </w:r>
      <w:r w:rsidRPr="00CB12CF">
        <w:rPr>
          <w:rFonts w:cs="Calibri"/>
          <w:sz w:val="28"/>
          <w:szCs w:val="28"/>
          <w:lang w:bidi="fa-IR"/>
        </w:rPr>
        <w:t>package</w:t>
      </w:r>
      <w:r w:rsidRPr="00CB12CF">
        <w:rPr>
          <w:rFonts w:cs="Calibri"/>
          <w:sz w:val="28"/>
          <w:szCs w:val="28"/>
          <w:rtl/>
          <w:lang w:bidi="fa-IR"/>
        </w:rPr>
        <w:t xml:space="preserve"> ها در هر </w:t>
      </w:r>
      <w:r w:rsidRPr="00CB12CF">
        <w:rPr>
          <w:rFonts w:cs="Calibri"/>
          <w:sz w:val="28"/>
          <w:szCs w:val="28"/>
          <w:lang w:bidi="fa-IR"/>
        </w:rPr>
        <w:t>python</w:t>
      </w:r>
      <w:r w:rsidRPr="00CB12CF">
        <w:rPr>
          <w:rFonts w:cs="Calibri"/>
          <w:sz w:val="28"/>
          <w:szCs w:val="28"/>
          <w:rtl/>
          <w:lang w:bidi="fa-IR"/>
        </w:rPr>
        <w:t xml:space="preserve"> رو تشخیص میده و نصب میکنه درمحل درست استفاده میشه که داخل </w:t>
      </w:r>
      <w:r w:rsidRPr="00CB12CF">
        <w:rPr>
          <w:rFonts w:cs="Calibri"/>
          <w:sz w:val="28"/>
          <w:szCs w:val="28"/>
          <w:lang w:bidi="fa-IR"/>
        </w:rPr>
        <w:t>pycharm</w:t>
      </w:r>
      <w:r w:rsidRPr="00CB12CF">
        <w:rPr>
          <w:rFonts w:cs="Calibri"/>
          <w:sz w:val="28"/>
          <w:szCs w:val="28"/>
          <w:rtl/>
          <w:lang w:bidi="fa-IR"/>
        </w:rPr>
        <w:t xml:space="preserve"> اتفاق میوفته ، و دلیل اینه فکر میکنم. چراکه خودش گفت شاید بعضیاتون از مسیر </w:t>
      </w:r>
      <w:r w:rsidRPr="00CB12CF">
        <w:rPr>
          <w:rFonts w:cs="Calibri"/>
          <w:sz w:val="28"/>
          <w:szCs w:val="28"/>
          <w:lang w:bidi="fa-IR"/>
        </w:rPr>
        <w:t>pip</w:t>
      </w:r>
      <w:r w:rsidRPr="00CB12CF">
        <w:rPr>
          <w:rFonts w:cs="Calibri"/>
          <w:sz w:val="28"/>
          <w:szCs w:val="28"/>
          <w:rtl/>
          <w:lang w:bidi="fa-IR"/>
        </w:rPr>
        <w:t xml:space="preserve"> رفته باشید گفت ولی این به این دلیل میتونه مشکل ساز بشه و ... (از همین جهت شاید بریم روی </w:t>
      </w:r>
      <w:r w:rsidRPr="00CB12CF">
        <w:rPr>
          <w:rFonts w:cs="Calibri"/>
          <w:sz w:val="28"/>
          <w:szCs w:val="28"/>
          <w:lang w:bidi="fa-IR"/>
        </w:rPr>
        <w:t>pycharm</w:t>
      </w:r>
      <w:r w:rsidRPr="00CB12CF">
        <w:rPr>
          <w:rFonts w:cs="Calibri"/>
          <w:sz w:val="28"/>
          <w:szCs w:val="28"/>
          <w:rtl/>
          <w:lang w:bidi="fa-IR"/>
        </w:rPr>
        <w:t>. نمیدونم) (</w:t>
      </w:r>
      <w:r w:rsidRPr="00CB12CF">
        <w:rPr>
          <w:rFonts w:cs="Calibri"/>
          <w:sz w:val="18"/>
          <w:szCs w:val="18"/>
          <w:rtl/>
          <w:lang w:bidi="fa-IR"/>
        </w:rPr>
        <w:t xml:space="preserve">و این هم گفته شد که از راه </w:t>
      </w:r>
      <w:r w:rsidRPr="00CB12CF">
        <w:rPr>
          <w:rFonts w:cs="Calibri"/>
          <w:sz w:val="18"/>
          <w:szCs w:val="18"/>
          <w:lang w:bidi="fa-IR"/>
        </w:rPr>
        <w:t>pycharm</w:t>
      </w:r>
      <w:r w:rsidRPr="00CB12CF">
        <w:rPr>
          <w:rFonts w:cs="Calibri"/>
          <w:sz w:val="18"/>
          <w:szCs w:val="18"/>
          <w:rtl/>
          <w:lang w:bidi="fa-IR"/>
        </w:rPr>
        <w:t xml:space="preserve"> وقتی نصب کنیم </w:t>
      </w:r>
      <w:r w:rsidRPr="00CB12CF">
        <w:rPr>
          <w:rFonts w:cs="Calibri"/>
          <w:sz w:val="18"/>
          <w:szCs w:val="18"/>
          <w:lang w:bidi="fa-IR"/>
        </w:rPr>
        <w:t>package</w:t>
      </w:r>
      <w:r w:rsidRPr="00CB12CF">
        <w:rPr>
          <w:rFonts w:cs="Calibri"/>
          <w:sz w:val="18"/>
          <w:szCs w:val="18"/>
          <w:rtl/>
          <w:lang w:bidi="fa-IR"/>
        </w:rPr>
        <w:t xml:space="preserve"> ها  و </w:t>
      </w:r>
      <w:r w:rsidRPr="00CB12CF">
        <w:rPr>
          <w:rFonts w:cs="Calibri"/>
          <w:sz w:val="18"/>
          <w:szCs w:val="18"/>
          <w:lang w:bidi="fa-IR"/>
        </w:rPr>
        <w:t>module</w:t>
      </w:r>
      <w:r w:rsidRPr="00CB12CF">
        <w:rPr>
          <w:rFonts w:cs="Calibri"/>
          <w:sz w:val="18"/>
          <w:szCs w:val="18"/>
          <w:rtl/>
          <w:lang w:bidi="fa-IR"/>
        </w:rPr>
        <w:t xml:space="preserve"> هارو ، میره توی یه </w:t>
      </w:r>
      <w:r w:rsidRPr="00CB12CF">
        <w:rPr>
          <w:rFonts w:cs="Calibri"/>
          <w:sz w:val="18"/>
          <w:szCs w:val="18"/>
          <w:lang w:bidi="fa-IR"/>
        </w:rPr>
        <w:t>folder</w:t>
      </w:r>
      <w:r w:rsidRPr="00CB12CF">
        <w:rPr>
          <w:rFonts w:cs="Calibri"/>
          <w:sz w:val="18"/>
          <w:szCs w:val="18"/>
          <w:rtl/>
          <w:lang w:bidi="fa-IR"/>
        </w:rPr>
        <w:t xml:space="preserve"> بنام .</w:t>
      </w:r>
      <w:r w:rsidRPr="00CB12CF">
        <w:rPr>
          <w:rFonts w:cs="Calibri"/>
          <w:sz w:val="18"/>
          <w:szCs w:val="18"/>
          <w:lang w:bidi="fa-IR"/>
        </w:rPr>
        <w:t>venv</w:t>
      </w:r>
      <w:r w:rsidRPr="00CB12CF">
        <w:rPr>
          <w:rFonts w:cs="Calibri"/>
          <w:sz w:val="18"/>
          <w:szCs w:val="18"/>
          <w:rtl/>
          <w:lang w:bidi="fa-IR"/>
        </w:rPr>
        <w:t xml:space="preserve"> یا یه همچین چیزی میشینه که این به معنیه که فقط </w:t>
      </w:r>
      <w:r w:rsidRPr="00CB12CF">
        <w:rPr>
          <w:rFonts w:cs="Calibri"/>
          <w:sz w:val="18"/>
          <w:szCs w:val="18"/>
          <w:lang w:bidi="fa-IR"/>
        </w:rPr>
        <w:t>module</w:t>
      </w:r>
      <w:r w:rsidRPr="00CB12CF">
        <w:rPr>
          <w:rFonts w:cs="Calibri"/>
          <w:sz w:val="18"/>
          <w:szCs w:val="18"/>
          <w:rtl/>
          <w:lang w:bidi="fa-IR"/>
        </w:rPr>
        <w:t xml:space="preserve"> مربوطه در فایل های همین پروژه که روش نصب شد قابل استفاده است و هرجا بخوایم استفاده کنیم باید اضافه ش کنیم. </w:t>
      </w:r>
      <w:r w:rsidRPr="00CB12CF">
        <w:rPr>
          <w:rFonts w:cs="Calibri"/>
          <w:sz w:val="28"/>
          <w:szCs w:val="28"/>
          <w:rtl/>
          <w:lang w:bidi="fa-IR"/>
        </w:rPr>
        <w:t>)</w:t>
      </w:r>
    </w:p>
    <w:p w14:paraId="176CE677"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انتهای </w:t>
      </w:r>
      <w:r w:rsidRPr="00CB12CF">
        <w:rPr>
          <w:rFonts w:cs="Calibri"/>
          <w:sz w:val="28"/>
          <w:szCs w:val="28"/>
          <w:lang w:bidi="fa-IR"/>
        </w:rPr>
        <w:t>day018 006</w:t>
      </w:r>
    </w:p>
    <w:p w14:paraId="47D227F1" w14:textId="77777777" w:rsidR="00776D6D" w:rsidRPr="00CB12CF" w:rsidRDefault="00776D6D" w:rsidP="00A07812">
      <w:pPr>
        <w:bidi/>
        <w:spacing w:line="276" w:lineRule="auto"/>
        <w:jc w:val="both"/>
        <w:rPr>
          <w:rFonts w:cs="Calibri"/>
          <w:sz w:val="28"/>
          <w:szCs w:val="28"/>
          <w:lang w:bidi="fa-IR"/>
        </w:rPr>
      </w:pPr>
    </w:p>
    <w:p w14:paraId="645311AE"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61DA24D7" w14:textId="77777777" w:rsidR="00776D6D" w:rsidRPr="00CB12CF" w:rsidRDefault="00CB12CF" w:rsidP="00A07812">
      <w:pPr>
        <w:bidi/>
        <w:spacing w:line="276" w:lineRule="auto"/>
        <w:jc w:val="both"/>
        <w:rPr>
          <w:rFonts w:cs="Calibri"/>
        </w:rPr>
      </w:pPr>
      <w:bookmarkStart w:id="267" w:name="I4031103"/>
      <w:r w:rsidRPr="00CB12CF">
        <w:rPr>
          <w:rFonts w:cs="Calibri"/>
          <w:sz w:val="28"/>
          <w:szCs w:val="28"/>
          <w:rtl/>
          <w:lang w:bidi="fa-IR"/>
        </w:rPr>
        <w:lastRenderedPageBreak/>
        <w:t>ادامه</w:t>
      </w:r>
      <w:bookmarkEnd w:id="267"/>
    </w:p>
    <w:p w14:paraId="08C423C6" w14:textId="77777777" w:rsidR="00776D6D" w:rsidRDefault="00CB12CF" w:rsidP="00A07812">
      <w:pPr>
        <w:bidi/>
        <w:spacing w:line="276" w:lineRule="auto"/>
        <w:jc w:val="both"/>
        <w:rPr>
          <w:ins w:id="268" w:author="Microsoft account" w:date="2025-09-23T10:37:00Z"/>
          <w:rFonts w:cs="Calibri"/>
          <w:sz w:val="28"/>
          <w:szCs w:val="28"/>
          <w:rtl/>
          <w:lang w:bidi="fa-IR"/>
        </w:rPr>
      </w:pPr>
      <w:r w:rsidRPr="00CB12CF">
        <w:rPr>
          <w:rFonts w:cs="Calibri"/>
          <w:sz w:val="28"/>
          <w:szCs w:val="28"/>
          <w:rtl/>
          <w:lang w:bidi="fa-IR"/>
        </w:rPr>
        <w:t xml:space="preserve">خب ما یسری </w:t>
      </w:r>
      <w:r w:rsidRPr="00CB12CF">
        <w:rPr>
          <w:rFonts w:cs="Calibri"/>
          <w:sz w:val="28"/>
          <w:szCs w:val="28"/>
          <w:lang w:bidi="fa-IR"/>
        </w:rPr>
        <w:t>challenge</w:t>
      </w:r>
      <w:r w:rsidRPr="00CB12CF">
        <w:rPr>
          <w:rFonts w:cs="Calibri"/>
          <w:sz w:val="28"/>
          <w:szCs w:val="28"/>
          <w:rtl/>
          <w:lang w:bidi="fa-IR"/>
        </w:rPr>
        <w:t xml:space="preserve"> داشتیم امروز که همشون کار با </w:t>
      </w:r>
      <w:r w:rsidRPr="00CB12CF">
        <w:rPr>
          <w:rFonts w:cs="Calibri"/>
          <w:sz w:val="28"/>
          <w:szCs w:val="28"/>
          <w:lang w:bidi="fa-IR"/>
        </w:rPr>
        <w:t>turtle</w:t>
      </w:r>
      <w:r w:rsidRPr="00CB12CF">
        <w:rPr>
          <w:rFonts w:cs="Calibri"/>
          <w:sz w:val="28"/>
          <w:szCs w:val="28"/>
          <w:rtl/>
          <w:lang w:bidi="fa-IR"/>
        </w:rPr>
        <w:t xml:space="preserve"> بود که انجام شد رسید به مرحله آخر که پروژه پایانی روز </w:t>
      </w:r>
      <w:r w:rsidRPr="00CB12CF">
        <w:rPr>
          <w:rFonts w:cs="Calibri"/>
          <w:sz w:val="28"/>
          <w:szCs w:val="28"/>
          <w:lang w:bidi="fa-IR"/>
        </w:rPr>
        <w:t>18</w:t>
      </w:r>
      <w:r w:rsidRPr="00CB12CF">
        <w:rPr>
          <w:rFonts w:cs="Calibri"/>
          <w:sz w:val="28"/>
          <w:szCs w:val="28"/>
          <w:rtl/>
          <w:lang w:bidi="fa-IR"/>
        </w:rPr>
        <w:t xml:space="preserve"> باشه. برای درست کردن یه </w:t>
      </w:r>
      <w:r w:rsidRPr="00CB12CF">
        <w:rPr>
          <w:rFonts w:cs="Calibri"/>
          <w:sz w:val="28"/>
          <w:szCs w:val="28"/>
          <w:lang w:bidi="fa-IR"/>
        </w:rPr>
        <w:t>Color pallet</w:t>
      </w:r>
      <w:r w:rsidRPr="00CB12CF">
        <w:rPr>
          <w:rFonts w:cs="Calibri"/>
          <w:sz w:val="28"/>
          <w:szCs w:val="28"/>
          <w:rtl/>
          <w:lang w:bidi="fa-IR"/>
        </w:rPr>
        <w:t xml:space="preserve"> مثل چیزی که در دوره بود از یه </w:t>
      </w:r>
      <w:r w:rsidRPr="00CB12CF">
        <w:rPr>
          <w:rFonts w:cs="Calibri"/>
          <w:sz w:val="28"/>
          <w:szCs w:val="28"/>
          <w:lang w:bidi="fa-IR"/>
        </w:rPr>
        <w:t>package</w:t>
      </w:r>
      <w:r w:rsidRPr="00CB12CF">
        <w:rPr>
          <w:rFonts w:cs="Calibri"/>
          <w:sz w:val="28"/>
          <w:szCs w:val="28"/>
          <w:rtl/>
          <w:lang w:bidi="fa-IR"/>
        </w:rPr>
        <w:t xml:space="preserve"> میخواد استفاده کنیم به نام </w:t>
      </w:r>
      <w:r w:rsidRPr="00CB12CF">
        <w:rPr>
          <w:rFonts w:cs="Calibri"/>
          <w:sz w:val="28"/>
          <w:szCs w:val="28"/>
          <w:lang w:bidi="fa-IR"/>
        </w:rPr>
        <w:t>colorgram.py</w:t>
      </w:r>
      <w:r w:rsidRPr="00CB12CF">
        <w:rPr>
          <w:rFonts w:cs="Calibri"/>
          <w:sz w:val="28"/>
          <w:szCs w:val="28"/>
          <w:rtl/>
          <w:lang w:bidi="fa-IR"/>
        </w:rPr>
        <w:t xml:space="preserve"> که بهت بیشترین رنگ های استفاده شده از یه عکس رو میده. </w:t>
      </w:r>
    </w:p>
    <w:p w14:paraId="11761DEB" w14:textId="77777777" w:rsidR="004521BA" w:rsidRDefault="004521BA">
      <w:pPr>
        <w:bidi/>
        <w:spacing w:line="276" w:lineRule="auto"/>
        <w:jc w:val="both"/>
        <w:rPr>
          <w:ins w:id="269" w:author="Microsoft account" w:date="2025-09-23T10:37:00Z"/>
          <w:rFonts w:cs="Calibri"/>
          <w:sz w:val="18"/>
          <w:szCs w:val="18"/>
          <w:rtl/>
          <w:lang w:bidi="fa-IR"/>
        </w:rPr>
        <w:pPrChange w:id="270" w:author="Microsoft account" w:date="2025-09-23T10:37:00Z">
          <w:pPr>
            <w:bidi/>
            <w:spacing w:line="276" w:lineRule="auto"/>
            <w:jc w:val="both"/>
          </w:pPr>
        </w:pPrChange>
      </w:pPr>
      <w:ins w:id="271" w:author="Microsoft account" w:date="2025-09-23T10:37:00Z">
        <w:r>
          <w:rPr>
            <w:rFonts w:cs="Calibri" w:hint="cs"/>
            <w:sz w:val="28"/>
            <w:szCs w:val="28"/>
            <w:rtl/>
            <w:lang w:bidi="fa-IR"/>
          </w:rPr>
          <w:t>(</w:t>
        </w:r>
        <w:r>
          <w:rPr>
            <w:rFonts w:cs="Calibri" w:hint="cs"/>
            <w:sz w:val="18"/>
            <w:szCs w:val="18"/>
            <w:rtl/>
            <w:lang w:bidi="fa-IR"/>
          </w:rPr>
          <w:t xml:space="preserve">-توضیحاتی در مورد </w:t>
        </w:r>
        <w:r>
          <w:rPr>
            <w:rFonts w:cs="Calibri"/>
            <w:sz w:val="18"/>
            <w:szCs w:val="18"/>
            <w:lang w:bidi="fa-IR"/>
          </w:rPr>
          <w:t xml:space="preserve">colorgram.py </w:t>
        </w:r>
        <w:r>
          <w:rPr>
            <w:rFonts w:cs="Calibri" w:hint="cs"/>
            <w:sz w:val="18"/>
            <w:szCs w:val="18"/>
            <w:rtl/>
            <w:lang w:bidi="fa-IR"/>
          </w:rPr>
          <w:t xml:space="preserve"> :</w:t>
        </w:r>
      </w:ins>
    </w:p>
    <w:p w14:paraId="24E008C9" w14:textId="7D142B7C" w:rsidR="004521BA" w:rsidRDefault="00110369">
      <w:pPr>
        <w:bidi/>
        <w:spacing w:line="276" w:lineRule="auto"/>
        <w:ind w:firstLine="720"/>
        <w:jc w:val="both"/>
        <w:rPr>
          <w:ins w:id="272" w:author="Microsoft account" w:date="2025-09-23T10:37:00Z"/>
          <w:rFonts w:cs="Calibri"/>
          <w:sz w:val="18"/>
          <w:szCs w:val="18"/>
          <w:rtl/>
          <w:lang w:bidi="fa-IR"/>
        </w:rPr>
        <w:pPrChange w:id="273" w:author="Microsoft account" w:date="2025-09-23T10:37:00Z">
          <w:pPr>
            <w:bidi/>
            <w:spacing w:line="276" w:lineRule="auto"/>
            <w:jc w:val="both"/>
          </w:pPr>
        </w:pPrChange>
      </w:pPr>
      <w:ins w:id="274" w:author="Microsoft account" w:date="2025-09-23T10:37:00Z">
        <w:r w:rsidRPr="00110369">
          <w:rPr>
            <w:rFonts w:cs="Calibri"/>
            <w:noProof/>
            <w:sz w:val="18"/>
            <w:szCs w:val="18"/>
            <w:rPrChange w:id="275" w:author="Unknown">
              <w:rPr>
                <w:noProof/>
              </w:rPr>
            </w:rPrChange>
          </w:rPr>
          <w:drawing>
            <wp:inline distT="0" distB="0" distL="0" distR="0" wp14:anchorId="09D52711" wp14:editId="065704F3">
              <wp:extent cx="3585384" cy="1920997"/>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594409" cy="1925832"/>
                      </a:xfrm>
                      <a:prstGeom prst="rect">
                        <a:avLst/>
                      </a:prstGeom>
                    </pic:spPr>
                  </pic:pic>
                </a:graphicData>
              </a:graphic>
            </wp:inline>
          </w:drawing>
        </w:r>
      </w:ins>
    </w:p>
    <w:p w14:paraId="536581DE" w14:textId="53C1C630" w:rsidR="00110369" w:rsidRDefault="00110369">
      <w:pPr>
        <w:bidi/>
        <w:spacing w:line="276" w:lineRule="auto"/>
        <w:ind w:firstLine="720"/>
        <w:jc w:val="both"/>
        <w:rPr>
          <w:ins w:id="276" w:author="Microsoft account" w:date="2025-09-23T10:37:00Z"/>
          <w:rFonts w:cs="Calibri"/>
          <w:sz w:val="18"/>
          <w:szCs w:val="18"/>
          <w:rtl/>
          <w:lang w:bidi="fa-IR"/>
        </w:rPr>
        <w:pPrChange w:id="277" w:author="Microsoft account" w:date="2025-09-23T10:37:00Z">
          <w:pPr>
            <w:bidi/>
            <w:spacing w:line="276" w:lineRule="auto"/>
            <w:jc w:val="both"/>
          </w:pPr>
        </w:pPrChange>
      </w:pPr>
      <w:ins w:id="278" w:author="Microsoft account" w:date="2025-09-23T10:38:00Z">
        <w:r w:rsidRPr="00110369">
          <w:rPr>
            <w:rFonts w:cs="Calibri"/>
            <w:noProof/>
            <w:sz w:val="18"/>
            <w:szCs w:val="18"/>
            <w:rPrChange w:id="279" w:author="Unknown">
              <w:rPr>
                <w:noProof/>
              </w:rPr>
            </w:rPrChange>
          </w:rPr>
          <w:drawing>
            <wp:inline distT="0" distB="0" distL="0" distR="0" wp14:anchorId="4BDCFDC6" wp14:editId="22BB8E37">
              <wp:extent cx="3585384" cy="1390697"/>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629778" cy="1407917"/>
                      </a:xfrm>
                      <a:prstGeom prst="rect">
                        <a:avLst/>
                      </a:prstGeom>
                    </pic:spPr>
                  </pic:pic>
                </a:graphicData>
              </a:graphic>
            </wp:inline>
          </w:drawing>
        </w:r>
      </w:ins>
    </w:p>
    <w:p w14:paraId="1FDE3FE7" w14:textId="7B667694" w:rsidR="004521BA" w:rsidRPr="00CB12CF" w:rsidRDefault="004521BA">
      <w:pPr>
        <w:bidi/>
        <w:spacing w:line="276" w:lineRule="auto"/>
        <w:jc w:val="both"/>
        <w:rPr>
          <w:rFonts w:cs="Calibri"/>
        </w:rPr>
        <w:pPrChange w:id="280" w:author="Microsoft account" w:date="2025-09-23T10:37:00Z">
          <w:pPr>
            <w:bidi/>
            <w:spacing w:line="276" w:lineRule="auto"/>
            <w:jc w:val="both"/>
          </w:pPr>
        </w:pPrChange>
      </w:pPr>
      <w:ins w:id="281" w:author="Microsoft account" w:date="2025-09-23T10:37:00Z">
        <w:r>
          <w:rPr>
            <w:rFonts w:cs="Calibri" w:hint="cs"/>
            <w:sz w:val="28"/>
            <w:szCs w:val="28"/>
            <w:rtl/>
            <w:lang w:bidi="fa-IR"/>
          </w:rPr>
          <w:t>)</w:t>
        </w:r>
      </w:ins>
    </w:p>
    <w:p w14:paraId="679D2A56"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w:t>
      </w:r>
    </w:p>
    <w:p w14:paraId="136E030E" w14:textId="77777777" w:rsidR="00776D6D" w:rsidRPr="00CB12CF" w:rsidRDefault="00CB12CF" w:rsidP="00A07812">
      <w:pPr>
        <w:bidi/>
        <w:spacing w:line="276" w:lineRule="auto"/>
        <w:jc w:val="both"/>
        <w:rPr>
          <w:rFonts w:cs="Calibri"/>
        </w:rPr>
      </w:pPr>
      <w:r w:rsidRPr="00CB12CF">
        <w:rPr>
          <w:rFonts w:cs="Calibri"/>
          <w:sz w:val="28"/>
          <w:szCs w:val="28"/>
          <w:lang w:bidi="fa-IR"/>
        </w:rPr>
        <w:t>Day 018 010 07:30</w:t>
      </w:r>
    </w:p>
    <w:p w14:paraId="7E77F371"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5AC34191" w14:textId="77777777" w:rsidR="00776D6D" w:rsidRPr="00CB12CF" w:rsidRDefault="00CB12CF" w:rsidP="00A07812">
      <w:pPr>
        <w:bidi/>
        <w:spacing w:line="276" w:lineRule="auto"/>
        <w:jc w:val="both"/>
        <w:rPr>
          <w:rFonts w:cs="Calibri"/>
        </w:rPr>
      </w:pPr>
      <w:bookmarkStart w:id="282" w:name="I4031104"/>
      <w:r w:rsidRPr="00CB12CF">
        <w:rPr>
          <w:rFonts w:cs="Calibri"/>
          <w:sz w:val="28"/>
          <w:szCs w:val="28"/>
          <w:rtl/>
          <w:lang w:bidi="fa-IR"/>
        </w:rPr>
        <w:lastRenderedPageBreak/>
        <w:t>ادامه</w:t>
      </w:r>
      <w:bookmarkEnd w:id="282"/>
    </w:p>
    <w:p w14:paraId="0FB739E9" w14:textId="6D573A51"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مربوط به جلسه قبل: هرجا که میبینیم میخوایم یه </w:t>
      </w:r>
      <w:r w:rsidRPr="00CB12CF">
        <w:rPr>
          <w:rFonts w:cs="Calibri"/>
          <w:sz w:val="28"/>
          <w:szCs w:val="28"/>
          <w:lang w:bidi="fa-IR"/>
        </w:rPr>
        <w:t>Path\to\my\file</w:t>
      </w:r>
      <w:r w:rsidRPr="00CB12CF">
        <w:rPr>
          <w:rFonts w:cs="Calibri"/>
          <w:sz w:val="28"/>
          <w:szCs w:val="28"/>
          <w:rtl/>
          <w:lang w:bidi="fa-IR"/>
        </w:rPr>
        <w:t xml:space="preserve"> بدیم به برنامه ها و شناسایی نمیکنه در حالی که از توی خودِ </w:t>
      </w:r>
      <w:r w:rsidRPr="00CB12CF">
        <w:rPr>
          <w:rFonts w:cs="Calibri"/>
          <w:sz w:val="28"/>
          <w:szCs w:val="28"/>
          <w:lang w:bidi="fa-IR"/>
        </w:rPr>
        <w:t>explorer</w:t>
      </w:r>
      <w:r w:rsidRPr="00CB12CF">
        <w:rPr>
          <w:rFonts w:cs="Calibri"/>
          <w:sz w:val="28"/>
          <w:szCs w:val="28"/>
          <w:rtl/>
          <w:lang w:bidi="fa-IR"/>
        </w:rPr>
        <w:t xml:space="preserve"> کپی کردیم، باید از </w:t>
      </w:r>
      <w:r w:rsidRPr="00CB12CF">
        <w:rPr>
          <w:rFonts w:cs="Calibri"/>
          <w:sz w:val="28"/>
          <w:szCs w:val="28"/>
          <w:lang w:bidi="fa-IR"/>
        </w:rPr>
        <w:t>raw string</w:t>
      </w:r>
      <w:r w:rsidRPr="00CB12CF">
        <w:rPr>
          <w:rFonts w:cs="Calibri"/>
          <w:sz w:val="28"/>
          <w:szCs w:val="28"/>
          <w:rtl/>
          <w:lang w:bidi="fa-IR"/>
        </w:rPr>
        <w:t xml:space="preserve"> استفاده کنیم. تنها کاری هم که باید بکنیم اینه که یه </w:t>
      </w:r>
      <w:r w:rsidRPr="00CB12CF">
        <w:rPr>
          <w:rFonts w:cs="Calibri"/>
          <w:sz w:val="28"/>
          <w:szCs w:val="28"/>
          <w:lang w:bidi="fa-IR"/>
        </w:rPr>
        <w:t>r</w:t>
      </w:r>
      <w:r w:rsidRPr="00CB12CF">
        <w:rPr>
          <w:rFonts w:cs="Calibri"/>
          <w:sz w:val="28"/>
          <w:szCs w:val="28"/>
          <w:rtl/>
          <w:lang w:bidi="fa-IR"/>
        </w:rPr>
        <w:t xml:space="preserve"> بزاریم پشتِ استرینگ. اینطوری متوجه میشه که </w:t>
      </w:r>
      <w:r w:rsidRPr="00CB12CF">
        <w:rPr>
          <w:rFonts w:cs="Calibri"/>
          <w:sz w:val="28"/>
          <w:szCs w:val="28"/>
          <w:lang w:bidi="fa-IR"/>
        </w:rPr>
        <w:t>back-slash</w:t>
      </w:r>
      <w:r w:rsidRPr="00CB12CF">
        <w:rPr>
          <w:rFonts w:cs="Calibri"/>
          <w:sz w:val="28"/>
          <w:szCs w:val="28"/>
          <w:rtl/>
          <w:lang w:bidi="fa-IR"/>
        </w:rPr>
        <w:t xml:space="preserve"> \  ها معنی دیگه ای بجز چیزی که نوشته شده ندارن. </w:t>
      </w:r>
    </w:p>
    <w:p w14:paraId="03355825" w14:textId="77777777" w:rsidR="00776D6D" w:rsidRPr="00CB12CF" w:rsidRDefault="00776D6D" w:rsidP="00A07812">
      <w:pPr>
        <w:bidi/>
        <w:spacing w:line="276" w:lineRule="auto"/>
        <w:jc w:val="both"/>
        <w:rPr>
          <w:rFonts w:cs="Calibri"/>
          <w:sz w:val="28"/>
          <w:szCs w:val="28"/>
          <w:lang w:bidi="fa-IR"/>
        </w:rPr>
      </w:pPr>
    </w:p>
    <w:p w14:paraId="30833545" w14:textId="77777777" w:rsidR="00776D6D" w:rsidRPr="00CB12CF" w:rsidRDefault="00CB12CF" w:rsidP="00A07812">
      <w:pPr>
        <w:bidi/>
        <w:spacing w:line="276" w:lineRule="auto"/>
        <w:jc w:val="both"/>
        <w:rPr>
          <w:rFonts w:cs="Calibri"/>
        </w:rPr>
      </w:pPr>
      <w:r w:rsidRPr="00CB12CF">
        <w:rPr>
          <w:rFonts w:cs="Calibri"/>
          <w:sz w:val="28"/>
          <w:szCs w:val="28"/>
          <w:rtl/>
          <w:lang w:bidi="fa-IR"/>
        </w:rPr>
        <w:t>-</w:t>
      </w:r>
    </w:p>
    <w:p w14:paraId="349F69E4"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62AE27CB" w14:textId="77777777" w:rsidR="00776D6D" w:rsidRPr="00CB12CF" w:rsidRDefault="00CB12CF" w:rsidP="00A07812">
      <w:pPr>
        <w:bidi/>
        <w:spacing w:line="276" w:lineRule="auto"/>
        <w:jc w:val="both"/>
        <w:rPr>
          <w:rFonts w:cs="Calibri"/>
        </w:rPr>
      </w:pPr>
      <w:bookmarkStart w:id="283" w:name="I4031105"/>
      <w:r w:rsidRPr="00CB12CF">
        <w:rPr>
          <w:rFonts w:cs="Calibri"/>
          <w:sz w:val="28"/>
          <w:szCs w:val="28"/>
          <w:rtl/>
          <w:lang w:bidi="fa-IR"/>
        </w:rPr>
        <w:lastRenderedPageBreak/>
        <w:t>ادامه</w:t>
      </w:r>
      <w:bookmarkEnd w:id="283"/>
    </w:p>
    <w:p w14:paraId="4E397A07"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ابزار کار کردن با </w:t>
      </w:r>
      <w:r w:rsidRPr="00CB12CF">
        <w:rPr>
          <w:rFonts w:cs="Calibri"/>
          <w:sz w:val="28"/>
          <w:szCs w:val="28"/>
          <w:lang w:bidi="fa-IR"/>
        </w:rPr>
        <w:t>rgb</w:t>
      </w:r>
      <w:r w:rsidRPr="00CB12CF">
        <w:rPr>
          <w:rFonts w:cs="Calibri"/>
          <w:sz w:val="28"/>
          <w:szCs w:val="28"/>
          <w:rtl/>
          <w:lang w:bidi="fa-IR"/>
        </w:rPr>
        <w:t xml:space="preserve"> راحت و سریع ، </w:t>
      </w:r>
      <w:r w:rsidRPr="00CB12CF">
        <w:rPr>
          <w:rFonts w:cs="Calibri"/>
          <w:sz w:val="28"/>
          <w:szCs w:val="28"/>
          <w:lang w:bidi="fa-IR"/>
        </w:rPr>
        <w:t>w3schools / rgb</w:t>
      </w:r>
      <w:r w:rsidRPr="00CB12CF">
        <w:rPr>
          <w:rFonts w:cs="Calibri"/>
          <w:sz w:val="28"/>
          <w:szCs w:val="28"/>
          <w:rtl/>
          <w:lang w:bidi="fa-IR"/>
        </w:rPr>
        <w:t xml:space="preserve"> </w:t>
      </w:r>
    </w:p>
    <w:p w14:paraId="0E0B2BDF" w14:textId="77777777" w:rsidR="00776D6D" w:rsidRPr="00CB12CF" w:rsidRDefault="00776D6D" w:rsidP="00A07812">
      <w:pPr>
        <w:bidi/>
        <w:spacing w:line="276" w:lineRule="auto"/>
        <w:jc w:val="both"/>
        <w:rPr>
          <w:rFonts w:cs="Calibri"/>
          <w:sz w:val="28"/>
          <w:szCs w:val="28"/>
          <w:lang w:bidi="fa-IR"/>
        </w:rPr>
      </w:pPr>
    </w:p>
    <w:p w14:paraId="5D9ECED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 نکته ای که در حال استفاده از </w:t>
      </w:r>
      <w:r w:rsidRPr="00CB12CF">
        <w:rPr>
          <w:rFonts w:cs="Calibri"/>
          <w:sz w:val="28"/>
          <w:szCs w:val="28"/>
          <w:lang w:bidi="fa-IR"/>
        </w:rPr>
        <w:t>colorgram.py</w:t>
      </w:r>
      <w:r w:rsidRPr="00CB12CF">
        <w:rPr>
          <w:rFonts w:cs="Calibri"/>
          <w:sz w:val="28"/>
          <w:szCs w:val="28"/>
          <w:rtl/>
          <w:lang w:bidi="fa-IR"/>
        </w:rPr>
        <w:t xml:space="preserve"> باید در نظر داشته باشیم اینه که از اونجایی که از روی یک تصویر رنگ هارو استخراج میکنه، پس رنگ پس زمینه (در این بحث سفید) رو هم استخراج میکنه، و باید خودمون مقادیر رو یبار چک کنیم قبل از استفاده. </w:t>
      </w:r>
    </w:p>
    <w:p w14:paraId="30731814" w14:textId="77777777" w:rsidR="00776D6D" w:rsidRPr="00CB12CF" w:rsidRDefault="00776D6D" w:rsidP="00A07812">
      <w:pPr>
        <w:bidi/>
        <w:spacing w:line="276" w:lineRule="auto"/>
        <w:jc w:val="both"/>
        <w:rPr>
          <w:rFonts w:cs="Calibri"/>
          <w:sz w:val="28"/>
          <w:szCs w:val="28"/>
          <w:lang w:bidi="fa-IR"/>
        </w:rPr>
      </w:pPr>
    </w:p>
    <w:p w14:paraId="4A6F93A7"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-وقتی که میخواستیم </w:t>
      </w:r>
      <w:r w:rsidRPr="00CB12CF">
        <w:rPr>
          <w:rFonts w:cs="Calibri"/>
          <w:sz w:val="28"/>
          <w:szCs w:val="28"/>
          <w:lang w:bidi="fa-IR"/>
        </w:rPr>
        <w:t>tuple(r,g,b)</w:t>
      </w:r>
      <w:r w:rsidRPr="00CB12CF">
        <w:rPr>
          <w:rFonts w:cs="Calibri"/>
          <w:sz w:val="28"/>
          <w:szCs w:val="28"/>
          <w:rtl/>
          <w:lang w:bidi="fa-IR"/>
        </w:rPr>
        <w:t xml:space="preserve"> رو در </w:t>
      </w:r>
      <w:r w:rsidRPr="00CB12CF">
        <w:rPr>
          <w:rFonts w:cs="Calibri"/>
          <w:sz w:val="28"/>
          <w:szCs w:val="28"/>
          <w:lang w:bidi="fa-IR"/>
        </w:rPr>
        <w:t>turtle</w:t>
      </w:r>
      <w:r w:rsidRPr="00CB12CF">
        <w:rPr>
          <w:rFonts w:cs="Calibri"/>
          <w:sz w:val="28"/>
          <w:szCs w:val="28"/>
          <w:rtl/>
          <w:lang w:bidi="fa-IR"/>
        </w:rPr>
        <w:t xml:space="preserve"> استفاده کنیم ارور میداد که </w:t>
      </w:r>
      <w:r w:rsidRPr="00CB12CF">
        <w:rPr>
          <w:rFonts w:cs="Calibri"/>
          <w:sz w:val="28"/>
          <w:szCs w:val="28"/>
          <w:lang w:bidi="fa-IR"/>
        </w:rPr>
        <w:t>bad color number</w:t>
      </w:r>
      <w:r w:rsidRPr="00CB12CF">
        <w:rPr>
          <w:rFonts w:cs="Calibri"/>
          <w:sz w:val="28"/>
          <w:szCs w:val="28"/>
          <w:rtl/>
          <w:lang w:bidi="fa-IR"/>
        </w:rPr>
        <w:t xml:space="preserve"> و ... سرچ که زدیم تو </w:t>
      </w:r>
      <w:r w:rsidRPr="00CB12CF">
        <w:rPr>
          <w:rFonts w:cs="Calibri"/>
          <w:sz w:val="28"/>
          <w:szCs w:val="28"/>
          <w:lang w:bidi="fa-IR"/>
        </w:rPr>
        <w:t>stack overflow</w:t>
      </w:r>
      <w:r w:rsidRPr="00CB12CF">
        <w:rPr>
          <w:rFonts w:cs="Calibri"/>
          <w:sz w:val="28"/>
          <w:szCs w:val="28"/>
          <w:rtl/>
          <w:lang w:bidi="fa-IR"/>
        </w:rPr>
        <w:t xml:space="preserve"> راه حلش این بود که :</w:t>
      </w:r>
    </w:p>
    <w:p w14:paraId="35804616" w14:textId="77777777" w:rsidR="00776D6D" w:rsidRPr="00CB12CF" w:rsidRDefault="00CB12CF" w:rsidP="00A07812">
      <w:pPr>
        <w:bidi/>
        <w:spacing w:line="276" w:lineRule="auto"/>
        <w:jc w:val="both"/>
        <w:rPr>
          <w:rFonts w:cs="Calibri"/>
        </w:rPr>
      </w:pPr>
      <m:oMathPara>
        <m:oMathParaPr>
          <m:jc m:val="center"/>
        </m:oMathParaPr>
        <m:oMath>
          <m:r>
            <w:rPr>
              <w:rFonts w:ascii="Cambria Math" w:hAnsi="Cambria Math" w:cs="Calibri"/>
            </w:rPr>
            <m:t>screen.colormode</m:t>
          </m:r>
          <m:d>
            <m:dPr>
              <m:ctrlPr>
                <w:rPr>
                  <w:rFonts w:ascii="Cambria Math" w:hAnsi="Cambria Math" w:cs="Calibri"/>
                </w:rPr>
              </m:ctrlPr>
            </m:dPr>
            <m:e>
              <m:r>
                <w:rPr>
                  <w:rFonts w:ascii="Cambria Math" w:hAnsi="Cambria Math" w:cs="Calibri"/>
                </w:rPr>
                <m:t>255</m:t>
              </m:r>
            </m:e>
          </m:d>
        </m:oMath>
      </m:oMathPara>
    </w:p>
    <w:p w14:paraId="150D7A5C" w14:textId="77777777" w:rsidR="00776D6D" w:rsidRPr="00CB12CF" w:rsidRDefault="00CB12CF" w:rsidP="00A07812">
      <w:pPr>
        <w:bidi/>
        <w:spacing w:line="276" w:lineRule="auto"/>
        <w:jc w:val="both"/>
        <w:rPr>
          <w:rFonts w:cs="Calibri"/>
        </w:rPr>
      </w:pPr>
      <w:r w:rsidRPr="00CB12CF">
        <w:rPr>
          <w:rFonts w:cs="Calibri"/>
          <w:sz w:val="28"/>
          <w:szCs w:val="28"/>
          <w:rtl/>
          <w:lang w:bidi="fa-IR"/>
        </w:rPr>
        <w:t>مثل اینکه این باعث میشه رنگ ها معنی بدن. نمیدونم. (</w:t>
      </w:r>
      <w:r w:rsidRPr="00CB12CF">
        <w:rPr>
          <w:rFonts w:cs="Calibri"/>
          <w:sz w:val="20"/>
          <w:szCs w:val="20"/>
          <w:rtl/>
          <w:lang w:bidi="fa-IR"/>
        </w:rPr>
        <w:t xml:space="preserve">بعد از اینکه جوابِ </w:t>
      </w:r>
      <w:r w:rsidRPr="00CB12CF">
        <w:rPr>
          <w:rFonts w:cs="Calibri"/>
          <w:sz w:val="20"/>
          <w:szCs w:val="20"/>
          <w:lang w:bidi="fa-IR"/>
        </w:rPr>
        <w:t>course</w:t>
      </w:r>
      <w:r w:rsidRPr="00CB12CF">
        <w:rPr>
          <w:rFonts w:cs="Calibri"/>
          <w:sz w:val="20"/>
          <w:szCs w:val="20"/>
          <w:rtl/>
          <w:lang w:bidi="fa-IR"/>
        </w:rPr>
        <w:t xml:space="preserve"> رو نگاه کردم گفت که در قسمت های قبلی این رو دیدیم، ولی  من چیزی یادم نمیومد، به هر ترتیب اگر ...</w:t>
      </w:r>
      <w:r w:rsidRPr="00CB12CF">
        <w:rPr>
          <w:rFonts w:cs="Calibri"/>
          <w:sz w:val="28"/>
          <w:szCs w:val="28"/>
          <w:rtl/>
          <w:lang w:bidi="fa-IR"/>
        </w:rPr>
        <w:t>)</w:t>
      </w:r>
    </w:p>
    <w:p w14:paraId="411BD006" w14:textId="77777777" w:rsidR="00776D6D" w:rsidRPr="00CB12CF" w:rsidRDefault="00776D6D" w:rsidP="00A07812">
      <w:pPr>
        <w:bidi/>
        <w:spacing w:line="276" w:lineRule="auto"/>
        <w:jc w:val="both"/>
        <w:rPr>
          <w:rFonts w:cs="Calibri"/>
          <w:sz w:val="28"/>
          <w:szCs w:val="28"/>
          <w:lang w:bidi="fa-IR"/>
        </w:rPr>
      </w:pPr>
    </w:p>
    <w:p w14:paraId="63083D4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پایان </w:t>
      </w:r>
      <w:r w:rsidRPr="00CB12CF">
        <w:rPr>
          <w:rFonts w:cs="Calibri"/>
          <w:sz w:val="28"/>
          <w:szCs w:val="28"/>
          <w:lang w:bidi="fa-IR"/>
        </w:rPr>
        <w:t>day018</w:t>
      </w:r>
    </w:p>
    <w:p w14:paraId="4E2401D2"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5666A922" w14:textId="77777777" w:rsidR="00776D6D" w:rsidRPr="00CB12CF" w:rsidRDefault="00CB12CF" w:rsidP="00A07812">
      <w:pPr>
        <w:bidi/>
        <w:spacing w:line="276" w:lineRule="auto"/>
        <w:jc w:val="both"/>
        <w:rPr>
          <w:rFonts w:cs="Calibri"/>
        </w:rPr>
      </w:pPr>
      <w:bookmarkStart w:id="284" w:name="I4031108"/>
      <w:r w:rsidRPr="00CB12CF">
        <w:rPr>
          <w:rFonts w:cs="Calibri"/>
          <w:sz w:val="28"/>
          <w:szCs w:val="28"/>
          <w:rtl/>
          <w:lang w:bidi="fa-IR"/>
        </w:rPr>
        <w:lastRenderedPageBreak/>
        <w:t>ادامه</w:t>
      </w:r>
      <w:bookmarkEnd w:id="284"/>
    </w:p>
    <w:p w14:paraId="3B736102" w14:textId="77777777" w:rsidR="00776D6D" w:rsidRPr="00CB12CF" w:rsidRDefault="00CB12CF" w:rsidP="00A07812">
      <w:pPr>
        <w:bidi/>
        <w:spacing w:line="276" w:lineRule="auto"/>
        <w:jc w:val="both"/>
        <w:rPr>
          <w:rFonts w:cs="Calibri"/>
        </w:rPr>
      </w:pPr>
      <w:r w:rsidRPr="00CB12CF">
        <w:rPr>
          <w:rFonts w:cs="Calibri"/>
          <w:sz w:val="28"/>
          <w:szCs w:val="28"/>
          <w:lang w:bidi="fa-IR"/>
        </w:rPr>
        <w:t>Day019</w:t>
      </w:r>
      <w:r w:rsidRPr="00CB12CF">
        <w:rPr>
          <w:rFonts w:cs="Calibri"/>
          <w:sz w:val="28"/>
          <w:szCs w:val="28"/>
          <w:rtl/>
          <w:lang w:bidi="fa-IR"/>
        </w:rPr>
        <w:t xml:space="preserve"> </w:t>
      </w:r>
    </w:p>
    <w:p w14:paraId="545D5388" w14:textId="77777777" w:rsidR="00776D6D" w:rsidRPr="00CB12CF" w:rsidRDefault="00CB12CF" w:rsidP="00A07812">
      <w:pPr>
        <w:bidi/>
        <w:spacing w:line="276" w:lineRule="auto"/>
        <w:jc w:val="both"/>
        <w:rPr>
          <w:rFonts w:cs="Calibri"/>
        </w:rPr>
      </w:pPr>
      <w:r w:rsidRPr="00CB12CF">
        <w:rPr>
          <w:rFonts w:cs="Calibri"/>
          <w:sz w:val="28"/>
          <w:szCs w:val="28"/>
          <w:lang w:bidi="fa-IR"/>
        </w:rPr>
        <w:t>More turtle graphics, event listeners, state and multiple instances</w:t>
      </w:r>
    </w:p>
    <w:p w14:paraId="1B5A5F07"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پروژه پایانی این روز هم ساخت یه </w:t>
      </w:r>
      <w:r w:rsidRPr="00CB12CF">
        <w:rPr>
          <w:rFonts w:cs="Calibri"/>
          <w:sz w:val="28"/>
          <w:szCs w:val="28"/>
          <w:lang w:bidi="fa-IR"/>
        </w:rPr>
        <w:t>turtle race</w:t>
      </w:r>
      <w:r w:rsidRPr="00CB12CF">
        <w:rPr>
          <w:rFonts w:cs="Calibri"/>
          <w:sz w:val="28"/>
          <w:szCs w:val="28"/>
          <w:rtl/>
          <w:lang w:bidi="fa-IR"/>
        </w:rPr>
        <w:t xml:space="preserve"> هست که کاربر پیشبینی کنه کدوم یکی برنده میشه.</w:t>
      </w:r>
    </w:p>
    <w:p w14:paraId="74FC421E" w14:textId="77777777" w:rsidR="00776D6D" w:rsidRPr="00CB12CF" w:rsidRDefault="00776D6D" w:rsidP="00A07812">
      <w:pPr>
        <w:bidi/>
        <w:spacing w:line="276" w:lineRule="auto"/>
        <w:jc w:val="both"/>
        <w:rPr>
          <w:rFonts w:cs="Calibri"/>
          <w:sz w:val="28"/>
          <w:szCs w:val="28"/>
          <w:lang w:bidi="fa-IR"/>
        </w:rPr>
      </w:pPr>
    </w:p>
    <w:p w14:paraId="0C816A0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-یه نکته بسیار مهم، وقتی میخوایم </w:t>
      </w:r>
      <w:r w:rsidRPr="00CB12CF">
        <w:rPr>
          <w:rFonts w:cs="Calibri"/>
          <w:sz w:val="28"/>
          <w:szCs w:val="28"/>
          <w:lang w:bidi="fa-IR"/>
        </w:rPr>
        <w:t>function</w:t>
      </w:r>
      <w:r w:rsidRPr="00CB12CF">
        <w:rPr>
          <w:rFonts w:cs="Calibri"/>
          <w:sz w:val="28"/>
          <w:szCs w:val="28"/>
          <w:rtl/>
          <w:lang w:bidi="fa-IR"/>
        </w:rPr>
        <w:t xml:space="preserve"> ای رو به عنوان </w:t>
      </w:r>
      <w:r w:rsidRPr="00CB12CF">
        <w:rPr>
          <w:rFonts w:cs="Calibri"/>
          <w:sz w:val="28"/>
          <w:szCs w:val="28"/>
          <w:lang w:bidi="fa-IR"/>
        </w:rPr>
        <w:t>argument</w:t>
      </w:r>
      <w:r w:rsidRPr="00CB12CF">
        <w:rPr>
          <w:rFonts w:cs="Calibri"/>
          <w:sz w:val="28"/>
          <w:szCs w:val="28"/>
          <w:rtl/>
          <w:lang w:bidi="fa-IR"/>
        </w:rPr>
        <w:t xml:space="preserve"> به </w:t>
      </w:r>
      <w:r w:rsidRPr="00CB12CF">
        <w:rPr>
          <w:rFonts w:cs="Calibri"/>
          <w:sz w:val="28"/>
          <w:szCs w:val="28"/>
          <w:lang w:bidi="fa-IR"/>
        </w:rPr>
        <w:t>function</w:t>
      </w:r>
      <w:r w:rsidRPr="00CB12CF">
        <w:rPr>
          <w:rFonts w:cs="Calibri"/>
          <w:sz w:val="28"/>
          <w:szCs w:val="28"/>
          <w:rtl/>
          <w:lang w:bidi="fa-IR"/>
        </w:rPr>
        <w:t xml:space="preserve">  یا </w:t>
      </w:r>
      <w:r w:rsidRPr="00CB12CF">
        <w:rPr>
          <w:rFonts w:cs="Calibri"/>
          <w:sz w:val="28"/>
          <w:szCs w:val="28"/>
          <w:lang w:bidi="fa-IR"/>
        </w:rPr>
        <w:t>method</w:t>
      </w:r>
      <w:r w:rsidRPr="00CB12CF">
        <w:rPr>
          <w:rFonts w:cs="Calibri"/>
          <w:sz w:val="28"/>
          <w:szCs w:val="28"/>
          <w:rtl/>
          <w:lang w:bidi="fa-IR"/>
        </w:rPr>
        <w:t xml:space="preserve"> دیگه ای ارسال کنیم </w:t>
      </w:r>
      <w:r w:rsidRPr="0064329B">
        <w:rPr>
          <w:rFonts w:cs="Calibri"/>
          <w:sz w:val="28"/>
          <w:szCs w:val="28"/>
          <w:u w:val="single"/>
          <w:rtl/>
          <w:lang w:bidi="fa-IR"/>
          <w:rPrChange w:id="285" w:author="Microsoft account" w:date="2025-09-24T09:58:00Z">
            <w:rPr>
              <w:rFonts w:cs="Calibri"/>
              <w:sz w:val="28"/>
              <w:szCs w:val="28"/>
              <w:rtl/>
              <w:lang w:bidi="fa-IR"/>
            </w:rPr>
          </w:rPrChange>
        </w:rPr>
        <w:t>با</w:t>
      </w:r>
      <w:r w:rsidRPr="0064329B">
        <w:rPr>
          <w:rFonts w:cs="Calibri" w:hint="cs"/>
          <w:sz w:val="28"/>
          <w:szCs w:val="28"/>
          <w:u w:val="single"/>
          <w:rtl/>
          <w:lang w:bidi="fa-IR"/>
          <w:rPrChange w:id="286" w:author="Microsoft account" w:date="2025-09-24T09:58:00Z">
            <w:rPr>
              <w:rFonts w:cs="Calibri" w:hint="cs"/>
              <w:sz w:val="28"/>
              <w:szCs w:val="28"/>
              <w:rtl/>
              <w:lang w:bidi="fa-IR"/>
            </w:rPr>
          </w:rPrChange>
        </w:rPr>
        <w:t>ی</w:t>
      </w:r>
      <w:r w:rsidRPr="0064329B">
        <w:rPr>
          <w:rFonts w:cs="Calibri" w:hint="eastAsia"/>
          <w:sz w:val="28"/>
          <w:szCs w:val="28"/>
          <w:u w:val="single"/>
          <w:rtl/>
          <w:lang w:bidi="fa-IR"/>
          <w:rPrChange w:id="287" w:author="Microsoft account" w:date="2025-09-24T09:58:00Z">
            <w:rPr>
              <w:rFonts w:cs="Calibri" w:hint="eastAsia"/>
              <w:sz w:val="28"/>
              <w:szCs w:val="28"/>
              <w:rtl/>
              <w:lang w:bidi="fa-IR"/>
            </w:rPr>
          </w:rPrChange>
        </w:rPr>
        <w:t>د</w:t>
      </w:r>
      <w:r w:rsidRPr="0064329B">
        <w:rPr>
          <w:rFonts w:cs="Calibri"/>
          <w:sz w:val="28"/>
          <w:szCs w:val="28"/>
          <w:u w:val="single"/>
          <w:rtl/>
          <w:lang w:bidi="fa-IR"/>
          <w:rPrChange w:id="288" w:author="Microsoft account" w:date="2025-09-24T09:58:00Z">
            <w:rPr>
              <w:rFonts w:cs="Calibri"/>
              <w:sz w:val="28"/>
              <w:szCs w:val="28"/>
              <w:rtl/>
              <w:lang w:bidi="fa-IR"/>
            </w:rPr>
          </w:rPrChange>
        </w:rPr>
        <w:t xml:space="preserve"> </w:t>
      </w:r>
      <w:r w:rsidRPr="0064329B">
        <w:rPr>
          <w:rFonts w:cs="Calibri" w:hint="eastAsia"/>
          <w:sz w:val="28"/>
          <w:szCs w:val="28"/>
          <w:u w:val="single"/>
          <w:rtl/>
          <w:lang w:bidi="fa-IR"/>
          <w:rPrChange w:id="289" w:author="Microsoft account" w:date="2025-09-24T09:58:00Z">
            <w:rPr>
              <w:rFonts w:cs="Calibri" w:hint="eastAsia"/>
              <w:sz w:val="28"/>
              <w:szCs w:val="28"/>
              <w:rtl/>
              <w:lang w:bidi="fa-IR"/>
            </w:rPr>
          </w:rPrChange>
        </w:rPr>
        <w:t>حواسمون</w:t>
      </w:r>
      <w:r w:rsidRPr="0064329B">
        <w:rPr>
          <w:rFonts w:cs="Calibri"/>
          <w:sz w:val="28"/>
          <w:szCs w:val="28"/>
          <w:u w:val="single"/>
          <w:rtl/>
          <w:lang w:bidi="fa-IR"/>
          <w:rPrChange w:id="290" w:author="Microsoft account" w:date="2025-09-24T09:58:00Z">
            <w:rPr>
              <w:rFonts w:cs="Calibri"/>
              <w:sz w:val="28"/>
              <w:szCs w:val="28"/>
              <w:rtl/>
              <w:lang w:bidi="fa-IR"/>
            </w:rPr>
          </w:rPrChange>
        </w:rPr>
        <w:t xml:space="preserve"> </w:t>
      </w:r>
      <w:r w:rsidRPr="0064329B">
        <w:rPr>
          <w:rFonts w:cs="Calibri" w:hint="eastAsia"/>
          <w:sz w:val="28"/>
          <w:szCs w:val="28"/>
          <w:u w:val="single"/>
          <w:rtl/>
          <w:lang w:bidi="fa-IR"/>
          <w:rPrChange w:id="291" w:author="Microsoft account" w:date="2025-09-24T09:58:00Z">
            <w:rPr>
              <w:rFonts w:cs="Calibri" w:hint="eastAsia"/>
              <w:sz w:val="28"/>
              <w:szCs w:val="28"/>
              <w:rtl/>
              <w:lang w:bidi="fa-IR"/>
            </w:rPr>
          </w:rPrChange>
        </w:rPr>
        <w:t>باشه</w:t>
      </w:r>
      <w:r w:rsidRPr="0064329B">
        <w:rPr>
          <w:rFonts w:cs="Calibri"/>
          <w:sz w:val="28"/>
          <w:szCs w:val="28"/>
          <w:u w:val="single"/>
          <w:rtl/>
          <w:lang w:bidi="fa-IR"/>
          <w:rPrChange w:id="292" w:author="Microsoft account" w:date="2025-09-24T09:58:00Z">
            <w:rPr>
              <w:rFonts w:cs="Calibri"/>
              <w:sz w:val="28"/>
              <w:szCs w:val="28"/>
              <w:rtl/>
              <w:lang w:bidi="fa-IR"/>
            </w:rPr>
          </w:rPrChange>
        </w:rPr>
        <w:t xml:space="preserve"> </w:t>
      </w:r>
      <w:r w:rsidRPr="0064329B">
        <w:rPr>
          <w:rFonts w:cs="Calibri" w:hint="eastAsia"/>
          <w:sz w:val="28"/>
          <w:szCs w:val="28"/>
          <w:u w:val="single"/>
          <w:rtl/>
          <w:lang w:bidi="fa-IR"/>
          <w:rPrChange w:id="293" w:author="Microsoft account" w:date="2025-09-24T09:58:00Z">
            <w:rPr>
              <w:rFonts w:cs="Calibri" w:hint="eastAsia"/>
              <w:sz w:val="28"/>
              <w:szCs w:val="28"/>
              <w:rtl/>
              <w:lang w:bidi="fa-IR"/>
            </w:rPr>
          </w:rPrChange>
        </w:rPr>
        <w:t>که</w:t>
      </w:r>
      <w:r w:rsidRPr="0064329B">
        <w:rPr>
          <w:rFonts w:cs="Calibri"/>
          <w:sz w:val="28"/>
          <w:szCs w:val="28"/>
          <w:u w:val="single"/>
          <w:rtl/>
          <w:lang w:bidi="fa-IR"/>
          <w:rPrChange w:id="294" w:author="Microsoft account" w:date="2025-09-24T09:58:00Z">
            <w:rPr>
              <w:rFonts w:cs="Calibri"/>
              <w:sz w:val="28"/>
              <w:szCs w:val="28"/>
              <w:rtl/>
              <w:lang w:bidi="fa-IR"/>
            </w:rPr>
          </w:rPrChange>
        </w:rPr>
        <w:t xml:space="preserve"> </w:t>
      </w:r>
      <w:r w:rsidRPr="0064329B">
        <w:rPr>
          <w:rFonts w:cs="Calibri" w:hint="eastAsia"/>
          <w:sz w:val="28"/>
          <w:szCs w:val="28"/>
          <w:u w:val="single"/>
          <w:rtl/>
          <w:lang w:bidi="fa-IR"/>
          <w:rPrChange w:id="295" w:author="Microsoft account" w:date="2025-09-24T09:58:00Z">
            <w:rPr>
              <w:rFonts w:cs="Calibri" w:hint="eastAsia"/>
              <w:sz w:val="28"/>
              <w:szCs w:val="28"/>
              <w:rtl/>
              <w:lang w:bidi="fa-IR"/>
            </w:rPr>
          </w:rPrChange>
        </w:rPr>
        <w:t>پرانتز</w:t>
      </w:r>
      <w:r w:rsidRPr="0064329B">
        <w:rPr>
          <w:rFonts w:cs="Calibri"/>
          <w:sz w:val="28"/>
          <w:szCs w:val="28"/>
          <w:u w:val="single"/>
          <w:rtl/>
          <w:lang w:bidi="fa-IR"/>
          <w:rPrChange w:id="296" w:author="Microsoft account" w:date="2025-09-24T09:58:00Z">
            <w:rPr>
              <w:rFonts w:cs="Calibri"/>
              <w:sz w:val="28"/>
              <w:szCs w:val="28"/>
              <w:rtl/>
              <w:lang w:bidi="fa-IR"/>
            </w:rPr>
          </w:rPrChange>
        </w:rPr>
        <w:t xml:space="preserve"> </w:t>
      </w:r>
      <w:r w:rsidRPr="0064329B">
        <w:rPr>
          <w:rFonts w:cs="Calibri" w:hint="eastAsia"/>
          <w:sz w:val="28"/>
          <w:szCs w:val="28"/>
          <w:u w:val="single"/>
          <w:rtl/>
          <w:lang w:bidi="fa-IR"/>
          <w:rPrChange w:id="297" w:author="Microsoft account" w:date="2025-09-24T09:58:00Z">
            <w:rPr>
              <w:rFonts w:cs="Calibri" w:hint="eastAsia"/>
              <w:sz w:val="28"/>
              <w:szCs w:val="28"/>
              <w:rtl/>
              <w:lang w:bidi="fa-IR"/>
            </w:rPr>
          </w:rPrChange>
        </w:rPr>
        <w:t>نزار</w:t>
      </w:r>
      <w:r w:rsidRPr="0064329B">
        <w:rPr>
          <w:rFonts w:cs="Calibri" w:hint="cs"/>
          <w:sz w:val="28"/>
          <w:szCs w:val="28"/>
          <w:u w:val="single"/>
          <w:rtl/>
          <w:lang w:bidi="fa-IR"/>
          <w:rPrChange w:id="298" w:author="Microsoft account" w:date="2025-09-24T09:58:00Z">
            <w:rPr>
              <w:rFonts w:cs="Calibri" w:hint="cs"/>
              <w:sz w:val="28"/>
              <w:szCs w:val="28"/>
              <w:rtl/>
              <w:lang w:bidi="fa-IR"/>
            </w:rPr>
          </w:rPrChange>
        </w:rPr>
        <w:t>ی</w:t>
      </w:r>
      <w:r w:rsidRPr="0064329B">
        <w:rPr>
          <w:rFonts w:cs="Calibri" w:hint="eastAsia"/>
          <w:sz w:val="28"/>
          <w:szCs w:val="28"/>
          <w:u w:val="single"/>
          <w:rtl/>
          <w:lang w:bidi="fa-IR"/>
          <w:rPrChange w:id="299" w:author="Microsoft account" w:date="2025-09-24T09:58:00Z">
            <w:rPr>
              <w:rFonts w:cs="Calibri" w:hint="eastAsia"/>
              <w:sz w:val="28"/>
              <w:szCs w:val="28"/>
              <w:rtl/>
              <w:lang w:bidi="fa-IR"/>
            </w:rPr>
          </w:rPrChange>
        </w:rPr>
        <w:t>م</w:t>
      </w:r>
      <w:r w:rsidRPr="0064329B">
        <w:rPr>
          <w:rFonts w:cs="Calibri"/>
          <w:sz w:val="28"/>
          <w:szCs w:val="28"/>
          <w:u w:val="single"/>
          <w:rtl/>
          <w:lang w:bidi="fa-IR"/>
          <w:rPrChange w:id="300" w:author="Microsoft account" w:date="2025-09-24T09:58:00Z">
            <w:rPr>
              <w:rFonts w:cs="Calibri"/>
              <w:sz w:val="28"/>
              <w:szCs w:val="28"/>
              <w:rtl/>
              <w:lang w:bidi="fa-IR"/>
            </w:rPr>
          </w:rPrChange>
        </w:rPr>
        <w:t xml:space="preserve"> </w:t>
      </w:r>
      <w:r w:rsidRPr="0064329B">
        <w:rPr>
          <w:rFonts w:cs="Calibri" w:hint="eastAsia"/>
          <w:sz w:val="28"/>
          <w:szCs w:val="28"/>
          <w:u w:val="single"/>
          <w:rtl/>
          <w:lang w:bidi="fa-IR"/>
          <w:rPrChange w:id="301" w:author="Microsoft account" w:date="2025-09-24T09:58:00Z">
            <w:rPr>
              <w:rFonts w:cs="Calibri" w:hint="eastAsia"/>
              <w:sz w:val="28"/>
              <w:szCs w:val="28"/>
              <w:rtl/>
              <w:lang w:bidi="fa-IR"/>
            </w:rPr>
          </w:rPrChange>
        </w:rPr>
        <w:t>انتهاش</w:t>
      </w:r>
      <w:r w:rsidRPr="00CB12CF">
        <w:rPr>
          <w:rFonts w:cs="Calibri"/>
          <w:sz w:val="28"/>
          <w:szCs w:val="28"/>
          <w:rtl/>
          <w:lang w:bidi="fa-IR"/>
        </w:rPr>
        <w:t xml:space="preserve">، حالا چرا؟ چونکه در صورت گذاشتن ، </w:t>
      </w:r>
      <w:r w:rsidRPr="00CB12CF">
        <w:rPr>
          <w:rFonts w:cs="Calibri"/>
          <w:sz w:val="28"/>
          <w:szCs w:val="28"/>
          <w:lang w:bidi="fa-IR"/>
        </w:rPr>
        <w:t>function call</w:t>
      </w:r>
      <w:r w:rsidRPr="00CB12CF">
        <w:rPr>
          <w:rFonts w:cs="Calibri"/>
          <w:sz w:val="28"/>
          <w:szCs w:val="28"/>
          <w:rtl/>
          <w:lang w:bidi="fa-IR"/>
        </w:rPr>
        <w:t xml:space="preserve"> اتفاق میوفته و کدش اجرا میشه، باید بدون پرانتز ارسال بشه. </w:t>
      </w:r>
    </w:p>
    <w:p w14:paraId="5BCDE643" w14:textId="77777777" w:rsidR="00776D6D" w:rsidRPr="00CB12CF" w:rsidRDefault="00776D6D" w:rsidP="00A07812">
      <w:pPr>
        <w:bidi/>
        <w:spacing w:line="276" w:lineRule="auto"/>
        <w:jc w:val="both"/>
        <w:rPr>
          <w:rFonts w:cs="Calibri"/>
          <w:sz w:val="28"/>
          <w:szCs w:val="28"/>
          <w:lang w:bidi="fa-IR"/>
        </w:rPr>
      </w:pPr>
    </w:p>
    <w:p w14:paraId="0507700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-به هرکدوم از حالت های ساخته شده از یک </w:t>
      </w:r>
      <w:r w:rsidRPr="00CB12CF">
        <w:rPr>
          <w:rFonts w:cs="Calibri"/>
          <w:sz w:val="28"/>
          <w:szCs w:val="28"/>
          <w:lang w:bidi="fa-IR"/>
        </w:rPr>
        <w:t>class</w:t>
      </w:r>
      <w:r w:rsidRPr="00CB12CF">
        <w:rPr>
          <w:rFonts w:cs="Calibri"/>
          <w:sz w:val="28"/>
          <w:szCs w:val="28"/>
          <w:rtl/>
          <w:lang w:bidi="fa-IR"/>
        </w:rPr>
        <w:t xml:space="preserve">() میگن </w:t>
      </w:r>
      <w:r w:rsidRPr="00CB12CF">
        <w:rPr>
          <w:rFonts w:cs="Calibri"/>
          <w:sz w:val="28"/>
          <w:szCs w:val="28"/>
          <w:lang w:bidi="fa-IR"/>
        </w:rPr>
        <w:t>instance</w:t>
      </w:r>
      <w:r w:rsidRPr="00CB12CF">
        <w:rPr>
          <w:rFonts w:cs="Calibri"/>
          <w:sz w:val="28"/>
          <w:szCs w:val="28"/>
          <w:rtl/>
          <w:lang w:bidi="fa-IR"/>
        </w:rPr>
        <w:t xml:space="preserve"> و به حالتی که هر </w:t>
      </w:r>
      <w:r w:rsidRPr="00CB12CF">
        <w:rPr>
          <w:rFonts w:cs="Calibri"/>
          <w:sz w:val="28"/>
          <w:szCs w:val="28"/>
          <w:lang w:bidi="fa-IR"/>
        </w:rPr>
        <w:t>instance</w:t>
      </w:r>
      <w:r w:rsidRPr="00CB12CF">
        <w:rPr>
          <w:rFonts w:cs="Calibri"/>
          <w:sz w:val="28"/>
          <w:szCs w:val="28"/>
          <w:rtl/>
          <w:lang w:bidi="fa-IR"/>
        </w:rPr>
        <w:t xml:space="preserve"> داره و فرق هایی که داره نسبت به یه </w:t>
      </w:r>
      <w:r w:rsidRPr="00CB12CF">
        <w:rPr>
          <w:rFonts w:cs="Calibri"/>
          <w:sz w:val="28"/>
          <w:szCs w:val="28"/>
          <w:lang w:bidi="fa-IR"/>
        </w:rPr>
        <w:t>instance</w:t>
      </w:r>
      <w:r w:rsidRPr="00CB12CF">
        <w:rPr>
          <w:rFonts w:cs="Calibri"/>
          <w:sz w:val="28"/>
          <w:szCs w:val="28"/>
          <w:rtl/>
          <w:lang w:bidi="fa-IR"/>
        </w:rPr>
        <w:t xml:space="preserve"> دیگه میگن </w:t>
      </w:r>
      <w:r w:rsidRPr="00CB12CF">
        <w:rPr>
          <w:rFonts w:cs="Calibri"/>
          <w:sz w:val="28"/>
          <w:szCs w:val="28"/>
          <w:lang w:bidi="fa-IR"/>
        </w:rPr>
        <w:t>state</w:t>
      </w:r>
    </w:p>
    <w:p w14:paraId="0960C423" w14:textId="77777777" w:rsidR="00776D6D" w:rsidRPr="00CB12CF" w:rsidRDefault="00776D6D" w:rsidP="00A07812">
      <w:pPr>
        <w:bidi/>
        <w:spacing w:line="276" w:lineRule="auto"/>
        <w:jc w:val="both"/>
        <w:rPr>
          <w:rFonts w:cs="Calibri"/>
          <w:sz w:val="28"/>
          <w:szCs w:val="28"/>
          <w:lang w:bidi="fa-IR"/>
        </w:rPr>
      </w:pPr>
    </w:p>
    <w:p w14:paraId="60512A29" w14:textId="77777777" w:rsidR="00776D6D" w:rsidRPr="00CB12CF" w:rsidRDefault="00CB12CF" w:rsidP="00A07812">
      <w:pPr>
        <w:bidi/>
        <w:spacing w:line="276" w:lineRule="auto"/>
        <w:jc w:val="both"/>
        <w:rPr>
          <w:rFonts w:cs="Calibri"/>
        </w:rPr>
      </w:pPr>
      <w:r w:rsidRPr="00CB12CF">
        <w:rPr>
          <w:rFonts w:cs="Calibri"/>
          <w:sz w:val="28"/>
          <w:szCs w:val="28"/>
          <w:lang w:bidi="fa-IR"/>
        </w:rPr>
        <w:t>ta day019 005 10:38</w:t>
      </w:r>
    </w:p>
    <w:p w14:paraId="24CB509F"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26E0A28E" w14:textId="77777777" w:rsidR="00776D6D" w:rsidRPr="00CB12CF" w:rsidRDefault="00CB12CF" w:rsidP="00A07812">
      <w:pPr>
        <w:bidi/>
        <w:spacing w:line="276" w:lineRule="auto"/>
        <w:jc w:val="both"/>
        <w:rPr>
          <w:rFonts w:cs="Calibri"/>
        </w:rPr>
      </w:pPr>
      <w:bookmarkStart w:id="302" w:name="I4031109"/>
      <w:r w:rsidRPr="00CB12CF">
        <w:rPr>
          <w:rFonts w:cs="Calibri"/>
          <w:sz w:val="28"/>
          <w:szCs w:val="28"/>
          <w:rtl/>
          <w:lang w:bidi="fa-IR"/>
        </w:rPr>
        <w:lastRenderedPageBreak/>
        <w:t>ادامه</w:t>
      </w:r>
      <w:bookmarkEnd w:id="302"/>
    </w:p>
    <w:p w14:paraId="12C8DD4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بازی ساخته شد . نکته خاصی نداشت بجز اینکه وقتی میخوایم چندین تا از یک </w:t>
      </w:r>
      <w:r w:rsidRPr="00CB12CF">
        <w:rPr>
          <w:rFonts w:cs="Calibri"/>
          <w:sz w:val="28"/>
          <w:szCs w:val="28"/>
          <w:lang w:bidi="fa-IR"/>
        </w:rPr>
        <w:t>Object</w:t>
      </w:r>
      <w:r w:rsidRPr="00CB12CF">
        <w:rPr>
          <w:rFonts w:cs="Calibri"/>
          <w:sz w:val="28"/>
          <w:szCs w:val="28"/>
          <w:rtl/>
          <w:lang w:bidi="fa-IR"/>
        </w:rPr>
        <w:t xml:space="preserve"> بسازیم منطقی تره که </w:t>
      </w:r>
      <w:r w:rsidRPr="00CB12CF">
        <w:rPr>
          <w:rFonts w:cs="Calibri"/>
          <w:sz w:val="28"/>
          <w:szCs w:val="28"/>
          <w:lang w:bidi="fa-IR"/>
        </w:rPr>
        <w:t>for</w:t>
      </w:r>
      <w:r w:rsidRPr="00CB12CF">
        <w:rPr>
          <w:rFonts w:cs="Calibri"/>
          <w:sz w:val="28"/>
          <w:szCs w:val="28"/>
          <w:rtl/>
          <w:lang w:bidi="fa-IR"/>
        </w:rPr>
        <w:t xml:space="preserve"> بنویسیم و از حلقه استفاده کنیم نه اینکه تک تکشون رو کد بنویسیم ، این چیزی بود که وسط راه تغیر مسیر دادیم و باعث این شد که از قابلیت </w:t>
      </w:r>
      <w:r w:rsidRPr="00CB12CF">
        <w:rPr>
          <w:rFonts w:cs="Calibri"/>
          <w:sz w:val="28"/>
          <w:szCs w:val="28"/>
          <w:lang w:bidi="fa-IR"/>
        </w:rPr>
        <w:t>branch</w:t>
      </w:r>
      <w:r w:rsidRPr="00CB12CF">
        <w:rPr>
          <w:rFonts w:cs="Calibri"/>
          <w:sz w:val="28"/>
          <w:szCs w:val="28"/>
          <w:rtl/>
          <w:lang w:bidi="fa-IR"/>
        </w:rPr>
        <w:t xml:space="preserve"> در گیت استفاده کنیم و مسیر دیگری رو </w:t>
      </w:r>
      <w:r w:rsidRPr="00CB12CF">
        <w:rPr>
          <w:rFonts w:cs="Calibri"/>
          <w:sz w:val="28"/>
          <w:szCs w:val="28"/>
          <w:lang w:bidi="fa-IR"/>
        </w:rPr>
        <w:t>develop</w:t>
      </w:r>
      <w:r w:rsidRPr="00CB12CF">
        <w:rPr>
          <w:rFonts w:cs="Calibri"/>
          <w:sz w:val="28"/>
          <w:szCs w:val="28"/>
          <w:rtl/>
          <w:lang w:bidi="fa-IR"/>
        </w:rPr>
        <w:t xml:space="preserve"> کنیم .  (چیزی که تو سرم بود این بود که چطوری میشه با </w:t>
      </w:r>
      <w:r w:rsidRPr="00CB12CF">
        <w:rPr>
          <w:rFonts w:cs="Calibri"/>
          <w:sz w:val="28"/>
          <w:szCs w:val="28"/>
          <w:lang w:bidi="fa-IR"/>
        </w:rPr>
        <w:t>For</w:t>
      </w:r>
      <w:r w:rsidRPr="00CB12CF">
        <w:rPr>
          <w:rFonts w:cs="Calibri"/>
          <w:sz w:val="28"/>
          <w:szCs w:val="28"/>
          <w:rtl/>
          <w:lang w:bidi="fa-IR"/>
        </w:rPr>
        <w:t xml:space="preserve"> داخل یک </w:t>
      </w:r>
      <w:r w:rsidRPr="00CB12CF">
        <w:rPr>
          <w:rFonts w:cs="Calibri"/>
          <w:sz w:val="28"/>
          <w:szCs w:val="28"/>
          <w:lang w:bidi="fa-IR"/>
        </w:rPr>
        <w:t>dictionary</w:t>
      </w:r>
      <w:r w:rsidRPr="00CB12CF">
        <w:rPr>
          <w:rFonts w:cs="Calibri"/>
          <w:sz w:val="28"/>
          <w:szCs w:val="28"/>
          <w:rtl/>
          <w:lang w:bidi="fa-IR"/>
        </w:rPr>
        <w:t xml:space="preserve"> اینکارو کرد که </w:t>
      </w:r>
      <w:r w:rsidRPr="00CB12CF">
        <w:rPr>
          <w:rFonts w:cs="Calibri"/>
          <w:sz w:val="28"/>
          <w:szCs w:val="28"/>
          <w:lang w:bidi="fa-IR"/>
        </w:rPr>
        <w:t>Key</w:t>
      </w:r>
      <w:r w:rsidRPr="00CB12CF">
        <w:rPr>
          <w:rFonts w:cs="Calibri"/>
          <w:sz w:val="28"/>
          <w:szCs w:val="28"/>
          <w:rtl/>
          <w:lang w:bidi="fa-IR"/>
        </w:rPr>
        <w:t xml:space="preserve"> ها هم خودمون تعیین کنیم. )</w:t>
      </w:r>
    </w:p>
    <w:p w14:paraId="3EDECA4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 </w:t>
      </w:r>
      <w:r w:rsidRPr="00CB12CF">
        <w:rPr>
          <w:rFonts w:cs="Calibri"/>
          <w:sz w:val="28"/>
          <w:szCs w:val="28"/>
          <w:lang w:bidi="fa-IR"/>
        </w:rPr>
        <w:t>End of Day019</w:t>
      </w:r>
    </w:p>
    <w:p w14:paraId="0402266A" w14:textId="77777777" w:rsidR="00776D6D" w:rsidRPr="00CB12CF" w:rsidRDefault="00776D6D" w:rsidP="00A07812">
      <w:pPr>
        <w:bidi/>
        <w:spacing w:line="276" w:lineRule="auto"/>
        <w:jc w:val="both"/>
        <w:rPr>
          <w:rFonts w:cs="Calibri"/>
          <w:sz w:val="28"/>
          <w:szCs w:val="28"/>
          <w:lang w:bidi="fa-IR"/>
        </w:rPr>
      </w:pPr>
    </w:p>
    <w:p w14:paraId="61885B37" w14:textId="77777777" w:rsidR="00776D6D" w:rsidRPr="00CB12CF" w:rsidRDefault="00CB12CF" w:rsidP="00A07812">
      <w:pPr>
        <w:bidi/>
        <w:spacing w:line="276" w:lineRule="auto"/>
        <w:jc w:val="both"/>
        <w:rPr>
          <w:rFonts w:cs="Calibri"/>
        </w:rPr>
      </w:pPr>
      <w:r w:rsidRPr="00CB12CF">
        <w:rPr>
          <w:rFonts w:cs="Calibri"/>
          <w:sz w:val="28"/>
          <w:szCs w:val="28"/>
          <w:lang w:bidi="fa-IR"/>
        </w:rPr>
        <w:t>Day020</w:t>
      </w:r>
    </w:p>
    <w:p w14:paraId="47203B5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خب در این روز قرار نیست مثل اینکه چیزی یاد بگیریم ، قراره از چیزایی که یاد گرفتیم استفاده کنیم تااااااااااااااااااااااااااااااااااااا ، بازی </w:t>
      </w:r>
      <w:r w:rsidRPr="00CB12CF">
        <w:rPr>
          <w:rFonts w:cs="Calibri"/>
          <w:sz w:val="28"/>
          <w:szCs w:val="28"/>
          <w:lang w:bidi="fa-IR"/>
        </w:rPr>
        <w:t>Snakes</w:t>
      </w:r>
      <w:r w:rsidRPr="00CB12CF">
        <w:rPr>
          <w:rFonts w:cs="Calibri"/>
          <w:sz w:val="28"/>
          <w:szCs w:val="28"/>
          <w:rtl/>
          <w:lang w:bidi="fa-IR"/>
        </w:rPr>
        <w:t xml:space="preserve"> رو بسازیم. ها ها</w:t>
      </w:r>
    </w:p>
    <w:p w14:paraId="3A91B487"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2E8277F2" wp14:editId="5E405CCC">
            <wp:extent cx="3320415" cy="2070100"/>
            <wp:effectExtent l="0" t="0" r="0" b="0"/>
            <wp:docPr id="3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6"/>
                    <pic:cNvPicPr>
                      <a:picLocks noChangeAspect="1" noChangeArrowheads="1"/>
                    </pic:cNvPicPr>
                  </pic:nvPicPr>
                  <pic:blipFill>
                    <a:blip r:embed="rId51"/>
                    <a:stretch>
                      <a:fillRect/>
                    </a:stretch>
                  </pic:blipFill>
                  <pic:spPr bwMode="auto">
                    <a:xfrm>
                      <a:off x="0" y="0"/>
                      <a:ext cx="3320415" cy="2070100"/>
                    </a:xfrm>
                    <a:prstGeom prst="rect">
                      <a:avLst/>
                    </a:prstGeom>
                  </pic:spPr>
                </pic:pic>
              </a:graphicData>
            </a:graphic>
          </wp:inline>
        </w:drawing>
      </w:r>
    </w:p>
    <w:p w14:paraId="02C767CD" w14:textId="77777777" w:rsidR="00776D6D" w:rsidRPr="00CB12CF" w:rsidRDefault="00CB12CF" w:rsidP="00A07812">
      <w:pPr>
        <w:bidi/>
        <w:spacing w:line="276" w:lineRule="auto"/>
        <w:jc w:val="both"/>
        <w:rPr>
          <w:rFonts w:cs="Calibri"/>
        </w:rPr>
      </w:pPr>
      <w:r w:rsidRPr="00CB12CF">
        <w:rPr>
          <w:rFonts w:cs="Calibri"/>
          <w:sz w:val="28"/>
          <w:szCs w:val="28"/>
          <w:rtl/>
          <w:lang w:bidi="fa-IR"/>
        </w:rPr>
        <w:t>اینا چیزاییه که باید مرحله به مرحله انجام بشن تا قضیه تکمیل بشه (</w:t>
      </w:r>
      <w:r w:rsidRPr="00CB12CF">
        <w:rPr>
          <w:rFonts w:cs="Calibri"/>
          <w:sz w:val="28"/>
          <w:szCs w:val="28"/>
          <w:lang w:bidi="fa-IR"/>
        </w:rPr>
        <w:t>Break the problem</w:t>
      </w:r>
      <w:r w:rsidRPr="00CB12CF">
        <w:rPr>
          <w:rFonts w:cs="Calibri"/>
          <w:sz w:val="28"/>
          <w:szCs w:val="28"/>
          <w:rtl/>
          <w:lang w:bidi="fa-IR"/>
        </w:rPr>
        <w:t>) :</w:t>
      </w:r>
    </w:p>
    <w:p w14:paraId="36E5E543" w14:textId="77777777" w:rsidR="00776D6D" w:rsidRPr="00CB12CF" w:rsidRDefault="00CB12CF" w:rsidP="00A07812">
      <w:pPr>
        <w:bidi/>
        <w:spacing w:line="276" w:lineRule="auto"/>
        <w:jc w:val="both"/>
        <w:rPr>
          <w:rFonts w:cs="Calibri"/>
        </w:rPr>
      </w:pPr>
      <w:r w:rsidRPr="00CB12CF">
        <w:rPr>
          <w:rFonts w:cs="Calibri"/>
          <w:noProof/>
          <w:rtl/>
        </w:rPr>
        <w:lastRenderedPageBreak/>
        <w:drawing>
          <wp:inline distT="0" distB="0" distL="0" distR="0" wp14:anchorId="6634EECD" wp14:editId="17BA0F82">
            <wp:extent cx="5733415" cy="3287395"/>
            <wp:effectExtent l="0" t="0" r="0" b="0"/>
            <wp:docPr id="3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5"/>
                    <pic:cNvPicPr>
                      <a:picLocks noChangeAspect="1" noChangeArrowheads="1"/>
                    </pic:cNvPicPr>
                  </pic:nvPicPr>
                  <pic:blipFill>
                    <a:blip r:embed="rId52"/>
                    <a:stretch>
                      <a:fillRect/>
                    </a:stretch>
                  </pic:blipFill>
                  <pic:spPr bwMode="auto">
                    <a:xfrm>
                      <a:off x="0" y="0"/>
                      <a:ext cx="5733415" cy="3287395"/>
                    </a:xfrm>
                    <a:prstGeom prst="rect">
                      <a:avLst/>
                    </a:prstGeom>
                  </pic:spPr>
                </pic:pic>
              </a:graphicData>
            </a:graphic>
          </wp:inline>
        </w:drawing>
      </w:r>
    </w:p>
    <w:p w14:paraId="2C99014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که قراره این کار رو توی </w:t>
      </w:r>
      <w:r w:rsidRPr="00CB12CF">
        <w:rPr>
          <w:rFonts w:cs="Calibri"/>
          <w:sz w:val="28"/>
          <w:szCs w:val="28"/>
          <w:lang w:bidi="fa-IR"/>
        </w:rPr>
        <w:t>2</w:t>
      </w:r>
      <w:r w:rsidRPr="00CB12CF">
        <w:rPr>
          <w:rFonts w:cs="Calibri"/>
          <w:sz w:val="28"/>
          <w:szCs w:val="28"/>
          <w:rtl/>
          <w:lang w:bidi="fa-IR"/>
        </w:rPr>
        <w:t xml:space="preserve"> روز در دوره انجام بده، روز اول سمت چپ و روز دوم سمت راست. فکر میکنم خودم تلاش کنم در ابتدا جالب خواهد بود. </w:t>
      </w:r>
    </w:p>
    <w:p w14:paraId="04D1D0C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پس ابتدا خودم میرم سراغش هرجا کم اووردم ، میرم دوره رو میبینم. </w:t>
      </w:r>
    </w:p>
    <w:p w14:paraId="0043956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انتهای </w:t>
      </w:r>
      <w:r w:rsidRPr="00CB12CF">
        <w:rPr>
          <w:rFonts w:cs="Calibri"/>
          <w:sz w:val="28"/>
          <w:szCs w:val="28"/>
          <w:lang w:bidi="fa-IR"/>
        </w:rPr>
        <w:t>Day020 001</w:t>
      </w:r>
      <w:r w:rsidRPr="00CB12CF">
        <w:rPr>
          <w:rFonts w:cs="Calibri"/>
          <w:sz w:val="28"/>
          <w:szCs w:val="28"/>
          <w:rtl/>
          <w:lang w:bidi="fa-IR"/>
        </w:rPr>
        <w:t xml:space="preserve"> </w:t>
      </w:r>
    </w:p>
    <w:p w14:paraId="3BC63BFF"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3EF8815A" w14:textId="77777777" w:rsidR="00776D6D" w:rsidRPr="00CB12CF" w:rsidRDefault="00CB12CF" w:rsidP="00A07812">
      <w:pPr>
        <w:bidi/>
        <w:spacing w:line="276" w:lineRule="auto"/>
        <w:jc w:val="both"/>
        <w:rPr>
          <w:rFonts w:cs="Calibri"/>
        </w:rPr>
      </w:pPr>
      <w:bookmarkStart w:id="303" w:name="I4031110"/>
      <w:r w:rsidRPr="00CB12CF">
        <w:rPr>
          <w:rFonts w:cs="Calibri"/>
          <w:sz w:val="28"/>
          <w:szCs w:val="28"/>
          <w:rtl/>
          <w:lang w:bidi="fa-IR"/>
        </w:rPr>
        <w:lastRenderedPageBreak/>
        <w:t>ادامه</w:t>
      </w:r>
      <w:bookmarkEnd w:id="303"/>
    </w:p>
    <w:p w14:paraId="5E872825" w14:textId="77777777" w:rsidR="00776D6D" w:rsidRPr="00CB12CF" w:rsidRDefault="00CB12CF" w:rsidP="00A07812">
      <w:pPr>
        <w:bidi/>
        <w:spacing w:line="276" w:lineRule="auto"/>
        <w:jc w:val="both"/>
        <w:rPr>
          <w:rFonts w:cs="Calibri"/>
        </w:rPr>
      </w:pPr>
      <w:r w:rsidRPr="00CB12CF">
        <w:rPr>
          <w:rFonts w:cs="Calibri"/>
          <w:sz w:val="28"/>
          <w:szCs w:val="28"/>
          <w:rtl/>
          <w:lang w:bidi="fa-IR"/>
        </w:rPr>
        <w:t>خب بریم سراغ اینکه خودمون بسازیم، هرجا دیگه جدا کم اووردیم میریم و وقت رو تلف نمیکنیم، از هرچیزی هم که داریم و بلدیم و میدونیم هم مجازیم استفاده کنیم.</w:t>
      </w:r>
    </w:p>
    <w:p w14:paraId="021BF41A" w14:textId="77777777" w:rsidR="00776D6D" w:rsidRPr="00CB12CF" w:rsidRDefault="00776D6D" w:rsidP="00A07812">
      <w:pPr>
        <w:bidi/>
        <w:spacing w:line="276" w:lineRule="auto"/>
        <w:jc w:val="both"/>
        <w:rPr>
          <w:rFonts w:cs="Calibri"/>
          <w:sz w:val="28"/>
          <w:szCs w:val="28"/>
          <w:lang w:bidi="fa-IR"/>
        </w:rPr>
      </w:pPr>
    </w:p>
    <w:p w14:paraId="05704910" w14:textId="73A5C0B5" w:rsidR="00776D6D" w:rsidRPr="00CB12CF" w:rsidRDefault="00CB12CF" w:rsidP="00A07812">
      <w:pPr>
        <w:bidi/>
        <w:spacing w:line="276" w:lineRule="auto"/>
        <w:jc w:val="both"/>
        <w:rPr>
          <w:rFonts w:cs="Calibri"/>
          <w:rtl/>
        </w:rPr>
      </w:pPr>
      <w:r w:rsidRPr="00CB12CF">
        <w:rPr>
          <w:rFonts w:cs="Calibri"/>
          <w:sz w:val="28"/>
          <w:szCs w:val="28"/>
          <w:rtl/>
          <w:lang w:bidi="fa-IR"/>
        </w:rPr>
        <w:t xml:space="preserve">-خب الان انتهای تایم هستیم، خودمون تلاش کردیم بسازیمش ، مرحله یک که ساخت </w:t>
      </w:r>
      <w:r w:rsidRPr="00CB12CF">
        <w:rPr>
          <w:rFonts w:cs="Calibri"/>
          <w:sz w:val="28"/>
          <w:szCs w:val="28"/>
          <w:lang w:bidi="fa-IR"/>
        </w:rPr>
        <w:t>shape</w:t>
      </w:r>
      <w:r w:rsidRPr="00CB12CF">
        <w:rPr>
          <w:rFonts w:cs="Calibri"/>
          <w:sz w:val="28"/>
          <w:szCs w:val="28"/>
          <w:rtl/>
          <w:lang w:bidi="fa-IR"/>
        </w:rPr>
        <w:t xml:space="preserve"> اولیه بود رو خوب رفتیم، مرحله دو موندیم، ما چیکار کردیم، گفتیم که نسبت به اولی میچینیم و اینکه همه از اولی تبعیت کنن، که البته درست بود ولی خب شکل درستی به خودش نمیگرفت.(</w:t>
      </w:r>
      <w:r w:rsidRPr="00CB12CF">
        <w:rPr>
          <w:rFonts w:cs="Calibri"/>
          <w:sz w:val="18"/>
          <w:szCs w:val="18"/>
          <w:rtl/>
          <w:lang w:bidi="fa-IR"/>
        </w:rPr>
        <w:t xml:space="preserve">از چه جهت؟ از این جهت که وقتی که تغیر جهت میداد آخریا میومدن جلو رفتگی اولی رو پر میکردن </w:t>
      </w:r>
      <w:r w:rsidRPr="00CB12CF">
        <w:rPr>
          <w:rFonts w:cs="Calibri"/>
          <w:sz w:val="28"/>
          <w:szCs w:val="28"/>
          <w:rtl/>
          <w:lang w:bidi="fa-IR"/>
        </w:rPr>
        <w:t xml:space="preserve">) به این فکر افتادیم که یکاری کنیم که همه به سمت جلو حرکت کنن </w:t>
      </w:r>
      <w:r w:rsidRPr="00CB12CF">
        <w:rPr>
          <w:rFonts w:cs="Calibri"/>
          <w:sz w:val="28"/>
          <w:szCs w:val="28"/>
          <w:lang w:bidi="fa-IR"/>
        </w:rPr>
        <w:t>10</w:t>
      </w:r>
      <w:r w:rsidRPr="00CB12CF">
        <w:rPr>
          <w:rFonts w:cs="Calibri"/>
          <w:sz w:val="28"/>
          <w:szCs w:val="28"/>
          <w:rtl/>
          <w:lang w:bidi="fa-IR"/>
        </w:rPr>
        <w:t xml:space="preserve">تا ، بعد زمانی که مثلا میگیم بره بالا ، </w:t>
      </w:r>
      <w:r w:rsidRPr="00CB12CF">
        <w:rPr>
          <w:rFonts w:cs="Calibri"/>
          <w:sz w:val="28"/>
          <w:szCs w:val="28"/>
          <w:lang w:bidi="fa-IR"/>
        </w:rPr>
        <w:t>coordinate</w:t>
      </w:r>
      <w:r w:rsidRPr="00CB12CF">
        <w:rPr>
          <w:rFonts w:cs="Calibri"/>
          <w:sz w:val="28"/>
          <w:szCs w:val="28"/>
          <w:rtl/>
          <w:lang w:bidi="fa-IR"/>
        </w:rPr>
        <w:t xml:space="preserve"> اون لحظه ذخیره بشه و ثبت بشه که اگر اونجا رسیدن همه همون کار رو بکنن، تا </w:t>
      </w:r>
      <w:r w:rsidRPr="00CB12CF">
        <w:rPr>
          <w:rFonts w:cs="Calibri"/>
          <w:sz w:val="28"/>
          <w:szCs w:val="28"/>
          <w:lang w:bidi="fa-IR"/>
        </w:rPr>
        <w:t>Len(turtles)</w:t>
      </w:r>
      <w:r w:rsidRPr="00CB12CF">
        <w:rPr>
          <w:rFonts w:cs="Calibri"/>
          <w:sz w:val="28"/>
          <w:szCs w:val="28"/>
          <w:rtl/>
          <w:lang w:bidi="fa-IR"/>
        </w:rPr>
        <w:t xml:space="preserve"> ، و زمانی که تموم شد هم که دیگه تموم شده دیگه. اینو باید جلسه بعد پیاده سازی کنیم، من کم نمیارم.</w:t>
      </w:r>
      <w:ins w:id="304" w:author="Microsoft account" w:date="2025-09-24T10:03:00Z">
        <w:r w:rsidR="00F337E4">
          <w:rPr>
            <w:rFonts w:cs="Calibri"/>
            <w:sz w:val="28"/>
            <w:szCs w:val="28"/>
            <w:lang w:bidi="fa-IR"/>
          </w:rPr>
          <w:t xml:space="preserve"> </w:t>
        </w:r>
        <w:r w:rsidR="00F337E4">
          <w:rPr>
            <w:rFonts w:cs="Calibri" w:hint="cs"/>
            <w:sz w:val="28"/>
            <w:szCs w:val="28"/>
            <w:rtl/>
            <w:lang w:bidi="fa-IR"/>
          </w:rPr>
          <w:t xml:space="preserve"> (</w:t>
        </w:r>
        <w:r w:rsidR="00F337E4">
          <w:rPr>
            <w:rFonts w:cs="Calibri" w:hint="cs"/>
            <w:sz w:val="18"/>
            <w:szCs w:val="18"/>
            <w:rtl/>
            <w:lang w:bidi="fa-IR"/>
          </w:rPr>
          <w:t>که در انتها راه حلِ دوره هم همین بود و درست فکر میکردیم</w:t>
        </w:r>
      </w:ins>
      <w:ins w:id="305" w:author="Microsoft account" w:date="2025-09-24T10:04:00Z">
        <w:r w:rsidR="00F337E4">
          <w:rPr>
            <w:rFonts w:cs="Calibri" w:hint="cs"/>
            <w:sz w:val="18"/>
            <w:szCs w:val="18"/>
            <w:rtl/>
            <w:lang w:bidi="fa-IR"/>
          </w:rPr>
          <w:t xml:space="preserve"> فقط فکر کنم راه های پیاده سازیمون متفاوت بودن.</w:t>
        </w:r>
      </w:ins>
      <w:ins w:id="306" w:author="Microsoft account" w:date="2025-09-24T10:03:00Z">
        <w:r w:rsidR="00F337E4">
          <w:rPr>
            <w:rFonts w:cs="Calibri" w:hint="cs"/>
            <w:sz w:val="28"/>
            <w:szCs w:val="28"/>
            <w:rtl/>
            <w:lang w:bidi="fa-IR"/>
          </w:rPr>
          <w:t>)</w:t>
        </w:r>
      </w:ins>
    </w:p>
    <w:p w14:paraId="3FAFA675"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5091B773" w14:textId="77777777" w:rsidR="00776D6D" w:rsidRPr="00CB12CF" w:rsidRDefault="00CB12CF" w:rsidP="00A07812">
      <w:pPr>
        <w:bidi/>
        <w:spacing w:line="276" w:lineRule="auto"/>
        <w:jc w:val="both"/>
        <w:rPr>
          <w:rFonts w:cs="Calibri"/>
        </w:rPr>
      </w:pPr>
      <w:bookmarkStart w:id="307" w:name="I4031113"/>
      <w:r w:rsidRPr="00CB12CF">
        <w:rPr>
          <w:rFonts w:cs="Calibri"/>
          <w:sz w:val="28"/>
          <w:szCs w:val="28"/>
          <w:rtl/>
          <w:lang w:bidi="fa-IR"/>
        </w:rPr>
        <w:lastRenderedPageBreak/>
        <w:t>ادامه</w:t>
      </w:r>
      <w:bookmarkEnd w:id="307"/>
    </w:p>
    <w:p w14:paraId="0137A959" w14:textId="77777777" w:rsidR="00776D6D" w:rsidRDefault="00CB12CF" w:rsidP="00A07812">
      <w:pPr>
        <w:bidi/>
        <w:spacing w:line="276" w:lineRule="auto"/>
        <w:jc w:val="both"/>
        <w:rPr>
          <w:ins w:id="308" w:author="Microsoft account" w:date="2025-09-24T10:06:00Z"/>
          <w:rFonts w:cs="Calibri"/>
          <w:sz w:val="28"/>
          <w:szCs w:val="28"/>
          <w:rtl/>
          <w:lang w:bidi="fa-IR"/>
        </w:rPr>
      </w:pPr>
      <w:r w:rsidRPr="00CB12CF">
        <w:rPr>
          <w:rFonts w:cs="Calibri"/>
          <w:sz w:val="28"/>
          <w:szCs w:val="28"/>
          <w:rtl/>
          <w:lang w:bidi="fa-IR"/>
        </w:rPr>
        <w:t>-خب الان تونستیم درستش کنیم  (</w:t>
      </w:r>
      <w:r w:rsidRPr="00CB12CF">
        <w:rPr>
          <w:rFonts w:cs="Calibri"/>
          <w:sz w:val="28"/>
          <w:szCs w:val="28"/>
          <w:lang w:bidi="fa-IR"/>
        </w:rPr>
        <w:t>snake food</w:t>
      </w:r>
      <w:r w:rsidRPr="00CB12CF">
        <w:rPr>
          <w:rFonts w:cs="Calibri"/>
          <w:sz w:val="28"/>
          <w:szCs w:val="28"/>
          <w:rtl/>
          <w:lang w:bidi="fa-IR"/>
        </w:rPr>
        <w:t xml:space="preserve"> ) ، با یه </w:t>
      </w:r>
      <w:r w:rsidRPr="00CB12CF">
        <w:rPr>
          <w:rFonts w:cs="Calibri"/>
          <w:sz w:val="28"/>
          <w:szCs w:val="28"/>
          <w:lang w:bidi="fa-IR"/>
        </w:rPr>
        <w:t>call back function</w:t>
      </w:r>
      <w:r w:rsidRPr="00CB12CF">
        <w:rPr>
          <w:rFonts w:cs="Calibri"/>
          <w:sz w:val="28"/>
          <w:szCs w:val="28"/>
          <w:rtl/>
          <w:lang w:bidi="fa-IR"/>
        </w:rPr>
        <w:t xml:space="preserve"> یا همون تابع برگشتی که البته هنوز نگفته کاری کردیم هرکدوم از </w:t>
      </w:r>
      <w:r w:rsidRPr="00CB12CF">
        <w:rPr>
          <w:rFonts w:cs="Calibri"/>
          <w:sz w:val="28"/>
          <w:szCs w:val="28"/>
          <w:lang w:bidi="fa-IR"/>
        </w:rPr>
        <w:t>Position</w:t>
      </w:r>
      <w:r w:rsidRPr="00CB12CF">
        <w:rPr>
          <w:rFonts w:cs="Calibri"/>
          <w:sz w:val="28"/>
          <w:szCs w:val="28"/>
          <w:rtl/>
          <w:lang w:bidi="fa-IR"/>
        </w:rPr>
        <w:t xml:space="preserve"> قبلیِ مربوط به </w:t>
      </w:r>
      <w:r w:rsidRPr="00CB12CF">
        <w:rPr>
          <w:rFonts w:cs="Calibri"/>
          <w:sz w:val="28"/>
          <w:szCs w:val="28"/>
          <w:lang w:bidi="fa-IR"/>
        </w:rPr>
        <w:t>turtle</w:t>
      </w:r>
      <w:r w:rsidRPr="00CB12CF">
        <w:rPr>
          <w:rFonts w:cs="Calibri"/>
          <w:sz w:val="28"/>
          <w:szCs w:val="28"/>
          <w:rtl/>
          <w:lang w:bidi="fa-IR"/>
        </w:rPr>
        <w:t xml:space="preserve"> بعدی تبعیت کنن که قبل از اینکه به جلو حرکت کنه داشته. الان </w:t>
      </w:r>
      <w:r w:rsidRPr="00CB12CF">
        <w:rPr>
          <w:rFonts w:cs="Calibri"/>
          <w:sz w:val="28"/>
          <w:szCs w:val="28"/>
          <w:lang w:bidi="fa-IR"/>
        </w:rPr>
        <w:t>level 2</w:t>
      </w:r>
      <w:r w:rsidRPr="00CB12CF">
        <w:rPr>
          <w:rFonts w:cs="Calibri"/>
          <w:sz w:val="28"/>
          <w:szCs w:val="28"/>
          <w:rtl/>
          <w:lang w:bidi="fa-IR"/>
        </w:rPr>
        <w:t xml:space="preserve"> انجام شده. بریم ببینیم چیکار باید بکنیم برای مرحله بعد. </w:t>
      </w:r>
    </w:p>
    <w:p w14:paraId="633A7785" w14:textId="77777777" w:rsidR="00F26E73" w:rsidRDefault="00F26E73">
      <w:pPr>
        <w:bidi/>
        <w:spacing w:line="276" w:lineRule="auto"/>
        <w:jc w:val="both"/>
        <w:rPr>
          <w:ins w:id="309" w:author="Microsoft account" w:date="2025-09-24T10:06:00Z"/>
          <w:rFonts w:cs="Calibri"/>
          <w:sz w:val="18"/>
          <w:szCs w:val="18"/>
          <w:rtl/>
          <w:lang w:bidi="fa-IR"/>
        </w:rPr>
        <w:pPrChange w:id="310" w:author="Microsoft account" w:date="2025-09-24T10:06:00Z">
          <w:pPr>
            <w:bidi/>
            <w:spacing w:line="276" w:lineRule="auto"/>
            <w:jc w:val="both"/>
          </w:pPr>
        </w:pPrChange>
      </w:pPr>
      <w:ins w:id="311" w:author="Microsoft account" w:date="2025-09-24T10:06:00Z">
        <w:r>
          <w:rPr>
            <w:rFonts w:cs="Calibri" w:hint="cs"/>
            <w:sz w:val="28"/>
            <w:szCs w:val="28"/>
            <w:rtl/>
            <w:lang w:bidi="fa-IR"/>
          </w:rPr>
          <w:t>(</w:t>
        </w:r>
      </w:ins>
    </w:p>
    <w:p w14:paraId="2FA7649E" w14:textId="1D95BA1E" w:rsidR="00F26E73" w:rsidRDefault="00F26E73">
      <w:pPr>
        <w:bidi/>
        <w:spacing w:line="276" w:lineRule="auto"/>
        <w:jc w:val="both"/>
        <w:rPr>
          <w:ins w:id="312" w:author="Microsoft account" w:date="2025-09-24T10:06:00Z"/>
          <w:rFonts w:cs="Calibri"/>
          <w:sz w:val="18"/>
          <w:szCs w:val="18"/>
          <w:rtl/>
          <w:lang w:bidi="fa-IR"/>
        </w:rPr>
        <w:pPrChange w:id="313" w:author="Microsoft account" w:date="2025-09-24T10:06:00Z">
          <w:pPr>
            <w:bidi/>
            <w:spacing w:line="276" w:lineRule="auto"/>
            <w:jc w:val="both"/>
          </w:pPr>
        </w:pPrChange>
      </w:pPr>
      <w:ins w:id="314" w:author="Microsoft account" w:date="2025-09-24T10:06:00Z">
        <w:r>
          <w:rPr>
            <w:rFonts w:cs="Calibri"/>
            <w:sz w:val="18"/>
            <w:szCs w:val="18"/>
            <w:rtl/>
            <w:lang w:bidi="fa-IR"/>
          </w:rPr>
          <w:tab/>
        </w:r>
        <w:r>
          <w:rPr>
            <w:rFonts w:cs="Calibri" w:hint="cs"/>
            <w:sz w:val="18"/>
            <w:szCs w:val="18"/>
            <w:rtl/>
            <w:lang w:bidi="fa-IR"/>
          </w:rPr>
          <w:t xml:space="preserve">-فواید و ضرر های استفاده از </w:t>
        </w:r>
        <w:r>
          <w:rPr>
            <w:rFonts w:cs="Calibri"/>
            <w:sz w:val="18"/>
            <w:szCs w:val="18"/>
            <w:lang w:bidi="fa-IR"/>
          </w:rPr>
          <w:t>callback function</w:t>
        </w:r>
        <w:r>
          <w:rPr>
            <w:rFonts w:cs="Calibri" w:hint="cs"/>
            <w:sz w:val="18"/>
            <w:szCs w:val="18"/>
            <w:rtl/>
            <w:lang w:bidi="fa-IR"/>
          </w:rPr>
          <w:t xml:space="preserve"> ها در کد نویسی:</w:t>
        </w:r>
      </w:ins>
    </w:p>
    <w:p w14:paraId="6D457B3D" w14:textId="6E81B45C" w:rsidR="00F26E73" w:rsidRDefault="00F26E73">
      <w:pPr>
        <w:bidi/>
        <w:spacing w:line="276" w:lineRule="auto"/>
        <w:ind w:firstLine="720"/>
        <w:jc w:val="both"/>
        <w:rPr>
          <w:ins w:id="315" w:author="Microsoft account" w:date="2025-09-24T10:06:00Z"/>
          <w:rFonts w:cs="Calibri"/>
          <w:sz w:val="18"/>
          <w:szCs w:val="18"/>
          <w:rtl/>
          <w:lang w:bidi="fa-IR"/>
        </w:rPr>
        <w:pPrChange w:id="316" w:author="Microsoft account" w:date="2025-09-24T10:07:00Z">
          <w:pPr>
            <w:bidi/>
            <w:spacing w:line="276" w:lineRule="auto"/>
            <w:jc w:val="both"/>
          </w:pPr>
        </w:pPrChange>
      </w:pPr>
      <w:ins w:id="317" w:author="Microsoft account" w:date="2025-09-24T10:06:00Z">
        <w:r w:rsidRPr="00F26E73">
          <w:rPr>
            <w:rFonts w:cs="Calibri"/>
            <w:noProof/>
            <w:sz w:val="18"/>
            <w:szCs w:val="18"/>
            <w:rPrChange w:id="318" w:author="Unknown">
              <w:rPr>
                <w:noProof/>
              </w:rPr>
            </w:rPrChange>
          </w:rPr>
          <w:drawing>
            <wp:inline distT="0" distB="0" distL="0" distR="0" wp14:anchorId="00F10E9C" wp14:editId="3AE99093">
              <wp:extent cx="2474897" cy="1718929"/>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525289" cy="1753929"/>
                      </a:xfrm>
                      <a:prstGeom prst="rect">
                        <a:avLst/>
                      </a:prstGeom>
                    </pic:spPr>
                  </pic:pic>
                </a:graphicData>
              </a:graphic>
            </wp:inline>
          </w:drawing>
        </w:r>
      </w:ins>
    </w:p>
    <w:p w14:paraId="0D4BB7D1" w14:textId="550804A7" w:rsidR="00F26E73" w:rsidRPr="00CB12CF" w:rsidRDefault="00F26E73">
      <w:pPr>
        <w:bidi/>
        <w:spacing w:line="276" w:lineRule="auto"/>
        <w:jc w:val="both"/>
        <w:rPr>
          <w:rFonts w:cs="Calibri"/>
        </w:rPr>
        <w:pPrChange w:id="319" w:author="Microsoft account" w:date="2025-09-24T10:06:00Z">
          <w:pPr>
            <w:bidi/>
            <w:spacing w:line="276" w:lineRule="auto"/>
            <w:jc w:val="both"/>
          </w:pPr>
        </w:pPrChange>
      </w:pPr>
      <w:ins w:id="320" w:author="Microsoft account" w:date="2025-09-24T10:06:00Z">
        <w:r>
          <w:rPr>
            <w:rFonts w:cs="Calibri" w:hint="cs"/>
            <w:sz w:val="28"/>
            <w:szCs w:val="28"/>
            <w:rtl/>
            <w:lang w:bidi="fa-IR"/>
          </w:rPr>
          <w:t>)</w:t>
        </w:r>
      </w:ins>
    </w:p>
    <w:p w14:paraId="4F686464" w14:textId="77777777" w:rsidR="00776D6D" w:rsidRPr="00CB12CF" w:rsidRDefault="00776D6D" w:rsidP="00A07812">
      <w:pPr>
        <w:bidi/>
        <w:spacing w:line="276" w:lineRule="auto"/>
        <w:jc w:val="both"/>
        <w:rPr>
          <w:rFonts w:cs="Calibri"/>
          <w:sz w:val="28"/>
          <w:szCs w:val="28"/>
          <w:lang w:bidi="fa-IR"/>
        </w:rPr>
      </w:pPr>
    </w:p>
    <w:p w14:paraId="72E03ED9" w14:textId="77777777" w:rsidR="00776D6D" w:rsidRPr="00CB12CF" w:rsidRDefault="00CB12CF" w:rsidP="00A07812">
      <w:pPr>
        <w:bidi/>
        <w:spacing w:line="276" w:lineRule="auto"/>
        <w:jc w:val="both"/>
        <w:rPr>
          <w:rFonts w:cs="Calibri"/>
        </w:rPr>
      </w:pPr>
      <w:r w:rsidRPr="00CB12CF">
        <w:rPr>
          <w:rFonts w:cs="Calibri"/>
          <w:sz w:val="28"/>
          <w:szCs w:val="28"/>
          <w:rtl/>
          <w:lang w:bidi="fa-IR"/>
        </w:rPr>
        <w:t>-</w:t>
      </w:r>
      <w:r w:rsidRPr="00CB12CF">
        <w:rPr>
          <w:rFonts w:cs="Calibri"/>
          <w:sz w:val="28"/>
          <w:szCs w:val="28"/>
          <w:lang w:bidi="fa-IR"/>
        </w:rPr>
        <w:t>level 3</w:t>
      </w:r>
      <w:r w:rsidRPr="00CB12CF">
        <w:rPr>
          <w:rFonts w:cs="Calibri"/>
          <w:sz w:val="28"/>
          <w:szCs w:val="28"/>
          <w:rtl/>
          <w:lang w:bidi="fa-IR"/>
        </w:rPr>
        <w:t xml:space="preserve"> میشه </w:t>
      </w:r>
      <w:r w:rsidRPr="00CB12CF">
        <w:rPr>
          <w:rFonts w:cs="Calibri"/>
          <w:sz w:val="28"/>
          <w:szCs w:val="28"/>
          <w:lang w:bidi="fa-IR"/>
        </w:rPr>
        <w:t>snake food</w:t>
      </w:r>
      <w:r w:rsidRPr="00CB12CF">
        <w:rPr>
          <w:rFonts w:cs="Calibri"/>
          <w:sz w:val="28"/>
          <w:szCs w:val="28"/>
          <w:rtl/>
          <w:lang w:bidi="fa-IR"/>
        </w:rPr>
        <w:t xml:space="preserve"> . که باید یسری </w:t>
      </w:r>
      <w:r w:rsidRPr="00CB12CF">
        <w:rPr>
          <w:rFonts w:cs="Calibri"/>
          <w:sz w:val="28"/>
          <w:szCs w:val="28"/>
          <w:lang w:bidi="fa-IR"/>
        </w:rPr>
        <w:t>circle</w:t>
      </w:r>
      <w:r w:rsidRPr="00CB12CF">
        <w:rPr>
          <w:rFonts w:cs="Calibri"/>
          <w:sz w:val="28"/>
          <w:szCs w:val="28"/>
          <w:rtl/>
          <w:lang w:bidi="fa-IR"/>
        </w:rPr>
        <w:t xml:space="preserve">  آبی باشن که به صورت رندوم داخل صفحه سبز میشن و اگر بخوریمشون یه </w:t>
      </w:r>
      <w:r w:rsidRPr="00CB12CF">
        <w:rPr>
          <w:rFonts w:cs="Calibri"/>
          <w:sz w:val="28"/>
          <w:szCs w:val="28"/>
          <w:lang w:bidi="fa-IR"/>
        </w:rPr>
        <w:t>turtle</w:t>
      </w:r>
      <w:r w:rsidRPr="00CB12CF">
        <w:rPr>
          <w:rFonts w:cs="Calibri"/>
          <w:sz w:val="28"/>
          <w:szCs w:val="28"/>
          <w:rtl/>
          <w:lang w:bidi="fa-IR"/>
        </w:rPr>
        <w:t xml:space="preserve">  باید ساخته بشه و به انتهای </w:t>
      </w:r>
      <w:r w:rsidRPr="00CB12CF">
        <w:rPr>
          <w:rFonts w:cs="Calibri"/>
          <w:sz w:val="28"/>
          <w:szCs w:val="28"/>
          <w:lang w:bidi="fa-IR"/>
        </w:rPr>
        <w:t>turtles</w:t>
      </w:r>
      <w:r w:rsidRPr="00CB12CF">
        <w:rPr>
          <w:rFonts w:cs="Calibri"/>
          <w:sz w:val="28"/>
          <w:szCs w:val="28"/>
          <w:rtl/>
          <w:lang w:bidi="fa-IR"/>
        </w:rPr>
        <w:t xml:space="preserve"> اضافه بشه. </w:t>
      </w:r>
    </w:p>
    <w:p w14:paraId="1FD7ED11" w14:textId="77777777" w:rsidR="00776D6D" w:rsidRPr="00CB12CF" w:rsidRDefault="00776D6D" w:rsidP="00A07812">
      <w:pPr>
        <w:bidi/>
        <w:spacing w:line="276" w:lineRule="auto"/>
        <w:jc w:val="both"/>
        <w:rPr>
          <w:rFonts w:cs="Calibri"/>
          <w:sz w:val="28"/>
          <w:szCs w:val="28"/>
          <w:lang w:bidi="fa-IR"/>
        </w:rPr>
      </w:pPr>
    </w:p>
    <w:p w14:paraId="39AE5DB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-که البته بین راهی یه نکته ای باید بگم: ما یه فکری هم زد به سرمون ، اونم این بود که </w:t>
      </w:r>
      <w:r w:rsidRPr="00CB12CF">
        <w:rPr>
          <w:rFonts w:cs="Calibri"/>
          <w:sz w:val="28"/>
          <w:szCs w:val="28"/>
          <w:lang w:bidi="fa-IR"/>
        </w:rPr>
        <w:t>method</w:t>
      </w:r>
      <w:r w:rsidRPr="00CB12CF">
        <w:rPr>
          <w:rFonts w:cs="Calibri"/>
          <w:sz w:val="28"/>
          <w:szCs w:val="28"/>
          <w:rtl/>
          <w:lang w:bidi="fa-IR"/>
        </w:rPr>
        <w:t xml:space="preserve"> بنویسیم و </w:t>
      </w:r>
      <w:r w:rsidRPr="00CB12CF">
        <w:rPr>
          <w:rFonts w:cs="Calibri"/>
          <w:sz w:val="28"/>
          <w:szCs w:val="28"/>
          <w:lang w:bidi="fa-IR"/>
        </w:rPr>
        <w:t>method</w:t>
      </w:r>
      <w:r w:rsidRPr="00CB12CF">
        <w:rPr>
          <w:rFonts w:cs="Calibri"/>
          <w:sz w:val="28"/>
          <w:szCs w:val="28"/>
          <w:rtl/>
          <w:lang w:bidi="fa-IR"/>
        </w:rPr>
        <w:t xml:space="preserve"> رو اضافه کنیم به </w:t>
      </w:r>
      <w:r w:rsidRPr="00CB12CF">
        <w:rPr>
          <w:rFonts w:cs="Calibri"/>
          <w:sz w:val="28"/>
          <w:szCs w:val="28"/>
          <w:lang w:bidi="fa-IR"/>
        </w:rPr>
        <w:t>object turtle</w:t>
      </w:r>
      <w:r w:rsidRPr="00CB12CF">
        <w:rPr>
          <w:rFonts w:cs="Calibri"/>
          <w:sz w:val="28"/>
          <w:szCs w:val="28"/>
          <w:rtl/>
          <w:lang w:bidi="fa-IR"/>
        </w:rPr>
        <w:t xml:space="preserve"> ها. که همون عملیات تبعیت از بعدی رو انجام بده. راهش هم دراوردیم توی </w:t>
      </w:r>
      <w:r w:rsidRPr="00CB12CF">
        <w:rPr>
          <w:rFonts w:cs="Calibri"/>
          <w:sz w:val="28"/>
          <w:szCs w:val="28"/>
          <w:lang w:bidi="fa-IR"/>
        </w:rPr>
        <w:t>perplexity</w:t>
      </w:r>
      <w:r w:rsidRPr="00CB12CF">
        <w:rPr>
          <w:rFonts w:cs="Calibri"/>
          <w:sz w:val="28"/>
          <w:szCs w:val="28"/>
          <w:rtl/>
          <w:lang w:bidi="fa-IR"/>
        </w:rPr>
        <w:t xml:space="preserve"> ولی دیگه انجامش ندادیم، حس میکنم راه حل درست تر اون بود، ولی خب.</w:t>
      </w:r>
    </w:p>
    <w:p w14:paraId="714F478B" w14:textId="77777777" w:rsidR="00776D6D" w:rsidRPr="00CB12CF" w:rsidRDefault="00776D6D" w:rsidP="00A07812">
      <w:pPr>
        <w:bidi/>
        <w:spacing w:line="276" w:lineRule="auto"/>
        <w:jc w:val="both"/>
        <w:rPr>
          <w:rFonts w:cs="Calibri"/>
          <w:sz w:val="28"/>
          <w:szCs w:val="28"/>
          <w:lang w:bidi="fa-IR"/>
        </w:rPr>
      </w:pPr>
    </w:p>
    <w:p w14:paraId="0978939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-الان رسیدیم به جایی که غذارو به صورت رندوم یجایی قرار میده اما مشکل اینجاست که وقتی غذارو میخوره و </w:t>
      </w:r>
      <w:r w:rsidRPr="00CB12CF">
        <w:rPr>
          <w:rFonts w:cs="Calibri"/>
          <w:sz w:val="28"/>
          <w:szCs w:val="28"/>
          <w:lang w:bidi="fa-IR"/>
        </w:rPr>
        <w:t>score</w:t>
      </w:r>
      <w:r w:rsidRPr="00CB12CF">
        <w:rPr>
          <w:rFonts w:cs="Calibri"/>
          <w:sz w:val="28"/>
          <w:szCs w:val="28"/>
          <w:rtl/>
          <w:lang w:bidi="fa-IR"/>
        </w:rPr>
        <w:t xml:space="preserve"> میگیره، غذای قبلی پاک نمیشه از روی صفحه، اینطوری هم نیست که دیگه </w:t>
      </w:r>
      <w:r w:rsidRPr="00CB12CF">
        <w:rPr>
          <w:rFonts w:cs="Calibri"/>
          <w:sz w:val="28"/>
          <w:szCs w:val="28"/>
          <w:lang w:bidi="fa-IR"/>
        </w:rPr>
        <w:t>score</w:t>
      </w:r>
      <w:r w:rsidRPr="00CB12CF">
        <w:rPr>
          <w:rFonts w:cs="Calibri"/>
          <w:sz w:val="28"/>
          <w:szCs w:val="28"/>
          <w:rtl/>
          <w:lang w:bidi="fa-IR"/>
        </w:rPr>
        <w:t xml:space="preserve"> بده ، یجورایی بی مصرفه و فقط نشون داده میشه، جلسه بعدی باید رفعش کنیم و ادامه بدیم. </w:t>
      </w:r>
    </w:p>
    <w:p w14:paraId="71C1BCB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(خودمونیم، تنها خوب اومدیم جلو ها ، ایول) </w:t>
      </w:r>
    </w:p>
    <w:p w14:paraId="3071F500"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1ED0DB24" w14:textId="77777777" w:rsidR="00776D6D" w:rsidRPr="00CB12CF" w:rsidRDefault="00CB12CF" w:rsidP="00A07812">
      <w:pPr>
        <w:bidi/>
        <w:spacing w:line="276" w:lineRule="auto"/>
        <w:jc w:val="both"/>
        <w:rPr>
          <w:rFonts w:cs="Calibri"/>
        </w:rPr>
      </w:pPr>
      <w:bookmarkStart w:id="321" w:name="I4031115"/>
      <w:r w:rsidRPr="00CB12CF">
        <w:rPr>
          <w:rFonts w:cs="Calibri"/>
          <w:sz w:val="28"/>
          <w:szCs w:val="28"/>
          <w:rtl/>
          <w:lang w:bidi="fa-IR"/>
        </w:rPr>
        <w:lastRenderedPageBreak/>
        <w:t>ادامه</w:t>
      </w:r>
      <w:bookmarkEnd w:id="321"/>
    </w:p>
    <w:p w14:paraId="4D73BB4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اینجای کار خودمون تونستیم </w:t>
      </w:r>
      <w:r w:rsidRPr="00CB12CF">
        <w:rPr>
          <w:rFonts w:cs="Calibri"/>
          <w:sz w:val="28"/>
          <w:szCs w:val="28"/>
          <w:lang w:bidi="fa-IR"/>
        </w:rPr>
        <w:t>body</w:t>
      </w:r>
      <w:r w:rsidRPr="00CB12CF">
        <w:rPr>
          <w:rFonts w:cs="Calibri"/>
          <w:sz w:val="28"/>
          <w:szCs w:val="28"/>
          <w:rtl/>
          <w:lang w:bidi="fa-IR"/>
        </w:rPr>
        <w:t xml:space="preserve"> شو بسازیم، حرکتش رو فیکس کنیم، غذا رو رندوم اضافه کنیم و وقتی غذا میخوره بزرگ میشه و به </w:t>
      </w:r>
      <w:r w:rsidRPr="00CB12CF">
        <w:rPr>
          <w:rFonts w:cs="Calibri"/>
          <w:sz w:val="28"/>
          <w:szCs w:val="28"/>
          <w:lang w:bidi="fa-IR"/>
        </w:rPr>
        <w:t>score</w:t>
      </w:r>
      <w:r w:rsidRPr="00CB12CF">
        <w:rPr>
          <w:rFonts w:cs="Calibri"/>
          <w:sz w:val="28"/>
          <w:szCs w:val="28"/>
          <w:rtl/>
          <w:lang w:bidi="fa-IR"/>
        </w:rPr>
        <w:t xml:space="preserve"> اضافه میشه. از حالت </w:t>
      </w:r>
      <w:r w:rsidRPr="00CB12CF">
        <w:rPr>
          <w:rFonts w:cs="Calibri"/>
          <w:sz w:val="28"/>
          <w:szCs w:val="28"/>
          <w:lang w:bidi="fa-IR"/>
        </w:rPr>
        <w:t>call back</w:t>
      </w:r>
      <w:r w:rsidRPr="00CB12CF">
        <w:rPr>
          <w:rFonts w:cs="Calibri"/>
          <w:sz w:val="28"/>
          <w:szCs w:val="28"/>
          <w:rtl/>
          <w:lang w:bidi="fa-IR"/>
        </w:rPr>
        <w:t xml:space="preserve"> خارج شدیم و به صورت عادی پیاده سازیش کردیم تا سریع تر بشه چون وقتی </w:t>
      </w:r>
      <w:r w:rsidRPr="00CB12CF">
        <w:rPr>
          <w:rFonts w:cs="Calibri"/>
          <w:sz w:val="28"/>
          <w:szCs w:val="28"/>
          <w:lang w:bidi="fa-IR"/>
        </w:rPr>
        <w:t>score</w:t>
      </w:r>
      <w:r w:rsidRPr="00CB12CF">
        <w:rPr>
          <w:rFonts w:cs="Calibri"/>
          <w:sz w:val="28"/>
          <w:szCs w:val="28"/>
          <w:rtl/>
          <w:lang w:bidi="fa-IR"/>
        </w:rPr>
        <w:t xml:space="preserve"> میگیره از سرعتش میوفته، الانم همینطوریه البته ولی کمتر. (</w:t>
      </w:r>
      <w:r w:rsidRPr="00CB12CF">
        <w:rPr>
          <w:rFonts w:cs="Calibri"/>
          <w:sz w:val="18"/>
          <w:szCs w:val="18"/>
          <w:rtl/>
          <w:lang w:bidi="fa-IR"/>
        </w:rPr>
        <w:t>البته این برای قبل از دیدن دوره س. خودِ دوره راه گشا بود.</w:t>
      </w:r>
      <w:r w:rsidRPr="00CB12CF">
        <w:rPr>
          <w:rFonts w:cs="Calibri"/>
          <w:sz w:val="28"/>
          <w:szCs w:val="28"/>
          <w:rtl/>
          <w:lang w:bidi="fa-IR"/>
        </w:rPr>
        <w:t>)</w:t>
      </w:r>
    </w:p>
    <w:p w14:paraId="6BE3C23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چیزایی که مونده اینه که وقتی به خودش میخوره باید بازی تموم بشه، یه دیوار باید داشته باشه، وقتی به دیوار میخوره باید بازی تموم بشه، اون بالا باید </w:t>
      </w:r>
      <w:r w:rsidRPr="00CB12CF">
        <w:rPr>
          <w:rFonts w:cs="Calibri"/>
          <w:sz w:val="28"/>
          <w:szCs w:val="28"/>
          <w:lang w:bidi="fa-IR"/>
        </w:rPr>
        <w:t>score</w:t>
      </w:r>
      <w:r w:rsidRPr="00CB12CF">
        <w:rPr>
          <w:rFonts w:cs="Calibri"/>
          <w:sz w:val="28"/>
          <w:szCs w:val="28"/>
          <w:rtl/>
          <w:lang w:bidi="fa-IR"/>
        </w:rPr>
        <w:t xml:space="preserve"> نمایش داده بشه. </w:t>
      </w:r>
    </w:p>
    <w:p w14:paraId="1B9FBA9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میریم دوره رو میبینیم و مقایسه میکنیم. </w:t>
      </w:r>
    </w:p>
    <w:p w14:paraId="59C6D6B3" w14:textId="1F8F7DA5"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جالبی که استفاده کرد از </w:t>
      </w:r>
      <w:r w:rsidRPr="00CB12CF">
        <w:rPr>
          <w:rFonts w:cs="Calibri"/>
          <w:sz w:val="28"/>
          <w:szCs w:val="28"/>
          <w:lang w:bidi="fa-IR"/>
        </w:rPr>
        <w:t>screen.tracer(0)</w:t>
      </w:r>
      <w:r w:rsidRPr="00CB12CF">
        <w:rPr>
          <w:rFonts w:cs="Calibri"/>
          <w:sz w:val="28"/>
          <w:szCs w:val="28"/>
          <w:rtl/>
          <w:lang w:bidi="fa-IR"/>
        </w:rPr>
        <w:t xml:space="preserve">  بود که باعث میشه </w:t>
      </w:r>
      <w:r w:rsidRPr="00CB12CF">
        <w:rPr>
          <w:rFonts w:cs="Calibri"/>
          <w:sz w:val="28"/>
          <w:szCs w:val="28"/>
          <w:lang w:bidi="fa-IR"/>
        </w:rPr>
        <w:t>animation</w:t>
      </w:r>
      <w:r w:rsidRPr="00CB12CF">
        <w:rPr>
          <w:rFonts w:cs="Calibri"/>
          <w:sz w:val="28"/>
          <w:szCs w:val="28"/>
          <w:rtl/>
          <w:lang w:bidi="fa-IR"/>
        </w:rPr>
        <w:t xml:space="preserve"> ها در </w:t>
      </w:r>
      <w:r w:rsidRPr="00CB12CF">
        <w:rPr>
          <w:rFonts w:cs="Calibri"/>
          <w:sz w:val="28"/>
          <w:szCs w:val="28"/>
          <w:lang w:bidi="fa-IR"/>
        </w:rPr>
        <w:t>turtle graphic</w:t>
      </w:r>
      <w:r w:rsidRPr="00CB12CF">
        <w:rPr>
          <w:rFonts w:cs="Calibri"/>
          <w:sz w:val="28"/>
          <w:szCs w:val="28"/>
          <w:rtl/>
          <w:lang w:bidi="fa-IR"/>
        </w:rPr>
        <w:t xml:space="preserve"> نشون داده نشن و .... و از </w:t>
      </w:r>
      <w:r w:rsidRPr="00CB12CF">
        <w:rPr>
          <w:rFonts w:cs="Calibri"/>
          <w:sz w:val="28"/>
          <w:szCs w:val="28"/>
          <w:lang w:bidi="fa-IR"/>
        </w:rPr>
        <w:t>time</w:t>
      </w:r>
      <w:r w:rsidRPr="00CB12CF">
        <w:rPr>
          <w:rFonts w:cs="Calibri"/>
          <w:sz w:val="28"/>
          <w:szCs w:val="28"/>
          <w:rtl/>
          <w:lang w:bidi="fa-IR"/>
        </w:rPr>
        <w:t xml:space="preserve"> استفاده کرد برای </w:t>
      </w:r>
      <w:r w:rsidRPr="00CB12CF">
        <w:rPr>
          <w:rFonts w:cs="Calibri"/>
          <w:sz w:val="28"/>
          <w:szCs w:val="28"/>
          <w:lang w:bidi="fa-IR"/>
        </w:rPr>
        <w:t>time.sleep</w:t>
      </w:r>
      <w:r w:rsidRPr="00CB12CF">
        <w:rPr>
          <w:rFonts w:cs="Calibri"/>
          <w:sz w:val="28"/>
          <w:szCs w:val="28"/>
          <w:rtl/>
          <w:lang w:bidi="fa-IR"/>
        </w:rPr>
        <w:t xml:space="preserve"> مثل چیزی که در کد خود</w:t>
      </w:r>
      <w:ins w:id="322" w:author="Microsoft account" w:date="2025-09-25T10:29:00Z">
        <w:r w:rsidR="00756CDA">
          <w:rPr>
            <w:rFonts w:cs="Calibri" w:hint="cs"/>
            <w:sz w:val="28"/>
            <w:szCs w:val="28"/>
            <w:rtl/>
            <w:lang w:bidi="fa-IR"/>
          </w:rPr>
          <w:t>م</w:t>
        </w:r>
      </w:ins>
      <w:r w:rsidRPr="00CB12CF">
        <w:rPr>
          <w:rFonts w:cs="Calibri"/>
          <w:sz w:val="28"/>
          <w:szCs w:val="28"/>
          <w:rtl/>
          <w:lang w:bidi="fa-IR"/>
        </w:rPr>
        <w:t xml:space="preserve">ون توی  </w:t>
      </w:r>
      <w:r w:rsidRPr="00CB12CF">
        <w:rPr>
          <w:rFonts w:cs="Calibri"/>
          <w:sz w:val="28"/>
          <w:szCs w:val="28"/>
          <w:lang w:bidi="fa-IR"/>
        </w:rPr>
        <w:t>ptk</w:t>
      </w:r>
      <w:r w:rsidRPr="00CB12CF">
        <w:rPr>
          <w:rFonts w:cs="Calibri"/>
          <w:sz w:val="28"/>
          <w:szCs w:val="28"/>
          <w:rtl/>
          <w:lang w:bidi="fa-IR"/>
        </w:rPr>
        <w:t xml:space="preserve"> داشتیم.(</w:t>
      </w:r>
    </w:p>
    <w:p w14:paraId="3C277DAD" w14:textId="77777777" w:rsidR="00776D6D" w:rsidRPr="00CB12CF" w:rsidDel="00756CDA" w:rsidRDefault="00CB12CF" w:rsidP="00A07812">
      <w:pPr>
        <w:bidi/>
        <w:spacing w:line="276" w:lineRule="auto"/>
        <w:jc w:val="both"/>
        <w:rPr>
          <w:del w:id="323" w:author="Microsoft account" w:date="2025-09-25T10:29:00Z"/>
          <w:rFonts w:cs="Calibri"/>
        </w:rPr>
      </w:pPr>
      <w:r w:rsidRPr="00CB12CF">
        <w:rPr>
          <w:rFonts w:cs="Calibri"/>
          <w:sz w:val="18"/>
          <w:szCs w:val="18"/>
          <w:rtl/>
          <w:lang w:bidi="fa-IR"/>
        </w:rPr>
        <w:t xml:space="preserve">-در استفاده از این </w:t>
      </w:r>
      <w:r w:rsidRPr="00CB12CF">
        <w:rPr>
          <w:rFonts w:cs="Calibri"/>
          <w:sz w:val="18"/>
          <w:szCs w:val="18"/>
          <w:lang w:bidi="fa-IR"/>
        </w:rPr>
        <w:t>Library</w:t>
      </w:r>
      <w:r w:rsidRPr="00CB12CF">
        <w:rPr>
          <w:rFonts w:cs="Calibri"/>
          <w:sz w:val="18"/>
          <w:szCs w:val="18"/>
          <w:rtl/>
          <w:lang w:bidi="fa-IR"/>
        </w:rPr>
        <w:t xml:space="preserve"> ها و </w:t>
      </w:r>
      <w:r w:rsidRPr="00CB12CF">
        <w:rPr>
          <w:rFonts w:cs="Calibri"/>
          <w:sz w:val="18"/>
          <w:szCs w:val="18"/>
          <w:lang w:bidi="fa-IR"/>
        </w:rPr>
        <w:t>package</w:t>
      </w:r>
      <w:r w:rsidRPr="00CB12CF">
        <w:rPr>
          <w:rFonts w:cs="Calibri"/>
          <w:sz w:val="18"/>
          <w:szCs w:val="18"/>
          <w:rtl/>
          <w:lang w:bidi="fa-IR"/>
        </w:rPr>
        <w:t xml:space="preserve"> ها دوراه وجود داره، یا از </w:t>
      </w:r>
      <w:r w:rsidRPr="00CB12CF">
        <w:rPr>
          <w:rFonts w:cs="Calibri"/>
          <w:sz w:val="18"/>
          <w:szCs w:val="18"/>
          <w:lang w:bidi="fa-IR"/>
        </w:rPr>
        <w:t>ai</w:t>
      </w:r>
      <w:r w:rsidRPr="00CB12CF">
        <w:rPr>
          <w:rFonts w:cs="Calibri"/>
          <w:sz w:val="18"/>
          <w:szCs w:val="18"/>
          <w:rtl/>
          <w:lang w:bidi="fa-IR"/>
        </w:rPr>
        <w:t xml:space="preserve"> کمک بگیریم و بپرسیم که آیا فلان کار رو میشه کرد یا خیر ، یا اینکه به مرور مهم هارو </w:t>
      </w:r>
      <w:r w:rsidRPr="00CB12CF">
        <w:rPr>
          <w:rFonts w:cs="Calibri"/>
          <w:sz w:val="18"/>
          <w:szCs w:val="18"/>
          <w:lang w:bidi="fa-IR"/>
        </w:rPr>
        <w:t>document</w:t>
      </w:r>
      <w:r w:rsidRPr="00CB12CF">
        <w:rPr>
          <w:rFonts w:cs="Calibri"/>
          <w:sz w:val="18"/>
          <w:szCs w:val="18"/>
          <w:rtl/>
          <w:lang w:bidi="fa-IR"/>
        </w:rPr>
        <w:t xml:space="preserve"> بخونیم و یاد بگیریم تا یه چکیده ای دستمون بیاد که قضیه از چه قراره</w:t>
      </w:r>
    </w:p>
    <w:p w14:paraId="520D17DC" w14:textId="77777777" w:rsidR="00776D6D" w:rsidRPr="00CB12CF" w:rsidRDefault="00CB12CF">
      <w:pPr>
        <w:bidi/>
        <w:spacing w:line="276" w:lineRule="auto"/>
        <w:jc w:val="both"/>
        <w:rPr>
          <w:rFonts w:cs="Calibri"/>
        </w:rPr>
        <w:pPrChange w:id="324" w:author="Microsoft account" w:date="2025-09-25T10:29:00Z">
          <w:pPr>
            <w:bidi/>
            <w:spacing w:line="276" w:lineRule="auto"/>
            <w:jc w:val="both"/>
          </w:pPr>
        </w:pPrChange>
      </w:pPr>
      <w:r w:rsidRPr="00CB12CF">
        <w:rPr>
          <w:rFonts w:cs="Calibri"/>
          <w:sz w:val="28"/>
          <w:szCs w:val="28"/>
          <w:rtl/>
          <w:lang w:bidi="fa-IR"/>
        </w:rPr>
        <w:t xml:space="preserve">) و باعث شد مشکل سرعت در ازای </w:t>
      </w:r>
      <w:r w:rsidRPr="00CB12CF">
        <w:rPr>
          <w:rFonts w:cs="Calibri"/>
          <w:sz w:val="28"/>
          <w:szCs w:val="28"/>
          <w:lang w:bidi="fa-IR"/>
        </w:rPr>
        <w:t>score</w:t>
      </w:r>
      <w:r w:rsidRPr="00CB12CF">
        <w:rPr>
          <w:rFonts w:cs="Calibri"/>
          <w:sz w:val="28"/>
          <w:szCs w:val="28"/>
          <w:rtl/>
          <w:lang w:bidi="fa-IR"/>
        </w:rPr>
        <w:t xml:space="preserve"> رو که کند میشد رو رفع کنه. روشای جالبی میره. مثلا یکی دیگش اینه که فانکشن </w:t>
      </w:r>
      <w:r w:rsidRPr="00CB12CF">
        <w:rPr>
          <w:rFonts w:cs="Calibri"/>
          <w:sz w:val="28"/>
          <w:szCs w:val="28"/>
          <w:lang w:bidi="fa-IR"/>
        </w:rPr>
        <w:t>range</w:t>
      </w:r>
      <w:r w:rsidRPr="00CB12CF">
        <w:rPr>
          <w:rFonts w:cs="Calibri"/>
          <w:sz w:val="28"/>
          <w:szCs w:val="28"/>
          <w:rtl/>
          <w:lang w:bidi="fa-IR"/>
        </w:rPr>
        <w:t xml:space="preserve">() عملا مالِ خودِ </w:t>
      </w:r>
      <w:r w:rsidRPr="00CB12CF">
        <w:rPr>
          <w:rFonts w:cs="Calibri"/>
          <w:sz w:val="28"/>
          <w:szCs w:val="28"/>
          <w:lang w:bidi="fa-IR"/>
        </w:rPr>
        <w:t>python</w:t>
      </w:r>
      <w:r w:rsidRPr="00CB12CF">
        <w:rPr>
          <w:rFonts w:cs="Calibri"/>
          <w:sz w:val="28"/>
          <w:szCs w:val="28"/>
          <w:rtl/>
          <w:lang w:bidi="fa-IR"/>
        </w:rPr>
        <w:t xml:space="preserve"> نیست و مالِ </w:t>
      </w:r>
      <w:r w:rsidRPr="00CB12CF">
        <w:rPr>
          <w:rFonts w:cs="Calibri"/>
          <w:sz w:val="28"/>
          <w:szCs w:val="28"/>
          <w:lang w:bidi="fa-IR"/>
        </w:rPr>
        <w:t>C</w:t>
      </w:r>
      <w:r w:rsidRPr="00CB12CF">
        <w:rPr>
          <w:rFonts w:cs="Calibri"/>
          <w:sz w:val="28"/>
          <w:szCs w:val="28"/>
          <w:rtl/>
          <w:lang w:bidi="fa-IR"/>
        </w:rPr>
        <w:t xml:space="preserve"> عه پس نمیشه از </w:t>
      </w:r>
      <w:r w:rsidRPr="00CB12CF">
        <w:rPr>
          <w:rFonts w:cs="Calibri"/>
          <w:sz w:val="28"/>
          <w:szCs w:val="28"/>
          <w:lang w:bidi="fa-IR"/>
        </w:rPr>
        <w:t>keyword</w:t>
      </w:r>
      <w:r w:rsidRPr="00CB12CF">
        <w:rPr>
          <w:rFonts w:cs="Calibri"/>
          <w:sz w:val="28"/>
          <w:szCs w:val="28"/>
          <w:rtl/>
          <w:lang w:bidi="fa-IR"/>
        </w:rPr>
        <w:t xml:space="preserve"> ها در </w:t>
      </w:r>
      <w:r w:rsidRPr="00CB12CF">
        <w:rPr>
          <w:rFonts w:cs="Calibri"/>
          <w:sz w:val="28"/>
          <w:szCs w:val="28"/>
          <w:lang w:bidi="fa-IR"/>
        </w:rPr>
        <w:t>call</w:t>
      </w:r>
      <w:r w:rsidRPr="00CB12CF">
        <w:rPr>
          <w:rFonts w:cs="Calibri"/>
          <w:sz w:val="28"/>
          <w:szCs w:val="28"/>
          <w:rtl/>
          <w:lang w:bidi="fa-IR"/>
        </w:rPr>
        <w:t xml:space="preserve"> کردنش استفاده کرد ، نکته جالبیه، و اینکه در استفاده از </w:t>
      </w:r>
      <w:r w:rsidRPr="00CB12CF">
        <w:rPr>
          <w:rFonts w:cs="Calibri"/>
          <w:sz w:val="28"/>
          <w:szCs w:val="28"/>
          <w:lang w:bidi="fa-IR"/>
        </w:rPr>
        <w:t>range</w:t>
      </w:r>
      <w:r w:rsidRPr="00CB12CF">
        <w:rPr>
          <w:rFonts w:cs="Calibri"/>
          <w:sz w:val="28"/>
          <w:szCs w:val="28"/>
          <w:rtl/>
          <w:lang w:bidi="fa-IR"/>
        </w:rPr>
        <w:t xml:space="preserve">() ما میتونیم از </w:t>
      </w:r>
      <w:r w:rsidRPr="00CB12CF">
        <w:rPr>
          <w:rFonts w:cs="Calibri"/>
          <w:sz w:val="28"/>
          <w:szCs w:val="28"/>
          <w:lang w:bidi="fa-IR"/>
        </w:rPr>
        <w:t>start, stop, step</w:t>
      </w:r>
      <w:r w:rsidRPr="00CB12CF">
        <w:rPr>
          <w:rFonts w:cs="Calibri"/>
          <w:sz w:val="28"/>
          <w:szCs w:val="28"/>
          <w:rtl/>
          <w:lang w:bidi="fa-IR"/>
        </w:rPr>
        <w:t xml:space="preserve"> استفاده کنیم، که یعنی میتونیم مقادیر منفی با استفاده از توابع خطی و غیر خطی هم داشته باشیم. جالبه. </w:t>
      </w:r>
    </w:p>
    <w:p w14:paraId="5B592DBC" w14:textId="77777777" w:rsidR="00776D6D" w:rsidRPr="00CB12CF" w:rsidRDefault="00CB12CF" w:rsidP="00A07812">
      <w:pPr>
        <w:bidi/>
        <w:spacing w:line="276" w:lineRule="auto"/>
        <w:jc w:val="both"/>
        <w:rPr>
          <w:rFonts w:cs="Calibri"/>
        </w:rPr>
      </w:pPr>
      <w:r w:rsidRPr="00CB12CF">
        <w:rPr>
          <w:rFonts w:cs="Calibri"/>
          <w:sz w:val="28"/>
          <w:szCs w:val="28"/>
          <w:lang w:bidi="fa-IR"/>
        </w:rPr>
        <w:t>Ta entehaye day020 003</w:t>
      </w:r>
    </w:p>
    <w:p w14:paraId="073C64D6" w14:textId="77777777" w:rsidR="00776D6D" w:rsidRPr="00CB12CF" w:rsidRDefault="00CB12CF" w:rsidP="00A07812">
      <w:pPr>
        <w:bidi/>
        <w:spacing w:line="276" w:lineRule="auto"/>
        <w:jc w:val="both"/>
        <w:rPr>
          <w:rFonts w:cs="Calibri"/>
        </w:rPr>
      </w:pPr>
      <w:r w:rsidRPr="00CB12CF">
        <w:rPr>
          <w:rFonts w:cs="Calibri"/>
        </w:rPr>
        <w:br w:type="column"/>
      </w:r>
      <w:bookmarkStart w:id="325" w:name="I4031117"/>
      <w:r w:rsidRPr="00CB12CF">
        <w:rPr>
          <w:rFonts w:cs="Calibri"/>
          <w:sz w:val="28"/>
          <w:szCs w:val="28"/>
          <w:rtl/>
          <w:lang w:bidi="fa-IR"/>
        </w:rPr>
        <w:lastRenderedPageBreak/>
        <w:t>ادامه</w:t>
      </w:r>
      <w:bookmarkEnd w:id="325"/>
    </w:p>
    <w:p w14:paraId="32F5098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عنوانِ قسمت چهارم اینه، </w:t>
      </w:r>
      <w:r w:rsidRPr="00CB12CF">
        <w:rPr>
          <w:rFonts w:cs="Calibri"/>
          <w:sz w:val="28"/>
          <w:szCs w:val="28"/>
          <w:lang w:bidi="fa-IR"/>
        </w:rPr>
        <w:t>create a snake class &amp; move to OOP</w:t>
      </w:r>
      <w:r w:rsidRPr="00CB12CF">
        <w:rPr>
          <w:rFonts w:cs="Calibri"/>
          <w:sz w:val="28"/>
          <w:szCs w:val="28"/>
          <w:rtl/>
          <w:lang w:bidi="fa-IR"/>
        </w:rPr>
        <w:t xml:space="preserve"> که یعنی بهتر بوده یه </w:t>
      </w:r>
      <w:r w:rsidRPr="00CB12CF">
        <w:rPr>
          <w:rFonts w:cs="Calibri"/>
          <w:sz w:val="28"/>
          <w:szCs w:val="28"/>
          <w:lang w:bidi="fa-IR"/>
        </w:rPr>
        <w:t>Class</w:t>
      </w:r>
      <w:r w:rsidRPr="00CB12CF">
        <w:rPr>
          <w:rFonts w:cs="Calibri"/>
          <w:sz w:val="28"/>
          <w:szCs w:val="28"/>
          <w:rtl/>
          <w:lang w:bidi="fa-IR"/>
        </w:rPr>
        <w:t xml:space="preserve"> میساختیم برای اینکار، منطقی هم هست دیگه باید کم کم یاد بگیریم از حالت </w:t>
      </w:r>
      <w:r w:rsidRPr="00CB12CF">
        <w:rPr>
          <w:rFonts w:cs="Calibri"/>
          <w:sz w:val="28"/>
          <w:szCs w:val="28"/>
          <w:lang w:bidi="fa-IR"/>
        </w:rPr>
        <w:t>procedural</w:t>
      </w:r>
      <w:r w:rsidRPr="00CB12CF">
        <w:rPr>
          <w:rFonts w:cs="Calibri"/>
          <w:sz w:val="28"/>
          <w:szCs w:val="28"/>
          <w:rtl/>
          <w:lang w:bidi="fa-IR"/>
        </w:rPr>
        <w:t xml:space="preserve"> در بیایم و بریم توی </w:t>
      </w:r>
      <w:r w:rsidRPr="00CB12CF">
        <w:rPr>
          <w:rFonts w:cs="Calibri"/>
          <w:sz w:val="28"/>
          <w:szCs w:val="28"/>
          <w:lang w:bidi="fa-IR"/>
        </w:rPr>
        <w:t>oop</w:t>
      </w:r>
      <w:r w:rsidRPr="00CB12CF">
        <w:rPr>
          <w:rFonts w:cs="Calibri"/>
          <w:sz w:val="28"/>
          <w:szCs w:val="28"/>
          <w:rtl/>
          <w:lang w:bidi="fa-IR"/>
        </w:rPr>
        <w:t xml:space="preserve"> . یعنی همه چیز رو </w:t>
      </w:r>
      <w:r w:rsidRPr="00CB12CF">
        <w:rPr>
          <w:rFonts w:cs="Calibri"/>
          <w:sz w:val="28"/>
          <w:szCs w:val="28"/>
          <w:lang w:bidi="fa-IR"/>
        </w:rPr>
        <w:t>class</w:t>
      </w:r>
      <w:r w:rsidRPr="00CB12CF">
        <w:rPr>
          <w:rFonts w:cs="Calibri"/>
          <w:sz w:val="28"/>
          <w:szCs w:val="28"/>
          <w:rtl/>
          <w:lang w:bidi="fa-IR"/>
        </w:rPr>
        <w:t xml:space="preserve"> دار و </w:t>
      </w:r>
      <w:r w:rsidRPr="00CB12CF">
        <w:rPr>
          <w:rFonts w:cs="Calibri"/>
          <w:sz w:val="28"/>
          <w:szCs w:val="28"/>
          <w:lang w:bidi="fa-IR"/>
        </w:rPr>
        <w:t>object</w:t>
      </w:r>
      <w:r w:rsidRPr="00CB12CF">
        <w:rPr>
          <w:rFonts w:cs="Calibri"/>
          <w:sz w:val="28"/>
          <w:szCs w:val="28"/>
          <w:rtl/>
          <w:lang w:bidi="fa-IR"/>
        </w:rPr>
        <w:t xml:space="preserve"> در نظر بگیریم و پیش بریم. (</w:t>
      </w:r>
      <w:r w:rsidRPr="00CB12CF">
        <w:rPr>
          <w:rFonts w:cs="Calibri"/>
          <w:sz w:val="18"/>
          <w:szCs w:val="18"/>
          <w:rtl/>
          <w:lang w:bidi="fa-IR"/>
        </w:rPr>
        <w:t xml:space="preserve">که این به این معنیه که هرچیزی در </w:t>
      </w:r>
      <w:r w:rsidRPr="00CB12CF">
        <w:rPr>
          <w:rFonts w:cs="Calibri"/>
          <w:sz w:val="18"/>
          <w:szCs w:val="18"/>
          <w:lang w:bidi="fa-IR"/>
        </w:rPr>
        <w:t>OOP</w:t>
      </w:r>
      <w:r w:rsidRPr="00CB12CF">
        <w:rPr>
          <w:rFonts w:cs="Calibri"/>
          <w:sz w:val="18"/>
          <w:szCs w:val="18"/>
          <w:rtl/>
          <w:lang w:bidi="fa-IR"/>
        </w:rPr>
        <w:t xml:space="preserve"> یک شی هست که یسری </w:t>
      </w:r>
      <w:r w:rsidRPr="00CB12CF">
        <w:rPr>
          <w:rFonts w:cs="Calibri"/>
          <w:sz w:val="18"/>
          <w:szCs w:val="18"/>
          <w:lang w:bidi="fa-IR"/>
        </w:rPr>
        <w:t>attribute</w:t>
      </w:r>
      <w:r w:rsidRPr="00CB12CF">
        <w:rPr>
          <w:rFonts w:cs="Calibri"/>
          <w:sz w:val="18"/>
          <w:szCs w:val="18"/>
          <w:rtl/>
          <w:lang w:bidi="fa-IR"/>
        </w:rPr>
        <w:t xml:space="preserve"> داره و یسری </w:t>
      </w:r>
      <w:r w:rsidRPr="00CB12CF">
        <w:rPr>
          <w:rFonts w:cs="Calibri"/>
          <w:sz w:val="18"/>
          <w:szCs w:val="18"/>
          <w:lang w:bidi="fa-IR"/>
        </w:rPr>
        <w:t>Method</w:t>
      </w:r>
      <w:r w:rsidRPr="00CB12CF">
        <w:rPr>
          <w:rFonts w:cs="Calibri"/>
          <w:sz w:val="18"/>
          <w:szCs w:val="18"/>
          <w:rtl/>
          <w:lang w:bidi="fa-IR"/>
        </w:rPr>
        <w:t xml:space="preserve"> و یعنی به ترتیب ، یسری مشخصه داره یسری اطلاعات داره (که حالا یا ساخته میشن یا آماده حاضر اونجان) یا یسری عملکرد داره که روی اون اطلاعات انجام میشن .</w:t>
      </w:r>
      <w:r w:rsidRPr="00CB12CF">
        <w:rPr>
          <w:rFonts w:cs="Calibri"/>
          <w:sz w:val="28"/>
          <w:szCs w:val="28"/>
          <w:rtl/>
          <w:lang w:bidi="fa-IR"/>
        </w:rPr>
        <w:t>)</w:t>
      </w:r>
    </w:p>
    <w:p w14:paraId="7D7C860B" w14:textId="77777777" w:rsidR="00776D6D" w:rsidRPr="00CB12CF" w:rsidRDefault="00776D6D" w:rsidP="00A07812">
      <w:pPr>
        <w:bidi/>
        <w:spacing w:line="276" w:lineRule="auto"/>
        <w:jc w:val="both"/>
        <w:rPr>
          <w:rFonts w:cs="Calibri"/>
          <w:sz w:val="28"/>
          <w:szCs w:val="28"/>
          <w:lang w:bidi="fa-IR"/>
        </w:rPr>
      </w:pPr>
    </w:p>
    <w:p w14:paraId="2D2F3EB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-الان </w:t>
      </w:r>
      <w:r w:rsidRPr="00CB12CF">
        <w:rPr>
          <w:rFonts w:cs="Calibri"/>
          <w:sz w:val="28"/>
          <w:szCs w:val="28"/>
          <w:lang w:bidi="fa-IR"/>
        </w:rPr>
        <w:t>challenge</w:t>
      </w:r>
      <w:r w:rsidRPr="00CB12CF">
        <w:rPr>
          <w:rFonts w:cs="Calibri"/>
          <w:sz w:val="28"/>
          <w:szCs w:val="28"/>
          <w:rtl/>
          <w:lang w:bidi="fa-IR"/>
        </w:rPr>
        <w:t xml:space="preserve"> داریم که چیزی که نوشتیم رو ببریم روی </w:t>
      </w:r>
      <w:r w:rsidRPr="00CB12CF">
        <w:rPr>
          <w:rFonts w:cs="Calibri"/>
          <w:sz w:val="28"/>
          <w:szCs w:val="28"/>
          <w:lang w:bidi="fa-IR"/>
        </w:rPr>
        <w:t>OOp</w:t>
      </w:r>
      <w:r w:rsidRPr="00CB12CF">
        <w:rPr>
          <w:rFonts w:cs="Calibri"/>
          <w:sz w:val="28"/>
          <w:szCs w:val="28"/>
          <w:rtl/>
          <w:lang w:bidi="fa-IR"/>
        </w:rPr>
        <w:t xml:space="preserve"> بعد الان یه اشتباه فاحش کردیم که دیگه نباید تکرار شه، در حینی که میخواستیم کد هارو ببریم توی </w:t>
      </w:r>
      <w:r w:rsidRPr="00CB12CF">
        <w:rPr>
          <w:rFonts w:cs="Calibri"/>
          <w:sz w:val="28"/>
          <w:szCs w:val="28"/>
          <w:lang w:bidi="fa-IR"/>
        </w:rPr>
        <w:t>class Snake</w:t>
      </w:r>
      <w:r w:rsidRPr="00CB12CF">
        <w:rPr>
          <w:rFonts w:cs="Calibri"/>
          <w:sz w:val="28"/>
          <w:szCs w:val="28"/>
          <w:rtl/>
          <w:lang w:bidi="fa-IR"/>
        </w:rPr>
        <w:t xml:space="preserve"> اسم متغیر هارو تغیر دادیم. که این اصلا کار درستی نیست هرچی میره جلوتر بیشتر مشکل ایجاد میکنه، باید در ابتدا </w:t>
      </w:r>
      <w:r w:rsidRPr="00CB12CF">
        <w:rPr>
          <w:rFonts w:cs="Calibri"/>
          <w:sz w:val="28"/>
          <w:szCs w:val="28"/>
          <w:lang w:bidi="fa-IR"/>
        </w:rPr>
        <w:t>Class</w:t>
      </w:r>
      <w:r w:rsidRPr="00CB12CF">
        <w:rPr>
          <w:rFonts w:cs="Calibri"/>
          <w:sz w:val="28"/>
          <w:szCs w:val="28"/>
          <w:rtl/>
          <w:lang w:bidi="fa-IR"/>
        </w:rPr>
        <w:t xml:space="preserve"> رو با </w:t>
      </w:r>
      <w:r w:rsidRPr="00CB12CF">
        <w:rPr>
          <w:rFonts w:cs="Calibri"/>
          <w:sz w:val="28"/>
          <w:szCs w:val="28"/>
          <w:lang w:bidi="fa-IR"/>
        </w:rPr>
        <w:t>name</w:t>
      </w:r>
      <w:r w:rsidRPr="00CB12CF">
        <w:rPr>
          <w:rFonts w:cs="Calibri"/>
          <w:sz w:val="28"/>
          <w:szCs w:val="28"/>
          <w:rtl/>
          <w:lang w:bidi="fa-IR"/>
        </w:rPr>
        <w:t xml:space="preserve"> های قبلی بسازیم، ساخته که شد درست که عمل کرد اون زمان اسمارو میتونیم عوض کنیم . پس الان باید برنچ رو پاک کنیم مجدد برنچ بزنیم. </w:t>
      </w:r>
    </w:p>
    <w:p w14:paraId="0884FF52" w14:textId="77777777" w:rsidR="00776D6D" w:rsidRPr="00CB12CF" w:rsidRDefault="00776D6D" w:rsidP="00A07812">
      <w:pPr>
        <w:bidi/>
        <w:spacing w:line="276" w:lineRule="auto"/>
        <w:jc w:val="both"/>
        <w:rPr>
          <w:rFonts w:cs="Calibri"/>
          <w:sz w:val="28"/>
          <w:szCs w:val="28"/>
          <w:lang w:bidi="fa-IR"/>
        </w:rPr>
      </w:pPr>
    </w:p>
    <w:p w14:paraId="7143994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-خب رفتیم تا انتهای </w:t>
      </w:r>
      <w:r w:rsidRPr="00CB12CF">
        <w:rPr>
          <w:rFonts w:cs="Calibri"/>
          <w:sz w:val="28"/>
          <w:szCs w:val="28"/>
          <w:lang w:bidi="fa-IR"/>
        </w:rPr>
        <w:t>day020</w:t>
      </w:r>
      <w:r w:rsidRPr="00CB12CF">
        <w:rPr>
          <w:rFonts w:cs="Calibri"/>
          <w:sz w:val="28"/>
          <w:szCs w:val="28"/>
          <w:rtl/>
          <w:lang w:bidi="fa-IR"/>
        </w:rPr>
        <w:t xml:space="preserve"> و تمامی کد ها رو هم برسی کردیم و به موازات دوره تغیر دادیم. الان میمونه باقی موارد. از نظرم باید در زمان باقی مانده  برم سراغ تغیر کامل به </w:t>
      </w:r>
      <w:r w:rsidRPr="00CB12CF">
        <w:rPr>
          <w:rFonts w:cs="Calibri"/>
          <w:sz w:val="28"/>
          <w:szCs w:val="28"/>
          <w:lang w:bidi="fa-IR"/>
        </w:rPr>
        <w:t>oop</w:t>
      </w:r>
      <w:r w:rsidRPr="00CB12CF">
        <w:rPr>
          <w:rFonts w:cs="Calibri"/>
          <w:sz w:val="28"/>
          <w:szCs w:val="28"/>
          <w:rtl/>
          <w:lang w:bidi="fa-IR"/>
        </w:rPr>
        <w:t xml:space="preserve"> توی کدی که زدم، و اون رو کامنت کنم برای جلسه بعدی. </w:t>
      </w:r>
    </w:p>
    <w:p w14:paraId="495CCE67" w14:textId="77777777" w:rsidR="00776D6D" w:rsidRPr="00CB12CF" w:rsidRDefault="00776D6D" w:rsidP="00A07812">
      <w:pPr>
        <w:bidi/>
        <w:spacing w:line="276" w:lineRule="auto"/>
        <w:jc w:val="both"/>
        <w:rPr>
          <w:rFonts w:cs="Calibri"/>
          <w:sz w:val="28"/>
          <w:szCs w:val="28"/>
          <w:lang w:bidi="fa-IR"/>
        </w:rPr>
      </w:pPr>
    </w:p>
    <w:p w14:paraId="08671E83" w14:textId="77777777" w:rsidR="00776D6D" w:rsidRPr="00CB12CF" w:rsidRDefault="00CB12CF" w:rsidP="00A07812">
      <w:pPr>
        <w:bidi/>
        <w:spacing w:line="276" w:lineRule="auto"/>
        <w:jc w:val="both"/>
        <w:rPr>
          <w:rFonts w:cs="Calibri"/>
        </w:rPr>
      </w:pPr>
      <w:r w:rsidRPr="00CB12CF">
        <w:rPr>
          <w:rStyle w:val="kma42e"/>
          <w:rFonts w:cs="Calibri"/>
        </w:rPr>
        <w:t>pishravi ta entehaye Day020</w:t>
      </w:r>
    </w:p>
    <w:p w14:paraId="770A39F0" w14:textId="77777777" w:rsidR="00776D6D" w:rsidRPr="00CB12CF" w:rsidRDefault="00776D6D" w:rsidP="00A07812">
      <w:pPr>
        <w:bidi/>
        <w:spacing w:line="276" w:lineRule="auto"/>
        <w:jc w:val="both"/>
        <w:rPr>
          <w:rFonts w:cs="Calibri"/>
          <w:sz w:val="28"/>
          <w:szCs w:val="28"/>
          <w:lang w:bidi="fa-IR"/>
        </w:rPr>
      </w:pPr>
    </w:p>
    <w:p w14:paraId="5E5DAEC9"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4B0745F0" w14:textId="77777777" w:rsidR="00776D6D" w:rsidRPr="00CB12CF" w:rsidRDefault="00CB12CF" w:rsidP="00A07812">
      <w:pPr>
        <w:bidi/>
        <w:spacing w:line="276" w:lineRule="auto"/>
        <w:jc w:val="both"/>
        <w:rPr>
          <w:rFonts w:cs="Calibri"/>
        </w:rPr>
      </w:pPr>
      <w:bookmarkStart w:id="326" w:name="I4031120"/>
      <w:r w:rsidRPr="00CB12CF">
        <w:rPr>
          <w:rFonts w:cs="Calibri"/>
          <w:sz w:val="28"/>
          <w:szCs w:val="28"/>
          <w:rtl/>
          <w:lang w:bidi="fa-IR"/>
        </w:rPr>
        <w:lastRenderedPageBreak/>
        <w:t>ادامه</w:t>
      </w:r>
      <w:bookmarkEnd w:id="326"/>
    </w:p>
    <w:p w14:paraId="7112D7C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-بخش مربوط به </w:t>
      </w:r>
      <w:r w:rsidRPr="00CB12CF">
        <w:rPr>
          <w:rFonts w:cs="Calibri"/>
          <w:sz w:val="28"/>
          <w:szCs w:val="28"/>
          <w:lang w:bidi="fa-IR"/>
        </w:rPr>
        <w:t>food</w:t>
      </w:r>
      <w:r w:rsidRPr="00CB12CF">
        <w:rPr>
          <w:rFonts w:cs="Calibri"/>
          <w:sz w:val="28"/>
          <w:szCs w:val="28"/>
          <w:rtl/>
          <w:lang w:bidi="fa-IR"/>
        </w:rPr>
        <w:t xml:space="preserve"> و </w:t>
      </w:r>
      <w:r w:rsidRPr="00CB12CF">
        <w:rPr>
          <w:rFonts w:cs="Calibri"/>
          <w:sz w:val="28"/>
          <w:szCs w:val="28"/>
          <w:lang w:bidi="fa-IR"/>
        </w:rPr>
        <w:t>growth</w:t>
      </w:r>
      <w:r w:rsidRPr="00CB12CF">
        <w:rPr>
          <w:rFonts w:cs="Calibri"/>
          <w:sz w:val="28"/>
          <w:szCs w:val="28"/>
          <w:rtl/>
          <w:lang w:bidi="fa-IR"/>
        </w:rPr>
        <w:t xml:space="preserve"> به صورت </w:t>
      </w:r>
      <w:r w:rsidRPr="00CB12CF">
        <w:rPr>
          <w:rFonts w:cs="Calibri"/>
          <w:sz w:val="28"/>
          <w:szCs w:val="28"/>
          <w:lang w:bidi="fa-IR"/>
        </w:rPr>
        <w:t>OOP</w:t>
      </w:r>
      <w:r w:rsidRPr="00CB12CF">
        <w:rPr>
          <w:rFonts w:cs="Calibri"/>
          <w:sz w:val="28"/>
          <w:szCs w:val="28"/>
          <w:rtl/>
          <w:lang w:bidi="fa-IR"/>
        </w:rPr>
        <w:t xml:space="preserve"> پیاده سازی شد .</w:t>
      </w:r>
    </w:p>
    <w:p w14:paraId="7AEC29E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-خب تا اینجا هرچیزی که قبل از دیدن دوره کد زده بودیم رو با </w:t>
      </w:r>
      <w:r w:rsidRPr="00CB12CF">
        <w:rPr>
          <w:rFonts w:cs="Calibri"/>
          <w:sz w:val="28"/>
          <w:szCs w:val="28"/>
          <w:lang w:bidi="fa-IR"/>
        </w:rPr>
        <w:t>OOP</w:t>
      </w:r>
      <w:r w:rsidRPr="00CB12CF">
        <w:rPr>
          <w:rFonts w:cs="Calibri"/>
          <w:sz w:val="28"/>
          <w:szCs w:val="28"/>
          <w:rtl/>
          <w:lang w:bidi="fa-IR"/>
        </w:rPr>
        <w:t xml:space="preserve"> پیاده سازی کردیم، مثلِ </w:t>
      </w:r>
      <w:r w:rsidRPr="00CB12CF">
        <w:rPr>
          <w:rFonts w:cs="Calibri"/>
          <w:sz w:val="28"/>
          <w:szCs w:val="28"/>
          <w:lang w:bidi="fa-IR"/>
        </w:rPr>
        <w:t>food</w:t>
      </w:r>
      <w:r w:rsidRPr="00CB12CF">
        <w:rPr>
          <w:rFonts w:cs="Calibri"/>
          <w:sz w:val="28"/>
          <w:szCs w:val="28"/>
          <w:rtl/>
          <w:lang w:bidi="fa-IR"/>
        </w:rPr>
        <w:t xml:space="preserve"> که دارای .</w:t>
      </w:r>
      <w:r w:rsidRPr="00CB12CF">
        <w:rPr>
          <w:rFonts w:cs="Calibri"/>
          <w:sz w:val="28"/>
          <w:szCs w:val="28"/>
          <w:lang w:bidi="fa-IR"/>
        </w:rPr>
        <w:t>is_ate</w:t>
      </w:r>
      <w:r w:rsidRPr="00CB12CF">
        <w:rPr>
          <w:rFonts w:cs="Calibri"/>
          <w:sz w:val="28"/>
          <w:szCs w:val="28"/>
          <w:rtl/>
          <w:lang w:bidi="fa-IR"/>
        </w:rPr>
        <w:t xml:space="preserve">() هست و </w:t>
      </w:r>
      <w:r w:rsidRPr="00CB12CF">
        <w:rPr>
          <w:rFonts w:cs="Calibri"/>
          <w:sz w:val="28"/>
          <w:szCs w:val="28"/>
          <w:lang w:bidi="fa-IR"/>
        </w:rPr>
        <w:t>snake</w:t>
      </w:r>
      <w:r w:rsidRPr="00CB12CF">
        <w:rPr>
          <w:rFonts w:cs="Calibri"/>
          <w:sz w:val="28"/>
          <w:szCs w:val="28"/>
          <w:rtl/>
          <w:lang w:bidi="fa-IR"/>
        </w:rPr>
        <w:t xml:space="preserve"> که دارای </w:t>
      </w:r>
      <w:r w:rsidRPr="00CB12CF">
        <w:rPr>
          <w:rFonts w:cs="Calibri"/>
          <w:sz w:val="28"/>
          <w:szCs w:val="28"/>
          <w:lang w:bidi="fa-IR"/>
        </w:rPr>
        <w:t>snake.growth</w:t>
      </w:r>
      <w:r w:rsidRPr="00CB12CF">
        <w:rPr>
          <w:rFonts w:cs="Calibri"/>
          <w:sz w:val="28"/>
          <w:szCs w:val="28"/>
          <w:rtl/>
          <w:lang w:bidi="fa-IR"/>
        </w:rPr>
        <w:t xml:space="preserve">() هست. الان باید بریم نگاه کنیم ببینیم چه چیز دیگه ای باید به این پروژه اضافه بشه. </w:t>
      </w:r>
    </w:p>
    <w:p w14:paraId="5111846C"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محض رضایِ راحتی: </w:t>
      </w:r>
    </w:p>
    <w:p w14:paraId="281211E8"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57F1AA51" wp14:editId="6D1FD930">
            <wp:extent cx="4648835" cy="41916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noChangeArrowheads="1"/>
                    </pic:cNvPicPr>
                  </pic:nvPicPr>
                  <pic:blipFill>
                    <a:blip r:embed="rId54"/>
                    <a:stretch>
                      <a:fillRect/>
                    </a:stretch>
                  </pic:blipFill>
                  <pic:spPr bwMode="auto">
                    <a:xfrm>
                      <a:off x="0" y="0"/>
                      <a:ext cx="4648835" cy="4191635"/>
                    </a:xfrm>
                    <a:prstGeom prst="rect">
                      <a:avLst/>
                    </a:prstGeom>
                  </pic:spPr>
                </pic:pic>
              </a:graphicData>
            </a:graphic>
          </wp:inline>
        </w:drawing>
      </w:r>
    </w:p>
    <w:p w14:paraId="5845AF9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باید اون بالا یه </w:t>
      </w:r>
      <w:r w:rsidRPr="00CB12CF">
        <w:rPr>
          <w:rFonts w:cs="Calibri"/>
          <w:sz w:val="28"/>
          <w:szCs w:val="28"/>
          <w:lang w:bidi="fa-IR"/>
        </w:rPr>
        <w:t>scoreboard</w:t>
      </w:r>
      <w:r w:rsidRPr="00CB12CF">
        <w:rPr>
          <w:rFonts w:cs="Calibri"/>
          <w:sz w:val="28"/>
          <w:szCs w:val="28"/>
          <w:rtl/>
          <w:lang w:bidi="fa-IR"/>
        </w:rPr>
        <w:t xml:space="preserve"> بیاریم و در طی </w:t>
      </w:r>
      <w:r w:rsidRPr="00CB12CF">
        <w:rPr>
          <w:rFonts w:cs="Calibri"/>
          <w:sz w:val="28"/>
          <w:szCs w:val="28"/>
          <w:lang w:bidi="fa-IR"/>
        </w:rPr>
        <w:t>score</w:t>
      </w:r>
      <w:r w:rsidRPr="00CB12CF">
        <w:rPr>
          <w:rFonts w:cs="Calibri"/>
          <w:sz w:val="28"/>
          <w:szCs w:val="28"/>
          <w:rtl/>
          <w:lang w:bidi="fa-IR"/>
        </w:rPr>
        <w:t xml:space="preserve"> گرفتن اونم آپدیت بشه. </w:t>
      </w:r>
    </w:p>
    <w:p w14:paraId="046F4566" w14:textId="77777777" w:rsidR="00776D6D" w:rsidRPr="00CB12CF" w:rsidRDefault="00CB12CF" w:rsidP="00A07812">
      <w:pPr>
        <w:bidi/>
        <w:spacing w:line="276" w:lineRule="auto"/>
        <w:jc w:val="both"/>
        <w:rPr>
          <w:rFonts w:cs="Calibri"/>
        </w:rPr>
      </w:pPr>
      <w:r w:rsidRPr="00CB12CF">
        <w:rPr>
          <w:rFonts w:cs="Calibri"/>
          <w:sz w:val="28"/>
          <w:szCs w:val="28"/>
          <w:lang w:bidi="fa-IR"/>
        </w:rPr>
        <w:t>Scoreboard</w:t>
      </w:r>
      <w:r w:rsidRPr="00CB12CF">
        <w:rPr>
          <w:rFonts w:cs="Calibri"/>
          <w:sz w:val="28"/>
          <w:szCs w:val="28"/>
          <w:rtl/>
          <w:lang w:bidi="fa-IR"/>
        </w:rPr>
        <w:t xml:space="preserve"> هم طبق </w:t>
      </w:r>
      <w:r w:rsidRPr="00CB12CF">
        <w:rPr>
          <w:rFonts w:cs="Calibri"/>
          <w:sz w:val="28"/>
          <w:szCs w:val="28"/>
          <w:lang w:bidi="fa-IR"/>
        </w:rPr>
        <w:t>OOP</w:t>
      </w:r>
      <w:r w:rsidRPr="00CB12CF">
        <w:rPr>
          <w:rFonts w:cs="Calibri"/>
          <w:sz w:val="28"/>
          <w:szCs w:val="28"/>
          <w:rtl/>
          <w:lang w:bidi="fa-IR"/>
        </w:rPr>
        <w:t xml:space="preserve"> ساختیم و میمونه </w:t>
      </w:r>
      <w:r w:rsidRPr="00CB12CF">
        <w:rPr>
          <w:rFonts w:cs="Calibri"/>
          <w:sz w:val="28"/>
          <w:szCs w:val="28"/>
          <w:lang w:bidi="fa-IR"/>
        </w:rPr>
        <w:t>wall</w:t>
      </w:r>
      <w:r w:rsidRPr="00CB12CF">
        <w:rPr>
          <w:rFonts w:cs="Calibri"/>
          <w:sz w:val="28"/>
          <w:szCs w:val="28"/>
          <w:rtl/>
          <w:lang w:bidi="fa-IR"/>
        </w:rPr>
        <w:t xml:space="preserve"> و </w:t>
      </w:r>
      <w:r w:rsidRPr="00CB12CF">
        <w:rPr>
          <w:rFonts w:cs="Calibri"/>
          <w:sz w:val="28"/>
          <w:szCs w:val="28"/>
          <w:lang w:bidi="fa-IR"/>
        </w:rPr>
        <w:t>tail</w:t>
      </w:r>
      <w:r w:rsidRPr="00CB12CF">
        <w:rPr>
          <w:rFonts w:cs="Calibri"/>
          <w:sz w:val="28"/>
          <w:szCs w:val="28"/>
          <w:rtl/>
          <w:lang w:bidi="fa-IR"/>
        </w:rPr>
        <w:t xml:space="preserve"> که واسه جلسه بعد</w:t>
      </w:r>
    </w:p>
    <w:p w14:paraId="3BC61D57"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3A6070CA" w14:textId="77777777" w:rsidR="00776D6D" w:rsidRPr="00CB12CF" w:rsidRDefault="00CB12CF" w:rsidP="00A07812">
      <w:pPr>
        <w:bidi/>
        <w:spacing w:line="276" w:lineRule="auto"/>
        <w:jc w:val="both"/>
        <w:rPr>
          <w:rFonts w:cs="Calibri"/>
        </w:rPr>
      </w:pPr>
      <w:bookmarkStart w:id="327" w:name="I4031122"/>
      <w:r w:rsidRPr="00CB12CF">
        <w:rPr>
          <w:rFonts w:cs="Calibri"/>
          <w:sz w:val="28"/>
          <w:szCs w:val="28"/>
          <w:rtl/>
          <w:lang w:bidi="fa-IR"/>
        </w:rPr>
        <w:lastRenderedPageBreak/>
        <w:t>ادامه</w:t>
      </w:r>
      <w:bookmarkEnd w:id="327"/>
    </w:p>
    <w:p w14:paraId="20D3DB96"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-خب در حال حاضر باید بریم سراغ اینکه چطور کاری کنیم که وقتی به دیوار میخوره </w:t>
      </w:r>
      <w:r w:rsidRPr="00CB12CF">
        <w:rPr>
          <w:rFonts w:cs="Calibri"/>
          <w:sz w:val="28"/>
          <w:szCs w:val="28"/>
          <w:lang w:bidi="fa-IR"/>
        </w:rPr>
        <w:t>Lose</w:t>
      </w:r>
      <w:r w:rsidRPr="00CB12CF">
        <w:rPr>
          <w:rFonts w:cs="Calibri"/>
          <w:sz w:val="28"/>
          <w:szCs w:val="28"/>
          <w:rtl/>
          <w:lang w:bidi="fa-IR"/>
        </w:rPr>
        <w:t xml:space="preserve"> کنه. </w:t>
      </w:r>
    </w:p>
    <w:p w14:paraId="7A9BDA0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اول باید بریم سراغ </w:t>
      </w:r>
      <w:r w:rsidRPr="00CB12CF">
        <w:rPr>
          <w:rFonts w:cs="Calibri"/>
          <w:sz w:val="28"/>
          <w:szCs w:val="28"/>
          <w:lang w:bidi="fa-IR"/>
        </w:rPr>
        <w:t>document</w:t>
      </w:r>
      <w:r w:rsidRPr="00CB12CF">
        <w:rPr>
          <w:rFonts w:cs="Calibri"/>
          <w:sz w:val="28"/>
          <w:szCs w:val="28"/>
          <w:rtl/>
          <w:lang w:bidi="fa-IR"/>
        </w:rPr>
        <w:t xml:space="preserve"> خودِ </w:t>
      </w:r>
      <w:r w:rsidRPr="00CB12CF">
        <w:rPr>
          <w:rFonts w:cs="Calibri"/>
          <w:sz w:val="28"/>
          <w:szCs w:val="28"/>
          <w:lang w:bidi="fa-IR"/>
        </w:rPr>
        <w:t>turtle</w:t>
      </w:r>
      <w:r w:rsidRPr="00CB12CF">
        <w:rPr>
          <w:rFonts w:cs="Calibri"/>
          <w:sz w:val="28"/>
          <w:szCs w:val="28"/>
          <w:rtl/>
          <w:lang w:bidi="fa-IR"/>
        </w:rPr>
        <w:t xml:space="preserve"> ببینیم چیزی هست که بشه این رو براش پیاده کرد و اگر میشه از همون استفاده کنیم، باید توی </w:t>
      </w:r>
      <w:r w:rsidRPr="00CB12CF">
        <w:rPr>
          <w:rFonts w:cs="Calibri"/>
          <w:sz w:val="28"/>
          <w:szCs w:val="28"/>
          <w:lang w:bidi="fa-IR"/>
        </w:rPr>
        <w:t>Snake class</w:t>
      </w:r>
      <w:r w:rsidRPr="00CB12CF">
        <w:rPr>
          <w:rFonts w:cs="Calibri"/>
          <w:sz w:val="28"/>
          <w:szCs w:val="28"/>
          <w:rtl/>
          <w:lang w:bidi="fa-IR"/>
        </w:rPr>
        <w:t xml:space="preserve"> هم یه </w:t>
      </w:r>
      <w:r w:rsidRPr="00CB12CF">
        <w:rPr>
          <w:rFonts w:cs="Calibri"/>
          <w:sz w:val="28"/>
          <w:szCs w:val="28"/>
          <w:lang w:bidi="fa-IR"/>
        </w:rPr>
        <w:t>method</w:t>
      </w:r>
      <w:r w:rsidRPr="00CB12CF">
        <w:rPr>
          <w:rFonts w:cs="Calibri"/>
          <w:sz w:val="28"/>
          <w:szCs w:val="28"/>
          <w:rtl/>
          <w:lang w:bidi="fa-IR"/>
        </w:rPr>
        <w:t xml:space="preserve"> برای </w:t>
      </w:r>
      <w:r w:rsidRPr="00CB12CF">
        <w:rPr>
          <w:rFonts w:cs="Calibri"/>
          <w:sz w:val="28"/>
          <w:szCs w:val="28"/>
          <w:lang w:bidi="fa-IR"/>
        </w:rPr>
        <w:t>Lose</w:t>
      </w:r>
      <w:r w:rsidRPr="00CB12CF">
        <w:rPr>
          <w:rFonts w:cs="Calibri"/>
          <w:sz w:val="28"/>
          <w:szCs w:val="28"/>
          <w:rtl/>
          <w:lang w:bidi="fa-IR"/>
        </w:rPr>
        <w:t xml:space="preserve"> درست کنیم. اگر هم خودِ </w:t>
      </w:r>
      <w:r w:rsidRPr="00CB12CF">
        <w:rPr>
          <w:rFonts w:cs="Calibri"/>
          <w:sz w:val="28"/>
          <w:szCs w:val="28"/>
          <w:lang w:bidi="fa-IR"/>
        </w:rPr>
        <w:t>turtle</w:t>
      </w:r>
      <w:r w:rsidRPr="00CB12CF">
        <w:rPr>
          <w:rFonts w:cs="Calibri"/>
          <w:sz w:val="28"/>
          <w:szCs w:val="28"/>
          <w:rtl/>
          <w:lang w:bidi="fa-IR"/>
        </w:rPr>
        <w:t xml:space="preserve"> چیزی در این رابطه نداره، باید یطوری خودمون قضیه رو جفت و جور کنیم و یکی از چیزایی که همین الان تو سرم دارم اینه که </w:t>
      </w:r>
      <w:r w:rsidRPr="00CB12CF">
        <w:rPr>
          <w:rFonts w:cs="Calibri"/>
          <w:sz w:val="28"/>
          <w:szCs w:val="28"/>
          <w:lang w:bidi="fa-IR"/>
        </w:rPr>
        <w:t>Position</w:t>
      </w:r>
      <w:r w:rsidRPr="00CB12CF">
        <w:rPr>
          <w:rFonts w:cs="Calibri"/>
          <w:sz w:val="28"/>
          <w:szCs w:val="28"/>
          <w:rtl/>
          <w:lang w:bidi="fa-IR"/>
        </w:rPr>
        <w:t xml:space="preserve"> هارو چک کنیم اگر از یه حدی بیشتر شد یعنی خورده به دیوار که این تو هر مرحله از اون </w:t>
      </w:r>
      <w:r w:rsidRPr="00CB12CF">
        <w:rPr>
          <w:rFonts w:cs="Calibri"/>
          <w:sz w:val="28"/>
          <w:szCs w:val="28"/>
          <w:lang w:bidi="fa-IR"/>
        </w:rPr>
        <w:t>while</w:t>
      </w:r>
      <w:r w:rsidRPr="00CB12CF">
        <w:rPr>
          <w:rFonts w:cs="Calibri"/>
          <w:sz w:val="28"/>
          <w:szCs w:val="28"/>
          <w:rtl/>
          <w:lang w:bidi="fa-IR"/>
        </w:rPr>
        <w:t xml:space="preserve"> باید چک بشه. فعلا </w:t>
      </w:r>
      <w:r w:rsidRPr="00CB12CF">
        <w:rPr>
          <w:rFonts w:cs="Calibri"/>
          <w:sz w:val="28"/>
          <w:szCs w:val="28"/>
          <w:lang w:bidi="fa-IR"/>
        </w:rPr>
        <w:t>document</w:t>
      </w:r>
    </w:p>
    <w:p w14:paraId="48089596"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-چیزی مبنی بر اینی که میخوایم پیدا نکردیم، باید خودمون بسازیم، ابتدا باید بریم سراغ اینکه یه </w:t>
      </w:r>
      <w:r w:rsidRPr="00CB12CF">
        <w:rPr>
          <w:rFonts w:cs="Calibri"/>
          <w:sz w:val="28"/>
          <w:szCs w:val="28"/>
          <w:lang w:bidi="fa-IR"/>
        </w:rPr>
        <w:t>Box</w:t>
      </w:r>
      <w:r w:rsidRPr="00CB12CF">
        <w:rPr>
          <w:rFonts w:cs="Calibri"/>
          <w:sz w:val="28"/>
          <w:szCs w:val="28"/>
          <w:rtl/>
          <w:lang w:bidi="fa-IR"/>
        </w:rPr>
        <w:t xml:space="preserve"> بسازیم سفید زیرِ </w:t>
      </w:r>
      <w:r w:rsidRPr="00CB12CF">
        <w:rPr>
          <w:rFonts w:cs="Calibri"/>
          <w:sz w:val="28"/>
          <w:szCs w:val="28"/>
          <w:lang w:bidi="fa-IR"/>
        </w:rPr>
        <w:t>score</w:t>
      </w:r>
      <w:r w:rsidRPr="00CB12CF">
        <w:rPr>
          <w:rFonts w:cs="Calibri"/>
          <w:sz w:val="28"/>
          <w:szCs w:val="28"/>
          <w:rtl/>
          <w:lang w:bidi="fa-IR"/>
        </w:rPr>
        <w:t xml:space="preserve"> که معلوم بشه اونه بعد کاری کنیم که اگر خورد بهم که یعنی </w:t>
      </w:r>
      <w:r w:rsidRPr="00CB12CF">
        <w:rPr>
          <w:rFonts w:cs="Calibri"/>
          <w:sz w:val="28"/>
          <w:szCs w:val="28"/>
          <w:lang w:bidi="fa-IR"/>
        </w:rPr>
        <w:t>Position</w:t>
      </w:r>
      <w:r w:rsidRPr="00CB12CF">
        <w:rPr>
          <w:rFonts w:cs="Calibri"/>
          <w:sz w:val="28"/>
          <w:szCs w:val="28"/>
          <w:rtl/>
          <w:lang w:bidi="fa-IR"/>
        </w:rPr>
        <w:t xml:space="preserve"> ش باهاش برابر شد بازی تموم شه. </w:t>
      </w:r>
    </w:p>
    <w:p w14:paraId="0C5F8153" w14:textId="77777777" w:rsidR="00776D6D" w:rsidRPr="00CB12CF" w:rsidRDefault="00776D6D" w:rsidP="00A07812">
      <w:pPr>
        <w:bidi/>
        <w:spacing w:line="276" w:lineRule="auto"/>
        <w:jc w:val="both"/>
        <w:rPr>
          <w:rFonts w:cs="Calibri"/>
          <w:sz w:val="28"/>
          <w:szCs w:val="28"/>
          <w:lang w:bidi="fa-IR"/>
        </w:rPr>
      </w:pPr>
    </w:p>
    <w:p w14:paraId="46F0FADC" w14:textId="77777777" w:rsidR="00776D6D" w:rsidRPr="00CB12CF" w:rsidRDefault="00CB12CF" w:rsidP="00A07812">
      <w:pPr>
        <w:bidi/>
        <w:spacing w:line="276" w:lineRule="auto"/>
        <w:jc w:val="both"/>
        <w:rPr>
          <w:rFonts w:cs="Calibri"/>
        </w:rPr>
      </w:pPr>
      <w:r w:rsidRPr="00CB12CF">
        <w:rPr>
          <w:rFonts w:cs="Calibri"/>
          <w:sz w:val="28"/>
          <w:szCs w:val="28"/>
          <w:rtl/>
          <w:lang w:bidi="fa-IR"/>
        </w:rPr>
        <w:t>-</w:t>
      </w:r>
      <w:r w:rsidRPr="00CB12CF">
        <w:rPr>
          <w:rFonts w:cs="Calibri"/>
          <w:sz w:val="28"/>
          <w:szCs w:val="28"/>
          <w:lang w:bidi="fa-IR"/>
        </w:rPr>
        <w:t>Box</w:t>
      </w:r>
      <w:r w:rsidRPr="00CB12CF">
        <w:rPr>
          <w:rFonts w:cs="Calibri"/>
          <w:sz w:val="28"/>
          <w:szCs w:val="28"/>
          <w:rtl/>
          <w:lang w:bidi="fa-IR"/>
        </w:rPr>
        <w:t xml:space="preserve"> رو اول پیاده سازی کردیم، کاری کردیم وقتی میخوره بهش </w:t>
      </w:r>
      <w:r w:rsidRPr="00CB12CF">
        <w:rPr>
          <w:rFonts w:cs="Calibri"/>
          <w:sz w:val="28"/>
          <w:szCs w:val="28"/>
          <w:lang w:bidi="fa-IR"/>
        </w:rPr>
        <w:t>game over</w:t>
      </w:r>
      <w:r w:rsidRPr="00CB12CF">
        <w:rPr>
          <w:rFonts w:cs="Calibri"/>
          <w:sz w:val="28"/>
          <w:szCs w:val="28"/>
          <w:rtl/>
          <w:lang w:bidi="fa-IR"/>
        </w:rPr>
        <w:t xml:space="preserve"> بشه ، بعد رفتیم </w:t>
      </w:r>
      <w:r w:rsidRPr="00CB12CF">
        <w:rPr>
          <w:rFonts w:cs="Calibri"/>
          <w:sz w:val="28"/>
          <w:szCs w:val="28"/>
          <w:lang w:bidi="fa-IR"/>
        </w:rPr>
        <w:t>class box</w:t>
      </w:r>
      <w:r w:rsidRPr="00CB12CF">
        <w:rPr>
          <w:rFonts w:cs="Calibri"/>
          <w:sz w:val="28"/>
          <w:szCs w:val="28"/>
          <w:rtl/>
          <w:lang w:bidi="fa-IR"/>
        </w:rPr>
        <w:t xml:space="preserve"> رو ساختیم. جلسه بعدی باید در ابتدا به فکر پیاده سازی </w:t>
      </w:r>
      <w:r w:rsidRPr="00CB12CF">
        <w:rPr>
          <w:rFonts w:cs="Calibri"/>
          <w:sz w:val="28"/>
          <w:szCs w:val="28"/>
          <w:lang w:bidi="fa-IR"/>
        </w:rPr>
        <w:t>tail collision</w:t>
      </w:r>
      <w:r w:rsidRPr="00CB12CF">
        <w:rPr>
          <w:rFonts w:cs="Calibri"/>
          <w:sz w:val="28"/>
          <w:szCs w:val="28"/>
          <w:rtl/>
          <w:lang w:bidi="fa-IR"/>
        </w:rPr>
        <w:t xml:space="preserve">  بشیم و بعد هرچی میتونیم </w:t>
      </w:r>
      <w:r w:rsidRPr="00CB12CF">
        <w:rPr>
          <w:rFonts w:cs="Calibri"/>
          <w:sz w:val="28"/>
          <w:szCs w:val="28"/>
          <w:lang w:bidi="fa-IR"/>
        </w:rPr>
        <w:t>oop</w:t>
      </w:r>
      <w:r w:rsidRPr="00CB12CF">
        <w:rPr>
          <w:rFonts w:cs="Calibri"/>
          <w:sz w:val="28"/>
          <w:szCs w:val="28"/>
          <w:rtl/>
          <w:lang w:bidi="fa-IR"/>
        </w:rPr>
        <w:t xml:space="preserve"> ش کنیم. </w:t>
      </w:r>
    </w:p>
    <w:p w14:paraId="25D49C1F" w14:textId="77777777" w:rsidR="00776D6D" w:rsidRPr="00CB12CF" w:rsidRDefault="00776D6D" w:rsidP="00A07812">
      <w:pPr>
        <w:bidi/>
        <w:spacing w:line="276" w:lineRule="auto"/>
        <w:jc w:val="both"/>
        <w:rPr>
          <w:rFonts w:cs="Calibri"/>
        </w:rPr>
      </w:pPr>
    </w:p>
    <w:p w14:paraId="68760EB3" w14:textId="77777777" w:rsidR="00776D6D" w:rsidRPr="00CB12CF" w:rsidRDefault="00CB12CF" w:rsidP="00A07812">
      <w:pPr>
        <w:bidi/>
        <w:spacing w:line="276" w:lineRule="auto"/>
        <w:jc w:val="both"/>
        <w:rPr>
          <w:rFonts w:cs="Calibri"/>
        </w:rPr>
      </w:pPr>
      <w:r w:rsidRPr="00CB12CF">
        <w:rPr>
          <w:rFonts w:cs="Calibri"/>
        </w:rPr>
        <w:br w:type="page"/>
      </w:r>
    </w:p>
    <w:p w14:paraId="141EE722" w14:textId="77777777" w:rsidR="00776D6D" w:rsidRPr="00CB12CF" w:rsidRDefault="00CB12CF" w:rsidP="00A07812">
      <w:pPr>
        <w:bidi/>
        <w:spacing w:line="276" w:lineRule="auto"/>
        <w:jc w:val="both"/>
        <w:rPr>
          <w:rFonts w:cs="Calibri"/>
          <w:sz w:val="28"/>
          <w:szCs w:val="28"/>
        </w:rPr>
      </w:pPr>
      <w:bookmarkStart w:id="328" w:name="I4031205"/>
      <w:r w:rsidRPr="00CB12CF">
        <w:rPr>
          <w:rFonts w:cs="Calibri"/>
          <w:sz w:val="28"/>
          <w:szCs w:val="28"/>
          <w:rtl/>
        </w:rPr>
        <w:lastRenderedPageBreak/>
        <w:t>ادامه</w:t>
      </w:r>
      <w:bookmarkEnd w:id="328"/>
    </w:p>
    <w:p w14:paraId="0095D1BB" w14:textId="63BDB110" w:rsidR="00776D6D" w:rsidRPr="00CB12CF" w:rsidRDefault="00CB12CF" w:rsidP="00A07812">
      <w:pPr>
        <w:bidi/>
        <w:spacing w:line="276" w:lineRule="auto"/>
        <w:jc w:val="both"/>
        <w:rPr>
          <w:rFonts w:cs="Calibri"/>
          <w:sz w:val="28"/>
          <w:szCs w:val="28"/>
          <w:rtl/>
          <w:lang w:bidi="fa-IR"/>
        </w:rPr>
      </w:pPr>
      <w:r w:rsidRPr="00CB12CF">
        <w:rPr>
          <w:rFonts w:cs="Calibri"/>
          <w:sz w:val="28"/>
          <w:szCs w:val="28"/>
          <w:rtl/>
        </w:rPr>
        <w:t xml:space="preserve">خب در حال حاضر اتفاقی که افتاده اینه: ما در تلاش بودیم برای نصب لینوکس روی لپتاپ ، همزمان هم فایل </w:t>
      </w:r>
      <w:r w:rsidRPr="00CB12CF">
        <w:rPr>
          <w:rFonts w:cs="Calibri"/>
          <w:sz w:val="28"/>
          <w:szCs w:val="28"/>
        </w:rPr>
        <w:t>docx</w:t>
      </w:r>
      <w:r w:rsidRPr="00CB12CF">
        <w:rPr>
          <w:rFonts w:cs="Calibri"/>
          <w:sz w:val="28"/>
          <w:szCs w:val="28"/>
          <w:rtl/>
        </w:rPr>
        <w:t xml:space="preserve"> رو از حالت </w:t>
      </w:r>
      <w:r w:rsidRPr="00CB12CF">
        <w:rPr>
          <w:rFonts w:cs="Calibri"/>
          <w:sz w:val="28"/>
          <w:szCs w:val="28"/>
        </w:rPr>
        <w:t>tracked</w:t>
      </w:r>
      <w:r w:rsidRPr="00CB12CF">
        <w:rPr>
          <w:rFonts w:cs="Calibri"/>
          <w:sz w:val="28"/>
          <w:szCs w:val="28"/>
          <w:rtl/>
        </w:rPr>
        <w:t xml:space="preserve"> حذف کرده بودیم ، چیزی که اتفاق افتاد این بود که فایل های روی لپتاپ به دلیل وجود </w:t>
      </w:r>
      <w:r w:rsidRPr="00CB12CF">
        <w:rPr>
          <w:rFonts w:cs="Calibri"/>
          <w:sz w:val="28"/>
          <w:szCs w:val="28"/>
        </w:rPr>
        <w:t>bit locker</w:t>
      </w:r>
      <w:r w:rsidRPr="00CB12CF">
        <w:rPr>
          <w:rFonts w:cs="Calibri"/>
          <w:sz w:val="28"/>
          <w:szCs w:val="28"/>
          <w:rtl/>
        </w:rPr>
        <w:t xml:space="preserve"> به صورت کلی نابود شد و الان چیزایی که مربوط به </w:t>
      </w:r>
      <w:r w:rsidRPr="00CB12CF">
        <w:rPr>
          <w:rFonts w:cs="Calibri"/>
          <w:sz w:val="28"/>
          <w:szCs w:val="28"/>
        </w:rPr>
        <w:t>pong game</w:t>
      </w:r>
      <w:r w:rsidRPr="00CB12CF">
        <w:rPr>
          <w:rFonts w:cs="Calibri"/>
          <w:sz w:val="28"/>
          <w:szCs w:val="28"/>
          <w:rtl/>
        </w:rPr>
        <w:t xml:space="preserve"> بوده رو کد هاشو داریم ولی نکته هاشو نداریم، الان هم وسطای </w:t>
      </w:r>
      <w:r w:rsidRPr="00CB12CF">
        <w:rPr>
          <w:rFonts w:cs="Calibri"/>
          <w:sz w:val="28"/>
          <w:szCs w:val="28"/>
        </w:rPr>
        <w:t>day023</w:t>
      </w:r>
      <w:r w:rsidRPr="00CB12CF">
        <w:rPr>
          <w:rFonts w:cs="Calibri"/>
          <w:sz w:val="28"/>
          <w:szCs w:val="28"/>
          <w:rtl/>
        </w:rPr>
        <w:t xml:space="preserve"> هستیم. میمونه فقط کد بزنیم و ادامه بدیم. این هم نمیدونیم که الان </w:t>
      </w:r>
      <w:r w:rsidRPr="00CB12CF">
        <w:rPr>
          <w:rFonts w:cs="Calibri"/>
          <w:sz w:val="28"/>
          <w:szCs w:val="28"/>
        </w:rPr>
        <w:t>libreOffice Writer</w:t>
      </w:r>
      <w:r w:rsidRPr="00CB12CF">
        <w:rPr>
          <w:rFonts w:cs="Calibri"/>
          <w:sz w:val="28"/>
          <w:szCs w:val="28"/>
          <w:rtl/>
        </w:rPr>
        <w:t xml:space="preserve"> که روی لینوکس داریم استفاده میکنیم آیا مشکل ساز خواهد شد یا خیر. به هرحال ادامه میدیم، من کلا قصد </w:t>
      </w:r>
      <w:r w:rsidRPr="00CB12CF">
        <w:rPr>
          <w:rFonts w:cs="Calibri"/>
          <w:sz w:val="28"/>
          <w:szCs w:val="28"/>
        </w:rPr>
        <w:t>move</w:t>
      </w:r>
      <w:r w:rsidRPr="00CB12CF">
        <w:rPr>
          <w:rFonts w:cs="Calibri"/>
          <w:sz w:val="28"/>
          <w:szCs w:val="28"/>
          <w:rtl/>
        </w:rPr>
        <w:t xml:space="preserve"> به </w:t>
      </w:r>
      <w:r w:rsidRPr="00CB12CF">
        <w:rPr>
          <w:rFonts w:cs="Calibri"/>
          <w:sz w:val="28"/>
          <w:szCs w:val="28"/>
        </w:rPr>
        <w:t>linux</w:t>
      </w:r>
      <w:r w:rsidRPr="00CB12CF">
        <w:rPr>
          <w:rFonts w:cs="Calibri"/>
          <w:sz w:val="28"/>
          <w:szCs w:val="28"/>
          <w:rtl/>
        </w:rPr>
        <w:t xml:space="preserve"> دارم. </w:t>
      </w:r>
      <w:ins w:id="329" w:author="Microsoft account" w:date="2025-09-26T11:33:00Z">
        <w:r w:rsidR="00320F35">
          <w:rPr>
            <w:rFonts w:cs="Calibri" w:hint="cs"/>
            <w:sz w:val="28"/>
            <w:szCs w:val="28"/>
            <w:rtl/>
            <w:lang w:bidi="fa-IR"/>
          </w:rPr>
          <w:t>(</w:t>
        </w:r>
        <w:r w:rsidR="00320F35">
          <w:rPr>
            <w:rFonts w:cs="Calibri" w:hint="cs"/>
            <w:sz w:val="18"/>
            <w:szCs w:val="18"/>
            <w:rtl/>
            <w:lang w:bidi="fa-IR"/>
          </w:rPr>
          <w:t xml:space="preserve">ذهی خیالِ باطل! رفتیم البته ولی هنوز روی سیستم </w:t>
        </w:r>
        <w:r w:rsidR="00320F35">
          <w:rPr>
            <w:rFonts w:cs="Calibri"/>
            <w:sz w:val="18"/>
            <w:szCs w:val="18"/>
            <w:lang w:bidi="fa-IR"/>
          </w:rPr>
          <w:t>linux</w:t>
        </w:r>
        <w:r w:rsidR="00320F35">
          <w:rPr>
            <w:rFonts w:cs="Calibri" w:hint="cs"/>
            <w:sz w:val="18"/>
            <w:szCs w:val="18"/>
            <w:rtl/>
            <w:lang w:bidi="fa-IR"/>
          </w:rPr>
          <w:t xml:space="preserve"> رو وقت نکردیم نصب کنیم. </w:t>
        </w:r>
        <w:r w:rsidR="00320F35">
          <w:rPr>
            <w:rFonts w:cs="Calibri" w:hint="cs"/>
            <w:sz w:val="28"/>
            <w:szCs w:val="28"/>
            <w:rtl/>
            <w:lang w:bidi="fa-IR"/>
          </w:rPr>
          <w:t>)</w:t>
        </w:r>
      </w:ins>
    </w:p>
    <w:p w14:paraId="0E9BA643" w14:textId="39792D1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-این برامون میشه تجربه که دیگه فایل هارو از </w:t>
      </w:r>
      <w:r w:rsidRPr="00CB12CF">
        <w:rPr>
          <w:rFonts w:cs="Calibri"/>
          <w:sz w:val="28"/>
          <w:szCs w:val="28"/>
        </w:rPr>
        <w:t>tracked</w:t>
      </w:r>
      <w:r w:rsidRPr="00CB12CF">
        <w:rPr>
          <w:rFonts w:cs="Calibri"/>
          <w:sz w:val="28"/>
          <w:szCs w:val="28"/>
          <w:rtl/>
        </w:rPr>
        <w:t xml:space="preserve"> خارج نکنیم. </w:t>
      </w:r>
      <w:ins w:id="330" w:author="Microsoft account" w:date="2025-09-26T11:34:00Z">
        <w:r w:rsidR="00320F35">
          <w:rPr>
            <w:rFonts w:cs="Calibri" w:hint="cs"/>
            <w:sz w:val="28"/>
            <w:szCs w:val="28"/>
            <w:rtl/>
          </w:rPr>
          <w:t>(</w:t>
        </w:r>
        <w:r w:rsidR="00320F35">
          <w:rPr>
            <w:rFonts w:cs="Calibri" w:hint="cs"/>
            <w:sz w:val="18"/>
            <w:szCs w:val="18"/>
            <w:rtl/>
          </w:rPr>
          <w:t xml:space="preserve">صد در صد ، باید همه چیز هربار که تموم میکنیم بره رو </w:t>
        </w:r>
        <w:r w:rsidR="00320F35">
          <w:rPr>
            <w:rFonts w:cs="Calibri"/>
            <w:sz w:val="18"/>
            <w:szCs w:val="18"/>
          </w:rPr>
          <w:t>GIT</w:t>
        </w:r>
        <w:r w:rsidR="00320F35">
          <w:rPr>
            <w:rFonts w:cs="Calibri" w:hint="cs"/>
            <w:sz w:val="18"/>
            <w:szCs w:val="18"/>
            <w:rtl/>
            <w:lang w:bidi="fa-IR"/>
          </w:rPr>
          <w:t xml:space="preserve"> و لاغیر!</w:t>
        </w:r>
        <w:r w:rsidR="00320F35">
          <w:rPr>
            <w:rFonts w:cs="Calibri" w:hint="cs"/>
            <w:sz w:val="28"/>
            <w:szCs w:val="28"/>
            <w:rtl/>
          </w:rPr>
          <w:t>)</w:t>
        </w:r>
      </w:ins>
    </w:p>
    <w:p w14:paraId="04461C15"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-باز خوبه از </w:t>
      </w:r>
      <w:r w:rsidRPr="00CB12CF">
        <w:rPr>
          <w:rFonts w:cs="Calibri"/>
          <w:sz w:val="28"/>
          <w:szCs w:val="28"/>
        </w:rPr>
        <w:t>git</w:t>
      </w:r>
      <w:r w:rsidRPr="00CB12CF">
        <w:rPr>
          <w:rFonts w:cs="Calibri"/>
          <w:sz w:val="28"/>
          <w:szCs w:val="28"/>
          <w:rtl/>
        </w:rPr>
        <w:t xml:space="preserve"> استفاده میکردیم وگرنه که الان کاملا فایل هامون به فنا رفته بود.</w:t>
      </w:r>
    </w:p>
    <w:p w14:paraId="10AFF20A" w14:textId="77777777" w:rsidR="00776D6D" w:rsidRPr="00CB12CF" w:rsidRDefault="00CB12CF" w:rsidP="00A07812">
      <w:pPr>
        <w:bidi/>
        <w:spacing w:line="276" w:lineRule="auto"/>
        <w:jc w:val="both"/>
        <w:rPr>
          <w:rFonts w:cs="Calibri"/>
          <w:sz w:val="28"/>
          <w:szCs w:val="28"/>
        </w:rPr>
      </w:pPr>
      <w:r w:rsidRPr="00CB12CF">
        <w:rPr>
          <w:rFonts w:cs="Calibri"/>
        </w:rPr>
        <w:br w:type="page"/>
      </w:r>
    </w:p>
    <w:p w14:paraId="48E51F65" w14:textId="77777777" w:rsidR="00776D6D" w:rsidRPr="00CB12CF" w:rsidRDefault="00CB12CF" w:rsidP="00A07812">
      <w:pPr>
        <w:bidi/>
        <w:spacing w:line="276" w:lineRule="auto"/>
        <w:jc w:val="both"/>
        <w:rPr>
          <w:rFonts w:cs="Calibri"/>
        </w:rPr>
      </w:pPr>
      <w:bookmarkStart w:id="331" w:name="I4031207"/>
      <w:r w:rsidRPr="00CB12CF">
        <w:rPr>
          <w:rFonts w:cs="Calibri"/>
          <w:rtl/>
        </w:rPr>
        <w:lastRenderedPageBreak/>
        <w:t>ادامه</w:t>
      </w:r>
      <w:bookmarkEnd w:id="331"/>
    </w:p>
    <w:p w14:paraId="18F238E7" w14:textId="77777777" w:rsidR="00776D6D" w:rsidRPr="00CB12CF" w:rsidRDefault="00CB12CF" w:rsidP="00A07812">
      <w:pPr>
        <w:bidi/>
        <w:spacing w:line="276" w:lineRule="auto"/>
        <w:jc w:val="both"/>
        <w:rPr>
          <w:rFonts w:cs="Calibri"/>
        </w:rPr>
      </w:pPr>
      <w:r w:rsidRPr="00CB12CF">
        <w:rPr>
          <w:rFonts w:cs="Calibri"/>
          <w:rtl/>
        </w:rPr>
        <w:t xml:space="preserve">-میریم برای ادامه ، اول باید یه تستی بکنیم ببینیم اوضاع چطوریه تا کجا پیش رفتیم و اینکه بریم از تو ویدیو ها </w:t>
      </w:r>
      <w:r w:rsidRPr="00CB12CF">
        <w:rPr>
          <w:rFonts w:cs="Calibri"/>
        </w:rPr>
        <w:t>break down</w:t>
      </w:r>
      <w:r w:rsidRPr="00CB12CF">
        <w:rPr>
          <w:rFonts w:cs="Calibri"/>
          <w:rtl/>
        </w:rPr>
        <w:t xml:space="preserve">رو دربیاریم. </w:t>
      </w:r>
    </w:p>
    <w:p w14:paraId="1F7DB190" w14:textId="77777777" w:rsidR="00776D6D" w:rsidRPr="00CB12CF" w:rsidRDefault="00CB12CF" w:rsidP="00A07812">
      <w:pPr>
        <w:bidi/>
        <w:spacing w:line="276" w:lineRule="auto"/>
        <w:jc w:val="both"/>
        <w:rPr>
          <w:rFonts w:cs="Calibri"/>
        </w:rPr>
      </w:pPr>
      <w:r w:rsidRPr="00CB12CF">
        <w:rPr>
          <w:rFonts w:cs="Calibri"/>
          <w:noProof/>
          <w:rtl/>
        </w:rPr>
        <w:drawing>
          <wp:anchor distT="0" distB="0" distL="0" distR="0" simplePos="0" relativeHeight="251655168" behindDoc="0" locked="0" layoutInCell="0" allowOverlap="1" wp14:anchorId="79DBF8A0" wp14:editId="06DE0B70">
            <wp:simplePos x="0" y="0"/>
            <wp:positionH relativeFrom="column">
              <wp:align>center</wp:align>
            </wp:positionH>
            <wp:positionV relativeFrom="paragraph">
              <wp:posOffset>635</wp:posOffset>
            </wp:positionV>
            <wp:extent cx="5731510" cy="3299460"/>
            <wp:effectExtent l="0" t="0" r="0" b="0"/>
            <wp:wrapSquare wrapText="largest"/>
            <wp:docPr id="38"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
                    <pic:cNvPicPr>
                      <a:picLocks noChangeAspect="1" noChangeArrowheads="1"/>
                    </pic:cNvPicPr>
                  </pic:nvPicPr>
                  <pic:blipFill>
                    <a:blip r:embed="rId55"/>
                    <a:stretch>
                      <a:fillRect/>
                    </a:stretch>
                  </pic:blipFill>
                  <pic:spPr bwMode="auto">
                    <a:xfrm>
                      <a:off x="0" y="0"/>
                      <a:ext cx="5731510" cy="3299460"/>
                    </a:xfrm>
                    <a:prstGeom prst="rect">
                      <a:avLst/>
                    </a:prstGeom>
                  </pic:spPr>
                </pic:pic>
              </a:graphicData>
            </a:graphic>
          </wp:anchor>
        </w:drawing>
      </w:r>
    </w:p>
    <w:p w14:paraId="3411AB45"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اینم از این. حالا</w:t>
      </w:r>
      <w:del w:id="332" w:author="Microsoft account" w:date="2025-09-26T11:35:00Z">
        <w:r w:rsidRPr="00CB12CF" w:rsidDel="00320F35">
          <w:rPr>
            <w:rFonts w:cs="Calibri"/>
            <w:sz w:val="28"/>
            <w:szCs w:val="28"/>
            <w:rtl/>
          </w:rPr>
          <w:delText>ا</w:delText>
        </w:r>
      </w:del>
      <w:r w:rsidRPr="00CB12CF">
        <w:rPr>
          <w:rFonts w:cs="Calibri"/>
          <w:sz w:val="28"/>
          <w:szCs w:val="28"/>
          <w:rtl/>
        </w:rPr>
        <w:t xml:space="preserve"> میریم برای چک  کردن اینکه تا کجا کد زدیم، میتونیم از </w:t>
      </w:r>
      <w:r w:rsidRPr="00CB12CF">
        <w:rPr>
          <w:rFonts w:cs="Calibri"/>
          <w:sz w:val="28"/>
          <w:szCs w:val="28"/>
        </w:rPr>
        <w:t>git log</w:t>
      </w:r>
      <w:r w:rsidRPr="00CB12CF">
        <w:rPr>
          <w:rFonts w:cs="Calibri"/>
          <w:sz w:val="28"/>
          <w:szCs w:val="28"/>
          <w:rtl/>
        </w:rPr>
        <w:t xml:space="preserve"> استفاده کنیم. </w:t>
      </w:r>
    </w:p>
    <w:p w14:paraId="24E43442"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تا جایی که خاطرم هست ما کلِ ستونِ چپ رو رفتیم و انجام دادیم. الان مونده ستونِ راست.</w:t>
      </w:r>
    </w:p>
    <w:p w14:paraId="61B598AC" w14:textId="77777777" w:rsidR="00776D6D" w:rsidRPr="00CB12CF" w:rsidRDefault="00CB12CF" w:rsidP="00A07812">
      <w:pPr>
        <w:bidi/>
        <w:spacing w:line="276" w:lineRule="auto"/>
        <w:jc w:val="both"/>
        <w:rPr>
          <w:rFonts w:cs="Calibri"/>
          <w:sz w:val="28"/>
          <w:szCs w:val="28"/>
        </w:rPr>
      </w:pPr>
      <w:r w:rsidRPr="00CB12CF">
        <w:rPr>
          <w:rFonts w:cs="Calibri"/>
          <w:noProof/>
          <w:sz w:val="28"/>
          <w:szCs w:val="28"/>
          <w:rtl/>
        </w:rPr>
        <w:drawing>
          <wp:anchor distT="0" distB="0" distL="0" distR="0" simplePos="0" relativeHeight="251657216" behindDoc="0" locked="0" layoutInCell="0" allowOverlap="1" wp14:anchorId="0F697E2A" wp14:editId="5D19C6C1">
            <wp:simplePos x="0" y="0"/>
            <wp:positionH relativeFrom="column">
              <wp:posOffset>1900555</wp:posOffset>
            </wp:positionH>
            <wp:positionV relativeFrom="paragraph">
              <wp:posOffset>-66675</wp:posOffset>
            </wp:positionV>
            <wp:extent cx="1751330" cy="2141220"/>
            <wp:effectExtent l="0" t="0" r="0" b="0"/>
            <wp:wrapSquare wrapText="largest"/>
            <wp:docPr id="39"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2"/>
                    <pic:cNvPicPr>
                      <a:picLocks noChangeAspect="1" noChangeArrowheads="1"/>
                    </pic:cNvPicPr>
                  </pic:nvPicPr>
                  <pic:blipFill>
                    <a:blip r:embed="rId56"/>
                    <a:stretch>
                      <a:fillRect/>
                    </a:stretch>
                  </pic:blipFill>
                  <pic:spPr bwMode="auto">
                    <a:xfrm>
                      <a:off x="0" y="0"/>
                      <a:ext cx="1751330" cy="2141220"/>
                    </a:xfrm>
                    <a:prstGeom prst="rect">
                      <a:avLst/>
                    </a:prstGeom>
                  </pic:spPr>
                </pic:pic>
              </a:graphicData>
            </a:graphic>
          </wp:anchor>
        </w:drawing>
      </w:r>
    </w:p>
    <w:p w14:paraId="0EAEF061" w14:textId="77777777" w:rsidR="00776D6D" w:rsidRPr="00CB12CF" w:rsidRDefault="00776D6D" w:rsidP="00A07812">
      <w:pPr>
        <w:bidi/>
        <w:spacing w:line="276" w:lineRule="auto"/>
        <w:jc w:val="both"/>
        <w:rPr>
          <w:rFonts w:cs="Calibri"/>
          <w:sz w:val="28"/>
          <w:szCs w:val="28"/>
        </w:rPr>
      </w:pPr>
    </w:p>
    <w:p w14:paraId="6848704F" w14:textId="77777777" w:rsidR="00776D6D" w:rsidRPr="00CB12CF" w:rsidRDefault="00776D6D" w:rsidP="00A07812">
      <w:pPr>
        <w:bidi/>
        <w:spacing w:line="276" w:lineRule="auto"/>
        <w:jc w:val="both"/>
        <w:rPr>
          <w:rFonts w:cs="Calibri"/>
          <w:sz w:val="28"/>
          <w:szCs w:val="28"/>
        </w:rPr>
      </w:pPr>
    </w:p>
    <w:p w14:paraId="3E0973F2" w14:textId="77777777" w:rsidR="00776D6D" w:rsidRPr="00CB12CF" w:rsidRDefault="00776D6D" w:rsidP="00A07812">
      <w:pPr>
        <w:bidi/>
        <w:spacing w:line="276" w:lineRule="auto"/>
        <w:jc w:val="both"/>
        <w:rPr>
          <w:rFonts w:cs="Calibri"/>
          <w:sz w:val="28"/>
          <w:szCs w:val="28"/>
        </w:rPr>
      </w:pPr>
    </w:p>
    <w:p w14:paraId="0BB1DE50" w14:textId="77777777" w:rsidR="00776D6D" w:rsidRPr="00CB12CF" w:rsidRDefault="00776D6D" w:rsidP="00A07812">
      <w:pPr>
        <w:bidi/>
        <w:spacing w:line="276" w:lineRule="auto"/>
        <w:jc w:val="both"/>
        <w:rPr>
          <w:rFonts w:cs="Calibri"/>
          <w:sz w:val="28"/>
          <w:szCs w:val="28"/>
        </w:rPr>
      </w:pPr>
    </w:p>
    <w:p w14:paraId="41AA5CE8" w14:textId="77777777" w:rsidR="00776D6D" w:rsidRPr="00CB12CF" w:rsidRDefault="00776D6D" w:rsidP="00A07812">
      <w:pPr>
        <w:bidi/>
        <w:spacing w:line="276" w:lineRule="auto"/>
        <w:jc w:val="both"/>
        <w:rPr>
          <w:rFonts w:cs="Calibri"/>
          <w:sz w:val="28"/>
          <w:szCs w:val="28"/>
        </w:rPr>
      </w:pPr>
    </w:p>
    <w:p w14:paraId="3FBB12D0" w14:textId="77777777" w:rsidR="00776D6D" w:rsidRPr="00CB12CF" w:rsidRDefault="00776D6D" w:rsidP="00A07812">
      <w:pPr>
        <w:bidi/>
        <w:spacing w:line="276" w:lineRule="auto"/>
        <w:jc w:val="both"/>
        <w:rPr>
          <w:rFonts w:cs="Calibri"/>
          <w:sz w:val="28"/>
          <w:szCs w:val="28"/>
        </w:rPr>
      </w:pPr>
    </w:p>
    <w:p w14:paraId="06CD89F0" w14:textId="6F5B3DDC" w:rsidR="00776D6D" w:rsidDel="0051705C" w:rsidRDefault="00CB12CF">
      <w:pPr>
        <w:bidi/>
        <w:spacing w:line="276" w:lineRule="auto"/>
        <w:jc w:val="both"/>
        <w:rPr>
          <w:del w:id="333" w:author="Microsoft account" w:date="2025-09-26T11:37:00Z"/>
          <w:rFonts w:cs="Calibri"/>
          <w:rtl/>
        </w:rPr>
        <w:pPrChange w:id="334" w:author="Microsoft account" w:date="2025-09-26T11:37:00Z">
          <w:pPr>
            <w:bidi/>
            <w:spacing w:line="276" w:lineRule="auto"/>
            <w:jc w:val="both"/>
          </w:pPr>
        </w:pPrChange>
      </w:pPr>
      <w:r w:rsidRPr="00CB12CF">
        <w:rPr>
          <w:rFonts w:cs="Calibri"/>
          <w:sz w:val="28"/>
          <w:szCs w:val="28"/>
          <w:rtl/>
        </w:rPr>
        <w:t>خب بازم وقتمون رفت برای یاد گیری لینوکس ولی یسری چیزا رو فیکس کردیم، فردا سر ضرب میشینیم پاش</w:t>
      </w:r>
      <w:ins w:id="335" w:author="Microsoft account" w:date="2025-09-26T11:36:00Z">
        <w:r w:rsidR="00320F35">
          <w:rPr>
            <w:rFonts w:cs="Calibri" w:hint="cs"/>
            <w:sz w:val="28"/>
            <w:szCs w:val="28"/>
            <w:rtl/>
          </w:rPr>
          <w:t xml:space="preserve"> (</w:t>
        </w:r>
        <w:r w:rsidR="00320F35">
          <w:rPr>
            <w:rFonts w:cs="Calibri" w:hint="cs"/>
            <w:sz w:val="18"/>
            <w:szCs w:val="18"/>
            <w:rtl/>
          </w:rPr>
          <w:t xml:space="preserve">این یادگیری لینوکس همراه با اینکه داریم </w:t>
        </w:r>
        <w:r w:rsidR="00320F35">
          <w:rPr>
            <w:rFonts w:cs="Calibri"/>
            <w:sz w:val="18"/>
            <w:szCs w:val="18"/>
          </w:rPr>
          <w:t>python</w:t>
        </w:r>
        <w:r w:rsidR="00320F35">
          <w:rPr>
            <w:rFonts w:cs="Calibri" w:hint="cs"/>
            <w:sz w:val="18"/>
            <w:szCs w:val="18"/>
            <w:rtl/>
            <w:lang w:bidi="fa-IR"/>
          </w:rPr>
          <w:t xml:space="preserve"> یاد میگیریم یه مزیتی داشت این بود که خب لینوکس رو خوب یاد میگرفتیم. اما یه عیبی هم که داشت این بود که وقتمون رو ازمون میگرفت . به صورت کلی الان که رو ویندوزیم بهتر میتونیم تمرکز کنیم روی پایتون</w:t>
        </w:r>
        <w:r w:rsidR="00320F35">
          <w:rPr>
            <w:rFonts w:cs="Calibri" w:hint="cs"/>
            <w:sz w:val="28"/>
            <w:szCs w:val="28"/>
            <w:rtl/>
          </w:rPr>
          <w:t>)</w:t>
        </w:r>
      </w:ins>
      <w:del w:id="336" w:author="Microsoft account" w:date="2025-09-26T11:36:00Z">
        <w:r w:rsidRPr="00CB12CF" w:rsidDel="00320F35">
          <w:rPr>
            <w:rFonts w:cs="Calibri"/>
            <w:sz w:val="28"/>
            <w:szCs w:val="28"/>
            <w:rtl/>
          </w:rPr>
          <w:delText>.</w:delText>
        </w:r>
      </w:del>
      <w:r w:rsidRPr="00CB12CF">
        <w:rPr>
          <w:rFonts w:cs="Calibri"/>
        </w:rPr>
        <w:br w:type="page"/>
      </w:r>
    </w:p>
    <w:p w14:paraId="3BCDC937" w14:textId="77777777" w:rsidR="0051705C" w:rsidRPr="00CB12CF" w:rsidRDefault="0051705C">
      <w:pPr>
        <w:bidi/>
        <w:spacing w:line="276" w:lineRule="auto"/>
        <w:jc w:val="both"/>
        <w:rPr>
          <w:ins w:id="337" w:author="Microsoft account" w:date="2025-09-26T11:37:00Z"/>
          <w:rFonts w:cs="Calibri"/>
          <w:sz w:val="28"/>
          <w:szCs w:val="28"/>
        </w:rPr>
        <w:pPrChange w:id="338" w:author="Microsoft account" w:date="2025-09-26T11:37:00Z">
          <w:pPr>
            <w:bidi/>
            <w:spacing w:line="276" w:lineRule="auto"/>
            <w:jc w:val="both"/>
          </w:pPr>
        </w:pPrChange>
      </w:pPr>
    </w:p>
    <w:p w14:paraId="16315D89" w14:textId="77777777" w:rsidR="00776D6D" w:rsidRPr="00CB12CF" w:rsidRDefault="00CB12CF">
      <w:pPr>
        <w:bidi/>
        <w:spacing w:line="276" w:lineRule="auto"/>
        <w:jc w:val="both"/>
        <w:rPr>
          <w:rFonts w:cs="Calibri"/>
          <w:sz w:val="28"/>
          <w:szCs w:val="28"/>
        </w:rPr>
        <w:pPrChange w:id="339" w:author="Microsoft account" w:date="2025-09-26T11:37:00Z">
          <w:pPr>
            <w:bidi/>
            <w:spacing w:line="276" w:lineRule="auto"/>
            <w:jc w:val="both"/>
          </w:pPr>
        </w:pPrChange>
      </w:pPr>
      <w:bookmarkStart w:id="340" w:name="I4031208"/>
      <w:r w:rsidRPr="00CB12CF">
        <w:rPr>
          <w:rFonts w:cs="Calibri"/>
          <w:sz w:val="28"/>
          <w:szCs w:val="28"/>
          <w:rtl/>
        </w:rPr>
        <w:t>ادامه</w:t>
      </w:r>
      <w:bookmarkEnd w:id="340"/>
    </w:p>
    <w:p w14:paraId="7EDDFDB9"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خب میریم که داشته باشیم</w:t>
      </w:r>
    </w:p>
    <w:p w14:paraId="255BA1D0"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-بهتره که بعدا برای اینکه درجه </w:t>
      </w:r>
      <w:r w:rsidRPr="00CB12CF">
        <w:rPr>
          <w:rFonts w:cs="Calibri"/>
          <w:sz w:val="28"/>
          <w:szCs w:val="28"/>
        </w:rPr>
        <w:t>reflect</w:t>
      </w:r>
      <w:r w:rsidRPr="00CB12CF">
        <w:rPr>
          <w:rFonts w:cs="Calibri"/>
          <w:sz w:val="28"/>
          <w:szCs w:val="28"/>
          <w:rtl/>
        </w:rPr>
        <w:t xml:space="preserve"> چند باشه یه فانکشن جداکار بنویسیم ولی فعلا بیخیال. (</w:t>
      </w:r>
      <w:r w:rsidRPr="00CB12CF">
        <w:rPr>
          <w:rFonts w:cs="Calibri"/>
          <w:sz w:val="28"/>
          <w:szCs w:val="20"/>
          <w:rtl/>
        </w:rPr>
        <w:t xml:space="preserve">منظورم اینه که از اونجایی که کد رو خیلی کثیف نوشتیم بهتره که بریم و فانکشن براش بنویسیم. </w:t>
      </w:r>
      <w:r w:rsidRPr="00CB12CF">
        <w:rPr>
          <w:rFonts w:cs="Calibri"/>
          <w:sz w:val="28"/>
          <w:szCs w:val="28"/>
          <w:rtl/>
        </w:rPr>
        <w:t xml:space="preserve"> )</w:t>
      </w:r>
    </w:p>
    <w:p w14:paraId="475B68ED"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-خب برگشتیم به بازی. عرضم به حضور شما که </w:t>
      </w:r>
      <w:r w:rsidRPr="00CB12CF">
        <w:rPr>
          <w:rFonts w:cs="Calibri"/>
          <w:sz w:val="28"/>
          <w:szCs w:val="28"/>
        </w:rPr>
        <w:t>reflect</w:t>
      </w:r>
      <w:r w:rsidRPr="00CB12CF">
        <w:rPr>
          <w:rFonts w:cs="Calibri"/>
          <w:sz w:val="28"/>
          <w:szCs w:val="28"/>
          <w:rtl/>
        </w:rPr>
        <w:t xml:space="preserve"> ها همه درست دارن کار میکنن، الان عملا بازی رو ساختیم، فقط میمونه حل کردن موقعیت وقتی که </w:t>
      </w:r>
      <w:r w:rsidRPr="00CB12CF">
        <w:rPr>
          <w:rFonts w:cs="Calibri"/>
          <w:sz w:val="28"/>
          <w:szCs w:val="28"/>
        </w:rPr>
        <w:t>paddle miss</w:t>
      </w:r>
      <w:r w:rsidRPr="00CB12CF">
        <w:rPr>
          <w:rFonts w:cs="Calibri"/>
          <w:sz w:val="28"/>
          <w:szCs w:val="28"/>
          <w:rtl/>
        </w:rPr>
        <w:t xml:space="preserve"> اتفاق میوفته، و اینکه چطور </w:t>
      </w:r>
      <w:r w:rsidRPr="00CB12CF">
        <w:rPr>
          <w:rFonts w:cs="Calibri"/>
          <w:sz w:val="28"/>
          <w:szCs w:val="28"/>
        </w:rPr>
        <w:t>score</w:t>
      </w:r>
      <w:r w:rsidRPr="00CB12CF">
        <w:rPr>
          <w:rFonts w:cs="Calibri"/>
          <w:sz w:val="28"/>
          <w:szCs w:val="28"/>
          <w:rtl/>
        </w:rPr>
        <w:t xml:space="preserve"> بدیم به بازیکنا. جلسه بعد ایشالا.</w:t>
      </w:r>
      <w:r w:rsidRPr="00CB12CF">
        <w:rPr>
          <w:rFonts w:cs="Calibri"/>
        </w:rPr>
        <w:br w:type="page"/>
      </w:r>
    </w:p>
    <w:p w14:paraId="18D52710" w14:textId="77777777" w:rsidR="00776D6D" w:rsidRPr="00CB12CF" w:rsidRDefault="00CB12CF" w:rsidP="00A07812">
      <w:pPr>
        <w:bidi/>
        <w:spacing w:line="276" w:lineRule="auto"/>
        <w:jc w:val="both"/>
        <w:rPr>
          <w:rFonts w:cs="Calibri"/>
          <w:sz w:val="28"/>
          <w:szCs w:val="28"/>
        </w:rPr>
      </w:pPr>
      <w:bookmarkStart w:id="341" w:name="I4031212"/>
      <w:r w:rsidRPr="00CB12CF">
        <w:rPr>
          <w:rFonts w:cs="Calibri"/>
          <w:sz w:val="28"/>
          <w:szCs w:val="28"/>
          <w:rtl/>
        </w:rPr>
        <w:lastRenderedPageBreak/>
        <w:t>ادامه</w:t>
      </w:r>
      <w:bookmarkEnd w:id="341"/>
    </w:p>
    <w:p w14:paraId="444857EB"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خب الان باید بریم سراغ </w:t>
      </w:r>
      <w:r w:rsidRPr="00CB12CF">
        <w:rPr>
          <w:rFonts w:cs="Calibri"/>
          <w:sz w:val="28"/>
          <w:szCs w:val="28"/>
        </w:rPr>
        <w:t>miss_paddle</w:t>
      </w:r>
    </w:p>
    <w:p w14:paraId="2661BAAC"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-نکته: داریم متوجه میشیم دیگه هرچی کد میزنیم، باید </w:t>
      </w:r>
      <w:r w:rsidRPr="00CB12CF">
        <w:rPr>
          <w:rFonts w:cs="Calibri"/>
          <w:sz w:val="28"/>
          <w:szCs w:val="28"/>
        </w:rPr>
        <w:t>main.py</w:t>
      </w:r>
      <w:r w:rsidRPr="00CB12CF">
        <w:rPr>
          <w:rFonts w:cs="Calibri"/>
          <w:sz w:val="28"/>
          <w:szCs w:val="28"/>
          <w:rtl/>
        </w:rPr>
        <w:t xml:space="preserve"> اینطوری باشه که بخونیش و متوجه بشی منطق برنامه چطوریه، باید بیشتر خوندنی باشه، و اینکه حالا منطق کد نویسی چی هست رو داخل فایل مربوط به اون </w:t>
      </w:r>
      <w:r w:rsidRPr="00CB12CF">
        <w:rPr>
          <w:rFonts w:cs="Calibri"/>
          <w:sz w:val="28"/>
          <w:szCs w:val="28"/>
        </w:rPr>
        <w:t>class</w:t>
      </w:r>
      <w:r w:rsidRPr="00CB12CF">
        <w:rPr>
          <w:rFonts w:cs="Calibri"/>
          <w:sz w:val="28"/>
          <w:szCs w:val="28"/>
          <w:rtl/>
        </w:rPr>
        <w:t xml:space="preserve"> یا </w:t>
      </w:r>
      <w:r w:rsidRPr="00CB12CF">
        <w:rPr>
          <w:rFonts w:cs="Calibri"/>
          <w:sz w:val="28"/>
          <w:szCs w:val="28"/>
        </w:rPr>
        <w:t>module</w:t>
      </w:r>
      <w:r w:rsidRPr="00CB12CF">
        <w:rPr>
          <w:rFonts w:cs="Calibri"/>
          <w:sz w:val="28"/>
          <w:szCs w:val="28"/>
          <w:rtl/>
        </w:rPr>
        <w:t xml:space="preserve"> بخصوص پیدا کنی.</w:t>
      </w:r>
    </w:p>
    <w:p w14:paraId="0E432C55" w14:textId="77777777" w:rsidR="00776D6D" w:rsidRPr="00CB12CF" w:rsidRDefault="00CB12CF" w:rsidP="00A07812">
      <w:pPr>
        <w:bidi/>
        <w:spacing w:line="276" w:lineRule="auto"/>
        <w:jc w:val="both"/>
        <w:rPr>
          <w:rFonts w:cs="Calibri"/>
          <w:sz w:val="28"/>
          <w:szCs w:val="28"/>
        </w:rPr>
      </w:pPr>
      <w:r w:rsidRPr="00CB12CF">
        <w:rPr>
          <w:rFonts w:cs="Calibri"/>
          <w:sz w:val="28"/>
          <w:szCs w:val="28"/>
        </w:rPr>
        <w:t>Khb dar hale hazer nmidonm chera keyboard farsim kar nmikne. Vali number baraye scoreboard sakhte shd, jalase badi bayad berim soragh chapi va inke add knm scoring ro va update score ro. Va halati ke beshe game ro edame dd</w:t>
      </w:r>
    </w:p>
    <w:p w14:paraId="4208762C" w14:textId="77777777" w:rsidR="00776D6D" w:rsidRPr="00CB12CF" w:rsidRDefault="00CB12CF" w:rsidP="00A07812">
      <w:pPr>
        <w:bidi/>
        <w:spacing w:line="276" w:lineRule="auto"/>
        <w:jc w:val="both"/>
        <w:rPr>
          <w:rFonts w:cs="Calibri"/>
          <w:sz w:val="28"/>
          <w:szCs w:val="28"/>
        </w:rPr>
      </w:pPr>
      <w:r w:rsidRPr="00CB12CF">
        <w:rPr>
          <w:rFonts w:cs="Calibri"/>
          <w:sz w:val="28"/>
          <w:szCs w:val="28"/>
        </w:rPr>
        <w:t>number</w:t>
      </w:r>
      <w:r w:rsidRPr="00CB12CF">
        <w:rPr>
          <w:rFonts w:cs="Calibri"/>
          <w:sz w:val="28"/>
          <w:szCs w:val="28"/>
          <w:rtl/>
        </w:rPr>
        <w:t xml:space="preserve"> برای </w:t>
      </w:r>
      <w:r w:rsidRPr="00CB12CF">
        <w:rPr>
          <w:rFonts w:cs="Calibri"/>
          <w:sz w:val="28"/>
          <w:szCs w:val="28"/>
        </w:rPr>
        <w:t>scoreboard</w:t>
      </w:r>
      <w:r w:rsidRPr="00CB12CF">
        <w:rPr>
          <w:rFonts w:cs="Calibri"/>
          <w:sz w:val="28"/>
          <w:szCs w:val="28"/>
          <w:rtl/>
        </w:rPr>
        <w:t xml:space="preserve"> ساخته شد، جلسه بعدی باید بریم سراغ چپی و اینکه اد کنیم </w:t>
      </w:r>
      <w:r w:rsidRPr="00CB12CF">
        <w:rPr>
          <w:rFonts w:cs="Calibri"/>
          <w:sz w:val="28"/>
          <w:szCs w:val="28"/>
        </w:rPr>
        <w:t>scoring</w:t>
      </w:r>
      <w:r w:rsidRPr="00CB12CF">
        <w:rPr>
          <w:rFonts w:cs="Calibri"/>
          <w:sz w:val="28"/>
          <w:szCs w:val="28"/>
          <w:rtl/>
        </w:rPr>
        <w:t xml:space="preserve"> و فرایندش رو و بعد از اینا همه باید کاری کنیم بازی </w:t>
      </w:r>
      <w:r w:rsidRPr="00CB12CF">
        <w:rPr>
          <w:rFonts w:cs="Calibri"/>
          <w:sz w:val="28"/>
          <w:szCs w:val="28"/>
        </w:rPr>
        <w:t>repeatable</w:t>
      </w:r>
      <w:r w:rsidRPr="00CB12CF">
        <w:rPr>
          <w:rFonts w:cs="Calibri"/>
          <w:sz w:val="28"/>
          <w:szCs w:val="28"/>
          <w:rtl/>
        </w:rPr>
        <w:t xml:space="preserve"> باشه به صورت خودکار هر دست بره از اول. مثلا وقتی </w:t>
      </w:r>
      <w:r w:rsidRPr="00CB12CF">
        <w:rPr>
          <w:rFonts w:cs="Calibri"/>
          <w:sz w:val="28"/>
          <w:szCs w:val="28"/>
        </w:rPr>
        <w:t>enter</w:t>
      </w:r>
      <w:r w:rsidRPr="00CB12CF">
        <w:rPr>
          <w:rFonts w:cs="Calibri"/>
          <w:sz w:val="28"/>
          <w:szCs w:val="28"/>
          <w:rtl/>
        </w:rPr>
        <w:t xml:space="preserve"> رو میزنیم بره از اول.</w:t>
      </w:r>
    </w:p>
    <w:p w14:paraId="59AA3FCA" w14:textId="77777777" w:rsidR="00776D6D" w:rsidRPr="00CB12CF" w:rsidRDefault="00CB12CF" w:rsidP="00A07812">
      <w:pPr>
        <w:bidi/>
        <w:spacing w:line="276" w:lineRule="auto"/>
        <w:jc w:val="both"/>
        <w:rPr>
          <w:rFonts w:cs="Calibri"/>
          <w:sz w:val="28"/>
          <w:szCs w:val="28"/>
        </w:rPr>
      </w:pPr>
      <w:r w:rsidRPr="00CB12CF">
        <w:rPr>
          <w:rFonts w:cs="Calibri"/>
        </w:rPr>
        <w:br w:type="page"/>
      </w:r>
    </w:p>
    <w:p w14:paraId="735DFEFF" w14:textId="77777777" w:rsidR="00776D6D" w:rsidRPr="00CB12CF" w:rsidRDefault="00CB12CF" w:rsidP="00A07812">
      <w:pPr>
        <w:bidi/>
        <w:spacing w:line="276" w:lineRule="auto"/>
        <w:jc w:val="both"/>
        <w:rPr>
          <w:rFonts w:cs="Calibri"/>
          <w:sz w:val="28"/>
          <w:szCs w:val="28"/>
        </w:rPr>
      </w:pPr>
      <w:bookmarkStart w:id="342" w:name="I4031214"/>
      <w:r w:rsidRPr="00CB12CF">
        <w:rPr>
          <w:rFonts w:cs="Calibri"/>
          <w:sz w:val="28"/>
          <w:szCs w:val="28"/>
          <w:rtl/>
        </w:rPr>
        <w:lastRenderedPageBreak/>
        <w:t>ادامه</w:t>
      </w:r>
      <w:bookmarkEnd w:id="342"/>
    </w:p>
    <w:p w14:paraId="780C7BF0"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-خب امروز </w:t>
      </w:r>
      <w:r w:rsidRPr="00CB12CF">
        <w:rPr>
          <w:rFonts w:cs="Calibri"/>
          <w:sz w:val="28"/>
          <w:szCs w:val="28"/>
        </w:rPr>
        <w:t>scoreboard</w:t>
      </w:r>
      <w:r w:rsidRPr="00CB12CF">
        <w:rPr>
          <w:rFonts w:cs="Calibri"/>
          <w:sz w:val="28"/>
          <w:szCs w:val="28"/>
          <w:rtl/>
        </w:rPr>
        <w:t xml:space="preserve"> رو کامل کردیم، بعد رفتیم سراغ اینکه بازی رو </w:t>
      </w:r>
      <w:r w:rsidRPr="00CB12CF">
        <w:rPr>
          <w:rFonts w:cs="Calibri"/>
          <w:sz w:val="28"/>
          <w:szCs w:val="28"/>
        </w:rPr>
        <w:t>repeatable</w:t>
      </w:r>
      <w:r w:rsidRPr="00CB12CF">
        <w:rPr>
          <w:rFonts w:cs="Calibri"/>
          <w:sz w:val="28"/>
          <w:szCs w:val="28"/>
          <w:rtl/>
        </w:rPr>
        <w:t xml:space="preserve"> کنیم. تا به اینجای کار از نظر من چیزی نمیمونه، همه کاراش انجام شده. فقط اینکه جلسه آینده بهتره یه </w:t>
      </w:r>
      <w:r w:rsidRPr="00CB12CF">
        <w:rPr>
          <w:rFonts w:cs="Calibri"/>
          <w:sz w:val="28"/>
          <w:szCs w:val="28"/>
        </w:rPr>
        <w:t>notification</w:t>
      </w:r>
      <w:r w:rsidRPr="00CB12CF">
        <w:rPr>
          <w:rFonts w:cs="Calibri"/>
          <w:sz w:val="28"/>
          <w:szCs w:val="28"/>
          <w:rtl/>
        </w:rPr>
        <w:t xml:space="preserve"> طور درست کنیم برای وقت هایی که منتظره تا </w:t>
      </w:r>
      <w:r w:rsidRPr="00CB12CF">
        <w:rPr>
          <w:rFonts w:cs="Calibri"/>
          <w:sz w:val="28"/>
          <w:szCs w:val="28"/>
        </w:rPr>
        <w:t>enter</w:t>
      </w:r>
      <w:r w:rsidRPr="00CB12CF">
        <w:rPr>
          <w:rFonts w:cs="Calibri"/>
          <w:sz w:val="28"/>
          <w:szCs w:val="28"/>
          <w:rtl/>
        </w:rPr>
        <w:t xml:space="preserve"> یا </w:t>
      </w:r>
      <w:r w:rsidRPr="00CB12CF">
        <w:rPr>
          <w:rFonts w:cs="Calibri"/>
          <w:sz w:val="28"/>
          <w:szCs w:val="28"/>
        </w:rPr>
        <w:t>escape</w:t>
      </w:r>
      <w:r w:rsidRPr="00CB12CF">
        <w:rPr>
          <w:rFonts w:cs="Calibri"/>
          <w:sz w:val="28"/>
          <w:szCs w:val="28"/>
          <w:rtl/>
        </w:rPr>
        <w:t xml:space="preserve"> بزنیم که </w:t>
      </w:r>
      <w:r w:rsidRPr="00CB12CF">
        <w:rPr>
          <w:rFonts w:cs="Calibri"/>
          <w:sz w:val="28"/>
          <w:szCs w:val="28"/>
        </w:rPr>
        <w:t>player</w:t>
      </w:r>
      <w:r w:rsidRPr="00CB12CF">
        <w:rPr>
          <w:rFonts w:cs="Calibri"/>
          <w:sz w:val="28"/>
          <w:szCs w:val="28"/>
          <w:rtl/>
        </w:rPr>
        <w:t xml:space="preserve"> متوجه بشه که باید چکار کنه. و همچنین خوبه که </w:t>
      </w:r>
      <w:r w:rsidRPr="00CB12CF">
        <w:rPr>
          <w:rFonts w:cs="Calibri"/>
          <w:strike/>
          <w:sz w:val="28"/>
          <w:szCs w:val="28"/>
          <w:rtl/>
        </w:rPr>
        <w:t xml:space="preserve">یه کامنت طوری یه گوشه ای از صفحه باشه که </w:t>
      </w:r>
      <w:r w:rsidRPr="00CB12CF">
        <w:rPr>
          <w:rFonts w:cs="Calibri"/>
          <w:strike/>
          <w:sz w:val="28"/>
          <w:szCs w:val="28"/>
        </w:rPr>
        <w:t>player</w:t>
      </w:r>
      <w:r w:rsidRPr="00CB12CF">
        <w:rPr>
          <w:rFonts w:cs="Calibri"/>
          <w:strike/>
          <w:sz w:val="28"/>
          <w:szCs w:val="28"/>
          <w:rtl/>
        </w:rPr>
        <w:t xml:space="preserve"> ها با </w:t>
      </w:r>
      <w:r w:rsidRPr="00CB12CF">
        <w:rPr>
          <w:rFonts w:cs="Calibri"/>
          <w:strike/>
          <w:sz w:val="28"/>
          <w:szCs w:val="28"/>
        </w:rPr>
        <w:t>paddle</w:t>
      </w:r>
      <w:r w:rsidRPr="00CB12CF">
        <w:rPr>
          <w:rFonts w:cs="Calibri"/>
          <w:strike/>
          <w:sz w:val="28"/>
          <w:szCs w:val="28"/>
          <w:rtl/>
        </w:rPr>
        <w:t xml:space="preserve"> هاشون بدونن چطوری باید کار کنن.</w:t>
      </w:r>
      <w:r w:rsidRPr="00CB12CF">
        <w:rPr>
          <w:rFonts w:cs="Calibri"/>
          <w:sz w:val="28"/>
          <w:szCs w:val="28"/>
          <w:rtl/>
        </w:rPr>
        <w:t xml:space="preserve"> که به نظرم بهتره که زیرِ </w:t>
      </w:r>
      <w:r w:rsidRPr="00CB12CF">
        <w:rPr>
          <w:rFonts w:cs="Calibri"/>
          <w:sz w:val="28"/>
          <w:szCs w:val="28"/>
        </w:rPr>
        <w:t>white_box</w:t>
      </w:r>
      <w:r w:rsidRPr="00CB12CF">
        <w:rPr>
          <w:rFonts w:cs="Calibri"/>
          <w:sz w:val="28"/>
          <w:szCs w:val="28"/>
          <w:rtl/>
        </w:rPr>
        <w:t xml:space="preserve"> اد بشن، و اینکه بگردیم ببینیم میتونیم راهی پیدا کنیم که</w:t>
      </w:r>
      <w:r w:rsidRPr="00CB12CF">
        <w:rPr>
          <w:rFonts w:cs="Calibri"/>
          <w:strike/>
          <w:sz w:val="28"/>
          <w:szCs w:val="28"/>
          <w:rtl/>
        </w:rPr>
        <w:t xml:space="preserve"> اجازۀ </w:t>
      </w:r>
      <w:r w:rsidRPr="00CB12CF">
        <w:rPr>
          <w:rFonts w:cs="Calibri"/>
          <w:strike/>
          <w:sz w:val="28"/>
          <w:szCs w:val="28"/>
        </w:rPr>
        <w:t>full screen</w:t>
      </w:r>
      <w:r w:rsidRPr="00CB12CF">
        <w:rPr>
          <w:rFonts w:cs="Calibri"/>
          <w:strike/>
          <w:sz w:val="28"/>
          <w:szCs w:val="28"/>
          <w:rtl/>
        </w:rPr>
        <w:t xml:space="preserve"> کردن رو از کاربر بگیریم</w:t>
      </w:r>
      <w:r w:rsidRPr="00CB12CF">
        <w:rPr>
          <w:rFonts w:cs="Calibri"/>
          <w:sz w:val="28"/>
          <w:szCs w:val="28"/>
          <w:rtl/>
        </w:rPr>
        <w:t xml:space="preserve"> یا نه. که در همون اندازه ای که ما گفتیم بمونه . اینا دونه دونه برای جلسه بعد هستن، بعدش باید بریم جواب دوره رو ببینیم و یادداشت برداری کنیم.</w:t>
      </w:r>
      <w:r w:rsidRPr="00CB12CF">
        <w:rPr>
          <w:rFonts w:cs="Calibri"/>
        </w:rPr>
        <w:br w:type="page"/>
      </w:r>
    </w:p>
    <w:p w14:paraId="11FB9768" w14:textId="77777777" w:rsidR="00776D6D" w:rsidRPr="00CB12CF" w:rsidRDefault="00CB12CF" w:rsidP="00A07812">
      <w:pPr>
        <w:bidi/>
        <w:spacing w:line="276" w:lineRule="auto"/>
        <w:jc w:val="both"/>
        <w:rPr>
          <w:rFonts w:cs="Calibri"/>
          <w:sz w:val="28"/>
          <w:szCs w:val="28"/>
        </w:rPr>
      </w:pPr>
      <w:bookmarkStart w:id="343" w:name="I4031215"/>
      <w:r w:rsidRPr="00CB12CF">
        <w:rPr>
          <w:rFonts w:cs="Calibri"/>
          <w:sz w:val="28"/>
          <w:szCs w:val="28"/>
          <w:rtl/>
        </w:rPr>
        <w:lastRenderedPageBreak/>
        <w:t>ادامه</w:t>
      </w:r>
      <w:bookmarkEnd w:id="343"/>
    </w:p>
    <w:p w14:paraId="7BEC35F0"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خب بریم برای فیکس کردن چیزایی که دیروز بهشون پی بردیم و بریم سراغ دیدن ویدیو ها. </w:t>
      </w:r>
    </w:p>
    <w:p w14:paraId="2FDE2B21"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-یادآوری: </w:t>
      </w:r>
      <w:r w:rsidRPr="00CB12CF">
        <w:rPr>
          <w:rFonts w:cs="Calibri"/>
          <w:sz w:val="28"/>
          <w:szCs w:val="28"/>
        </w:rPr>
        <w:t>turtle graphic</w:t>
      </w:r>
      <w:r w:rsidRPr="00CB12CF">
        <w:rPr>
          <w:rFonts w:cs="Calibri"/>
          <w:sz w:val="28"/>
          <w:szCs w:val="28"/>
          <w:rtl/>
        </w:rPr>
        <w:t xml:space="preserve"> که داریم باهاش کار میکنیم با </w:t>
      </w:r>
      <w:r w:rsidRPr="00CB12CF">
        <w:rPr>
          <w:rFonts w:cs="Calibri"/>
          <w:sz w:val="28"/>
          <w:szCs w:val="28"/>
        </w:rPr>
        <w:t>library</w:t>
      </w:r>
      <w:r w:rsidRPr="00CB12CF">
        <w:rPr>
          <w:rFonts w:cs="Calibri"/>
          <w:sz w:val="28"/>
          <w:szCs w:val="28"/>
          <w:rtl/>
        </w:rPr>
        <w:t xml:space="preserve"> ای به نامِ </w:t>
      </w:r>
      <w:r w:rsidRPr="00CB12CF">
        <w:rPr>
          <w:rFonts w:cs="Calibri"/>
          <w:sz w:val="28"/>
          <w:szCs w:val="28"/>
        </w:rPr>
        <w:t>tkinter</w:t>
      </w:r>
      <w:r w:rsidRPr="00CB12CF">
        <w:rPr>
          <w:rFonts w:cs="Calibri"/>
          <w:sz w:val="28"/>
          <w:szCs w:val="28"/>
          <w:rtl/>
        </w:rPr>
        <w:t xml:space="preserve"> ساخته شده. حالا این چیه؟ </w:t>
      </w:r>
      <w:r w:rsidRPr="00CB12CF">
        <w:rPr>
          <w:rFonts w:cs="Calibri"/>
          <w:sz w:val="28"/>
          <w:szCs w:val="28"/>
        </w:rPr>
        <w:t>toolkit</w:t>
      </w:r>
      <w:r w:rsidRPr="00CB12CF">
        <w:rPr>
          <w:rFonts w:cs="Calibri"/>
          <w:sz w:val="28"/>
          <w:szCs w:val="28"/>
          <w:rtl/>
        </w:rPr>
        <w:t xml:space="preserve"> آماده ای هست برای ساخت </w:t>
      </w:r>
      <w:r w:rsidRPr="00CB12CF">
        <w:rPr>
          <w:rFonts w:cs="Calibri"/>
          <w:sz w:val="28"/>
          <w:szCs w:val="28"/>
        </w:rPr>
        <w:t>graphic UI</w:t>
      </w:r>
      <w:r w:rsidRPr="00CB12CF">
        <w:rPr>
          <w:rFonts w:cs="Calibri"/>
          <w:sz w:val="28"/>
          <w:szCs w:val="28"/>
          <w:rtl/>
        </w:rPr>
        <w:t xml:space="preserve"> با استفاده از </w:t>
      </w:r>
      <w:r w:rsidRPr="00CB12CF">
        <w:rPr>
          <w:rFonts w:cs="Calibri"/>
          <w:sz w:val="28"/>
          <w:szCs w:val="28"/>
        </w:rPr>
        <w:t>python</w:t>
      </w:r>
      <w:r w:rsidRPr="00CB12CF">
        <w:rPr>
          <w:rFonts w:cs="Calibri"/>
          <w:sz w:val="28"/>
          <w:szCs w:val="28"/>
          <w:rtl/>
        </w:rPr>
        <w:t xml:space="preserve"> . (یعنی چی؟ یعنی اینکه اگر داریم با </w:t>
      </w:r>
      <w:r w:rsidRPr="00CB12CF">
        <w:rPr>
          <w:rFonts w:cs="Calibri"/>
          <w:sz w:val="28"/>
          <w:szCs w:val="28"/>
        </w:rPr>
        <w:t>python</w:t>
      </w:r>
      <w:r w:rsidRPr="00CB12CF">
        <w:rPr>
          <w:rFonts w:cs="Calibri"/>
          <w:sz w:val="28"/>
          <w:szCs w:val="28"/>
          <w:rtl/>
        </w:rPr>
        <w:t xml:space="preserve"> کد میزنیم و میخوایم یه </w:t>
      </w:r>
      <w:r w:rsidRPr="00CB12CF">
        <w:rPr>
          <w:rFonts w:cs="Calibri"/>
          <w:sz w:val="28"/>
          <w:szCs w:val="28"/>
        </w:rPr>
        <w:t>user interface</w:t>
      </w:r>
      <w:r w:rsidRPr="00CB12CF">
        <w:rPr>
          <w:rFonts w:cs="Calibri"/>
          <w:sz w:val="28"/>
          <w:szCs w:val="28"/>
          <w:rtl/>
        </w:rPr>
        <w:t xml:space="preserve"> گرافیکی درست کنیم برای برنامه ای که نوشتیم ، باید از این استفاده کنیم. آیا چیز دیگه ای هم هست برای این استفاده؟ الان یه سرچ زدم و تعدادشون زیاده، از فریمورک های مختلف گرفته تا استفاده های بخصوص نمونه داره ، ولی از </w:t>
      </w:r>
      <w:r w:rsidRPr="00CB12CF">
        <w:rPr>
          <w:rFonts w:cs="Calibri"/>
          <w:sz w:val="28"/>
          <w:szCs w:val="28"/>
        </w:rPr>
        <w:t>deepseek</w:t>
      </w:r>
      <w:r w:rsidRPr="00CB12CF">
        <w:rPr>
          <w:rFonts w:cs="Calibri"/>
          <w:sz w:val="28"/>
          <w:szCs w:val="28"/>
          <w:rtl/>
        </w:rPr>
        <w:t xml:space="preserve"> که پرسیدم کدوم از همه محبوب تره گفت </w:t>
      </w:r>
      <w:r w:rsidRPr="00CB12CF">
        <w:rPr>
          <w:rFonts w:cs="Calibri"/>
          <w:sz w:val="28"/>
          <w:szCs w:val="28"/>
        </w:rPr>
        <w:t>pyQt/pySide</w:t>
      </w:r>
      <w:r w:rsidRPr="00CB12CF">
        <w:rPr>
          <w:rFonts w:cs="Calibri"/>
          <w:sz w:val="28"/>
          <w:szCs w:val="28"/>
          <w:rtl/>
        </w:rPr>
        <w:t>)</w:t>
      </w:r>
    </w:p>
    <w:p w14:paraId="79295D0A"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-حالا با استفاده از همین والد </w:t>
      </w:r>
      <w:r w:rsidRPr="00CB12CF">
        <w:rPr>
          <w:rFonts w:cs="Calibri"/>
          <w:sz w:val="28"/>
          <w:szCs w:val="28"/>
        </w:rPr>
        <w:t>turtle</w:t>
      </w:r>
      <w:r w:rsidRPr="00CB12CF">
        <w:rPr>
          <w:rFonts w:cs="Calibri"/>
          <w:sz w:val="28"/>
          <w:szCs w:val="28"/>
          <w:rtl/>
        </w:rPr>
        <w:t xml:space="preserve"> میتونیم کاری کنیم که </w:t>
      </w:r>
      <w:r w:rsidRPr="00CB12CF">
        <w:rPr>
          <w:rFonts w:cs="Calibri"/>
          <w:sz w:val="28"/>
          <w:szCs w:val="28"/>
        </w:rPr>
        <w:t>window</w:t>
      </w:r>
      <w:r w:rsidRPr="00CB12CF">
        <w:rPr>
          <w:rFonts w:cs="Calibri"/>
          <w:sz w:val="28"/>
          <w:szCs w:val="28"/>
          <w:rtl/>
        </w:rPr>
        <w:t xml:space="preserve"> بازی ای که نوشتیم غیر قابل تغیر از جهت اندازه باشه از طرف کاربر. که نیاز به توضیح این داره که در </w:t>
      </w:r>
      <w:r w:rsidRPr="00CB12CF">
        <w:rPr>
          <w:rFonts w:cs="Calibri"/>
          <w:sz w:val="28"/>
          <w:szCs w:val="28"/>
        </w:rPr>
        <w:t>tkinter</w:t>
      </w:r>
      <w:r w:rsidRPr="00CB12CF">
        <w:rPr>
          <w:rFonts w:cs="Calibri"/>
          <w:sz w:val="28"/>
          <w:szCs w:val="28"/>
          <w:rtl/>
        </w:rPr>
        <w:t xml:space="preserve"> پنجره اصلی </w:t>
      </w:r>
      <w:r w:rsidRPr="00CB12CF">
        <w:rPr>
          <w:rFonts w:cs="Calibri"/>
          <w:sz w:val="28"/>
          <w:szCs w:val="28"/>
        </w:rPr>
        <w:t>root window</w:t>
      </w:r>
      <w:r w:rsidRPr="00CB12CF">
        <w:rPr>
          <w:rFonts w:cs="Calibri"/>
          <w:sz w:val="28"/>
          <w:szCs w:val="28"/>
          <w:rtl/>
        </w:rPr>
        <w:t xml:space="preserve"> نامیده میشه و هر چیزی داخلش که بلاک بلاک تعریف میشه </w:t>
      </w:r>
      <w:r w:rsidRPr="00CB12CF">
        <w:rPr>
          <w:rFonts w:cs="Calibri"/>
          <w:sz w:val="28"/>
          <w:szCs w:val="28"/>
        </w:rPr>
        <w:t>widget</w:t>
      </w:r>
      <w:r w:rsidRPr="00CB12CF">
        <w:rPr>
          <w:rFonts w:cs="Calibri"/>
          <w:sz w:val="28"/>
          <w:szCs w:val="28"/>
          <w:rtl/>
        </w:rPr>
        <w:t xml:space="preserve"> نام دارند. ما برای این کار باید ابتدا </w:t>
      </w:r>
      <w:r w:rsidRPr="00CB12CF">
        <w:rPr>
          <w:rFonts w:cs="Calibri"/>
          <w:sz w:val="28"/>
          <w:szCs w:val="28"/>
        </w:rPr>
        <w:t>root</w:t>
      </w:r>
      <w:r w:rsidRPr="00CB12CF">
        <w:rPr>
          <w:rFonts w:cs="Calibri"/>
          <w:sz w:val="28"/>
          <w:szCs w:val="28"/>
          <w:rtl/>
        </w:rPr>
        <w:t xml:space="preserve"> ویندو رو مشخص کنیم و بعد بهش دستور بدیم که </w:t>
      </w:r>
      <w:r w:rsidRPr="00CB12CF">
        <w:rPr>
          <w:rFonts w:cs="Calibri"/>
          <w:sz w:val="28"/>
          <w:szCs w:val="28"/>
        </w:rPr>
        <w:t>resize = false</w:t>
      </w:r>
      <w:r w:rsidRPr="00CB12CF">
        <w:rPr>
          <w:rFonts w:cs="Calibri"/>
          <w:sz w:val="28"/>
          <w:szCs w:val="28"/>
          <w:rtl/>
        </w:rPr>
        <w:t xml:space="preserve"> :</w:t>
      </w:r>
    </w:p>
    <w:p w14:paraId="42E3307C" w14:textId="77777777" w:rsidR="00776D6D" w:rsidRPr="00CB12CF" w:rsidRDefault="00CB12CF" w:rsidP="00A07812">
      <w:pPr>
        <w:bidi/>
        <w:spacing w:line="276" w:lineRule="auto"/>
        <w:jc w:val="both"/>
        <w:rPr>
          <w:rFonts w:cs="Calibri"/>
          <w:sz w:val="28"/>
          <w:szCs w:val="28"/>
        </w:rPr>
      </w:pPr>
      <w:r w:rsidRPr="00CB12CF">
        <w:rPr>
          <w:rFonts w:cs="Calibri"/>
          <w:noProof/>
          <w:sz w:val="28"/>
          <w:szCs w:val="28"/>
          <w:rtl/>
        </w:rPr>
        <w:drawing>
          <wp:anchor distT="0" distB="0" distL="0" distR="0" simplePos="0" relativeHeight="251659264" behindDoc="0" locked="0" layoutInCell="0" allowOverlap="1" wp14:anchorId="40EACE7A" wp14:editId="0AFFFB89">
            <wp:simplePos x="0" y="0"/>
            <wp:positionH relativeFrom="column">
              <wp:align>center</wp:align>
            </wp:positionH>
            <wp:positionV relativeFrom="paragraph">
              <wp:posOffset>635</wp:posOffset>
            </wp:positionV>
            <wp:extent cx="5731510" cy="1510030"/>
            <wp:effectExtent l="0" t="0" r="0" b="0"/>
            <wp:wrapSquare wrapText="largest"/>
            <wp:docPr id="40"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3"/>
                    <pic:cNvPicPr>
                      <a:picLocks noChangeAspect="1" noChangeArrowheads="1"/>
                    </pic:cNvPicPr>
                  </pic:nvPicPr>
                  <pic:blipFill>
                    <a:blip r:embed="rId57"/>
                    <a:stretch>
                      <a:fillRect/>
                    </a:stretch>
                  </pic:blipFill>
                  <pic:spPr bwMode="auto">
                    <a:xfrm>
                      <a:off x="0" y="0"/>
                      <a:ext cx="5731510" cy="1510030"/>
                    </a:xfrm>
                    <a:prstGeom prst="rect">
                      <a:avLst/>
                    </a:prstGeom>
                  </pic:spPr>
                </pic:pic>
              </a:graphicData>
            </a:graphic>
          </wp:anchor>
        </w:drawing>
      </w:r>
    </w:p>
    <w:p w14:paraId="20C7D599"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همینطور که میبینید اینجا یه متغیر داریم برای مشخص کردن </w:t>
      </w:r>
      <w:r w:rsidRPr="00CB12CF">
        <w:rPr>
          <w:rFonts w:cs="Calibri"/>
          <w:sz w:val="28"/>
          <w:szCs w:val="28"/>
        </w:rPr>
        <w:t>root_window</w:t>
      </w:r>
      <w:r w:rsidRPr="00CB12CF">
        <w:rPr>
          <w:rFonts w:cs="Calibri"/>
          <w:sz w:val="28"/>
          <w:szCs w:val="28"/>
          <w:rtl/>
        </w:rPr>
        <w:t xml:space="preserve"> و بعدش بهش دستور </w:t>
      </w:r>
      <w:r w:rsidRPr="00CB12CF">
        <w:rPr>
          <w:rFonts w:cs="Calibri"/>
          <w:sz w:val="28"/>
          <w:szCs w:val="28"/>
        </w:rPr>
        <w:t>root_window.resizable(False, False)</w:t>
      </w:r>
      <w:r w:rsidRPr="00CB12CF">
        <w:rPr>
          <w:rFonts w:cs="Calibri"/>
          <w:sz w:val="28"/>
          <w:szCs w:val="28"/>
          <w:rtl/>
        </w:rPr>
        <w:t xml:space="preserve"> رو میدیم. بریم تست.</w:t>
      </w:r>
    </w:p>
    <w:p w14:paraId="2D5A0C2D"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-تا اینجا هرچی نکته جلسه قبلی چیده بودیم که انجام بدیم انجام شده، مضاف بر اون </w:t>
      </w:r>
      <w:r w:rsidRPr="00CB12CF">
        <w:rPr>
          <w:rFonts w:cs="Calibri"/>
          <w:sz w:val="28"/>
          <w:szCs w:val="28"/>
        </w:rPr>
        <w:t>module</w:t>
      </w:r>
      <w:r w:rsidRPr="00CB12CF">
        <w:rPr>
          <w:rFonts w:cs="Calibri"/>
          <w:sz w:val="28"/>
          <w:szCs w:val="28"/>
          <w:rtl/>
        </w:rPr>
        <w:t xml:space="preserve"> عه </w:t>
      </w:r>
      <w:r w:rsidRPr="00CB12CF">
        <w:rPr>
          <w:rFonts w:cs="Calibri"/>
          <w:sz w:val="28"/>
          <w:szCs w:val="28"/>
        </w:rPr>
        <w:t>screen.py</w:t>
      </w:r>
      <w:r w:rsidRPr="00CB12CF">
        <w:rPr>
          <w:rFonts w:cs="Calibri"/>
          <w:sz w:val="28"/>
          <w:szCs w:val="28"/>
          <w:rtl/>
        </w:rPr>
        <w:t xml:space="preserve"> هم کامل </w:t>
      </w:r>
      <w:r w:rsidRPr="00CB12CF">
        <w:rPr>
          <w:rFonts w:cs="Calibri"/>
          <w:sz w:val="28"/>
          <w:szCs w:val="28"/>
        </w:rPr>
        <w:t>oop</w:t>
      </w:r>
      <w:r w:rsidRPr="00CB12CF">
        <w:rPr>
          <w:rFonts w:cs="Calibri"/>
          <w:sz w:val="28"/>
          <w:szCs w:val="28"/>
          <w:rtl/>
        </w:rPr>
        <w:t xml:space="preserve"> کردیم، ولی ورژن بدون </w:t>
      </w:r>
      <w:r w:rsidRPr="00CB12CF">
        <w:rPr>
          <w:rFonts w:cs="Calibri"/>
          <w:sz w:val="28"/>
          <w:szCs w:val="28"/>
        </w:rPr>
        <w:t>OOP</w:t>
      </w:r>
      <w:r w:rsidRPr="00CB12CF">
        <w:rPr>
          <w:rFonts w:cs="Calibri"/>
          <w:sz w:val="28"/>
          <w:szCs w:val="28"/>
          <w:rtl/>
        </w:rPr>
        <w:t xml:space="preserve">ش رو نگه داشتیم با اسمِ </w:t>
      </w:r>
      <w:r w:rsidRPr="00CB12CF">
        <w:rPr>
          <w:rFonts w:cs="Calibri"/>
          <w:sz w:val="28"/>
          <w:szCs w:val="28"/>
        </w:rPr>
        <w:t>screen+.py</w:t>
      </w:r>
      <w:r w:rsidRPr="00CB12CF">
        <w:rPr>
          <w:rFonts w:cs="Calibri"/>
          <w:sz w:val="28"/>
          <w:szCs w:val="28"/>
          <w:rtl/>
        </w:rPr>
        <w:t xml:space="preserve">  . </w:t>
      </w:r>
    </w:p>
    <w:p w14:paraId="7291D9A9"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جلسه بعد ، بعد از مرور ، سر ضرب میریم سراغ ویدیو ها و چک میکنیم و نکات رو مینویسیم و اگر نیاز بود یک </w:t>
      </w:r>
      <w:r w:rsidRPr="00CB12CF">
        <w:rPr>
          <w:rFonts w:cs="Calibri"/>
          <w:sz w:val="28"/>
          <w:szCs w:val="28"/>
        </w:rPr>
        <w:t>branch</w:t>
      </w:r>
      <w:r w:rsidRPr="00CB12CF">
        <w:rPr>
          <w:rFonts w:cs="Calibri"/>
          <w:sz w:val="28"/>
          <w:szCs w:val="28"/>
          <w:rtl/>
        </w:rPr>
        <w:t xml:space="preserve"> میسازیم و اصلاح میکنیم. </w:t>
      </w:r>
      <w:r w:rsidRPr="00CB12CF">
        <w:rPr>
          <w:rFonts w:cs="Calibri"/>
        </w:rPr>
        <w:br w:type="page"/>
      </w:r>
    </w:p>
    <w:p w14:paraId="605814E4" w14:textId="77777777" w:rsidR="00776D6D" w:rsidRPr="00CB12CF" w:rsidRDefault="00CB12CF" w:rsidP="00A07812">
      <w:pPr>
        <w:bidi/>
        <w:spacing w:line="276" w:lineRule="auto"/>
        <w:jc w:val="both"/>
        <w:rPr>
          <w:rFonts w:cs="Calibri"/>
          <w:sz w:val="28"/>
          <w:szCs w:val="28"/>
        </w:rPr>
      </w:pPr>
      <w:bookmarkStart w:id="344" w:name="I4031218"/>
      <w:r w:rsidRPr="00CB12CF">
        <w:rPr>
          <w:rFonts w:cs="Calibri"/>
          <w:sz w:val="28"/>
          <w:szCs w:val="28"/>
          <w:rtl/>
        </w:rPr>
        <w:lastRenderedPageBreak/>
        <w:t>ادامه</w:t>
      </w:r>
      <w:bookmarkEnd w:id="344"/>
    </w:p>
    <w:p w14:paraId="2E264945"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خب ، الان باید بریم سراغ ویدیو ها از قسمت </w:t>
      </w:r>
      <w:r w:rsidRPr="00CB12CF">
        <w:rPr>
          <w:rFonts w:cs="Calibri"/>
          <w:sz w:val="28"/>
          <w:szCs w:val="28"/>
        </w:rPr>
        <w:t>002</w:t>
      </w:r>
      <w:r w:rsidRPr="00CB12CF">
        <w:rPr>
          <w:rFonts w:cs="Calibri"/>
          <w:sz w:val="28"/>
          <w:szCs w:val="28"/>
          <w:rtl/>
        </w:rPr>
        <w:t xml:space="preserve">: </w:t>
      </w:r>
      <w:r w:rsidRPr="00904712">
        <w:rPr>
          <w:rFonts w:cs="Calibri"/>
          <w:strike/>
          <w:sz w:val="28"/>
          <w:szCs w:val="28"/>
          <w:rtl/>
          <w:rPrChange w:id="345" w:author="Microsoft account" w:date="2025-09-27T09:35:00Z">
            <w:rPr>
              <w:rFonts w:cs="Calibri"/>
              <w:sz w:val="28"/>
              <w:szCs w:val="28"/>
              <w:rtl/>
            </w:rPr>
          </w:rPrChange>
        </w:rPr>
        <w:t>لازم به ذکره که تغ</w:t>
      </w:r>
      <w:r w:rsidRPr="00904712">
        <w:rPr>
          <w:rFonts w:cs="Calibri" w:hint="cs"/>
          <w:strike/>
          <w:sz w:val="28"/>
          <w:szCs w:val="28"/>
          <w:rtl/>
          <w:rPrChange w:id="346" w:author="Microsoft account" w:date="2025-09-27T09:35:00Z">
            <w:rPr>
              <w:rFonts w:cs="Calibri" w:hint="cs"/>
              <w:sz w:val="28"/>
              <w:szCs w:val="28"/>
              <w:rtl/>
            </w:rPr>
          </w:rPrChange>
        </w:rPr>
        <w:t>ی</w:t>
      </w:r>
      <w:r w:rsidRPr="00904712">
        <w:rPr>
          <w:rFonts w:cs="Calibri" w:hint="eastAsia"/>
          <w:strike/>
          <w:sz w:val="28"/>
          <w:szCs w:val="28"/>
          <w:rtl/>
          <w:rPrChange w:id="347" w:author="Microsoft account" w:date="2025-09-27T09:35:00Z">
            <w:rPr>
              <w:rFonts w:cs="Calibri" w:hint="eastAsia"/>
              <w:sz w:val="28"/>
              <w:szCs w:val="28"/>
              <w:rtl/>
            </w:rPr>
          </w:rPrChange>
        </w:rPr>
        <w:t>رات</w:t>
      </w:r>
      <w:r w:rsidRPr="00904712">
        <w:rPr>
          <w:rFonts w:cs="Calibri" w:hint="cs"/>
          <w:strike/>
          <w:sz w:val="28"/>
          <w:szCs w:val="28"/>
          <w:rtl/>
          <w:rPrChange w:id="348" w:author="Microsoft account" w:date="2025-09-27T09:35:00Z">
            <w:rPr>
              <w:rFonts w:cs="Calibri" w:hint="cs"/>
              <w:sz w:val="28"/>
              <w:szCs w:val="28"/>
              <w:rtl/>
            </w:rPr>
          </w:rPrChange>
        </w:rPr>
        <w:t>ی</w:t>
      </w:r>
      <w:r w:rsidRPr="00904712">
        <w:rPr>
          <w:rFonts w:cs="Calibri"/>
          <w:strike/>
          <w:sz w:val="28"/>
          <w:szCs w:val="28"/>
          <w:rtl/>
          <w:rPrChange w:id="349" w:author="Microsoft account" w:date="2025-09-27T09:35:00Z">
            <w:rPr>
              <w:rFonts w:cs="Calibri"/>
              <w:sz w:val="28"/>
              <w:szCs w:val="28"/>
              <w:rtl/>
            </w:rPr>
          </w:rPrChange>
        </w:rPr>
        <w:t xml:space="preserve"> که با د</w:t>
      </w:r>
      <w:r w:rsidRPr="00904712">
        <w:rPr>
          <w:rFonts w:cs="Calibri" w:hint="cs"/>
          <w:strike/>
          <w:sz w:val="28"/>
          <w:szCs w:val="28"/>
          <w:rtl/>
          <w:rPrChange w:id="350" w:author="Microsoft account" w:date="2025-09-27T09:35:00Z">
            <w:rPr>
              <w:rFonts w:cs="Calibri" w:hint="cs"/>
              <w:sz w:val="28"/>
              <w:szCs w:val="28"/>
              <w:rtl/>
            </w:rPr>
          </w:rPrChange>
        </w:rPr>
        <w:t>ی</w:t>
      </w:r>
      <w:r w:rsidRPr="00904712">
        <w:rPr>
          <w:rFonts w:cs="Calibri" w:hint="eastAsia"/>
          <w:strike/>
          <w:sz w:val="28"/>
          <w:szCs w:val="28"/>
          <w:rtl/>
          <w:rPrChange w:id="351" w:author="Microsoft account" w:date="2025-09-27T09:35:00Z">
            <w:rPr>
              <w:rFonts w:cs="Calibri" w:hint="eastAsia"/>
              <w:sz w:val="28"/>
              <w:szCs w:val="28"/>
              <w:rtl/>
            </w:rPr>
          </w:rPrChange>
        </w:rPr>
        <w:t>دن</w:t>
      </w:r>
      <w:r w:rsidRPr="00904712">
        <w:rPr>
          <w:rFonts w:cs="Calibri"/>
          <w:strike/>
          <w:sz w:val="28"/>
          <w:szCs w:val="28"/>
          <w:rtl/>
          <w:rPrChange w:id="352" w:author="Microsoft account" w:date="2025-09-27T09:35:00Z">
            <w:rPr>
              <w:rFonts w:cs="Calibri"/>
              <w:sz w:val="28"/>
              <w:szCs w:val="28"/>
              <w:rtl/>
            </w:rPr>
          </w:rPrChange>
        </w:rPr>
        <w:t xml:space="preserve"> </w:t>
      </w:r>
      <w:r w:rsidRPr="00904712">
        <w:rPr>
          <w:rFonts w:cs="Calibri"/>
          <w:strike/>
          <w:sz w:val="28"/>
          <w:szCs w:val="28"/>
          <w:rPrChange w:id="353" w:author="Microsoft account" w:date="2025-09-27T09:35:00Z">
            <w:rPr>
              <w:rFonts w:cs="Calibri"/>
              <w:sz w:val="28"/>
              <w:szCs w:val="28"/>
            </w:rPr>
          </w:rPrChange>
        </w:rPr>
        <w:t>course</w:t>
      </w:r>
      <w:r w:rsidRPr="00904712">
        <w:rPr>
          <w:rFonts w:cs="Calibri"/>
          <w:strike/>
          <w:sz w:val="28"/>
          <w:szCs w:val="28"/>
          <w:rtl/>
          <w:rPrChange w:id="354" w:author="Microsoft account" w:date="2025-09-27T09:35:00Z">
            <w:rPr>
              <w:rFonts w:cs="Calibri"/>
              <w:sz w:val="28"/>
              <w:szCs w:val="28"/>
              <w:rtl/>
            </w:rPr>
          </w:rPrChange>
        </w:rPr>
        <w:t xml:space="preserve"> بهشون م</w:t>
      </w:r>
      <w:r w:rsidRPr="00904712">
        <w:rPr>
          <w:rFonts w:cs="Calibri" w:hint="cs"/>
          <w:strike/>
          <w:sz w:val="28"/>
          <w:szCs w:val="28"/>
          <w:rtl/>
          <w:rPrChange w:id="355" w:author="Microsoft account" w:date="2025-09-27T09:35:00Z">
            <w:rPr>
              <w:rFonts w:cs="Calibri" w:hint="cs"/>
              <w:sz w:val="28"/>
              <w:szCs w:val="28"/>
              <w:rtl/>
            </w:rPr>
          </w:rPrChange>
        </w:rPr>
        <w:t>ی</w:t>
      </w:r>
      <w:r w:rsidRPr="00904712">
        <w:rPr>
          <w:rFonts w:cs="Calibri" w:hint="eastAsia"/>
          <w:strike/>
          <w:sz w:val="28"/>
          <w:szCs w:val="28"/>
          <w:rtl/>
          <w:rPrChange w:id="356" w:author="Microsoft account" w:date="2025-09-27T09:35:00Z">
            <w:rPr>
              <w:rFonts w:cs="Calibri" w:hint="eastAsia"/>
              <w:sz w:val="28"/>
              <w:szCs w:val="28"/>
              <w:rtl/>
            </w:rPr>
          </w:rPrChange>
        </w:rPr>
        <w:t>رس</w:t>
      </w:r>
      <w:r w:rsidRPr="00904712">
        <w:rPr>
          <w:rFonts w:cs="Calibri" w:hint="cs"/>
          <w:strike/>
          <w:sz w:val="28"/>
          <w:szCs w:val="28"/>
          <w:rtl/>
          <w:rPrChange w:id="357" w:author="Microsoft account" w:date="2025-09-27T09:35:00Z">
            <w:rPr>
              <w:rFonts w:cs="Calibri" w:hint="cs"/>
              <w:sz w:val="28"/>
              <w:szCs w:val="28"/>
              <w:rtl/>
            </w:rPr>
          </w:rPrChange>
        </w:rPr>
        <w:t>ی</w:t>
      </w:r>
      <w:r w:rsidRPr="00904712">
        <w:rPr>
          <w:rFonts w:cs="Calibri" w:hint="eastAsia"/>
          <w:strike/>
          <w:sz w:val="28"/>
          <w:szCs w:val="28"/>
          <w:rtl/>
          <w:rPrChange w:id="358" w:author="Microsoft account" w:date="2025-09-27T09:35:00Z">
            <w:rPr>
              <w:rFonts w:cs="Calibri" w:hint="eastAsia"/>
              <w:sz w:val="28"/>
              <w:szCs w:val="28"/>
              <w:rtl/>
            </w:rPr>
          </w:rPrChange>
        </w:rPr>
        <w:t>م</w:t>
      </w:r>
      <w:r w:rsidRPr="00904712">
        <w:rPr>
          <w:rFonts w:cs="Calibri"/>
          <w:strike/>
          <w:sz w:val="28"/>
          <w:szCs w:val="28"/>
          <w:rtl/>
          <w:rPrChange w:id="359" w:author="Microsoft account" w:date="2025-09-27T09:35:00Z">
            <w:rPr>
              <w:rFonts w:cs="Calibri"/>
              <w:sz w:val="28"/>
              <w:szCs w:val="28"/>
              <w:rtl/>
            </w:rPr>
          </w:rPrChange>
        </w:rPr>
        <w:t xml:space="preserve"> رو تو</w:t>
      </w:r>
      <w:r w:rsidRPr="00904712">
        <w:rPr>
          <w:rFonts w:cs="Calibri" w:hint="cs"/>
          <w:strike/>
          <w:sz w:val="28"/>
          <w:szCs w:val="28"/>
          <w:rtl/>
          <w:rPrChange w:id="360" w:author="Microsoft account" w:date="2025-09-27T09:35:00Z">
            <w:rPr>
              <w:rFonts w:cs="Calibri" w:hint="cs"/>
              <w:sz w:val="28"/>
              <w:szCs w:val="28"/>
              <w:rtl/>
            </w:rPr>
          </w:rPrChange>
        </w:rPr>
        <w:t>ی</w:t>
      </w:r>
      <w:r w:rsidRPr="00904712">
        <w:rPr>
          <w:rFonts w:cs="Calibri"/>
          <w:strike/>
          <w:sz w:val="28"/>
          <w:szCs w:val="28"/>
          <w:rtl/>
          <w:rPrChange w:id="361" w:author="Microsoft account" w:date="2025-09-27T09:35:00Z">
            <w:rPr>
              <w:rFonts w:cs="Calibri"/>
              <w:sz w:val="28"/>
              <w:szCs w:val="28"/>
              <w:rtl/>
            </w:rPr>
          </w:rPrChange>
        </w:rPr>
        <w:t xml:space="preserve"> </w:t>
      </w:r>
      <w:r w:rsidRPr="00904712">
        <w:rPr>
          <w:rFonts w:cs="Calibri"/>
          <w:strike/>
          <w:sz w:val="28"/>
          <w:szCs w:val="28"/>
          <w:rPrChange w:id="362" w:author="Microsoft account" w:date="2025-09-27T09:35:00Z">
            <w:rPr>
              <w:rFonts w:cs="Calibri"/>
              <w:sz w:val="28"/>
              <w:szCs w:val="28"/>
            </w:rPr>
          </w:rPrChange>
        </w:rPr>
        <w:t>branch = course_way</w:t>
      </w:r>
      <w:r w:rsidRPr="00904712">
        <w:rPr>
          <w:rFonts w:cs="Calibri"/>
          <w:strike/>
          <w:sz w:val="28"/>
          <w:szCs w:val="28"/>
          <w:rtl/>
          <w:rPrChange w:id="363" w:author="Microsoft account" w:date="2025-09-27T09:35:00Z">
            <w:rPr>
              <w:rFonts w:cs="Calibri"/>
              <w:sz w:val="28"/>
              <w:szCs w:val="28"/>
              <w:rtl/>
            </w:rPr>
          </w:rPrChange>
        </w:rPr>
        <w:t xml:space="preserve"> تغ</w:t>
      </w:r>
      <w:r w:rsidRPr="00904712">
        <w:rPr>
          <w:rFonts w:cs="Calibri" w:hint="cs"/>
          <w:strike/>
          <w:sz w:val="28"/>
          <w:szCs w:val="28"/>
          <w:rtl/>
          <w:rPrChange w:id="364" w:author="Microsoft account" w:date="2025-09-27T09:35:00Z">
            <w:rPr>
              <w:rFonts w:cs="Calibri" w:hint="cs"/>
              <w:sz w:val="28"/>
              <w:szCs w:val="28"/>
              <w:rtl/>
            </w:rPr>
          </w:rPrChange>
        </w:rPr>
        <w:t>ی</w:t>
      </w:r>
      <w:r w:rsidRPr="00904712">
        <w:rPr>
          <w:rFonts w:cs="Calibri" w:hint="eastAsia"/>
          <w:strike/>
          <w:sz w:val="28"/>
          <w:szCs w:val="28"/>
          <w:rtl/>
          <w:rPrChange w:id="365" w:author="Microsoft account" w:date="2025-09-27T09:35:00Z">
            <w:rPr>
              <w:rFonts w:cs="Calibri" w:hint="eastAsia"/>
              <w:sz w:val="28"/>
              <w:szCs w:val="28"/>
              <w:rtl/>
            </w:rPr>
          </w:rPrChange>
        </w:rPr>
        <w:t>ر</w:t>
      </w:r>
      <w:r w:rsidRPr="00904712">
        <w:rPr>
          <w:rFonts w:cs="Calibri"/>
          <w:strike/>
          <w:sz w:val="28"/>
          <w:szCs w:val="28"/>
          <w:rtl/>
          <w:rPrChange w:id="366" w:author="Microsoft account" w:date="2025-09-27T09:35:00Z">
            <w:rPr>
              <w:rFonts w:cs="Calibri"/>
              <w:sz w:val="28"/>
              <w:szCs w:val="28"/>
              <w:rtl/>
            </w:rPr>
          </w:rPrChange>
        </w:rPr>
        <w:t xml:space="preserve"> م</w:t>
      </w:r>
      <w:r w:rsidRPr="00904712">
        <w:rPr>
          <w:rFonts w:cs="Calibri" w:hint="cs"/>
          <w:strike/>
          <w:sz w:val="28"/>
          <w:szCs w:val="28"/>
          <w:rtl/>
          <w:rPrChange w:id="367" w:author="Microsoft account" w:date="2025-09-27T09:35:00Z">
            <w:rPr>
              <w:rFonts w:cs="Calibri" w:hint="cs"/>
              <w:sz w:val="28"/>
              <w:szCs w:val="28"/>
              <w:rtl/>
            </w:rPr>
          </w:rPrChange>
        </w:rPr>
        <w:t>ی</w:t>
      </w:r>
      <w:r w:rsidRPr="00904712">
        <w:rPr>
          <w:rFonts w:cs="Calibri" w:hint="eastAsia"/>
          <w:strike/>
          <w:sz w:val="28"/>
          <w:szCs w:val="28"/>
          <w:rtl/>
          <w:rPrChange w:id="368" w:author="Microsoft account" w:date="2025-09-27T09:35:00Z">
            <w:rPr>
              <w:rFonts w:cs="Calibri" w:hint="eastAsia"/>
              <w:sz w:val="28"/>
              <w:szCs w:val="28"/>
              <w:rtl/>
            </w:rPr>
          </w:rPrChange>
        </w:rPr>
        <w:t>د</w:t>
      </w:r>
      <w:r w:rsidRPr="00904712">
        <w:rPr>
          <w:rFonts w:cs="Calibri" w:hint="cs"/>
          <w:strike/>
          <w:sz w:val="28"/>
          <w:szCs w:val="28"/>
          <w:rtl/>
          <w:rPrChange w:id="369" w:author="Microsoft account" w:date="2025-09-27T09:35:00Z">
            <w:rPr>
              <w:rFonts w:cs="Calibri" w:hint="cs"/>
              <w:sz w:val="28"/>
              <w:szCs w:val="28"/>
              <w:rtl/>
            </w:rPr>
          </w:rPrChange>
        </w:rPr>
        <w:t>ی</w:t>
      </w:r>
      <w:r w:rsidRPr="00904712">
        <w:rPr>
          <w:rFonts w:cs="Calibri" w:hint="eastAsia"/>
          <w:strike/>
          <w:sz w:val="28"/>
          <w:szCs w:val="28"/>
          <w:rtl/>
          <w:rPrChange w:id="370" w:author="Microsoft account" w:date="2025-09-27T09:35:00Z">
            <w:rPr>
              <w:rFonts w:cs="Calibri" w:hint="eastAsia"/>
              <w:sz w:val="28"/>
              <w:szCs w:val="28"/>
              <w:rtl/>
            </w:rPr>
          </w:rPrChange>
        </w:rPr>
        <w:t>م</w:t>
      </w:r>
      <w:r w:rsidRPr="00904712">
        <w:rPr>
          <w:rFonts w:cs="Calibri"/>
          <w:strike/>
          <w:sz w:val="28"/>
          <w:szCs w:val="28"/>
          <w:rtl/>
          <w:rPrChange w:id="371" w:author="Microsoft account" w:date="2025-09-27T09:35:00Z">
            <w:rPr>
              <w:rFonts w:cs="Calibri"/>
              <w:sz w:val="28"/>
              <w:szCs w:val="28"/>
              <w:rtl/>
            </w:rPr>
          </w:rPrChange>
        </w:rPr>
        <w:t xml:space="preserve"> و در انتها </w:t>
      </w:r>
      <w:r w:rsidRPr="00904712">
        <w:rPr>
          <w:rFonts w:cs="Calibri"/>
          <w:strike/>
          <w:sz w:val="28"/>
          <w:szCs w:val="28"/>
          <w:rPrChange w:id="372" w:author="Microsoft account" w:date="2025-09-27T09:35:00Z">
            <w:rPr>
              <w:rFonts w:cs="Calibri"/>
              <w:sz w:val="28"/>
              <w:szCs w:val="28"/>
            </w:rPr>
          </w:rPrChange>
        </w:rPr>
        <w:t>push</w:t>
      </w:r>
      <w:r w:rsidRPr="00904712">
        <w:rPr>
          <w:rFonts w:cs="Calibri"/>
          <w:strike/>
          <w:sz w:val="28"/>
          <w:szCs w:val="28"/>
          <w:rtl/>
          <w:rPrChange w:id="373" w:author="Microsoft account" w:date="2025-09-27T09:35:00Z">
            <w:rPr>
              <w:rFonts w:cs="Calibri"/>
              <w:sz w:val="28"/>
              <w:szCs w:val="28"/>
              <w:rtl/>
            </w:rPr>
          </w:rPrChange>
        </w:rPr>
        <w:t xml:space="preserve"> م</w:t>
      </w:r>
      <w:r w:rsidRPr="00904712">
        <w:rPr>
          <w:rFonts w:cs="Calibri" w:hint="cs"/>
          <w:strike/>
          <w:sz w:val="28"/>
          <w:szCs w:val="28"/>
          <w:rtl/>
          <w:rPrChange w:id="374" w:author="Microsoft account" w:date="2025-09-27T09:35:00Z">
            <w:rPr>
              <w:rFonts w:cs="Calibri" w:hint="cs"/>
              <w:sz w:val="28"/>
              <w:szCs w:val="28"/>
              <w:rtl/>
            </w:rPr>
          </w:rPrChange>
        </w:rPr>
        <w:t>ی</w:t>
      </w:r>
      <w:r w:rsidRPr="00904712">
        <w:rPr>
          <w:rFonts w:cs="Calibri" w:hint="eastAsia"/>
          <w:strike/>
          <w:sz w:val="28"/>
          <w:szCs w:val="28"/>
          <w:rtl/>
          <w:rPrChange w:id="375" w:author="Microsoft account" w:date="2025-09-27T09:35:00Z">
            <w:rPr>
              <w:rFonts w:cs="Calibri" w:hint="eastAsia"/>
              <w:sz w:val="28"/>
              <w:szCs w:val="28"/>
              <w:rtl/>
            </w:rPr>
          </w:rPrChange>
        </w:rPr>
        <w:t>کن</w:t>
      </w:r>
      <w:r w:rsidRPr="00904712">
        <w:rPr>
          <w:rFonts w:cs="Calibri" w:hint="cs"/>
          <w:strike/>
          <w:sz w:val="28"/>
          <w:szCs w:val="28"/>
          <w:rtl/>
          <w:rPrChange w:id="376" w:author="Microsoft account" w:date="2025-09-27T09:35:00Z">
            <w:rPr>
              <w:rFonts w:cs="Calibri" w:hint="cs"/>
              <w:sz w:val="28"/>
              <w:szCs w:val="28"/>
              <w:rtl/>
            </w:rPr>
          </w:rPrChange>
        </w:rPr>
        <w:t>ی</w:t>
      </w:r>
      <w:r w:rsidRPr="00904712">
        <w:rPr>
          <w:rFonts w:cs="Calibri" w:hint="eastAsia"/>
          <w:strike/>
          <w:sz w:val="28"/>
          <w:szCs w:val="28"/>
          <w:rtl/>
          <w:rPrChange w:id="377" w:author="Microsoft account" w:date="2025-09-27T09:35:00Z">
            <w:rPr>
              <w:rFonts w:cs="Calibri" w:hint="eastAsia"/>
              <w:sz w:val="28"/>
              <w:szCs w:val="28"/>
              <w:rtl/>
            </w:rPr>
          </w:rPrChange>
        </w:rPr>
        <w:t>م</w:t>
      </w:r>
      <w:r w:rsidRPr="00904712">
        <w:rPr>
          <w:rFonts w:cs="Calibri"/>
          <w:strike/>
          <w:sz w:val="28"/>
          <w:szCs w:val="28"/>
          <w:rtl/>
          <w:rPrChange w:id="378" w:author="Microsoft account" w:date="2025-09-27T09:35:00Z">
            <w:rPr>
              <w:rFonts w:cs="Calibri"/>
              <w:sz w:val="28"/>
              <w:szCs w:val="28"/>
              <w:rtl/>
            </w:rPr>
          </w:rPrChange>
        </w:rPr>
        <w:t xml:space="preserve">. </w:t>
      </w:r>
    </w:p>
    <w:p w14:paraId="0DD598C3"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-تا به اینجای کار اندازه صفحه ای که دادیم فرق داره، و اندازه </w:t>
      </w:r>
      <w:r w:rsidRPr="00CB12CF">
        <w:rPr>
          <w:rFonts w:cs="Calibri"/>
          <w:sz w:val="28"/>
          <w:szCs w:val="28"/>
        </w:rPr>
        <w:t>paddle</w:t>
      </w:r>
      <w:r w:rsidRPr="00CB12CF">
        <w:rPr>
          <w:rFonts w:cs="Calibri"/>
          <w:sz w:val="28"/>
          <w:szCs w:val="28"/>
          <w:rtl/>
        </w:rPr>
        <w:t xml:space="preserve"> ای که دادیم هم فرق داره… خیلی فرق کمی داره و اصلاح شد ، </w:t>
      </w:r>
    </w:p>
    <w:p w14:paraId="56522943" w14:textId="0ADE7121"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-سوالی که دارم اینه که آیا این </w:t>
      </w:r>
      <w:r w:rsidRPr="00CB12CF">
        <w:rPr>
          <w:rFonts w:cs="Calibri"/>
          <w:sz w:val="28"/>
          <w:szCs w:val="28"/>
        </w:rPr>
        <w:t>event listener</w:t>
      </w:r>
      <w:r w:rsidRPr="00CB12CF">
        <w:rPr>
          <w:rFonts w:cs="Calibri"/>
          <w:sz w:val="28"/>
          <w:szCs w:val="28"/>
          <w:rtl/>
        </w:rPr>
        <w:t xml:space="preserve"> هارو میشه بزاریم تو کلاس یا نه؟ (</w:t>
      </w:r>
      <w:r w:rsidRPr="00CB12CF">
        <w:rPr>
          <w:rFonts w:cs="Calibri"/>
          <w:sz w:val="28"/>
          <w:szCs w:val="20"/>
          <w:rtl/>
        </w:rPr>
        <w:t xml:space="preserve">خودش این کار رو نکرد و همون داخل </w:t>
      </w:r>
      <w:r w:rsidRPr="00CB12CF">
        <w:rPr>
          <w:rFonts w:cs="Calibri"/>
          <w:sz w:val="28"/>
          <w:szCs w:val="20"/>
        </w:rPr>
        <w:t>main.py</w:t>
      </w:r>
      <w:r w:rsidRPr="00CB12CF">
        <w:rPr>
          <w:rFonts w:cs="Calibri"/>
          <w:sz w:val="28"/>
          <w:szCs w:val="20"/>
          <w:rtl/>
        </w:rPr>
        <w:t xml:space="preserve"> تعریف کرد)</w:t>
      </w:r>
      <w:ins w:id="379" w:author="Microsoft account" w:date="2025-09-27T09:39:00Z">
        <w:r w:rsidR="00904712">
          <w:rPr>
            <w:rFonts w:cs="Calibri" w:hint="cs"/>
            <w:sz w:val="28"/>
            <w:szCs w:val="20"/>
            <w:rtl/>
          </w:rPr>
          <w:t xml:space="preserve"> (</w:t>
        </w:r>
        <w:r w:rsidR="00904712">
          <w:rPr>
            <w:rFonts w:cs="Calibri" w:hint="cs"/>
            <w:sz w:val="18"/>
            <w:szCs w:val="18"/>
            <w:rtl/>
          </w:rPr>
          <w:t xml:space="preserve">نکته جالبی که وجود داره اینه که در </w:t>
        </w:r>
        <w:r w:rsidR="00904712">
          <w:rPr>
            <w:rFonts w:cs="Calibri"/>
            <w:sz w:val="18"/>
            <w:szCs w:val="18"/>
          </w:rPr>
          <w:t>Tkinter</w:t>
        </w:r>
        <w:r w:rsidR="00904712">
          <w:rPr>
            <w:rFonts w:cs="Calibri" w:hint="cs"/>
            <w:sz w:val="18"/>
            <w:szCs w:val="18"/>
            <w:rtl/>
            <w:lang w:bidi="fa-IR"/>
          </w:rPr>
          <w:t xml:space="preserve"> که در آینده استفاده میکنیم اصن نیازی نی</w:t>
        </w:r>
      </w:ins>
      <w:ins w:id="380" w:author="Microsoft account" w:date="2025-09-27T09:40:00Z">
        <w:r w:rsidR="00904712">
          <w:rPr>
            <w:rFonts w:cs="Calibri" w:hint="cs"/>
            <w:sz w:val="18"/>
            <w:szCs w:val="18"/>
            <w:rtl/>
            <w:lang w:bidi="fa-IR"/>
          </w:rPr>
          <w:t xml:space="preserve">ست بگیم که به </w:t>
        </w:r>
        <w:r w:rsidR="00904712">
          <w:rPr>
            <w:rFonts w:cs="Calibri"/>
            <w:sz w:val="18"/>
            <w:szCs w:val="18"/>
            <w:lang w:bidi="fa-IR"/>
          </w:rPr>
          <w:t>event</w:t>
        </w:r>
        <w:r w:rsidR="00904712">
          <w:rPr>
            <w:rFonts w:cs="Calibri" w:hint="cs"/>
            <w:sz w:val="18"/>
            <w:szCs w:val="18"/>
            <w:rtl/>
            <w:lang w:bidi="fa-IR"/>
          </w:rPr>
          <w:t xml:space="preserve"> ها </w:t>
        </w:r>
        <w:r w:rsidR="00904712">
          <w:rPr>
            <w:rFonts w:cs="Calibri"/>
            <w:sz w:val="18"/>
            <w:szCs w:val="18"/>
            <w:lang w:bidi="fa-IR"/>
          </w:rPr>
          <w:t>listen</w:t>
        </w:r>
        <w:r w:rsidR="00904712">
          <w:rPr>
            <w:rFonts w:cs="Calibri" w:hint="cs"/>
            <w:sz w:val="18"/>
            <w:szCs w:val="18"/>
            <w:rtl/>
            <w:lang w:bidi="fa-IR"/>
          </w:rPr>
          <w:t xml:space="preserve"> کن. خودش داعم داره این کار رو میکنه، و ما </w:t>
        </w:r>
        <w:r w:rsidR="00904712">
          <w:rPr>
            <w:rFonts w:cs="Calibri"/>
            <w:sz w:val="18"/>
            <w:szCs w:val="18"/>
            <w:lang w:bidi="fa-IR"/>
          </w:rPr>
          <w:t>event</w:t>
        </w:r>
        <w:r w:rsidR="00904712">
          <w:rPr>
            <w:rFonts w:cs="Calibri" w:hint="cs"/>
            <w:sz w:val="18"/>
            <w:szCs w:val="18"/>
            <w:rtl/>
            <w:lang w:bidi="fa-IR"/>
          </w:rPr>
          <w:t xml:space="preserve"> هارو به دکمه ها </w:t>
        </w:r>
        <w:r w:rsidR="00904712">
          <w:rPr>
            <w:rFonts w:cs="Calibri"/>
            <w:sz w:val="18"/>
            <w:szCs w:val="18"/>
            <w:lang w:bidi="fa-IR"/>
          </w:rPr>
          <w:t>bind</w:t>
        </w:r>
        <w:r w:rsidR="00904712">
          <w:rPr>
            <w:rFonts w:cs="Calibri" w:hint="cs"/>
            <w:sz w:val="18"/>
            <w:szCs w:val="18"/>
            <w:rtl/>
            <w:lang w:bidi="fa-IR"/>
          </w:rPr>
          <w:t>میکنیم. چطورش رو نمیدونم ولی روند اینه.</w:t>
        </w:r>
      </w:ins>
      <w:ins w:id="381" w:author="Microsoft account" w:date="2025-09-27T09:39:00Z">
        <w:r w:rsidR="00904712">
          <w:rPr>
            <w:rFonts w:cs="Calibri" w:hint="cs"/>
            <w:sz w:val="28"/>
            <w:szCs w:val="20"/>
            <w:rtl/>
          </w:rPr>
          <w:t>)</w:t>
        </w:r>
      </w:ins>
    </w:p>
    <w:p w14:paraId="2905C090"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-یه مشکلی  که داشتیم و الان بهش دارم فکر میکنم دقیقا همین </w:t>
      </w:r>
      <w:r w:rsidRPr="00A620CB">
        <w:rPr>
          <w:rFonts w:cs="Calibri"/>
          <w:sz w:val="28"/>
          <w:szCs w:val="28"/>
          <w:u w:val="single"/>
          <w:rtl/>
          <w:rPrChange w:id="382" w:author="Microsoft account" w:date="2025-09-27T09:40:00Z">
            <w:rPr>
              <w:rFonts w:cs="Calibri"/>
              <w:sz w:val="28"/>
              <w:szCs w:val="28"/>
              <w:rtl/>
            </w:rPr>
          </w:rPrChange>
        </w:rPr>
        <w:t>فکر کردن قبل از عمل کردنه</w:t>
      </w:r>
      <w:r w:rsidRPr="00CB12CF">
        <w:rPr>
          <w:rFonts w:cs="Calibri"/>
          <w:sz w:val="28"/>
          <w:szCs w:val="28"/>
          <w:rtl/>
        </w:rPr>
        <w:t xml:space="preserve">. برای وقتی که میخواستیم </w:t>
      </w:r>
      <w:r w:rsidRPr="00CB12CF">
        <w:rPr>
          <w:rFonts w:cs="Calibri"/>
          <w:sz w:val="28"/>
          <w:szCs w:val="28"/>
        </w:rPr>
        <w:t>collision with wall and ball</w:t>
      </w:r>
      <w:r w:rsidRPr="00CB12CF">
        <w:rPr>
          <w:rFonts w:cs="Calibri"/>
          <w:sz w:val="28"/>
          <w:szCs w:val="28"/>
          <w:rtl/>
        </w:rPr>
        <w:t xml:space="preserve"> رو بدست بیاریم عملا اضافه کاری کردیم ، به ما ربطی نداشت وقتی که توپ میخورد به ضلع های شرقی و غربی. ولی واسه اونا هم کد نوشتیم. کدی که عملا نیازی به نوشتنش نبود هم  وقت گذاشتیم بهش فکر کردیم هم نوشتیمش </w:t>
      </w:r>
    </w:p>
    <w:p w14:paraId="5CB92A41"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-خب ، یه فرق اساسی ای که داریم اینه که ما نشستیم دقیق زاویه ای حساب کردیم و برای </w:t>
      </w:r>
      <w:r w:rsidRPr="00CB12CF">
        <w:rPr>
          <w:rFonts w:cs="Calibri"/>
          <w:sz w:val="28"/>
          <w:szCs w:val="28"/>
        </w:rPr>
        <w:t>reflect</w:t>
      </w:r>
      <w:r w:rsidRPr="00CB12CF">
        <w:rPr>
          <w:rFonts w:cs="Calibri"/>
          <w:sz w:val="28"/>
          <w:szCs w:val="28"/>
          <w:rtl/>
        </w:rPr>
        <w:t xml:space="preserve"> کردن یا به قول دوره </w:t>
      </w:r>
      <w:r w:rsidRPr="00CB12CF">
        <w:rPr>
          <w:rFonts w:cs="Calibri"/>
          <w:sz w:val="28"/>
          <w:szCs w:val="28"/>
        </w:rPr>
        <w:t>bounce</w:t>
      </w:r>
      <w:r w:rsidRPr="00CB12CF">
        <w:rPr>
          <w:rFonts w:cs="Calibri"/>
          <w:sz w:val="28"/>
          <w:szCs w:val="28"/>
          <w:rtl/>
        </w:rPr>
        <w:t xml:space="preserve"> کردن از </w:t>
      </w:r>
      <w:r w:rsidRPr="00CB12CF">
        <w:rPr>
          <w:rFonts w:cs="Calibri"/>
          <w:sz w:val="28"/>
          <w:szCs w:val="28"/>
        </w:rPr>
        <w:t>setheading</w:t>
      </w:r>
      <w:r w:rsidRPr="00CB12CF">
        <w:rPr>
          <w:rFonts w:cs="Calibri"/>
          <w:sz w:val="28"/>
          <w:szCs w:val="28"/>
          <w:rtl/>
        </w:rPr>
        <w:t>() استفاده کردیم که خیلی باعث شد زمان بزاریم سر محاسباتش ، جدا اعصاب خورد کن شده بود، تتا بگیر و زاویه تابش پیدا کن و … اینجا از ابتدا برای حرکت دادنش از  ()</w:t>
      </w:r>
      <w:r w:rsidRPr="00CB12CF">
        <w:rPr>
          <w:rFonts w:cs="Calibri"/>
          <w:sz w:val="28"/>
          <w:szCs w:val="28"/>
        </w:rPr>
        <w:t>goto</w:t>
      </w:r>
      <w:r w:rsidRPr="00CB12CF">
        <w:rPr>
          <w:rFonts w:cs="Calibri"/>
          <w:sz w:val="28"/>
          <w:szCs w:val="28"/>
          <w:rtl/>
        </w:rPr>
        <w:t xml:space="preserve"> استفاده شد و تنها کاری که در جهت برگردوندن توپ انجام شد این بود که </w:t>
      </w:r>
      <w:r w:rsidRPr="00CB12CF">
        <w:rPr>
          <w:rFonts w:cs="Calibri"/>
          <w:sz w:val="28"/>
          <w:szCs w:val="28"/>
        </w:rPr>
        <w:t>y</w:t>
      </w:r>
      <w:r w:rsidRPr="00CB12CF">
        <w:rPr>
          <w:rFonts w:cs="Calibri"/>
          <w:sz w:val="28"/>
          <w:szCs w:val="28"/>
          <w:rtl/>
        </w:rPr>
        <w:t xml:space="preserve"> رو معکوس کنه و یه منفی بندازه روش. همین. ما پیر خودمون رو درآوردیم یجورایی، کد اضافی هم نوشتیم واسه ضلع شرقی و غربی. ولی خب </w:t>
      </w:r>
      <w:r w:rsidRPr="00CB12CF">
        <w:rPr>
          <w:rFonts w:cs="Calibri"/>
          <w:sz w:val="28"/>
          <w:szCs w:val="28"/>
        </w:rPr>
        <w:t>at the end of the day</w:t>
      </w:r>
      <w:r w:rsidRPr="00CB12CF">
        <w:rPr>
          <w:rFonts w:cs="Calibri"/>
          <w:sz w:val="28"/>
          <w:szCs w:val="28"/>
          <w:rtl/>
        </w:rPr>
        <w:t xml:space="preserve"> ما کار رو خودمون انجام دادیم، ملالی نیست، تغیرشم نمیدم، چون حس میکنم این چیزی که دوره داره مینویسه ، فقط چهار جهت داره، ولی چیزی که من نوشتم شامل تمامی زوایا به صورت دقیق میشه. (کنترلش کن ولی) (</w:t>
      </w:r>
      <w:r w:rsidRPr="00CB12CF">
        <w:rPr>
          <w:rFonts w:cs="Calibri"/>
          <w:sz w:val="28"/>
          <w:szCs w:val="20"/>
          <w:rtl/>
        </w:rPr>
        <w:t xml:space="preserve">طوری که دوره رفته اینه که از </w:t>
      </w:r>
      <w:r w:rsidRPr="00CB12CF">
        <w:rPr>
          <w:rFonts w:cs="Calibri"/>
          <w:sz w:val="28"/>
          <w:szCs w:val="20"/>
        </w:rPr>
        <w:t>x , y</w:t>
      </w:r>
      <w:r w:rsidRPr="00CB12CF">
        <w:rPr>
          <w:rFonts w:cs="Calibri"/>
          <w:sz w:val="28"/>
          <w:szCs w:val="20"/>
          <w:rtl/>
        </w:rPr>
        <w:t xml:space="preserve"> جدید ساختن و استفاده از اون توی ()</w:t>
      </w:r>
      <w:r w:rsidRPr="00CB12CF">
        <w:rPr>
          <w:rFonts w:cs="Calibri"/>
          <w:sz w:val="28"/>
          <w:szCs w:val="20"/>
        </w:rPr>
        <w:t>goto</w:t>
      </w:r>
      <w:r w:rsidRPr="00CB12CF">
        <w:rPr>
          <w:rFonts w:cs="Calibri"/>
          <w:sz w:val="28"/>
          <w:szCs w:val="20"/>
          <w:rtl/>
        </w:rPr>
        <w:t xml:space="preserve"> استفاده میشه، که با منفی کردن مقدار </w:t>
      </w:r>
      <w:r w:rsidRPr="00CB12CF">
        <w:rPr>
          <w:rFonts w:cs="Calibri"/>
          <w:sz w:val="28"/>
          <w:szCs w:val="20"/>
        </w:rPr>
        <w:t>y</w:t>
      </w:r>
      <w:r w:rsidRPr="00CB12CF">
        <w:rPr>
          <w:rFonts w:cs="Calibri"/>
          <w:sz w:val="28"/>
          <w:szCs w:val="20"/>
          <w:rtl/>
        </w:rPr>
        <w:t xml:space="preserve"> برای بازتابِ دیوار ها (بالا و پایین) و منفی کردن مقدار </w:t>
      </w:r>
      <w:r w:rsidRPr="00CB12CF">
        <w:rPr>
          <w:rFonts w:cs="Calibri"/>
          <w:sz w:val="28"/>
          <w:szCs w:val="20"/>
        </w:rPr>
        <w:t>x</w:t>
      </w:r>
      <w:r w:rsidRPr="00CB12CF">
        <w:rPr>
          <w:rFonts w:cs="Calibri"/>
          <w:sz w:val="28"/>
          <w:szCs w:val="20"/>
          <w:rtl/>
        </w:rPr>
        <w:t xml:space="preserve"> برای </w:t>
      </w:r>
      <w:r w:rsidRPr="00CB12CF">
        <w:rPr>
          <w:rFonts w:cs="Calibri"/>
          <w:sz w:val="28"/>
          <w:szCs w:val="20"/>
        </w:rPr>
        <w:t>paddle</w:t>
      </w:r>
      <w:r w:rsidRPr="00CB12CF">
        <w:rPr>
          <w:rFonts w:cs="Calibri"/>
          <w:sz w:val="28"/>
          <w:szCs w:val="20"/>
          <w:rtl/>
        </w:rPr>
        <w:t>ها خیلی راحت انجام شد. البته بازم قصد تغیرش رو ندارم.</w:t>
      </w:r>
      <w:r w:rsidRPr="00CB12CF">
        <w:rPr>
          <w:rFonts w:cs="Calibri"/>
          <w:sz w:val="28"/>
          <w:szCs w:val="28"/>
          <w:rtl/>
        </w:rPr>
        <w:t>)</w:t>
      </w:r>
    </w:p>
    <w:p w14:paraId="4696E691"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-گویا وقتی که یه </w:t>
      </w:r>
      <w:r w:rsidRPr="00CB12CF">
        <w:rPr>
          <w:rFonts w:cs="Calibri"/>
          <w:sz w:val="28"/>
          <w:szCs w:val="28"/>
        </w:rPr>
        <w:t>miss_paddle</w:t>
      </w:r>
      <w:r w:rsidRPr="00CB12CF">
        <w:rPr>
          <w:rFonts w:cs="Calibri"/>
          <w:sz w:val="28"/>
          <w:szCs w:val="28"/>
          <w:rtl/>
        </w:rPr>
        <w:t xml:space="preserve"> اتفاق میوفته، باید  جهت حرکت توپ برعکس بشه، یعنی اگر راستیه باخته باید جهت حرکت توپ به سمت چپ باشه و بالعکس. که این رو ما انجام ندادیم. (</w:t>
      </w:r>
      <w:r w:rsidRPr="00CB12CF">
        <w:rPr>
          <w:rFonts w:cs="Calibri"/>
          <w:sz w:val="28"/>
          <w:szCs w:val="20"/>
          <w:rtl/>
        </w:rPr>
        <w:t>انجام شد.</w:t>
      </w:r>
      <w:r w:rsidRPr="00CB12CF">
        <w:rPr>
          <w:rFonts w:cs="Calibri"/>
          <w:sz w:val="28"/>
          <w:szCs w:val="28"/>
          <w:rtl/>
        </w:rPr>
        <w:t>)</w:t>
      </w:r>
    </w:p>
    <w:p w14:paraId="2618122F"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-یه چیز دیگه ای هم که متفاوته </w:t>
      </w:r>
      <w:r w:rsidRPr="00CB12CF">
        <w:rPr>
          <w:rFonts w:cs="Calibri"/>
          <w:sz w:val="28"/>
          <w:szCs w:val="28"/>
        </w:rPr>
        <w:t>scoreboard</w:t>
      </w:r>
      <w:r w:rsidRPr="00CB12CF">
        <w:rPr>
          <w:rFonts w:cs="Calibri"/>
          <w:sz w:val="28"/>
          <w:szCs w:val="28"/>
          <w:rtl/>
        </w:rPr>
        <w:t xml:space="preserve"> هست، ما برای هرکدوم از عددها یک </w:t>
      </w:r>
      <w:r w:rsidRPr="00CB12CF">
        <w:rPr>
          <w:rFonts w:cs="Calibri"/>
          <w:sz w:val="28"/>
          <w:szCs w:val="28"/>
        </w:rPr>
        <w:t>turtle</w:t>
      </w:r>
      <w:r w:rsidRPr="00CB12CF">
        <w:rPr>
          <w:rFonts w:cs="Calibri"/>
          <w:sz w:val="28"/>
          <w:szCs w:val="28"/>
          <w:rtl/>
        </w:rPr>
        <w:t xml:space="preserve"> جدا تعریف کردیم و واسه هرکدوم یه </w:t>
      </w:r>
      <w:r w:rsidRPr="00CB12CF">
        <w:rPr>
          <w:rFonts w:cs="Calibri"/>
          <w:sz w:val="28"/>
          <w:szCs w:val="28"/>
        </w:rPr>
        <w:t>object</w:t>
      </w:r>
      <w:r w:rsidRPr="00CB12CF">
        <w:rPr>
          <w:rFonts w:cs="Calibri"/>
          <w:sz w:val="28"/>
          <w:szCs w:val="28"/>
          <w:rtl/>
        </w:rPr>
        <w:t xml:space="preserve"> ساختیم، که حالا که میبینم نیازی نبوده، و یجورایی الکی شلوغش کردیم، ولی  خب بازم داره کار میکنه.</w:t>
      </w:r>
    </w:p>
    <w:p w14:paraId="047E4FD2"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-یه نکته ای که گفت اینه که میتونیم این رو به بازی اضافه کنیم که وقتی که توپ به هرکدوم از </w:t>
      </w:r>
      <w:r w:rsidRPr="00CB12CF">
        <w:rPr>
          <w:rFonts w:cs="Calibri"/>
          <w:sz w:val="28"/>
          <w:szCs w:val="28"/>
        </w:rPr>
        <w:t>paddle</w:t>
      </w:r>
      <w:r w:rsidRPr="00CB12CF">
        <w:rPr>
          <w:rFonts w:cs="Calibri"/>
          <w:sz w:val="28"/>
          <w:szCs w:val="28"/>
          <w:rtl/>
        </w:rPr>
        <w:t xml:space="preserve"> ها برخورد میکنه، یه مقدار سرعت بازی بیشتر بشه، جالب بود. </w:t>
      </w:r>
    </w:p>
    <w:p w14:paraId="7CC8EE59"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-نکته بعدی اینکه گویا وقتی دکمه </w:t>
      </w:r>
      <w:r w:rsidRPr="00CB12CF">
        <w:rPr>
          <w:rFonts w:cs="Calibri"/>
          <w:sz w:val="28"/>
          <w:szCs w:val="28"/>
        </w:rPr>
        <w:t>w</w:t>
      </w:r>
      <w:r w:rsidRPr="00CB12CF">
        <w:rPr>
          <w:rFonts w:cs="Calibri"/>
          <w:sz w:val="28"/>
          <w:szCs w:val="28"/>
          <w:rtl/>
        </w:rPr>
        <w:t xml:space="preserve"> رو نگه داری یبار بیشتر کار نمیکنه، ولی وقتی باقی دکمه هارو نگه داری تا زمانی که ولش نکنی  به حرکت خودش ادامه میده. گفت این مشکل از </w:t>
      </w:r>
      <w:r w:rsidRPr="00CB12CF">
        <w:rPr>
          <w:rFonts w:cs="Calibri"/>
          <w:sz w:val="28"/>
          <w:szCs w:val="28"/>
        </w:rPr>
        <w:t>turtle module</w:t>
      </w:r>
      <w:r w:rsidRPr="00CB12CF">
        <w:rPr>
          <w:rFonts w:cs="Calibri"/>
          <w:sz w:val="28"/>
          <w:szCs w:val="28"/>
          <w:rtl/>
        </w:rPr>
        <w:t xml:space="preserve"> </w:t>
      </w:r>
      <w:r w:rsidRPr="00CB12CF">
        <w:rPr>
          <w:rFonts w:cs="Calibri"/>
          <w:sz w:val="28"/>
          <w:szCs w:val="28"/>
          <w:rtl/>
        </w:rPr>
        <w:lastRenderedPageBreak/>
        <w:t>هست که این اتفاق میوفته، (و گفت اگر دارید با یکی از دوستاتون بازی میکنید میتونید تقلب کنید و همیشه جهت راست بشینید :) )</w:t>
      </w:r>
    </w:p>
    <w:p w14:paraId="436CBBFA"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-اینم از انتهای این بازی ، خیلی وقت گرفت ازم ولی ارزششو داشت. </w:t>
      </w:r>
    </w:p>
    <w:p w14:paraId="3D74322C"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گفت که ترس یچیزیه که میتونه و این قدرت رو داره که بین چیزی که میخواید و شما بایسته، بهش فکر کنید که چرا میترسید، به این فکر کنید که چی میتونه پیش بیاد اگر ترستون اتفاق بیوفته (احتمالا خیلی نخواهد بود) و این باعث میشه که با ثبات قدم بیشتری پیش برید. حرفش جالب بود، برای تمامی جهاتِ زندگی :)</w:t>
      </w:r>
    </w:p>
    <w:p w14:paraId="2DB59F59"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انتهای </w:t>
      </w:r>
      <w:r w:rsidRPr="00CB12CF">
        <w:rPr>
          <w:rFonts w:cs="Calibri"/>
          <w:sz w:val="28"/>
          <w:szCs w:val="28"/>
        </w:rPr>
        <w:t>Day022</w:t>
      </w:r>
    </w:p>
    <w:p w14:paraId="2BAED93F" w14:textId="77777777" w:rsidR="00776D6D" w:rsidRPr="00CB12CF" w:rsidRDefault="00CB12CF" w:rsidP="00A07812">
      <w:pPr>
        <w:bidi/>
        <w:spacing w:line="276" w:lineRule="auto"/>
        <w:jc w:val="both"/>
        <w:rPr>
          <w:rFonts w:cs="Calibri"/>
          <w:sz w:val="28"/>
          <w:szCs w:val="28"/>
        </w:rPr>
      </w:pPr>
      <w:r w:rsidRPr="00CB12CF">
        <w:rPr>
          <w:rFonts w:cs="Calibri"/>
          <w:sz w:val="28"/>
          <w:szCs w:val="28"/>
        </w:rPr>
        <w:t>Day023</w:t>
      </w:r>
    </w:p>
    <w:p w14:paraId="6DD11D67"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خب وارد روز بعد میشیم. </w:t>
      </w:r>
    </w:p>
    <w:p w14:paraId="0A61D841"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بازی قراره بسازیم، بازی ای که یسری ماشین به صورت افقی رد میشن و یه لاکپشت باید در صورتی که میتونه فقط به جلو حرکت کنه و توسط کاربر کنترل میشه بدون برخورد به این ماشینا به بالاترین سطح برسه و به اصطلاح از خیابون رد بشه. و مرحله به مرحله این بازی پیش میره </w:t>
      </w:r>
      <w:r w:rsidRPr="00CB12CF">
        <w:rPr>
          <w:rFonts w:cs="Calibri"/>
          <w:sz w:val="28"/>
          <w:szCs w:val="28"/>
        </w:rPr>
        <w:t>level by level</w:t>
      </w:r>
      <w:r w:rsidRPr="00CB12CF">
        <w:rPr>
          <w:rFonts w:cs="Calibri"/>
          <w:sz w:val="28"/>
          <w:szCs w:val="28"/>
          <w:rtl/>
        </w:rPr>
        <w:t xml:space="preserve"> و هر مرحله هم باید سخت تر بشه. </w:t>
      </w:r>
    </w:p>
    <w:p w14:paraId="66B1F560"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از اونجایی که گیم قبلی </w:t>
      </w:r>
      <w:r w:rsidRPr="00CB12CF">
        <w:rPr>
          <w:rFonts w:cs="Calibri"/>
          <w:sz w:val="28"/>
          <w:szCs w:val="28"/>
        </w:rPr>
        <w:t>pong</w:t>
      </w:r>
      <w:r w:rsidRPr="00CB12CF">
        <w:rPr>
          <w:rFonts w:cs="Calibri"/>
          <w:sz w:val="28"/>
          <w:szCs w:val="28"/>
          <w:rtl/>
        </w:rPr>
        <w:t xml:space="preserve"> رو خیلی روش وقت گذاشتیم و اینجا هم عملا قراره همون کارارو انجام بدیم، به نظرم با دوره پیش بریم بهتره. هرجا هم گفت که میریم کدشو میزنیم باهاش. برو بریم</w:t>
      </w:r>
    </w:p>
    <w:p w14:paraId="541F53D1"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 خب توی فایل های دوره نوشته بود که یکی از سطوح سختی این قسمت رو انتخاب کنید که ما </w:t>
      </w:r>
      <w:r w:rsidRPr="00CB12CF">
        <w:rPr>
          <w:rFonts w:cs="Calibri"/>
          <w:sz w:val="28"/>
          <w:szCs w:val="28"/>
        </w:rPr>
        <w:t>HARD</w:t>
      </w:r>
      <w:r w:rsidRPr="00CB12CF">
        <w:rPr>
          <w:rFonts w:cs="Calibri"/>
          <w:sz w:val="28"/>
          <w:szCs w:val="28"/>
          <w:rtl/>
        </w:rPr>
        <w:t xml:space="preserve"> رو انتخاب کردیم (</w:t>
      </w:r>
      <w:r w:rsidRPr="00CB12CF">
        <w:rPr>
          <w:rFonts w:cs="Calibri"/>
          <w:sz w:val="28"/>
          <w:szCs w:val="28"/>
        </w:rPr>
        <w:t>EXPERT</w:t>
      </w:r>
      <w:r w:rsidRPr="00CB12CF">
        <w:rPr>
          <w:rFonts w:cs="Calibri"/>
          <w:sz w:val="28"/>
          <w:szCs w:val="28"/>
          <w:rtl/>
        </w:rPr>
        <w:t xml:space="preserve"> هم داشت ولی از اونجایی که نمیخواستیم همشو خودمون انجام بدیم رفتیم روی </w:t>
      </w:r>
      <w:r w:rsidRPr="00CB12CF">
        <w:rPr>
          <w:rFonts w:cs="Calibri"/>
          <w:sz w:val="28"/>
          <w:szCs w:val="28"/>
        </w:rPr>
        <w:t>HARD</w:t>
      </w:r>
      <w:r w:rsidRPr="00CB12CF">
        <w:rPr>
          <w:rFonts w:cs="Calibri"/>
          <w:sz w:val="28"/>
          <w:szCs w:val="28"/>
          <w:rtl/>
        </w:rPr>
        <w:t xml:space="preserve">)، در حال حاضر  </w:t>
      </w:r>
      <w:r w:rsidRPr="00CB12CF">
        <w:rPr>
          <w:rFonts w:cs="Calibri"/>
          <w:sz w:val="28"/>
          <w:szCs w:val="28"/>
        </w:rPr>
        <w:t>turtle</w:t>
      </w:r>
      <w:r w:rsidRPr="00CB12CF">
        <w:rPr>
          <w:rFonts w:cs="Calibri"/>
          <w:sz w:val="28"/>
          <w:szCs w:val="28"/>
          <w:rtl/>
        </w:rPr>
        <w:t xml:space="preserve"> رو ساختیم، نمونه اولیه </w:t>
      </w:r>
      <w:r w:rsidRPr="00CB12CF">
        <w:rPr>
          <w:rFonts w:cs="Calibri"/>
          <w:sz w:val="28"/>
          <w:szCs w:val="28"/>
        </w:rPr>
        <w:t>car</w:t>
      </w:r>
      <w:r w:rsidRPr="00CB12CF">
        <w:rPr>
          <w:rFonts w:cs="Calibri"/>
          <w:sz w:val="28"/>
          <w:szCs w:val="28"/>
          <w:rtl/>
        </w:rPr>
        <w:t xml:space="preserve"> هم ساختیم. ادامه مراحل بمونه برای جلسه بعد.</w:t>
      </w:r>
      <w:r w:rsidRPr="00CB12CF">
        <w:rPr>
          <w:rFonts w:cs="Calibri"/>
        </w:rPr>
        <w:br w:type="page"/>
      </w:r>
    </w:p>
    <w:p w14:paraId="50DF6100" w14:textId="77777777" w:rsidR="00776D6D" w:rsidRPr="00CB12CF" w:rsidRDefault="00CB12CF" w:rsidP="00A07812">
      <w:pPr>
        <w:bidi/>
        <w:spacing w:line="276" w:lineRule="auto"/>
        <w:jc w:val="both"/>
        <w:rPr>
          <w:rFonts w:cs="Calibri"/>
          <w:sz w:val="28"/>
          <w:szCs w:val="28"/>
        </w:rPr>
      </w:pPr>
      <w:bookmarkStart w:id="383" w:name="I4031226"/>
      <w:r w:rsidRPr="00CB12CF">
        <w:rPr>
          <w:rFonts w:cs="Calibri"/>
          <w:sz w:val="28"/>
          <w:szCs w:val="28"/>
          <w:rtl/>
        </w:rPr>
        <w:lastRenderedPageBreak/>
        <w:t>ادامه</w:t>
      </w:r>
      <w:bookmarkEnd w:id="383"/>
    </w:p>
    <w:p w14:paraId="2499224E"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میریم برای ادامه نکته ای بود مینویسیم. الان وسطای </w:t>
      </w:r>
      <w:r w:rsidRPr="00CB12CF">
        <w:rPr>
          <w:rFonts w:cs="Calibri"/>
          <w:sz w:val="28"/>
          <w:szCs w:val="28"/>
        </w:rPr>
        <w:t>day023</w:t>
      </w:r>
      <w:r w:rsidRPr="00CB12CF">
        <w:rPr>
          <w:rFonts w:cs="Calibri"/>
          <w:sz w:val="28"/>
          <w:szCs w:val="28"/>
          <w:rtl/>
        </w:rPr>
        <w:t xml:space="preserve"> هستیم. </w:t>
      </w:r>
    </w:p>
    <w:p w14:paraId="21C5D3FE" w14:textId="77777777" w:rsidR="00776D6D" w:rsidRPr="00CB12CF" w:rsidRDefault="00CB12CF" w:rsidP="00A07812">
      <w:pPr>
        <w:bidi/>
        <w:spacing w:line="276" w:lineRule="auto"/>
        <w:jc w:val="both"/>
        <w:rPr>
          <w:rFonts w:cs="Calibri"/>
          <w:sz w:val="28"/>
          <w:szCs w:val="28"/>
          <w:rtl/>
          <w:lang w:bidi="fa-IR"/>
        </w:rPr>
      </w:pPr>
      <w:r w:rsidRPr="00CB12CF">
        <w:rPr>
          <w:rFonts w:cs="Calibri"/>
          <w:sz w:val="28"/>
          <w:szCs w:val="28"/>
          <w:rtl/>
        </w:rPr>
        <w:t xml:space="preserve">-تا الان مرحله یک از </w:t>
      </w:r>
      <w:r w:rsidRPr="00CB12CF">
        <w:rPr>
          <w:rFonts w:cs="Calibri"/>
          <w:sz w:val="28"/>
          <w:szCs w:val="28"/>
        </w:rPr>
        <w:t>break down problem</w:t>
      </w:r>
      <w:r w:rsidRPr="00CB12CF">
        <w:rPr>
          <w:rFonts w:cs="Calibri"/>
          <w:sz w:val="28"/>
          <w:szCs w:val="28"/>
          <w:rtl/>
        </w:rPr>
        <w:t xml:space="preserve"> رو کامل رفتیم (درست کردن یه </w:t>
      </w:r>
      <w:r w:rsidRPr="00CB12CF">
        <w:rPr>
          <w:rFonts w:cs="Calibri"/>
          <w:sz w:val="28"/>
          <w:szCs w:val="28"/>
        </w:rPr>
        <w:t>player</w:t>
      </w:r>
      <w:r w:rsidRPr="00CB12CF">
        <w:rPr>
          <w:rFonts w:cs="Calibri"/>
          <w:sz w:val="28"/>
          <w:szCs w:val="28"/>
          <w:rtl/>
        </w:rPr>
        <w:t xml:space="preserve">  که با </w:t>
      </w:r>
      <w:r w:rsidRPr="00CB12CF">
        <w:rPr>
          <w:rFonts w:cs="Calibri"/>
          <w:sz w:val="28"/>
          <w:szCs w:val="28"/>
        </w:rPr>
        <w:t>Up</w:t>
      </w:r>
      <w:r w:rsidRPr="00CB12CF">
        <w:rPr>
          <w:rFonts w:cs="Calibri"/>
          <w:sz w:val="28"/>
          <w:szCs w:val="28"/>
          <w:rtl/>
        </w:rPr>
        <w:t xml:space="preserve"> به بالا حرکت میکنه در </w:t>
      </w:r>
      <w:r w:rsidRPr="00CB12CF">
        <w:rPr>
          <w:rFonts w:cs="Calibri"/>
          <w:sz w:val="28"/>
          <w:szCs w:val="28"/>
        </w:rPr>
        <w:t>starter code</w:t>
      </w:r>
      <w:r w:rsidRPr="00CB12CF">
        <w:rPr>
          <w:rFonts w:cs="Calibri"/>
          <w:sz w:val="28"/>
          <w:szCs w:val="28"/>
          <w:rtl/>
        </w:rPr>
        <w:t xml:space="preserve"> و الان توی مرحله بعد هستیم که باید </w:t>
      </w:r>
      <w:r w:rsidRPr="00CB12CF">
        <w:rPr>
          <w:rFonts w:cs="Calibri"/>
          <w:sz w:val="28"/>
          <w:szCs w:val="28"/>
        </w:rPr>
        <w:t>car</w:t>
      </w:r>
      <w:r w:rsidRPr="00CB12CF">
        <w:rPr>
          <w:rFonts w:cs="Calibri"/>
          <w:sz w:val="28"/>
          <w:szCs w:val="28"/>
          <w:rtl/>
        </w:rPr>
        <w:t xml:space="preserve"> رو کامل کنیم و به صورت رندوم از یه فضای مشخصی از صفحه اون هارو به سمتِ چپ و با یک سرعت مشخصی حرکت بدیم. تا الان نمونه اولیه رو درست کردیم. </w:t>
      </w:r>
    </w:p>
    <w:p w14:paraId="3D627FF4"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-یادآوری: وقتی میخوایم در </w:t>
      </w:r>
      <w:r w:rsidRPr="00CB12CF">
        <w:rPr>
          <w:rFonts w:cs="Calibri"/>
          <w:sz w:val="28"/>
          <w:szCs w:val="28"/>
        </w:rPr>
        <w:t>list</w:t>
      </w:r>
      <w:r w:rsidRPr="00CB12CF">
        <w:rPr>
          <w:rFonts w:cs="Calibri"/>
          <w:sz w:val="28"/>
          <w:szCs w:val="28"/>
          <w:rtl/>
        </w:rPr>
        <w:t xml:space="preserve"> ها در پایتون یه </w:t>
      </w:r>
      <w:r w:rsidRPr="00CB12CF">
        <w:rPr>
          <w:rFonts w:cs="Calibri"/>
          <w:sz w:val="28"/>
          <w:szCs w:val="28"/>
        </w:rPr>
        <w:t>element</w:t>
      </w:r>
      <w:r w:rsidRPr="00CB12CF">
        <w:rPr>
          <w:rFonts w:cs="Calibri"/>
          <w:sz w:val="28"/>
          <w:szCs w:val="28"/>
          <w:rtl/>
        </w:rPr>
        <w:t xml:space="preserve"> رو بر اساس اینکه محتواش چیه پاک کنیم باید از متود ()</w:t>
      </w:r>
      <w:r w:rsidRPr="00CB12CF">
        <w:rPr>
          <w:rFonts w:cs="Calibri"/>
          <w:sz w:val="28"/>
          <w:szCs w:val="28"/>
        </w:rPr>
        <w:t>remove</w:t>
      </w:r>
      <w:r w:rsidRPr="00CB12CF">
        <w:rPr>
          <w:rFonts w:cs="Calibri"/>
          <w:sz w:val="28"/>
          <w:szCs w:val="28"/>
          <w:rtl/>
        </w:rPr>
        <w:t xml:space="preserve"> استفاده کنیم.</w:t>
      </w:r>
    </w:p>
    <w:p w14:paraId="06D394D4" w14:textId="77777777" w:rsidR="005E4B33" w:rsidRDefault="005E4B33" w:rsidP="00A07812">
      <w:pPr>
        <w:bidi/>
        <w:spacing w:line="276" w:lineRule="auto"/>
        <w:jc w:val="both"/>
        <w:rPr>
          <w:rFonts w:cs="Calibri"/>
          <w:noProof/>
          <w:sz w:val="28"/>
          <w:szCs w:val="28"/>
          <w:rtl/>
        </w:rPr>
      </w:pPr>
    </w:p>
    <w:p w14:paraId="7E012CAE" w14:textId="77777777" w:rsidR="00776D6D" w:rsidRPr="00CB12CF" w:rsidRDefault="005E4B33" w:rsidP="00A07812">
      <w:pPr>
        <w:bidi/>
        <w:spacing w:line="276" w:lineRule="auto"/>
        <w:jc w:val="both"/>
        <w:rPr>
          <w:rFonts w:cs="Calibri"/>
          <w:sz w:val="28"/>
          <w:szCs w:val="28"/>
        </w:rPr>
      </w:pPr>
      <w:r w:rsidRPr="00CB12CF">
        <w:rPr>
          <w:rFonts w:cs="Calibri"/>
          <w:noProof/>
          <w:sz w:val="28"/>
          <w:szCs w:val="28"/>
          <w:rtl/>
        </w:rPr>
        <w:drawing>
          <wp:anchor distT="0" distB="0" distL="0" distR="0" simplePos="0" relativeHeight="251661312" behindDoc="0" locked="0" layoutInCell="0" allowOverlap="1" wp14:anchorId="196168C0" wp14:editId="48FC4725">
            <wp:simplePos x="0" y="0"/>
            <wp:positionH relativeFrom="column">
              <wp:posOffset>0</wp:posOffset>
            </wp:positionH>
            <wp:positionV relativeFrom="paragraph">
              <wp:posOffset>523240</wp:posOffset>
            </wp:positionV>
            <wp:extent cx="5731510" cy="471805"/>
            <wp:effectExtent l="0" t="0" r="0" b="0"/>
            <wp:wrapSquare wrapText="largest"/>
            <wp:docPr id="41"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4"/>
                    <pic:cNvPicPr>
                      <a:picLocks noChangeAspect="1" noChangeArrowheads="1"/>
                    </pic:cNvPicPr>
                  </pic:nvPicPr>
                  <pic:blipFill rotWithShape="1">
                    <a:blip r:embed="rId58"/>
                    <a:srcRect t="20255" b="23900"/>
                    <a:stretch/>
                  </pic:blipFill>
                  <pic:spPr bwMode="auto">
                    <a:xfrm>
                      <a:off x="0" y="0"/>
                      <a:ext cx="5731510" cy="47180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CB12CF" w:rsidRPr="00CB12CF">
        <w:rPr>
          <w:rFonts w:cs="Calibri"/>
          <w:sz w:val="28"/>
          <w:szCs w:val="28"/>
          <w:rtl/>
        </w:rPr>
        <w:t>-تا این مرحله انجام شد</w:t>
      </w:r>
    </w:p>
    <w:p w14:paraId="0E1BFABD" w14:textId="77777777" w:rsidR="00776D6D" w:rsidRPr="00CB12CF" w:rsidRDefault="00776D6D" w:rsidP="00A07812">
      <w:pPr>
        <w:bidi/>
        <w:spacing w:line="276" w:lineRule="auto"/>
        <w:jc w:val="both"/>
        <w:rPr>
          <w:rFonts w:cs="Calibri"/>
          <w:sz w:val="28"/>
          <w:szCs w:val="28"/>
        </w:rPr>
      </w:pPr>
    </w:p>
    <w:p w14:paraId="626ECAF2"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مونده افزایش سرعت بعد از هربار که به خط پایان میرسه که جلسه بعد. </w:t>
      </w:r>
    </w:p>
    <w:p w14:paraId="4F6C9F26" w14:textId="77777777" w:rsidR="00776D6D" w:rsidRPr="00CB12CF" w:rsidRDefault="00CB12CF" w:rsidP="00A07812">
      <w:pPr>
        <w:bidi/>
        <w:spacing w:line="276" w:lineRule="auto"/>
        <w:jc w:val="both"/>
        <w:rPr>
          <w:rFonts w:cs="Calibri"/>
          <w:sz w:val="28"/>
          <w:szCs w:val="28"/>
        </w:rPr>
      </w:pPr>
      <w:r w:rsidRPr="00CB12CF">
        <w:rPr>
          <w:rFonts w:cs="Calibri"/>
        </w:rPr>
        <w:br w:type="page"/>
      </w:r>
    </w:p>
    <w:p w14:paraId="15224A9A" w14:textId="77777777" w:rsidR="00776D6D" w:rsidRPr="00CB12CF" w:rsidRDefault="00CB12CF" w:rsidP="00A07812">
      <w:pPr>
        <w:bidi/>
        <w:spacing w:line="276" w:lineRule="auto"/>
        <w:jc w:val="both"/>
        <w:rPr>
          <w:rFonts w:cs="Calibri"/>
          <w:sz w:val="28"/>
          <w:szCs w:val="28"/>
        </w:rPr>
      </w:pPr>
      <w:bookmarkStart w:id="384" w:name="I4040115"/>
      <w:r w:rsidRPr="00CB12CF">
        <w:rPr>
          <w:rFonts w:cs="Calibri"/>
          <w:sz w:val="28"/>
          <w:szCs w:val="28"/>
          <w:rtl/>
        </w:rPr>
        <w:lastRenderedPageBreak/>
        <w:t>ادامه</w:t>
      </w:r>
      <w:bookmarkEnd w:id="384"/>
    </w:p>
    <w:p w14:paraId="5F94A898"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خب بعد از یه وقفه طولانی میریم که داشته باشیم. فقط هرچه سریعتر بهتر. </w:t>
      </w:r>
    </w:p>
    <w:p w14:paraId="6514C754"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-اضافه شدن سرعت رو </w:t>
      </w:r>
      <w:r w:rsidRPr="00430E70">
        <w:rPr>
          <w:rFonts w:cs="Calibri"/>
          <w:sz w:val="28"/>
          <w:szCs w:val="28"/>
        </w:rPr>
        <w:t>deploy</w:t>
      </w:r>
      <w:r w:rsidRPr="00CB12CF">
        <w:rPr>
          <w:rFonts w:cs="Calibri"/>
          <w:sz w:val="28"/>
          <w:szCs w:val="28"/>
          <w:rtl/>
        </w:rPr>
        <w:t xml:space="preserve"> کردم اما یه مشکلی داریم، اونم اینه که چون   </w:t>
      </w:r>
      <w:r w:rsidRPr="00CB12CF">
        <w:rPr>
          <w:rFonts w:cs="Calibri"/>
          <w:sz w:val="28"/>
          <w:szCs w:val="28"/>
        </w:rPr>
        <w:t>reuse</w:t>
      </w:r>
      <w:r w:rsidRPr="00CB12CF">
        <w:rPr>
          <w:rFonts w:cs="Calibri"/>
          <w:sz w:val="28"/>
          <w:szCs w:val="28"/>
          <w:rtl/>
        </w:rPr>
        <w:t xml:space="preserve">  رو اصولی نساختیم بعد از افزایش سرعت مقدار ماشین هایی که دیده میشه تو محیط بازی هی کم و کمتر میشه (ولی خب سرعتشون بیشتره) فعلا کاریش نداریم تا شاید بعدا درستش کردیم.</w:t>
      </w:r>
    </w:p>
    <w:p w14:paraId="692FC1DF" w14:textId="77777777" w:rsidR="00776D6D" w:rsidRPr="00CB12CF" w:rsidRDefault="00776D6D" w:rsidP="00A07812">
      <w:pPr>
        <w:bidi/>
        <w:spacing w:line="276" w:lineRule="auto"/>
        <w:jc w:val="both"/>
        <w:rPr>
          <w:rFonts w:cs="Calibri"/>
          <w:sz w:val="28"/>
          <w:szCs w:val="28"/>
        </w:rPr>
      </w:pPr>
    </w:p>
    <w:p w14:paraId="682D787A"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-مشکل خالی بودن صفحه بازی وقتی که سرعت خیلی زیاد میشد رو با کمک کم کردن </w:t>
      </w:r>
      <w:r w:rsidRPr="00CB12CF">
        <w:rPr>
          <w:rFonts w:cs="Calibri"/>
          <w:sz w:val="28"/>
          <w:szCs w:val="28"/>
        </w:rPr>
        <w:t>TIME_SLEEP</w:t>
      </w:r>
      <w:r w:rsidRPr="00CB12CF">
        <w:rPr>
          <w:rFonts w:cs="Calibri"/>
          <w:sz w:val="28"/>
          <w:szCs w:val="28"/>
          <w:rtl/>
        </w:rPr>
        <w:t xml:space="preserve"> حل کردیم، اینطوری بازی سریع تر میشه جای اینکه فقط ماشینا سریع تر بیان. </w:t>
      </w:r>
      <w:r w:rsidR="00F5323B">
        <w:rPr>
          <w:rFonts w:cs="Calibri" w:hint="cs"/>
          <w:sz w:val="28"/>
          <w:szCs w:val="28"/>
          <w:rtl/>
        </w:rPr>
        <w:t>(</w:t>
      </w:r>
      <w:r w:rsidR="00F5323B">
        <w:rPr>
          <w:rFonts w:cs="Calibri" w:hint="cs"/>
          <w:sz w:val="20"/>
          <w:szCs w:val="20"/>
          <w:rtl/>
        </w:rPr>
        <w:t xml:space="preserve">البته با چک کردن کدهای خودِ دوره میشه دید که یه همچین کاری نکرده و همون سرعت </w:t>
      </w:r>
      <w:r w:rsidR="00F5323B">
        <w:rPr>
          <w:rFonts w:cs="Calibri"/>
          <w:sz w:val="20"/>
          <w:szCs w:val="20"/>
        </w:rPr>
        <w:t>forward</w:t>
      </w:r>
      <w:r w:rsidR="0049728E">
        <w:rPr>
          <w:rFonts w:cs="Calibri" w:hint="cs"/>
          <w:sz w:val="20"/>
          <w:szCs w:val="20"/>
          <w:rtl/>
          <w:lang w:bidi="fa-IR"/>
        </w:rPr>
        <w:t xml:space="preserve"> های ماشین ها رو افزایش میده به یه مقدار مشخصی در هر مرحله.</w:t>
      </w:r>
      <w:r w:rsidR="00F5323B">
        <w:rPr>
          <w:rFonts w:cs="Calibri" w:hint="cs"/>
          <w:sz w:val="28"/>
          <w:szCs w:val="28"/>
          <w:rtl/>
        </w:rPr>
        <w:t>)</w:t>
      </w:r>
    </w:p>
    <w:p w14:paraId="3373D2D0" w14:textId="77777777" w:rsidR="00776D6D" w:rsidRPr="00CB12CF" w:rsidRDefault="00776D6D" w:rsidP="00A07812">
      <w:pPr>
        <w:bidi/>
        <w:spacing w:line="276" w:lineRule="auto"/>
        <w:jc w:val="both"/>
        <w:rPr>
          <w:rFonts w:cs="Calibri"/>
          <w:sz w:val="28"/>
          <w:szCs w:val="28"/>
        </w:rPr>
      </w:pPr>
    </w:p>
    <w:p w14:paraId="7D6B3E04"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-بازی به صورت کامل ساخته شد ، جلسه آینده باید ویدیو هارو ببینیم. </w:t>
      </w:r>
      <w:r w:rsidRPr="00CB12CF">
        <w:rPr>
          <w:rFonts w:cs="Calibri"/>
        </w:rPr>
        <w:br w:type="page"/>
      </w:r>
    </w:p>
    <w:p w14:paraId="16371219" w14:textId="77777777" w:rsidR="00430E70" w:rsidRPr="00CB12CF" w:rsidRDefault="00430E70" w:rsidP="00A07812">
      <w:pPr>
        <w:bidi/>
        <w:spacing w:line="276" w:lineRule="auto"/>
        <w:jc w:val="both"/>
        <w:rPr>
          <w:rFonts w:cs="Calibri"/>
          <w:sz w:val="28"/>
          <w:szCs w:val="28"/>
        </w:rPr>
      </w:pPr>
      <w:bookmarkStart w:id="385" w:name="I4040401"/>
      <w:r w:rsidRPr="00CB12CF">
        <w:rPr>
          <w:rFonts w:cs="Calibri"/>
          <w:sz w:val="28"/>
          <w:szCs w:val="28"/>
          <w:rtl/>
        </w:rPr>
        <w:lastRenderedPageBreak/>
        <w:t>ادامه</w:t>
      </w:r>
    </w:p>
    <w:bookmarkEnd w:id="385"/>
    <w:p w14:paraId="59BDF942" w14:textId="77777777" w:rsidR="001038C0" w:rsidRDefault="001038C0" w:rsidP="00A07812">
      <w:pPr>
        <w:bidi/>
        <w:spacing w:after="0" w:line="276" w:lineRule="auto"/>
        <w:jc w:val="both"/>
        <w:rPr>
          <w:rFonts w:cs="Calibri"/>
          <w:sz w:val="28"/>
          <w:szCs w:val="28"/>
          <w:rtl/>
          <w:lang w:bidi="fa-IR"/>
        </w:rPr>
      </w:pPr>
      <w:r>
        <w:rPr>
          <w:rFonts w:cs="Calibri" w:hint="cs"/>
          <w:sz w:val="28"/>
          <w:szCs w:val="28"/>
          <w:rtl/>
          <w:lang w:bidi="fa-IR"/>
        </w:rPr>
        <w:t xml:space="preserve">خب ، بازم </w:t>
      </w:r>
      <w:commentRangeStart w:id="386"/>
      <w:r>
        <w:rPr>
          <w:rFonts w:cs="Calibri" w:hint="cs"/>
          <w:sz w:val="28"/>
          <w:szCs w:val="28"/>
          <w:rtl/>
          <w:lang w:bidi="fa-IR"/>
        </w:rPr>
        <w:t>بعد ا</w:t>
      </w:r>
      <w:r w:rsidR="00190BFF">
        <w:rPr>
          <w:rFonts w:cs="Calibri" w:hint="cs"/>
          <w:sz w:val="28"/>
          <w:szCs w:val="28"/>
          <w:rtl/>
          <w:lang w:bidi="fa-IR"/>
        </w:rPr>
        <w:t>ز یه وقفه خیلی طولانی اینجاییم</w:t>
      </w:r>
      <w:commentRangeEnd w:id="386"/>
      <w:r w:rsidR="00E769DC">
        <w:rPr>
          <w:rStyle w:val="CommentReference"/>
        </w:rPr>
        <w:commentReference w:id="386"/>
      </w:r>
      <w:r w:rsidR="00190BFF">
        <w:rPr>
          <w:rFonts w:cs="Calibri" w:hint="cs"/>
          <w:sz w:val="28"/>
          <w:szCs w:val="28"/>
          <w:rtl/>
          <w:lang w:bidi="fa-IR"/>
        </w:rPr>
        <w:t>.</w:t>
      </w:r>
    </w:p>
    <w:p w14:paraId="6810514F" w14:textId="34F35AFF" w:rsidR="00190BFF" w:rsidRDefault="00190BFF" w:rsidP="00A07812">
      <w:pPr>
        <w:bidi/>
        <w:spacing w:after="0" w:line="276" w:lineRule="auto"/>
        <w:jc w:val="both"/>
        <w:rPr>
          <w:rFonts w:cs="Calibri"/>
          <w:sz w:val="28"/>
          <w:szCs w:val="28"/>
          <w:rtl/>
          <w:lang w:bidi="fa-IR"/>
        </w:rPr>
      </w:pPr>
      <w:r>
        <w:rPr>
          <w:rFonts w:cs="Calibri" w:hint="cs"/>
          <w:sz w:val="28"/>
          <w:szCs w:val="28"/>
          <w:rtl/>
          <w:lang w:bidi="fa-IR"/>
        </w:rPr>
        <w:t xml:space="preserve">تا اینجا با </w:t>
      </w:r>
      <w:r>
        <w:rPr>
          <w:rFonts w:cs="Calibri"/>
          <w:sz w:val="28"/>
          <w:szCs w:val="28"/>
          <w:lang w:bidi="fa-IR"/>
        </w:rPr>
        <w:t>Gemini</w:t>
      </w:r>
      <w:r>
        <w:rPr>
          <w:rFonts w:cs="Calibri" w:hint="cs"/>
          <w:sz w:val="28"/>
          <w:szCs w:val="28"/>
          <w:rtl/>
          <w:lang w:bidi="fa-IR"/>
        </w:rPr>
        <w:t xml:space="preserve"> فایل رو یه مرور کلی کردیم ، بازم باید مرور کنیم البته، برای مثال باید ابتدا یه 15 دقیقه مرور کنیم از ابتدا بیایم جلو، جلسه قبل هم مرور کنیم و بریم برای مطالب جدیدتر. </w:t>
      </w:r>
      <w:ins w:id="387" w:author="Microsoft account" w:date="2025-09-28T09:43:00Z">
        <w:r w:rsidR="00B736A3">
          <w:rPr>
            <w:rFonts w:cs="Calibri" w:hint="cs"/>
            <w:sz w:val="28"/>
            <w:szCs w:val="28"/>
            <w:rtl/>
            <w:lang w:bidi="fa-IR"/>
          </w:rPr>
          <w:t>(</w:t>
        </w:r>
        <w:r w:rsidR="00B736A3">
          <w:rPr>
            <w:rFonts w:cs="Calibri" w:hint="cs"/>
            <w:sz w:val="18"/>
            <w:szCs w:val="18"/>
            <w:rtl/>
            <w:lang w:bidi="fa-IR"/>
          </w:rPr>
          <w:t>هاها الان که دارم این رو مینویسم از اول تا اینجا رو مرور کردم. هاها</w:t>
        </w:r>
        <w:r w:rsidR="00B736A3">
          <w:rPr>
            <w:rFonts w:cs="Calibri" w:hint="cs"/>
            <w:sz w:val="28"/>
            <w:szCs w:val="28"/>
            <w:rtl/>
            <w:lang w:bidi="fa-IR"/>
          </w:rPr>
          <w:t>)</w:t>
        </w:r>
      </w:ins>
    </w:p>
    <w:p w14:paraId="550C38F6" w14:textId="77777777" w:rsidR="00190BFF" w:rsidRDefault="00190BFF" w:rsidP="00A07812">
      <w:pPr>
        <w:bidi/>
        <w:spacing w:after="0" w:line="276" w:lineRule="auto"/>
        <w:jc w:val="both"/>
        <w:rPr>
          <w:rFonts w:cs="Calibri"/>
          <w:sz w:val="28"/>
          <w:szCs w:val="28"/>
          <w:lang w:bidi="fa-IR"/>
        </w:rPr>
      </w:pPr>
      <w:r>
        <w:rPr>
          <w:rFonts w:cs="Calibri" w:hint="cs"/>
          <w:sz w:val="28"/>
          <w:szCs w:val="28"/>
          <w:rtl/>
          <w:lang w:bidi="fa-IR"/>
        </w:rPr>
        <w:t xml:space="preserve"> </w:t>
      </w:r>
    </w:p>
    <w:p w14:paraId="50F21978" w14:textId="77777777" w:rsidR="004424A6" w:rsidRDefault="004424A6" w:rsidP="008E7B86">
      <w:pPr>
        <w:bidi/>
        <w:spacing w:after="0" w:line="276" w:lineRule="auto"/>
        <w:jc w:val="both"/>
        <w:rPr>
          <w:rFonts w:cs="Calibri"/>
          <w:sz w:val="28"/>
          <w:szCs w:val="28"/>
          <w:rtl/>
          <w:lang w:bidi="fa-IR"/>
        </w:rPr>
      </w:pPr>
      <w:r>
        <w:rPr>
          <w:rFonts w:cs="Calibri" w:hint="cs"/>
          <w:sz w:val="28"/>
          <w:szCs w:val="28"/>
          <w:rtl/>
          <w:lang w:bidi="fa-IR"/>
        </w:rPr>
        <w:t>-</w:t>
      </w:r>
      <w:r w:rsidR="007C3E0D">
        <w:rPr>
          <w:rFonts w:cs="Calibri" w:hint="cs"/>
          <w:sz w:val="28"/>
          <w:szCs w:val="28"/>
          <w:rtl/>
          <w:lang w:bidi="fa-IR"/>
        </w:rPr>
        <w:t>یادآوری:</w:t>
      </w:r>
      <w:r>
        <w:rPr>
          <w:rFonts w:cs="Calibri" w:hint="cs"/>
          <w:sz w:val="28"/>
          <w:szCs w:val="28"/>
          <w:rtl/>
          <w:lang w:bidi="fa-IR"/>
        </w:rPr>
        <w:t xml:space="preserve"> که از </w:t>
      </w:r>
      <w:r>
        <w:rPr>
          <w:rFonts w:cs="Calibri"/>
          <w:sz w:val="28"/>
          <w:szCs w:val="28"/>
          <w:lang w:bidi="fa-IR"/>
        </w:rPr>
        <w:t>debugger</w:t>
      </w:r>
      <w:r>
        <w:rPr>
          <w:rFonts w:cs="Calibri" w:hint="cs"/>
          <w:sz w:val="28"/>
          <w:szCs w:val="28"/>
          <w:rtl/>
          <w:lang w:bidi="fa-IR"/>
        </w:rPr>
        <w:t xml:space="preserve"> میشه خیلی خوب استفاده کرد و اصن در پروژه های بزرگ باید استفاده بشه قاعدتا. برای مثال ، توی کلِ پروژه یسری </w:t>
      </w:r>
      <w:r>
        <w:rPr>
          <w:rFonts w:cs="Calibri"/>
          <w:sz w:val="28"/>
          <w:szCs w:val="28"/>
          <w:lang w:bidi="fa-IR"/>
        </w:rPr>
        <w:t>breakpoint</w:t>
      </w:r>
      <w:r w:rsidR="008E7B86">
        <w:rPr>
          <w:rFonts w:cs="Calibri" w:hint="cs"/>
          <w:sz w:val="28"/>
          <w:szCs w:val="28"/>
          <w:rtl/>
          <w:lang w:bidi="fa-IR"/>
        </w:rPr>
        <w:t xml:space="preserve"> داریم</w:t>
      </w:r>
      <w:r>
        <w:rPr>
          <w:rFonts w:cs="Calibri" w:hint="cs"/>
          <w:sz w:val="28"/>
          <w:szCs w:val="28"/>
          <w:rtl/>
          <w:lang w:bidi="fa-IR"/>
        </w:rPr>
        <w:t xml:space="preserve"> اینارو توی </w:t>
      </w:r>
      <w:r>
        <w:rPr>
          <w:rFonts w:cs="Calibri"/>
          <w:sz w:val="28"/>
          <w:szCs w:val="28"/>
          <w:lang w:bidi="fa-IR"/>
        </w:rPr>
        <w:t>debugger</w:t>
      </w:r>
      <w:r>
        <w:rPr>
          <w:rFonts w:cs="Calibri" w:hint="cs"/>
          <w:sz w:val="28"/>
          <w:szCs w:val="28"/>
          <w:rtl/>
          <w:lang w:bidi="fa-IR"/>
        </w:rPr>
        <w:t xml:space="preserve"> اون پایین در سطح همۀ پروژه برات لیست میکنه، و میتونی قشنگ بین همشون </w:t>
      </w:r>
      <w:r>
        <w:rPr>
          <w:rFonts w:cs="Calibri"/>
          <w:sz w:val="28"/>
          <w:szCs w:val="28"/>
          <w:lang w:bidi="fa-IR"/>
        </w:rPr>
        <w:t>trace</w:t>
      </w:r>
      <w:r>
        <w:rPr>
          <w:rFonts w:cs="Calibri" w:hint="cs"/>
          <w:sz w:val="28"/>
          <w:szCs w:val="28"/>
          <w:rtl/>
          <w:lang w:bidi="fa-IR"/>
        </w:rPr>
        <w:t xml:space="preserve"> کنی. </w:t>
      </w:r>
    </w:p>
    <w:p w14:paraId="72C80435" w14:textId="77777777" w:rsidR="004424A6" w:rsidRDefault="004424A6" w:rsidP="00A07812">
      <w:pPr>
        <w:bidi/>
        <w:spacing w:after="0" w:line="276" w:lineRule="auto"/>
        <w:jc w:val="both"/>
        <w:rPr>
          <w:rFonts w:cs="Calibri"/>
          <w:sz w:val="28"/>
          <w:szCs w:val="28"/>
          <w:rtl/>
          <w:lang w:bidi="fa-IR"/>
        </w:rPr>
      </w:pPr>
    </w:p>
    <w:p w14:paraId="7E564981" w14:textId="77777777" w:rsidR="004424A6" w:rsidRDefault="004424A6" w:rsidP="008E7B86">
      <w:pPr>
        <w:bidi/>
        <w:spacing w:after="0" w:line="276" w:lineRule="auto"/>
        <w:jc w:val="both"/>
        <w:rPr>
          <w:rFonts w:cs="Calibri"/>
          <w:sz w:val="28"/>
          <w:szCs w:val="28"/>
          <w:rtl/>
          <w:lang w:bidi="fa-IR"/>
        </w:rPr>
      </w:pPr>
      <w:r>
        <w:rPr>
          <w:rFonts w:cs="Calibri" w:hint="cs"/>
          <w:sz w:val="28"/>
          <w:szCs w:val="28"/>
          <w:rtl/>
          <w:lang w:bidi="fa-IR"/>
        </w:rPr>
        <w:t>-</w:t>
      </w:r>
      <w:r w:rsidR="008E7B86">
        <w:rPr>
          <w:rFonts w:cs="Calibri" w:hint="cs"/>
          <w:sz w:val="28"/>
          <w:szCs w:val="28"/>
          <w:rtl/>
          <w:lang w:bidi="fa-IR"/>
        </w:rPr>
        <w:t xml:space="preserve">که مثل اینکه </w:t>
      </w:r>
      <w:r w:rsidR="008E7B86">
        <w:rPr>
          <w:rFonts w:cs="Calibri"/>
          <w:sz w:val="28"/>
          <w:szCs w:val="28"/>
          <w:lang w:bidi="fa-IR"/>
        </w:rPr>
        <w:t>breakpoint</w:t>
      </w:r>
      <w:r w:rsidR="008E7B86">
        <w:rPr>
          <w:rFonts w:cs="Calibri" w:hint="cs"/>
          <w:sz w:val="28"/>
          <w:szCs w:val="28"/>
          <w:rtl/>
          <w:lang w:bidi="fa-IR"/>
        </w:rPr>
        <w:t xml:space="preserve"> های مختلفی داریم، بهتره یه بار درموردش یه تحقیقی بکنیم:</w:t>
      </w:r>
    </w:p>
    <w:p w14:paraId="4F4EDB90" w14:textId="77777777" w:rsidR="008E7B86" w:rsidRDefault="008E7B86" w:rsidP="008E7B86">
      <w:pPr>
        <w:bidi/>
        <w:spacing w:after="0" w:line="276" w:lineRule="auto"/>
        <w:jc w:val="center"/>
        <w:rPr>
          <w:rFonts w:cs="Calibri"/>
          <w:sz w:val="28"/>
          <w:szCs w:val="28"/>
          <w:rtl/>
          <w:lang w:bidi="fa-IR"/>
        </w:rPr>
      </w:pPr>
      <w:r>
        <w:rPr>
          <w:noProof/>
        </w:rPr>
        <w:drawing>
          <wp:inline distT="0" distB="0" distL="0" distR="0" wp14:anchorId="11423587" wp14:editId="340C42C7">
            <wp:extent cx="2939672" cy="1853824"/>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959324" cy="1866217"/>
                    </a:xfrm>
                    <a:prstGeom prst="rect">
                      <a:avLst/>
                    </a:prstGeom>
                  </pic:spPr>
                </pic:pic>
              </a:graphicData>
            </a:graphic>
          </wp:inline>
        </w:drawing>
      </w:r>
    </w:p>
    <w:p w14:paraId="1F4A0D57" w14:textId="710E90D4" w:rsidR="008E7B86" w:rsidRPr="001038C0" w:rsidRDefault="008E7B86" w:rsidP="008E7B86">
      <w:pPr>
        <w:bidi/>
        <w:spacing w:after="0" w:line="276" w:lineRule="auto"/>
        <w:rPr>
          <w:rFonts w:cs="Calibri"/>
          <w:sz w:val="28"/>
          <w:szCs w:val="28"/>
          <w:rtl/>
          <w:lang w:bidi="fa-IR"/>
        </w:rPr>
      </w:pPr>
      <w:r>
        <w:rPr>
          <w:rFonts w:cs="Calibri" w:hint="cs"/>
          <w:sz w:val="28"/>
          <w:szCs w:val="28"/>
          <w:rtl/>
          <w:lang w:bidi="fa-IR"/>
        </w:rPr>
        <w:t xml:space="preserve">حس میکنم دونستنشون خوبه، اما فعلا نباید زیاد روشون زوم کنیم، در زمانِ نیاز یادمون خواهد اومد که اینکار رو میشه انجام داد. </w:t>
      </w:r>
      <w:ins w:id="388" w:author="Microsoft account" w:date="2025-09-28T09:45:00Z">
        <w:r w:rsidR="00B736A3">
          <w:rPr>
            <w:rFonts w:cs="Calibri" w:hint="cs"/>
            <w:sz w:val="28"/>
            <w:szCs w:val="28"/>
            <w:rtl/>
            <w:lang w:bidi="fa-IR"/>
          </w:rPr>
          <w:t>(</w:t>
        </w:r>
        <w:r w:rsidR="00B736A3">
          <w:rPr>
            <w:rFonts w:cs="Calibri" w:hint="cs"/>
            <w:sz w:val="18"/>
            <w:szCs w:val="18"/>
            <w:rtl/>
            <w:lang w:bidi="fa-IR"/>
          </w:rPr>
          <w:t xml:space="preserve">همین الان باید بگم که خط توقف مشروط نظرم رو جلب کرده، میتونیم ازش استفاده کنیم. </w:t>
        </w:r>
        <w:r w:rsidR="00B736A3">
          <w:rPr>
            <w:rFonts w:cs="Calibri" w:hint="cs"/>
            <w:sz w:val="28"/>
            <w:szCs w:val="28"/>
            <w:rtl/>
            <w:lang w:bidi="fa-IR"/>
          </w:rPr>
          <w:t>)</w:t>
        </w:r>
      </w:ins>
    </w:p>
    <w:p w14:paraId="76EE76E7" w14:textId="77777777" w:rsidR="00430E70" w:rsidRDefault="00430E70" w:rsidP="00A07812">
      <w:pPr>
        <w:bidi/>
        <w:spacing w:after="0" w:line="276" w:lineRule="auto"/>
        <w:jc w:val="both"/>
        <w:rPr>
          <w:rFonts w:cs="Calibri"/>
          <w:rtl/>
          <w:lang w:bidi="fa-IR"/>
        </w:rPr>
      </w:pPr>
      <w:r>
        <w:rPr>
          <w:rFonts w:cs="Calibri"/>
          <w:rtl/>
          <w:lang w:bidi="fa-IR"/>
        </w:rPr>
        <w:br w:type="page"/>
      </w:r>
    </w:p>
    <w:p w14:paraId="355473E1" w14:textId="77777777" w:rsidR="004E3A5E" w:rsidRPr="00CB12CF" w:rsidRDefault="004E3A5E" w:rsidP="00A07812">
      <w:pPr>
        <w:bidi/>
        <w:spacing w:line="276" w:lineRule="auto"/>
        <w:jc w:val="both"/>
        <w:rPr>
          <w:rFonts w:cs="Calibri"/>
          <w:sz w:val="28"/>
          <w:szCs w:val="28"/>
        </w:rPr>
      </w:pPr>
      <w:bookmarkStart w:id="389" w:name="I4040401_2"/>
      <w:r w:rsidRPr="00CB12CF">
        <w:rPr>
          <w:rFonts w:cs="Calibri"/>
          <w:sz w:val="28"/>
          <w:szCs w:val="28"/>
          <w:rtl/>
        </w:rPr>
        <w:lastRenderedPageBreak/>
        <w:t>ادامه</w:t>
      </w:r>
    </w:p>
    <w:bookmarkEnd w:id="389"/>
    <w:p w14:paraId="03EE513D" w14:textId="77777777" w:rsidR="004E3A5E" w:rsidRDefault="00B921A0" w:rsidP="00A07812">
      <w:pPr>
        <w:bidi/>
        <w:spacing w:after="0" w:line="276" w:lineRule="auto"/>
        <w:jc w:val="both"/>
        <w:rPr>
          <w:rFonts w:cs="Calibri"/>
          <w:sz w:val="28"/>
          <w:szCs w:val="28"/>
          <w:rtl/>
          <w:lang w:bidi="fa-IR"/>
        </w:rPr>
      </w:pPr>
      <w:r>
        <w:rPr>
          <w:rFonts w:cs="Calibri" w:hint="cs"/>
          <w:sz w:val="28"/>
          <w:szCs w:val="28"/>
          <w:rtl/>
          <w:lang w:bidi="fa-IR"/>
        </w:rPr>
        <w:t xml:space="preserve">-ابتدا به سراغ ویدیو های پایانی </w:t>
      </w:r>
      <w:r>
        <w:rPr>
          <w:rFonts w:cs="Calibri"/>
          <w:sz w:val="28"/>
          <w:szCs w:val="28"/>
          <w:lang w:bidi="fa-IR"/>
        </w:rPr>
        <w:t>Day023</w:t>
      </w:r>
      <w:r>
        <w:rPr>
          <w:rFonts w:cs="Calibri" w:hint="cs"/>
          <w:sz w:val="28"/>
          <w:szCs w:val="28"/>
          <w:rtl/>
          <w:lang w:bidi="fa-IR"/>
        </w:rPr>
        <w:t xml:space="preserve"> رفتیم (وای که چقدر طول کشید این بیصاحاب) ، در انتها کدهای آماده ش وجود داشت. و این شد که رفتیم برای چک کردنش چراکه کدهای خودمون هم یدور چک کردیم . رسیدیم به کدِ زیر:</w:t>
      </w:r>
    </w:p>
    <w:p w14:paraId="68AF441C" w14:textId="77777777" w:rsidR="00B921A0" w:rsidRDefault="00B921A0" w:rsidP="00A07812">
      <w:pPr>
        <w:bidi/>
        <w:spacing w:after="0" w:line="276" w:lineRule="auto"/>
        <w:jc w:val="both"/>
        <w:rPr>
          <w:rFonts w:cs="Calibri"/>
          <w:sz w:val="28"/>
          <w:szCs w:val="28"/>
          <w:rtl/>
          <w:lang w:bidi="fa-IR"/>
        </w:rPr>
      </w:pPr>
      <w:r w:rsidRPr="00B921A0">
        <w:rPr>
          <w:rFonts w:cs="Calibri"/>
          <w:noProof/>
          <w:sz w:val="28"/>
          <w:szCs w:val="28"/>
          <w:rtl/>
        </w:rPr>
        <w:drawing>
          <wp:inline distT="0" distB="0" distL="0" distR="0" wp14:anchorId="556A91C0" wp14:editId="74665B32">
            <wp:extent cx="5731510" cy="263207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2632075"/>
                    </a:xfrm>
                    <a:prstGeom prst="rect">
                      <a:avLst/>
                    </a:prstGeom>
                  </pic:spPr>
                </pic:pic>
              </a:graphicData>
            </a:graphic>
          </wp:inline>
        </w:drawing>
      </w:r>
    </w:p>
    <w:p w14:paraId="26D4D3CB" w14:textId="77777777" w:rsidR="00B921A0" w:rsidRDefault="00B921A0" w:rsidP="00A07812">
      <w:pPr>
        <w:bidi/>
        <w:spacing w:after="0" w:line="276" w:lineRule="auto"/>
        <w:jc w:val="both"/>
        <w:rPr>
          <w:rFonts w:cs="Calibri"/>
          <w:sz w:val="28"/>
          <w:szCs w:val="28"/>
          <w:rtl/>
          <w:lang w:bidi="fa-IR"/>
        </w:rPr>
      </w:pPr>
      <w:r>
        <w:rPr>
          <w:rFonts w:cs="Calibri" w:hint="cs"/>
          <w:sz w:val="28"/>
          <w:szCs w:val="28"/>
          <w:rtl/>
          <w:lang w:bidi="fa-IR"/>
        </w:rPr>
        <w:t xml:space="preserve">این راه حلیه که </w:t>
      </w:r>
      <w:r>
        <w:rPr>
          <w:rFonts w:cs="Calibri"/>
          <w:sz w:val="28"/>
          <w:szCs w:val="28"/>
          <w:lang w:bidi="fa-IR"/>
        </w:rPr>
        <w:t>course</w:t>
      </w:r>
      <w:r>
        <w:rPr>
          <w:rFonts w:cs="Calibri" w:hint="cs"/>
          <w:sz w:val="28"/>
          <w:szCs w:val="28"/>
          <w:rtl/>
          <w:lang w:bidi="fa-IR"/>
        </w:rPr>
        <w:t xml:space="preserve"> در پیش گرفته، فرقش با مالِ ما اینه که ما هر 6 مرحله یکبار از مراحل </w:t>
      </w:r>
      <w:r>
        <w:rPr>
          <w:rFonts w:cs="Calibri"/>
          <w:sz w:val="28"/>
          <w:szCs w:val="28"/>
          <w:lang w:bidi="fa-IR"/>
        </w:rPr>
        <w:t>while</w:t>
      </w:r>
      <w:r>
        <w:rPr>
          <w:rFonts w:cs="Calibri" w:hint="cs"/>
          <w:sz w:val="28"/>
          <w:szCs w:val="28"/>
          <w:rtl/>
          <w:lang w:bidi="fa-IR"/>
        </w:rPr>
        <w:t xml:space="preserve"> یک ماشین میساختیم (یا از </w:t>
      </w:r>
      <w:r>
        <w:rPr>
          <w:rFonts w:cs="Calibri"/>
          <w:sz w:val="28"/>
          <w:szCs w:val="28"/>
          <w:lang w:bidi="fa-IR"/>
        </w:rPr>
        <w:t>resue_list</w:t>
      </w:r>
      <w:r>
        <w:rPr>
          <w:rFonts w:cs="Calibri" w:hint="cs"/>
          <w:sz w:val="28"/>
          <w:szCs w:val="28"/>
          <w:rtl/>
          <w:lang w:bidi="fa-IR"/>
        </w:rPr>
        <w:t xml:space="preserve"> برمیداشتیم و استفاده میکردیم) ولی اینجا هربار که به </w:t>
      </w:r>
      <w:r>
        <w:rPr>
          <w:rFonts w:cs="Calibri"/>
          <w:sz w:val="28"/>
          <w:szCs w:val="28"/>
          <w:lang w:bidi="fa-IR"/>
        </w:rPr>
        <w:t>create_car</w:t>
      </w:r>
      <w:r>
        <w:rPr>
          <w:rFonts w:cs="Calibri" w:hint="cs"/>
          <w:sz w:val="28"/>
          <w:szCs w:val="28"/>
          <w:rtl/>
          <w:lang w:bidi="fa-IR"/>
        </w:rPr>
        <w:t xml:space="preserve"> میرسه، انگار یه تاس میریزه و اگر 1 اومد یه ماشین میسازه. خب این باعث چی میشه؟ باعث این میشه که بازی </w:t>
      </w:r>
      <w:r>
        <w:rPr>
          <w:rFonts w:cs="Calibri"/>
          <w:sz w:val="28"/>
          <w:szCs w:val="28"/>
          <w:lang w:bidi="fa-IR"/>
        </w:rPr>
        <w:t>randomness</w:t>
      </w:r>
      <w:r>
        <w:rPr>
          <w:rFonts w:cs="Calibri" w:hint="cs"/>
          <w:sz w:val="28"/>
          <w:szCs w:val="28"/>
          <w:rtl/>
          <w:lang w:bidi="fa-IR"/>
        </w:rPr>
        <w:t xml:space="preserve"> بیشتری خواهد داشت از نظرم. کارِ جالبیه. </w:t>
      </w:r>
    </w:p>
    <w:p w14:paraId="4DCDE29E" w14:textId="77777777" w:rsidR="00B921A0" w:rsidRDefault="00B921A0" w:rsidP="00A07812">
      <w:pPr>
        <w:bidi/>
        <w:spacing w:after="0" w:line="276" w:lineRule="auto"/>
        <w:jc w:val="both"/>
        <w:rPr>
          <w:rFonts w:cs="Calibri"/>
          <w:sz w:val="28"/>
          <w:szCs w:val="28"/>
          <w:rtl/>
          <w:lang w:bidi="fa-IR"/>
        </w:rPr>
      </w:pPr>
    </w:p>
    <w:p w14:paraId="6E7BB95D" w14:textId="77777777" w:rsidR="00B921A0" w:rsidRDefault="00B921A0" w:rsidP="00A07812">
      <w:pPr>
        <w:bidi/>
        <w:spacing w:after="0" w:line="276" w:lineRule="auto"/>
        <w:jc w:val="both"/>
        <w:rPr>
          <w:rFonts w:cs="Calibri"/>
          <w:sz w:val="28"/>
          <w:szCs w:val="28"/>
          <w:rtl/>
          <w:lang w:bidi="fa-IR"/>
        </w:rPr>
      </w:pPr>
      <w:r>
        <w:rPr>
          <w:rFonts w:cs="Calibri" w:hint="cs"/>
          <w:sz w:val="28"/>
          <w:szCs w:val="28"/>
          <w:rtl/>
          <w:lang w:bidi="fa-IR"/>
        </w:rPr>
        <w:t>-</w:t>
      </w:r>
      <w:r w:rsidR="000E2A49">
        <w:rPr>
          <w:rFonts w:cs="Calibri" w:hint="cs"/>
          <w:sz w:val="28"/>
          <w:szCs w:val="28"/>
          <w:rtl/>
          <w:lang w:bidi="fa-IR"/>
        </w:rPr>
        <w:t xml:space="preserve">همچنین حین تجربه بازی ای که خودِ دوره نوشته ، متوجه میشیم که هرمرحله ای که میگذره واقعا سرعت افزوده میشه و مثل چیزی که ما نوشتیم هیچوقت </w:t>
      </w:r>
      <w:r w:rsidR="000E2A49">
        <w:rPr>
          <w:rFonts w:cs="Calibri"/>
          <w:sz w:val="28"/>
          <w:szCs w:val="28"/>
          <w:lang w:bidi="fa-IR"/>
        </w:rPr>
        <w:t>car</w:t>
      </w:r>
      <w:r w:rsidR="000E2A49">
        <w:rPr>
          <w:rFonts w:cs="Calibri" w:hint="cs"/>
          <w:sz w:val="28"/>
          <w:szCs w:val="28"/>
          <w:rtl/>
          <w:lang w:bidi="fa-IR"/>
        </w:rPr>
        <w:t xml:space="preserve"> های ساخته شده از دوباره استفاده نمیشن ، پس یعنی با اضافه شدن مراحل، تا یجایی میشه پیش رفت، یعنی یه حدی داره، چراکه </w:t>
      </w:r>
      <w:r w:rsidR="000E2A49">
        <w:rPr>
          <w:rFonts w:cs="Calibri"/>
          <w:sz w:val="28"/>
          <w:szCs w:val="28"/>
          <w:lang w:bidi="fa-IR"/>
        </w:rPr>
        <w:t>ram</w:t>
      </w:r>
      <w:r w:rsidR="000E2A49">
        <w:rPr>
          <w:rFonts w:cs="Calibri" w:hint="cs"/>
          <w:sz w:val="28"/>
          <w:szCs w:val="28"/>
          <w:rtl/>
          <w:lang w:bidi="fa-IR"/>
        </w:rPr>
        <w:t xml:space="preserve"> از اون به بعد پر میشه و دیگه کشش نداره. </w:t>
      </w:r>
      <w:r w:rsidR="00D448BF">
        <w:rPr>
          <w:rFonts w:cs="Calibri" w:hint="cs"/>
          <w:sz w:val="28"/>
          <w:szCs w:val="28"/>
          <w:rtl/>
          <w:lang w:bidi="fa-IR"/>
        </w:rPr>
        <w:t>(</w:t>
      </w:r>
      <w:r w:rsidR="00D448BF">
        <w:rPr>
          <w:rFonts w:cs="Calibri" w:hint="cs"/>
          <w:sz w:val="18"/>
          <w:szCs w:val="18"/>
          <w:rtl/>
          <w:lang w:bidi="fa-IR"/>
        </w:rPr>
        <w:t xml:space="preserve">که البته خودمونیم، هیچ کس این بازی رو اونقدری بازی نمیکنه که بخواد </w:t>
      </w:r>
      <w:r w:rsidR="00D448BF">
        <w:rPr>
          <w:rFonts w:cs="Calibri"/>
          <w:sz w:val="18"/>
          <w:szCs w:val="18"/>
          <w:lang w:bidi="fa-IR"/>
        </w:rPr>
        <w:t>ram</w:t>
      </w:r>
      <w:r w:rsidR="00D448BF">
        <w:rPr>
          <w:rFonts w:cs="Calibri" w:hint="cs"/>
          <w:sz w:val="18"/>
          <w:szCs w:val="18"/>
          <w:rtl/>
          <w:lang w:bidi="fa-IR"/>
        </w:rPr>
        <w:t xml:space="preserve"> سیتسم های امروزی رو پر کنه. کمِ کم الان </w:t>
      </w:r>
      <w:r w:rsidR="00D448BF">
        <w:rPr>
          <w:rFonts w:cs="Calibri"/>
          <w:sz w:val="18"/>
          <w:szCs w:val="18"/>
          <w:lang w:bidi="fa-IR"/>
        </w:rPr>
        <w:t>8GB</w:t>
      </w:r>
      <w:r w:rsidR="00D448BF">
        <w:rPr>
          <w:rFonts w:cs="Calibri" w:hint="cs"/>
          <w:sz w:val="18"/>
          <w:szCs w:val="18"/>
          <w:rtl/>
          <w:lang w:bidi="fa-IR"/>
        </w:rPr>
        <w:t xml:space="preserve"> رم دارن سیستما. </w:t>
      </w:r>
      <w:r w:rsidR="00D448BF">
        <w:rPr>
          <w:rFonts w:cs="Calibri" w:hint="cs"/>
          <w:sz w:val="28"/>
          <w:szCs w:val="28"/>
          <w:rtl/>
          <w:lang w:bidi="fa-IR"/>
        </w:rPr>
        <w:t>)</w:t>
      </w:r>
    </w:p>
    <w:p w14:paraId="1B830931" w14:textId="77777777" w:rsidR="000E2A49" w:rsidRDefault="000E2A49" w:rsidP="00A07812">
      <w:pPr>
        <w:bidi/>
        <w:spacing w:after="0" w:line="276" w:lineRule="auto"/>
        <w:jc w:val="both"/>
        <w:rPr>
          <w:rFonts w:cs="Calibri"/>
          <w:sz w:val="28"/>
          <w:szCs w:val="28"/>
          <w:rtl/>
          <w:lang w:bidi="fa-IR"/>
        </w:rPr>
      </w:pPr>
    </w:p>
    <w:p w14:paraId="0D045F91" w14:textId="77777777" w:rsidR="0049728E" w:rsidRDefault="000E2A49" w:rsidP="00A07812">
      <w:pPr>
        <w:bidi/>
        <w:spacing w:after="0" w:line="276" w:lineRule="auto"/>
        <w:jc w:val="both"/>
        <w:rPr>
          <w:rFonts w:cs="Calibri"/>
          <w:sz w:val="28"/>
          <w:szCs w:val="28"/>
          <w:rtl/>
          <w:lang w:bidi="fa-IR"/>
        </w:rPr>
      </w:pPr>
      <w:r>
        <w:rPr>
          <w:rFonts w:cs="Calibri" w:hint="cs"/>
          <w:sz w:val="28"/>
          <w:szCs w:val="28"/>
          <w:rtl/>
          <w:lang w:bidi="fa-IR"/>
        </w:rPr>
        <w:t>-</w:t>
      </w:r>
      <w:r w:rsidR="00F5323B">
        <w:rPr>
          <w:rFonts w:cs="Calibri" w:hint="cs"/>
          <w:sz w:val="28"/>
          <w:szCs w:val="28"/>
          <w:rtl/>
          <w:lang w:bidi="fa-IR"/>
        </w:rPr>
        <w:t xml:space="preserve">البته الان که چک میکنم یه فرق دیگه هم میبینم، ما </w:t>
      </w:r>
      <w:r w:rsidR="00F5323B">
        <w:rPr>
          <w:rFonts w:cs="Calibri"/>
          <w:sz w:val="28"/>
          <w:szCs w:val="28"/>
          <w:lang w:bidi="fa-IR"/>
        </w:rPr>
        <w:t>TIME_SLEEP</w:t>
      </w:r>
      <w:r w:rsidR="00F5323B">
        <w:rPr>
          <w:rFonts w:cs="Calibri" w:hint="cs"/>
          <w:sz w:val="28"/>
          <w:szCs w:val="28"/>
          <w:rtl/>
          <w:lang w:bidi="fa-IR"/>
        </w:rPr>
        <w:t xml:space="preserve"> رو ضرب در </w:t>
      </w:r>
      <w:r w:rsidR="00F5323B">
        <w:rPr>
          <w:rFonts w:cs="Calibri"/>
          <w:sz w:val="28"/>
          <w:szCs w:val="28"/>
          <w:lang w:bidi="fa-IR"/>
        </w:rPr>
        <w:t>0.9</w:t>
      </w:r>
      <w:r w:rsidR="00F5323B">
        <w:rPr>
          <w:rFonts w:cs="Calibri" w:hint="cs"/>
          <w:sz w:val="28"/>
          <w:szCs w:val="28"/>
          <w:rtl/>
          <w:lang w:bidi="fa-IR"/>
        </w:rPr>
        <w:t xml:space="preserve"> میکردم و باعث میشد به دلیل کمتر منتظر موندن برنامه بازی سریعتر بشه، اما اینجا سرعت هر ماشین رو زیاد میکنه جدا. یادمه یه مشکلی وجود داشت در این مورد.</w:t>
      </w:r>
    </w:p>
    <w:p w14:paraId="7BD2EB14" w14:textId="77777777" w:rsidR="0049728E" w:rsidRDefault="0049728E" w:rsidP="00A07812">
      <w:pPr>
        <w:bidi/>
        <w:spacing w:after="0" w:line="276" w:lineRule="auto"/>
        <w:jc w:val="both"/>
        <w:rPr>
          <w:rFonts w:cs="Calibri"/>
          <w:sz w:val="28"/>
          <w:szCs w:val="28"/>
          <w:rtl/>
          <w:lang w:bidi="fa-IR"/>
        </w:rPr>
      </w:pPr>
    </w:p>
    <w:p w14:paraId="65916150" w14:textId="77777777" w:rsidR="0049728E" w:rsidRDefault="0049728E" w:rsidP="00A07812">
      <w:pPr>
        <w:bidi/>
        <w:spacing w:after="0" w:line="276" w:lineRule="auto"/>
        <w:jc w:val="both"/>
        <w:rPr>
          <w:rFonts w:cs="Calibri"/>
          <w:sz w:val="28"/>
          <w:szCs w:val="28"/>
          <w:rtl/>
          <w:lang w:bidi="fa-IR"/>
        </w:rPr>
      </w:pPr>
    </w:p>
    <w:p w14:paraId="154F2E6E" w14:textId="77777777" w:rsidR="0049728E" w:rsidRDefault="0049728E" w:rsidP="00A07812">
      <w:pPr>
        <w:bidi/>
        <w:spacing w:after="0" w:line="276" w:lineRule="auto"/>
        <w:jc w:val="both"/>
        <w:rPr>
          <w:rFonts w:cs="Calibri"/>
          <w:sz w:val="28"/>
          <w:szCs w:val="28"/>
          <w:rtl/>
          <w:lang w:bidi="fa-IR"/>
        </w:rPr>
      </w:pPr>
      <w:r>
        <w:rPr>
          <w:rFonts w:cs="Calibri" w:hint="cs"/>
          <w:sz w:val="28"/>
          <w:szCs w:val="28"/>
          <w:rtl/>
          <w:lang w:bidi="fa-IR"/>
        </w:rPr>
        <w:t xml:space="preserve">پایانِ </w:t>
      </w:r>
      <w:r>
        <w:rPr>
          <w:rFonts w:cs="Calibri"/>
          <w:sz w:val="28"/>
          <w:szCs w:val="28"/>
          <w:lang w:bidi="fa-IR"/>
        </w:rPr>
        <w:t>Day023</w:t>
      </w:r>
    </w:p>
    <w:p w14:paraId="19B4E8D0" w14:textId="77777777" w:rsidR="0049728E" w:rsidRDefault="0049728E" w:rsidP="00A07812">
      <w:pPr>
        <w:spacing w:after="0" w:line="276" w:lineRule="auto"/>
        <w:jc w:val="both"/>
        <w:rPr>
          <w:rFonts w:cs="Calibri"/>
          <w:sz w:val="28"/>
          <w:szCs w:val="28"/>
          <w:rtl/>
          <w:lang w:bidi="fa-IR"/>
        </w:rPr>
      </w:pPr>
      <w:r>
        <w:rPr>
          <w:rFonts w:cs="Calibri"/>
          <w:sz w:val="28"/>
          <w:szCs w:val="28"/>
          <w:rtl/>
          <w:lang w:bidi="fa-IR"/>
        </w:rPr>
        <w:br w:type="page"/>
      </w:r>
    </w:p>
    <w:p w14:paraId="4C54258A" w14:textId="77777777" w:rsidR="0049728E" w:rsidRDefault="0049728E" w:rsidP="00A07812">
      <w:pPr>
        <w:bidi/>
        <w:spacing w:after="0" w:line="276" w:lineRule="auto"/>
        <w:jc w:val="both"/>
        <w:rPr>
          <w:rFonts w:cs="Calibri"/>
          <w:sz w:val="28"/>
          <w:szCs w:val="28"/>
          <w:lang w:bidi="fa-IR"/>
        </w:rPr>
      </w:pPr>
      <w:r>
        <w:rPr>
          <w:rFonts w:cs="Calibri"/>
          <w:sz w:val="28"/>
          <w:szCs w:val="28"/>
          <w:lang w:bidi="fa-IR"/>
        </w:rPr>
        <w:lastRenderedPageBreak/>
        <w:t>Day024</w:t>
      </w:r>
    </w:p>
    <w:p w14:paraId="5330FEE4" w14:textId="77777777" w:rsidR="007F25FF" w:rsidRDefault="007F25FF" w:rsidP="00A07812">
      <w:pPr>
        <w:bidi/>
        <w:spacing w:after="0" w:line="276" w:lineRule="auto"/>
        <w:jc w:val="both"/>
        <w:rPr>
          <w:rFonts w:cs="Calibri"/>
          <w:sz w:val="28"/>
          <w:szCs w:val="28"/>
          <w:lang w:bidi="fa-IR"/>
        </w:rPr>
      </w:pPr>
      <w:r>
        <w:rPr>
          <w:rFonts w:cs="Calibri"/>
          <w:sz w:val="28"/>
          <w:szCs w:val="28"/>
          <w:lang w:bidi="fa-IR"/>
        </w:rPr>
        <w:t>Working with local file system</w:t>
      </w:r>
    </w:p>
    <w:p w14:paraId="19AF4FEA" w14:textId="77777777" w:rsidR="007F25FF" w:rsidRDefault="007F25FF" w:rsidP="00A07812">
      <w:pPr>
        <w:bidi/>
        <w:spacing w:after="0" w:line="276" w:lineRule="auto"/>
        <w:jc w:val="both"/>
        <w:rPr>
          <w:rFonts w:cs="Calibri"/>
          <w:sz w:val="28"/>
          <w:szCs w:val="28"/>
          <w:lang w:bidi="fa-IR"/>
        </w:rPr>
      </w:pPr>
    </w:p>
    <w:p w14:paraId="75998ABD" w14:textId="77777777" w:rsidR="007F25FF" w:rsidRDefault="007F25FF" w:rsidP="00A07812">
      <w:pPr>
        <w:bidi/>
        <w:spacing w:after="0" w:line="276" w:lineRule="auto"/>
        <w:jc w:val="both"/>
        <w:rPr>
          <w:rFonts w:cs="Calibri"/>
          <w:sz w:val="28"/>
          <w:szCs w:val="28"/>
          <w:rtl/>
          <w:lang w:bidi="fa-IR"/>
        </w:rPr>
      </w:pPr>
      <w:r>
        <w:rPr>
          <w:rFonts w:cs="Calibri" w:hint="cs"/>
          <w:sz w:val="28"/>
          <w:szCs w:val="28"/>
          <w:rtl/>
          <w:lang w:bidi="fa-IR"/>
        </w:rPr>
        <w:t xml:space="preserve">-با ذخیره کردن اطلاعات از برنامۀ ران شده (مثل بازی </w:t>
      </w:r>
      <w:r>
        <w:rPr>
          <w:rFonts w:cs="Calibri"/>
          <w:sz w:val="28"/>
          <w:szCs w:val="28"/>
          <w:lang w:bidi="fa-IR"/>
        </w:rPr>
        <w:t>snake</w:t>
      </w:r>
      <w:r>
        <w:rPr>
          <w:rFonts w:cs="Calibri" w:hint="cs"/>
          <w:sz w:val="28"/>
          <w:szCs w:val="28"/>
          <w:rtl/>
          <w:lang w:bidi="fa-IR"/>
        </w:rPr>
        <w:t xml:space="preserve"> ای که ساخته بودیم) ، مثلا میتونیم </w:t>
      </w:r>
      <w:r>
        <w:rPr>
          <w:rFonts w:cs="Calibri"/>
          <w:sz w:val="28"/>
          <w:szCs w:val="28"/>
          <w:lang w:bidi="fa-IR"/>
        </w:rPr>
        <w:t>highest score</w:t>
      </w:r>
      <w:r>
        <w:rPr>
          <w:rFonts w:cs="Calibri" w:hint="cs"/>
          <w:sz w:val="28"/>
          <w:szCs w:val="28"/>
          <w:rtl/>
          <w:lang w:bidi="fa-IR"/>
        </w:rPr>
        <w:t xml:space="preserve"> رو نگه داریم دقیقا مثل خودِ بازی که نگه میداشت. و در ادامه توضیحاتش گفت که میتونیم با این کار خیلی از کارهایی که میخوایم انجام بدیم رو به سرعت با </w:t>
      </w:r>
      <w:r>
        <w:rPr>
          <w:rFonts w:cs="Calibri"/>
          <w:sz w:val="28"/>
          <w:szCs w:val="28"/>
          <w:lang w:bidi="fa-IR"/>
        </w:rPr>
        <w:t>python</w:t>
      </w:r>
      <w:r>
        <w:rPr>
          <w:rFonts w:cs="Calibri" w:hint="cs"/>
          <w:sz w:val="28"/>
          <w:szCs w:val="28"/>
          <w:rtl/>
          <w:lang w:bidi="fa-IR"/>
        </w:rPr>
        <w:t xml:space="preserve"> اتوماتیک کنیم.</w:t>
      </w:r>
      <w:r w:rsidR="009C7EA7">
        <w:rPr>
          <w:rFonts w:cs="Calibri" w:hint="cs"/>
          <w:sz w:val="28"/>
          <w:szCs w:val="28"/>
          <w:rtl/>
          <w:lang w:bidi="fa-IR"/>
        </w:rPr>
        <w:t xml:space="preserve"> (</w:t>
      </w:r>
      <w:r w:rsidR="009C7EA7">
        <w:rPr>
          <w:rFonts w:cs="Calibri" w:hint="cs"/>
          <w:sz w:val="20"/>
          <w:szCs w:val="20"/>
          <w:rtl/>
          <w:lang w:bidi="fa-IR"/>
        </w:rPr>
        <w:t xml:space="preserve">البته که این کار کردن با </w:t>
      </w:r>
      <w:r w:rsidR="009C7EA7">
        <w:rPr>
          <w:rFonts w:cs="Calibri"/>
          <w:sz w:val="20"/>
          <w:szCs w:val="20"/>
          <w:lang w:bidi="fa-IR"/>
        </w:rPr>
        <w:t>snakes</w:t>
      </w:r>
      <w:r w:rsidR="009C7EA7">
        <w:rPr>
          <w:rFonts w:cs="Calibri" w:hint="cs"/>
          <w:sz w:val="20"/>
          <w:szCs w:val="20"/>
          <w:rtl/>
          <w:lang w:bidi="fa-IR"/>
        </w:rPr>
        <w:t xml:space="preserve"> پیش زمینه اس فکر میکنم برای اینی که اینجا نوشتیم. فعلا هم بهش نرسیدیم .</w:t>
      </w:r>
      <w:r w:rsidR="009C7EA7">
        <w:rPr>
          <w:rFonts w:cs="Calibri" w:hint="cs"/>
          <w:sz w:val="28"/>
          <w:szCs w:val="28"/>
          <w:rtl/>
          <w:lang w:bidi="fa-IR"/>
        </w:rPr>
        <w:t>)</w:t>
      </w:r>
      <w:r>
        <w:rPr>
          <w:rFonts w:cs="Calibri" w:hint="cs"/>
          <w:sz w:val="28"/>
          <w:szCs w:val="28"/>
          <w:rtl/>
          <w:lang w:bidi="fa-IR"/>
        </w:rPr>
        <w:t xml:space="preserve"> مثالش هم یه نامه دعوت هست که قراره یسری جاهاش اسمِ گیرنده بخوره ولی باقیش یکسانه، خب میشه این رو کد کرد که به صورت اتوماتیک انجام بشه و به قول خودش فیلم ببینیم در حین انجامش یا بازی کنیم. </w:t>
      </w:r>
      <w:r w:rsidR="00430016">
        <w:rPr>
          <w:rFonts w:cs="Calibri" w:hint="cs"/>
          <w:sz w:val="28"/>
          <w:szCs w:val="28"/>
          <w:rtl/>
          <w:lang w:bidi="fa-IR"/>
        </w:rPr>
        <w:t>(</w:t>
      </w:r>
      <w:r w:rsidR="00430016">
        <w:rPr>
          <w:rFonts w:cs="Calibri" w:hint="cs"/>
          <w:sz w:val="20"/>
          <w:szCs w:val="20"/>
          <w:rtl/>
          <w:lang w:bidi="fa-IR"/>
        </w:rPr>
        <w:t>آخ اگه این اتفاق بیوفته من کِیییییییییییییف میکنم ها.</w:t>
      </w:r>
      <w:r w:rsidR="00430016">
        <w:rPr>
          <w:rFonts w:cs="Calibri" w:hint="cs"/>
          <w:sz w:val="28"/>
          <w:szCs w:val="28"/>
          <w:rtl/>
          <w:lang w:bidi="fa-IR"/>
        </w:rPr>
        <w:t>)</w:t>
      </w:r>
    </w:p>
    <w:p w14:paraId="1E6C607C" w14:textId="77777777" w:rsidR="007F25FF" w:rsidRDefault="007F25FF" w:rsidP="00A07812">
      <w:pPr>
        <w:bidi/>
        <w:spacing w:after="0" w:line="276" w:lineRule="auto"/>
        <w:jc w:val="both"/>
        <w:rPr>
          <w:rFonts w:cs="Calibri"/>
          <w:sz w:val="28"/>
          <w:szCs w:val="28"/>
          <w:rtl/>
          <w:lang w:bidi="fa-IR"/>
        </w:rPr>
      </w:pPr>
    </w:p>
    <w:p w14:paraId="3EBE3735" w14:textId="77777777" w:rsidR="006A2A78" w:rsidRDefault="007F25FF" w:rsidP="00A07812">
      <w:pPr>
        <w:bidi/>
        <w:spacing w:after="0" w:line="276" w:lineRule="auto"/>
        <w:jc w:val="both"/>
        <w:rPr>
          <w:rFonts w:cs="Calibri"/>
          <w:sz w:val="28"/>
          <w:szCs w:val="28"/>
          <w:rtl/>
          <w:lang w:bidi="fa-IR"/>
        </w:rPr>
      </w:pPr>
      <w:r>
        <w:rPr>
          <w:rFonts w:cs="Calibri" w:hint="cs"/>
          <w:sz w:val="28"/>
          <w:szCs w:val="28"/>
          <w:rtl/>
          <w:lang w:bidi="fa-IR"/>
        </w:rPr>
        <w:t>-</w:t>
      </w:r>
      <w:r w:rsidR="006A2A78">
        <w:rPr>
          <w:rFonts w:cs="Calibri" w:hint="cs"/>
          <w:sz w:val="28"/>
          <w:szCs w:val="28"/>
          <w:rtl/>
          <w:lang w:bidi="fa-IR"/>
        </w:rPr>
        <w:t xml:space="preserve">که این نگه داری اطلاعات ، برنامه نویسی رو وارد فاز جدیدی میکنه که به قول مهندس نجاتی "از حالتِ دانشجویی خارج میشه" . و میتونه متصل بشه به </w:t>
      </w:r>
      <w:r w:rsidR="006A2A78">
        <w:rPr>
          <w:rFonts w:cs="Calibri"/>
          <w:sz w:val="28"/>
          <w:szCs w:val="28"/>
          <w:lang w:bidi="fa-IR"/>
        </w:rPr>
        <w:t>database</w:t>
      </w:r>
      <w:r w:rsidR="006A2A78">
        <w:rPr>
          <w:rFonts w:cs="Calibri" w:hint="cs"/>
          <w:sz w:val="28"/>
          <w:szCs w:val="28"/>
          <w:rtl/>
          <w:lang w:bidi="fa-IR"/>
        </w:rPr>
        <w:t xml:space="preserve"> ها و اطلاعات ذخیره کنه و کوئری بزنه و ... که خیلی کاربردی ترش میکنه .</w:t>
      </w:r>
      <w:r w:rsidR="00430016">
        <w:rPr>
          <w:rFonts w:cs="Calibri" w:hint="cs"/>
          <w:sz w:val="28"/>
          <w:szCs w:val="28"/>
          <w:rtl/>
          <w:lang w:bidi="fa-IR"/>
        </w:rPr>
        <w:t xml:space="preserve"> (</w:t>
      </w:r>
      <w:r w:rsidR="00430016">
        <w:rPr>
          <w:rFonts w:cs="Calibri" w:hint="cs"/>
          <w:sz w:val="20"/>
          <w:szCs w:val="20"/>
          <w:rtl/>
          <w:lang w:bidi="fa-IR"/>
        </w:rPr>
        <w:t xml:space="preserve">که ما در دوره کارآموزی ای که رفتیم با مسائل </w:t>
      </w:r>
      <w:r w:rsidR="00430016">
        <w:rPr>
          <w:rFonts w:cs="Calibri"/>
          <w:sz w:val="20"/>
          <w:szCs w:val="20"/>
          <w:lang w:bidi="fa-IR"/>
        </w:rPr>
        <w:t>sql</w:t>
      </w:r>
      <w:r w:rsidR="00430016">
        <w:rPr>
          <w:rFonts w:cs="Calibri" w:hint="cs"/>
          <w:sz w:val="20"/>
          <w:szCs w:val="20"/>
          <w:rtl/>
          <w:lang w:bidi="fa-IR"/>
        </w:rPr>
        <w:t xml:space="preserve"> و </w:t>
      </w:r>
      <w:r w:rsidR="00430016">
        <w:rPr>
          <w:rFonts w:cs="Calibri"/>
          <w:sz w:val="20"/>
          <w:szCs w:val="20"/>
          <w:lang w:bidi="fa-IR"/>
        </w:rPr>
        <w:t>database</w:t>
      </w:r>
      <w:r w:rsidR="00430016">
        <w:rPr>
          <w:rFonts w:cs="Calibri" w:hint="cs"/>
          <w:sz w:val="20"/>
          <w:szCs w:val="20"/>
          <w:rtl/>
          <w:lang w:bidi="fa-IR"/>
        </w:rPr>
        <w:t xml:space="preserve"> تا حدی دست و پنجه نرم کردیم، اگر </w:t>
      </w:r>
      <w:r w:rsidR="00430016">
        <w:rPr>
          <w:rFonts w:cs="Calibri"/>
          <w:sz w:val="20"/>
          <w:szCs w:val="20"/>
          <w:lang w:bidi="fa-IR"/>
        </w:rPr>
        <w:t>python</w:t>
      </w:r>
      <w:r w:rsidR="00430016">
        <w:rPr>
          <w:rFonts w:cs="Calibri" w:hint="cs"/>
          <w:sz w:val="20"/>
          <w:szCs w:val="20"/>
          <w:rtl/>
          <w:lang w:bidi="fa-IR"/>
        </w:rPr>
        <w:t xml:space="preserve"> رو تا جاهای خوبی ببریم جلو میتونیم از </w:t>
      </w:r>
      <w:r w:rsidR="00430016">
        <w:rPr>
          <w:rFonts w:cs="Calibri"/>
          <w:sz w:val="20"/>
          <w:szCs w:val="20"/>
          <w:lang w:bidi="fa-IR"/>
        </w:rPr>
        <w:t>sql server</w:t>
      </w:r>
      <w:r w:rsidR="00430016">
        <w:rPr>
          <w:rFonts w:cs="Calibri" w:hint="cs"/>
          <w:sz w:val="20"/>
          <w:szCs w:val="20"/>
          <w:rtl/>
          <w:lang w:bidi="fa-IR"/>
        </w:rPr>
        <w:t xml:space="preserve"> در کنارش استفاده کنیم برای </w:t>
      </w:r>
      <w:r w:rsidR="00430016">
        <w:rPr>
          <w:rFonts w:cs="Calibri"/>
          <w:sz w:val="20"/>
          <w:szCs w:val="20"/>
          <w:lang w:bidi="fa-IR"/>
        </w:rPr>
        <w:t>database</w:t>
      </w:r>
      <w:r w:rsidR="00430016">
        <w:rPr>
          <w:rFonts w:cs="Calibri" w:hint="cs"/>
          <w:sz w:val="20"/>
          <w:szCs w:val="20"/>
          <w:rtl/>
          <w:lang w:bidi="fa-IR"/>
        </w:rPr>
        <w:t xml:space="preserve"> ، </w:t>
      </w:r>
      <w:r w:rsidR="00430016">
        <w:rPr>
          <w:rFonts w:cs="Calibri"/>
          <w:sz w:val="20"/>
          <w:szCs w:val="20"/>
          <w:lang w:bidi="fa-IR"/>
        </w:rPr>
        <w:t>document</w:t>
      </w:r>
      <w:r w:rsidR="00430016">
        <w:rPr>
          <w:rFonts w:cs="Calibri" w:hint="cs"/>
          <w:sz w:val="20"/>
          <w:szCs w:val="20"/>
          <w:rtl/>
          <w:lang w:bidi="fa-IR"/>
        </w:rPr>
        <w:t xml:space="preserve"> های مربوط به روش هاش هم هست دیگه سرچ بزنی میاد بالا. </w:t>
      </w:r>
      <w:r w:rsidR="00430016">
        <w:rPr>
          <w:rFonts w:cs="Calibri" w:hint="cs"/>
          <w:sz w:val="28"/>
          <w:szCs w:val="28"/>
          <w:rtl/>
          <w:lang w:bidi="fa-IR"/>
        </w:rPr>
        <w:t>)</w:t>
      </w:r>
    </w:p>
    <w:p w14:paraId="2258D501" w14:textId="77777777" w:rsidR="006A2A78" w:rsidRDefault="006A2A78" w:rsidP="00A07812">
      <w:pPr>
        <w:bidi/>
        <w:spacing w:after="0" w:line="276" w:lineRule="auto"/>
        <w:jc w:val="both"/>
        <w:rPr>
          <w:rFonts w:cs="Calibri"/>
          <w:sz w:val="28"/>
          <w:szCs w:val="28"/>
          <w:rtl/>
          <w:lang w:bidi="fa-IR"/>
        </w:rPr>
      </w:pPr>
    </w:p>
    <w:p w14:paraId="44F05EA8" w14:textId="77777777" w:rsidR="006A2A78" w:rsidRDefault="006A2A78" w:rsidP="00A07812">
      <w:pPr>
        <w:bidi/>
        <w:spacing w:after="0" w:line="276" w:lineRule="auto"/>
        <w:jc w:val="both"/>
        <w:rPr>
          <w:rFonts w:cs="Calibri"/>
          <w:sz w:val="28"/>
          <w:szCs w:val="28"/>
          <w:lang w:bidi="fa-IR"/>
        </w:rPr>
      </w:pPr>
      <w:r>
        <w:rPr>
          <w:rFonts w:cs="Calibri" w:hint="cs"/>
          <w:sz w:val="28"/>
          <w:szCs w:val="28"/>
          <w:rtl/>
          <w:lang w:bidi="fa-IR"/>
        </w:rPr>
        <w:t>-</w:t>
      </w:r>
      <w:r>
        <w:rPr>
          <w:rFonts w:cs="Calibri"/>
          <w:sz w:val="28"/>
          <w:szCs w:val="28"/>
          <w:lang w:bidi="fa-IR"/>
        </w:rPr>
        <w:t>open files, read, modify, write, close</w:t>
      </w:r>
      <w:r>
        <w:rPr>
          <w:rFonts w:cs="Calibri" w:hint="cs"/>
          <w:sz w:val="28"/>
          <w:szCs w:val="28"/>
          <w:rtl/>
          <w:lang w:bidi="fa-IR"/>
        </w:rPr>
        <w:t xml:space="preserve"> با </w:t>
      </w:r>
      <w:r>
        <w:rPr>
          <w:rFonts w:cs="Calibri"/>
          <w:sz w:val="28"/>
          <w:szCs w:val="28"/>
          <w:lang w:bidi="fa-IR"/>
        </w:rPr>
        <w:t>python</w:t>
      </w:r>
    </w:p>
    <w:p w14:paraId="546C1DF5" w14:textId="77777777" w:rsidR="006A2A78" w:rsidRDefault="006A2A78" w:rsidP="00A07812">
      <w:pPr>
        <w:bidi/>
        <w:spacing w:after="0" w:line="276" w:lineRule="auto"/>
        <w:jc w:val="both"/>
        <w:rPr>
          <w:rFonts w:cs="Calibri"/>
          <w:sz w:val="28"/>
          <w:szCs w:val="28"/>
          <w:lang w:bidi="fa-IR"/>
        </w:rPr>
      </w:pPr>
    </w:p>
    <w:p w14:paraId="52C6326B" w14:textId="386BD1D8" w:rsidR="00191AA6" w:rsidRDefault="00191AA6" w:rsidP="008E7B86">
      <w:pPr>
        <w:bidi/>
        <w:spacing w:after="0" w:line="276" w:lineRule="auto"/>
        <w:jc w:val="both"/>
        <w:rPr>
          <w:rFonts w:cs="Calibri"/>
          <w:sz w:val="28"/>
          <w:szCs w:val="28"/>
          <w:rtl/>
          <w:lang w:bidi="fa-IR"/>
        </w:rPr>
      </w:pPr>
      <w:r>
        <w:rPr>
          <w:rFonts w:cs="Calibri" w:hint="cs"/>
          <w:sz w:val="28"/>
          <w:szCs w:val="28"/>
          <w:rtl/>
          <w:lang w:bidi="fa-IR"/>
        </w:rPr>
        <w:t>-</w:t>
      </w:r>
      <w:r w:rsidR="006A2A78">
        <w:rPr>
          <w:rFonts w:cs="Calibri" w:hint="cs"/>
          <w:sz w:val="28"/>
          <w:szCs w:val="28"/>
          <w:rtl/>
          <w:lang w:bidi="fa-IR"/>
        </w:rPr>
        <w:t xml:space="preserve">برای باز کردن یک فایل در کدهامون از </w:t>
      </w:r>
      <w:r>
        <w:rPr>
          <w:rFonts w:cs="Calibri"/>
          <w:sz w:val="28"/>
          <w:szCs w:val="28"/>
          <w:lang w:bidi="fa-IR"/>
        </w:rPr>
        <w:t>open()</w:t>
      </w:r>
      <w:r w:rsidR="00430016">
        <w:rPr>
          <w:rFonts w:cs="Calibri" w:hint="cs"/>
          <w:sz w:val="28"/>
          <w:szCs w:val="28"/>
          <w:rtl/>
          <w:lang w:bidi="fa-IR"/>
        </w:rPr>
        <w:t xml:space="preserve"> </w:t>
      </w:r>
      <w:r>
        <w:rPr>
          <w:rFonts w:cs="Calibri" w:hint="cs"/>
          <w:sz w:val="28"/>
          <w:szCs w:val="28"/>
          <w:rtl/>
          <w:lang w:bidi="fa-IR"/>
        </w:rPr>
        <w:t xml:space="preserve">استفاده میکنیم که به عنوان </w:t>
      </w:r>
      <w:r>
        <w:rPr>
          <w:rFonts w:cs="Calibri"/>
          <w:sz w:val="28"/>
          <w:szCs w:val="28"/>
          <w:lang w:bidi="fa-IR"/>
        </w:rPr>
        <w:t>arg</w:t>
      </w:r>
      <w:r w:rsidR="00430016">
        <w:rPr>
          <w:rFonts w:cs="Calibri" w:hint="cs"/>
          <w:sz w:val="28"/>
          <w:szCs w:val="28"/>
          <w:rtl/>
          <w:lang w:bidi="fa-IR"/>
        </w:rPr>
        <w:t xml:space="preserve"> </w:t>
      </w:r>
      <w:r>
        <w:rPr>
          <w:rFonts w:cs="Calibri" w:hint="cs"/>
          <w:sz w:val="28"/>
          <w:szCs w:val="28"/>
          <w:rtl/>
          <w:lang w:bidi="fa-IR"/>
        </w:rPr>
        <w:t>میشه خیلی چیزا بهش فرستاد، اولیش هم اسمِ فایلی هست</w:t>
      </w:r>
      <w:ins w:id="390" w:author="Microsoft account" w:date="2025-09-29T09:49:00Z">
        <w:r w:rsidR="002E481E">
          <w:rPr>
            <w:rFonts w:cs="Calibri"/>
            <w:sz w:val="28"/>
            <w:szCs w:val="28"/>
            <w:lang w:bidi="fa-IR"/>
          </w:rPr>
          <w:t xml:space="preserve"> </w:t>
        </w:r>
      </w:ins>
      <w:r>
        <w:rPr>
          <w:rFonts w:cs="Calibri" w:hint="cs"/>
          <w:sz w:val="28"/>
          <w:szCs w:val="28"/>
          <w:rtl/>
          <w:lang w:bidi="fa-IR"/>
        </w:rPr>
        <w:t xml:space="preserve">که میخوایم بازش کنیم. </w:t>
      </w:r>
      <w:r w:rsidR="00430016">
        <w:rPr>
          <w:rFonts w:cs="Calibri" w:hint="cs"/>
          <w:sz w:val="28"/>
          <w:szCs w:val="28"/>
          <w:rtl/>
          <w:lang w:bidi="fa-IR"/>
        </w:rPr>
        <w:t>(</w:t>
      </w:r>
      <w:r w:rsidR="00430016">
        <w:rPr>
          <w:rFonts w:cs="Calibri" w:hint="cs"/>
          <w:sz w:val="20"/>
          <w:szCs w:val="20"/>
          <w:rtl/>
          <w:lang w:bidi="fa-IR"/>
        </w:rPr>
        <w:t xml:space="preserve">البته باید توی مسیر </w:t>
      </w:r>
      <w:r w:rsidR="00430016">
        <w:rPr>
          <w:rFonts w:cs="Calibri"/>
          <w:sz w:val="20"/>
          <w:szCs w:val="20"/>
          <w:lang w:bidi="fa-IR"/>
        </w:rPr>
        <w:t>directory</w:t>
      </w:r>
      <w:r w:rsidR="00430016">
        <w:rPr>
          <w:rFonts w:cs="Calibri" w:hint="cs"/>
          <w:sz w:val="20"/>
          <w:szCs w:val="20"/>
          <w:rtl/>
          <w:lang w:bidi="fa-IR"/>
        </w:rPr>
        <w:t xml:space="preserve"> فایل ها باشیم تا عمل کنه وگرنه ارور میده که این فایل وجود نداره! باید این هم چک کنیم که آیا اگر از </w:t>
      </w:r>
      <w:r w:rsidR="00430016">
        <w:rPr>
          <w:rFonts w:cs="Calibri"/>
          <w:sz w:val="20"/>
          <w:szCs w:val="20"/>
          <w:lang w:bidi="fa-IR"/>
        </w:rPr>
        <w:t>root</w:t>
      </w:r>
      <w:r w:rsidR="00430016">
        <w:rPr>
          <w:rFonts w:cs="Calibri" w:hint="cs"/>
          <w:sz w:val="20"/>
          <w:szCs w:val="20"/>
          <w:rtl/>
          <w:lang w:bidi="fa-IR"/>
        </w:rPr>
        <w:t xml:space="preserve"> آدرس بدیم هرجا اجرا بگیریم درست عمل میکنه یا نه</w:t>
      </w:r>
      <w:r w:rsidR="008E7B86">
        <w:rPr>
          <w:rFonts w:cs="Calibri" w:hint="cs"/>
          <w:sz w:val="20"/>
          <w:szCs w:val="20"/>
          <w:rtl/>
          <w:lang w:bidi="fa-IR"/>
        </w:rPr>
        <w:t>(</w:t>
      </w:r>
      <w:r w:rsidR="008E7B86">
        <w:rPr>
          <w:rFonts w:cs="Calibri" w:hint="cs"/>
          <w:sz w:val="16"/>
          <w:szCs w:val="16"/>
          <w:rtl/>
          <w:lang w:bidi="fa-IR"/>
        </w:rPr>
        <w:t xml:space="preserve">با ادامۀ دوره به جواب این سوال میرسیم که میشد </w:t>
      </w:r>
      <w:r w:rsidR="008E7B86">
        <w:rPr>
          <w:rFonts w:cs="Calibri"/>
          <w:sz w:val="16"/>
          <w:szCs w:val="16"/>
          <w:lang w:bidi="fa-IR"/>
        </w:rPr>
        <w:t>relative/absolute file path</w:t>
      </w:r>
      <w:r w:rsidR="008E7B86">
        <w:rPr>
          <w:rFonts w:cs="Calibri" w:hint="cs"/>
          <w:sz w:val="16"/>
          <w:szCs w:val="16"/>
          <w:rtl/>
          <w:lang w:bidi="fa-IR"/>
        </w:rPr>
        <w:t xml:space="preserve"> که درموردش صحبت میشه.</w:t>
      </w:r>
      <w:r w:rsidR="008E7B86">
        <w:rPr>
          <w:rFonts w:cs="Calibri" w:hint="cs"/>
          <w:sz w:val="20"/>
          <w:szCs w:val="20"/>
          <w:rtl/>
          <w:lang w:bidi="fa-IR"/>
        </w:rPr>
        <w:t>)</w:t>
      </w:r>
      <w:r w:rsidR="00430016">
        <w:rPr>
          <w:rFonts w:cs="Calibri" w:hint="cs"/>
          <w:sz w:val="28"/>
          <w:szCs w:val="28"/>
          <w:rtl/>
          <w:lang w:bidi="fa-IR"/>
        </w:rPr>
        <w:t>)</w:t>
      </w:r>
    </w:p>
    <w:p w14:paraId="18891AB9" w14:textId="77777777" w:rsidR="000E2A49" w:rsidRDefault="00F5323B" w:rsidP="00A07812">
      <w:pPr>
        <w:bidi/>
        <w:spacing w:after="0" w:line="276" w:lineRule="auto"/>
        <w:jc w:val="both"/>
        <w:rPr>
          <w:rFonts w:cs="Calibri"/>
          <w:sz w:val="28"/>
          <w:szCs w:val="28"/>
          <w:rtl/>
          <w:lang w:bidi="fa-IR"/>
        </w:rPr>
      </w:pPr>
      <w:r>
        <w:rPr>
          <w:rFonts w:cs="Calibri" w:hint="cs"/>
          <w:sz w:val="28"/>
          <w:szCs w:val="28"/>
          <w:rtl/>
          <w:lang w:bidi="fa-IR"/>
        </w:rPr>
        <w:t xml:space="preserve"> </w:t>
      </w:r>
      <w:r w:rsidR="00191AA6">
        <w:rPr>
          <w:rFonts w:cs="Calibri" w:hint="cs"/>
          <w:sz w:val="28"/>
          <w:szCs w:val="28"/>
          <w:rtl/>
          <w:lang w:bidi="fa-IR"/>
        </w:rPr>
        <w:t xml:space="preserve">-و البته که کاری برات نمیکنه وقتی که باز شد. باید از یه </w:t>
      </w:r>
      <w:r w:rsidR="00191AA6">
        <w:rPr>
          <w:rFonts w:cs="Calibri"/>
          <w:sz w:val="28"/>
          <w:szCs w:val="28"/>
          <w:lang w:bidi="fa-IR"/>
        </w:rPr>
        <w:t>function</w:t>
      </w:r>
      <w:r w:rsidR="00430016">
        <w:rPr>
          <w:rFonts w:cs="Calibri" w:hint="cs"/>
          <w:sz w:val="28"/>
          <w:szCs w:val="28"/>
          <w:rtl/>
          <w:lang w:bidi="fa-IR"/>
        </w:rPr>
        <w:t xml:space="preserve"> </w:t>
      </w:r>
      <w:r w:rsidR="00191AA6">
        <w:rPr>
          <w:rFonts w:cs="Calibri" w:hint="cs"/>
          <w:sz w:val="28"/>
          <w:szCs w:val="28"/>
          <w:rtl/>
          <w:lang w:bidi="fa-IR"/>
        </w:rPr>
        <w:t xml:space="preserve">دیگه به نام </w:t>
      </w:r>
      <w:r w:rsidR="00191AA6">
        <w:rPr>
          <w:rFonts w:cs="Calibri"/>
          <w:sz w:val="28"/>
          <w:szCs w:val="28"/>
          <w:lang w:bidi="fa-IR"/>
        </w:rPr>
        <w:t>read()</w:t>
      </w:r>
      <w:r w:rsidR="00191AA6">
        <w:rPr>
          <w:rFonts w:cs="Calibri" w:hint="cs"/>
          <w:sz w:val="28"/>
          <w:szCs w:val="28"/>
          <w:rtl/>
          <w:lang w:bidi="fa-IR"/>
        </w:rPr>
        <w:t xml:space="preserve"> استفاده کنی که محتوای اون فایل رو بخونه</w:t>
      </w:r>
      <w:r w:rsidR="00430016">
        <w:rPr>
          <w:rFonts w:cs="Calibri" w:hint="cs"/>
          <w:sz w:val="28"/>
          <w:szCs w:val="28"/>
          <w:rtl/>
          <w:lang w:bidi="fa-IR"/>
        </w:rPr>
        <w:t xml:space="preserve"> (</w:t>
      </w:r>
      <w:r w:rsidR="00430016">
        <w:rPr>
          <w:rFonts w:cs="Calibri" w:hint="cs"/>
          <w:sz w:val="20"/>
          <w:szCs w:val="20"/>
          <w:rtl/>
          <w:lang w:bidi="fa-IR"/>
        </w:rPr>
        <w:t xml:space="preserve">شما در نظر بگیر که </w:t>
      </w:r>
      <w:r w:rsidR="00430016">
        <w:rPr>
          <w:rFonts w:cs="Calibri"/>
          <w:sz w:val="20"/>
          <w:szCs w:val="20"/>
          <w:lang w:bidi="fa-IR"/>
        </w:rPr>
        <w:t>load</w:t>
      </w:r>
      <w:r w:rsidR="00430016">
        <w:rPr>
          <w:rFonts w:cs="Calibri" w:hint="cs"/>
          <w:sz w:val="20"/>
          <w:szCs w:val="20"/>
          <w:rtl/>
          <w:lang w:bidi="fa-IR"/>
        </w:rPr>
        <w:t xml:space="preserve"> میکنه و میشه ازش استفاده کرد. </w:t>
      </w:r>
      <w:r w:rsidR="00430016">
        <w:rPr>
          <w:rFonts w:cs="Calibri" w:hint="cs"/>
          <w:sz w:val="28"/>
          <w:szCs w:val="28"/>
          <w:rtl/>
          <w:lang w:bidi="fa-IR"/>
        </w:rPr>
        <w:t>)</w:t>
      </w:r>
      <w:r w:rsidR="00191AA6">
        <w:rPr>
          <w:rFonts w:cs="Calibri" w:hint="cs"/>
          <w:sz w:val="28"/>
          <w:szCs w:val="28"/>
          <w:rtl/>
          <w:lang w:bidi="fa-IR"/>
        </w:rPr>
        <w:t xml:space="preserve">، و بعد داخل یه متغیری ذخیره کنی و بعدش میتونی ازش استفاده کنی. (دقت بشه که الان فقط داری درمورد </w:t>
      </w:r>
      <w:r w:rsidR="00191AA6">
        <w:rPr>
          <w:rFonts w:cs="Calibri"/>
          <w:sz w:val="28"/>
          <w:szCs w:val="28"/>
          <w:lang w:bidi="fa-IR"/>
        </w:rPr>
        <w:t>read</w:t>
      </w:r>
      <w:r w:rsidR="00191AA6">
        <w:rPr>
          <w:rFonts w:cs="Calibri" w:hint="cs"/>
          <w:sz w:val="28"/>
          <w:szCs w:val="28"/>
          <w:rtl/>
          <w:lang w:bidi="fa-IR"/>
        </w:rPr>
        <w:t xml:space="preserve"> صحبت میکنیم و نه </w:t>
      </w:r>
      <w:r w:rsidR="00191AA6">
        <w:rPr>
          <w:rFonts w:cs="Calibri"/>
          <w:sz w:val="28"/>
          <w:szCs w:val="28"/>
          <w:lang w:bidi="fa-IR"/>
        </w:rPr>
        <w:t>write</w:t>
      </w:r>
      <w:r w:rsidR="00191AA6">
        <w:rPr>
          <w:rFonts w:cs="Calibri" w:hint="cs"/>
          <w:sz w:val="28"/>
          <w:szCs w:val="28"/>
          <w:rtl/>
          <w:lang w:bidi="fa-IR"/>
        </w:rPr>
        <w:t xml:space="preserve">) . بعدشم وقتی که کارمون تموم شد باید قاعدتا اونی که </w:t>
      </w:r>
      <w:r w:rsidR="00191AA6">
        <w:rPr>
          <w:rFonts w:cs="Calibri"/>
          <w:sz w:val="28"/>
          <w:szCs w:val="28"/>
          <w:lang w:bidi="fa-IR"/>
        </w:rPr>
        <w:t>open()</w:t>
      </w:r>
      <w:r w:rsidR="00191AA6">
        <w:rPr>
          <w:rFonts w:cs="Calibri" w:hint="cs"/>
          <w:sz w:val="28"/>
          <w:szCs w:val="28"/>
          <w:rtl/>
          <w:lang w:bidi="fa-IR"/>
        </w:rPr>
        <w:t xml:space="preserve"> کرده بودیم رو </w:t>
      </w:r>
      <w:r w:rsidR="00191AA6">
        <w:rPr>
          <w:rFonts w:cs="Calibri"/>
          <w:sz w:val="28"/>
          <w:szCs w:val="28"/>
          <w:lang w:bidi="fa-IR"/>
        </w:rPr>
        <w:t>close()</w:t>
      </w:r>
      <w:r w:rsidR="00191AA6">
        <w:rPr>
          <w:rFonts w:cs="Calibri" w:hint="cs"/>
          <w:sz w:val="28"/>
          <w:szCs w:val="28"/>
          <w:rtl/>
          <w:lang w:bidi="fa-IR"/>
        </w:rPr>
        <w:t xml:space="preserve"> کنیم که دقیقا با </w:t>
      </w:r>
      <w:r w:rsidR="00191AA6">
        <w:rPr>
          <w:rFonts w:cs="Calibri"/>
          <w:sz w:val="28"/>
          <w:szCs w:val="28"/>
          <w:lang w:bidi="fa-IR"/>
        </w:rPr>
        <w:t>close()</w:t>
      </w:r>
      <w:r w:rsidR="00191AA6">
        <w:rPr>
          <w:rFonts w:cs="Calibri" w:hint="cs"/>
          <w:sz w:val="28"/>
          <w:szCs w:val="28"/>
          <w:rtl/>
          <w:lang w:bidi="fa-IR"/>
        </w:rPr>
        <w:t xml:space="preserve"> اینکارو انجام میدیم. (یادآوری: هرچیزی در </w:t>
      </w:r>
      <w:r w:rsidR="00191AA6">
        <w:rPr>
          <w:rFonts w:cs="Calibri"/>
          <w:sz w:val="28"/>
          <w:szCs w:val="28"/>
          <w:lang w:bidi="fa-IR"/>
        </w:rPr>
        <w:t>python</w:t>
      </w:r>
      <w:r w:rsidR="00191AA6">
        <w:rPr>
          <w:rFonts w:cs="Calibri" w:hint="cs"/>
          <w:sz w:val="28"/>
          <w:szCs w:val="28"/>
          <w:rtl/>
          <w:lang w:bidi="fa-IR"/>
        </w:rPr>
        <w:t xml:space="preserve">باید داخل یک </w:t>
      </w:r>
      <w:r w:rsidR="00191AA6">
        <w:rPr>
          <w:rFonts w:cs="Calibri"/>
          <w:sz w:val="28"/>
          <w:szCs w:val="28"/>
          <w:lang w:bidi="fa-IR"/>
        </w:rPr>
        <w:t>variable</w:t>
      </w:r>
      <w:r w:rsidR="00191AA6">
        <w:rPr>
          <w:rFonts w:cs="Calibri" w:hint="cs"/>
          <w:sz w:val="28"/>
          <w:szCs w:val="28"/>
          <w:rtl/>
          <w:lang w:bidi="fa-IR"/>
        </w:rPr>
        <w:t xml:space="preserve"> ذخیره بشه و این فایل ها هم از این قاعده مستثنی نیستن. ) چراکه اگر </w:t>
      </w:r>
      <w:r w:rsidR="00191AA6">
        <w:rPr>
          <w:rFonts w:cs="Calibri"/>
          <w:sz w:val="28"/>
          <w:szCs w:val="28"/>
          <w:lang w:bidi="fa-IR"/>
        </w:rPr>
        <w:t>close()</w:t>
      </w:r>
      <w:r w:rsidR="00191AA6">
        <w:rPr>
          <w:rFonts w:cs="Calibri" w:hint="cs"/>
          <w:sz w:val="28"/>
          <w:szCs w:val="28"/>
          <w:rtl/>
          <w:lang w:bidi="fa-IR"/>
        </w:rPr>
        <w:t xml:space="preserve">نکنیم </w:t>
      </w:r>
      <w:r w:rsidR="0001293F">
        <w:rPr>
          <w:rFonts w:cs="Calibri"/>
          <w:sz w:val="28"/>
          <w:szCs w:val="28"/>
          <w:lang w:bidi="fa-IR"/>
        </w:rPr>
        <w:t>resource</w:t>
      </w:r>
      <w:r w:rsidR="0001293F">
        <w:rPr>
          <w:rFonts w:cs="Calibri" w:hint="cs"/>
          <w:sz w:val="28"/>
          <w:szCs w:val="28"/>
          <w:rtl/>
          <w:lang w:bidi="fa-IR"/>
        </w:rPr>
        <w:t xml:space="preserve"> های سیستم به اون فایلی که عملا کارمون باهاش تموم شده درگیر میمونه و نمیشه دیگه ازش استفاده کرد و از یه جایی به بعد امکان </w:t>
      </w:r>
      <w:r w:rsidR="0001293F">
        <w:rPr>
          <w:rFonts w:cs="Calibri"/>
          <w:sz w:val="28"/>
          <w:szCs w:val="28"/>
          <w:lang w:bidi="fa-IR"/>
        </w:rPr>
        <w:t>bluescreen</w:t>
      </w:r>
      <w:r w:rsidR="0001293F">
        <w:rPr>
          <w:rFonts w:cs="Calibri" w:hint="cs"/>
          <w:sz w:val="28"/>
          <w:szCs w:val="28"/>
          <w:rtl/>
          <w:lang w:bidi="fa-IR"/>
        </w:rPr>
        <w:t xml:space="preserve"> گرفتن پیش میاد، چون</w:t>
      </w:r>
      <w:r w:rsidR="0001293F">
        <w:rPr>
          <w:rFonts w:cs="Calibri"/>
          <w:sz w:val="28"/>
          <w:szCs w:val="28"/>
          <w:lang w:bidi="fa-IR"/>
        </w:rPr>
        <w:t xml:space="preserve"> </w:t>
      </w:r>
      <w:r w:rsidR="0001293F">
        <w:rPr>
          <w:rFonts w:cs="Calibri" w:hint="cs"/>
          <w:sz w:val="28"/>
          <w:szCs w:val="28"/>
          <w:rtl/>
          <w:lang w:bidi="fa-IR"/>
        </w:rPr>
        <w:t xml:space="preserve"> </w:t>
      </w:r>
      <w:r w:rsidR="0001293F">
        <w:rPr>
          <w:rFonts w:cs="Calibri"/>
          <w:sz w:val="28"/>
          <w:szCs w:val="28"/>
          <w:lang w:bidi="fa-IR"/>
        </w:rPr>
        <w:t>ram</w:t>
      </w:r>
      <w:r w:rsidR="0001293F">
        <w:rPr>
          <w:rFonts w:cs="Calibri" w:hint="cs"/>
          <w:sz w:val="28"/>
          <w:szCs w:val="28"/>
          <w:rtl/>
          <w:lang w:bidi="fa-IR"/>
        </w:rPr>
        <w:t xml:space="preserve"> مثلا پر شده کامل. </w:t>
      </w:r>
      <w:r w:rsidR="00430016">
        <w:rPr>
          <w:rFonts w:cs="Calibri" w:hint="cs"/>
          <w:sz w:val="28"/>
          <w:szCs w:val="28"/>
          <w:rtl/>
          <w:lang w:bidi="fa-IR"/>
        </w:rPr>
        <w:t>(</w:t>
      </w:r>
      <w:r w:rsidR="00430016">
        <w:rPr>
          <w:rFonts w:cs="Calibri" w:hint="cs"/>
          <w:sz w:val="20"/>
          <w:szCs w:val="20"/>
          <w:rtl/>
          <w:lang w:bidi="fa-IR"/>
        </w:rPr>
        <w:t xml:space="preserve">این رو هنوز نمیدونیم که تا چه حدی فایل میتونیم باز کنیم، قاعدتا باید هرطیفی از فایل های سیستم رو بتونیم باز کنیم و تغیرات انجام بدیم و... ولی الان برام سواله که مثلا فایل عکس هارو چطور باید اینکارو انجام داد روشون. </w:t>
      </w:r>
      <w:r w:rsidR="00430016">
        <w:rPr>
          <w:rFonts w:cs="Calibri" w:hint="cs"/>
          <w:sz w:val="28"/>
          <w:szCs w:val="28"/>
          <w:rtl/>
          <w:lang w:bidi="fa-IR"/>
        </w:rPr>
        <w:t>)</w:t>
      </w:r>
    </w:p>
    <w:p w14:paraId="5ED2FB9B" w14:textId="77777777" w:rsidR="0001293F" w:rsidRDefault="0001293F" w:rsidP="00A07812">
      <w:pPr>
        <w:bidi/>
        <w:spacing w:after="0" w:line="276" w:lineRule="auto"/>
        <w:jc w:val="both"/>
        <w:rPr>
          <w:rFonts w:cs="Calibri"/>
          <w:sz w:val="28"/>
          <w:szCs w:val="28"/>
          <w:rtl/>
          <w:lang w:bidi="fa-IR"/>
        </w:rPr>
      </w:pPr>
    </w:p>
    <w:p w14:paraId="5F0B3F53" w14:textId="77777777" w:rsidR="0001293F" w:rsidRDefault="0001293F" w:rsidP="00A07812">
      <w:pPr>
        <w:bidi/>
        <w:spacing w:after="0" w:line="276" w:lineRule="auto"/>
        <w:jc w:val="both"/>
        <w:rPr>
          <w:rFonts w:cs="Calibri"/>
          <w:sz w:val="28"/>
          <w:szCs w:val="28"/>
          <w:rtl/>
          <w:lang w:bidi="fa-IR"/>
        </w:rPr>
      </w:pPr>
      <w:r>
        <w:rPr>
          <w:rFonts w:cs="Calibri" w:hint="cs"/>
          <w:sz w:val="28"/>
          <w:szCs w:val="28"/>
          <w:rtl/>
          <w:lang w:bidi="fa-IR"/>
        </w:rPr>
        <w:lastRenderedPageBreak/>
        <w:t xml:space="preserve">-حالاکه این راه رو یاد گرفتیم (و قابلیت تست داره میشه باهاش محتوای یه فایل رو خوند و با پایتون پرینت کرد) بعدش، یه راه دیگه وجود داره که باید از اون استفاده کنیم ، چراکه ممکنه یادمون بره که </w:t>
      </w:r>
      <w:r>
        <w:rPr>
          <w:rFonts w:cs="Calibri"/>
          <w:sz w:val="28"/>
          <w:szCs w:val="28"/>
          <w:lang w:bidi="fa-IR"/>
        </w:rPr>
        <w:t>file</w:t>
      </w:r>
      <w:r>
        <w:rPr>
          <w:rFonts w:cs="Calibri" w:hint="cs"/>
          <w:sz w:val="28"/>
          <w:szCs w:val="28"/>
          <w:rtl/>
          <w:lang w:bidi="fa-IR"/>
        </w:rPr>
        <w:t xml:space="preserve">ای که باز کردیم رو </w:t>
      </w:r>
      <w:r>
        <w:rPr>
          <w:rFonts w:cs="Calibri"/>
          <w:sz w:val="28"/>
          <w:szCs w:val="28"/>
          <w:lang w:bidi="fa-IR"/>
        </w:rPr>
        <w:t>close()</w:t>
      </w:r>
      <w:r>
        <w:rPr>
          <w:rFonts w:cs="Calibri" w:hint="cs"/>
          <w:sz w:val="28"/>
          <w:szCs w:val="28"/>
          <w:rtl/>
          <w:lang w:bidi="fa-IR"/>
        </w:rPr>
        <w:t xml:space="preserve"> کنیم، میتونیم به جای اینکار از عملگر </w:t>
      </w:r>
      <w:r>
        <w:rPr>
          <w:rFonts w:cs="Calibri"/>
          <w:sz w:val="28"/>
          <w:szCs w:val="28"/>
          <w:lang w:bidi="fa-IR"/>
        </w:rPr>
        <w:t>with</w:t>
      </w:r>
      <w:r>
        <w:rPr>
          <w:rFonts w:cs="Calibri" w:hint="cs"/>
          <w:sz w:val="28"/>
          <w:szCs w:val="28"/>
          <w:rtl/>
          <w:lang w:bidi="fa-IR"/>
        </w:rPr>
        <w:t xml:space="preserve"> استفاده کنیم :</w:t>
      </w:r>
    </w:p>
    <w:p w14:paraId="4D894112" w14:textId="77777777" w:rsidR="0001293F" w:rsidRDefault="0001293F" w:rsidP="00A07812">
      <w:pPr>
        <w:bidi/>
        <w:spacing w:after="0" w:line="276" w:lineRule="auto"/>
        <w:jc w:val="both"/>
        <w:rPr>
          <w:rFonts w:cs="Calibri"/>
          <w:sz w:val="28"/>
          <w:szCs w:val="28"/>
          <w:rtl/>
          <w:lang w:bidi="fa-IR"/>
        </w:rPr>
      </w:pPr>
      <w:r w:rsidRPr="0001293F">
        <w:rPr>
          <w:rFonts w:cs="Calibri"/>
          <w:noProof/>
          <w:sz w:val="28"/>
          <w:szCs w:val="28"/>
          <w:rtl/>
        </w:rPr>
        <w:drawing>
          <wp:inline distT="0" distB="0" distL="0" distR="0" wp14:anchorId="15C59550" wp14:editId="57FDD32F">
            <wp:extent cx="3522159" cy="93833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632241" cy="967662"/>
                    </a:xfrm>
                    <a:prstGeom prst="rect">
                      <a:avLst/>
                    </a:prstGeom>
                  </pic:spPr>
                </pic:pic>
              </a:graphicData>
            </a:graphic>
          </wp:inline>
        </w:drawing>
      </w:r>
    </w:p>
    <w:p w14:paraId="25923B4A" w14:textId="77777777" w:rsidR="0001293F" w:rsidRDefault="0001293F" w:rsidP="00A07812">
      <w:pPr>
        <w:bidi/>
        <w:spacing w:after="0" w:line="276" w:lineRule="auto"/>
        <w:jc w:val="both"/>
        <w:rPr>
          <w:rFonts w:cs="Calibri"/>
          <w:sz w:val="28"/>
          <w:szCs w:val="28"/>
          <w:rtl/>
          <w:lang w:bidi="fa-IR"/>
        </w:rPr>
      </w:pPr>
      <w:r>
        <w:rPr>
          <w:rFonts w:cs="Calibri" w:hint="cs"/>
          <w:sz w:val="28"/>
          <w:szCs w:val="28"/>
          <w:rtl/>
          <w:lang w:bidi="fa-IR"/>
        </w:rPr>
        <w:t xml:space="preserve">که به </w:t>
      </w:r>
      <w:r>
        <w:rPr>
          <w:rFonts w:cs="Calibri"/>
          <w:sz w:val="28"/>
          <w:szCs w:val="28"/>
          <w:lang w:bidi="fa-IR"/>
        </w:rPr>
        <w:t>indent</w:t>
      </w:r>
      <w:r>
        <w:rPr>
          <w:rFonts w:cs="Calibri" w:hint="cs"/>
          <w:sz w:val="28"/>
          <w:szCs w:val="28"/>
          <w:rtl/>
          <w:lang w:bidi="fa-IR"/>
        </w:rPr>
        <w:t xml:space="preserve"> ها دقت بشه دیگه باید داخل باشن. این </w:t>
      </w:r>
      <w:r>
        <w:rPr>
          <w:rFonts w:cs="Calibri"/>
          <w:sz w:val="28"/>
          <w:szCs w:val="28"/>
          <w:lang w:bidi="fa-IR"/>
        </w:rPr>
        <w:t>with</w:t>
      </w:r>
      <w:r>
        <w:rPr>
          <w:rFonts w:cs="Calibri" w:hint="cs"/>
          <w:sz w:val="28"/>
          <w:szCs w:val="28"/>
          <w:rtl/>
          <w:lang w:bidi="fa-IR"/>
        </w:rPr>
        <w:t xml:space="preserve"> به صورت خودکار وقتی متوجه میشه که ما از </w:t>
      </w:r>
      <w:r>
        <w:rPr>
          <w:rFonts w:cs="Calibri"/>
          <w:sz w:val="28"/>
          <w:szCs w:val="28"/>
          <w:lang w:bidi="fa-IR"/>
        </w:rPr>
        <w:t>file</w:t>
      </w:r>
      <w:r>
        <w:rPr>
          <w:rFonts w:cs="Calibri" w:hint="cs"/>
          <w:sz w:val="28"/>
          <w:szCs w:val="28"/>
          <w:rtl/>
          <w:lang w:bidi="fa-IR"/>
        </w:rPr>
        <w:t xml:space="preserve"> ای که </w:t>
      </w:r>
      <w:r>
        <w:rPr>
          <w:rFonts w:cs="Calibri"/>
          <w:sz w:val="28"/>
          <w:szCs w:val="28"/>
          <w:lang w:bidi="fa-IR"/>
        </w:rPr>
        <w:t>open()</w:t>
      </w:r>
      <w:r>
        <w:rPr>
          <w:rFonts w:cs="Calibri" w:hint="cs"/>
          <w:sz w:val="28"/>
          <w:szCs w:val="28"/>
          <w:rtl/>
          <w:lang w:bidi="fa-IR"/>
        </w:rPr>
        <w:t xml:space="preserve"> کردیم استفاده ای نداریم، خودش عملیات </w:t>
      </w:r>
      <w:r>
        <w:rPr>
          <w:rFonts w:cs="Calibri"/>
          <w:sz w:val="28"/>
          <w:szCs w:val="28"/>
          <w:lang w:bidi="fa-IR"/>
        </w:rPr>
        <w:t>close()</w:t>
      </w:r>
      <w:r>
        <w:rPr>
          <w:rFonts w:cs="Calibri" w:hint="cs"/>
          <w:sz w:val="28"/>
          <w:szCs w:val="28"/>
          <w:rtl/>
          <w:lang w:bidi="fa-IR"/>
        </w:rPr>
        <w:t xml:space="preserve"> رو انجام میده. پ</w:t>
      </w:r>
    </w:p>
    <w:p w14:paraId="75F94100" w14:textId="77777777" w:rsidR="0001293F" w:rsidRDefault="0001293F" w:rsidP="00A07812">
      <w:pPr>
        <w:bidi/>
        <w:spacing w:after="0" w:line="276" w:lineRule="auto"/>
        <w:jc w:val="both"/>
        <w:rPr>
          <w:rFonts w:cs="Calibri"/>
          <w:sz w:val="28"/>
          <w:szCs w:val="28"/>
          <w:rtl/>
          <w:lang w:bidi="fa-IR"/>
        </w:rPr>
      </w:pPr>
    </w:p>
    <w:p w14:paraId="763F82E6" w14:textId="0EA8CD14" w:rsidR="0001293F" w:rsidRDefault="0001293F" w:rsidP="00A07812">
      <w:pPr>
        <w:bidi/>
        <w:spacing w:after="0" w:line="276" w:lineRule="auto"/>
        <w:jc w:val="both"/>
        <w:rPr>
          <w:rFonts w:cs="Calibri"/>
          <w:sz w:val="28"/>
          <w:szCs w:val="28"/>
          <w:rtl/>
          <w:lang w:bidi="fa-IR"/>
        </w:rPr>
      </w:pPr>
      <w:r>
        <w:rPr>
          <w:rFonts w:cs="Calibri" w:hint="cs"/>
          <w:sz w:val="28"/>
          <w:szCs w:val="28"/>
          <w:rtl/>
          <w:lang w:bidi="fa-IR"/>
        </w:rPr>
        <w:t xml:space="preserve">-نکته درمورد </w:t>
      </w:r>
      <w:r>
        <w:rPr>
          <w:rFonts w:cs="Calibri"/>
          <w:sz w:val="28"/>
          <w:szCs w:val="28"/>
          <w:lang w:bidi="fa-IR"/>
        </w:rPr>
        <w:t>open()</w:t>
      </w:r>
      <w:r>
        <w:rPr>
          <w:rFonts w:cs="Calibri" w:hint="cs"/>
          <w:sz w:val="28"/>
          <w:szCs w:val="28"/>
          <w:rtl/>
          <w:lang w:bidi="fa-IR"/>
        </w:rPr>
        <w:t xml:space="preserve"> : وقتی که یه فایل رو </w:t>
      </w:r>
      <w:r>
        <w:rPr>
          <w:rFonts w:cs="Calibri"/>
          <w:sz w:val="28"/>
          <w:szCs w:val="28"/>
          <w:lang w:bidi="fa-IR"/>
        </w:rPr>
        <w:t>open()</w:t>
      </w:r>
      <w:ins w:id="391" w:author="Microsoft account" w:date="2025-09-30T08:51:00Z">
        <w:r w:rsidR="000E29AC">
          <w:rPr>
            <w:rFonts w:cs="Calibri" w:hint="cs"/>
            <w:sz w:val="28"/>
            <w:szCs w:val="28"/>
            <w:rtl/>
            <w:lang w:bidi="fa-IR"/>
          </w:rPr>
          <w:t xml:space="preserve"> </w:t>
        </w:r>
      </w:ins>
      <w:r>
        <w:rPr>
          <w:rFonts w:cs="Calibri" w:hint="cs"/>
          <w:sz w:val="28"/>
          <w:szCs w:val="28"/>
          <w:rtl/>
          <w:lang w:bidi="fa-IR"/>
        </w:rPr>
        <w:t xml:space="preserve">میکنیم به صورت پیشفرض با استفاده از </w:t>
      </w:r>
      <w:r>
        <w:rPr>
          <w:rFonts w:cs="Calibri"/>
          <w:sz w:val="28"/>
          <w:szCs w:val="28"/>
          <w:lang w:bidi="fa-IR"/>
        </w:rPr>
        <w:t>mode=’r’</w:t>
      </w:r>
      <w:r>
        <w:rPr>
          <w:rFonts w:cs="Calibri" w:hint="cs"/>
          <w:sz w:val="28"/>
          <w:szCs w:val="28"/>
          <w:rtl/>
          <w:lang w:bidi="fa-IR"/>
        </w:rPr>
        <w:t xml:space="preserve"> باز میشه که معنی </w:t>
      </w:r>
      <w:r>
        <w:rPr>
          <w:rFonts w:cs="Calibri"/>
          <w:sz w:val="28"/>
          <w:szCs w:val="28"/>
          <w:lang w:bidi="fa-IR"/>
        </w:rPr>
        <w:t>Read-only</w:t>
      </w:r>
      <w:r>
        <w:rPr>
          <w:rFonts w:cs="Calibri" w:hint="cs"/>
          <w:sz w:val="28"/>
          <w:szCs w:val="28"/>
          <w:rtl/>
          <w:lang w:bidi="fa-IR"/>
        </w:rPr>
        <w:t xml:space="preserve"> بودن هست، و وقتیکه بخوایم چیزی رو داخلش تغیر بدیم بهمون </w:t>
      </w:r>
      <w:r>
        <w:rPr>
          <w:rFonts w:cs="Calibri"/>
          <w:sz w:val="28"/>
          <w:szCs w:val="28"/>
          <w:lang w:bidi="fa-IR"/>
        </w:rPr>
        <w:t>error</w:t>
      </w:r>
      <w:r>
        <w:rPr>
          <w:rFonts w:cs="Calibri" w:hint="cs"/>
          <w:sz w:val="28"/>
          <w:szCs w:val="28"/>
          <w:rtl/>
          <w:lang w:bidi="fa-IR"/>
        </w:rPr>
        <w:t xml:space="preserve"> میده. باید وقتی میخوایم چیزی رو تغیر بدیم در حالت </w:t>
      </w:r>
      <w:r>
        <w:rPr>
          <w:rFonts w:cs="Calibri"/>
          <w:sz w:val="28"/>
          <w:szCs w:val="28"/>
          <w:lang w:bidi="fa-IR"/>
        </w:rPr>
        <w:t>write</w:t>
      </w:r>
      <w:r>
        <w:rPr>
          <w:rFonts w:cs="Calibri" w:hint="cs"/>
          <w:sz w:val="28"/>
          <w:szCs w:val="28"/>
          <w:rtl/>
          <w:lang w:bidi="fa-IR"/>
        </w:rPr>
        <w:t xml:space="preserve"> بازش کنیم .که میشه </w:t>
      </w:r>
      <w:r>
        <w:rPr>
          <w:rFonts w:cs="Calibri"/>
          <w:sz w:val="28"/>
          <w:szCs w:val="28"/>
          <w:lang w:bidi="fa-IR"/>
        </w:rPr>
        <w:t>mode=’w’</w:t>
      </w:r>
      <w:r>
        <w:rPr>
          <w:rFonts w:cs="Calibri" w:hint="cs"/>
          <w:sz w:val="28"/>
          <w:szCs w:val="28"/>
          <w:rtl/>
          <w:lang w:bidi="fa-IR"/>
        </w:rPr>
        <w:t xml:space="preserve"> . البته با اینکار وقتی که چیزی رو </w:t>
      </w:r>
      <w:r>
        <w:rPr>
          <w:rFonts w:cs="Calibri"/>
          <w:sz w:val="28"/>
          <w:szCs w:val="28"/>
          <w:lang w:bidi="fa-IR"/>
        </w:rPr>
        <w:t>file.write()</w:t>
      </w:r>
      <w:r>
        <w:rPr>
          <w:rFonts w:cs="Calibri" w:hint="cs"/>
          <w:sz w:val="28"/>
          <w:szCs w:val="28"/>
          <w:rtl/>
          <w:lang w:bidi="fa-IR"/>
        </w:rPr>
        <w:t xml:space="preserve"> کنیم ، همۀ محتوای قبلی پاک میشه و این چیزی که </w:t>
      </w:r>
      <w:r>
        <w:rPr>
          <w:rFonts w:cs="Calibri"/>
          <w:sz w:val="28"/>
          <w:szCs w:val="28"/>
          <w:lang w:bidi="fa-IR"/>
        </w:rPr>
        <w:t>write</w:t>
      </w:r>
      <w:r>
        <w:rPr>
          <w:rFonts w:cs="Calibri" w:hint="cs"/>
          <w:sz w:val="28"/>
          <w:szCs w:val="28"/>
          <w:rtl/>
          <w:lang w:bidi="fa-IR"/>
        </w:rPr>
        <w:t xml:space="preserve"> کردیم جایگزین میشه:</w:t>
      </w:r>
    </w:p>
    <w:p w14:paraId="7D8DB2F4" w14:textId="77777777" w:rsidR="0001293F" w:rsidRDefault="003D2422" w:rsidP="00A07812">
      <w:pPr>
        <w:bidi/>
        <w:spacing w:after="0" w:line="276" w:lineRule="auto"/>
        <w:jc w:val="both"/>
        <w:rPr>
          <w:rFonts w:cs="Calibri"/>
          <w:sz w:val="28"/>
          <w:szCs w:val="28"/>
          <w:rtl/>
          <w:lang w:bidi="fa-IR"/>
        </w:rPr>
      </w:pPr>
      <w:r w:rsidRPr="003D2422">
        <w:rPr>
          <w:rFonts w:cs="Calibri"/>
          <w:noProof/>
          <w:sz w:val="28"/>
          <w:szCs w:val="28"/>
          <w:rtl/>
        </w:rPr>
        <w:drawing>
          <wp:inline distT="0" distB="0" distL="0" distR="0" wp14:anchorId="3F9BA9F6" wp14:editId="51D40DD2">
            <wp:extent cx="4033339" cy="685033"/>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081271" cy="693174"/>
                    </a:xfrm>
                    <a:prstGeom prst="rect">
                      <a:avLst/>
                    </a:prstGeom>
                  </pic:spPr>
                </pic:pic>
              </a:graphicData>
            </a:graphic>
          </wp:inline>
        </w:drawing>
      </w:r>
    </w:p>
    <w:p w14:paraId="40172F28" w14:textId="77777777" w:rsidR="003D2422" w:rsidRDefault="003D2422" w:rsidP="00A07812">
      <w:pPr>
        <w:bidi/>
        <w:spacing w:after="0" w:line="276" w:lineRule="auto"/>
        <w:jc w:val="both"/>
        <w:rPr>
          <w:rFonts w:cs="Calibri"/>
          <w:sz w:val="28"/>
          <w:szCs w:val="28"/>
          <w:rtl/>
          <w:lang w:bidi="fa-IR"/>
        </w:rPr>
      </w:pPr>
      <w:r>
        <w:rPr>
          <w:rFonts w:cs="Calibri" w:hint="cs"/>
          <w:sz w:val="28"/>
          <w:szCs w:val="28"/>
          <w:rtl/>
          <w:lang w:bidi="fa-IR"/>
        </w:rPr>
        <w:t xml:space="preserve">اما اگه میخوایم این اتفاق نیوفته باید </w:t>
      </w:r>
      <w:r>
        <w:rPr>
          <w:rFonts w:cs="Calibri"/>
          <w:sz w:val="28"/>
          <w:szCs w:val="28"/>
          <w:lang w:bidi="fa-IR"/>
        </w:rPr>
        <w:t>mode=’a’</w:t>
      </w:r>
      <w:r>
        <w:rPr>
          <w:rFonts w:cs="Calibri" w:hint="cs"/>
          <w:sz w:val="28"/>
          <w:szCs w:val="28"/>
          <w:rtl/>
          <w:lang w:bidi="fa-IR"/>
        </w:rPr>
        <w:t xml:space="preserve"> بزاریم که به معنای </w:t>
      </w:r>
      <w:r>
        <w:rPr>
          <w:rFonts w:cs="Calibri"/>
          <w:sz w:val="28"/>
          <w:szCs w:val="28"/>
          <w:lang w:bidi="fa-IR"/>
        </w:rPr>
        <w:t>append</w:t>
      </w:r>
      <w:r>
        <w:rPr>
          <w:rFonts w:cs="Calibri" w:hint="cs"/>
          <w:sz w:val="28"/>
          <w:szCs w:val="28"/>
          <w:rtl/>
          <w:lang w:bidi="fa-IR"/>
        </w:rPr>
        <w:t xml:space="preserve">هست </w:t>
      </w:r>
      <w:r w:rsidR="00651D78">
        <w:rPr>
          <w:rFonts w:cs="Calibri" w:hint="cs"/>
          <w:sz w:val="28"/>
          <w:szCs w:val="28"/>
          <w:rtl/>
          <w:lang w:bidi="fa-IR"/>
        </w:rPr>
        <w:t>و به انتهای فایل اضافه میشه. (</w:t>
      </w:r>
      <w:r>
        <w:rPr>
          <w:rFonts w:cs="Calibri" w:hint="cs"/>
          <w:sz w:val="28"/>
          <w:szCs w:val="28"/>
          <w:rtl/>
          <w:lang w:bidi="fa-IR"/>
        </w:rPr>
        <w:t xml:space="preserve">سوال پیش میاد که چطوری فایل رو از وسطاش تغیر بدیم که فکر میکنم جزو موارد </w:t>
      </w:r>
      <w:r>
        <w:rPr>
          <w:rFonts w:cs="Calibri"/>
          <w:sz w:val="28"/>
          <w:szCs w:val="28"/>
          <w:lang w:bidi="fa-IR"/>
        </w:rPr>
        <w:t>advanced</w:t>
      </w:r>
      <w:r>
        <w:rPr>
          <w:rFonts w:cs="Calibri" w:hint="cs"/>
          <w:sz w:val="28"/>
          <w:szCs w:val="28"/>
          <w:rtl/>
          <w:lang w:bidi="fa-IR"/>
        </w:rPr>
        <w:t xml:space="preserve"> باشه. یه سرچ کوچیک بزن</w:t>
      </w:r>
      <w:r w:rsidR="00651D78">
        <w:rPr>
          <w:rFonts w:cs="Calibri" w:hint="cs"/>
          <w:sz w:val="28"/>
          <w:szCs w:val="28"/>
          <w:rtl/>
          <w:lang w:bidi="fa-IR"/>
        </w:rPr>
        <w:t xml:space="preserve"> </w:t>
      </w:r>
      <w:r w:rsidR="00651D78">
        <w:rPr>
          <w:rFonts w:cs="Calibri" w:hint="cs"/>
          <w:sz w:val="20"/>
          <w:szCs w:val="20"/>
          <w:rtl/>
          <w:lang w:bidi="fa-IR"/>
        </w:rPr>
        <w:t xml:space="preserve">(به صورت کلی ، باید اول </w:t>
      </w:r>
      <w:r w:rsidR="00651D78">
        <w:rPr>
          <w:rFonts w:cs="Calibri"/>
          <w:sz w:val="20"/>
          <w:szCs w:val="20"/>
          <w:lang w:bidi="fa-IR"/>
        </w:rPr>
        <w:t>read()</w:t>
      </w:r>
      <w:r w:rsidR="00651D78">
        <w:rPr>
          <w:rFonts w:cs="Calibri" w:hint="cs"/>
          <w:sz w:val="20"/>
          <w:szCs w:val="20"/>
          <w:rtl/>
          <w:lang w:bidi="fa-IR"/>
        </w:rPr>
        <w:t xml:space="preserve"> کنیم و بعد </w:t>
      </w:r>
      <w:r w:rsidR="00651D78">
        <w:rPr>
          <w:rFonts w:cs="Calibri"/>
          <w:sz w:val="20"/>
          <w:szCs w:val="20"/>
          <w:lang w:bidi="fa-IR"/>
        </w:rPr>
        <w:t>modify</w:t>
      </w:r>
      <w:r w:rsidR="00651D78">
        <w:rPr>
          <w:rFonts w:cs="Calibri" w:hint="cs"/>
          <w:sz w:val="20"/>
          <w:szCs w:val="20"/>
          <w:rtl/>
          <w:lang w:bidi="fa-IR"/>
        </w:rPr>
        <w:t xml:space="preserve"> و بعد </w:t>
      </w:r>
      <w:r w:rsidR="00651D78">
        <w:rPr>
          <w:rFonts w:cs="Calibri"/>
          <w:sz w:val="20"/>
          <w:szCs w:val="20"/>
          <w:lang w:bidi="fa-IR"/>
        </w:rPr>
        <w:t>write</w:t>
      </w:r>
      <w:r w:rsidR="00651D78">
        <w:rPr>
          <w:rFonts w:cs="Calibri" w:hint="cs"/>
          <w:sz w:val="20"/>
          <w:szCs w:val="20"/>
          <w:rtl/>
          <w:lang w:bidi="fa-IR"/>
        </w:rPr>
        <w:t xml:space="preserve">. بهترین راهی که از </w:t>
      </w:r>
      <w:r w:rsidR="00651D78">
        <w:rPr>
          <w:rFonts w:cs="Calibri"/>
          <w:sz w:val="20"/>
          <w:szCs w:val="20"/>
          <w:lang w:bidi="fa-IR"/>
        </w:rPr>
        <w:t>Gemini</w:t>
      </w:r>
      <w:r w:rsidR="00651D78">
        <w:rPr>
          <w:rFonts w:cs="Calibri" w:hint="cs"/>
          <w:sz w:val="20"/>
          <w:szCs w:val="20"/>
          <w:rtl/>
          <w:lang w:bidi="fa-IR"/>
        </w:rPr>
        <w:t xml:space="preserve"> پرسیدم همینه . باقی روش ها حالاتِ خاص هستن. مثلِ حالتِ زیر)</w:t>
      </w:r>
      <w:r w:rsidR="00651D78">
        <w:rPr>
          <w:rFonts w:cs="Calibri" w:hint="cs"/>
          <w:sz w:val="28"/>
          <w:szCs w:val="28"/>
          <w:rtl/>
          <w:lang w:bidi="fa-IR"/>
        </w:rPr>
        <w:t xml:space="preserve"> </w:t>
      </w:r>
      <w:r>
        <w:rPr>
          <w:rFonts w:cs="Calibri" w:hint="cs"/>
          <w:sz w:val="28"/>
          <w:szCs w:val="28"/>
          <w:rtl/>
          <w:lang w:bidi="fa-IR"/>
        </w:rPr>
        <w:t xml:space="preserve">) </w:t>
      </w:r>
    </w:p>
    <w:p w14:paraId="5478D664" w14:textId="77777777" w:rsidR="00DD45E8" w:rsidRDefault="00DD45E8" w:rsidP="00DD45E8">
      <w:pPr>
        <w:bidi/>
        <w:spacing w:after="0" w:line="276" w:lineRule="auto"/>
        <w:jc w:val="both"/>
        <w:rPr>
          <w:rFonts w:cs="Calibri"/>
          <w:sz w:val="28"/>
          <w:szCs w:val="28"/>
          <w:rtl/>
          <w:lang w:bidi="fa-IR"/>
        </w:rPr>
      </w:pPr>
      <w:r>
        <w:rPr>
          <w:rFonts w:cs="Calibri" w:hint="cs"/>
          <w:sz w:val="28"/>
          <w:szCs w:val="28"/>
          <w:rtl/>
          <w:lang w:bidi="fa-IR"/>
        </w:rPr>
        <w:t xml:space="preserve">-نکته: </w:t>
      </w:r>
      <w:r>
        <w:rPr>
          <w:rFonts w:cs="Calibri"/>
          <w:sz w:val="28"/>
          <w:szCs w:val="28"/>
          <w:lang w:bidi="fa-IR"/>
        </w:rPr>
        <w:t>mode=’r+’</w:t>
      </w:r>
      <w:r w:rsidRPr="00DD45E8">
        <w:rPr>
          <w:rFonts w:cs="Calibri"/>
          <w:noProof/>
          <w:sz w:val="28"/>
          <w:szCs w:val="28"/>
          <w:rtl/>
        </w:rPr>
        <w:drawing>
          <wp:inline distT="0" distB="0" distL="0" distR="0" wp14:anchorId="4F2307C1" wp14:editId="0DED687C">
            <wp:extent cx="5731510" cy="4775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477520"/>
                    </a:xfrm>
                    <a:prstGeom prst="rect">
                      <a:avLst/>
                    </a:prstGeom>
                  </pic:spPr>
                </pic:pic>
              </a:graphicData>
            </a:graphic>
          </wp:inline>
        </w:drawing>
      </w:r>
    </w:p>
    <w:p w14:paraId="3AC59165" w14:textId="77777777" w:rsidR="009E2BE5" w:rsidRDefault="009E2BE5" w:rsidP="009E2BE5">
      <w:pPr>
        <w:bidi/>
        <w:spacing w:after="0" w:line="276" w:lineRule="auto"/>
        <w:jc w:val="both"/>
        <w:rPr>
          <w:rFonts w:cs="Calibri"/>
          <w:sz w:val="28"/>
          <w:szCs w:val="28"/>
          <w:rtl/>
          <w:lang w:bidi="fa-IR"/>
        </w:rPr>
      </w:pPr>
      <w:r w:rsidRPr="009E2BE5">
        <w:rPr>
          <w:rFonts w:cs="Calibri"/>
          <w:noProof/>
          <w:sz w:val="28"/>
          <w:szCs w:val="28"/>
          <w:rtl/>
        </w:rPr>
        <w:drawing>
          <wp:inline distT="0" distB="0" distL="0" distR="0" wp14:anchorId="67CE09B4" wp14:editId="6657221E">
            <wp:extent cx="5731510" cy="240220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2402205"/>
                    </a:xfrm>
                    <a:prstGeom prst="rect">
                      <a:avLst/>
                    </a:prstGeom>
                  </pic:spPr>
                </pic:pic>
              </a:graphicData>
            </a:graphic>
          </wp:inline>
        </w:drawing>
      </w:r>
    </w:p>
    <w:p w14:paraId="4867AC14" w14:textId="7F78ABF4" w:rsidR="009E2BE5" w:rsidRDefault="009E2BE5" w:rsidP="009E2BE5">
      <w:pPr>
        <w:bidi/>
        <w:spacing w:after="0" w:line="276" w:lineRule="auto"/>
        <w:jc w:val="both"/>
        <w:rPr>
          <w:rFonts w:cs="Calibri"/>
          <w:sz w:val="28"/>
          <w:szCs w:val="28"/>
          <w:rtl/>
          <w:lang w:bidi="fa-IR"/>
        </w:rPr>
      </w:pPr>
      <w:r>
        <w:rPr>
          <w:rFonts w:cs="Calibri" w:hint="cs"/>
          <w:sz w:val="28"/>
          <w:szCs w:val="28"/>
          <w:rtl/>
          <w:lang w:bidi="fa-IR"/>
        </w:rPr>
        <w:lastRenderedPageBreak/>
        <w:t xml:space="preserve">توجه: این حالت </w:t>
      </w:r>
      <w:r>
        <w:rPr>
          <w:rFonts w:cs="Calibri"/>
          <w:sz w:val="28"/>
          <w:szCs w:val="28"/>
          <w:lang w:bidi="fa-IR"/>
        </w:rPr>
        <w:t>r+, seek()</w:t>
      </w:r>
      <w:r>
        <w:rPr>
          <w:rFonts w:cs="Calibri" w:hint="cs"/>
          <w:sz w:val="28"/>
          <w:szCs w:val="28"/>
          <w:rtl/>
          <w:lang w:bidi="fa-IR"/>
        </w:rPr>
        <w:t xml:space="preserve"> برای </w:t>
      </w:r>
      <w:r w:rsidR="00971BFF">
        <w:rPr>
          <w:rFonts w:cs="Calibri" w:hint="cs"/>
          <w:sz w:val="28"/>
          <w:szCs w:val="28"/>
          <w:rtl/>
          <w:lang w:bidi="fa-IR"/>
        </w:rPr>
        <w:t xml:space="preserve">تغیرات در فایل ها در حالت </w:t>
      </w:r>
      <w:r w:rsidR="00971BFF">
        <w:rPr>
          <w:rFonts w:cs="Calibri"/>
          <w:sz w:val="28"/>
          <w:szCs w:val="28"/>
          <w:lang w:bidi="fa-IR"/>
        </w:rPr>
        <w:t>binary</w:t>
      </w:r>
      <w:r w:rsidR="00971BFF">
        <w:rPr>
          <w:rFonts w:cs="Calibri" w:hint="cs"/>
          <w:sz w:val="28"/>
          <w:szCs w:val="28"/>
          <w:rtl/>
          <w:lang w:bidi="fa-IR"/>
        </w:rPr>
        <w:t xml:space="preserve"> طراحی شده که به صورت بالقوه چیزی که میخوایم بنویسیم و چیزی که میخوایم روش بنویسیم باهم دیگه </w:t>
      </w:r>
      <w:r w:rsidR="00971BFF">
        <w:rPr>
          <w:rFonts w:cs="Calibri"/>
          <w:sz w:val="28"/>
          <w:szCs w:val="28"/>
          <w:lang w:bidi="fa-IR"/>
        </w:rPr>
        <w:t>length</w:t>
      </w:r>
      <w:r w:rsidR="00971BFF">
        <w:rPr>
          <w:rFonts w:cs="Calibri" w:hint="cs"/>
          <w:sz w:val="28"/>
          <w:szCs w:val="28"/>
          <w:rtl/>
          <w:lang w:bidi="fa-IR"/>
        </w:rPr>
        <w:t xml:space="preserve"> برابری دارند و در </w:t>
      </w:r>
      <w:r w:rsidR="00971BFF">
        <w:rPr>
          <w:rFonts w:cs="Calibri"/>
          <w:sz w:val="28"/>
          <w:szCs w:val="28"/>
          <w:lang w:bidi="fa-IR"/>
        </w:rPr>
        <w:t>sequential</w:t>
      </w:r>
      <w:r w:rsidR="00971BFF">
        <w:rPr>
          <w:rFonts w:cs="Calibri" w:hint="cs"/>
          <w:sz w:val="28"/>
          <w:szCs w:val="28"/>
          <w:rtl/>
          <w:lang w:bidi="fa-IR"/>
        </w:rPr>
        <w:t xml:space="preserve"> بودن اون فایل اختلالی ایجاد نمیکنن. </w:t>
      </w:r>
      <w:r w:rsidR="001C5886">
        <w:rPr>
          <w:rFonts w:cs="Calibri" w:hint="cs"/>
          <w:sz w:val="28"/>
          <w:szCs w:val="28"/>
          <w:rtl/>
          <w:lang w:bidi="fa-IR"/>
        </w:rPr>
        <w:t>(</w:t>
      </w:r>
      <w:r w:rsidR="001C5886">
        <w:rPr>
          <w:rFonts w:cs="Calibri" w:hint="cs"/>
          <w:sz w:val="18"/>
          <w:szCs w:val="18"/>
          <w:rtl/>
          <w:lang w:bidi="fa-IR"/>
        </w:rPr>
        <w:t xml:space="preserve">این </w:t>
      </w:r>
      <w:r w:rsidR="001C5886">
        <w:rPr>
          <w:rFonts w:cs="Calibri"/>
          <w:sz w:val="18"/>
          <w:szCs w:val="18"/>
          <w:lang w:bidi="fa-IR"/>
        </w:rPr>
        <w:t>sequential</w:t>
      </w:r>
      <w:r w:rsidR="001C5886">
        <w:rPr>
          <w:rFonts w:cs="Calibri" w:hint="cs"/>
          <w:sz w:val="18"/>
          <w:szCs w:val="18"/>
          <w:rtl/>
          <w:lang w:bidi="fa-IR"/>
        </w:rPr>
        <w:t xml:space="preserve"> بودن خیلی مهمه . کامپیوتر باهوش نیست خیلی جاها. و دقیقا همون جاها "دقیق" عه. این دقت طوری چیده میشه که از خطا پرهیز بشه و در نتیجه نهایی از دید یه فرد عادی "باهوش" بودن خطاب میشه</w:t>
      </w:r>
      <w:r w:rsidR="001C5886">
        <w:rPr>
          <w:rFonts w:cs="Calibri" w:hint="cs"/>
          <w:sz w:val="28"/>
          <w:szCs w:val="28"/>
          <w:rtl/>
          <w:lang w:bidi="fa-IR"/>
        </w:rPr>
        <w:t>)</w:t>
      </w:r>
      <w:ins w:id="392" w:author="Microsoft account" w:date="2025-09-30T08:58:00Z">
        <w:r w:rsidR="00BA0D05">
          <w:rPr>
            <w:rFonts w:cs="Calibri" w:hint="cs"/>
            <w:sz w:val="28"/>
            <w:szCs w:val="28"/>
            <w:rtl/>
            <w:lang w:bidi="fa-IR"/>
          </w:rPr>
          <w:t xml:space="preserve"> (</w:t>
        </w:r>
        <w:r w:rsidR="00BA0D05">
          <w:rPr>
            <w:rFonts w:cs="Calibri" w:hint="cs"/>
            <w:sz w:val="18"/>
            <w:szCs w:val="18"/>
            <w:rtl/>
            <w:lang w:bidi="fa-IR"/>
          </w:rPr>
          <w:t xml:space="preserve">کاربردش هم بیشتر توی دیتا خام و دیتای </w:t>
        </w:r>
        <w:r w:rsidR="00BA0D05">
          <w:rPr>
            <w:rFonts w:cs="Calibri"/>
            <w:sz w:val="18"/>
            <w:szCs w:val="18"/>
            <w:lang w:bidi="fa-IR"/>
          </w:rPr>
          <w:t>data base</w:t>
        </w:r>
        <w:r w:rsidR="00BA0D05">
          <w:rPr>
            <w:rFonts w:cs="Calibri" w:hint="cs"/>
            <w:sz w:val="18"/>
            <w:szCs w:val="18"/>
            <w:rtl/>
            <w:lang w:bidi="fa-IR"/>
          </w:rPr>
          <w:t xml:space="preserve"> و عکس و </w:t>
        </w:r>
        <w:r w:rsidR="00BA0D05">
          <w:rPr>
            <w:rFonts w:cs="Calibri"/>
            <w:sz w:val="18"/>
            <w:szCs w:val="18"/>
            <w:lang w:bidi="fa-IR"/>
          </w:rPr>
          <w:t>meta data</w:t>
        </w:r>
      </w:ins>
      <w:ins w:id="393" w:author="Microsoft account" w:date="2025-09-30T08:59:00Z">
        <w:r w:rsidR="00BA0D05">
          <w:rPr>
            <w:rFonts w:cs="Calibri" w:hint="cs"/>
            <w:sz w:val="18"/>
            <w:szCs w:val="18"/>
            <w:rtl/>
            <w:lang w:bidi="fa-IR"/>
          </w:rPr>
          <w:t xml:space="preserve"> و  ... اینطور فایل هاست که </w:t>
        </w:r>
        <w:r w:rsidR="00BA0D05">
          <w:rPr>
            <w:rFonts w:cs="Calibri"/>
            <w:sz w:val="18"/>
            <w:szCs w:val="18"/>
            <w:lang w:bidi="fa-IR"/>
          </w:rPr>
          <w:t>raw data</w:t>
        </w:r>
        <w:r w:rsidR="00BA0D05">
          <w:rPr>
            <w:rFonts w:cs="Calibri" w:hint="cs"/>
            <w:sz w:val="18"/>
            <w:szCs w:val="18"/>
            <w:rtl/>
            <w:lang w:bidi="fa-IR"/>
          </w:rPr>
          <w:t xml:space="preserve"> هستن و قصد داریم </w:t>
        </w:r>
        <w:r w:rsidR="00BA0D05">
          <w:rPr>
            <w:rFonts w:cs="Calibri"/>
            <w:sz w:val="18"/>
            <w:szCs w:val="18"/>
            <w:lang w:bidi="fa-IR"/>
          </w:rPr>
          <w:t>binary</w:t>
        </w:r>
        <w:r w:rsidR="00BA0D05">
          <w:rPr>
            <w:rFonts w:cs="Calibri" w:hint="cs"/>
            <w:sz w:val="18"/>
            <w:szCs w:val="18"/>
            <w:rtl/>
            <w:lang w:bidi="fa-IR"/>
          </w:rPr>
          <w:t xml:space="preserve"> تغیر بدیم.</w:t>
        </w:r>
      </w:ins>
      <w:ins w:id="394" w:author="Microsoft account" w:date="2025-09-30T08:58:00Z">
        <w:r w:rsidR="00BA0D05">
          <w:rPr>
            <w:rFonts w:cs="Calibri" w:hint="cs"/>
            <w:sz w:val="28"/>
            <w:szCs w:val="28"/>
            <w:rtl/>
            <w:lang w:bidi="fa-IR"/>
          </w:rPr>
          <w:t>)</w:t>
        </w:r>
      </w:ins>
    </w:p>
    <w:p w14:paraId="4C4153AE" w14:textId="77777777" w:rsidR="00DD45E8" w:rsidRDefault="00DD45E8" w:rsidP="00DD45E8">
      <w:pPr>
        <w:bidi/>
        <w:spacing w:after="0" w:line="276" w:lineRule="auto"/>
        <w:jc w:val="both"/>
        <w:rPr>
          <w:rFonts w:cs="Calibri"/>
          <w:sz w:val="28"/>
          <w:szCs w:val="28"/>
          <w:rtl/>
          <w:lang w:bidi="fa-IR"/>
        </w:rPr>
      </w:pPr>
    </w:p>
    <w:p w14:paraId="013420F1" w14:textId="77777777" w:rsidR="003D2422" w:rsidRDefault="003D2422" w:rsidP="00A07812">
      <w:pPr>
        <w:bidi/>
        <w:spacing w:after="0" w:line="276" w:lineRule="auto"/>
        <w:jc w:val="both"/>
        <w:rPr>
          <w:rFonts w:cs="Calibri"/>
          <w:sz w:val="28"/>
          <w:szCs w:val="28"/>
          <w:rtl/>
          <w:lang w:bidi="fa-IR"/>
        </w:rPr>
      </w:pPr>
    </w:p>
    <w:p w14:paraId="47E07226" w14:textId="77777777" w:rsidR="003D2422" w:rsidRDefault="003D2422" w:rsidP="00A07812">
      <w:pPr>
        <w:bidi/>
        <w:spacing w:after="0" w:line="276" w:lineRule="auto"/>
        <w:jc w:val="both"/>
        <w:rPr>
          <w:rFonts w:cs="Calibri"/>
          <w:sz w:val="28"/>
          <w:szCs w:val="28"/>
          <w:rtl/>
          <w:lang w:bidi="fa-IR"/>
        </w:rPr>
      </w:pPr>
      <w:r>
        <w:rPr>
          <w:rFonts w:cs="Calibri" w:hint="cs"/>
          <w:sz w:val="28"/>
          <w:szCs w:val="28"/>
          <w:rtl/>
          <w:lang w:bidi="fa-IR"/>
        </w:rPr>
        <w:t>- نکته درمورد</w:t>
      </w:r>
      <w:r>
        <w:rPr>
          <w:rFonts w:cs="Calibri"/>
          <w:sz w:val="28"/>
          <w:szCs w:val="28"/>
          <w:lang w:bidi="fa-IR"/>
        </w:rPr>
        <w:t xml:space="preserve"> mode=’w’</w:t>
      </w:r>
      <w:r>
        <w:rPr>
          <w:rFonts w:cs="Calibri" w:hint="cs"/>
          <w:sz w:val="28"/>
          <w:szCs w:val="28"/>
          <w:rtl/>
          <w:lang w:bidi="fa-IR"/>
        </w:rPr>
        <w:t xml:space="preserve"> : اگر یه فایلی رو با </w:t>
      </w:r>
      <w:r>
        <w:rPr>
          <w:rFonts w:cs="Calibri"/>
          <w:sz w:val="28"/>
          <w:szCs w:val="28"/>
          <w:lang w:bidi="fa-IR"/>
        </w:rPr>
        <w:t>mode=’</w:t>
      </w:r>
      <w:r w:rsidR="0093156B">
        <w:rPr>
          <w:rFonts w:cs="Calibri"/>
          <w:sz w:val="28"/>
          <w:szCs w:val="28"/>
          <w:lang w:bidi="fa-IR"/>
        </w:rPr>
        <w:t>w</w:t>
      </w:r>
      <w:r>
        <w:rPr>
          <w:rFonts w:cs="Calibri"/>
          <w:sz w:val="28"/>
          <w:szCs w:val="28"/>
          <w:lang w:bidi="fa-IR"/>
        </w:rPr>
        <w:t>’</w:t>
      </w:r>
      <w:r>
        <w:rPr>
          <w:rFonts w:cs="Calibri" w:hint="cs"/>
          <w:sz w:val="28"/>
          <w:szCs w:val="28"/>
          <w:rtl/>
          <w:lang w:bidi="fa-IR"/>
        </w:rPr>
        <w:t xml:space="preserve"> باز کنیم که وجود نداره؛ و مثلا چیزی هم توش بنویسیم، پایتون اون فایل رو برامون ایجاد میکنه و اون رو توش مینویسه. </w:t>
      </w:r>
    </w:p>
    <w:p w14:paraId="0B149291" w14:textId="77777777" w:rsidR="00DC37EC" w:rsidRDefault="003D2422" w:rsidP="00A07812">
      <w:pPr>
        <w:bidi/>
        <w:spacing w:after="0" w:line="276" w:lineRule="auto"/>
        <w:jc w:val="both"/>
        <w:rPr>
          <w:ins w:id="395" w:author="Microsoft account" w:date="2025-09-30T09:05:00Z"/>
          <w:rFonts w:cs="Calibri"/>
          <w:sz w:val="18"/>
          <w:szCs w:val="18"/>
          <w:rtl/>
          <w:lang w:bidi="fa-IR"/>
        </w:rPr>
      </w:pPr>
      <w:r>
        <w:rPr>
          <w:rFonts w:cs="Calibri"/>
          <w:sz w:val="28"/>
          <w:szCs w:val="28"/>
          <w:rtl/>
          <w:lang w:bidi="fa-IR"/>
        </w:rPr>
        <w:br/>
      </w:r>
      <w:r>
        <w:rPr>
          <w:rFonts w:cs="Calibri" w:hint="cs"/>
          <w:sz w:val="28"/>
          <w:szCs w:val="28"/>
          <w:rtl/>
          <w:lang w:bidi="fa-IR"/>
        </w:rPr>
        <w:t>-</w:t>
      </w:r>
      <w:r w:rsidR="00B85955">
        <w:rPr>
          <w:rFonts w:cs="Calibri"/>
          <w:sz w:val="28"/>
          <w:szCs w:val="28"/>
          <w:lang w:bidi="fa-IR"/>
        </w:rPr>
        <w:t>open(mode=’’)</w:t>
      </w:r>
      <w:r w:rsidR="00B85955">
        <w:rPr>
          <w:rFonts w:cs="Calibri" w:hint="cs"/>
          <w:sz w:val="28"/>
          <w:szCs w:val="28"/>
          <w:rtl/>
          <w:lang w:bidi="fa-IR"/>
        </w:rPr>
        <w:t xml:space="preserve"> ارگومان </w:t>
      </w:r>
      <w:r w:rsidR="00B85955">
        <w:rPr>
          <w:rFonts w:cs="Calibri"/>
          <w:sz w:val="28"/>
          <w:szCs w:val="28"/>
          <w:lang w:bidi="fa-IR"/>
        </w:rPr>
        <w:t>mode</w:t>
      </w:r>
      <w:r w:rsidR="00B85955">
        <w:rPr>
          <w:rFonts w:cs="Calibri" w:hint="cs"/>
          <w:sz w:val="28"/>
          <w:szCs w:val="28"/>
          <w:rtl/>
          <w:lang w:bidi="fa-IR"/>
        </w:rPr>
        <w:t xml:space="preserve"> حالت های مختلفی داره، الان هم داشتیم تست میکردیم متوجه شدیم که </w:t>
      </w:r>
      <w:r w:rsidR="00B85955" w:rsidRPr="00F03F63">
        <w:rPr>
          <w:rFonts w:cs="Calibri" w:hint="cs"/>
          <w:sz w:val="28"/>
          <w:szCs w:val="28"/>
          <w:u w:val="single"/>
          <w:rtl/>
          <w:lang w:bidi="fa-IR"/>
        </w:rPr>
        <w:t xml:space="preserve">اگر به اشتباه، در حالت </w:t>
      </w:r>
      <w:r w:rsidR="00B85955" w:rsidRPr="00F03F63">
        <w:rPr>
          <w:rFonts w:cs="Calibri"/>
          <w:sz w:val="28"/>
          <w:szCs w:val="28"/>
          <w:u w:val="single"/>
          <w:lang w:bidi="fa-IR"/>
        </w:rPr>
        <w:t>w</w:t>
      </w:r>
      <w:r w:rsidR="00B85955" w:rsidRPr="00F03F63">
        <w:rPr>
          <w:rFonts w:cs="Calibri" w:hint="cs"/>
          <w:sz w:val="28"/>
          <w:szCs w:val="28"/>
          <w:u w:val="single"/>
          <w:rtl/>
          <w:lang w:bidi="fa-IR"/>
        </w:rPr>
        <w:t xml:space="preserve"> باشیم و </w:t>
      </w:r>
      <w:r w:rsidR="00B85955" w:rsidRPr="00F03F63">
        <w:rPr>
          <w:rFonts w:cs="Calibri"/>
          <w:sz w:val="28"/>
          <w:szCs w:val="28"/>
          <w:u w:val="single"/>
          <w:lang w:bidi="fa-IR"/>
        </w:rPr>
        <w:t>read()</w:t>
      </w:r>
      <w:r w:rsidR="00B85955" w:rsidRPr="00F03F63">
        <w:rPr>
          <w:rFonts w:cs="Calibri" w:hint="cs"/>
          <w:sz w:val="28"/>
          <w:szCs w:val="28"/>
          <w:u w:val="single"/>
          <w:rtl/>
          <w:lang w:bidi="fa-IR"/>
        </w:rPr>
        <w:t xml:space="preserve"> انجام بدیم باعث میشه فایل خالی بشه</w:t>
      </w:r>
      <w:r w:rsidR="00B85955">
        <w:rPr>
          <w:rFonts w:cs="Calibri" w:hint="cs"/>
          <w:sz w:val="28"/>
          <w:szCs w:val="28"/>
          <w:rtl/>
          <w:lang w:bidi="fa-IR"/>
        </w:rPr>
        <w:t xml:space="preserve">. برای اینا احتمال زیاد نکاتی وجود داره. اما اگه نبود بعدا برو دنبالش . </w:t>
      </w:r>
      <w:ins w:id="396" w:author="Microsoft account" w:date="2025-09-30T09:05:00Z">
        <w:r w:rsidR="00DC37EC">
          <w:rPr>
            <w:rFonts w:cs="Calibri" w:hint="cs"/>
            <w:sz w:val="28"/>
            <w:szCs w:val="28"/>
            <w:rtl/>
            <w:lang w:bidi="fa-IR"/>
          </w:rPr>
          <w:t>(</w:t>
        </w:r>
        <w:r w:rsidR="00DC37EC">
          <w:rPr>
            <w:rFonts w:cs="Calibri" w:hint="cs"/>
            <w:sz w:val="18"/>
            <w:szCs w:val="18"/>
            <w:rtl/>
            <w:lang w:bidi="fa-IR"/>
          </w:rPr>
          <w:t xml:space="preserve">از نظر </w:t>
        </w:r>
        <w:r w:rsidR="00DC37EC">
          <w:rPr>
            <w:rFonts w:cs="Calibri"/>
            <w:sz w:val="18"/>
            <w:szCs w:val="18"/>
            <w:lang w:bidi="fa-IR"/>
          </w:rPr>
          <w:t>GPT</w:t>
        </w:r>
        <w:r w:rsidR="00DC37EC">
          <w:rPr>
            <w:rFonts w:cs="Calibri" w:hint="cs"/>
            <w:sz w:val="18"/>
            <w:szCs w:val="18"/>
            <w:rtl/>
            <w:lang w:bidi="fa-IR"/>
          </w:rPr>
          <w:t xml:space="preserve"> راه های زیر وجود دارن:</w:t>
        </w:r>
      </w:ins>
    </w:p>
    <w:p w14:paraId="64F8B4E8" w14:textId="11CCF67D" w:rsidR="00DC37EC" w:rsidRDefault="00DC37EC">
      <w:pPr>
        <w:bidi/>
        <w:spacing w:after="0" w:line="276" w:lineRule="auto"/>
        <w:jc w:val="both"/>
        <w:rPr>
          <w:ins w:id="397" w:author="Microsoft account" w:date="2025-09-30T09:05:00Z"/>
          <w:rFonts w:cs="Calibri"/>
          <w:sz w:val="18"/>
          <w:szCs w:val="18"/>
          <w:rtl/>
          <w:lang w:bidi="fa-IR"/>
        </w:rPr>
        <w:pPrChange w:id="398" w:author="Microsoft account" w:date="2025-09-30T09:05:00Z">
          <w:pPr>
            <w:bidi/>
            <w:spacing w:after="0" w:line="276" w:lineRule="auto"/>
            <w:jc w:val="both"/>
          </w:pPr>
        </w:pPrChange>
      </w:pPr>
      <w:ins w:id="399" w:author="Microsoft account" w:date="2025-09-30T09:05:00Z">
        <w:r w:rsidRPr="00DC37EC">
          <w:rPr>
            <w:rFonts w:cs="Calibri"/>
            <w:noProof/>
            <w:sz w:val="18"/>
            <w:szCs w:val="18"/>
            <w:rPrChange w:id="400" w:author="Unknown">
              <w:rPr>
                <w:noProof/>
              </w:rPr>
            </w:rPrChange>
          </w:rPr>
          <w:drawing>
            <wp:inline distT="0" distB="0" distL="0" distR="0" wp14:anchorId="7F18DB0B" wp14:editId="08247692">
              <wp:extent cx="5731510" cy="242062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2420620"/>
                      </a:xfrm>
                      <a:prstGeom prst="rect">
                        <a:avLst/>
                      </a:prstGeom>
                    </pic:spPr>
                  </pic:pic>
                </a:graphicData>
              </a:graphic>
            </wp:inline>
          </w:drawing>
        </w:r>
      </w:ins>
    </w:p>
    <w:p w14:paraId="79E57F2D" w14:textId="447834D2" w:rsidR="00DC37EC" w:rsidRDefault="00DC37EC">
      <w:pPr>
        <w:bidi/>
        <w:spacing w:after="0" w:line="276" w:lineRule="auto"/>
        <w:jc w:val="both"/>
        <w:rPr>
          <w:ins w:id="401" w:author="Microsoft account" w:date="2025-09-30T09:06:00Z"/>
          <w:rFonts w:cs="Calibri"/>
          <w:sz w:val="18"/>
          <w:szCs w:val="18"/>
          <w:rtl/>
          <w:lang w:bidi="fa-IR"/>
        </w:rPr>
        <w:pPrChange w:id="402" w:author="Microsoft account" w:date="2025-09-30T09:05:00Z">
          <w:pPr>
            <w:bidi/>
            <w:spacing w:after="0" w:line="276" w:lineRule="auto"/>
            <w:jc w:val="both"/>
          </w:pPr>
        </w:pPrChange>
      </w:pPr>
      <w:ins w:id="403" w:author="Microsoft account" w:date="2025-09-30T09:06:00Z">
        <w:r w:rsidRPr="00DC37EC">
          <w:rPr>
            <w:rFonts w:cs="Calibri"/>
            <w:noProof/>
            <w:sz w:val="18"/>
            <w:szCs w:val="18"/>
            <w:rPrChange w:id="404" w:author="Unknown">
              <w:rPr>
                <w:noProof/>
              </w:rPr>
            </w:rPrChange>
          </w:rPr>
          <w:drawing>
            <wp:inline distT="0" distB="0" distL="0" distR="0" wp14:anchorId="528F3FA5" wp14:editId="0DDA7EAD">
              <wp:extent cx="5731510" cy="158813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1588135"/>
                      </a:xfrm>
                      <a:prstGeom prst="rect">
                        <a:avLst/>
                      </a:prstGeom>
                    </pic:spPr>
                  </pic:pic>
                </a:graphicData>
              </a:graphic>
            </wp:inline>
          </w:drawing>
        </w:r>
      </w:ins>
    </w:p>
    <w:p w14:paraId="123A7516" w14:textId="6AC154C7" w:rsidR="00DC37EC" w:rsidRDefault="00DC37EC">
      <w:pPr>
        <w:bidi/>
        <w:spacing w:after="0" w:line="276" w:lineRule="auto"/>
        <w:jc w:val="both"/>
        <w:rPr>
          <w:ins w:id="405" w:author="Microsoft account" w:date="2025-09-30T09:05:00Z"/>
          <w:rFonts w:cs="Calibri"/>
          <w:sz w:val="18"/>
          <w:szCs w:val="18"/>
          <w:rtl/>
          <w:lang w:bidi="fa-IR"/>
        </w:rPr>
        <w:pPrChange w:id="406" w:author="Microsoft account" w:date="2025-09-30T09:06:00Z">
          <w:pPr>
            <w:bidi/>
            <w:spacing w:after="0" w:line="276" w:lineRule="auto"/>
            <w:jc w:val="both"/>
          </w:pPr>
        </w:pPrChange>
      </w:pPr>
      <w:ins w:id="407" w:author="Microsoft account" w:date="2025-09-30T09:06:00Z">
        <w:r>
          <w:rPr>
            <w:rFonts w:cs="Calibri" w:hint="cs"/>
            <w:sz w:val="18"/>
            <w:szCs w:val="18"/>
            <w:rtl/>
            <w:lang w:bidi="fa-IR"/>
          </w:rPr>
          <w:t>دوتا روش دیگه هم گفت اونا از نظرم برای این منظوری که ما پرسیدیم به کار نمیان، اما این دوتا واقعا خوبن. هم دومی هم اولی</w:t>
        </w:r>
      </w:ins>
    </w:p>
    <w:p w14:paraId="08880948" w14:textId="2F477FA5" w:rsidR="003D2422" w:rsidRDefault="00DC37EC">
      <w:pPr>
        <w:bidi/>
        <w:spacing w:after="0" w:line="276" w:lineRule="auto"/>
        <w:jc w:val="both"/>
        <w:rPr>
          <w:rFonts w:cs="Calibri"/>
          <w:sz w:val="28"/>
          <w:szCs w:val="28"/>
          <w:rtl/>
          <w:lang w:bidi="fa-IR"/>
        </w:rPr>
        <w:pPrChange w:id="408" w:author="Microsoft account" w:date="2025-09-30T09:05:00Z">
          <w:pPr>
            <w:bidi/>
            <w:spacing w:after="0" w:line="276" w:lineRule="auto"/>
            <w:jc w:val="both"/>
          </w:pPr>
        </w:pPrChange>
      </w:pPr>
      <w:ins w:id="409" w:author="Microsoft account" w:date="2025-09-30T09:05:00Z">
        <w:r>
          <w:rPr>
            <w:rFonts w:cs="Calibri" w:hint="cs"/>
            <w:sz w:val="28"/>
            <w:szCs w:val="28"/>
            <w:rtl/>
            <w:lang w:bidi="fa-IR"/>
          </w:rPr>
          <w:t>)</w:t>
        </w:r>
      </w:ins>
    </w:p>
    <w:p w14:paraId="65D8B631" w14:textId="77777777" w:rsidR="00B85955" w:rsidRDefault="00B85955" w:rsidP="00A07812">
      <w:pPr>
        <w:bidi/>
        <w:spacing w:after="0" w:line="276" w:lineRule="auto"/>
        <w:jc w:val="both"/>
        <w:rPr>
          <w:rFonts w:cs="Calibri"/>
          <w:sz w:val="28"/>
          <w:szCs w:val="28"/>
          <w:rtl/>
          <w:lang w:bidi="fa-IR"/>
        </w:rPr>
      </w:pPr>
    </w:p>
    <w:p w14:paraId="45D267FE" w14:textId="0D4AC016" w:rsidR="00B85955" w:rsidRDefault="00B85955" w:rsidP="00A07812">
      <w:pPr>
        <w:bidi/>
        <w:spacing w:after="0" w:line="276" w:lineRule="auto"/>
        <w:jc w:val="both"/>
        <w:rPr>
          <w:rFonts w:cs="Calibri"/>
          <w:sz w:val="28"/>
          <w:szCs w:val="28"/>
          <w:rtl/>
          <w:lang w:bidi="fa-IR"/>
        </w:rPr>
      </w:pPr>
      <w:r>
        <w:rPr>
          <w:rFonts w:cs="Calibri" w:hint="cs"/>
          <w:sz w:val="28"/>
          <w:szCs w:val="28"/>
          <w:rtl/>
          <w:lang w:bidi="fa-IR"/>
        </w:rPr>
        <w:t>-</w:t>
      </w:r>
      <w:r w:rsidR="00690D06">
        <w:rPr>
          <w:rFonts w:cs="Calibri" w:hint="cs"/>
          <w:sz w:val="28"/>
          <w:szCs w:val="28"/>
          <w:rtl/>
          <w:lang w:bidi="fa-IR"/>
        </w:rPr>
        <w:t xml:space="preserve">نکته درمورد </w:t>
      </w:r>
      <w:r w:rsidR="00690D06">
        <w:rPr>
          <w:rFonts w:cs="Calibri"/>
          <w:sz w:val="28"/>
          <w:szCs w:val="28"/>
          <w:lang w:bidi="fa-IR"/>
        </w:rPr>
        <w:t>git</w:t>
      </w:r>
      <w:r w:rsidR="00690D06">
        <w:rPr>
          <w:rFonts w:cs="Calibri" w:hint="cs"/>
          <w:sz w:val="28"/>
          <w:szCs w:val="28"/>
          <w:rtl/>
          <w:lang w:bidi="fa-IR"/>
        </w:rPr>
        <w:t xml:space="preserve">: ما زمانی </w:t>
      </w:r>
      <w:r w:rsidR="00690D06">
        <w:rPr>
          <w:rFonts w:cs="Calibri"/>
          <w:sz w:val="28"/>
          <w:szCs w:val="28"/>
          <w:lang w:bidi="fa-IR"/>
        </w:rPr>
        <w:t>merge</w:t>
      </w:r>
      <w:r w:rsidR="00690D06">
        <w:rPr>
          <w:rFonts w:cs="Calibri" w:hint="cs"/>
          <w:sz w:val="28"/>
          <w:szCs w:val="28"/>
          <w:rtl/>
          <w:lang w:bidi="fa-IR"/>
        </w:rPr>
        <w:t xml:space="preserve">میکنیم که کارهای </w:t>
      </w:r>
      <w:r w:rsidR="00690D06">
        <w:rPr>
          <w:rFonts w:cs="Calibri"/>
          <w:sz w:val="28"/>
          <w:szCs w:val="28"/>
          <w:lang w:bidi="fa-IR"/>
        </w:rPr>
        <w:t>branch</w:t>
      </w:r>
      <w:r w:rsidR="00690D06">
        <w:rPr>
          <w:rFonts w:cs="Calibri" w:hint="cs"/>
          <w:sz w:val="28"/>
          <w:szCs w:val="28"/>
          <w:rtl/>
          <w:lang w:bidi="fa-IR"/>
        </w:rPr>
        <w:t xml:space="preserve">مون تموم شده و میخوایم به </w:t>
      </w:r>
      <w:r w:rsidR="00690D06">
        <w:rPr>
          <w:rFonts w:cs="Calibri"/>
          <w:sz w:val="28"/>
          <w:szCs w:val="28"/>
          <w:lang w:bidi="fa-IR"/>
        </w:rPr>
        <w:t xml:space="preserve">main </w:t>
      </w:r>
      <w:r w:rsidR="00690D06">
        <w:rPr>
          <w:rFonts w:cs="Calibri" w:hint="cs"/>
          <w:sz w:val="28"/>
          <w:szCs w:val="28"/>
          <w:rtl/>
          <w:lang w:bidi="fa-IR"/>
        </w:rPr>
        <w:t xml:space="preserve">اضافه کنیم. پس بهتره که به جای استفاده از این دستور : </w:t>
      </w:r>
      <w:r w:rsidR="00690D06">
        <w:rPr>
          <w:rFonts w:cs="Calibri"/>
          <w:sz w:val="28"/>
          <w:szCs w:val="28"/>
          <w:lang w:bidi="fa-IR"/>
        </w:rPr>
        <w:t xml:space="preserve">git merge &lt;featured-branch&gt; </w:t>
      </w:r>
      <w:r w:rsidR="00690D06">
        <w:rPr>
          <w:rFonts w:cs="Calibri" w:hint="cs"/>
          <w:sz w:val="28"/>
          <w:szCs w:val="28"/>
          <w:rtl/>
          <w:lang w:bidi="fa-IR"/>
        </w:rPr>
        <w:t xml:space="preserve"> از دستور </w:t>
      </w:r>
      <w:r w:rsidR="00690D06">
        <w:rPr>
          <w:rFonts w:cs="Calibri"/>
          <w:sz w:val="28"/>
          <w:szCs w:val="28"/>
          <w:lang w:bidi="fa-IR"/>
        </w:rPr>
        <w:t>git merge &lt;featured-branch&gt; -m &lt;a-message-for-merge&gt;</w:t>
      </w:r>
      <w:r w:rsidR="00690D06">
        <w:rPr>
          <w:rFonts w:cs="Calibri" w:hint="cs"/>
          <w:sz w:val="28"/>
          <w:szCs w:val="28"/>
          <w:rtl/>
          <w:lang w:bidi="fa-IR"/>
        </w:rPr>
        <w:t xml:space="preserve"> استفاده کنیم تا یه </w:t>
      </w:r>
      <w:r w:rsidR="00690D06">
        <w:rPr>
          <w:rFonts w:cs="Calibri" w:hint="cs"/>
          <w:sz w:val="28"/>
          <w:szCs w:val="28"/>
          <w:rtl/>
          <w:lang w:bidi="fa-IR"/>
        </w:rPr>
        <w:lastRenderedPageBreak/>
        <w:t xml:space="preserve">پیامی از دلیل </w:t>
      </w:r>
      <w:r w:rsidR="00690D06">
        <w:rPr>
          <w:rFonts w:cs="Calibri"/>
          <w:sz w:val="28"/>
          <w:szCs w:val="28"/>
          <w:lang w:bidi="fa-IR"/>
        </w:rPr>
        <w:t>merge</w:t>
      </w:r>
      <w:r w:rsidR="00690D06">
        <w:rPr>
          <w:rFonts w:cs="Calibri" w:hint="cs"/>
          <w:sz w:val="28"/>
          <w:szCs w:val="28"/>
          <w:rtl/>
          <w:lang w:bidi="fa-IR"/>
        </w:rPr>
        <w:t xml:space="preserve"> بمونه. مثل کامیت ها که همشون مشخص هستن که چه اتفاقی در اونها میوفته.</w:t>
      </w:r>
      <w:r w:rsidR="00895A0F">
        <w:rPr>
          <w:rFonts w:cs="Calibri"/>
          <w:sz w:val="28"/>
          <w:szCs w:val="28"/>
          <w:lang w:bidi="fa-IR"/>
        </w:rPr>
        <w:t xml:space="preserve"> </w:t>
      </w:r>
      <w:r w:rsidR="00895A0F">
        <w:rPr>
          <w:rFonts w:cs="Calibri" w:hint="cs"/>
          <w:sz w:val="28"/>
          <w:szCs w:val="28"/>
          <w:rtl/>
          <w:lang w:bidi="fa-IR"/>
        </w:rPr>
        <w:t xml:space="preserve"> (</w:t>
      </w:r>
      <w:r w:rsidR="00895A0F">
        <w:rPr>
          <w:rFonts w:cs="Calibri" w:hint="cs"/>
          <w:sz w:val="18"/>
          <w:szCs w:val="18"/>
          <w:rtl/>
          <w:lang w:bidi="fa-IR"/>
        </w:rPr>
        <w:t>زیبا بود</w:t>
      </w:r>
      <w:r w:rsidR="00895A0F">
        <w:rPr>
          <w:rFonts w:cs="Calibri" w:hint="cs"/>
          <w:sz w:val="28"/>
          <w:szCs w:val="28"/>
          <w:rtl/>
          <w:lang w:bidi="fa-IR"/>
        </w:rPr>
        <w:t>)</w:t>
      </w:r>
      <w:ins w:id="410" w:author="Microsoft account" w:date="2025-09-30T09:01:00Z">
        <w:r w:rsidR="005C1A42">
          <w:rPr>
            <w:rFonts w:cs="Calibri" w:hint="cs"/>
            <w:sz w:val="28"/>
            <w:szCs w:val="28"/>
            <w:rtl/>
            <w:lang w:bidi="fa-IR"/>
          </w:rPr>
          <w:t xml:space="preserve"> (</w:t>
        </w:r>
        <w:r w:rsidR="005C1A42">
          <w:rPr>
            <w:rFonts w:cs="Calibri" w:hint="cs"/>
            <w:sz w:val="18"/>
            <w:szCs w:val="18"/>
            <w:rtl/>
            <w:lang w:bidi="fa-IR"/>
          </w:rPr>
          <w:t xml:space="preserve">ولی خب چک کردم، مثل </w:t>
        </w:r>
        <w:r w:rsidR="005C1A42">
          <w:rPr>
            <w:rFonts w:cs="Calibri"/>
            <w:sz w:val="18"/>
            <w:szCs w:val="18"/>
            <w:lang w:bidi="fa-IR"/>
          </w:rPr>
          <w:t xml:space="preserve">commit </w:t>
        </w:r>
        <w:r w:rsidR="005C1A42">
          <w:rPr>
            <w:rFonts w:cs="Calibri" w:hint="cs"/>
            <w:sz w:val="18"/>
            <w:szCs w:val="18"/>
            <w:rtl/>
            <w:lang w:bidi="fa-IR"/>
          </w:rPr>
          <w:t xml:space="preserve"> ها نیست که وقتی </w:t>
        </w:r>
        <w:r w:rsidR="005C1A42">
          <w:rPr>
            <w:rFonts w:cs="Calibri"/>
            <w:sz w:val="18"/>
            <w:szCs w:val="18"/>
            <w:lang w:bidi="fa-IR"/>
          </w:rPr>
          <w:t>git log</w:t>
        </w:r>
        <w:r w:rsidR="005C1A42">
          <w:rPr>
            <w:rFonts w:cs="Calibri" w:hint="cs"/>
            <w:sz w:val="18"/>
            <w:szCs w:val="18"/>
            <w:rtl/>
            <w:lang w:bidi="fa-IR"/>
          </w:rPr>
          <w:t xml:space="preserve"> میگیری اونارو هم نشون بده. قطعا جورِ دیگری باید نگاهش کرد</w:t>
        </w:r>
        <w:r w:rsidR="005C1A42">
          <w:rPr>
            <w:rFonts w:cs="Calibri" w:hint="cs"/>
            <w:sz w:val="28"/>
            <w:szCs w:val="28"/>
            <w:rtl/>
            <w:lang w:bidi="fa-IR"/>
          </w:rPr>
          <w:t>)</w:t>
        </w:r>
      </w:ins>
    </w:p>
    <w:p w14:paraId="33EC4E38" w14:textId="77777777" w:rsidR="00A07812" w:rsidRDefault="00A07812" w:rsidP="00A07812">
      <w:pPr>
        <w:spacing w:after="0" w:line="240" w:lineRule="auto"/>
        <w:jc w:val="both"/>
        <w:rPr>
          <w:rFonts w:cs="Calibri"/>
          <w:sz w:val="28"/>
          <w:szCs w:val="28"/>
          <w:rtl/>
          <w:lang w:bidi="fa-IR"/>
        </w:rPr>
      </w:pPr>
      <w:bookmarkStart w:id="411" w:name="I4040403"/>
      <w:r>
        <w:rPr>
          <w:rFonts w:cs="Calibri"/>
          <w:sz w:val="28"/>
          <w:szCs w:val="28"/>
          <w:rtl/>
          <w:lang w:bidi="fa-IR"/>
        </w:rPr>
        <w:br w:type="page"/>
      </w:r>
    </w:p>
    <w:p w14:paraId="0B81971C" w14:textId="77777777" w:rsidR="0093156B" w:rsidRPr="00CB12CF" w:rsidRDefault="0093156B" w:rsidP="00A07812">
      <w:pPr>
        <w:bidi/>
        <w:spacing w:after="0" w:line="276" w:lineRule="auto"/>
        <w:jc w:val="both"/>
        <w:rPr>
          <w:rFonts w:cs="Calibri"/>
          <w:sz w:val="28"/>
          <w:szCs w:val="28"/>
          <w:lang w:bidi="fa-IR"/>
        </w:rPr>
      </w:pPr>
      <w:r w:rsidRPr="00CB12CF">
        <w:rPr>
          <w:rFonts w:cs="Calibri"/>
          <w:sz w:val="28"/>
          <w:szCs w:val="28"/>
          <w:rtl/>
          <w:lang w:bidi="fa-IR"/>
        </w:rPr>
        <w:lastRenderedPageBreak/>
        <w:t>ادامه</w:t>
      </w:r>
    </w:p>
    <w:bookmarkEnd w:id="411"/>
    <w:p w14:paraId="058EBBB5" w14:textId="77777777" w:rsidR="0093156B" w:rsidRDefault="001A505D" w:rsidP="00A07812">
      <w:pPr>
        <w:bidi/>
        <w:spacing w:after="0" w:line="276" w:lineRule="auto"/>
        <w:jc w:val="both"/>
        <w:rPr>
          <w:rFonts w:cs="Calibri"/>
          <w:sz w:val="28"/>
          <w:szCs w:val="28"/>
          <w:rtl/>
          <w:lang w:bidi="fa-IR"/>
        </w:rPr>
      </w:pPr>
      <w:r>
        <w:rPr>
          <w:rFonts w:cs="Calibri" w:hint="cs"/>
          <w:sz w:val="28"/>
          <w:szCs w:val="28"/>
          <w:rtl/>
          <w:lang w:bidi="fa-IR"/>
        </w:rPr>
        <w:t xml:space="preserve">خب میریم که داشته باشیم ادامۀ ماجرا رو. از </w:t>
      </w:r>
      <w:r w:rsidRPr="001A505D">
        <w:rPr>
          <w:rFonts w:cs="Calibri"/>
          <w:sz w:val="28"/>
          <w:szCs w:val="28"/>
          <w:lang w:bidi="fa-IR"/>
        </w:rPr>
        <w:t>Day024 004 00:01:45</w:t>
      </w:r>
      <w:r>
        <w:rPr>
          <w:rFonts w:cs="Calibri" w:hint="cs"/>
          <w:sz w:val="28"/>
          <w:szCs w:val="28"/>
          <w:rtl/>
          <w:lang w:bidi="fa-IR"/>
        </w:rPr>
        <w:t xml:space="preserve"> </w:t>
      </w:r>
    </w:p>
    <w:p w14:paraId="4FC3BA83" w14:textId="29A81433" w:rsidR="001A505D" w:rsidRDefault="00153261" w:rsidP="00A07812">
      <w:pPr>
        <w:bidi/>
        <w:spacing w:after="0" w:line="276" w:lineRule="auto"/>
        <w:jc w:val="both"/>
        <w:rPr>
          <w:rFonts w:cs="Calibri"/>
          <w:sz w:val="28"/>
          <w:szCs w:val="28"/>
          <w:rtl/>
          <w:lang w:bidi="fa-IR"/>
        </w:rPr>
      </w:pPr>
      <w:r>
        <w:rPr>
          <w:rFonts w:cs="Calibri" w:hint="cs"/>
          <w:sz w:val="28"/>
          <w:szCs w:val="28"/>
          <w:rtl/>
          <w:lang w:bidi="fa-IR"/>
        </w:rPr>
        <w:t xml:space="preserve">-یادآوری: برای اینکه بخوایم یه فایل رو بخونیم باید یه </w:t>
      </w:r>
      <w:r>
        <w:rPr>
          <w:rFonts w:cs="Calibri"/>
          <w:sz w:val="28"/>
          <w:szCs w:val="28"/>
          <w:lang w:bidi="fa-IR"/>
        </w:rPr>
        <w:t>with open()</w:t>
      </w:r>
      <w:r>
        <w:rPr>
          <w:rFonts w:cs="Calibri" w:hint="cs"/>
          <w:sz w:val="28"/>
          <w:szCs w:val="28"/>
          <w:rtl/>
          <w:lang w:bidi="fa-IR"/>
        </w:rPr>
        <w:t xml:space="preserve"> انجام بدیم با </w:t>
      </w:r>
      <w:r>
        <w:rPr>
          <w:rFonts w:cs="Calibri"/>
          <w:sz w:val="28"/>
          <w:szCs w:val="28"/>
          <w:lang w:bidi="fa-IR"/>
        </w:rPr>
        <w:t>mode=’r’</w:t>
      </w:r>
      <w:r>
        <w:rPr>
          <w:rFonts w:cs="Calibri" w:hint="cs"/>
          <w:sz w:val="28"/>
          <w:szCs w:val="28"/>
          <w:rtl/>
          <w:lang w:bidi="fa-IR"/>
        </w:rPr>
        <w:t xml:space="preserve"> و اگر میخوایم یه فایل رو توش بنویسیم و تغیرش بدیم باید یه </w:t>
      </w:r>
      <w:r>
        <w:rPr>
          <w:rFonts w:cs="Calibri"/>
          <w:sz w:val="28"/>
          <w:szCs w:val="28"/>
          <w:lang w:bidi="fa-IR"/>
        </w:rPr>
        <w:t>with open()</w:t>
      </w:r>
      <w:r>
        <w:rPr>
          <w:rFonts w:cs="Calibri" w:hint="cs"/>
          <w:sz w:val="28"/>
          <w:szCs w:val="28"/>
          <w:rtl/>
          <w:lang w:bidi="fa-IR"/>
        </w:rPr>
        <w:t xml:space="preserve"> انجام بدیم جداگانه با </w:t>
      </w:r>
      <w:r>
        <w:rPr>
          <w:rFonts w:cs="Calibri"/>
          <w:sz w:val="28"/>
          <w:szCs w:val="28"/>
          <w:lang w:bidi="fa-IR"/>
        </w:rPr>
        <w:t>mode=’w’</w:t>
      </w:r>
      <w:r>
        <w:rPr>
          <w:rFonts w:cs="Calibri" w:hint="cs"/>
          <w:sz w:val="28"/>
          <w:szCs w:val="28"/>
          <w:rtl/>
          <w:lang w:bidi="fa-IR"/>
        </w:rPr>
        <w:t xml:space="preserve"> یا </w:t>
      </w:r>
      <w:r>
        <w:rPr>
          <w:rFonts w:cs="Calibri"/>
          <w:sz w:val="28"/>
          <w:szCs w:val="28"/>
          <w:lang w:bidi="fa-IR"/>
        </w:rPr>
        <w:t>mode=’a’</w:t>
      </w:r>
      <w:r>
        <w:rPr>
          <w:rFonts w:cs="Calibri" w:hint="cs"/>
          <w:sz w:val="28"/>
          <w:szCs w:val="28"/>
          <w:rtl/>
          <w:lang w:bidi="fa-IR"/>
        </w:rPr>
        <w:t xml:space="preserve"> . نمیشه همزمان انجامش داد. </w:t>
      </w:r>
      <w:r w:rsidR="00A07812">
        <w:rPr>
          <w:rFonts w:cs="Calibri" w:hint="cs"/>
          <w:sz w:val="28"/>
          <w:szCs w:val="28"/>
          <w:rtl/>
          <w:lang w:bidi="fa-IR"/>
        </w:rPr>
        <w:t>(</w:t>
      </w:r>
      <w:r w:rsidR="00A07812">
        <w:rPr>
          <w:rFonts w:cs="Calibri" w:hint="cs"/>
          <w:sz w:val="20"/>
          <w:szCs w:val="20"/>
          <w:rtl/>
          <w:lang w:bidi="fa-IR"/>
        </w:rPr>
        <w:t xml:space="preserve">که البته خوبی ای هم داره این قضیه، شما فرایند خوندن و نوشتنت به صورت کامل جداست. </w:t>
      </w:r>
      <w:r w:rsidR="00A07812">
        <w:rPr>
          <w:rFonts w:cs="Calibri" w:hint="cs"/>
          <w:sz w:val="28"/>
          <w:szCs w:val="28"/>
          <w:rtl/>
          <w:lang w:bidi="fa-IR"/>
        </w:rPr>
        <w:t>)</w:t>
      </w:r>
      <w:ins w:id="412" w:author="Microsoft account" w:date="2025-10-01T10:06:00Z">
        <w:r w:rsidR="0016769F">
          <w:rPr>
            <w:rFonts w:cs="Calibri" w:hint="cs"/>
            <w:sz w:val="28"/>
            <w:szCs w:val="28"/>
            <w:rtl/>
            <w:lang w:bidi="fa-IR"/>
          </w:rPr>
          <w:t xml:space="preserve"> (</w:t>
        </w:r>
        <w:r w:rsidR="0016769F">
          <w:rPr>
            <w:rFonts w:cs="Calibri" w:hint="cs"/>
            <w:sz w:val="18"/>
            <w:szCs w:val="18"/>
            <w:rtl/>
            <w:lang w:bidi="fa-IR"/>
          </w:rPr>
          <w:t xml:space="preserve">و اشتباهی که مشکلِ پیش بیاد میتونه فاجعه بار باشه، اونم اینه که شما فایلی رو با </w:t>
        </w:r>
      </w:ins>
      <w:ins w:id="413" w:author="Microsoft account" w:date="2025-10-01T10:07:00Z">
        <w:r w:rsidR="0016769F">
          <w:rPr>
            <w:rFonts w:cs="Calibri"/>
            <w:sz w:val="18"/>
            <w:szCs w:val="18"/>
            <w:lang w:bidi="fa-IR"/>
          </w:rPr>
          <w:t>mode=’w’</w:t>
        </w:r>
        <w:r w:rsidR="0016769F">
          <w:rPr>
            <w:rFonts w:cs="Calibri" w:hint="cs"/>
            <w:sz w:val="18"/>
            <w:szCs w:val="18"/>
            <w:rtl/>
            <w:lang w:bidi="fa-IR"/>
          </w:rPr>
          <w:t xml:space="preserve"> باز کنی و عملیات </w:t>
        </w:r>
        <w:r w:rsidR="0016769F">
          <w:rPr>
            <w:rFonts w:cs="Calibri"/>
            <w:sz w:val="18"/>
            <w:szCs w:val="18"/>
            <w:lang w:bidi="fa-IR"/>
          </w:rPr>
          <w:t>read()</w:t>
        </w:r>
        <w:r w:rsidR="0016769F">
          <w:rPr>
            <w:rFonts w:cs="Calibri" w:hint="cs"/>
            <w:sz w:val="18"/>
            <w:szCs w:val="18"/>
            <w:rtl/>
            <w:lang w:bidi="fa-IR"/>
          </w:rPr>
          <w:t xml:space="preserve"> روش انجام بدی. باعث میشه فایل کامل </w:t>
        </w:r>
        <w:r w:rsidR="0016769F">
          <w:rPr>
            <w:rFonts w:cs="Calibri"/>
            <w:sz w:val="18"/>
            <w:szCs w:val="18"/>
            <w:lang w:bidi="fa-IR"/>
          </w:rPr>
          <w:t>empty</w:t>
        </w:r>
        <w:r w:rsidR="0016769F">
          <w:rPr>
            <w:rFonts w:cs="Calibri" w:hint="cs"/>
            <w:sz w:val="18"/>
            <w:szCs w:val="18"/>
            <w:rtl/>
            <w:lang w:bidi="fa-IR"/>
          </w:rPr>
          <w:t xml:space="preserve"> بشه</w:t>
        </w:r>
      </w:ins>
      <w:ins w:id="414" w:author="Microsoft account" w:date="2025-10-01T10:06:00Z">
        <w:r w:rsidR="0016769F">
          <w:rPr>
            <w:rFonts w:cs="Calibri" w:hint="cs"/>
            <w:sz w:val="28"/>
            <w:szCs w:val="28"/>
            <w:rtl/>
            <w:lang w:bidi="fa-IR"/>
          </w:rPr>
          <w:t>)</w:t>
        </w:r>
      </w:ins>
    </w:p>
    <w:p w14:paraId="22D7106E" w14:textId="77777777" w:rsidR="00153261" w:rsidRDefault="00153261" w:rsidP="00A07812">
      <w:pPr>
        <w:bidi/>
        <w:spacing w:after="0" w:line="276" w:lineRule="auto"/>
        <w:jc w:val="both"/>
        <w:rPr>
          <w:rFonts w:cs="Calibri"/>
          <w:sz w:val="28"/>
          <w:szCs w:val="28"/>
          <w:rtl/>
          <w:lang w:bidi="fa-IR"/>
        </w:rPr>
      </w:pPr>
    </w:p>
    <w:p w14:paraId="2F9E0176" w14:textId="77777777" w:rsidR="00153261" w:rsidRDefault="00153261" w:rsidP="00A07812">
      <w:pPr>
        <w:bidi/>
        <w:spacing w:after="0" w:line="276" w:lineRule="auto"/>
        <w:jc w:val="both"/>
        <w:rPr>
          <w:rFonts w:cs="Calibri"/>
          <w:sz w:val="28"/>
          <w:szCs w:val="28"/>
          <w:rtl/>
          <w:lang w:bidi="fa-IR"/>
        </w:rPr>
      </w:pPr>
      <w:r>
        <w:rPr>
          <w:rFonts w:cs="Calibri" w:hint="cs"/>
          <w:sz w:val="28"/>
          <w:szCs w:val="28"/>
          <w:rtl/>
          <w:lang w:bidi="fa-IR"/>
        </w:rPr>
        <w:t>-</w:t>
      </w:r>
      <w:r w:rsidR="00986EE8">
        <w:rPr>
          <w:rFonts w:cs="Calibri" w:hint="cs"/>
          <w:sz w:val="28"/>
          <w:szCs w:val="28"/>
          <w:rtl/>
          <w:lang w:bidi="fa-IR"/>
        </w:rPr>
        <w:t xml:space="preserve">در ادامه قراره درمورد </w:t>
      </w:r>
      <w:r w:rsidR="00986EE8">
        <w:rPr>
          <w:rFonts w:cs="Calibri"/>
          <w:sz w:val="28"/>
          <w:szCs w:val="28"/>
          <w:lang w:bidi="fa-IR"/>
        </w:rPr>
        <w:t xml:space="preserve">directories </w:t>
      </w:r>
      <w:r w:rsidR="00986EE8">
        <w:rPr>
          <w:rFonts w:cs="Calibri" w:hint="cs"/>
          <w:sz w:val="28"/>
          <w:szCs w:val="28"/>
          <w:rtl/>
          <w:lang w:bidi="fa-IR"/>
        </w:rPr>
        <w:t xml:space="preserve">و </w:t>
      </w:r>
      <w:r w:rsidR="00986EE8">
        <w:rPr>
          <w:rFonts w:cs="Calibri"/>
          <w:sz w:val="28"/>
          <w:szCs w:val="28"/>
          <w:lang w:bidi="fa-IR"/>
        </w:rPr>
        <w:t>path files</w:t>
      </w:r>
      <w:r w:rsidR="00986EE8">
        <w:rPr>
          <w:rFonts w:cs="Calibri" w:hint="cs"/>
          <w:sz w:val="28"/>
          <w:szCs w:val="28"/>
          <w:rtl/>
          <w:lang w:bidi="fa-IR"/>
        </w:rPr>
        <w:t xml:space="preserve"> صحبت بشه که بهتر بتونیم آدرس بدیم. </w:t>
      </w:r>
    </w:p>
    <w:p w14:paraId="5BAAD9DE" w14:textId="77777777" w:rsidR="00986EE8" w:rsidRDefault="00986EE8" w:rsidP="00791056">
      <w:pPr>
        <w:bidi/>
        <w:spacing w:after="0" w:line="276" w:lineRule="auto"/>
        <w:jc w:val="both"/>
        <w:rPr>
          <w:rFonts w:cs="Calibri"/>
          <w:sz w:val="28"/>
          <w:szCs w:val="28"/>
          <w:rtl/>
          <w:lang w:bidi="fa-IR"/>
        </w:rPr>
      </w:pPr>
      <w:r>
        <w:rPr>
          <w:rFonts w:cs="Calibri" w:hint="cs"/>
          <w:sz w:val="28"/>
          <w:szCs w:val="28"/>
          <w:rtl/>
          <w:lang w:bidi="fa-IR"/>
        </w:rPr>
        <w:t xml:space="preserve">-نکته و یادآوری: ما یه </w:t>
      </w:r>
      <w:r>
        <w:rPr>
          <w:rFonts w:cs="Calibri"/>
          <w:sz w:val="28"/>
          <w:szCs w:val="28"/>
          <w:lang w:bidi="fa-IR"/>
        </w:rPr>
        <w:t>Absolute file path</w:t>
      </w:r>
      <w:r>
        <w:rPr>
          <w:rFonts w:cs="Calibri" w:hint="cs"/>
          <w:sz w:val="28"/>
          <w:szCs w:val="28"/>
          <w:rtl/>
          <w:lang w:bidi="fa-IR"/>
        </w:rPr>
        <w:t xml:space="preserve"> داریم و یه </w:t>
      </w:r>
      <w:r>
        <w:rPr>
          <w:rFonts w:cs="Calibri"/>
          <w:sz w:val="28"/>
          <w:szCs w:val="28"/>
          <w:lang w:bidi="fa-IR"/>
        </w:rPr>
        <w:t>Relative file path</w:t>
      </w:r>
      <w:r>
        <w:rPr>
          <w:rFonts w:cs="Calibri" w:hint="cs"/>
          <w:sz w:val="28"/>
          <w:szCs w:val="28"/>
          <w:rtl/>
          <w:lang w:bidi="fa-IR"/>
        </w:rPr>
        <w:t xml:space="preserve"> . اولی، به این اشاره میکنه که فایل ما نسبت به </w:t>
      </w:r>
      <w:r>
        <w:rPr>
          <w:rFonts w:cs="Calibri"/>
          <w:sz w:val="28"/>
          <w:szCs w:val="28"/>
          <w:lang w:bidi="fa-IR"/>
        </w:rPr>
        <w:t>root</w:t>
      </w:r>
      <w:r>
        <w:rPr>
          <w:rFonts w:cs="Calibri" w:hint="cs"/>
          <w:sz w:val="28"/>
          <w:szCs w:val="28"/>
          <w:rtl/>
          <w:lang w:bidi="fa-IR"/>
        </w:rPr>
        <w:t xml:space="preserve"> کجا قرار داره ، در ویندوز </w:t>
      </w:r>
      <w:r>
        <w:rPr>
          <w:rFonts w:cs="Calibri"/>
          <w:sz w:val="28"/>
          <w:szCs w:val="28"/>
          <w:lang w:bidi="fa-IR"/>
        </w:rPr>
        <w:t>root</w:t>
      </w:r>
      <w:r>
        <w:rPr>
          <w:rFonts w:cs="Calibri" w:hint="cs"/>
          <w:sz w:val="28"/>
          <w:szCs w:val="28"/>
          <w:rtl/>
          <w:lang w:bidi="fa-IR"/>
        </w:rPr>
        <w:t xml:space="preserve"> درایو </w:t>
      </w:r>
      <w:r>
        <w:rPr>
          <w:rFonts w:cs="Calibri"/>
          <w:sz w:val="28"/>
          <w:szCs w:val="28"/>
          <w:lang w:bidi="fa-IR"/>
        </w:rPr>
        <w:t>C</w:t>
      </w:r>
      <w:r>
        <w:rPr>
          <w:rFonts w:cs="Calibri" w:hint="cs"/>
          <w:sz w:val="28"/>
          <w:szCs w:val="28"/>
          <w:rtl/>
          <w:lang w:bidi="fa-IR"/>
        </w:rPr>
        <w:t xml:space="preserve"> هست. </w:t>
      </w:r>
      <w:r w:rsidR="00C133F2">
        <w:rPr>
          <w:rFonts w:cs="Calibri" w:hint="cs"/>
          <w:sz w:val="28"/>
          <w:szCs w:val="28"/>
          <w:rtl/>
          <w:lang w:bidi="fa-IR"/>
        </w:rPr>
        <w:t xml:space="preserve">یه مفهومی هم داریم به نام </w:t>
      </w:r>
      <w:r w:rsidR="00C133F2">
        <w:rPr>
          <w:rFonts w:cs="Calibri"/>
          <w:sz w:val="28"/>
          <w:szCs w:val="28"/>
          <w:lang w:bidi="fa-IR"/>
        </w:rPr>
        <w:t>working directory</w:t>
      </w:r>
      <w:r w:rsidR="00C133F2">
        <w:rPr>
          <w:rFonts w:cs="Calibri" w:hint="cs"/>
          <w:sz w:val="28"/>
          <w:szCs w:val="28"/>
          <w:rtl/>
          <w:lang w:bidi="fa-IR"/>
        </w:rPr>
        <w:t xml:space="preserve"> که یعنی همونجایی که در حال حاضر برنامه مون اونجا قرارداره. اینجاست که دومی میاد وسط که دوتاشون آدرس دهی متفاوت دارن. </w:t>
      </w:r>
    </w:p>
    <w:p w14:paraId="4474F6DC" w14:textId="77777777" w:rsidR="00C133F2" w:rsidRDefault="00C133F2" w:rsidP="00791056">
      <w:pPr>
        <w:bidi/>
        <w:spacing w:after="0" w:line="276" w:lineRule="auto"/>
        <w:ind w:left="720"/>
        <w:jc w:val="both"/>
        <w:rPr>
          <w:rFonts w:cs="Calibri"/>
          <w:sz w:val="28"/>
          <w:szCs w:val="28"/>
          <w:rtl/>
          <w:lang w:bidi="fa-IR"/>
        </w:rPr>
      </w:pPr>
      <w:r>
        <w:rPr>
          <w:rFonts w:cs="Calibri" w:hint="cs"/>
          <w:sz w:val="28"/>
          <w:szCs w:val="28"/>
          <w:rtl/>
          <w:lang w:bidi="fa-IR"/>
        </w:rPr>
        <w:t xml:space="preserve">اگر فرض بگیریم ما در یک پوشه هستیم و در اون پوشه میخوایم فایلی که داخل پوشه </w:t>
      </w:r>
      <w:r>
        <w:rPr>
          <w:rFonts w:cs="Calibri"/>
          <w:sz w:val="28"/>
          <w:szCs w:val="28"/>
          <w:lang w:bidi="fa-IR"/>
        </w:rPr>
        <w:t>Project</w:t>
      </w:r>
      <w:r>
        <w:rPr>
          <w:rFonts w:cs="Calibri" w:hint="cs"/>
          <w:sz w:val="28"/>
          <w:szCs w:val="28"/>
          <w:rtl/>
          <w:lang w:bidi="fa-IR"/>
        </w:rPr>
        <w:t xml:space="preserve"> هست به نام </w:t>
      </w:r>
      <w:r>
        <w:rPr>
          <w:rFonts w:cs="Calibri"/>
          <w:sz w:val="28"/>
          <w:szCs w:val="28"/>
          <w:lang w:bidi="fa-IR"/>
        </w:rPr>
        <w:t>talk.ppt</w:t>
      </w:r>
      <w:r>
        <w:rPr>
          <w:rFonts w:cs="Calibri" w:hint="cs"/>
          <w:sz w:val="28"/>
          <w:szCs w:val="28"/>
          <w:rtl/>
          <w:lang w:bidi="fa-IR"/>
        </w:rPr>
        <w:t xml:space="preserve"> رو </w:t>
      </w:r>
      <w:r>
        <w:rPr>
          <w:rFonts w:cs="Calibri"/>
          <w:sz w:val="28"/>
          <w:szCs w:val="28"/>
          <w:lang w:bidi="fa-IR"/>
        </w:rPr>
        <w:t>address</w:t>
      </w:r>
      <w:r>
        <w:rPr>
          <w:rFonts w:cs="Calibri" w:hint="cs"/>
          <w:sz w:val="28"/>
          <w:szCs w:val="28"/>
          <w:rtl/>
          <w:lang w:bidi="fa-IR"/>
        </w:rPr>
        <w:t xml:space="preserve"> کنیم باید بنویسیم:</w:t>
      </w:r>
    </w:p>
    <w:p w14:paraId="562F2E43" w14:textId="77777777" w:rsidR="00C133F2" w:rsidRDefault="00C133F2" w:rsidP="00791056">
      <w:pPr>
        <w:bidi/>
        <w:spacing w:after="0" w:line="276" w:lineRule="auto"/>
        <w:ind w:left="720"/>
        <w:jc w:val="center"/>
        <w:rPr>
          <w:rFonts w:cs="Calibri"/>
          <w:sz w:val="28"/>
          <w:szCs w:val="28"/>
          <w:rtl/>
          <w:lang w:bidi="fa-IR"/>
        </w:rPr>
      </w:pPr>
      <w:r>
        <w:rPr>
          <w:rFonts w:cs="Calibri"/>
          <w:sz w:val="28"/>
          <w:szCs w:val="28"/>
          <w:lang w:bidi="fa-IR"/>
        </w:rPr>
        <w:t>./talk.ppt</w:t>
      </w:r>
    </w:p>
    <w:p w14:paraId="6B0EA019" w14:textId="77777777" w:rsidR="00C133F2" w:rsidRDefault="00C133F2" w:rsidP="00791056">
      <w:pPr>
        <w:bidi/>
        <w:spacing w:after="0" w:line="276" w:lineRule="auto"/>
        <w:ind w:left="720"/>
        <w:jc w:val="both"/>
        <w:rPr>
          <w:rFonts w:cs="Calibri"/>
          <w:sz w:val="28"/>
          <w:szCs w:val="28"/>
          <w:rtl/>
          <w:lang w:bidi="fa-IR"/>
        </w:rPr>
      </w:pPr>
      <w:r>
        <w:rPr>
          <w:rFonts w:cs="Calibri" w:hint="cs"/>
          <w:sz w:val="28"/>
          <w:szCs w:val="28"/>
          <w:rtl/>
          <w:lang w:bidi="fa-IR"/>
        </w:rPr>
        <w:t xml:space="preserve">اما اگر بخوایم از </w:t>
      </w:r>
      <w:r>
        <w:rPr>
          <w:rFonts w:cs="Calibri"/>
          <w:sz w:val="28"/>
          <w:szCs w:val="28"/>
          <w:lang w:bidi="fa-IR"/>
        </w:rPr>
        <w:t>root</w:t>
      </w:r>
      <w:r>
        <w:rPr>
          <w:rFonts w:cs="Calibri" w:hint="cs"/>
          <w:sz w:val="28"/>
          <w:szCs w:val="28"/>
          <w:rtl/>
          <w:lang w:bidi="fa-IR"/>
        </w:rPr>
        <w:t xml:space="preserve">همین پوشه رو </w:t>
      </w:r>
      <w:r>
        <w:rPr>
          <w:rFonts w:cs="Calibri"/>
          <w:sz w:val="28"/>
          <w:szCs w:val="28"/>
          <w:lang w:bidi="fa-IR"/>
        </w:rPr>
        <w:t>address</w:t>
      </w:r>
      <w:r>
        <w:rPr>
          <w:rFonts w:cs="Calibri" w:hint="cs"/>
          <w:sz w:val="28"/>
          <w:szCs w:val="28"/>
          <w:rtl/>
          <w:lang w:bidi="fa-IR"/>
        </w:rPr>
        <w:t xml:space="preserve">کنیم میشه : </w:t>
      </w:r>
    </w:p>
    <w:p w14:paraId="2B20BE2B" w14:textId="77777777" w:rsidR="00C133F2" w:rsidRDefault="00C133F2" w:rsidP="00791056">
      <w:pPr>
        <w:bidi/>
        <w:spacing w:after="0" w:line="276" w:lineRule="auto"/>
        <w:ind w:left="720"/>
        <w:jc w:val="center"/>
        <w:rPr>
          <w:rFonts w:cs="Calibri"/>
          <w:sz w:val="28"/>
          <w:szCs w:val="28"/>
          <w:rtl/>
          <w:lang w:bidi="fa-IR"/>
        </w:rPr>
      </w:pPr>
      <w:r>
        <w:rPr>
          <w:rFonts w:cs="Calibri"/>
          <w:sz w:val="28"/>
          <w:szCs w:val="28"/>
          <w:lang w:bidi="fa-IR"/>
        </w:rPr>
        <w:t>/Work/Project/talk.ppt</w:t>
      </w:r>
    </w:p>
    <w:p w14:paraId="222C3E6E" w14:textId="77777777" w:rsidR="00C133F2" w:rsidRDefault="00C133F2" w:rsidP="00791056">
      <w:pPr>
        <w:bidi/>
        <w:spacing w:after="0" w:line="276" w:lineRule="auto"/>
        <w:ind w:left="720"/>
        <w:jc w:val="both"/>
        <w:rPr>
          <w:rFonts w:cs="Calibri"/>
          <w:sz w:val="28"/>
          <w:szCs w:val="28"/>
          <w:rtl/>
          <w:lang w:bidi="fa-IR"/>
        </w:rPr>
      </w:pPr>
      <w:r>
        <w:rPr>
          <w:rFonts w:cs="Calibri" w:hint="cs"/>
          <w:sz w:val="28"/>
          <w:szCs w:val="28"/>
          <w:rtl/>
          <w:lang w:bidi="fa-IR"/>
        </w:rPr>
        <w:t xml:space="preserve">و دقت داشته باشی دیگه پشت سر </w:t>
      </w:r>
      <w:r>
        <w:rPr>
          <w:rFonts w:cs="Calibri"/>
          <w:sz w:val="28"/>
          <w:szCs w:val="28"/>
          <w:lang w:bidi="fa-IR"/>
        </w:rPr>
        <w:t>forward slash</w:t>
      </w:r>
      <w:r>
        <w:rPr>
          <w:rFonts w:cs="Calibri" w:hint="cs"/>
          <w:sz w:val="28"/>
          <w:szCs w:val="28"/>
          <w:rtl/>
          <w:lang w:bidi="fa-IR"/>
        </w:rPr>
        <w:t xml:space="preserve"> یا همون </w:t>
      </w:r>
      <w:r>
        <w:rPr>
          <w:rFonts w:cs="Calibri"/>
          <w:sz w:val="28"/>
          <w:szCs w:val="28"/>
          <w:lang w:bidi="fa-IR"/>
        </w:rPr>
        <w:t>/</w:t>
      </w:r>
      <w:r>
        <w:rPr>
          <w:rFonts w:cs="Calibri" w:hint="cs"/>
          <w:sz w:val="28"/>
          <w:szCs w:val="28"/>
          <w:rtl/>
          <w:lang w:bidi="fa-IR"/>
        </w:rPr>
        <w:t xml:space="preserve"> نقطه نداریم. و اینکه در روش اول که </w:t>
      </w:r>
      <w:r>
        <w:rPr>
          <w:rFonts w:cs="Calibri"/>
          <w:sz w:val="28"/>
          <w:szCs w:val="28"/>
          <w:lang w:bidi="fa-IR"/>
        </w:rPr>
        <w:t>absolute</w:t>
      </w:r>
      <w:r>
        <w:rPr>
          <w:rFonts w:cs="Calibri" w:hint="cs"/>
          <w:sz w:val="28"/>
          <w:szCs w:val="28"/>
          <w:rtl/>
          <w:lang w:bidi="fa-IR"/>
        </w:rPr>
        <w:t xml:space="preserve"> هست میشه یسری چیزایی هم قبلش باشه ولی اصل قضیه همینه. مثلا :</w:t>
      </w:r>
    </w:p>
    <w:p w14:paraId="1663CE64" w14:textId="77777777" w:rsidR="00C133F2" w:rsidRDefault="00E46B7A" w:rsidP="00791056">
      <w:pPr>
        <w:bidi/>
        <w:spacing w:after="0" w:line="276" w:lineRule="auto"/>
        <w:ind w:left="720"/>
        <w:jc w:val="center"/>
        <w:rPr>
          <w:rFonts w:cs="Calibri"/>
          <w:sz w:val="28"/>
          <w:szCs w:val="28"/>
          <w:rtl/>
          <w:lang w:bidi="fa-IR"/>
        </w:rPr>
      </w:pPr>
      <w:r>
        <w:rPr>
          <w:rFonts w:cs="Calibri"/>
          <w:sz w:val="28"/>
          <w:szCs w:val="28"/>
          <w:lang w:bidi="fa-IR"/>
        </w:rPr>
        <w:t>C:\\Work\Project\talk.ppt</w:t>
      </w:r>
    </w:p>
    <w:p w14:paraId="0DF1904C" w14:textId="77777777" w:rsidR="00E46B7A" w:rsidRDefault="00E46B7A" w:rsidP="00791056">
      <w:pPr>
        <w:bidi/>
        <w:spacing w:after="0" w:line="276" w:lineRule="auto"/>
        <w:ind w:left="720"/>
        <w:jc w:val="both"/>
        <w:rPr>
          <w:rFonts w:cs="Calibri"/>
          <w:sz w:val="28"/>
          <w:szCs w:val="28"/>
          <w:rtl/>
          <w:lang w:bidi="fa-IR"/>
        </w:rPr>
      </w:pPr>
      <w:r>
        <w:rPr>
          <w:rFonts w:cs="Calibri" w:hint="cs"/>
          <w:sz w:val="28"/>
          <w:szCs w:val="28"/>
          <w:rtl/>
          <w:lang w:bidi="fa-IR"/>
        </w:rPr>
        <w:t xml:space="preserve">رو در ویندوز داریم (در ویندوز به جای </w:t>
      </w:r>
      <w:r>
        <w:rPr>
          <w:rFonts w:cs="Calibri"/>
          <w:sz w:val="28"/>
          <w:szCs w:val="28"/>
          <w:lang w:bidi="fa-IR"/>
        </w:rPr>
        <w:t xml:space="preserve">forward-slash </w:t>
      </w:r>
      <w:r>
        <w:rPr>
          <w:rFonts w:cs="Calibri" w:hint="cs"/>
          <w:sz w:val="28"/>
          <w:szCs w:val="28"/>
          <w:rtl/>
          <w:lang w:bidi="fa-IR"/>
        </w:rPr>
        <w:t xml:space="preserve"> از </w:t>
      </w:r>
      <w:r>
        <w:rPr>
          <w:rFonts w:cs="Calibri"/>
          <w:sz w:val="28"/>
          <w:szCs w:val="28"/>
          <w:lang w:bidi="fa-IR"/>
        </w:rPr>
        <w:t>back-slash</w:t>
      </w:r>
      <w:r>
        <w:rPr>
          <w:rFonts w:cs="Calibri" w:hint="cs"/>
          <w:sz w:val="28"/>
          <w:szCs w:val="28"/>
          <w:rtl/>
          <w:lang w:bidi="fa-IR"/>
        </w:rPr>
        <w:t xml:space="preserve"> استفاده میشه از تفاوت هایی هست که بین </w:t>
      </w:r>
      <w:r>
        <w:rPr>
          <w:rFonts w:cs="Calibri"/>
          <w:sz w:val="28"/>
          <w:szCs w:val="28"/>
          <w:lang w:bidi="fa-IR"/>
        </w:rPr>
        <w:t>mac, linux</w:t>
      </w:r>
      <w:r>
        <w:rPr>
          <w:rFonts w:cs="Calibri" w:hint="cs"/>
          <w:sz w:val="28"/>
          <w:szCs w:val="28"/>
          <w:rtl/>
          <w:lang w:bidi="fa-IR"/>
        </w:rPr>
        <w:t xml:space="preserve"> داریم با ویندوز) . خط کد بالا به این معنیه که </w:t>
      </w:r>
      <w:r>
        <w:rPr>
          <w:rFonts w:cs="Calibri"/>
          <w:sz w:val="28"/>
          <w:szCs w:val="28"/>
          <w:lang w:bidi="fa-IR"/>
        </w:rPr>
        <w:t>root</w:t>
      </w:r>
      <w:r>
        <w:rPr>
          <w:rFonts w:cs="Calibri" w:hint="cs"/>
          <w:sz w:val="28"/>
          <w:szCs w:val="28"/>
          <w:rtl/>
          <w:lang w:bidi="fa-IR"/>
        </w:rPr>
        <w:t xml:space="preserve"> در </w:t>
      </w:r>
      <w:r>
        <w:rPr>
          <w:rFonts w:cs="Calibri"/>
          <w:sz w:val="28"/>
          <w:szCs w:val="28"/>
          <w:lang w:bidi="fa-IR"/>
        </w:rPr>
        <w:t>drive C</w:t>
      </w:r>
      <w:r>
        <w:rPr>
          <w:rFonts w:cs="Calibri" w:hint="cs"/>
          <w:sz w:val="28"/>
          <w:szCs w:val="28"/>
          <w:rtl/>
          <w:lang w:bidi="fa-IR"/>
        </w:rPr>
        <w:t xml:space="preserve"> . </w:t>
      </w:r>
    </w:p>
    <w:p w14:paraId="07396F68" w14:textId="77777777" w:rsidR="00E46B7A" w:rsidRDefault="00E46B7A" w:rsidP="00A07812">
      <w:pPr>
        <w:bidi/>
        <w:spacing w:after="0" w:line="276" w:lineRule="auto"/>
        <w:jc w:val="both"/>
        <w:rPr>
          <w:rFonts w:cs="Calibri"/>
          <w:sz w:val="28"/>
          <w:szCs w:val="28"/>
          <w:rtl/>
          <w:lang w:bidi="fa-IR"/>
        </w:rPr>
      </w:pPr>
    </w:p>
    <w:p w14:paraId="41739A4F" w14:textId="77777777" w:rsidR="00E46B7A" w:rsidRDefault="00E46B7A" w:rsidP="00A07812">
      <w:pPr>
        <w:bidi/>
        <w:spacing w:after="0" w:line="276" w:lineRule="auto"/>
        <w:jc w:val="both"/>
        <w:rPr>
          <w:rFonts w:cs="Calibri"/>
          <w:sz w:val="28"/>
          <w:szCs w:val="28"/>
          <w:rtl/>
          <w:lang w:bidi="fa-IR"/>
        </w:rPr>
      </w:pPr>
      <w:r>
        <w:rPr>
          <w:rFonts w:cs="Calibri" w:hint="cs"/>
          <w:sz w:val="28"/>
          <w:szCs w:val="28"/>
          <w:rtl/>
          <w:lang w:bidi="fa-IR"/>
        </w:rPr>
        <w:t>-</w:t>
      </w:r>
      <w:r w:rsidR="00294FAC">
        <w:rPr>
          <w:rFonts w:cs="Calibri" w:hint="cs"/>
          <w:sz w:val="28"/>
          <w:szCs w:val="28"/>
          <w:rtl/>
          <w:lang w:bidi="fa-IR"/>
        </w:rPr>
        <w:t xml:space="preserve">استفاده از </w:t>
      </w:r>
      <w:r w:rsidR="00294FAC">
        <w:rPr>
          <w:rFonts w:cs="Calibri"/>
          <w:sz w:val="28"/>
          <w:szCs w:val="28"/>
          <w:lang w:bidi="fa-IR"/>
        </w:rPr>
        <w:t>dot</w:t>
      </w:r>
      <w:r w:rsidR="00791056">
        <w:rPr>
          <w:rFonts w:cs="Calibri" w:hint="cs"/>
          <w:sz w:val="28"/>
          <w:szCs w:val="28"/>
          <w:rtl/>
          <w:lang w:bidi="fa-IR"/>
        </w:rPr>
        <w:t xml:space="preserve"> </w:t>
      </w:r>
      <w:r w:rsidR="00294FAC">
        <w:rPr>
          <w:rFonts w:cs="Calibri" w:hint="cs"/>
          <w:sz w:val="28"/>
          <w:szCs w:val="28"/>
          <w:rtl/>
          <w:lang w:bidi="fa-IR"/>
        </w:rPr>
        <w:t xml:space="preserve">یا نقطه قبل از </w:t>
      </w:r>
      <w:r w:rsidR="00294FAC">
        <w:rPr>
          <w:rFonts w:cs="Calibri"/>
          <w:sz w:val="28"/>
          <w:szCs w:val="28"/>
          <w:lang w:bidi="fa-IR"/>
        </w:rPr>
        <w:t>slash</w:t>
      </w:r>
      <w:r w:rsidR="00791056">
        <w:rPr>
          <w:rFonts w:cs="Calibri" w:hint="cs"/>
          <w:sz w:val="28"/>
          <w:szCs w:val="28"/>
          <w:rtl/>
          <w:lang w:bidi="fa-IR"/>
        </w:rPr>
        <w:t xml:space="preserve"> </w:t>
      </w:r>
      <w:r w:rsidR="00294FAC">
        <w:rPr>
          <w:rFonts w:cs="Calibri" w:hint="cs"/>
          <w:sz w:val="28"/>
          <w:szCs w:val="28"/>
          <w:rtl/>
          <w:lang w:bidi="fa-IR"/>
        </w:rPr>
        <w:t xml:space="preserve">در </w:t>
      </w:r>
      <w:r w:rsidR="00294FAC">
        <w:rPr>
          <w:rFonts w:cs="Calibri"/>
          <w:sz w:val="28"/>
          <w:szCs w:val="28"/>
          <w:lang w:bidi="fa-IR"/>
        </w:rPr>
        <w:t>Relative File Path</w:t>
      </w:r>
      <w:r w:rsidR="00294FAC">
        <w:rPr>
          <w:rFonts w:cs="Calibri" w:hint="cs"/>
          <w:sz w:val="28"/>
          <w:szCs w:val="28"/>
          <w:rtl/>
          <w:lang w:bidi="fa-IR"/>
        </w:rPr>
        <w:t xml:space="preserve"> به این معنیه که منظورمون از </w:t>
      </w:r>
      <w:r w:rsidR="00294FAC">
        <w:rPr>
          <w:rFonts w:cs="Calibri"/>
          <w:sz w:val="28"/>
          <w:szCs w:val="28"/>
          <w:lang w:bidi="fa-IR"/>
        </w:rPr>
        <w:t>working directory</w:t>
      </w:r>
      <w:r w:rsidR="00294FAC">
        <w:rPr>
          <w:rFonts w:cs="Calibri" w:hint="cs"/>
          <w:sz w:val="28"/>
          <w:szCs w:val="28"/>
          <w:rtl/>
          <w:lang w:bidi="fa-IR"/>
        </w:rPr>
        <w:t xml:space="preserve"> هست. دقیقا همین معنی رو میده. پس اگر چشممون بهش توی آدرس دهی ها افتاد، باید یاد این بیوفتیم که از جایی که هست منظورشه. </w:t>
      </w:r>
      <w:r w:rsidR="00791056">
        <w:rPr>
          <w:rFonts w:cs="Calibri" w:hint="cs"/>
          <w:sz w:val="28"/>
          <w:szCs w:val="28"/>
          <w:rtl/>
          <w:lang w:bidi="fa-IR"/>
        </w:rPr>
        <w:t>(</w:t>
      </w:r>
      <w:r w:rsidR="00791056">
        <w:rPr>
          <w:rFonts w:cs="Calibri" w:hint="cs"/>
          <w:sz w:val="20"/>
          <w:szCs w:val="20"/>
          <w:rtl/>
          <w:lang w:bidi="fa-IR"/>
        </w:rPr>
        <w:t xml:space="preserve">این خیلی مهمه، قبلا توی زبان های دیگه وقتی کار میکردم میدیدم این نقطه رو پاکش میکردم، نمیدونستم منظورش همچین چیزیه. </w:t>
      </w:r>
      <w:r w:rsidR="00791056">
        <w:rPr>
          <w:rFonts w:cs="Calibri" w:hint="cs"/>
          <w:sz w:val="28"/>
          <w:szCs w:val="28"/>
          <w:rtl/>
          <w:lang w:bidi="fa-IR"/>
        </w:rPr>
        <w:t>)</w:t>
      </w:r>
    </w:p>
    <w:p w14:paraId="0AF3A504" w14:textId="77777777" w:rsidR="00294FAC" w:rsidRDefault="00294FAC" w:rsidP="00A07812">
      <w:pPr>
        <w:bidi/>
        <w:spacing w:after="0" w:line="276" w:lineRule="auto"/>
        <w:jc w:val="both"/>
        <w:rPr>
          <w:rFonts w:cs="Calibri"/>
          <w:sz w:val="28"/>
          <w:szCs w:val="28"/>
          <w:rtl/>
          <w:lang w:bidi="fa-IR"/>
        </w:rPr>
      </w:pPr>
    </w:p>
    <w:p w14:paraId="400E358A" w14:textId="77777777" w:rsidR="00294FAC" w:rsidRDefault="00294FAC" w:rsidP="00A07812">
      <w:pPr>
        <w:bidi/>
        <w:spacing w:after="0" w:line="276" w:lineRule="auto"/>
        <w:jc w:val="both"/>
        <w:rPr>
          <w:rFonts w:cs="Calibri"/>
          <w:sz w:val="28"/>
          <w:szCs w:val="28"/>
          <w:rtl/>
          <w:lang w:bidi="fa-IR"/>
        </w:rPr>
      </w:pPr>
      <w:r>
        <w:rPr>
          <w:rFonts w:cs="Calibri" w:hint="cs"/>
          <w:sz w:val="28"/>
          <w:szCs w:val="28"/>
          <w:rtl/>
          <w:lang w:bidi="fa-IR"/>
        </w:rPr>
        <w:t xml:space="preserve">-در ادامه نکتۀ بالا، استفاده از دو عدد نقطه یا </w:t>
      </w:r>
      <w:r>
        <w:rPr>
          <w:rFonts w:cs="Calibri"/>
          <w:sz w:val="28"/>
          <w:szCs w:val="28"/>
          <w:lang w:bidi="fa-IR"/>
        </w:rPr>
        <w:t>2dots</w:t>
      </w:r>
      <w:r>
        <w:rPr>
          <w:rFonts w:cs="Calibri" w:hint="cs"/>
          <w:sz w:val="28"/>
          <w:szCs w:val="28"/>
          <w:rtl/>
          <w:lang w:bidi="fa-IR"/>
        </w:rPr>
        <w:t xml:space="preserve"> پشتِ </w:t>
      </w:r>
      <w:r>
        <w:rPr>
          <w:rFonts w:cs="Calibri"/>
          <w:sz w:val="28"/>
          <w:szCs w:val="28"/>
          <w:lang w:bidi="fa-IR"/>
        </w:rPr>
        <w:t>slash</w:t>
      </w:r>
      <w:r>
        <w:rPr>
          <w:rFonts w:cs="Calibri" w:hint="cs"/>
          <w:sz w:val="28"/>
          <w:szCs w:val="28"/>
          <w:rtl/>
          <w:lang w:bidi="fa-IR"/>
        </w:rPr>
        <w:t xml:space="preserve"> به این معنیه که داریم به پوشۀ قبلی میریم. به اصطلاح پوشۀ </w:t>
      </w:r>
      <w:r>
        <w:rPr>
          <w:rFonts w:cs="Calibri"/>
          <w:sz w:val="28"/>
          <w:szCs w:val="28"/>
          <w:lang w:bidi="fa-IR"/>
        </w:rPr>
        <w:t>parent</w:t>
      </w:r>
      <w:r>
        <w:rPr>
          <w:rFonts w:cs="Calibri" w:hint="cs"/>
          <w:sz w:val="28"/>
          <w:szCs w:val="28"/>
          <w:rtl/>
          <w:lang w:bidi="fa-IR"/>
        </w:rPr>
        <w:t xml:space="preserve">  .</w:t>
      </w:r>
    </w:p>
    <w:p w14:paraId="7C28B39D" w14:textId="77777777" w:rsidR="00294FAC" w:rsidRDefault="00294FAC" w:rsidP="00A07812">
      <w:pPr>
        <w:bidi/>
        <w:spacing w:after="0" w:line="276" w:lineRule="auto"/>
        <w:jc w:val="both"/>
        <w:rPr>
          <w:rFonts w:cs="Calibri"/>
          <w:sz w:val="28"/>
          <w:szCs w:val="28"/>
          <w:rtl/>
          <w:lang w:bidi="fa-IR"/>
        </w:rPr>
      </w:pPr>
      <w:r>
        <w:rPr>
          <w:rFonts w:cs="Calibri" w:hint="cs"/>
          <w:sz w:val="28"/>
          <w:szCs w:val="28"/>
          <w:rtl/>
          <w:lang w:bidi="fa-IR"/>
        </w:rPr>
        <w:t xml:space="preserve"> </w:t>
      </w:r>
    </w:p>
    <w:p w14:paraId="407F8EFD" w14:textId="77777777" w:rsidR="00294FAC" w:rsidRDefault="00294FAC" w:rsidP="00E46FCA">
      <w:pPr>
        <w:bidi/>
        <w:spacing w:after="0" w:line="276" w:lineRule="auto"/>
        <w:jc w:val="both"/>
        <w:rPr>
          <w:rFonts w:cs="Calibri"/>
          <w:sz w:val="28"/>
          <w:szCs w:val="28"/>
          <w:rtl/>
          <w:lang w:bidi="fa-IR"/>
        </w:rPr>
      </w:pPr>
      <w:r>
        <w:rPr>
          <w:rFonts w:cs="Calibri" w:hint="cs"/>
          <w:sz w:val="28"/>
          <w:szCs w:val="28"/>
          <w:rtl/>
          <w:lang w:bidi="fa-IR"/>
        </w:rPr>
        <w:lastRenderedPageBreak/>
        <w:t>-</w:t>
      </w:r>
      <w:r w:rsidR="00A92D5B">
        <w:rPr>
          <w:rFonts w:cs="Calibri" w:hint="cs"/>
          <w:sz w:val="28"/>
          <w:szCs w:val="28"/>
          <w:rtl/>
          <w:lang w:bidi="fa-IR"/>
        </w:rPr>
        <w:t xml:space="preserve">نکته: داشتیم تست میکردیم، بهتره از حالت </w:t>
      </w:r>
      <w:r w:rsidR="00A92D5B">
        <w:rPr>
          <w:rFonts w:cs="Calibri"/>
          <w:sz w:val="28"/>
          <w:szCs w:val="28"/>
          <w:lang w:bidi="fa-IR"/>
        </w:rPr>
        <w:t>.\</w:t>
      </w:r>
      <w:r w:rsidR="00A92D5B">
        <w:rPr>
          <w:rFonts w:cs="Calibri" w:hint="cs"/>
          <w:sz w:val="28"/>
          <w:szCs w:val="28"/>
          <w:rtl/>
          <w:lang w:bidi="fa-IR"/>
        </w:rPr>
        <w:t xml:space="preserve"> وقتی که در همون </w:t>
      </w:r>
      <w:r w:rsidR="00A92D5B">
        <w:rPr>
          <w:rFonts w:cs="Calibri"/>
          <w:sz w:val="28"/>
          <w:szCs w:val="28"/>
          <w:lang w:bidi="fa-IR"/>
        </w:rPr>
        <w:t>working directory</w:t>
      </w:r>
      <w:r w:rsidR="00791056">
        <w:rPr>
          <w:rFonts w:cs="Calibri" w:hint="cs"/>
          <w:sz w:val="28"/>
          <w:szCs w:val="28"/>
          <w:rtl/>
          <w:lang w:bidi="fa-IR"/>
        </w:rPr>
        <w:t xml:space="preserve"> </w:t>
      </w:r>
      <w:r w:rsidR="00A92D5B">
        <w:rPr>
          <w:rFonts w:cs="Calibri" w:hint="cs"/>
          <w:sz w:val="28"/>
          <w:szCs w:val="28"/>
          <w:rtl/>
          <w:lang w:bidi="fa-IR"/>
        </w:rPr>
        <w:t xml:space="preserve">میخوایم کاری انجام بدیم استفاده نکنیم ، چون یه ارور متفرقه میده داخل ویندوز، برای رفعش (که دیگه قاطی چیزی که از فایل میخونه اون ارور رو ننویسه) باید یا از نوشتن </w:t>
      </w:r>
      <w:r w:rsidR="00A92D5B">
        <w:rPr>
          <w:rFonts w:cs="Calibri"/>
          <w:sz w:val="28"/>
          <w:szCs w:val="28"/>
          <w:lang w:bidi="fa-IR"/>
        </w:rPr>
        <w:t>.\</w:t>
      </w:r>
      <w:r w:rsidR="00A92D5B">
        <w:rPr>
          <w:rFonts w:cs="Calibri" w:hint="cs"/>
          <w:sz w:val="28"/>
          <w:szCs w:val="28"/>
          <w:rtl/>
          <w:lang w:bidi="fa-IR"/>
        </w:rPr>
        <w:t xml:space="preserve"> اجتناب کنیم ، یا اینکه از فرمت </w:t>
      </w:r>
      <w:r w:rsidR="00A92D5B">
        <w:rPr>
          <w:rFonts w:cs="Calibri"/>
          <w:sz w:val="28"/>
          <w:szCs w:val="28"/>
          <w:lang w:bidi="fa-IR"/>
        </w:rPr>
        <w:t>mac,linux</w:t>
      </w:r>
      <w:r w:rsidR="00A92D5B">
        <w:rPr>
          <w:rFonts w:cs="Calibri" w:hint="cs"/>
          <w:sz w:val="28"/>
          <w:szCs w:val="28"/>
          <w:rtl/>
          <w:lang w:bidi="fa-IR"/>
        </w:rPr>
        <w:t xml:space="preserve"> ایش استفاده کنیم. که میشه </w:t>
      </w:r>
      <w:r w:rsidR="00A92D5B">
        <w:rPr>
          <w:rFonts w:cs="Calibri"/>
          <w:sz w:val="28"/>
          <w:szCs w:val="28"/>
          <w:lang w:bidi="fa-IR"/>
        </w:rPr>
        <w:t xml:space="preserve">./ </w:t>
      </w:r>
      <w:r w:rsidR="00A92D5B">
        <w:rPr>
          <w:rFonts w:cs="Calibri" w:hint="cs"/>
          <w:sz w:val="28"/>
          <w:szCs w:val="28"/>
          <w:rtl/>
          <w:lang w:bidi="fa-IR"/>
        </w:rPr>
        <w:t xml:space="preserve">    </w:t>
      </w:r>
    </w:p>
    <w:p w14:paraId="789D4A9C" w14:textId="77777777" w:rsidR="00A92D5B" w:rsidRDefault="00A92D5B" w:rsidP="00A07812">
      <w:pPr>
        <w:bidi/>
        <w:spacing w:after="0" w:line="276" w:lineRule="auto"/>
        <w:jc w:val="both"/>
        <w:rPr>
          <w:rFonts w:cs="Calibri"/>
          <w:sz w:val="28"/>
          <w:szCs w:val="28"/>
          <w:rtl/>
          <w:lang w:bidi="fa-IR"/>
        </w:rPr>
      </w:pPr>
    </w:p>
    <w:p w14:paraId="4544468C" w14:textId="77777777" w:rsidR="00C46712" w:rsidRPr="00791056" w:rsidRDefault="00A92D5B" w:rsidP="00A07812">
      <w:pPr>
        <w:bidi/>
        <w:spacing w:after="0" w:line="276" w:lineRule="auto"/>
        <w:jc w:val="both"/>
        <w:rPr>
          <w:rFonts w:cs="Calibri"/>
          <w:sz w:val="28"/>
          <w:szCs w:val="28"/>
          <w:u w:val="single"/>
          <w:rtl/>
          <w:lang w:bidi="fa-IR"/>
        </w:rPr>
      </w:pPr>
      <w:r>
        <w:rPr>
          <w:rFonts w:cs="Calibri" w:hint="cs"/>
          <w:sz w:val="28"/>
          <w:szCs w:val="28"/>
          <w:rtl/>
          <w:lang w:bidi="fa-IR"/>
        </w:rPr>
        <w:t>-</w:t>
      </w:r>
      <w:r w:rsidR="00C46712">
        <w:rPr>
          <w:rFonts w:cs="Calibri" w:hint="cs"/>
          <w:sz w:val="28"/>
          <w:szCs w:val="28"/>
          <w:rtl/>
          <w:lang w:bidi="fa-IR"/>
        </w:rPr>
        <w:t xml:space="preserve">یه نکته جالب تر که کلی استفاده کردیم ولی متوجه نشدیم: درسته که توی ویندوز (حداقل داخلِ </w:t>
      </w:r>
      <w:r w:rsidR="00C46712">
        <w:rPr>
          <w:rFonts w:cs="Calibri"/>
          <w:sz w:val="28"/>
          <w:szCs w:val="28"/>
          <w:lang w:bidi="fa-IR"/>
        </w:rPr>
        <w:t>windows explorer</w:t>
      </w:r>
      <w:r w:rsidR="00C46712">
        <w:rPr>
          <w:rFonts w:cs="Calibri" w:hint="cs"/>
          <w:sz w:val="28"/>
          <w:szCs w:val="28"/>
          <w:rtl/>
          <w:lang w:bidi="fa-IR"/>
        </w:rPr>
        <w:t xml:space="preserve"> باید از </w:t>
      </w:r>
      <w:r w:rsidR="00C46712">
        <w:rPr>
          <w:rFonts w:cs="Calibri"/>
          <w:sz w:val="28"/>
          <w:szCs w:val="28"/>
          <w:lang w:bidi="fa-IR"/>
        </w:rPr>
        <w:t>back-slash</w:t>
      </w:r>
      <w:r w:rsidR="00C46712">
        <w:rPr>
          <w:rFonts w:cs="Calibri" w:hint="cs"/>
          <w:sz w:val="28"/>
          <w:szCs w:val="28"/>
          <w:rtl/>
          <w:lang w:bidi="fa-IR"/>
        </w:rPr>
        <w:t xml:space="preserve"> استفاده کنیم ، اما در </w:t>
      </w:r>
      <w:r w:rsidR="00C46712">
        <w:rPr>
          <w:rFonts w:cs="Calibri"/>
          <w:sz w:val="28"/>
          <w:szCs w:val="28"/>
          <w:lang w:bidi="fa-IR"/>
        </w:rPr>
        <w:t xml:space="preserve">vscode </w:t>
      </w:r>
      <w:r w:rsidR="00C46712">
        <w:rPr>
          <w:rFonts w:cs="Calibri" w:hint="cs"/>
          <w:sz w:val="28"/>
          <w:szCs w:val="28"/>
          <w:rtl/>
          <w:lang w:bidi="fa-IR"/>
        </w:rPr>
        <w:t xml:space="preserve"> با آدرس دادن به روش </w:t>
      </w:r>
      <w:r w:rsidR="00C46712">
        <w:rPr>
          <w:rFonts w:cs="Calibri"/>
          <w:sz w:val="28"/>
          <w:szCs w:val="28"/>
          <w:lang w:bidi="fa-IR"/>
        </w:rPr>
        <w:t>linux, mac</w:t>
      </w:r>
      <w:r w:rsidR="00C46712">
        <w:rPr>
          <w:rFonts w:cs="Calibri" w:hint="cs"/>
          <w:sz w:val="28"/>
          <w:szCs w:val="28"/>
          <w:rtl/>
          <w:lang w:bidi="fa-IR"/>
        </w:rPr>
        <w:t xml:space="preserve"> هم میتونیم روی ویندوز کار کنیم. و نه اروری میده و نه مشکلی ایجاد میکنه.</w:t>
      </w:r>
      <w:r w:rsidR="00791056">
        <w:rPr>
          <w:rFonts w:cs="Calibri" w:hint="cs"/>
          <w:sz w:val="28"/>
          <w:szCs w:val="28"/>
          <w:rtl/>
          <w:lang w:bidi="fa-IR"/>
        </w:rPr>
        <w:t xml:space="preserve"> (</w:t>
      </w:r>
      <w:r w:rsidR="00791056">
        <w:rPr>
          <w:rFonts w:cs="Calibri" w:hint="cs"/>
          <w:sz w:val="20"/>
          <w:szCs w:val="20"/>
          <w:rtl/>
          <w:lang w:bidi="fa-IR"/>
        </w:rPr>
        <w:t xml:space="preserve">البته درمورد یسری </w:t>
      </w:r>
      <w:r w:rsidR="00791056">
        <w:rPr>
          <w:rFonts w:cs="Calibri"/>
          <w:sz w:val="20"/>
          <w:szCs w:val="20"/>
          <w:lang w:bidi="fa-IR"/>
        </w:rPr>
        <w:t>module</w:t>
      </w:r>
      <w:r w:rsidR="00791056">
        <w:rPr>
          <w:rFonts w:cs="Calibri" w:hint="cs"/>
          <w:sz w:val="20"/>
          <w:szCs w:val="20"/>
          <w:rtl/>
          <w:lang w:bidi="fa-IR"/>
        </w:rPr>
        <w:t xml:space="preserve"> ها مثل </w:t>
      </w:r>
      <w:r w:rsidR="00791056">
        <w:rPr>
          <w:rFonts w:cs="Calibri"/>
          <w:sz w:val="20"/>
          <w:szCs w:val="20"/>
          <w:lang w:bidi="fa-IR"/>
        </w:rPr>
        <w:t>os</w:t>
      </w:r>
      <w:r w:rsidR="00791056">
        <w:rPr>
          <w:rFonts w:cs="Calibri" w:hint="cs"/>
          <w:sz w:val="20"/>
          <w:szCs w:val="20"/>
          <w:rtl/>
          <w:lang w:bidi="fa-IR"/>
        </w:rPr>
        <w:t xml:space="preserve"> که به خود سیستم عامل مربوطه باید از همون </w:t>
      </w:r>
      <w:r w:rsidR="00791056">
        <w:rPr>
          <w:rFonts w:cs="Calibri"/>
          <w:sz w:val="20"/>
          <w:szCs w:val="20"/>
          <w:lang w:bidi="fa-IR"/>
        </w:rPr>
        <w:t>back-slash</w:t>
      </w:r>
      <w:r w:rsidR="00791056">
        <w:rPr>
          <w:rFonts w:cs="Calibri" w:hint="cs"/>
          <w:sz w:val="20"/>
          <w:szCs w:val="20"/>
          <w:rtl/>
          <w:lang w:bidi="fa-IR"/>
        </w:rPr>
        <w:t xml:space="preserve"> استفاده کنیم تا کار کنه. </w:t>
      </w:r>
      <w:r w:rsidR="00791056">
        <w:rPr>
          <w:rFonts w:cs="Calibri" w:hint="cs"/>
          <w:sz w:val="28"/>
          <w:szCs w:val="28"/>
          <w:rtl/>
          <w:lang w:bidi="fa-IR"/>
        </w:rPr>
        <w:t>)</w:t>
      </w:r>
      <w:r w:rsidR="00C46712">
        <w:rPr>
          <w:rFonts w:cs="Calibri" w:hint="cs"/>
          <w:sz w:val="28"/>
          <w:szCs w:val="28"/>
          <w:rtl/>
          <w:lang w:bidi="fa-IR"/>
        </w:rPr>
        <w:t xml:space="preserve"> پس به عنوان یه </w:t>
      </w:r>
      <w:r w:rsidR="00C46712" w:rsidRPr="00791056">
        <w:rPr>
          <w:rFonts w:cs="Calibri" w:hint="cs"/>
          <w:sz w:val="28"/>
          <w:szCs w:val="28"/>
          <w:u w:val="single"/>
          <w:rtl/>
          <w:lang w:bidi="fa-IR"/>
        </w:rPr>
        <w:t xml:space="preserve">نکته کلی داشته باشیم که در  </w:t>
      </w:r>
      <w:r w:rsidR="00C46712" w:rsidRPr="00791056">
        <w:rPr>
          <w:rFonts w:cs="Calibri"/>
          <w:sz w:val="28"/>
          <w:szCs w:val="28"/>
          <w:u w:val="single"/>
          <w:lang w:bidi="fa-IR"/>
        </w:rPr>
        <w:t xml:space="preserve">vscode </w:t>
      </w:r>
      <w:r w:rsidR="00C46712" w:rsidRPr="00791056">
        <w:rPr>
          <w:rFonts w:cs="Calibri" w:hint="cs"/>
          <w:sz w:val="28"/>
          <w:szCs w:val="28"/>
          <w:u w:val="single"/>
          <w:rtl/>
          <w:lang w:bidi="fa-IR"/>
        </w:rPr>
        <w:t xml:space="preserve"> و احتمالا هر </w:t>
      </w:r>
      <w:r w:rsidR="00C46712" w:rsidRPr="00791056">
        <w:rPr>
          <w:rFonts w:cs="Calibri"/>
          <w:sz w:val="28"/>
          <w:szCs w:val="28"/>
          <w:u w:val="single"/>
          <w:lang w:bidi="fa-IR"/>
        </w:rPr>
        <w:t>idm</w:t>
      </w:r>
      <w:r w:rsidR="00C46712" w:rsidRPr="00791056">
        <w:rPr>
          <w:rFonts w:cs="Calibri" w:hint="cs"/>
          <w:sz w:val="28"/>
          <w:szCs w:val="28"/>
          <w:u w:val="single"/>
          <w:rtl/>
          <w:lang w:bidi="fa-IR"/>
        </w:rPr>
        <w:t xml:space="preserve"> دیگه ای باید حین کار کردن با </w:t>
      </w:r>
      <w:r w:rsidR="00C46712" w:rsidRPr="00791056">
        <w:rPr>
          <w:rFonts w:cs="Calibri"/>
          <w:sz w:val="28"/>
          <w:szCs w:val="28"/>
          <w:u w:val="single"/>
          <w:lang w:bidi="fa-IR"/>
        </w:rPr>
        <w:t>directory</w:t>
      </w:r>
      <w:r w:rsidR="00C46712" w:rsidRPr="00791056">
        <w:rPr>
          <w:rFonts w:cs="Calibri" w:hint="cs"/>
          <w:sz w:val="28"/>
          <w:szCs w:val="28"/>
          <w:u w:val="single"/>
          <w:rtl/>
          <w:lang w:bidi="fa-IR"/>
        </w:rPr>
        <w:t xml:space="preserve"> ها از </w:t>
      </w:r>
      <w:r w:rsidR="00C46712" w:rsidRPr="00791056">
        <w:rPr>
          <w:rFonts w:cs="Calibri"/>
          <w:sz w:val="28"/>
          <w:szCs w:val="28"/>
          <w:u w:val="single"/>
          <w:lang w:bidi="fa-IR"/>
        </w:rPr>
        <w:t>forward-slash</w:t>
      </w:r>
      <w:r w:rsidR="00C46712" w:rsidRPr="00791056">
        <w:rPr>
          <w:rFonts w:cs="Calibri" w:hint="cs"/>
          <w:sz w:val="28"/>
          <w:szCs w:val="28"/>
          <w:u w:val="single"/>
          <w:rtl/>
          <w:lang w:bidi="fa-IR"/>
        </w:rPr>
        <w:t xml:space="preserve"> یا ( / )</w:t>
      </w:r>
      <w:r w:rsidR="00C46712" w:rsidRPr="00791056">
        <w:rPr>
          <w:rFonts w:cs="Calibri"/>
          <w:sz w:val="28"/>
          <w:szCs w:val="28"/>
          <w:u w:val="single"/>
          <w:lang w:bidi="fa-IR"/>
        </w:rPr>
        <w:t xml:space="preserve">   </w:t>
      </w:r>
      <w:r w:rsidR="00C46712" w:rsidRPr="00791056">
        <w:rPr>
          <w:rFonts w:cs="Calibri" w:hint="cs"/>
          <w:sz w:val="28"/>
          <w:szCs w:val="28"/>
          <w:u w:val="single"/>
          <w:rtl/>
          <w:lang w:bidi="fa-IR"/>
        </w:rPr>
        <w:t xml:space="preserve"> استفاده کنیم. </w:t>
      </w:r>
    </w:p>
    <w:p w14:paraId="675336B5" w14:textId="77777777" w:rsidR="00C46712" w:rsidRDefault="00C46712" w:rsidP="00A07812">
      <w:pPr>
        <w:bidi/>
        <w:spacing w:after="0" w:line="276" w:lineRule="auto"/>
        <w:jc w:val="both"/>
        <w:rPr>
          <w:rFonts w:cs="Calibri"/>
          <w:sz w:val="28"/>
          <w:szCs w:val="28"/>
          <w:rtl/>
          <w:lang w:bidi="fa-IR"/>
        </w:rPr>
      </w:pPr>
    </w:p>
    <w:p w14:paraId="7E66B363" w14:textId="77777777" w:rsidR="009224E3" w:rsidRDefault="00C46712" w:rsidP="00A07812">
      <w:pPr>
        <w:bidi/>
        <w:spacing w:after="0" w:line="276" w:lineRule="auto"/>
        <w:jc w:val="both"/>
        <w:rPr>
          <w:rFonts w:cs="Calibri"/>
          <w:sz w:val="28"/>
          <w:szCs w:val="28"/>
          <w:rtl/>
          <w:lang w:bidi="fa-IR"/>
        </w:rPr>
      </w:pPr>
      <w:r>
        <w:rPr>
          <w:rFonts w:cs="Calibri" w:hint="cs"/>
          <w:sz w:val="28"/>
          <w:szCs w:val="28"/>
          <w:rtl/>
          <w:lang w:bidi="fa-IR"/>
        </w:rPr>
        <w:t>-</w:t>
      </w:r>
      <w:r w:rsidR="009224E3">
        <w:rPr>
          <w:rFonts w:cs="Calibri" w:hint="cs"/>
          <w:sz w:val="28"/>
          <w:szCs w:val="28"/>
          <w:rtl/>
          <w:lang w:bidi="fa-IR"/>
        </w:rPr>
        <w:t xml:space="preserve">در حین کار کردن با </w:t>
      </w:r>
      <w:r w:rsidR="009224E3">
        <w:rPr>
          <w:rFonts w:cs="Calibri"/>
          <w:sz w:val="28"/>
          <w:szCs w:val="28"/>
          <w:lang w:bidi="fa-IR"/>
        </w:rPr>
        <w:t>module “os”</w:t>
      </w:r>
      <w:r w:rsidR="009224E3">
        <w:rPr>
          <w:rFonts w:cs="Calibri" w:hint="cs"/>
          <w:sz w:val="28"/>
          <w:szCs w:val="28"/>
          <w:rtl/>
          <w:lang w:bidi="fa-IR"/>
        </w:rPr>
        <w:t xml:space="preserve"> باید حین آدرس دهی از آدرس دهی در ویندوز برای ویندوز استفاده کنیم .</w:t>
      </w:r>
    </w:p>
    <w:p w14:paraId="44FCE3E9" w14:textId="77777777" w:rsidR="009224E3" w:rsidRDefault="009224E3" w:rsidP="00A07812">
      <w:pPr>
        <w:bidi/>
        <w:spacing w:after="0" w:line="276" w:lineRule="auto"/>
        <w:jc w:val="both"/>
        <w:rPr>
          <w:rFonts w:cs="Calibri"/>
          <w:sz w:val="28"/>
          <w:szCs w:val="28"/>
          <w:rtl/>
          <w:lang w:bidi="fa-IR"/>
        </w:rPr>
      </w:pPr>
    </w:p>
    <w:p w14:paraId="34C040BB" w14:textId="77777777" w:rsidR="00A92D5B" w:rsidRDefault="009224E3" w:rsidP="00A07812">
      <w:pPr>
        <w:bidi/>
        <w:spacing w:after="0" w:line="276" w:lineRule="auto"/>
        <w:jc w:val="both"/>
        <w:rPr>
          <w:rFonts w:cs="Calibri"/>
          <w:sz w:val="28"/>
          <w:szCs w:val="28"/>
          <w:rtl/>
          <w:lang w:bidi="fa-IR"/>
        </w:rPr>
      </w:pPr>
      <w:r w:rsidRPr="009224E3">
        <w:rPr>
          <w:rFonts w:cs="Calibri"/>
          <w:noProof/>
          <w:sz w:val="28"/>
          <w:szCs w:val="28"/>
          <w:rtl/>
        </w:rPr>
        <w:drawing>
          <wp:inline distT="0" distB="0" distL="0" distR="0" wp14:anchorId="37C4D009" wp14:editId="146DBBC5">
            <wp:extent cx="2387570" cy="161778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440512" cy="1653657"/>
                    </a:xfrm>
                    <a:prstGeom prst="rect">
                      <a:avLst/>
                    </a:prstGeom>
                  </pic:spPr>
                </pic:pic>
              </a:graphicData>
            </a:graphic>
          </wp:inline>
        </w:drawing>
      </w:r>
    </w:p>
    <w:p w14:paraId="4E800CAA" w14:textId="77777777" w:rsidR="009224E3" w:rsidRDefault="009224E3" w:rsidP="00A07812">
      <w:pPr>
        <w:bidi/>
        <w:spacing w:after="0" w:line="276" w:lineRule="auto"/>
        <w:jc w:val="both"/>
        <w:rPr>
          <w:rFonts w:cs="Calibri"/>
          <w:sz w:val="28"/>
          <w:szCs w:val="28"/>
          <w:rtl/>
          <w:lang w:bidi="fa-IR"/>
        </w:rPr>
      </w:pPr>
    </w:p>
    <w:p w14:paraId="2172C195" w14:textId="77777777" w:rsidR="009224E3" w:rsidRDefault="009224E3" w:rsidP="00A07812">
      <w:pPr>
        <w:bidi/>
        <w:spacing w:after="0" w:line="276" w:lineRule="auto"/>
        <w:jc w:val="both"/>
        <w:rPr>
          <w:rFonts w:cs="Calibri"/>
          <w:sz w:val="28"/>
          <w:szCs w:val="28"/>
          <w:rtl/>
          <w:lang w:bidi="fa-IR"/>
        </w:rPr>
      </w:pPr>
      <w:r>
        <w:rPr>
          <w:rFonts w:cs="Calibri" w:hint="cs"/>
          <w:sz w:val="28"/>
          <w:szCs w:val="28"/>
          <w:rtl/>
          <w:lang w:bidi="fa-IR"/>
        </w:rPr>
        <w:t>-</w:t>
      </w:r>
      <w:r w:rsidR="001D2BC1">
        <w:rPr>
          <w:rFonts w:cs="Calibri" w:hint="cs"/>
          <w:sz w:val="28"/>
          <w:szCs w:val="28"/>
          <w:rtl/>
          <w:lang w:bidi="fa-IR"/>
        </w:rPr>
        <w:t xml:space="preserve">نکته: همونطور که میدونیم ، میتونیم با </w:t>
      </w:r>
      <w:r w:rsidR="001D2BC1">
        <w:rPr>
          <w:rFonts w:cs="Calibri"/>
          <w:sz w:val="28"/>
          <w:szCs w:val="28"/>
          <w:lang w:bidi="fa-IR"/>
        </w:rPr>
        <w:t>../</w:t>
      </w:r>
      <w:r w:rsidR="001D2BC1">
        <w:rPr>
          <w:rFonts w:cs="Calibri" w:hint="cs"/>
          <w:sz w:val="28"/>
          <w:szCs w:val="28"/>
          <w:rtl/>
          <w:lang w:bidi="fa-IR"/>
        </w:rPr>
        <w:t xml:space="preserve"> یه </w:t>
      </w:r>
      <w:r w:rsidR="001D2BC1">
        <w:rPr>
          <w:rFonts w:cs="Calibri"/>
          <w:sz w:val="28"/>
          <w:szCs w:val="28"/>
          <w:lang w:bidi="fa-IR"/>
        </w:rPr>
        <w:t>directory</w:t>
      </w:r>
      <w:r w:rsidR="001D2BC1">
        <w:rPr>
          <w:rFonts w:cs="Calibri" w:hint="cs"/>
          <w:sz w:val="28"/>
          <w:szCs w:val="28"/>
          <w:rtl/>
          <w:lang w:bidi="fa-IR"/>
        </w:rPr>
        <w:t xml:space="preserve"> برگردیم عقب، و مسیر اصلی همون جاییه که فایلِ اصلی وجود داره. پس ، ما اگر بخوایم دوتا برگردیم عقب میشه </w:t>
      </w:r>
      <w:r w:rsidR="001D2BC1">
        <w:rPr>
          <w:rFonts w:cs="Calibri"/>
          <w:sz w:val="28"/>
          <w:szCs w:val="28"/>
          <w:lang w:bidi="fa-IR"/>
        </w:rPr>
        <w:t>../../</w:t>
      </w:r>
      <w:r w:rsidR="001D2BC1">
        <w:rPr>
          <w:rFonts w:cs="Calibri" w:hint="cs"/>
          <w:sz w:val="28"/>
          <w:szCs w:val="28"/>
          <w:rtl/>
          <w:lang w:bidi="fa-IR"/>
        </w:rPr>
        <w:t xml:space="preserve"> و اگر سه تا </w:t>
      </w:r>
      <w:r w:rsidR="001D2BC1">
        <w:rPr>
          <w:rFonts w:cs="Calibri"/>
          <w:sz w:val="28"/>
          <w:szCs w:val="28"/>
          <w:lang w:bidi="fa-IR"/>
        </w:rPr>
        <w:t>../../../</w:t>
      </w:r>
      <w:r w:rsidR="001D2BC1">
        <w:rPr>
          <w:rFonts w:cs="Calibri" w:hint="cs"/>
          <w:sz w:val="28"/>
          <w:szCs w:val="28"/>
          <w:rtl/>
          <w:lang w:bidi="fa-IR"/>
        </w:rPr>
        <w:t xml:space="preserve"> و الی آخر. </w:t>
      </w:r>
    </w:p>
    <w:p w14:paraId="4A793337" w14:textId="77777777" w:rsidR="001D2BC1" w:rsidRDefault="001D2BC1" w:rsidP="00A07812">
      <w:pPr>
        <w:bidi/>
        <w:spacing w:after="0" w:line="276" w:lineRule="auto"/>
        <w:jc w:val="both"/>
        <w:rPr>
          <w:rFonts w:cs="Calibri"/>
          <w:sz w:val="28"/>
          <w:szCs w:val="28"/>
          <w:rtl/>
          <w:lang w:bidi="fa-IR"/>
        </w:rPr>
      </w:pPr>
    </w:p>
    <w:p w14:paraId="26AEA6C4" w14:textId="77777777" w:rsidR="007C4E68" w:rsidRDefault="001D2BC1" w:rsidP="0092181A">
      <w:pPr>
        <w:bidi/>
        <w:spacing w:after="0" w:line="276" w:lineRule="auto"/>
        <w:jc w:val="both"/>
        <w:rPr>
          <w:rFonts w:cs="Calibri"/>
          <w:sz w:val="20"/>
          <w:szCs w:val="20"/>
          <w:rtl/>
          <w:lang w:bidi="fa-IR"/>
        </w:rPr>
      </w:pPr>
      <w:r>
        <w:rPr>
          <w:rFonts w:cs="Calibri" w:hint="cs"/>
          <w:sz w:val="28"/>
          <w:szCs w:val="28"/>
          <w:rtl/>
          <w:lang w:bidi="fa-IR"/>
        </w:rPr>
        <w:t>-</w:t>
      </w:r>
      <w:r w:rsidR="002012F7">
        <w:rPr>
          <w:rFonts w:cs="Calibri" w:hint="cs"/>
          <w:sz w:val="28"/>
          <w:szCs w:val="28"/>
          <w:rtl/>
          <w:lang w:bidi="fa-IR"/>
        </w:rPr>
        <w:t xml:space="preserve">آیا اینکه </w:t>
      </w:r>
      <w:r w:rsidR="002012F7">
        <w:rPr>
          <w:rFonts w:cs="Calibri"/>
          <w:sz w:val="28"/>
          <w:szCs w:val="28"/>
          <w:lang w:bidi="fa-IR"/>
        </w:rPr>
        <w:t>absolute file path</w:t>
      </w:r>
      <w:r w:rsidR="002012F7">
        <w:rPr>
          <w:rFonts w:cs="Calibri" w:hint="cs"/>
          <w:sz w:val="28"/>
          <w:szCs w:val="28"/>
          <w:rtl/>
          <w:lang w:bidi="fa-IR"/>
        </w:rPr>
        <w:t xml:space="preserve"> استفاده کنیم یا </w:t>
      </w:r>
      <w:r w:rsidR="002012F7">
        <w:rPr>
          <w:rFonts w:cs="Calibri"/>
          <w:sz w:val="28"/>
          <w:szCs w:val="28"/>
          <w:lang w:bidi="fa-IR"/>
        </w:rPr>
        <w:t>relative file path</w:t>
      </w:r>
      <w:r w:rsidR="002012F7">
        <w:rPr>
          <w:rFonts w:cs="Calibri" w:hint="cs"/>
          <w:sz w:val="28"/>
          <w:szCs w:val="28"/>
          <w:rtl/>
          <w:lang w:bidi="fa-IR"/>
        </w:rPr>
        <w:t xml:space="preserve"> ، فرق آنچنانی ای برای سرعت اجرا داره؟</w:t>
      </w:r>
      <w:r w:rsidR="00651D78">
        <w:rPr>
          <w:rFonts w:cs="Calibri" w:hint="cs"/>
          <w:sz w:val="28"/>
          <w:szCs w:val="28"/>
          <w:rtl/>
          <w:lang w:bidi="fa-IR"/>
        </w:rPr>
        <w:t xml:space="preserve"> </w:t>
      </w:r>
      <w:r w:rsidR="00651D78">
        <w:rPr>
          <w:rFonts w:cs="Calibri" w:hint="cs"/>
          <w:sz w:val="20"/>
          <w:szCs w:val="20"/>
          <w:rtl/>
          <w:lang w:bidi="fa-IR"/>
        </w:rPr>
        <w:t>(</w:t>
      </w:r>
      <w:r w:rsidR="007C4E68" w:rsidRPr="007C4E68">
        <w:rPr>
          <w:rFonts w:cs="Calibri"/>
          <w:sz w:val="20"/>
          <w:szCs w:val="20"/>
          <w:rtl/>
          <w:lang w:bidi="fa-IR"/>
        </w:rPr>
        <w:t xml:space="preserve">نه، استفاده از </w:t>
      </w:r>
      <w:r w:rsidR="007C4E68" w:rsidRPr="007C4E68">
        <w:rPr>
          <w:rFonts w:cs="Calibri"/>
          <w:sz w:val="20"/>
          <w:szCs w:val="20"/>
          <w:lang w:bidi="fa-IR"/>
        </w:rPr>
        <w:t>Absolute File Path</w:t>
      </w:r>
      <w:r w:rsidR="007C4E68" w:rsidRPr="007C4E68">
        <w:rPr>
          <w:rFonts w:cs="Calibri"/>
          <w:sz w:val="20"/>
          <w:szCs w:val="20"/>
          <w:rtl/>
          <w:lang w:bidi="fa-IR"/>
        </w:rPr>
        <w:t xml:space="preserve"> (مسیر مطلق) یا </w:t>
      </w:r>
      <w:r w:rsidR="007C4E68" w:rsidRPr="007C4E68">
        <w:rPr>
          <w:rFonts w:cs="Calibri"/>
          <w:sz w:val="20"/>
          <w:szCs w:val="20"/>
          <w:lang w:bidi="fa-IR"/>
        </w:rPr>
        <w:t>Relative File Path</w:t>
      </w:r>
      <w:r w:rsidR="007C4E68" w:rsidRPr="007C4E68">
        <w:rPr>
          <w:rFonts w:cs="Calibri"/>
          <w:sz w:val="20"/>
          <w:szCs w:val="20"/>
          <w:rtl/>
          <w:lang w:bidi="fa-IR"/>
        </w:rPr>
        <w:t xml:space="preserve"> (مسیر نسبی) تفاوت آن‌چنانی و قابل توجهی در سرعت اجرای برنامه نداره.</w:t>
      </w:r>
      <w:r w:rsidR="007C4E68">
        <w:rPr>
          <w:rFonts w:cs="Calibri" w:hint="cs"/>
          <w:sz w:val="20"/>
          <w:szCs w:val="20"/>
          <w:rtl/>
          <w:lang w:bidi="fa-IR"/>
        </w:rPr>
        <w:t xml:space="preserve"> </w:t>
      </w:r>
    </w:p>
    <w:p w14:paraId="15406241" w14:textId="77777777" w:rsidR="007C4E68" w:rsidRPr="007C4E68" w:rsidRDefault="007C4E68" w:rsidP="007C4E68">
      <w:pPr>
        <w:bidi/>
        <w:spacing w:after="0" w:line="276" w:lineRule="auto"/>
        <w:ind w:firstLine="720"/>
        <w:rPr>
          <w:rFonts w:cs="Calibri"/>
          <w:sz w:val="20"/>
          <w:szCs w:val="20"/>
          <w:rtl/>
          <w:lang w:bidi="fa-IR"/>
        </w:rPr>
      </w:pPr>
      <w:r w:rsidRPr="007C4E68">
        <w:rPr>
          <w:rFonts w:cs="Calibri"/>
          <w:sz w:val="20"/>
          <w:szCs w:val="20"/>
          <w:rtl/>
          <w:lang w:bidi="fa-IR"/>
        </w:rPr>
        <w:t>پس چرا یکی رو به اون یکی ترجیح می‌دیم؟</w:t>
      </w:r>
    </w:p>
    <w:p w14:paraId="6206222A" w14:textId="77777777" w:rsidR="007C4E68" w:rsidRPr="007C4E68" w:rsidRDefault="007C4E68" w:rsidP="007C4E68">
      <w:pPr>
        <w:bidi/>
        <w:spacing w:after="0" w:line="276" w:lineRule="auto"/>
        <w:ind w:firstLine="720"/>
        <w:rPr>
          <w:rFonts w:cs="Calibri"/>
          <w:sz w:val="20"/>
          <w:szCs w:val="20"/>
          <w:rtl/>
          <w:lang w:bidi="fa-IR"/>
        </w:rPr>
      </w:pPr>
    </w:p>
    <w:p w14:paraId="20599B32" w14:textId="77777777" w:rsidR="007C4E68" w:rsidRPr="007C4E68" w:rsidRDefault="007C4E68" w:rsidP="007C4E68">
      <w:pPr>
        <w:bidi/>
        <w:spacing w:after="0" w:line="276" w:lineRule="auto"/>
        <w:ind w:firstLine="720"/>
        <w:rPr>
          <w:rFonts w:cs="Calibri"/>
          <w:sz w:val="20"/>
          <w:szCs w:val="20"/>
          <w:rtl/>
          <w:lang w:bidi="fa-IR"/>
        </w:rPr>
      </w:pPr>
      <w:r w:rsidRPr="007C4E68">
        <w:rPr>
          <w:rFonts w:cs="Calibri"/>
          <w:sz w:val="20"/>
          <w:szCs w:val="20"/>
          <w:rtl/>
          <w:lang w:bidi="fa-IR"/>
        </w:rPr>
        <w:t>انتخاب بین مسیر مطلق و نسبی بیشتر به قابلیت حمل</w:t>
      </w:r>
      <w:r w:rsidRPr="007C4E68">
        <w:rPr>
          <w:rFonts w:cs="Calibri"/>
          <w:sz w:val="20"/>
          <w:szCs w:val="20"/>
          <w:lang w:bidi="fa-IR"/>
        </w:rPr>
        <w:t xml:space="preserve"> (Portability)</w:t>
      </w:r>
      <w:r w:rsidRPr="007C4E68">
        <w:rPr>
          <w:rFonts w:cs="Calibri"/>
          <w:sz w:val="20"/>
          <w:szCs w:val="20"/>
          <w:rtl/>
          <w:lang w:bidi="fa-IR"/>
        </w:rPr>
        <w:t>، خوانایی کد و مدیریت پروژه بستگی داره، نه سرعت</w:t>
      </w:r>
      <w:r w:rsidRPr="007C4E68">
        <w:rPr>
          <w:rFonts w:cs="Calibri"/>
          <w:sz w:val="20"/>
          <w:szCs w:val="20"/>
          <w:lang w:bidi="fa-IR"/>
        </w:rPr>
        <w:t>:</w:t>
      </w:r>
    </w:p>
    <w:p w14:paraId="28A3A342" w14:textId="77777777" w:rsidR="007C4E68" w:rsidRPr="007C4E68" w:rsidRDefault="007C4E68" w:rsidP="007C4E68">
      <w:pPr>
        <w:bidi/>
        <w:spacing w:after="0" w:line="276" w:lineRule="auto"/>
        <w:ind w:firstLine="720"/>
        <w:rPr>
          <w:rFonts w:cs="Calibri"/>
          <w:sz w:val="20"/>
          <w:szCs w:val="20"/>
          <w:rtl/>
          <w:lang w:bidi="fa-IR"/>
        </w:rPr>
      </w:pPr>
      <w:r w:rsidRPr="007C4E68">
        <w:rPr>
          <w:rFonts w:cs="Calibri"/>
          <w:sz w:val="20"/>
          <w:szCs w:val="20"/>
          <w:lang w:bidi="fa-IR"/>
        </w:rPr>
        <w:t xml:space="preserve">    </w:t>
      </w:r>
      <w:r w:rsidRPr="007C4E68">
        <w:rPr>
          <w:rFonts w:cs="Calibri"/>
          <w:sz w:val="20"/>
          <w:szCs w:val="20"/>
          <w:rtl/>
          <w:lang w:bidi="fa-IR"/>
        </w:rPr>
        <w:t>مسیر نسبی</w:t>
      </w:r>
      <w:r w:rsidRPr="007C4E68">
        <w:rPr>
          <w:rFonts w:cs="Calibri"/>
          <w:sz w:val="20"/>
          <w:szCs w:val="20"/>
          <w:lang w:bidi="fa-IR"/>
        </w:rPr>
        <w:t>:</w:t>
      </w:r>
    </w:p>
    <w:p w14:paraId="28BAE981" w14:textId="77777777" w:rsidR="007C4E68" w:rsidRPr="007C4E68" w:rsidRDefault="007C4E68" w:rsidP="007C4E68">
      <w:pPr>
        <w:bidi/>
        <w:spacing w:after="0" w:line="276" w:lineRule="auto"/>
        <w:ind w:left="1440"/>
        <w:rPr>
          <w:rFonts w:cs="Calibri"/>
          <w:sz w:val="20"/>
          <w:szCs w:val="20"/>
          <w:rtl/>
          <w:lang w:bidi="fa-IR"/>
        </w:rPr>
      </w:pPr>
      <w:r w:rsidRPr="007C4E68">
        <w:rPr>
          <w:rFonts w:cs="Calibri"/>
          <w:sz w:val="20"/>
          <w:szCs w:val="20"/>
          <w:rtl/>
          <w:lang w:bidi="fa-IR"/>
        </w:rPr>
        <w:t>مزیت: کد رو قابل حمل‌تر می‌کنه. اگه کل پوشه پروژه رو به یه جای دیگه منتقل کنی، بدون تغییر کد، برنامه همچنان فایل‌هاش رو پیدا می‌کنه</w:t>
      </w:r>
      <w:r w:rsidRPr="007C4E68">
        <w:rPr>
          <w:rFonts w:cs="Calibri"/>
          <w:sz w:val="20"/>
          <w:szCs w:val="20"/>
          <w:lang w:bidi="fa-IR"/>
        </w:rPr>
        <w:t>.</w:t>
      </w:r>
    </w:p>
    <w:p w14:paraId="259CBB21" w14:textId="77777777" w:rsidR="007C4E68" w:rsidRPr="007C4E68" w:rsidRDefault="007C4E68" w:rsidP="007C4E68">
      <w:pPr>
        <w:bidi/>
        <w:spacing w:after="0" w:line="276" w:lineRule="auto"/>
        <w:ind w:left="1440"/>
        <w:rPr>
          <w:rFonts w:cs="Calibri"/>
          <w:sz w:val="20"/>
          <w:szCs w:val="20"/>
          <w:rtl/>
          <w:lang w:bidi="fa-IR"/>
        </w:rPr>
      </w:pPr>
      <w:r w:rsidRPr="007C4E68">
        <w:rPr>
          <w:rFonts w:cs="Calibri"/>
          <w:sz w:val="20"/>
          <w:szCs w:val="20"/>
          <w:rtl/>
          <w:lang w:bidi="fa-IR"/>
        </w:rPr>
        <w:t>عیب: اگه "مسیر فعلی کار" برنامه تغییر کنه (مثلاً از یک دایرکتوری دیگه اجرا بشه)، ممکنه فایل‌ها رو پیدا نکنه و خطا بده</w:t>
      </w:r>
      <w:r w:rsidRPr="007C4E68">
        <w:rPr>
          <w:rFonts w:cs="Calibri"/>
          <w:sz w:val="20"/>
          <w:szCs w:val="20"/>
          <w:lang w:bidi="fa-IR"/>
        </w:rPr>
        <w:t>.</w:t>
      </w:r>
    </w:p>
    <w:p w14:paraId="08C39C7C" w14:textId="77777777" w:rsidR="007C4E68" w:rsidRPr="007C4E68" w:rsidRDefault="007C4E68" w:rsidP="007C4E68">
      <w:pPr>
        <w:bidi/>
        <w:spacing w:after="0" w:line="276" w:lineRule="auto"/>
        <w:ind w:firstLine="720"/>
        <w:rPr>
          <w:rFonts w:cs="Calibri"/>
          <w:sz w:val="20"/>
          <w:szCs w:val="20"/>
          <w:rtl/>
          <w:lang w:bidi="fa-IR"/>
        </w:rPr>
      </w:pPr>
      <w:r w:rsidRPr="007C4E68">
        <w:rPr>
          <w:rFonts w:cs="Calibri"/>
          <w:sz w:val="20"/>
          <w:szCs w:val="20"/>
          <w:lang w:bidi="fa-IR"/>
        </w:rPr>
        <w:lastRenderedPageBreak/>
        <w:t xml:space="preserve">    </w:t>
      </w:r>
      <w:r w:rsidRPr="007C4E68">
        <w:rPr>
          <w:rFonts w:cs="Calibri"/>
          <w:sz w:val="20"/>
          <w:szCs w:val="20"/>
          <w:rtl/>
          <w:lang w:bidi="fa-IR"/>
        </w:rPr>
        <w:t>مسیر مطلق</w:t>
      </w:r>
      <w:r w:rsidRPr="007C4E68">
        <w:rPr>
          <w:rFonts w:cs="Calibri"/>
          <w:sz w:val="20"/>
          <w:szCs w:val="20"/>
          <w:lang w:bidi="fa-IR"/>
        </w:rPr>
        <w:t>:</w:t>
      </w:r>
    </w:p>
    <w:p w14:paraId="5356FD10" w14:textId="77777777" w:rsidR="007C4E68" w:rsidRPr="007C4E68" w:rsidRDefault="007C4E68" w:rsidP="007C4E68">
      <w:pPr>
        <w:bidi/>
        <w:spacing w:after="0" w:line="276" w:lineRule="auto"/>
        <w:ind w:left="720" w:firstLine="720"/>
        <w:rPr>
          <w:rFonts w:cs="Calibri"/>
          <w:sz w:val="20"/>
          <w:szCs w:val="20"/>
          <w:rtl/>
          <w:lang w:bidi="fa-IR"/>
        </w:rPr>
      </w:pPr>
      <w:r w:rsidRPr="007C4E68">
        <w:rPr>
          <w:rFonts w:cs="Calibri"/>
          <w:sz w:val="20"/>
          <w:szCs w:val="20"/>
          <w:lang w:bidi="fa-IR"/>
        </w:rPr>
        <w:t xml:space="preserve">        </w:t>
      </w:r>
      <w:r w:rsidRPr="007C4E68">
        <w:rPr>
          <w:rFonts w:cs="Calibri"/>
          <w:sz w:val="20"/>
          <w:szCs w:val="20"/>
          <w:rtl/>
          <w:lang w:bidi="fa-IR"/>
        </w:rPr>
        <w:t>مزیت: همیشه و از هر جایی که برنامه رو اجرا کنی، فایل رو پیدا می‌کنه (به شرطی که آدرس فایل ثابت باشه)</w:t>
      </w:r>
      <w:r w:rsidRPr="007C4E68">
        <w:rPr>
          <w:rFonts w:cs="Calibri"/>
          <w:sz w:val="20"/>
          <w:szCs w:val="20"/>
          <w:lang w:bidi="fa-IR"/>
        </w:rPr>
        <w:t>.</w:t>
      </w:r>
    </w:p>
    <w:p w14:paraId="4B373B9C" w14:textId="77777777" w:rsidR="001D2BC1" w:rsidRPr="00651D78" w:rsidRDefault="007C4E68" w:rsidP="007C4E68">
      <w:pPr>
        <w:bidi/>
        <w:spacing w:after="0" w:line="276" w:lineRule="auto"/>
        <w:ind w:left="720" w:firstLine="720"/>
        <w:jc w:val="both"/>
        <w:rPr>
          <w:rFonts w:cs="Calibri"/>
          <w:sz w:val="20"/>
          <w:szCs w:val="20"/>
          <w:rtl/>
          <w:lang w:bidi="fa-IR"/>
        </w:rPr>
      </w:pPr>
      <w:r w:rsidRPr="007C4E68">
        <w:rPr>
          <w:rFonts w:cs="Calibri"/>
          <w:sz w:val="20"/>
          <w:szCs w:val="20"/>
          <w:rtl/>
          <w:lang w:bidi="fa-IR"/>
        </w:rPr>
        <w:t>عیب: کد رو کمتر قابل حمل می‌کنه. اگه آدرس فایل در سیستم‌های مختلف یا حتی در کامپیوتر خودت تغییر کنه، باید کد رو تغییر بدی.</w:t>
      </w:r>
      <w:r w:rsidR="00651D78">
        <w:rPr>
          <w:rFonts w:cs="Calibri" w:hint="cs"/>
          <w:sz w:val="20"/>
          <w:szCs w:val="20"/>
          <w:rtl/>
          <w:lang w:bidi="fa-IR"/>
        </w:rPr>
        <w:t>)</w:t>
      </w:r>
    </w:p>
    <w:p w14:paraId="20F69F9F" w14:textId="77777777" w:rsidR="002012F7" w:rsidRDefault="002012F7" w:rsidP="00A07812">
      <w:pPr>
        <w:bidi/>
        <w:spacing w:after="0" w:line="276" w:lineRule="auto"/>
        <w:jc w:val="both"/>
        <w:rPr>
          <w:rFonts w:cs="Calibri"/>
          <w:sz w:val="28"/>
          <w:szCs w:val="28"/>
          <w:rtl/>
          <w:lang w:bidi="fa-IR"/>
        </w:rPr>
      </w:pPr>
    </w:p>
    <w:p w14:paraId="30566955" w14:textId="77777777" w:rsidR="002012F7" w:rsidRDefault="002012F7" w:rsidP="00A07812">
      <w:pPr>
        <w:bidi/>
        <w:spacing w:after="0" w:line="276" w:lineRule="auto"/>
        <w:jc w:val="both"/>
        <w:rPr>
          <w:rFonts w:cs="Calibri"/>
          <w:sz w:val="28"/>
          <w:szCs w:val="28"/>
          <w:rtl/>
          <w:lang w:bidi="fa-IR"/>
        </w:rPr>
      </w:pPr>
      <w:r>
        <w:rPr>
          <w:rFonts w:cs="Calibri" w:hint="cs"/>
          <w:sz w:val="28"/>
          <w:szCs w:val="28"/>
          <w:rtl/>
          <w:lang w:bidi="fa-IR"/>
        </w:rPr>
        <w:t xml:space="preserve">-این </w:t>
      </w:r>
      <w:r>
        <w:rPr>
          <w:rFonts w:cs="Calibri"/>
          <w:sz w:val="28"/>
          <w:szCs w:val="28"/>
          <w:lang w:bidi="fa-IR"/>
        </w:rPr>
        <w:t>relative</w:t>
      </w:r>
      <w:r>
        <w:rPr>
          <w:rFonts w:cs="Calibri" w:hint="cs"/>
          <w:sz w:val="28"/>
          <w:szCs w:val="28"/>
          <w:rtl/>
          <w:lang w:bidi="fa-IR"/>
        </w:rPr>
        <w:t xml:space="preserve"> که میگیم به معنیه "نِسبی" هست، که یعنی نسبت به همونجایی که </w:t>
      </w:r>
      <w:r>
        <w:rPr>
          <w:rFonts w:cs="Calibri"/>
          <w:sz w:val="28"/>
          <w:szCs w:val="28"/>
          <w:lang w:bidi="fa-IR"/>
        </w:rPr>
        <w:t>workin direcoty</w:t>
      </w:r>
      <w:r>
        <w:rPr>
          <w:rFonts w:cs="Calibri" w:hint="cs"/>
          <w:sz w:val="28"/>
          <w:szCs w:val="28"/>
          <w:rtl/>
          <w:lang w:bidi="fa-IR"/>
        </w:rPr>
        <w:t xml:space="preserve"> هست. </w:t>
      </w:r>
    </w:p>
    <w:p w14:paraId="7E13C229" w14:textId="77777777" w:rsidR="002012F7" w:rsidRDefault="002012F7" w:rsidP="00A07812">
      <w:pPr>
        <w:bidi/>
        <w:spacing w:after="0" w:line="276" w:lineRule="auto"/>
        <w:jc w:val="both"/>
        <w:rPr>
          <w:rFonts w:cs="Calibri"/>
          <w:sz w:val="28"/>
          <w:szCs w:val="28"/>
          <w:rtl/>
          <w:lang w:bidi="fa-IR"/>
        </w:rPr>
      </w:pPr>
    </w:p>
    <w:p w14:paraId="570C8864" w14:textId="77777777" w:rsidR="002012F7" w:rsidRPr="009224E3" w:rsidRDefault="002012F7" w:rsidP="00A07812">
      <w:pPr>
        <w:bidi/>
        <w:spacing w:after="0" w:line="276" w:lineRule="auto"/>
        <w:jc w:val="both"/>
        <w:rPr>
          <w:rFonts w:cs="Calibri"/>
          <w:sz w:val="28"/>
          <w:szCs w:val="28"/>
          <w:rtl/>
          <w:lang w:bidi="fa-IR"/>
        </w:rPr>
      </w:pPr>
      <w:r>
        <w:rPr>
          <w:rFonts w:cs="Calibri" w:hint="cs"/>
          <w:sz w:val="28"/>
          <w:szCs w:val="28"/>
          <w:rtl/>
          <w:lang w:bidi="fa-IR"/>
        </w:rPr>
        <w:t>-</w:t>
      </w:r>
      <w:r w:rsidR="006628A1">
        <w:rPr>
          <w:rFonts w:cs="Calibri" w:hint="cs"/>
          <w:sz w:val="28"/>
          <w:szCs w:val="28"/>
          <w:rtl/>
          <w:lang w:bidi="fa-IR"/>
        </w:rPr>
        <w:t>خب ما به راحتی تونستیم پروژه رو تکمیل کنیم. میره برای پروژه روزِ بعد .</w:t>
      </w:r>
    </w:p>
    <w:p w14:paraId="16D95AF1" w14:textId="77777777" w:rsidR="00C5089F" w:rsidRDefault="00C5089F" w:rsidP="00A07812">
      <w:pPr>
        <w:bidi/>
        <w:spacing w:after="0" w:line="276" w:lineRule="auto"/>
        <w:jc w:val="both"/>
        <w:rPr>
          <w:rFonts w:cs="Calibri"/>
          <w:sz w:val="28"/>
          <w:szCs w:val="28"/>
          <w:rtl/>
          <w:lang w:bidi="fa-IR"/>
        </w:rPr>
      </w:pPr>
    </w:p>
    <w:p w14:paraId="2B8297A2" w14:textId="77777777" w:rsidR="00C5089F" w:rsidRDefault="00C5089F" w:rsidP="00A07812">
      <w:pPr>
        <w:spacing w:after="0" w:line="276" w:lineRule="auto"/>
        <w:jc w:val="both"/>
        <w:rPr>
          <w:rFonts w:cs="Calibri"/>
          <w:sz w:val="28"/>
          <w:szCs w:val="28"/>
          <w:rtl/>
          <w:lang w:bidi="fa-IR"/>
        </w:rPr>
      </w:pPr>
      <w:r>
        <w:rPr>
          <w:rFonts w:cs="Calibri"/>
          <w:sz w:val="28"/>
          <w:szCs w:val="28"/>
          <w:rtl/>
          <w:lang w:bidi="fa-IR"/>
        </w:rPr>
        <w:br w:type="page"/>
      </w:r>
    </w:p>
    <w:p w14:paraId="4BFFF1A6" w14:textId="77777777" w:rsidR="00657FF3" w:rsidRPr="00CB12CF" w:rsidRDefault="00657FF3" w:rsidP="00657FF3">
      <w:pPr>
        <w:bidi/>
        <w:spacing w:after="0" w:line="276" w:lineRule="auto"/>
        <w:jc w:val="both"/>
        <w:rPr>
          <w:rFonts w:cs="Calibri"/>
          <w:sz w:val="28"/>
          <w:szCs w:val="28"/>
          <w:lang w:bidi="fa-IR"/>
        </w:rPr>
      </w:pPr>
      <w:bookmarkStart w:id="415" w:name="I4040403_2"/>
      <w:r w:rsidRPr="00CB12CF">
        <w:rPr>
          <w:rFonts w:cs="Calibri"/>
          <w:sz w:val="28"/>
          <w:szCs w:val="28"/>
          <w:rtl/>
          <w:lang w:bidi="fa-IR"/>
        </w:rPr>
        <w:lastRenderedPageBreak/>
        <w:t>ادامه</w:t>
      </w:r>
    </w:p>
    <w:bookmarkEnd w:id="415"/>
    <w:p w14:paraId="34E6584E" w14:textId="77777777" w:rsidR="00C5089F" w:rsidRDefault="00657FF3" w:rsidP="00A07812">
      <w:pPr>
        <w:bidi/>
        <w:spacing w:after="0" w:line="276" w:lineRule="auto"/>
        <w:jc w:val="both"/>
        <w:rPr>
          <w:rFonts w:cs="Calibri"/>
          <w:sz w:val="28"/>
          <w:szCs w:val="28"/>
          <w:rtl/>
          <w:lang w:bidi="fa-IR"/>
        </w:rPr>
      </w:pPr>
      <w:r>
        <w:rPr>
          <w:rFonts w:cs="Calibri" w:hint="cs"/>
          <w:sz w:val="28"/>
          <w:szCs w:val="28"/>
          <w:rtl/>
          <w:lang w:bidi="fa-IR"/>
        </w:rPr>
        <w:t xml:space="preserve">-نکته درمورد </w:t>
      </w:r>
      <w:r>
        <w:rPr>
          <w:rFonts w:cs="Calibri"/>
          <w:sz w:val="28"/>
          <w:szCs w:val="28"/>
          <w:lang w:bidi="fa-IR"/>
        </w:rPr>
        <w:t xml:space="preserve">readlines() </w:t>
      </w:r>
      <w:r>
        <w:rPr>
          <w:rFonts w:cs="Calibri" w:hint="cs"/>
          <w:sz w:val="28"/>
          <w:szCs w:val="28"/>
          <w:rtl/>
          <w:lang w:bidi="fa-IR"/>
        </w:rPr>
        <w:t xml:space="preserve"> و</w:t>
      </w:r>
      <w:r>
        <w:rPr>
          <w:rFonts w:cs="Calibri"/>
          <w:sz w:val="28"/>
          <w:szCs w:val="28"/>
          <w:lang w:bidi="fa-IR"/>
        </w:rPr>
        <w:t xml:space="preserve"> </w:t>
      </w:r>
      <w:r>
        <w:rPr>
          <w:rFonts w:cs="Calibri" w:hint="cs"/>
          <w:sz w:val="28"/>
          <w:szCs w:val="28"/>
          <w:rtl/>
          <w:lang w:bidi="fa-IR"/>
        </w:rPr>
        <w:t xml:space="preserve"> </w:t>
      </w:r>
      <w:r>
        <w:rPr>
          <w:rFonts w:cs="Calibri"/>
          <w:sz w:val="28"/>
          <w:szCs w:val="28"/>
          <w:lang w:bidi="fa-IR"/>
        </w:rPr>
        <w:t>writelines()</w:t>
      </w:r>
      <w:r>
        <w:rPr>
          <w:rFonts w:cs="Calibri" w:hint="cs"/>
          <w:sz w:val="28"/>
          <w:szCs w:val="28"/>
          <w:rtl/>
          <w:lang w:bidi="fa-IR"/>
        </w:rPr>
        <w:t xml:space="preserve"> :</w:t>
      </w:r>
    </w:p>
    <w:p w14:paraId="03D66A80" w14:textId="77777777" w:rsidR="00657FF3" w:rsidRDefault="00657FF3" w:rsidP="0095388C">
      <w:pPr>
        <w:bidi/>
        <w:spacing w:after="0" w:line="276" w:lineRule="auto"/>
        <w:ind w:left="720"/>
        <w:jc w:val="both"/>
        <w:rPr>
          <w:rFonts w:cs="Calibri"/>
          <w:sz w:val="28"/>
          <w:szCs w:val="28"/>
          <w:rtl/>
          <w:lang w:bidi="fa-IR"/>
        </w:rPr>
      </w:pPr>
      <w:r w:rsidRPr="00657FF3">
        <w:rPr>
          <w:rFonts w:cs="Calibri"/>
          <w:sz w:val="28"/>
          <w:szCs w:val="28"/>
          <w:rtl/>
          <w:lang w:bidi="fa-IR"/>
        </w:rPr>
        <w:t xml:space="preserve">به طور خلاصه، </w:t>
      </w:r>
      <w:r w:rsidRPr="00657FF3">
        <w:rPr>
          <w:rFonts w:cs="Calibri"/>
          <w:sz w:val="28"/>
          <w:szCs w:val="28"/>
          <w:lang w:bidi="fa-IR"/>
        </w:rPr>
        <w:t>readlines</w:t>
      </w:r>
      <w:r w:rsidRPr="00657FF3">
        <w:rPr>
          <w:rFonts w:cs="Calibri"/>
          <w:sz w:val="28"/>
          <w:szCs w:val="28"/>
          <w:rtl/>
          <w:lang w:bidi="fa-IR"/>
        </w:rPr>
        <w:t xml:space="preserve">() برای خواندن خط به خط فایل به صورت لیست و </w:t>
      </w:r>
      <w:r w:rsidRPr="00657FF3">
        <w:rPr>
          <w:rFonts w:cs="Calibri"/>
          <w:sz w:val="28"/>
          <w:szCs w:val="28"/>
          <w:lang w:bidi="fa-IR"/>
        </w:rPr>
        <w:t>writelines</w:t>
      </w:r>
      <w:r w:rsidRPr="00657FF3">
        <w:rPr>
          <w:rFonts w:cs="Calibri"/>
          <w:sz w:val="28"/>
          <w:szCs w:val="28"/>
          <w:rtl/>
          <w:lang w:bidi="fa-IR"/>
        </w:rPr>
        <w:t>() برای نوشتن لیست خطوط به فایل استفاده میشه.</w:t>
      </w:r>
      <w:r>
        <w:rPr>
          <w:rFonts w:cs="Calibri" w:hint="cs"/>
          <w:sz w:val="28"/>
          <w:szCs w:val="28"/>
          <w:rtl/>
          <w:lang w:bidi="fa-IR"/>
        </w:rPr>
        <w:t xml:space="preserve"> البته با در نظر گرفتن این نکته که ، نه </w:t>
      </w:r>
      <w:r>
        <w:rPr>
          <w:rFonts w:cs="Calibri"/>
          <w:sz w:val="28"/>
          <w:szCs w:val="28"/>
          <w:lang w:bidi="fa-IR"/>
        </w:rPr>
        <w:t>readlines()</w:t>
      </w:r>
      <w:r>
        <w:rPr>
          <w:rFonts w:cs="Calibri" w:hint="cs"/>
          <w:sz w:val="28"/>
          <w:szCs w:val="28"/>
          <w:rtl/>
          <w:lang w:bidi="fa-IR"/>
        </w:rPr>
        <w:t xml:space="preserve"> کاراکتر های پایان خط رو پاک میکنه (در ویندوز </w:t>
      </w:r>
      <w:r>
        <w:rPr>
          <w:rFonts w:cs="Calibri"/>
          <w:sz w:val="28"/>
          <w:szCs w:val="28"/>
          <w:lang w:bidi="fa-IR"/>
        </w:rPr>
        <w:t>\r\n</w:t>
      </w:r>
      <w:r>
        <w:rPr>
          <w:rFonts w:cs="Calibri" w:hint="cs"/>
          <w:sz w:val="28"/>
          <w:szCs w:val="28"/>
          <w:rtl/>
          <w:lang w:bidi="fa-IR"/>
        </w:rPr>
        <w:t xml:space="preserve"> و در </w:t>
      </w:r>
      <w:r>
        <w:rPr>
          <w:rFonts w:cs="Calibri"/>
          <w:sz w:val="28"/>
          <w:szCs w:val="28"/>
          <w:lang w:bidi="fa-IR"/>
        </w:rPr>
        <w:t>unix-li</w:t>
      </w:r>
      <w:r w:rsidR="0095388C">
        <w:rPr>
          <w:rFonts w:cs="Calibri"/>
          <w:sz w:val="28"/>
          <w:szCs w:val="28"/>
          <w:lang w:bidi="fa-IR"/>
        </w:rPr>
        <w:t>k</w:t>
      </w:r>
      <w:r>
        <w:rPr>
          <w:rFonts w:cs="Calibri"/>
          <w:sz w:val="28"/>
          <w:szCs w:val="28"/>
          <w:lang w:bidi="fa-IR"/>
        </w:rPr>
        <w:t>e</w:t>
      </w:r>
      <w:r>
        <w:rPr>
          <w:rFonts w:cs="Calibri" w:hint="cs"/>
          <w:sz w:val="28"/>
          <w:szCs w:val="28"/>
          <w:rtl/>
          <w:lang w:bidi="fa-IR"/>
        </w:rPr>
        <w:t xml:space="preserve"> ها </w:t>
      </w:r>
      <w:r>
        <w:rPr>
          <w:rFonts w:cs="Calibri"/>
          <w:sz w:val="28"/>
          <w:szCs w:val="28"/>
          <w:lang w:bidi="fa-IR"/>
        </w:rPr>
        <w:t>\n</w:t>
      </w:r>
      <w:r>
        <w:rPr>
          <w:rFonts w:cs="Calibri" w:hint="cs"/>
          <w:sz w:val="28"/>
          <w:szCs w:val="28"/>
          <w:rtl/>
          <w:lang w:bidi="fa-IR"/>
        </w:rPr>
        <w:t xml:space="preserve"> ) و نه </w:t>
      </w:r>
      <w:r>
        <w:rPr>
          <w:rFonts w:cs="Calibri"/>
          <w:sz w:val="28"/>
          <w:szCs w:val="28"/>
          <w:lang w:bidi="fa-IR"/>
        </w:rPr>
        <w:t xml:space="preserve">writelines() </w:t>
      </w:r>
      <w:r>
        <w:rPr>
          <w:rFonts w:cs="Calibri" w:hint="cs"/>
          <w:sz w:val="28"/>
          <w:szCs w:val="28"/>
          <w:rtl/>
          <w:lang w:bidi="fa-IR"/>
        </w:rPr>
        <w:t xml:space="preserve"> حین نوشتن داخل فایل این هارو اضافه میکنه. و در </w:t>
      </w:r>
      <w:r>
        <w:rPr>
          <w:rFonts w:cs="Calibri"/>
          <w:sz w:val="28"/>
          <w:szCs w:val="28"/>
          <w:lang w:bidi="fa-IR"/>
        </w:rPr>
        <w:t>writelines()</w:t>
      </w:r>
      <w:r>
        <w:rPr>
          <w:rFonts w:cs="Calibri" w:hint="cs"/>
          <w:sz w:val="28"/>
          <w:szCs w:val="28"/>
          <w:rtl/>
          <w:lang w:bidi="fa-IR"/>
        </w:rPr>
        <w:t xml:space="preserve"> خیلی مهمه که اگر میخوای در انتهای هر </w:t>
      </w:r>
      <w:r>
        <w:rPr>
          <w:rFonts w:cs="Calibri"/>
          <w:sz w:val="28"/>
          <w:szCs w:val="28"/>
          <w:lang w:bidi="fa-IR"/>
        </w:rPr>
        <w:t>index</w:t>
      </w:r>
      <w:r>
        <w:rPr>
          <w:rFonts w:cs="Calibri" w:hint="cs"/>
          <w:sz w:val="28"/>
          <w:szCs w:val="28"/>
          <w:rtl/>
          <w:lang w:bidi="fa-IR"/>
        </w:rPr>
        <w:t xml:space="preserve"> از </w:t>
      </w:r>
      <w:r>
        <w:rPr>
          <w:rFonts w:cs="Calibri"/>
          <w:sz w:val="28"/>
          <w:szCs w:val="28"/>
          <w:lang w:bidi="fa-IR"/>
        </w:rPr>
        <w:t>list</w:t>
      </w:r>
      <w:r>
        <w:rPr>
          <w:rFonts w:cs="Calibri" w:hint="cs"/>
          <w:sz w:val="28"/>
          <w:szCs w:val="28"/>
          <w:rtl/>
          <w:lang w:bidi="fa-IR"/>
        </w:rPr>
        <w:t xml:space="preserve"> ای که از </w:t>
      </w:r>
      <w:r>
        <w:rPr>
          <w:rFonts w:cs="Calibri"/>
          <w:sz w:val="28"/>
          <w:szCs w:val="28"/>
          <w:lang w:bidi="fa-IR"/>
        </w:rPr>
        <w:t>string</w:t>
      </w:r>
      <w:r>
        <w:rPr>
          <w:rFonts w:cs="Calibri" w:hint="cs"/>
          <w:sz w:val="28"/>
          <w:szCs w:val="28"/>
          <w:rtl/>
          <w:lang w:bidi="fa-IR"/>
        </w:rPr>
        <w:t xml:space="preserve"> ها داریم، دستی </w:t>
      </w:r>
      <w:r>
        <w:rPr>
          <w:rFonts w:cs="Calibri"/>
          <w:sz w:val="28"/>
          <w:szCs w:val="28"/>
          <w:lang w:bidi="fa-IR"/>
        </w:rPr>
        <w:t>\n</w:t>
      </w:r>
      <w:r>
        <w:rPr>
          <w:rFonts w:cs="Calibri" w:hint="cs"/>
          <w:sz w:val="28"/>
          <w:szCs w:val="28"/>
          <w:rtl/>
          <w:lang w:bidi="fa-IR"/>
        </w:rPr>
        <w:t xml:space="preserve"> رو اضافه کنیم که در خروجی همشون چسبیده به هم و توی یک خط نباشن. </w:t>
      </w:r>
      <w:r w:rsidR="0095388C">
        <w:rPr>
          <w:rFonts w:cs="Calibri" w:hint="cs"/>
          <w:sz w:val="28"/>
          <w:szCs w:val="28"/>
          <w:rtl/>
          <w:lang w:bidi="fa-IR"/>
        </w:rPr>
        <w:t>(</w:t>
      </w:r>
      <w:r w:rsidR="0095388C">
        <w:rPr>
          <w:rFonts w:cs="Calibri" w:hint="cs"/>
          <w:sz w:val="18"/>
          <w:szCs w:val="18"/>
          <w:rtl/>
          <w:lang w:bidi="fa-IR"/>
        </w:rPr>
        <w:t xml:space="preserve">پس به صورت کلی کاراکتر های انتهای </w:t>
      </w:r>
      <w:r w:rsidR="0095388C">
        <w:rPr>
          <w:rFonts w:cs="Calibri"/>
          <w:sz w:val="18"/>
          <w:szCs w:val="18"/>
          <w:lang w:bidi="fa-IR"/>
        </w:rPr>
        <w:t>line</w:t>
      </w:r>
      <w:r w:rsidR="0095388C">
        <w:rPr>
          <w:rFonts w:cs="Calibri" w:hint="cs"/>
          <w:sz w:val="18"/>
          <w:szCs w:val="18"/>
          <w:rtl/>
          <w:lang w:bidi="fa-IR"/>
        </w:rPr>
        <w:t xml:space="preserve"> در هر سیستم عاملی دستکاری نمیشه نه نوشته میشه خودسر نه پاک میشه خودسر. </w:t>
      </w:r>
      <w:r w:rsidR="0095388C">
        <w:rPr>
          <w:rFonts w:cs="Calibri" w:hint="cs"/>
          <w:sz w:val="28"/>
          <w:szCs w:val="28"/>
          <w:rtl/>
          <w:lang w:bidi="fa-IR"/>
        </w:rPr>
        <w:t>)</w:t>
      </w:r>
    </w:p>
    <w:p w14:paraId="53C072E3" w14:textId="77777777" w:rsidR="00CF4E76" w:rsidRDefault="00CF4E76" w:rsidP="00CF4E76">
      <w:pPr>
        <w:bidi/>
        <w:spacing w:after="0" w:line="276" w:lineRule="auto"/>
        <w:jc w:val="both"/>
        <w:rPr>
          <w:rFonts w:cs="Calibri"/>
          <w:sz w:val="28"/>
          <w:szCs w:val="28"/>
          <w:rtl/>
          <w:lang w:bidi="fa-IR"/>
        </w:rPr>
      </w:pPr>
    </w:p>
    <w:p w14:paraId="190445C2" w14:textId="77777777" w:rsidR="00CF4E76" w:rsidRDefault="00CF4E76" w:rsidP="00CF4E76">
      <w:pPr>
        <w:bidi/>
        <w:spacing w:after="0" w:line="276" w:lineRule="auto"/>
        <w:jc w:val="both"/>
        <w:rPr>
          <w:rFonts w:cs="Calibri"/>
          <w:sz w:val="28"/>
          <w:szCs w:val="28"/>
          <w:rtl/>
          <w:lang w:bidi="fa-IR"/>
        </w:rPr>
      </w:pPr>
      <w:r>
        <w:rPr>
          <w:rFonts w:cs="Calibri" w:hint="cs"/>
          <w:sz w:val="28"/>
          <w:szCs w:val="28"/>
          <w:rtl/>
          <w:lang w:bidi="fa-IR"/>
        </w:rPr>
        <w:t xml:space="preserve">-یه توضیح جالب و تقریبا خارج از بحث در مورد </w:t>
      </w:r>
      <w:r>
        <w:rPr>
          <w:rFonts w:cs="Calibri"/>
          <w:sz w:val="28"/>
          <w:szCs w:val="28"/>
          <w:lang w:bidi="fa-IR"/>
        </w:rPr>
        <w:t>UTF-8</w:t>
      </w:r>
      <w:r>
        <w:rPr>
          <w:rFonts w:cs="Calibri" w:hint="cs"/>
          <w:sz w:val="28"/>
          <w:szCs w:val="28"/>
          <w:rtl/>
          <w:lang w:bidi="fa-IR"/>
        </w:rPr>
        <w:t xml:space="preserve"> :</w:t>
      </w:r>
    </w:p>
    <w:p w14:paraId="53F4EE67" w14:textId="77777777" w:rsidR="00CF4E76" w:rsidRDefault="00CF4E76" w:rsidP="00CF4E76">
      <w:pPr>
        <w:bidi/>
        <w:spacing w:after="0" w:line="276" w:lineRule="auto"/>
        <w:ind w:firstLine="720"/>
        <w:jc w:val="both"/>
        <w:rPr>
          <w:rFonts w:cs="Calibri"/>
          <w:sz w:val="28"/>
          <w:szCs w:val="28"/>
          <w:rtl/>
          <w:lang w:bidi="fa-IR"/>
        </w:rPr>
      </w:pPr>
      <w:r w:rsidRPr="00CF4E76">
        <w:rPr>
          <w:rFonts w:cs="Calibri"/>
          <w:noProof/>
          <w:sz w:val="28"/>
          <w:szCs w:val="28"/>
          <w:rtl/>
        </w:rPr>
        <w:drawing>
          <wp:inline distT="0" distB="0" distL="0" distR="0" wp14:anchorId="50C92784" wp14:editId="4FFDE093">
            <wp:extent cx="4753880" cy="292469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768835" cy="2933896"/>
                    </a:xfrm>
                    <a:prstGeom prst="rect">
                      <a:avLst/>
                    </a:prstGeom>
                  </pic:spPr>
                </pic:pic>
              </a:graphicData>
            </a:graphic>
          </wp:inline>
        </w:drawing>
      </w:r>
    </w:p>
    <w:p w14:paraId="766AD7D5" w14:textId="77777777" w:rsidR="00CF4E76" w:rsidRDefault="00CF4E76" w:rsidP="00CF4E76">
      <w:pPr>
        <w:bidi/>
        <w:spacing w:after="0" w:line="276" w:lineRule="auto"/>
        <w:jc w:val="both"/>
        <w:rPr>
          <w:rFonts w:cs="Calibri"/>
          <w:sz w:val="28"/>
          <w:szCs w:val="28"/>
          <w:rtl/>
          <w:lang w:bidi="fa-IR"/>
        </w:rPr>
      </w:pPr>
    </w:p>
    <w:p w14:paraId="7BE6EE3A" w14:textId="77777777" w:rsidR="000C5824" w:rsidRDefault="00CF4E76" w:rsidP="000C5824">
      <w:pPr>
        <w:bidi/>
        <w:spacing w:after="0" w:line="276" w:lineRule="auto"/>
        <w:jc w:val="both"/>
        <w:rPr>
          <w:rFonts w:cs="Calibri"/>
          <w:sz w:val="28"/>
          <w:szCs w:val="28"/>
          <w:rtl/>
          <w:lang w:bidi="fa-IR"/>
        </w:rPr>
      </w:pPr>
      <w:r>
        <w:rPr>
          <w:rFonts w:cs="Calibri" w:hint="cs"/>
          <w:sz w:val="28"/>
          <w:szCs w:val="28"/>
          <w:rtl/>
          <w:lang w:bidi="fa-IR"/>
        </w:rPr>
        <w:t>-</w:t>
      </w:r>
      <w:r w:rsidR="000C5824">
        <w:rPr>
          <w:rFonts w:cs="Calibri" w:hint="cs"/>
          <w:sz w:val="28"/>
          <w:szCs w:val="28"/>
          <w:rtl/>
          <w:lang w:bidi="fa-IR"/>
        </w:rPr>
        <w:t xml:space="preserve">میریم برای </w:t>
      </w:r>
      <w:r w:rsidR="000C5824">
        <w:rPr>
          <w:rFonts w:cs="Calibri"/>
          <w:sz w:val="28"/>
          <w:szCs w:val="28"/>
          <w:lang w:bidi="fa-IR"/>
        </w:rPr>
        <w:t xml:space="preserve">Day025 </w:t>
      </w:r>
      <w:r w:rsidR="000C5824">
        <w:rPr>
          <w:rFonts w:cs="Calibri" w:hint="cs"/>
          <w:sz w:val="28"/>
          <w:szCs w:val="28"/>
          <w:rtl/>
          <w:lang w:bidi="fa-IR"/>
        </w:rPr>
        <w:t xml:space="preserve"> </w:t>
      </w:r>
    </w:p>
    <w:p w14:paraId="654E1DFB" w14:textId="77777777" w:rsidR="000C5824" w:rsidRDefault="000C5824" w:rsidP="000C5824">
      <w:pPr>
        <w:bidi/>
        <w:spacing w:after="0" w:line="276" w:lineRule="auto"/>
        <w:jc w:val="both"/>
        <w:rPr>
          <w:rFonts w:cs="Calibri"/>
          <w:sz w:val="28"/>
          <w:szCs w:val="28"/>
          <w:rtl/>
          <w:lang w:bidi="fa-IR"/>
        </w:rPr>
      </w:pPr>
    </w:p>
    <w:p w14:paraId="00E10A38" w14:textId="77777777" w:rsidR="000C5824" w:rsidRDefault="001079AA" w:rsidP="000C5824">
      <w:pPr>
        <w:bidi/>
        <w:spacing w:after="0" w:line="276" w:lineRule="auto"/>
        <w:jc w:val="both"/>
        <w:rPr>
          <w:rFonts w:cs="Calibri"/>
          <w:sz w:val="28"/>
          <w:szCs w:val="28"/>
          <w:rtl/>
          <w:lang w:bidi="fa-IR"/>
        </w:rPr>
      </w:pPr>
      <w:r>
        <w:rPr>
          <w:rFonts w:cs="Calibri"/>
          <w:sz w:val="28"/>
          <w:szCs w:val="28"/>
          <w:lang w:bidi="fa-IR"/>
        </w:rPr>
        <w:t>Working with CSV files and analyzing data with pandas</w:t>
      </w:r>
    </w:p>
    <w:p w14:paraId="5451A643" w14:textId="0D43B7A9" w:rsidR="001079AA" w:rsidRDefault="001079AA">
      <w:pPr>
        <w:bidi/>
        <w:spacing w:after="0" w:line="276" w:lineRule="auto"/>
        <w:jc w:val="both"/>
        <w:rPr>
          <w:rFonts w:cs="Calibri"/>
          <w:sz w:val="28"/>
          <w:szCs w:val="28"/>
          <w:rtl/>
          <w:lang w:bidi="fa-IR"/>
        </w:rPr>
        <w:pPrChange w:id="416" w:author="Microsoft account" w:date="2025-10-02T09:26:00Z">
          <w:pPr>
            <w:bidi/>
            <w:spacing w:after="0" w:line="276" w:lineRule="auto"/>
            <w:jc w:val="both"/>
          </w:pPr>
        </w:pPrChange>
      </w:pPr>
      <w:r>
        <w:rPr>
          <w:rFonts w:cs="Calibri" w:hint="cs"/>
          <w:sz w:val="28"/>
          <w:szCs w:val="28"/>
          <w:rtl/>
          <w:lang w:bidi="fa-IR"/>
        </w:rPr>
        <w:t xml:space="preserve">قراره یه بازی بنویسیم که نقشه رو بزاره جلوت، </w:t>
      </w:r>
      <w:del w:id="417" w:author="Microsoft account" w:date="2025-10-02T09:26:00Z">
        <w:r w:rsidDel="00B53A7D">
          <w:rPr>
            <w:rFonts w:cs="Calibri" w:hint="cs"/>
            <w:sz w:val="28"/>
            <w:szCs w:val="28"/>
            <w:rtl/>
            <w:lang w:bidi="fa-IR"/>
          </w:rPr>
          <w:delText xml:space="preserve">مرد </w:delText>
        </w:r>
      </w:del>
      <w:ins w:id="418" w:author="Microsoft account" w:date="2025-10-02T09:26:00Z">
        <w:r w:rsidR="00B53A7D">
          <w:rPr>
            <w:rFonts w:cs="Calibri" w:hint="cs"/>
            <w:sz w:val="28"/>
            <w:szCs w:val="28"/>
            <w:rtl/>
            <w:lang w:bidi="fa-IR"/>
          </w:rPr>
          <w:t xml:space="preserve">مرز </w:t>
        </w:r>
      </w:ins>
      <w:r>
        <w:rPr>
          <w:rFonts w:cs="Calibri" w:hint="cs"/>
          <w:sz w:val="28"/>
          <w:szCs w:val="28"/>
          <w:rtl/>
          <w:lang w:bidi="fa-IR"/>
        </w:rPr>
        <w:t xml:space="preserve">بندی های ایالات رو داشته باشه و تو اسماشون رو بدون محدودیت حدس بزنی و هرکدوم درست بود اسمش بره روش قرار بگیره. اون بالا هم بزنه در کل چندتا ایالت داریم و چندتاشون رو حدس زدیم و انجام شده. مثلا اگر 6 تا حدس زدیم بزنه </w:t>
      </w:r>
      <w:r>
        <w:rPr>
          <w:rFonts w:cs="Calibri"/>
          <w:sz w:val="28"/>
          <w:szCs w:val="28"/>
          <w:lang w:bidi="fa-IR"/>
        </w:rPr>
        <w:t>6/50</w:t>
      </w:r>
      <w:r>
        <w:rPr>
          <w:rFonts w:cs="Calibri" w:hint="cs"/>
          <w:sz w:val="28"/>
          <w:szCs w:val="28"/>
          <w:rtl/>
          <w:lang w:bidi="fa-IR"/>
        </w:rPr>
        <w:t xml:space="preserve"> </w:t>
      </w:r>
      <w:r w:rsidR="00F92A13">
        <w:rPr>
          <w:rFonts w:cs="Calibri" w:hint="cs"/>
          <w:sz w:val="28"/>
          <w:szCs w:val="28"/>
          <w:rtl/>
          <w:lang w:bidi="fa-IR"/>
        </w:rPr>
        <w:t>(اینا برای ایالات آمریکاست و قطعا یه ایرانیش رو باید بسازیم. )</w:t>
      </w:r>
    </w:p>
    <w:p w14:paraId="5B6440B7" w14:textId="77777777" w:rsidR="00F92A13" w:rsidRDefault="00F92A13" w:rsidP="00F92A13">
      <w:pPr>
        <w:bidi/>
        <w:spacing w:after="0" w:line="276" w:lineRule="auto"/>
        <w:jc w:val="both"/>
        <w:rPr>
          <w:rFonts w:cs="Calibri"/>
          <w:sz w:val="28"/>
          <w:szCs w:val="28"/>
          <w:rtl/>
          <w:lang w:bidi="fa-IR"/>
        </w:rPr>
      </w:pPr>
    </w:p>
    <w:p w14:paraId="301392C2" w14:textId="77777777" w:rsidR="00F92A13" w:rsidRDefault="00F92A13" w:rsidP="00F92A13">
      <w:pPr>
        <w:bidi/>
        <w:spacing w:after="0" w:line="276" w:lineRule="auto"/>
        <w:jc w:val="both"/>
        <w:rPr>
          <w:rFonts w:cs="Calibri"/>
          <w:sz w:val="28"/>
          <w:szCs w:val="28"/>
          <w:rtl/>
          <w:lang w:bidi="fa-IR"/>
        </w:rPr>
      </w:pPr>
      <w:r>
        <w:rPr>
          <w:rFonts w:cs="Calibri" w:hint="cs"/>
          <w:sz w:val="28"/>
          <w:szCs w:val="28"/>
          <w:rtl/>
          <w:lang w:bidi="fa-IR"/>
        </w:rPr>
        <w:t>-</w:t>
      </w:r>
      <w:r>
        <w:rPr>
          <w:rFonts w:cs="Calibri"/>
          <w:sz w:val="28"/>
          <w:szCs w:val="28"/>
          <w:lang w:bidi="fa-IR"/>
        </w:rPr>
        <w:t>CSV</w:t>
      </w:r>
      <w:r>
        <w:rPr>
          <w:rFonts w:cs="Calibri" w:hint="cs"/>
          <w:sz w:val="28"/>
          <w:szCs w:val="28"/>
          <w:rtl/>
          <w:lang w:bidi="fa-IR"/>
        </w:rPr>
        <w:t xml:space="preserve"> چیست؟ یه فرمت فایل هست به نام </w:t>
      </w:r>
      <w:r>
        <w:rPr>
          <w:rFonts w:cs="Calibri"/>
          <w:sz w:val="28"/>
          <w:szCs w:val="28"/>
          <w:lang w:bidi="fa-IR"/>
        </w:rPr>
        <w:t>Comma Separated Values</w:t>
      </w:r>
      <w:r>
        <w:rPr>
          <w:rFonts w:cs="Calibri" w:hint="cs"/>
          <w:sz w:val="28"/>
          <w:szCs w:val="28"/>
          <w:rtl/>
          <w:lang w:bidi="fa-IR"/>
        </w:rPr>
        <w:t xml:space="preserve"> که احتمالا یچیزی مثل جدول در </w:t>
      </w:r>
      <w:r>
        <w:rPr>
          <w:rFonts w:cs="Calibri"/>
          <w:sz w:val="28"/>
          <w:szCs w:val="28"/>
          <w:lang w:bidi="fa-IR"/>
        </w:rPr>
        <w:t>excel</w:t>
      </w:r>
      <w:r>
        <w:rPr>
          <w:rFonts w:cs="Calibri" w:hint="cs"/>
          <w:sz w:val="28"/>
          <w:szCs w:val="28"/>
          <w:rtl/>
          <w:lang w:bidi="fa-IR"/>
        </w:rPr>
        <w:t>رو میتونه ذخیره کنه.</w:t>
      </w:r>
    </w:p>
    <w:p w14:paraId="79F1F3FD" w14:textId="77777777" w:rsidR="00F92A13" w:rsidRDefault="00F92A13" w:rsidP="00F92A13">
      <w:pPr>
        <w:bidi/>
        <w:spacing w:after="0" w:line="276" w:lineRule="auto"/>
        <w:jc w:val="both"/>
        <w:rPr>
          <w:rFonts w:cs="Calibri"/>
          <w:sz w:val="28"/>
          <w:szCs w:val="28"/>
          <w:rtl/>
          <w:lang w:bidi="fa-IR"/>
        </w:rPr>
      </w:pPr>
    </w:p>
    <w:p w14:paraId="522A371B" w14:textId="77777777" w:rsidR="00F92A13" w:rsidRDefault="00F92A13" w:rsidP="00F92A13">
      <w:pPr>
        <w:bidi/>
        <w:spacing w:after="0" w:line="276" w:lineRule="auto"/>
        <w:jc w:val="both"/>
        <w:rPr>
          <w:rFonts w:cs="Calibri"/>
          <w:sz w:val="28"/>
          <w:szCs w:val="28"/>
          <w:rtl/>
          <w:lang w:bidi="fa-IR"/>
        </w:rPr>
      </w:pPr>
      <w:r>
        <w:rPr>
          <w:rFonts w:cs="Calibri" w:hint="cs"/>
          <w:sz w:val="28"/>
          <w:szCs w:val="28"/>
          <w:rtl/>
          <w:lang w:bidi="fa-IR"/>
        </w:rPr>
        <w:lastRenderedPageBreak/>
        <w:t>-اینطوری ذخیره میشه:</w:t>
      </w:r>
    </w:p>
    <w:p w14:paraId="3890ECF0" w14:textId="77777777" w:rsidR="00F92A13" w:rsidRDefault="00F92A13" w:rsidP="00F92A13">
      <w:pPr>
        <w:bidi/>
        <w:spacing w:after="0" w:line="276" w:lineRule="auto"/>
        <w:jc w:val="both"/>
        <w:rPr>
          <w:rFonts w:cs="Calibri"/>
          <w:sz w:val="28"/>
          <w:szCs w:val="28"/>
          <w:rtl/>
          <w:lang w:bidi="fa-IR"/>
        </w:rPr>
      </w:pPr>
      <w:r w:rsidRPr="00F92A13">
        <w:rPr>
          <w:rFonts w:cs="Calibri"/>
          <w:noProof/>
          <w:sz w:val="28"/>
          <w:szCs w:val="28"/>
          <w:rtl/>
        </w:rPr>
        <w:drawing>
          <wp:inline distT="0" distB="0" distL="0" distR="0" wp14:anchorId="599D3746" wp14:editId="7F5E6A64">
            <wp:extent cx="4534533" cy="3658111"/>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534533" cy="3658111"/>
                    </a:xfrm>
                    <a:prstGeom prst="rect">
                      <a:avLst/>
                    </a:prstGeom>
                  </pic:spPr>
                </pic:pic>
              </a:graphicData>
            </a:graphic>
          </wp:inline>
        </w:drawing>
      </w:r>
    </w:p>
    <w:p w14:paraId="2ADE7CC5" w14:textId="77777777" w:rsidR="00F92A13" w:rsidRDefault="00F92A13" w:rsidP="00F92A13">
      <w:pPr>
        <w:bidi/>
        <w:spacing w:after="0" w:line="276" w:lineRule="auto"/>
        <w:jc w:val="both"/>
        <w:rPr>
          <w:rFonts w:cs="Calibri"/>
          <w:sz w:val="28"/>
          <w:szCs w:val="28"/>
          <w:rtl/>
          <w:lang w:bidi="fa-IR"/>
        </w:rPr>
      </w:pPr>
    </w:p>
    <w:p w14:paraId="34655348" w14:textId="77777777" w:rsidR="00144B2C" w:rsidRDefault="00F92A13" w:rsidP="00144B2C">
      <w:pPr>
        <w:bidi/>
        <w:spacing w:after="0" w:line="276" w:lineRule="auto"/>
        <w:jc w:val="both"/>
        <w:rPr>
          <w:rFonts w:cs="Calibri"/>
          <w:sz w:val="28"/>
          <w:szCs w:val="28"/>
          <w:rtl/>
          <w:lang w:bidi="fa-IR"/>
        </w:rPr>
      </w:pPr>
      <w:r>
        <w:rPr>
          <w:rFonts w:cs="Calibri" w:hint="cs"/>
          <w:sz w:val="28"/>
          <w:szCs w:val="28"/>
          <w:rtl/>
          <w:lang w:bidi="fa-IR"/>
        </w:rPr>
        <w:t>-</w:t>
      </w:r>
      <w:r w:rsidR="00144B2C">
        <w:rPr>
          <w:rFonts w:cs="Calibri" w:hint="cs"/>
          <w:sz w:val="28"/>
          <w:szCs w:val="28"/>
          <w:rtl/>
          <w:lang w:bidi="fa-IR"/>
        </w:rPr>
        <w:t xml:space="preserve">خب کاری که باید انجام میدادیم خوندن اطلاعات از روی یه فایل </w:t>
      </w:r>
      <w:r w:rsidR="00144B2C">
        <w:rPr>
          <w:rFonts w:cs="Calibri"/>
          <w:sz w:val="28"/>
          <w:szCs w:val="28"/>
          <w:lang w:bidi="fa-IR"/>
        </w:rPr>
        <w:t>csv</w:t>
      </w:r>
      <w:r w:rsidR="00144B2C">
        <w:rPr>
          <w:rFonts w:cs="Calibri" w:hint="cs"/>
          <w:sz w:val="28"/>
          <w:szCs w:val="28"/>
          <w:rtl/>
          <w:lang w:bidi="fa-IR"/>
        </w:rPr>
        <w:t xml:space="preserve"> بود که انجام دادیم، اما خودش اشاره کرد که کار کردن با این تایپ از </w:t>
      </w:r>
      <w:r w:rsidR="00144B2C">
        <w:rPr>
          <w:rFonts w:cs="Calibri"/>
          <w:sz w:val="28"/>
          <w:szCs w:val="28"/>
          <w:lang w:bidi="fa-IR"/>
        </w:rPr>
        <w:t>data</w:t>
      </w:r>
      <w:r w:rsidR="00144B2C">
        <w:rPr>
          <w:rFonts w:cs="Calibri" w:hint="cs"/>
          <w:sz w:val="28"/>
          <w:szCs w:val="28"/>
          <w:rtl/>
          <w:lang w:bidi="fa-IR"/>
        </w:rPr>
        <w:t xml:space="preserve"> (که البته خودم با کمک تکنیکی که از </w:t>
      </w:r>
      <w:r w:rsidR="00144B2C">
        <w:rPr>
          <w:rFonts w:cs="Calibri"/>
          <w:sz w:val="28"/>
          <w:szCs w:val="28"/>
          <w:lang w:bidi="fa-IR"/>
        </w:rPr>
        <w:t>‘string’.join(itreable)</w:t>
      </w:r>
      <w:r w:rsidR="00144B2C">
        <w:rPr>
          <w:rFonts w:cs="Calibri" w:hint="cs"/>
          <w:sz w:val="28"/>
          <w:szCs w:val="28"/>
          <w:rtl/>
          <w:lang w:bidi="fa-IR"/>
        </w:rPr>
        <w:t xml:space="preserve"> داشتم درستش کردم تقریبا) قابل انجام نیست و یه مقدار عذابه. که خوشبختانه، از اونجایی که </w:t>
      </w:r>
      <w:r w:rsidR="00144B2C">
        <w:rPr>
          <w:rFonts w:cs="Calibri"/>
          <w:sz w:val="28"/>
          <w:szCs w:val="28"/>
          <w:lang w:bidi="fa-IR"/>
        </w:rPr>
        <w:t>python</w:t>
      </w:r>
      <w:r w:rsidR="00144B2C">
        <w:rPr>
          <w:rFonts w:cs="Calibri" w:hint="cs"/>
          <w:sz w:val="28"/>
          <w:szCs w:val="28"/>
          <w:rtl/>
          <w:lang w:bidi="fa-IR"/>
        </w:rPr>
        <w:t xml:space="preserve"> یه زبانِ که توی تحلیل </w:t>
      </w:r>
      <w:r w:rsidR="00144B2C">
        <w:rPr>
          <w:rFonts w:cs="Calibri"/>
          <w:sz w:val="28"/>
          <w:szCs w:val="28"/>
          <w:lang w:bidi="fa-IR"/>
        </w:rPr>
        <w:t>data</w:t>
      </w:r>
      <w:r w:rsidR="00144B2C">
        <w:rPr>
          <w:rFonts w:cs="Calibri" w:hint="cs"/>
          <w:sz w:val="28"/>
          <w:szCs w:val="28"/>
          <w:rtl/>
          <w:lang w:bidi="fa-IR"/>
        </w:rPr>
        <w:t xml:space="preserve"> و </w:t>
      </w:r>
      <w:r w:rsidR="00144B2C">
        <w:rPr>
          <w:rFonts w:cs="Calibri"/>
          <w:sz w:val="28"/>
          <w:szCs w:val="28"/>
          <w:lang w:bidi="fa-IR"/>
        </w:rPr>
        <w:t xml:space="preserve">data analysis </w:t>
      </w:r>
      <w:r w:rsidR="00144B2C">
        <w:rPr>
          <w:rFonts w:cs="Calibri" w:hint="cs"/>
          <w:sz w:val="28"/>
          <w:szCs w:val="28"/>
          <w:rtl/>
          <w:lang w:bidi="fa-IR"/>
        </w:rPr>
        <w:t xml:space="preserve"> خیلی به کار رفته از این طور ابزار های </w:t>
      </w:r>
      <w:r w:rsidR="00144B2C">
        <w:rPr>
          <w:rFonts w:cs="Calibri"/>
          <w:sz w:val="28"/>
          <w:szCs w:val="28"/>
          <w:lang w:bidi="fa-IR"/>
        </w:rPr>
        <w:t>built-in</w:t>
      </w:r>
      <w:r w:rsidR="00144B2C">
        <w:rPr>
          <w:rFonts w:cs="Calibri" w:hint="cs"/>
          <w:sz w:val="28"/>
          <w:szCs w:val="28"/>
          <w:rtl/>
          <w:lang w:bidi="fa-IR"/>
        </w:rPr>
        <w:t xml:space="preserve"> داخلش خیلی داره. برای کار با فایل های </w:t>
      </w:r>
      <w:r w:rsidR="00144B2C">
        <w:rPr>
          <w:rFonts w:cs="Calibri"/>
          <w:sz w:val="28"/>
          <w:szCs w:val="28"/>
          <w:lang w:bidi="fa-IR"/>
        </w:rPr>
        <w:t>csv</w:t>
      </w:r>
      <w:r w:rsidR="00144B2C">
        <w:rPr>
          <w:rFonts w:cs="Calibri" w:hint="cs"/>
          <w:sz w:val="28"/>
          <w:szCs w:val="28"/>
          <w:rtl/>
          <w:lang w:bidi="fa-IR"/>
        </w:rPr>
        <w:t xml:space="preserve"> میتونیم از یه </w:t>
      </w:r>
      <w:r w:rsidR="00144B2C">
        <w:rPr>
          <w:rFonts w:cs="Calibri"/>
          <w:sz w:val="28"/>
          <w:szCs w:val="28"/>
          <w:lang w:bidi="fa-IR"/>
        </w:rPr>
        <w:t>module</w:t>
      </w:r>
      <w:r w:rsidR="00144B2C">
        <w:rPr>
          <w:rFonts w:cs="Calibri" w:hint="cs"/>
          <w:sz w:val="28"/>
          <w:szCs w:val="28"/>
          <w:rtl/>
          <w:lang w:bidi="fa-IR"/>
        </w:rPr>
        <w:t xml:space="preserve"> استفاده کنیم به نام </w:t>
      </w:r>
      <w:r w:rsidR="00144B2C">
        <w:rPr>
          <w:rFonts w:cs="Calibri"/>
          <w:sz w:val="28"/>
          <w:szCs w:val="28"/>
          <w:lang w:bidi="fa-IR"/>
        </w:rPr>
        <w:t>csv</w:t>
      </w:r>
      <w:r w:rsidR="00144B2C">
        <w:rPr>
          <w:rFonts w:cs="Calibri" w:hint="cs"/>
          <w:sz w:val="28"/>
          <w:szCs w:val="28"/>
          <w:rtl/>
          <w:lang w:bidi="fa-IR"/>
        </w:rPr>
        <w:t xml:space="preserve"> . که با استفاده از اون به شکل زیر یه  </w:t>
      </w:r>
      <w:r w:rsidR="00144B2C">
        <w:rPr>
          <w:rFonts w:cs="Calibri"/>
          <w:sz w:val="28"/>
          <w:szCs w:val="28"/>
          <w:lang w:bidi="fa-IR"/>
        </w:rPr>
        <w:t>object</w:t>
      </w:r>
      <w:r w:rsidR="00144B2C">
        <w:rPr>
          <w:rFonts w:cs="Calibri" w:hint="cs"/>
          <w:sz w:val="28"/>
          <w:szCs w:val="28"/>
          <w:rtl/>
          <w:lang w:bidi="fa-IR"/>
        </w:rPr>
        <w:t xml:space="preserve"> خواهیم داشت که قابل </w:t>
      </w:r>
      <w:r w:rsidR="00144B2C">
        <w:rPr>
          <w:rFonts w:cs="Calibri"/>
          <w:sz w:val="28"/>
          <w:szCs w:val="28"/>
          <w:lang w:bidi="fa-IR"/>
        </w:rPr>
        <w:t>iterate</w:t>
      </w:r>
      <w:r w:rsidR="00144B2C">
        <w:rPr>
          <w:rFonts w:cs="Calibri" w:hint="cs"/>
          <w:sz w:val="28"/>
          <w:szCs w:val="28"/>
          <w:rtl/>
          <w:lang w:bidi="fa-IR"/>
        </w:rPr>
        <w:t xml:space="preserve"> عه و داخلش </w:t>
      </w:r>
      <w:r w:rsidR="00144B2C">
        <w:rPr>
          <w:rFonts w:cs="Calibri"/>
          <w:sz w:val="28"/>
          <w:szCs w:val="28"/>
          <w:lang w:bidi="fa-IR"/>
        </w:rPr>
        <w:t>data</w:t>
      </w:r>
      <w:r w:rsidR="00144B2C">
        <w:rPr>
          <w:rFonts w:cs="Calibri" w:hint="cs"/>
          <w:sz w:val="28"/>
          <w:szCs w:val="28"/>
          <w:rtl/>
          <w:lang w:bidi="fa-IR"/>
        </w:rPr>
        <w:t xml:space="preserve"> ای که ما دقیقا میخوایم تر و تمیر داخل </w:t>
      </w:r>
      <w:r w:rsidR="00144B2C">
        <w:rPr>
          <w:rFonts w:cs="Calibri"/>
          <w:sz w:val="28"/>
          <w:szCs w:val="28"/>
          <w:lang w:bidi="fa-IR"/>
        </w:rPr>
        <w:t>list</w:t>
      </w:r>
      <w:r w:rsidR="00144B2C">
        <w:rPr>
          <w:rFonts w:cs="Calibri" w:hint="cs"/>
          <w:sz w:val="28"/>
          <w:szCs w:val="28"/>
          <w:rtl/>
          <w:lang w:bidi="fa-IR"/>
        </w:rPr>
        <w:t xml:space="preserve"> قرارداره :</w:t>
      </w:r>
    </w:p>
    <w:p w14:paraId="2E38B019" w14:textId="77777777" w:rsidR="00144B2C" w:rsidRDefault="00144B2C" w:rsidP="00144B2C">
      <w:pPr>
        <w:bidi/>
        <w:spacing w:after="0" w:line="276" w:lineRule="auto"/>
        <w:jc w:val="center"/>
        <w:rPr>
          <w:rFonts w:cs="Calibri"/>
          <w:sz w:val="28"/>
          <w:szCs w:val="28"/>
          <w:rtl/>
          <w:lang w:bidi="fa-IR"/>
        </w:rPr>
      </w:pPr>
      <w:r w:rsidRPr="00144B2C">
        <w:rPr>
          <w:rFonts w:cs="Calibri"/>
          <w:noProof/>
          <w:sz w:val="28"/>
          <w:szCs w:val="28"/>
          <w:rtl/>
        </w:rPr>
        <w:drawing>
          <wp:inline distT="0" distB="0" distL="0" distR="0" wp14:anchorId="64248918" wp14:editId="68AC46D7">
            <wp:extent cx="3305636" cy="1494238"/>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344384" cy="1511753"/>
                    </a:xfrm>
                    <a:prstGeom prst="rect">
                      <a:avLst/>
                    </a:prstGeom>
                  </pic:spPr>
                </pic:pic>
              </a:graphicData>
            </a:graphic>
          </wp:inline>
        </w:drawing>
      </w:r>
    </w:p>
    <w:p w14:paraId="4FC878BC" w14:textId="77777777" w:rsidR="00144B2C" w:rsidRDefault="00144B2C" w:rsidP="00144B2C">
      <w:pPr>
        <w:bidi/>
        <w:spacing w:after="0" w:line="276" w:lineRule="auto"/>
        <w:rPr>
          <w:rFonts w:cs="Calibri"/>
          <w:sz w:val="28"/>
          <w:szCs w:val="28"/>
          <w:rtl/>
          <w:lang w:bidi="fa-IR"/>
        </w:rPr>
      </w:pPr>
      <w:r>
        <w:rPr>
          <w:rFonts w:cs="Calibri" w:hint="cs"/>
          <w:sz w:val="28"/>
          <w:szCs w:val="28"/>
          <w:rtl/>
          <w:lang w:bidi="fa-IR"/>
        </w:rPr>
        <w:t xml:space="preserve">برای خوندن فایل از </w:t>
      </w:r>
      <w:r>
        <w:rPr>
          <w:rFonts w:cs="Calibri"/>
          <w:sz w:val="28"/>
          <w:szCs w:val="28"/>
          <w:lang w:bidi="fa-IR"/>
        </w:rPr>
        <w:t>file.read()</w:t>
      </w:r>
      <w:r>
        <w:rPr>
          <w:rFonts w:cs="Calibri" w:hint="cs"/>
          <w:sz w:val="28"/>
          <w:szCs w:val="28"/>
          <w:rtl/>
          <w:lang w:bidi="fa-IR"/>
        </w:rPr>
        <w:t xml:space="preserve"> استفاده میکردیم ، اما برای خواندن فایل های </w:t>
      </w:r>
      <w:r>
        <w:rPr>
          <w:rFonts w:cs="Calibri"/>
          <w:sz w:val="28"/>
          <w:szCs w:val="28"/>
          <w:lang w:bidi="fa-IR"/>
        </w:rPr>
        <w:t>csv</w:t>
      </w:r>
      <w:r>
        <w:rPr>
          <w:rFonts w:cs="Calibri" w:hint="cs"/>
          <w:sz w:val="28"/>
          <w:szCs w:val="28"/>
          <w:rtl/>
          <w:lang w:bidi="fa-IR"/>
        </w:rPr>
        <w:t xml:space="preserve">میتونیم از </w:t>
      </w:r>
      <w:r>
        <w:rPr>
          <w:rFonts w:cs="Calibri"/>
          <w:sz w:val="28"/>
          <w:szCs w:val="28"/>
          <w:lang w:bidi="fa-IR"/>
        </w:rPr>
        <w:t>csv.reader()</w:t>
      </w:r>
      <w:r>
        <w:rPr>
          <w:rFonts w:cs="Calibri" w:hint="cs"/>
          <w:sz w:val="28"/>
          <w:szCs w:val="28"/>
          <w:rtl/>
          <w:lang w:bidi="fa-IR"/>
        </w:rPr>
        <w:t xml:space="preserve"> استفاده کنیم که خروجیش همونطور که گفتم یه </w:t>
      </w:r>
      <w:r>
        <w:rPr>
          <w:rFonts w:cs="Calibri"/>
          <w:sz w:val="28"/>
          <w:szCs w:val="28"/>
          <w:lang w:bidi="fa-IR"/>
        </w:rPr>
        <w:t>object</w:t>
      </w:r>
      <w:r>
        <w:rPr>
          <w:rFonts w:cs="Calibri" w:hint="cs"/>
          <w:sz w:val="28"/>
          <w:szCs w:val="28"/>
          <w:rtl/>
          <w:lang w:bidi="fa-IR"/>
        </w:rPr>
        <w:t xml:space="preserve"> هست از </w:t>
      </w:r>
      <w:r>
        <w:rPr>
          <w:rFonts w:cs="Calibri"/>
          <w:sz w:val="28"/>
          <w:szCs w:val="28"/>
          <w:lang w:bidi="fa-IR"/>
        </w:rPr>
        <w:t>list</w:t>
      </w:r>
      <w:r>
        <w:rPr>
          <w:rFonts w:cs="Calibri" w:hint="cs"/>
          <w:sz w:val="28"/>
          <w:szCs w:val="28"/>
          <w:rtl/>
          <w:lang w:bidi="fa-IR"/>
        </w:rPr>
        <w:t xml:space="preserve"> هایی که دیتاشون رو داخل فایل داشتیم. </w:t>
      </w:r>
    </w:p>
    <w:p w14:paraId="58CCB357" w14:textId="77777777" w:rsidR="00144B2C" w:rsidRDefault="00144B2C" w:rsidP="00144B2C">
      <w:pPr>
        <w:bidi/>
        <w:spacing w:after="0" w:line="276" w:lineRule="auto"/>
        <w:rPr>
          <w:rFonts w:cs="Calibri"/>
          <w:sz w:val="28"/>
          <w:szCs w:val="28"/>
          <w:rtl/>
          <w:lang w:bidi="fa-IR"/>
        </w:rPr>
      </w:pPr>
    </w:p>
    <w:p w14:paraId="4008F1CA" w14:textId="77777777" w:rsidR="00144B2C" w:rsidRDefault="00B32022" w:rsidP="00144B2C">
      <w:pPr>
        <w:bidi/>
        <w:spacing w:after="0" w:line="276" w:lineRule="auto"/>
        <w:rPr>
          <w:rFonts w:cs="Calibri"/>
          <w:sz w:val="28"/>
          <w:szCs w:val="28"/>
          <w:rtl/>
          <w:lang w:bidi="fa-IR"/>
        </w:rPr>
      </w:pPr>
      <w:r>
        <w:rPr>
          <w:rFonts w:cs="Calibri" w:hint="cs"/>
          <w:sz w:val="28"/>
          <w:szCs w:val="28"/>
          <w:rtl/>
          <w:lang w:bidi="fa-IR"/>
        </w:rPr>
        <w:t>-به یه مشکل برخوردیم و به این نکته رسیدیم:</w:t>
      </w:r>
    </w:p>
    <w:p w14:paraId="32309C6A" w14:textId="77777777" w:rsidR="00B32022" w:rsidRDefault="00B32022" w:rsidP="00B32022">
      <w:pPr>
        <w:bidi/>
        <w:spacing w:after="0" w:line="276" w:lineRule="auto"/>
        <w:rPr>
          <w:rFonts w:cs="Calibri"/>
          <w:sz w:val="28"/>
          <w:szCs w:val="28"/>
          <w:rtl/>
          <w:lang w:bidi="fa-IR"/>
        </w:rPr>
      </w:pPr>
      <w:r w:rsidRPr="00B32022">
        <w:rPr>
          <w:rFonts w:cs="Calibri"/>
          <w:noProof/>
          <w:sz w:val="28"/>
          <w:szCs w:val="28"/>
          <w:rtl/>
        </w:rPr>
        <w:lastRenderedPageBreak/>
        <w:drawing>
          <wp:inline distT="0" distB="0" distL="0" distR="0" wp14:anchorId="3426A03D" wp14:editId="48DE20D9">
            <wp:extent cx="5731510" cy="207327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2073275"/>
                    </a:xfrm>
                    <a:prstGeom prst="rect">
                      <a:avLst/>
                    </a:prstGeom>
                  </pic:spPr>
                </pic:pic>
              </a:graphicData>
            </a:graphic>
          </wp:inline>
        </w:drawing>
      </w:r>
    </w:p>
    <w:p w14:paraId="0DED53AC" w14:textId="77777777" w:rsidR="00B32022" w:rsidRDefault="00B32022" w:rsidP="00B32022">
      <w:pPr>
        <w:bidi/>
        <w:spacing w:after="0" w:line="276" w:lineRule="auto"/>
        <w:rPr>
          <w:rFonts w:cs="Calibri"/>
          <w:sz w:val="28"/>
          <w:szCs w:val="28"/>
          <w:rtl/>
          <w:lang w:bidi="fa-IR"/>
        </w:rPr>
      </w:pPr>
      <w:r>
        <w:rPr>
          <w:rFonts w:cs="Calibri" w:hint="cs"/>
          <w:sz w:val="28"/>
          <w:szCs w:val="28"/>
          <w:rtl/>
          <w:lang w:bidi="fa-IR"/>
        </w:rPr>
        <w:t xml:space="preserve">نکته: پس باید خاطرمون باشه که حین استفاده از </w:t>
      </w:r>
      <w:r>
        <w:rPr>
          <w:rFonts w:cs="Calibri"/>
          <w:sz w:val="28"/>
          <w:szCs w:val="28"/>
          <w:lang w:bidi="fa-IR"/>
        </w:rPr>
        <w:t>csv</w:t>
      </w:r>
      <w:r>
        <w:rPr>
          <w:rFonts w:cs="Calibri" w:hint="cs"/>
          <w:sz w:val="28"/>
          <w:szCs w:val="28"/>
          <w:rtl/>
          <w:lang w:bidi="fa-IR"/>
        </w:rPr>
        <w:t xml:space="preserve"> باید حتما فایل باز باشه و اگر داریم از </w:t>
      </w:r>
      <w:r>
        <w:rPr>
          <w:rFonts w:cs="Calibri"/>
          <w:sz w:val="28"/>
          <w:szCs w:val="28"/>
          <w:lang w:bidi="fa-IR"/>
        </w:rPr>
        <w:t>with open()</w:t>
      </w:r>
      <w:r>
        <w:rPr>
          <w:rFonts w:cs="Calibri" w:hint="cs"/>
          <w:sz w:val="28"/>
          <w:szCs w:val="28"/>
          <w:rtl/>
          <w:lang w:bidi="fa-IR"/>
        </w:rPr>
        <w:t xml:space="preserve"> استفاده میکنیم باید داخل </w:t>
      </w:r>
      <w:r>
        <w:rPr>
          <w:rFonts w:cs="Calibri"/>
          <w:sz w:val="28"/>
          <w:szCs w:val="28"/>
          <w:lang w:bidi="fa-IR"/>
        </w:rPr>
        <w:t>indent</w:t>
      </w:r>
      <w:r>
        <w:rPr>
          <w:rFonts w:cs="Calibri" w:hint="cs"/>
          <w:sz w:val="28"/>
          <w:szCs w:val="28"/>
          <w:rtl/>
          <w:lang w:bidi="fa-IR"/>
        </w:rPr>
        <w:t xml:space="preserve"> ش کارای مربوط به </w:t>
      </w:r>
      <w:r>
        <w:rPr>
          <w:rFonts w:cs="Calibri"/>
          <w:sz w:val="28"/>
          <w:szCs w:val="28"/>
          <w:lang w:bidi="fa-IR"/>
        </w:rPr>
        <w:t>csv.reader()</w:t>
      </w:r>
      <w:r>
        <w:rPr>
          <w:rFonts w:cs="Calibri" w:hint="cs"/>
          <w:sz w:val="28"/>
          <w:szCs w:val="28"/>
          <w:rtl/>
          <w:lang w:bidi="fa-IR"/>
        </w:rPr>
        <w:t xml:space="preserve"> رو انجام بدیم.</w:t>
      </w:r>
    </w:p>
    <w:p w14:paraId="64AF93B2" w14:textId="77777777" w:rsidR="00B32022" w:rsidRDefault="00B32022" w:rsidP="00B32022">
      <w:pPr>
        <w:bidi/>
        <w:spacing w:after="0" w:line="276" w:lineRule="auto"/>
        <w:rPr>
          <w:rFonts w:cs="Calibri"/>
          <w:sz w:val="28"/>
          <w:szCs w:val="28"/>
          <w:rtl/>
          <w:lang w:bidi="fa-IR"/>
        </w:rPr>
      </w:pPr>
    </w:p>
    <w:p w14:paraId="3EC205EE" w14:textId="77777777" w:rsidR="00B32022" w:rsidRDefault="00B32022" w:rsidP="00B32022">
      <w:pPr>
        <w:bidi/>
        <w:spacing w:after="0" w:line="276" w:lineRule="auto"/>
        <w:rPr>
          <w:rFonts w:cs="Calibri"/>
          <w:sz w:val="28"/>
          <w:szCs w:val="28"/>
          <w:rtl/>
          <w:lang w:bidi="fa-IR"/>
        </w:rPr>
      </w:pPr>
      <w:r>
        <w:rPr>
          <w:rFonts w:cs="Calibri" w:hint="cs"/>
          <w:sz w:val="28"/>
          <w:szCs w:val="28"/>
          <w:rtl/>
          <w:lang w:bidi="fa-IR"/>
        </w:rPr>
        <w:t>-</w:t>
      </w:r>
      <w:r w:rsidR="00152236">
        <w:rPr>
          <w:rFonts w:cs="Calibri" w:hint="cs"/>
          <w:sz w:val="28"/>
          <w:szCs w:val="28"/>
          <w:rtl/>
          <w:lang w:bidi="fa-IR"/>
        </w:rPr>
        <w:t xml:space="preserve">که خب باید این هم یادمون باشه که حین استفاده از </w:t>
      </w:r>
      <w:r w:rsidR="00152236">
        <w:rPr>
          <w:rFonts w:cs="Calibri"/>
          <w:sz w:val="28"/>
          <w:szCs w:val="28"/>
          <w:lang w:bidi="fa-IR"/>
        </w:rPr>
        <w:t>csv</w:t>
      </w:r>
      <w:r w:rsidR="00152236">
        <w:rPr>
          <w:rFonts w:cs="Calibri" w:hint="cs"/>
          <w:sz w:val="28"/>
          <w:szCs w:val="28"/>
          <w:rtl/>
          <w:lang w:bidi="fa-IR"/>
        </w:rPr>
        <w:t xml:space="preserve"> همه دیتا به صورت </w:t>
      </w:r>
      <w:r w:rsidR="00152236">
        <w:rPr>
          <w:rFonts w:cs="Calibri"/>
          <w:sz w:val="28"/>
          <w:szCs w:val="28"/>
          <w:lang w:bidi="fa-IR"/>
        </w:rPr>
        <w:t>string</w:t>
      </w:r>
      <w:r w:rsidR="00152236">
        <w:rPr>
          <w:rFonts w:cs="Calibri" w:hint="cs"/>
          <w:sz w:val="28"/>
          <w:szCs w:val="28"/>
          <w:rtl/>
          <w:lang w:bidi="fa-IR"/>
        </w:rPr>
        <w:t xml:space="preserve"> دریافت میشه. راحته ولی بازم نیاز به راحتی بیشتر داریم، چراکه وقتی میخوایم از یه فایل </w:t>
      </w:r>
      <w:r w:rsidR="00152236">
        <w:rPr>
          <w:rFonts w:cs="Calibri"/>
          <w:sz w:val="28"/>
          <w:szCs w:val="28"/>
          <w:lang w:bidi="fa-IR"/>
        </w:rPr>
        <w:t>csv</w:t>
      </w:r>
      <w:r w:rsidR="00152236">
        <w:rPr>
          <w:rFonts w:cs="Calibri" w:hint="cs"/>
          <w:sz w:val="28"/>
          <w:szCs w:val="28"/>
          <w:rtl/>
          <w:lang w:bidi="fa-IR"/>
        </w:rPr>
        <w:t xml:space="preserve"> یه ستون رو جدا کنیم و برسیم به مقدار </w:t>
      </w:r>
      <w:r w:rsidR="00152236">
        <w:rPr>
          <w:rFonts w:cs="Calibri"/>
          <w:sz w:val="28"/>
          <w:szCs w:val="28"/>
          <w:lang w:bidi="fa-IR"/>
        </w:rPr>
        <w:t>integer</w:t>
      </w:r>
      <w:r w:rsidR="00152236">
        <w:rPr>
          <w:rFonts w:cs="Calibri" w:hint="cs"/>
          <w:sz w:val="28"/>
          <w:szCs w:val="28"/>
          <w:rtl/>
          <w:lang w:bidi="fa-IR"/>
        </w:rPr>
        <w:t xml:space="preserve"> اش باید انقدر کد بزنیم: </w:t>
      </w:r>
    </w:p>
    <w:p w14:paraId="346A5560" w14:textId="77777777" w:rsidR="00152236" w:rsidRDefault="00152236" w:rsidP="00152236">
      <w:pPr>
        <w:bidi/>
        <w:spacing w:after="0" w:line="276" w:lineRule="auto"/>
        <w:rPr>
          <w:rFonts w:cs="Calibri"/>
          <w:sz w:val="28"/>
          <w:szCs w:val="28"/>
          <w:rtl/>
          <w:lang w:bidi="fa-IR"/>
        </w:rPr>
      </w:pPr>
      <w:r w:rsidRPr="00152236">
        <w:rPr>
          <w:rFonts w:cs="Calibri"/>
          <w:noProof/>
          <w:sz w:val="28"/>
          <w:szCs w:val="28"/>
          <w:rtl/>
        </w:rPr>
        <w:drawing>
          <wp:inline distT="0" distB="0" distL="0" distR="0" wp14:anchorId="0C9EF2C3" wp14:editId="48D3D2B8">
            <wp:extent cx="3543631" cy="1944168"/>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570276" cy="1958786"/>
                    </a:xfrm>
                    <a:prstGeom prst="rect">
                      <a:avLst/>
                    </a:prstGeom>
                  </pic:spPr>
                </pic:pic>
              </a:graphicData>
            </a:graphic>
          </wp:inline>
        </w:drawing>
      </w:r>
    </w:p>
    <w:p w14:paraId="6E5A1C83" w14:textId="77777777" w:rsidR="00152236" w:rsidRDefault="00152236" w:rsidP="00152236">
      <w:pPr>
        <w:bidi/>
        <w:spacing w:after="0" w:line="276" w:lineRule="auto"/>
        <w:rPr>
          <w:rFonts w:cs="Calibri"/>
          <w:sz w:val="28"/>
          <w:szCs w:val="28"/>
          <w:rtl/>
          <w:lang w:bidi="fa-IR"/>
        </w:rPr>
      </w:pPr>
      <w:r>
        <w:rPr>
          <w:rFonts w:cs="Calibri" w:hint="cs"/>
          <w:sz w:val="28"/>
          <w:szCs w:val="28"/>
          <w:rtl/>
          <w:lang w:bidi="fa-IR"/>
        </w:rPr>
        <w:t xml:space="preserve">که البته ایرادی نداشت اگر راه دیگری نبود، ولی چرا راه دیگری هست به نام </w:t>
      </w:r>
      <w:r>
        <w:rPr>
          <w:rFonts w:cs="Calibri"/>
          <w:sz w:val="28"/>
          <w:szCs w:val="28"/>
          <w:lang w:bidi="fa-IR"/>
        </w:rPr>
        <w:t>library Pandas</w:t>
      </w:r>
    </w:p>
    <w:p w14:paraId="1204C93A" w14:textId="77777777" w:rsidR="00152236" w:rsidRDefault="00152236" w:rsidP="00152236">
      <w:pPr>
        <w:bidi/>
        <w:spacing w:after="0" w:line="276" w:lineRule="auto"/>
        <w:rPr>
          <w:rFonts w:cs="Calibri"/>
          <w:sz w:val="28"/>
          <w:szCs w:val="28"/>
          <w:lang w:bidi="fa-IR"/>
        </w:rPr>
      </w:pPr>
    </w:p>
    <w:p w14:paraId="5CA85E75" w14:textId="77777777" w:rsidR="00152236" w:rsidRDefault="00152236" w:rsidP="00152236">
      <w:pPr>
        <w:bidi/>
        <w:spacing w:after="0" w:line="276" w:lineRule="auto"/>
        <w:rPr>
          <w:rFonts w:cs="Calibri"/>
          <w:sz w:val="28"/>
          <w:szCs w:val="28"/>
          <w:rtl/>
          <w:lang w:bidi="fa-IR"/>
        </w:rPr>
      </w:pPr>
      <w:r>
        <w:rPr>
          <w:rFonts w:cs="Calibri" w:hint="cs"/>
          <w:sz w:val="28"/>
          <w:szCs w:val="28"/>
          <w:rtl/>
          <w:lang w:bidi="fa-IR"/>
        </w:rPr>
        <w:t>-</w:t>
      </w:r>
      <w:r>
        <w:rPr>
          <w:rFonts w:cs="Calibri"/>
          <w:sz w:val="28"/>
          <w:szCs w:val="28"/>
          <w:lang w:bidi="fa-IR"/>
        </w:rPr>
        <w:t>pandas</w:t>
      </w:r>
      <w:r>
        <w:rPr>
          <w:rFonts w:cs="Calibri" w:hint="cs"/>
          <w:sz w:val="28"/>
          <w:szCs w:val="28"/>
          <w:rtl/>
          <w:lang w:bidi="fa-IR"/>
        </w:rPr>
        <w:t xml:space="preserve"> چیست اصلا: </w:t>
      </w:r>
    </w:p>
    <w:p w14:paraId="423C84AC" w14:textId="35EF0FCC" w:rsidR="00152236" w:rsidRDefault="00152236">
      <w:pPr>
        <w:bidi/>
        <w:spacing w:after="0" w:line="276" w:lineRule="auto"/>
        <w:ind w:left="720"/>
        <w:rPr>
          <w:rFonts w:cs="Calibri"/>
          <w:sz w:val="28"/>
          <w:szCs w:val="28"/>
          <w:rtl/>
          <w:lang w:bidi="fa-IR"/>
        </w:rPr>
        <w:pPrChange w:id="419" w:author="Microsoft account" w:date="2025-10-03T10:37:00Z">
          <w:pPr>
            <w:bidi/>
            <w:spacing w:after="0" w:line="276" w:lineRule="auto"/>
          </w:pPr>
        </w:pPrChange>
      </w:pPr>
      <w:del w:id="420" w:author="Microsoft account" w:date="2025-10-03T10:37:00Z">
        <w:r w:rsidDel="0076463F">
          <w:rPr>
            <w:rFonts w:cs="Calibri"/>
            <w:sz w:val="28"/>
            <w:szCs w:val="28"/>
            <w:rtl/>
            <w:lang w:bidi="fa-IR"/>
          </w:rPr>
          <w:tab/>
        </w:r>
      </w:del>
      <w:r w:rsidRPr="00152236">
        <w:rPr>
          <w:rFonts w:cs="Calibri"/>
          <w:sz w:val="28"/>
          <w:szCs w:val="28"/>
          <w:lang w:bidi="fa-IR"/>
        </w:rPr>
        <w:t>Pandas</w:t>
      </w:r>
      <w:r w:rsidRPr="00152236">
        <w:rPr>
          <w:rFonts w:cs="Calibri"/>
          <w:sz w:val="28"/>
          <w:szCs w:val="28"/>
          <w:rtl/>
          <w:lang w:bidi="fa-IR"/>
        </w:rPr>
        <w:t xml:space="preserve"> یک کتابخانه قدرتمند پایتون برای کار با </w:t>
      </w:r>
      <w:r w:rsidRPr="00152236">
        <w:rPr>
          <w:rFonts w:cs="Calibri"/>
          <w:sz w:val="28"/>
          <w:szCs w:val="28"/>
          <w:u w:val="single"/>
          <w:rtl/>
          <w:lang w:bidi="fa-IR"/>
        </w:rPr>
        <w:t>داده‌های جدولی</w:t>
      </w:r>
      <w:r w:rsidRPr="00152236">
        <w:rPr>
          <w:rFonts w:cs="Calibri"/>
          <w:sz w:val="28"/>
          <w:szCs w:val="28"/>
          <w:rtl/>
          <w:lang w:bidi="fa-IR"/>
        </w:rPr>
        <w:t xml:space="preserve"> (مثل </w:t>
      </w:r>
      <w:r w:rsidRPr="00152236">
        <w:rPr>
          <w:rFonts w:cs="Calibri"/>
          <w:sz w:val="28"/>
          <w:szCs w:val="28"/>
          <w:lang w:bidi="fa-IR"/>
        </w:rPr>
        <w:t>Excel</w:t>
      </w:r>
      <w:r w:rsidRPr="00152236">
        <w:rPr>
          <w:rFonts w:cs="Calibri"/>
          <w:sz w:val="28"/>
          <w:szCs w:val="28"/>
          <w:rtl/>
          <w:lang w:bidi="fa-IR"/>
        </w:rPr>
        <w:t xml:space="preserve"> یا پایگاه داده‌ها) است که تحلیل و دستکاری داده‌ها رو فوق‌العاده آسون و سریع می‌کنه.</w:t>
      </w:r>
    </w:p>
    <w:p w14:paraId="26BA8FFB" w14:textId="77777777" w:rsidR="00152236" w:rsidRDefault="00152236" w:rsidP="00152236">
      <w:pPr>
        <w:bidi/>
        <w:spacing w:after="0" w:line="276" w:lineRule="auto"/>
        <w:rPr>
          <w:rFonts w:cs="Calibri"/>
          <w:sz w:val="28"/>
          <w:szCs w:val="28"/>
          <w:rtl/>
          <w:lang w:bidi="fa-IR"/>
        </w:rPr>
      </w:pPr>
    </w:p>
    <w:p w14:paraId="5E324D53" w14:textId="77777777" w:rsidR="00152236" w:rsidRDefault="00152236" w:rsidP="00152236">
      <w:pPr>
        <w:bidi/>
        <w:spacing w:after="0" w:line="276" w:lineRule="auto"/>
        <w:rPr>
          <w:rFonts w:cs="Calibri"/>
          <w:sz w:val="28"/>
          <w:szCs w:val="28"/>
          <w:rtl/>
          <w:lang w:bidi="fa-IR"/>
        </w:rPr>
      </w:pPr>
      <w:r>
        <w:rPr>
          <w:rFonts w:cs="Calibri" w:hint="cs"/>
          <w:sz w:val="28"/>
          <w:szCs w:val="28"/>
          <w:rtl/>
          <w:lang w:bidi="fa-IR"/>
        </w:rPr>
        <w:t xml:space="preserve">-خب برای استفاده باید نصبش کنیم چراکه به صورت </w:t>
      </w:r>
      <w:r>
        <w:rPr>
          <w:rFonts w:cs="Calibri"/>
          <w:sz w:val="28"/>
          <w:szCs w:val="28"/>
          <w:lang w:bidi="fa-IR"/>
        </w:rPr>
        <w:t>built-in</w:t>
      </w:r>
      <w:r>
        <w:rPr>
          <w:rFonts w:cs="Calibri" w:hint="cs"/>
          <w:sz w:val="28"/>
          <w:szCs w:val="28"/>
          <w:rtl/>
          <w:lang w:bidi="fa-IR"/>
        </w:rPr>
        <w:t xml:space="preserve"> وجود نداره. </w:t>
      </w:r>
    </w:p>
    <w:p w14:paraId="4ACD4B62" w14:textId="77777777" w:rsidR="00152236" w:rsidRDefault="00152236" w:rsidP="00152236">
      <w:pPr>
        <w:bidi/>
        <w:spacing w:after="0" w:line="276" w:lineRule="auto"/>
        <w:rPr>
          <w:rFonts w:cs="Calibri"/>
          <w:sz w:val="28"/>
          <w:szCs w:val="28"/>
          <w:rtl/>
          <w:lang w:bidi="fa-IR"/>
        </w:rPr>
      </w:pPr>
    </w:p>
    <w:p w14:paraId="40D1CD76" w14:textId="77777777" w:rsidR="00152236" w:rsidRDefault="00152236" w:rsidP="00152236">
      <w:pPr>
        <w:bidi/>
        <w:spacing w:after="0" w:line="276" w:lineRule="auto"/>
        <w:rPr>
          <w:rFonts w:cs="Calibri"/>
          <w:sz w:val="28"/>
          <w:szCs w:val="28"/>
          <w:rtl/>
          <w:lang w:bidi="fa-IR"/>
        </w:rPr>
      </w:pPr>
      <w:r>
        <w:rPr>
          <w:rFonts w:cs="Calibri" w:hint="cs"/>
          <w:sz w:val="28"/>
          <w:szCs w:val="28"/>
          <w:rtl/>
          <w:lang w:bidi="fa-IR"/>
        </w:rPr>
        <w:t>-</w:t>
      </w:r>
      <w:r w:rsidR="00B333D4">
        <w:rPr>
          <w:rFonts w:cs="Calibri" w:hint="cs"/>
          <w:sz w:val="28"/>
          <w:szCs w:val="28"/>
          <w:rtl/>
          <w:lang w:bidi="fa-IR"/>
        </w:rPr>
        <w:t xml:space="preserve">برای دسترسی به </w:t>
      </w:r>
      <w:hyperlink r:id="rId75" w:history="1">
        <w:r w:rsidR="00B333D4" w:rsidRPr="00B333D4">
          <w:rPr>
            <w:rStyle w:val="Hyperlink"/>
            <w:rFonts w:cs="Calibri"/>
            <w:sz w:val="28"/>
            <w:szCs w:val="28"/>
            <w:lang w:bidi="fa-IR"/>
          </w:rPr>
          <w:t>Documentation</w:t>
        </w:r>
        <w:r w:rsidR="00B333D4" w:rsidRPr="00B333D4">
          <w:rPr>
            <w:rStyle w:val="Hyperlink"/>
            <w:rFonts w:cs="Calibri" w:hint="cs"/>
            <w:sz w:val="28"/>
            <w:szCs w:val="28"/>
            <w:rtl/>
            <w:lang w:bidi="fa-IR"/>
          </w:rPr>
          <w:t xml:space="preserve"> های </w:t>
        </w:r>
        <w:r w:rsidR="00B333D4" w:rsidRPr="00B333D4">
          <w:rPr>
            <w:rStyle w:val="Hyperlink"/>
            <w:rFonts w:cs="Calibri"/>
            <w:sz w:val="28"/>
            <w:szCs w:val="28"/>
            <w:lang w:bidi="fa-IR"/>
          </w:rPr>
          <w:t>pandas</w:t>
        </w:r>
      </w:hyperlink>
      <w:r w:rsidR="00B333D4">
        <w:rPr>
          <w:rFonts w:cs="Calibri" w:hint="cs"/>
          <w:sz w:val="28"/>
          <w:szCs w:val="28"/>
          <w:rtl/>
          <w:lang w:bidi="fa-IR"/>
        </w:rPr>
        <w:t xml:space="preserve"> هم لینکش هست. </w:t>
      </w:r>
    </w:p>
    <w:p w14:paraId="4BC4000F" w14:textId="77777777" w:rsidR="00B333D4" w:rsidRDefault="00B333D4" w:rsidP="00B333D4">
      <w:pPr>
        <w:bidi/>
        <w:spacing w:after="0" w:line="276" w:lineRule="auto"/>
        <w:rPr>
          <w:rFonts w:cs="Calibri"/>
          <w:sz w:val="28"/>
          <w:szCs w:val="28"/>
          <w:rtl/>
          <w:lang w:bidi="fa-IR"/>
        </w:rPr>
      </w:pPr>
    </w:p>
    <w:p w14:paraId="39431146" w14:textId="77777777" w:rsidR="00B333D4" w:rsidRDefault="00B333D4" w:rsidP="005221AA">
      <w:pPr>
        <w:bidi/>
        <w:spacing w:after="0" w:line="276" w:lineRule="auto"/>
        <w:rPr>
          <w:rFonts w:cs="Calibri"/>
          <w:sz w:val="28"/>
          <w:szCs w:val="28"/>
          <w:rtl/>
          <w:lang w:bidi="fa-IR"/>
        </w:rPr>
      </w:pPr>
      <w:r>
        <w:rPr>
          <w:rFonts w:cs="Calibri" w:hint="cs"/>
          <w:sz w:val="28"/>
          <w:szCs w:val="28"/>
          <w:rtl/>
          <w:lang w:bidi="fa-IR"/>
        </w:rPr>
        <w:t>-</w:t>
      </w:r>
      <w:r w:rsidR="00992BDF">
        <w:rPr>
          <w:rFonts w:cs="Calibri" w:hint="cs"/>
          <w:sz w:val="28"/>
          <w:szCs w:val="28"/>
          <w:rtl/>
          <w:lang w:bidi="fa-IR"/>
        </w:rPr>
        <w:t>خب رفت</w:t>
      </w:r>
      <w:r w:rsidR="005221AA">
        <w:rPr>
          <w:rFonts w:cs="Calibri" w:hint="cs"/>
          <w:sz w:val="28"/>
          <w:szCs w:val="28"/>
          <w:rtl/>
          <w:lang w:bidi="fa-IR"/>
        </w:rPr>
        <w:t>ن</w:t>
      </w:r>
      <w:r w:rsidR="00992BDF">
        <w:rPr>
          <w:rFonts w:cs="Calibri" w:hint="cs"/>
          <w:sz w:val="28"/>
          <w:szCs w:val="28"/>
          <w:rtl/>
          <w:lang w:bidi="fa-IR"/>
        </w:rPr>
        <w:t xml:space="preserve"> تو دل </w:t>
      </w:r>
      <w:r w:rsidR="00992BDF">
        <w:rPr>
          <w:rFonts w:cs="Calibri"/>
          <w:sz w:val="28"/>
          <w:szCs w:val="28"/>
          <w:lang w:bidi="fa-IR"/>
        </w:rPr>
        <w:t>document</w:t>
      </w:r>
      <w:r w:rsidR="00992BDF">
        <w:rPr>
          <w:rFonts w:cs="Calibri" w:hint="cs"/>
          <w:sz w:val="28"/>
          <w:szCs w:val="28"/>
          <w:rtl/>
          <w:lang w:bidi="fa-IR"/>
        </w:rPr>
        <w:t xml:space="preserve"> های </w:t>
      </w:r>
      <w:r w:rsidR="00992BDF">
        <w:rPr>
          <w:rFonts w:cs="Calibri"/>
          <w:sz w:val="28"/>
          <w:szCs w:val="28"/>
          <w:lang w:bidi="fa-IR"/>
        </w:rPr>
        <w:t>pandas</w:t>
      </w:r>
      <w:r w:rsidR="00992BDF">
        <w:rPr>
          <w:rFonts w:cs="Calibri" w:hint="cs"/>
          <w:sz w:val="28"/>
          <w:szCs w:val="28"/>
          <w:rtl/>
          <w:lang w:bidi="fa-IR"/>
        </w:rPr>
        <w:t xml:space="preserve"> رو میزاریم برای بعدا که نیاز داشتیم، درحال حاضر هرچی نیاز باشه رو خودش میگه. برای مثال. این رو باید در نظر بگیریم که </w:t>
      </w:r>
      <w:r w:rsidR="00992BDF">
        <w:rPr>
          <w:rFonts w:cs="Calibri"/>
          <w:sz w:val="28"/>
          <w:szCs w:val="28"/>
          <w:lang w:bidi="fa-IR"/>
        </w:rPr>
        <w:t>pandas</w:t>
      </w:r>
      <w:r w:rsidR="00992BDF">
        <w:rPr>
          <w:rFonts w:cs="Calibri" w:hint="cs"/>
          <w:sz w:val="28"/>
          <w:szCs w:val="28"/>
          <w:rtl/>
          <w:lang w:bidi="fa-IR"/>
        </w:rPr>
        <w:t xml:space="preserve"> به صورت کلی </w:t>
      </w:r>
      <w:r w:rsidR="00992BDF">
        <w:rPr>
          <w:rFonts w:cs="Calibri" w:hint="cs"/>
          <w:sz w:val="28"/>
          <w:szCs w:val="28"/>
          <w:rtl/>
          <w:lang w:bidi="fa-IR"/>
        </w:rPr>
        <w:lastRenderedPageBreak/>
        <w:t xml:space="preserve">برای کار با </w:t>
      </w:r>
      <w:r w:rsidR="00992BDF">
        <w:rPr>
          <w:rFonts w:cs="Calibri"/>
          <w:sz w:val="28"/>
          <w:szCs w:val="28"/>
          <w:lang w:bidi="fa-IR"/>
        </w:rPr>
        <w:t>data</w:t>
      </w:r>
      <w:r w:rsidR="00992BDF">
        <w:rPr>
          <w:rFonts w:cs="Calibri" w:hint="cs"/>
          <w:sz w:val="28"/>
          <w:szCs w:val="28"/>
          <w:rtl/>
          <w:lang w:bidi="fa-IR"/>
        </w:rPr>
        <w:t xml:space="preserve"> هست ، مخصوصا جدولی ها. پس میتونیم هرچیزی رو به اون بدیم و هرفرمتی ازش بگیریم. الان کارمون با </w:t>
      </w:r>
      <w:r w:rsidR="00992BDF">
        <w:rPr>
          <w:rFonts w:cs="Calibri"/>
          <w:sz w:val="28"/>
          <w:szCs w:val="28"/>
          <w:lang w:bidi="fa-IR"/>
        </w:rPr>
        <w:t>csv</w:t>
      </w:r>
      <w:r w:rsidR="00992BDF">
        <w:rPr>
          <w:rFonts w:cs="Calibri" w:hint="cs"/>
          <w:sz w:val="28"/>
          <w:szCs w:val="28"/>
          <w:rtl/>
          <w:lang w:bidi="fa-IR"/>
        </w:rPr>
        <w:t xml:space="preserve">هست. پس باید </w:t>
      </w:r>
      <w:r w:rsidR="000C203F">
        <w:rPr>
          <w:rFonts w:cs="Calibri" w:hint="cs"/>
          <w:sz w:val="28"/>
          <w:szCs w:val="28"/>
          <w:rtl/>
          <w:lang w:bidi="fa-IR"/>
        </w:rPr>
        <w:t>مثل زیر برخورد کنیم:</w:t>
      </w:r>
    </w:p>
    <w:p w14:paraId="5CFA6B64" w14:textId="77777777" w:rsidR="000C203F" w:rsidRDefault="000C203F" w:rsidP="000C203F">
      <w:pPr>
        <w:bidi/>
        <w:spacing w:after="0" w:line="276" w:lineRule="auto"/>
        <w:rPr>
          <w:rFonts w:cs="Calibri"/>
          <w:sz w:val="28"/>
          <w:szCs w:val="28"/>
          <w:rtl/>
          <w:lang w:bidi="fa-IR"/>
        </w:rPr>
      </w:pPr>
      <w:r w:rsidRPr="000C203F">
        <w:rPr>
          <w:rFonts w:cs="Calibri"/>
          <w:noProof/>
          <w:sz w:val="28"/>
          <w:szCs w:val="28"/>
          <w:rtl/>
        </w:rPr>
        <w:drawing>
          <wp:inline distT="0" distB="0" distL="0" distR="0" wp14:anchorId="0147B94F" wp14:editId="379CC4B8">
            <wp:extent cx="3869307" cy="1050277"/>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919396" cy="1063873"/>
                    </a:xfrm>
                    <a:prstGeom prst="rect">
                      <a:avLst/>
                    </a:prstGeom>
                  </pic:spPr>
                </pic:pic>
              </a:graphicData>
            </a:graphic>
          </wp:inline>
        </w:drawing>
      </w:r>
    </w:p>
    <w:p w14:paraId="0DF6C7AE" w14:textId="77777777" w:rsidR="000C203F" w:rsidRDefault="000C203F" w:rsidP="000C203F">
      <w:pPr>
        <w:bidi/>
        <w:spacing w:after="0" w:line="276" w:lineRule="auto"/>
        <w:rPr>
          <w:rFonts w:cs="Calibri"/>
          <w:sz w:val="28"/>
          <w:szCs w:val="28"/>
          <w:rtl/>
          <w:lang w:bidi="fa-IR"/>
        </w:rPr>
      </w:pPr>
      <w:r>
        <w:rPr>
          <w:rFonts w:cs="Calibri" w:hint="cs"/>
          <w:sz w:val="28"/>
          <w:szCs w:val="28"/>
          <w:rtl/>
          <w:lang w:bidi="fa-IR"/>
        </w:rPr>
        <w:t xml:space="preserve">از </w:t>
      </w:r>
      <w:r>
        <w:rPr>
          <w:rFonts w:cs="Calibri"/>
          <w:sz w:val="28"/>
          <w:szCs w:val="28"/>
          <w:lang w:bidi="fa-IR"/>
        </w:rPr>
        <w:t>pandas.read_csv()</w:t>
      </w:r>
      <w:r>
        <w:rPr>
          <w:rFonts w:cs="Calibri" w:hint="cs"/>
          <w:sz w:val="28"/>
          <w:szCs w:val="28"/>
          <w:rtl/>
          <w:lang w:bidi="fa-IR"/>
        </w:rPr>
        <w:t xml:space="preserve"> استفاده میکنیم که آدرس فایل رو بهش میدی و یه </w:t>
      </w:r>
      <w:r>
        <w:rPr>
          <w:rFonts w:cs="Calibri"/>
          <w:sz w:val="28"/>
          <w:szCs w:val="28"/>
          <w:lang w:bidi="fa-IR"/>
        </w:rPr>
        <w:t>object</w:t>
      </w:r>
      <w:r>
        <w:rPr>
          <w:rFonts w:cs="Calibri" w:hint="cs"/>
          <w:sz w:val="28"/>
          <w:szCs w:val="28"/>
          <w:rtl/>
          <w:lang w:bidi="fa-IR"/>
        </w:rPr>
        <w:t xml:space="preserve"> اطلاعات تر و تمیز برات </w:t>
      </w:r>
      <w:r>
        <w:rPr>
          <w:rFonts w:cs="Calibri"/>
          <w:sz w:val="28"/>
          <w:szCs w:val="28"/>
          <w:lang w:bidi="fa-IR"/>
        </w:rPr>
        <w:t>return</w:t>
      </w:r>
      <w:r>
        <w:rPr>
          <w:rFonts w:cs="Calibri" w:hint="cs"/>
          <w:sz w:val="28"/>
          <w:szCs w:val="28"/>
          <w:rtl/>
          <w:lang w:bidi="fa-IR"/>
        </w:rPr>
        <w:t xml:space="preserve"> میکنه و حین </w:t>
      </w:r>
      <w:r>
        <w:rPr>
          <w:rFonts w:cs="Calibri"/>
          <w:sz w:val="28"/>
          <w:szCs w:val="28"/>
          <w:lang w:bidi="fa-IR"/>
        </w:rPr>
        <w:t>print</w:t>
      </w:r>
      <w:r>
        <w:rPr>
          <w:rFonts w:cs="Calibri" w:hint="cs"/>
          <w:sz w:val="28"/>
          <w:szCs w:val="28"/>
          <w:rtl/>
          <w:lang w:bidi="fa-IR"/>
        </w:rPr>
        <w:t xml:space="preserve"> کردنش ، قند تو دلت آب میشه. نتیجه:</w:t>
      </w:r>
    </w:p>
    <w:p w14:paraId="4F570459" w14:textId="77777777" w:rsidR="000C203F" w:rsidRDefault="000C203F" w:rsidP="000C203F">
      <w:pPr>
        <w:bidi/>
        <w:spacing w:after="0" w:line="276" w:lineRule="auto"/>
        <w:rPr>
          <w:rFonts w:cs="Calibri"/>
          <w:sz w:val="28"/>
          <w:szCs w:val="28"/>
          <w:rtl/>
          <w:lang w:bidi="fa-IR"/>
        </w:rPr>
      </w:pPr>
      <w:r w:rsidRPr="000C203F">
        <w:rPr>
          <w:rFonts w:cs="Calibri"/>
          <w:noProof/>
          <w:sz w:val="28"/>
          <w:szCs w:val="28"/>
          <w:rtl/>
        </w:rPr>
        <w:drawing>
          <wp:inline distT="0" distB="0" distL="0" distR="0" wp14:anchorId="1433A974" wp14:editId="1CF88795">
            <wp:extent cx="4201111" cy="291505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201111" cy="2915057"/>
                    </a:xfrm>
                    <a:prstGeom prst="rect">
                      <a:avLst/>
                    </a:prstGeom>
                  </pic:spPr>
                </pic:pic>
              </a:graphicData>
            </a:graphic>
          </wp:inline>
        </w:drawing>
      </w:r>
    </w:p>
    <w:p w14:paraId="584EB5A1" w14:textId="77777777" w:rsidR="000C203F" w:rsidRDefault="000C203F" w:rsidP="000C203F">
      <w:pPr>
        <w:bidi/>
        <w:spacing w:after="0" w:line="276" w:lineRule="auto"/>
        <w:rPr>
          <w:ins w:id="421" w:author="Microsoft account" w:date="2025-10-03T10:44:00Z"/>
          <w:rFonts w:cs="Calibri"/>
          <w:sz w:val="28"/>
          <w:szCs w:val="28"/>
          <w:rtl/>
          <w:lang w:bidi="fa-IR"/>
        </w:rPr>
      </w:pPr>
      <w:r>
        <w:rPr>
          <w:rFonts w:cs="Calibri" w:hint="cs"/>
          <w:sz w:val="28"/>
          <w:szCs w:val="28"/>
          <w:rtl/>
          <w:lang w:bidi="fa-IR"/>
        </w:rPr>
        <w:t xml:space="preserve">این رو تو کنسول میبینی. به همین راحتی. یعنی در حین استفاده از </w:t>
      </w:r>
      <w:r>
        <w:rPr>
          <w:rFonts w:cs="Calibri"/>
          <w:sz w:val="28"/>
          <w:szCs w:val="28"/>
          <w:lang w:bidi="fa-IR"/>
        </w:rPr>
        <w:t>pandas</w:t>
      </w:r>
      <w:r>
        <w:rPr>
          <w:rFonts w:cs="Calibri" w:hint="cs"/>
          <w:sz w:val="28"/>
          <w:szCs w:val="28"/>
          <w:rtl/>
          <w:lang w:bidi="fa-IR"/>
        </w:rPr>
        <w:t xml:space="preserve"> حتی نیازی به باز کردن فایل هم نیست یعنی نیازی به </w:t>
      </w:r>
      <w:r>
        <w:rPr>
          <w:rFonts w:cs="Calibri"/>
          <w:sz w:val="28"/>
          <w:szCs w:val="28"/>
          <w:lang w:bidi="fa-IR"/>
        </w:rPr>
        <w:t>with open(“file_path”) as …</w:t>
      </w:r>
      <w:r>
        <w:rPr>
          <w:rFonts w:cs="Calibri" w:hint="cs"/>
          <w:sz w:val="28"/>
          <w:szCs w:val="28"/>
          <w:rtl/>
          <w:lang w:bidi="fa-IR"/>
        </w:rPr>
        <w:t xml:space="preserve"> نیست. خودش همه رو انجام میده.</w:t>
      </w:r>
    </w:p>
    <w:p w14:paraId="2F3DD941" w14:textId="77777777" w:rsidR="0076463F" w:rsidRDefault="0076463F">
      <w:pPr>
        <w:bidi/>
        <w:spacing w:after="0" w:line="276" w:lineRule="auto"/>
        <w:rPr>
          <w:ins w:id="422" w:author="Microsoft account" w:date="2025-10-03T10:44:00Z"/>
          <w:rFonts w:cs="Calibri"/>
          <w:sz w:val="28"/>
          <w:szCs w:val="28"/>
          <w:rtl/>
          <w:lang w:bidi="fa-IR"/>
        </w:rPr>
        <w:pPrChange w:id="423" w:author="Microsoft account" w:date="2025-10-03T10:44:00Z">
          <w:pPr>
            <w:bidi/>
            <w:spacing w:after="0" w:line="276" w:lineRule="auto"/>
          </w:pPr>
        </w:pPrChange>
      </w:pPr>
    </w:p>
    <w:p w14:paraId="6DABEC54" w14:textId="77777777" w:rsidR="0076463F" w:rsidRDefault="0076463F">
      <w:pPr>
        <w:bidi/>
        <w:spacing w:after="0" w:line="276" w:lineRule="auto"/>
        <w:rPr>
          <w:ins w:id="424" w:author="Microsoft account" w:date="2025-10-03T10:44:00Z"/>
          <w:rFonts w:cs="Calibri"/>
          <w:sz w:val="18"/>
          <w:szCs w:val="18"/>
          <w:lang w:bidi="fa-IR"/>
        </w:rPr>
        <w:pPrChange w:id="425" w:author="Microsoft account" w:date="2025-10-03T10:44:00Z">
          <w:pPr>
            <w:bidi/>
            <w:spacing w:after="0" w:line="276" w:lineRule="auto"/>
          </w:pPr>
        </w:pPrChange>
      </w:pPr>
      <w:ins w:id="426" w:author="Microsoft account" w:date="2025-10-03T10:44:00Z">
        <w:r>
          <w:rPr>
            <w:rFonts w:cs="Calibri" w:hint="cs"/>
            <w:sz w:val="28"/>
            <w:szCs w:val="28"/>
            <w:rtl/>
            <w:lang w:bidi="fa-IR"/>
          </w:rPr>
          <w:t>(</w:t>
        </w:r>
      </w:ins>
    </w:p>
    <w:p w14:paraId="5AFEE50A" w14:textId="2B0687DC" w:rsidR="0076463F" w:rsidRDefault="0076463F">
      <w:pPr>
        <w:bidi/>
        <w:spacing w:after="0" w:line="276" w:lineRule="auto"/>
        <w:rPr>
          <w:ins w:id="427" w:author="Microsoft account" w:date="2025-10-03T10:44:00Z"/>
          <w:rFonts w:cs="Calibri"/>
          <w:sz w:val="18"/>
          <w:szCs w:val="18"/>
          <w:rtl/>
          <w:lang w:bidi="fa-IR"/>
        </w:rPr>
        <w:pPrChange w:id="428" w:author="Microsoft account" w:date="2025-10-03T10:44:00Z">
          <w:pPr>
            <w:bidi/>
            <w:spacing w:after="0" w:line="276" w:lineRule="auto"/>
          </w:pPr>
        </w:pPrChange>
      </w:pPr>
      <w:ins w:id="429" w:author="Microsoft account" w:date="2025-10-03T10:44:00Z">
        <w:r>
          <w:rPr>
            <w:rFonts w:cs="Calibri"/>
            <w:sz w:val="18"/>
            <w:szCs w:val="18"/>
            <w:lang w:bidi="fa-IR"/>
          </w:rPr>
          <w:t>-</w:t>
        </w:r>
        <w:r>
          <w:rPr>
            <w:rFonts w:cs="Calibri" w:hint="cs"/>
            <w:sz w:val="18"/>
            <w:szCs w:val="18"/>
            <w:rtl/>
            <w:lang w:bidi="fa-IR"/>
          </w:rPr>
          <w:t xml:space="preserve">نکته درمورد </w:t>
        </w:r>
        <w:r>
          <w:rPr>
            <w:rFonts w:cs="Calibri"/>
            <w:sz w:val="18"/>
            <w:szCs w:val="18"/>
            <w:lang w:bidi="fa-IR"/>
          </w:rPr>
          <w:t>pandas</w:t>
        </w:r>
        <w:r>
          <w:rPr>
            <w:rFonts w:cs="Calibri" w:hint="cs"/>
            <w:sz w:val="18"/>
            <w:szCs w:val="18"/>
            <w:rtl/>
            <w:lang w:bidi="fa-IR"/>
          </w:rPr>
          <w:t xml:space="preserve"> و </w:t>
        </w:r>
        <w:r>
          <w:rPr>
            <w:rFonts w:cs="Calibri"/>
            <w:sz w:val="18"/>
            <w:szCs w:val="18"/>
            <w:lang w:bidi="fa-IR"/>
          </w:rPr>
          <w:t>bottleneck</w:t>
        </w:r>
        <w:r>
          <w:rPr>
            <w:rFonts w:cs="Calibri" w:hint="cs"/>
            <w:sz w:val="18"/>
            <w:szCs w:val="18"/>
            <w:rtl/>
            <w:lang w:bidi="fa-IR"/>
          </w:rPr>
          <w:t xml:space="preserve">هاش: </w:t>
        </w:r>
      </w:ins>
    </w:p>
    <w:p w14:paraId="6C5C466C" w14:textId="5E62D87B" w:rsidR="0076463F" w:rsidRDefault="0076463F">
      <w:pPr>
        <w:bidi/>
        <w:spacing w:after="0" w:line="276" w:lineRule="auto"/>
        <w:ind w:firstLine="720"/>
        <w:rPr>
          <w:ins w:id="430" w:author="Microsoft account" w:date="2025-10-03T10:44:00Z"/>
          <w:rFonts w:cs="Calibri"/>
          <w:sz w:val="18"/>
          <w:szCs w:val="18"/>
          <w:rtl/>
          <w:lang w:bidi="fa-IR"/>
        </w:rPr>
        <w:pPrChange w:id="431" w:author="Microsoft account" w:date="2025-10-03T10:44:00Z">
          <w:pPr>
            <w:bidi/>
            <w:spacing w:after="0" w:line="276" w:lineRule="auto"/>
          </w:pPr>
        </w:pPrChange>
      </w:pPr>
      <w:ins w:id="432" w:author="Microsoft account" w:date="2025-10-03T10:44:00Z">
        <w:r w:rsidRPr="0076463F">
          <w:rPr>
            <w:rFonts w:cs="Calibri"/>
            <w:noProof/>
            <w:sz w:val="18"/>
            <w:szCs w:val="18"/>
            <w:rPrChange w:id="433" w:author="Unknown">
              <w:rPr>
                <w:noProof/>
              </w:rPr>
            </w:rPrChange>
          </w:rPr>
          <w:lastRenderedPageBreak/>
          <w:drawing>
            <wp:inline distT="0" distB="0" distL="0" distR="0" wp14:anchorId="1117C22D" wp14:editId="3B995914">
              <wp:extent cx="5731510" cy="328422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3284220"/>
                      </a:xfrm>
                      <a:prstGeom prst="rect">
                        <a:avLst/>
                      </a:prstGeom>
                    </pic:spPr>
                  </pic:pic>
                </a:graphicData>
              </a:graphic>
            </wp:inline>
          </w:drawing>
        </w:r>
      </w:ins>
    </w:p>
    <w:p w14:paraId="04FB189B" w14:textId="111025C0" w:rsidR="0076463F" w:rsidRDefault="00374F57">
      <w:pPr>
        <w:bidi/>
        <w:spacing w:after="0" w:line="276" w:lineRule="auto"/>
        <w:ind w:firstLine="720"/>
        <w:rPr>
          <w:ins w:id="434" w:author="Microsoft account" w:date="2025-10-03T10:46:00Z"/>
          <w:rFonts w:cs="Calibri"/>
          <w:sz w:val="18"/>
          <w:szCs w:val="18"/>
          <w:rtl/>
          <w:lang w:bidi="fa-IR"/>
        </w:rPr>
        <w:pPrChange w:id="435" w:author="Microsoft account" w:date="2025-10-03T10:44:00Z">
          <w:pPr>
            <w:bidi/>
            <w:spacing w:after="0" w:line="276" w:lineRule="auto"/>
          </w:pPr>
        </w:pPrChange>
      </w:pPr>
      <w:ins w:id="436" w:author="Microsoft account" w:date="2025-10-03T10:44:00Z">
        <w:r w:rsidRPr="00374F57">
          <w:rPr>
            <w:rFonts w:cs="Calibri"/>
            <w:noProof/>
            <w:sz w:val="18"/>
            <w:szCs w:val="18"/>
            <w:rPrChange w:id="437" w:author="Unknown">
              <w:rPr>
                <w:noProof/>
              </w:rPr>
            </w:rPrChange>
          </w:rPr>
          <w:drawing>
            <wp:inline distT="0" distB="0" distL="0" distR="0" wp14:anchorId="3384DEFD" wp14:editId="2CEC30BC">
              <wp:extent cx="5731510" cy="281749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2817495"/>
                      </a:xfrm>
                      <a:prstGeom prst="rect">
                        <a:avLst/>
                      </a:prstGeom>
                    </pic:spPr>
                  </pic:pic>
                </a:graphicData>
              </a:graphic>
            </wp:inline>
          </w:drawing>
        </w:r>
      </w:ins>
    </w:p>
    <w:p w14:paraId="7C1670BD" w14:textId="1449A363" w:rsidR="00374F57" w:rsidRDefault="00374F57">
      <w:pPr>
        <w:bidi/>
        <w:spacing w:after="0" w:line="276" w:lineRule="auto"/>
        <w:ind w:firstLine="720"/>
        <w:rPr>
          <w:ins w:id="438" w:author="Microsoft account" w:date="2025-10-03T10:44:00Z"/>
          <w:rFonts w:cs="Calibri"/>
          <w:sz w:val="18"/>
          <w:szCs w:val="18"/>
          <w:rtl/>
          <w:lang w:bidi="fa-IR"/>
        </w:rPr>
        <w:pPrChange w:id="439" w:author="Microsoft account" w:date="2025-10-03T10:46:00Z">
          <w:pPr>
            <w:bidi/>
            <w:spacing w:after="0" w:line="276" w:lineRule="auto"/>
          </w:pPr>
        </w:pPrChange>
      </w:pPr>
      <w:ins w:id="440" w:author="Microsoft account" w:date="2025-10-03T10:46:00Z">
        <w:r w:rsidRPr="00374F57">
          <w:rPr>
            <w:rFonts w:cs="Calibri"/>
            <w:noProof/>
            <w:sz w:val="18"/>
            <w:szCs w:val="18"/>
            <w:rPrChange w:id="441" w:author="Unknown">
              <w:rPr>
                <w:noProof/>
              </w:rPr>
            </w:rPrChange>
          </w:rPr>
          <w:drawing>
            <wp:inline distT="0" distB="0" distL="0" distR="0" wp14:anchorId="680DBB58" wp14:editId="7C54BDDE">
              <wp:extent cx="5731510" cy="125476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1254760"/>
                      </a:xfrm>
                      <a:prstGeom prst="rect">
                        <a:avLst/>
                      </a:prstGeom>
                    </pic:spPr>
                  </pic:pic>
                </a:graphicData>
              </a:graphic>
            </wp:inline>
          </w:drawing>
        </w:r>
      </w:ins>
    </w:p>
    <w:p w14:paraId="72C46BC6" w14:textId="779645C1" w:rsidR="0076463F" w:rsidRDefault="0076463F">
      <w:pPr>
        <w:bidi/>
        <w:spacing w:after="0" w:line="276" w:lineRule="auto"/>
        <w:rPr>
          <w:rFonts w:cs="Calibri"/>
          <w:sz w:val="28"/>
          <w:szCs w:val="28"/>
          <w:rtl/>
          <w:lang w:bidi="fa-IR"/>
        </w:rPr>
        <w:pPrChange w:id="442" w:author="Microsoft account" w:date="2025-10-03T10:44:00Z">
          <w:pPr>
            <w:bidi/>
            <w:spacing w:after="0" w:line="276" w:lineRule="auto"/>
          </w:pPr>
        </w:pPrChange>
      </w:pPr>
      <w:ins w:id="443" w:author="Microsoft account" w:date="2025-10-03T10:44:00Z">
        <w:r>
          <w:rPr>
            <w:rFonts w:cs="Calibri" w:hint="cs"/>
            <w:sz w:val="28"/>
            <w:szCs w:val="28"/>
            <w:rtl/>
            <w:lang w:bidi="fa-IR"/>
          </w:rPr>
          <w:t>)</w:t>
        </w:r>
      </w:ins>
    </w:p>
    <w:p w14:paraId="5E9ABF86" w14:textId="77777777" w:rsidR="000C203F" w:rsidRDefault="000C203F" w:rsidP="000C203F">
      <w:pPr>
        <w:bidi/>
        <w:spacing w:after="0" w:line="276" w:lineRule="auto"/>
        <w:rPr>
          <w:rFonts w:cs="Calibri"/>
          <w:sz w:val="28"/>
          <w:szCs w:val="28"/>
          <w:rtl/>
          <w:lang w:bidi="fa-IR"/>
        </w:rPr>
      </w:pPr>
    </w:p>
    <w:p w14:paraId="71B24FF1" w14:textId="77777777" w:rsidR="000C203F" w:rsidRDefault="000C203F" w:rsidP="000C203F">
      <w:pPr>
        <w:bidi/>
        <w:spacing w:after="0" w:line="276" w:lineRule="auto"/>
        <w:rPr>
          <w:rFonts w:cs="Calibri"/>
          <w:sz w:val="28"/>
          <w:szCs w:val="28"/>
          <w:rtl/>
          <w:lang w:bidi="fa-IR"/>
        </w:rPr>
      </w:pPr>
      <w:r>
        <w:rPr>
          <w:rFonts w:cs="Calibri" w:hint="cs"/>
          <w:sz w:val="28"/>
          <w:szCs w:val="28"/>
          <w:rtl/>
          <w:lang w:bidi="fa-IR"/>
        </w:rPr>
        <w:t xml:space="preserve">-پس نکته: به نفعِ خودته ای کسی که میخوای </w:t>
      </w:r>
      <w:r>
        <w:rPr>
          <w:rFonts w:cs="Calibri"/>
          <w:sz w:val="28"/>
          <w:szCs w:val="28"/>
          <w:lang w:bidi="fa-IR"/>
        </w:rPr>
        <w:t>python</w:t>
      </w:r>
      <w:r>
        <w:rPr>
          <w:rFonts w:cs="Calibri" w:hint="cs"/>
          <w:sz w:val="28"/>
          <w:szCs w:val="28"/>
          <w:rtl/>
          <w:lang w:bidi="fa-IR"/>
        </w:rPr>
        <w:t xml:space="preserve"> کار کنی، وقتی پای دیتا در میون ِ مخصوصا </w:t>
      </w:r>
      <w:r>
        <w:rPr>
          <w:rFonts w:cs="Calibri"/>
          <w:sz w:val="28"/>
          <w:szCs w:val="28"/>
          <w:lang w:bidi="fa-IR"/>
        </w:rPr>
        <w:t>tabular</w:t>
      </w:r>
      <w:r>
        <w:rPr>
          <w:rFonts w:cs="Calibri" w:hint="cs"/>
          <w:sz w:val="28"/>
          <w:szCs w:val="28"/>
          <w:rtl/>
          <w:lang w:bidi="fa-IR"/>
        </w:rPr>
        <w:t xml:space="preserve"> ، از </w:t>
      </w:r>
      <w:r>
        <w:rPr>
          <w:rFonts w:cs="Calibri"/>
          <w:sz w:val="28"/>
          <w:szCs w:val="28"/>
          <w:lang w:bidi="fa-IR"/>
        </w:rPr>
        <w:t>pandas</w:t>
      </w:r>
      <w:r>
        <w:rPr>
          <w:rFonts w:cs="Calibri" w:hint="cs"/>
          <w:sz w:val="28"/>
          <w:szCs w:val="28"/>
          <w:rtl/>
          <w:lang w:bidi="fa-IR"/>
        </w:rPr>
        <w:t xml:space="preserve"> کارتو خیلی خیلی خیلی راحت تر میکنه. </w:t>
      </w:r>
    </w:p>
    <w:p w14:paraId="60B1CFB4" w14:textId="77777777" w:rsidR="000C203F" w:rsidRDefault="000C203F" w:rsidP="000C203F">
      <w:pPr>
        <w:bidi/>
        <w:spacing w:after="0" w:line="276" w:lineRule="auto"/>
        <w:rPr>
          <w:rFonts w:cs="Calibri"/>
          <w:sz w:val="28"/>
          <w:szCs w:val="28"/>
          <w:rtl/>
          <w:lang w:bidi="fa-IR"/>
        </w:rPr>
      </w:pPr>
    </w:p>
    <w:p w14:paraId="207A0FAC" w14:textId="49B59AE1" w:rsidR="00B94C4B" w:rsidRDefault="000C203F">
      <w:pPr>
        <w:bidi/>
        <w:spacing w:after="0" w:line="276" w:lineRule="auto"/>
        <w:rPr>
          <w:rFonts w:cs="Calibri"/>
          <w:sz w:val="28"/>
          <w:szCs w:val="28"/>
          <w:rtl/>
          <w:lang w:bidi="fa-IR"/>
        </w:rPr>
        <w:pPrChange w:id="444" w:author="Microsoft account" w:date="2025-09-20T14:24:00Z">
          <w:pPr>
            <w:bidi/>
            <w:spacing w:after="0" w:line="276" w:lineRule="auto"/>
          </w:pPr>
        </w:pPrChange>
      </w:pPr>
      <w:r>
        <w:rPr>
          <w:rFonts w:cs="Calibri" w:hint="cs"/>
          <w:sz w:val="28"/>
          <w:szCs w:val="28"/>
          <w:rtl/>
          <w:lang w:bidi="fa-IR"/>
        </w:rPr>
        <w:lastRenderedPageBreak/>
        <w:t>-</w:t>
      </w:r>
      <w:r w:rsidR="0022301D">
        <w:rPr>
          <w:rFonts w:cs="Calibri" w:hint="cs"/>
          <w:sz w:val="28"/>
          <w:szCs w:val="28"/>
          <w:rtl/>
          <w:lang w:bidi="fa-IR"/>
        </w:rPr>
        <w:t xml:space="preserve">به صورت کلی در </w:t>
      </w:r>
      <w:r w:rsidR="0022301D">
        <w:rPr>
          <w:rFonts w:cs="Calibri"/>
          <w:sz w:val="28"/>
          <w:szCs w:val="28"/>
          <w:lang w:bidi="fa-IR"/>
        </w:rPr>
        <w:t>pandas</w:t>
      </w:r>
      <w:r w:rsidR="0022301D">
        <w:rPr>
          <w:rFonts w:cs="Calibri" w:hint="cs"/>
          <w:sz w:val="28"/>
          <w:szCs w:val="28"/>
          <w:rtl/>
          <w:lang w:bidi="fa-IR"/>
        </w:rPr>
        <w:t xml:space="preserve"> دو نوع حالت مختلف و اصلی داریم برای ذخیره اطلاعات: 1.</w:t>
      </w:r>
      <w:r w:rsidR="0022301D">
        <w:rPr>
          <w:rFonts w:cs="Calibri"/>
          <w:sz w:val="28"/>
          <w:szCs w:val="28"/>
          <w:lang w:bidi="fa-IR"/>
        </w:rPr>
        <w:t>DataFrame</w:t>
      </w:r>
      <w:r w:rsidR="0022301D">
        <w:rPr>
          <w:rFonts w:cs="Calibri" w:hint="cs"/>
          <w:sz w:val="28"/>
          <w:szCs w:val="28"/>
          <w:rtl/>
          <w:lang w:bidi="fa-IR"/>
        </w:rPr>
        <w:t xml:space="preserve"> هست که میتونیم همون </w:t>
      </w:r>
      <w:r w:rsidR="0022301D">
        <w:rPr>
          <w:rFonts w:cs="Calibri"/>
          <w:sz w:val="28"/>
          <w:szCs w:val="28"/>
          <w:lang w:bidi="fa-IR"/>
        </w:rPr>
        <w:t>table</w:t>
      </w:r>
      <w:r w:rsidR="0022301D">
        <w:rPr>
          <w:rFonts w:cs="Calibri" w:hint="cs"/>
          <w:sz w:val="28"/>
          <w:szCs w:val="28"/>
          <w:rtl/>
          <w:lang w:bidi="fa-IR"/>
        </w:rPr>
        <w:t xml:space="preserve"> در نظر بگیریم، 2.</w:t>
      </w:r>
      <w:r w:rsidR="0022301D">
        <w:rPr>
          <w:rFonts w:cs="Calibri"/>
          <w:sz w:val="28"/>
          <w:szCs w:val="28"/>
          <w:lang w:bidi="fa-IR"/>
        </w:rPr>
        <w:t>series</w:t>
      </w:r>
      <w:r w:rsidR="0022301D">
        <w:rPr>
          <w:rFonts w:cs="Calibri" w:hint="cs"/>
          <w:sz w:val="28"/>
          <w:szCs w:val="28"/>
          <w:rtl/>
          <w:lang w:bidi="fa-IR"/>
        </w:rPr>
        <w:t xml:space="preserve"> هست که میتونیم یک </w:t>
      </w:r>
      <w:r w:rsidR="0022301D">
        <w:rPr>
          <w:rFonts w:cs="Calibri"/>
          <w:sz w:val="28"/>
          <w:szCs w:val="28"/>
          <w:lang w:bidi="fa-IR"/>
        </w:rPr>
        <w:t>column</w:t>
      </w:r>
      <w:r w:rsidR="0022301D">
        <w:rPr>
          <w:rFonts w:cs="Calibri" w:hint="cs"/>
          <w:sz w:val="28"/>
          <w:szCs w:val="28"/>
          <w:rtl/>
          <w:lang w:bidi="fa-IR"/>
        </w:rPr>
        <w:t xml:space="preserve"> رو در نظر بگیریم. </w:t>
      </w:r>
      <w:del w:id="445" w:author="Microsoft account" w:date="2025-09-20T14:24:00Z">
        <w:r w:rsidR="0022301D" w:rsidDel="006130C1">
          <w:rPr>
            <w:rFonts w:cs="Calibri" w:hint="cs"/>
            <w:sz w:val="28"/>
            <w:szCs w:val="28"/>
            <w:rtl/>
            <w:lang w:bidi="fa-IR"/>
          </w:rPr>
          <w:delText>(##</w:delText>
        </w:r>
      </w:del>
      <w:ins w:id="446" w:author="Microsoft account" w:date="2025-09-20T14:24:00Z">
        <w:r w:rsidR="006130C1">
          <w:rPr>
            <w:rFonts w:cs="Calibri" w:hint="cs"/>
            <w:sz w:val="28"/>
            <w:szCs w:val="28"/>
            <w:rtl/>
            <w:lang w:bidi="fa-IR"/>
          </w:rPr>
          <w:t>(</w:t>
        </w:r>
      </w:ins>
      <w:r w:rsidR="0022301D">
        <w:rPr>
          <w:rFonts w:cs="Calibri" w:hint="cs"/>
          <w:sz w:val="28"/>
          <w:szCs w:val="28"/>
          <w:rtl/>
          <w:lang w:bidi="fa-IR"/>
        </w:rPr>
        <w:t xml:space="preserve">اگر بخوایم با </w:t>
      </w:r>
      <w:r w:rsidR="0022301D">
        <w:rPr>
          <w:rFonts w:cs="Calibri"/>
          <w:sz w:val="28"/>
          <w:szCs w:val="28"/>
          <w:lang w:bidi="fa-IR"/>
        </w:rPr>
        <w:t>sql</w:t>
      </w:r>
      <w:r w:rsidR="0022301D">
        <w:rPr>
          <w:rFonts w:cs="Calibri" w:hint="cs"/>
          <w:sz w:val="28"/>
          <w:szCs w:val="28"/>
          <w:rtl/>
          <w:lang w:bidi="fa-IR"/>
        </w:rPr>
        <w:t xml:space="preserve"> قاطیش کنیم به نظرت چطور میشه یه </w:t>
      </w:r>
      <w:r w:rsidR="0022301D">
        <w:rPr>
          <w:rFonts w:cs="Calibri"/>
          <w:sz w:val="28"/>
          <w:szCs w:val="28"/>
          <w:lang w:bidi="fa-IR"/>
        </w:rPr>
        <w:t>record</w:t>
      </w:r>
      <w:r w:rsidR="0022301D">
        <w:rPr>
          <w:rFonts w:cs="Calibri" w:hint="cs"/>
          <w:sz w:val="28"/>
          <w:szCs w:val="28"/>
          <w:rtl/>
          <w:lang w:bidi="fa-IR"/>
        </w:rPr>
        <w:t xml:space="preserve">  رو به صورت کامل دریافت کرد؟</w:t>
      </w:r>
    </w:p>
    <w:p w14:paraId="05B806D0" w14:textId="77777777" w:rsidR="00B94C4B" w:rsidRDefault="00B94C4B" w:rsidP="00B94C4B">
      <w:pPr>
        <w:bidi/>
        <w:spacing w:after="0" w:line="276" w:lineRule="auto"/>
        <w:rPr>
          <w:rFonts w:cs="Calibri"/>
          <w:sz w:val="28"/>
          <w:szCs w:val="28"/>
          <w:rtl/>
          <w:lang w:bidi="fa-IR"/>
        </w:rPr>
      </w:pPr>
      <w:r w:rsidRPr="00B94C4B">
        <w:rPr>
          <w:rFonts w:cs="Calibri"/>
          <w:noProof/>
          <w:sz w:val="28"/>
          <w:szCs w:val="28"/>
          <w:rtl/>
        </w:rPr>
        <w:drawing>
          <wp:inline distT="0" distB="0" distL="0" distR="0" wp14:anchorId="05761AB3" wp14:editId="1EEB0804">
            <wp:extent cx="3560332" cy="1713503"/>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577092" cy="1721569"/>
                    </a:xfrm>
                    <a:prstGeom prst="rect">
                      <a:avLst/>
                    </a:prstGeom>
                  </pic:spPr>
                </pic:pic>
              </a:graphicData>
            </a:graphic>
          </wp:inline>
        </w:drawing>
      </w:r>
    </w:p>
    <w:p w14:paraId="7FEA1E6B" w14:textId="37EE7DB2" w:rsidR="000C203F" w:rsidRDefault="0022301D" w:rsidP="00B94C4B">
      <w:pPr>
        <w:bidi/>
        <w:spacing w:after="0" w:line="276" w:lineRule="auto"/>
        <w:rPr>
          <w:rFonts w:cs="Calibri"/>
          <w:sz w:val="28"/>
          <w:szCs w:val="28"/>
          <w:rtl/>
          <w:lang w:bidi="fa-IR"/>
        </w:rPr>
      </w:pPr>
      <w:r>
        <w:rPr>
          <w:rFonts w:cs="Calibri" w:hint="cs"/>
          <w:sz w:val="28"/>
          <w:szCs w:val="28"/>
          <w:rtl/>
          <w:lang w:bidi="fa-IR"/>
        </w:rPr>
        <w:t>)</w:t>
      </w:r>
      <w:ins w:id="447" w:author="Microsoft account" w:date="2025-09-20T14:23:00Z">
        <w:r w:rsidR="006130C1">
          <w:rPr>
            <w:rFonts w:cs="Calibri" w:hint="cs"/>
            <w:sz w:val="28"/>
            <w:szCs w:val="28"/>
            <w:rtl/>
            <w:lang w:bidi="fa-IR"/>
          </w:rPr>
          <w:t xml:space="preserve"> (</w:t>
        </w:r>
        <w:r w:rsidR="006130C1">
          <w:rPr>
            <w:rFonts w:cs="Calibri" w:hint="cs"/>
            <w:sz w:val="18"/>
            <w:szCs w:val="18"/>
            <w:rtl/>
            <w:lang w:bidi="fa-IR"/>
          </w:rPr>
          <w:t xml:space="preserve">و همچنین </w:t>
        </w:r>
        <w:r w:rsidR="006130C1">
          <w:rPr>
            <w:rFonts w:cs="Calibri"/>
            <w:sz w:val="18"/>
            <w:szCs w:val="18"/>
            <w:lang w:bidi="fa-IR"/>
          </w:rPr>
          <w:t>buil-in</w:t>
        </w:r>
      </w:ins>
      <w:ins w:id="448" w:author="Microsoft account" w:date="2025-09-20T14:24:00Z">
        <w:r w:rsidR="006130C1">
          <w:rPr>
            <w:rFonts w:cs="Calibri" w:hint="cs"/>
            <w:sz w:val="18"/>
            <w:szCs w:val="18"/>
            <w:rtl/>
            <w:lang w:bidi="fa-IR"/>
          </w:rPr>
          <w:t xml:space="preserve"> ای به نام </w:t>
        </w:r>
        <w:r w:rsidR="006130C1">
          <w:rPr>
            <w:rFonts w:cs="Calibri"/>
            <w:sz w:val="18"/>
            <w:szCs w:val="18"/>
            <w:lang w:bidi="fa-IR"/>
          </w:rPr>
          <w:t>iterrows()</w:t>
        </w:r>
        <w:r w:rsidR="006130C1">
          <w:rPr>
            <w:rFonts w:cs="Calibri" w:hint="cs"/>
            <w:sz w:val="18"/>
            <w:szCs w:val="18"/>
            <w:rtl/>
            <w:lang w:bidi="fa-IR"/>
          </w:rPr>
          <w:t xml:space="preserve"> که دونه دونه </w:t>
        </w:r>
        <w:r w:rsidR="006130C1">
          <w:rPr>
            <w:rFonts w:cs="Calibri"/>
            <w:sz w:val="18"/>
            <w:szCs w:val="18"/>
            <w:lang w:bidi="fa-IR"/>
          </w:rPr>
          <w:t>row</w:t>
        </w:r>
        <w:r w:rsidR="006130C1">
          <w:rPr>
            <w:rFonts w:cs="Calibri" w:hint="cs"/>
            <w:sz w:val="18"/>
            <w:szCs w:val="18"/>
            <w:rtl/>
            <w:lang w:bidi="fa-IR"/>
          </w:rPr>
          <w:t xml:space="preserve"> هارو برمیگردونه</w:t>
        </w:r>
      </w:ins>
      <w:ins w:id="449" w:author="Microsoft account" w:date="2025-09-20T14:23:00Z">
        <w:r w:rsidR="006130C1">
          <w:rPr>
            <w:rFonts w:cs="Calibri" w:hint="cs"/>
            <w:sz w:val="28"/>
            <w:szCs w:val="28"/>
            <w:rtl/>
            <w:lang w:bidi="fa-IR"/>
          </w:rPr>
          <w:t>)</w:t>
        </w:r>
      </w:ins>
    </w:p>
    <w:p w14:paraId="539DEC4D" w14:textId="77777777" w:rsidR="0022301D" w:rsidRDefault="0022301D" w:rsidP="0022301D">
      <w:pPr>
        <w:bidi/>
        <w:spacing w:after="0" w:line="276" w:lineRule="auto"/>
        <w:rPr>
          <w:rFonts w:cs="Calibri"/>
          <w:sz w:val="28"/>
          <w:szCs w:val="28"/>
          <w:rtl/>
          <w:lang w:bidi="fa-IR"/>
        </w:rPr>
      </w:pPr>
    </w:p>
    <w:p w14:paraId="6C7F2282" w14:textId="77777777" w:rsidR="0022301D" w:rsidRDefault="0022301D" w:rsidP="0022301D">
      <w:pPr>
        <w:bidi/>
        <w:spacing w:after="0" w:line="276" w:lineRule="auto"/>
        <w:rPr>
          <w:rFonts w:cs="Calibri"/>
          <w:sz w:val="28"/>
          <w:szCs w:val="28"/>
          <w:rtl/>
          <w:lang w:bidi="fa-IR"/>
        </w:rPr>
      </w:pPr>
      <w:r>
        <w:rPr>
          <w:rFonts w:cs="Calibri" w:hint="cs"/>
          <w:sz w:val="28"/>
          <w:szCs w:val="28"/>
          <w:rtl/>
          <w:lang w:bidi="fa-IR"/>
        </w:rPr>
        <w:t>-</w:t>
      </w:r>
      <w:r w:rsidR="00FC0CF4">
        <w:rPr>
          <w:rFonts w:cs="Calibri" w:hint="cs"/>
          <w:sz w:val="28"/>
          <w:szCs w:val="28"/>
          <w:rtl/>
          <w:lang w:bidi="fa-IR"/>
        </w:rPr>
        <w:t xml:space="preserve">هدف در استفاده از </w:t>
      </w:r>
      <w:r w:rsidR="00FC0CF4">
        <w:rPr>
          <w:rFonts w:cs="Calibri"/>
          <w:sz w:val="28"/>
          <w:szCs w:val="28"/>
          <w:lang w:bidi="fa-IR"/>
        </w:rPr>
        <w:t>pandas</w:t>
      </w:r>
      <w:r w:rsidR="00FC0CF4">
        <w:rPr>
          <w:rFonts w:cs="Calibri" w:hint="cs"/>
          <w:sz w:val="28"/>
          <w:szCs w:val="28"/>
          <w:rtl/>
          <w:lang w:bidi="fa-IR"/>
        </w:rPr>
        <w:t xml:space="preserve"> : آوردن </w:t>
      </w:r>
      <w:r w:rsidR="00FC0CF4">
        <w:rPr>
          <w:rFonts w:cs="Calibri"/>
          <w:sz w:val="28"/>
          <w:szCs w:val="28"/>
          <w:lang w:bidi="fa-IR"/>
        </w:rPr>
        <w:t>data</w:t>
      </w:r>
      <w:r w:rsidR="00FC0CF4">
        <w:rPr>
          <w:rFonts w:cs="Calibri" w:hint="cs"/>
          <w:sz w:val="28"/>
          <w:szCs w:val="28"/>
          <w:rtl/>
          <w:lang w:bidi="fa-IR"/>
        </w:rPr>
        <w:t xml:space="preserve"> از هر </w:t>
      </w:r>
      <w:r w:rsidR="00FC0CF4">
        <w:rPr>
          <w:rFonts w:cs="Calibri"/>
          <w:sz w:val="28"/>
          <w:szCs w:val="28"/>
          <w:lang w:bidi="fa-IR"/>
        </w:rPr>
        <w:t>type()</w:t>
      </w:r>
      <w:r w:rsidR="00FC0CF4">
        <w:rPr>
          <w:rFonts w:cs="Calibri" w:hint="cs"/>
          <w:sz w:val="28"/>
          <w:szCs w:val="28"/>
          <w:rtl/>
          <w:lang w:bidi="fa-IR"/>
        </w:rPr>
        <w:t xml:space="preserve">ای که هست به داخل برنامه، خروجی گرفتن و استفاده به هر نحو و </w:t>
      </w:r>
      <w:r w:rsidR="00FC0CF4">
        <w:rPr>
          <w:rFonts w:cs="Calibri"/>
          <w:sz w:val="28"/>
          <w:szCs w:val="28"/>
          <w:lang w:bidi="fa-IR"/>
        </w:rPr>
        <w:t>type()</w:t>
      </w:r>
      <w:r w:rsidR="00FC0CF4">
        <w:rPr>
          <w:rFonts w:cs="Calibri" w:hint="cs"/>
          <w:sz w:val="28"/>
          <w:szCs w:val="28"/>
          <w:rtl/>
          <w:lang w:bidi="fa-IR"/>
        </w:rPr>
        <w:t xml:space="preserve"> ای که میخوایم. </w:t>
      </w:r>
    </w:p>
    <w:p w14:paraId="645BBB94" w14:textId="77777777" w:rsidR="00FC0CF4" w:rsidRDefault="00FC0CF4" w:rsidP="00FC0CF4">
      <w:pPr>
        <w:bidi/>
        <w:spacing w:after="0" w:line="276" w:lineRule="auto"/>
        <w:rPr>
          <w:rFonts w:cs="Calibri"/>
          <w:sz w:val="28"/>
          <w:szCs w:val="28"/>
          <w:rtl/>
          <w:lang w:bidi="fa-IR"/>
        </w:rPr>
      </w:pPr>
    </w:p>
    <w:p w14:paraId="2E37FB67" w14:textId="77777777" w:rsidR="00FC0CF4" w:rsidRDefault="00FC0CF4" w:rsidP="00FC0CF4">
      <w:pPr>
        <w:bidi/>
        <w:spacing w:after="0" w:line="276" w:lineRule="auto"/>
        <w:rPr>
          <w:rFonts w:cs="Calibri"/>
          <w:sz w:val="28"/>
          <w:szCs w:val="28"/>
          <w:rtl/>
          <w:lang w:bidi="fa-IR"/>
        </w:rPr>
      </w:pPr>
      <w:r>
        <w:rPr>
          <w:rFonts w:cs="Calibri" w:hint="cs"/>
          <w:sz w:val="28"/>
          <w:szCs w:val="28"/>
          <w:rtl/>
          <w:lang w:bidi="fa-IR"/>
        </w:rPr>
        <w:t>-</w:t>
      </w:r>
      <w:r w:rsidR="0071423D">
        <w:rPr>
          <w:rFonts w:cs="Calibri" w:hint="cs"/>
          <w:sz w:val="28"/>
          <w:szCs w:val="28"/>
          <w:rtl/>
          <w:lang w:bidi="fa-IR"/>
        </w:rPr>
        <w:t xml:space="preserve">هرچیزی داخل </w:t>
      </w:r>
      <w:r w:rsidR="0071423D">
        <w:rPr>
          <w:rFonts w:cs="Calibri"/>
          <w:sz w:val="28"/>
          <w:szCs w:val="28"/>
          <w:lang w:bidi="fa-IR"/>
        </w:rPr>
        <w:t>pandas</w:t>
      </w:r>
      <w:r w:rsidR="0071423D">
        <w:rPr>
          <w:rFonts w:cs="Calibri" w:hint="cs"/>
          <w:sz w:val="28"/>
          <w:szCs w:val="28"/>
          <w:rtl/>
          <w:lang w:bidi="fa-IR"/>
        </w:rPr>
        <w:t xml:space="preserve"> یه معادل داره و </w:t>
      </w:r>
      <w:r w:rsidR="0071423D">
        <w:rPr>
          <w:rFonts w:cs="Calibri"/>
          <w:sz w:val="28"/>
          <w:szCs w:val="28"/>
          <w:lang w:bidi="fa-IR"/>
        </w:rPr>
        <w:t>call</w:t>
      </w:r>
      <w:r w:rsidR="0071423D">
        <w:rPr>
          <w:rFonts w:cs="Calibri" w:hint="cs"/>
          <w:sz w:val="28"/>
          <w:szCs w:val="28"/>
          <w:rtl/>
          <w:lang w:bidi="fa-IR"/>
        </w:rPr>
        <w:t xml:space="preserve">میکنی و انجام میشه، اصن لازم نیست خودمون فرمول بنویسیم. فقط باید توی </w:t>
      </w:r>
      <w:r w:rsidR="0071423D">
        <w:rPr>
          <w:rFonts w:cs="Calibri"/>
          <w:sz w:val="28"/>
          <w:szCs w:val="28"/>
          <w:lang w:bidi="fa-IR"/>
        </w:rPr>
        <w:t>documentation</w:t>
      </w:r>
      <w:r w:rsidR="0071423D">
        <w:rPr>
          <w:rFonts w:cs="Calibri" w:hint="cs"/>
          <w:sz w:val="28"/>
          <w:szCs w:val="28"/>
          <w:rtl/>
          <w:lang w:bidi="fa-IR"/>
        </w:rPr>
        <w:t xml:space="preserve"> دنبالش بگردیم. </w:t>
      </w:r>
    </w:p>
    <w:p w14:paraId="34B461B4" w14:textId="77777777" w:rsidR="0071423D" w:rsidRDefault="0071423D" w:rsidP="0071423D">
      <w:pPr>
        <w:bidi/>
        <w:spacing w:after="0" w:line="276" w:lineRule="auto"/>
        <w:rPr>
          <w:rFonts w:cs="Calibri"/>
          <w:sz w:val="28"/>
          <w:szCs w:val="28"/>
          <w:rtl/>
          <w:lang w:bidi="fa-IR"/>
        </w:rPr>
      </w:pPr>
    </w:p>
    <w:p w14:paraId="07151494" w14:textId="77777777" w:rsidR="0071423D" w:rsidRDefault="00741AFF" w:rsidP="00741AFF">
      <w:pPr>
        <w:bidi/>
        <w:spacing w:after="0" w:line="276" w:lineRule="auto"/>
        <w:rPr>
          <w:rFonts w:cs="Calibri"/>
          <w:sz w:val="28"/>
          <w:szCs w:val="28"/>
          <w:rtl/>
          <w:lang w:bidi="fa-IR"/>
        </w:rPr>
      </w:pPr>
      <w:r>
        <w:rPr>
          <w:rFonts w:cs="Calibri"/>
          <w:sz w:val="28"/>
          <w:szCs w:val="28"/>
          <w:lang w:bidi="fa-IR"/>
        </w:rPr>
        <w:t>-</w:t>
      </w:r>
      <w:r>
        <w:rPr>
          <w:rFonts w:cs="Calibri" w:hint="cs"/>
          <w:sz w:val="28"/>
          <w:szCs w:val="28"/>
          <w:rtl/>
          <w:lang w:bidi="fa-IR"/>
        </w:rPr>
        <w:t xml:space="preserve">ما تا الان از چنین فرمتی در </w:t>
      </w:r>
      <w:r>
        <w:rPr>
          <w:rFonts w:cs="Calibri"/>
          <w:sz w:val="28"/>
          <w:szCs w:val="28"/>
          <w:lang w:bidi="fa-IR"/>
        </w:rPr>
        <w:t>pandas</w:t>
      </w:r>
      <w:r>
        <w:rPr>
          <w:rFonts w:cs="Calibri" w:hint="cs"/>
          <w:sz w:val="28"/>
          <w:szCs w:val="28"/>
          <w:rtl/>
          <w:lang w:bidi="fa-IR"/>
        </w:rPr>
        <w:t xml:space="preserve"> استفاده کردیم: </w:t>
      </w:r>
      <w:r>
        <w:rPr>
          <w:rFonts w:cs="Calibri"/>
          <w:sz w:val="28"/>
          <w:szCs w:val="28"/>
          <w:lang w:bidi="fa-IR"/>
        </w:rPr>
        <w:t>data[‘day’]</w:t>
      </w:r>
      <w:r>
        <w:rPr>
          <w:rFonts w:cs="Calibri" w:hint="cs"/>
          <w:sz w:val="28"/>
          <w:szCs w:val="28"/>
          <w:rtl/>
          <w:lang w:bidi="fa-IR"/>
        </w:rPr>
        <w:t xml:space="preserve"> که همین رو میتونیم به صورت </w:t>
      </w:r>
      <w:r>
        <w:rPr>
          <w:rFonts w:cs="Calibri"/>
          <w:sz w:val="28"/>
          <w:szCs w:val="28"/>
          <w:lang w:bidi="fa-IR"/>
        </w:rPr>
        <w:t xml:space="preserve">data.day </w:t>
      </w:r>
      <w:r>
        <w:rPr>
          <w:rFonts w:cs="Calibri" w:hint="cs"/>
          <w:sz w:val="28"/>
          <w:szCs w:val="28"/>
          <w:rtl/>
          <w:lang w:bidi="fa-IR"/>
        </w:rPr>
        <w:t xml:space="preserve"> هم به کار برد. چرا که </w:t>
      </w:r>
      <w:r>
        <w:rPr>
          <w:rFonts w:cs="Calibri"/>
          <w:sz w:val="28"/>
          <w:szCs w:val="28"/>
          <w:lang w:bidi="fa-IR"/>
        </w:rPr>
        <w:t>pandas</w:t>
      </w:r>
      <w:r>
        <w:rPr>
          <w:rFonts w:cs="Calibri" w:hint="cs"/>
          <w:sz w:val="28"/>
          <w:szCs w:val="28"/>
          <w:rtl/>
          <w:lang w:bidi="fa-IR"/>
        </w:rPr>
        <w:t xml:space="preserve"> هر </w:t>
      </w:r>
      <w:r>
        <w:rPr>
          <w:rFonts w:cs="Calibri"/>
          <w:sz w:val="28"/>
          <w:szCs w:val="28"/>
          <w:lang w:bidi="fa-IR"/>
        </w:rPr>
        <w:t>column</w:t>
      </w:r>
      <w:r>
        <w:rPr>
          <w:rFonts w:cs="Calibri" w:hint="cs"/>
          <w:sz w:val="28"/>
          <w:szCs w:val="28"/>
          <w:rtl/>
          <w:lang w:bidi="fa-IR"/>
        </w:rPr>
        <w:t xml:space="preserve"> رو داخل خودش تبدیل به یه </w:t>
      </w:r>
      <w:r>
        <w:rPr>
          <w:rFonts w:cs="Calibri"/>
          <w:sz w:val="28"/>
          <w:szCs w:val="28"/>
          <w:lang w:bidi="fa-IR"/>
        </w:rPr>
        <w:t>attribute</w:t>
      </w:r>
      <w:r>
        <w:rPr>
          <w:rFonts w:cs="Calibri" w:hint="cs"/>
          <w:sz w:val="28"/>
          <w:szCs w:val="28"/>
          <w:rtl/>
          <w:lang w:bidi="fa-IR"/>
        </w:rPr>
        <w:t xml:space="preserve"> میکنه و میشه اینطوری هم دسترسی گرفت. </w:t>
      </w:r>
    </w:p>
    <w:p w14:paraId="4EC3319B" w14:textId="77777777" w:rsidR="00741AFF" w:rsidRDefault="00741AFF" w:rsidP="00741AFF">
      <w:pPr>
        <w:bidi/>
        <w:spacing w:after="0" w:line="276" w:lineRule="auto"/>
        <w:rPr>
          <w:rFonts w:cs="Calibri"/>
          <w:sz w:val="28"/>
          <w:szCs w:val="28"/>
          <w:rtl/>
          <w:lang w:bidi="fa-IR"/>
        </w:rPr>
      </w:pPr>
    </w:p>
    <w:p w14:paraId="3152D7DC" w14:textId="77777777" w:rsidR="00741AFF" w:rsidRDefault="00741AFF" w:rsidP="00741AFF">
      <w:pPr>
        <w:bidi/>
        <w:spacing w:after="0" w:line="276" w:lineRule="auto"/>
        <w:rPr>
          <w:rFonts w:cs="Calibri"/>
          <w:sz w:val="28"/>
          <w:szCs w:val="28"/>
          <w:rtl/>
          <w:lang w:bidi="fa-IR"/>
        </w:rPr>
      </w:pPr>
      <w:r>
        <w:rPr>
          <w:rFonts w:cs="Calibri" w:hint="cs"/>
          <w:sz w:val="28"/>
          <w:szCs w:val="28"/>
          <w:rtl/>
          <w:lang w:bidi="fa-IR"/>
        </w:rPr>
        <w:t>-</w:t>
      </w:r>
      <w:r w:rsidR="0086673F">
        <w:rPr>
          <w:rFonts w:cs="Calibri" w:hint="cs"/>
          <w:sz w:val="28"/>
          <w:szCs w:val="28"/>
          <w:rtl/>
          <w:lang w:bidi="fa-IR"/>
        </w:rPr>
        <w:t xml:space="preserve">این کد برای این زدیم که </w:t>
      </w:r>
      <w:r w:rsidR="0086673F">
        <w:rPr>
          <w:rFonts w:cs="Calibri"/>
          <w:sz w:val="28"/>
          <w:szCs w:val="28"/>
          <w:lang w:bidi="fa-IR"/>
        </w:rPr>
        <w:t>row</w:t>
      </w:r>
      <w:r w:rsidR="0086673F">
        <w:rPr>
          <w:rFonts w:cs="Calibri" w:hint="cs"/>
          <w:sz w:val="28"/>
          <w:szCs w:val="28"/>
          <w:rtl/>
          <w:lang w:bidi="fa-IR"/>
        </w:rPr>
        <w:t xml:space="preserve"> ای که در اون </w:t>
      </w:r>
      <w:r w:rsidR="0086673F">
        <w:rPr>
          <w:rFonts w:cs="Calibri"/>
          <w:sz w:val="28"/>
          <w:szCs w:val="28"/>
          <w:lang w:bidi="fa-IR"/>
        </w:rPr>
        <w:t>temp</w:t>
      </w:r>
      <w:r w:rsidR="0086673F">
        <w:rPr>
          <w:rFonts w:cs="Calibri" w:hint="cs"/>
          <w:sz w:val="28"/>
          <w:szCs w:val="28"/>
          <w:rtl/>
          <w:lang w:bidi="fa-IR"/>
        </w:rPr>
        <w:t xml:space="preserve"> حداکثر میزان ممکنه رو بدست بیاریم. </w:t>
      </w:r>
    </w:p>
    <w:p w14:paraId="522FD083" w14:textId="77777777" w:rsidR="0086673F" w:rsidRDefault="0086673F" w:rsidP="0086673F">
      <w:pPr>
        <w:bidi/>
        <w:spacing w:after="0" w:line="276" w:lineRule="auto"/>
        <w:rPr>
          <w:rFonts w:cs="Calibri"/>
          <w:sz w:val="28"/>
          <w:szCs w:val="28"/>
          <w:rtl/>
          <w:lang w:bidi="fa-IR"/>
        </w:rPr>
      </w:pPr>
      <w:r w:rsidRPr="0086673F">
        <w:rPr>
          <w:rFonts w:cs="Calibri"/>
          <w:noProof/>
          <w:sz w:val="28"/>
          <w:szCs w:val="28"/>
          <w:rtl/>
        </w:rPr>
        <w:drawing>
          <wp:inline distT="0" distB="0" distL="0" distR="0" wp14:anchorId="399F43C4" wp14:editId="2DF78687">
            <wp:extent cx="5353797" cy="419158"/>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353797" cy="419158"/>
                    </a:xfrm>
                    <a:prstGeom prst="rect">
                      <a:avLst/>
                    </a:prstGeom>
                  </pic:spPr>
                </pic:pic>
              </a:graphicData>
            </a:graphic>
          </wp:inline>
        </w:drawing>
      </w:r>
    </w:p>
    <w:p w14:paraId="0F5F1745" w14:textId="2553EC73" w:rsidR="0086673F" w:rsidRDefault="0086673F" w:rsidP="0086673F">
      <w:pPr>
        <w:bidi/>
        <w:spacing w:after="0" w:line="276" w:lineRule="auto"/>
        <w:rPr>
          <w:rFonts w:cs="Calibri"/>
          <w:sz w:val="28"/>
          <w:szCs w:val="28"/>
          <w:rtl/>
          <w:lang w:bidi="fa-IR"/>
        </w:rPr>
      </w:pPr>
      <w:r>
        <w:rPr>
          <w:rFonts w:cs="Calibri" w:hint="cs"/>
          <w:sz w:val="28"/>
          <w:szCs w:val="28"/>
          <w:rtl/>
          <w:lang w:bidi="fa-IR"/>
        </w:rPr>
        <w:t xml:space="preserve">خیلی شبیه به </w:t>
      </w:r>
      <w:r>
        <w:rPr>
          <w:rFonts w:cs="Calibri"/>
          <w:sz w:val="28"/>
          <w:szCs w:val="28"/>
          <w:lang w:bidi="fa-IR"/>
        </w:rPr>
        <w:t>sql</w:t>
      </w:r>
      <w:r>
        <w:rPr>
          <w:rFonts w:cs="Calibri" w:hint="cs"/>
          <w:sz w:val="28"/>
          <w:szCs w:val="28"/>
          <w:rtl/>
          <w:lang w:bidi="fa-IR"/>
        </w:rPr>
        <w:t xml:space="preserve"> و کوئری شد. جالبه.</w:t>
      </w:r>
      <w:ins w:id="450" w:author="Microsoft account" w:date="2025-10-04T09:18:00Z">
        <w:r w:rsidR="000816D8">
          <w:rPr>
            <w:rFonts w:cs="Calibri"/>
            <w:sz w:val="28"/>
            <w:szCs w:val="28"/>
            <w:lang w:bidi="fa-IR"/>
          </w:rPr>
          <w:t xml:space="preserve"> </w:t>
        </w:r>
        <w:r w:rsidR="000816D8">
          <w:rPr>
            <w:rFonts w:cs="Calibri" w:hint="cs"/>
            <w:sz w:val="28"/>
            <w:szCs w:val="28"/>
            <w:rtl/>
            <w:lang w:bidi="fa-IR"/>
          </w:rPr>
          <w:t xml:space="preserve"> (</w:t>
        </w:r>
        <w:r w:rsidR="000816D8">
          <w:rPr>
            <w:rFonts w:cs="Calibri" w:hint="cs"/>
            <w:sz w:val="18"/>
            <w:szCs w:val="18"/>
            <w:rtl/>
            <w:lang w:bidi="fa-IR"/>
          </w:rPr>
          <w:t xml:space="preserve">آیا یجورایی اضافه کاری نکردیم؟ نمیشد فقط بنویسیم </w:t>
        </w:r>
        <w:r w:rsidR="000816D8">
          <w:rPr>
            <w:rFonts w:cs="Calibri"/>
            <w:sz w:val="18"/>
            <w:szCs w:val="18"/>
            <w:lang w:bidi="fa-IR"/>
          </w:rPr>
          <w:t>data.temp.max()</w:t>
        </w:r>
        <w:r w:rsidR="000816D8">
          <w:rPr>
            <w:rFonts w:cs="Calibri" w:hint="cs"/>
            <w:sz w:val="18"/>
            <w:szCs w:val="18"/>
            <w:rtl/>
            <w:lang w:bidi="fa-IR"/>
          </w:rPr>
          <w:t xml:space="preserve"> ؟</w:t>
        </w:r>
      </w:ins>
      <w:ins w:id="451" w:author="Microsoft account" w:date="2025-10-04T09:20:00Z">
        <w:r w:rsidR="000816D8">
          <w:rPr>
            <w:rFonts w:cs="Calibri" w:hint="cs"/>
            <w:sz w:val="18"/>
            <w:szCs w:val="18"/>
            <w:rtl/>
            <w:lang w:bidi="fa-IR"/>
          </w:rPr>
          <w:t xml:space="preserve"> خیر. </w:t>
        </w:r>
        <w:r w:rsidR="000816D8">
          <w:rPr>
            <w:rFonts w:cs="Calibri"/>
            <w:sz w:val="18"/>
            <w:szCs w:val="18"/>
            <w:lang w:bidi="fa-IR"/>
          </w:rPr>
          <w:t>Data.temp.max()</w:t>
        </w:r>
        <w:r w:rsidR="000816D8">
          <w:rPr>
            <w:rFonts w:cs="Calibri" w:hint="cs"/>
            <w:sz w:val="18"/>
            <w:szCs w:val="18"/>
            <w:rtl/>
            <w:lang w:bidi="fa-IR"/>
          </w:rPr>
          <w:t xml:space="preserve"> بیشتری مقدار در ستون </w:t>
        </w:r>
        <w:r w:rsidR="000816D8">
          <w:rPr>
            <w:rFonts w:cs="Calibri"/>
            <w:sz w:val="18"/>
            <w:szCs w:val="18"/>
            <w:lang w:bidi="fa-IR"/>
          </w:rPr>
          <w:t>temp</w:t>
        </w:r>
        <w:r w:rsidR="000816D8">
          <w:rPr>
            <w:rFonts w:cs="Calibri" w:hint="cs"/>
            <w:sz w:val="18"/>
            <w:szCs w:val="18"/>
            <w:rtl/>
            <w:lang w:bidi="fa-IR"/>
          </w:rPr>
          <w:t xml:space="preserve"> رو میده که یه عدده ولی </w:t>
        </w:r>
        <w:r w:rsidR="000816D8">
          <w:rPr>
            <w:rFonts w:cs="Calibri"/>
            <w:sz w:val="18"/>
            <w:szCs w:val="18"/>
            <w:lang w:bidi="fa-IR"/>
          </w:rPr>
          <w:t xml:space="preserve">data[data.temp == data.temp.max()] </w:t>
        </w:r>
        <w:r w:rsidR="000816D8">
          <w:rPr>
            <w:rFonts w:cs="Calibri" w:hint="cs"/>
            <w:sz w:val="18"/>
            <w:szCs w:val="18"/>
            <w:rtl/>
            <w:lang w:bidi="fa-IR"/>
          </w:rPr>
          <w:t xml:space="preserve"> یه </w:t>
        </w:r>
        <w:r w:rsidR="000816D8">
          <w:rPr>
            <w:rFonts w:cs="Calibri"/>
            <w:sz w:val="18"/>
            <w:szCs w:val="18"/>
            <w:lang w:bidi="fa-IR"/>
          </w:rPr>
          <w:t>record</w:t>
        </w:r>
        <w:r w:rsidR="000816D8">
          <w:rPr>
            <w:rFonts w:cs="Calibri" w:hint="cs"/>
            <w:sz w:val="18"/>
            <w:szCs w:val="18"/>
            <w:rtl/>
            <w:lang w:bidi="fa-IR"/>
          </w:rPr>
          <w:t xml:space="preserve"> از دیتا رو برمیگردونه که دارای بیشترین مقدار در  </w:t>
        </w:r>
      </w:ins>
      <w:ins w:id="452" w:author="Microsoft account" w:date="2025-10-04T09:21:00Z">
        <w:r w:rsidR="000816D8">
          <w:rPr>
            <w:rFonts w:cs="Calibri"/>
            <w:sz w:val="18"/>
            <w:szCs w:val="18"/>
            <w:lang w:bidi="fa-IR"/>
          </w:rPr>
          <w:t xml:space="preserve">column </w:t>
        </w:r>
        <w:r w:rsidR="000816D8">
          <w:rPr>
            <w:rFonts w:cs="Calibri" w:hint="cs"/>
            <w:sz w:val="18"/>
            <w:szCs w:val="18"/>
            <w:rtl/>
            <w:lang w:bidi="fa-IR"/>
          </w:rPr>
          <w:t xml:space="preserve"> ای به نام </w:t>
        </w:r>
        <w:r w:rsidR="000816D8">
          <w:rPr>
            <w:rFonts w:cs="Calibri"/>
            <w:sz w:val="18"/>
            <w:szCs w:val="18"/>
            <w:lang w:bidi="fa-IR"/>
          </w:rPr>
          <w:t>temp</w:t>
        </w:r>
        <w:r w:rsidR="000816D8">
          <w:rPr>
            <w:rFonts w:cs="Calibri" w:hint="cs"/>
            <w:sz w:val="18"/>
            <w:szCs w:val="18"/>
            <w:rtl/>
            <w:lang w:bidi="fa-IR"/>
          </w:rPr>
          <w:t xml:space="preserve"> هست.</w:t>
        </w:r>
      </w:ins>
      <w:ins w:id="453" w:author="Microsoft account" w:date="2025-10-04T09:18:00Z">
        <w:r w:rsidR="000816D8">
          <w:rPr>
            <w:rFonts w:cs="Calibri" w:hint="cs"/>
            <w:sz w:val="28"/>
            <w:szCs w:val="28"/>
            <w:rtl/>
            <w:lang w:bidi="fa-IR"/>
          </w:rPr>
          <w:t>)</w:t>
        </w:r>
      </w:ins>
    </w:p>
    <w:p w14:paraId="4E0C7833" w14:textId="77777777" w:rsidR="0086673F" w:rsidRDefault="0086673F" w:rsidP="0086673F">
      <w:pPr>
        <w:bidi/>
        <w:spacing w:after="0" w:line="276" w:lineRule="auto"/>
        <w:rPr>
          <w:rFonts w:cs="Calibri"/>
          <w:sz w:val="28"/>
          <w:szCs w:val="28"/>
          <w:rtl/>
          <w:lang w:bidi="fa-IR"/>
        </w:rPr>
      </w:pPr>
    </w:p>
    <w:p w14:paraId="4F6C16F7" w14:textId="77777777" w:rsidR="0086673F" w:rsidRDefault="0086673F" w:rsidP="0086673F">
      <w:pPr>
        <w:bidi/>
        <w:spacing w:after="0" w:line="276" w:lineRule="auto"/>
        <w:rPr>
          <w:rFonts w:cs="Calibri"/>
          <w:sz w:val="28"/>
          <w:szCs w:val="28"/>
          <w:rtl/>
          <w:lang w:bidi="fa-IR"/>
        </w:rPr>
      </w:pPr>
      <w:r>
        <w:rPr>
          <w:rFonts w:cs="Calibri" w:hint="cs"/>
          <w:sz w:val="28"/>
          <w:szCs w:val="28"/>
          <w:rtl/>
          <w:lang w:bidi="fa-IR"/>
        </w:rPr>
        <w:t xml:space="preserve">-گفته شد که وقتی که داخل براکت </w:t>
      </w:r>
      <w:r>
        <w:rPr>
          <w:rFonts w:cs="Calibri"/>
          <w:sz w:val="28"/>
          <w:szCs w:val="28"/>
          <w:lang w:bidi="fa-IR"/>
        </w:rPr>
        <w:t xml:space="preserve">data[] </w:t>
      </w:r>
      <w:r>
        <w:rPr>
          <w:rFonts w:cs="Calibri" w:hint="cs"/>
          <w:sz w:val="28"/>
          <w:szCs w:val="28"/>
          <w:rtl/>
          <w:lang w:bidi="fa-IR"/>
        </w:rPr>
        <w:t xml:space="preserve"> فقط اسم بزاریم، کلِ </w:t>
      </w:r>
      <w:r>
        <w:rPr>
          <w:rFonts w:cs="Calibri"/>
          <w:sz w:val="28"/>
          <w:szCs w:val="28"/>
          <w:lang w:bidi="fa-IR"/>
        </w:rPr>
        <w:t>column</w:t>
      </w:r>
      <w:r>
        <w:rPr>
          <w:rFonts w:cs="Calibri" w:hint="cs"/>
          <w:sz w:val="28"/>
          <w:szCs w:val="28"/>
          <w:rtl/>
          <w:lang w:bidi="fa-IR"/>
        </w:rPr>
        <w:t xml:space="preserve"> رو برمیگردونه، اما اگر شرط بزاریم (با عبارات شرطی) و محدودش کنیم، کلِ یک </w:t>
      </w:r>
      <w:r>
        <w:rPr>
          <w:rFonts w:cs="Calibri"/>
          <w:sz w:val="28"/>
          <w:szCs w:val="28"/>
          <w:lang w:bidi="fa-IR"/>
        </w:rPr>
        <w:t>row</w:t>
      </w:r>
      <w:r>
        <w:rPr>
          <w:rFonts w:cs="Calibri" w:hint="cs"/>
          <w:sz w:val="28"/>
          <w:szCs w:val="28"/>
          <w:rtl/>
          <w:lang w:bidi="fa-IR"/>
        </w:rPr>
        <w:t xml:space="preserve"> یا هرچندتا </w:t>
      </w:r>
      <w:r>
        <w:rPr>
          <w:rFonts w:cs="Calibri"/>
          <w:sz w:val="28"/>
          <w:szCs w:val="28"/>
          <w:lang w:bidi="fa-IR"/>
        </w:rPr>
        <w:t xml:space="preserve">row </w:t>
      </w:r>
      <w:r>
        <w:rPr>
          <w:rFonts w:cs="Calibri" w:hint="cs"/>
          <w:sz w:val="28"/>
          <w:szCs w:val="28"/>
          <w:rtl/>
          <w:lang w:bidi="fa-IR"/>
        </w:rPr>
        <w:t>ای رو خواهد داد که اون عبارت داخلش درست بوده. عیننا کوئریه. و این نکته مهمیه.</w:t>
      </w:r>
    </w:p>
    <w:p w14:paraId="00B9E4CA" w14:textId="77777777" w:rsidR="0086673F" w:rsidRDefault="0086673F" w:rsidP="0086673F">
      <w:pPr>
        <w:bidi/>
        <w:spacing w:after="0" w:line="276" w:lineRule="auto"/>
        <w:rPr>
          <w:rFonts w:cs="Calibri"/>
          <w:sz w:val="28"/>
          <w:szCs w:val="28"/>
          <w:rtl/>
          <w:lang w:bidi="fa-IR"/>
        </w:rPr>
      </w:pPr>
    </w:p>
    <w:p w14:paraId="768AD1CD" w14:textId="77777777" w:rsidR="0086673F" w:rsidRDefault="0086673F" w:rsidP="0086673F">
      <w:pPr>
        <w:bidi/>
        <w:spacing w:after="0" w:line="276" w:lineRule="auto"/>
        <w:rPr>
          <w:rFonts w:cs="Calibri"/>
          <w:sz w:val="28"/>
          <w:szCs w:val="28"/>
          <w:rtl/>
          <w:lang w:bidi="fa-IR"/>
        </w:rPr>
      </w:pPr>
      <w:r>
        <w:rPr>
          <w:rFonts w:cs="Calibri" w:hint="cs"/>
          <w:sz w:val="28"/>
          <w:szCs w:val="28"/>
          <w:rtl/>
          <w:lang w:bidi="fa-IR"/>
        </w:rPr>
        <w:t>-</w:t>
      </w:r>
      <w:r w:rsidR="0093661C">
        <w:rPr>
          <w:rFonts w:cs="Calibri" w:hint="cs"/>
          <w:sz w:val="28"/>
          <w:szCs w:val="28"/>
          <w:rtl/>
          <w:lang w:bidi="fa-IR"/>
        </w:rPr>
        <w:t xml:space="preserve">خب، ازمون خواسته شد که طبق یه </w:t>
      </w:r>
      <w:r w:rsidR="0093661C">
        <w:rPr>
          <w:rFonts w:cs="Calibri"/>
          <w:sz w:val="28"/>
          <w:szCs w:val="28"/>
          <w:lang w:bidi="fa-IR"/>
        </w:rPr>
        <w:t>dataset</w:t>
      </w:r>
      <w:r w:rsidR="0093661C">
        <w:rPr>
          <w:rFonts w:cs="Calibri" w:hint="cs"/>
          <w:sz w:val="28"/>
          <w:szCs w:val="28"/>
          <w:rtl/>
          <w:lang w:bidi="fa-IR"/>
        </w:rPr>
        <w:t xml:space="preserve"> ای که خودش داده بود ، پیدا کنیم که طبق یه </w:t>
      </w:r>
      <w:r w:rsidR="0093661C">
        <w:rPr>
          <w:rFonts w:cs="Calibri"/>
          <w:sz w:val="28"/>
          <w:szCs w:val="28"/>
          <w:lang w:bidi="fa-IR"/>
        </w:rPr>
        <w:t>column</w:t>
      </w:r>
      <w:r w:rsidR="0093661C">
        <w:rPr>
          <w:rFonts w:cs="Calibri" w:hint="cs"/>
          <w:sz w:val="28"/>
          <w:szCs w:val="28"/>
          <w:rtl/>
          <w:lang w:bidi="fa-IR"/>
        </w:rPr>
        <w:t xml:space="preserve"> خاص ، چه تعدادی به صورت کلی وجود داره و در انتها اون رو داخلِ یه فایل </w:t>
      </w:r>
      <w:r w:rsidR="0093661C">
        <w:rPr>
          <w:rFonts w:cs="Calibri"/>
          <w:sz w:val="28"/>
          <w:szCs w:val="28"/>
          <w:lang w:bidi="fa-IR"/>
        </w:rPr>
        <w:t>csv</w:t>
      </w:r>
      <w:r w:rsidR="0093661C">
        <w:rPr>
          <w:rFonts w:cs="Calibri" w:hint="cs"/>
          <w:sz w:val="28"/>
          <w:szCs w:val="28"/>
          <w:rtl/>
          <w:lang w:bidi="fa-IR"/>
        </w:rPr>
        <w:t xml:space="preserve"> ذخیره </w:t>
      </w:r>
      <w:r w:rsidR="0093661C">
        <w:rPr>
          <w:rFonts w:cs="Calibri" w:hint="cs"/>
          <w:sz w:val="28"/>
          <w:szCs w:val="28"/>
          <w:rtl/>
          <w:lang w:bidi="fa-IR"/>
        </w:rPr>
        <w:lastRenderedPageBreak/>
        <w:t xml:space="preserve">کنیم. ما یه مقدار اصولی تر و </w:t>
      </w:r>
      <w:r w:rsidR="0093661C">
        <w:rPr>
          <w:rFonts w:cs="Calibri"/>
          <w:sz w:val="28"/>
          <w:szCs w:val="28"/>
          <w:lang w:bidi="fa-IR"/>
        </w:rPr>
        <w:t xml:space="preserve">sql </w:t>
      </w:r>
      <w:r w:rsidR="0093661C">
        <w:rPr>
          <w:rFonts w:cs="Calibri" w:hint="cs"/>
          <w:sz w:val="28"/>
          <w:szCs w:val="28"/>
          <w:rtl/>
          <w:lang w:bidi="fa-IR"/>
        </w:rPr>
        <w:t xml:space="preserve">ای تر پیش رفتیم، از </w:t>
      </w:r>
      <w:r w:rsidR="0093661C">
        <w:rPr>
          <w:rFonts w:cs="Calibri"/>
          <w:sz w:val="28"/>
          <w:szCs w:val="28"/>
          <w:lang w:bidi="fa-IR"/>
        </w:rPr>
        <w:t>groupby()</w:t>
      </w:r>
      <w:r w:rsidR="0093661C">
        <w:rPr>
          <w:rFonts w:cs="Calibri" w:hint="cs"/>
          <w:sz w:val="28"/>
          <w:szCs w:val="28"/>
          <w:rtl/>
          <w:lang w:bidi="fa-IR"/>
        </w:rPr>
        <w:t xml:space="preserve"> استفاده کردیم و تونستیم با </w:t>
      </w:r>
      <w:r w:rsidR="0093661C">
        <w:rPr>
          <w:rFonts w:cs="Calibri"/>
          <w:sz w:val="28"/>
          <w:szCs w:val="28"/>
          <w:lang w:bidi="fa-IR"/>
        </w:rPr>
        <w:t>size()</w:t>
      </w:r>
      <w:r w:rsidR="0093661C">
        <w:rPr>
          <w:rFonts w:cs="Calibri" w:hint="cs"/>
          <w:sz w:val="28"/>
          <w:szCs w:val="28"/>
          <w:rtl/>
          <w:lang w:bidi="fa-IR"/>
        </w:rPr>
        <w:t xml:space="preserve"> تعداد کل رو بگیریم که چندتا هستن. البته </w:t>
      </w:r>
      <w:r w:rsidR="0093661C">
        <w:rPr>
          <w:rFonts w:cs="Calibri"/>
          <w:sz w:val="28"/>
          <w:szCs w:val="28"/>
          <w:lang w:bidi="fa-IR"/>
        </w:rPr>
        <w:t>size()</w:t>
      </w:r>
      <w:r w:rsidR="0093661C">
        <w:rPr>
          <w:rFonts w:cs="Calibri" w:hint="cs"/>
          <w:sz w:val="28"/>
          <w:szCs w:val="28"/>
          <w:rtl/>
          <w:lang w:bidi="fa-IR"/>
        </w:rPr>
        <w:t xml:space="preserve"> رو از </w:t>
      </w:r>
      <w:r w:rsidR="0093661C">
        <w:rPr>
          <w:rFonts w:cs="Calibri"/>
          <w:sz w:val="28"/>
          <w:szCs w:val="28"/>
          <w:lang w:bidi="fa-IR"/>
        </w:rPr>
        <w:t>Gemini</w:t>
      </w:r>
      <w:r w:rsidR="0093661C">
        <w:rPr>
          <w:rFonts w:cs="Calibri" w:hint="cs"/>
          <w:sz w:val="28"/>
          <w:szCs w:val="28"/>
          <w:rtl/>
          <w:lang w:bidi="fa-IR"/>
        </w:rPr>
        <w:t xml:space="preserve"> کمک گرفتیم. اما کاری که خودش کرد این بود که رفت از توی سایتِ دید که چه رنگ هایی میتونه وجود داشته باشه چشمی، اونارو با استفاده از روشی که بالاتر گفتیم گرفت، و با استفاده از </w:t>
      </w:r>
      <w:r w:rsidR="0093661C">
        <w:rPr>
          <w:rFonts w:cs="Calibri"/>
          <w:sz w:val="28"/>
          <w:szCs w:val="28"/>
          <w:lang w:bidi="fa-IR"/>
        </w:rPr>
        <w:t>len()</w:t>
      </w:r>
      <w:r w:rsidR="0093661C">
        <w:rPr>
          <w:rFonts w:cs="Calibri" w:hint="cs"/>
          <w:sz w:val="28"/>
          <w:szCs w:val="28"/>
          <w:rtl/>
          <w:lang w:bidi="fa-IR"/>
        </w:rPr>
        <w:t xml:space="preserve"> تعداد کلش رو بدست آورد و احتمالا قراره اینطوری </w:t>
      </w:r>
      <w:r w:rsidR="0093661C">
        <w:rPr>
          <w:rFonts w:cs="Calibri"/>
          <w:sz w:val="28"/>
          <w:szCs w:val="28"/>
          <w:lang w:bidi="fa-IR"/>
        </w:rPr>
        <w:t>DataFrame</w:t>
      </w:r>
      <w:r w:rsidR="0093661C">
        <w:rPr>
          <w:rFonts w:cs="Calibri" w:hint="cs"/>
          <w:sz w:val="28"/>
          <w:szCs w:val="28"/>
          <w:rtl/>
          <w:lang w:bidi="fa-IR"/>
        </w:rPr>
        <w:t xml:space="preserve"> ش رو بسازه و بعد ذخیره کنه. خب این اصولی نیست از نظرم ولی خب بریم جلو ببینیم چی میشه، فقط کلی وقتم رو گرفتم از خودم . </w:t>
      </w:r>
    </w:p>
    <w:p w14:paraId="469F9D0F" w14:textId="77777777" w:rsidR="0093661C" w:rsidRDefault="0093661C" w:rsidP="0093661C">
      <w:pPr>
        <w:bidi/>
        <w:spacing w:after="0" w:line="276" w:lineRule="auto"/>
        <w:rPr>
          <w:rFonts w:cs="Calibri"/>
          <w:sz w:val="28"/>
          <w:szCs w:val="28"/>
          <w:rtl/>
          <w:lang w:bidi="fa-IR"/>
        </w:rPr>
      </w:pPr>
    </w:p>
    <w:p w14:paraId="745929EE" w14:textId="77777777" w:rsidR="0093661C" w:rsidRDefault="0093661C" w:rsidP="0093661C">
      <w:pPr>
        <w:bidi/>
        <w:spacing w:after="0" w:line="276" w:lineRule="auto"/>
        <w:rPr>
          <w:rFonts w:cs="Calibri"/>
          <w:sz w:val="28"/>
          <w:szCs w:val="28"/>
          <w:rtl/>
          <w:lang w:bidi="fa-IR"/>
        </w:rPr>
      </w:pPr>
      <w:r>
        <w:rPr>
          <w:rFonts w:cs="Calibri" w:hint="cs"/>
          <w:sz w:val="28"/>
          <w:szCs w:val="28"/>
          <w:rtl/>
          <w:lang w:bidi="fa-IR"/>
        </w:rPr>
        <w:t>-</w:t>
      </w:r>
      <w:r w:rsidR="00A93AB2">
        <w:rPr>
          <w:rFonts w:cs="Calibri" w:hint="cs"/>
          <w:sz w:val="28"/>
          <w:szCs w:val="28"/>
          <w:rtl/>
          <w:lang w:bidi="fa-IR"/>
        </w:rPr>
        <w:t>خب لازم میبینم که همین کدی که تا حالا زدیم رو یه تشریحی کنم برای خودم:</w:t>
      </w:r>
    </w:p>
    <w:p w14:paraId="1BAA755E" w14:textId="77777777" w:rsidR="00A93AB2" w:rsidRDefault="00A93AB2" w:rsidP="00A93AB2">
      <w:pPr>
        <w:bidi/>
        <w:spacing w:after="0" w:line="276" w:lineRule="auto"/>
        <w:rPr>
          <w:rFonts w:cs="Calibri"/>
          <w:sz w:val="28"/>
          <w:szCs w:val="28"/>
          <w:rtl/>
          <w:lang w:bidi="fa-IR"/>
        </w:rPr>
      </w:pPr>
      <w:r w:rsidRPr="00A93AB2">
        <w:rPr>
          <w:rFonts w:cs="Calibri"/>
          <w:noProof/>
          <w:sz w:val="28"/>
          <w:szCs w:val="28"/>
          <w:rtl/>
        </w:rPr>
        <w:drawing>
          <wp:inline distT="0" distB="0" distL="0" distR="0" wp14:anchorId="0BF0B819" wp14:editId="2CD33C66">
            <wp:extent cx="5731510" cy="26987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2698750"/>
                    </a:xfrm>
                    <a:prstGeom prst="rect">
                      <a:avLst/>
                    </a:prstGeom>
                  </pic:spPr>
                </pic:pic>
              </a:graphicData>
            </a:graphic>
          </wp:inline>
        </w:drawing>
      </w:r>
    </w:p>
    <w:p w14:paraId="75654BD2" w14:textId="77777777" w:rsidR="00A93AB2" w:rsidRDefault="00A93AB2" w:rsidP="00A93AB2">
      <w:pPr>
        <w:bidi/>
        <w:spacing w:after="0" w:line="276" w:lineRule="auto"/>
        <w:rPr>
          <w:rFonts w:cs="Calibri"/>
          <w:sz w:val="28"/>
          <w:szCs w:val="28"/>
          <w:lang w:bidi="fa-IR"/>
        </w:rPr>
      </w:pPr>
      <w:r>
        <w:rPr>
          <w:rFonts w:cs="Calibri" w:hint="cs"/>
          <w:sz w:val="28"/>
          <w:szCs w:val="28"/>
          <w:rtl/>
          <w:lang w:bidi="fa-IR"/>
        </w:rPr>
        <w:t xml:space="preserve">تا خط 8 که مشکلی نیست. توی خط 8 دیتای کامل رو برداشتیم و با </w:t>
      </w:r>
      <w:r>
        <w:rPr>
          <w:rFonts w:cs="Calibri"/>
          <w:sz w:val="28"/>
          <w:szCs w:val="28"/>
          <w:lang w:bidi="fa-IR"/>
        </w:rPr>
        <w:t>groupby()</w:t>
      </w:r>
      <w:r>
        <w:rPr>
          <w:rFonts w:cs="Calibri" w:hint="cs"/>
          <w:sz w:val="28"/>
          <w:szCs w:val="28"/>
          <w:rtl/>
          <w:lang w:bidi="fa-IR"/>
        </w:rPr>
        <w:t xml:space="preserve"> نسبت به اون ستون مشخصِ خودمون رکورد هارو گروه بندی کردیم و بعد از همۀ اون رکورد ها بازم اون ستون مورد نظر خودمون رو انتخاب کردیم (راه حلش همین بود که باقی ستون ها نشون داده نشن) با نوشتن </w:t>
      </w:r>
      <w:r>
        <w:rPr>
          <w:rFonts w:cs="Calibri"/>
          <w:sz w:val="28"/>
          <w:szCs w:val="28"/>
          <w:lang w:bidi="fa-IR"/>
        </w:rPr>
        <w:t>data.groupby(target_column)</w:t>
      </w:r>
      <w:r>
        <w:rPr>
          <w:rFonts w:cs="Calibri" w:hint="cs"/>
          <w:sz w:val="28"/>
          <w:szCs w:val="28"/>
          <w:rtl/>
          <w:lang w:bidi="fa-IR"/>
        </w:rPr>
        <w:t xml:space="preserve"> میرسیم به یه </w:t>
      </w:r>
      <w:r>
        <w:rPr>
          <w:rFonts w:cs="Calibri"/>
          <w:sz w:val="28"/>
          <w:szCs w:val="28"/>
          <w:lang w:bidi="fa-IR"/>
        </w:rPr>
        <w:t>DataFrame</w:t>
      </w:r>
      <w:r>
        <w:rPr>
          <w:rFonts w:cs="Calibri" w:hint="cs"/>
          <w:sz w:val="28"/>
          <w:szCs w:val="28"/>
          <w:rtl/>
          <w:lang w:bidi="fa-IR"/>
        </w:rPr>
        <w:t xml:space="preserve"> مجددا، که میشه از توش یه </w:t>
      </w:r>
      <w:r>
        <w:rPr>
          <w:rFonts w:cs="Calibri"/>
          <w:sz w:val="28"/>
          <w:szCs w:val="28"/>
          <w:lang w:bidi="fa-IR"/>
        </w:rPr>
        <w:t>column</w:t>
      </w:r>
      <w:r>
        <w:rPr>
          <w:rFonts w:cs="Calibri" w:hint="cs"/>
          <w:sz w:val="28"/>
          <w:szCs w:val="28"/>
          <w:rtl/>
          <w:lang w:bidi="fa-IR"/>
        </w:rPr>
        <w:t xml:space="preserve"> رو انتخاب کرد (یاداوری: اگر شرطیش کنیم در شرط های برقرار </w:t>
      </w:r>
      <w:r>
        <w:rPr>
          <w:rFonts w:cs="Calibri"/>
          <w:sz w:val="28"/>
          <w:szCs w:val="28"/>
          <w:lang w:bidi="fa-IR"/>
        </w:rPr>
        <w:t>row</w:t>
      </w:r>
      <w:r>
        <w:rPr>
          <w:rFonts w:cs="Calibri" w:hint="cs"/>
          <w:sz w:val="28"/>
          <w:szCs w:val="28"/>
          <w:rtl/>
          <w:lang w:bidi="fa-IR"/>
        </w:rPr>
        <w:t xml:space="preserve"> رو برمیگردونه) و خب اگر همین رو </w:t>
      </w:r>
      <w:r>
        <w:rPr>
          <w:rFonts w:cs="Calibri"/>
          <w:sz w:val="28"/>
          <w:szCs w:val="28"/>
          <w:lang w:bidi="fa-IR"/>
        </w:rPr>
        <w:t>print</w:t>
      </w:r>
      <w:r>
        <w:rPr>
          <w:rFonts w:cs="Calibri" w:hint="cs"/>
          <w:sz w:val="28"/>
          <w:szCs w:val="28"/>
          <w:rtl/>
          <w:lang w:bidi="fa-IR"/>
        </w:rPr>
        <w:t xml:space="preserve"> بگیریم </w:t>
      </w:r>
      <w:r w:rsidR="00BE2332">
        <w:rPr>
          <w:rFonts w:cs="Calibri" w:hint="cs"/>
          <w:sz w:val="28"/>
          <w:szCs w:val="28"/>
          <w:rtl/>
          <w:lang w:bidi="fa-IR"/>
        </w:rPr>
        <w:t xml:space="preserve">فقط اطلاع میده که فلان جا ذخیره شده و ... . وقتی </w:t>
      </w:r>
      <w:r w:rsidR="00BE2332">
        <w:rPr>
          <w:rFonts w:cs="Calibri"/>
          <w:sz w:val="28"/>
          <w:szCs w:val="28"/>
          <w:lang w:bidi="fa-IR"/>
        </w:rPr>
        <w:t>data.groupby(target_column)[target_column]</w:t>
      </w:r>
      <w:r w:rsidR="00BE2332">
        <w:rPr>
          <w:rFonts w:cs="Calibri" w:hint="cs"/>
          <w:sz w:val="28"/>
          <w:szCs w:val="28"/>
          <w:rtl/>
          <w:lang w:bidi="fa-IR"/>
        </w:rPr>
        <w:t xml:space="preserve"> رو میگیریم از بین اون همه اونی که میخوایم رو انتخاب کردیم و پرینت گرفتیم. و با </w:t>
      </w:r>
      <w:r w:rsidR="00BE2332">
        <w:rPr>
          <w:rFonts w:cs="Calibri"/>
          <w:sz w:val="28"/>
          <w:szCs w:val="28"/>
          <w:lang w:bidi="fa-IR"/>
        </w:rPr>
        <w:t>size()</w:t>
      </w:r>
      <w:r w:rsidR="00BE2332">
        <w:rPr>
          <w:rFonts w:cs="Calibri" w:hint="cs"/>
          <w:sz w:val="28"/>
          <w:szCs w:val="28"/>
          <w:rtl/>
          <w:lang w:bidi="fa-IR"/>
        </w:rPr>
        <w:t xml:space="preserve"> هم تعداد هر کدوم از اون </w:t>
      </w:r>
      <w:r w:rsidR="00BE2332">
        <w:rPr>
          <w:rFonts w:cs="Calibri"/>
          <w:sz w:val="28"/>
          <w:szCs w:val="28"/>
          <w:lang w:bidi="fa-IR"/>
        </w:rPr>
        <w:t>column</w:t>
      </w:r>
      <w:r w:rsidR="00BE2332">
        <w:rPr>
          <w:rFonts w:cs="Calibri" w:hint="cs"/>
          <w:sz w:val="28"/>
          <w:szCs w:val="28"/>
          <w:rtl/>
          <w:lang w:bidi="fa-IR"/>
        </w:rPr>
        <w:t xml:space="preserve"> رو درمیاره واسمون. میریم میرسیم به خط خط 11 و 12 که با </w:t>
      </w:r>
      <w:r w:rsidR="00BE2332">
        <w:rPr>
          <w:rFonts w:cs="Calibri"/>
          <w:sz w:val="28"/>
          <w:szCs w:val="28"/>
          <w:lang w:bidi="fa-IR"/>
        </w:rPr>
        <w:t>.index</w:t>
      </w:r>
      <w:r w:rsidR="00BE2332">
        <w:rPr>
          <w:rFonts w:cs="Calibri" w:hint="cs"/>
          <w:sz w:val="28"/>
          <w:szCs w:val="28"/>
          <w:rtl/>
          <w:lang w:bidi="fa-IR"/>
        </w:rPr>
        <w:t xml:space="preserve"> میتونیم مقادیر ستون رو داشته باشیم. و با </w:t>
      </w:r>
      <w:r w:rsidR="00BE2332">
        <w:rPr>
          <w:rFonts w:cs="Calibri"/>
          <w:sz w:val="28"/>
          <w:szCs w:val="28"/>
          <w:lang w:bidi="fa-IR"/>
        </w:rPr>
        <w:t>.values</w:t>
      </w:r>
      <w:r w:rsidR="00BE2332">
        <w:rPr>
          <w:rFonts w:cs="Calibri" w:hint="cs"/>
          <w:sz w:val="28"/>
          <w:szCs w:val="28"/>
          <w:rtl/>
          <w:lang w:bidi="fa-IR"/>
        </w:rPr>
        <w:t xml:space="preserve"> میتونیم تعداد رو داشته باشیم (که با </w:t>
      </w:r>
      <w:r w:rsidR="00BE2332">
        <w:rPr>
          <w:rFonts w:cs="Calibri"/>
          <w:sz w:val="28"/>
          <w:szCs w:val="28"/>
          <w:lang w:bidi="fa-IR"/>
        </w:rPr>
        <w:t>size()</w:t>
      </w:r>
      <w:r w:rsidR="00BE2332">
        <w:rPr>
          <w:rFonts w:cs="Calibri" w:hint="cs"/>
          <w:sz w:val="28"/>
          <w:szCs w:val="28"/>
          <w:rtl/>
          <w:lang w:bidi="fa-IR"/>
        </w:rPr>
        <w:t xml:space="preserve"> حساب کردیم) . بعدشم که میندازیمش داخل </w:t>
      </w:r>
      <w:r w:rsidR="00BE2332">
        <w:rPr>
          <w:rFonts w:cs="Calibri"/>
          <w:sz w:val="28"/>
          <w:szCs w:val="28"/>
          <w:lang w:bidi="fa-IR"/>
        </w:rPr>
        <w:t>pandas.DataFrame()</w:t>
      </w:r>
      <w:r w:rsidR="00BE2332">
        <w:rPr>
          <w:rFonts w:cs="Calibri" w:hint="cs"/>
          <w:sz w:val="28"/>
          <w:szCs w:val="28"/>
          <w:rtl/>
          <w:lang w:bidi="fa-IR"/>
        </w:rPr>
        <w:t xml:space="preserve"> و ذخیره میکنیم. </w:t>
      </w:r>
    </w:p>
    <w:p w14:paraId="4A1AABBA" w14:textId="77777777" w:rsidR="00B941EB" w:rsidRDefault="00B941EB" w:rsidP="00B941EB">
      <w:pPr>
        <w:bidi/>
        <w:spacing w:after="0" w:line="276" w:lineRule="auto"/>
        <w:rPr>
          <w:rFonts w:cs="Calibri"/>
          <w:sz w:val="28"/>
          <w:szCs w:val="28"/>
          <w:lang w:bidi="fa-IR"/>
        </w:rPr>
      </w:pPr>
    </w:p>
    <w:p w14:paraId="7C3AE2E5" w14:textId="77777777" w:rsidR="00B941EB" w:rsidRPr="00152236" w:rsidRDefault="00AC4EB9" w:rsidP="00B941EB">
      <w:pPr>
        <w:bidi/>
        <w:spacing w:after="0" w:line="276" w:lineRule="auto"/>
        <w:rPr>
          <w:rFonts w:cs="Calibri"/>
          <w:sz w:val="28"/>
          <w:szCs w:val="28"/>
          <w:rtl/>
          <w:lang w:bidi="fa-IR"/>
        </w:rPr>
      </w:pPr>
      <w:r>
        <w:rPr>
          <w:rFonts w:cs="Calibri" w:hint="cs"/>
          <w:sz w:val="28"/>
          <w:szCs w:val="28"/>
          <w:rtl/>
          <w:lang w:bidi="fa-IR"/>
        </w:rPr>
        <w:t xml:space="preserve">تا </w:t>
      </w:r>
      <w:r>
        <w:rPr>
          <w:rFonts w:cs="Calibri"/>
          <w:sz w:val="28"/>
          <w:szCs w:val="28"/>
          <w:lang w:bidi="fa-IR"/>
        </w:rPr>
        <w:t>Day025 005 00:03:40</w:t>
      </w:r>
    </w:p>
    <w:p w14:paraId="7A1F73B5" w14:textId="77777777" w:rsidR="00657FF3" w:rsidRDefault="00657FF3" w:rsidP="00657FF3">
      <w:pPr>
        <w:bidi/>
        <w:spacing w:after="0" w:line="276" w:lineRule="auto"/>
        <w:jc w:val="both"/>
        <w:rPr>
          <w:rFonts w:cs="Calibri"/>
          <w:sz w:val="28"/>
          <w:szCs w:val="28"/>
          <w:rtl/>
          <w:lang w:bidi="fa-IR"/>
        </w:rPr>
      </w:pPr>
    </w:p>
    <w:p w14:paraId="23A6E529" w14:textId="77777777" w:rsidR="00657FF3" w:rsidRDefault="00657FF3">
      <w:pPr>
        <w:spacing w:after="0" w:line="240" w:lineRule="auto"/>
        <w:rPr>
          <w:rFonts w:cs="Calibri"/>
          <w:sz w:val="28"/>
          <w:szCs w:val="28"/>
          <w:rtl/>
          <w:lang w:bidi="fa-IR"/>
        </w:rPr>
      </w:pPr>
      <w:r>
        <w:rPr>
          <w:rFonts w:cs="Calibri"/>
          <w:sz w:val="28"/>
          <w:szCs w:val="28"/>
          <w:rtl/>
          <w:lang w:bidi="fa-IR"/>
        </w:rPr>
        <w:br w:type="page"/>
      </w:r>
    </w:p>
    <w:p w14:paraId="632B1D03" w14:textId="77777777" w:rsidR="00A23ABB" w:rsidRDefault="00C325C2" w:rsidP="00A23ABB">
      <w:pPr>
        <w:bidi/>
        <w:spacing w:after="0" w:line="276" w:lineRule="auto"/>
        <w:jc w:val="both"/>
        <w:rPr>
          <w:rFonts w:cs="Calibri"/>
          <w:sz w:val="28"/>
          <w:szCs w:val="28"/>
          <w:lang w:bidi="fa-IR"/>
        </w:rPr>
      </w:pPr>
      <w:bookmarkStart w:id="454" w:name="I4040618"/>
      <w:r>
        <w:rPr>
          <w:rFonts w:cs="Calibri" w:hint="cs"/>
          <w:sz w:val="28"/>
          <w:szCs w:val="28"/>
          <w:rtl/>
          <w:lang w:bidi="fa-IR"/>
        </w:rPr>
        <w:lastRenderedPageBreak/>
        <w:t>ادامه</w:t>
      </w:r>
      <w:bookmarkEnd w:id="454"/>
    </w:p>
    <w:p w14:paraId="25D1E52F" w14:textId="77777777" w:rsidR="000560D9" w:rsidRDefault="00A23ABB" w:rsidP="00A23ABB">
      <w:pPr>
        <w:bidi/>
        <w:spacing w:after="0" w:line="276" w:lineRule="auto"/>
        <w:jc w:val="both"/>
        <w:rPr>
          <w:rFonts w:cs="Calibri"/>
          <w:sz w:val="28"/>
          <w:szCs w:val="28"/>
          <w:rtl/>
          <w:lang w:bidi="fa-IR"/>
        </w:rPr>
      </w:pPr>
      <w:r>
        <w:rPr>
          <w:rFonts w:cs="Calibri" w:hint="cs"/>
          <w:sz w:val="28"/>
          <w:szCs w:val="28"/>
          <w:rtl/>
          <w:lang w:bidi="fa-IR"/>
        </w:rPr>
        <w:t xml:space="preserve">برای اینکه بهتر یادمون بیاد میریم و از </w:t>
      </w:r>
      <w:r w:rsidR="000560D9">
        <w:rPr>
          <w:rFonts w:cs="Calibri"/>
          <w:sz w:val="28"/>
          <w:szCs w:val="28"/>
          <w:lang w:bidi="fa-IR"/>
        </w:rPr>
        <w:t>Day025 002</w:t>
      </w:r>
      <w:r w:rsidR="000560D9">
        <w:rPr>
          <w:rFonts w:cs="Calibri" w:hint="cs"/>
          <w:sz w:val="28"/>
          <w:szCs w:val="28"/>
          <w:rtl/>
          <w:lang w:bidi="fa-IR"/>
        </w:rPr>
        <w:t xml:space="preserve"> ادامه میدیم.</w:t>
      </w:r>
    </w:p>
    <w:p w14:paraId="166055DD" w14:textId="77777777" w:rsidR="00F5608E" w:rsidRDefault="00F914FA" w:rsidP="000560D9">
      <w:pPr>
        <w:bidi/>
        <w:spacing w:after="0" w:line="276" w:lineRule="auto"/>
        <w:jc w:val="both"/>
        <w:rPr>
          <w:rFonts w:cs="Calibri"/>
          <w:sz w:val="28"/>
          <w:szCs w:val="28"/>
          <w:rtl/>
          <w:lang w:bidi="fa-IR"/>
        </w:rPr>
      </w:pPr>
      <w:r>
        <w:rPr>
          <w:rFonts w:cs="Calibri" w:hint="cs"/>
          <w:sz w:val="28"/>
          <w:szCs w:val="28"/>
          <w:rtl/>
          <w:lang w:bidi="fa-IR"/>
        </w:rPr>
        <w:t xml:space="preserve">-درمورد </w:t>
      </w:r>
      <w:r>
        <w:rPr>
          <w:rFonts w:cs="Calibri"/>
          <w:sz w:val="28"/>
          <w:szCs w:val="28"/>
          <w:lang w:bidi="fa-IR"/>
        </w:rPr>
        <w:t>pandas.csv_reader()</w:t>
      </w:r>
      <w:r>
        <w:rPr>
          <w:rFonts w:cs="Calibri" w:hint="cs"/>
          <w:sz w:val="28"/>
          <w:szCs w:val="28"/>
          <w:rtl/>
          <w:lang w:bidi="fa-IR"/>
        </w:rPr>
        <w:t xml:space="preserve"> این یه </w:t>
      </w:r>
      <w:r>
        <w:rPr>
          <w:rFonts w:cs="Calibri"/>
          <w:sz w:val="28"/>
          <w:szCs w:val="28"/>
          <w:lang w:bidi="fa-IR"/>
        </w:rPr>
        <w:t>object</w:t>
      </w:r>
      <w:r>
        <w:rPr>
          <w:rFonts w:cs="Calibri" w:hint="cs"/>
          <w:sz w:val="28"/>
          <w:szCs w:val="28"/>
          <w:rtl/>
          <w:lang w:bidi="fa-IR"/>
        </w:rPr>
        <w:t xml:space="preserve"> میسازه که </w:t>
      </w:r>
      <w:r w:rsidR="00F5608E">
        <w:rPr>
          <w:rFonts w:cs="Calibri" w:hint="cs"/>
          <w:sz w:val="28"/>
          <w:szCs w:val="28"/>
          <w:rtl/>
          <w:lang w:bidi="fa-IR"/>
        </w:rPr>
        <w:t xml:space="preserve">مثل </w:t>
      </w:r>
      <w:r w:rsidR="00F5608E">
        <w:rPr>
          <w:rFonts w:cs="Calibri"/>
          <w:sz w:val="28"/>
          <w:szCs w:val="28"/>
          <w:lang w:bidi="fa-IR"/>
        </w:rPr>
        <w:t xml:space="preserve">dictionary </w:t>
      </w:r>
      <w:r w:rsidR="00F5608E">
        <w:rPr>
          <w:rFonts w:cs="Calibri" w:hint="cs"/>
          <w:sz w:val="28"/>
          <w:szCs w:val="28"/>
          <w:rtl/>
          <w:lang w:bidi="fa-IR"/>
        </w:rPr>
        <w:t xml:space="preserve"> عمل میکنه که </w:t>
      </w:r>
      <w:r w:rsidR="00F5608E">
        <w:rPr>
          <w:rFonts w:cs="Calibri"/>
          <w:sz w:val="28"/>
          <w:szCs w:val="28"/>
          <w:lang w:bidi="fa-IR"/>
        </w:rPr>
        <w:t>key</w:t>
      </w:r>
      <w:r w:rsidR="00F5608E">
        <w:rPr>
          <w:rFonts w:cs="Calibri" w:hint="cs"/>
          <w:sz w:val="28"/>
          <w:szCs w:val="28"/>
          <w:rtl/>
          <w:lang w:bidi="fa-IR"/>
        </w:rPr>
        <w:t xml:space="preserve"> هاش اسم </w:t>
      </w:r>
      <w:r w:rsidR="00F5608E">
        <w:rPr>
          <w:rFonts w:cs="Calibri"/>
          <w:sz w:val="28"/>
          <w:szCs w:val="28"/>
          <w:lang w:bidi="fa-IR"/>
        </w:rPr>
        <w:t>column</w:t>
      </w:r>
      <w:r w:rsidR="00F5608E">
        <w:rPr>
          <w:rFonts w:cs="Calibri" w:hint="cs"/>
          <w:sz w:val="28"/>
          <w:szCs w:val="28"/>
          <w:rtl/>
          <w:lang w:bidi="fa-IR"/>
        </w:rPr>
        <w:t xml:space="preserve"> های دیتا هستش. </w:t>
      </w:r>
    </w:p>
    <w:p w14:paraId="0392419A" w14:textId="6FAE2B1A" w:rsidR="00F5608E" w:rsidRDefault="00F5608E">
      <w:pPr>
        <w:bidi/>
        <w:spacing w:after="0" w:line="276" w:lineRule="auto"/>
        <w:jc w:val="both"/>
        <w:rPr>
          <w:rFonts w:cs="Calibri"/>
          <w:sz w:val="28"/>
          <w:szCs w:val="28"/>
          <w:rtl/>
          <w:lang w:bidi="fa-IR"/>
        </w:rPr>
        <w:pPrChange w:id="455" w:author="Microsoft account" w:date="2025-10-05T09:51:00Z">
          <w:pPr>
            <w:bidi/>
            <w:spacing w:after="0" w:line="276" w:lineRule="auto"/>
            <w:jc w:val="both"/>
          </w:pPr>
        </w:pPrChange>
      </w:pPr>
      <w:r>
        <w:rPr>
          <w:rFonts w:cs="Calibri" w:hint="cs"/>
          <w:sz w:val="28"/>
          <w:szCs w:val="28"/>
          <w:rtl/>
          <w:lang w:bidi="fa-IR"/>
        </w:rPr>
        <w:t xml:space="preserve">-یه نکته دیگه ای هم که جالبه بهش اشاره کنیم نحوه نوشتن کد هستش که داره انجام میده حین کورس. اینطوریه که مثلا اگر دیتا تایپ رو میخواد ببینه اول مینویسه </w:t>
      </w:r>
      <w:r>
        <w:rPr>
          <w:rFonts w:cs="Calibri"/>
          <w:sz w:val="28"/>
          <w:szCs w:val="28"/>
          <w:lang w:bidi="fa-IR"/>
        </w:rPr>
        <w:t>type(variable)</w:t>
      </w:r>
      <w:r>
        <w:rPr>
          <w:rFonts w:cs="Calibri" w:hint="cs"/>
          <w:sz w:val="28"/>
          <w:szCs w:val="28"/>
          <w:rtl/>
          <w:lang w:bidi="fa-IR"/>
        </w:rPr>
        <w:t xml:space="preserve"> و بعدش که این رو نوشت انگار با خودش میگه خب ما باید یطوری این رو ببینیم یا در نهایت اینطوریه که "ما با این میخواستیم چیکار کنیم؟ آها میخواستیم ببینیمیش" که برای دیدنش باید توی یه </w:t>
      </w:r>
      <w:r>
        <w:rPr>
          <w:rFonts w:cs="Calibri"/>
          <w:sz w:val="28"/>
          <w:szCs w:val="28"/>
          <w:lang w:bidi="fa-IR"/>
        </w:rPr>
        <w:t>print()</w:t>
      </w:r>
      <w:r>
        <w:rPr>
          <w:rFonts w:cs="Calibri" w:hint="cs"/>
          <w:sz w:val="28"/>
          <w:szCs w:val="28"/>
          <w:rtl/>
          <w:lang w:bidi="fa-IR"/>
        </w:rPr>
        <w:t xml:space="preserve"> باشه. نکته اینجاست که از ابتدا نمیره </w:t>
      </w:r>
      <w:r>
        <w:rPr>
          <w:rFonts w:cs="Calibri"/>
          <w:sz w:val="28"/>
          <w:szCs w:val="28"/>
          <w:lang w:bidi="fa-IR"/>
        </w:rPr>
        <w:t>print</w:t>
      </w:r>
      <w:r>
        <w:rPr>
          <w:rFonts w:cs="Calibri" w:hint="cs"/>
          <w:sz w:val="28"/>
          <w:szCs w:val="28"/>
          <w:rtl/>
          <w:lang w:bidi="fa-IR"/>
        </w:rPr>
        <w:t xml:space="preserve"> رو بنویسه، بعد از اینکه اصل قضیه رو نوشت میره و بعد </w:t>
      </w:r>
      <w:r>
        <w:rPr>
          <w:rFonts w:cs="Calibri"/>
          <w:sz w:val="28"/>
          <w:szCs w:val="28"/>
          <w:lang w:bidi="fa-IR"/>
        </w:rPr>
        <w:t>print</w:t>
      </w:r>
      <w:r>
        <w:rPr>
          <w:rFonts w:cs="Calibri" w:hint="cs"/>
          <w:sz w:val="28"/>
          <w:szCs w:val="28"/>
          <w:rtl/>
          <w:lang w:bidi="fa-IR"/>
        </w:rPr>
        <w:t xml:space="preserve"> رو مینویسه. نکته رو گرفتی؟</w:t>
      </w:r>
      <w:r w:rsidR="00BF3DA4">
        <w:rPr>
          <w:rFonts w:cs="Calibri" w:hint="cs"/>
          <w:sz w:val="28"/>
          <w:szCs w:val="28"/>
          <w:rtl/>
          <w:lang w:bidi="fa-IR"/>
        </w:rPr>
        <w:t xml:space="preserve">  (</w:t>
      </w:r>
      <w:r w:rsidR="00BF3DA4">
        <w:rPr>
          <w:rFonts w:cs="Calibri" w:hint="cs"/>
          <w:sz w:val="18"/>
          <w:szCs w:val="18"/>
          <w:rtl/>
          <w:lang w:bidi="fa-IR"/>
        </w:rPr>
        <w:t xml:space="preserve">آره ، اصل قضیه اینه که ما نویسنده یا خوش نویس که نیستیم که ، حافظ هم نیستیم. ما </w:t>
      </w:r>
      <w:r w:rsidR="00BF3DA4">
        <w:rPr>
          <w:rFonts w:cs="Calibri"/>
          <w:sz w:val="18"/>
          <w:szCs w:val="18"/>
          <w:lang w:bidi="fa-IR"/>
        </w:rPr>
        <w:t>developer</w:t>
      </w:r>
      <w:r w:rsidR="00BF3DA4">
        <w:rPr>
          <w:rFonts w:cs="Calibri" w:hint="cs"/>
          <w:sz w:val="18"/>
          <w:szCs w:val="18"/>
          <w:rtl/>
          <w:lang w:bidi="fa-IR"/>
        </w:rPr>
        <w:t xml:space="preserve"> هستیم</w:t>
      </w:r>
      <w:del w:id="456" w:author="Microsoft account" w:date="2025-10-05T09:51:00Z">
        <w:r w:rsidR="00BF3DA4" w:rsidDel="00E31FD2">
          <w:rPr>
            <w:rFonts w:cs="Calibri" w:hint="cs"/>
            <w:sz w:val="18"/>
            <w:szCs w:val="18"/>
            <w:rtl/>
            <w:lang w:bidi="fa-IR"/>
          </w:rPr>
          <w:delText>. یعنی توسعه دهنده</w:delText>
        </w:r>
      </w:del>
      <w:r w:rsidR="00BF3DA4">
        <w:rPr>
          <w:rFonts w:cs="Calibri" w:hint="cs"/>
          <w:sz w:val="18"/>
          <w:szCs w:val="18"/>
          <w:rtl/>
          <w:lang w:bidi="fa-IR"/>
        </w:rPr>
        <w:t xml:space="preserve">. این مدل نوشتن کد که مینویسی و درست بود بهش اضافه میکنی برای ما بهتر عمل میکنه تا اینکه بخوای بشینی و بنویسی و توقع داشته باشی که درست کار کنه. که معمولا هم این اتفاق نمیوفته. پس </w:t>
      </w:r>
      <w:r w:rsidR="00BF3DA4" w:rsidRPr="00D97444">
        <w:rPr>
          <w:rFonts w:cs="Calibri" w:hint="cs"/>
          <w:sz w:val="18"/>
          <w:szCs w:val="18"/>
          <w:u w:val="single"/>
          <w:rtl/>
          <w:lang w:bidi="fa-IR"/>
        </w:rPr>
        <w:t>از داخلی ترین هدفی که از نوشتن کد داریم شروع میکنیم و چیزایی که نیازه رو بهش اضافه میکنیم.</w:t>
      </w:r>
      <w:r w:rsidR="00BF3DA4">
        <w:rPr>
          <w:rFonts w:cs="Calibri" w:hint="cs"/>
          <w:sz w:val="18"/>
          <w:szCs w:val="18"/>
          <w:rtl/>
          <w:lang w:bidi="fa-IR"/>
        </w:rPr>
        <w:t xml:space="preserve"> </w:t>
      </w:r>
      <w:r w:rsidR="00BF3DA4">
        <w:rPr>
          <w:rFonts w:cs="Calibri" w:hint="cs"/>
          <w:sz w:val="28"/>
          <w:szCs w:val="28"/>
          <w:rtl/>
          <w:lang w:bidi="fa-IR"/>
        </w:rPr>
        <w:t>)</w:t>
      </w:r>
    </w:p>
    <w:p w14:paraId="0AE8F265" w14:textId="77777777" w:rsidR="00F5608E" w:rsidRDefault="00F5608E" w:rsidP="00F5608E">
      <w:pPr>
        <w:bidi/>
        <w:spacing w:after="0" w:line="276" w:lineRule="auto"/>
        <w:jc w:val="both"/>
        <w:rPr>
          <w:rFonts w:cs="Calibri"/>
          <w:sz w:val="28"/>
          <w:szCs w:val="28"/>
          <w:rtl/>
          <w:lang w:bidi="fa-IR"/>
        </w:rPr>
      </w:pPr>
    </w:p>
    <w:p w14:paraId="5C7D2D1F" w14:textId="25A7D29A" w:rsidR="00C325C2" w:rsidRDefault="00F5608E" w:rsidP="00F5608E">
      <w:pPr>
        <w:bidi/>
        <w:spacing w:after="0" w:line="276" w:lineRule="auto"/>
        <w:jc w:val="both"/>
        <w:rPr>
          <w:rFonts w:cs="Calibri"/>
          <w:sz w:val="28"/>
          <w:szCs w:val="28"/>
          <w:rtl/>
          <w:lang w:bidi="fa-IR"/>
        </w:rPr>
      </w:pPr>
      <w:r>
        <w:rPr>
          <w:rFonts w:cs="Calibri" w:hint="cs"/>
          <w:sz w:val="28"/>
          <w:szCs w:val="28"/>
          <w:rtl/>
          <w:lang w:bidi="fa-IR"/>
        </w:rPr>
        <w:t>-</w:t>
      </w:r>
      <w:r w:rsidR="00C325C2">
        <w:rPr>
          <w:rFonts w:cs="Calibri"/>
          <w:sz w:val="28"/>
          <w:szCs w:val="28"/>
          <w:rtl/>
          <w:lang w:bidi="fa-IR"/>
        </w:rPr>
        <w:br w:type="page"/>
      </w:r>
    </w:p>
    <w:p w14:paraId="0CD006D5" w14:textId="40B4E598" w:rsidR="00C325C2" w:rsidRDefault="00D97444" w:rsidP="00C325C2">
      <w:pPr>
        <w:bidi/>
        <w:spacing w:after="0" w:line="276" w:lineRule="auto"/>
        <w:jc w:val="both"/>
        <w:rPr>
          <w:rFonts w:cs="Calibri"/>
          <w:sz w:val="28"/>
          <w:szCs w:val="28"/>
          <w:rtl/>
          <w:lang w:bidi="fa-IR"/>
        </w:rPr>
      </w:pPr>
      <w:bookmarkStart w:id="457" w:name="I4040619"/>
      <w:r>
        <w:rPr>
          <w:rFonts w:cs="Calibri" w:hint="cs"/>
          <w:sz w:val="28"/>
          <w:szCs w:val="28"/>
          <w:rtl/>
          <w:lang w:bidi="fa-IR"/>
        </w:rPr>
        <w:lastRenderedPageBreak/>
        <w:t>ادامه</w:t>
      </w:r>
    </w:p>
    <w:bookmarkEnd w:id="457"/>
    <w:p w14:paraId="45AE09A5" w14:textId="3A0F3E97" w:rsidR="00D97444" w:rsidRDefault="00E551F2" w:rsidP="00E551F2">
      <w:pPr>
        <w:bidi/>
        <w:spacing w:after="0" w:line="276" w:lineRule="auto"/>
        <w:jc w:val="both"/>
        <w:rPr>
          <w:ins w:id="458" w:author="Microsoft account" w:date="2025-09-10T09:37:00Z"/>
          <w:rFonts w:cs="Calibri"/>
          <w:sz w:val="28"/>
          <w:szCs w:val="28"/>
          <w:rtl/>
          <w:lang w:bidi="fa-IR"/>
        </w:rPr>
      </w:pPr>
      <w:r>
        <w:rPr>
          <w:rFonts w:cs="Calibri" w:hint="cs"/>
          <w:sz w:val="28"/>
          <w:szCs w:val="28"/>
          <w:rtl/>
          <w:lang w:bidi="fa-IR"/>
        </w:rPr>
        <w:t xml:space="preserve">-یادآوری: </w:t>
      </w:r>
      <w:r>
        <w:rPr>
          <w:rFonts w:cs="Calibri"/>
          <w:sz w:val="28"/>
          <w:szCs w:val="28"/>
          <w:lang w:bidi="fa-IR"/>
        </w:rPr>
        <w:t>relative path</w:t>
      </w:r>
      <w:r>
        <w:rPr>
          <w:rFonts w:cs="Calibri" w:hint="cs"/>
          <w:sz w:val="28"/>
          <w:szCs w:val="28"/>
          <w:rtl/>
          <w:lang w:bidi="fa-IR"/>
        </w:rPr>
        <w:t xml:space="preserve"> توی مشخصا </w:t>
      </w:r>
      <w:r>
        <w:rPr>
          <w:rFonts w:cs="Calibri"/>
          <w:sz w:val="28"/>
          <w:szCs w:val="28"/>
          <w:lang w:bidi="fa-IR"/>
        </w:rPr>
        <w:t>VS Code</w:t>
      </w:r>
      <w:r>
        <w:rPr>
          <w:rFonts w:cs="Calibri" w:hint="cs"/>
          <w:sz w:val="28"/>
          <w:szCs w:val="28"/>
          <w:rtl/>
          <w:lang w:bidi="fa-IR"/>
        </w:rPr>
        <w:t xml:space="preserve"> از جایی شروع میشه که پروژه رو </w:t>
      </w:r>
      <w:r>
        <w:rPr>
          <w:rFonts w:cs="Calibri"/>
          <w:sz w:val="28"/>
          <w:szCs w:val="28"/>
          <w:lang w:bidi="fa-IR"/>
        </w:rPr>
        <w:t>open</w:t>
      </w:r>
      <w:r>
        <w:rPr>
          <w:rFonts w:cs="Calibri" w:hint="cs"/>
          <w:sz w:val="28"/>
          <w:szCs w:val="28"/>
          <w:rtl/>
          <w:lang w:bidi="fa-IR"/>
        </w:rPr>
        <w:t xml:space="preserve"> کردی. یعنی برای فایل های </w:t>
      </w:r>
      <w:r>
        <w:rPr>
          <w:rFonts w:cs="Calibri"/>
          <w:sz w:val="28"/>
          <w:szCs w:val="28"/>
          <w:lang w:bidi="fa-IR"/>
        </w:rPr>
        <w:t>elasti py</w:t>
      </w:r>
      <w:r>
        <w:rPr>
          <w:rFonts w:cs="Calibri" w:hint="cs"/>
          <w:sz w:val="28"/>
          <w:szCs w:val="28"/>
          <w:rtl/>
          <w:lang w:bidi="fa-IR"/>
        </w:rPr>
        <w:t xml:space="preserve"> میشه </w:t>
      </w:r>
    </w:p>
    <w:p w14:paraId="78B19096" w14:textId="59EC8B26" w:rsidR="00E551F2" w:rsidRDefault="00E551F2" w:rsidP="00E551F2">
      <w:pPr>
        <w:bidi/>
        <w:spacing w:after="0" w:line="276" w:lineRule="auto"/>
        <w:jc w:val="both"/>
        <w:rPr>
          <w:ins w:id="459" w:author="Microsoft account" w:date="2025-09-10T09:37:00Z"/>
          <w:rFonts w:cs="Calibri"/>
          <w:sz w:val="28"/>
          <w:szCs w:val="28"/>
          <w:rtl/>
          <w:lang w:bidi="fa-IR"/>
        </w:rPr>
      </w:pPr>
      <w:ins w:id="460" w:author="Microsoft account" w:date="2025-09-10T09:37:00Z">
        <w:r w:rsidRPr="00E551F2">
          <w:rPr>
            <w:rFonts w:cs="Calibri"/>
            <w:sz w:val="28"/>
            <w:szCs w:val="28"/>
            <w:lang w:bidi="fa-IR"/>
          </w:rPr>
          <w:t>G:\myDocuments\Programming\Python\elasti_py</w:t>
        </w:r>
      </w:ins>
    </w:p>
    <w:p w14:paraId="62A3265E" w14:textId="27910739" w:rsidR="00E551F2" w:rsidRDefault="00E551F2">
      <w:pPr>
        <w:bidi/>
        <w:spacing w:after="0" w:line="276" w:lineRule="auto"/>
        <w:jc w:val="both"/>
        <w:rPr>
          <w:ins w:id="461" w:author="Microsoft account" w:date="2025-09-10T09:38:00Z"/>
          <w:rFonts w:cs="Calibri"/>
          <w:sz w:val="28"/>
          <w:szCs w:val="28"/>
          <w:rtl/>
          <w:lang w:bidi="fa-IR"/>
        </w:rPr>
        <w:pPrChange w:id="462" w:author="Microsoft account" w:date="2025-09-10T09:37:00Z">
          <w:pPr>
            <w:bidi/>
            <w:spacing w:after="0" w:line="276" w:lineRule="auto"/>
            <w:jc w:val="both"/>
          </w:pPr>
        </w:pPrChange>
      </w:pPr>
      <w:ins w:id="463" w:author="Microsoft account" w:date="2025-09-10T09:37:00Z">
        <w:r>
          <w:rPr>
            <w:rFonts w:cs="Calibri" w:hint="cs"/>
            <w:sz w:val="28"/>
            <w:szCs w:val="28"/>
            <w:rtl/>
            <w:lang w:bidi="fa-IR"/>
          </w:rPr>
          <w:t xml:space="preserve">و اگر بخوایم هرچیزی رو توی این پروژه به صورت </w:t>
        </w:r>
        <w:r>
          <w:rPr>
            <w:rFonts w:cs="Calibri"/>
            <w:sz w:val="28"/>
            <w:szCs w:val="28"/>
            <w:lang w:bidi="fa-IR"/>
          </w:rPr>
          <w:t>relative</w:t>
        </w:r>
        <w:r>
          <w:rPr>
            <w:rFonts w:cs="Calibri" w:hint="cs"/>
            <w:sz w:val="28"/>
            <w:szCs w:val="28"/>
            <w:rtl/>
            <w:lang w:bidi="fa-IR"/>
          </w:rPr>
          <w:t xml:space="preserve"> آدرس بدیم باید از </w:t>
        </w:r>
        <w:r>
          <w:rPr>
            <w:rFonts w:cs="Calibri"/>
            <w:sz w:val="28"/>
            <w:szCs w:val="28"/>
            <w:lang w:bidi="fa-IR"/>
          </w:rPr>
          <w:t>elasti_py</w:t>
        </w:r>
        <w:r>
          <w:rPr>
            <w:rFonts w:cs="Calibri" w:hint="cs"/>
            <w:sz w:val="28"/>
            <w:szCs w:val="28"/>
            <w:rtl/>
            <w:lang w:bidi="fa-IR"/>
          </w:rPr>
          <w:t xml:space="preserve"> به اینور آدرس بدیم که میتونیم باقی ماجرا رو ننویسیم. به جاش /. بزاریم.</w:t>
        </w:r>
      </w:ins>
      <w:ins w:id="464" w:author="Microsoft account" w:date="2025-09-10T09:38:00Z">
        <w:r>
          <w:rPr>
            <w:rFonts w:cs="Calibri" w:hint="cs"/>
            <w:sz w:val="28"/>
            <w:szCs w:val="28"/>
            <w:rtl/>
            <w:lang w:bidi="fa-IR"/>
          </w:rPr>
          <w:t xml:space="preserve"> </w:t>
        </w:r>
      </w:ins>
    </w:p>
    <w:p w14:paraId="6C30CF63" w14:textId="77777777" w:rsidR="00E551F2" w:rsidRDefault="00E551F2">
      <w:pPr>
        <w:bidi/>
        <w:spacing w:after="0" w:line="276" w:lineRule="auto"/>
        <w:jc w:val="both"/>
        <w:rPr>
          <w:ins w:id="465" w:author="Microsoft account" w:date="2025-09-10T09:38:00Z"/>
          <w:rFonts w:cs="Calibri"/>
          <w:sz w:val="28"/>
          <w:szCs w:val="28"/>
          <w:rtl/>
          <w:lang w:bidi="fa-IR"/>
        </w:rPr>
        <w:pPrChange w:id="466" w:author="Microsoft account" w:date="2025-09-10T09:38:00Z">
          <w:pPr>
            <w:bidi/>
            <w:spacing w:after="0" w:line="276" w:lineRule="auto"/>
            <w:jc w:val="both"/>
          </w:pPr>
        </w:pPrChange>
      </w:pPr>
    </w:p>
    <w:p w14:paraId="252B8EBE" w14:textId="53ED3F66" w:rsidR="00E551F2" w:rsidRDefault="00E551F2">
      <w:pPr>
        <w:bidi/>
        <w:spacing w:after="0" w:line="276" w:lineRule="auto"/>
        <w:jc w:val="both"/>
        <w:rPr>
          <w:ins w:id="467" w:author="Microsoft account" w:date="2025-09-10T09:40:00Z"/>
          <w:rFonts w:cs="Calibri"/>
          <w:sz w:val="28"/>
          <w:szCs w:val="28"/>
          <w:rtl/>
          <w:lang w:bidi="fa-IR"/>
        </w:rPr>
        <w:pPrChange w:id="468" w:author="Microsoft account" w:date="2025-09-10T09:40:00Z">
          <w:pPr>
            <w:bidi/>
            <w:spacing w:after="0" w:line="276" w:lineRule="auto"/>
            <w:jc w:val="both"/>
          </w:pPr>
        </w:pPrChange>
      </w:pPr>
      <w:ins w:id="469" w:author="Microsoft account" w:date="2025-09-10T09:38:00Z">
        <w:r>
          <w:rPr>
            <w:rFonts w:cs="Calibri" w:hint="cs"/>
            <w:sz w:val="28"/>
            <w:szCs w:val="28"/>
            <w:rtl/>
            <w:lang w:bidi="fa-IR"/>
          </w:rPr>
          <w:t>-</w:t>
        </w:r>
      </w:ins>
      <w:ins w:id="470" w:author="Microsoft account" w:date="2025-09-10T09:39:00Z">
        <w:r>
          <w:rPr>
            <w:rFonts w:cs="Calibri" w:hint="cs"/>
            <w:sz w:val="28"/>
            <w:szCs w:val="28"/>
            <w:rtl/>
            <w:lang w:bidi="fa-IR"/>
          </w:rPr>
          <w:t xml:space="preserve">آها ، برای </w:t>
        </w:r>
        <w:r>
          <w:rPr>
            <w:rFonts w:cs="Calibri"/>
            <w:sz w:val="28"/>
            <w:szCs w:val="28"/>
            <w:lang w:bidi="fa-IR"/>
          </w:rPr>
          <w:t>challenge</w:t>
        </w:r>
        <w:r>
          <w:rPr>
            <w:rFonts w:cs="Calibri" w:hint="cs"/>
            <w:sz w:val="28"/>
            <w:szCs w:val="28"/>
            <w:rtl/>
            <w:lang w:bidi="fa-IR"/>
          </w:rPr>
          <w:t xml:space="preserve"> ای که جلسه قبلی بهش خوردیم این که تعداد همۀ حالت های </w:t>
        </w:r>
        <w:r>
          <w:rPr>
            <w:rFonts w:cs="Calibri"/>
            <w:sz w:val="28"/>
            <w:szCs w:val="28"/>
            <w:lang w:bidi="fa-IR"/>
          </w:rPr>
          <w:t>Primary Fur Color</w:t>
        </w:r>
        <w:r>
          <w:rPr>
            <w:rFonts w:cs="Calibri" w:hint="cs"/>
            <w:sz w:val="28"/>
            <w:szCs w:val="28"/>
            <w:rtl/>
            <w:lang w:bidi="fa-IR"/>
          </w:rPr>
          <w:t xml:space="preserve"> رو در بیاریم. توی </w:t>
        </w:r>
        <w:r>
          <w:rPr>
            <w:rFonts w:cs="Calibri"/>
            <w:sz w:val="28"/>
            <w:szCs w:val="28"/>
            <w:lang w:bidi="fa-IR"/>
          </w:rPr>
          <w:t>doc</w:t>
        </w:r>
        <w:r>
          <w:rPr>
            <w:rFonts w:cs="Calibri" w:hint="cs"/>
            <w:sz w:val="28"/>
            <w:szCs w:val="28"/>
            <w:rtl/>
            <w:lang w:bidi="fa-IR"/>
          </w:rPr>
          <w:t xml:space="preserve"> های خودِ </w:t>
        </w:r>
        <w:r>
          <w:rPr>
            <w:rFonts w:cs="Calibri"/>
            <w:sz w:val="28"/>
            <w:szCs w:val="28"/>
            <w:lang w:bidi="fa-IR"/>
          </w:rPr>
          <w:t>pandas</w:t>
        </w:r>
        <w:r>
          <w:rPr>
            <w:rFonts w:cs="Calibri" w:hint="cs"/>
            <w:sz w:val="28"/>
            <w:szCs w:val="28"/>
            <w:rtl/>
            <w:lang w:bidi="fa-IR"/>
          </w:rPr>
          <w:t xml:space="preserve"> متوجه یه </w:t>
        </w:r>
        <w:r>
          <w:rPr>
            <w:rFonts w:cs="Calibri"/>
            <w:sz w:val="28"/>
            <w:szCs w:val="28"/>
            <w:lang w:bidi="fa-IR"/>
          </w:rPr>
          <w:t>method</w:t>
        </w:r>
        <w:r>
          <w:rPr>
            <w:rFonts w:cs="Calibri" w:hint="cs"/>
            <w:sz w:val="28"/>
            <w:szCs w:val="28"/>
            <w:rtl/>
            <w:lang w:bidi="fa-IR"/>
          </w:rPr>
          <w:t xml:space="preserve"> خوب شدم که دقیقا همین کار رو میکرد به نام </w:t>
        </w:r>
      </w:ins>
      <w:ins w:id="471" w:author="Microsoft account" w:date="2025-09-10T09:40:00Z">
        <w:r>
          <w:rPr>
            <w:rFonts w:cs="Calibri"/>
            <w:sz w:val="28"/>
            <w:szCs w:val="28"/>
            <w:lang w:bidi="fa-IR"/>
          </w:rPr>
          <w:t>.value_counts()</w:t>
        </w:r>
        <w:r>
          <w:rPr>
            <w:rFonts w:cs="Calibri" w:hint="cs"/>
            <w:sz w:val="28"/>
            <w:szCs w:val="28"/>
            <w:rtl/>
            <w:lang w:bidi="fa-IR"/>
          </w:rPr>
          <w:t xml:space="preserve"> و استفاده کردم دیگه.</w:t>
        </w:r>
      </w:ins>
    </w:p>
    <w:p w14:paraId="4FA6176D" w14:textId="77777777" w:rsidR="00E551F2" w:rsidRDefault="00E551F2">
      <w:pPr>
        <w:bidi/>
        <w:spacing w:after="0" w:line="276" w:lineRule="auto"/>
        <w:jc w:val="both"/>
        <w:rPr>
          <w:ins w:id="472" w:author="Microsoft account" w:date="2025-09-10T09:40:00Z"/>
          <w:rFonts w:cs="Calibri"/>
          <w:sz w:val="28"/>
          <w:szCs w:val="28"/>
          <w:rtl/>
          <w:lang w:bidi="fa-IR"/>
        </w:rPr>
        <w:pPrChange w:id="473" w:author="Microsoft account" w:date="2025-09-10T09:40:00Z">
          <w:pPr>
            <w:bidi/>
            <w:spacing w:after="0" w:line="276" w:lineRule="auto"/>
            <w:jc w:val="both"/>
          </w:pPr>
        </w:pPrChange>
      </w:pPr>
    </w:p>
    <w:p w14:paraId="31DD959A" w14:textId="6080234C" w:rsidR="00E551F2" w:rsidRDefault="00E551F2">
      <w:pPr>
        <w:bidi/>
        <w:spacing w:after="0" w:line="276" w:lineRule="auto"/>
        <w:jc w:val="both"/>
        <w:rPr>
          <w:ins w:id="474" w:author="Microsoft account" w:date="2025-09-10T10:12:00Z"/>
          <w:rFonts w:cs="Calibri"/>
          <w:sz w:val="28"/>
          <w:szCs w:val="28"/>
          <w:lang w:bidi="fa-IR"/>
        </w:rPr>
        <w:pPrChange w:id="475" w:author="Microsoft account" w:date="2025-09-10T09:40:00Z">
          <w:pPr>
            <w:bidi/>
            <w:spacing w:after="0" w:line="276" w:lineRule="auto"/>
            <w:jc w:val="both"/>
          </w:pPr>
        </w:pPrChange>
      </w:pPr>
      <w:ins w:id="476" w:author="Microsoft account" w:date="2025-09-10T09:40:00Z">
        <w:r>
          <w:rPr>
            <w:rFonts w:cs="Calibri" w:hint="cs"/>
            <w:sz w:val="28"/>
            <w:szCs w:val="28"/>
            <w:rtl/>
            <w:lang w:bidi="fa-IR"/>
          </w:rPr>
          <w:t>-</w:t>
        </w:r>
        <w:r w:rsidR="00C35A33">
          <w:rPr>
            <w:rFonts w:cs="Calibri" w:hint="cs"/>
            <w:sz w:val="28"/>
            <w:szCs w:val="28"/>
            <w:rtl/>
            <w:lang w:bidi="fa-IR"/>
          </w:rPr>
          <w:t xml:space="preserve">یادآوری: اگر بخوایم محتوای کلِ یه ستون رو بگیریم باید </w:t>
        </w:r>
        <w:r w:rsidR="00C35A33">
          <w:rPr>
            <w:rFonts w:cs="Calibri"/>
            <w:sz w:val="28"/>
            <w:szCs w:val="28"/>
            <w:lang w:bidi="fa-IR"/>
          </w:rPr>
          <w:t>data[</w:t>
        </w:r>
      </w:ins>
      <w:ins w:id="477" w:author="Microsoft account" w:date="2025-09-10T09:41:00Z">
        <w:r w:rsidR="00C35A33">
          <w:rPr>
            <w:rFonts w:cs="Calibri"/>
            <w:sz w:val="28"/>
            <w:szCs w:val="28"/>
            <w:lang w:bidi="fa-IR"/>
          </w:rPr>
          <w:t>“column_name”]</w:t>
        </w:r>
        <w:r w:rsidR="00C35A33">
          <w:rPr>
            <w:rFonts w:cs="Calibri" w:hint="cs"/>
            <w:sz w:val="28"/>
            <w:szCs w:val="28"/>
            <w:rtl/>
            <w:lang w:bidi="fa-IR"/>
          </w:rPr>
          <w:t xml:space="preserve"> رو بگیریم که از لحاظ دیتا تایپی یه </w:t>
        </w:r>
        <w:r w:rsidR="00C35A33">
          <w:rPr>
            <w:rFonts w:cs="Calibri"/>
            <w:sz w:val="28"/>
            <w:szCs w:val="28"/>
            <w:lang w:bidi="fa-IR"/>
          </w:rPr>
          <w:t>Series</w:t>
        </w:r>
        <w:r w:rsidR="00C35A33">
          <w:rPr>
            <w:rFonts w:cs="Calibri" w:hint="cs"/>
            <w:sz w:val="28"/>
            <w:szCs w:val="28"/>
            <w:rtl/>
            <w:lang w:bidi="fa-IR"/>
          </w:rPr>
          <w:t xml:space="preserve"> خواهیم داشت در جهان </w:t>
        </w:r>
        <w:r w:rsidR="00C35A33">
          <w:rPr>
            <w:rFonts w:cs="Calibri"/>
            <w:sz w:val="28"/>
            <w:szCs w:val="28"/>
            <w:lang w:bidi="fa-IR"/>
          </w:rPr>
          <w:t>pandas</w:t>
        </w:r>
        <w:r w:rsidR="00C35A33">
          <w:rPr>
            <w:rFonts w:cs="Calibri" w:hint="cs"/>
            <w:sz w:val="28"/>
            <w:szCs w:val="28"/>
            <w:rtl/>
            <w:lang w:bidi="fa-IR"/>
          </w:rPr>
          <w:t xml:space="preserve"> . اما اگر بخوایم یه </w:t>
        </w:r>
        <w:r w:rsidR="00C35A33">
          <w:rPr>
            <w:rFonts w:cs="Calibri"/>
            <w:sz w:val="28"/>
            <w:szCs w:val="28"/>
            <w:lang w:bidi="fa-IR"/>
          </w:rPr>
          <w:t>record</w:t>
        </w:r>
        <w:r w:rsidR="00C35A33">
          <w:rPr>
            <w:rFonts w:cs="Calibri" w:hint="cs"/>
            <w:sz w:val="28"/>
            <w:szCs w:val="28"/>
            <w:rtl/>
            <w:lang w:bidi="fa-IR"/>
          </w:rPr>
          <w:t xml:space="preserve"> رو بگیریم که همون </w:t>
        </w:r>
        <w:r w:rsidR="00C35A33">
          <w:rPr>
            <w:rFonts w:cs="Calibri"/>
            <w:sz w:val="28"/>
            <w:szCs w:val="28"/>
            <w:lang w:bidi="fa-IR"/>
          </w:rPr>
          <w:t>row</w:t>
        </w:r>
        <w:r w:rsidR="00C35A33">
          <w:rPr>
            <w:rFonts w:cs="Calibri" w:hint="cs"/>
            <w:sz w:val="28"/>
            <w:szCs w:val="28"/>
            <w:rtl/>
            <w:lang w:bidi="fa-IR"/>
          </w:rPr>
          <w:t xml:space="preserve"> هست، باید یه مشخصه ای رو شرط قرار بدیم تا کلِ اون رکورد رو بسته به اون شرطی که ما گذاشتیم بده بهمون. که </w:t>
        </w:r>
      </w:ins>
      <w:ins w:id="478" w:author="Microsoft account" w:date="2025-09-10T09:42:00Z">
        <w:r w:rsidR="00C35A33">
          <w:rPr>
            <w:rFonts w:cs="Calibri" w:hint="cs"/>
            <w:sz w:val="28"/>
            <w:szCs w:val="28"/>
            <w:rtl/>
            <w:lang w:bidi="fa-IR"/>
          </w:rPr>
          <w:t xml:space="preserve">بعد بتونیم ذخیره و استفاده کنیم . به اصطلاح </w:t>
        </w:r>
        <w:r w:rsidR="00C35A33">
          <w:rPr>
            <w:rFonts w:cs="Calibri"/>
            <w:sz w:val="28"/>
            <w:szCs w:val="28"/>
            <w:lang w:bidi="fa-IR"/>
          </w:rPr>
          <w:t>manipulate</w:t>
        </w:r>
        <w:r w:rsidR="00C35A33">
          <w:rPr>
            <w:rFonts w:cs="Calibri" w:hint="cs"/>
            <w:sz w:val="28"/>
            <w:szCs w:val="28"/>
            <w:rtl/>
            <w:lang w:bidi="fa-IR"/>
          </w:rPr>
          <w:t xml:space="preserve"> کنیم. </w:t>
        </w:r>
      </w:ins>
    </w:p>
    <w:p w14:paraId="4138D37C" w14:textId="77777777" w:rsidR="00296D20" w:rsidRDefault="00296D20">
      <w:pPr>
        <w:bidi/>
        <w:spacing w:after="0" w:line="276" w:lineRule="auto"/>
        <w:jc w:val="both"/>
        <w:rPr>
          <w:ins w:id="479" w:author="Microsoft account" w:date="2025-09-10T10:12:00Z"/>
          <w:rFonts w:cs="Calibri"/>
          <w:sz w:val="28"/>
          <w:szCs w:val="28"/>
          <w:lang w:bidi="fa-IR"/>
        </w:rPr>
        <w:pPrChange w:id="480" w:author="Microsoft account" w:date="2025-09-10T10:12:00Z">
          <w:pPr>
            <w:bidi/>
            <w:spacing w:after="0" w:line="276" w:lineRule="auto"/>
            <w:jc w:val="both"/>
          </w:pPr>
        </w:pPrChange>
      </w:pPr>
    </w:p>
    <w:p w14:paraId="2A024721" w14:textId="77777777" w:rsidR="00186BA3" w:rsidRDefault="00296D20">
      <w:pPr>
        <w:bidi/>
        <w:spacing w:after="0" w:line="276" w:lineRule="auto"/>
        <w:jc w:val="both"/>
        <w:rPr>
          <w:ins w:id="481" w:author="Microsoft account" w:date="2025-09-11T09:52:00Z"/>
          <w:rFonts w:cs="Calibri"/>
          <w:sz w:val="28"/>
          <w:szCs w:val="28"/>
          <w:rtl/>
          <w:lang w:bidi="fa-IR"/>
        </w:rPr>
        <w:pPrChange w:id="482" w:author="Microsoft account" w:date="2025-09-10T10:12:00Z">
          <w:pPr>
            <w:bidi/>
            <w:spacing w:after="0" w:line="276" w:lineRule="auto"/>
            <w:jc w:val="both"/>
          </w:pPr>
        </w:pPrChange>
      </w:pPr>
      <w:ins w:id="483" w:author="Microsoft account" w:date="2025-09-10T10:12:00Z">
        <w:r>
          <w:rPr>
            <w:rFonts w:cs="Calibri"/>
            <w:sz w:val="28"/>
            <w:szCs w:val="28"/>
            <w:lang w:bidi="fa-IR"/>
          </w:rPr>
          <w:t>-</w:t>
        </w:r>
        <w:r>
          <w:rPr>
            <w:rFonts w:cs="Calibri" w:hint="cs"/>
            <w:sz w:val="28"/>
            <w:szCs w:val="28"/>
            <w:rtl/>
            <w:lang w:bidi="fa-IR"/>
          </w:rPr>
          <w:t xml:space="preserve">حین ور رفتنام، متوجه شدم که تکنیک </w:t>
        </w:r>
        <w:r>
          <w:rPr>
            <w:rFonts w:cs="Calibri"/>
            <w:sz w:val="28"/>
            <w:szCs w:val="28"/>
            <w:lang w:bidi="fa-IR"/>
          </w:rPr>
          <w:t>‘  ‘.join(iterable)</w:t>
        </w:r>
        <w:r>
          <w:rPr>
            <w:rFonts w:cs="Calibri" w:hint="cs"/>
            <w:sz w:val="28"/>
            <w:szCs w:val="28"/>
            <w:rtl/>
            <w:lang w:bidi="fa-IR"/>
          </w:rPr>
          <w:t xml:space="preserve">  وقتی که داخل </w:t>
        </w:r>
        <w:r>
          <w:rPr>
            <w:rFonts w:cs="Calibri"/>
            <w:sz w:val="28"/>
            <w:szCs w:val="28"/>
            <w:lang w:bidi="fa-IR"/>
          </w:rPr>
          <w:t>iterable</w:t>
        </w:r>
        <w:r>
          <w:rPr>
            <w:rFonts w:cs="Calibri" w:hint="cs"/>
            <w:sz w:val="28"/>
            <w:szCs w:val="28"/>
            <w:rtl/>
            <w:lang w:bidi="fa-IR"/>
          </w:rPr>
          <w:t xml:space="preserve"> یه مقدار عددی یا هرچیزی بجز </w:t>
        </w:r>
        <w:r>
          <w:rPr>
            <w:rFonts w:cs="Calibri"/>
            <w:sz w:val="28"/>
            <w:szCs w:val="28"/>
            <w:lang w:bidi="fa-IR"/>
          </w:rPr>
          <w:t>string</w:t>
        </w:r>
        <w:r>
          <w:rPr>
            <w:rFonts w:cs="Calibri" w:hint="cs"/>
            <w:sz w:val="28"/>
            <w:szCs w:val="28"/>
            <w:rtl/>
            <w:lang w:bidi="fa-IR"/>
          </w:rPr>
          <w:t xml:space="preserve"> وجود داشته باشه عمل نمیکنه</w:t>
        </w:r>
      </w:ins>
      <w:ins w:id="484" w:author="Microsoft account" w:date="2025-09-11T09:46:00Z">
        <w:r w:rsidR="009326D3">
          <w:rPr>
            <w:rFonts w:cs="Calibri" w:hint="cs"/>
            <w:sz w:val="28"/>
            <w:szCs w:val="28"/>
            <w:rtl/>
            <w:lang w:bidi="fa-IR"/>
          </w:rPr>
          <w:t xml:space="preserve"> (</w:t>
        </w:r>
        <w:r w:rsidR="008C0462">
          <w:rPr>
            <w:rFonts w:cs="Calibri" w:hint="cs"/>
            <w:sz w:val="18"/>
            <w:szCs w:val="18"/>
            <w:rtl/>
            <w:lang w:bidi="fa-IR"/>
          </w:rPr>
          <w:t xml:space="preserve">چراکه </w:t>
        </w:r>
        <w:r w:rsidR="008C0462">
          <w:rPr>
            <w:rFonts w:cs="Calibri"/>
            <w:sz w:val="18"/>
            <w:szCs w:val="18"/>
            <w:lang w:bidi="fa-IR"/>
          </w:rPr>
          <w:t>join</w:t>
        </w:r>
        <w:r w:rsidR="008C0462">
          <w:rPr>
            <w:rFonts w:cs="Calibri" w:hint="cs"/>
            <w:sz w:val="18"/>
            <w:szCs w:val="18"/>
            <w:rtl/>
            <w:lang w:bidi="fa-IR"/>
          </w:rPr>
          <w:t xml:space="preserve"> برای </w:t>
        </w:r>
        <w:r w:rsidR="008C0462">
          <w:rPr>
            <w:rFonts w:cs="Calibri"/>
            <w:sz w:val="18"/>
            <w:szCs w:val="18"/>
            <w:lang w:bidi="fa-IR"/>
          </w:rPr>
          <w:t>str</w:t>
        </w:r>
      </w:ins>
      <w:ins w:id="485" w:author="Microsoft account" w:date="2025-09-11T09:47:00Z">
        <w:r w:rsidR="008C0462">
          <w:rPr>
            <w:rFonts w:cs="Calibri" w:hint="cs"/>
            <w:sz w:val="18"/>
            <w:szCs w:val="18"/>
            <w:rtl/>
            <w:lang w:bidi="fa-IR"/>
          </w:rPr>
          <w:t xml:space="preserve"> هست</w:t>
        </w:r>
      </w:ins>
      <w:ins w:id="486" w:author="Microsoft account" w:date="2025-09-11T09:46:00Z">
        <w:r w:rsidR="009326D3">
          <w:rPr>
            <w:rFonts w:cs="Calibri" w:hint="cs"/>
            <w:sz w:val="28"/>
            <w:szCs w:val="28"/>
            <w:rtl/>
            <w:lang w:bidi="fa-IR"/>
          </w:rPr>
          <w:t>)</w:t>
        </w:r>
      </w:ins>
      <w:ins w:id="487" w:author="Microsoft account" w:date="2025-09-10T10:12:00Z">
        <w:r>
          <w:rPr>
            <w:rFonts w:cs="Calibri" w:hint="cs"/>
            <w:sz w:val="28"/>
            <w:szCs w:val="28"/>
            <w:rtl/>
            <w:lang w:bidi="fa-IR"/>
          </w:rPr>
          <w:t xml:space="preserve"> و ارور میگیرم. که </w:t>
        </w:r>
      </w:ins>
      <w:ins w:id="488" w:author="Microsoft account" w:date="2025-09-10T10:13:00Z">
        <w:r>
          <w:rPr>
            <w:rFonts w:cs="Calibri" w:hint="cs"/>
            <w:sz w:val="28"/>
            <w:szCs w:val="28"/>
            <w:rtl/>
            <w:lang w:bidi="fa-IR"/>
          </w:rPr>
          <w:t xml:space="preserve">مقدار </w:t>
        </w:r>
        <w:r>
          <w:rPr>
            <w:rFonts w:cs="Calibri"/>
            <w:sz w:val="28"/>
            <w:szCs w:val="28"/>
            <w:lang w:bidi="fa-IR"/>
          </w:rPr>
          <w:t>Nan</w:t>
        </w:r>
        <w:r>
          <w:rPr>
            <w:rFonts w:cs="Calibri" w:hint="cs"/>
            <w:sz w:val="28"/>
            <w:szCs w:val="28"/>
            <w:rtl/>
            <w:lang w:bidi="fa-IR"/>
          </w:rPr>
          <w:t xml:space="preserve"> هم شامل میشه. </w:t>
        </w:r>
      </w:ins>
      <w:ins w:id="489" w:author="Microsoft account" w:date="2025-09-11T09:52:00Z">
        <w:r w:rsidR="00186BA3">
          <w:rPr>
            <w:rFonts w:cs="Calibri" w:hint="cs"/>
            <w:sz w:val="28"/>
            <w:szCs w:val="28"/>
            <w:rtl/>
            <w:lang w:bidi="fa-IR"/>
          </w:rPr>
          <w:t>(</w:t>
        </w:r>
      </w:ins>
    </w:p>
    <w:p w14:paraId="36723941" w14:textId="77777777" w:rsidR="00186BA3" w:rsidRPr="00186BA3" w:rsidRDefault="00186BA3">
      <w:pPr>
        <w:bidi/>
        <w:spacing w:after="0" w:line="276" w:lineRule="auto"/>
        <w:ind w:left="720"/>
        <w:rPr>
          <w:ins w:id="490" w:author="Microsoft account" w:date="2025-09-11T09:53:00Z"/>
          <w:rFonts w:cs="Calibri"/>
          <w:sz w:val="18"/>
          <w:szCs w:val="18"/>
          <w:rtl/>
          <w:lang w:bidi="fa-IR"/>
          <w:rPrChange w:id="491" w:author="Microsoft account" w:date="2025-09-11T09:54:00Z">
            <w:rPr>
              <w:ins w:id="492" w:author="Microsoft account" w:date="2025-09-11T09:53:00Z"/>
              <w:rFonts w:cs="Calibri"/>
              <w:sz w:val="28"/>
              <w:szCs w:val="28"/>
              <w:rtl/>
              <w:lang w:bidi="fa-IR"/>
            </w:rPr>
          </w:rPrChange>
        </w:rPr>
        <w:pPrChange w:id="493" w:author="Microsoft account" w:date="2025-09-11T09:55:00Z">
          <w:pPr>
            <w:spacing w:after="0" w:line="276" w:lineRule="auto"/>
          </w:pPr>
        </w:pPrChange>
      </w:pPr>
      <w:ins w:id="494" w:author="Microsoft account" w:date="2025-09-11T09:53:00Z">
        <w:r w:rsidRPr="00186BA3">
          <w:rPr>
            <w:rFonts w:cs="Calibri"/>
            <w:sz w:val="18"/>
            <w:szCs w:val="18"/>
            <w:lang w:bidi="fa-IR"/>
            <w:rPrChange w:id="495" w:author="Microsoft account" w:date="2025-09-11T09:54:00Z">
              <w:rPr>
                <w:rFonts w:cs="Calibri"/>
                <w:sz w:val="28"/>
                <w:szCs w:val="28"/>
                <w:lang w:bidi="fa-IR"/>
              </w:rPr>
            </w:rPrChange>
          </w:rPr>
          <w:t xml:space="preserve">NaN </w:t>
        </w:r>
        <w:r w:rsidRPr="00186BA3">
          <w:rPr>
            <w:rFonts w:cs="Calibri"/>
            <w:sz w:val="18"/>
            <w:szCs w:val="18"/>
            <w:rtl/>
            <w:lang w:bidi="fa-IR"/>
            <w:rPrChange w:id="496" w:author="Microsoft account" w:date="2025-09-11T09:54:00Z">
              <w:rPr>
                <w:rFonts w:cs="Calibri"/>
                <w:sz w:val="28"/>
                <w:szCs w:val="28"/>
                <w:rtl/>
                <w:lang w:bidi="fa-IR"/>
              </w:rPr>
            </w:rPrChange>
          </w:rPr>
          <w:t>مخفف</w:t>
        </w:r>
        <w:r w:rsidRPr="00186BA3">
          <w:rPr>
            <w:rFonts w:cs="Calibri"/>
            <w:sz w:val="18"/>
            <w:szCs w:val="18"/>
            <w:lang w:bidi="fa-IR"/>
            <w:rPrChange w:id="497" w:author="Microsoft account" w:date="2025-09-11T09:54:00Z">
              <w:rPr>
                <w:rFonts w:cs="Calibri"/>
                <w:sz w:val="28"/>
                <w:szCs w:val="28"/>
                <w:lang w:bidi="fa-IR"/>
              </w:rPr>
            </w:rPrChange>
          </w:rPr>
          <w:t xml:space="preserve"> Not a Number </w:t>
        </w:r>
        <w:r w:rsidRPr="00186BA3">
          <w:rPr>
            <w:rFonts w:cs="Calibri"/>
            <w:sz w:val="18"/>
            <w:szCs w:val="18"/>
            <w:rtl/>
            <w:lang w:bidi="fa-IR"/>
            <w:rPrChange w:id="498" w:author="Microsoft account" w:date="2025-09-11T09:54:00Z">
              <w:rPr>
                <w:rFonts w:cs="Calibri"/>
                <w:sz w:val="28"/>
                <w:szCs w:val="28"/>
                <w:rtl/>
                <w:lang w:bidi="fa-IR"/>
              </w:rPr>
            </w:rPrChange>
          </w:rPr>
          <w:t>هست و نشون‌دهنده‌</w:t>
        </w:r>
        <w:r w:rsidRPr="00186BA3">
          <w:rPr>
            <w:rFonts w:cs="Calibri" w:hint="cs"/>
            <w:sz w:val="18"/>
            <w:szCs w:val="18"/>
            <w:rtl/>
            <w:lang w:bidi="fa-IR"/>
            <w:rPrChange w:id="499" w:author="Microsoft account" w:date="2025-09-11T09:54:00Z">
              <w:rPr>
                <w:rFonts w:cs="Calibri" w:hint="cs"/>
                <w:sz w:val="28"/>
                <w:szCs w:val="28"/>
                <w:rtl/>
                <w:lang w:bidi="fa-IR"/>
              </w:rPr>
            </w:rPrChange>
          </w:rPr>
          <w:t>ی</w:t>
        </w:r>
        <w:r w:rsidRPr="00186BA3">
          <w:rPr>
            <w:rFonts w:cs="Calibri"/>
            <w:sz w:val="18"/>
            <w:szCs w:val="18"/>
            <w:rtl/>
            <w:lang w:bidi="fa-IR"/>
            <w:rPrChange w:id="500" w:author="Microsoft account" w:date="2025-09-11T09:54:00Z">
              <w:rPr>
                <w:rFonts w:cs="Calibri"/>
                <w:sz w:val="28"/>
                <w:szCs w:val="28"/>
                <w:rtl/>
                <w:lang w:bidi="fa-IR"/>
              </w:rPr>
            </w:rPrChange>
          </w:rPr>
          <w:t xml:space="preserve"> داده‌</w:t>
        </w:r>
        <w:r w:rsidRPr="00186BA3">
          <w:rPr>
            <w:rFonts w:cs="Calibri" w:hint="cs"/>
            <w:sz w:val="18"/>
            <w:szCs w:val="18"/>
            <w:rtl/>
            <w:lang w:bidi="fa-IR"/>
            <w:rPrChange w:id="501" w:author="Microsoft account" w:date="2025-09-11T09:54:00Z">
              <w:rPr>
                <w:rFonts w:cs="Calibri" w:hint="cs"/>
                <w:sz w:val="28"/>
                <w:szCs w:val="28"/>
                <w:rtl/>
                <w:lang w:bidi="fa-IR"/>
              </w:rPr>
            </w:rPrChange>
          </w:rPr>
          <w:t>ی</w:t>
        </w:r>
        <w:r w:rsidRPr="00186BA3">
          <w:rPr>
            <w:rFonts w:cs="Calibri"/>
            <w:sz w:val="18"/>
            <w:szCs w:val="18"/>
            <w:rtl/>
            <w:lang w:bidi="fa-IR"/>
            <w:rPrChange w:id="502" w:author="Microsoft account" w:date="2025-09-11T09:54:00Z">
              <w:rPr>
                <w:rFonts w:cs="Calibri"/>
                <w:sz w:val="28"/>
                <w:szCs w:val="28"/>
                <w:rtl/>
                <w:lang w:bidi="fa-IR"/>
              </w:rPr>
            </w:rPrChange>
          </w:rPr>
          <w:t xml:space="preserve"> ناموجود </w:t>
        </w:r>
        <w:r w:rsidRPr="00186BA3">
          <w:rPr>
            <w:rFonts w:cs="Calibri" w:hint="cs"/>
            <w:sz w:val="18"/>
            <w:szCs w:val="18"/>
            <w:rtl/>
            <w:lang w:bidi="fa-IR"/>
            <w:rPrChange w:id="503" w:author="Microsoft account" w:date="2025-09-11T09:54:00Z">
              <w:rPr>
                <w:rFonts w:cs="Calibri" w:hint="cs"/>
                <w:sz w:val="28"/>
                <w:szCs w:val="28"/>
                <w:rtl/>
                <w:lang w:bidi="fa-IR"/>
              </w:rPr>
            </w:rPrChange>
          </w:rPr>
          <w:t>ی</w:t>
        </w:r>
        <w:r w:rsidRPr="00186BA3">
          <w:rPr>
            <w:rFonts w:cs="Calibri" w:hint="eastAsia"/>
            <w:sz w:val="18"/>
            <w:szCs w:val="18"/>
            <w:rtl/>
            <w:lang w:bidi="fa-IR"/>
            <w:rPrChange w:id="504" w:author="Microsoft account" w:date="2025-09-11T09:54:00Z">
              <w:rPr>
                <w:rFonts w:cs="Calibri" w:hint="eastAsia"/>
                <w:sz w:val="28"/>
                <w:szCs w:val="28"/>
                <w:rtl/>
                <w:lang w:bidi="fa-IR"/>
              </w:rPr>
            </w:rPrChange>
          </w:rPr>
          <w:t>ا</w:t>
        </w:r>
        <w:r w:rsidRPr="00186BA3">
          <w:rPr>
            <w:rFonts w:cs="Calibri"/>
            <w:sz w:val="18"/>
            <w:szCs w:val="18"/>
            <w:rtl/>
            <w:lang w:bidi="fa-IR"/>
            <w:rPrChange w:id="505" w:author="Microsoft account" w:date="2025-09-11T09:54:00Z">
              <w:rPr>
                <w:rFonts w:cs="Calibri"/>
                <w:sz w:val="28"/>
                <w:szCs w:val="28"/>
                <w:rtl/>
                <w:lang w:bidi="fa-IR"/>
              </w:rPr>
            </w:rPrChange>
          </w:rPr>
          <w:t xml:space="preserve"> </w:t>
        </w:r>
        <w:r w:rsidRPr="00186BA3">
          <w:rPr>
            <w:rFonts w:cs="Calibri" w:hint="eastAsia"/>
            <w:sz w:val="18"/>
            <w:szCs w:val="18"/>
            <w:rtl/>
            <w:lang w:bidi="fa-IR"/>
            <w:rPrChange w:id="506" w:author="Microsoft account" w:date="2025-09-11T09:54:00Z">
              <w:rPr>
                <w:rFonts w:cs="Calibri" w:hint="eastAsia"/>
                <w:sz w:val="28"/>
                <w:szCs w:val="28"/>
                <w:rtl/>
                <w:lang w:bidi="fa-IR"/>
              </w:rPr>
            </w:rPrChange>
          </w:rPr>
          <w:t>نامعتبر</w:t>
        </w:r>
        <w:r w:rsidRPr="00186BA3">
          <w:rPr>
            <w:rFonts w:cs="Calibri"/>
            <w:sz w:val="18"/>
            <w:szCs w:val="18"/>
            <w:rtl/>
            <w:lang w:bidi="fa-IR"/>
            <w:rPrChange w:id="507" w:author="Microsoft account" w:date="2025-09-11T09:54:00Z">
              <w:rPr>
                <w:rFonts w:cs="Calibri"/>
                <w:sz w:val="28"/>
                <w:szCs w:val="28"/>
                <w:rtl/>
                <w:lang w:bidi="fa-IR"/>
              </w:rPr>
            </w:rPrChange>
          </w:rPr>
          <w:t xml:space="preserve"> </w:t>
        </w:r>
        <w:r w:rsidRPr="00186BA3">
          <w:rPr>
            <w:rFonts w:cs="Calibri" w:hint="eastAsia"/>
            <w:sz w:val="18"/>
            <w:szCs w:val="18"/>
            <w:rtl/>
            <w:lang w:bidi="fa-IR"/>
            <w:rPrChange w:id="508" w:author="Microsoft account" w:date="2025-09-11T09:54:00Z">
              <w:rPr>
                <w:rFonts w:cs="Calibri" w:hint="eastAsia"/>
                <w:sz w:val="28"/>
                <w:szCs w:val="28"/>
                <w:rtl/>
                <w:lang w:bidi="fa-IR"/>
              </w:rPr>
            </w:rPrChange>
          </w:rPr>
          <w:t>عدد</w:t>
        </w:r>
        <w:r w:rsidRPr="00186BA3">
          <w:rPr>
            <w:rFonts w:cs="Calibri" w:hint="cs"/>
            <w:sz w:val="18"/>
            <w:szCs w:val="18"/>
            <w:rtl/>
            <w:lang w:bidi="fa-IR"/>
            <w:rPrChange w:id="509" w:author="Microsoft account" w:date="2025-09-11T09:54:00Z">
              <w:rPr>
                <w:rFonts w:cs="Calibri" w:hint="cs"/>
                <w:sz w:val="28"/>
                <w:szCs w:val="28"/>
                <w:rtl/>
                <w:lang w:bidi="fa-IR"/>
              </w:rPr>
            </w:rPrChange>
          </w:rPr>
          <w:t>ی</w:t>
        </w:r>
        <w:r w:rsidRPr="00186BA3">
          <w:rPr>
            <w:rFonts w:cs="Calibri" w:hint="eastAsia"/>
            <w:sz w:val="18"/>
            <w:szCs w:val="18"/>
            <w:rtl/>
            <w:lang w:bidi="fa-IR"/>
            <w:rPrChange w:id="510" w:author="Microsoft account" w:date="2025-09-11T09:54:00Z">
              <w:rPr>
                <w:rFonts w:cs="Calibri" w:hint="eastAsia"/>
                <w:sz w:val="28"/>
                <w:szCs w:val="28"/>
                <w:rtl/>
                <w:lang w:bidi="fa-IR"/>
              </w:rPr>
            </w:rPrChange>
          </w:rPr>
          <w:t>ه</w:t>
        </w:r>
        <w:r w:rsidRPr="00186BA3">
          <w:rPr>
            <w:rFonts w:cs="Calibri"/>
            <w:sz w:val="18"/>
            <w:szCs w:val="18"/>
            <w:lang w:bidi="fa-IR"/>
            <w:rPrChange w:id="511" w:author="Microsoft account" w:date="2025-09-11T09:54:00Z">
              <w:rPr>
                <w:rFonts w:cs="Calibri"/>
                <w:sz w:val="28"/>
                <w:szCs w:val="28"/>
                <w:lang w:bidi="fa-IR"/>
              </w:rPr>
            </w:rPrChange>
          </w:rPr>
          <w:t>.</w:t>
        </w:r>
      </w:ins>
    </w:p>
    <w:p w14:paraId="37F734D1" w14:textId="570B3B5E" w:rsidR="00186BA3" w:rsidRPr="00186BA3" w:rsidRDefault="00186BA3">
      <w:pPr>
        <w:bidi/>
        <w:spacing w:after="0" w:line="276" w:lineRule="auto"/>
        <w:ind w:left="720"/>
        <w:rPr>
          <w:ins w:id="512" w:author="Microsoft account" w:date="2025-09-11T09:53:00Z"/>
          <w:rFonts w:cs="Calibri"/>
          <w:sz w:val="18"/>
          <w:szCs w:val="18"/>
          <w:rtl/>
          <w:lang w:bidi="fa-IR"/>
          <w:rPrChange w:id="513" w:author="Microsoft account" w:date="2025-09-11T09:54:00Z">
            <w:rPr>
              <w:ins w:id="514" w:author="Microsoft account" w:date="2025-09-11T09:53:00Z"/>
              <w:rFonts w:cs="Calibri"/>
              <w:sz w:val="28"/>
              <w:szCs w:val="28"/>
              <w:rtl/>
              <w:lang w:bidi="fa-IR"/>
            </w:rPr>
          </w:rPrChange>
        </w:rPr>
        <w:pPrChange w:id="515" w:author="Microsoft account" w:date="2025-09-11T09:55:00Z">
          <w:pPr>
            <w:bidi/>
            <w:spacing w:after="0" w:line="276" w:lineRule="auto"/>
            <w:jc w:val="both"/>
          </w:pPr>
        </w:pPrChange>
      </w:pPr>
      <w:ins w:id="516" w:author="Microsoft account" w:date="2025-09-11T09:53:00Z">
        <w:r w:rsidRPr="00186BA3">
          <w:rPr>
            <w:rFonts w:cs="Calibri"/>
            <w:sz w:val="18"/>
            <w:szCs w:val="18"/>
            <w:rtl/>
            <w:lang w:bidi="fa-IR"/>
            <w:rPrChange w:id="517" w:author="Microsoft account" w:date="2025-09-11T09:54:00Z">
              <w:rPr>
                <w:rFonts w:cs="Calibri"/>
                <w:sz w:val="28"/>
                <w:szCs w:val="28"/>
                <w:rtl/>
                <w:lang w:bidi="fa-IR"/>
              </w:rPr>
            </w:rPrChange>
          </w:rPr>
          <w:t>تو</w:t>
        </w:r>
        <w:r w:rsidRPr="00186BA3">
          <w:rPr>
            <w:rFonts w:cs="Calibri" w:hint="cs"/>
            <w:sz w:val="18"/>
            <w:szCs w:val="18"/>
            <w:rtl/>
            <w:lang w:bidi="fa-IR"/>
            <w:rPrChange w:id="518" w:author="Microsoft account" w:date="2025-09-11T09:54:00Z">
              <w:rPr>
                <w:rFonts w:cs="Calibri" w:hint="cs"/>
                <w:sz w:val="28"/>
                <w:szCs w:val="28"/>
                <w:rtl/>
                <w:lang w:bidi="fa-IR"/>
              </w:rPr>
            </w:rPrChange>
          </w:rPr>
          <w:t>ی</w:t>
        </w:r>
        <w:r w:rsidRPr="00186BA3">
          <w:rPr>
            <w:rFonts w:cs="Calibri"/>
            <w:sz w:val="18"/>
            <w:szCs w:val="18"/>
            <w:rtl/>
            <w:lang w:bidi="fa-IR"/>
            <w:rPrChange w:id="519" w:author="Microsoft account" w:date="2025-09-11T09:54:00Z">
              <w:rPr>
                <w:rFonts w:cs="Calibri"/>
                <w:sz w:val="28"/>
                <w:szCs w:val="28"/>
                <w:rtl/>
                <w:lang w:bidi="fa-IR"/>
              </w:rPr>
            </w:rPrChange>
          </w:rPr>
          <w:t xml:space="preserve"> پا</w:t>
        </w:r>
        <w:r w:rsidRPr="00186BA3">
          <w:rPr>
            <w:rFonts w:cs="Calibri" w:hint="cs"/>
            <w:sz w:val="18"/>
            <w:szCs w:val="18"/>
            <w:rtl/>
            <w:lang w:bidi="fa-IR"/>
            <w:rPrChange w:id="520" w:author="Microsoft account" w:date="2025-09-11T09:54:00Z">
              <w:rPr>
                <w:rFonts w:cs="Calibri" w:hint="cs"/>
                <w:sz w:val="28"/>
                <w:szCs w:val="28"/>
                <w:rtl/>
                <w:lang w:bidi="fa-IR"/>
              </w:rPr>
            </w:rPrChange>
          </w:rPr>
          <w:t>ی</w:t>
        </w:r>
        <w:r w:rsidRPr="00186BA3">
          <w:rPr>
            <w:rFonts w:cs="Calibri" w:hint="eastAsia"/>
            <w:sz w:val="18"/>
            <w:szCs w:val="18"/>
            <w:rtl/>
            <w:lang w:bidi="fa-IR"/>
            <w:rPrChange w:id="521" w:author="Microsoft account" w:date="2025-09-11T09:54:00Z">
              <w:rPr>
                <w:rFonts w:cs="Calibri" w:hint="eastAsia"/>
                <w:sz w:val="28"/>
                <w:szCs w:val="28"/>
                <w:rtl/>
                <w:lang w:bidi="fa-IR"/>
              </w:rPr>
            </w:rPrChange>
          </w:rPr>
          <w:t>تون</w:t>
        </w:r>
        <w:r w:rsidRPr="00186BA3">
          <w:rPr>
            <w:rFonts w:cs="Calibri"/>
            <w:sz w:val="18"/>
            <w:szCs w:val="18"/>
            <w:rtl/>
            <w:lang w:bidi="fa-IR"/>
            <w:rPrChange w:id="522" w:author="Microsoft account" w:date="2025-09-11T09:54:00Z">
              <w:rPr>
                <w:rFonts w:cs="Calibri"/>
                <w:sz w:val="28"/>
                <w:szCs w:val="28"/>
                <w:rtl/>
                <w:lang w:bidi="fa-IR"/>
              </w:rPr>
            </w:rPrChange>
          </w:rPr>
          <w:t xml:space="preserve"> (مثلاً در </w:t>
        </w:r>
        <w:r w:rsidRPr="00186BA3">
          <w:rPr>
            <w:rFonts w:cs="Calibri"/>
            <w:sz w:val="18"/>
            <w:szCs w:val="18"/>
            <w:lang w:bidi="fa-IR"/>
            <w:rPrChange w:id="523" w:author="Microsoft account" w:date="2025-09-11T09:54:00Z">
              <w:rPr>
                <w:rFonts w:cs="Calibri"/>
                <w:sz w:val="28"/>
                <w:szCs w:val="28"/>
                <w:lang w:bidi="fa-IR"/>
              </w:rPr>
            </w:rPrChange>
          </w:rPr>
          <w:t>pandas</w:t>
        </w:r>
        <w:r w:rsidRPr="00186BA3">
          <w:rPr>
            <w:rFonts w:cs="Calibri"/>
            <w:sz w:val="18"/>
            <w:szCs w:val="18"/>
            <w:rtl/>
            <w:lang w:bidi="fa-IR"/>
            <w:rPrChange w:id="524" w:author="Microsoft account" w:date="2025-09-11T09:54:00Z">
              <w:rPr>
                <w:rFonts w:cs="Calibri"/>
                <w:sz w:val="28"/>
                <w:szCs w:val="28"/>
                <w:rtl/>
                <w:lang w:bidi="fa-IR"/>
              </w:rPr>
            </w:rPrChange>
          </w:rPr>
          <w:t xml:space="preserve"> </w:t>
        </w:r>
        <w:r w:rsidRPr="00186BA3">
          <w:rPr>
            <w:rFonts w:cs="Calibri" w:hint="cs"/>
            <w:sz w:val="18"/>
            <w:szCs w:val="18"/>
            <w:rtl/>
            <w:lang w:bidi="fa-IR"/>
            <w:rPrChange w:id="525" w:author="Microsoft account" w:date="2025-09-11T09:54:00Z">
              <w:rPr>
                <w:rFonts w:cs="Calibri" w:hint="cs"/>
                <w:sz w:val="28"/>
                <w:szCs w:val="28"/>
                <w:rtl/>
                <w:lang w:bidi="fa-IR"/>
              </w:rPr>
            </w:rPrChange>
          </w:rPr>
          <w:t>ی</w:t>
        </w:r>
        <w:r w:rsidRPr="00186BA3">
          <w:rPr>
            <w:rFonts w:cs="Calibri" w:hint="eastAsia"/>
            <w:sz w:val="18"/>
            <w:szCs w:val="18"/>
            <w:rtl/>
            <w:lang w:bidi="fa-IR"/>
            <w:rPrChange w:id="526" w:author="Microsoft account" w:date="2025-09-11T09:54:00Z">
              <w:rPr>
                <w:rFonts w:cs="Calibri" w:hint="eastAsia"/>
                <w:sz w:val="28"/>
                <w:szCs w:val="28"/>
                <w:rtl/>
                <w:lang w:bidi="fa-IR"/>
              </w:rPr>
            </w:rPrChange>
          </w:rPr>
          <w:t>ا</w:t>
        </w:r>
        <w:r w:rsidRPr="00186BA3">
          <w:rPr>
            <w:rFonts w:cs="Calibri"/>
            <w:sz w:val="18"/>
            <w:szCs w:val="18"/>
            <w:rtl/>
            <w:lang w:bidi="fa-IR"/>
            <w:rPrChange w:id="527" w:author="Microsoft account" w:date="2025-09-11T09:54:00Z">
              <w:rPr>
                <w:rFonts w:cs="Calibri"/>
                <w:sz w:val="28"/>
                <w:szCs w:val="28"/>
                <w:rtl/>
                <w:lang w:bidi="fa-IR"/>
              </w:rPr>
            </w:rPrChange>
          </w:rPr>
          <w:t xml:space="preserve"> </w:t>
        </w:r>
        <w:r w:rsidRPr="00186BA3">
          <w:rPr>
            <w:rFonts w:cs="Calibri"/>
            <w:sz w:val="18"/>
            <w:szCs w:val="18"/>
            <w:lang w:bidi="fa-IR"/>
            <w:rPrChange w:id="528" w:author="Microsoft account" w:date="2025-09-11T09:54:00Z">
              <w:rPr>
                <w:rFonts w:cs="Calibri"/>
                <w:sz w:val="28"/>
                <w:szCs w:val="28"/>
                <w:lang w:bidi="fa-IR"/>
              </w:rPr>
            </w:rPrChange>
          </w:rPr>
          <w:t>numpy</w:t>
        </w:r>
        <w:r w:rsidRPr="00186BA3">
          <w:rPr>
            <w:rFonts w:cs="Calibri"/>
            <w:sz w:val="18"/>
            <w:szCs w:val="18"/>
            <w:rtl/>
            <w:lang w:bidi="fa-IR"/>
            <w:rPrChange w:id="529" w:author="Microsoft account" w:date="2025-09-11T09:54:00Z">
              <w:rPr>
                <w:rFonts w:cs="Calibri"/>
                <w:sz w:val="28"/>
                <w:szCs w:val="28"/>
                <w:rtl/>
                <w:lang w:bidi="fa-IR"/>
              </w:rPr>
            </w:rPrChange>
          </w:rPr>
          <w:t>) معمولاً وقت</w:t>
        </w:r>
        <w:r w:rsidRPr="00186BA3">
          <w:rPr>
            <w:rFonts w:cs="Calibri" w:hint="cs"/>
            <w:sz w:val="18"/>
            <w:szCs w:val="18"/>
            <w:rtl/>
            <w:lang w:bidi="fa-IR"/>
            <w:rPrChange w:id="530" w:author="Microsoft account" w:date="2025-09-11T09:54:00Z">
              <w:rPr>
                <w:rFonts w:cs="Calibri" w:hint="cs"/>
                <w:sz w:val="28"/>
                <w:szCs w:val="28"/>
                <w:rtl/>
                <w:lang w:bidi="fa-IR"/>
              </w:rPr>
            </w:rPrChange>
          </w:rPr>
          <w:t>ی</w:t>
        </w:r>
        <w:r w:rsidRPr="00186BA3">
          <w:rPr>
            <w:rFonts w:cs="Calibri"/>
            <w:sz w:val="18"/>
            <w:szCs w:val="18"/>
            <w:rtl/>
            <w:lang w:bidi="fa-IR"/>
            <w:rPrChange w:id="531" w:author="Microsoft account" w:date="2025-09-11T09:54:00Z">
              <w:rPr>
                <w:rFonts w:cs="Calibri"/>
                <w:sz w:val="28"/>
                <w:szCs w:val="28"/>
                <w:rtl/>
                <w:lang w:bidi="fa-IR"/>
              </w:rPr>
            </w:rPrChange>
          </w:rPr>
          <w:t xml:space="preserve"> داده‌ا</w:t>
        </w:r>
        <w:r w:rsidRPr="00186BA3">
          <w:rPr>
            <w:rFonts w:cs="Calibri" w:hint="cs"/>
            <w:sz w:val="18"/>
            <w:szCs w:val="18"/>
            <w:rtl/>
            <w:lang w:bidi="fa-IR"/>
            <w:rPrChange w:id="532" w:author="Microsoft account" w:date="2025-09-11T09:54:00Z">
              <w:rPr>
                <w:rFonts w:cs="Calibri" w:hint="cs"/>
                <w:sz w:val="28"/>
                <w:szCs w:val="28"/>
                <w:rtl/>
                <w:lang w:bidi="fa-IR"/>
              </w:rPr>
            </w:rPrChange>
          </w:rPr>
          <w:t>ی</w:t>
        </w:r>
        <w:r w:rsidRPr="00186BA3">
          <w:rPr>
            <w:rFonts w:cs="Calibri"/>
            <w:sz w:val="18"/>
            <w:szCs w:val="18"/>
            <w:rtl/>
            <w:lang w:bidi="fa-IR"/>
            <w:rPrChange w:id="533" w:author="Microsoft account" w:date="2025-09-11T09:54:00Z">
              <w:rPr>
                <w:rFonts w:cs="Calibri"/>
                <w:sz w:val="28"/>
                <w:szCs w:val="28"/>
                <w:rtl/>
                <w:lang w:bidi="fa-IR"/>
              </w:rPr>
            </w:rPrChange>
          </w:rPr>
          <w:t xml:space="preserve"> وجود نداره </w:t>
        </w:r>
        <w:r w:rsidRPr="00186BA3">
          <w:rPr>
            <w:rFonts w:cs="Calibri" w:hint="cs"/>
            <w:sz w:val="18"/>
            <w:szCs w:val="18"/>
            <w:rtl/>
            <w:lang w:bidi="fa-IR"/>
            <w:rPrChange w:id="534" w:author="Microsoft account" w:date="2025-09-11T09:54:00Z">
              <w:rPr>
                <w:rFonts w:cs="Calibri" w:hint="cs"/>
                <w:sz w:val="28"/>
                <w:szCs w:val="28"/>
                <w:rtl/>
                <w:lang w:bidi="fa-IR"/>
              </w:rPr>
            </w:rPrChange>
          </w:rPr>
          <w:t>ی</w:t>
        </w:r>
        <w:r w:rsidRPr="00186BA3">
          <w:rPr>
            <w:rFonts w:cs="Calibri" w:hint="eastAsia"/>
            <w:sz w:val="18"/>
            <w:szCs w:val="18"/>
            <w:rtl/>
            <w:lang w:bidi="fa-IR"/>
            <w:rPrChange w:id="535" w:author="Microsoft account" w:date="2025-09-11T09:54:00Z">
              <w:rPr>
                <w:rFonts w:cs="Calibri" w:hint="eastAsia"/>
                <w:sz w:val="28"/>
                <w:szCs w:val="28"/>
                <w:rtl/>
                <w:lang w:bidi="fa-IR"/>
              </w:rPr>
            </w:rPrChange>
          </w:rPr>
          <w:t>ا</w:t>
        </w:r>
        <w:r w:rsidRPr="00186BA3">
          <w:rPr>
            <w:rFonts w:cs="Calibri"/>
            <w:sz w:val="18"/>
            <w:szCs w:val="18"/>
            <w:rtl/>
            <w:lang w:bidi="fa-IR"/>
            <w:rPrChange w:id="536" w:author="Microsoft account" w:date="2025-09-11T09:54:00Z">
              <w:rPr>
                <w:rFonts w:cs="Calibri"/>
                <w:sz w:val="28"/>
                <w:szCs w:val="28"/>
                <w:rtl/>
                <w:lang w:bidi="fa-IR"/>
              </w:rPr>
            </w:rPrChange>
          </w:rPr>
          <w:t xml:space="preserve"> مقدارش مشخص ن</w:t>
        </w:r>
        <w:r w:rsidRPr="00186BA3">
          <w:rPr>
            <w:rFonts w:cs="Calibri" w:hint="cs"/>
            <w:sz w:val="18"/>
            <w:szCs w:val="18"/>
            <w:rtl/>
            <w:lang w:bidi="fa-IR"/>
            <w:rPrChange w:id="537" w:author="Microsoft account" w:date="2025-09-11T09:54:00Z">
              <w:rPr>
                <w:rFonts w:cs="Calibri" w:hint="cs"/>
                <w:sz w:val="28"/>
                <w:szCs w:val="28"/>
                <w:rtl/>
                <w:lang w:bidi="fa-IR"/>
              </w:rPr>
            </w:rPrChange>
          </w:rPr>
          <w:t>ی</w:t>
        </w:r>
        <w:r w:rsidRPr="00186BA3">
          <w:rPr>
            <w:rFonts w:cs="Calibri" w:hint="eastAsia"/>
            <w:sz w:val="18"/>
            <w:szCs w:val="18"/>
            <w:rtl/>
            <w:lang w:bidi="fa-IR"/>
            <w:rPrChange w:id="538" w:author="Microsoft account" w:date="2025-09-11T09:54:00Z">
              <w:rPr>
                <w:rFonts w:cs="Calibri" w:hint="eastAsia"/>
                <w:sz w:val="28"/>
                <w:szCs w:val="28"/>
                <w:rtl/>
                <w:lang w:bidi="fa-IR"/>
              </w:rPr>
            </w:rPrChange>
          </w:rPr>
          <w:t>ست،</w:t>
        </w:r>
        <w:r w:rsidRPr="00186BA3">
          <w:rPr>
            <w:rFonts w:cs="Calibri"/>
            <w:sz w:val="18"/>
            <w:szCs w:val="18"/>
            <w:rtl/>
            <w:lang w:bidi="fa-IR"/>
            <w:rPrChange w:id="539" w:author="Microsoft account" w:date="2025-09-11T09:54:00Z">
              <w:rPr>
                <w:rFonts w:cs="Calibri"/>
                <w:sz w:val="28"/>
                <w:szCs w:val="28"/>
                <w:rtl/>
                <w:lang w:bidi="fa-IR"/>
              </w:rPr>
            </w:rPrChange>
          </w:rPr>
          <w:t xml:space="preserve"> به جا</w:t>
        </w:r>
        <w:r w:rsidRPr="00186BA3">
          <w:rPr>
            <w:rFonts w:cs="Calibri" w:hint="cs"/>
            <w:sz w:val="18"/>
            <w:szCs w:val="18"/>
            <w:rtl/>
            <w:lang w:bidi="fa-IR"/>
            <w:rPrChange w:id="540" w:author="Microsoft account" w:date="2025-09-11T09:54:00Z">
              <w:rPr>
                <w:rFonts w:cs="Calibri" w:hint="cs"/>
                <w:sz w:val="28"/>
                <w:szCs w:val="28"/>
                <w:rtl/>
                <w:lang w:bidi="fa-IR"/>
              </w:rPr>
            </w:rPrChange>
          </w:rPr>
          <w:t>ی</w:t>
        </w:r>
        <w:r w:rsidRPr="00186BA3">
          <w:rPr>
            <w:rFonts w:cs="Calibri"/>
            <w:sz w:val="18"/>
            <w:szCs w:val="18"/>
            <w:rtl/>
            <w:lang w:bidi="fa-IR"/>
            <w:rPrChange w:id="541" w:author="Microsoft account" w:date="2025-09-11T09:54:00Z">
              <w:rPr>
                <w:rFonts w:cs="Calibri"/>
                <w:sz w:val="28"/>
                <w:szCs w:val="28"/>
                <w:rtl/>
                <w:lang w:bidi="fa-IR"/>
              </w:rPr>
            </w:rPrChange>
          </w:rPr>
          <w:t xml:space="preserve"> اون </w:t>
        </w:r>
        <w:r w:rsidRPr="00186BA3">
          <w:rPr>
            <w:rFonts w:cs="Calibri"/>
            <w:sz w:val="18"/>
            <w:szCs w:val="18"/>
            <w:lang w:bidi="fa-IR"/>
            <w:rPrChange w:id="542" w:author="Microsoft account" w:date="2025-09-11T09:54:00Z">
              <w:rPr>
                <w:rFonts w:cs="Calibri"/>
                <w:sz w:val="28"/>
                <w:szCs w:val="28"/>
                <w:lang w:bidi="fa-IR"/>
              </w:rPr>
            </w:rPrChange>
          </w:rPr>
          <w:t>NaN</w:t>
        </w:r>
        <w:r w:rsidRPr="00186BA3">
          <w:rPr>
            <w:rFonts w:cs="Calibri"/>
            <w:sz w:val="18"/>
            <w:szCs w:val="18"/>
            <w:rtl/>
            <w:lang w:bidi="fa-IR"/>
            <w:rPrChange w:id="543" w:author="Microsoft account" w:date="2025-09-11T09:54:00Z">
              <w:rPr>
                <w:rFonts w:cs="Calibri"/>
                <w:sz w:val="28"/>
                <w:szCs w:val="28"/>
                <w:rtl/>
                <w:lang w:bidi="fa-IR"/>
              </w:rPr>
            </w:rPrChange>
          </w:rPr>
          <w:t xml:space="preserve"> م</w:t>
        </w:r>
        <w:r w:rsidRPr="00186BA3">
          <w:rPr>
            <w:rFonts w:cs="Calibri" w:hint="cs"/>
            <w:sz w:val="18"/>
            <w:szCs w:val="18"/>
            <w:rtl/>
            <w:lang w:bidi="fa-IR"/>
            <w:rPrChange w:id="544" w:author="Microsoft account" w:date="2025-09-11T09:54:00Z">
              <w:rPr>
                <w:rFonts w:cs="Calibri" w:hint="cs"/>
                <w:sz w:val="28"/>
                <w:szCs w:val="28"/>
                <w:rtl/>
                <w:lang w:bidi="fa-IR"/>
              </w:rPr>
            </w:rPrChange>
          </w:rPr>
          <w:t>ی</w:t>
        </w:r>
        <w:r w:rsidRPr="00186BA3">
          <w:rPr>
            <w:rFonts w:cs="Calibri" w:hint="eastAsia"/>
            <w:sz w:val="18"/>
            <w:szCs w:val="18"/>
            <w:rtl/>
            <w:lang w:bidi="fa-IR"/>
            <w:rPrChange w:id="545" w:author="Microsoft account" w:date="2025-09-11T09:54:00Z">
              <w:rPr>
                <w:rFonts w:cs="Calibri" w:hint="eastAsia"/>
                <w:sz w:val="28"/>
                <w:szCs w:val="28"/>
                <w:rtl/>
                <w:lang w:bidi="fa-IR"/>
              </w:rPr>
            </w:rPrChange>
          </w:rPr>
          <w:t>اد</w:t>
        </w:r>
        <w:r w:rsidRPr="00186BA3">
          <w:rPr>
            <w:rFonts w:cs="Calibri"/>
            <w:sz w:val="18"/>
            <w:szCs w:val="18"/>
            <w:rtl/>
            <w:lang w:bidi="fa-IR"/>
            <w:rPrChange w:id="546" w:author="Microsoft account" w:date="2025-09-11T09:54:00Z">
              <w:rPr>
                <w:rFonts w:cs="Calibri"/>
                <w:sz w:val="28"/>
                <w:szCs w:val="28"/>
                <w:rtl/>
                <w:lang w:bidi="fa-IR"/>
              </w:rPr>
            </w:rPrChange>
          </w:rPr>
          <w:t>.</w:t>
        </w:r>
      </w:ins>
    </w:p>
    <w:p w14:paraId="4A1E5700" w14:textId="77777777" w:rsidR="00186BA3" w:rsidRPr="00186BA3" w:rsidRDefault="00186BA3">
      <w:pPr>
        <w:bidi/>
        <w:spacing w:after="0" w:line="276" w:lineRule="auto"/>
        <w:ind w:left="720"/>
        <w:rPr>
          <w:ins w:id="547" w:author="Microsoft account" w:date="2025-09-11T09:53:00Z"/>
          <w:rFonts w:cs="Calibri"/>
          <w:sz w:val="18"/>
          <w:szCs w:val="18"/>
          <w:rtl/>
          <w:lang w:bidi="fa-IR"/>
          <w:rPrChange w:id="548" w:author="Microsoft account" w:date="2025-09-11T09:54:00Z">
            <w:rPr>
              <w:ins w:id="549" w:author="Microsoft account" w:date="2025-09-11T09:53:00Z"/>
              <w:rFonts w:cs="Calibri"/>
              <w:sz w:val="28"/>
              <w:szCs w:val="28"/>
              <w:rtl/>
              <w:lang w:bidi="fa-IR"/>
            </w:rPr>
          </w:rPrChange>
        </w:rPr>
        <w:pPrChange w:id="550" w:author="Microsoft account" w:date="2025-09-11T09:55:00Z">
          <w:pPr>
            <w:spacing w:after="0" w:line="276" w:lineRule="auto"/>
          </w:pPr>
        </w:pPrChange>
      </w:pPr>
      <w:ins w:id="551" w:author="Microsoft account" w:date="2025-09-11T09:53:00Z">
        <w:r w:rsidRPr="00186BA3">
          <w:rPr>
            <w:rFonts w:cs="Calibri"/>
            <w:sz w:val="18"/>
            <w:szCs w:val="18"/>
            <w:rtl/>
            <w:lang w:bidi="fa-IR"/>
            <w:rPrChange w:id="552" w:author="Microsoft account" w:date="2025-09-11T09:54:00Z">
              <w:rPr>
                <w:rFonts w:cs="Calibri"/>
                <w:sz w:val="28"/>
                <w:szCs w:val="28"/>
                <w:rtl/>
                <w:lang w:bidi="fa-IR"/>
              </w:rPr>
            </w:rPrChange>
          </w:rPr>
          <w:t>خودت هم م</w:t>
        </w:r>
        <w:r w:rsidRPr="00186BA3">
          <w:rPr>
            <w:rFonts w:cs="Calibri" w:hint="cs"/>
            <w:sz w:val="18"/>
            <w:szCs w:val="18"/>
            <w:rtl/>
            <w:lang w:bidi="fa-IR"/>
            <w:rPrChange w:id="553" w:author="Microsoft account" w:date="2025-09-11T09:54:00Z">
              <w:rPr>
                <w:rFonts w:cs="Calibri" w:hint="cs"/>
                <w:sz w:val="28"/>
                <w:szCs w:val="28"/>
                <w:rtl/>
                <w:lang w:bidi="fa-IR"/>
              </w:rPr>
            </w:rPrChange>
          </w:rPr>
          <w:t>ی‌</w:t>
        </w:r>
        <w:r w:rsidRPr="00186BA3">
          <w:rPr>
            <w:rFonts w:cs="Calibri" w:hint="eastAsia"/>
            <w:sz w:val="18"/>
            <w:szCs w:val="18"/>
            <w:rtl/>
            <w:lang w:bidi="fa-IR"/>
            <w:rPrChange w:id="554" w:author="Microsoft account" w:date="2025-09-11T09:54:00Z">
              <w:rPr>
                <w:rFonts w:cs="Calibri" w:hint="eastAsia"/>
                <w:sz w:val="28"/>
                <w:szCs w:val="28"/>
                <w:rtl/>
                <w:lang w:bidi="fa-IR"/>
              </w:rPr>
            </w:rPrChange>
          </w:rPr>
          <w:t>تون</w:t>
        </w:r>
        <w:r w:rsidRPr="00186BA3">
          <w:rPr>
            <w:rFonts w:cs="Calibri" w:hint="cs"/>
            <w:sz w:val="18"/>
            <w:szCs w:val="18"/>
            <w:rtl/>
            <w:lang w:bidi="fa-IR"/>
            <w:rPrChange w:id="555" w:author="Microsoft account" w:date="2025-09-11T09:54:00Z">
              <w:rPr>
                <w:rFonts w:cs="Calibri" w:hint="cs"/>
                <w:sz w:val="28"/>
                <w:szCs w:val="28"/>
                <w:rtl/>
                <w:lang w:bidi="fa-IR"/>
              </w:rPr>
            </w:rPrChange>
          </w:rPr>
          <w:t>ی</w:t>
        </w:r>
        <w:r w:rsidRPr="00186BA3">
          <w:rPr>
            <w:rFonts w:cs="Calibri"/>
            <w:sz w:val="18"/>
            <w:szCs w:val="18"/>
            <w:rtl/>
            <w:lang w:bidi="fa-IR"/>
            <w:rPrChange w:id="556" w:author="Microsoft account" w:date="2025-09-11T09:54:00Z">
              <w:rPr>
                <w:rFonts w:cs="Calibri"/>
                <w:sz w:val="28"/>
                <w:szCs w:val="28"/>
                <w:rtl/>
                <w:lang w:bidi="fa-IR"/>
              </w:rPr>
            </w:rPrChange>
          </w:rPr>
          <w:t xml:space="preserve"> </w:t>
        </w:r>
        <w:r w:rsidRPr="00186BA3">
          <w:rPr>
            <w:rFonts w:cs="Calibri" w:hint="eastAsia"/>
            <w:sz w:val="18"/>
            <w:szCs w:val="18"/>
            <w:rtl/>
            <w:lang w:bidi="fa-IR"/>
            <w:rPrChange w:id="557" w:author="Microsoft account" w:date="2025-09-11T09:54:00Z">
              <w:rPr>
                <w:rFonts w:cs="Calibri" w:hint="eastAsia"/>
                <w:sz w:val="28"/>
                <w:szCs w:val="28"/>
                <w:rtl/>
                <w:lang w:bidi="fa-IR"/>
              </w:rPr>
            </w:rPrChange>
          </w:rPr>
          <w:t>تو</w:t>
        </w:r>
        <w:r w:rsidRPr="00186BA3">
          <w:rPr>
            <w:rFonts w:cs="Calibri" w:hint="cs"/>
            <w:sz w:val="18"/>
            <w:szCs w:val="18"/>
            <w:rtl/>
            <w:lang w:bidi="fa-IR"/>
            <w:rPrChange w:id="558" w:author="Microsoft account" w:date="2025-09-11T09:54:00Z">
              <w:rPr>
                <w:rFonts w:cs="Calibri" w:hint="cs"/>
                <w:sz w:val="28"/>
                <w:szCs w:val="28"/>
                <w:rtl/>
                <w:lang w:bidi="fa-IR"/>
              </w:rPr>
            </w:rPrChange>
          </w:rPr>
          <w:t>ی</w:t>
        </w:r>
        <w:r w:rsidRPr="00186BA3">
          <w:rPr>
            <w:rFonts w:cs="Calibri"/>
            <w:sz w:val="18"/>
            <w:szCs w:val="18"/>
            <w:rtl/>
            <w:lang w:bidi="fa-IR"/>
            <w:rPrChange w:id="559" w:author="Microsoft account" w:date="2025-09-11T09:54:00Z">
              <w:rPr>
                <w:rFonts w:cs="Calibri"/>
                <w:sz w:val="28"/>
                <w:szCs w:val="28"/>
                <w:rtl/>
                <w:lang w:bidi="fa-IR"/>
              </w:rPr>
            </w:rPrChange>
          </w:rPr>
          <w:t xml:space="preserve"> </w:t>
        </w:r>
        <w:r w:rsidRPr="00186BA3">
          <w:rPr>
            <w:rFonts w:cs="Calibri" w:hint="eastAsia"/>
            <w:sz w:val="18"/>
            <w:szCs w:val="18"/>
            <w:rtl/>
            <w:lang w:bidi="fa-IR"/>
            <w:rPrChange w:id="560" w:author="Microsoft account" w:date="2025-09-11T09:54:00Z">
              <w:rPr>
                <w:rFonts w:cs="Calibri" w:hint="eastAsia"/>
                <w:sz w:val="28"/>
                <w:szCs w:val="28"/>
                <w:rtl/>
                <w:lang w:bidi="fa-IR"/>
              </w:rPr>
            </w:rPrChange>
          </w:rPr>
          <w:t>برنامه</w:t>
        </w:r>
        <w:r w:rsidRPr="00186BA3">
          <w:rPr>
            <w:rFonts w:cs="Calibri"/>
            <w:sz w:val="18"/>
            <w:szCs w:val="18"/>
            <w:rtl/>
            <w:lang w:bidi="fa-IR"/>
            <w:rPrChange w:id="561" w:author="Microsoft account" w:date="2025-09-11T09:54:00Z">
              <w:rPr>
                <w:rFonts w:cs="Calibri"/>
                <w:sz w:val="28"/>
                <w:szCs w:val="28"/>
                <w:rtl/>
                <w:lang w:bidi="fa-IR"/>
              </w:rPr>
            </w:rPrChange>
          </w:rPr>
          <w:t xml:space="preserve"> </w:t>
        </w:r>
        <w:r w:rsidRPr="00186BA3">
          <w:rPr>
            <w:rFonts w:cs="Calibri" w:hint="eastAsia"/>
            <w:sz w:val="18"/>
            <w:szCs w:val="18"/>
            <w:rtl/>
            <w:lang w:bidi="fa-IR"/>
            <w:rPrChange w:id="562" w:author="Microsoft account" w:date="2025-09-11T09:54:00Z">
              <w:rPr>
                <w:rFonts w:cs="Calibri" w:hint="eastAsia"/>
                <w:sz w:val="28"/>
                <w:szCs w:val="28"/>
                <w:rtl/>
                <w:lang w:bidi="fa-IR"/>
              </w:rPr>
            </w:rPrChange>
          </w:rPr>
          <w:t>مقدار</w:t>
        </w:r>
        <w:r w:rsidRPr="00186BA3">
          <w:rPr>
            <w:rFonts w:cs="Calibri"/>
            <w:sz w:val="18"/>
            <w:szCs w:val="18"/>
            <w:lang w:bidi="fa-IR"/>
            <w:rPrChange w:id="563" w:author="Microsoft account" w:date="2025-09-11T09:54:00Z">
              <w:rPr>
                <w:rFonts w:cs="Calibri"/>
                <w:sz w:val="28"/>
                <w:szCs w:val="28"/>
                <w:lang w:bidi="fa-IR"/>
              </w:rPr>
            </w:rPrChange>
          </w:rPr>
          <w:t xml:space="preserve"> NaN </w:t>
        </w:r>
        <w:r w:rsidRPr="00186BA3">
          <w:rPr>
            <w:rFonts w:cs="Calibri"/>
            <w:sz w:val="18"/>
            <w:szCs w:val="18"/>
            <w:rtl/>
            <w:lang w:bidi="fa-IR"/>
            <w:rPrChange w:id="564" w:author="Microsoft account" w:date="2025-09-11T09:54:00Z">
              <w:rPr>
                <w:rFonts w:cs="Calibri"/>
                <w:sz w:val="28"/>
                <w:szCs w:val="28"/>
                <w:rtl/>
                <w:lang w:bidi="fa-IR"/>
              </w:rPr>
            </w:rPrChange>
          </w:rPr>
          <w:t>رو بساز</w:t>
        </w:r>
        <w:r w:rsidRPr="00186BA3">
          <w:rPr>
            <w:rFonts w:cs="Calibri" w:hint="cs"/>
            <w:sz w:val="18"/>
            <w:szCs w:val="18"/>
            <w:rtl/>
            <w:lang w:bidi="fa-IR"/>
            <w:rPrChange w:id="565" w:author="Microsoft account" w:date="2025-09-11T09:54:00Z">
              <w:rPr>
                <w:rFonts w:cs="Calibri" w:hint="cs"/>
                <w:sz w:val="28"/>
                <w:szCs w:val="28"/>
                <w:rtl/>
                <w:lang w:bidi="fa-IR"/>
              </w:rPr>
            </w:rPrChange>
          </w:rPr>
          <w:t>ی</w:t>
        </w:r>
        <w:r w:rsidRPr="00186BA3">
          <w:rPr>
            <w:rFonts w:cs="Calibri"/>
            <w:sz w:val="18"/>
            <w:szCs w:val="18"/>
            <w:lang w:bidi="fa-IR"/>
            <w:rPrChange w:id="566" w:author="Microsoft account" w:date="2025-09-11T09:54:00Z">
              <w:rPr>
                <w:rFonts w:cs="Calibri"/>
                <w:sz w:val="28"/>
                <w:szCs w:val="28"/>
                <w:lang w:bidi="fa-IR"/>
              </w:rPr>
            </w:rPrChange>
          </w:rPr>
          <w:t>.</w:t>
        </w:r>
      </w:ins>
    </w:p>
    <w:p w14:paraId="08FC8926" w14:textId="77777777" w:rsidR="00186BA3" w:rsidRPr="00186BA3" w:rsidRDefault="00186BA3">
      <w:pPr>
        <w:bidi/>
        <w:spacing w:after="0" w:line="276" w:lineRule="auto"/>
        <w:ind w:left="720"/>
        <w:rPr>
          <w:ins w:id="567" w:author="Microsoft account" w:date="2025-09-11T09:53:00Z"/>
          <w:rFonts w:cs="Calibri"/>
          <w:sz w:val="18"/>
          <w:szCs w:val="18"/>
          <w:rtl/>
          <w:lang w:bidi="fa-IR"/>
          <w:rPrChange w:id="568" w:author="Microsoft account" w:date="2025-09-11T09:54:00Z">
            <w:rPr>
              <w:ins w:id="569" w:author="Microsoft account" w:date="2025-09-11T09:53:00Z"/>
              <w:rFonts w:cs="Calibri"/>
              <w:sz w:val="28"/>
              <w:szCs w:val="28"/>
              <w:rtl/>
              <w:lang w:bidi="fa-IR"/>
            </w:rPr>
          </w:rPrChange>
        </w:rPr>
        <w:pPrChange w:id="570" w:author="Microsoft account" w:date="2025-09-11T09:55:00Z">
          <w:pPr>
            <w:spacing w:after="0" w:line="276" w:lineRule="auto"/>
          </w:pPr>
        </w:pPrChange>
      </w:pPr>
    </w:p>
    <w:p w14:paraId="64F16D4C" w14:textId="5B262ABB" w:rsidR="00186BA3" w:rsidRPr="00186BA3" w:rsidRDefault="00186BA3">
      <w:pPr>
        <w:bidi/>
        <w:spacing w:after="0" w:line="276" w:lineRule="auto"/>
        <w:ind w:left="720"/>
        <w:rPr>
          <w:ins w:id="571" w:author="Microsoft account" w:date="2025-09-11T09:53:00Z"/>
          <w:rFonts w:cs="Calibri"/>
          <w:sz w:val="18"/>
          <w:szCs w:val="18"/>
          <w:rtl/>
          <w:lang w:bidi="fa-IR"/>
          <w:rPrChange w:id="572" w:author="Microsoft account" w:date="2025-09-11T09:54:00Z">
            <w:rPr>
              <w:ins w:id="573" w:author="Microsoft account" w:date="2025-09-11T09:53:00Z"/>
              <w:rFonts w:cs="Calibri"/>
              <w:sz w:val="28"/>
              <w:szCs w:val="28"/>
              <w:rtl/>
              <w:lang w:bidi="fa-IR"/>
            </w:rPr>
          </w:rPrChange>
        </w:rPr>
        <w:pPrChange w:id="574" w:author="Microsoft account" w:date="2025-09-11T09:55:00Z">
          <w:pPr>
            <w:bidi/>
            <w:spacing w:after="0" w:line="276" w:lineRule="auto"/>
            <w:jc w:val="both"/>
          </w:pPr>
        </w:pPrChange>
      </w:pPr>
      <w:ins w:id="575" w:author="Microsoft account" w:date="2025-09-11T09:53:00Z">
        <w:r w:rsidRPr="00186BA3">
          <w:rPr>
            <w:rFonts w:cs="Calibri"/>
            <w:sz w:val="18"/>
            <w:szCs w:val="18"/>
            <w:rtl/>
            <w:lang w:bidi="fa-IR"/>
            <w:rPrChange w:id="576" w:author="Microsoft account" w:date="2025-09-11T09:54:00Z">
              <w:rPr>
                <w:rFonts w:cs="Calibri"/>
                <w:sz w:val="28"/>
                <w:szCs w:val="28"/>
                <w:rtl/>
                <w:lang w:bidi="fa-IR"/>
              </w:rPr>
            </w:rPrChange>
          </w:rPr>
          <w:t>مثال:</w:t>
        </w:r>
      </w:ins>
    </w:p>
    <w:p w14:paraId="2D60EE94" w14:textId="77777777" w:rsidR="00186BA3" w:rsidRPr="00186BA3" w:rsidRDefault="00186BA3">
      <w:pPr>
        <w:bidi/>
        <w:spacing w:after="0" w:line="276" w:lineRule="auto"/>
        <w:ind w:left="720"/>
        <w:jc w:val="right"/>
        <w:rPr>
          <w:ins w:id="577" w:author="Microsoft account" w:date="2025-09-11T09:53:00Z"/>
          <w:rFonts w:cs="Calibri"/>
          <w:sz w:val="18"/>
          <w:szCs w:val="18"/>
          <w:lang w:bidi="fa-IR"/>
          <w:rPrChange w:id="578" w:author="Microsoft account" w:date="2025-09-11T09:54:00Z">
            <w:rPr>
              <w:ins w:id="579" w:author="Microsoft account" w:date="2025-09-11T09:53:00Z"/>
              <w:rFonts w:cs="Calibri"/>
              <w:sz w:val="28"/>
              <w:szCs w:val="28"/>
              <w:lang w:bidi="fa-IR"/>
            </w:rPr>
          </w:rPrChange>
        </w:rPr>
        <w:pPrChange w:id="580" w:author="Microsoft account" w:date="2025-09-11T09:55:00Z">
          <w:pPr>
            <w:bidi/>
            <w:spacing w:after="0" w:line="276" w:lineRule="auto"/>
            <w:jc w:val="both"/>
          </w:pPr>
        </w:pPrChange>
      </w:pPr>
      <w:ins w:id="581" w:author="Microsoft account" w:date="2025-09-11T09:53:00Z">
        <w:r w:rsidRPr="00186BA3">
          <w:rPr>
            <w:rFonts w:cs="Calibri"/>
            <w:sz w:val="18"/>
            <w:szCs w:val="18"/>
            <w:lang w:bidi="fa-IR"/>
            <w:rPrChange w:id="582" w:author="Microsoft account" w:date="2025-09-11T09:54:00Z">
              <w:rPr>
                <w:rFonts w:cs="Calibri"/>
                <w:sz w:val="28"/>
                <w:szCs w:val="28"/>
                <w:lang w:bidi="fa-IR"/>
              </w:rPr>
            </w:rPrChange>
          </w:rPr>
          <w:t>import math</w:t>
        </w:r>
      </w:ins>
    </w:p>
    <w:p w14:paraId="7AAD60AE" w14:textId="77777777" w:rsidR="00186BA3" w:rsidRPr="00186BA3" w:rsidRDefault="00186BA3">
      <w:pPr>
        <w:bidi/>
        <w:spacing w:after="0" w:line="276" w:lineRule="auto"/>
        <w:ind w:left="720"/>
        <w:jc w:val="right"/>
        <w:rPr>
          <w:ins w:id="583" w:author="Microsoft account" w:date="2025-09-11T09:53:00Z"/>
          <w:rFonts w:cs="Calibri"/>
          <w:sz w:val="18"/>
          <w:szCs w:val="18"/>
          <w:lang w:bidi="fa-IR"/>
          <w:rPrChange w:id="584" w:author="Microsoft account" w:date="2025-09-11T09:54:00Z">
            <w:rPr>
              <w:ins w:id="585" w:author="Microsoft account" w:date="2025-09-11T09:53:00Z"/>
              <w:rFonts w:cs="Calibri"/>
              <w:sz w:val="28"/>
              <w:szCs w:val="28"/>
              <w:lang w:bidi="fa-IR"/>
            </w:rPr>
          </w:rPrChange>
        </w:rPr>
        <w:pPrChange w:id="586" w:author="Microsoft account" w:date="2025-09-11T09:55:00Z">
          <w:pPr>
            <w:bidi/>
            <w:spacing w:after="0" w:line="276" w:lineRule="auto"/>
            <w:jc w:val="both"/>
          </w:pPr>
        </w:pPrChange>
      </w:pPr>
      <w:ins w:id="587" w:author="Microsoft account" w:date="2025-09-11T09:53:00Z">
        <w:r w:rsidRPr="00186BA3">
          <w:rPr>
            <w:rFonts w:cs="Calibri"/>
            <w:sz w:val="18"/>
            <w:szCs w:val="18"/>
            <w:lang w:bidi="fa-IR"/>
            <w:rPrChange w:id="588" w:author="Microsoft account" w:date="2025-09-11T09:54:00Z">
              <w:rPr>
                <w:rFonts w:cs="Calibri"/>
                <w:sz w:val="28"/>
                <w:szCs w:val="28"/>
                <w:lang w:bidi="fa-IR"/>
              </w:rPr>
            </w:rPrChange>
          </w:rPr>
          <w:t>import numpy as np</w:t>
        </w:r>
      </w:ins>
    </w:p>
    <w:p w14:paraId="6862E6E6" w14:textId="77777777" w:rsidR="00186BA3" w:rsidRPr="00186BA3" w:rsidRDefault="00186BA3">
      <w:pPr>
        <w:bidi/>
        <w:spacing w:after="0" w:line="276" w:lineRule="auto"/>
        <w:ind w:left="720"/>
        <w:jc w:val="right"/>
        <w:rPr>
          <w:ins w:id="589" w:author="Microsoft account" w:date="2025-09-11T09:53:00Z"/>
          <w:rFonts w:cs="Calibri"/>
          <w:sz w:val="18"/>
          <w:szCs w:val="18"/>
          <w:lang w:bidi="fa-IR"/>
          <w:rPrChange w:id="590" w:author="Microsoft account" w:date="2025-09-11T09:54:00Z">
            <w:rPr>
              <w:ins w:id="591" w:author="Microsoft account" w:date="2025-09-11T09:53:00Z"/>
              <w:rFonts w:cs="Calibri"/>
              <w:sz w:val="28"/>
              <w:szCs w:val="28"/>
              <w:lang w:bidi="fa-IR"/>
            </w:rPr>
          </w:rPrChange>
        </w:rPr>
        <w:pPrChange w:id="592" w:author="Microsoft account" w:date="2025-09-11T09:55:00Z">
          <w:pPr>
            <w:bidi/>
            <w:spacing w:after="0" w:line="276" w:lineRule="auto"/>
            <w:jc w:val="both"/>
          </w:pPr>
        </w:pPrChange>
      </w:pPr>
    </w:p>
    <w:p w14:paraId="3540F0C7" w14:textId="77777777" w:rsidR="00186BA3" w:rsidRPr="00186BA3" w:rsidRDefault="00186BA3">
      <w:pPr>
        <w:bidi/>
        <w:spacing w:after="0" w:line="276" w:lineRule="auto"/>
        <w:ind w:left="720"/>
        <w:jc w:val="right"/>
        <w:rPr>
          <w:ins w:id="593" w:author="Microsoft account" w:date="2025-09-11T09:53:00Z"/>
          <w:rFonts w:cs="Calibri"/>
          <w:sz w:val="18"/>
          <w:szCs w:val="18"/>
          <w:lang w:bidi="fa-IR"/>
          <w:rPrChange w:id="594" w:author="Microsoft account" w:date="2025-09-11T09:54:00Z">
            <w:rPr>
              <w:ins w:id="595" w:author="Microsoft account" w:date="2025-09-11T09:53:00Z"/>
              <w:rFonts w:cs="Calibri"/>
              <w:sz w:val="28"/>
              <w:szCs w:val="28"/>
              <w:lang w:bidi="fa-IR"/>
            </w:rPr>
          </w:rPrChange>
        </w:rPr>
        <w:pPrChange w:id="596" w:author="Microsoft account" w:date="2025-09-11T09:55:00Z">
          <w:pPr>
            <w:bidi/>
            <w:spacing w:after="0" w:line="276" w:lineRule="auto"/>
            <w:jc w:val="both"/>
          </w:pPr>
        </w:pPrChange>
      </w:pPr>
      <w:ins w:id="597" w:author="Microsoft account" w:date="2025-09-11T09:53:00Z">
        <w:r w:rsidRPr="00186BA3">
          <w:rPr>
            <w:rFonts w:cs="Calibri"/>
            <w:sz w:val="18"/>
            <w:szCs w:val="18"/>
            <w:lang w:bidi="fa-IR"/>
            <w:rPrChange w:id="598" w:author="Microsoft account" w:date="2025-09-11T09:54:00Z">
              <w:rPr>
                <w:rFonts w:cs="Calibri"/>
                <w:sz w:val="28"/>
                <w:szCs w:val="28"/>
                <w:lang w:bidi="fa-IR"/>
              </w:rPr>
            </w:rPrChange>
          </w:rPr>
          <w:t>x = math.nan</w:t>
        </w:r>
        <w:r w:rsidRPr="00186BA3">
          <w:rPr>
            <w:rFonts w:cs="Calibri"/>
            <w:sz w:val="18"/>
            <w:szCs w:val="18"/>
            <w:rtl/>
            <w:lang w:bidi="fa-IR"/>
            <w:rPrChange w:id="599" w:author="Microsoft account" w:date="2025-09-11T09:54:00Z">
              <w:rPr>
                <w:rFonts w:cs="Calibri"/>
                <w:sz w:val="28"/>
                <w:szCs w:val="28"/>
                <w:rtl/>
                <w:lang w:bidi="fa-IR"/>
              </w:rPr>
            </w:rPrChange>
          </w:rPr>
          <w:t xml:space="preserve">   # با ماژول </w:t>
        </w:r>
        <w:r w:rsidRPr="00186BA3">
          <w:rPr>
            <w:rFonts w:cs="Calibri"/>
            <w:sz w:val="18"/>
            <w:szCs w:val="18"/>
            <w:lang w:bidi="fa-IR"/>
            <w:rPrChange w:id="600" w:author="Microsoft account" w:date="2025-09-11T09:54:00Z">
              <w:rPr>
                <w:rFonts w:cs="Calibri"/>
                <w:sz w:val="28"/>
                <w:szCs w:val="28"/>
                <w:lang w:bidi="fa-IR"/>
              </w:rPr>
            </w:rPrChange>
          </w:rPr>
          <w:t>math</w:t>
        </w:r>
      </w:ins>
    </w:p>
    <w:p w14:paraId="1761D95D" w14:textId="77777777" w:rsidR="00186BA3" w:rsidRPr="00186BA3" w:rsidRDefault="00186BA3">
      <w:pPr>
        <w:bidi/>
        <w:spacing w:after="0" w:line="276" w:lineRule="auto"/>
        <w:ind w:left="720"/>
        <w:jc w:val="right"/>
        <w:rPr>
          <w:ins w:id="601" w:author="Microsoft account" w:date="2025-09-11T09:53:00Z"/>
          <w:rFonts w:cs="Calibri"/>
          <w:sz w:val="18"/>
          <w:szCs w:val="18"/>
          <w:lang w:bidi="fa-IR"/>
          <w:rPrChange w:id="602" w:author="Microsoft account" w:date="2025-09-11T09:54:00Z">
            <w:rPr>
              <w:ins w:id="603" w:author="Microsoft account" w:date="2025-09-11T09:53:00Z"/>
              <w:rFonts w:cs="Calibri"/>
              <w:sz w:val="28"/>
              <w:szCs w:val="28"/>
              <w:lang w:bidi="fa-IR"/>
            </w:rPr>
          </w:rPrChange>
        </w:rPr>
        <w:pPrChange w:id="604" w:author="Microsoft account" w:date="2025-09-11T09:55:00Z">
          <w:pPr>
            <w:bidi/>
            <w:spacing w:after="0" w:line="276" w:lineRule="auto"/>
            <w:jc w:val="both"/>
          </w:pPr>
        </w:pPrChange>
      </w:pPr>
      <w:ins w:id="605" w:author="Microsoft account" w:date="2025-09-11T09:53:00Z">
        <w:r w:rsidRPr="00186BA3">
          <w:rPr>
            <w:rFonts w:cs="Calibri"/>
            <w:sz w:val="18"/>
            <w:szCs w:val="18"/>
            <w:lang w:bidi="fa-IR"/>
            <w:rPrChange w:id="606" w:author="Microsoft account" w:date="2025-09-11T09:54:00Z">
              <w:rPr>
                <w:rFonts w:cs="Calibri"/>
                <w:sz w:val="28"/>
                <w:szCs w:val="28"/>
                <w:lang w:bidi="fa-IR"/>
              </w:rPr>
            </w:rPrChange>
          </w:rPr>
          <w:t>y = np.nan</w:t>
        </w:r>
        <w:r w:rsidRPr="00186BA3">
          <w:rPr>
            <w:rFonts w:cs="Calibri"/>
            <w:sz w:val="18"/>
            <w:szCs w:val="18"/>
            <w:rtl/>
            <w:lang w:bidi="fa-IR"/>
            <w:rPrChange w:id="607" w:author="Microsoft account" w:date="2025-09-11T09:54:00Z">
              <w:rPr>
                <w:rFonts w:cs="Calibri"/>
                <w:sz w:val="28"/>
                <w:szCs w:val="28"/>
                <w:rtl/>
                <w:lang w:bidi="fa-IR"/>
              </w:rPr>
            </w:rPrChange>
          </w:rPr>
          <w:t xml:space="preserve">     # با ماژول </w:t>
        </w:r>
        <w:r w:rsidRPr="00186BA3">
          <w:rPr>
            <w:rFonts w:cs="Calibri"/>
            <w:sz w:val="18"/>
            <w:szCs w:val="18"/>
            <w:lang w:bidi="fa-IR"/>
            <w:rPrChange w:id="608" w:author="Microsoft account" w:date="2025-09-11T09:54:00Z">
              <w:rPr>
                <w:rFonts w:cs="Calibri"/>
                <w:sz w:val="28"/>
                <w:szCs w:val="28"/>
                <w:lang w:bidi="fa-IR"/>
              </w:rPr>
            </w:rPrChange>
          </w:rPr>
          <w:t>numpy</w:t>
        </w:r>
      </w:ins>
    </w:p>
    <w:p w14:paraId="1FDC7AD0" w14:textId="77777777" w:rsidR="00186BA3" w:rsidRPr="00186BA3" w:rsidRDefault="00186BA3">
      <w:pPr>
        <w:bidi/>
        <w:spacing w:after="0" w:line="276" w:lineRule="auto"/>
        <w:ind w:left="720"/>
        <w:jc w:val="right"/>
        <w:rPr>
          <w:ins w:id="609" w:author="Microsoft account" w:date="2025-09-11T09:53:00Z"/>
          <w:rFonts w:cs="Calibri"/>
          <w:sz w:val="18"/>
          <w:szCs w:val="18"/>
          <w:lang w:bidi="fa-IR"/>
          <w:rPrChange w:id="610" w:author="Microsoft account" w:date="2025-09-11T09:54:00Z">
            <w:rPr>
              <w:ins w:id="611" w:author="Microsoft account" w:date="2025-09-11T09:53:00Z"/>
              <w:rFonts w:cs="Calibri"/>
              <w:sz w:val="28"/>
              <w:szCs w:val="28"/>
              <w:lang w:bidi="fa-IR"/>
            </w:rPr>
          </w:rPrChange>
        </w:rPr>
        <w:pPrChange w:id="612" w:author="Microsoft account" w:date="2025-09-11T09:55:00Z">
          <w:pPr>
            <w:bidi/>
            <w:spacing w:after="0" w:line="276" w:lineRule="auto"/>
            <w:jc w:val="both"/>
          </w:pPr>
        </w:pPrChange>
      </w:pPr>
    </w:p>
    <w:p w14:paraId="62421D0D" w14:textId="68602F9D" w:rsidR="00186BA3" w:rsidRPr="00186BA3" w:rsidRDefault="00186BA3">
      <w:pPr>
        <w:bidi/>
        <w:spacing w:after="0" w:line="276" w:lineRule="auto"/>
        <w:ind w:left="720"/>
        <w:jc w:val="right"/>
        <w:rPr>
          <w:ins w:id="613" w:author="Microsoft account" w:date="2025-09-11T09:52:00Z"/>
          <w:rFonts w:cs="Calibri"/>
          <w:sz w:val="18"/>
          <w:szCs w:val="18"/>
          <w:rtl/>
          <w:lang w:bidi="fa-IR"/>
          <w:rPrChange w:id="614" w:author="Microsoft account" w:date="2025-09-11T09:54:00Z">
            <w:rPr>
              <w:ins w:id="615" w:author="Microsoft account" w:date="2025-09-11T09:52:00Z"/>
              <w:rFonts w:cs="Calibri"/>
              <w:sz w:val="28"/>
              <w:szCs w:val="28"/>
              <w:rtl/>
              <w:lang w:bidi="fa-IR"/>
            </w:rPr>
          </w:rPrChange>
        </w:rPr>
        <w:pPrChange w:id="616" w:author="Microsoft account" w:date="2025-09-11T09:55:00Z">
          <w:pPr>
            <w:bidi/>
            <w:spacing w:after="0" w:line="276" w:lineRule="auto"/>
            <w:jc w:val="both"/>
          </w:pPr>
        </w:pPrChange>
      </w:pPr>
      <w:ins w:id="617" w:author="Microsoft account" w:date="2025-09-11T09:53:00Z">
        <w:r w:rsidRPr="00186BA3">
          <w:rPr>
            <w:rFonts w:cs="Calibri"/>
            <w:sz w:val="18"/>
            <w:szCs w:val="18"/>
            <w:lang w:bidi="fa-IR"/>
            <w:rPrChange w:id="618" w:author="Microsoft account" w:date="2025-09-11T09:54:00Z">
              <w:rPr>
                <w:rFonts w:cs="Calibri"/>
                <w:sz w:val="28"/>
                <w:szCs w:val="28"/>
                <w:lang w:bidi="fa-IR"/>
              </w:rPr>
            </w:rPrChange>
          </w:rPr>
          <w:t>print(x, y)</w:t>
        </w:r>
        <w:r w:rsidRPr="00186BA3">
          <w:rPr>
            <w:rFonts w:cs="Calibri"/>
            <w:sz w:val="18"/>
            <w:szCs w:val="18"/>
            <w:rtl/>
            <w:lang w:bidi="fa-IR"/>
            <w:rPrChange w:id="619" w:author="Microsoft account" w:date="2025-09-11T09:54:00Z">
              <w:rPr>
                <w:rFonts w:cs="Calibri"/>
                <w:sz w:val="28"/>
                <w:szCs w:val="28"/>
                <w:rtl/>
                <w:lang w:bidi="fa-IR"/>
              </w:rPr>
            </w:rPrChange>
          </w:rPr>
          <w:t xml:space="preserve">    # هردو </w:t>
        </w:r>
        <w:r w:rsidRPr="00186BA3">
          <w:rPr>
            <w:rFonts w:cs="Calibri"/>
            <w:sz w:val="18"/>
            <w:szCs w:val="18"/>
            <w:lang w:bidi="fa-IR"/>
            <w:rPrChange w:id="620" w:author="Microsoft account" w:date="2025-09-11T09:54:00Z">
              <w:rPr>
                <w:rFonts w:cs="Calibri"/>
                <w:sz w:val="28"/>
                <w:szCs w:val="28"/>
                <w:lang w:bidi="fa-IR"/>
              </w:rPr>
            </w:rPrChange>
          </w:rPr>
          <w:t>NaN</w:t>
        </w:r>
        <w:r w:rsidRPr="00186BA3">
          <w:rPr>
            <w:rFonts w:cs="Calibri"/>
            <w:sz w:val="18"/>
            <w:szCs w:val="18"/>
            <w:rtl/>
            <w:lang w:bidi="fa-IR"/>
            <w:rPrChange w:id="621" w:author="Microsoft account" w:date="2025-09-11T09:54:00Z">
              <w:rPr>
                <w:rFonts w:cs="Calibri"/>
                <w:sz w:val="28"/>
                <w:szCs w:val="28"/>
                <w:rtl/>
                <w:lang w:bidi="fa-IR"/>
              </w:rPr>
            </w:rPrChange>
          </w:rPr>
          <w:t xml:space="preserve"> نشون م</w:t>
        </w:r>
        <w:r w:rsidRPr="00186BA3">
          <w:rPr>
            <w:rFonts w:cs="Calibri" w:hint="cs"/>
            <w:sz w:val="18"/>
            <w:szCs w:val="18"/>
            <w:rtl/>
            <w:lang w:bidi="fa-IR"/>
            <w:rPrChange w:id="622" w:author="Microsoft account" w:date="2025-09-11T09:54:00Z">
              <w:rPr>
                <w:rFonts w:cs="Calibri" w:hint="cs"/>
                <w:sz w:val="28"/>
                <w:szCs w:val="28"/>
                <w:rtl/>
                <w:lang w:bidi="fa-IR"/>
              </w:rPr>
            </w:rPrChange>
          </w:rPr>
          <w:t>ی</w:t>
        </w:r>
        <w:r w:rsidRPr="00186BA3">
          <w:rPr>
            <w:rFonts w:cs="Calibri" w:hint="eastAsia"/>
            <w:sz w:val="18"/>
            <w:szCs w:val="18"/>
            <w:rtl/>
            <w:lang w:bidi="fa-IR"/>
            <w:rPrChange w:id="623" w:author="Microsoft account" w:date="2025-09-11T09:54:00Z">
              <w:rPr>
                <w:rFonts w:cs="Calibri" w:hint="eastAsia"/>
                <w:sz w:val="28"/>
                <w:szCs w:val="28"/>
                <w:rtl/>
                <w:lang w:bidi="fa-IR"/>
              </w:rPr>
            </w:rPrChange>
          </w:rPr>
          <w:t>دن</w:t>
        </w:r>
      </w:ins>
    </w:p>
    <w:p w14:paraId="54B7AF49" w14:textId="3E2DAE53" w:rsidR="00186BA3" w:rsidRPr="002B0B06" w:rsidRDefault="002B0B06">
      <w:pPr>
        <w:bidi/>
        <w:spacing w:after="0" w:line="276" w:lineRule="auto"/>
        <w:jc w:val="both"/>
        <w:rPr>
          <w:ins w:id="624" w:author="Microsoft account" w:date="2025-09-11T09:55:00Z"/>
          <w:rFonts w:cs="Calibri"/>
          <w:sz w:val="18"/>
          <w:szCs w:val="18"/>
          <w:rtl/>
          <w:lang w:bidi="fa-IR"/>
          <w:rPrChange w:id="625" w:author="Microsoft account" w:date="2025-09-11T09:56:00Z">
            <w:rPr>
              <w:ins w:id="626" w:author="Microsoft account" w:date="2025-09-11T09:55:00Z"/>
              <w:rFonts w:cs="Calibri"/>
              <w:sz w:val="28"/>
              <w:szCs w:val="28"/>
              <w:rtl/>
              <w:lang w:bidi="fa-IR"/>
            </w:rPr>
          </w:rPrChange>
        </w:rPr>
        <w:pPrChange w:id="627" w:author="Microsoft account" w:date="2025-09-11T09:52:00Z">
          <w:pPr>
            <w:bidi/>
            <w:spacing w:after="0" w:line="276" w:lineRule="auto"/>
            <w:jc w:val="both"/>
          </w:pPr>
        </w:pPrChange>
      </w:pPr>
      <w:ins w:id="628" w:author="Microsoft account" w:date="2025-09-11T09:56:00Z">
        <w:r w:rsidRPr="002B0B06">
          <w:rPr>
            <w:rFonts w:cs="Calibri"/>
            <w:sz w:val="18"/>
            <w:szCs w:val="18"/>
            <w:rtl/>
            <w:lang w:bidi="fa-IR"/>
            <w:rPrChange w:id="629" w:author="Microsoft account" w:date="2025-09-11T09:56:00Z">
              <w:rPr>
                <w:rFonts w:cs="Calibri"/>
                <w:sz w:val="28"/>
                <w:szCs w:val="28"/>
                <w:rtl/>
                <w:lang w:bidi="fa-IR"/>
              </w:rPr>
            </w:rPrChange>
          </w:rPr>
          <w:t>دل</w:t>
        </w:r>
        <w:r w:rsidRPr="002B0B06">
          <w:rPr>
            <w:rFonts w:cs="Calibri" w:hint="cs"/>
            <w:sz w:val="18"/>
            <w:szCs w:val="18"/>
            <w:rtl/>
            <w:lang w:bidi="fa-IR"/>
            <w:rPrChange w:id="630" w:author="Microsoft account" w:date="2025-09-11T09:56:00Z">
              <w:rPr>
                <w:rFonts w:cs="Calibri" w:hint="cs"/>
                <w:sz w:val="28"/>
                <w:szCs w:val="28"/>
                <w:rtl/>
                <w:lang w:bidi="fa-IR"/>
              </w:rPr>
            </w:rPrChange>
          </w:rPr>
          <w:t>ی</w:t>
        </w:r>
        <w:r w:rsidRPr="002B0B06">
          <w:rPr>
            <w:rFonts w:cs="Calibri" w:hint="eastAsia"/>
            <w:sz w:val="18"/>
            <w:szCs w:val="18"/>
            <w:rtl/>
            <w:lang w:bidi="fa-IR"/>
            <w:rPrChange w:id="631" w:author="Microsoft account" w:date="2025-09-11T09:56:00Z">
              <w:rPr>
                <w:rFonts w:cs="Calibri" w:hint="eastAsia"/>
                <w:sz w:val="28"/>
                <w:szCs w:val="28"/>
                <w:rtl/>
                <w:lang w:bidi="fa-IR"/>
              </w:rPr>
            </w:rPrChange>
          </w:rPr>
          <w:t>لش</w:t>
        </w:r>
        <w:r w:rsidRPr="002B0B06">
          <w:rPr>
            <w:rFonts w:cs="Calibri"/>
            <w:sz w:val="18"/>
            <w:szCs w:val="18"/>
            <w:rtl/>
            <w:lang w:bidi="fa-IR"/>
            <w:rPrChange w:id="632" w:author="Microsoft account" w:date="2025-09-11T09:56:00Z">
              <w:rPr>
                <w:rFonts w:cs="Calibri"/>
                <w:sz w:val="28"/>
                <w:szCs w:val="28"/>
                <w:rtl/>
                <w:lang w:bidi="fa-IR"/>
              </w:rPr>
            </w:rPrChange>
          </w:rPr>
          <w:t xml:space="preserve"> ا</w:t>
        </w:r>
        <w:r w:rsidRPr="002B0B06">
          <w:rPr>
            <w:rFonts w:cs="Calibri" w:hint="cs"/>
            <w:sz w:val="18"/>
            <w:szCs w:val="18"/>
            <w:rtl/>
            <w:lang w:bidi="fa-IR"/>
            <w:rPrChange w:id="633" w:author="Microsoft account" w:date="2025-09-11T09:56:00Z">
              <w:rPr>
                <w:rFonts w:cs="Calibri" w:hint="cs"/>
                <w:sz w:val="28"/>
                <w:szCs w:val="28"/>
                <w:rtl/>
                <w:lang w:bidi="fa-IR"/>
              </w:rPr>
            </w:rPrChange>
          </w:rPr>
          <w:t>ی</w:t>
        </w:r>
        <w:r w:rsidRPr="002B0B06">
          <w:rPr>
            <w:rFonts w:cs="Calibri" w:hint="eastAsia"/>
            <w:sz w:val="18"/>
            <w:szCs w:val="18"/>
            <w:rtl/>
            <w:lang w:bidi="fa-IR"/>
            <w:rPrChange w:id="634" w:author="Microsoft account" w:date="2025-09-11T09:56:00Z">
              <w:rPr>
                <w:rFonts w:cs="Calibri" w:hint="eastAsia"/>
                <w:sz w:val="28"/>
                <w:szCs w:val="28"/>
                <w:rtl/>
                <w:lang w:bidi="fa-IR"/>
              </w:rPr>
            </w:rPrChange>
          </w:rPr>
          <w:t>نه</w:t>
        </w:r>
        <w:r w:rsidRPr="002B0B06">
          <w:rPr>
            <w:rFonts w:cs="Calibri"/>
            <w:sz w:val="18"/>
            <w:szCs w:val="18"/>
            <w:rtl/>
            <w:lang w:bidi="fa-IR"/>
            <w:rPrChange w:id="635" w:author="Microsoft account" w:date="2025-09-11T09:56:00Z">
              <w:rPr>
                <w:rFonts w:cs="Calibri"/>
                <w:sz w:val="28"/>
                <w:szCs w:val="28"/>
                <w:rtl/>
                <w:lang w:bidi="fa-IR"/>
              </w:rPr>
            </w:rPrChange>
          </w:rPr>
          <w:t xml:space="preserve"> که تو</w:t>
        </w:r>
        <w:r w:rsidRPr="002B0B06">
          <w:rPr>
            <w:rFonts w:cs="Calibri" w:hint="cs"/>
            <w:sz w:val="18"/>
            <w:szCs w:val="18"/>
            <w:rtl/>
            <w:lang w:bidi="fa-IR"/>
            <w:rPrChange w:id="636" w:author="Microsoft account" w:date="2025-09-11T09:56:00Z">
              <w:rPr>
                <w:rFonts w:cs="Calibri" w:hint="cs"/>
                <w:sz w:val="28"/>
                <w:szCs w:val="28"/>
                <w:rtl/>
                <w:lang w:bidi="fa-IR"/>
              </w:rPr>
            </w:rPrChange>
          </w:rPr>
          <w:t>ی</w:t>
        </w:r>
        <w:r w:rsidRPr="002B0B06">
          <w:rPr>
            <w:rFonts w:cs="Calibri"/>
            <w:sz w:val="18"/>
            <w:szCs w:val="18"/>
            <w:rtl/>
            <w:lang w:bidi="fa-IR"/>
            <w:rPrChange w:id="637" w:author="Microsoft account" w:date="2025-09-11T09:56:00Z">
              <w:rPr>
                <w:rFonts w:cs="Calibri"/>
                <w:sz w:val="28"/>
                <w:szCs w:val="28"/>
                <w:rtl/>
                <w:lang w:bidi="fa-IR"/>
              </w:rPr>
            </w:rPrChange>
          </w:rPr>
          <w:t xml:space="preserve"> استاندارد </w:t>
        </w:r>
        <w:r w:rsidRPr="002B0B06">
          <w:rPr>
            <w:rFonts w:cs="Calibri"/>
            <w:sz w:val="18"/>
            <w:szCs w:val="18"/>
            <w:lang w:bidi="fa-IR"/>
            <w:rPrChange w:id="638" w:author="Microsoft account" w:date="2025-09-11T09:56:00Z">
              <w:rPr>
                <w:rFonts w:cs="Calibri"/>
                <w:sz w:val="28"/>
                <w:szCs w:val="28"/>
                <w:lang w:bidi="fa-IR"/>
              </w:rPr>
            </w:rPrChange>
          </w:rPr>
          <w:t>IEEE 754</w:t>
        </w:r>
        <w:r w:rsidRPr="002B0B06">
          <w:rPr>
            <w:rFonts w:cs="Calibri"/>
            <w:sz w:val="18"/>
            <w:szCs w:val="18"/>
            <w:rtl/>
            <w:lang w:bidi="fa-IR"/>
            <w:rPrChange w:id="639" w:author="Microsoft account" w:date="2025-09-11T09:56:00Z">
              <w:rPr>
                <w:rFonts w:cs="Calibri"/>
                <w:sz w:val="28"/>
                <w:szCs w:val="28"/>
                <w:rtl/>
                <w:lang w:bidi="fa-IR"/>
              </w:rPr>
            </w:rPrChange>
          </w:rPr>
          <w:t xml:space="preserve"> (که مبنا</w:t>
        </w:r>
        <w:r w:rsidRPr="002B0B06">
          <w:rPr>
            <w:rFonts w:cs="Calibri" w:hint="cs"/>
            <w:sz w:val="18"/>
            <w:szCs w:val="18"/>
            <w:rtl/>
            <w:lang w:bidi="fa-IR"/>
            <w:rPrChange w:id="640" w:author="Microsoft account" w:date="2025-09-11T09:56:00Z">
              <w:rPr>
                <w:rFonts w:cs="Calibri" w:hint="cs"/>
                <w:sz w:val="28"/>
                <w:szCs w:val="28"/>
                <w:rtl/>
                <w:lang w:bidi="fa-IR"/>
              </w:rPr>
            </w:rPrChange>
          </w:rPr>
          <w:t>ی</w:t>
        </w:r>
        <w:r w:rsidRPr="002B0B06">
          <w:rPr>
            <w:rFonts w:cs="Calibri"/>
            <w:sz w:val="18"/>
            <w:szCs w:val="18"/>
            <w:rtl/>
            <w:lang w:bidi="fa-IR"/>
            <w:rPrChange w:id="641" w:author="Microsoft account" w:date="2025-09-11T09:56:00Z">
              <w:rPr>
                <w:rFonts w:cs="Calibri"/>
                <w:sz w:val="28"/>
                <w:szCs w:val="28"/>
                <w:rtl/>
                <w:lang w:bidi="fa-IR"/>
              </w:rPr>
            </w:rPrChange>
          </w:rPr>
          <w:t xml:space="preserve"> ذخ</w:t>
        </w:r>
        <w:r w:rsidRPr="002B0B06">
          <w:rPr>
            <w:rFonts w:cs="Calibri" w:hint="cs"/>
            <w:sz w:val="18"/>
            <w:szCs w:val="18"/>
            <w:rtl/>
            <w:lang w:bidi="fa-IR"/>
            <w:rPrChange w:id="642" w:author="Microsoft account" w:date="2025-09-11T09:56:00Z">
              <w:rPr>
                <w:rFonts w:cs="Calibri" w:hint="cs"/>
                <w:sz w:val="28"/>
                <w:szCs w:val="28"/>
                <w:rtl/>
                <w:lang w:bidi="fa-IR"/>
              </w:rPr>
            </w:rPrChange>
          </w:rPr>
          <w:t>ی</w:t>
        </w:r>
        <w:r w:rsidRPr="002B0B06">
          <w:rPr>
            <w:rFonts w:cs="Calibri" w:hint="eastAsia"/>
            <w:sz w:val="18"/>
            <w:szCs w:val="18"/>
            <w:rtl/>
            <w:lang w:bidi="fa-IR"/>
            <w:rPrChange w:id="643" w:author="Microsoft account" w:date="2025-09-11T09:56:00Z">
              <w:rPr>
                <w:rFonts w:cs="Calibri" w:hint="eastAsia"/>
                <w:sz w:val="28"/>
                <w:szCs w:val="28"/>
                <w:rtl/>
                <w:lang w:bidi="fa-IR"/>
              </w:rPr>
            </w:rPrChange>
          </w:rPr>
          <w:t>ره‌ساز</w:t>
        </w:r>
        <w:r w:rsidRPr="002B0B06">
          <w:rPr>
            <w:rFonts w:cs="Calibri" w:hint="cs"/>
            <w:sz w:val="18"/>
            <w:szCs w:val="18"/>
            <w:rtl/>
            <w:lang w:bidi="fa-IR"/>
            <w:rPrChange w:id="644" w:author="Microsoft account" w:date="2025-09-11T09:56:00Z">
              <w:rPr>
                <w:rFonts w:cs="Calibri" w:hint="cs"/>
                <w:sz w:val="28"/>
                <w:szCs w:val="28"/>
                <w:rtl/>
                <w:lang w:bidi="fa-IR"/>
              </w:rPr>
            </w:rPrChange>
          </w:rPr>
          <w:t>ی</w:t>
        </w:r>
        <w:r w:rsidRPr="002B0B06">
          <w:rPr>
            <w:rFonts w:cs="Calibri"/>
            <w:sz w:val="18"/>
            <w:szCs w:val="18"/>
            <w:rtl/>
            <w:lang w:bidi="fa-IR"/>
            <w:rPrChange w:id="645" w:author="Microsoft account" w:date="2025-09-11T09:56:00Z">
              <w:rPr>
                <w:rFonts w:cs="Calibri"/>
                <w:sz w:val="28"/>
                <w:szCs w:val="28"/>
                <w:rtl/>
                <w:lang w:bidi="fa-IR"/>
              </w:rPr>
            </w:rPrChange>
          </w:rPr>
          <w:t xml:space="preserve"> اعداد اعشار</w:t>
        </w:r>
        <w:r w:rsidRPr="002B0B06">
          <w:rPr>
            <w:rFonts w:cs="Calibri" w:hint="cs"/>
            <w:sz w:val="18"/>
            <w:szCs w:val="18"/>
            <w:rtl/>
            <w:lang w:bidi="fa-IR"/>
            <w:rPrChange w:id="646" w:author="Microsoft account" w:date="2025-09-11T09:56:00Z">
              <w:rPr>
                <w:rFonts w:cs="Calibri" w:hint="cs"/>
                <w:sz w:val="28"/>
                <w:szCs w:val="28"/>
                <w:rtl/>
                <w:lang w:bidi="fa-IR"/>
              </w:rPr>
            </w:rPrChange>
          </w:rPr>
          <w:t>ی</w:t>
        </w:r>
        <w:r w:rsidRPr="002B0B06">
          <w:rPr>
            <w:rFonts w:cs="Calibri"/>
            <w:sz w:val="18"/>
            <w:szCs w:val="18"/>
            <w:rtl/>
            <w:lang w:bidi="fa-IR"/>
            <w:rPrChange w:id="647" w:author="Microsoft account" w:date="2025-09-11T09:56:00Z">
              <w:rPr>
                <w:rFonts w:cs="Calibri"/>
                <w:sz w:val="28"/>
                <w:szCs w:val="28"/>
                <w:rtl/>
                <w:lang w:bidi="fa-IR"/>
              </w:rPr>
            </w:rPrChange>
          </w:rPr>
          <w:t xml:space="preserve"> در کامپ</w:t>
        </w:r>
        <w:r w:rsidRPr="002B0B06">
          <w:rPr>
            <w:rFonts w:cs="Calibri" w:hint="cs"/>
            <w:sz w:val="18"/>
            <w:szCs w:val="18"/>
            <w:rtl/>
            <w:lang w:bidi="fa-IR"/>
            <w:rPrChange w:id="648" w:author="Microsoft account" w:date="2025-09-11T09:56:00Z">
              <w:rPr>
                <w:rFonts w:cs="Calibri" w:hint="cs"/>
                <w:sz w:val="28"/>
                <w:szCs w:val="28"/>
                <w:rtl/>
                <w:lang w:bidi="fa-IR"/>
              </w:rPr>
            </w:rPrChange>
          </w:rPr>
          <w:t>ی</w:t>
        </w:r>
        <w:r w:rsidRPr="002B0B06">
          <w:rPr>
            <w:rFonts w:cs="Calibri" w:hint="eastAsia"/>
            <w:sz w:val="18"/>
            <w:szCs w:val="18"/>
            <w:rtl/>
            <w:lang w:bidi="fa-IR"/>
            <w:rPrChange w:id="649" w:author="Microsoft account" w:date="2025-09-11T09:56:00Z">
              <w:rPr>
                <w:rFonts w:cs="Calibri" w:hint="eastAsia"/>
                <w:sz w:val="28"/>
                <w:szCs w:val="28"/>
                <w:rtl/>
                <w:lang w:bidi="fa-IR"/>
              </w:rPr>
            </w:rPrChange>
          </w:rPr>
          <w:t>وتره</w:t>
        </w:r>
        <w:r w:rsidRPr="002B0B06">
          <w:rPr>
            <w:rFonts w:cs="Calibri"/>
            <w:sz w:val="18"/>
            <w:szCs w:val="18"/>
            <w:rtl/>
            <w:lang w:bidi="fa-IR"/>
            <w:rPrChange w:id="650" w:author="Microsoft account" w:date="2025-09-11T09:56:00Z">
              <w:rPr>
                <w:rFonts w:cs="Calibri"/>
                <w:sz w:val="28"/>
                <w:szCs w:val="28"/>
                <w:rtl/>
                <w:lang w:bidi="fa-IR"/>
              </w:rPr>
            </w:rPrChange>
          </w:rPr>
          <w:t xml:space="preserve">)، مقدار </w:t>
        </w:r>
        <w:r w:rsidRPr="002B0B06">
          <w:rPr>
            <w:rFonts w:cs="Calibri"/>
            <w:sz w:val="18"/>
            <w:szCs w:val="18"/>
            <w:lang w:bidi="fa-IR"/>
            <w:rPrChange w:id="651" w:author="Microsoft account" w:date="2025-09-11T09:56:00Z">
              <w:rPr>
                <w:rFonts w:cs="Calibri"/>
                <w:sz w:val="28"/>
                <w:szCs w:val="28"/>
                <w:lang w:bidi="fa-IR"/>
              </w:rPr>
            </w:rPrChange>
          </w:rPr>
          <w:t>NaN</w:t>
        </w:r>
        <w:r w:rsidRPr="002B0B06">
          <w:rPr>
            <w:rFonts w:cs="Calibri"/>
            <w:sz w:val="18"/>
            <w:szCs w:val="18"/>
            <w:rtl/>
            <w:lang w:bidi="fa-IR"/>
            <w:rPrChange w:id="652" w:author="Microsoft account" w:date="2025-09-11T09:56:00Z">
              <w:rPr>
                <w:rFonts w:cs="Calibri"/>
                <w:sz w:val="28"/>
                <w:szCs w:val="28"/>
                <w:rtl/>
                <w:lang w:bidi="fa-IR"/>
              </w:rPr>
            </w:rPrChange>
          </w:rPr>
          <w:t xml:space="preserve"> به عنوان </w:t>
        </w:r>
        <w:r w:rsidRPr="002B0B06">
          <w:rPr>
            <w:rFonts w:cs="Calibri" w:hint="cs"/>
            <w:sz w:val="18"/>
            <w:szCs w:val="18"/>
            <w:rtl/>
            <w:lang w:bidi="fa-IR"/>
            <w:rPrChange w:id="653" w:author="Microsoft account" w:date="2025-09-11T09:56:00Z">
              <w:rPr>
                <w:rFonts w:cs="Calibri" w:hint="cs"/>
                <w:sz w:val="28"/>
                <w:szCs w:val="28"/>
                <w:rtl/>
                <w:lang w:bidi="fa-IR"/>
              </w:rPr>
            </w:rPrChange>
          </w:rPr>
          <w:t>ی</w:t>
        </w:r>
        <w:r w:rsidRPr="002B0B06">
          <w:rPr>
            <w:rFonts w:cs="Calibri" w:hint="eastAsia"/>
            <w:sz w:val="18"/>
            <w:szCs w:val="18"/>
            <w:rtl/>
            <w:lang w:bidi="fa-IR"/>
            <w:rPrChange w:id="654" w:author="Microsoft account" w:date="2025-09-11T09:56:00Z">
              <w:rPr>
                <w:rFonts w:cs="Calibri" w:hint="eastAsia"/>
                <w:sz w:val="28"/>
                <w:szCs w:val="28"/>
                <w:rtl/>
                <w:lang w:bidi="fa-IR"/>
              </w:rPr>
            </w:rPrChange>
          </w:rPr>
          <w:t>ک</w:t>
        </w:r>
        <w:r w:rsidRPr="002B0B06">
          <w:rPr>
            <w:rFonts w:cs="Calibri"/>
            <w:sz w:val="18"/>
            <w:szCs w:val="18"/>
            <w:rtl/>
            <w:lang w:bidi="fa-IR"/>
            <w:rPrChange w:id="655" w:author="Microsoft account" w:date="2025-09-11T09:56:00Z">
              <w:rPr>
                <w:rFonts w:cs="Calibri"/>
                <w:sz w:val="28"/>
                <w:szCs w:val="28"/>
                <w:rtl/>
                <w:lang w:bidi="fa-IR"/>
              </w:rPr>
            </w:rPrChange>
          </w:rPr>
          <w:t xml:space="preserve"> مقدار خاص از نوع </w:t>
        </w:r>
        <w:r w:rsidRPr="002B0B06">
          <w:rPr>
            <w:rFonts w:cs="Calibri"/>
            <w:sz w:val="18"/>
            <w:szCs w:val="18"/>
            <w:lang w:bidi="fa-IR"/>
            <w:rPrChange w:id="656" w:author="Microsoft account" w:date="2025-09-11T09:56:00Z">
              <w:rPr>
                <w:rFonts w:cs="Calibri"/>
                <w:sz w:val="28"/>
                <w:szCs w:val="28"/>
                <w:lang w:bidi="fa-IR"/>
              </w:rPr>
            </w:rPrChange>
          </w:rPr>
          <w:t>float</w:t>
        </w:r>
        <w:r w:rsidRPr="002B0B06">
          <w:rPr>
            <w:rFonts w:cs="Calibri"/>
            <w:sz w:val="18"/>
            <w:szCs w:val="18"/>
            <w:rtl/>
            <w:lang w:bidi="fa-IR"/>
            <w:rPrChange w:id="657" w:author="Microsoft account" w:date="2025-09-11T09:56:00Z">
              <w:rPr>
                <w:rFonts w:cs="Calibri"/>
                <w:sz w:val="28"/>
                <w:szCs w:val="28"/>
                <w:rtl/>
                <w:lang w:bidi="fa-IR"/>
              </w:rPr>
            </w:rPrChange>
          </w:rPr>
          <w:t xml:space="preserve"> تعر</w:t>
        </w:r>
        <w:r w:rsidRPr="002B0B06">
          <w:rPr>
            <w:rFonts w:cs="Calibri" w:hint="cs"/>
            <w:sz w:val="18"/>
            <w:szCs w:val="18"/>
            <w:rtl/>
            <w:lang w:bidi="fa-IR"/>
            <w:rPrChange w:id="658" w:author="Microsoft account" w:date="2025-09-11T09:56:00Z">
              <w:rPr>
                <w:rFonts w:cs="Calibri" w:hint="cs"/>
                <w:sz w:val="28"/>
                <w:szCs w:val="28"/>
                <w:rtl/>
                <w:lang w:bidi="fa-IR"/>
              </w:rPr>
            </w:rPrChange>
          </w:rPr>
          <w:t>ی</w:t>
        </w:r>
        <w:r w:rsidRPr="002B0B06">
          <w:rPr>
            <w:rFonts w:cs="Calibri" w:hint="eastAsia"/>
            <w:sz w:val="18"/>
            <w:szCs w:val="18"/>
            <w:rtl/>
            <w:lang w:bidi="fa-IR"/>
            <w:rPrChange w:id="659" w:author="Microsoft account" w:date="2025-09-11T09:56:00Z">
              <w:rPr>
                <w:rFonts w:cs="Calibri" w:hint="eastAsia"/>
                <w:sz w:val="28"/>
                <w:szCs w:val="28"/>
                <w:rtl/>
                <w:lang w:bidi="fa-IR"/>
              </w:rPr>
            </w:rPrChange>
          </w:rPr>
          <w:t>ف</w:t>
        </w:r>
        <w:r w:rsidRPr="002B0B06">
          <w:rPr>
            <w:rFonts w:cs="Calibri"/>
            <w:sz w:val="18"/>
            <w:szCs w:val="18"/>
            <w:rtl/>
            <w:lang w:bidi="fa-IR"/>
            <w:rPrChange w:id="660" w:author="Microsoft account" w:date="2025-09-11T09:56:00Z">
              <w:rPr>
                <w:rFonts w:cs="Calibri"/>
                <w:sz w:val="28"/>
                <w:szCs w:val="28"/>
                <w:rtl/>
                <w:lang w:bidi="fa-IR"/>
              </w:rPr>
            </w:rPrChange>
          </w:rPr>
          <w:t xml:space="preserve"> شده.</w:t>
        </w:r>
      </w:ins>
    </w:p>
    <w:p w14:paraId="3C161630" w14:textId="346F96C1" w:rsidR="00296D20" w:rsidRDefault="00186BA3">
      <w:pPr>
        <w:bidi/>
        <w:spacing w:after="0" w:line="276" w:lineRule="auto"/>
        <w:jc w:val="both"/>
        <w:rPr>
          <w:ins w:id="661" w:author="Microsoft account" w:date="2025-09-10T10:13:00Z"/>
          <w:rFonts w:cs="Calibri"/>
          <w:sz w:val="28"/>
          <w:szCs w:val="28"/>
          <w:rtl/>
          <w:lang w:bidi="fa-IR"/>
        </w:rPr>
        <w:pPrChange w:id="662" w:author="Microsoft account" w:date="2025-09-11T09:55:00Z">
          <w:pPr>
            <w:bidi/>
            <w:spacing w:after="0" w:line="276" w:lineRule="auto"/>
            <w:jc w:val="both"/>
          </w:pPr>
        </w:pPrChange>
      </w:pPr>
      <w:ins w:id="663" w:author="Microsoft account" w:date="2025-09-11T09:52:00Z">
        <w:r>
          <w:rPr>
            <w:rFonts w:cs="Calibri" w:hint="cs"/>
            <w:sz w:val="28"/>
            <w:szCs w:val="28"/>
            <w:rtl/>
            <w:lang w:bidi="fa-IR"/>
          </w:rPr>
          <w:t>)</w:t>
        </w:r>
      </w:ins>
    </w:p>
    <w:p w14:paraId="4436BC26" w14:textId="77777777" w:rsidR="00296D20" w:rsidRDefault="00296D20">
      <w:pPr>
        <w:bidi/>
        <w:spacing w:after="0" w:line="276" w:lineRule="auto"/>
        <w:jc w:val="both"/>
        <w:rPr>
          <w:ins w:id="664" w:author="Microsoft account" w:date="2025-09-10T10:13:00Z"/>
          <w:rFonts w:cs="Calibri"/>
          <w:sz w:val="28"/>
          <w:szCs w:val="28"/>
          <w:rtl/>
          <w:lang w:bidi="fa-IR"/>
        </w:rPr>
        <w:pPrChange w:id="665" w:author="Microsoft account" w:date="2025-09-10T10:13:00Z">
          <w:pPr>
            <w:bidi/>
            <w:spacing w:after="0" w:line="276" w:lineRule="auto"/>
            <w:jc w:val="both"/>
          </w:pPr>
        </w:pPrChange>
      </w:pPr>
    </w:p>
    <w:p w14:paraId="6DF33EFB" w14:textId="79858070" w:rsidR="00296D20" w:rsidRDefault="00296D20">
      <w:pPr>
        <w:bidi/>
        <w:spacing w:after="0" w:line="276" w:lineRule="auto"/>
        <w:jc w:val="both"/>
        <w:rPr>
          <w:ins w:id="666" w:author="Microsoft account" w:date="2025-09-10T10:37:00Z"/>
          <w:rFonts w:cs="Calibri"/>
          <w:sz w:val="28"/>
          <w:szCs w:val="28"/>
          <w:rtl/>
          <w:lang w:bidi="fa-IR"/>
        </w:rPr>
        <w:pPrChange w:id="667" w:author="Microsoft account" w:date="2025-09-10T10:13:00Z">
          <w:pPr>
            <w:bidi/>
            <w:spacing w:after="0" w:line="276" w:lineRule="auto"/>
            <w:jc w:val="both"/>
          </w:pPr>
        </w:pPrChange>
      </w:pPr>
      <w:ins w:id="668" w:author="Microsoft account" w:date="2025-09-10T10:13:00Z">
        <w:r>
          <w:rPr>
            <w:rFonts w:cs="Calibri" w:hint="cs"/>
            <w:sz w:val="28"/>
            <w:szCs w:val="28"/>
            <w:rtl/>
            <w:lang w:bidi="fa-IR"/>
          </w:rPr>
          <w:t>-</w:t>
        </w:r>
      </w:ins>
      <w:ins w:id="669" w:author="Microsoft account" w:date="2025-09-10T10:35:00Z">
        <w:r w:rsidR="00EB4239">
          <w:rPr>
            <w:rFonts w:cs="Calibri" w:hint="cs"/>
            <w:sz w:val="28"/>
            <w:szCs w:val="28"/>
            <w:rtl/>
            <w:lang w:bidi="fa-IR"/>
          </w:rPr>
          <w:t>درمورد بازی ای که الان قراره بسازیم که اسمش هست "</w:t>
        </w:r>
        <w:r w:rsidR="00EB4239">
          <w:rPr>
            <w:rFonts w:cs="Calibri"/>
            <w:sz w:val="28"/>
            <w:szCs w:val="28"/>
            <w:lang w:bidi="fa-IR"/>
          </w:rPr>
          <w:t>us-states-game</w:t>
        </w:r>
        <w:r w:rsidR="00EB4239">
          <w:rPr>
            <w:rFonts w:cs="Calibri" w:hint="cs"/>
            <w:sz w:val="28"/>
            <w:szCs w:val="28"/>
            <w:rtl/>
            <w:lang w:bidi="fa-IR"/>
          </w:rPr>
          <w:t xml:space="preserve">": ما اول میخواستیم با نقشه ایران این کار رو بکنیم که اگر بخوایم این کار رو بکنیم نیاز داریم تا </w:t>
        </w:r>
      </w:ins>
      <w:ins w:id="670" w:author="Microsoft account" w:date="2025-09-10T10:36:00Z">
        <w:r w:rsidR="00EB4239">
          <w:rPr>
            <w:rFonts w:cs="Calibri"/>
            <w:sz w:val="28"/>
            <w:szCs w:val="28"/>
            <w:lang w:bidi="fa-IR"/>
          </w:rPr>
          <w:t>c</w:t>
        </w:r>
      </w:ins>
      <w:ins w:id="671" w:author="Microsoft account" w:date="2025-09-11T09:56:00Z">
        <w:r w:rsidR="002B0B06">
          <w:rPr>
            <w:rFonts w:cs="Calibri"/>
            <w:sz w:val="28"/>
            <w:szCs w:val="28"/>
            <w:lang w:bidi="fa-IR"/>
          </w:rPr>
          <w:t>o</w:t>
        </w:r>
      </w:ins>
      <w:ins w:id="672" w:author="Microsoft account" w:date="2025-09-10T10:36:00Z">
        <w:r w:rsidR="00EB4239">
          <w:rPr>
            <w:rFonts w:cs="Calibri"/>
            <w:sz w:val="28"/>
            <w:szCs w:val="28"/>
            <w:lang w:bidi="fa-IR"/>
          </w:rPr>
          <w:t>ordinate</w:t>
        </w:r>
        <w:r w:rsidR="00EB4239">
          <w:rPr>
            <w:rFonts w:cs="Calibri" w:hint="cs"/>
            <w:sz w:val="28"/>
            <w:szCs w:val="28"/>
            <w:rtl/>
            <w:lang w:bidi="fa-IR"/>
          </w:rPr>
          <w:t xml:space="preserve"> در بیاریم که اضافه کاری خواهد بود (میتونه به عنوان تمرین جلسه بعدی این باشه که بعد از اینکه این بازی رو ساختیم یه ورژن ایرانیش هم بسازیم) اما فعلا قصد همون </w:t>
        </w:r>
      </w:ins>
      <w:ins w:id="673" w:author="Microsoft account" w:date="2025-09-10T10:37:00Z">
        <w:r w:rsidR="00EB4239">
          <w:rPr>
            <w:rFonts w:cs="Calibri"/>
            <w:sz w:val="28"/>
            <w:szCs w:val="28"/>
            <w:lang w:bidi="fa-IR"/>
          </w:rPr>
          <w:t>us</w:t>
        </w:r>
        <w:r w:rsidR="00EB4239">
          <w:rPr>
            <w:rFonts w:cs="Calibri" w:hint="cs"/>
            <w:sz w:val="28"/>
            <w:szCs w:val="28"/>
            <w:rtl/>
            <w:lang w:bidi="fa-IR"/>
          </w:rPr>
          <w:t xml:space="preserve"> عه. نکته بعدی فرمت عکس </w:t>
        </w:r>
        <w:r w:rsidR="00EB4239">
          <w:rPr>
            <w:rFonts w:cs="Calibri"/>
            <w:sz w:val="28"/>
            <w:szCs w:val="28"/>
            <w:lang w:bidi="fa-IR"/>
          </w:rPr>
          <w:t>.gif</w:t>
        </w:r>
        <w:r w:rsidR="00EB4239">
          <w:rPr>
            <w:rFonts w:cs="Calibri" w:hint="cs"/>
            <w:sz w:val="28"/>
            <w:szCs w:val="28"/>
            <w:rtl/>
            <w:lang w:bidi="fa-IR"/>
          </w:rPr>
          <w:t xml:space="preserve"> </w:t>
        </w:r>
        <w:r w:rsidR="00EB4239">
          <w:rPr>
            <w:rFonts w:cs="Calibri" w:hint="cs"/>
            <w:sz w:val="28"/>
            <w:szCs w:val="28"/>
            <w:rtl/>
            <w:lang w:bidi="fa-IR"/>
          </w:rPr>
          <w:lastRenderedPageBreak/>
          <w:t xml:space="preserve">هستش. این از این جهت مهمه که </w:t>
        </w:r>
        <w:r w:rsidR="00EB4239">
          <w:rPr>
            <w:rFonts w:cs="Calibri"/>
            <w:sz w:val="28"/>
            <w:szCs w:val="28"/>
            <w:lang w:bidi="fa-IR"/>
          </w:rPr>
          <w:t>Turtle</w:t>
        </w:r>
        <w:r w:rsidR="00EB4239">
          <w:rPr>
            <w:rFonts w:cs="Calibri" w:hint="cs"/>
            <w:sz w:val="28"/>
            <w:szCs w:val="28"/>
            <w:rtl/>
            <w:lang w:bidi="fa-IR"/>
          </w:rPr>
          <w:t xml:space="preserve"> فقط با این فرمت عکس کار میکنه و اگر قراره عکسی استفاده بشه باید در </w:t>
        </w:r>
        <w:r w:rsidR="00EB4239">
          <w:rPr>
            <w:rFonts w:cs="Calibri"/>
            <w:sz w:val="28"/>
            <w:szCs w:val="28"/>
            <w:lang w:bidi="fa-IR"/>
          </w:rPr>
          <w:t>turtle</w:t>
        </w:r>
        <w:r w:rsidR="00EB4239">
          <w:rPr>
            <w:rFonts w:cs="Calibri" w:hint="cs"/>
            <w:sz w:val="28"/>
            <w:szCs w:val="28"/>
            <w:rtl/>
            <w:lang w:bidi="fa-IR"/>
          </w:rPr>
          <w:t xml:space="preserve"> فرمت </w:t>
        </w:r>
        <w:r w:rsidR="00EB4239">
          <w:rPr>
            <w:rFonts w:cs="Calibri"/>
            <w:sz w:val="28"/>
            <w:szCs w:val="28"/>
            <w:lang w:bidi="fa-IR"/>
          </w:rPr>
          <w:t>.gif</w:t>
        </w:r>
        <w:r w:rsidR="00EB4239">
          <w:rPr>
            <w:rFonts w:cs="Calibri" w:hint="cs"/>
            <w:sz w:val="28"/>
            <w:szCs w:val="28"/>
            <w:rtl/>
            <w:lang w:bidi="fa-IR"/>
          </w:rPr>
          <w:t xml:space="preserve"> داشته باشه. </w:t>
        </w:r>
      </w:ins>
    </w:p>
    <w:p w14:paraId="4558FFE3" w14:textId="77777777" w:rsidR="00EB4239" w:rsidRDefault="00EB4239">
      <w:pPr>
        <w:bidi/>
        <w:spacing w:after="0" w:line="276" w:lineRule="auto"/>
        <w:jc w:val="both"/>
        <w:rPr>
          <w:ins w:id="674" w:author="Microsoft account" w:date="2025-09-10T10:37:00Z"/>
          <w:rFonts w:cs="Calibri"/>
          <w:sz w:val="28"/>
          <w:szCs w:val="28"/>
          <w:rtl/>
          <w:lang w:bidi="fa-IR"/>
        </w:rPr>
        <w:pPrChange w:id="675" w:author="Microsoft account" w:date="2025-09-10T10:37:00Z">
          <w:pPr>
            <w:bidi/>
            <w:spacing w:after="0" w:line="276" w:lineRule="auto"/>
            <w:jc w:val="both"/>
          </w:pPr>
        </w:pPrChange>
      </w:pPr>
    </w:p>
    <w:p w14:paraId="569E315F" w14:textId="6FC38F1C" w:rsidR="00EB4239" w:rsidRDefault="00EB4239">
      <w:pPr>
        <w:bidi/>
        <w:spacing w:after="0" w:line="276" w:lineRule="auto"/>
        <w:jc w:val="both"/>
        <w:rPr>
          <w:ins w:id="676" w:author="Microsoft account" w:date="2025-09-10T11:33:00Z"/>
          <w:rFonts w:cs="Calibri"/>
          <w:sz w:val="28"/>
          <w:szCs w:val="28"/>
          <w:rtl/>
          <w:lang w:bidi="fa-IR"/>
        </w:rPr>
        <w:pPrChange w:id="677" w:author="Microsoft account" w:date="2025-09-10T10:37:00Z">
          <w:pPr>
            <w:bidi/>
            <w:spacing w:after="0" w:line="276" w:lineRule="auto"/>
            <w:jc w:val="both"/>
          </w:pPr>
        </w:pPrChange>
      </w:pPr>
      <w:ins w:id="678" w:author="Microsoft account" w:date="2025-09-10T10:37:00Z">
        <w:r>
          <w:rPr>
            <w:rFonts w:cs="Calibri" w:hint="cs"/>
            <w:sz w:val="28"/>
            <w:szCs w:val="28"/>
            <w:rtl/>
            <w:lang w:bidi="fa-IR"/>
          </w:rPr>
          <w:t>-</w:t>
        </w:r>
      </w:ins>
      <w:ins w:id="679" w:author="Microsoft account" w:date="2025-09-10T11:31:00Z">
        <w:r w:rsidR="003153E9">
          <w:rPr>
            <w:rFonts w:cs="Calibri" w:hint="cs"/>
            <w:sz w:val="28"/>
            <w:szCs w:val="28"/>
            <w:rtl/>
            <w:lang w:bidi="fa-IR"/>
          </w:rPr>
          <w:t xml:space="preserve">توی خودِ دوره درمورد اینکه چطوری میشه </w:t>
        </w:r>
        <w:r w:rsidR="003153E9">
          <w:rPr>
            <w:rFonts w:cs="Calibri"/>
            <w:sz w:val="28"/>
            <w:szCs w:val="28"/>
            <w:lang w:bidi="fa-IR"/>
          </w:rPr>
          <w:t>coordinate</w:t>
        </w:r>
        <w:r w:rsidR="003153E9">
          <w:rPr>
            <w:rFonts w:cs="Calibri" w:hint="cs"/>
            <w:sz w:val="28"/>
            <w:szCs w:val="28"/>
            <w:rtl/>
            <w:lang w:bidi="fa-IR"/>
          </w:rPr>
          <w:t xml:space="preserve"> هارو در آورد گفت، منم رفتم سراغ اینکه نقشه ایران رو بیارم و باهاش این بازی رو پیش ببرم. اول رفتم نقشه رو پیدا کردم. بعد </w:t>
        </w:r>
      </w:ins>
      <w:ins w:id="680" w:author="Microsoft account" w:date="2025-09-10T11:32:00Z">
        <w:r w:rsidR="003153E9">
          <w:rPr>
            <w:rFonts w:cs="Calibri" w:hint="cs"/>
            <w:sz w:val="28"/>
            <w:szCs w:val="28"/>
            <w:rtl/>
            <w:lang w:bidi="fa-IR"/>
          </w:rPr>
          <w:t xml:space="preserve">رفتم </w:t>
        </w:r>
        <w:r w:rsidR="003153E9">
          <w:rPr>
            <w:rFonts w:cs="Calibri"/>
            <w:sz w:val="28"/>
            <w:szCs w:val="28"/>
            <w:lang w:bidi="fa-IR"/>
          </w:rPr>
          <w:t>gif</w:t>
        </w:r>
        <w:r w:rsidR="003153E9">
          <w:rPr>
            <w:rFonts w:cs="Calibri" w:hint="cs"/>
            <w:sz w:val="28"/>
            <w:szCs w:val="28"/>
            <w:rtl/>
            <w:lang w:bidi="fa-IR"/>
          </w:rPr>
          <w:t xml:space="preserve"> کردم. بعد بزرگ بود متوجه شدم که چیزی که مثل </w:t>
        </w:r>
        <w:r w:rsidR="003153E9">
          <w:rPr>
            <w:rFonts w:cs="Calibri"/>
            <w:sz w:val="28"/>
            <w:szCs w:val="28"/>
            <w:lang w:bidi="fa-IR"/>
          </w:rPr>
          <w:t>css</w:t>
        </w:r>
        <w:r w:rsidR="003153E9">
          <w:rPr>
            <w:rFonts w:cs="Calibri" w:hint="cs"/>
            <w:sz w:val="28"/>
            <w:szCs w:val="28"/>
            <w:rtl/>
            <w:lang w:bidi="fa-IR"/>
          </w:rPr>
          <w:t xml:space="preserve"> بتونی بگی که </w:t>
        </w:r>
        <w:r w:rsidR="003153E9">
          <w:rPr>
            <w:rFonts w:cs="Calibri"/>
            <w:sz w:val="28"/>
            <w:szCs w:val="28"/>
            <w:lang w:bidi="fa-IR"/>
          </w:rPr>
          <w:t>background-size: cover;</w:t>
        </w:r>
        <w:r w:rsidR="003153E9">
          <w:rPr>
            <w:rFonts w:cs="Calibri" w:hint="cs"/>
            <w:sz w:val="28"/>
            <w:szCs w:val="28"/>
            <w:rtl/>
            <w:lang w:bidi="fa-IR"/>
          </w:rPr>
          <w:t xml:space="preserve"> وجود نداره و توی خودِ  </w:t>
        </w:r>
        <w:r w:rsidR="003153E9">
          <w:rPr>
            <w:rFonts w:cs="Calibri"/>
            <w:sz w:val="28"/>
            <w:szCs w:val="28"/>
            <w:lang w:bidi="fa-IR"/>
          </w:rPr>
          <w:t>turtle</w:t>
        </w:r>
        <w:r w:rsidR="003153E9">
          <w:rPr>
            <w:rFonts w:cs="Calibri" w:hint="cs"/>
            <w:sz w:val="28"/>
            <w:szCs w:val="28"/>
            <w:rtl/>
            <w:lang w:bidi="fa-IR"/>
          </w:rPr>
          <w:t xml:space="preserve"> همچین قابلیتی برای </w:t>
        </w:r>
        <w:r w:rsidR="003153E9">
          <w:rPr>
            <w:rFonts w:cs="Calibri"/>
            <w:sz w:val="28"/>
            <w:szCs w:val="28"/>
            <w:lang w:bidi="fa-IR"/>
          </w:rPr>
          <w:t>resize</w:t>
        </w:r>
        <w:r w:rsidR="003153E9">
          <w:rPr>
            <w:rFonts w:cs="Calibri" w:hint="cs"/>
            <w:sz w:val="28"/>
            <w:szCs w:val="28"/>
            <w:rtl/>
            <w:lang w:bidi="fa-IR"/>
          </w:rPr>
          <w:t xml:space="preserve"> کردن عکس وجود نداره و باید خودمون انجام بدیم. این شد که با </w:t>
        </w:r>
      </w:ins>
      <w:ins w:id="681" w:author="Microsoft account" w:date="2025-09-10T11:33:00Z">
        <w:r w:rsidR="003153E9">
          <w:rPr>
            <w:rFonts w:cs="Calibri"/>
            <w:sz w:val="28"/>
            <w:szCs w:val="28"/>
            <w:lang w:bidi="fa-IR"/>
          </w:rPr>
          <w:t>library</w:t>
        </w:r>
        <w:r w:rsidR="003153E9">
          <w:rPr>
            <w:rFonts w:cs="Calibri" w:hint="cs"/>
            <w:sz w:val="28"/>
            <w:szCs w:val="28"/>
            <w:rtl/>
            <w:lang w:bidi="fa-IR"/>
          </w:rPr>
          <w:t xml:space="preserve"> ای برای کار با عکس ها در </w:t>
        </w:r>
        <w:r w:rsidR="003153E9">
          <w:rPr>
            <w:rFonts w:cs="Calibri"/>
            <w:sz w:val="28"/>
            <w:szCs w:val="28"/>
            <w:lang w:bidi="fa-IR"/>
          </w:rPr>
          <w:t>python</w:t>
        </w:r>
        <w:r w:rsidR="003153E9">
          <w:rPr>
            <w:rFonts w:cs="Calibri" w:hint="cs"/>
            <w:sz w:val="28"/>
            <w:szCs w:val="28"/>
            <w:rtl/>
            <w:lang w:bidi="fa-IR"/>
          </w:rPr>
          <w:t xml:space="preserve"> آشنا شدیم به نام </w:t>
        </w:r>
        <w:r w:rsidR="003153E9">
          <w:rPr>
            <w:rFonts w:cs="Calibri"/>
            <w:b/>
            <w:bCs/>
            <w:sz w:val="28"/>
            <w:szCs w:val="28"/>
            <w:lang w:bidi="fa-IR"/>
          </w:rPr>
          <w:t>Pillow (PIL)</w:t>
        </w:r>
        <w:r w:rsidR="003153E9">
          <w:rPr>
            <w:rFonts w:cs="Calibri" w:hint="cs"/>
            <w:b/>
            <w:bCs/>
            <w:sz w:val="28"/>
            <w:szCs w:val="28"/>
            <w:rtl/>
            <w:lang w:bidi="fa-IR"/>
          </w:rPr>
          <w:t xml:space="preserve"> . </w:t>
        </w:r>
        <w:r w:rsidR="003153E9">
          <w:rPr>
            <w:rFonts w:cs="Calibri" w:hint="cs"/>
            <w:sz w:val="28"/>
            <w:szCs w:val="28"/>
            <w:rtl/>
            <w:lang w:bidi="fa-IR"/>
          </w:rPr>
          <w:t>میشه باهاش خیلی کارا کرد طبق چیزی که این زیر خوندم:</w:t>
        </w:r>
      </w:ins>
    </w:p>
    <w:p w14:paraId="489AA548" w14:textId="31B2169D" w:rsidR="003153E9" w:rsidRDefault="003153E9">
      <w:pPr>
        <w:bidi/>
        <w:spacing w:after="0" w:line="276" w:lineRule="auto"/>
        <w:jc w:val="both"/>
        <w:rPr>
          <w:ins w:id="682" w:author="Microsoft account" w:date="2025-09-10T11:34:00Z"/>
          <w:rFonts w:cs="Calibri"/>
          <w:sz w:val="28"/>
          <w:szCs w:val="28"/>
          <w:rtl/>
          <w:lang w:bidi="fa-IR"/>
        </w:rPr>
        <w:pPrChange w:id="683" w:author="Microsoft account" w:date="2025-09-10T11:33:00Z">
          <w:pPr>
            <w:bidi/>
            <w:spacing w:after="0" w:line="276" w:lineRule="auto"/>
            <w:jc w:val="both"/>
          </w:pPr>
        </w:pPrChange>
      </w:pPr>
      <w:ins w:id="684" w:author="Microsoft account" w:date="2025-09-10T11:34:00Z">
        <w:r w:rsidRPr="003153E9">
          <w:rPr>
            <w:rFonts w:cs="Calibri"/>
            <w:noProof/>
            <w:sz w:val="28"/>
            <w:szCs w:val="28"/>
            <w:rPrChange w:id="685" w:author="Unknown">
              <w:rPr>
                <w:noProof/>
              </w:rPr>
            </w:rPrChange>
          </w:rPr>
          <w:drawing>
            <wp:inline distT="0" distB="0" distL="0" distR="0" wp14:anchorId="181A5B48" wp14:editId="0C0706BB">
              <wp:extent cx="3768132" cy="2185901"/>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805348" cy="2207490"/>
                      </a:xfrm>
                      <a:prstGeom prst="rect">
                        <a:avLst/>
                      </a:prstGeom>
                    </pic:spPr>
                  </pic:pic>
                </a:graphicData>
              </a:graphic>
            </wp:inline>
          </w:drawing>
        </w:r>
      </w:ins>
    </w:p>
    <w:p w14:paraId="0499EA8F" w14:textId="0043A0CF" w:rsidR="003153E9" w:rsidRDefault="003153E9">
      <w:pPr>
        <w:bidi/>
        <w:spacing w:after="0" w:line="276" w:lineRule="auto"/>
        <w:jc w:val="both"/>
        <w:rPr>
          <w:ins w:id="686" w:author="Microsoft account" w:date="2025-09-10T11:34:00Z"/>
          <w:rFonts w:cs="Calibri"/>
          <w:sz w:val="28"/>
          <w:szCs w:val="28"/>
          <w:rtl/>
          <w:lang w:bidi="fa-IR"/>
        </w:rPr>
        <w:pPrChange w:id="687" w:author="Microsoft account" w:date="2025-09-10T11:34:00Z">
          <w:pPr>
            <w:bidi/>
            <w:spacing w:after="0" w:line="276" w:lineRule="auto"/>
            <w:jc w:val="both"/>
          </w:pPr>
        </w:pPrChange>
      </w:pPr>
      <w:ins w:id="688" w:author="Microsoft account" w:date="2025-09-10T11:34:00Z">
        <w:r>
          <w:rPr>
            <w:rFonts w:cs="Calibri" w:hint="cs"/>
            <w:sz w:val="28"/>
            <w:szCs w:val="28"/>
            <w:rtl/>
            <w:lang w:bidi="fa-IR"/>
          </w:rPr>
          <w:t xml:space="preserve">که خب ما اینجا فقط برای </w:t>
        </w:r>
        <w:r>
          <w:rPr>
            <w:rFonts w:cs="Calibri"/>
            <w:sz w:val="28"/>
            <w:szCs w:val="28"/>
            <w:lang w:bidi="fa-IR"/>
          </w:rPr>
          <w:t>resize</w:t>
        </w:r>
        <w:r>
          <w:rPr>
            <w:rFonts w:cs="Calibri" w:hint="cs"/>
            <w:sz w:val="28"/>
            <w:szCs w:val="28"/>
            <w:rtl/>
            <w:lang w:bidi="fa-IR"/>
          </w:rPr>
          <w:t xml:space="preserve"> کردن ازش استفاده کردیم. جالب بود. </w:t>
        </w:r>
      </w:ins>
    </w:p>
    <w:p w14:paraId="57D778D6" w14:textId="77777777" w:rsidR="003153E9" w:rsidRDefault="003153E9">
      <w:pPr>
        <w:bidi/>
        <w:spacing w:after="0" w:line="276" w:lineRule="auto"/>
        <w:jc w:val="both"/>
        <w:rPr>
          <w:ins w:id="689" w:author="Microsoft account" w:date="2025-09-10T11:34:00Z"/>
          <w:rFonts w:cs="Calibri"/>
          <w:sz w:val="28"/>
          <w:szCs w:val="28"/>
          <w:rtl/>
          <w:lang w:bidi="fa-IR"/>
        </w:rPr>
        <w:pPrChange w:id="690" w:author="Microsoft account" w:date="2025-09-10T11:34:00Z">
          <w:pPr>
            <w:bidi/>
            <w:spacing w:after="0" w:line="276" w:lineRule="auto"/>
            <w:jc w:val="both"/>
          </w:pPr>
        </w:pPrChange>
      </w:pPr>
    </w:p>
    <w:p w14:paraId="3D7CCA5D" w14:textId="2B1356C6" w:rsidR="003153E9" w:rsidRDefault="003153E9">
      <w:pPr>
        <w:bidi/>
        <w:spacing w:after="0" w:line="276" w:lineRule="auto"/>
        <w:jc w:val="both"/>
        <w:rPr>
          <w:ins w:id="691" w:author="Microsoft account" w:date="2025-09-10T11:37:00Z"/>
          <w:rFonts w:cs="Calibri"/>
          <w:sz w:val="28"/>
          <w:szCs w:val="28"/>
          <w:rtl/>
          <w:lang w:bidi="fa-IR"/>
        </w:rPr>
        <w:pPrChange w:id="692" w:author="Microsoft account" w:date="2025-09-10T11:34:00Z">
          <w:pPr>
            <w:bidi/>
            <w:spacing w:after="0" w:line="276" w:lineRule="auto"/>
            <w:jc w:val="both"/>
          </w:pPr>
        </w:pPrChange>
      </w:pPr>
      <w:ins w:id="693" w:author="Microsoft account" w:date="2025-09-10T11:34:00Z">
        <w:r>
          <w:rPr>
            <w:rFonts w:cs="Calibri" w:hint="cs"/>
            <w:sz w:val="28"/>
            <w:szCs w:val="28"/>
            <w:rtl/>
            <w:lang w:bidi="fa-IR"/>
          </w:rPr>
          <w:t>-</w:t>
        </w:r>
      </w:ins>
      <w:ins w:id="694" w:author="Microsoft account" w:date="2025-09-10T11:36:00Z">
        <w:r w:rsidR="002135B0">
          <w:rPr>
            <w:rFonts w:cs="Calibri" w:hint="cs"/>
            <w:sz w:val="28"/>
            <w:szCs w:val="28"/>
            <w:rtl/>
            <w:lang w:bidi="fa-IR"/>
          </w:rPr>
          <w:t xml:space="preserve">تا اینجا عکس درسته ، فایل ها سر جاشونن، منتظر این هستن که کاراشون انجام بشه. کارایی که باید جلسه بعد انجام بدیم اینه که فایل </w:t>
        </w:r>
        <w:r w:rsidR="002135B0">
          <w:rPr>
            <w:rFonts w:cs="Calibri"/>
            <w:sz w:val="28"/>
            <w:szCs w:val="28"/>
            <w:lang w:bidi="fa-IR"/>
          </w:rPr>
          <w:t>csv</w:t>
        </w:r>
        <w:r w:rsidR="002135B0">
          <w:rPr>
            <w:rFonts w:cs="Calibri" w:hint="cs"/>
            <w:sz w:val="28"/>
            <w:szCs w:val="28"/>
            <w:rtl/>
            <w:lang w:bidi="fa-IR"/>
          </w:rPr>
          <w:t xml:space="preserve"> برای اسم استان های ایران (</w:t>
        </w:r>
        <w:r w:rsidR="002135B0">
          <w:rPr>
            <w:rFonts w:cs="Calibri"/>
            <w:sz w:val="28"/>
            <w:szCs w:val="28"/>
            <w:lang w:bidi="fa-IR"/>
          </w:rPr>
          <w:t>states</w:t>
        </w:r>
        <w:r w:rsidR="002135B0">
          <w:rPr>
            <w:rFonts w:cs="Calibri" w:hint="cs"/>
            <w:sz w:val="28"/>
            <w:szCs w:val="28"/>
            <w:rtl/>
            <w:lang w:bidi="fa-IR"/>
          </w:rPr>
          <w:t>)</w:t>
        </w:r>
        <w:r w:rsidR="002135B0">
          <w:rPr>
            <w:rFonts w:cs="Calibri"/>
            <w:sz w:val="28"/>
            <w:szCs w:val="28"/>
            <w:lang w:bidi="fa-IR"/>
          </w:rPr>
          <w:t xml:space="preserve"> </w:t>
        </w:r>
      </w:ins>
      <w:ins w:id="695" w:author="Microsoft account" w:date="2025-09-10T11:37:00Z">
        <w:r w:rsidR="002135B0">
          <w:rPr>
            <w:rFonts w:cs="Calibri" w:hint="cs"/>
            <w:sz w:val="28"/>
            <w:szCs w:val="28"/>
            <w:rtl/>
            <w:lang w:bidi="fa-IR"/>
          </w:rPr>
          <w:t xml:space="preserve"> بسازیم و </w:t>
        </w:r>
        <w:r w:rsidR="002135B0">
          <w:rPr>
            <w:rFonts w:cs="Calibri"/>
            <w:sz w:val="28"/>
            <w:szCs w:val="28"/>
            <w:lang w:bidi="fa-IR"/>
          </w:rPr>
          <w:t>coordinate</w:t>
        </w:r>
        <w:r w:rsidR="002135B0">
          <w:rPr>
            <w:rFonts w:cs="Calibri" w:hint="cs"/>
            <w:sz w:val="28"/>
            <w:szCs w:val="28"/>
            <w:rtl/>
            <w:lang w:bidi="fa-IR"/>
          </w:rPr>
          <w:t>هاشون رو با روشی که دوره گفت</w:t>
        </w:r>
      </w:ins>
      <w:ins w:id="696" w:author="Microsoft account" w:date="2025-09-10T11:38:00Z">
        <w:r w:rsidR="009518C0">
          <w:rPr>
            <w:rFonts w:cs="Calibri" w:hint="cs"/>
            <w:sz w:val="28"/>
            <w:szCs w:val="28"/>
            <w:rtl/>
            <w:lang w:bidi="fa-IR"/>
          </w:rPr>
          <w:t xml:space="preserve"> (</w:t>
        </w:r>
        <w:r w:rsidR="009518C0">
          <w:rPr>
            <w:rFonts w:cs="Calibri"/>
            <w:sz w:val="28"/>
            <w:szCs w:val="28"/>
            <w:lang w:bidi="fa-IR"/>
          </w:rPr>
          <w:t>Day025 005 00:03:53</w:t>
        </w:r>
        <w:r w:rsidR="009518C0">
          <w:rPr>
            <w:rFonts w:cs="Calibri" w:hint="cs"/>
            <w:sz w:val="28"/>
            <w:szCs w:val="28"/>
            <w:rtl/>
            <w:lang w:bidi="fa-IR"/>
          </w:rPr>
          <w:t>)</w:t>
        </w:r>
      </w:ins>
      <w:ins w:id="697" w:author="Microsoft account" w:date="2025-09-10T11:37:00Z">
        <w:r w:rsidR="002135B0">
          <w:rPr>
            <w:rFonts w:cs="Calibri" w:hint="cs"/>
            <w:sz w:val="28"/>
            <w:szCs w:val="28"/>
            <w:rtl/>
            <w:lang w:bidi="fa-IR"/>
          </w:rPr>
          <w:t xml:space="preserve"> در بیاریم. سپس با دوره پیش بریم. </w:t>
        </w:r>
      </w:ins>
    </w:p>
    <w:p w14:paraId="5D466D54" w14:textId="4FB6E5EC" w:rsidR="002135B0" w:rsidRPr="003153E9" w:rsidRDefault="002135B0">
      <w:pPr>
        <w:bidi/>
        <w:spacing w:after="0" w:line="276" w:lineRule="auto"/>
        <w:jc w:val="both"/>
        <w:rPr>
          <w:rFonts w:cs="Calibri"/>
          <w:sz w:val="28"/>
          <w:szCs w:val="28"/>
          <w:rtl/>
          <w:lang w:bidi="fa-IR"/>
        </w:rPr>
        <w:pPrChange w:id="698" w:author="Microsoft account" w:date="2025-09-10T11:37:00Z">
          <w:pPr>
            <w:bidi/>
            <w:spacing w:after="0" w:line="276" w:lineRule="auto"/>
            <w:jc w:val="both"/>
          </w:pPr>
        </w:pPrChange>
      </w:pPr>
      <w:ins w:id="699" w:author="Microsoft account" w:date="2025-09-10T11:37:00Z">
        <w:r>
          <w:rPr>
            <w:rFonts w:cs="Calibri" w:hint="cs"/>
            <w:sz w:val="28"/>
            <w:szCs w:val="28"/>
            <w:rtl/>
            <w:lang w:bidi="fa-IR"/>
          </w:rPr>
          <w:t xml:space="preserve">تا انتهای </w:t>
        </w:r>
        <w:r>
          <w:rPr>
            <w:rFonts w:cs="Calibri"/>
            <w:sz w:val="28"/>
            <w:szCs w:val="28"/>
            <w:lang w:bidi="fa-IR"/>
          </w:rPr>
          <w:t xml:space="preserve">day025 005 </w:t>
        </w:r>
      </w:ins>
    </w:p>
    <w:p w14:paraId="76D8CC36" w14:textId="77777777" w:rsidR="00D97444" w:rsidRDefault="00D97444" w:rsidP="00D97444">
      <w:pPr>
        <w:bidi/>
        <w:spacing w:after="0" w:line="276" w:lineRule="auto"/>
        <w:jc w:val="both"/>
        <w:rPr>
          <w:rFonts w:cs="Calibri"/>
          <w:sz w:val="28"/>
          <w:szCs w:val="28"/>
          <w:rtl/>
          <w:lang w:bidi="fa-IR"/>
        </w:rPr>
      </w:pPr>
    </w:p>
    <w:p w14:paraId="761F2535" w14:textId="23E34A2E" w:rsidR="00D97444" w:rsidRDefault="00D97444">
      <w:pPr>
        <w:spacing w:after="0" w:line="240" w:lineRule="auto"/>
        <w:rPr>
          <w:rFonts w:cs="Calibri"/>
          <w:sz w:val="28"/>
          <w:szCs w:val="28"/>
          <w:rtl/>
          <w:lang w:bidi="fa-IR"/>
        </w:rPr>
      </w:pPr>
      <w:r>
        <w:rPr>
          <w:rFonts w:cs="Calibri"/>
          <w:sz w:val="28"/>
          <w:szCs w:val="28"/>
          <w:rtl/>
          <w:lang w:bidi="fa-IR"/>
        </w:rPr>
        <w:br w:type="page"/>
      </w:r>
    </w:p>
    <w:p w14:paraId="37F2AB60" w14:textId="77777777" w:rsidR="00594F6D" w:rsidRDefault="002B0B06">
      <w:pPr>
        <w:bidi/>
        <w:spacing w:after="0" w:line="276" w:lineRule="auto"/>
        <w:jc w:val="both"/>
        <w:rPr>
          <w:ins w:id="700" w:author="Microsoft account" w:date="2025-09-12T12:20:00Z"/>
          <w:rFonts w:cs="Calibri"/>
          <w:sz w:val="28"/>
          <w:szCs w:val="28"/>
          <w:rtl/>
          <w:lang w:bidi="fa-IR"/>
        </w:rPr>
        <w:pPrChange w:id="701" w:author="Microsoft account" w:date="2025-09-12T12:19:00Z">
          <w:pPr>
            <w:spacing w:after="0" w:line="240" w:lineRule="auto"/>
          </w:pPr>
        </w:pPrChange>
      </w:pPr>
      <w:bookmarkStart w:id="702" w:name="I4040621"/>
      <w:ins w:id="703" w:author="Microsoft account" w:date="2025-09-11T09:58:00Z">
        <w:r>
          <w:rPr>
            <w:rFonts w:cs="Calibri" w:hint="cs"/>
            <w:sz w:val="28"/>
            <w:szCs w:val="28"/>
            <w:rtl/>
            <w:lang w:bidi="fa-IR"/>
          </w:rPr>
          <w:lastRenderedPageBreak/>
          <w:t>ادامه</w:t>
        </w:r>
      </w:ins>
      <w:bookmarkEnd w:id="702"/>
    </w:p>
    <w:p w14:paraId="71F0C576" w14:textId="77777777" w:rsidR="00594F6D" w:rsidRDefault="00594F6D">
      <w:pPr>
        <w:bidi/>
        <w:spacing w:after="0" w:line="276" w:lineRule="auto"/>
        <w:jc w:val="both"/>
        <w:rPr>
          <w:ins w:id="704" w:author="Microsoft account" w:date="2025-09-12T12:19:00Z"/>
          <w:rFonts w:cs="Calibri"/>
          <w:sz w:val="28"/>
          <w:szCs w:val="28"/>
          <w:rtl/>
          <w:lang w:bidi="fa-IR"/>
        </w:rPr>
        <w:pPrChange w:id="705" w:author="Microsoft account" w:date="2025-09-12T12:20:00Z">
          <w:pPr>
            <w:spacing w:after="0" w:line="240" w:lineRule="auto"/>
          </w:pPr>
        </w:pPrChange>
      </w:pPr>
    </w:p>
    <w:p w14:paraId="1E84161F" w14:textId="77777777" w:rsidR="0064197E" w:rsidRDefault="00594F6D">
      <w:pPr>
        <w:bidi/>
        <w:spacing w:after="0" w:line="276" w:lineRule="auto"/>
        <w:jc w:val="both"/>
        <w:rPr>
          <w:ins w:id="706" w:author="Microsoft account" w:date="2025-09-13T11:18:00Z"/>
          <w:rFonts w:cs="Calibri"/>
          <w:sz w:val="28"/>
          <w:szCs w:val="28"/>
          <w:rtl/>
          <w:lang w:bidi="fa-IR"/>
        </w:rPr>
        <w:pPrChange w:id="707" w:author="Microsoft account" w:date="2025-09-12T12:19:00Z">
          <w:pPr>
            <w:spacing w:after="0" w:line="240" w:lineRule="auto"/>
          </w:pPr>
        </w:pPrChange>
      </w:pPr>
      <w:ins w:id="708" w:author="Microsoft account" w:date="2025-09-12T12:19:00Z">
        <w:r>
          <w:rPr>
            <w:rFonts w:cs="Calibri"/>
            <w:sz w:val="28"/>
            <w:szCs w:val="28"/>
            <w:lang w:bidi="fa-IR"/>
          </w:rPr>
          <w:t>-</w:t>
        </w:r>
        <w:r>
          <w:rPr>
            <w:rFonts w:cs="Calibri" w:hint="cs"/>
            <w:sz w:val="28"/>
            <w:szCs w:val="28"/>
            <w:rtl/>
            <w:lang w:bidi="fa-IR"/>
          </w:rPr>
          <w:t xml:space="preserve">نکته: حین استفاده از </w:t>
        </w:r>
        <w:r>
          <w:rPr>
            <w:rFonts w:cs="Calibri"/>
            <w:sz w:val="28"/>
            <w:szCs w:val="28"/>
            <w:lang w:bidi="fa-IR"/>
          </w:rPr>
          <w:t>pandas</w:t>
        </w:r>
        <w:r>
          <w:rPr>
            <w:rFonts w:cs="Calibri" w:hint="cs"/>
            <w:sz w:val="28"/>
            <w:szCs w:val="28"/>
            <w:rtl/>
            <w:lang w:bidi="fa-IR"/>
          </w:rPr>
          <w:t xml:space="preserve"> و ویژگی هایی مثل </w:t>
        </w:r>
        <w:r>
          <w:rPr>
            <w:rFonts w:cs="Calibri"/>
            <w:sz w:val="28"/>
            <w:szCs w:val="28"/>
            <w:lang w:bidi="fa-IR"/>
          </w:rPr>
          <w:t>.loc</w:t>
        </w:r>
        <w:r>
          <w:rPr>
            <w:rFonts w:cs="Calibri" w:hint="cs"/>
            <w:sz w:val="28"/>
            <w:szCs w:val="28"/>
            <w:rtl/>
            <w:lang w:bidi="fa-IR"/>
          </w:rPr>
          <w:t xml:space="preserve"> باید به خاطر داشته باشیم که اینا </w:t>
        </w:r>
        <w:r>
          <w:rPr>
            <w:rFonts w:cs="Calibri"/>
            <w:sz w:val="28"/>
            <w:szCs w:val="28"/>
            <w:lang w:bidi="fa-IR"/>
          </w:rPr>
          <w:t>property</w:t>
        </w:r>
        <w:r>
          <w:rPr>
            <w:rFonts w:cs="Calibri" w:hint="cs"/>
            <w:sz w:val="28"/>
            <w:szCs w:val="28"/>
            <w:rtl/>
            <w:lang w:bidi="fa-IR"/>
          </w:rPr>
          <w:t xml:space="preserve"> هستن و از این جهت نباید کال بشن و پرانتز جلوشون باشه، ما اونجاها باید از کروشه </w:t>
        </w:r>
      </w:ins>
      <w:ins w:id="709" w:author="Microsoft account" w:date="2025-09-12T12:20:00Z">
        <w:r>
          <w:rPr>
            <w:rFonts w:cs="Calibri"/>
            <w:sz w:val="28"/>
            <w:szCs w:val="28"/>
            <w:lang w:bidi="fa-IR"/>
          </w:rPr>
          <w:t>[]</w:t>
        </w:r>
        <w:r>
          <w:rPr>
            <w:rFonts w:cs="Calibri" w:hint="cs"/>
            <w:sz w:val="28"/>
            <w:szCs w:val="28"/>
            <w:rtl/>
            <w:lang w:bidi="fa-IR"/>
          </w:rPr>
          <w:t xml:space="preserve"> استفاده کنیم.</w:t>
        </w:r>
      </w:ins>
    </w:p>
    <w:p w14:paraId="1A2F006F" w14:textId="3F15AAF4" w:rsidR="00594F6D" w:rsidRDefault="0064197E">
      <w:pPr>
        <w:bidi/>
        <w:spacing w:after="0" w:line="276" w:lineRule="auto"/>
        <w:jc w:val="both"/>
        <w:rPr>
          <w:ins w:id="710" w:author="Microsoft account" w:date="2025-09-16T11:25:00Z"/>
          <w:rFonts w:cs="Calibri"/>
          <w:sz w:val="28"/>
          <w:szCs w:val="28"/>
          <w:lang w:bidi="fa-IR"/>
        </w:rPr>
        <w:pPrChange w:id="711" w:author="Microsoft account" w:date="2025-09-13T11:18:00Z">
          <w:pPr>
            <w:spacing w:after="0" w:line="240" w:lineRule="auto"/>
          </w:pPr>
        </w:pPrChange>
      </w:pPr>
      <w:ins w:id="712" w:author="Microsoft account" w:date="2025-09-13T11:18:00Z">
        <w:r w:rsidRPr="0064197E">
          <w:rPr>
            <w:rFonts w:cs="Calibri"/>
            <w:noProof/>
            <w:sz w:val="28"/>
            <w:szCs w:val="28"/>
            <w:rPrChange w:id="713" w:author="Unknown">
              <w:rPr>
                <w:noProof/>
              </w:rPr>
            </w:rPrChange>
          </w:rPr>
          <w:drawing>
            <wp:inline distT="0" distB="0" distL="0" distR="0" wp14:anchorId="3D4C2C8E" wp14:editId="3AD01BC1">
              <wp:extent cx="3481000" cy="1750142"/>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514607" cy="1767039"/>
                      </a:xfrm>
                      <a:prstGeom prst="rect">
                        <a:avLst/>
                      </a:prstGeom>
                    </pic:spPr>
                  </pic:pic>
                </a:graphicData>
              </a:graphic>
            </wp:inline>
          </w:drawing>
        </w:r>
      </w:ins>
      <w:ins w:id="714" w:author="Microsoft account" w:date="2025-09-12T12:20:00Z">
        <w:r w:rsidR="00594F6D">
          <w:rPr>
            <w:rFonts w:cs="Calibri" w:hint="cs"/>
            <w:sz w:val="28"/>
            <w:szCs w:val="28"/>
            <w:rtl/>
            <w:lang w:bidi="fa-IR"/>
          </w:rPr>
          <w:t xml:space="preserve"> </w:t>
        </w:r>
      </w:ins>
    </w:p>
    <w:p w14:paraId="43B47E41" w14:textId="77777777" w:rsidR="00C61F73" w:rsidRDefault="00E55BBA">
      <w:pPr>
        <w:bidi/>
        <w:spacing w:after="0" w:line="276" w:lineRule="auto"/>
        <w:jc w:val="both"/>
        <w:rPr>
          <w:ins w:id="715" w:author="Microsoft account" w:date="2025-09-16T11:36:00Z"/>
          <w:rFonts w:cs="Calibri"/>
          <w:sz w:val="18"/>
          <w:szCs w:val="18"/>
          <w:lang w:bidi="fa-IR"/>
        </w:rPr>
        <w:pPrChange w:id="716" w:author="Microsoft account" w:date="2025-09-16T11:25:00Z">
          <w:pPr>
            <w:spacing w:after="0" w:line="240" w:lineRule="auto"/>
          </w:pPr>
        </w:pPrChange>
      </w:pPr>
      <w:ins w:id="717" w:author="Microsoft account" w:date="2025-09-16T11:25:00Z">
        <w:r>
          <w:rPr>
            <w:rFonts w:cs="Calibri" w:hint="cs"/>
            <w:sz w:val="28"/>
            <w:szCs w:val="28"/>
            <w:rtl/>
            <w:lang w:bidi="fa-IR"/>
          </w:rPr>
          <w:t>(</w:t>
        </w:r>
        <w:r>
          <w:rPr>
            <w:rFonts w:cs="Calibri" w:hint="cs"/>
            <w:sz w:val="18"/>
            <w:szCs w:val="18"/>
            <w:rtl/>
            <w:lang w:bidi="fa-IR"/>
          </w:rPr>
          <w:t xml:space="preserve">دقت داشته باشیم که در فرمول کلی در عکس جای شرط و لیست ستون ها جابجاست، به دلیل اینکه میخواسته فارسی بنویسه. ولی توی مثالش که همه چی انگلیسیه درست نوشته. </w:t>
        </w:r>
      </w:ins>
    </w:p>
    <w:p w14:paraId="3796E708" w14:textId="1E7A3A25" w:rsidR="00C61F73" w:rsidRDefault="00C61F73">
      <w:pPr>
        <w:bidi/>
        <w:spacing w:after="0" w:line="276" w:lineRule="auto"/>
        <w:jc w:val="both"/>
        <w:rPr>
          <w:ins w:id="718" w:author="Microsoft account" w:date="2025-09-16T11:36:00Z"/>
          <w:rFonts w:cs="Calibri"/>
          <w:sz w:val="18"/>
          <w:szCs w:val="18"/>
          <w:rtl/>
          <w:lang w:bidi="fa-IR"/>
        </w:rPr>
        <w:pPrChange w:id="719" w:author="Microsoft account" w:date="2025-09-16T11:36:00Z">
          <w:pPr>
            <w:spacing w:after="0" w:line="240" w:lineRule="auto"/>
          </w:pPr>
        </w:pPrChange>
      </w:pPr>
      <w:ins w:id="720" w:author="Microsoft account" w:date="2025-09-16T11:36:00Z">
        <w:r>
          <w:rPr>
            <w:rFonts w:cs="Calibri" w:hint="cs"/>
            <w:sz w:val="18"/>
            <w:szCs w:val="18"/>
            <w:rtl/>
            <w:lang w:bidi="fa-IR"/>
          </w:rPr>
          <w:t>و همچنین برای یاداوری بد نیست به این 3 بلاک کد زیر توجه داشته باشیم:</w:t>
        </w:r>
      </w:ins>
    </w:p>
    <w:p w14:paraId="690FCEB7" w14:textId="261F1EEA" w:rsidR="00C61F73" w:rsidRDefault="00C61F73">
      <w:pPr>
        <w:bidi/>
        <w:spacing w:after="0" w:line="276" w:lineRule="auto"/>
        <w:jc w:val="both"/>
        <w:rPr>
          <w:ins w:id="721" w:author="Microsoft account" w:date="2025-09-16T11:37:00Z"/>
          <w:rFonts w:cs="Calibri"/>
          <w:sz w:val="18"/>
          <w:szCs w:val="18"/>
          <w:rtl/>
          <w:lang w:bidi="fa-IR"/>
        </w:rPr>
        <w:pPrChange w:id="722" w:author="Microsoft account" w:date="2025-09-16T11:37:00Z">
          <w:pPr>
            <w:spacing w:after="0" w:line="240" w:lineRule="auto"/>
          </w:pPr>
        </w:pPrChange>
      </w:pPr>
      <w:ins w:id="723" w:author="Microsoft account" w:date="2025-09-16T11:37:00Z">
        <w:r w:rsidRPr="00C61F73">
          <w:rPr>
            <w:rFonts w:cs="Calibri"/>
            <w:noProof/>
            <w:sz w:val="18"/>
            <w:szCs w:val="18"/>
            <w:rPrChange w:id="724" w:author="Unknown">
              <w:rPr>
                <w:noProof/>
              </w:rPr>
            </w:rPrChange>
          </w:rPr>
          <w:drawing>
            <wp:inline distT="0" distB="0" distL="0" distR="0" wp14:anchorId="12F1CD7A" wp14:editId="74863722">
              <wp:extent cx="1852131" cy="167689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875796" cy="1698316"/>
                      </a:xfrm>
                      <a:prstGeom prst="rect">
                        <a:avLst/>
                      </a:prstGeom>
                    </pic:spPr>
                  </pic:pic>
                </a:graphicData>
              </a:graphic>
            </wp:inline>
          </w:drawing>
        </w:r>
      </w:ins>
    </w:p>
    <w:p w14:paraId="5BFE0431" w14:textId="15E48329" w:rsidR="00C61F73" w:rsidRDefault="00C61F73">
      <w:pPr>
        <w:bidi/>
        <w:spacing w:after="0" w:line="276" w:lineRule="auto"/>
        <w:jc w:val="both"/>
        <w:rPr>
          <w:ins w:id="725" w:author="Microsoft account" w:date="2025-09-16T11:36:00Z"/>
          <w:rFonts w:cs="Calibri"/>
          <w:sz w:val="18"/>
          <w:szCs w:val="18"/>
          <w:rtl/>
          <w:lang w:bidi="fa-IR"/>
        </w:rPr>
        <w:pPrChange w:id="726" w:author="Microsoft account" w:date="2025-09-16T11:37:00Z">
          <w:pPr>
            <w:spacing w:after="0" w:line="240" w:lineRule="auto"/>
          </w:pPr>
        </w:pPrChange>
      </w:pPr>
      <w:ins w:id="727" w:author="Microsoft account" w:date="2025-09-16T11:37:00Z">
        <w:r>
          <w:rPr>
            <w:rFonts w:cs="Calibri" w:hint="cs"/>
            <w:sz w:val="18"/>
            <w:szCs w:val="18"/>
            <w:rtl/>
            <w:lang w:bidi="fa-IR"/>
          </w:rPr>
          <w:t xml:space="preserve">از اونجایی که ما برای کار کردن با دیتا باید از </w:t>
        </w:r>
        <w:r>
          <w:rPr>
            <w:rFonts w:cs="Calibri"/>
            <w:sz w:val="18"/>
            <w:szCs w:val="18"/>
            <w:lang w:bidi="fa-IR"/>
          </w:rPr>
          <w:t>pandas</w:t>
        </w:r>
        <w:r>
          <w:rPr>
            <w:rFonts w:cs="Calibri" w:hint="cs"/>
            <w:sz w:val="18"/>
            <w:szCs w:val="18"/>
            <w:rtl/>
            <w:lang w:bidi="fa-IR"/>
          </w:rPr>
          <w:t xml:space="preserve">استفاده کنیم، و همچنین اگر بخوایم درست استفاده کنیم باید یجوری دستورات رو بتونیم استفاده کنیم که مثل </w:t>
        </w:r>
        <w:r>
          <w:rPr>
            <w:rFonts w:cs="Calibri"/>
            <w:sz w:val="18"/>
            <w:szCs w:val="18"/>
            <w:lang w:bidi="fa-IR"/>
          </w:rPr>
          <w:t>sql</w:t>
        </w:r>
        <w:r>
          <w:rPr>
            <w:rFonts w:cs="Calibri" w:hint="cs"/>
            <w:sz w:val="18"/>
            <w:szCs w:val="18"/>
            <w:rtl/>
            <w:lang w:bidi="fa-IR"/>
          </w:rPr>
          <w:t xml:space="preserve"> باشه و کوئری باشه عملا. که ما میدونیم باید از </w:t>
        </w:r>
        <w:r>
          <w:rPr>
            <w:rFonts w:cs="Calibri"/>
            <w:sz w:val="18"/>
            <w:szCs w:val="18"/>
            <w:lang w:bidi="fa-IR"/>
          </w:rPr>
          <w:t>DataFrame.loc[]</w:t>
        </w:r>
      </w:ins>
      <w:ins w:id="728" w:author="Microsoft account" w:date="2025-09-16T11:38:00Z">
        <w:r>
          <w:rPr>
            <w:rFonts w:cs="Calibri" w:hint="cs"/>
            <w:sz w:val="18"/>
            <w:szCs w:val="18"/>
            <w:rtl/>
            <w:lang w:bidi="fa-IR"/>
          </w:rPr>
          <w:t xml:space="preserve"> استفاده کنیم. بلاک کد اول برای زمانیه که یسری ستون هارو میخوایم (یا به زبانِ </w:t>
        </w:r>
        <w:r>
          <w:rPr>
            <w:rFonts w:cs="Calibri"/>
            <w:sz w:val="18"/>
            <w:szCs w:val="18"/>
            <w:lang w:bidi="fa-IR"/>
          </w:rPr>
          <w:t>pandas</w:t>
        </w:r>
        <w:r>
          <w:rPr>
            <w:rFonts w:cs="Calibri" w:hint="cs"/>
            <w:sz w:val="18"/>
            <w:szCs w:val="18"/>
            <w:rtl/>
            <w:lang w:bidi="fa-IR"/>
          </w:rPr>
          <w:t xml:space="preserve"> ای یسری </w:t>
        </w:r>
        <w:r>
          <w:rPr>
            <w:rFonts w:cs="Calibri"/>
            <w:sz w:val="18"/>
            <w:szCs w:val="18"/>
            <w:lang w:bidi="fa-IR"/>
          </w:rPr>
          <w:t>series</w:t>
        </w:r>
        <w:r>
          <w:rPr>
            <w:rFonts w:cs="Calibri" w:hint="cs"/>
            <w:sz w:val="18"/>
            <w:szCs w:val="18"/>
            <w:rtl/>
            <w:lang w:bidi="fa-IR"/>
          </w:rPr>
          <w:t xml:space="preserve"> میخوایم و هیچ شرطی برای </w:t>
        </w:r>
        <w:r>
          <w:rPr>
            <w:rFonts w:cs="Calibri"/>
            <w:sz w:val="18"/>
            <w:szCs w:val="18"/>
            <w:lang w:bidi="fa-IR"/>
          </w:rPr>
          <w:t>row</w:t>
        </w:r>
        <w:r>
          <w:rPr>
            <w:rFonts w:cs="Calibri" w:hint="cs"/>
            <w:sz w:val="18"/>
            <w:szCs w:val="18"/>
            <w:rtl/>
            <w:lang w:bidi="fa-IR"/>
          </w:rPr>
          <w:t xml:space="preserve"> ها نمیخوایم داشته باشیم و همشون رو میخوایم، میشه بلاک اول. بلاک </w:t>
        </w:r>
      </w:ins>
      <w:ins w:id="729" w:author="Microsoft account" w:date="2025-09-16T11:39:00Z">
        <w:r>
          <w:rPr>
            <w:rFonts w:cs="Calibri" w:hint="cs"/>
            <w:sz w:val="18"/>
            <w:szCs w:val="18"/>
            <w:rtl/>
            <w:lang w:bidi="fa-IR"/>
          </w:rPr>
          <w:t xml:space="preserve">دوم وقتیه که یه شرط میخوایم بزاریم. بلاک سوم هم سینتکس درست برای زمانیه که میخوایم چند تا شرط بزاریم. باید حتما توی پرانتز باشه هر شرط و بینشون عملگر های منطقی </w:t>
        </w:r>
        <w:r>
          <w:rPr>
            <w:rFonts w:cs="Calibri"/>
            <w:sz w:val="18"/>
            <w:szCs w:val="18"/>
            <w:lang w:bidi="fa-IR"/>
          </w:rPr>
          <w:t>pandas</w:t>
        </w:r>
        <w:r>
          <w:rPr>
            <w:rFonts w:cs="Calibri" w:hint="cs"/>
            <w:sz w:val="18"/>
            <w:szCs w:val="18"/>
            <w:rtl/>
            <w:lang w:bidi="fa-IR"/>
          </w:rPr>
          <w:t xml:space="preserve"> باشن که شامل </w:t>
        </w:r>
        <w:r>
          <w:rPr>
            <w:rFonts w:cs="Calibri"/>
            <w:sz w:val="18"/>
            <w:szCs w:val="18"/>
            <w:lang w:bidi="fa-IR"/>
          </w:rPr>
          <w:t xml:space="preserve">&amp; | </w:t>
        </w:r>
      </w:ins>
      <w:ins w:id="730" w:author="Microsoft account" w:date="2025-09-16T11:40:00Z">
        <w:r>
          <w:rPr>
            <w:rFonts w:cs="Calibri"/>
            <w:sz w:val="18"/>
            <w:szCs w:val="18"/>
            <w:lang w:bidi="fa-IR"/>
          </w:rPr>
          <w:t>~</w:t>
        </w:r>
        <w:r>
          <w:rPr>
            <w:rFonts w:cs="Calibri" w:hint="cs"/>
            <w:sz w:val="18"/>
            <w:szCs w:val="18"/>
            <w:rtl/>
            <w:lang w:bidi="fa-IR"/>
          </w:rPr>
          <w:t xml:space="preserve"> میشه. محدودیتی هم برای تعداد </w:t>
        </w:r>
        <w:r>
          <w:rPr>
            <w:rFonts w:cs="Calibri"/>
            <w:sz w:val="18"/>
            <w:szCs w:val="18"/>
            <w:lang w:bidi="fa-IR"/>
          </w:rPr>
          <w:t>condtion</w:t>
        </w:r>
        <w:r>
          <w:rPr>
            <w:rFonts w:cs="Calibri" w:hint="cs"/>
            <w:sz w:val="18"/>
            <w:szCs w:val="18"/>
            <w:rtl/>
            <w:lang w:bidi="fa-IR"/>
          </w:rPr>
          <w:t xml:space="preserve"> ها نداریم. </w:t>
        </w:r>
      </w:ins>
      <w:ins w:id="731" w:author="Microsoft account" w:date="2025-10-06T09:48:00Z">
        <w:r w:rsidR="002E0CFE">
          <w:rPr>
            <w:rFonts w:cs="Calibri" w:hint="cs"/>
            <w:sz w:val="18"/>
            <w:szCs w:val="18"/>
            <w:rtl/>
            <w:lang w:bidi="fa-IR"/>
          </w:rPr>
          <w:t xml:space="preserve">(اسم ستون ها هم حتما باید توی </w:t>
        </w:r>
        <w:r w:rsidR="002E0CFE">
          <w:rPr>
            <w:rFonts w:cs="Calibri"/>
            <w:sz w:val="18"/>
            <w:szCs w:val="18"/>
            <w:lang w:bidi="fa-IR"/>
          </w:rPr>
          <w:t>[]</w:t>
        </w:r>
        <w:r w:rsidR="002E0CFE">
          <w:rPr>
            <w:rFonts w:cs="Calibri" w:hint="cs"/>
            <w:sz w:val="18"/>
            <w:szCs w:val="18"/>
            <w:rtl/>
            <w:lang w:bidi="fa-IR"/>
          </w:rPr>
          <w:t xml:space="preserve"> باشه. )</w:t>
        </w:r>
      </w:ins>
    </w:p>
    <w:p w14:paraId="2AB39C26" w14:textId="7E5C5788" w:rsidR="00E55BBA" w:rsidRDefault="00E55BBA">
      <w:pPr>
        <w:bidi/>
        <w:spacing w:after="0" w:line="276" w:lineRule="auto"/>
        <w:jc w:val="both"/>
        <w:rPr>
          <w:ins w:id="732" w:author="Microsoft account" w:date="2025-09-12T12:20:00Z"/>
          <w:rFonts w:cs="Calibri"/>
          <w:sz w:val="28"/>
          <w:szCs w:val="28"/>
          <w:rtl/>
          <w:lang w:bidi="fa-IR"/>
        </w:rPr>
        <w:pPrChange w:id="733" w:author="Microsoft account" w:date="2025-09-16T11:36:00Z">
          <w:pPr>
            <w:spacing w:after="0" w:line="240" w:lineRule="auto"/>
          </w:pPr>
        </w:pPrChange>
      </w:pPr>
      <w:ins w:id="734" w:author="Microsoft account" w:date="2025-09-16T11:25:00Z">
        <w:r>
          <w:rPr>
            <w:rFonts w:cs="Calibri" w:hint="cs"/>
            <w:sz w:val="28"/>
            <w:szCs w:val="28"/>
            <w:rtl/>
            <w:lang w:bidi="fa-IR"/>
          </w:rPr>
          <w:t>)</w:t>
        </w:r>
      </w:ins>
    </w:p>
    <w:p w14:paraId="59D8979B" w14:textId="77777777" w:rsidR="00594F6D" w:rsidRDefault="00594F6D">
      <w:pPr>
        <w:bidi/>
        <w:spacing w:after="0" w:line="276" w:lineRule="auto"/>
        <w:jc w:val="both"/>
        <w:rPr>
          <w:ins w:id="735" w:author="Microsoft account" w:date="2025-09-12T12:20:00Z"/>
          <w:rFonts w:cs="Calibri"/>
          <w:sz w:val="28"/>
          <w:szCs w:val="28"/>
          <w:rtl/>
          <w:lang w:bidi="fa-IR"/>
        </w:rPr>
        <w:pPrChange w:id="736" w:author="Microsoft account" w:date="2025-09-12T12:20:00Z">
          <w:pPr>
            <w:spacing w:after="0" w:line="240" w:lineRule="auto"/>
          </w:pPr>
        </w:pPrChange>
      </w:pPr>
    </w:p>
    <w:p w14:paraId="6B3738BF" w14:textId="1DD62BFD" w:rsidR="00E27A66" w:rsidRDefault="00E27A66">
      <w:pPr>
        <w:bidi/>
        <w:spacing w:after="0" w:line="276" w:lineRule="auto"/>
        <w:rPr>
          <w:ins w:id="737" w:author="Microsoft account" w:date="2025-09-12T12:21:00Z"/>
          <w:rFonts w:cs="Calibri"/>
          <w:sz w:val="28"/>
          <w:szCs w:val="28"/>
          <w:rtl/>
          <w:lang w:bidi="fa-IR"/>
        </w:rPr>
        <w:pPrChange w:id="738" w:author="Microsoft account" w:date="2025-09-12T12:22:00Z">
          <w:pPr>
            <w:spacing w:after="0" w:line="240" w:lineRule="auto"/>
          </w:pPr>
        </w:pPrChange>
      </w:pPr>
      <w:ins w:id="739" w:author="Microsoft account" w:date="2025-09-12T12:20:00Z">
        <w:r>
          <w:rPr>
            <w:rFonts w:cs="Calibri" w:hint="cs"/>
            <w:sz w:val="28"/>
            <w:szCs w:val="28"/>
            <w:rtl/>
            <w:lang w:bidi="fa-IR"/>
          </w:rPr>
          <w:t xml:space="preserve">-یادآوری: توضیحاتی درمورد </w:t>
        </w:r>
        <w:r>
          <w:rPr>
            <w:rFonts w:cs="Calibri"/>
            <w:sz w:val="28"/>
            <w:szCs w:val="28"/>
            <w:lang w:bidi="fa-IR"/>
          </w:rPr>
          <w:t xml:space="preserve">numPy </w:t>
        </w:r>
        <w:r>
          <w:rPr>
            <w:rFonts w:cs="Calibri" w:hint="cs"/>
            <w:sz w:val="28"/>
            <w:szCs w:val="28"/>
            <w:rtl/>
            <w:lang w:bidi="fa-IR"/>
          </w:rPr>
          <w:t xml:space="preserve"> و </w:t>
        </w:r>
        <w:r>
          <w:rPr>
            <w:rFonts w:cs="Calibri"/>
            <w:sz w:val="28"/>
            <w:szCs w:val="28"/>
            <w:lang w:bidi="fa-IR"/>
          </w:rPr>
          <w:t>sciPy</w:t>
        </w:r>
      </w:ins>
      <w:ins w:id="740" w:author="Microsoft account" w:date="2025-09-12T12:21:00Z">
        <w:r>
          <w:rPr>
            <w:rFonts w:cs="Calibri" w:hint="cs"/>
            <w:sz w:val="28"/>
            <w:szCs w:val="28"/>
            <w:rtl/>
            <w:lang w:bidi="fa-IR"/>
          </w:rPr>
          <w:t xml:space="preserve"> :</w:t>
        </w:r>
      </w:ins>
    </w:p>
    <w:p w14:paraId="302944DA" w14:textId="7FEC5699" w:rsidR="00E27A66" w:rsidRPr="00E27A66" w:rsidRDefault="00E27A66">
      <w:pPr>
        <w:bidi/>
        <w:spacing w:after="0" w:line="276" w:lineRule="auto"/>
        <w:ind w:left="720"/>
        <w:rPr>
          <w:ins w:id="741" w:author="Microsoft account" w:date="2025-09-12T12:21:00Z"/>
          <w:rFonts w:cs="Calibri"/>
          <w:sz w:val="18"/>
          <w:szCs w:val="18"/>
          <w:rtl/>
          <w:lang w:bidi="fa-IR"/>
          <w:rPrChange w:id="742" w:author="Microsoft account" w:date="2025-09-12T12:22:00Z">
            <w:rPr>
              <w:ins w:id="743" w:author="Microsoft account" w:date="2025-09-12T12:21:00Z"/>
              <w:rFonts w:cs="Calibri"/>
              <w:sz w:val="28"/>
              <w:szCs w:val="28"/>
              <w:rtl/>
              <w:lang w:bidi="fa-IR"/>
            </w:rPr>
          </w:rPrChange>
        </w:rPr>
        <w:pPrChange w:id="744" w:author="Microsoft account" w:date="2025-09-12T12:22:00Z">
          <w:pPr>
            <w:spacing w:after="0" w:line="276" w:lineRule="auto"/>
          </w:pPr>
        </w:pPrChange>
      </w:pPr>
      <w:ins w:id="745" w:author="Microsoft account" w:date="2025-09-12T12:21:00Z">
        <w:r w:rsidRPr="00E27A66">
          <w:rPr>
            <w:rFonts w:cs="Calibri"/>
            <w:sz w:val="18"/>
            <w:szCs w:val="18"/>
            <w:lang w:bidi="fa-IR"/>
            <w:rPrChange w:id="746" w:author="Microsoft account" w:date="2025-09-12T12:22:00Z">
              <w:rPr>
                <w:rFonts w:cs="Calibri"/>
                <w:sz w:val="28"/>
                <w:szCs w:val="28"/>
                <w:lang w:bidi="fa-IR"/>
              </w:rPr>
            </w:rPrChange>
          </w:rPr>
          <w:t>NumPy</w:t>
        </w:r>
      </w:ins>
      <w:ins w:id="747" w:author="Microsoft account" w:date="2025-09-12T12:22:00Z">
        <w:r w:rsidRPr="00E27A66">
          <w:rPr>
            <w:rFonts w:cs="Calibri"/>
            <w:sz w:val="18"/>
            <w:szCs w:val="18"/>
            <w:rtl/>
            <w:lang w:bidi="fa-IR"/>
            <w:rPrChange w:id="748" w:author="Microsoft account" w:date="2025-09-12T12:22:00Z">
              <w:rPr>
                <w:rFonts w:cs="Calibri"/>
                <w:sz w:val="28"/>
                <w:szCs w:val="28"/>
                <w:rtl/>
                <w:lang w:bidi="fa-IR"/>
              </w:rPr>
            </w:rPrChange>
          </w:rPr>
          <w:t xml:space="preserve"> </w:t>
        </w:r>
      </w:ins>
      <w:ins w:id="749" w:author="Microsoft account" w:date="2025-09-12T12:21:00Z">
        <w:r w:rsidRPr="00E27A66">
          <w:rPr>
            <w:rFonts w:cs="Calibri"/>
            <w:sz w:val="18"/>
            <w:szCs w:val="18"/>
            <w:lang w:bidi="fa-IR"/>
            <w:rPrChange w:id="750" w:author="Microsoft account" w:date="2025-09-12T12:22:00Z">
              <w:rPr>
                <w:rFonts w:cs="Calibri"/>
                <w:sz w:val="28"/>
                <w:szCs w:val="28"/>
                <w:lang w:bidi="fa-IR"/>
              </w:rPr>
            </w:rPrChange>
          </w:rPr>
          <w:t xml:space="preserve"> </w:t>
        </w:r>
        <w:r w:rsidRPr="00E27A66">
          <w:rPr>
            <w:rFonts w:cs="Calibri"/>
            <w:sz w:val="18"/>
            <w:szCs w:val="18"/>
            <w:rtl/>
            <w:lang w:bidi="fa-IR"/>
            <w:rPrChange w:id="751" w:author="Microsoft account" w:date="2025-09-12T12:22:00Z">
              <w:rPr>
                <w:rFonts w:cs="Calibri"/>
                <w:sz w:val="28"/>
                <w:szCs w:val="28"/>
                <w:rtl/>
                <w:lang w:bidi="fa-IR"/>
              </w:rPr>
            </w:rPrChange>
          </w:rPr>
          <w:t>کتابخونه‌</w:t>
        </w:r>
        <w:r w:rsidRPr="00E27A66">
          <w:rPr>
            <w:rFonts w:cs="Calibri" w:hint="cs"/>
            <w:sz w:val="18"/>
            <w:szCs w:val="18"/>
            <w:rtl/>
            <w:lang w:bidi="fa-IR"/>
            <w:rPrChange w:id="752" w:author="Microsoft account" w:date="2025-09-12T12:22:00Z">
              <w:rPr>
                <w:rFonts w:cs="Calibri" w:hint="cs"/>
                <w:sz w:val="28"/>
                <w:szCs w:val="28"/>
                <w:rtl/>
                <w:lang w:bidi="fa-IR"/>
              </w:rPr>
            </w:rPrChange>
          </w:rPr>
          <w:t>ی</w:t>
        </w:r>
        <w:r w:rsidRPr="00E27A66">
          <w:rPr>
            <w:rFonts w:cs="Calibri"/>
            <w:sz w:val="18"/>
            <w:szCs w:val="18"/>
            <w:rtl/>
            <w:lang w:bidi="fa-IR"/>
            <w:rPrChange w:id="753" w:author="Microsoft account" w:date="2025-09-12T12:22:00Z">
              <w:rPr>
                <w:rFonts w:cs="Calibri"/>
                <w:sz w:val="28"/>
                <w:szCs w:val="28"/>
                <w:rtl/>
                <w:lang w:bidi="fa-IR"/>
              </w:rPr>
            </w:rPrChange>
          </w:rPr>
          <w:t xml:space="preserve"> اصل</w:t>
        </w:r>
        <w:r w:rsidRPr="00E27A66">
          <w:rPr>
            <w:rFonts w:cs="Calibri" w:hint="cs"/>
            <w:sz w:val="18"/>
            <w:szCs w:val="18"/>
            <w:rtl/>
            <w:lang w:bidi="fa-IR"/>
            <w:rPrChange w:id="754" w:author="Microsoft account" w:date="2025-09-12T12:22:00Z">
              <w:rPr>
                <w:rFonts w:cs="Calibri" w:hint="cs"/>
                <w:sz w:val="28"/>
                <w:szCs w:val="28"/>
                <w:rtl/>
                <w:lang w:bidi="fa-IR"/>
              </w:rPr>
            </w:rPrChange>
          </w:rPr>
          <w:t>ی</w:t>
        </w:r>
        <w:r w:rsidRPr="00E27A66">
          <w:rPr>
            <w:rFonts w:cs="Calibri"/>
            <w:sz w:val="18"/>
            <w:szCs w:val="18"/>
            <w:rtl/>
            <w:lang w:bidi="fa-IR"/>
            <w:rPrChange w:id="755" w:author="Microsoft account" w:date="2025-09-12T12:22:00Z">
              <w:rPr>
                <w:rFonts w:cs="Calibri"/>
                <w:sz w:val="28"/>
                <w:szCs w:val="28"/>
                <w:rtl/>
                <w:lang w:bidi="fa-IR"/>
              </w:rPr>
            </w:rPrChange>
          </w:rPr>
          <w:t xml:space="preserve"> پا</w:t>
        </w:r>
        <w:r w:rsidRPr="00E27A66">
          <w:rPr>
            <w:rFonts w:cs="Calibri" w:hint="cs"/>
            <w:sz w:val="18"/>
            <w:szCs w:val="18"/>
            <w:rtl/>
            <w:lang w:bidi="fa-IR"/>
            <w:rPrChange w:id="756" w:author="Microsoft account" w:date="2025-09-12T12:22:00Z">
              <w:rPr>
                <w:rFonts w:cs="Calibri" w:hint="cs"/>
                <w:sz w:val="28"/>
                <w:szCs w:val="28"/>
                <w:rtl/>
                <w:lang w:bidi="fa-IR"/>
              </w:rPr>
            </w:rPrChange>
          </w:rPr>
          <w:t>ی</w:t>
        </w:r>
        <w:r w:rsidRPr="00E27A66">
          <w:rPr>
            <w:rFonts w:cs="Calibri" w:hint="eastAsia"/>
            <w:sz w:val="18"/>
            <w:szCs w:val="18"/>
            <w:rtl/>
            <w:lang w:bidi="fa-IR"/>
            <w:rPrChange w:id="757" w:author="Microsoft account" w:date="2025-09-12T12:22:00Z">
              <w:rPr>
                <w:rFonts w:cs="Calibri" w:hint="eastAsia"/>
                <w:sz w:val="28"/>
                <w:szCs w:val="28"/>
                <w:rtl/>
                <w:lang w:bidi="fa-IR"/>
              </w:rPr>
            </w:rPrChange>
          </w:rPr>
          <w:t>تون</w:t>
        </w:r>
        <w:r w:rsidRPr="00E27A66">
          <w:rPr>
            <w:rFonts w:cs="Calibri"/>
            <w:sz w:val="18"/>
            <w:szCs w:val="18"/>
            <w:rtl/>
            <w:lang w:bidi="fa-IR"/>
            <w:rPrChange w:id="758"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59" w:author="Microsoft account" w:date="2025-09-12T12:22:00Z">
              <w:rPr>
                <w:rFonts w:cs="Calibri" w:hint="eastAsia"/>
                <w:sz w:val="28"/>
                <w:szCs w:val="28"/>
                <w:rtl/>
                <w:lang w:bidi="fa-IR"/>
              </w:rPr>
            </w:rPrChange>
          </w:rPr>
          <w:t>برا</w:t>
        </w:r>
        <w:r w:rsidRPr="00E27A66">
          <w:rPr>
            <w:rFonts w:cs="Calibri" w:hint="cs"/>
            <w:sz w:val="18"/>
            <w:szCs w:val="18"/>
            <w:rtl/>
            <w:lang w:bidi="fa-IR"/>
            <w:rPrChange w:id="760" w:author="Microsoft account" w:date="2025-09-12T12:22:00Z">
              <w:rPr>
                <w:rFonts w:cs="Calibri" w:hint="cs"/>
                <w:sz w:val="28"/>
                <w:szCs w:val="28"/>
                <w:rtl/>
                <w:lang w:bidi="fa-IR"/>
              </w:rPr>
            </w:rPrChange>
          </w:rPr>
          <w:t>ی</w:t>
        </w:r>
        <w:r w:rsidRPr="00E27A66">
          <w:rPr>
            <w:rFonts w:cs="Calibri"/>
            <w:sz w:val="18"/>
            <w:szCs w:val="18"/>
            <w:rtl/>
            <w:lang w:bidi="fa-IR"/>
            <w:rPrChange w:id="761"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62" w:author="Microsoft account" w:date="2025-09-12T12:22:00Z">
              <w:rPr>
                <w:rFonts w:cs="Calibri" w:hint="eastAsia"/>
                <w:sz w:val="28"/>
                <w:szCs w:val="28"/>
                <w:rtl/>
                <w:lang w:bidi="fa-IR"/>
              </w:rPr>
            </w:rPrChange>
          </w:rPr>
          <w:t>کار</w:t>
        </w:r>
        <w:r w:rsidRPr="00E27A66">
          <w:rPr>
            <w:rFonts w:cs="Calibri"/>
            <w:sz w:val="18"/>
            <w:szCs w:val="18"/>
            <w:rtl/>
            <w:lang w:bidi="fa-IR"/>
            <w:rPrChange w:id="763"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64" w:author="Microsoft account" w:date="2025-09-12T12:22:00Z">
              <w:rPr>
                <w:rFonts w:cs="Calibri" w:hint="eastAsia"/>
                <w:sz w:val="28"/>
                <w:szCs w:val="28"/>
                <w:rtl/>
                <w:lang w:bidi="fa-IR"/>
              </w:rPr>
            </w:rPrChange>
          </w:rPr>
          <w:t>با</w:t>
        </w:r>
        <w:r w:rsidRPr="00E27A66">
          <w:rPr>
            <w:rFonts w:cs="Calibri"/>
            <w:sz w:val="18"/>
            <w:szCs w:val="18"/>
            <w:rtl/>
            <w:lang w:bidi="fa-IR"/>
            <w:rPrChange w:id="765"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66" w:author="Microsoft account" w:date="2025-09-12T12:22:00Z">
              <w:rPr>
                <w:rFonts w:cs="Calibri" w:hint="eastAsia"/>
                <w:sz w:val="28"/>
                <w:szCs w:val="28"/>
                <w:rtl/>
                <w:lang w:bidi="fa-IR"/>
              </w:rPr>
            </w:rPrChange>
          </w:rPr>
          <w:t>آرا</w:t>
        </w:r>
        <w:r w:rsidRPr="00E27A66">
          <w:rPr>
            <w:rFonts w:cs="Calibri" w:hint="cs"/>
            <w:sz w:val="18"/>
            <w:szCs w:val="18"/>
            <w:rtl/>
            <w:lang w:bidi="fa-IR"/>
            <w:rPrChange w:id="767" w:author="Microsoft account" w:date="2025-09-12T12:22:00Z">
              <w:rPr>
                <w:rFonts w:cs="Calibri" w:hint="cs"/>
                <w:sz w:val="28"/>
                <w:szCs w:val="28"/>
                <w:rtl/>
                <w:lang w:bidi="fa-IR"/>
              </w:rPr>
            </w:rPrChange>
          </w:rPr>
          <w:t>ی</w:t>
        </w:r>
        <w:r w:rsidRPr="00E27A66">
          <w:rPr>
            <w:rFonts w:cs="Calibri" w:hint="eastAsia"/>
            <w:sz w:val="18"/>
            <w:szCs w:val="18"/>
            <w:rtl/>
            <w:lang w:bidi="fa-IR"/>
            <w:rPrChange w:id="768" w:author="Microsoft account" w:date="2025-09-12T12:22:00Z">
              <w:rPr>
                <w:rFonts w:cs="Calibri" w:hint="eastAsia"/>
                <w:sz w:val="28"/>
                <w:szCs w:val="28"/>
                <w:rtl/>
                <w:lang w:bidi="fa-IR"/>
              </w:rPr>
            </w:rPrChange>
          </w:rPr>
          <w:t>ه‌ها</w:t>
        </w:r>
        <w:r w:rsidRPr="00E27A66">
          <w:rPr>
            <w:rFonts w:cs="Calibri"/>
            <w:sz w:val="18"/>
            <w:szCs w:val="18"/>
            <w:rtl/>
            <w:lang w:bidi="fa-IR"/>
            <w:rPrChange w:id="769"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70" w:author="Microsoft account" w:date="2025-09-12T12:22:00Z">
              <w:rPr>
                <w:rFonts w:cs="Calibri" w:hint="eastAsia"/>
                <w:sz w:val="28"/>
                <w:szCs w:val="28"/>
                <w:rtl/>
                <w:lang w:bidi="fa-IR"/>
              </w:rPr>
            </w:rPrChange>
          </w:rPr>
          <w:t>و</w:t>
        </w:r>
        <w:r w:rsidRPr="00E27A66">
          <w:rPr>
            <w:rFonts w:cs="Calibri"/>
            <w:sz w:val="18"/>
            <w:szCs w:val="18"/>
            <w:rtl/>
            <w:lang w:bidi="fa-IR"/>
            <w:rPrChange w:id="771"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72" w:author="Microsoft account" w:date="2025-09-12T12:22:00Z">
              <w:rPr>
                <w:rFonts w:cs="Calibri" w:hint="eastAsia"/>
                <w:sz w:val="28"/>
                <w:szCs w:val="28"/>
                <w:rtl/>
                <w:lang w:bidi="fa-IR"/>
              </w:rPr>
            </w:rPrChange>
          </w:rPr>
          <w:t>ماتر</w:t>
        </w:r>
        <w:r w:rsidRPr="00E27A66">
          <w:rPr>
            <w:rFonts w:cs="Calibri" w:hint="cs"/>
            <w:sz w:val="18"/>
            <w:szCs w:val="18"/>
            <w:rtl/>
            <w:lang w:bidi="fa-IR"/>
            <w:rPrChange w:id="773" w:author="Microsoft account" w:date="2025-09-12T12:22:00Z">
              <w:rPr>
                <w:rFonts w:cs="Calibri" w:hint="cs"/>
                <w:sz w:val="28"/>
                <w:szCs w:val="28"/>
                <w:rtl/>
                <w:lang w:bidi="fa-IR"/>
              </w:rPr>
            </w:rPrChange>
          </w:rPr>
          <w:t>ی</w:t>
        </w:r>
        <w:r w:rsidRPr="00E27A66">
          <w:rPr>
            <w:rFonts w:cs="Calibri" w:hint="eastAsia"/>
            <w:sz w:val="18"/>
            <w:szCs w:val="18"/>
            <w:rtl/>
            <w:lang w:bidi="fa-IR"/>
            <w:rPrChange w:id="774" w:author="Microsoft account" w:date="2025-09-12T12:22:00Z">
              <w:rPr>
                <w:rFonts w:cs="Calibri" w:hint="eastAsia"/>
                <w:sz w:val="28"/>
                <w:szCs w:val="28"/>
                <w:rtl/>
                <w:lang w:bidi="fa-IR"/>
              </w:rPr>
            </w:rPrChange>
          </w:rPr>
          <w:t>س‌هاست</w:t>
        </w:r>
        <w:r w:rsidRPr="00E27A66">
          <w:rPr>
            <w:rFonts w:cs="Calibri"/>
            <w:sz w:val="18"/>
            <w:szCs w:val="18"/>
            <w:rtl/>
            <w:lang w:bidi="fa-IR"/>
            <w:rPrChange w:id="775"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76" w:author="Microsoft account" w:date="2025-09-12T12:22:00Z">
              <w:rPr>
                <w:rFonts w:cs="Calibri" w:hint="eastAsia"/>
                <w:sz w:val="28"/>
                <w:szCs w:val="28"/>
                <w:rtl/>
                <w:lang w:bidi="fa-IR"/>
              </w:rPr>
            </w:rPrChange>
          </w:rPr>
          <w:t>و</w:t>
        </w:r>
        <w:r w:rsidRPr="00E27A66">
          <w:rPr>
            <w:rFonts w:cs="Calibri"/>
            <w:sz w:val="18"/>
            <w:szCs w:val="18"/>
            <w:rtl/>
            <w:lang w:bidi="fa-IR"/>
            <w:rPrChange w:id="777"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78" w:author="Microsoft account" w:date="2025-09-12T12:22:00Z">
              <w:rPr>
                <w:rFonts w:cs="Calibri" w:hint="eastAsia"/>
                <w:sz w:val="28"/>
                <w:szCs w:val="28"/>
                <w:rtl/>
                <w:lang w:bidi="fa-IR"/>
              </w:rPr>
            </w:rPrChange>
          </w:rPr>
          <w:t>پردازش</w:t>
        </w:r>
        <w:r w:rsidRPr="00E27A66">
          <w:rPr>
            <w:rFonts w:cs="Calibri"/>
            <w:sz w:val="18"/>
            <w:szCs w:val="18"/>
            <w:rtl/>
            <w:lang w:bidi="fa-IR"/>
            <w:rPrChange w:id="779"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80" w:author="Microsoft account" w:date="2025-09-12T12:22:00Z">
              <w:rPr>
                <w:rFonts w:cs="Calibri" w:hint="eastAsia"/>
                <w:sz w:val="28"/>
                <w:szCs w:val="28"/>
                <w:rtl/>
                <w:lang w:bidi="fa-IR"/>
              </w:rPr>
            </w:rPrChange>
          </w:rPr>
          <w:t>داده‌ها</w:t>
        </w:r>
        <w:r w:rsidRPr="00E27A66">
          <w:rPr>
            <w:rFonts w:cs="Calibri" w:hint="cs"/>
            <w:sz w:val="18"/>
            <w:szCs w:val="18"/>
            <w:rtl/>
            <w:lang w:bidi="fa-IR"/>
            <w:rPrChange w:id="781" w:author="Microsoft account" w:date="2025-09-12T12:22:00Z">
              <w:rPr>
                <w:rFonts w:cs="Calibri" w:hint="cs"/>
                <w:sz w:val="28"/>
                <w:szCs w:val="28"/>
                <w:rtl/>
                <w:lang w:bidi="fa-IR"/>
              </w:rPr>
            </w:rPrChange>
          </w:rPr>
          <w:t>ی</w:t>
        </w:r>
        <w:r w:rsidRPr="00E27A66">
          <w:rPr>
            <w:rFonts w:cs="Calibri"/>
            <w:sz w:val="18"/>
            <w:szCs w:val="18"/>
            <w:rtl/>
            <w:lang w:bidi="fa-IR"/>
            <w:rPrChange w:id="782"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83" w:author="Microsoft account" w:date="2025-09-12T12:22:00Z">
              <w:rPr>
                <w:rFonts w:cs="Calibri" w:hint="eastAsia"/>
                <w:sz w:val="28"/>
                <w:szCs w:val="28"/>
                <w:rtl/>
                <w:lang w:bidi="fa-IR"/>
              </w:rPr>
            </w:rPrChange>
          </w:rPr>
          <w:t>عدد</w:t>
        </w:r>
        <w:r w:rsidRPr="00E27A66">
          <w:rPr>
            <w:rFonts w:cs="Calibri" w:hint="cs"/>
            <w:sz w:val="18"/>
            <w:szCs w:val="18"/>
            <w:rtl/>
            <w:lang w:bidi="fa-IR"/>
            <w:rPrChange w:id="784" w:author="Microsoft account" w:date="2025-09-12T12:22:00Z">
              <w:rPr>
                <w:rFonts w:cs="Calibri" w:hint="cs"/>
                <w:sz w:val="28"/>
                <w:szCs w:val="28"/>
                <w:rtl/>
                <w:lang w:bidi="fa-IR"/>
              </w:rPr>
            </w:rPrChange>
          </w:rPr>
          <w:t>ی</w:t>
        </w:r>
        <w:r w:rsidRPr="00E27A66">
          <w:rPr>
            <w:rFonts w:cs="Calibri"/>
            <w:sz w:val="18"/>
            <w:szCs w:val="18"/>
            <w:rtl/>
            <w:lang w:bidi="fa-IR"/>
            <w:rPrChange w:id="785"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86" w:author="Microsoft account" w:date="2025-09-12T12:22:00Z">
              <w:rPr>
                <w:rFonts w:cs="Calibri" w:hint="eastAsia"/>
                <w:sz w:val="28"/>
                <w:szCs w:val="28"/>
                <w:rtl/>
                <w:lang w:bidi="fa-IR"/>
              </w:rPr>
            </w:rPrChange>
          </w:rPr>
          <w:t>رو</w:t>
        </w:r>
        <w:r w:rsidRPr="00E27A66">
          <w:rPr>
            <w:rFonts w:cs="Calibri"/>
            <w:sz w:val="18"/>
            <w:szCs w:val="18"/>
            <w:rtl/>
            <w:lang w:bidi="fa-IR"/>
            <w:rPrChange w:id="787"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88" w:author="Microsoft account" w:date="2025-09-12T12:22:00Z">
              <w:rPr>
                <w:rFonts w:cs="Calibri" w:hint="eastAsia"/>
                <w:sz w:val="28"/>
                <w:szCs w:val="28"/>
                <w:rtl/>
                <w:lang w:bidi="fa-IR"/>
              </w:rPr>
            </w:rPrChange>
          </w:rPr>
          <w:t>خ</w:t>
        </w:r>
        <w:r w:rsidRPr="00E27A66">
          <w:rPr>
            <w:rFonts w:cs="Calibri" w:hint="cs"/>
            <w:sz w:val="18"/>
            <w:szCs w:val="18"/>
            <w:rtl/>
            <w:lang w:bidi="fa-IR"/>
            <w:rPrChange w:id="789" w:author="Microsoft account" w:date="2025-09-12T12:22:00Z">
              <w:rPr>
                <w:rFonts w:cs="Calibri" w:hint="cs"/>
                <w:sz w:val="28"/>
                <w:szCs w:val="28"/>
                <w:rtl/>
                <w:lang w:bidi="fa-IR"/>
              </w:rPr>
            </w:rPrChange>
          </w:rPr>
          <w:t>ی</w:t>
        </w:r>
        <w:r w:rsidRPr="00E27A66">
          <w:rPr>
            <w:rFonts w:cs="Calibri" w:hint="eastAsia"/>
            <w:sz w:val="18"/>
            <w:szCs w:val="18"/>
            <w:rtl/>
            <w:lang w:bidi="fa-IR"/>
            <w:rPrChange w:id="790" w:author="Microsoft account" w:date="2025-09-12T12:22:00Z">
              <w:rPr>
                <w:rFonts w:cs="Calibri" w:hint="eastAsia"/>
                <w:sz w:val="28"/>
                <w:szCs w:val="28"/>
                <w:rtl/>
                <w:lang w:bidi="fa-IR"/>
              </w:rPr>
            </w:rPrChange>
          </w:rPr>
          <w:t>ل</w:t>
        </w:r>
        <w:r w:rsidRPr="00E27A66">
          <w:rPr>
            <w:rFonts w:cs="Calibri" w:hint="cs"/>
            <w:sz w:val="18"/>
            <w:szCs w:val="18"/>
            <w:rtl/>
            <w:lang w:bidi="fa-IR"/>
            <w:rPrChange w:id="791" w:author="Microsoft account" w:date="2025-09-12T12:22:00Z">
              <w:rPr>
                <w:rFonts w:cs="Calibri" w:hint="cs"/>
                <w:sz w:val="28"/>
                <w:szCs w:val="28"/>
                <w:rtl/>
                <w:lang w:bidi="fa-IR"/>
              </w:rPr>
            </w:rPrChange>
          </w:rPr>
          <w:t>ی</w:t>
        </w:r>
        <w:r w:rsidRPr="00E27A66">
          <w:rPr>
            <w:rFonts w:cs="Calibri"/>
            <w:sz w:val="18"/>
            <w:szCs w:val="18"/>
            <w:rtl/>
            <w:lang w:bidi="fa-IR"/>
            <w:rPrChange w:id="792"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93" w:author="Microsoft account" w:date="2025-09-12T12:22:00Z">
              <w:rPr>
                <w:rFonts w:cs="Calibri" w:hint="eastAsia"/>
                <w:sz w:val="28"/>
                <w:szCs w:val="28"/>
                <w:rtl/>
                <w:lang w:bidi="fa-IR"/>
              </w:rPr>
            </w:rPrChange>
          </w:rPr>
          <w:t>سر</w:t>
        </w:r>
        <w:r w:rsidRPr="00E27A66">
          <w:rPr>
            <w:rFonts w:cs="Calibri" w:hint="cs"/>
            <w:sz w:val="18"/>
            <w:szCs w:val="18"/>
            <w:rtl/>
            <w:lang w:bidi="fa-IR"/>
            <w:rPrChange w:id="794" w:author="Microsoft account" w:date="2025-09-12T12:22:00Z">
              <w:rPr>
                <w:rFonts w:cs="Calibri" w:hint="cs"/>
                <w:sz w:val="28"/>
                <w:szCs w:val="28"/>
                <w:rtl/>
                <w:lang w:bidi="fa-IR"/>
              </w:rPr>
            </w:rPrChange>
          </w:rPr>
          <w:t>ی</w:t>
        </w:r>
        <w:r w:rsidRPr="00E27A66">
          <w:rPr>
            <w:rFonts w:cs="Calibri" w:hint="eastAsia"/>
            <w:sz w:val="18"/>
            <w:szCs w:val="18"/>
            <w:rtl/>
            <w:lang w:bidi="fa-IR"/>
            <w:rPrChange w:id="795" w:author="Microsoft account" w:date="2025-09-12T12:22:00Z">
              <w:rPr>
                <w:rFonts w:cs="Calibri" w:hint="eastAsia"/>
                <w:sz w:val="28"/>
                <w:szCs w:val="28"/>
                <w:rtl/>
                <w:lang w:bidi="fa-IR"/>
              </w:rPr>
            </w:rPrChange>
          </w:rPr>
          <w:t>ع</w:t>
        </w:r>
        <w:r w:rsidRPr="00E27A66">
          <w:rPr>
            <w:rFonts w:cs="Calibri"/>
            <w:sz w:val="18"/>
            <w:szCs w:val="18"/>
            <w:rtl/>
            <w:lang w:bidi="fa-IR"/>
            <w:rPrChange w:id="796"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97" w:author="Microsoft account" w:date="2025-09-12T12:22:00Z">
              <w:rPr>
                <w:rFonts w:cs="Calibri" w:hint="eastAsia"/>
                <w:sz w:val="28"/>
                <w:szCs w:val="28"/>
                <w:rtl/>
                <w:lang w:bidi="fa-IR"/>
              </w:rPr>
            </w:rPrChange>
          </w:rPr>
          <w:t>م</w:t>
        </w:r>
        <w:r w:rsidRPr="00E27A66">
          <w:rPr>
            <w:rFonts w:cs="Calibri" w:hint="cs"/>
            <w:sz w:val="18"/>
            <w:szCs w:val="18"/>
            <w:rtl/>
            <w:lang w:bidi="fa-IR"/>
            <w:rPrChange w:id="798" w:author="Microsoft account" w:date="2025-09-12T12:22:00Z">
              <w:rPr>
                <w:rFonts w:cs="Calibri" w:hint="cs"/>
                <w:sz w:val="28"/>
                <w:szCs w:val="28"/>
                <w:rtl/>
                <w:lang w:bidi="fa-IR"/>
              </w:rPr>
            </w:rPrChange>
          </w:rPr>
          <w:t>ی‌</w:t>
        </w:r>
        <w:r w:rsidRPr="00E27A66">
          <w:rPr>
            <w:rFonts w:cs="Calibri" w:hint="eastAsia"/>
            <w:sz w:val="18"/>
            <w:szCs w:val="18"/>
            <w:rtl/>
            <w:lang w:bidi="fa-IR"/>
            <w:rPrChange w:id="799" w:author="Microsoft account" w:date="2025-09-12T12:22:00Z">
              <w:rPr>
                <w:rFonts w:cs="Calibri" w:hint="eastAsia"/>
                <w:sz w:val="28"/>
                <w:szCs w:val="28"/>
                <w:rtl/>
                <w:lang w:bidi="fa-IR"/>
              </w:rPr>
            </w:rPrChange>
          </w:rPr>
          <w:t>کنه</w:t>
        </w:r>
        <w:r w:rsidRPr="00E27A66">
          <w:rPr>
            <w:rFonts w:cs="Calibri"/>
            <w:sz w:val="18"/>
            <w:szCs w:val="18"/>
            <w:lang w:bidi="fa-IR"/>
            <w:rPrChange w:id="800" w:author="Microsoft account" w:date="2025-09-12T12:22:00Z">
              <w:rPr>
                <w:rFonts w:cs="Calibri"/>
                <w:sz w:val="28"/>
                <w:szCs w:val="28"/>
                <w:lang w:bidi="fa-IR"/>
              </w:rPr>
            </w:rPrChange>
          </w:rPr>
          <w:t>.</w:t>
        </w:r>
      </w:ins>
    </w:p>
    <w:p w14:paraId="3EF2EB53" w14:textId="28C33347" w:rsidR="00E27A66" w:rsidRPr="00E27A66" w:rsidRDefault="00E27A66">
      <w:pPr>
        <w:bidi/>
        <w:spacing w:after="0" w:line="276" w:lineRule="auto"/>
        <w:ind w:left="720"/>
        <w:rPr>
          <w:ins w:id="801" w:author="Microsoft account" w:date="2025-09-12T12:21:00Z"/>
          <w:rFonts w:cs="Calibri"/>
          <w:sz w:val="18"/>
          <w:szCs w:val="18"/>
          <w:rtl/>
          <w:lang w:bidi="fa-IR"/>
          <w:rPrChange w:id="802" w:author="Microsoft account" w:date="2025-09-12T12:22:00Z">
            <w:rPr>
              <w:ins w:id="803" w:author="Microsoft account" w:date="2025-09-12T12:21:00Z"/>
              <w:rFonts w:cs="Calibri"/>
              <w:sz w:val="28"/>
              <w:szCs w:val="28"/>
              <w:rtl/>
              <w:lang w:bidi="fa-IR"/>
            </w:rPr>
          </w:rPrChange>
        </w:rPr>
        <w:pPrChange w:id="804" w:author="Microsoft account" w:date="2025-09-12T12:22:00Z">
          <w:pPr>
            <w:spacing w:after="0" w:line="276" w:lineRule="auto"/>
          </w:pPr>
        </w:pPrChange>
      </w:pPr>
      <w:ins w:id="805" w:author="Microsoft account" w:date="2025-09-12T12:21:00Z">
        <w:r w:rsidRPr="00E27A66">
          <w:rPr>
            <w:rFonts w:cs="Calibri"/>
            <w:sz w:val="18"/>
            <w:szCs w:val="18"/>
            <w:rtl/>
            <w:lang w:bidi="fa-IR"/>
            <w:rPrChange w:id="806" w:author="Microsoft account" w:date="2025-09-12T12:22:00Z">
              <w:rPr>
                <w:rFonts w:cs="Calibri"/>
                <w:sz w:val="28"/>
                <w:szCs w:val="28"/>
                <w:rtl/>
                <w:lang w:bidi="fa-IR"/>
              </w:rPr>
            </w:rPrChange>
          </w:rPr>
          <w:t>توابع ز</w:t>
        </w:r>
        <w:r w:rsidRPr="00E27A66">
          <w:rPr>
            <w:rFonts w:cs="Calibri" w:hint="cs"/>
            <w:sz w:val="18"/>
            <w:szCs w:val="18"/>
            <w:rtl/>
            <w:lang w:bidi="fa-IR"/>
            <w:rPrChange w:id="807" w:author="Microsoft account" w:date="2025-09-12T12:22:00Z">
              <w:rPr>
                <w:rFonts w:cs="Calibri" w:hint="cs"/>
                <w:sz w:val="28"/>
                <w:szCs w:val="28"/>
                <w:rtl/>
                <w:lang w:bidi="fa-IR"/>
              </w:rPr>
            </w:rPrChange>
          </w:rPr>
          <w:t>ی</w:t>
        </w:r>
        <w:r w:rsidRPr="00E27A66">
          <w:rPr>
            <w:rFonts w:cs="Calibri" w:hint="eastAsia"/>
            <w:sz w:val="18"/>
            <w:szCs w:val="18"/>
            <w:rtl/>
            <w:lang w:bidi="fa-IR"/>
            <w:rPrChange w:id="808" w:author="Microsoft account" w:date="2025-09-12T12:22:00Z">
              <w:rPr>
                <w:rFonts w:cs="Calibri" w:hint="eastAsia"/>
                <w:sz w:val="28"/>
                <w:szCs w:val="28"/>
                <w:rtl/>
                <w:lang w:bidi="fa-IR"/>
              </w:rPr>
            </w:rPrChange>
          </w:rPr>
          <w:t>اد</w:t>
        </w:r>
        <w:r w:rsidRPr="00E27A66">
          <w:rPr>
            <w:rFonts w:cs="Calibri" w:hint="cs"/>
            <w:sz w:val="18"/>
            <w:szCs w:val="18"/>
            <w:rtl/>
            <w:lang w:bidi="fa-IR"/>
            <w:rPrChange w:id="809" w:author="Microsoft account" w:date="2025-09-12T12:22:00Z">
              <w:rPr>
                <w:rFonts w:cs="Calibri" w:hint="cs"/>
                <w:sz w:val="28"/>
                <w:szCs w:val="28"/>
                <w:rtl/>
                <w:lang w:bidi="fa-IR"/>
              </w:rPr>
            </w:rPrChange>
          </w:rPr>
          <w:t>ی</w:t>
        </w:r>
        <w:r w:rsidRPr="00E27A66">
          <w:rPr>
            <w:rFonts w:cs="Calibri"/>
            <w:sz w:val="18"/>
            <w:szCs w:val="18"/>
            <w:rtl/>
            <w:lang w:bidi="fa-IR"/>
            <w:rPrChange w:id="810"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811" w:author="Microsoft account" w:date="2025-09-12T12:22:00Z">
              <w:rPr>
                <w:rFonts w:cs="Calibri" w:hint="eastAsia"/>
                <w:sz w:val="28"/>
                <w:szCs w:val="28"/>
                <w:rtl/>
                <w:lang w:bidi="fa-IR"/>
              </w:rPr>
            </w:rPrChange>
          </w:rPr>
          <w:t>برا</w:t>
        </w:r>
        <w:r w:rsidRPr="00E27A66">
          <w:rPr>
            <w:rFonts w:cs="Calibri" w:hint="cs"/>
            <w:sz w:val="18"/>
            <w:szCs w:val="18"/>
            <w:rtl/>
            <w:lang w:bidi="fa-IR"/>
            <w:rPrChange w:id="812" w:author="Microsoft account" w:date="2025-09-12T12:22:00Z">
              <w:rPr>
                <w:rFonts w:cs="Calibri" w:hint="cs"/>
                <w:sz w:val="28"/>
                <w:szCs w:val="28"/>
                <w:rtl/>
                <w:lang w:bidi="fa-IR"/>
              </w:rPr>
            </w:rPrChange>
          </w:rPr>
          <w:t>ی</w:t>
        </w:r>
        <w:r w:rsidRPr="00E27A66">
          <w:rPr>
            <w:rFonts w:cs="Calibri"/>
            <w:sz w:val="18"/>
            <w:szCs w:val="18"/>
            <w:rtl/>
            <w:lang w:bidi="fa-IR"/>
            <w:rPrChange w:id="813"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814" w:author="Microsoft account" w:date="2025-09-12T12:22:00Z">
              <w:rPr>
                <w:rFonts w:cs="Calibri" w:hint="eastAsia"/>
                <w:sz w:val="28"/>
                <w:szCs w:val="28"/>
                <w:rtl/>
                <w:lang w:bidi="fa-IR"/>
              </w:rPr>
            </w:rPrChange>
          </w:rPr>
          <w:t>جبر</w:t>
        </w:r>
        <w:r w:rsidRPr="00E27A66">
          <w:rPr>
            <w:rFonts w:cs="Calibri"/>
            <w:sz w:val="18"/>
            <w:szCs w:val="18"/>
            <w:rtl/>
            <w:lang w:bidi="fa-IR"/>
            <w:rPrChange w:id="815"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816" w:author="Microsoft account" w:date="2025-09-12T12:22:00Z">
              <w:rPr>
                <w:rFonts w:cs="Calibri" w:hint="eastAsia"/>
                <w:sz w:val="28"/>
                <w:szCs w:val="28"/>
                <w:rtl/>
                <w:lang w:bidi="fa-IR"/>
              </w:rPr>
            </w:rPrChange>
          </w:rPr>
          <w:t>خط</w:t>
        </w:r>
        <w:r w:rsidRPr="00E27A66">
          <w:rPr>
            <w:rFonts w:cs="Calibri" w:hint="cs"/>
            <w:sz w:val="18"/>
            <w:szCs w:val="18"/>
            <w:rtl/>
            <w:lang w:bidi="fa-IR"/>
            <w:rPrChange w:id="817" w:author="Microsoft account" w:date="2025-09-12T12:22:00Z">
              <w:rPr>
                <w:rFonts w:cs="Calibri" w:hint="cs"/>
                <w:sz w:val="28"/>
                <w:szCs w:val="28"/>
                <w:rtl/>
                <w:lang w:bidi="fa-IR"/>
              </w:rPr>
            </w:rPrChange>
          </w:rPr>
          <w:t>ی</w:t>
        </w:r>
        <w:r w:rsidRPr="00E27A66">
          <w:rPr>
            <w:rFonts w:cs="Calibri" w:hint="eastAsia"/>
            <w:sz w:val="18"/>
            <w:szCs w:val="18"/>
            <w:rtl/>
            <w:lang w:bidi="fa-IR"/>
            <w:rPrChange w:id="818" w:author="Microsoft account" w:date="2025-09-12T12:22:00Z">
              <w:rPr>
                <w:rFonts w:cs="Calibri" w:hint="eastAsia"/>
                <w:sz w:val="28"/>
                <w:szCs w:val="28"/>
                <w:rtl/>
                <w:lang w:bidi="fa-IR"/>
              </w:rPr>
            </w:rPrChange>
          </w:rPr>
          <w:t>،</w:t>
        </w:r>
        <w:r w:rsidRPr="00E27A66">
          <w:rPr>
            <w:rFonts w:cs="Calibri"/>
            <w:sz w:val="18"/>
            <w:szCs w:val="18"/>
            <w:rtl/>
            <w:lang w:bidi="fa-IR"/>
            <w:rPrChange w:id="819"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820" w:author="Microsoft account" w:date="2025-09-12T12:22:00Z">
              <w:rPr>
                <w:rFonts w:cs="Calibri" w:hint="eastAsia"/>
                <w:sz w:val="28"/>
                <w:szCs w:val="28"/>
                <w:rtl/>
                <w:lang w:bidi="fa-IR"/>
              </w:rPr>
            </w:rPrChange>
          </w:rPr>
          <w:t>آمار،</w:t>
        </w:r>
        <w:r w:rsidRPr="00E27A66">
          <w:rPr>
            <w:rFonts w:cs="Calibri"/>
            <w:sz w:val="18"/>
            <w:szCs w:val="18"/>
            <w:rtl/>
            <w:lang w:bidi="fa-IR"/>
            <w:rPrChange w:id="821"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822" w:author="Microsoft account" w:date="2025-09-12T12:22:00Z">
              <w:rPr>
                <w:rFonts w:cs="Calibri" w:hint="eastAsia"/>
                <w:sz w:val="28"/>
                <w:szCs w:val="28"/>
                <w:rtl/>
                <w:lang w:bidi="fa-IR"/>
              </w:rPr>
            </w:rPrChange>
          </w:rPr>
          <w:t>تبد</w:t>
        </w:r>
        <w:r w:rsidRPr="00E27A66">
          <w:rPr>
            <w:rFonts w:cs="Calibri" w:hint="cs"/>
            <w:sz w:val="18"/>
            <w:szCs w:val="18"/>
            <w:rtl/>
            <w:lang w:bidi="fa-IR"/>
            <w:rPrChange w:id="823" w:author="Microsoft account" w:date="2025-09-12T12:22:00Z">
              <w:rPr>
                <w:rFonts w:cs="Calibri" w:hint="cs"/>
                <w:sz w:val="28"/>
                <w:szCs w:val="28"/>
                <w:rtl/>
                <w:lang w:bidi="fa-IR"/>
              </w:rPr>
            </w:rPrChange>
          </w:rPr>
          <w:t>ی</w:t>
        </w:r>
        <w:r w:rsidRPr="00E27A66">
          <w:rPr>
            <w:rFonts w:cs="Calibri" w:hint="eastAsia"/>
            <w:sz w:val="18"/>
            <w:szCs w:val="18"/>
            <w:rtl/>
            <w:lang w:bidi="fa-IR"/>
            <w:rPrChange w:id="824" w:author="Microsoft account" w:date="2025-09-12T12:22:00Z">
              <w:rPr>
                <w:rFonts w:cs="Calibri" w:hint="eastAsia"/>
                <w:sz w:val="28"/>
                <w:szCs w:val="28"/>
                <w:rtl/>
                <w:lang w:bidi="fa-IR"/>
              </w:rPr>
            </w:rPrChange>
          </w:rPr>
          <w:t>ل‌ها</w:t>
        </w:r>
        <w:r w:rsidRPr="00E27A66">
          <w:rPr>
            <w:rFonts w:cs="Calibri"/>
            <w:sz w:val="18"/>
            <w:szCs w:val="18"/>
            <w:rtl/>
            <w:lang w:bidi="fa-IR"/>
            <w:rPrChange w:id="825"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826" w:author="Microsoft account" w:date="2025-09-12T12:22:00Z">
              <w:rPr>
                <w:rFonts w:cs="Calibri" w:hint="eastAsia"/>
                <w:sz w:val="28"/>
                <w:szCs w:val="28"/>
                <w:rtl/>
                <w:lang w:bidi="fa-IR"/>
              </w:rPr>
            </w:rPrChange>
          </w:rPr>
          <w:t>و</w:t>
        </w:r>
        <w:r w:rsidRPr="00E27A66">
          <w:rPr>
            <w:rFonts w:cs="Calibri"/>
            <w:sz w:val="18"/>
            <w:szCs w:val="18"/>
            <w:rtl/>
            <w:lang w:bidi="fa-IR"/>
            <w:rPrChange w:id="827"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828" w:author="Microsoft account" w:date="2025-09-12T12:22:00Z">
              <w:rPr>
                <w:rFonts w:cs="Calibri" w:hint="eastAsia"/>
                <w:sz w:val="28"/>
                <w:szCs w:val="28"/>
                <w:rtl/>
                <w:lang w:bidi="fa-IR"/>
              </w:rPr>
            </w:rPrChange>
          </w:rPr>
          <w:t>محاسبات</w:t>
        </w:r>
        <w:r w:rsidRPr="00E27A66">
          <w:rPr>
            <w:rFonts w:cs="Calibri"/>
            <w:sz w:val="18"/>
            <w:szCs w:val="18"/>
            <w:rtl/>
            <w:lang w:bidi="fa-IR"/>
            <w:rPrChange w:id="829"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830" w:author="Microsoft account" w:date="2025-09-12T12:22:00Z">
              <w:rPr>
                <w:rFonts w:cs="Calibri" w:hint="eastAsia"/>
                <w:sz w:val="28"/>
                <w:szCs w:val="28"/>
                <w:rtl/>
                <w:lang w:bidi="fa-IR"/>
              </w:rPr>
            </w:rPrChange>
          </w:rPr>
          <w:t>ر</w:t>
        </w:r>
        <w:r w:rsidRPr="00E27A66">
          <w:rPr>
            <w:rFonts w:cs="Calibri" w:hint="cs"/>
            <w:sz w:val="18"/>
            <w:szCs w:val="18"/>
            <w:rtl/>
            <w:lang w:bidi="fa-IR"/>
            <w:rPrChange w:id="831" w:author="Microsoft account" w:date="2025-09-12T12:22:00Z">
              <w:rPr>
                <w:rFonts w:cs="Calibri" w:hint="cs"/>
                <w:sz w:val="28"/>
                <w:szCs w:val="28"/>
                <w:rtl/>
                <w:lang w:bidi="fa-IR"/>
              </w:rPr>
            </w:rPrChange>
          </w:rPr>
          <w:t>ی</w:t>
        </w:r>
        <w:r w:rsidRPr="00E27A66">
          <w:rPr>
            <w:rFonts w:cs="Calibri" w:hint="eastAsia"/>
            <w:sz w:val="18"/>
            <w:szCs w:val="18"/>
            <w:rtl/>
            <w:lang w:bidi="fa-IR"/>
            <w:rPrChange w:id="832" w:author="Microsoft account" w:date="2025-09-12T12:22:00Z">
              <w:rPr>
                <w:rFonts w:cs="Calibri" w:hint="eastAsia"/>
                <w:sz w:val="28"/>
                <w:szCs w:val="28"/>
                <w:rtl/>
                <w:lang w:bidi="fa-IR"/>
              </w:rPr>
            </w:rPrChange>
          </w:rPr>
          <w:t>اض</w:t>
        </w:r>
        <w:r w:rsidRPr="00E27A66">
          <w:rPr>
            <w:rFonts w:cs="Calibri" w:hint="cs"/>
            <w:sz w:val="18"/>
            <w:szCs w:val="18"/>
            <w:rtl/>
            <w:lang w:bidi="fa-IR"/>
            <w:rPrChange w:id="833" w:author="Microsoft account" w:date="2025-09-12T12:22:00Z">
              <w:rPr>
                <w:rFonts w:cs="Calibri" w:hint="cs"/>
                <w:sz w:val="28"/>
                <w:szCs w:val="28"/>
                <w:rtl/>
                <w:lang w:bidi="fa-IR"/>
              </w:rPr>
            </w:rPrChange>
          </w:rPr>
          <w:t>ی</w:t>
        </w:r>
        <w:r w:rsidRPr="00E27A66">
          <w:rPr>
            <w:rFonts w:cs="Calibri"/>
            <w:sz w:val="18"/>
            <w:szCs w:val="18"/>
            <w:rtl/>
            <w:lang w:bidi="fa-IR"/>
            <w:rPrChange w:id="834"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835" w:author="Microsoft account" w:date="2025-09-12T12:22:00Z">
              <w:rPr>
                <w:rFonts w:cs="Calibri" w:hint="eastAsia"/>
                <w:sz w:val="28"/>
                <w:szCs w:val="28"/>
                <w:rtl/>
                <w:lang w:bidi="fa-IR"/>
              </w:rPr>
            </w:rPrChange>
          </w:rPr>
          <w:t>داره</w:t>
        </w:r>
        <w:r w:rsidRPr="00E27A66">
          <w:rPr>
            <w:rFonts w:cs="Calibri"/>
            <w:sz w:val="18"/>
            <w:szCs w:val="18"/>
            <w:lang w:bidi="fa-IR"/>
            <w:rPrChange w:id="836" w:author="Microsoft account" w:date="2025-09-12T12:22:00Z">
              <w:rPr>
                <w:rFonts w:cs="Calibri"/>
                <w:sz w:val="28"/>
                <w:szCs w:val="28"/>
                <w:lang w:bidi="fa-IR"/>
              </w:rPr>
            </w:rPrChange>
          </w:rPr>
          <w:t>.</w:t>
        </w:r>
      </w:ins>
    </w:p>
    <w:p w14:paraId="003C214D" w14:textId="083A9391" w:rsidR="00E27A66" w:rsidRPr="00E27A66" w:rsidRDefault="00E27A66">
      <w:pPr>
        <w:bidi/>
        <w:spacing w:after="0" w:line="276" w:lineRule="auto"/>
        <w:ind w:left="720"/>
        <w:rPr>
          <w:ins w:id="837" w:author="Microsoft account" w:date="2025-09-12T12:21:00Z"/>
          <w:rFonts w:cs="Calibri"/>
          <w:sz w:val="18"/>
          <w:szCs w:val="18"/>
          <w:rtl/>
          <w:lang w:bidi="fa-IR"/>
          <w:rPrChange w:id="838" w:author="Microsoft account" w:date="2025-09-12T12:22:00Z">
            <w:rPr>
              <w:ins w:id="839" w:author="Microsoft account" w:date="2025-09-12T12:21:00Z"/>
              <w:rFonts w:cs="Calibri"/>
              <w:sz w:val="28"/>
              <w:szCs w:val="28"/>
              <w:rtl/>
              <w:lang w:bidi="fa-IR"/>
            </w:rPr>
          </w:rPrChange>
        </w:rPr>
        <w:pPrChange w:id="840" w:author="Microsoft account" w:date="2025-09-12T12:22:00Z">
          <w:pPr>
            <w:spacing w:after="0" w:line="240" w:lineRule="auto"/>
          </w:pPr>
        </w:pPrChange>
      </w:pPr>
      <w:ins w:id="841" w:author="Microsoft account" w:date="2025-09-12T12:21:00Z">
        <w:r w:rsidRPr="00E27A66">
          <w:rPr>
            <w:rFonts w:cs="Calibri"/>
            <w:sz w:val="18"/>
            <w:szCs w:val="18"/>
            <w:rtl/>
            <w:lang w:bidi="fa-IR"/>
            <w:rPrChange w:id="842" w:author="Microsoft account" w:date="2025-09-12T12:22:00Z">
              <w:rPr>
                <w:rFonts w:cs="Calibri"/>
                <w:sz w:val="28"/>
                <w:szCs w:val="28"/>
                <w:rtl/>
                <w:lang w:bidi="fa-IR"/>
              </w:rPr>
            </w:rPrChange>
          </w:rPr>
          <w:t>تقر</w:t>
        </w:r>
        <w:r w:rsidRPr="00E27A66">
          <w:rPr>
            <w:rFonts w:cs="Calibri" w:hint="cs"/>
            <w:sz w:val="18"/>
            <w:szCs w:val="18"/>
            <w:rtl/>
            <w:lang w:bidi="fa-IR"/>
            <w:rPrChange w:id="843" w:author="Microsoft account" w:date="2025-09-12T12:22:00Z">
              <w:rPr>
                <w:rFonts w:cs="Calibri" w:hint="cs"/>
                <w:sz w:val="28"/>
                <w:szCs w:val="28"/>
                <w:rtl/>
                <w:lang w:bidi="fa-IR"/>
              </w:rPr>
            </w:rPrChange>
          </w:rPr>
          <w:t>ی</w:t>
        </w:r>
        <w:r w:rsidRPr="00E27A66">
          <w:rPr>
            <w:rFonts w:cs="Calibri" w:hint="eastAsia"/>
            <w:sz w:val="18"/>
            <w:szCs w:val="18"/>
            <w:rtl/>
            <w:lang w:bidi="fa-IR"/>
            <w:rPrChange w:id="844" w:author="Microsoft account" w:date="2025-09-12T12:22:00Z">
              <w:rPr>
                <w:rFonts w:cs="Calibri" w:hint="eastAsia"/>
                <w:sz w:val="28"/>
                <w:szCs w:val="28"/>
                <w:rtl/>
                <w:lang w:bidi="fa-IR"/>
              </w:rPr>
            </w:rPrChange>
          </w:rPr>
          <w:t>باً</w:t>
        </w:r>
        <w:r w:rsidRPr="00E27A66">
          <w:rPr>
            <w:rFonts w:cs="Calibri"/>
            <w:sz w:val="18"/>
            <w:szCs w:val="18"/>
            <w:rtl/>
            <w:lang w:bidi="fa-IR"/>
            <w:rPrChange w:id="845" w:author="Microsoft account" w:date="2025-09-12T12:22:00Z">
              <w:rPr>
                <w:rFonts w:cs="Calibri"/>
                <w:sz w:val="28"/>
                <w:szCs w:val="28"/>
                <w:rtl/>
                <w:lang w:bidi="fa-IR"/>
              </w:rPr>
            </w:rPrChange>
          </w:rPr>
          <w:t xml:space="preserve"> پا</w:t>
        </w:r>
        <w:r w:rsidRPr="00E27A66">
          <w:rPr>
            <w:rFonts w:cs="Calibri" w:hint="cs"/>
            <w:sz w:val="18"/>
            <w:szCs w:val="18"/>
            <w:rtl/>
            <w:lang w:bidi="fa-IR"/>
            <w:rPrChange w:id="846" w:author="Microsoft account" w:date="2025-09-12T12:22:00Z">
              <w:rPr>
                <w:rFonts w:cs="Calibri" w:hint="cs"/>
                <w:sz w:val="28"/>
                <w:szCs w:val="28"/>
                <w:rtl/>
                <w:lang w:bidi="fa-IR"/>
              </w:rPr>
            </w:rPrChange>
          </w:rPr>
          <w:t>ی</w:t>
        </w:r>
        <w:r w:rsidRPr="00E27A66">
          <w:rPr>
            <w:rFonts w:cs="Calibri" w:hint="eastAsia"/>
            <w:sz w:val="18"/>
            <w:szCs w:val="18"/>
            <w:rtl/>
            <w:lang w:bidi="fa-IR"/>
            <w:rPrChange w:id="847" w:author="Microsoft account" w:date="2025-09-12T12:22:00Z">
              <w:rPr>
                <w:rFonts w:cs="Calibri" w:hint="eastAsia"/>
                <w:sz w:val="28"/>
                <w:szCs w:val="28"/>
                <w:rtl/>
                <w:lang w:bidi="fa-IR"/>
              </w:rPr>
            </w:rPrChange>
          </w:rPr>
          <w:t>ه‌</w:t>
        </w:r>
        <w:r w:rsidRPr="00E27A66">
          <w:rPr>
            <w:rFonts w:cs="Calibri" w:hint="cs"/>
            <w:sz w:val="18"/>
            <w:szCs w:val="18"/>
            <w:rtl/>
            <w:lang w:bidi="fa-IR"/>
            <w:rPrChange w:id="848" w:author="Microsoft account" w:date="2025-09-12T12:22:00Z">
              <w:rPr>
                <w:rFonts w:cs="Calibri" w:hint="cs"/>
                <w:sz w:val="28"/>
                <w:szCs w:val="28"/>
                <w:rtl/>
                <w:lang w:bidi="fa-IR"/>
              </w:rPr>
            </w:rPrChange>
          </w:rPr>
          <w:t>ی</w:t>
        </w:r>
        <w:r w:rsidRPr="00E27A66">
          <w:rPr>
            <w:rFonts w:cs="Calibri"/>
            <w:sz w:val="18"/>
            <w:szCs w:val="18"/>
            <w:rtl/>
            <w:lang w:bidi="fa-IR"/>
            <w:rPrChange w:id="849" w:author="Microsoft account" w:date="2025-09-12T12:22:00Z">
              <w:rPr>
                <w:rFonts w:cs="Calibri"/>
                <w:sz w:val="28"/>
                <w:szCs w:val="28"/>
                <w:rtl/>
                <w:lang w:bidi="fa-IR"/>
              </w:rPr>
            </w:rPrChange>
          </w:rPr>
          <w:t xml:space="preserve"> خ</w:t>
        </w:r>
        <w:r w:rsidRPr="00E27A66">
          <w:rPr>
            <w:rFonts w:cs="Calibri" w:hint="cs"/>
            <w:sz w:val="18"/>
            <w:szCs w:val="18"/>
            <w:rtl/>
            <w:lang w:bidi="fa-IR"/>
            <w:rPrChange w:id="850" w:author="Microsoft account" w:date="2025-09-12T12:22:00Z">
              <w:rPr>
                <w:rFonts w:cs="Calibri" w:hint="cs"/>
                <w:sz w:val="28"/>
                <w:szCs w:val="28"/>
                <w:rtl/>
                <w:lang w:bidi="fa-IR"/>
              </w:rPr>
            </w:rPrChange>
          </w:rPr>
          <w:t>ی</w:t>
        </w:r>
        <w:r w:rsidRPr="00E27A66">
          <w:rPr>
            <w:rFonts w:cs="Calibri" w:hint="eastAsia"/>
            <w:sz w:val="18"/>
            <w:szCs w:val="18"/>
            <w:rtl/>
            <w:lang w:bidi="fa-IR"/>
            <w:rPrChange w:id="851" w:author="Microsoft account" w:date="2025-09-12T12:22:00Z">
              <w:rPr>
                <w:rFonts w:cs="Calibri" w:hint="eastAsia"/>
                <w:sz w:val="28"/>
                <w:szCs w:val="28"/>
                <w:rtl/>
                <w:lang w:bidi="fa-IR"/>
              </w:rPr>
            </w:rPrChange>
          </w:rPr>
          <w:t>ل</w:t>
        </w:r>
        <w:r w:rsidRPr="00E27A66">
          <w:rPr>
            <w:rFonts w:cs="Calibri" w:hint="cs"/>
            <w:sz w:val="18"/>
            <w:szCs w:val="18"/>
            <w:rtl/>
            <w:lang w:bidi="fa-IR"/>
            <w:rPrChange w:id="852" w:author="Microsoft account" w:date="2025-09-12T12:22:00Z">
              <w:rPr>
                <w:rFonts w:cs="Calibri" w:hint="cs"/>
                <w:sz w:val="28"/>
                <w:szCs w:val="28"/>
                <w:rtl/>
                <w:lang w:bidi="fa-IR"/>
              </w:rPr>
            </w:rPrChange>
          </w:rPr>
          <w:t>ی</w:t>
        </w:r>
        <w:r w:rsidRPr="00E27A66">
          <w:rPr>
            <w:rFonts w:cs="Calibri"/>
            <w:sz w:val="18"/>
            <w:szCs w:val="18"/>
            <w:rtl/>
            <w:lang w:bidi="fa-IR"/>
            <w:rPrChange w:id="853" w:author="Microsoft account" w:date="2025-09-12T12:22:00Z">
              <w:rPr>
                <w:rFonts w:cs="Calibri"/>
                <w:sz w:val="28"/>
                <w:szCs w:val="28"/>
                <w:rtl/>
                <w:lang w:bidi="fa-IR"/>
              </w:rPr>
            </w:rPrChange>
          </w:rPr>
          <w:t xml:space="preserve"> از کتابخونه‌ها</w:t>
        </w:r>
        <w:r w:rsidRPr="00E27A66">
          <w:rPr>
            <w:rFonts w:cs="Calibri" w:hint="cs"/>
            <w:sz w:val="18"/>
            <w:szCs w:val="18"/>
            <w:rtl/>
            <w:lang w:bidi="fa-IR"/>
            <w:rPrChange w:id="854" w:author="Microsoft account" w:date="2025-09-12T12:22:00Z">
              <w:rPr>
                <w:rFonts w:cs="Calibri" w:hint="cs"/>
                <w:sz w:val="28"/>
                <w:szCs w:val="28"/>
                <w:rtl/>
                <w:lang w:bidi="fa-IR"/>
              </w:rPr>
            </w:rPrChange>
          </w:rPr>
          <w:t>ی</w:t>
        </w:r>
        <w:r w:rsidRPr="00E27A66">
          <w:rPr>
            <w:rFonts w:cs="Calibri"/>
            <w:sz w:val="18"/>
            <w:szCs w:val="18"/>
            <w:rtl/>
            <w:lang w:bidi="fa-IR"/>
            <w:rPrChange w:id="855" w:author="Microsoft account" w:date="2025-09-12T12:22:00Z">
              <w:rPr>
                <w:rFonts w:cs="Calibri"/>
                <w:sz w:val="28"/>
                <w:szCs w:val="28"/>
                <w:rtl/>
                <w:lang w:bidi="fa-IR"/>
              </w:rPr>
            </w:rPrChange>
          </w:rPr>
          <w:t xml:space="preserve"> د</w:t>
        </w:r>
        <w:r w:rsidRPr="00E27A66">
          <w:rPr>
            <w:rFonts w:cs="Calibri" w:hint="cs"/>
            <w:sz w:val="18"/>
            <w:szCs w:val="18"/>
            <w:rtl/>
            <w:lang w:bidi="fa-IR"/>
            <w:rPrChange w:id="856" w:author="Microsoft account" w:date="2025-09-12T12:22:00Z">
              <w:rPr>
                <w:rFonts w:cs="Calibri" w:hint="cs"/>
                <w:sz w:val="28"/>
                <w:szCs w:val="28"/>
                <w:rtl/>
                <w:lang w:bidi="fa-IR"/>
              </w:rPr>
            </w:rPrChange>
          </w:rPr>
          <w:t>ی</w:t>
        </w:r>
        <w:r w:rsidRPr="00E27A66">
          <w:rPr>
            <w:rFonts w:cs="Calibri" w:hint="eastAsia"/>
            <w:sz w:val="18"/>
            <w:szCs w:val="18"/>
            <w:rtl/>
            <w:lang w:bidi="fa-IR"/>
            <w:rPrChange w:id="857" w:author="Microsoft account" w:date="2025-09-12T12:22:00Z">
              <w:rPr>
                <w:rFonts w:cs="Calibri" w:hint="eastAsia"/>
                <w:sz w:val="28"/>
                <w:szCs w:val="28"/>
                <w:rtl/>
                <w:lang w:bidi="fa-IR"/>
              </w:rPr>
            </w:rPrChange>
          </w:rPr>
          <w:t>گه</w:t>
        </w:r>
        <w:r w:rsidRPr="00E27A66">
          <w:rPr>
            <w:rFonts w:cs="Calibri"/>
            <w:sz w:val="18"/>
            <w:szCs w:val="18"/>
            <w:rtl/>
            <w:lang w:bidi="fa-IR"/>
            <w:rPrChange w:id="858" w:author="Microsoft account" w:date="2025-09-12T12:22:00Z">
              <w:rPr>
                <w:rFonts w:cs="Calibri"/>
                <w:sz w:val="28"/>
                <w:szCs w:val="28"/>
                <w:rtl/>
                <w:lang w:bidi="fa-IR"/>
              </w:rPr>
            </w:rPrChange>
          </w:rPr>
          <w:t xml:space="preserve"> مثل </w:t>
        </w:r>
        <w:r w:rsidRPr="00E27A66">
          <w:rPr>
            <w:rFonts w:cs="Calibri"/>
            <w:sz w:val="18"/>
            <w:szCs w:val="18"/>
            <w:lang w:bidi="fa-IR"/>
            <w:rPrChange w:id="859" w:author="Microsoft account" w:date="2025-09-12T12:22:00Z">
              <w:rPr>
                <w:rFonts w:cs="Calibri"/>
                <w:sz w:val="28"/>
                <w:szCs w:val="28"/>
                <w:lang w:bidi="fa-IR"/>
              </w:rPr>
            </w:rPrChange>
          </w:rPr>
          <w:t>pandas</w:t>
        </w:r>
        <w:r w:rsidRPr="00E27A66">
          <w:rPr>
            <w:rFonts w:cs="Calibri"/>
            <w:sz w:val="18"/>
            <w:szCs w:val="18"/>
            <w:rtl/>
            <w:lang w:bidi="fa-IR"/>
            <w:rPrChange w:id="860" w:author="Microsoft account" w:date="2025-09-12T12:22:00Z">
              <w:rPr>
                <w:rFonts w:cs="Calibri"/>
                <w:sz w:val="28"/>
                <w:szCs w:val="28"/>
                <w:rtl/>
                <w:lang w:bidi="fa-IR"/>
              </w:rPr>
            </w:rPrChange>
          </w:rPr>
          <w:t xml:space="preserve">، </w:t>
        </w:r>
        <w:r w:rsidRPr="00E27A66">
          <w:rPr>
            <w:rFonts w:cs="Calibri"/>
            <w:sz w:val="18"/>
            <w:szCs w:val="18"/>
            <w:lang w:bidi="fa-IR"/>
            <w:rPrChange w:id="861" w:author="Microsoft account" w:date="2025-09-12T12:22:00Z">
              <w:rPr>
                <w:rFonts w:cs="Calibri"/>
                <w:sz w:val="28"/>
                <w:szCs w:val="28"/>
                <w:lang w:bidi="fa-IR"/>
              </w:rPr>
            </w:rPrChange>
          </w:rPr>
          <w:t>scikit-learn</w:t>
        </w:r>
        <w:r w:rsidRPr="00E27A66">
          <w:rPr>
            <w:rFonts w:cs="Calibri"/>
            <w:sz w:val="18"/>
            <w:szCs w:val="18"/>
            <w:rtl/>
            <w:lang w:bidi="fa-IR"/>
            <w:rPrChange w:id="862" w:author="Microsoft account" w:date="2025-09-12T12:22:00Z">
              <w:rPr>
                <w:rFonts w:cs="Calibri"/>
                <w:sz w:val="28"/>
                <w:szCs w:val="28"/>
                <w:rtl/>
                <w:lang w:bidi="fa-IR"/>
              </w:rPr>
            </w:rPrChange>
          </w:rPr>
          <w:t xml:space="preserve">، </w:t>
        </w:r>
        <w:r w:rsidRPr="00E27A66">
          <w:rPr>
            <w:rFonts w:cs="Calibri"/>
            <w:sz w:val="18"/>
            <w:szCs w:val="18"/>
            <w:lang w:bidi="fa-IR"/>
            <w:rPrChange w:id="863" w:author="Microsoft account" w:date="2025-09-12T12:22:00Z">
              <w:rPr>
                <w:rFonts w:cs="Calibri"/>
                <w:sz w:val="28"/>
                <w:szCs w:val="28"/>
                <w:lang w:bidi="fa-IR"/>
              </w:rPr>
            </w:rPrChange>
          </w:rPr>
          <w:t>TensorFlow</w:t>
        </w:r>
        <w:r w:rsidRPr="00E27A66">
          <w:rPr>
            <w:rFonts w:cs="Calibri"/>
            <w:sz w:val="18"/>
            <w:szCs w:val="18"/>
            <w:rtl/>
            <w:lang w:bidi="fa-IR"/>
            <w:rPrChange w:id="864" w:author="Microsoft account" w:date="2025-09-12T12:22:00Z">
              <w:rPr>
                <w:rFonts w:cs="Calibri"/>
                <w:sz w:val="28"/>
                <w:szCs w:val="28"/>
                <w:rtl/>
                <w:lang w:bidi="fa-IR"/>
              </w:rPr>
            </w:rPrChange>
          </w:rPr>
          <w:t xml:space="preserve"> هست.</w:t>
        </w:r>
      </w:ins>
    </w:p>
    <w:p w14:paraId="506366C2" w14:textId="639302D5" w:rsidR="00E27A66" w:rsidRPr="00E27A66" w:rsidRDefault="00E27A66">
      <w:pPr>
        <w:bidi/>
        <w:spacing w:after="0" w:line="276" w:lineRule="auto"/>
        <w:ind w:left="720"/>
        <w:rPr>
          <w:ins w:id="865" w:author="Microsoft account" w:date="2025-09-12T12:21:00Z"/>
          <w:rFonts w:cs="Calibri"/>
          <w:sz w:val="18"/>
          <w:szCs w:val="18"/>
          <w:rtl/>
          <w:lang w:bidi="fa-IR"/>
          <w:rPrChange w:id="866" w:author="Microsoft account" w:date="2025-09-12T12:22:00Z">
            <w:rPr>
              <w:ins w:id="867" w:author="Microsoft account" w:date="2025-09-12T12:21:00Z"/>
              <w:rFonts w:cs="Calibri"/>
              <w:sz w:val="28"/>
              <w:szCs w:val="28"/>
              <w:rtl/>
              <w:lang w:bidi="fa-IR"/>
            </w:rPr>
          </w:rPrChange>
        </w:rPr>
        <w:pPrChange w:id="868" w:author="Microsoft account" w:date="2025-09-12T12:22:00Z">
          <w:pPr>
            <w:spacing w:after="0" w:line="276" w:lineRule="auto"/>
          </w:pPr>
        </w:pPrChange>
      </w:pPr>
      <w:ins w:id="869" w:author="Microsoft account" w:date="2025-09-12T12:21:00Z">
        <w:r w:rsidRPr="00E27A66">
          <w:rPr>
            <w:rFonts w:cs="Calibri"/>
            <w:sz w:val="18"/>
            <w:szCs w:val="18"/>
            <w:lang w:bidi="fa-IR"/>
            <w:rPrChange w:id="870" w:author="Microsoft account" w:date="2025-09-12T12:22:00Z">
              <w:rPr>
                <w:rFonts w:cs="Calibri"/>
                <w:sz w:val="28"/>
                <w:szCs w:val="28"/>
                <w:lang w:bidi="fa-IR"/>
              </w:rPr>
            </w:rPrChange>
          </w:rPr>
          <w:t xml:space="preserve">SciPy </w:t>
        </w:r>
        <w:r w:rsidRPr="00E27A66">
          <w:rPr>
            <w:rFonts w:cs="Calibri"/>
            <w:sz w:val="18"/>
            <w:szCs w:val="18"/>
            <w:rtl/>
            <w:lang w:bidi="fa-IR"/>
            <w:rPrChange w:id="871" w:author="Microsoft account" w:date="2025-09-12T12:22:00Z">
              <w:rPr>
                <w:rFonts w:cs="Calibri"/>
                <w:sz w:val="28"/>
                <w:szCs w:val="28"/>
                <w:rtl/>
                <w:lang w:bidi="fa-IR"/>
              </w:rPr>
            </w:rPrChange>
          </w:rPr>
          <w:t>کتابخونه‌ا</w:t>
        </w:r>
        <w:r w:rsidRPr="00E27A66">
          <w:rPr>
            <w:rFonts w:cs="Calibri" w:hint="cs"/>
            <w:sz w:val="18"/>
            <w:szCs w:val="18"/>
            <w:rtl/>
            <w:lang w:bidi="fa-IR"/>
            <w:rPrChange w:id="872" w:author="Microsoft account" w:date="2025-09-12T12:22:00Z">
              <w:rPr>
                <w:rFonts w:cs="Calibri" w:hint="cs"/>
                <w:sz w:val="28"/>
                <w:szCs w:val="28"/>
                <w:rtl/>
                <w:lang w:bidi="fa-IR"/>
              </w:rPr>
            </w:rPrChange>
          </w:rPr>
          <w:t>ی</w:t>
        </w:r>
        <w:r w:rsidRPr="00E27A66">
          <w:rPr>
            <w:rFonts w:cs="Calibri"/>
            <w:sz w:val="18"/>
            <w:szCs w:val="18"/>
            <w:rtl/>
            <w:lang w:bidi="fa-IR"/>
            <w:rPrChange w:id="873" w:author="Microsoft account" w:date="2025-09-12T12:22:00Z">
              <w:rPr>
                <w:rFonts w:cs="Calibri"/>
                <w:sz w:val="28"/>
                <w:szCs w:val="28"/>
                <w:rtl/>
                <w:lang w:bidi="fa-IR"/>
              </w:rPr>
            </w:rPrChange>
          </w:rPr>
          <w:t xml:space="preserve"> ساخته‌شده رو</w:t>
        </w:r>
        <w:r w:rsidRPr="00E27A66">
          <w:rPr>
            <w:rFonts w:cs="Calibri" w:hint="cs"/>
            <w:sz w:val="18"/>
            <w:szCs w:val="18"/>
            <w:rtl/>
            <w:lang w:bidi="fa-IR"/>
            <w:rPrChange w:id="874" w:author="Microsoft account" w:date="2025-09-12T12:22:00Z">
              <w:rPr>
                <w:rFonts w:cs="Calibri" w:hint="cs"/>
                <w:sz w:val="28"/>
                <w:szCs w:val="28"/>
                <w:rtl/>
                <w:lang w:bidi="fa-IR"/>
              </w:rPr>
            </w:rPrChange>
          </w:rPr>
          <w:t>ی</w:t>
        </w:r>
        <w:r w:rsidRPr="00E27A66">
          <w:rPr>
            <w:rFonts w:cs="Calibri"/>
            <w:sz w:val="18"/>
            <w:szCs w:val="18"/>
            <w:lang w:bidi="fa-IR"/>
            <w:rPrChange w:id="875" w:author="Microsoft account" w:date="2025-09-12T12:22:00Z">
              <w:rPr>
                <w:rFonts w:cs="Calibri"/>
                <w:sz w:val="28"/>
                <w:szCs w:val="28"/>
                <w:lang w:bidi="fa-IR"/>
              </w:rPr>
            </w:rPrChange>
          </w:rPr>
          <w:t xml:space="preserve"> NumPy </w:t>
        </w:r>
        <w:r w:rsidRPr="00E27A66">
          <w:rPr>
            <w:rFonts w:cs="Calibri"/>
            <w:sz w:val="18"/>
            <w:szCs w:val="18"/>
            <w:rtl/>
            <w:lang w:bidi="fa-IR"/>
            <w:rPrChange w:id="876" w:author="Microsoft account" w:date="2025-09-12T12:22:00Z">
              <w:rPr>
                <w:rFonts w:cs="Calibri"/>
                <w:sz w:val="28"/>
                <w:szCs w:val="28"/>
                <w:rtl/>
                <w:lang w:bidi="fa-IR"/>
              </w:rPr>
            </w:rPrChange>
          </w:rPr>
          <w:t>هست که ابزارها</w:t>
        </w:r>
        <w:r w:rsidRPr="00E27A66">
          <w:rPr>
            <w:rFonts w:cs="Calibri" w:hint="cs"/>
            <w:sz w:val="18"/>
            <w:szCs w:val="18"/>
            <w:rtl/>
            <w:lang w:bidi="fa-IR"/>
            <w:rPrChange w:id="877" w:author="Microsoft account" w:date="2025-09-12T12:22:00Z">
              <w:rPr>
                <w:rFonts w:cs="Calibri" w:hint="cs"/>
                <w:sz w:val="28"/>
                <w:szCs w:val="28"/>
                <w:rtl/>
                <w:lang w:bidi="fa-IR"/>
              </w:rPr>
            </w:rPrChange>
          </w:rPr>
          <w:t>ی</w:t>
        </w:r>
        <w:r w:rsidRPr="00E27A66">
          <w:rPr>
            <w:rFonts w:cs="Calibri"/>
            <w:sz w:val="18"/>
            <w:szCs w:val="18"/>
            <w:rtl/>
            <w:lang w:bidi="fa-IR"/>
            <w:rPrChange w:id="878" w:author="Microsoft account" w:date="2025-09-12T12:22:00Z">
              <w:rPr>
                <w:rFonts w:cs="Calibri"/>
                <w:sz w:val="28"/>
                <w:szCs w:val="28"/>
                <w:rtl/>
                <w:lang w:bidi="fa-IR"/>
              </w:rPr>
            </w:rPrChange>
          </w:rPr>
          <w:t xml:space="preserve"> پ</w:t>
        </w:r>
        <w:r w:rsidRPr="00E27A66">
          <w:rPr>
            <w:rFonts w:cs="Calibri" w:hint="cs"/>
            <w:sz w:val="18"/>
            <w:szCs w:val="18"/>
            <w:rtl/>
            <w:lang w:bidi="fa-IR"/>
            <w:rPrChange w:id="879" w:author="Microsoft account" w:date="2025-09-12T12:22:00Z">
              <w:rPr>
                <w:rFonts w:cs="Calibri" w:hint="cs"/>
                <w:sz w:val="28"/>
                <w:szCs w:val="28"/>
                <w:rtl/>
                <w:lang w:bidi="fa-IR"/>
              </w:rPr>
            </w:rPrChange>
          </w:rPr>
          <w:t>ی</w:t>
        </w:r>
        <w:r w:rsidRPr="00E27A66">
          <w:rPr>
            <w:rFonts w:cs="Calibri" w:hint="eastAsia"/>
            <w:sz w:val="18"/>
            <w:szCs w:val="18"/>
            <w:rtl/>
            <w:lang w:bidi="fa-IR"/>
            <w:rPrChange w:id="880" w:author="Microsoft account" w:date="2025-09-12T12:22:00Z">
              <w:rPr>
                <w:rFonts w:cs="Calibri" w:hint="eastAsia"/>
                <w:sz w:val="28"/>
                <w:szCs w:val="28"/>
                <w:rtl/>
                <w:lang w:bidi="fa-IR"/>
              </w:rPr>
            </w:rPrChange>
          </w:rPr>
          <w:t>شرفته‌تر</w:t>
        </w:r>
        <w:r w:rsidRPr="00E27A66">
          <w:rPr>
            <w:rFonts w:cs="Calibri" w:hint="cs"/>
            <w:sz w:val="18"/>
            <w:szCs w:val="18"/>
            <w:rtl/>
            <w:lang w:bidi="fa-IR"/>
            <w:rPrChange w:id="881" w:author="Microsoft account" w:date="2025-09-12T12:22:00Z">
              <w:rPr>
                <w:rFonts w:cs="Calibri" w:hint="cs"/>
                <w:sz w:val="28"/>
                <w:szCs w:val="28"/>
                <w:rtl/>
                <w:lang w:bidi="fa-IR"/>
              </w:rPr>
            </w:rPrChange>
          </w:rPr>
          <w:t>ی</w:t>
        </w:r>
        <w:r w:rsidRPr="00E27A66">
          <w:rPr>
            <w:rFonts w:cs="Calibri"/>
            <w:sz w:val="18"/>
            <w:szCs w:val="18"/>
            <w:rtl/>
            <w:lang w:bidi="fa-IR"/>
            <w:rPrChange w:id="882"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883" w:author="Microsoft account" w:date="2025-09-12T12:22:00Z">
              <w:rPr>
                <w:rFonts w:cs="Calibri" w:hint="eastAsia"/>
                <w:sz w:val="28"/>
                <w:szCs w:val="28"/>
                <w:rtl/>
                <w:lang w:bidi="fa-IR"/>
              </w:rPr>
            </w:rPrChange>
          </w:rPr>
          <w:t>برا</w:t>
        </w:r>
        <w:r w:rsidRPr="00E27A66">
          <w:rPr>
            <w:rFonts w:cs="Calibri" w:hint="cs"/>
            <w:sz w:val="18"/>
            <w:szCs w:val="18"/>
            <w:rtl/>
            <w:lang w:bidi="fa-IR"/>
            <w:rPrChange w:id="884" w:author="Microsoft account" w:date="2025-09-12T12:22:00Z">
              <w:rPr>
                <w:rFonts w:cs="Calibri" w:hint="cs"/>
                <w:sz w:val="28"/>
                <w:szCs w:val="28"/>
                <w:rtl/>
                <w:lang w:bidi="fa-IR"/>
              </w:rPr>
            </w:rPrChange>
          </w:rPr>
          <w:t>ی</w:t>
        </w:r>
        <w:r w:rsidRPr="00E27A66">
          <w:rPr>
            <w:rFonts w:cs="Calibri"/>
            <w:sz w:val="18"/>
            <w:szCs w:val="18"/>
            <w:rtl/>
            <w:lang w:bidi="fa-IR"/>
            <w:rPrChange w:id="885"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886" w:author="Microsoft account" w:date="2025-09-12T12:22:00Z">
              <w:rPr>
                <w:rFonts w:cs="Calibri" w:hint="eastAsia"/>
                <w:sz w:val="28"/>
                <w:szCs w:val="28"/>
                <w:rtl/>
                <w:lang w:bidi="fa-IR"/>
              </w:rPr>
            </w:rPrChange>
          </w:rPr>
          <w:t>محاسبات</w:t>
        </w:r>
        <w:r w:rsidRPr="00E27A66">
          <w:rPr>
            <w:rFonts w:cs="Calibri"/>
            <w:sz w:val="18"/>
            <w:szCs w:val="18"/>
            <w:rtl/>
            <w:lang w:bidi="fa-IR"/>
            <w:rPrChange w:id="887"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888" w:author="Microsoft account" w:date="2025-09-12T12:22:00Z">
              <w:rPr>
                <w:rFonts w:cs="Calibri" w:hint="eastAsia"/>
                <w:sz w:val="28"/>
                <w:szCs w:val="28"/>
                <w:rtl/>
                <w:lang w:bidi="fa-IR"/>
              </w:rPr>
            </w:rPrChange>
          </w:rPr>
          <w:t>علم</w:t>
        </w:r>
        <w:r w:rsidRPr="00E27A66">
          <w:rPr>
            <w:rFonts w:cs="Calibri" w:hint="cs"/>
            <w:sz w:val="18"/>
            <w:szCs w:val="18"/>
            <w:rtl/>
            <w:lang w:bidi="fa-IR"/>
            <w:rPrChange w:id="889" w:author="Microsoft account" w:date="2025-09-12T12:22:00Z">
              <w:rPr>
                <w:rFonts w:cs="Calibri" w:hint="cs"/>
                <w:sz w:val="28"/>
                <w:szCs w:val="28"/>
                <w:rtl/>
                <w:lang w:bidi="fa-IR"/>
              </w:rPr>
            </w:rPrChange>
          </w:rPr>
          <w:t>ی</w:t>
        </w:r>
        <w:r w:rsidRPr="00E27A66">
          <w:rPr>
            <w:rFonts w:cs="Calibri"/>
            <w:sz w:val="18"/>
            <w:szCs w:val="18"/>
            <w:rtl/>
            <w:lang w:bidi="fa-IR"/>
            <w:rPrChange w:id="890"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891" w:author="Microsoft account" w:date="2025-09-12T12:22:00Z">
              <w:rPr>
                <w:rFonts w:cs="Calibri" w:hint="eastAsia"/>
                <w:sz w:val="28"/>
                <w:szCs w:val="28"/>
                <w:rtl/>
                <w:lang w:bidi="fa-IR"/>
              </w:rPr>
            </w:rPrChange>
          </w:rPr>
          <w:t>و</w:t>
        </w:r>
        <w:r w:rsidRPr="00E27A66">
          <w:rPr>
            <w:rFonts w:cs="Calibri"/>
            <w:sz w:val="18"/>
            <w:szCs w:val="18"/>
            <w:rtl/>
            <w:lang w:bidi="fa-IR"/>
            <w:rPrChange w:id="892"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893" w:author="Microsoft account" w:date="2025-09-12T12:22:00Z">
              <w:rPr>
                <w:rFonts w:cs="Calibri" w:hint="eastAsia"/>
                <w:sz w:val="28"/>
                <w:szCs w:val="28"/>
                <w:rtl/>
                <w:lang w:bidi="fa-IR"/>
              </w:rPr>
            </w:rPrChange>
          </w:rPr>
          <w:t>مهندس</w:t>
        </w:r>
        <w:r w:rsidRPr="00E27A66">
          <w:rPr>
            <w:rFonts w:cs="Calibri" w:hint="cs"/>
            <w:sz w:val="18"/>
            <w:szCs w:val="18"/>
            <w:rtl/>
            <w:lang w:bidi="fa-IR"/>
            <w:rPrChange w:id="894" w:author="Microsoft account" w:date="2025-09-12T12:22:00Z">
              <w:rPr>
                <w:rFonts w:cs="Calibri" w:hint="cs"/>
                <w:sz w:val="28"/>
                <w:szCs w:val="28"/>
                <w:rtl/>
                <w:lang w:bidi="fa-IR"/>
              </w:rPr>
            </w:rPrChange>
          </w:rPr>
          <w:t>ی</w:t>
        </w:r>
        <w:r w:rsidRPr="00E27A66">
          <w:rPr>
            <w:rFonts w:cs="Calibri"/>
            <w:sz w:val="18"/>
            <w:szCs w:val="18"/>
            <w:rtl/>
            <w:lang w:bidi="fa-IR"/>
            <w:rPrChange w:id="895"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896" w:author="Microsoft account" w:date="2025-09-12T12:22:00Z">
              <w:rPr>
                <w:rFonts w:cs="Calibri" w:hint="eastAsia"/>
                <w:sz w:val="28"/>
                <w:szCs w:val="28"/>
                <w:rtl/>
                <w:lang w:bidi="fa-IR"/>
              </w:rPr>
            </w:rPrChange>
          </w:rPr>
          <w:t>فراهم</w:t>
        </w:r>
        <w:r w:rsidRPr="00E27A66">
          <w:rPr>
            <w:rFonts w:cs="Calibri"/>
            <w:sz w:val="18"/>
            <w:szCs w:val="18"/>
            <w:rtl/>
            <w:lang w:bidi="fa-IR"/>
            <w:rPrChange w:id="897"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898" w:author="Microsoft account" w:date="2025-09-12T12:22:00Z">
              <w:rPr>
                <w:rFonts w:cs="Calibri" w:hint="eastAsia"/>
                <w:sz w:val="28"/>
                <w:szCs w:val="28"/>
                <w:rtl/>
                <w:lang w:bidi="fa-IR"/>
              </w:rPr>
            </w:rPrChange>
          </w:rPr>
          <w:t>م</w:t>
        </w:r>
        <w:r w:rsidRPr="00E27A66">
          <w:rPr>
            <w:rFonts w:cs="Calibri" w:hint="cs"/>
            <w:sz w:val="18"/>
            <w:szCs w:val="18"/>
            <w:rtl/>
            <w:lang w:bidi="fa-IR"/>
            <w:rPrChange w:id="899" w:author="Microsoft account" w:date="2025-09-12T12:22:00Z">
              <w:rPr>
                <w:rFonts w:cs="Calibri" w:hint="cs"/>
                <w:sz w:val="28"/>
                <w:szCs w:val="28"/>
                <w:rtl/>
                <w:lang w:bidi="fa-IR"/>
              </w:rPr>
            </w:rPrChange>
          </w:rPr>
          <w:t>ی‌</w:t>
        </w:r>
        <w:r w:rsidRPr="00E27A66">
          <w:rPr>
            <w:rFonts w:cs="Calibri" w:hint="eastAsia"/>
            <w:sz w:val="18"/>
            <w:szCs w:val="18"/>
            <w:rtl/>
            <w:lang w:bidi="fa-IR"/>
            <w:rPrChange w:id="900" w:author="Microsoft account" w:date="2025-09-12T12:22:00Z">
              <w:rPr>
                <w:rFonts w:cs="Calibri" w:hint="eastAsia"/>
                <w:sz w:val="28"/>
                <w:szCs w:val="28"/>
                <w:rtl/>
                <w:lang w:bidi="fa-IR"/>
              </w:rPr>
            </w:rPrChange>
          </w:rPr>
          <w:t>کنه</w:t>
        </w:r>
        <w:r w:rsidRPr="00E27A66">
          <w:rPr>
            <w:rFonts w:cs="Calibri"/>
            <w:sz w:val="18"/>
            <w:szCs w:val="18"/>
            <w:lang w:bidi="fa-IR"/>
            <w:rPrChange w:id="901" w:author="Microsoft account" w:date="2025-09-12T12:22:00Z">
              <w:rPr>
                <w:rFonts w:cs="Calibri"/>
                <w:sz w:val="28"/>
                <w:szCs w:val="28"/>
                <w:lang w:bidi="fa-IR"/>
              </w:rPr>
            </w:rPrChange>
          </w:rPr>
          <w:t>.</w:t>
        </w:r>
      </w:ins>
    </w:p>
    <w:p w14:paraId="4F9785DC" w14:textId="19E08FA1" w:rsidR="00E27A66" w:rsidRPr="00E27A66" w:rsidRDefault="00E27A66">
      <w:pPr>
        <w:bidi/>
        <w:spacing w:after="0" w:line="276" w:lineRule="auto"/>
        <w:ind w:left="720"/>
        <w:rPr>
          <w:ins w:id="902" w:author="Microsoft account" w:date="2025-09-12T12:21:00Z"/>
          <w:rFonts w:cs="Calibri"/>
          <w:sz w:val="18"/>
          <w:szCs w:val="18"/>
          <w:rtl/>
          <w:lang w:bidi="fa-IR"/>
          <w:rPrChange w:id="903" w:author="Microsoft account" w:date="2025-09-12T12:22:00Z">
            <w:rPr>
              <w:ins w:id="904" w:author="Microsoft account" w:date="2025-09-12T12:21:00Z"/>
              <w:rFonts w:cs="Calibri"/>
              <w:sz w:val="28"/>
              <w:szCs w:val="28"/>
              <w:rtl/>
              <w:lang w:bidi="fa-IR"/>
            </w:rPr>
          </w:rPrChange>
        </w:rPr>
        <w:pPrChange w:id="905" w:author="Microsoft account" w:date="2025-09-12T12:22:00Z">
          <w:pPr>
            <w:spacing w:after="0" w:line="276" w:lineRule="auto"/>
          </w:pPr>
        </w:pPrChange>
      </w:pPr>
      <w:ins w:id="906" w:author="Microsoft account" w:date="2025-09-12T12:21:00Z">
        <w:r w:rsidRPr="00E27A66">
          <w:rPr>
            <w:rFonts w:cs="Calibri"/>
            <w:sz w:val="18"/>
            <w:szCs w:val="18"/>
            <w:rtl/>
            <w:lang w:bidi="fa-IR"/>
            <w:rPrChange w:id="907" w:author="Microsoft account" w:date="2025-09-12T12:22:00Z">
              <w:rPr>
                <w:rFonts w:cs="Calibri"/>
                <w:sz w:val="28"/>
                <w:szCs w:val="28"/>
                <w:rtl/>
                <w:lang w:bidi="fa-IR"/>
              </w:rPr>
            </w:rPrChange>
          </w:rPr>
          <w:t>شامل ماژول‌ها</w:t>
        </w:r>
        <w:r w:rsidRPr="00E27A66">
          <w:rPr>
            <w:rFonts w:cs="Calibri" w:hint="cs"/>
            <w:sz w:val="18"/>
            <w:szCs w:val="18"/>
            <w:rtl/>
            <w:lang w:bidi="fa-IR"/>
            <w:rPrChange w:id="908" w:author="Microsoft account" w:date="2025-09-12T12:22:00Z">
              <w:rPr>
                <w:rFonts w:cs="Calibri" w:hint="cs"/>
                <w:sz w:val="28"/>
                <w:szCs w:val="28"/>
                <w:rtl/>
                <w:lang w:bidi="fa-IR"/>
              </w:rPr>
            </w:rPrChange>
          </w:rPr>
          <w:t>یی</w:t>
        </w:r>
        <w:r w:rsidRPr="00E27A66">
          <w:rPr>
            <w:rFonts w:cs="Calibri"/>
            <w:sz w:val="18"/>
            <w:szCs w:val="18"/>
            <w:rtl/>
            <w:lang w:bidi="fa-IR"/>
            <w:rPrChange w:id="909" w:author="Microsoft account" w:date="2025-09-12T12:22:00Z">
              <w:rPr>
                <w:rFonts w:cs="Calibri"/>
                <w:sz w:val="28"/>
                <w:szCs w:val="28"/>
                <w:rtl/>
                <w:lang w:bidi="fa-IR"/>
              </w:rPr>
            </w:rPrChange>
          </w:rPr>
          <w:t xml:space="preserve"> برا</w:t>
        </w:r>
        <w:r w:rsidRPr="00E27A66">
          <w:rPr>
            <w:rFonts w:cs="Calibri" w:hint="cs"/>
            <w:sz w:val="18"/>
            <w:szCs w:val="18"/>
            <w:rtl/>
            <w:lang w:bidi="fa-IR"/>
            <w:rPrChange w:id="910" w:author="Microsoft account" w:date="2025-09-12T12:22:00Z">
              <w:rPr>
                <w:rFonts w:cs="Calibri" w:hint="cs"/>
                <w:sz w:val="28"/>
                <w:szCs w:val="28"/>
                <w:rtl/>
                <w:lang w:bidi="fa-IR"/>
              </w:rPr>
            </w:rPrChange>
          </w:rPr>
          <w:t>ی</w:t>
        </w:r>
        <w:r w:rsidRPr="00E27A66">
          <w:rPr>
            <w:rFonts w:cs="Calibri"/>
            <w:sz w:val="18"/>
            <w:szCs w:val="18"/>
            <w:rtl/>
            <w:lang w:bidi="fa-IR"/>
            <w:rPrChange w:id="911" w:author="Microsoft account" w:date="2025-09-12T12:22:00Z">
              <w:rPr>
                <w:rFonts w:cs="Calibri"/>
                <w:sz w:val="28"/>
                <w:szCs w:val="28"/>
                <w:rtl/>
                <w:lang w:bidi="fa-IR"/>
              </w:rPr>
            </w:rPrChange>
          </w:rPr>
          <w:t xml:space="preserve"> به</w:t>
        </w:r>
        <w:r w:rsidRPr="00E27A66">
          <w:rPr>
            <w:rFonts w:cs="Calibri" w:hint="cs"/>
            <w:sz w:val="18"/>
            <w:szCs w:val="18"/>
            <w:rtl/>
            <w:lang w:bidi="fa-IR"/>
            <w:rPrChange w:id="912" w:author="Microsoft account" w:date="2025-09-12T12:22:00Z">
              <w:rPr>
                <w:rFonts w:cs="Calibri" w:hint="cs"/>
                <w:sz w:val="28"/>
                <w:szCs w:val="28"/>
                <w:rtl/>
                <w:lang w:bidi="fa-IR"/>
              </w:rPr>
            </w:rPrChange>
          </w:rPr>
          <w:t>ی</w:t>
        </w:r>
        <w:r w:rsidRPr="00E27A66">
          <w:rPr>
            <w:rFonts w:cs="Calibri" w:hint="eastAsia"/>
            <w:sz w:val="18"/>
            <w:szCs w:val="18"/>
            <w:rtl/>
            <w:lang w:bidi="fa-IR"/>
            <w:rPrChange w:id="913" w:author="Microsoft account" w:date="2025-09-12T12:22:00Z">
              <w:rPr>
                <w:rFonts w:cs="Calibri" w:hint="eastAsia"/>
                <w:sz w:val="28"/>
                <w:szCs w:val="28"/>
                <w:rtl/>
                <w:lang w:bidi="fa-IR"/>
              </w:rPr>
            </w:rPrChange>
          </w:rPr>
          <w:t>نه‌ساز</w:t>
        </w:r>
        <w:r w:rsidRPr="00E27A66">
          <w:rPr>
            <w:rFonts w:cs="Calibri" w:hint="cs"/>
            <w:sz w:val="18"/>
            <w:szCs w:val="18"/>
            <w:rtl/>
            <w:lang w:bidi="fa-IR"/>
            <w:rPrChange w:id="914" w:author="Microsoft account" w:date="2025-09-12T12:22:00Z">
              <w:rPr>
                <w:rFonts w:cs="Calibri" w:hint="cs"/>
                <w:sz w:val="28"/>
                <w:szCs w:val="28"/>
                <w:rtl/>
                <w:lang w:bidi="fa-IR"/>
              </w:rPr>
            </w:rPrChange>
          </w:rPr>
          <w:t>ی</w:t>
        </w:r>
        <w:r w:rsidRPr="00E27A66">
          <w:rPr>
            <w:rFonts w:cs="Calibri" w:hint="eastAsia"/>
            <w:sz w:val="18"/>
            <w:szCs w:val="18"/>
            <w:rtl/>
            <w:lang w:bidi="fa-IR"/>
            <w:rPrChange w:id="915" w:author="Microsoft account" w:date="2025-09-12T12:22:00Z">
              <w:rPr>
                <w:rFonts w:cs="Calibri" w:hint="eastAsia"/>
                <w:sz w:val="28"/>
                <w:szCs w:val="28"/>
                <w:rtl/>
                <w:lang w:bidi="fa-IR"/>
              </w:rPr>
            </w:rPrChange>
          </w:rPr>
          <w:t>،</w:t>
        </w:r>
        <w:r w:rsidRPr="00E27A66">
          <w:rPr>
            <w:rFonts w:cs="Calibri"/>
            <w:sz w:val="18"/>
            <w:szCs w:val="18"/>
            <w:rtl/>
            <w:lang w:bidi="fa-IR"/>
            <w:rPrChange w:id="916"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917" w:author="Microsoft account" w:date="2025-09-12T12:22:00Z">
              <w:rPr>
                <w:rFonts w:cs="Calibri" w:hint="eastAsia"/>
                <w:sz w:val="28"/>
                <w:szCs w:val="28"/>
                <w:rtl/>
                <w:lang w:bidi="fa-IR"/>
              </w:rPr>
            </w:rPrChange>
          </w:rPr>
          <w:t>انتگرال‌گ</w:t>
        </w:r>
        <w:r w:rsidRPr="00E27A66">
          <w:rPr>
            <w:rFonts w:cs="Calibri" w:hint="cs"/>
            <w:sz w:val="18"/>
            <w:szCs w:val="18"/>
            <w:rtl/>
            <w:lang w:bidi="fa-IR"/>
            <w:rPrChange w:id="918" w:author="Microsoft account" w:date="2025-09-12T12:22:00Z">
              <w:rPr>
                <w:rFonts w:cs="Calibri" w:hint="cs"/>
                <w:sz w:val="28"/>
                <w:szCs w:val="28"/>
                <w:rtl/>
                <w:lang w:bidi="fa-IR"/>
              </w:rPr>
            </w:rPrChange>
          </w:rPr>
          <w:t>ی</w:t>
        </w:r>
        <w:r w:rsidRPr="00E27A66">
          <w:rPr>
            <w:rFonts w:cs="Calibri" w:hint="eastAsia"/>
            <w:sz w:val="18"/>
            <w:szCs w:val="18"/>
            <w:rtl/>
            <w:lang w:bidi="fa-IR"/>
            <w:rPrChange w:id="919" w:author="Microsoft account" w:date="2025-09-12T12:22:00Z">
              <w:rPr>
                <w:rFonts w:cs="Calibri" w:hint="eastAsia"/>
                <w:sz w:val="28"/>
                <w:szCs w:val="28"/>
                <w:rtl/>
                <w:lang w:bidi="fa-IR"/>
              </w:rPr>
            </w:rPrChange>
          </w:rPr>
          <w:t>ر</w:t>
        </w:r>
        <w:r w:rsidRPr="00E27A66">
          <w:rPr>
            <w:rFonts w:cs="Calibri" w:hint="cs"/>
            <w:sz w:val="18"/>
            <w:szCs w:val="18"/>
            <w:rtl/>
            <w:lang w:bidi="fa-IR"/>
            <w:rPrChange w:id="920" w:author="Microsoft account" w:date="2025-09-12T12:22:00Z">
              <w:rPr>
                <w:rFonts w:cs="Calibri" w:hint="cs"/>
                <w:sz w:val="28"/>
                <w:szCs w:val="28"/>
                <w:rtl/>
                <w:lang w:bidi="fa-IR"/>
              </w:rPr>
            </w:rPrChange>
          </w:rPr>
          <w:t>ی</w:t>
        </w:r>
        <w:r w:rsidRPr="00E27A66">
          <w:rPr>
            <w:rFonts w:cs="Calibri" w:hint="eastAsia"/>
            <w:sz w:val="18"/>
            <w:szCs w:val="18"/>
            <w:rtl/>
            <w:lang w:bidi="fa-IR"/>
            <w:rPrChange w:id="921" w:author="Microsoft account" w:date="2025-09-12T12:22:00Z">
              <w:rPr>
                <w:rFonts w:cs="Calibri" w:hint="eastAsia"/>
                <w:sz w:val="28"/>
                <w:szCs w:val="28"/>
                <w:rtl/>
                <w:lang w:bidi="fa-IR"/>
              </w:rPr>
            </w:rPrChange>
          </w:rPr>
          <w:t>،</w:t>
        </w:r>
        <w:r w:rsidRPr="00E27A66">
          <w:rPr>
            <w:rFonts w:cs="Calibri"/>
            <w:sz w:val="18"/>
            <w:szCs w:val="18"/>
            <w:rtl/>
            <w:lang w:bidi="fa-IR"/>
            <w:rPrChange w:id="922"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923" w:author="Microsoft account" w:date="2025-09-12T12:22:00Z">
              <w:rPr>
                <w:rFonts w:cs="Calibri" w:hint="eastAsia"/>
                <w:sz w:val="28"/>
                <w:szCs w:val="28"/>
                <w:rtl/>
                <w:lang w:bidi="fa-IR"/>
              </w:rPr>
            </w:rPrChange>
          </w:rPr>
          <w:t>معادلات</w:t>
        </w:r>
        <w:r w:rsidRPr="00E27A66">
          <w:rPr>
            <w:rFonts w:cs="Calibri"/>
            <w:sz w:val="18"/>
            <w:szCs w:val="18"/>
            <w:rtl/>
            <w:lang w:bidi="fa-IR"/>
            <w:rPrChange w:id="924"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925" w:author="Microsoft account" w:date="2025-09-12T12:22:00Z">
              <w:rPr>
                <w:rFonts w:cs="Calibri" w:hint="eastAsia"/>
                <w:sz w:val="28"/>
                <w:szCs w:val="28"/>
                <w:rtl/>
                <w:lang w:bidi="fa-IR"/>
              </w:rPr>
            </w:rPrChange>
          </w:rPr>
          <w:t>د</w:t>
        </w:r>
        <w:r w:rsidRPr="00E27A66">
          <w:rPr>
            <w:rFonts w:cs="Calibri" w:hint="cs"/>
            <w:sz w:val="18"/>
            <w:szCs w:val="18"/>
            <w:rtl/>
            <w:lang w:bidi="fa-IR"/>
            <w:rPrChange w:id="926" w:author="Microsoft account" w:date="2025-09-12T12:22:00Z">
              <w:rPr>
                <w:rFonts w:cs="Calibri" w:hint="cs"/>
                <w:sz w:val="28"/>
                <w:szCs w:val="28"/>
                <w:rtl/>
                <w:lang w:bidi="fa-IR"/>
              </w:rPr>
            </w:rPrChange>
          </w:rPr>
          <w:t>ی</w:t>
        </w:r>
        <w:r w:rsidRPr="00E27A66">
          <w:rPr>
            <w:rFonts w:cs="Calibri" w:hint="eastAsia"/>
            <w:sz w:val="18"/>
            <w:szCs w:val="18"/>
            <w:rtl/>
            <w:lang w:bidi="fa-IR"/>
            <w:rPrChange w:id="927" w:author="Microsoft account" w:date="2025-09-12T12:22:00Z">
              <w:rPr>
                <w:rFonts w:cs="Calibri" w:hint="eastAsia"/>
                <w:sz w:val="28"/>
                <w:szCs w:val="28"/>
                <w:rtl/>
                <w:lang w:bidi="fa-IR"/>
              </w:rPr>
            </w:rPrChange>
          </w:rPr>
          <w:t>فرانس</w:t>
        </w:r>
        <w:r w:rsidRPr="00E27A66">
          <w:rPr>
            <w:rFonts w:cs="Calibri" w:hint="cs"/>
            <w:sz w:val="18"/>
            <w:szCs w:val="18"/>
            <w:rtl/>
            <w:lang w:bidi="fa-IR"/>
            <w:rPrChange w:id="928" w:author="Microsoft account" w:date="2025-09-12T12:22:00Z">
              <w:rPr>
                <w:rFonts w:cs="Calibri" w:hint="cs"/>
                <w:sz w:val="28"/>
                <w:szCs w:val="28"/>
                <w:rtl/>
                <w:lang w:bidi="fa-IR"/>
              </w:rPr>
            </w:rPrChange>
          </w:rPr>
          <w:t>ی</w:t>
        </w:r>
        <w:r w:rsidRPr="00E27A66">
          <w:rPr>
            <w:rFonts w:cs="Calibri" w:hint="eastAsia"/>
            <w:sz w:val="18"/>
            <w:szCs w:val="18"/>
            <w:rtl/>
            <w:lang w:bidi="fa-IR"/>
            <w:rPrChange w:id="929" w:author="Microsoft account" w:date="2025-09-12T12:22:00Z">
              <w:rPr>
                <w:rFonts w:cs="Calibri" w:hint="eastAsia"/>
                <w:sz w:val="28"/>
                <w:szCs w:val="28"/>
                <w:rtl/>
                <w:lang w:bidi="fa-IR"/>
              </w:rPr>
            </w:rPrChange>
          </w:rPr>
          <w:t>ل،</w:t>
        </w:r>
        <w:r w:rsidRPr="00E27A66">
          <w:rPr>
            <w:rFonts w:cs="Calibri"/>
            <w:sz w:val="18"/>
            <w:szCs w:val="18"/>
            <w:rtl/>
            <w:lang w:bidi="fa-IR"/>
            <w:rPrChange w:id="930"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931" w:author="Microsoft account" w:date="2025-09-12T12:22:00Z">
              <w:rPr>
                <w:rFonts w:cs="Calibri" w:hint="eastAsia"/>
                <w:sz w:val="28"/>
                <w:szCs w:val="28"/>
                <w:rtl/>
                <w:lang w:bidi="fa-IR"/>
              </w:rPr>
            </w:rPrChange>
          </w:rPr>
          <w:t>آمار</w:t>
        </w:r>
        <w:r w:rsidRPr="00E27A66">
          <w:rPr>
            <w:rFonts w:cs="Calibri"/>
            <w:sz w:val="18"/>
            <w:szCs w:val="18"/>
            <w:rtl/>
            <w:lang w:bidi="fa-IR"/>
            <w:rPrChange w:id="932"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933" w:author="Microsoft account" w:date="2025-09-12T12:22:00Z">
              <w:rPr>
                <w:rFonts w:cs="Calibri" w:hint="eastAsia"/>
                <w:sz w:val="28"/>
                <w:szCs w:val="28"/>
                <w:rtl/>
                <w:lang w:bidi="fa-IR"/>
              </w:rPr>
            </w:rPrChange>
          </w:rPr>
          <w:t>و</w:t>
        </w:r>
        <w:r w:rsidRPr="00E27A66">
          <w:rPr>
            <w:rFonts w:cs="Calibri"/>
            <w:sz w:val="18"/>
            <w:szCs w:val="18"/>
            <w:rtl/>
            <w:lang w:bidi="fa-IR"/>
            <w:rPrChange w:id="934"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935" w:author="Microsoft account" w:date="2025-09-12T12:22:00Z">
              <w:rPr>
                <w:rFonts w:cs="Calibri" w:hint="eastAsia"/>
                <w:sz w:val="28"/>
                <w:szCs w:val="28"/>
                <w:rtl/>
                <w:lang w:bidi="fa-IR"/>
              </w:rPr>
            </w:rPrChange>
          </w:rPr>
          <w:t>پردازش</w:t>
        </w:r>
        <w:r w:rsidRPr="00E27A66">
          <w:rPr>
            <w:rFonts w:cs="Calibri"/>
            <w:sz w:val="18"/>
            <w:szCs w:val="18"/>
            <w:rtl/>
            <w:lang w:bidi="fa-IR"/>
            <w:rPrChange w:id="936"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937" w:author="Microsoft account" w:date="2025-09-12T12:22:00Z">
              <w:rPr>
                <w:rFonts w:cs="Calibri" w:hint="eastAsia"/>
                <w:sz w:val="28"/>
                <w:szCs w:val="28"/>
                <w:rtl/>
                <w:lang w:bidi="fa-IR"/>
              </w:rPr>
            </w:rPrChange>
          </w:rPr>
          <w:t>س</w:t>
        </w:r>
        <w:r w:rsidRPr="00E27A66">
          <w:rPr>
            <w:rFonts w:cs="Calibri" w:hint="cs"/>
            <w:sz w:val="18"/>
            <w:szCs w:val="18"/>
            <w:rtl/>
            <w:lang w:bidi="fa-IR"/>
            <w:rPrChange w:id="938" w:author="Microsoft account" w:date="2025-09-12T12:22:00Z">
              <w:rPr>
                <w:rFonts w:cs="Calibri" w:hint="cs"/>
                <w:sz w:val="28"/>
                <w:szCs w:val="28"/>
                <w:rtl/>
                <w:lang w:bidi="fa-IR"/>
              </w:rPr>
            </w:rPrChange>
          </w:rPr>
          <w:t>ی</w:t>
        </w:r>
        <w:r w:rsidRPr="00E27A66">
          <w:rPr>
            <w:rFonts w:cs="Calibri" w:hint="eastAsia"/>
            <w:sz w:val="18"/>
            <w:szCs w:val="18"/>
            <w:rtl/>
            <w:lang w:bidi="fa-IR"/>
            <w:rPrChange w:id="939" w:author="Microsoft account" w:date="2025-09-12T12:22:00Z">
              <w:rPr>
                <w:rFonts w:cs="Calibri" w:hint="eastAsia"/>
                <w:sz w:val="28"/>
                <w:szCs w:val="28"/>
                <w:rtl/>
                <w:lang w:bidi="fa-IR"/>
              </w:rPr>
            </w:rPrChange>
          </w:rPr>
          <w:t>گناله</w:t>
        </w:r>
        <w:r w:rsidRPr="00E27A66">
          <w:rPr>
            <w:rFonts w:cs="Calibri"/>
            <w:sz w:val="18"/>
            <w:szCs w:val="18"/>
            <w:lang w:bidi="fa-IR"/>
            <w:rPrChange w:id="940" w:author="Microsoft account" w:date="2025-09-12T12:22:00Z">
              <w:rPr>
                <w:rFonts w:cs="Calibri"/>
                <w:sz w:val="28"/>
                <w:szCs w:val="28"/>
                <w:lang w:bidi="fa-IR"/>
              </w:rPr>
            </w:rPrChange>
          </w:rPr>
          <w:t>.</w:t>
        </w:r>
      </w:ins>
    </w:p>
    <w:p w14:paraId="4A3BCEEF" w14:textId="02F73160" w:rsidR="00E27A66" w:rsidRDefault="00E27A66">
      <w:pPr>
        <w:bidi/>
        <w:spacing w:after="0" w:line="276" w:lineRule="auto"/>
        <w:ind w:left="720"/>
        <w:rPr>
          <w:ins w:id="941" w:author="Microsoft account" w:date="2025-09-12T12:20:00Z"/>
          <w:rFonts w:cs="Calibri"/>
          <w:sz w:val="28"/>
          <w:szCs w:val="28"/>
          <w:rtl/>
          <w:lang w:bidi="fa-IR"/>
        </w:rPr>
        <w:pPrChange w:id="942" w:author="Microsoft account" w:date="2025-09-12T12:22:00Z">
          <w:pPr>
            <w:spacing w:after="0" w:line="240" w:lineRule="auto"/>
          </w:pPr>
        </w:pPrChange>
      </w:pPr>
      <w:ins w:id="943" w:author="Microsoft account" w:date="2025-09-12T12:21:00Z">
        <w:r w:rsidRPr="00E27A66">
          <w:rPr>
            <w:rFonts w:cs="Calibri"/>
            <w:sz w:val="18"/>
            <w:szCs w:val="18"/>
            <w:rtl/>
            <w:lang w:bidi="fa-IR"/>
            <w:rPrChange w:id="944" w:author="Microsoft account" w:date="2025-09-12T12:22:00Z">
              <w:rPr>
                <w:rFonts w:cs="Calibri"/>
                <w:sz w:val="28"/>
                <w:szCs w:val="28"/>
                <w:rtl/>
                <w:lang w:bidi="fa-IR"/>
              </w:rPr>
            </w:rPrChange>
          </w:rPr>
          <w:t>وقت</w:t>
        </w:r>
        <w:r w:rsidRPr="00E27A66">
          <w:rPr>
            <w:rFonts w:cs="Calibri" w:hint="cs"/>
            <w:sz w:val="18"/>
            <w:szCs w:val="18"/>
            <w:rtl/>
            <w:lang w:bidi="fa-IR"/>
            <w:rPrChange w:id="945" w:author="Microsoft account" w:date="2025-09-12T12:22:00Z">
              <w:rPr>
                <w:rFonts w:cs="Calibri" w:hint="cs"/>
                <w:sz w:val="28"/>
                <w:szCs w:val="28"/>
                <w:rtl/>
                <w:lang w:bidi="fa-IR"/>
              </w:rPr>
            </w:rPrChange>
          </w:rPr>
          <w:t>ی</w:t>
        </w:r>
        <w:r w:rsidRPr="00E27A66">
          <w:rPr>
            <w:rFonts w:cs="Calibri"/>
            <w:sz w:val="18"/>
            <w:szCs w:val="18"/>
            <w:rtl/>
            <w:lang w:bidi="fa-IR"/>
            <w:rPrChange w:id="946" w:author="Microsoft account" w:date="2025-09-12T12:22:00Z">
              <w:rPr>
                <w:rFonts w:cs="Calibri"/>
                <w:sz w:val="28"/>
                <w:szCs w:val="28"/>
                <w:rtl/>
                <w:lang w:bidi="fa-IR"/>
              </w:rPr>
            </w:rPrChange>
          </w:rPr>
          <w:t xml:space="preserve"> </w:t>
        </w:r>
        <w:r w:rsidRPr="00E27A66">
          <w:rPr>
            <w:rFonts w:cs="Calibri"/>
            <w:sz w:val="18"/>
            <w:szCs w:val="18"/>
            <w:lang w:bidi="fa-IR"/>
            <w:rPrChange w:id="947" w:author="Microsoft account" w:date="2025-09-12T12:22:00Z">
              <w:rPr>
                <w:rFonts w:cs="Calibri"/>
                <w:sz w:val="28"/>
                <w:szCs w:val="28"/>
                <w:lang w:bidi="fa-IR"/>
              </w:rPr>
            </w:rPrChange>
          </w:rPr>
          <w:t>NumPy</w:t>
        </w:r>
        <w:r w:rsidRPr="00E27A66">
          <w:rPr>
            <w:rFonts w:cs="Calibri"/>
            <w:sz w:val="18"/>
            <w:szCs w:val="18"/>
            <w:rtl/>
            <w:lang w:bidi="fa-IR"/>
            <w:rPrChange w:id="948" w:author="Microsoft account" w:date="2025-09-12T12:22:00Z">
              <w:rPr>
                <w:rFonts w:cs="Calibri"/>
                <w:sz w:val="28"/>
                <w:szCs w:val="28"/>
                <w:rtl/>
                <w:lang w:bidi="fa-IR"/>
              </w:rPr>
            </w:rPrChange>
          </w:rPr>
          <w:t xml:space="preserve"> برا</w:t>
        </w:r>
        <w:r w:rsidRPr="00E27A66">
          <w:rPr>
            <w:rFonts w:cs="Calibri" w:hint="cs"/>
            <w:sz w:val="18"/>
            <w:szCs w:val="18"/>
            <w:rtl/>
            <w:lang w:bidi="fa-IR"/>
            <w:rPrChange w:id="949" w:author="Microsoft account" w:date="2025-09-12T12:22:00Z">
              <w:rPr>
                <w:rFonts w:cs="Calibri" w:hint="cs"/>
                <w:sz w:val="28"/>
                <w:szCs w:val="28"/>
                <w:rtl/>
                <w:lang w:bidi="fa-IR"/>
              </w:rPr>
            </w:rPrChange>
          </w:rPr>
          <w:t>ی</w:t>
        </w:r>
        <w:r w:rsidRPr="00E27A66">
          <w:rPr>
            <w:rFonts w:cs="Calibri"/>
            <w:sz w:val="18"/>
            <w:szCs w:val="18"/>
            <w:rtl/>
            <w:lang w:bidi="fa-IR"/>
            <w:rPrChange w:id="950" w:author="Microsoft account" w:date="2025-09-12T12:22:00Z">
              <w:rPr>
                <w:rFonts w:cs="Calibri"/>
                <w:sz w:val="28"/>
                <w:szCs w:val="28"/>
                <w:rtl/>
                <w:lang w:bidi="fa-IR"/>
              </w:rPr>
            </w:rPrChange>
          </w:rPr>
          <w:t xml:space="preserve"> کارها</w:t>
        </w:r>
        <w:r w:rsidRPr="00E27A66">
          <w:rPr>
            <w:rFonts w:cs="Calibri" w:hint="cs"/>
            <w:sz w:val="18"/>
            <w:szCs w:val="18"/>
            <w:rtl/>
            <w:lang w:bidi="fa-IR"/>
            <w:rPrChange w:id="951" w:author="Microsoft account" w:date="2025-09-12T12:22:00Z">
              <w:rPr>
                <w:rFonts w:cs="Calibri" w:hint="cs"/>
                <w:sz w:val="28"/>
                <w:szCs w:val="28"/>
                <w:rtl/>
                <w:lang w:bidi="fa-IR"/>
              </w:rPr>
            </w:rPrChange>
          </w:rPr>
          <w:t>ی</w:t>
        </w:r>
        <w:r w:rsidRPr="00E27A66">
          <w:rPr>
            <w:rFonts w:cs="Calibri"/>
            <w:sz w:val="18"/>
            <w:szCs w:val="18"/>
            <w:rtl/>
            <w:lang w:bidi="fa-IR"/>
            <w:rPrChange w:id="952" w:author="Microsoft account" w:date="2025-09-12T12:22:00Z">
              <w:rPr>
                <w:rFonts w:cs="Calibri"/>
                <w:sz w:val="28"/>
                <w:szCs w:val="28"/>
                <w:rtl/>
                <w:lang w:bidi="fa-IR"/>
              </w:rPr>
            </w:rPrChange>
          </w:rPr>
          <w:t xml:space="preserve"> پا</w:t>
        </w:r>
        <w:r w:rsidRPr="00E27A66">
          <w:rPr>
            <w:rFonts w:cs="Calibri" w:hint="cs"/>
            <w:sz w:val="18"/>
            <w:szCs w:val="18"/>
            <w:rtl/>
            <w:lang w:bidi="fa-IR"/>
            <w:rPrChange w:id="953" w:author="Microsoft account" w:date="2025-09-12T12:22:00Z">
              <w:rPr>
                <w:rFonts w:cs="Calibri" w:hint="cs"/>
                <w:sz w:val="28"/>
                <w:szCs w:val="28"/>
                <w:rtl/>
                <w:lang w:bidi="fa-IR"/>
              </w:rPr>
            </w:rPrChange>
          </w:rPr>
          <w:t>ی</w:t>
        </w:r>
        <w:r w:rsidRPr="00E27A66">
          <w:rPr>
            <w:rFonts w:cs="Calibri" w:hint="eastAsia"/>
            <w:sz w:val="18"/>
            <w:szCs w:val="18"/>
            <w:rtl/>
            <w:lang w:bidi="fa-IR"/>
            <w:rPrChange w:id="954" w:author="Microsoft account" w:date="2025-09-12T12:22:00Z">
              <w:rPr>
                <w:rFonts w:cs="Calibri" w:hint="eastAsia"/>
                <w:sz w:val="28"/>
                <w:szCs w:val="28"/>
                <w:rtl/>
                <w:lang w:bidi="fa-IR"/>
              </w:rPr>
            </w:rPrChange>
          </w:rPr>
          <w:t>ه</w:t>
        </w:r>
        <w:r w:rsidRPr="00E27A66">
          <w:rPr>
            <w:rFonts w:cs="Calibri"/>
            <w:sz w:val="18"/>
            <w:szCs w:val="18"/>
            <w:rtl/>
            <w:lang w:bidi="fa-IR"/>
            <w:rPrChange w:id="955" w:author="Microsoft account" w:date="2025-09-12T12:22:00Z">
              <w:rPr>
                <w:rFonts w:cs="Calibri"/>
                <w:sz w:val="28"/>
                <w:szCs w:val="28"/>
                <w:rtl/>
                <w:lang w:bidi="fa-IR"/>
              </w:rPr>
            </w:rPrChange>
          </w:rPr>
          <w:t xml:space="preserve"> کاف</w:t>
        </w:r>
        <w:r w:rsidRPr="00E27A66">
          <w:rPr>
            <w:rFonts w:cs="Calibri" w:hint="cs"/>
            <w:sz w:val="18"/>
            <w:szCs w:val="18"/>
            <w:rtl/>
            <w:lang w:bidi="fa-IR"/>
            <w:rPrChange w:id="956" w:author="Microsoft account" w:date="2025-09-12T12:22:00Z">
              <w:rPr>
                <w:rFonts w:cs="Calibri" w:hint="cs"/>
                <w:sz w:val="28"/>
                <w:szCs w:val="28"/>
                <w:rtl/>
                <w:lang w:bidi="fa-IR"/>
              </w:rPr>
            </w:rPrChange>
          </w:rPr>
          <w:t>ی</w:t>
        </w:r>
        <w:r w:rsidRPr="00E27A66">
          <w:rPr>
            <w:rFonts w:cs="Calibri"/>
            <w:sz w:val="18"/>
            <w:szCs w:val="18"/>
            <w:rtl/>
            <w:lang w:bidi="fa-IR"/>
            <w:rPrChange w:id="957" w:author="Microsoft account" w:date="2025-09-12T12:22:00Z">
              <w:rPr>
                <w:rFonts w:cs="Calibri"/>
                <w:sz w:val="28"/>
                <w:szCs w:val="28"/>
                <w:rtl/>
                <w:lang w:bidi="fa-IR"/>
              </w:rPr>
            </w:rPrChange>
          </w:rPr>
          <w:t xml:space="preserve"> ن</w:t>
        </w:r>
        <w:r w:rsidRPr="00E27A66">
          <w:rPr>
            <w:rFonts w:cs="Calibri" w:hint="cs"/>
            <w:sz w:val="18"/>
            <w:szCs w:val="18"/>
            <w:rtl/>
            <w:lang w:bidi="fa-IR"/>
            <w:rPrChange w:id="958" w:author="Microsoft account" w:date="2025-09-12T12:22:00Z">
              <w:rPr>
                <w:rFonts w:cs="Calibri" w:hint="cs"/>
                <w:sz w:val="28"/>
                <w:szCs w:val="28"/>
                <w:rtl/>
                <w:lang w:bidi="fa-IR"/>
              </w:rPr>
            </w:rPrChange>
          </w:rPr>
          <w:t>ی</w:t>
        </w:r>
        <w:r w:rsidRPr="00E27A66">
          <w:rPr>
            <w:rFonts w:cs="Calibri" w:hint="eastAsia"/>
            <w:sz w:val="18"/>
            <w:szCs w:val="18"/>
            <w:rtl/>
            <w:lang w:bidi="fa-IR"/>
            <w:rPrChange w:id="959" w:author="Microsoft account" w:date="2025-09-12T12:22:00Z">
              <w:rPr>
                <w:rFonts w:cs="Calibri" w:hint="eastAsia"/>
                <w:sz w:val="28"/>
                <w:szCs w:val="28"/>
                <w:rtl/>
                <w:lang w:bidi="fa-IR"/>
              </w:rPr>
            </w:rPrChange>
          </w:rPr>
          <w:t>ست،</w:t>
        </w:r>
        <w:r w:rsidRPr="00E27A66">
          <w:rPr>
            <w:rFonts w:cs="Calibri"/>
            <w:sz w:val="18"/>
            <w:szCs w:val="18"/>
            <w:rtl/>
            <w:lang w:bidi="fa-IR"/>
            <w:rPrChange w:id="960" w:author="Microsoft account" w:date="2025-09-12T12:22:00Z">
              <w:rPr>
                <w:rFonts w:cs="Calibri"/>
                <w:sz w:val="28"/>
                <w:szCs w:val="28"/>
                <w:rtl/>
                <w:lang w:bidi="fa-IR"/>
              </w:rPr>
            </w:rPrChange>
          </w:rPr>
          <w:t xml:space="preserve"> </w:t>
        </w:r>
        <w:r w:rsidRPr="00E27A66">
          <w:rPr>
            <w:rFonts w:cs="Calibri"/>
            <w:sz w:val="18"/>
            <w:szCs w:val="18"/>
            <w:lang w:bidi="fa-IR"/>
            <w:rPrChange w:id="961" w:author="Microsoft account" w:date="2025-09-12T12:22:00Z">
              <w:rPr>
                <w:rFonts w:cs="Calibri"/>
                <w:sz w:val="28"/>
                <w:szCs w:val="28"/>
                <w:lang w:bidi="fa-IR"/>
              </w:rPr>
            </w:rPrChange>
          </w:rPr>
          <w:t>SciPy</w:t>
        </w:r>
        <w:r w:rsidRPr="00E27A66">
          <w:rPr>
            <w:rFonts w:cs="Calibri"/>
            <w:sz w:val="18"/>
            <w:szCs w:val="18"/>
            <w:rtl/>
            <w:lang w:bidi="fa-IR"/>
            <w:rPrChange w:id="962" w:author="Microsoft account" w:date="2025-09-12T12:22:00Z">
              <w:rPr>
                <w:rFonts w:cs="Calibri"/>
                <w:sz w:val="28"/>
                <w:szCs w:val="28"/>
                <w:rtl/>
                <w:lang w:bidi="fa-IR"/>
              </w:rPr>
            </w:rPrChange>
          </w:rPr>
          <w:t xml:space="preserve"> امکانات سطح بالاتر رو اضافه م</w:t>
        </w:r>
        <w:r w:rsidRPr="00E27A66">
          <w:rPr>
            <w:rFonts w:cs="Calibri" w:hint="cs"/>
            <w:sz w:val="18"/>
            <w:szCs w:val="18"/>
            <w:rtl/>
            <w:lang w:bidi="fa-IR"/>
            <w:rPrChange w:id="963" w:author="Microsoft account" w:date="2025-09-12T12:22:00Z">
              <w:rPr>
                <w:rFonts w:cs="Calibri" w:hint="cs"/>
                <w:sz w:val="28"/>
                <w:szCs w:val="28"/>
                <w:rtl/>
                <w:lang w:bidi="fa-IR"/>
              </w:rPr>
            </w:rPrChange>
          </w:rPr>
          <w:t>ی‌</w:t>
        </w:r>
        <w:r w:rsidRPr="00E27A66">
          <w:rPr>
            <w:rFonts w:cs="Calibri" w:hint="eastAsia"/>
            <w:sz w:val="18"/>
            <w:szCs w:val="18"/>
            <w:rtl/>
            <w:lang w:bidi="fa-IR"/>
            <w:rPrChange w:id="964" w:author="Microsoft account" w:date="2025-09-12T12:22:00Z">
              <w:rPr>
                <w:rFonts w:cs="Calibri" w:hint="eastAsia"/>
                <w:sz w:val="28"/>
                <w:szCs w:val="28"/>
                <w:rtl/>
                <w:lang w:bidi="fa-IR"/>
              </w:rPr>
            </w:rPrChange>
          </w:rPr>
          <w:t>کنه</w:t>
        </w:r>
        <w:r w:rsidRPr="00E27A66">
          <w:rPr>
            <w:rFonts w:cs="Calibri"/>
            <w:sz w:val="18"/>
            <w:szCs w:val="18"/>
            <w:rtl/>
            <w:lang w:bidi="fa-IR"/>
            <w:rPrChange w:id="965" w:author="Microsoft account" w:date="2025-09-12T12:22:00Z">
              <w:rPr>
                <w:rFonts w:cs="Calibri"/>
                <w:sz w:val="28"/>
                <w:szCs w:val="28"/>
                <w:rtl/>
                <w:lang w:bidi="fa-IR"/>
              </w:rPr>
            </w:rPrChange>
          </w:rPr>
          <w:t>.</w:t>
        </w:r>
      </w:ins>
    </w:p>
    <w:p w14:paraId="4088F916" w14:textId="77777777" w:rsidR="00E27A66" w:rsidRDefault="00E27A66">
      <w:pPr>
        <w:bidi/>
        <w:spacing w:after="0" w:line="276" w:lineRule="auto"/>
        <w:jc w:val="both"/>
        <w:rPr>
          <w:ins w:id="966" w:author="Microsoft account" w:date="2025-09-12T12:19:00Z"/>
          <w:rFonts w:cs="Calibri"/>
          <w:sz w:val="28"/>
          <w:szCs w:val="28"/>
          <w:rtl/>
          <w:lang w:bidi="fa-IR"/>
        </w:rPr>
        <w:pPrChange w:id="967" w:author="Microsoft account" w:date="2025-09-12T12:20:00Z">
          <w:pPr>
            <w:spacing w:after="0" w:line="240" w:lineRule="auto"/>
          </w:pPr>
        </w:pPrChange>
      </w:pPr>
    </w:p>
    <w:p w14:paraId="119D442C" w14:textId="78D2DF17" w:rsidR="002B0B06" w:rsidRDefault="00AD5617">
      <w:pPr>
        <w:bidi/>
        <w:spacing w:after="0" w:line="240" w:lineRule="auto"/>
        <w:jc w:val="both"/>
        <w:rPr>
          <w:ins w:id="968" w:author="Microsoft account" w:date="2025-09-12T11:59:00Z"/>
          <w:rFonts w:cs="Calibri"/>
          <w:sz w:val="28"/>
          <w:szCs w:val="28"/>
          <w:rtl/>
          <w:lang w:bidi="fa-IR"/>
        </w:rPr>
        <w:pPrChange w:id="969" w:author="Microsoft account" w:date="2025-09-12T12:19:00Z">
          <w:pPr>
            <w:spacing w:after="0" w:line="240" w:lineRule="auto"/>
          </w:pPr>
        </w:pPrChange>
      </w:pPr>
      <w:ins w:id="970" w:author="Microsoft account" w:date="2025-09-12T11:56:00Z">
        <w:r>
          <w:rPr>
            <w:rFonts w:cs="Calibri" w:hint="cs"/>
            <w:sz w:val="28"/>
            <w:szCs w:val="28"/>
            <w:rtl/>
            <w:lang w:bidi="fa-IR"/>
          </w:rPr>
          <w:t xml:space="preserve">-حین نوشتن این بازی متوجه شدیم که </w:t>
        </w:r>
        <w:r>
          <w:rPr>
            <w:rFonts w:cs="Calibri"/>
            <w:sz w:val="28"/>
            <w:szCs w:val="28"/>
            <w:lang w:bidi="fa-IR"/>
          </w:rPr>
          <w:t>tkinter</w:t>
        </w:r>
        <w:r>
          <w:rPr>
            <w:rFonts w:cs="Calibri" w:hint="cs"/>
            <w:sz w:val="28"/>
            <w:szCs w:val="28"/>
            <w:rtl/>
            <w:lang w:bidi="fa-IR"/>
          </w:rPr>
          <w:t xml:space="preserve"> که باشه پایۀ </w:t>
        </w:r>
        <w:r>
          <w:rPr>
            <w:rFonts w:cs="Calibri"/>
            <w:sz w:val="28"/>
            <w:szCs w:val="28"/>
            <w:lang w:bidi="fa-IR"/>
          </w:rPr>
          <w:t>turlte python</w:t>
        </w:r>
        <w:r>
          <w:rPr>
            <w:rFonts w:cs="Calibri" w:hint="cs"/>
            <w:sz w:val="28"/>
            <w:szCs w:val="28"/>
            <w:rtl/>
            <w:lang w:bidi="fa-IR"/>
          </w:rPr>
          <w:t xml:space="preserve"> حینی که ورودی باهاش میگیری از کاربر، به جای کارکتر های فارسی (مثلا "ی" یا "ک" فارسی) عربیاشون رو میگیره</w:t>
        </w:r>
      </w:ins>
      <w:ins w:id="971" w:author="Microsoft account" w:date="2025-10-06T09:51:00Z">
        <w:r w:rsidR="002E0CFE">
          <w:rPr>
            <w:rFonts w:cs="Calibri" w:hint="cs"/>
            <w:sz w:val="28"/>
            <w:szCs w:val="28"/>
            <w:rtl/>
            <w:lang w:bidi="fa-IR"/>
          </w:rPr>
          <w:t xml:space="preserve"> (</w:t>
        </w:r>
        <w:r w:rsidR="002E0CFE">
          <w:rPr>
            <w:rFonts w:cs="Calibri" w:hint="cs"/>
            <w:sz w:val="18"/>
            <w:szCs w:val="18"/>
            <w:rtl/>
            <w:lang w:bidi="fa-IR"/>
          </w:rPr>
          <w:t xml:space="preserve">حتی توی خودِ </w:t>
        </w:r>
        <w:r w:rsidR="002E0CFE">
          <w:rPr>
            <w:rFonts w:cs="Calibri"/>
            <w:sz w:val="18"/>
            <w:szCs w:val="18"/>
            <w:lang w:bidi="fa-IR"/>
          </w:rPr>
          <w:t>tkinter</w:t>
        </w:r>
        <w:r w:rsidR="002E0CFE">
          <w:rPr>
            <w:rFonts w:cs="Calibri" w:hint="cs"/>
            <w:sz w:val="18"/>
            <w:szCs w:val="18"/>
            <w:rtl/>
            <w:lang w:bidi="fa-IR"/>
          </w:rPr>
          <w:t xml:space="preserve"> هم همینطوریه، ورودی فارسی ای که تشخیص میده فارسی نیست و عربیه</w:t>
        </w:r>
        <w:r w:rsidR="002E0CFE">
          <w:rPr>
            <w:rFonts w:cs="Calibri" w:hint="cs"/>
            <w:sz w:val="28"/>
            <w:szCs w:val="28"/>
            <w:rtl/>
            <w:lang w:bidi="fa-IR"/>
          </w:rPr>
          <w:t>)</w:t>
        </w:r>
      </w:ins>
      <w:ins w:id="972" w:author="Microsoft account" w:date="2025-09-12T11:56:00Z">
        <w:r>
          <w:rPr>
            <w:rFonts w:cs="Calibri" w:hint="cs"/>
            <w:sz w:val="28"/>
            <w:szCs w:val="28"/>
            <w:rtl/>
            <w:lang w:bidi="fa-IR"/>
          </w:rPr>
          <w:t xml:space="preserve"> (مثلا "</w:t>
        </w:r>
      </w:ins>
      <w:ins w:id="973" w:author="Microsoft account" w:date="2025-09-12T11:57:00Z">
        <w:r w:rsidRPr="00AD5617">
          <w:rPr>
            <w:rFonts w:cs="Calibri"/>
            <w:sz w:val="28"/>
            <w:szCs w:val="28"/>
            <w:rtl/>
            <w:lang w:bidi="fa-IR"/>
          </w:rPr>
          <w:t>ي</w:t>
        </w:r>
        <w:r>
          <w:rPr>
            <w:rFonts w:cs="Calibri" w:hint="cs"/>
            <w:sz w:val="28"/>
            <w:szCs w:val="28"/>
            <w:rtl/>
            <w:lang w:bidi="fa-IR"/>
          </w:rPr>
          <w:t>" یا "</w:t>
        </w:r>
      </w:ins>
      <w:ins w:id="974" w:author="Microsoft account" w:date="2025-09-12T11:58:00Z">
        <w:r w:rsidRPr="00AD5617">
          <w:rPr>
            <w:rFonts w:cs="Calibri"/>
            <w:sz w:val="28"/>
            <w:szCs w:val="28"/>
            <w:rtl/>
            <w:lang w:bidi="fa-IR"/>
          </w:rPr>
          <w:t>ك</w:t>
        </w:r>
        <w:r>
          <w:rPr>
            <w:rFonts w:cs="Calibri" w:hint="cs"/>
            <w:sz w:val="28"/>
            <w:szCs w:val="28"/>
            <w:rtl/>
            <w:lang w:bidi="fa-IR"/>
          </w:rPr>
          <w:t xml:space="preserve">") که به دلیل </w:t>
        </w:r>
        <w:r>
          <w:rPr>
            <w:rFonts w:cs="Calibri" w:hint="cs"/>
            <w:sz w:val="28"/>
            <w:szCs w:val="28"/>
            <w:rtl/>
            <w:lang w:bidi="fa-IR"/>
          </w:rPr>
          <w:lastRenderedPageBreak/>
          <w:t xml:space="preserve">اینکه کد </w:t>
        </w:r>
        <w:r>
          <w:rPr>
            <w:rFonts w:cs="Calibri"/>
            <w:sz w:val="28"/>
            <w:szCs w:val="28"/>
            <w:lang w:bidi="fa-IR"/>
          </w:rPr>
          <w:t>unicode</w:t>
        </w:r>
        <w:r>
          <w:rPr>
            <w:rFonts w:cs="Calibri" w:hint="cs"/>
            <w:sz w:val="28"/>
            <w:szCs w:val="28"/>
            <w:rtl/>
            <w:lang w:bidi="fa-IR"/>
          </w:rPr>
          <w:t xml:space="preserve"> متفاوتی دارن باعث مشکل میشد و خیلی از جواب های درست رو غلط برداشت میکرد. با یه تابع کوچیک مشکل رو به کمک </w:t>
        </w:r>
      </w:ins>
      <w:ins w:id="975" w:author="Microsoft account" w:date="2025-09-12T11:59:00Z">
        <w:r>
          <w:rPr>
            <w:rFonts w:cs="Calibri"/>
            <w:sz w:val="28"/>
            <w:szCs w:val="28"/>
            <w:lang w:bidi="fa-IR"/>
          </w:rPr>
          <w:t>gpt</w:t>
        </w:r>
        <w:r>
          <w:rPr>
            <w:rFonts w:cs="Calibri" w:hint="cs"/>
            <w:sz w:val="28"/>
            <w:szCs w:val="28"/>
            <w:rtl/>
            <w:lang w:bidi="fa-IR"/>
          </w:rPr>
          <w:t xml:space="preserve"> حل کردیم:</w:t>
        </w:r>
      </w:ins>
    </w:p>
    <w:p w14:paraId="0C90ABB5" w14:textId="75622542" w:rsidR="00AD5617" w:rsidRDefault="00AD5617">
      <w:pPr>
        <w:bidi/>
        <w:spacing w:after="0" w:line="240" w:lineRule="auto"/>
        <w:jc w:val="both"/>
        <w:rPr>
          <w:ins w:id="976" w:author="Microsoft account" w:date="2025-09-12T11:59:00Z"/>
          <w:rFonts w:cs="Calibri"/>
          <w:sz w:val="28"/>
          <w:szCs w:val="28"/>
          <w:rtl/>
          <w:lang w:bidi="fa-IR"/>
        </w:rPr>
        <w:pPrChange w:id="977" w:author="Microsoft account" w:date="2025-09-12T11:59:00Z">
          <w:pPr>
            <w:spacing w:after="0" w:line="240" w:lineRule="auto"/>
          </w:pPr>
        </w:pPrChange>
      </w:pPr>
      <w:ins w:id="978" w:author="Microsoft account" w:date="2025-09-12T11:59:00Z">
        <w:r w:rsidRPr="00AD5617">
          <w:rPr>
            <w:rFonts w:cs="Calibri"/>
            <w:noProof/>
            <w:sz w:val="28"/>
            <w:szCs w:val="28"/>
            <w:rPrChange w:id="979" w:author="Unknown">
              <w:rPr>
                <w:noProof/>
              </w:rPr>
            </w:rPrChange>
          </w:rPr>
          <w:drawing>
            <wp:inline distT="0" distB="0" distL="0" distR="0" wp14:anchorId="513C38A1" wp14:editId="0F360642">
              <wp:extent cx="3214007" cy="958358"/>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282925" cy="978908"/>
                      </a:xfrm>
                      <a:prstGeom prst="rect">
                        <a:avLst/>
                      </a:prstGeom>
                    </pic:spPr>
                  </pic:pic>
                </a:graphicData>
              </a:graphic>
            </wp:inline>
          </w:drawing>
        </w:r>
      </w:ins>
    </w:p>
    <w:p w14:paraId="269ADC75" w14:textId="3767707E" w:rsidR="00AD5617" w:rsidRPr="003916DE" w:rsidRDefault="00AD5617">
      <w:pPr>
        <w:bidi/>
        <w:spacing w:after="0" w:line="240" w:lineRule="auto"/>
        <w:jc w:val="both"/>
        <w:rPr>
          <w:ins w:id="980" w:author="Microsoft account" w:date="2025-09-12T12:00:00Z"/>
          <w:rFonts w:cs="Calibri"/>
          <w:sz w:val="18"/>
          <w:szCs w:val="18"/>
          <w:rtl/>
          <w:lang w:bidi="fa-IR"/>
          <w:rPrChange w:id="981" w:author="Microsoft account" w:date="2025-09-16T11:45:00Z">
            <w:rPr>
              <w:ins w:id="982" w:author="Microsoft account" w:date="2025-09-12T12:00:00Z"/>
              <w:rFonts w:ascii="Segoe UI Symbol" w:hAnsi="Segoe UI Symbol" w:cs="Times New Roman"/>
              <w:sz w:val="28"/>
              <w:szCs w:val="28"/>
              <w:rtl/>
              <w:lang w:bidi="fa-IR"/>
            </w:rPr>
          </w:rPrChange>
        </w:rPr>
        <w:pPrChange w:id="983" w:author="Microsoft account" w:date="2025-09-16T11:45:00Z">
          <w:pPr>
            <w:spacing w:after="0" w:line="240" w:lineRule="auto"/>
          </w:pPr>
        </w:pPrChange>
      </w:pPr>
      <w:ins w:id="984" w:author="Microsoft account" w:date="2025-09-12T11:59:00Z">
        <w:r>
          <w:rPr>
            <w:rFonts w:cs="Calibri" w:hint="cs"/>
            <w:sz w:val="28"/>
            <w:szCs w:val="28"/>
            <w:rtl/>
            <w:lang w:bidi="fa-IR"/>
          </w:rPr>
          <w:t xml:space="preserve">این تابع ورودی استرینگ میگیره و هرچی ی و ک عربی هست رو به فارسی برمیگردونه. چراکه ما همه کاراکترایی که استفاده کردیم حین نوشتن فارسی بودن  و فقط اینجا </w:t>
        </w:r>
        <w:r>
          <w:rPr>
            <w:rFonts w:cs="Calibri"/>
            <w:sz w:val="28"/>
            <w:szCs w:val="28"/>
            <w:lang w:bidi="fa-IR"/>
          </w:rPr>
          <w:t>turtle</w:t>
        </w:r>
        <w:r>
          <w:rPr>
            <w:rFonts w:cs="Calibri" w:hint="cs"/>
            <w:sz w:val="28"/>
            <w:szCs w:val="28"/>
            <w:rtl/>
            <w:lang w:bidi="fa-IR"/>
          </w:rPr>
          <w:t xml:space="preserve"> بود که از عربی استفاده کرده بود، ما هم این رو زدیم تو سرش </w:t>
        </w:r>
      </w:ins>
      <w:ins w:id="985" w:author="Microsoft account" w:date="2025-09-12T12:00:00Z">
        <w:r w:rsidRPr="00AD5617">
          <w:rPr>
            <w:rFonts w:ascii="Segoe UI Symbol" w:hAnsi="Segoe UI Symbol" w:cs="Times New Roman"/>
            <w:sz w:val="28"/>
            <w:szCs w:val="28"/>
            <w:lang w:bidi="fa-IR"/>
          </w:rPr>
          <w:sym w:font="Wingdings" w:char="F04A"/>
        </w:r>
      </w:ins>
      <w:ins w:id="986" w:author="Microsoft account" w:date="2025-09-16T11:43:00Z">
        <w:r w:rsidR="003916DE">
          <w:rPr>
            <w:rFonts w:ascii="Segoe UI Symbol" w:hAnsi="Segoe UI Symbol" w:cs="Times New Roman" w:hint="cs"/>
            <w:sz w:val="28"/>
            <w:szCs w:val="28"/>
            <w:rtl/>
            <w:lang w:bidi="fa-IR"/>
          </w:rPr>
          <w:t xml:space="preserve"> (</w:t>
        </w:r>
      </w:ins>
      <w:ins w:id="987" w:author="Microsoft account" w:date="2025-09-16T11:44:00Z">
        <w:r w:rsidR="003916DE">
          <w:rPr>
            <w:rFonts w:cs="Calibri" w:hint="cs"/>
            <w:sz w:val="18"/>
            <w:szCs w:val="18"/>
            <w:rtl/>
            <w:lang w:bidi="fa-IR"/>
          </w:rPr>
          <w:t xml:space="preserve">توجه به این نکته هم حائض اهمیته که بدونیم همه چیز </w:t>
        </w:r>
        <w:r w:rsidR="003916DE">
          <w:rPr>
            <w:rFonts w:cs="Calibri"/>
            <w:sz w:val="18"/>
            <w:szCs w:val="18"/>
            <w:lang w:bidi="fa-IR"/>
          </w:rPr>
          <w:t>object</w:t>
        </w:r>
        <w:r w:rsidR="003916DE">
          <w:rPr>
            <w:rFonts w:cs="Calibri" w:hint="cs"/>
            <w:sz w:val="18"/>
            <w:szCs w:val="18"/>
            <w:rtl/>
            <w:lang w:bidi="fa-IR"/>
          </w:rPr>
          <w:t xml:space="preserve"> عه و  این </w:t>
        </w:r>
        <w:r w:rsidR="003916DE">
          <w:rPr>
            <w:rFonts w:cs="Calibri"/>
            <w:sz w:val="18"/>
            <w:szCs w:val="18"/>
            <w:lang w:bidi="fa-IR"/>
          </w:rPr>
          <w:t>object</w:t>
        </w:r>
        <w:r w:rsidR="003916DE">
          <w:rPr>
            <w:rFonts w:cs="Calibri" w:hint="cs"/>
            <w:sz w:val="18"/>
            <w:szCs w:val="18"/>
            <w:rtl/>
            <w:lang w:bidi="fa-IR"/>
          </w:rPr>
          <w:t xml:space="preserve"> ها در </w:t>
        </w:r>
        <w:r w:rsidR="003916DE">
          <w:rPr>
            <w:rFonts w:cs="Calibri"/>
            <w:sz w:val="18"/>
            <w:szCs w:val="18"/>
            <w:lang w:bidi="fa-IR"/>
          </w:rPr>
          <w:t>python</w:t>
        </w:r>
        <w:r w:rsidR="003916DE">
          <w:rPr>
            <w:rFonts w:cs="Calibri" w:hint="cs"/>
            <w:sz w:val="18"/>
            <w:szCs w:val="18"/>
            <w:rtl/>
            <w:lang w:bidi="fa-IR"/>
          </w:rPr>
          <w:t xml:space="preserve"> کلی قابلیت </w:t>
        </w:r>
        <w:r w:rsidR="003916DE">
          <w:rPr>
            <w:rFonts w:cs="Calibri"/>
            <w:sz w:val="18"/>
            <w:szCs w:val="18"/>
            <w:lang w:bidi="fa-IR"/>
          </w:rPr>
          <w:t>built-in</w:t>
        </w:r>
        <w:r w:rsidR="003916DE">
          <w:rPr>
            <w:rFonts w:cs="Calibri" w:hint="cs"/>
            <w:sz w:val="18"/>
            <w:szCs w:val="18"/>
            <w:rtl/>
            <w:lang w:bidi="fa-IR"/>
          </w:rPr>
          <w:t xml:space="preserve">دارن. یعنی باید اینطوری فکر کنیم که کاربردی که الان ما دنبالشیم رو احتمالا </w:t>
        </w:r>
      </w:ins>
      <w:ins w:id="988" w:author="Microsoft account" w:date="2025-09-16T11:45:00Z">
        <w:r w:rsidR="003916DE">
          <w:rPr>
            <w:rFonts w:cs="Calibri"/>
            <w:sz w:val="18"/>
            <w:szCs w:val="18"/>
            <w:lang w:bidi="fa-IR"/>
          </w:rPr>
          <w:t>n</w:t>
        </w:r>
        <w:r w:rsidR="003916DE">
          <w:rPr>
            <w:rFonts w:cs="Calibri" w:hint="cs"/>
            <w:sz w:val="18"/>
            <w:szCs w:val="18"/>
            <w:rtl/>
            <w:lang w:bidi="fa-IR"/>
          </w:rPr>
          <w:t xml:space="preserve"> نفر قبلا دنبالش بودن و به صورت </w:t>
        </w:r>
        <w:r w:rsidR="003916DE">
          <w:rPr>
            <w:rFonts w:cs="Calibri"/>
            <w:sz w:val="18"/>
            <w:szCs w:val="18"/>
            <w:lang w:bidi="fa-IR"/>
          </w:rPr>
          <w:t>built-in</w:t>
        </w:r>
        <w:r w:rsidR="003916DE">
          <w:rPr>
            <w:rFonts w:cs="Calibri" w:hint="cs"/>
            <w:sz w:val="18"/>
            <w:szCs w:val="18"/>
            <w:rtl/>
            <w:lang w:bidi="fa-IR"/>
          </w:rPr>
          <w:t xml:space="preserve"> قرار گرفته. اگر هم نبود که میگردیم دنبال </w:t>
        </w:r>
        <w:r w:rsidR="003916DE">
          <w:rPr>
            <w:rFonts w:cs="Calibri"/>
            <w:sz w:val="18"/>
            <w:szCs w:val="18"/>
            <w:lang w:bidi="fa-IR"/>
          </w:rPr>
          <w:t>module</w:t>
        </w:r>
        <w:r w:rsidR="003916DE">
          <w:rPr>
            <w:rFonts w:cs="Calibri" w:hint="cs"/>
            <w:sz w:val="18"/>
            <w:szCs w:val="18"/>
            <w:rtl/>
            <w:lang w:bidi="fa-IR"/>
          </w:rPr>
          <w:t xml:space="preserve"> اش </w:t>
        </w:r>
        <w:r w:rsidR="003916DE" w:rsidRPr="003916DE">
          <w:rPr>
            <w:rFonts w:cs="Calibri"/>
            <w:sz w:val="18"/>
            <w:szCs w:val="18"/>
            <w:lang w:bidi="fa-IR"/>
          </w:rPr>
          <w:sym w:font="Wingdings" w:char="F04A"/>
        </w:r>
      </w:ins>
      <w:ins w:id="989" w:author="Microsoft account" w:date="2025-09-16T11:43:00Z">
        <w:r w:rsidR="003916DE">
          <w:rPr>
            <w:rFonts w:ascii="Segoe UI Symbol" w:hAnsi="Segoe UI Symbol" w:cs="Times New Roman" w:hint="cs"/>
            <w:sz w:val="28"/>
            <w:szCs w:val="28"/>
            <w:rtl/>
            <w:lang w:bidi="fa-IR"/>
          </w:rPr>
          <w:t>)</w:t>
        </w:r>
      </w:ins>
    </w:p>
    <w:p w14:paraId="7FAF599C" w14:textId="77777777" w:rsidR="00AD5617" w:rsidRDefault="00AD5617">
      <w:pPr>
        <w:bidi/>
        <w:spacing w:after="0" w:line="240" w:lineRule="auto"/>
        <w:jc w:val="both"/>
        <w:rPr>
          <w:ins w:id="990" w:author="Microsoft account" w:date="2025-09-12T12:00:00Z"/>
          <w:rFonts w:ascii="Segoe UI Symbol" w:hAnsi="Segoe UI Symbol" w:cs="Times New Roman"/>
          <w:sz w:val="28"/>
          <w:szCs w:val="28"/>
          <w:rtl/>
          <w:lang w:bidi="fa-IR"/>
        </w:rPr>
        <w:pPrChange w:id="991" w:author="Microsoft account" w:date="2025-09-12T12:00:00Z">
          <w:pPr>
            <w:spacing w:after="0" w:line="240" w:lineRule="auto"/>
          </w:pPr>
        </w:pPrChange>
      </w:pPr>
    </w:p>
    <w:p w14:paraId="050DC1CB" w14:textId="3E69C6F1" w:rsidR="00AD5617" w:rsidRPr="002061CD" w:rsidRDefault="002061CD">
      <w:pPr>
        <w:bidi/>
        <w:spacing w:after="0" w:line="240" w:lineRule="auto"/>
        <w:jc w:val="both"/>
        <w:rPr>
          <w:ins w:id="992" w:author="Microsoft account" w:date="2025-09-11T09:58:00Z"/>
          <w:rFonts w:cs="Calibri"/>
          <w:sz w:val="28"/>
          <w:szCs w:val="28"/>
          <w:lang w:bidi="fa-IR"/>
          <w:rPrChange w:id="993" w:author="Microsoft account" w:date="2025-09-12T12:15:00Z">
            <w:rPr>
              <w:ins w:id="994" w:author="Microsoft account" w:date="2025-09-11T09:58:00Z"/>
              <w:lang w:bidi="fa-IR"/>
            </w:rPr>
          </w:rPrChange>
        </w:rPr>
        <w:pPrChange w:id="995" w:author="Microsoft account" w:date="2025-09-12T12:15:00Z">
          <w:pPr>
            <w:spacing w:after="0" w:line="240" w:lineRule="auto"/>
          </w:pPr>
        </w:pPrChange>
      </w:pPr>
      <w:ins w:id="996" w:author="Microsoft account" w:date="2025-09-12T12:15:00Z">
        <w:r>
          <w:rPr>
            <w:rFonts w:cs="Calibri" w:hint="cs"/>
            <w:sz w:val="28"/>
            <w:szCs w:val="28"/>
            <w:rtl/>
            <w:lang w:bidi="fa-IR"/>
          </w:rPr>
          <w:t xml:space="preserve">-تا </w:t>
        </w:r>
        <w:r>
          <w:rPr>
            <w:rFonts w:cs="Calibri"/>
            <w:sz w:val="28"/>
            <w:szCs w:val="28"/>
            <w:lang w:bidi="fa-IR"/>
          </w:rPr>
          <w:t>day025 006 00:14:00</w:t>
        </w:r>
        <w:r>
          <w:rPr>
            <w:rFonts w:cs="Calibri" w:hint="cs"/>
            <w:sz w:val="28"/>
            <w:szCs w:val="28"/>
            <w:rtl/>
            <w:lang w:bidi="fa-IR"/>
          </w:rPr>
          <w:t xml:space="preserve"> رفتیم. درحال درست کردن بازی هستیم. جلسه آینده باید از ساختِ </w:t>
        </w:r>
        <w:r>
          <w:rPr>
            <w:rFonts w:cs="Calibri"/>
            <w:sz w:val="28"/>
            <w:szCs w:val="28"/>
            <w:lang w:bidi="fa-IR"/>
          </w:rPr>
          <w:t>class CorrectNameWriter</w:t>
        </w:r>
        <w:r>
          <w:rPr>
            <w:rFonts w:cs="Calibri" w:hint="cs"/>
            <w:sz w:val="28"/>
            <w:szCs w:val="28"/>
            <w:rtl/>
            <w:lang w:bidi="fa-IR"/>
          </w:rPr>
          <w:t xml:space="preserve"> شروع کنیم که باهاش اسم های درست رو بنویسیم روی نقشه. </w:t>
        </w:r>
      </w:ins>
    </w:p>
    <w:p w14:paraId="620786AB" w14:textId="55C64628" w:rsidR="002B0B06" w:rsidRDefault="002B0B06">
      <w:pPr>
        <w:bidi/>
        <w:spacing w:after="0" w:line="240" w:lineRule="auto"/>
        <w:rPr>
          <w:ins w:id="997" w:author="Microsoft account" w:date="2025-09-11T09:58:00Z"/>
          <w:rFonts w:cs="Calibri"/>
          <w:sz w:val="28"/>
          <w:szCs w:val="28"/>
          <w:rtl/>
          <w:lang w:bidi="fa-IR"/>
        </w:rPr>
        <w:pPrChange w:id="998" w:author="Microsoft account" w:date="2025-09-11T09:59:00Z">
          <w:pPr>
            <w:spacing w:after="0" w:line="240" w:lineRule="auto"/>
          </w:pPr>
        </w:pPrChange>
      </w:pPr>
      <w:ins w:id="999" w:author="Microsoft account" w:date="2025-09-11T09:58:00Z">
        <w:r>
          <w:rPr>
            <w:rFonts w:cs="Calibri"/>
            <w:sz w:val="28"/>
            <w:szCs w:val="28"/>
            <w:rtl/>
            <w:lang w:bidi="fa-IR"/>
          </w:rPr>
          <w:br w:type="page"/>
        </w:r>
      </w:ins>
    </w:p>
    <w:p w14:paraId="327E45EC" w14:textId="6F1D2AEC" w:rsidR="002B0B06" w:rsidRDefault="003C0C27">
      <w:pPr>
        <w:bidi/>
        <w:spacing w:after="0" w:line="240" w:lineRule="auto"/>
        <w:jc w:val="both"/>
        <w:rPr>
          <w:ins w:id="1000" w:author="Microsoft account" w:date="2025-09-11T09:58:00Z"/>
          <w:rFonts w:cs="Calibri"/>
          <w:sz w:val="28"/>
          <w:szCs w:val="28"/>
          <w:rtl/>
          <w:lang w:bidi="fa-IR"/>
        </w:rPr>
        <w:pPrChange w:id="1001" w:author="Microsoft account" w:date="2025-09-11T09:58:00Z">
          <w:pPr>
            <w:spacing w:after="0" w:line="240" w:lineRule="auto"/>
          </w:pPr>
        </w:pPrChange>
      </w:pPr>
      <w:bookmarkStart w:id="1002" w:name="I4040622"/>
      <w:ins w:id="1003" w:author="Microsoft account" w:date="2025-09-13T11:22:00Z">
        <w:r>
          <w:rPr>
            <w:rFonts w:cs="Calibri" w:hint="cs"/>
            <w:sz w:val="28"/>
            <w:szCs w:val="28"/>
            <w:rtl/>
            <w:lang w:bidi="fa-IR"/>
          </w:rPr>
          <w:lastRenderedPageBreak/>
          <w:t>ادامه</w:t>
        </w:r>
      </w:ins>
    </w:p>
    <w:bookmarkEnd w:id="1002"/>
    <w:p w14:paraId="2A54CC41" w14:textId="189E8E19" w:rsidR="003C0C27" w:rsidRDefault="00C621F8">
      <w:pPr>
        <w:bidi/>
        <w:spacing w:after="0" w:line="240" w:lineRule="auto"/>
        <w:jc w:val="both"/>
        <w:rPr>
          <w:ins w:id="1004" w:author="Microsoft account" w:date="2025-09-13T11:52:00Z"/>
          <w:rFonts w:cs="Calibri"/>
          <w:sz w:val="28"/>
          <w:szCs w:val="28"/>
          <w:rtl/>
          <w:lang w:bidi="fa-IR"/>
        </w:rPr>
        <w:pPrChange w:id="1005" w:author="Microsoft account" w:date="2025-09-13T11:23:00Z">
          <w:pPr>
            <w:spacing w:after="0" w:line="240" w:lineRule="auto"/>
          </w:pPr>
        </w:pPrChange>
      </w:pPr>
      <w:ins w:id="1006" w:author="Microsoft account" w:date="2025-09-13T11:51:00Z">
        <w:r>
          <w:rPr>
            <w:rFonts w:cs="Calibri" w:hint="cs"/>
            <w:sz w:val="28"/>
            <w:szCs w:val="28"/>
            <w:rtl/>
            <w:lang w:bidi="fa-IR"/>
          </w:rPr>
          <w:t xml:space="preserve">-یادآوری: وقتی که از یه کلاسی </w:t>
        </w:r>
        <w:r>
          <w:rPr>
            <w:rFonts w:cs="Calibri"/>
            <w:sz w:val="28"/>
            <w:szCs w:val="28"/>
            <w:lang w:bidi="fa-IR"/>
          </w:rPr>
          <w:t>inherit</w:t>
        </w:r>
        <w:r>
          <w:rPr>
            <w:rFonts w:cs="Calibri" w:hint="cs"/>
            <w:sz w:val="28"/>
            <w:szCs w:val="28"/>
            <w:rtl/>
            <w:lang w:bidi="fa-IR"/>
          </w:rPr>
          <w:t xml:space="preserve"> میکنیم ، حتما باید </w:t>
        </w:r>
        <w:r>
          <w:rPr>
            <w:rFonts w:cs="Calibri"/>
            <w:sz w:val="28"/>
            <w:szCs w:val="28"/>
            <w:lang w:bidi="fa-IR"/>
          </w:rPr>
          <w:t>constructor</w:t>
        </w:r>
      </w:ins>
      <w:ins w:id="1007" w:author="Microsoft account" w:date="2025-09-13T11:52:00Z">
        <w:r>
          <w:rPr>
            <w:rFonts w:cs="Calibri" w:hint="cs"/>
            <w:sz w:val="28"/>
            <w:szCs w:val="28"/>
            <w:rtl/>
            <w:lang w:bidi="fa-IR"/>
          </w:rPr>
          <w:t xml:space="preserve"> ش هم </w:t>
        </w:r>
        <w:r>
          <w:rPr>
            <w:rFonts w:cs="Calibri"/>
            <w:sz w:val="28"/>
            <w:szCs w:val="28"/>
            <w:lang w:bidi="fa-IR"/>
          </w:rPr>
          <w:t>call</w:t>
        </w:r>
        <w:r>
          <w:rPr>
            <w:rFonts w:cs="Calibri" w:hint="cs"/>
            <w:sz w:val="28"/>
            <w:szCs w:val="28"/>
            <w:rtl/>
            <w:lang w:bidi="fa-IR"/>
          </w:rPr>
          <w:t xml:space="preserve"> کنیم که میشه دستور </w:t>
        </w:r>
        <w:r>
          <w:rPr>
            <w:rFonts w:cs="Calibri"/>
            <w:sz w:val="28"/>
            <w:szCs w:val="28"/>
            <w:lang w:bidi="fa-IR"/>
          </w:rPr>
          <w:t>super</w:t>
        </w:r>
      </w:ins>
      <w:ins w:id="1008" w:author="Microsoft account" w:date="2025-09-13T11:53:00Z">
        <w:r w:rsidR="003E07C5">
          <w:rPr>
            <w:rFonts w:cs="Calibri"/>
            <w:sz w:val="28"/>
            <w:szCs w:val="28"/>
            <w:lang w:bidi="fa-IR"/>
          </w:rPr>
          <w:t>()</w:t>
        </w:r>
      </w:ins>
      <w:ins w:id="1009" w:author="Microsoft account" w:date="2025-09-13T11:52:00Z">
        <w:r>
          <w:rPr>
            <w:rFonts w:cs="Calibri"/>
            <w:sz w:val="28"/>
            <w:szCs w:val="28"/>
            <w:lang w:bidi="fa-IR"/>
          </w:rPr>
          <w:t>.__init__()</w:t>
        </w:r>
        <w:r>
          <w:rPr>
            <w:rFonts w:cs="Calibri" w:hint="cs"/>
            <w:sz w:val="28"/>
            <w:szCs w:val="28"/>
            <w:rtl/>
            <w:lang w:bidi="fa-IR"/>
          </w:rPr>
          <w:t xml:space="preserve"> و اگر انجام ندیم خب کلاس اصلی </w:t>
        </w:r>
        <w:r>
          <w:rPr>
            <w:rFonts w:cs="Calibri"/>
            <w:sz w:val="28"/>
            <w:szCs w:val="28"/>
            <w:lang w:bidi="fa-IR"/>
          </w:rPr>
          <w:t>initiate</w:t>
        </w:r>
        <w:r>
          <w:rPr>
            <w:rFonts w:cs="Calibri" w:hint="cs"/>
            <w:sz w:val="28"/>
            <w:szCs w:val="28"/>
            <w:rtl/>
            <w:lang w:bidi="fa-IR"/>
          </w:rPr>
          <w:t xml:space="preserve"> های اولیه شو انجام نمیده و کلی مشکل خواهیم داشت. </w:t>
        </w:r>
      </w:ins>
      <w:ins w:id="1010" w:author="Microsoft account" w:date="2025-09-16T11:45:00Z">
        <w:r w:rsidR="003916DE">
          <w:rPr>
            <w:rFonts w:cs="Calibri" w:hint="cs"/>
            <w:sz w:val="28"/>
            <w:szCs w:val="28"/>
            <w:rtl/>
            <w:lang w:bidi="fa-IR"/>
          </w:rPr>
          <w:t>(</w:t>
        </w:r>
      </w:ins>
      <w:ins w:id="1011" w:author="Microsoft account" w:date="2025-09-16T11:46:00Z">
        <w:r w:rsidR="003916DE">
          <w:rPr>
            <w:rFonts w:cs="Calibri" w:hint="cs"/>
            <w:sz w:val="18"/>
            <w:szCs w:val="18"/>
            <w:rtl/>
            <w:lang w:bidi="fa-IR"/>
          </w:rPr>
          <w:t xml:space="preserve">خاطرم هست حینی که میخواستیم استفاده کنیم یادمون رفت این خط رو بنویسیم، از اون بدتر وقتی سرچ کردیم یادمون اومد . یادمون رفت اون پرانتز جلوی </w:t>
        </w:r>
        <w:r w:rsidR="003916DE">
          <w:rPr>
            <w:rFonts w:cs="Calibri"/>
            <w:sz w:val="18"/>
            <w:szCs w:val="18"/>
            <w:lang w:bidi="fa-IR"/>
          </w:rPr>
          <w:t>super</w:t>
        </w:r>
        <w:r w:rsidR="003916DE">
          <w:rPr>
            <w:rFonts w:cs="Calibri" w:hint="cs"/>
            <w:sz w:val="18"/>
            <w:szCs w:val="18"/>
            <w:rtl/>
            <w:lang w:bidi="fa-IR"/>
          </w:rPr>
          <w:t xml:space="preserve"> رو بنویسیم و بازم عمل نمیکرد. خوبه ، یادم موند که در اصل چیه و باید چی باشه موقع </w:t>
        </w:r>
        <w:r w:rsidR="008672DC">
          <w:rPr>
            <w:rFonts w:cs="Calibri"/>
            <w:sz w:val="18"/>
            <w:szCs w:val="18"/>
            <w:lang w:bidi="fa-IR"/>
          </w:rPr>
          <w:t>inherit</w:t>
        </w:r>
        <w:r w:rsidR="008672DC">
          <w:rPr>
            <w:rFonts w:cs="Calibri" w:hint="cs"/>
            <w:sz w:val="18"/>
            <w:szCs w:val="18"/>
            <w:rtl/>
            <w:lang w:bidi="fa-IR"/>
          </w:rPr>
          <w:t xml:space="preserve"> </w:t>
        </w:r>
      </w:ins>
      <w:ins w:id="1012" w:author="Microsoft account" w:date="2025-09-16T11:45:00Z">
        <w:r w:rsidR="003916DE">
          <w:rPr>
            <w:rFonts w:cs="Calibri" w:hint="cs"/>
            <w:sz w:val="28"/>
            <w:szCs w:val="28"/>
            <w:rtl/>
            <w:lang w:bidi="fa-IR"/>
          </w:rPr>
          <w:t>)</w:t>
        </w:r>
      </w:ins>
    </w:p>
    <w:p w14:paraId="7293CA06" w14:textId="77777777" w:rsidR="00C621F8" w:rsidRDefault="00C621F8">
      <w:pPr>
        <w:bidi/>
        <w:spacing w:after="0" w:line="240" w:lineRule="auto"/>
        <w:jc w:val="both"/>
        <w:rPr>
          <w:ins w:id="1013" w:author="Microsoft account" w:date="2025-09-13T11:52:00Z"/>
          <w:rFonts w:cs="Calibri"/>
          <w:sz w:val="28"/>
          <w:szCs w:val="28"/>
          <w:rtl/>
          <w:lang w:bidi="fa-IR"/>
        </w:rPr>
        <w:pPrChange w:id="1014" w:author="Microsoft account" w:date="2025-09-13T11:52:00Z">
          <w:pPr>
            <w:spacing w:after="0" w:line="240" w:lineRule="auto"/>
          </w:pPr>
        </w:pPrChange>
      </w:pPr>
    </w:p>
    <w:p w14:paraId="48971C6A" w14:textId="4CF14FA3" w:rsidR="00C621F8" w:rsidRDefault="00C621F8">
      <w:pPr>
        <w:bidi/>
        <w:spacing w:after="0" w:line="240" w:lineRule="auto"/>
        <w:jc w:val="both"/>
        <w:rPr>
          <w:ins w:id="1015" w:author="Microsoft account" w:date="2025-09-13T12:37:00Z"/>
          <w:rFonts w:cs="Calibri"/>
          <w:sz w:val="28"/>
          <w:szCs w:val="28"/>
          <w:rtl/>
          <w:lang w:bidi="fa-IR"/>
        </w:rPr>
        <w:pPrChange w:id="1016" w:author="Microsoft account" w:date="2025-09-13T11:52:00Z">
          <w:pPr>
            <w:spacing w:after="0" w:line="240" w:lineRule="auto"/>
          </w:pPr>
        </w:pPrChange>
      </w:pPr>
      <w:ins w:id="1017" w:author="Microsoft account" w:date="2025-09-13T11:52:00Z">
        <w:r>
          <w:rPr>
            <w:rFonts w:cs="Calibri" w:hint="cs"/>
            <w:sz w:val="28"/>
            <w:szCs w:val="28"/>
            <w:rtl/>
            <w:lang w:bidi="fa-IR"/>
          </w:rPr>
          <w:t>-</w:t>
        </w:r>
      </w:ins>
      <w:ins w:id="1018" w:author="Microsoft account" w:date="2025-09-13T12:37:00Z">
        <w:r w:rsidR="003B3A05">
          <w:rPr>
            <w:rFonts w:cs="Calibri" w:hint="cs"/>
            <w:sz w:val="28"/>
            <w:szCs w:val="28"/>
            <w:rtl/>
            <w:lang w:bidi="fa-IR"/>
          </w:rPr>
          <w:t xml:space="preserve">برای دیتا تایپ </w:t>
        </w:r>
        <w:r w:rsidR="003B3A05">
          <w:rPr>
            <w:rFonts w:cs="Calibri"/>
            <w:sz w:val="28"/>
            <w:szCs w:val="28"/>
            <w:lang w:bidi="fa-IR"/>
          </w:rPr>
          <w:t>set</w:t>
        </w:r>
        <w:r w:rsidR="003B3A05">
          <w:rPr>
            <w:rFonts w:cs="Calibri" w:hint="cs"/>
            <w:sz w:val="28"/>
            <w:szCs w:val="28"/>
            <w:rtl/>
            <w:lang w:bidi="fa-IR"/>
          </w:rPr>
          <w:t xml:space="preserve"> این نکات رو داریم: </w:t>
        </w:r>
      </w:ins>
    </w:p>
    <w:p w14:paraId="552D7BC0" w14:textId="62F96A6E" w:rsidR="003B3A05" w:rsidRDefault="003B3A05">
      <w:pPr>
        <w:bidi/>
        <w:spacing w:after="0" w:line="240" w:lineRule="auto"/>
        <w:jc w:val="both"/>
        <w:rPr>
          <w:ins w:id="1019" w:author="Microsoft account" w:date="2025-09-13T12:39:00Z"/>
          <w:rFonts w:cs="Calibri"/>
          <w:sz w:val="28"/>
          <w:szCs w:val="28"/>
          <w:rtl/>
          <w:lang w:bidi="fa-IR"/>
        </w:rPr>
        <w:pPrChange w:id="1020" w:author="Microsoft account" w:date="2025-09-13T12:37:00Z">
          <w:pPr>
            <w:spacing w:after="0" w:line="240" w:lineRule="auto"/>
          </w:pPr>
        </w:pPrChange>
      </w:pPr>
      <w:ins w:id="1021" w:author="Microsoft account" w:date="2025-09-13T12:39:00Z">
        <w:r w:rsidRPr="003B3A05">
          <w:rPr>
            <w:rFonts w:cs="Calibri"/>
            <w:noProof/>
            <w:sz w:val="28"/>
            <w:szCs w:val="28"/>
            <w:rPrChange w:id="1022" w:author="Unknown">
              <w:rPr>
                <w:noProof/>
              </w:rPr>
            </w:rPrChange>
          </w:rPr>
          <w:drawing>
            <wp:inline distT="0" distB="0" distL="0" distR="0" wp14:anchorId="1574E870" wp14:editId="29DF5117">
              <wp:extent cx="4163967" cy="1449038"/>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194181" cy="1459552"/>
                      </a:xfrm>
                      <a:prstGeom prst="rect">
                        <a:avLst/>
                      </a:prstGeom>
                    </pic:spPr>
                  </pic:pic>
                </a:graphicData>
              </a:graphic>
            </wp:inline>
          </w:drawing>
        </w:r>
      </w:ins>
    </w:p>
    <w:p w14:paraId="69124D8D" w14:textId="3EEAD7DB" w:rsidR="003B3A05" w:rsidRDefault="003B3A05">
      <w:pPr>
        <w:bidi/>
        <w:spacing w:after="0" w:line="240" w:lineRule="auto"/>
        <w:jc w:val="both"/>
        <w:rPr>
          <w:ins w:id="1023" w:author="Microsoft account" w:date="2025-09-16T11:48:00Z"/>
          <w:rFonts w:cs="Calibri"/>
          <w:sz w:val="28"/>
          <w:szCs w:val="28"/>
          <w:lang w:bidi="fa-IR"/>
        </w:rPr>
        <w:pPrChange w:id="1024" w:author="Microsoft account" w:date="2025-09-13T12:39:00Z">
          <w:pPr>
            <w:spacing w:after="0" w:line="240" w:lineRule="auto"/>
          </w:pPr>
        </w:pPrChange>
      </w:pPr>
      <w:ins w:id="1025" w:author="Microsoft account" w:date="2025-09-13T12:39:00Z">
        <w:r w:rsidRPr="003B3A05">
          <w:rPr>
            <w:rFonts w:cs="Calibri"/>
            <w:noProof/>
            <w:sz w:val="28"/>
            <w:szCs w:val="28"/>
            <w:rPrChange w:id="1026" w:author="Unknown">
              <w:rPr>
                <w:noProof/>
              </w:rPr>
            </w:rPrChange>
          </w:rPr>
          <w:drawing>
            <wp:inline distT="0" distB="0" distL="0" distR="0" wp14:anchorId="5267C127" wp14:editId="32B5814A">
              <wp:extent cx="4163967" cy="1210992"/>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193452" cy="1219567"/>
                      </a:xfrm>
                      <a:prstGeom prst="rect">
                        <a:avLst/>
                      </a:prstGeom>
                    </pic:spPr>
                  </pic:pic>
                </a:graphicData>
              </a:graphic>
            </wp:inline>
          </w:drawing>
        </w:r>
      </w:ins>
    </w:p>
    <w:p w14:paraId="15BE081C" w14:textId="40B9DA5E" w:rsidR="008672DC" w:rsidRDefault="008672DC">
      <w:pPr>
        <w:bidi/>
        <w:spacing w:after="0" w:line="240" w:lineRule="auto"/>
        <w:jc w:val="both"/>
        <w:rPr>
          <w:ins w:id="1027" w:author="Microsoft account" w:date="2025-09-13T12:40:00Z"/>
          <w:rFonts w:cs="Calibri"/>
          <w:sz w:val="28"/>
          <w:szCs w:val="28"/>
          <w:rtl/>
          <w:lang w:bidi="fa-IR"/>
        </w:rPr>
        <w:pPrChange w:id="1028" w:author="Microsoft account" w:date="2025-09-16T11:48:00Z">
          <w:pPr>
            <w:spacing w:after="0" w:line="240" w:lineRule="auto"/>
          </w:pPr>
        </w:pPrChange>
      </w:pPr>
      <w:ins w:id="1029" w:author="Microsoft account" w:date="2025-09-16T11:48:00Z">
        <w:r>
          <w:rPr>
            <w:rFonts w:cs="Calibri"/>
            <w:sz w:val="28"/>
            <w:szCs w:val="28"/>
            <w:lang w:bidi="fa-IR"/>
          </w:rPr>
          <w:t xml:space="preserve"> </w:t>
        </w:r>
        <w:r>
          <w:rPr>
            <w:rFonts w:cs="Calibri" w:hint="cs"/>
            <w:sz w:val="28"/>
            <w:szCs w:val="28"/>
            <w:rtl/>
            <w:lang w:bidi="fa-IR"/>
          </w:rPr>
          <w:t>(</w:t>
        </w:r>
        <w:r>
          <w:rPr>
            <w:rFonts w:cs="Calibri" w:hint="cs"/>
            <w:sz w:val="18"/>
            <w:szCs w:val="18"/>
            <w:rtl/>
            <w:lang w:bidi="fa-IR"/>
          </w:rPr>
          <w:t xml:space="preserve">دلیل اینکه وقتی میخواست </w:t>
        </w:r>
      </w:ins>
      <w:ins w:id="1030" w:author="Microsoft account" w:date="2025-09-16T11:49:00Z">
        <w:r>
          <w:rPr>
            <w:rFonts w:cs="Calibri"/>
            <w:sz w:val="18"/>
            <w:szCs w:val="18"/>
            <w:lang w:bidi="fa-IR"/>
          </w:rPr>
          <w:t>set</w:t>
        </w:r>
        <w:r>
          <w:rPr>
            <w:rFonts w:cs="Calibri" w:hint="cs"/>
            <w:sz w:val="18"/>
            <w:szCs w:val="18"/>
            <w:rtl/>
            <w:lang w:bidi="fa-IR"/>
          </w:rPr>
          <w:t xml:space="preserve"> رو با تابع تعریف کنه داخل </w:t>
        </w:r>
        <w:r>
          <w:rPr>
            <w:rFonts w:cs="Calibri"/>
            <w:sz w:val="18"/>
            <w:szCs w:val="18"/>
            <w:lang w:bidi="fa-IR"/>
          </w:rPr>
          <w:t>my_set2</w:t>
        </w:r>
        <w:r>
          <w:rPr>
            <w:rFonts w:cs="Calibri" w:hint="cs"/>
            <w:sz w:val="18"/>
            <w:szCs w:val="18"/>
            <w:rtl/>
            <w:lang w:bidi="fa-IR"/>
          </w:rPr>
          <w:t xml:space="preserve"> کروشه استفاده کرده اینه که این </w:t>
        </w:r>
        <w:r>
          <w:rPr>
            <w:rFonts w:cs="Calibri"/>
            <w:sz w:val="18"/>
            <w:szCs w:val="18"/>
            <w:lang w:bidi="fa-IR"/>
          </w:rPr>
          <w:t>constructor</w:t>
        </w:r>
        <w:r>
          <w:rPr>
            <w:rFonts w:cs="Calibri" w:hint="cs"/>
            <w:sz w:val="18"/>
            <w:szCs w:val="18"/>
            <w:rtl/>
            <w:lang w:bidi="fa-IR"/>
          </w:rPr>
          <w:t xml:space="preserve"> فقط یک </w:t>
        </w:r>
        <w:r>
          <w:rPr>
            <w:rFonts w:cs="Calibri"/>
            <w:sz w:val="18"/>
            <w:szCs w:val="18"/>
            <w:lang w:bidi="fa-IR"/>
          </w:rPr>
          <w:t>argument</w:t>
        </w:r>
        <w:r>
          <w:rPr>
            <w:rFonts w:cs="Calibri" w:hint="cs"/>
            <w:sz w:val="18"/>
            <w:szCs w:val="18"/>
            <w:rtl/>
            <w:lang w:bidi="fa-IR"/>
          </w:rPr>
          <w:t xml:space="preserve"> میپذیره، و همه دیتای اولیه رو باید توی همون </w:t>
        </w:r>
        <w:r>
          <w:rPr>
            <w:rFonts w:cs="Calibri"/>
            <w:sz w:val="18"/>
            <w:szCs w:val="18"/>
            <w:lang w:bidi="fa-IR"/>
          </w:rPr>
          <w:t>arg</w:t>
        </w:r>
        <w:r>
          <w:rPr>
            <w:rFonts w:cs="Calibri" w:hint="cs"/>
            <w:sz w:val="18"/>
            <w:szCs w:val="18"/>
            <w:rtl/>
            <w:lang w:bidi="fa-IR"/>
          </w:rPr>
          <w:t xml:space="preserve"> بهش ارسال کنی. از همین جهت همه داخل یه کروشه قرار میگیرن که بشن </w:t>
        </w:r>
      </w:ins>
      <w:ins w:id="1031" w:author="Microsoft account" w:date="2025-09-16T11:50:00Z">
        <w:r>
          <w:rPr>
            <w:rFonts w:cs="Calibri" w:hint="cs"/>
            <w:sz w:val="18"/>
            <w:szCs w:val="18"/>
            <w:rtl/>
            <w:lang w:bidi="fa-IR"/>
          </w:rPr>
          <w:t xml:space="preserve">یه </w:t>
        </w:r>
        <w:r>
          <w:rPr>
            <w:rFonts w:cs="Calibri"/>
            <w:sz w:val="18"/>
            <w:szCs w:val="18"/>
            <w:lang w:bidi="fa-IR"/>
          </w:rPr>
          <w:t>arg</w:t>
        </w:r>
        <w:r>
          <w:rPr>
            <w:rFonts w:cs="Calibri" w:hint="cs"/>
            <w:sz w:val="18"/>
            <w:szCs w:val="18"/>
            <w:rtl/>
            <w:lang w:bidi="fa-IR"/>
          </w:rPr>
          <w:t xml:space="preserve"> .</w:t>
        </w:r>
      </w:ins>
      <w:ins w:id="1032" w:author="Microsoft account" w:date="2025-09-16T11:48:00Z">
        <w:r>
          <w:rPr>
            <w:rFonts w:cs="Calibri" w:hint="cs"/>
            <w:sz w:val="28"/>
            <w:szCs w:val="28"/>
            <w:rtl/>
            <w:lang w:bidi="fa-IR"/>
          </w:rPr>
          <w:t>)</w:t>
        </w:r>
      </w:ins>
    </w:p>
    <w:p w14:paraId="7736A6C2" w14:textId="77777777" w:rsidR="003B3A05" w:rsidRDefault="003B3A05">
      <w:pPr>
        <w:bidi/>
        <w:spacing w:after="0" w:line="240" w:lineRule="auto"/>
        <w:jc w:val="both"/>
        <w:rPr>
          <w:ins w:id="1033" w:author="Microsoft account" w:date="2025-09-13T12:40:00Z"/>
          <w:rFonts w:cs="Calibri"/>
          <w:sz w:val="28"/>
          <w:szCs w:val="28"/>
          <w:rtl/>
          <w:lang w:bidi="fa-IR"/>
        </w:rPr>
        <w:pPrChange w:id="1034" w:author="Microsoft account" w:date="2025-09-13T12:40:00Z">
          <w:pPr>
            <w:spacing w:after="0" w:line="240" w:lineRule="auto"/>
          </w:pPr>
        </w:pPrChange>
      </w:pPr>
    </w:p>
    <w:p w14:paraId="0935A9C0" w14:textId="26FEAAE8" w:rsidR="003B3A05" w:rsidRDefault="003B3C3A">
      <w:pPr>
        <w:bidi/>
        <w:spacing w:after="0" w:line="240" w:lineRule="auto"/>
        <w:jc w:val="both"/>
        <w:rPr>
          <w:ins w:id="1035" w:author="Microsoft account" w:date="2025-09-13T11:23:00Z"/>
          <w:rFonts w:cs="Calibri"/>
          <w:sz w:val="28"/>
          <w:szCs w:val="28"/>
          <w:rtl/>
          <w:lang w:bidi="fa-IR"/>
        </w:rPr>
        <w:pPrChange w:id="1036" w:author="Microsoft account" w:date="2025-09-13T12:40:00Z">
          <w:pPr>
            <w:spacing w:after="0" w:line="240" w:lineRule="auto"/>
          </w:pPr>
        </w:pPrChange>
      </w:pPr>
      <w:ins w:id="1037" w:author="Microsoft account" w:date="2025-09-13T13:28:00Z">
        <w:r>
          <w:rPr>
            <w:rFonts w:cs="Calibri" w:hint="cs"/>
            <w:sz w:val="28"/>
            <w:szCs w:val="28"/>
            <w:rtl/>
            <w:lang w:bidi="fa-IR"/>
          </w:rPr>
          <w:t xml:space="preserve">اسم ها در ازای حدس در حال حاضر درست میشینن روی جایی که باید باشن توی نقشه، دفعه بعد باید بیایم و مراحل نهایی رو درست کنیم، </w:t>
        </w:r>
        <w:r>
          <w:rPr>
            <w:rFonts w:cs="Calibri"/>
            <w:sz w:val="28"/>
            <w:szCs w:val="28"/>
            <w:lang w:bidi="fa-IR"/>
          </w:rPr>
          <w:t>wrong_guess</w:t>
        </w:r>
        <w:r>
          <w:rPr>
            <w:rFonts w:cs="Calibri" w:hint="cs"/>
            <w:sz w:val="28"/>
            <w:szCs w:val="28"/>
            <w:rtl/>
            <w:lang w:bidi="fa-IR"/>
          </w:rPr>
          <w:t xml:space="preserve">و </w:t>
        </w:r>
        <w:r>
          <w:rPr>
            <w:rFonts w:cs="Calibri"/>
            <w:sz w:val="28"/>
            <w:szCs w:val="28"/>
            <w:lang w:bidi="fa-IR"/>
          </w:rPr>
          <w:t>tries_num</w:t>
        </w:r>
        <w:r>
          <w:rPr>
            <w:rFonts w:cs="Calibri" w:hint="cs"/>
            <w:sz w:val="28"/>
            <w:szCs w:val="28"/>
            <w:rtl/>
            <w:lang w:bidi="fa-IR"/>
          </w:rPr>
          <w:t xml:space="preserve"> رو </w:t>
        </w:r>
        <w:r>
          <w:rPr>
            <w:rFonts w:cs="Calibri"/>
            <w:sz w:val="28"/>
            <w:szCs w:val="28"/>
            <w:lang w:bidi="fa-IR"/>
          </w:rPr>
          <w:t>implement</w:t>
        </w:r>
        <w:r>
          <w:rPr>
            <w:rFonts w:cs="Calibri" w:hint="cs"/>
            <w:sz w:val="28"/>
            <w:szCs w:val="28"/>
            <w:rtl/>
            <w:lang w:bidi="fa-IR"/>
          </w:rPr>
          <w:t xml:space="preserve"> کنیم و بعد هم بریم ببینیم دوره چیکار کرده.</w:t>
        </w:r>
      </w:ins>
    </w:p>
    <w:p w14:paraId="16FB8CAB" w14:textId="0E9FFA5F" w:rsidR="003C0C27" w:rsidRDefault="003C0C27">
      <w:pPr>
        <w:bidi/>
        <w:spacing w:after="0" w:line="240" w:lineRule="auto"/>
        <w:jc w:val="both"/>
        <w:rPr>
          <w:ins w:id="1038" w:author="Microsoft account" w:date="2025-09-13T11:23:00Z"/>
          <w:rFonts w:cs="Calibri"/>
          <w:sz w:val="28"/>
          <w:szCs w:val="28"/>
          <w:rtl/>
          <w:lang w:bidi="fa-IR"/>
        </w:rPr>
        <w:pPrChange w:id="1039" w:author="Microsoft account" w:date="2025-09-13T11:23:00Z">
          <w:pPr>
            <w:spacing w:after="0" w:line="240" w:lineRule="auto"/>
          </w:pPr>
        </w:pPrChange>
      </w:pPr>
      <w:ins w:id="1040" w:author="Microsoft account" w:date="2025-09-13T11:23:00Z">
        <w:r>
          <w:rPr>
            <w:rFonts w:cs="Calibri"/>
            <w:sz w:val="28"/>
            <w:szCs w:val="28"/>
            <w:rtl/>
            <w:lang w:bidi="fa-IR"/>
          </w:rPr>
          <w:br w:type="page"/>
        </w:r>
      </w:ins>
    </w:p>
    <w:p w14:paraId="4370436B" w14:textId="14E3A1C2" w:rsidR="002B0B06" w:rsidRDefault="008C17E4">
      <w:pPr>
        <w:bidi/>
        <w:spacing w:after="0" w:line="276" w:lineRule="auto"/>
        <w:jc w:val="both"/>
        <w:rPr>
          <w:ins w:id="1041" w:author="Microsoft account" w:date="2025-09-11T09:58:00Z"/>
          <w:rFonts w:cs="Calibri"/>
          <w:sz w:val="28"/>
          <w:szCs w:val="28"/>
          <w:rtl/>
          <w:lang w:bidi="fa-IR"/>
        </w:rPr>
        <w:pPrChange w:id="1042" w:author="Microsoft account" w:date="2025-09-11T09:58:00Z">
          <w:pPr>
            <w:bidi/>
            <w:spacing w:after="0" w:line="276" w:lineRule="auto"/>
            <w:jc w:val="both"/>
          </w:pPr>
        </w:pPrChange>
      </w:pPr>
      <w:bookmarkStart w:id="1043" w:name="I4040623"/>
      <w:ins w:id="1044" w:author="Microsoft account" w:date="2025-09-14T10:33:00Z">
        <w:r>
          <w:rPr>
            <w:rFonts w:cs="Calibri" w:hint="cs"/>
            <w:sz w:val="28"/>
            <w:szCs w:val="28"/>
            <w:rtl/>
            <w:lang w:bidi="fa-IR"/>
          </w:rPr>
          <w:lastRenderedPageBreak/>
          <w:t>ادامه</w:t>
        </w:r>
      </w:ins>
    </w:p>
    <w:bookmarkEnd w:id="1043"/>
    <w:p w14:paraId="7BEB0CC6" w14:textId="75CA96C9" w:rsidR="002B0B06" w:rsidRDefault="00725257">
      <w:pPr>
        <w:bidi/>
        <w:spacing w:after="0" w:line="276" w:lineRule="auto"/>
        <w:jc w:val="both"/>
        <w:rPr>
          <w:ins w:id="1045" w:author="Microsoft account" w:date="2025-09-14T10:33:00Z"/>
          <w:rFonts w:cs="Calibri"/>
          <w:sz w:val="28"/>
          <w:szCs w:val="28"/>
          <w:rtl/>
          <w:lang w:bidi="fa-IR"/>
        </w:rPr>
        <w:pPrChange w:id="1046" w:author="Microsoft account" w:date="2025-09-11T09:58:00Z">
          <w:pPr>
            <w:bidi/>
            <w:spacing w:after="0" w:line="276" w:lineRule="auto"/>
            <w:jc w:val="both"/>
          </w:pPr>
        </w:pPrChange>
      </w:pPr>
      <w:ins w:id="1047" w:author="Microsoft account" w:date="2025-09-14T10:33:00Z">
        <w:r>
          <w:rPr>
            <w:rFonts w:cs="Calibri" w:hint="cs"/>
            <w:sz w:val="28"/>
            <w:szCs w:val="28"/>
            <w:rtl/>
            <w:lang w:bidi="fa-IR"/>
          </w:rPr>
          <w:t xml:space="preserve">-در تلاش بودیم برای درست کردن تایمر مناسب برای بازی </w:t>
        </w:r>
        <w:r>
          <w:rPr>
            <w:rFonts w:cs="Calibri"/>
            <w:sz w:val="28"/>
            <w:szCs w:val="28"/>
            <w:lang w:bidi="fa-IR"/>
          </w:rPr>
          <w:t>iran-state-game</w:t>
        </w:r>
        <w:r>
          <w:rPr>
            <w:rFonts w:cs="Calibri" w:hint="cs"/>
            <w:sz w:val="28"/>
            <w:szCs w:val="28"/>
            <w:rtl/>
            <w:lang w:bidi="fa-IR"/>
          </w:rPr>
          <w:t xml:space="preserve"> که زمان رو اولا نشون بدیم ، بعد اندازه گیری کنیم و در انتها توی نمره دادن سهیمش کنیم. که این رو دیدیم:</w:t>
        </w:r>
      </w:ins>
    </w:p>
    <w:p w14:paraId="705B3343" w14:textId="7BBAA379" w:rsidR="00725257" w:rsidRDefault="00725257">
      <w:pPr>
        <w:bidi/>
        <w:spacing w:after="0" w:line="276" w:lineRule="auto"/>
        <w:jc w:val="both"/>
        <w:rPr>
          <w:ins w:id="1048" w:author="Microsoft account" w:date="2025-09-14T10:34:00Z"/>
          <w:rFonts w:cs="Calibri"/>
          <w:sz w:val="28"/>
          <w:szCs w:val="28"/>
          <w:rtl/>
          <w:lang w:bidi="fa-IR"/>
        </w:rPr>
        <w:pPrChange w:id="1049" w:author="Microsoft account" w:date="2025-09-14T10:34:00Z">
          <w:pPr>
            <w:bidi/>
            <w:spacing w:after="0" w:line="276" w:lineRule="auto"/>
            <w:jc w:val="both"/>
          </w:pPr>
        </w:pPrChange>
      </w:pPr>
      <w:ins w:id="1050" w:author="Microsoft account" w:date="2025-09-14T10:34:00Z">
        <w:r w:rsidRPr="00725257">
          <w:rPr>
            <w:rFonts w:cs="Calibri"/>
            <w:noProof/>
            <w:sz w:val="28"/>
            <w:szCs w:val="28"/>
            <w:rPrChange w:id="1051" w:author="Unknown">
              <w:rPr>
                <w:noProof/>
              </w:rPr>
            </w:rPrChange>
          </w:rPr>
          <w:drawing>
            <wp:inline distT="0" distB="0" distL="0" distR="0" wp14:anchorId="421E44EE" wp14:editId="0754716C">
              <wp:extent cx="5731510" cy="267525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2675255"/>
                      </a:xfrm>
                      <a:prstGeom prst="rect">
                        <a:avLst/>
                      </a:prstGeom>
                    </pic:spPr>
                  </pic:pic>
                </a:graphicData>
              </a:graphic>
            </wp:inline>
          </w:drawing>
        </w:r>
      </w:ins>
    </w:p>
    <w:p w14:paraId="4D8FE60B" w14:textId="3A01F58F" w:rsidR="00725257" w:rsidRDefault="00725257">
      <w:pPr>
        <w:bidi/>
        <w:spacing w:after="0" w:line="276" w:lineRule="auto"/>
        <w:jc w:val="both"/>
        <w:rPr>
          <w:ins w:id="1052" w:author="Microsoft account" w:date="2025-09-16T11:57:00Z"/>
          <w:rFonts w:cs="Calibri"/>
          <w:sz w:val="28"/>
          <w:szCs w:val="28"/>
          <w:rtl/>
          <w:lang w:bidi="fa-IR"/>
        </w:rPr>
        <w:pPrChange w:id="1053" w:author="Microsoft account" w:date="2025-09-14T10:34:00Z">
          <w:pPr>
            <w:bidi/>
            <w:spacing w:after="0" w:line="276" w:lineRule="auto"/>
            <w:jc w:val="both"/>
          </w:pPr>
        </w:pPrChange>
      </w:pPr>
      <w:ins w:id="1054" w:author="Microsoft account" w:date="2025-09-14T10:34:00Z">
        <w:r>
          <w:rPr>
            <w:rFonts w:cs="Calibri" w:hint="cs"/>
            <w:sz w:val="28"/>
            <w:szCs w:val="28"/>
            <w:rtl/>
            <w:lang w:bidi="fa-IR"/>
          </w:rPr>
          <w:t xml:space="preserve">نکته ای که چشمم رو گرفت </w:t>
        </w:r>
        <w:r>
          <w:rPr>
            <w:rFonts w:cs="Calibri"/>
            <w:sz w:val="28"/>
            <w:szCs w:val="28"/>
            <w:lang w:bidi="fa-IR"/>
          </w:rPr>
          <w:t>“\r”</w:t>
        </w:r>
        <w:r>
          <w:rPr>
            <w:rFonts w:cs="Calibri" w:hint="cs"/>
            <w:sz w:val="28"/>
            <w:szCs w:val="28"/>
            <w:rtl/>
            <w:lang w:bidi="fa-IR"/>
          </w:rPr>
          <w:t xml:space="preserve"> بود که باعث میشد </w:t>
        </w:r>
        <w:r>
          <w:rPr>
            <w:rFonts w:cs="Calibri"/>
            <w:sz w:val="28"/>
            <w:szCs w:val="28"/>
            <w:lang w:bidi="fa-IR"/>
          </w:rPr>
          <w:t>cursor</w:t>
        </w:r>
        <w:r>
          <w:rPr>
            <w:rFonts w:cs="Calibri" w:hint="cs"/>
            <w:sz w:val="28"/>
            <w:szCs w:val="28"/>
            <w:rtl/>
            <w:lang w:bidi="fa-IR"/>
          </w:rPr>
          <w:t xml:space="preserve"> توی ترمینال یا </w:t>
        </w:r>
        <w:r>
          <w:rPr>
            <w:rFonts w:cs="Calibri"/>
            <w:sz w:val="28"/>
            <w:szCs w:val="28"/>
            <w:lang w:bidi="fa-IR"/>
          </w:rPr>
          <w:t>cmd</w:t>
        </w:r>
        <w:r>
          <w:rPr>
            <w:rFonts w:cs="Calibri" w:hint="cs"/>
            <w:sz w:val="28"/>
            <w:szCs w:val="28"/>
            <w:rtl/>
            <w:lang w:bidi="fa-IR"/>
          </w:rPr>
          <w:t xml:space="preserve"> بره اولِ خط. </w:t>
        </w:r>
      </w:ins>
      <w:ins w:id="1055" w:author="Microsoft account" w:date="2025-09-14T10:35:00Z">
        <w:r>
          <w:rPr>
            <w:rFonts w:cs="Calibri" w:hint="cs"/>
            <w:sz w:val="28"/>
            <w:szCs w:val="28"/>
            <w:rtl/>
            <w:lang w:bidi="fa-IR"/>
          </w:rPr>
          <w:t xml:space="preserve">و اینکار باعث میشه که چیزی که توی ترمینال نوشتی </w:t>
        </w:r>
        <w:r>
          <w:rPr>
            <w:rFonts w:cs="Calibri"/>
            <w:sz w:val="28"/>
            <w:szCs w:val="28"/>
            <w:lang w:bidi="fa-IR"/>
          </w:rPr>
          <w:t>overwrite</w:t>
        </w:r>
        <w:r>
          <w:rPr>
            <w:rFonts w:cs="Calibri" w:hint="cs"/>
            <w:sz w:val="28"/>
            <w:szCs w:val="28"/>
            <w:rtl/>
            <w:lang w:bidi="fa-IR"/>
          </w:rPr>
          <w:t xml:space="preserve"> بشه. جالبه. </w:t>
        </w:r>
      </w:ins>
      <w:ins w:id="1056" w:author="Microsoft account" w:date="2025-09-16T11:52:00Z">
        <w:r w:rsidR="001233C1">
          <w:rPr>
            <w:rFonts w:cs="Calibri" w:hint="cs"/>
            <w:sz w:val="28"/>
            <w:szCs w:val="28"/>
            <w:rtl/>
            <w:lang w:bidi="fa-IR"/>
          </w:rPr>
          <w:t>(</w:t>
        </w:r>
        <w:r w:rsidR="001233C1">
          <w:rPr>
            <w:rFonts w:cs="Calibri" w:hint="cs"/>
            <w:sz w:val="18"/>
            <w:szCs w:val="18"/>
            <w:rtl/>
            <w:lang w:bidi="fa-IR"/>
          </w:rPr>
          <w:t xml:space="preserve">یادمه زمانی که داشتیم </w:t>
        </w:r>
        <w:r w:rsidR="001233C1">
          <w:rPr>
            <w:rFonts w:cs="Calibri"/>
            <w:sz w:val="18"/>
            <w:szCs w:val="18"/>
            <w:lang w:bidi="fa-IR"/>
          </w:rPr>
          <w:t>PTK</w:t>
        </w:r>
        <w:r w:rsidR="001233C1">
          <w:rPr>
            <w:rFonts w:cs="Calibri" w:hint="cs"/>
            <w:sz w:val="18"/>
            <w:szCs w:val="18"/>
            <w:rtl/>
            <w:lang w:bidi="fa-IR"/>
          </w:rPr>
          <w:t xml:space="preserve"> رو مینوشتیم ، میخواستیم </w:t>
        </w:r>
        <w:r w:rsidR="001233C1">
          <w:rPr>
            <w:rFonts w:cs="Calibri"/>
            <w:sz w:val="18"/>
            <w:szCs w:val="18"/>
            <w:lang w:bidi="fa-IR"/>
          </w:rPr>
          <w:t>count-down timer</w:t>
        </w:r>
        <w:r w:rsidR="001233C1">
          <w:rPr>
            <w:rFonts w:cs="Calibri" w:hint="cs"/>
            <w:sz w:val="18"/>
            <w:szCs w:val="18"/>
            <w:rtl/>
            <w:lang w:bidi="fa-IR"/>
          </w:rPr>
          <w:t xml:space="preserve"> رو بسازیم از یچیزی مثل همین استفاده کردیم. </w:t>
        </w:r>
        <w:r w:rsidR="001233C1">
          <w:rPr>
            <w:rFonts w:cs="Calibri" w:hint="cs"/>
            <w:sz w:val="28"/>
            <w:szCs w:val="28"/>
            <w:rtl/>
            <w:lang w:bidi="fa-IR"/>
          </w:rPr>
          <w:t>)</w:t>
        </w:r>
      </w:ins>
      <w:ins w:id="1057" w:author="Microsoft account" w:date="2025-10-07T10:49:00Z">
        <w:r w:rsidR="000E15FF">
          <w:rPr>
            <w:rFonts w:cs="Calibri"/>
            <w:sz w:val="28"/>
            <w:szCs w:val="28"/>
            <w:lang w:bidi="fa-IR"/>
          </w:rPr>
          <w:t xml:space="preserve"> </w:t>
        </w:r>
        <w:r w:rsidR="000E15FF">
          <w:rPr>
            <w:rFonts w:cs="Calibri" w:hint="cs"/>
            <w:sz w:val="28"/>
            <w:szCs w:val="28"/>
            <w:rtl/>
            <w:lang w:bidi="fa-IR"/>
          </w:rPr>
          <w:t xml:space="preserve"> (</w:t>
        </w:r>
        <w:r w:rsidR="000E15FF">
          <w:rPr>
            <w:rFonts w:cs="Calibri" w:hint="cs"/>
            <w:sz w:val="18"/>
            <w:szCs w:val="18"/>
            <w:rtl/>
            <w:lang w:bidi="fa-IR"/>
          </w:rPr>
          <w:t xml:space="preserve">الان با چیزایی که درمورد </w:t>
        </w:r>
        <w:r w:rsidR="000E15FF">
          <w:rPr>
            <w:rFonts w:cs="Calibri"/>
            <w:sz w:val="18"/>
            <w:szCs w:val="18"/>
            <w:lang w:bidi="fa-IR"/>
          </w:rPr>
          <w:t>tkinter</w:t>
        </w:r>
        <w:r w:rsidR="000E15FF">
          <w:rPr>
            <w:rFonts w:cs="Calibri" w:hint="cs"/>
            <w:sz w:val="18"/>
            <w:szCs w:val="18"/>
            <w:rtl/>
            <w:lang w:bidi="fa-IR"/>
          </w:rPr>
          <w:t xml:space="preserve"> و </w:t>
        </w:r>
        <w:r w:rsidR="000E15FF">
          <w:rPr>
            <w:rFonts w:cs="Calibri"/>
            <w:sz w:val="18"/>
            <w:szCs w:val="18"/>
            <w:lang w:bidi="fa-IR"/>
          </w:rPr>
          <w:t>GUI</w:t>
        </w:r>
        <w:r w:rsidR="000E15FF">
          <w:rPr>
            <w:rFonts w:cs="Calibri" w:hint="cs"/>
            <w:sz w:val="18"/>
            <w:szCs w:val="18"/>
            <w:rtl/>
            <w:lang w:bidi="fa-IR"/>
          </w:rPr>
          <w:t xml:space="preserve"> میدونیم میتونیم برگردیم و </w:t>
        </w:r>
        <w:r w:rsidR="000E15FF">
          <w:rPr>
            <w:rFonts w:cs="Calibri"/>
            <w:sz w:val="18"/>
            <w:szCs w:val="18"/>
            <w:lang w:bidi="fa-IR"/>
          </w:rPr>
          <w:t>PTK</w:t>
        </w:r>
        <w:r w:rsidR="000E15FF">
          <w:rPr>
            <w:rFonts w:cs="Calibri" w:hint="cs"/>
            <w:sz w:val="18"/>
            <w:szCs w:val="18"/>
            <w:rtl/>
            <w:lang w:bidi="fa-IR"/>
          </w:rPr>
          <w:t xml:space="preserve"> رو براش </w:t>
        </w:r>
      </w:ins>
      <w:ins w:id="1058" w:author="Microsoft account" w:date="2025-10-07T10:50:00Z">
        <w:r w:rsidR="000E15FF">
          <w:rPr>
            <w:rFonts w:cs="Calibri"/>
            <w:sz w:val="18"/>
            <w:szCs w:val="18"/>
            <w:lang w:bidi="fa-IR"/>
          </w:rPr>
          <w:t>UI</w:t>
        </w:r>
        <w:r w:rsidR="000E15FF">
          <w:rPr>
            <w:rFonts w:cs="Calibri" w:hint="cs"/>
            <w:sz w:val="18"/>
            <w:szCs w:val="18"/>
            <w:rtl/>
            <w:lang w:bidi="fa-IR"/>
          </w:rPr>
          <w:t xml:space="preserve"> بسازیم و </w:t>
        </w:r>
        <w:r w:rsidR="000E15FF">
          <w:rPr>
            <w:rFonts w:cs="Calibri"/>
            <w:sz w:val="18"/>
            <w:szCs w:val="18"/>
            <w:lang w:bidi="fa-IR"/>
          </w:rPr>
          <w:t>portable</w:t>
        </w:r>
        <w:r w:rsidR="000E15FF">
          <w:rPr>
            <w:rFonts w:cs="Calibri" w:hint="cs"/>
            <w:sz w:val="18"/>
            <w:szCs w:val="18"/>
            <w:rtl/>
            <w:lang w:bidi="fa-IR"/>
          </w:rPr>
          <w:t xml:space="preserve"> ش کنیم.</w:t>
        </w:r>
      </w:ins>
      <w:ins w:id="1059" w:author="Microsoft account" w:date="2025-10-07T10:49:00Z">
        <w:r w:rsidR="000E15FF">
          <w:rPr>
            <w:rFonts w:cs="Calibri" w:hint="cs"/>
            <w:sz w:val="28"/>
            <w:szCs w:val="28"/>
            <w:rtl/>
            <w:lang w:bidi="fa-IR"/>
          </w:rPr>
          <w:t>)</w:t>
        </w:r>
      </w:ins>
    </w:p>
    <w:p w14:paraId="6300DB48" w14:textId="77777777" w:rsidR="00447AF9" w:rsidRDefault="00447AF9">
      <w:pPr>
        <w:bidi/>
        <w:spacing w:after="0" w:line="276" w:lineRule="auto"/>
        <w:jc w:val="both"/>
        <w:rPr>
          <w:ins w:id="1060" w:author="Microsoft account" w:date="2025-09-16T11:57:00Z"/>
          <w:rFonts w:cs="Calibri"/>
          <w:sz w:val="28"/>
          <w:szCs w:val="28"/>
          <w:rtl/>
          <w:lang w:bidi="fa-IR"/>
        </w:rPr>
        <w:pPrChange w:id="1061" w:author="Microsoft account" w:date="2025-09-16T11:57:00Z">
          <w:pPr>
            <w:bidi/>
            <w:spacing w:after="0" w:line="276" w:lineRule="auto"/>
            <w:jc w:val="both"/>
          </w:pPr>
        </w:pPrChange>
      </w:pPr>
    </w:p>
    <w:p w14:paraId="41EBB27D" w14:textId="77777777" w:rsidR="00447AF9" w:rsidRDefault="00447AF9">
      <w:pPr>
        <w:bidi/>
        <w:spacing w:after="0" w:line="276" w:lineRule="auto"/>
        <w:jc w:val="both"/>
        <w:rPr>
          <w:ins w:id="1062" w:author="Microsoft account" w:date="2025-09-16T11:58:00Z"/>
          <w:rFonts w:cs="Calibri"/>
          <w:sz w:val="18"/>
          <w:szCs w:val="18"/>
          <w:rtl/>
          <w:lang w:bidi="fa-IR"/>
        </w:rPr>
        <w:pPrChange w:id="1063" w:author="Microsoft account" w:date="2025-09-16T11:57:00Z">
          <w:pPr>
            <w:bidi/>
            <w:spacing w:after="0" w:line="276" w:lineRule="auto"/>
            <w:jc w:val="both"/>
          </w:pPr>
        </w:pPrChange>
      </w:pPr>
      <w:ins w:id="1064" w:author="Microsoft account" w:date="2025-09-16T11:58:00Z">
        <w:r>
          <w:rPr>
            <w:rFonts w:cs="Calibri" w:hint="cs"/>
            <w:sz w:val="28"/>
            <w:szCs w:val="28"/>
            <w:rtl/>
            <w:lang w:bidi="fa-IR"/>
          </w:rPr>
          <w:t>(</w:t>
        </w:r>
        <w:r>
          <w:rPr>
            <w:rFonts w:cs="Calibri" w:hint="cs"/>
            <w:sz w:val="18"/>
            <w:szCs w:val="18"/>
            <w:rtl/>
            <w:lang w:bidi="fa-IR"/>
          </w:rPr>
          <w:t xml:space="preserve">یادآوری: </w:t>
        </w:r>
        <w:r>
          <w:rPr>
            <w:rFonts w:cs="Calibri"/>
            <w:sz w:val="18"/>
            <w:szCs w:val="18"/>
            <w:lang w:bidi="fa-IR"/>
          </w:rPr>
          <w:t>divmode()</w:t>
        </w:r>
        <w:r>
          <w:rPr>
            <w:rFonts w:cs="Calibri" w:hint="cs"/>
            <w:sz w:val="18"/>
            <w:szCs w:val="18"/>
            <w:rtl/>
            <w:lang w:bidi="fa-IR"/>
          </w:rPr>
          <w:t xml:space="preserve"> :</w:t>
        </w:r>
      </w:ins>
    </w:p>
    <w:p w14:paraId="4B0912D0" w14:textId="77777777" w:rsidR="00447AF9" w:rsidRDefault="00447AF9">
      <w:pPr>
        <w:bidi/>
        <w:spacing w:after="0" w:line="276" w:lineRule="auto"/>
        <w:jc w:val="both"/>
        <w:rPr>
          <w:ins w:id="1065" w:author="Microsoft account" w:date="2025-09-16T11:58:00Z"/>
          <w:rFonts w:cs="Calibri"/>
          <w:sz w:val="28"/>
          <w:szCs w:val="28"/>
          <w:rtl/>
          <w:lang w:bidi="fa-IR"/>
        </w:rPr>
        <w:pPrChange w:id="1066" w:author="Microsoft account" w:date="2025-09-16T11:58:00Z">
          <w:pPr>
            <w:bidi/>
            <w:spacing w:after="0" w:line="276" w:lineRule="auto"/>
            <w:jc w:val="both"/>
          </w:pPr>
        </w:pPrChange>
      </w:pPr>
      <w:ins w:id="1067" w:author="Microsoft account" w:date="2025-09-16T11:58:00Z">
        <w:r w:rsidRPr="00447AF9">
          <w:rPr>
            <w:rFonts w:cs="Calibri"/>
            <w:noProof/>
            <w:sz w:val="28"/>
            <w:szCs w:val="28"/>
            <w:rPrChange w:id="1068" w:author="Unknown">
              <w:rPr>
                <w:noProof/>
              </w:rPr>
            </w:rPrChange>
          </w:rPr>
          <w:drawing>
            <wp:inline distT="0" distB="0" distL="0" distR="0" wp14:anchorId="168F2C63" wp14:editId="51E86CEF">
              <wp:extent cx="1758864" cy="21348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181953" cy="264838"/>
                      </a:xfrm>
                      <a:prstGeom prst="rect">
                        <a:avLst/>
                      </a:prstGeom>
                    </pic:spPr>
                  </pic:pic>
                </a:graphicData>
              </a:graphic>
            </wp:inline>
          </w:drawing>
        </w:r>
      </w:ins>
    </w:p>
    <w:p w14:paraId="0F0FFF46" w14:textId="5E8CA31A" w:rsidR="00447AF9" w:rsidRDefault="00447AF9">
      <w:pPr>
        <w:bidi/>
        <w:spacing w:after="0" w:line="276" w:lineRule="auto"/>
        <w:jc w:val="both"/>
        <w:rPr>
          <w:ins w:id="1069" w:author="Microsoft account" w:date="2025-09-16T11:58:00Z"/>
          <w:rFonts w:cs="Calibri"/>
          <w:sz w:val="28"/>
          <w:szCs w:val="28"/>
          <w:rtl/>
          <w:lang w:bidi="fa-IR"/>
        </w:rPr>
        <w:pPrChange w:id="1070" w:author="Microsoft account" w:date="2025-09-16T11:58:00Z">
          <w:pPr>
            <w:bidi/>
            <w:spacing w:after="0" w:line="276" w:lineRule="auto"/>
            <w:jc w:val="both"/>
          </w:pPr>
        </w:pPrChange>
      </w:pPr>
      <w:ins w:id="1071" w:author="Microsoft account" w:date="2025-09-16T11:58:00Z">
        <w:r w:rsidRPr="00447AF9">
          <w:rPr>
            <w:rFonts w:cs="Calibri"/>
            <w:noProof/>
            <w:sz w:val="18"/>
            <w:szCs w:val="18"/>
            <w:rPrChange w:id="1072" w:author="Unknown">
              <w:rPr>
                <w:noProof/>
              </w:rPr>
            </w:rPrChange>
          </w:rPr>
          <w:drawing>
            <wp:inline distT="0" distB="0" distL="0" distR="0" wp14:anchorId="545A1527" wp14:editId="3892DEB5">
              <wp:extent cx="4428803" cy="469573"/>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469848" cy="473925"/>
                      </a:xfrm>
                      <a:prstGeom prst="rect">
                        <a:avLst/>
                      </a:prstGeom>
                    </pic:spPr>
                  </pic:pic>
                </a:graphicData>
              </a:graphic>
            </wp:inline>
          </w:drawing>
        </w:r>
      </w:ins>
    </w:p>
    <w:p w14:paraId="7A657F41" w14:textId="36239B77" w:rsidR="00447AF9" w:rsidRDefault="00447AF9">
      <w:pPr>
        <w:bidi/>
        <w:spacing w:after="0" w:line="276" w:lineRule="auto"/>
        <w:jc w:val="both"/>
        <w:rPr>
          <w:ins w:id="1073" w:author="Microsoft account" w:date="2025-09-14T10:35:00Z"/>
          <w:rFonts w:cs="Calibri"/>
          <w:sz w:val="28"/>
          <w:szCs w:val="28"/>
          <w:lang w:bidi="fa-IR"/>
        </w:rPr>
        <w:pPrChange w:id="1074" w:author="Microsoft account" w:date="2025-09-16T11:58:00Z">
          <w:pPr>
            <w:bidi/>
            <w:spacing w:after="0" w:line="276" w:lineRule="auto"/>
            <w:jc w:val="both"/>
          </w:pPr>
        </w:pPrChange>
      </w:pPr>
      <w:ins w:id="1075" w:author="Microsoft account" w:date="2025-09-16T11:58:00Z">
        <w:r>
          <w:rPr>
            <w:rFonts w:cs="Calibri" w:hint="cs"/>
            <w:sz w:val="28"/>
            <w:szCs w:val="28"/>
            <w:rtl/>
            <w:lang w:bidi="fa-IR"/>
          </w:rPr>
          <w:t>)</w:t>
        </w:r>
      </w:ins>
    </w:p>
    <w:p w14:paraId="3B572F1C" w14:textId="77777777" w:rsidR="00725257" w:rsidRDefault="00725257">
      <w:pPr>
        <w:bidi/>
        <w:spacing w:after="0" w:line="276" w:lineRule="auto"/>
        <w:jc w:val="both"/>
        <w:rPr>
          <w:ins w:id="1076" w:author="Microsoft account" w:date="2025-09-14T10:35:00Z"/>
          <w:rFonts w:cs="Calibri"/>
          <w:sz w:val="28"/>
          <w:szCs w:val="28"/>
          <w:rtl/>
          <w:lang w:bidi="fa-IR"/>
        </w:rPr>
        <w:pPrChange w:id="1077" w:author="Microsoft account" w:date="2025-09-14T10:35:00Z">
          <w:pPr>
            <w:bidi/>
            <w:spacing w:after="0" w:line="276" w:lineRule="auto"/>
            <w:jc w:val="both"/>
          </w:pPr>
        </w:pPrChange>
      </w:pPr>
    </w:p>
    <w:p w14:paraId="7E27C804" w14:textId="2C804B2A" w:rsidR="00725257" w:rsidRDefault="00725257">
      <w:pPr>
        <w:bidi/>
        <w:spacing w:after="0" w:line="276" w:lineRule="auto"/>
        <w:jc w:val="both"/>
        <w:rPr>
          <w:ins w:id="1078" w:author="Microsoft account" w:date="2025-09-14T10:38:00Z"/>
          <w:rFonts w:cs="Calibri"/>
          <w:sz w:val="28"/>
          <w:szCs w:val="28"/>
          <w:rtl/>
          <w:lang w:bidi="fa-IR"/>
        </w:rPr>
        <w:pPrChange w:id="1079" w:author="Microsoft account" w:date="2025-09-14T10:35:00Z">
          <w:pPr>
            <w:bidi/>
            <w:spacing w:after="0" w:line="276" w:lineRule="auto"/>
            <w:jc w:val="both"/>
          </w:pPr>
        </w:pPrChange>
      </w:pPr>
      <w:ins w:id="1080" w:author="Microsoft account" w:date="2025-09-14T10:35:00Z">
        <w:r>
          <w:rPr>
            <w:rFonts w:cs="Calibri" w:hint="cs"/>
            <w:sz w:val="28"/>
            <w:szCs w:val="28"/>
            <w:rtl/>
            <w:lang w:bidi="fa-IR"/>
          </w:rPr>
          <w:t>-</w:t>
        </w:r>
      </w:ins>
      <w:ins w:id="1081" w:author="Microsoft account" w:date="2025-09-14T10:38:00Z">
        <w:r>
          <w:rPr>
            <w:rFonts w:cs="Calibri" w:hint="cs"/>
            <w:sz w:val="28"/>
            <w:szCs w:val="28"/>
            <w:rtl/>
            <w:lang w:bidi="fa-IR"/>
          </w:rPr>
          <w:t xml:space="preserve">نکته درمورد </w:t>
        </w:r>
        <w:r w:rsidR="00EF482D">
          <w:rPr>
            <w:rFonts w:cs="Calibri" w:hint="cs"/>
            <w:sz w:val="28"/>
            <w:szCs w:val="28"/>
            <w:rtl/>
            <w:lang w:bidi="fa-IR"/>
          </w:rPr>
          <w:t xml:space="preserve">ماژول </w:t>
        </w:r>
        <w:r w:rsidR="00EF482D">
          <w:rPr>
            <w:rFonts w:cs="Calibri"/>
            <w:sz w:val="28"/>
            <w:szCs w:val="28"/>
            <w:lang w:bidi="fa-IR"/>
          </w:rPr>
          <w:t>sys</w:t>
        </w:r>
        <w:r w:rsidR="00EF482D">
          <w:rPr>
            <w:rFonts w:cs="Calibri" w:hint="cs"/>
            <w:sz w:val="28"/>
            <w:szCs w:val="28"/>
            <w:rtl/>
            <w:lang w:bidi="fa-IR"/>
          </w:rPr>
          <w:t xml:space="preserve"> :</w:t>
        </w:r>
      </w:ins>
    </w:p>
    <w:p w14:paraId="39632B48" w14:textId="3C518302" w:rsidR="00EF482D" w:rsidRDefault="00EF482D">
      <w:pPr>
        <w:bidi/>
        <w:spacing w:after="0" w:line="276" w:lineRule="auto"/>
        <w:jc w:val="both"/>
        <w:rPr>
          <w:ins w:id="1082" w:author="Microsoft account" w:date="2025-09-14T10:38:00Z"/>
          <w:rFonts w:cs="Calibri"/>
          <w:sz w:val="28"/>
          <w:szCs w:val="28"/>
          <w:rtl/>
          <w:lang w:bidi="fa-IR"/>
        </w:rPr>
        <w:pPrChange w:id="1083" w:author="Microsoft account" w:date="2025-09-14T10:38:00Z">
          <w:pPr>
            <w:bidi/>
            <w:spacing w:after="0" w:line="276" w:lineRule="auto"/>
            <w:jc w:val="both"/>
          </w:pPr>
        </w:pPrChange>
      </w:pPr>
      <w:ins w:id="1084" w:author="Microsoft account" w:date="2025-09-14T10:38:00Z">
        <w:r w:rsidRPr="00EF482D">
          <w:rPr>
            <w:rFonts w:cs="Calibri"/>
            <w:noProof/>
            <w:sz w:val="28"/>
            <w:szCs w:val="28"/>
            <w:rPrChange w:id="1085" w:author="Unknown">
              <w:rPr>
                <w:noProof/>
              </w:rPr>
            </w:rPrChange>
          </w:rPr>
          <w:drawing>
            <wp:inline distT="0" distB="0" distL="0" distR="0" wp14:anchorId="1E1BB819" wp14:editId="20A5DC13">
              <wp:extent cx="5731510" cy="207708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2077085"/>
                      </a:xfrm>
                      <a:prstGeom prst="rect">
                        <a:avLst/>
                      </a:prstGeom>
                    </pic:spPr>
                  </pic:pic>
                </a:graphicData>
              </a:graphic>
            </wp:inline>
          </w:drawing>
        </w:r>
      </w:ins>
    </w:p>
    <w:p w14:paraId="15F89022" w14:textId="78952B15" w:rsidR="00EF482D" w:rsidRDefault="00EF482D">
      <w:pPr>
        <w:bidi/>
        <w:spacing w:after="0" w:line="276" w:lineRule="auto"/>
        <w:jc w:val="both"/>
        <w:rPr>
          <w:ins w:id="1086" w:author="Microsoft account" w:date="2025-09-16T12:08:00Z"/>
          <w:rFonts w:cs="Calibri"/>
          <w:sz w:val="28"/>
          <w:szCs w:val="28"/>
          <w:rtl/>
          <w:lang w:bidi="fa-IR"/>
        </w:rPr>
        <w:pPrChange w:id="1087" w:author="Microsoft account" w:date="2025-09-14T10:38:00Z">
          <w:pPr>
            <w:bidi/>
            <w:spacing w:after="0" w:line="276" w:lineRule="auto"/>
            <w:jc w:val="both"/>
          </w:pPr>
        </w:pPrChange>
      </w:pPr>
      <w:ins w:id="1088" w:author="Microsoft account" w:date="2025-09-14T10:38:00Z">
        <w:r>
          <w:rPr>
            <w:rFonts w:cs="Calibri" w:hint="cs"/>
            <w:sz w:val="28"/>
            <w:szCs w:val="28"/>
            <w:rtl/>
            <w:lang w:bidi="fa-IR"/>
          </w:rPr>
          <w:lastRenderedPageBreak/>
          <w:t xml:space="preserve">که فقط جهت اطلاع اینجاست، نیازی نیست فعلا سراغش بریم، ولی نکته اینجاست که بدونیم وجود داره. </w:t>
        </w:r>
      </w:ins>
    </w:p>
    <w:p w14:paraId="17957B5B" w14:textId="77777777" w:rsidR="00A45AC1" w:rsidRDefault="00A45AC1">
      <w:pPr>
        <w:bidi/>
        <w:spacing w:after="0" w:line="276" w:lineRule="auto"/>
        <w:rPr>
          <w:ins w:id="1089" w:author="Microsoft account" w:date="2025-09-16T12:08:00Z"/>
          <w:rFonts w:cs="Calibri"/>
          <w:sz w:val="28"/>
          <w:szCs w:val="28"/>
          <w:rtl/>
          <w:lang w:bidi="fa-IR"/>
        </w:rPr>
        <w:pPrChange w:id="1090" w:author="Microsoft account" w:date="2025-09-16T12:08:00Z">
          <w:pPr>
            <w:spacing w:after="0" w:line="276" w:lineRule="auto"/>
          </w:pPr>
        </w:pPrChange>
      </w:pPr>
      <w:ins w:id="1091" w:author="Microsoft account" w:date="2025-09-16T12:08:00Z">
        <w:r>
          <w:rPr>
            <w:rFonts w:cs="Calibri" w:hint="cs"/>
            <w:sz w:val="28"/>
            <w:szCs w:val="28"/>
            <w:rtl/>
            <w:lang w:bidi="fa-IR"/>
          </w:rPr>
          <w:t>(</w:t>
        </w:r>
      </w:ins>
    </w:p>
    <w:p w14:paraId="0535F93A" w14:textId="00B1B54F" w:rsidR="00A45AC1" w:rsidRPr="001A6E5F" w:rsidRDefault="00A45AC1">
      <w:pPr>
        <w:bidi/>
        <w:spacing w:after="0" w:line="276" w:lineRule="auto"/>
        <w:rPr>
          <w:ins w:id="1092" w:author="Microsoft account" w:date="2025-09-16T12:08:00Z"/>
          <w:rFonts w:cs="Calibri"/>
          <w:sz w:val="18"/>
          <w:szCs w:val="18"/>
          <w:rtl/>
          <w:lang w:bidi="fa-IR"/>
          <w:rPrChange w:id="1093" w:author="Microsoft account" w:date="2025-09-16T12:09:00Z">
            <w:rPr>
              <w:ins w:id="1094" w:author="Microsoft account" w:date="2025-09-16T12:08:00Z"/>
              <w:rFonts w:cs="Calibri"/>
              <w:sz w:val="28"/>
              <w:szCs w:val="28"/>
              <w:rtl/>
              <w:lang w:bidi="fa-IR"/>
            </w:rPr>
          </w:rPrChange>
        </w:rPr>
        <w:pPrChange w:id="1095" w:author="Microsoft account" w:date="2025-09-16T12:08:00Z">
          <w:pPr>
            <w:spacing w:after="0" w:line="276" w:lineRule="auto"/>
          </w:pPr>
        </w:pPrChange>
      </w:pPr>
      <w:ins w:id="1096" w:author="Microsoft account" w:date="2025-09-16T12:08:00Z">
        <w:r>
          <w:rPr>
            <w:rFonts w:cs="Calibri" w:hint="cs"/>
            <w:sz w:val="28"/>
            <w:szCs w:val="28"/>
            <w:rtl/>
            <w:lang w:bidi="fa-IR"/>
          </w:rPr>
          <w:t>-</w:t>
        </w:r>
        <w:r w:rsidRPr="001A6E5F">
          <w:rPr>
            <w:rFonts w:cs="Calibri" w:hint="eastAsia"/>
            <w:sz w:val="18"/>
            <w:szCs w:val="18"/>
            <w:rtl/>
            <w:lang w:bidi="fa-IR"/>
            <w:rPrChange w:id="1097" w:author="Microsoft account" w:date="2025-09-16T12:09:00Z">
              <w:rPr>
                <w:rFonts w:cs="Calibri" w:hint="eastAsia"/>
                <w:sz w:val="28"/>
                <w:szCs w:val="28"/>
                <w:rtl/>
                <w:lang w:bidi="fa-IR"/>
              </w:rPr>
            </w:rPrChange>
          </w:rPr>
          <w:t>جمع</w:t>
        </w:r>
        <w:r w:rsidRPr="001A6E5F">
          <w:rPr>
            <w:rFonts w:cs="Calibri"/>
            <w:sz w:val="18"/>
            <w:szCs w:val="18"/>
            <w:rtl/>
            <w:lang w:bidi="fa-IR"/>
            <w:rPrChange w:id="1098"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099" w:author="Microsoft account" w:date="2025-09-16T12:09:00Z">
              <w:rPr>
                <w:rFonts w:cs="Calibri" w:hint="eastAsia"/>
                <w:sz w:val="28"/>
                <w:szCs w:val="28"/>
                <w:rtl/>
                <w:lang w:bidi="fa-IR"/>
              </w:rPr>
            </w:rPrChange>
          </w:rPr>
          <w:t>بند</w:t>
        </w:r>
        <w:r w:rsidRPr="001A6E5F">
          <w:rPr>
            <w:rFonts w:cs="Calibri" w:hint="cs"/>
            <w:sz w:val="18"/>
            <w:szCs w:val="18"/>
            <w:rtl/>
            <w:lang w:bidi="fa-IR"/>
            <w:rPrChange w:id="1100" w:author="Microsoft account" w:date="2025-09-16T12:09:00Z">
              <w:rPr>
                <w:rFonts w:cs="Calibri" w:hint="cs"/>
                <w:sz w:val="28"/>
                <w:szCs w:val="28"/>
                <w:rtl/>
                <w:lang w:bidi="fa-IR"/>
              </w:rPr>
            </w:rPrChange>
          </w:rPr>
          <w:t>ی</w:t>
        </w:r>
        <w:r w:rsidRPr="001A6E5F">
          <w:rPr>
            <w:rFonts w:cs="Calibri"/>
            <w:sz w:val="18"/>
            <w:szCs w:val="18"/>
            <w:rtl/>
            <w:lang w:bidi="fa-IR"/>
            <w:rPrChange w:id="1101" w:author="Microsoft account" w:date="2025-09-16T12:09:00Z">
              <w:rPr>
                <w:rFonts w:cs="Calibri"/>
                <w:sz w:val="28"/>
                <w:szCs w:val="28"/>
                <w:rtl/>
                <w:lang w:bidi="fa-IR"/>
              </w:rPr>
            </w:rPrChange>
          </w:rPr>
          <w:t>:</w:t>
        </w:r>
      </w:ins>
    </w:p>
    <w:p w14:paraId="1ACC0F14" w14:textId="02A6C6AB" w:rsidR="00A45AC1" w:rsidRPr="001A6E5F" w:rsidRDefault="00A45AC1">
      <w:pPr>
        <w:bidi/>
        <w:spacing w:after="0" w:line="276" w:lineRule="auto"/>
        <w:rPr>
          <w:ins w:id="1102" w:author="Microsoft account" w:date="2025-09-16T12:08:00Z"/>
          <w:rFonts w:cs="Calibri"/>
          <w:sz w:val="18"/>
          <w:szCs w:val="18"/>
          <w:rtl/>
          <w:lang w:bidi="fa-IR"/>
          <w:rPrChange w:id="1103" w:author="Microsoft account" w:date="2025-09-16T12:09:00Z">
            <w:rPr>
              <w:ins w:id="1104" w:author="Microsoft account" w:date="2025-09-16T12:08:00Z"/>
              <w:rFonts w:cs="Calibri"/>
              <w:sz w:val="28"/>
              <w:szCs w:val="28"/>
              <w:rtl/>
              <w:lang w:bidi="fa-IR"/>
            </w:rPr>
          </w:rPrChange>
        </w:rPr>
        <w:pPrChange w:id="1105" w:author="Microsoft account" w:date="2025-09-16T12:08:00Z">
          <w:pPr>
            <w:spacing w:after="0" w:line="276" w:lineRule="auto"/>
          </w:pPr>
        </w:pPrChange>
      </w:pPr>
      <w:ins w:id="1106" w:author="Microsoft account" w:date="2025-09-16T12:08:00Z">
        <w:r w:rsidRPr="001A6E5F">
          <w:rPr>
            <w:rFonts w:cs="Calibri"/>
            <w:sz w:val="18"/>
            <w:szCs w:val="18"/>
            <w:rtl/>
            <w:lang w:bidi="fa-IR"/>
            <w:rPrChange w:id="1107" w:author="Microsoft account" w:date="2025-09-16T12:09:00Z">
              <w:rPr>
                <w:rFonts w:cs="Calibri"/>
                <w:sz w:val="28"/>
                <w:szCs w:val="28"/>
                <w:rtl/>
                <w:lang w:bidi="fa-IR"/>
              </w:rPr>
            </w:rPrChange>
          </w:rPr>
          <w:t>م</w:t>
        </w:r>
        <w:r w:rsidRPr="001A6E5F">
          <w:rPr>
            <w:rFonts w:cs="Calibri" w:hint="cs"/>
            <w:sz w:val="18"/>
            <w:szCs w:val="18"/>
            <w:rtl/>
            <w:lang w:bidi="fa-IR"/>
            <w:rPrChange w:id="1108" w:author="Microsoft account" w:date="2025-09-16T12:09:00Z">
              <w:rPr>
                <w:rFonts w:cs="Calibri" w:hint="cs"/>
                <w:sz w:val="28"/>
                <w:szCs w:val="28"/>
                <w:rtl/>
                <w:lang w:bidi="fa-IR"/>
              </w:rPr>
            </w:rPrChange>
          </w:rPr>
          <w:t>ی</w:t>
        </w:r>
        <w:r w:rsidRPr="001A6E5F">
          <w:rPr>
            <w:rFonts w:cs="Calibri" w:hint="eastAsia"/>
            <w:sz w:val="18"/>
            <w:szCs w:val="18"/>
            <w:rtl/>
            <w:lang w:bidi="fa-IR"/>
            <w:rPrChange w:id="1109" w:author="Microsoft account" w:date="2025-09-16T12:09:00Z">
              <w:rPr>
                <w:rFonts w:cs="Calibri" w:hint="eastAsia"/>
                <w:sz w:val="28"/>
                <w:szCs w:val="28"/>
                <w:rtl/>
                <w:lang w:bidi="fa-IR"/>
              </w:rPr>
            </w:rPrChange>
          </w:rPr>
          <w:t>شه</w:t>
        </w:r>
        <w:r w:rsidRPr="001A6E5F">
          <w:rPr>
            <w:rFonts w:cs="Calibri"/>
            <w:sz w:val="18"/>
            <w:szCs w:val="18"/>
            <w:rtl/>
            <w:lang w:bidi="fa-IR"/>
            <w:rPrChange w:id="1110"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11" w:author="Microsoft account" w:date="2025-09-16T12:09:00Z">
              <w:rPr>
                <w:rFonts w:cs="Calibri" w:hint="eastAsia"/>
                <w:sz w:val="28"/>
                <w:szCs w:val="28"/>
                <w:rtl/>
                <w:lang w:bidi="fa-IR"/>
              </w:rPr>
            </w:rPrChange>
          </w:rPr>
          <w:t>با</w:t>
        </w:r>
        <w:r w:rsidRPr="001A6E5F">
          <w:rPr>
            <w:rFonts w:cs="Calibri"/>
            <w:sz w:val="18"/>
            <w:szCs w:val="18"/>
            <w:rtl/>
            <w:lang w:bidi="fa-IR"/>
            <w:rPrChange w:id="1112"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13" w:author="Microsoft account" w:date="2025-09-16T12:09:00Z">
              <w:rPr>
                <w:rFonts w:cs="Calibri" w:hint="eastAsia"/>
                <w:sz w:val="28"/>
                <w:szCs w:val="28"/>
                <w:rtl/>
                <w:lang w:bidi="fa-IR"/>
              </w:rPr>
            </w:rPrChange>
          </w:rPr>
          <w:t>نوشتن</w:t>
        </w:r>
        <w:r w:rsidRPr="001A6E5F">
          <w:rPr>
            <w:rFonts w:cs="Calibri"/>
            <w:sz w:val="18"/>
            <w:szCs w:val="18"/>
            <w:rtl/>
            <w:lang w:bidi="fa-IR"/>
            <w:rPrChange w:id="1114"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15" w:author="Microsoft account" w:date="2025-09-16T12:09:00Z">
              <w:rPr>
                <w:rFonts w:cs="Calibri" w:hint="eastAsia"/>
                <w:sz w:val="28"/>
                <w:szCs w:val="28"/>
                <w:rtl/>
                <w:lang w:bidi="fa-IR"/>
              </w:rPr>
            </w:rPrChange>
          </w:rPr>
          <w:t>کد</w:t>
        </w:r>
        <w:r w:rsidRPr="001A6E5F">
          <w:rPr>
            <w:rFonts w:cs="Calibri"/>
            <w:sz w:val="18"/>
            <w:szCs w:val="18"/>
            <w:lang w:bidi="fa-IR"/>
            <w:rPrChange w:id="1116" w:author="Microsoft account" w:date="2025-09-16T12:09:00Z">
              <w:rPr>
                <w:rFonts w:cs="Calibri"/>
                <w:sz w:val="28"/>
                <w:szCs w:val="28"/>
                <w:lang w:bidi="fa-IR"/>
              </w:rPr>
            </w:rPrChange>
          </w:rPr>
          <w:t xml:space="preserve"> C </w:t>
        </w:r>
        <w:r w:rsidRPr="001A6E5F">
          <w:rPr>
            <w:rFonts w:cs="Calibri"/>
            <w:sz w:val="18"/>
            <w:szCs w:val="18"/>
            <w:rtl/>
            <w:lang w:bidi="fa-IR"/>
            <w:rPrChange w:id="1117" w:author="Microsoft account" w:date="2025-09-16T12:09:00Z">
              <w:rPr>
                <w:rFonts w:cs="Calibri"/>
                <w:sz w:val="28"/>
                <w:szCs w:val="28"/>
                <w:rtl/>
                <w:lang w:bidi="fa-IR"/>
              </w:rPr>
            </w:rPrChange>
          </w:rPr>
          <w:t xml:space="preserve">و ساخت </w:t>
        </w:r>
        <w:r w:rsidRPr="001A6E5F">
          <w:rPr>
            <w:rFonts w:cs="Calibri" w:hint="cs"/>
            <w:sz w:val="18"/>
            <w:szCs w:val="18"/>
            <w:rtl/>
            <w:lang w:bidi="fa-IR"/>
            <w:rPrChange w:id="1118" w:author="Microsoft account" w:date="2025-09-16T12:09:00Z">
              <w:rPr>
                <w:rFonts w:cs="Calibri" w:hint="cs"/>
                <w:sz w:val="28"/>
                <w:szCs w:val="28"/>
                <w:rtl/>
                <w:lang w:bidi="fa-IR"/>
              </w:rPr>
            </w:rPrChange>
          </w:rPr>
          <w:t>ی</w:t>
        </w:r>
        <w:r w:rsidRPr="001A6E5F">
          <w:rPr>
            <w:rFonts w:cs="Calibri" w:hint="eastAsia"/>
            <w:sz w:val="18"/>
            <w:szCs w:val="18"/>
            <w:rtl/>
            <w:lang w:bidi="fa-IR"/>
            <w:rPrChange w:id="1119" w:author="Microsoft account" w:date="2025-09-16T12:09:00Z">
              <w:rPr>
                <w:rFonts w:cs="Calibri" w:hint="eastAsia"/>
                <w:sz w:val="28"/>
                <w:szCs w:val="28"/>
                <w:rtl/>
                <w:lang w:bidi="fa-IR"/>
              </w:rPr>
            </w:rPrChange>
          </w:rPr>
          <w:t>ه</w:t>
        </w:r>
        <w:r w:rsidRPr="001A6E5F">
          <w:rPr>
            <w:rFonts w:cs="Calibri"/>
            <w:sz w:val="18"/>
            <w:szCs w:val="18"/>
            <w:lang w:bidi="fa-IR"/>
            <w:rPrChange w:id="1120" w:author="Microsoft account" w:date="2025-09-16T12:09:00Z">
              <w:rPr>
                <w:rFonts w:cs="Calibri"/>
                <w:sz w:val="28"/>
                <w:szCs w:val="28"/>
                <w:lang w:bidi="fa-IR"/>
              </w:rPr>
            </w:rPrChange>
          </w:rPr>
          <w:t xml:space="preserve"> Python Extension Module </w:t>
        </w:r>
        <w:r w:rsidRPr="001A6E5F">
          <w:rPr>
            <w:rFonts w:cs="Calibri"/>
            <w:sz w:val="18"/>
            <w:szCs w:val="18"/>
            <w:rtl/>
            <w:lang w:bidi="fa-IR"/>
            <w:rPrChange w:id="1121" w:author="Microsoft account" w:date="2025-09-16T12:09:00Z">
              <w:rPr>
                <w:rFonts w:cs="Calibri"/>
                <w:sz w:val="28"/>
                <w:szCs w:val="28"/>
                <w:rtl/>
                <w:lang w:bidi="fa-IR"/>
              </w:rPr>
            </w:rPrChange>
          </w:rPr>
          <w:t>اون کد رو مستق</w:t>
        </w:r>
        <w:r w:rsidRPr="001A6E5F">
          <w:rPr>
            <w:rFonts w:cs="Calibri" w:hint="cs"/>
            <w:sz w:val="18"/>
            <w:szCs w:val="18"/>
            <w:rtl/>
            <w:lang w:bidi="fa-IR"/>
            <w:rPrChange w:id="1122" w:author="Microsoft account" w:date="2025-09-16T12:09:00Z">
              <w:rPr>
                <w:rFonts w:cs="Calibri" w:hint="cs"/>
                <w:sz w:val="28"/>
                <w:szCs w:val="28"/>
                <w:rtl/>
                <w:lang w:bidi="fa-IR"/>
              </w:rPr>
            </w:rPrChange>
          </w:rPr>
          <w:t>ی</w:t>
        </w:r>
        <w:r w:rsidRPr="001A6E5F">
          <w:rPr>
            <w:rFonts w:cs="Calibri" w:hint="eastAsia"/>
            <w:sz w:val="18"/>
            <w:szCs w:val="18"/>
            <w:rtl/>
            <w:lang w:bidi="fa-IR"/>
            <w:rPrChange w:id="1123" w:author="Microsoft account" w:date="2025-09-16T12:09:00Z">
              <w:rPr>
                <w:rFonts w:cs="Calibri" w:hint="eastAsia"/>
                <w:sz w:val="28"/>
                <w:szCs w:val="28"/>
                <w:rtl/>
                <w:lang w:bidi="fa-IR"/>
              </w:rPr>
            </w:rPrChange>
          </w:rPr>
          <w:t>ماً</w:t>
        </w:r>
        <w:r w:rsidRPr="001A6E5F">
          <w:rPr>
            <w:rFonts w:cs="Calibri"/>
            <w:sz w:val="18"/>
            <w:szCs w:val="18"/>
            <w:rtl/>
            <w:lang w:bidi="fa-IR"/>
            <w:rPrChange w:id="1124"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25" w:author="Microsoft account" w:date="2025-09-16T12:09:00Z">
              <w:rPr>
                <w:rFonts w:cs="Calibri" w:hint="eastAsia"/>
                <w:sz w:val="28"/>
                <w:szCs w:val="28"/>
                <w:rtl/>
                <w:lang w:bidi="fa-IR"/>
              </w:rPr>
            </w:rPrChange>
          </w:rPr>
          <w:t>در</w:t>
        </w:r>
        <w:r w:rsidRPr="001A6E5F">
          <w:rPr>
            <w:rFonts w:cs="Calibri"/>
            <w:sz w:val="18"/>
            <w:szCs w:val="18"/>
            <w:rtl/>
            <w:lang w:bidi="fa-IR"/>
            <w:rPrChange w:id="1126"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27" w:author="Microsoft account" w:date="2025-09-16T12:09:00Z">
              <w:rPr>
                <w:rFonts w:cs="Calibri" w:hint="eastAsia"/>
                <w:sz w:val="28"/>
                <w:szCs w:val="28"/>
                <w:rtl/>
                <w:lang w:bidi="fa-IR"/>
              </w:rPr>
            </w:rPrChange>
          </w:rPr>
          <w:t>پا</w:t>
        </w:r>
        <w:r w:rsidRPr="001A6E5F">
          <w:rPr>
            <w:rFonts w:cs="Calibri" w:hint="cs"/>
            <w:sz w:val="18"/>
            <w:szCs w:val="18"/>
            <w:rtl/>
            <w:lang w:bidi="fa-IR"/>
            <w:rPrChange w:id="1128" w:author="Microsoft account" w:date="2025-09-16T12:09:00Z">
              <w:rPr>
                <w:rFonts w:cs="Calibri" w:hint="cs"/>
                <w:sz w:val="28"/>
                <w:szCs w:val="28"/>
                <w:rtl/>
                <w:lang w:bidi="fa-IR"/>
              </w:rPr>
            </w:rPrChange>
          </w:rPr>
          <w:t>ی</w:t>
        </w:r>
        <w:r w:rsidRPr="001A6E5F">
          <w:rPr>
            <w:rFonts w:cs="Calibri" w:hint="eastAsia"/>
            <w:sz w:val="18"/>
            <w:szCs w:val="18"/>
            <w:rtl/>
            <w:lang w:bidi="fa-IR"/>
            <w:rPrChange w:id="1129" w:author="Microsoft account" w:date="2025-09-16T12:09:00Z">
              <w:rPr>
                <w:rFonts w:cs="Calibri" w:hint="eastAsia"/>
                <w:sz w:val="28"/>
                <w:szCs w:val="28"/>
                <w:rtl/>
                <w:lang w:bidi="fa-IR"/>
              </w:rPr>
            </w:rPrChange>
          </w:rPr>
          <w:t>تون</w:t>
        </w:r>
        <w:r w:rsidRPr="001A6E5F">
          <w:rPr>
            <w:rFonts w:cs="Calibri"/>
            <w:sz w:val="18"/>
            <w:szCs w:val="18"/>
            <w:rtl/>
            <w:lang w:bidi="fa-IR"/>
            <w:rPrChange w:id="1130"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31" w:author="Microsoft account" w:date="2025-09-16T12:09:00Z">
              <w:rPr>
                <w:rFonts w:cs="Calibri" w:hint="eastAsia"/>
                <w:sz w:val="28"/>
                <w:szCs w:val="28"/>
                <w:rtl/>
                <w:lang w:bidi="fa-IR"/>
              </w:rPr>
            </w:rPrChange>
          </w:rPr>
          <w:t>استفاده</w:t>
        </w:r>
        <w:r w:rsidRPr="001A6E5F">
          <w:rPr>
            <w:rFonts w:cs="Calibri"/>
            <w:sz w:val="18"/>
            <w:szCs w:val="18"/>
            <w:rtl/>
            <w:lang w:bidi="fa-IR"/>
            <w:rPrChange w:id="1132"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33" w:author="Microsoft account" w:date="2025-09-16T12:09:00Z">
              <w:rPr>
                <w:rFonts w:cs="Calibri" w:hint="eastAsia"/>
                <w:sz w:val="28"/>
                <w:szCs w:val="28"/>
                <w:rtl/>
                <w:lang w:bidi="fa-IR"/>
              </w:rPr>
            </w:rPrChange>
          </w:rPr>
          <w:t>کرد</w:t>
        </w:r>
        <w:r w:rsidRPr="001A6E5F">
          <w:rPr>
            <w:rFonts w:cs="Calibri"/>
            <w:sz w:val="18"/>
            <w:szCs w:val="18"/>
            <w:lang w:bidi="fa-IR"/>
            <w:rPrChange w:id="1134" w:author="Microsoft account" w:date="2025-09-16T12:09:00Z">
              <w:rPr>
                <w:rFonts w:cs="Calibri"/>
                <w:sz w:val="28"/>
                <w:szCs w:val="28"/>
                <w:lang w:bidi="fa-IR"/>
              </w:rPr>
            </w:rPrChange>
          </w:rPr>
          <w:t>.</w:t>
        </w:r>
      </w:ins>
    </w:p>
    <w:p w14:paraId="25D0447E" w14:textId="29045BBA" w:rsidR="00A45AC1" w:rsidRPr="001A6E5F" w:rsidRDefault="00A45AC1">
      <w:pPr>
        <w:bidi/>
        <w:spacing w:after="0" w:line="276" w:lineRule="auto"/>
        <w:rPr>
          <w:ins w:id="1135" w:author="Microsoft account" w:date="2025-09-16T12:08:00Z"/>
          <w:rFonts w:cs="Calibri"/>
          <w:sz w:val="18"/>
          <w:szCs w:val="18"/>
          <w:rtl/>
          <w:lang w:bidi="fa-IR"/>
          <w:rPrChange w:id="1136" w:author="Microsoft account" w:date="2025-09-16T12:09:00Z">
            <w:rPr>
              <w:ins w:id="1137" w:author="Microsoft account" w:date="2025-09-16T12:08:00Z"/>
              <w:rFonts w:cs="Calibri"/>
              <w:sz w:val="28"/>
              <w:szCs w:val="28"/>
              <w:rtl/>
              <w:lang w:bidi="fa-IR"/>
            </w:rPr>
          </w:rPrChange>
        </w:rPr>
        <w:pPrChange w:id="1138" w:author="Microsoft account" w:date="2025-09-16T12:08:00Z">
          <w:pPr>
            <w:spacing w:after="0" w:line="276" w:lineRule="auto"/>
          </w:pPr>
        </w:pPrChange>
      </w:pPr>
      <w:ins w:id="1139" w:author="Microsoft account" w:date="2025-09-16T12:08:00Z">
        <w:r w:rsidRPr="001A6E5F">
          <w:rPr>
            <w:rFonts w:cs="Calibri"/>
            <w:sz w:val="18"/>
            <w:szCs w:val="18"/>
            <w:rtl/>
            <w:lang w:bidi="fa-IR"/>
            <w:rPrChange w:id="1140" w:author="Microsoft account" w:date="2025-09-16T12:09:00Z">
              <w:rPr>
                <w:rFonts w:cs="Calibri"/>
                <w:sz w:val="28"/>
                <w:szCs w:val="28"/>
                <w:rtl/>
                <w:lang w:bidi="fa-IR"/>
              </w:rPr>
            </w:rPrChange>
          </w:rPr>
          <w:t>ا</w:t>
        </w:r>
        <w:r w:rsidRPr="001A6E5F">
          <w:rPr>
            <w:rFonts w:cs="Calibri" w:hint="cs"/>
            <w:sz w:val="18"/>
            <w:szCs w:val="18"/>
            <w:rtl/>
            <w:lang w:bidi="fa-IR"/>
            <w:rPrChange w:id="1141" w:author="Microsoft account" w:date="2025-09-16T12:09:00Z">
              <w:rPr>
                <w:rFonts w:cs="Calibri" w:hint="cs"/>
                <w:sz w:val="28"/>
                <w:szCs w:val="28"/>
                <w:rtl/>
                <w:lang w:bidi="fa-IR"/>
              </w:rPr>
            </w:rPrChange>
          </w:rPr>
          <w:t>ی</w:t>
        </w:r>
        <w:r w:rsidRPr="001A6E5F">
          <w:rPr>
            <w:rFonts w:cs="Calibri" w:hint="eastAsia"/>
            <w:sz w:val="18"/>
            <w:szCs w:val="18"/>
            <w:rtl/>
            <w:lang w:bidi="fa-IR"/>
            <w:rPrChange w:id="1142" w:author="Microsoft account" w:date="2025-09-16T12:09:00Z">
              <w:rPr>
                <w:rFonts w:cs="Calibri" w:hint="eastAsia"/>
                <w:sz w:val="28"/>
                <w:szCs w:val="28"/>
                <w:rtl/>
                <w:lang w:bidi="fa-IR"/>
              </w:rPr>
            </w:rPrChange>
          </w:rPr>
          <w:t>ن</w:t>
        </w:r>
        <w:r w:rsidRPr="001A6E5F">
          <w:rPr>
            <w:rFonts w:cs="Calibri"/>
            <w:sz w:val="18"/>
            <w:szCs w:val="18"/>
            <w:rtl/>
            <w:lang w:bidi="fa-IR"/>
            <w:rPrChange w:id="1143"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44" w:author="Microsoft account" w:date="2025-09-16T12:09:00Z">
              <w:rPr>
                <w:rFonts w:cs="Calibri" w:hint="eastAsia"/>
                <w:sz w:val="28"/>
                <w:szCs w:val="28"/>
                <w:rtl/>
                <w:lang w:bidi="fa-IR"/>
              </w:rPr>
            </w:rPrChange>
          </w:rPr>
          <w:t>کار</w:t>
        </w:r>
        <w:r w:rsidRPr="001A6E5F">
          <w:rPr>
            <w:rFonts w:cs="Calibri"/>
            <w:sz w:val="18"/>
            <w:szCs w:val="18"/>
            <w:rtl/>
            <w:lang w:bidi="fa-IR"/>
            <w:rPrChange w:id="1145"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46" w:author="Microsoft account" w:date="2025-09-16T12:09:00Z">
              <w:rPr>
                <w:rFonts w:cs="Calibri" w:hint="eastAsia"/>
                <w:sz w:val="28"/>
                <w:szCs w:val="28"/>
                <w:rtl/>
                <w:lang w:bidi="fa-IR"/>
              </w:rPr>
            </w:rPrChange>
          </w:rPr>
          <w:t>اجازه</w:t>
        </w:r>
        <w:r w:rsidRPr="001A6E5F">
          <w:rPr>
            <w:rFonts w:cs="Calibri"/>
            <w:sz w:val="18"/>
            <w:szCs w:val="18"/>
            <w:rtl/>
            <w:lang w:bidi="fa-IR"/>
            <w:rPrChange w:id="1147"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48" w:author="Microsoft account" w:date="2025-09-16T12:09:00Z">
              <w:rPr>
                <w:rFonts w:cs="Calibri" w:hint="eastAsia"/>
                <w:sz w:val="28"/>
                <w:szCs w:val="28"/>
                <w:rtl/>
                <w:lang w:bidi="fa-IR"/>
              </w:rPr>
            </w:rPrChange>
          </w:rPr>
          <w:t>م</w:t>
        </w:r>
        <w:r w:rsidRPr="001A6E5F">
          <w:rPr>
            <w:rFonts w:cs="Calibri" w:hint="cs"/>
            <w:sz w:val="18"/>
            <w:szCs w:val="18"/>
            <w:rtl/>
            <w:lang w:bidi="fa-IR"/>
            <w:rPrChange w:id="1149" w:author="Microsoft account" w:date="2025-09-16T12:09:00Z">
              <w:rPr>
                <w:rFonts w:cs="Calibri" w:hint="cs"/>
                <w:sz w:val="28"/>
                <w:szCs w:val="28"/>
                <w:rtl/>
                <w:lang w:bidi="fa-IR"/>
              </w:rPr>
            </w:rPrChange>
          </w:rPr>
          <w:t>ی</w:t>
        </w:r>
        <w:r w:rsidRPr="001A6E5F">
          <w:rPr>
            <w:rFonts w:cs="Calibri" w:hint="eastAsia"/>
            <w:sz w:val="18"/>
            <w:szCs w:val="18"/>
            <w:rtl/>
            <w:lang w:bidi="fa-IR"/>
            <w:rPrChange w:id="1150" w:author="Microsoft account" w:date="2025-09-16T12:09:00Z">
              <w:rPr>
                <w:rFonts w:cs="Calibri" w:hint="eastAsia"/>
                <w:sz w:val="28"/>
                <w:szCs w:val="28"/>
                <w:rtl/>
                <w:lang w:bidi="fa-IR"/>
              </w:rPr>
            </w:rPrChange>
          </w:rPr>
          <w:t>ده</w:t>
        </w:r>
        <w:r w:rsidRPr="001A6E5F">
          <w:rPr>
            <w:rFonts w:cs="Calibri"/>
            <w:sz w:val="18"/>
            <w:szCs w:val="18"/>
            <w:rtl/>
            <w:lang w:bidi="fa-IR"/>
            <w:rPrChange w:id="1151"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52" w:author="Microsoft account" w:date="2025-09-16T12:09:00Z">
              <w:rPr>
                <w:rFonts w:cs="Calibri" w:hint="eastAsia"/>
                <w:sz w:val="28"/>
                <w:szCs w:val="28"/>
                <w:rtl/>
                <w:lang w:bidi="fa-IR"/>
              </w:rPr>
            </w:rPrChange>
          </w:rPr>
          <w:t>کارا</w:t>
        </w:r>
        <w:r w:rsidRPr="001A6E5F">
          <w:rPr>
            <w:rFonts w:cs="Calibri" w:hint="cs"/>
            <w:sz w:val="18"/>
            <w:szCs w:val="18"/>
            <w:rtl/>
            <w:lang w:bidi="fa-IR"/>
            <w:rPrChange w:id="1153" w:author="Microsoft account" w:date="2025-09-16T12:09:00Z">
              <w:rPr>
                <w:rFonts w:cs="Calibri" w:hint="cs"/>
                <w:sz w:val="28"/>
                <w:szCs w:val="28"/>
                <w:rtl/>
                <w:lang w:bidi="fa-IR"/>
              </w:rPr>
            </w:rPrChange>
          </w:rPr>
          <w:t>ی</w:t>
        </w:r>
        <w:r w:rsidRPr="001A6E5F">
          <w:rPr>
            <w:rFonts w:cs="Calibri"/>
            <w:sz w:val="18"/>
            <w:szCs w:val="18"/>
            <w:rtl/>
            <w:lang w:bidi="fa-IR"/>
            <w:rPrChange w:id="1154"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55" w:author="Microsoft account" w:date="2025-09-16T12:09:00Z">
              <w:rPr>
                <w:rFonts w:cs="Calibri" w:hint="eastAsia"/>
                <w:sz w:val="28"/>
                <w:szCs w:val="28"/>
                <w:rtl/>
                <w:lang w:bidi="fa-IR"/>
              </w:rPr>
            </w:rPrChange>
          </w:rPr>
          <w:t>پرفورمنس‌محور</w:t>
        </w:r>
        <w:r w:rsidRPr="001A6E5F">
          <w:rPr>
            <w:rFonts w:cs="Calibri"/>
            <w:sz w:val="18"/>
            <w:szCs w:val="18"/>
            <w:rtl/>
            <w:lang w:bidi="fa-IR"/>
            <w:rPrChange w:id="1156" w:author="Microsoft account" w:date="2025-09-16T12:09:00Z">
              <w:rPr>
                <w:rFonts w:cs="Calibri"/>
                <w:sz w:val="28"/>
                <w:szCs w:val="28"/>
                <w:rtl/>
                <w:lang w:bidi="fa-IR"/>
              </w:rPr>
            </w:rPrChange>
          </w:rPr>
          <w:t xml:space="preserve"> (محاسبات </w:t>
        </w:r>
        <w:r w:rsidRPr="001A6E5F">
          <w:rPr>
            <w:rFonts w:cs="Calibri" w:hint="eastAsia"/>
            <w:sz w:val="18"/>
            <w:szCs w:val="18"/>
            <w:rtl/>
            <w:lang w:bidi="fa-IR"/>
            <w:rPrChange w:id="1157" w:author="Microsoft account" w:date="2025-09-16T12:09:00Z">
              <w:rPr>
                <w:rFonts w:cs="Calibri" w:hint="eastAsia"/>
                <w:sz w:val="28"/>
                <w:szCs w:val="28"/>
                <w:rtl/>
                <w:lang w:bidi="fa-IR"/>
              </w:rPr>
            </w:rPrChange>
          </w:rPr>
          <w:t>سنگ</w:t>
        </w:r>
        <w:r w:rsidRPr="001A6E5F">
          <w:rPr>
            <w:rFonts w:cs="Calibri" w:hint="cs"/>
            <w:sz w:val="18"/>
            <w:szCs w:val="18"/>
            <w:rtl/>
            <w:lang w:bidi="fa-IR"/>
            <w:rPrChange w:id="1158" w:author="Microsoft account" w:date="2025-09-16T12:09:00Z">
              <w:rPr>
                <w:rFonts w:cs="Calibri" w:hint="cs"/>
                <w:sz w:val="28"/>
                <w:szCs w:val="28"/>
                <w:rtl/>
                <w:lang w:bidi="fa-IR"/>
              </w:rPr>
            </w:rPrChange>
          </w:rPr>
          <w:t>ی</w:t>
        </w:r>
        <w:r w:rsidRPr="001A6E5F">
          <w:rPr>
            <w:rFonts w:cs="Calibri" w:hint="eastAsia"/>
            <w:sz w:val="18"/>
            <w:szCs w:val="18"/>
            <w:rtl/>
            <w:lang w:bidi="fa-IR"/>
            <w:rPrChange w:id="1159" w:author="Microsoft account" w:date="2025-09-16T12:09:00Z">
              <w:rPr>
                <w:rFonts w:cs="Calibri" w:hint="eastAsia"/>
                <w:sz w:val="28"/>
                <w:szCs w:val="28"/>
                <w:rtl/>
                <w:lang w:bidi="fa-IR"/>
              </w:rPr>
            </w:rPrChange>
          </w:rPr>
          <w:t>ن،</w:t>
        </w:r>
        <w:r w:rsidRPr="001A6E5F">
          <w:rPr>
            <w:rFonts w:cs="Calibri"/>
            <w:sz w:val="18"/>
            <w:szCs w:val="18"/>
            <w:rtl/>
            <w:lang w:bidi="fa-IR"/>
            <w:rPrChange w:id="1160"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61" w:author="Microsoft account" w:date="2025-09-16T12:09:00Z">
              <w:rPr>
                <w:rFonts w:cs="Calibri" w:hint="eastAsia"/>
                <w:sz w:val="28"/>
                <w:szCs w:val="28"/>
                <w:rtl/>
                <w:lang w:bidi="fa-IR"/>
              </w:rPr>
            </w:rPrChange>
          </w:rPr>
          <w:t>حافظه‌محور</w:t>
        </w:r>
        <w:r w:rsidRPr="001A6E5F">
          <w:rPr>
            <w:rFonts w:cs="Calibri"/>
            <w:sz w:val="18"/>
            <w:szCs w:val="18"/>
            <w:rtl/>
            <w:lang w:bidi="fa-IR"/>
            <w:rPrChange w:id="1162"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63" w:author="Microsoft account" w:date="2025-09-16T12:09:00Z">
              <w:rPr>
                <w:rFonts w:cs="Calibri" w:hint="eastAsia"/>
                <w:sz w:val="28"/>
                <w:szCs w:val="28"/>
                <w:rtl/>
                <w:lang w:bidi="fa-IR"/>
              </w:rPr>
            </w:rPrChange>
          </w:rPr>
          <w:t>رو</w:t>
        </w:r>
        <w:r w:rsidRPr="001A6E5F">
          <w:rPr>
            <w:rFonts w:cs="Calibri"/>
            <w:sz w:val="18"/>
            <w:szCs w:val="18"/>
            <w:rtl/>
            <w:lang w:bidi="fa-IR"/>
            <w:rPrChange w:id="1164"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65" w:author="Microsoft account" w:date="2025-09-16T12:09:00Z">
              <w:rPr>
                <w:rFonts w:cs="Calibri" w:hint="eastAsia"/>
                <w:sz w:val="28"/>
                <w:szCs w:val="28"/>
                <w:rtl/>
                <w:lang w:bidi="fa-IR"/>
              </w:rPr>
            </w:rPrChange>
          </w:rPr>
          <w:t>به</w:t>
        </w:r>
        <w:r w:rsidRPr="001A6E5F">
          <w:rPr>
            <w:rFonts w:cs="Calibri"/>
            <w:sz w:val="18"/>
            <w:szCs w:val="18"/>
            <w:lang w:bidi="fa-IR"/>
            <w:rPrChange w:id="1166" w:author="Microsoft account" w:date="2025-09-16T12:09:00Z">
              <w:rPr>
                <w:rFonts w:cs="Calibri"/>
                <w:sz w:val="28"/>
                <w:szCs w:val="28"/>
                <w:lang w:bidi="fa-IR"/>
              </w:rPr>
            </w:rPrChange>
          </w:rPr>
          <w:t xml:space="preserve"> C </w:t>
        </w:r>
        <w:r w:rsidRPr="001A6E5F">
          <w:rPr>
            <w:rFonts w:cs="Calibri"/>
            <w:sz w:val="18"/>
            <w:szCs w:val="18"/>
            <w:rtl/>
            <w:lang w:bidi="fa-IR"/>
            <w:rPrChange w:id="1167" w:author="Microsoft account" w:date="2025-09-16T12:09:00Z">
              <w:rPr>
                <w:rFonts w:cs="Calibri"/>
                <w:sz w:val="28"/>
                <w:szCs w:val="28"/>
                <w:rtl/>
                <w:lang w:bidi="fa-IR"/>
              </w:rPr>
            </w:rPrChange>
          </w:rPr>
          <w:t>بسپر</w:t>
        </w:r>
        <w:r w:rsidRPr="001A6E5F">
          <w:rPr>
            <w:rFonts w:cs="Calibri" w:hint="cs"/>
            <w:sz w:val="18"/>
            <w:szCs w:val="18"/>
            <w:rtl/>
            <w:lang w:bidi="fa-IR"/>
            <w:rPrChange w:id="1168" w:author="Microsoft account" w:date="2025-09-16T12:09:00Z">
              <w:rPr>
                <w:rFonts w:cs="Calibri" w:hint="cs"/>
                <w:sz w:val="28"/>
                <w:szCs w:val="28"/>
                <w:rtl/>
                <w:lang w:bidi="fa-IR"/>
              </w:rPr>
            </w:rPrChange>
          </w:rPr>
          <w:t>ی</w:t>
        </w:r>
        <w:r w:rsidRPr="001A6E5F">
          <w:rPr>
            <w:rFonts w:cs="Calibri" w:hint="eastAsia"/>
            <w:sz w:val="18"/>
            <w:szCs w:val="18"/>
            <w:rtl/>
            <w:lang w:bidi="fa-IR"/>
            <w:rPrChange w:id="1169" w:author="Microsoft account" w:date="2025-09-16T12:09:00Z">
              <w:rPr>
                <w:rFonts w:cs="Calibri" w:hint="eastAsia"/>
                <w:sz w:val="28"/>
                <w:szCs w:val="28"/>
                <w:rtl/>
                <w:lang w:bidi="fa-IR"/>
              </w:rPr>
            </w:rPrChange>
          </w:rPr>
          <w:t>م</w:t>
        </w:r>
        <w:r w:rsidRPr="001A6E5F">
          <w:rPr>
            <w:rFonts w:cs="Calibri"/>
            <w:sz w:val="18"/>
            <w:szCs w:val="18"/>
            <w:rtl/>
            <w:lang w:bidi="fa-IR"/>
            <w:rPrChange w:id="1170"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71" w:author="Microsoft account" w:date="2025-09-16T12:09:00Z">
              <w:rPr>
                <w:rFonts w:cs="Calibri" w:hint="eastAsia"/>
                <w:sz w:val="28"/>
                <w:szCs w:val="28"/>
                <w:rtl/>
                <w:lang w:bidi="fa-IR"/>
              </w:rPr>
            </w:rPrChange>
          </w:rPr>
          <w:t>و</w:t>
        </w:r>
        <w:r w:rsidRPr="001A6E5F">
          <w:rPr>
            <w:rFonts w:cs="Calibri"/>
            <w:sz w:val="18"/>
            <w:szCs w:val="18"/>
            <w:rtl/>
            <w:lang w:bidi="fa-IR"/>
            <w:rPrChange w:id="1172"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73" w:author="Microsoft account" w:date="2025-09-16T12:09:00Z">
              <w:rPr>
                <w:rFonts w:cs="Calibri" w:hint="eastAsia"/>
                <w:sz w:val="28"/>
                <w:szCs w:val="28"/>
                <w:rtl/>
                <w:lang w:bidi="fa-IR"/>
              </w:rPr>
            </w:rPrChange>
          </w:rPr>
          <w:t>بق</w:t>
        </w:r>
        <w:r w:rsidRPr="001A6E5F">
          <w:rPr>
            <w:rFonts w:cs="Calibri" w:hint="cs"/>
            <w:sz w:val="18"/>
            <w:szCs w:val="18"/>
            <w:rtl/>
            <w:lang w:bidi="fa-IR"/>
            <w:rPrChange w:id="1174" w:author="Microsoft account" w:date="2025-09-16T12:09:00Z">
              <w:rPr>
                <w:rFonts w:cs="Calibri" w:hint="cs"/>
                <w:sz w:val="28"/>
                <w:szCs w:val="28"/>
                <w:rtl/>
                <w:lang w:bidi="fa-IR"/>
              </w:rPr>
            </w:rPrChange>
          </w:rPr>
          <w:t>ی</w:t>
        </w:r>
        <w:r w:rsidRPr="001A6E5F">
          <w:rPr>
            <w:rFonts w:cs="Calibri" w:hint="eastAsia"/>
            <w:sz w:val="18"/>
            <w:szCs w:val="18"/>
            <w:rtl/>
            <w:lang w:bidi="fa-IR"/>
            <w:rPrChange w:id="1175" w:author="Microsoft account" w:date="2025-09-16T12:09:00Z">
              <w:rPr>
                <w:rFonts w:cs="Calibri" w:hint="eastAsia"/>
                <w:sz w:val="28"/>
                <w:szCs w:val="28"/>
                <w:rtl/>
                <w:lang w:bidi="fa-IR"/>
              </w:rPr>
            </w:rPrChange>
          </w:rPr>
          <w:t>ه</w:t>
        </w:r>
        <w:r w:rsidRPr="001A6E5F">
          <w:rPr>
            <w:rFonts w:cs="Calibri"/>
            <w:sz w:val="18"/>
            <w:szCs w:val="18"/>
            <w:rtl/>
            <w:lang w:bidi="fa-IR"/>
            <w:rPrChange w:id="1176"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77" w:author="Microsoft account" w:date="2025-09-16T12:09:00Z">
              <w:rPr>
                <w:rFonts w:cs="Calibri" w:hint="eastAsia"/>
                <w:sz w:val="28"/>
                <w:szCs w:val="28"/>
                <w:rtl/>
                <w:lang w:bidi="fa-IR"/>
              </w:rPr>
            </w:rPrChange>
          </w:rPr>
          <w:t>منطق</w:t>
        </w:r>
        <w:r w:rsidRPr="001A6E5F">
          <w:rPr>
            <w:rFonts w:cs="Calibri"/>
            <w:sz w:val="18"/>
            <w:szCs w:val="18"/>
            <w:rtl/>
            <w:lang w:bidi="fa-IR"/>
            <w:rPrChange w:id="1178"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79" w:author="Microsoft account" w:date="2025-09-16T12:09:00Z">
              <w:rPr>
                <w:rFonts w:cs="Calibri" w:hint="eastAsia"/>
                <w:sz w:val="28"/>
                <w:szCs w:val="28"/>
                <w:rtl/>
                <w:lang w:bidi="fa-IR"/>
              </w:rPr>
            </w:rPrChange>
          </w:rPr>
          <w:t>رو</w:t>
        </w:r>
        <w:r w:rsidRPr="001A6E5F">
          <w:rPr>
            <w:rFonts w:cs="Calibri"/>
            <w:sz w:val="18"/>
            <w:szCs w:val="18"/>
            <w:rtl/>
            <w:lang w:bidi="fa-IR"/>
            <w:rPrChange w:id="1180"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81" w:author="Microsoft account" w:date="2025-09-16T12:09:00Z">
              <w:rPr>
                <w:rFonts w:cs="Calibri" w:hint="eastAsia"/>
                <w:sz w:val="28"/>
                <w:szCs w:val="28"/>
                <w:rtl/>
                <w:lang w:bidi="fa-IR"/>
              </w:rPr>
            </w:rPrChange>
          </w:rPr>
          <w:t>با</w:t>
        </w:r>
        <w:r w:rsidRPr="001A6E5F">
          <w:rPr>
            <w:rFonts w:cs="Calibri"/>
            <w:sz w:val="18"/>
            <w:szCs w:val="18"/>
            <w:rtl/>
            <w:lang w:bidi="fa-IR"/>
            <w:rPrChange w:id="1182"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83" w:author="Microsoft account" w:date="2025-09-16T12:09:00Z">
              <w:rPr>
                <w:rFonts w:cs="Calibri" w:hint="eastAsia"/>
                <w:sz w:val="28"/>
                <w:szCs w:val="28"/>
                <w:rtl/>
                <w:lang w:bidi="fa-IR"/>
              </w:rPr>
            </w:rPrChange>
          </w:rPr>
          <w:t>پا</w:t>
        </w:r>
        <w:r w:rsidRPr="001A6E5F">
          <w:rPr>
            <w:rFonts w:cs="Calibri" w:hint="cs"/>
            <w:sz w:val="18"/>
            <w:szCs w:val="18"/>
            <w:rtl/>
            <w:lang w:bidi="fa-IR"/>
            <w:rPrChange w:id="1184" w:author="Microsoft account" w:date="2025-09-16T12:09:00Z">
              <w:rPr>
                <w:rFonts w:cs="Calibri" w:hint="cs"/>
                <w:sz w:val="28"/>
                <w:szCs w:val="28"/>
                <w:rtl/>
                <w:lang w:bidi="fa-IR"/>
              </w:rPr>
            </w:rPrChange>
          </w:rPr>
          <w:t>ی</w:t>
        </w:r>
        <w:r w:rsidRPr="001A6E5F">
          <w:rPr>
            <w:rFonts w:cs="Calibri" w:hint="eastAsia"/>
            <w:sz w:val="18"/>
            <w:szCs w:val="18"/>
            <w:rtl/>
            <w:lang w:bidi="fa-IR"/>
            <w:rPrChange w:id="1185" w:author="Microsoft account" w:date="2025-09-16T12:09:00Z">
              <w:rPr>
                <w:rFonts w:cs="Calibri" w:hint="eastAsia"/>
                <w:sz w:val="28"/>
                <w:szCs w:val="28"/>
                <w:rtl/>
                <w:lang w:bidi="fa-IR"/>
              </w:rPr>
            </w:rPrChange>
          </w:rPr>
          <w:t>تون</w:t>
        </w:r>
        <w:r w:rsidRPr="001A6E5F">
          <w:rPr>
            <w:rFonts w:cs="Calibri"/>
            <w:sz w:val="18"/>
            <w:szCs w:val="18"/>
            <w:rtl/>
            <w:lang w:bidi="fa-IR"/>
            <w:rPrChange w:id="1186"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87" w:author="Microsoft account" w:date="2025-09-16T12:09:00Z">
              <w:rPr>
                <w:rFonts w:cs="Calibri" w:hint="eastAsia"/>
                <w:sz w:val="28"/>
                <w:szCs w:val="28"/>
                <w:rtl/>
                <w:lang w:bidi="fa-IR"/>
              </w:rPr>
            </w:rPrChange>
          </w:rPr>
          <w:t>بنو</w:t>
        </w:r>
        <w:r w:rsidRPr="001A6E5F">
          <w:rPr>
            <w:rFonts w:cs="Calibri" w:hint="cs"/>
            <w:sz w:val="18"/>
            <w:szCs w:val="18"/>
            <w:rtl/>
            <w:lang w:bidi="fa-IR"/>
            <w:rPrChange w:id="1188" w:author="Microsoft account" w:date="2025-09-16T12:09:00Z">
              <w:rPr>
                <w:rFonts w:cs="Calibri" w:hint="cs"/>
                <w:sz w:val="28"/>
                <w:szCs w:val="28"/>
                <w:rtl/>
                <w:lang w:bidi="fa-IR"/>
              </w:rPr>
            </w:rPrChange>
          </w:rPr>
          <w:t>ی</w:t>
        </w:r>
        <w:r w:rsidRPr="001A6E5F">
          <w:rPr>
            <w:rFonts w:cs="Calibri" w:hint="eastAsia"/>
            <w:sz w:val="18"/>
            <w:szCs w:val="18"/>
            <w:rtl/>
            <w:lang w:bidi="fa-IR"/>
            <w:rPrChange w:id="1189" w:author="Microsoft account" w:date="2025-09-16T12:09:00Z">
              <w:rPr>
                <w:rFonts w:cs="Calibri" w:hint="eastAsia"/>
                <w:sz w:val="28"/>
                <w:szCs w:val="28"/>
                <w:rtl/>
                <w:lang w:bidi="fa-IR"/>
              </w:rPr>
            </w:rPrChange>
          </w:rPr>
          <w:t>س</w:t>
        </w:r>
        <w:r w:rsidRPr="001A6E5F">
          <w:rPr>
            <w:rFonts w:cs="Calibri" w:hint="cs"/>
            <w:sz w:val="18"/>
            <w:szCs w:val="18"/>
            <w:rtl/>
            <w:lang w:bidi="fa-IR"/>
            <w:rPrChange w:id="1190" w:author="Microsoft account" w:date="2025-09-16T12:09:00Z">
              <w:rPr>
                <w:rFonts w:cs="Calibri" w:hint="cs"/>
                <w:sz w:val="28"/>
                <w:szCs w:val="28"/>
                <w:rtl/>
                <w:lang w:bidi="fa-IR"/>
              </w:rPr>
            </w:rPrChange>
          </w:rPr>
          <w:t>ی</w:t>
        </w:r>
        <w:r w:rsidRPr="001A6E5F">
          <w:rPr>
            <w:rFonts w:cs="Calibri" w:hint="eastAsia"/>
            <w:sz w:val="18"/>
            <w:szCs w:val="18"/>
            <w:rtl/>
            <w:lang w:bidi="fa-IR"/>
            <w:rPrChange w:id="1191" w:author="Microsoft account" w:date="2025-09-16T12:09:00Z">
              <w:rPr>
                <w:rFonts w:cs="Calibri" w:hint="eastAsia"/>
                <w:sz w:val="28"/>
                <w:szCs w:val="28"/>
                <w:rtl/>
                <w:lang w:bidi="fa-IR"/>
              </w:rPr>
            </w:rPrChange>
          </w:rPr>
          <w:t>م</w:t>
        </w:r>
        <w:r w:rsidRPr="001A6E5F">
          <w:rPr>
            <w:rFonts w:cs="Calibri"/>
            <w:sz w:val="18"/>
            <w:szCs w:val="18"/>
            <w:lang w:bidi="fa-IR"/>
            <w:rPrChange w:id="1192" w:author="Microsoft account" w:date="2025-09-16T12:09:00Z">
              <w:rPr>
                <w:rFonts w:cs="Calibri"/>
                <w:sz w:val="28"/>
                <w:szCs w:val="28"/>
                <w:lang w:bidi="fa-IR"/>
              </w:rPr>
            </w:rPrChange>
          </w:rPr>
          <w:t>.</w:t>
        </w:r>
      </w:ins>
    </w:p>
    <w:p w14:paraId="273FA844" w14:textId="1508C143" w:rsidR="00A45AC1" w:rsidRPr="001A6E5F" w:rsidRDefault="00A45AC1">
      <w:pPr>
        <w:bidi/>
        <w:spacing w:after="0" w:line="276" w:lineRule="auto"/>
        <w:jc w:val="both"/>
        <w:rPr>
          <w:ins w:id="1193" w:author="Microsoft account" w:date="2025-09-16T12:08:00Z"/>
          <w:rFonts w:cs="Calibri"/>
          <w:sz w:val="18"/>
          <w:szCs w:val="18"/>
          <w:rtl/>
          <w:lang w:bidi="fa-IR"/>
          <w:rPrChange w:id="1194" w:author="Microsoft account" w:date="2025-09-16T12:09:00Z">
            <w:rPr>
              <w:ins w:id="1195" w:author="Microsoft account" w:date="2025-09-16T12:08:00Z"/>
              <w:rFonts w:cs="Calibri"/>
              <w:sz w:val="28"/>
              <w:szCs w:val="28"/>
              <w:rtl/>
              <w:lang w:bidi="fa-IR"/>
            </w:rPr>
          </w:rPrChange>
        </w:rPr>
        <w:pPrChange w:id="1196" w:author="Microsoft account" w:date="2025-09-16T12:09:00Z">
          <w:pPr>
            <w:bidi/>
            <w:spacing w:after="0" w:line="276" w:lineRule="auto"/>
            <w:jc w:val="both"/>
          </w:pPr>
        </w:pPrChange>
      </w:pPr>
      <w:ins w:id="1197" w:author="Microsoft account" w:date="2025-09-16T12:08:00Z">
        <w:r w:rsidRPr="001A6E5F">
          <w:rPr>
            <w:rFonts w:cs="Calibri"/>
            <w:sz w:val="18"/>
            <w:szCs w:val="18"/>
            <w:rtl/>
            <w:lang w:bidi="fa-IR"/>
            <w:rPrChange w:id="1198" w:author="Microsoft account" w:date="2025-09-16T12:09:00Z">
              <w:rPr>
                <w:rFonts w:cs="Calibri"/>
                <w:sz w:val="28"/>
                <w:szCs w:val="28"/>
                <w:rtl/>
                <w:lang w:bidi="fa-IR"/>
              </w:rPr>
            </w:rPrChange>
          </w:rPr>
          <w:t>ترک</w:t>
        </w:r>
        <w:r w:rsidRPr="001A6E5F">
          <w:rPr>
            <w:rFonts w:cs="Calibri" w:hint="cs"/>
            <w:sz w:val="18"/>
            <w:szCs w:val="18"/>
            <w:rtl/>
            <w:lang w:bidi="fa-IR"/>
            <w:rPrChange w:id="1199" w:author="Microsoft account" w:date="2025-09-16T12:09:00Z">
              <w:rPr>
                <w:rFonts w:cs="Calibri" w:hint="cs"/>
                <w:sz w:val="28"/>
                <w:szCs w:val="28"/>
                <w:rtl/>
                <w:lang w:bidi="fa-IR"/>
              </w:rPr>
            </w:rPrChange>
          </w:rPr>
          <w:t>ی</w:t>
        </w:r>
        <w:r w:rsidRPr="001A6E5F">
          <w:rPr>
            <w:rFonts w:cs="Calibri" w:hint="eastAsia"/>
            <w:sz w:val="18"/>
            <w:szCs w:val="18"/>
            <w:rtl/>
            <w:lang w:bidi="fa-IR"/>
            <w:rPrChange w:id="1200" w:author="Microsoft account" w:date="2025-09-16T12:09:00Z">
              <w:rPr>
                <w:rFonts w:cs="Calibri" w:hint="eastAsia"/>
                <w:sz w:val="28"/>
                <w:szCs w:val="28"/>
                <w:rtl/>
                <w:lang w:bidi="fa-IR"/>
              </w:rPr>
            </w:rPrChange>
          </w:rPr>
          <w:t>ب</w:t>
        </w:r>
        <w:r w:rsidRPr="001A6E5F">
          <w:rPr>
            <w:rFonts w:cs="Calibri"/>
            <w:sz w:val="18"/>
            <w:szCs w:val="18"/>
            <w:rtl/>
            <w:lang w:bidi="fa-IR"/>
            <w:rPrChange w:id="1201" w:author="Microsoft account" w:date="2025-09-16T12:09:00Z">
              <w:rPr>
                <w:rFonts w:cs="Calibri"/>
                <w:sz w:val="28"/>
                <w:szCs w:val="28"/>
                <w:rtl/>
                <w:lang w:bidi="fa-IR"/>
              </w:rPr>
            </w:rPrChange>
          </w:rPr>
          <w:t xml:space="preserve"> </w:t>
        </w:r>
        <w:r w:rsidRPr="001A6E5F">
          <w:rPr>
            <w:rFonts w:cs="Calibri"/>
            <w:sz w:val="18"/>
            <w:szCs w:val="18"/>
            <w:lang w:bidi="fa-IR"/>
            <w:rPrChange w:id="1202" w:author="Microsoft account" w:date="2025-09-16T12:09:00Z">
              <w:rPr>
                <w:rFonts w:cs="Calibri"/>
                <w:sz w:val="28"/>
                <w:szCs w:val="28"/>
                <w:lang w:bidi="fa-IR"/>
              </w:rPr>
            </w:rPrChange>
          </w:rPr>
          <w:t>C + Python</w:t>
        </w:r>
        <w:r w:rsidRPr="001A6E5F">
          <w:rPr>
            <w:rFonts w:cs="Calibri"/>
            <w:sz w:val="18"/>
            <w:szCs w:val="18"/>
            <w:rtl/>
            <w:lang w:bidi="fa-IR"/>
            <w:rPrChange w:id="1203" w:author="Microsoft account" w:date="2025-09-16T12:09:00Z">
              <w:rPr>
                <w:rFonts w:cs="Calibri"/>
                <w:sz w:val="28"/>
                <w:szCs w:val="28"/>
                <w:rtl/>
                <w:lang w:bidi="fa-IR"/>
              </w:rPr>
            </w:rPrChange>
          </w:rPr>
          <w:t xml:space="preserve"> دستت رو باز م</w:t>
        </w:r>
        <w:r w:rsidRPr="001A6E5F">
          <w:rPr>
            <w:rFonts w:cs="Calibri" w:hint="cs"/>
            <w:sz w:val="18"/>
            <w:szCs w:val="18"/>
            <w:rtl/>
            <w:lang w:bidi="fa-IR"/>
            <w:rPrChange w:id="1204" w:author="Microsoft account" w:date="2025-09-16T12:09:00Z">
              <w:rPr>
                <w:rFonts w:cs="Calibri" w:hint="cs"/>
                <w:sz w:val="28"/>
                <w:szCs w:val="28"/>
                <w:rtl/>
                <w:lang w:bidi="fa-IR"/>
              </w:rPr>
            </w:rPrChange>
          </w:rPr>
          <w:t>ی</w:t>
        </w:r>
        <w:r w:rsidRPr="001A6E5F">
          <w:rPr>
            <w:rFonts w:cs="Calibri" w:hint="eastAsia"/>
            <w:sz w:val="18"/>
            <w:szCs w:val="18"/>
            <w:rtl/>
            <w:lang w:bidi="fa-IR"/>
            <w:rPrChange w:id="1205" w:author="Microsoft account" w:date="2025-09-16T12:09:00Z">
              <w:rPr>
                <w:rFonts w:cs="Calibri" w:hint="eastAsia"/>
                <w:sz w:val="28"/>
                <w:szCs w:val="28"/>
                <w:rtl/>
                <w:lang w:bidi="fa-IR"/>
              </w:rPr>
            </w:rPrChange>
          </w:rPr>
          <w:t>ذاره</w:t>
        </w:r>
        <w:r w:rsidRPr="001A6E5F">
          <w:rPr>
            <w:rFonts w:cs="Calibri"/>
            <w:sz w:val="18"/>
            <w:szCs w:val="18"/>
            <w:rtl/>
            <w:lang w:bidi="fa-IR"/>
            <w:rPrChange w:id="1206" w:author="Microsoft account" w:date="2025-09-16T12:09:00Z">
              <w:rPr>
                <w:rFonts w:cs="Calibri"/>
                <w:sz w:val="28"/>
                <w:szCs w:val="28"/>
                <w:rtl/>
                <w:lang w:bidi="fa-IR"/>
              </w:rPr>
            </w:rPrChange>
          </w:rPr>
          <w:t xml:space="preserve"> هم به سطح </w:t>
        </w:r>
      </w:ins>
      <w:ins w:id="1207" w:author="Microsoft account" w:date="2025-09-16T12:09:00Z">
        <w:r w:rsidR="001A6E5F">
          <w:rPr>
            <w:rFonts w:cs="Calibri"/>
            <w:sz w:val="18"/>
            <w:szCs w:val="18"/>
            <w:lang w:bidi="fa-IR"/>
          </w:rPr>
          <w:t>low-level</w:t>
        </w:r>
      </w:ins>
      <w:ins w:id="1208" w:author="Microsoft account" w:date="2025-09-16T12:08:00Z">
        <w:r w:rsidRPr="001A6E5F">
          <w:rPr>
            <w:rFonts w:cs="Calibri"/>
            <w:sz w:val="18"/>
            <w:szCs w:val="18"/>
            <w:rtl/>
            <w:lang w:bidi="fa-IR"/>
            <w:rPrChange w:id="1209" w:author="Microsoft account" w:date="2025-09-16T12:09:00Z">
              <w:rPr>
                <w:rFonts w:cs="Calibri"/>
                <w:sz w:val="28"/>
                <w:szCs w:val="28"/>
                <w:rtl/>
                <w:lang w:bidi="fa-IR"/>
              </w:rPr>
            </w:rPrChange>
          </w:rPr>
          <w:t xml:space="preserve"> دسترس</w:t>
        </w:r>
        <w:r w:rsidRPr="001A6E5F">
          <w:rPr>
            <w:rFonts w:cs="Calibri" w:hint="cs"/>
            <w:sz w:val="18"/>
            <w:szCs w:val="18"/>
            <w:rtl/>
            <w:lang w:bidi="fa-IR"/>
            <w:rPrChange w:id="1210" w:author="Microsoft account" w:date="2025-09-16T12:09:00Z">
              <w:rPr>
                <w:rFonts w:cs="Calibri" w:hint="cs"/>
                <w:sz w:val="28"/>
                <w:szCs w:val="28"/>
                <w:rtl/>
                <w:lang w:bidi="fa-IR"/>
              </w:rPr>
            </w:rPrChange>
          </w:rPr>
          <w:t>ی</w:t>
        </w:r>
        <w:r w:rsidRPr="001A6E5F">
          <w:rPr>
            <w:rFonts w:cs="Calibri"/>
            <w:sz w:val="18"/>
            <w:szCs w:val="18"/>
            <w:rtl/>
            <w:lang w:bidi="fa-IR"/>
            <w:rPrChange w:id="1211" w:author="Microsoft account" w:date="2025-09-16T12:09:00Z">
              <w:rPr>
                <w:rFonts w:cs="Calibri"/>
                <w:sz w:val="28"/>
                <w:szCs w:val="28"/>
                <w:rtl/>
                <w:lang w:bidi="fa-IR"/>
              </w:rPr>
            </w:rPrChange>
          </w:rPr>
          <w:t xml:space="preserve"> داشته باش</w:t>
        </w:r>
        <w:r w:rsidRPr="001A6E5F">
          <w:rPr>
            <w:rFonts w:cs="Calibri" w:hint="cs"/>
            <w:sz w:val="18"/>
            <w:szCs w:val="18"/>
            <w:rtl/>
            <w:lang w:bidi="fa-IR"/>
            <w:rPrChange w:id="1212" w:author="Microsoft account" w:date="2025-09-16T12:09:00Z">
              <w:rPr>
                <w:rFonts w:cs="Calibri" w:hint="cs"/>
                <w:sz w:val="28"/>
                <w:szCs w:val="28"/>
                <w:rtl/>
                <w:lang w:bidi="fa-IR"/>
              </w:rPr>
            </w:rPrChange>
          </w:rPr>
          <w:t>ی</w:t>
        </w:r>
        <w:r w:rsidRPr="001A6E5F">
          <w:rPr>
            <w:rFonts w:cs="Calibri"/>
            <w:sz w:val="18"/>
            <w:szCs w:val="18"/>
            <w:rtl/>
            <w:lang w:bidi="fa-IR"/>
            <w:rPrChange w:id="1213" w:author="Microsoft account" w:date="2025-09-16T12:09:00Z">
              <w:rPr>
                <w:rFonts w:cs="Calibri"/>
                <w:sz w:val="28"/>
                <w:szCs w:val="28"/>
                <w:rtl/>
                <w:lang w:bidi="fa-IR"/>
              </w:rPr>
            </w:rPrChange>
          </w:rPr>
          <w:t xml:space="preserve"> هم راحت</w:t>
        </w:r>
        <w:r w:rsidRPr="001A6E5F">
          <w:rPr>
            <w:rFonts w:cs="Calibri" w:hint="cs"/>
            <w:sz w:val="18"/>
            <w:szCs w:val="18"/>
            <w:rtl/>
            <w:lang w:bidi="fa-IR"/>
            <w:rPrChange w:id="1214" w:author="Microsoft account" w:date="2025-09-16T12:09:00Z">
              <w:rPr>
                <w:rFonts w:cs="Calibri" w:hint="cs"/>
                <w:sz w:val="28"/>
                <w:szCs w:val="28"/>
                <w:rtl/>
                <w:lang w:bidi="fa-IR"/>
              </w:rPr>
            </w:rPrChange>
          </w:rPr>
          <w:t>ی</w:t>
        </w:r>
        <w:r w:rsidRPr="001A6E5F">
          <w:rPr>
            <w:rFonts w:cs="Calibri"/>
            <w:sz w:val="18"/>
            <w:szCs w:val="18"/>
            <w:rtl/>
            <w:lang w:bidi="fa-IR"/>
            <w:rPrChange w:id="1215" w:author="Microsoft account" w:date="2025-09-16T12:09:00Z">
              <w:rPr>
                <w:rFonts w:cs="Calibri"/>
                <w:sz w:val="28"/>
                <w:szCs w:val="28"/>
                <w:rtl/>
                <w:lang w:bidi="fa-IR"/>
              </w:rPr>
            </w:rPrChange>
          </w:rPr>
          <w:t xml:space="preserve"> و انعطاف </w:t>
        </w:r>
      </w:ins>
      <w:ins w:id="1216" w:author="Microsoft account" w:date="2025-09-16T12:09:00Z">
        <w:r w:rsidR="001A6E5F">
          <w:rPr>
            <w:rFonts w:cs="Calibri"/>
            <w:sz w:val="18"/>
            <w:szCs w:val="18"/>
            <w:lang w:bidi="fa-IR"/>
          </w:rPr>
          <w:t>high-level</w:t>
        </w:r>
      </w:ins>
      <w:ins w:id="1217" w:author="Microsoft account" w:date="2025-09-16T12:08:00Z">
        <w:r w:rsidRPr="001A6E5F">
          <w:rPr>
            <w:rFonts w:cs="Calibri"/>
            <w:sz w:val="18"/>
            <w:szCs w:val="18"/>
            <w:rtl/>
            <w:lang w:bidi="fa-IR"/>
            <w:rPrChange w:id="1218" w:author="Microsoft account" w:date="2025-09-16T12:09:00Z">
              <w:rPr>
                <w:rFonts w:cs="Calibri"/>
                <w:sz w:val="28"/>
                <w:szCs w:val="28"/>
                <w:rtl/>
                <w:lang w:bidi="fa-IR"/>
              </w:rPr>
            </w:rPrChange>
          </w:rPr>
          <w:t xml:space="preserve"> رو داشته باش</w:t>
        </w:r>
        <w:r w:rsidRPr="001A6E5F">
          <w:rPr>
            <w:rFonts w:cs="Calibri" w:hint="cs"/>
            <w:sz w:val="18"/>
            <w:szCs w:val="18"/>
            <w:rtl/>
            <w:lang w:bidi="fa-IR"/>
            <w:rPrChange w:id="1219" w:author="Microsoft account" w:date="2025-09-16T12:09:00Z">
              <w:rPr>
                <w:rFonts w:cs="Calibri" w:hint="cs"/>
                <w:sz w:val="28"/>
                <w:szCs w:val="28"/>
                <w:rtl/>
                <w:lang w:bidi="fa-IR"/>
              </w:rPr>
            </w:rPrChange>
          </w:rPr>
          <w:t>ی</w:t>
        </w:r>
        <w:r w:rsidRPr="001A6E5F">
          <w:rPr>
            <w:rFonts w:cs="Calibri"/>
            <w:sz w:val="18"/>
            <w:szCs w:val="18"/>
            <w:rtl/>
            <w:lang w:bidi="fa-IR"/>
            <w:rPrChange w:id="1220" w:author="Microsoft account" w:date="2025-09-16T12:09:00Z">
              <w:rPr>
                <w:rFonts w:cs="Calibri"/>
                <w:sz w:val="28"/>
                <w:szCs w:val="28"/>
                <w:rtl/>
                <w:lang w:bidi="fa-IR"/>
              </w:rPr>
            </w:rPrChange>
          </w:rPr>
          <w:t>.</w:t>
        </w:r>
      </w:ins>
    </w:p>
    <w:p w14:paraId="5C9D474C" w14:textId="50270D4C" w:rsidR="00A45AC1" w:rsidRDefault="00A45AC1">
      <w:pPr>
        <w:bidi/>
        <w:spacing w:after="0" w:line="276" w:lineRule="auto"/>
        <w:jc w:val="both"/>
        <w:rPr>
          <w:ins w:id="1221" w:author="Microsoft account" w:date="2025-09-14T10:38:00Z"/>
          <w:rFonts w:cs="Calibri"/>
          <w:sz w:val="28"/>
          <w:szCs w:val="28"/>
          <w:rtl/>
          <w:lang w:bidi="fa-IR"/>
        </w:rPr>
        <w:pPrChange w:id="1222" w:author="Microsoft account" w:date="2025-09-16T12:08:00Z">
          <w:pPr>
            <w:bidi/>
            <w:spacing w:after="0" w:line="276" w:lineRule="auto"/>
            <w:jc w:val="both"/>
          </w:pPr>
        </w:pPrChange>
      </w:pPr>
      <w:ins w:id="1223" w:author="Microsoft account" w:date="2025-09-16T12:08:00Z">
        <w:r>
          <w:rPr>
            <w:rFonts w:cs="Calibri" w:hint="cs"/>
            <w:sz w:val="28"/>
            <w:szCs w:val="28"/>
            <w:rtl/>
            <w:lang w:bidi="fa-IR"/>
          </w:rPr>
          <w:t>)</w:t>
        </w:r>
      </w:ins>
    </w:p>
    <w:p w14:paraId="22E64FEE" w14:textId="77777777" w:rsidR="00EF482D" w:rsidRDefault="00EF482D">
      <w:pPr>
        <w:bidi/>
        <w:spacing w:after="0" w:line="276" w:lineRule="auto"/>
        <w:jc w:val="both"/>
        <w:rPr>
          <w:ins w:id="1224" w:author="Microsoft account" w:date="2025-09-14T10:39:00Z"/>
          <w:rFonts w:cs="Calibri"/>
          <w:sz w:val="28"/>
          <w:szCs w:val="28"/>
          <w:rtl/>
          <w:lang w:bidi="fa-IR"/>
        </w:rPr>
        <w:pPrChange w:id="1225" w:author="Microsoft account" w:date="2025-09-14T10:39:00Z">
          <w:pPr>
            <w:bidi/>
            <w:spacing w:after="0" w:line="276" w:lineRule="auto"/>
            <w:jc w:val="both"/>
          </w:pPr>
        </w:pPrChange>
      </w:pPr>
    </w:p>
    <w:p w14:paraId="0DA2CBBA" w14:textId="514B5B6E" w:rsidR="00EF482D" w:rsidRDefault="00EF482D">
      <w:pPr>
        <w:bidi/>
        <w:spacing w:after="0" w:line="276" w:lineRule="auto"/>
        <w:jc w:val="both"/>
        <w:rPr>
          <w:ins w:id="1226" w:author="Microsoft account" w:date="2025-09-14T10:44:00Z"/>
          <w:rFonts w:cs="Calibri"/>
          <w:sz w:val="28"/>
          <w:szCs w:val="28"/>
          <w:rtl/>
          <w:lang w:bidi="fa-IR"/>
        </w:rPr>
        <w:pPrChange w:id="1227" w:author="Microsoft account" w:date="2025-09-14T10:39:00Z">
          <w:pPr>
            <w:bidi/>
            <w:spacing w:after="0" w:line="276" w:lineRule="auto"/>
            <w:jc w:val="both"/>
          </w:pPr>
        </w:pPrChange>
      </w:pPr>
      <w:ins w:id="1228" w:author="Microsoft account" w:date="2025-09-14T10:39:00Z">
        <w:r>
          <w:rPr>
            <w:rFonts w:cs="Calibri" w:hint="cs"/>
            <w:sz w:val="28"/>
            <w:szCs w:val="28"/>
            <w:rtl/>
            <w:lang w:bidi="fa-IR"/>
          </w:rPr>
          <w:t>-</w:t>
        </w:r>
      </w:ins>
      <w:ins w:id="1229" w:author="Microsoft account" w:date="2025-09-14T10:43:00Z">
        <w:r>
          <w:rPr>
            <w:rFonts w:cs="Calibri" w:hint="cs"/>
            <w:sz w:val="28"/>
            <w:szCs w:val="28"/>
            <w:rtl/>
            <w:lang w:bidi="fa-IR"/>
          </w:rPr>
          <w:t xml:space="preserve">این هم متوجه شدم که ما میتونیم در یه پروژه پایتونی، به </w:t>
        </w:r>
        <w:r>
          <w:rPr>
            <w:rFonts w:cs="Calibri"/>
            <w:sz w:val="28"/>
            <w:szCs w:val="28"/>
            <w:lang w:bidi="fa-IR"/>
          </w:rPr>
          <w:t>C</w:t>
        </w:r>
        <w:r>
          <w:rPr>
            <w:rFonts w:cs="Calibri" w:hint="cs"/>
            <w:sz w:val="28"/>
            <w:szCs w:val="28"/>
            <w:rtl/>
            <w:lang w:bidi="fa-IR"/>
          </w:rPr>
          <w:t xml:space="preserve"> کد بنویسیم توی فایل های دیگه، و با روش هایی که یادم نمونده اشاره هم نمیکنم؛ اون رو </w:t>
        </w:r>
        <w:r>
          <w:rPr>
            <w:rFonts w:cs="Calibri"/>
            <w:sz w:val="28"/>
            <w:szCs w:val="28"/>
            <w:lang w:bidi="fa-IR"/>
          </w:rPr>
          <w:t>module</w:t>
        </w:r>
        <w:r>
          <w:rPr>
            <w:rFonts w:cs="Calibri" w:hint="cs"/>
            <w:sz w:val="28"/>
            <w:szCs w:val="28"/>
            <w:rtl/>
            <w:lang w:bidi="fa-IR"/>
          </w:rPr>
          <w:t xml:space="preserve"> کنیم و داخل پایتون </w:t>
        </w:r>
        <w:r>
          <w:rPr>
            <w:rFonts w:cs="Calibri"/>
            <w:sz w:val="28"/>
            <w:szCs w:val="28"/>
            <w:lang w:bidi="fa-IR"/>
          </w:rPr>
          <w:t>import</w:t>
        </w:r>
      </w:ins>
      <w:ins w:id="1230" w:author="Microsoft account" w:date="2025-09-14T10:44:00Z">
        <w:r>
          <w:rPr>
            <w:rFonts w:cs="Calibri" w:hint="cs"/>
            <w:sz w:val="28"/>
            <w:szCs w:val="28"/>
            <w:rtl/>
            <w:lang w:bidi="fa-IR"/>
          </w:rPr>
          <w:t xml:space="preserve"> کنیم و برای استفاده سریع تر (جاهایی که پایتون کندِ نیاز به سرعت و یا نزدیک بودن به سخت افزار داریم</w:t>
        </w:r>
        <w:r w:rsidR="00CA5F5E">
          <w:rPr>
            <w:rFonts w:cs="Calibri" w:hint="cs"/>
            <w:sz w:val="28"/>
            <w:szCs w:val="28"/>
            <w:rtl/>
            <w:lang w:bidi="fa-IR"/>
          </w:rPr>
          <w:t xml:space="preserve">) با کمک </w:t>
        </w:r>
        <w:r w:rsidR="00CA5F5E">
          <w:rPr>
            <w:rFonts w:cs="Calibri"/>
            <w:sz w:val="28"/>
            <w:szCs w:val="28"/>
            <w:lang w:bidi="fa-IR"/>
          </w:rPr>
          <w:t>C</w:t>
        </w:r>
        <w:r w:rsidR="00CA5F5E">
          <w:rPr>
            <w:rFonts w:cs="Calibri" w:hint="cs"/>
            <w:sz w:val="28"/>
            <w:szCs w:val="28"/>
            <w:rtl/>
            <w:lang w:bidi="fa-IR"/>
          </w:rPr>
          <w:t xml:space="preserve"> به سخت افزار نزدیک بشیم. </w:t>
        </w:r>
      </w:ins>
      <w:ins w:id="1231" w:author="Microsoft account" w:date="2025-10-09T08:38:00Z">
        <w:r w:rsidR="004F4B76">
          <w:rPr>
            <w:rFonts w:cs="Calibri" w:hint="cs"/>
            <w:sz w:val="28"/>
            <w:szCs w:val="28"/>
            <w:rtl/>
            <w:lang w:bidi="fa-IR"/>
          </w:rPr>
          <w:t>(</w:t>
        </w:r>
      </w:ins>
      <w:ins w:id="1232" w:author="Microsoft account" w:date="2025-10-09T08:39:00Z">
        <w:r w:rsidR="004F4B76">
          <w:rPr>
            <w:rFonts w:cs="Calibri" w:hint="cs"/>
            <w:sz w:val="18"/>
            <w:szCs w:val="18"/>
            <w:rtl/>
            <w:lang w:bidi="fa-IR"/>
          </w:rPr>
          <w:t xml:space="preserve">که البته الان که فکر میکنم منطقی تره که با </w:t>
        </w:r>
        <w:r w:rsidR="004F4B76">
          <w:rPr>
            <w:rFonts w:cs="Calibri"/>
            <w:sz w:val="18"/>
            <w:szCs w:val="18"/>
            <w:lang w:bidi="fa-IR"/>
          </w:rPr>
          <w:t>C++</w:t>
        </w:r>
        <w:r w:rsidR="004F4B76">
          <w:rPr>
            <w:rFonts w:cs="Calibri" w:hint="cs"/>
            <w:sz w:val="18"/>
            <w:szCs w:val="18"/>
            <w:rtl/>
            <w:lang w:bidi="fa-IR"/>
          </w:rPr>
          <w:t xml:space="preserve"> این کار انجام بشه ، اونموقع هم از </w:t>
        </w:r>
        <w:r w:rsidR="004F4B76">
          <w:rPr>
            <w:rFonts w:cs="Calibri"/>
            <w:sz w:val="18"/>
            <w:szCs w:val="18"/>
            <w:lang w:bidi="fa-IR"/>
          </w:rPr>
          <w:t>GPT</w:t>
        </w:r>
        <w:r w:rsidR="004F4B76">
          <w:rPr>
            <w:rFonts w:cs="Calibri" w:hint="cs"/>
            <w:sz w:val="18"/>
            <w:szCs w:val="18"/>
            <w:rtl/>
            <w:lang w:bidi="fa-IR"/>
          </w:rPr>
          <w:t xml:space="preserve"> پرسیدیم گفت ممکنه و انجام میشه همونطوری که </w:t>
        </w:r>
        <w:r w:rsidR="004F4B76">
          <w:rPr>
            <w:rFonts w:cs="Calibri"/>
            <w:sz w:val="18"/>
            <w:szCs w:val="18"/>
            <w:lang w:bidi="fa-IR"/>
          </w:rPr>
          <w:t>c-python</w:t>
        </w:r>
        <w:r w:rsidR="004F4B76">
          <w:rPr>
            <w:rFonts w:cs="Calibri" w:hint="cs"/>
            <w:sz w:val="18"/>
            <w:szCs w:val="18"/>
            <w:rtl/>
            <w:lang w:bidi="fa-IR"/>
          </w:rPr>
          <w:t xml:space="preserve"> انجام میشه ، میتوان </w:t>
        </w:r>
        <w:r w:rsidR="004F4B76">
          <w:rPr>
            <w:rFonts w:cs="Calibri"/>
            <w:sz w:val="18"/>
            <w:szCs w:val="18"/>
            <w:lang w:bidi="fa-IR"/>
          </w:rPr>
          <w:t>C++-python</w:t>
        </w:r>
        <w:r w:rsidR="004F4B76">
          <w:rPr>
            <w:rFonts w:cs="Calibri" w:hint="cs"/>
            <w:sz w:val="18"/>
            <w:szCs w:val="18"/>
            <w:rtl/>
            <w:lang w:bidi="fa-IR"/>
          </w:rPr>
          <w:t xml:space="preserve"> داشت. چرا؟ چونکه </w:t>
        </w:r>
        <w:r w:rsidR="004F4B76">
          <w:rPr>
            <w:rFonts w:cs="Calibri"/>
            <w:sz w:val="18"/>
            <w:szCs w:val="18"/>
            <w:lang w:bidi="fa-IR"/>
          </w:rPr>
          <w:t>C++</w:t>
        </w:r>
        <w:r w:rsidR="004F4B76">
          <w:rPr>
            <w:rFonts w:cs="Calibri" w:hint="cs"/>
            <w:sz w:val="18"/>
            <w:szCs w:val="18"/>
            <w:rtl/>
            <w:lang w:bidi="fa-IR"/>
          </w:rPr>
          <w:t xml:space="preserve"> شی گراست و در پسِ یادگیریش میشه به جهان بازی هم ورود کرد. </w:t>
        </w:r>
      </w:ins>
      <w:ins w:id="1233" w:author="Microsoft account" w:date="2025-10-09T08:38:00Z">
        <w:r w:rsidR="004F4B76">
          <w:rPr>
            <w:rFonts w:cs="Calibri" w:hint="cs"/>
            <w:sz w:val="28"/>
            <w:szCs w:val="28"/>
            <w:rtl/>
            <w:lang w:bidi="fa-IR"/>
          </w:rPr>
          <w:t>)</w:t>
        </w:r>
      </w:ins>
    </w:p>
    <w:p w14:paraId="58D4094C" w14:textId="77777777" w:rsidR="00CA5F5E" w:rsidRDefault="00CA5F5E">
      <w:pPr>
        <w:bidi/>
        <w:spacing w:after="0" w:line="276" w:lineRule="auto"/>
        <w:jc w:val="both"/>
        <w:rPr>
          <w:ins w:id="1234" w:author="Microsoft account" w:date="2025-09-14T10:44:00Z"/>
          <w:rFonts w:cs="Calibri"/>
          <w:sz w:val="28"/>
          <w:szCs w:val="28"/>
          <w:rtl/>
          <w:lang w:bidi="fa-IR"/>
        </w:rPr>
        <w:pPrChange w:id="1235" w:author="Microsoft account" w:date="2025-09-14T10:44:00Z">
          <w:pPr>
            <w:bidi/>
            <w:spacing w:after="0" w:line="276" w:lineRule="auto"/>
            <w:jc w:val="both"/>
          </w:pPr>
        </w:pPrChange>
      </w:pPr>
    </w:p>
    <w:p w14:paraId="0FC91D09" w14:textId="1FC24AC4" w:rsidR="00CA5F5E" w:rsidRDefault="00CA5F5E">
      <w:pPr>
        <w:bidi/>
        <w:spacing w:after="0" w:line="276" w:lineRule="auto"/>
        <w:jc w:val="both"/>
        <w:rPr>
          <w:ins w:id="1236" w:author="Microsoft account" w:date="2025-09-14T11:03:00Z"/>
          <w:rFonts w:cs="Calibri"/>
          <w:sz w:val="28"/>
          <w:szCs w:val="28"/>
          <w:rtl/>
          <w:lang w:bidi="fa-IR"/>
        </w:rPr>
        <w:pPrChange w:id="1237" w:author="Microsoft account" w:date="2025-09-14T10:44:00Z">
          <w:pPr>
            <w:bidi/>
            <w:spacing w:after="0" w:line="276" w:lineRule="auto"/>
            <w:jc w:val="both"/>
          </w:pPr>
        </w:pPrChange>
      </w:pPr>
      <w:ins w:id="1238" w:author="Microsoft account" w:date="2025-09-14T10:44:00Z">
        <w:r>
          <w:rPr>
            <w:rFonts w:cs="Calibri" w:hint="cs"/>
            <w:sz w:val="28"/>
            <w:szCs w:val="28"/>
            <w:rtl/>
            <w:lang w:bidi="fa-IR"/>
          </w:rPr>
          <w:t>-</w:t>
        </w:r>
      </w:ins>
      <w:ins w:id="1239" w:author="Microsoft account" w:date="2025-09-14T11:03:00Z">
        <w:r w:rsidR="009E446A">
          <w:rPr>
            <w:rFonts w:cs="Calibri" w:hint="cs"/>
            <w:sz w:val="28"/>
            <w:szCs w:val="28"/>
            <w:rtl/>
            <w:lang w:bidi="fa-IR"/>
          </w:rPr>
          <w:t xml:space="preserve">یادآوری: </w:t>
        </w:r>
        <w:r w:rsidR="009E446A">
          <w:rPr>
            <w:rFonts w:cs="Calibri"/>
            <w:sz w:val="28"/>
            <w:szCs w:val="28"/>
            <w:lang w:bidi="fa-IR"/>
          </w:rPr>
          <w:t>lambda</w:t>
        </w:r>
      </w:ins>
    </w:p>
    <w:p w14:paraId="7BBAFF04" w14:textId="3225573F" w:rsidR="009E446A" w:rsidRDefault="009E446A">
      <w:pPr>
        <w:bidi/>
        <w:spacing w:after="0" w:line="276" w:lineRule="auto"/>
        <w:jc w:val="both"/>
        <w:rPr>
          <w:ins w:id="1240" w:author="Microsoft account" w:date="2025-09-14T11:03:00Z"/>
          <w:rFonts w:cs="Calibri"/>
          <w:sz w:val="28"/>
          <w:szCs w:val="28"/>
          <w:rtl/>
          <w:lang w:bidi="fa-IR"/>
        </w:rPr>
        <w:pPrChange w:id="1241" w:author="Microsoft account" w:date="2025-09-14T11:03:00Z">
          <w:pPr>
            <w:bidi/>
            <w:spacing w:after="0" w:line="276" w:lineRule="auto"/>
            <w:jc w:val="both"/>
          </w:pPr>
        </w:pPrChange>
      </w:pPr>
      <w:ins w:id="1242" w:author="Microsoft account" w:date="2025-09-14T11:03:00Z">
        <w:r w:rsidRPr="009E446A">
          <w:rPr>
            <w:rFonts w:cs="Calibri"/>
            <w:noProof/>
            <w:sz w:val="28"/>
            <w:szCs w:val="28"/>
            <w:rPrChange w:id="1243" w:author="Unknown">
              <w:rPr>
                <w:noProof/>
              </w:rPr>
            </w:rPrChange>
          </w:rPr>
          <w:drawing>
            <wp:inline distT="0" distB="0" distL="0" distR="0" wp14:anchorId="5D90CB0D" wp14:editId="156C2F83">
              <wp:extent cx="5731510" cy="191389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1913890"/>
                      </a:xfrm>
                      <a:prstGeom prst="rect">
                        <a:avLst/>
                      </a:prstGeom>
                    </pic:spPr>
                  </pic:pic>
                </a:graphicData>
              </a:graphic>
            </wp:inline>
          </w:drawing>
        </w:r>
      </w:ins>
    </w:p>
    <w:p w14:paraId="7267606C" w14:textId="77777777" w:rsidR="009E446A" w:rsidRDefault="009E446A">
      <w:pPr>
        <w:bidi/>
        <w:spacing w:after="0" w:line="276" w:lineRule="auto"/>
        <w:jc w:val="both"/>
        <w:rPr>
          <w:ins w:id="1244" w:author="Microsoft account" w:date="2025-09-14T11:03:00Z"/>
          <w:rFonts w:cs="Calibri"/>
          <w:sz w:val="28"/>
          <w:szCs w:val="28"/>
          <w:rtl/>
          <w:lang w:bidi="fa-IR"/>
        </w:rPr>
        <w:pPrChange w:id="1245" w:author="Microsoft account" w:date="2025-09-14T11:03:00Z">
          <w:pPr>
            <w:bidi/>
            <w:spacing w:after="0" w:line="276" w:lineRule="auto"/>
            <w:jc w:val="both"/>
          </w:pPr>
        </w:pPrChange>
      </w:pPr>
    </w:p>
    <w:p w14:paraId="202962EF" w14:textId="08719B62" w:rsidR="009E446A" w:rsidRDefault="009E446A">
      <w:pPr>
        <w:bidi/>
        <w:spacing w:after="0" w:line="276" w:lineRule="auto"/>
        <w:jc w:val="both"/>
        <w:rPr>
          <w:ins w:id="1246" w:author="Microsoft account" w:date="2025-09-14T11:33:00Z"/>
          <w:rFonts w:cs="Calibri"/>
          <w:sz w:val="28"/>
          <w:szCs w:val="28"/>
          <w:rtl/>
          <w:lang w:bidi="fa-IR"/>
        </w:rPr>
        <w:pPrChange w:id="1247" w:author="Microsoft account" w:date="2025-09-14T11:03:00Z">
          <w:pPr>
            <w:bidi/>
            <w:spacing w:after="0" w:line="276" w:lineRule="auto"/>
            <w:jc w:val="both"/>
          </w:pPr>
        </w:pPrChange>
      </w:pPr>
      <w:ins w:id="1248" w:author="Microsoft account" w:date="2025-09-14T11:03:00Z">
        <w:r>
          <w:rPr>
            <w:rFonts w:cs="Calibri" w:hint="cs"/>
            <w:sz w:val="28"/>
            <w:szCs w:val="28"/>
            <w:rtl/>
            <w:lang w:bidi="fa-IR"/>
          </w:rPr>
          <w:t>-</w:t>
        </w:r>
      </w:ins>
      <w:ins w:id="1249" w:author="Microsoft account" w:date="2025-09-14T11:33:00Z">
        <w:r w:rsidR="00207BF5">
          <w:rPr>
            <w:rFonts w:cs="Calibri" w:hint="cs"/>
            <w:sz w:val="28"/>
            <w:szCs w:val="28"/>
            <w:rtl/>
            <w:lang w:bidi="fa-IR"/>
          </w:rPr>
          <w:t xml:space="preserve">برای اینکه بتونیم تایمر داشته باشیم در نهایت بعد از اینکه خودمون توی اینترنت گشتیم دست به دامن </w:t>
        </w:r>
        <w:r w:rsidR="00207BF5">
          <w:rPr>
            <w:rFonts w:cs="Calibri"/>
            <w:sz w:val="28"/>
            <w:szCs w:val="28"/>
            <w:lang w:bidi="fa-IR"/>
          </w:rPr>
          <w:t>GPT</w:t>
        </w:r>
        <w:r w:rsidR="00207BF5">
          <w:rPr>
            <w:rFonts w:cs="Calibri" w:hint="cs"/>
            <w:sz w:val="28"/>
            <w:szCs w:val="28"/>
            <w:rtl/>
            <w:lang w:bidi="fa-IR"/>
          </w:rPr>
          <w:t xml:space="preserve"> شدیم و در نهایت با کمک اون تونستیم این رو بنویسیم:</w:t>
        </w:r>
      </w:ins>
    </w:p>
    <w:p w14:paraId="02155BDB" w14:textId="15D8452C" w:rsidR="00207BF5" w:rsidRDefault="00207BF5">
      <w:pPr>
        <w:bidi/>
        <w:spacing w:after="0" w:line="276" w:lineRule="auto"/>
        <w:jc w:val="both"/>
        <w:rPr>
          <w:ins w:id="1250" w:author="Microsoft account" w:date="2025-09-14T11:33:00Z"/>
          <w:rFonts w:cs="Calibri"/>
          <w:sz w:val="28"/>
          <w:szCs w:val="28"/>
          <w:rtl/>
          <w:lang w:bidi="fa-IR"/>
        </w:rPr>
        <w:pPrChange w:id="1251" w:author="Microsoft account" w:date="2025-09-14T11:33:00Z">
          <w:pPr>
            <w:bidi/>
            <w:spacing w:after="0" w:line="276" w:lineRule="auto"/>
            <w:jc w:val="both"/>
          </w:pPr>
        </w:pPrChange>
      </w:pPr>
      <w:ins w:id="1252" w:author="Microsoft account" w:date="2025-09-14T11:33:00Z">
        <w:r w:rsidRPr="00207BF5">
          <w:rPr>
            <w:rFonts w:cs="Calibri"/>
            <w:noProof/>
            <w:sz w:val="28"/>
            <w:szCs w:val="28"/>
            <w:rPrChange w:id="1253" w:author="Unknown">
              <w:rPr>
                <w:noProof/>
              </w:rPr>
            </w:rPrChange>
          </w:rPr>
          <w:drawing>
            <wp:inline distT="0" distB="0" distL="0" distR="0" wp14:anchorId="24E27244" wp14:editId="59444405">
              <wp:extent cx="5731510" cy="173164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1731645"/>
                      </a:xfrm>
                      <a:prstGeom prst="rect">
                        <a:avLst/>
                      </a:prstGeom>
                    </pic:spPr>
                  </pic:pic>
                </a:graphicData>
              </a:graphic>
            </wp:inline>
          </w:drawing>
        </w:r>
      </w:ins>
    </w:p>
    <w:p w14:paraId="2AF25CB8" w14:textId="41D92A2C" w:rsidR="00207BF5" w:rsidRDefault="00207BF5">
      <w:pPr>
        <w:bidi/>
        <w:spacing w:after="0" w:line="276" w:lineRule="auto"/>
        <w:jc w:val="both"/>
        <w:rPr>
          <w:ins w:id="1254" w:author="Microsoft account" w:date="2025-09-14T11:44:00Z"/>
          <w:rFonts w:cs="Calibri"/>
          <w:sz w:val="28"/>
          <w:szCs w:val="28"/>
          <w:rtl/>
          <w:lang w:bidi="fa-IR"/>
        </w:rPr>
        <w:pPrChange w:id="1255" w:author="Microsoft account" w:date="2025-09-14T11:33:00Z">
          <w:pPr>
            <w:bidi/>
            <w:spacing w:after="0" w:line="276" w:lineRule="auto"/>
            <w:jc w:val="both"/>
          </w:pPr>
        </w:pPrChange>
      </w:pPr>
      <w:ins w:id="1256" w:author="Microsoft account" w:date="2025-09-14T11:33:00Z">
        <w:r>
          <w:rPr>
            <w:rFonts w:cs="Calibri" w:hint="cs"/>
            <w:sz w:val="28"/>
            <w:szCs w:val="28"/>
            <w:rtl/>
            <w:lang w:bidi="fa-IR"/>
          </w:rPr>
          <w:t xml:space="preserve">که چیکار میکنه؟ یه تابع هست همونطور که میبینی ، تایمی که تا الان سپری شده رو حساب میکنه میریزه تو </w:t>
        </w:r>
      </w:ins>
      <w:ins w:id="1257" w:author="Microsoft account" w:date="2025-09-14T11:34:00Z">
        <w:r>
          <w:rPr>
            <w:rFonts w:cs="Calibri"/>
            <w:sz w:val="28"/>
            <w:szCs w:val="28"/>
            <w:lang w:bidi="fa-IR"/>
          </w:rPr>
          <w:t>elapsed</w:t>
        </w:r>
        <w:r>
          <w:rPr>
            <w:rFonts w:cs="Calibri" w:hint="cs"/>
            <w:sz w:val="28"/>
            <w:szCs w:val="28"/>
            <w:rtl/>
            <w:lang w:bidi="fa-IR"/>
          </w:rPr>
          <w:t xml:space="preserve"> و </w:t>
        </w:r>
        <w:r>
          <w:rPr>
            <w:rFonts w:cs="Calibri"/>
            <w:sz w:val="28"/>
            <w:szCs w:val="28"/>
            <w:lang w:bidi="fa-IR"/>
          </w:rPr>
          <w:t>title</w:t>
        </w:r>
        <w:r>
          <w:rPr>
            <w:rFonts w:cs="Calibri" w:hint="cs"/>
            <w:sz w:val="28"/>
            <w:szCs w:val="28"/>
            <w:rtl/>
            <w:lang w:bidi="fa-IR"/>
          </w:rPr>
          <w:t xml:space="preserve"> رو آپدیت میکنه و داخلش از </w:t>
        </w:r>
        <w:r>
          <w:rPr>
            <w:rFonts w:cs="Calibri"/>
            <w:sz w:val="28"/>
            <w:szCs w:val="28"/>
            <w:lang w:bidi="fa-IR"/>
          </w:rPr>
          <w:t>built-in function</w:t>
        </w:r>
        <w:r>
          <w:rPr>
            <w:rFonts w:cs="Calibri" w:hint="cs"/>
            <w:sz w:val="28"/>
            <w:szCs w:val="28"/>
            <w:rtl/>
            <w:lang w:bidi="fa-IR"/>
          </w:rPr>
          <w:t xml:space="preserve"> خود </w:t>
        </w:r>
        <w:r>
          <w:rPr>
            <w:rFonts w:cs="Calibri"/>
            <w:sz w:val="28"/>
            <w:szCs w:val="28"/>
            <w:lang w:bidi="fa-IR"/>
          </w:rPr>
          <w:t>turtle</w:t>
        </w:r>
        <w:r>
          <w:rPr>
            <w:rFonts w:cs="Calibri" w:hint="cs"/>
            <w:sz w:val="28"/>
            <w:szCs w:val="28"/>
            <w:rtl/>
            <w:lang w:bidi="fa-IR"/>
          </w:rPr>
          <w:t xml:space="preserve"> استفاده </w:t>
        </w:r>
        <w:r>
          <w:rPr>
            <w:rFonts w:cs="Calibri" w:hint="cs"/>
            <w:sz w:val="28"/>
            <w:szCs w:val="28"/>
            <w:rtl/>
            <w:lang w:bidi="fa-IR"/>
          </w:rPr>
          <w:lastRenderedPageBreak/>
          <w:t xml:space="preserve">کردیم که </w:t>
        </w:r>
        <w:r>
          <w:rPr>
            <w:rFonts w:cs="Calibri"/>
            <w:sz w:val="28"/>
            <w:szCs w:val="28"/>
            <w:lang w:bidi="fa-IR"/>
          </w:rPr>
          <w:t>sc.ontimer()</w:t>
        </w:r>
        <w:r>
          <w:rPr>
            <w:rFonts w:cs="Calibri" w:hint="cs"/>
            <w:sz w:val="28"/>
            <w:szCs w:val="28"/>
            <w:rtl/>
            <w:lang w:bidi="fa-IR"/>
          </w:rPr>
          <w:t xml:space="preserve"> هست که یه </w:t>
        </w:r>
        <w:r>
          <w:rPr>
            <w:rFonts w:cs="Calibri"/>
            <w:sz w:val="28"/>
            <w:szCs w:val="28"/>
            <w:lang w:bidi="fa-IR"/>
          </w:rPr>
          <w:t>function</w:t>
        </w:r>
        <w:r>
          <w:rPr>
            <w:rFonts w:cs="Calibri" w:hint="cs"/>
            <w:sz w:val="28"/>
            <w:szCs w:val="28"/>
            <w:rtl/>
            <w:lang w:bidi="fa-IR"/>
          </w:rPr>
          <w:t xml:space="preserve">ای رو میگیره و بعد از هر </w:t>
        </w:r>
        <w:r>
          <w:rPr>
            <w:rFonts w:cs="Calibri"/>
            <w:sz w:val="28"/>
            <w:szCs w:val="28"/>
            <w:lang w:bidi="fa-IR"/>
          </w:rPr>
          <w:t>t miliseconds</w:t>
        </w:r>
        <w:r>
          <w:rPr>
            <w:rFonts w:cs="Calibri" w:hint="cs"/>
            <w:sz w:val="28"/>
            <w:szCs w:val="28"/>
            <w:rtl/>
            <w:lang w:bidi="fa-IR"/>
          </w:rPr>
          <w:t xml:space="preserve"> مجدد اجراش میکنه تا زمانی که </w:t>
        </w:r>
        <w:r>
          <w:rPr>
            <w:rFonts w:cs="Calibri"/>
            <w:sz w:val="28"/>
            <w:szCs w:val="28"/>
            <w:lang w:bidi="fa-IR"/>
          </w:rPr>
          <w:t>turtle screen</w:t>
        </w:r>
      </w:ins>
      <w:ins w:id="1258" w:author="Microsoft account" w:date="2025-09-14T11:35:00Z">
        <w:r>
          <w:rPr>
            <w:rFonts w:cs="Calibri" w:hint="cs"/>
            <w:sz w:val="28"/>
            <w:szCs w:val="28"/>
            <w:rtl/>
            <w:lang w:bidi="fa-IR"/>
          </w:rPr>
          <w:t xml:space="preserve"> بازه. ما گفتیم همین </w:t>
        </w:r>
        <w:r>
          <w:rPr>
            <w:rFonts w:cs="Calibri"/>
            <w:sz w:val="28"/>
            <w:szCs w:val="28"/>
            <w:lang w:bidi="fa-IR"/>
          </w:rPr>
          <w:t>update_timer</w:t>
        </w:r>
        <w:r>
          <w:rPr>
            <w:rFonts w:cs="Calibri" w:hint="cs"/>
            <w:sz w:val="28"/>
            <w:szCs w:val="28"/>
            <w:rtl/>
            <w:lang w:bidi="fa-IR"/>
          </w:rPr>
          <w:t xml:space="preserve"> خودمون رو هر 1 ثانیه (1000میلی ثانیه = 1 ثانیه) اجرا مجدد بگیر.</w:t>
        </w:r>
      </w:ins>
      <w:ins w:id="1259" w:author="Microsoft account" w:date="2025-10-09T08:47:00Z">
        <w:r w:rsidR="00FE2E7C">
          <w:rPr>
            <w:rFonts w:cs="Calibri"/>
            <w:sz w:val="28"/>
            <w:szCs w:val="28"/>
            <w:lang w:bidi="fa-IR"/>
          </w:rPr>
          <w:t xml:space="preserve"> </w:t>
        </w:r>
        <w:r w:rsidR="00FE2E7C">
          <w:rPr>
            <w:rFonts w:cs="Calibri" w:hint="cs"/>
            <w:sz w:val="28"/>
            <w:szCs w:val="28"/>
            <w:rtl/>
            <w:lang w:bidi="fa-IR"/>
          </w:rPr>
          <w:t xml:space="preserve"> (</w:t>
        </w:r>
        <w:r w:rsidR="00FE2E7C">
          <w:rPr>
            <w:rFonts w:cs="Calibri" w:hint="cs"/>
            <w:sz w:val="18"/>
            <w:szCs w:val="18"/>
            <w:rtl/>
            <w:lang w:bidi="fa-IR"/>
          </w:rPr>
          <w:t xml:space="preserve">توجه: این ساختار مربوط به </w:t>
        </w:r>
        <w:r w:rsidR="00FE2E7C">
          <w:rPr>
            <w:rFonts w:cs="Calibri"/>
            <w:sz w:val="18"/>
            <w:szCs w:val="18"/>
            <w:lang w:bidi="fa-IR"/>
          </w:rPr>
          <w:t>turtle.py</w:t>
        </w:r>
        <w:r w:rsidR="00FE2E7C">
          <w:rPr>
            <w:rFonts w:cs="Calibri" w:hint="cs"/>
            <w:sz w:val="18"/>
            <w:szCs w:val="18"/>
            <w:rtl/>
            <w:lang w:bidi="fa-IR"/>
          </w:rPr>
          <w:t xml:space="preserve"> هست، خودِ </w:t>
        </w:r>
        <w:r w:rsidR="00FE2E7C">
          <w:rPr>
            <w:rFonts w:cs="Calibri"/>
            <w:sz w:val="18"/>
            <w:szCs w:val="18"/>
            <w:lang w:bidi="fa-IR"/>
          </w:rPr>
          <w:t>turtle.py</w:t>
        </w:r>
        <w:r w:rsidR="00FE2E7C">
          <w:rPr>
            <w:rFonts w:cs="Calibri" w:hint="cs"/>
            <w:sz w:val="18"/>
            <w:szCs w:val="18"/>
            <w:rtl/>
            <w:lang w:bidi="fa-IR"/>
          </w:rPr>
          <w:t xml:space="preserve"> بر پایۀ </w:t>
        </w:r>
        <w:r w:rsidR="00FE2E7C">
          <w:rPr>
            <w:rFonts w:cs="Calibri"/>
            <w:sz w:val="18"/>
            <w:szCs w:val="18"/>
            <w:lang w:bidi="fa-IR"/>
          </w:rPr>
          <w:t>tkinter.py</w:t>
        </w:r>
        <w:r w:rsidR="00FE2E7C">
          <w:rPr>
            <w:rFonts w:cs="Calibri" w:hint="cs"/>
            <w:sz w:val="18"/>
            <w:szCs w:val="18"/>
            <w:rtl/>
            <w:lang w:bidi="fa-IR"/>
          </w:rPr>
          <w:t xml:space="preserve"> ساخته شده، معادل این </w:t>
        </w:r>
        <w:r w:rsidR="00FE2E7C">
          <w:rPr>
            <w:rFonts w:cs="Calibri"/>
            <w:sz w:val="18"/>
            <w:szCs w:val="18"/>
            <w:lang w:bidi="fa-IR"/>
          </w:rPr>
          <w:t>ontimer()</w:t>
        </w:r>
      </w:ins>
      <w:ins w:id="1260" w:author="Microsoft account" w:date="2025-10-09T08:48:00Z">
        <w:r w:rsidR="00FE2E7C">
          <w:rPr>
            <w:rFonts w:cs="Calibri" w:hint="cs"/>
            <w:sz w:val="18"/>
            <w:szCs w:val="18"/>
            <w:rtl/>
            <w:lang w:bidi="fa-IR"/>
          </w:rPr>
          <w:t xml:space="preserve"> در </w:t>
        </w:r>
        <w:r w:rsidR="00FE2E7C">
          <w:rPr>
            <w:rFonts w:cs="Calibri"/>
            <w:sz w:val="18"/>
            <w:szCs w:val="18"/>
            <w:lang w:bidi="fa-IR"/>
          </w:rPr>
          <w:t>tkinter</w:t>
        </w:r>
        <w:r w:rsidR="00FE2E7C">
          <w:rPr>
            <w:rFonts w:cs="Calibri" w:hint="cs"/>
            <w:sz w:val="18"/>
            <w:szCs w:val="18"/>
            <w:rtl/>
            <w:lang w:bidi="fa-IR"/>
          </w:rPr>
          <w:t xml:space="preserve"> اینه: </w:t>
        </w:r>
        <w:r w:rsidR="00FE2E7C">
          <w:rPr>
            <w:rFonts w:cs="Calibri"/>
            <w:sz w:val="18"/>
            <w:szCs w:val="18"/>
            <w:lang w:bidi="fa-IR"/>
          </w:rPr>
          <w:t>tk().after(t ms, functionName, argsToSend)</w:t>
        </w:r>
      </w:ins>
      <w:ins w:id="1261" w:author="Microsoft account" w:date="2025-10-09T08:47:00Z">
        <w:r w:rsidR="00FE2E7C">
          <w:rPr>
            <w:rFonts w:cs="Calibri" w:hint="cs"/>
            <w:sz w:val="28"/>
            <w:szCs w:val="28"/>
            <w:rtl/>
            <w:lang w:bidi="fa-IR"/>
          </w:rPr>
          <w:t>)</w:t>
        </w:r>
      </w:ins>
    </w:p>
    <w:p w14:paraId="6EF695E9" w14:textId="77777777" w:rsidR="008B3D4A" w:rsidRDefault="008B3D4A">
      <w:pPr>
        <w:bidi/>
        <w:spacing w:after="0" w:line="276" w:lineRule="auto"/>
        <w:jc w:val="both"/>
        <w:rPr>
          <w:ins w:id="1262" w:author="Microsoft account" w:date="2025-09-14T11:44:00Z"/>
          <w:rFonts w:cs="Calibri"/>
          <w:sz w:val="28"/>
          <w:szCs w:val="28"/>
          <w:rtl/>
          <w:lang w:bidi="fa-IR"/>
        </w:rPr>
        <w:pPrChange w:id="1263" w:author="Microsoft account" w:date="2025-09-14T11:44:00Z">
          <w:pPr>
            <w:bidi/>
            <w:spacing w:after="0" w:line="276" w:lineRule="auto"/>
            <w:jc w:val="both"/>
          </w:pPr>
        </w:pPrChange>
      </w:pPr>
    </w:p>
    <w:p w14:paraId="04E1EC9B" w14:textId="6743AD38" w:rsidR="008B3D4A" w:rsidRDefault="008B3D4A">
      <w:pPr>
        <w:bidi/>
        <w:spacing w:after="0" w:line="276" w:lineRule="auto"/>
        <w:jc w:val="both"/>
        <w:rPr>
          <w:ins w:id="1264" w:author="Microsoft account" w:date="2025-09-14T11:45:00Z"/>
          <w:rFonts w:cs="Calibri"/>
          <w:sz w:val="28"/>
          <w:szCs w:val="28"/>
          <w:rtl/>
          <w:lang w:bidi="fa-IR"/>
        </w:rPr>
        <w:pPrChange w:id="1265" w:author="Microsoft account" w:date="2025-09-14T11:44:00Z">
          <w:pPr>
            <w:bidi/>
            <w:spacing w:after="0" w:line="276" w:lineRule="auto"/>
            <w:jc w:val="both"/>
          </w:pPr>
        </w:pPrChange>
      </w:pPr>
      <w:ins w:id="1266" w:author="Microsoft account" w:date="2025-09-14T11:44:00Z">
        <w:r>
          <w:rPr>
            <w:rFonts w:cs="Calibri" w:hint="cs"/>
            <w:sz w:val="28"/>
            <w:szCs w:val="28"/>
            <w:rtl/>
            <w:lang w:bidi="fa-IR"/>
          </w:rPr>
          <w:t xml:space="preserve">-درمورد </w:t>
        </w:r>
        <w:r>
          <w:rPr>
            <w:rFonts w:cs="Calibri"/>
            <w:sz w:val="28"/>
            <w:szCs w:val="28"/>
            <w:lang w:bidi="fa-IR"/>
          </w:rPr>
          <w:t>screen.ontimer()</w:t>
        </w:r>
        <w:r>
          <w:rPr>
            <w:rFonts w:cs="Calibri" w:hint="cs"/>
            <w:sz w:val="28"/>
            <w:szCs w:val="28"/>
            <w:rtl/>
            <w:lang w:bidi="fa-IR"/>
          </w:rPr>
          <w:t xml:space="preserve"> و </w:t>
        </w:r>
        <w:r>
          <w:rPr>
            <w:rFonts w:cs="Calibri"/>
            <w:sz w:val="28"/>
            <w:szCs w:val="28"/>
            <w:lang w:bidi="fa-IR"/>
          </w:rPr>
          <w:t>call-back function</w:t>
        </w:r>
        <w:r>
          <w:rPr>
            <w:rFonts w:cs="Calibri" w:hint="cs"/>
            <w:sz w:val="28"/>
            <w:szCs w:val="28"/>
            <w:rtl/>
            <w:lang w:bidi="fa-IR"/>
          </w:rPr>
          <w:t xml:space="preserve">ها و </w:t>
        </w:r>
        <w:r>
          <w:rPr>
            <w:rFonts w:cs="Calibri"/>
            <w:sz w:val="28"/>
            <w:szCs w:val="28"/>
            <w:lang w:bidi="fa-IR"/>
          </w:rPr>
          <w:t>event-driven function</w:t>
        </w:r>
        <w:r>
          <w:rPr>
            <w:rFonts w:cs="Calibri" w:hint="cs"/>
            <w:sz w:val="28"/>
            <w:szCs w:val="28"/>
            <w:rtl/>
            <w:lang w:bidi="fa-IR"/>
          </w:rPr>
          <w:t xml:space="preserve">ها در </w:t>
        </w:r>
        <w:r>
          <w:rPr>
            <w:rFonts w:cs="Calibri"/>
            <w:sz w:val="28"/>
            <w:szCs w:val="28"/>
            <w:lang w:bidi="fa-IR"/>
          </w:rPr>
          <w:t>python</w:t>
        </w:r>
        <w:r>
          <w:rPr>
            <w:rFonts w:cs="Calibri" w:hint="cs"/>
            <w:sz w:val="28"/>
            <w:szCs w:val="28"/>
            <w:rtl/>
            <w:lang w:bidi="fa-IR"/>
          </w:rPr>
          <w:t xml:space="preserve"> :</w:t>
        </w:r>
      </w:ins>
      <w:ins w:id="1267" w:author="Microsoft account" w:date="2025-09-14T11:48:00Z">
        <w:r w:rsidR="007E5D18">
          <w:rPr>
            <w:rFonts w:cs="Calibri" w:hint="cs"/>
            <w:sz w:val="28"/>
            <w:szCs w:val="28"/>
            <w:rtl/>
            <w:lang w:bidi="fa-IR"/>
          </w:rPr>
          <w:t>{</w:t>
        </w:r>
      </w:ins>
    </w:p>
    <w:p w14:paraId="2D84E77E" w14:textId="2390B837" w:rsidR="008B3D4A" w:rsidRPr="007E5D18" w:rsidRDefault="008B3D4A">
      <w:pPr>
        <w:bidi/>
        <w:spacing w:after="0" w:line="276" w:lineRule="auto"/>
        <w:jc w:val="both"/>
        <w:rPr>
          <w:ins w:id="1268" w:author="Microsoft account" w:date="2025-09-14T11:44:00Z"/>
          <w:rFonts w:cs="Calibri"/>
          <w:sz w:val="18"/>
          <w:szCs w:val="18"/>
          <w:rtl/>
          <w:lang w:bidi="fa-IR"/>
          <w:rPrChange w:id="1269" w:author="Microsoft account" w:date="2025-09-14T11:47:00Z">
            <w:rPr>
              <w:ins w:id="1270" w:author="Microsoft account" w:date="2025-09-14T11:44:00Z"/>
              <w:rFonts w:cs="Calibri"/>
              <w:sz w:val="28"/>
              <w:szCs w:val="28"/>
              <w:rtl/>
              <w:lang w:bidi="fa-IR"/>
            </w:rPr>
          </w:rPrChange>
        </w:rPr>
        <w:pPrChange w:id="1271" w:author="Microsoft account" w:date="2025-09-14T11:45:00Z">
          <w:pPr>
            <w:bidi/>
            <w:spacing w:after="0" w:line="276" w:lineRule="auto"/>
            <w:jc w:val="both"/>
          </w:pPr>
        </w:pPrChange>
      </w:pPr>
      <w:ins w:id="1272" w:author="Microsoft account" w:date="2025-09-14T11:45:00Z">
        <w:r>
          <w:rPr>
            <w:rFonts w:cs="Calibri"/>
            <w:sz w:val="28"/>
            <w:szCs w:val="28"/>
            <w:rtl/>
            <w:lang w:bidi="fa-IR"/>
          </w:rPr>
          <w:tab/>
        </w:r>
        <w:r w:rsidRPr="007E5D18">
          <w:rPr>
            <w:rFonts w:cs="Calibri" w:hint="eastAsia"/>
            <w:sz w:val="18"/>
            <w:szCs w:val="18"/>
            <w:rtl/>
            <w:lang w:bidi="fa-IR"/>
            <w:rPrChange w:id="1273" w:author="Microsoft account" w:date="2025-09-14T11:47:00Z">
              <w:rPr>
                <w:rFonts w:cs="Calibri" w:hint="eastAsia"/>
                <w:sz w:val="28"/>
                <w:szCs w:val="28"/>
                <w:rtl/>
                <w:lang w:bidi="fa-IR"/>
              </w:rPr>
            </w:rPrChange>
          </w:rPr>
          <w:t>عرفان</w:t>
        </w:r>
        <w:r w:rsidRPr="007E5D18">
          <w:rPr>
            <w:rFonts w:cs="Calibri"/>
            <w:sz w:val="18"/>
            <w:szCs w:val="18"/>
            <w:rtl/>
            <w:lang w:bidi="fa-IR"/>
            <w:rPrChange w:id="1274" w:author="Microsoft account" w:date="2025-09-14T11:47:00Z">
              <w:rPr>
                <w:rFonts w:cs="Calibri"/>
                <w:sz w:val="28"/>
                <w:szCs w:val="28"/>
                <w:rtl/>
                <w:lang w:bidi="fa-IR"/>
              </w:rPr>
            </w:rPrChange>
          </w:rPr>
          <w:t>:</w:t>
        </w:r>
      </w:ins>
    </w:p>
    <w:p w14:paraId="0F6698AF" w14:textId="6D0D2D04" w:rsidR="008B3D4A" w:rsidRPr="007E5D18" w:rsidRDefault="008B3D4A">
      <w:pPr>
        <w:bidi/>
        <w:spacing w:after="0" w:line="276" w:lineRule="auto"/>
        <w:jc w:val="both"/>
        <w:rPr>
          <w:ins w:id="1275" w:author="Microsoft account" w:date="2025-09-14T11:45:00Z"/>
          <w:rFonts w:cs="Calibri"/>
          <w:sz w:val="18"/>
          <w:szCs w:val="18"/>
          <w:lang w:bidi="fa-IR"/>
          <w:rPrChange w:id="1276" w:author="Microsoft account" w:date="2025-09-14T11:47:00Z">
            <w:rPr>
              <w:ins w:id="1277" w:author="Microsoft account" w:date="2025-09-14T11:45:00Z"/>
              <w:rFonts w:cs="Calibri"/>
              <w:sz w:val="28"/>
              <w:szCs w:val="28"/>
              <w:lang w:bidi="fa-IR"/>
            </w:rPr>
          </w:rPrChange>
        </w:rPr>
        <w:pPrChange w:id="1278" w:author="Microsoft account" w:date="2025-09-14T11:45:00Z">
          <w:pPr>
            <w:bidi/>
            <w:spacing w:after="0" w:line="276" w:lineRule="auto"/>
            <w:jc w:val="both"/>
          </w:pPr>
        </w:pPrChange>
      </w:pPr>
      <w:ins w:id="1279" w:author="Microsoft account" w:date="2025-09-14T11:44:00Z">
        <w:r w:rsidRPr="007E5D18">
          <w:rPr>
            <w:rFonts w:cs="Calibri"/>
            <w:sz w:val="18"/>
            <w:szCs w:val="18"/>
            <w:rtl/>
            <w:lang w:bidi="fa-IR"/>
            <w:rPrChange w:id="1280" w:author="Microsoft account" w:date="2025-09-14T11:47:00Z">
              <w:rPr>
                <w:rFonts w:cs="Calibri"/>
                <w:sz w:val="28"/>
                <w:szCs w:val="28"/>
                <w:rtl/>
                <w:lang w:bidi="fa-IR"/>
              </w:rPr>
            </w:rPrChange>
          </w:rPr>
          <w:tab/>
        </w:r>
      </w:ins>
      <w:ins w:id="1281" w:author="Microsoft account" w:date="2025-09-14T11:45:00Z">
        <w:r w:rsidRPr="007E5D18">
          <w:rPr>
            <w:rFonts w:cs="Calibri"/>
            <w:sz w:val="18"/>
            <w:szCs w:val="18"/>
            <w:rtl/>
            <w:lang w:bidi="fa-IR"/>
            <w:rPrChange w:id="1282" w:author="Microsoft account" w:date="2025-09-14T11:47:00Z">
              <w:rPr>
                <w:rFonts w:cs="Calibri"/>
                <w:sz w:val="28"/>
                <w:szCs w:val="28"/>
                <w:rtl/>
                <w:lang w:bidi="fa-IR"/>
              </w:rPr>
            </w:rPrChange>
          </w:rPr>
          <w:tab/>
          <w:t>قبل از ا</w:t>
        </w:r>
        <w:r w:rsidRPr="007E5D18">
          <w:rPr>
            <w:rFonts w:cs="Calibri" w:hint="cs"/>
            <w:sz w:val="18"/>
            <w:szCs w:val="18"/>
            <w:rtl/>
            <w:lang w:bidi="fa-IR"/>
            <w:rPrChange w:id="1283" w:author="Microsoft account" w:date="2025-09-14T11:47:00Z">
              <w:rPr>
                <w:rFonts w:cs="Calibri" w:hint="cs"/>
                <w:sz w:val="28"/>
                <w:szCs w:val="28"/>
                <w:rtl/>
                <w:lang w:bidi="fa-IR"/>
              </w:rPr>
            </w:rPrChange>
          </w:rPr>
          <w:t>ی</w:t>
        </w:r>
        <w:r w:rsidRPr="007E5D18">
          <w:rPr>
            <w:rFonts w:cs="Calibri" w:hint="eastAsia"/>
            <w:sz w:val="18"/>
            <w:szCs w:val="18"/>
            <w:rtl/>
            <w:lang w:bidi="fa-IR"/>
            <w:rPrChange w:id="1284" w:author="Microsoft account" w:date="2025-09-14T11:47:00Z">
              <w:rPr>
                <w:rFonts w:cs="Calibri" w:hint="eastAsia"/>
                <w:sz w:val="28"/>
                <w:szCs w:val="28"/>
                <w:rtl/>
                <w:lang w:bidi="fa-IR"/>
              </w:rPr>
            </w:rPrChange>
          </w:rPr>
          <w:t>نکه</w:t>
        </w:r>
        <w:r w:rsidRPr="007E5D18">
          <w:rPr>
            <w:rFonts w:cs="Calibri"/>
            <w:sz w:val="18"/>
            <w:szCs w:val="18"/>
            <w:rtl/>
            <w:lang w:bidi="fa-IR"/>
            <w:rPrChange w:id="1285" w:author="Microsoft account" w:date="2025-09-14T11:47:00Z">
              <w:rPr>
                <w:rFonts w:cs="Calibri"/>
                <w:sz w:val="28"/>
                <w:szCs w:val="28"/>
                <w:rtl/>
                <w:lang w:bidi="fa-IR"/>
              </w:rPr>
            </w:rPrChange>
          </w:rPr>
          <w:t xml:space="preserve"> به ادامه سوالام بپردازم: ا</w:t>
        </w:r>
        <w:r w:rsidRPr="007E5D18">
          <w:rPr>
            <w:rFonts w:cs="Calibri" w:hint="cs"/>
            <w:sz w:val="18"/>
            <w:szCs w:val="18"/>
            <w:rtl/>
            <w:lang w:bidi="fa-IR"/>
            <w:rPrChange w:id="1286" w:author="Microsoft account" w:date="2025-09-14T11:47:00Z">
              <w:rPr>
                <w:rFonts w:cs="Calibri" w:hint="cs"/>
                <w:sz w:val="28"/>
                <w:szCs w:val="28"/>
                <w:rtl/>
                <w:lang w:bidi="fa-IR"/>
              </w:rPr>
            </w:rPrChange>
          </w:rPr>
          <w:t>ی</w:t>
        </w:r>
        <w:r w:rsidRPr="007E5D18">
          <w:rPr>
            <w:rFonts w:cs="Calibri" w:hint="eastAsia"/>
            <w:sz w:val="18"/>
            <w:szCs w:val="18"/>
            <w:rtl/>
            <w:lang w:bidi="fa-IR"/>
            <w:rPrChange w:id="1287" w:author="Microsoft account" w:date="2025-09-14T11:47:00Z">
              <w:rPr>
                <w:rFonts w:cs="Calibri" w:hint="eastAsia"/>
                <w:sz w:val="28"/>
                <w:szCs w:val="28"/>
                <w:rtl/>
                <w:lang w:bidi="fa-IR"/>
              </w:rPr>
            </w:rPrChange>
          </w:rPr>
          <w:t>ن</w:t>
        </w:r>
        <w:r w:rsidRPr="007E5D18">
          <w:rPr>
            <w:rFonts w:cs="Calibri"/>
            <w:sz w:val="18"/>
            <w:szCs w:val="18"/>
            <w:rtl/>
            <w:lang w:bidi="fa-IR"/>
            <w:rPrChange w:id="1288" w:author="Microsoft account" w:date="2025-09-14T11:47:00Z">
              <w:rPr>
                <w:rFonts w:cs="Calibri"/>
                <w:sz w:val="28"/>
                <w:szCs w:val="28"/>
                <w:rtl/>
                <w:lang w:bidi="fa-IR"/>
              </w:rPr>
            </w:rPrChange>
          </w:rPr>
          <w:t xml:space="preserve"> </w:t>
        </w:r>
        <w:r w:rsidRPr="007E5D18">
          <w:rPr>
            <w:rFonts w:cs="Calibri"/>
            <w:sz w:val="18"/>
            <w:szCs w:val="18"/>
            <w:lang w:bidi="fa-IR"/>
            <w:rPrChange w:id="1289" w:author="Microsoft account" w:date="2025-09-14T11:47:00Z">
              <w:rPr>
                <w:rFonts w:cs="Calibri"/>
                <w:sz w:val="28"/>
                <w:szCs w:val="28"/>
                <w:lang w:bidi="fa-IR"/>
              </w:rPr>
            </w:rPrChange>
          </w:rPr>
          <w:t>screen.ontimer(func, miliseconds)</w:t>
        </w:r>
      </w:ins>
    </w:p>
    <w:p w14:paraId="6DFC281F" w14:textId="77777777" w:rsidR="008B3D4A" w:rsidRPr="007E5D18" w:rsidRDefault="008B3D4A">
      <w:pPr>
        <w:bidi/>
        <w:spacing w:after="0" w:line="276" w:lineRule="auto"/>
        <w:ind w:left="720" w:firstLine="720"/>
        <w:jc w:val="both"/>
        <w:rPr>
          <w:ins w:id="1290" w:author="Microsoft account" w:date="2025-09-14T11:45:00Z"/>
          <w:rFonts w:cs="Calibri"/>
          <w:sz w:val="18"/>
          <w:szCs w:val="18"/>
          <w:lang w:bidi="fa-IR"/>
          <w:rPrChange w:id="1291" w:author="Microsoft account" w:date="2025-09-14T11:47:00Z">
            <w:rPr>
              <w:ins w:id="1292" w:author="Microsoft account" w:date="2025-09-14T11:45:00Z"/>
              <w:rFonts w:cs="Calibri"/>
              <w:sz w:val="28"/>
              <w:szCs w:val="28"/>
              <w:lang w:bidi="fa-IR"/>
            </w:rPr>
          </w:rPrChange>
        </w:rPr>
        <w:pPrChange w:id="1293" w:author="Microsoft account" w:date="2025-09-14T11:45:00Z">
          <w:pPr>
            <w:bidi/>
            <w:spacing w:after="0" w:line="276" w:lineRule="auto"/>
            <w:jc w:val="both"/>
          </w:pPr>
        </w:pPrChange>
      </w:pPr>
      <w:ins w:id="1294" w:author="Microsoft account" w:date="2025-09-14T11:45:00Z">
        <w:r w:rsidRPr="007E5D18">
          <w:rPr>
            <w:rFonts w:cs="Calibri" w:hint="cs"/>
            <w:sz w:val="18"/>
            <w:szCs w:val="18"/>
            <w:rtl/>
            <w:lang w:bidi="fa-IR"/>
            <w:rPrChange w:id="1295" w:author="Microsoft account" w:date="2025-09-14T11:47:00Z">
              <w:rPr>
                <w:rFonts w:cs="Calibri" w:hint="cs"/>
                <w:sz w:val="28"/>
                <w:szCs w:val="28"/>
                <w:rtl/>
                <w:lang w:bidi="fa-IR"/>
              </w:rPr>
            </w:rPrChange>
          </w:rPr>
          <w:t>ی</w:t>
        </w:r>
        <w:r w:rsidRPr="007E5D18">
          <w:rPr>
            <w:rFonts w:cs="Calibri" w:hint="eastAsia"/>
            <w:sz w:val="18"/>
            <w:szCs w:val="18"/>
            <w:rtl/>
            <w:lang w:bidi="fa-IR"/>
            <w:rPrChange w:id="1296" w:author="Microsoft account" w:date="2025-09-14T11:47:00Z">
              <w:rPr>
                <w:rFonts w:cs="Calibri" w:hint="eastAsia"/>
                <w:sz w:val="28"/>
                <w:szCs w:val="28"/>
                <w:rtl/>
                <w:lang w:bidi="fa-IR"/>
              </w:rPr>
            </w:rPrChange>
          </w:rPr>
          <w:t>ه</w:t>
        </w:r>
        <w:r w:rsidRPr="007E5D18">
          <w:rPr>
            <w:rFonts w:cs="Calibri"/>
            <w:sz w:val="18"/>
            <w:szCs w:val="18"/>
            <w:rtl/>
            <w:lang w:bidi="fa-IR"/>
            <w:rPrChange w:id="1297" w:author="Microsoft account" w:date="2025-09-14T11:47:00Z">
              <w:rPr>
                <w:rFonts w:cs="Calibri"/>
                <w:sz w:val="28"/>
                <w:szCs w:val="28"/>
                <w:rtl/>
                <w:lang w:bidi="fa-IR"/>
              </w:rPr>
            </w:rPrChange>
          </w:rPr>
          <w:t xml:space="preserve"> </w:t>
        </w:r>
        <w:r w:rsidRPr="007E5D18">
          <w:rPr>
            <w:rFonts w:cs="Calibri"/>
            <w:sz w:val="18"/>
            <w:szCs w:val="18"/>
            <w:lang w:bidi="fa-IR"/>
            <w:rPrChange w:id="1298" w:author="Microsoft account" w:date="2025-09-14T11:47:00Z">
              <w:rPr>
                <w:rFonts w:cs="Calibri"/>
                <w:sz w:val="28"/>
                <w:szCs w:val="28"/>
                <w:lang w:bidi="fa-IR"/>
              </w:rPr>
            </w:rPrChange>
          </w:rPr>
          <w:t>built-in</w:t>
        </w:r>
        <w:r w:rsidRPr="007E5D18">
          <w:rPr>
            <w:rFonts w:cs="Calibri"/>
            <w:sz w:val="18"/>
            <w:szCs w:val="18"/>
            <w:rtl/>
            <w:lang w:bidi="fa-IR"/>
            <w:rPrChange w:id="1299" w:author="Microsoft account" w:date="2025-09-14T11:47:00Z">
              <w:rPr>
                <w:rFonts w:cs="Calibri"/>
                <w:sz w:val="28"/>
                <w:szCs w:val="28"/>
                <w:rtl/>
                <w:lang w:bidi="fa-IR"/>
              </w:rPr>
            </w:rPrChange>
          </w:rPr>
          <w:t xml:space="preserve"> عه که ا</w:t>
        </w:r>
        <w:r w:rsidRPr="007E5D18">
          <w:rPr>
            <w:rFonts w:cs="Calibri" w:hint="cs"/>
            <w:sz w:val="18"/>
            <w:szCs w:val="18"/>
            <w:rtl/>
            <w:lang w:bidi="fa-IR"/>
            <w:rPrChange w:id="1300" w:author="Microsoft account" w:date="2025-09-14T11:47:00Z">
              <w:rPr>
                <w:rFonts w:cs="Calibri" w:hint="cs"/>
                <w:sz w:val="28"/>
                <w:szCs w:val="28"/>
                <w:rtl/>
                <w:lang w:bidi="fa-IR"/>
              </w:rPr>
            </w:rPrChange>
          </w:rPr>
          <w:t>ی</w:t>
        </w:r>
        <w:r w:rsidRPr="007E5D18">
          <w:rPr>
            <w:rFonts w:cs="Calibri" w:hint="eastAsia"/>
            <w:sz w:val="18"/>
            <w:szCs w:val="18"/>
            <w:rtl/>
            <w:lang w:bidi="fa-IR"/>
            <w:rPrChange w:id="1301" w:author="Microsoft account" w:date="2025-09-14T11:47:00Z">
              <w:rPr>
                <w:rFonts w:cs="Calibri" w:hint="eastAsia"/>
                <w:sz w:val="28"/>
                <w:szCs w:val="28"/>
                <w:rtl/>
                <w:lang w:bidi="fa-IR"/>
              </w:rPr>
            </w:rPrChange>
          </w:rPr>
          <w:t>نجا</w:t>
        </w:r>
        <w:r w:rsidRPr="007E5D18">
          <w:rPr>
            <w:rFonts w:cs="Calibri"/>
            <w:sz w:val="18"/>
            <w:szCs w:val="18"/>
            <w:rtl/>
            <w:lang w:bidi="fa-IR"/>
            <w:rPrChange w:id="1302" w:author="Microsoft account" w:date="2025-09-14T11:47:00Z">
              <w:rPr>
                <w:rFonts w:cs="Calibri"/>
                <w:sz w:val="28"/>
                <w:szCs w:val="28"/>
                <w:rtl/>
                <w:lang w:bidi="fa-IR"/>
              </w:rPr>
            </w:rPrChange>
          </w:rPr>
          <w:t xml:space="preserve"> در اخت</w:t>
        </w:r>
        <w:r w:rsidRPr="007E5D18">
          <w:rPr>
            <w:rFonts w:cs="Calibri" w:hint="cs"/>
            <w:sz w:val="18"/>
            <w:szCs w:val="18"/>
            <w:rtl/>
            <w:lang w:bidi="fa-IR"/>
            <w:rPrChange w:id="1303" w:author="Microsoft account" w:date="2025-09-14T11:47:00Z">
              <w:rPr>
                <w:rFonts w:cs="Calibri" w:hint="cs"/>
                <w:sz w:val="28"/>
                <w:szCs w:val="28"/>
                <w:rtl/>
                <w:lang w:bidi="fa-IR"/>
              </w:rPr>
            </w:rPrChange>
          </w:rPr>
          <w:t>ی</w:t>
        </w:r>
        <w:r w:rsidRPr="007E5D18">
          <w:rPr>
            <w:rFonts w:cs="Calibri" w:hint="eastAsia"/>
            <w:sz w:val="18"/>
            <w:szCs w:val="18"/>
            <w:rtl/>
            <w:lang w:bidi="fa-IR"/>
            <w:rPrChange w:id="1304" w:author="Microsoft account" w:date="2025-09-14T11:47:00Z">
              <w:rPr>
                <w:rFonts w:cs="Calibri" w:hint="eastAsia"/>
                <w:sz w:val="28"/>
                <w:szCs w:val="28"/>
                <w:rtl/>
                <w:lang w:bidi="fa-IR"/>
              </w:rPr>
            </w:rPrChange>
          </w:rPr>
          <w:t>ار</w:t>
        </w:r>
        <w:r w:rsidRPr="007E5D18">
          <w:rPr>
            <w:rFonts w:cs="Calibri"/>
            <w:sz w:val="18"/>
            <w:szCs w:val="18"/>
            <w:rtl/>
            <w:lang w:bidi="fa-IR"/>
            <w:rPrChange w:id="1305" w:author="Microsoft account" w:date="2025-09-14T11:47:00Z">
              <w:rPr>
                <w:rFonts w:cs="Calibri"/>
                <w:sz w:val="28"/>
                <w:szCs w:val="28"/>
                <w:rtl/>
                <w:lang w:bidi="fa-IR"/>
              </w:rPr>
            </w:rPrChange>
          </w:rPr>
          <w:t xml:space="preserve"> ما قرار گرفت. </w:t>
        </w:r>
      </w:ins>
    </w:p>
    <w:p w14:paraId="7D9C1017" w14:textId="77777777" w:rsidR="008B3D4A" w:rsidRPr="007E5D18" w:rsidRDefault="008B3D4A">
      <w:pPr>
        <w:bidi/>
        <w:spacing w:after="0" w:line="276" w:lineRule="auto"/>
        <w:ind w:left="1440"/>
        <w:jc w:val="both"/>
        <w:rPr>
          <w:ins w:id="1306" w:author="Microsoft account" w:date="2025-09-14T11:45:00Z"/>
          <w:rFonts w:cs="Calibri"/>
          <w:sz w:val="18"/>
          <w:szCs w:val="18"/>
          <w:lang w:bidi="fa-IR"/>
          <w:rPrChange w:id="1307" w:author="Microsoft account" w:date="2025-09-14T11:47:00Z">
            <w:rPr>
              <w:ins w:id="1308" w:author="Microsoft account" w:date="2025-09-14T11:45:00Z"/>
              <w:rFonts w:cs="Calibri"/>
              <w:sz w:val="28"/>
              <w:szCs w:val="28"/>
              <w:lang w:bidi="fa-IR"/>
            </w:rPr>
          </w:rPrChange>
        </w:rPr>
        <w:pPrChange w:id="1309" w:author="Microsoft account" w:date="2025-09-14T11:45:00Z">
          <w:pPr>
            <w:bidi/>
            <w:spacing w:after="0" w:line="276" w:lineRule="auto"/>
            <w:jc w:val="both"/>
          </w:pPr>
        </w:pPrChange>
      </w:pPr>
      <w:ins w:id="1310" w:author="Microsoft account" w:date="2025-09-14T11:45:00Z">
        <w:r w:rsidRPr="007E5D18">
          <w:rPr>
            <w:rFonts w:cs="Calibri"/>
            <w:sz w:val="18"/>
            <w:szCs w:val="18"/>
            <w:rtl/>
            <w:lang w:bidi="fa-IR"/>
            <w:rPrChange w:id="1311" w:author="Microsoft account" w:date="2025-09-14T11:47:00Z">
              <w:rPr>
                <w:rFonts w:cs="Calibri"/>
                <w:sz w:val="28"/>
                <w:szCs w:val="28"/>
                <w:rtl/>
                <w:lang w:bidi="fa-IR"/>
              </w:rPr>
            </w:rPrChange>
          </w:rPr>
          <w:t>سوالم ا</w:t>
        </w:r>
        <w:r w:rsidRPr="007E5D18">
          <w:rPr>
            <w:rFonts w:cs="Calibri" w:hint="cs"/>
            <w:sz w:val="18"/>
            <w:szCs w:val="18"/>
            <w:rtl/>
            <w:lang w:bidi="fa-IR"/>
            <w:rPrChange w:id="1312" w:author="Microsoft account" w:date="2025-09-14T11:47:00Z">
              <w:rPr>
                <w:rFonts w:cs="Calibri" w:hint="cs"/>
                <w:sz w:val="28"/>
                <w:szCs w:val="28"/>
                <w:rtl/>
                <w:lang w:bidi="fa-IR"/>
              </w:rPr>
            </w:rPrChange>
          </w:rPr>
          <w:t>ی</w:t>
        </w:r>
        <w:r w:rsidRPr="007E5D18">
          <w:rPr>
            <w:rFonts w:cs="Calibri" w:hint="eastAsia"/>
            <w:sz w:val="18"/>
            <w:szCs w:val="18"/>
            <w:rtl/>
            <w:lang w:bidi="fa-IR"/>
            <w:rPrChange w:id="1313" w:author="Microsoft account" w:date="2025-09-14T11:47:00Z">
              <w:rPr>
                <w:rFonts w:cs="Calibri" w:hint="eastAsia"/>
                <w:sz w:val="28"/>
                <w:szCs w:val="28"/>
                <w:rtl/>
                <w:lang w:bidi="fa-IR"/>
              </w:rPr>
            </w:rPrChange>
          </w:rPr>
          <w:t>نه</w:t>
        </w:r>
        <w:r w:rsidRPr="007E5D18">
          <w:rPr>
            <w:rFonts w:cs="Calibri"/>
            <w:sz w:val="18"/>
            <w:szCs w:val="18"/>
            <w:rtl/>
            <w:lang w:bidi="fa-IR"/>
            <w:rPrChange w:id="1314"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15" w:author="Microsoft account" w:date="2025-09-14T11:47:00Z">
              <w:rPr>
                <w:rFonts w:cs="Calibri" w:hint="eastAsia"/>
                <w:sz w:val="28"/>
                <w:szCs w:val="28"/>
                <w:rtl/>
                <w:lang w:bidi="fa-IR"/>
              </w:rPr>
            </w:rPrChange>
          </w:rPr>
          <w:t>که</w:t>
        </w:r>
        <w:r w:rsidRPr="007E5D18">
          <w:rPr>
            <w:rFonts w:cs="Calibri"/>
            <w:sz w:val="18"/>
            <w:szCs w:val="18"/>
            <w:rtl/>
            <w:lang w:bidi="fa-IR"/>
            <w:rPrChange w:id="1316"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17" w:author="Microsoft account" w:date="2025-09-14T11:47:00Z">
              <w:rPr>
                <w:rFonts w:cs="Calibri" w:hint="eastAsia"/>
                <w:sz w:val="28"/>
                <w:szCs w:val="28"/>
                <w:rtl/>
                <w:lang w:bidi="fa-IR"/>
              </w:rPr>
            </w:rPrChange>
          </w:rPr>
          <w:t>اولا</w:t>
        </w:r>
        <w:r w:rsidRPr="007E5D18">
          <w:rPr>
            <w:rFonts w:cs="Calibri"/>
            <w:sz w:val="18"/>
            <w:szCs w:val="18"/>
            <w:rtl/>
            <w:lang w:bidi="fa-IR"/>
            <w:rPrChange w:id="1318"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19" w:author="Microsoft account" w:date="2025-09-14T11:47:00Z">
              <w:rPr>
                <w:rFonts w:cs="Calibri" w:hint="eastAsia"/>
                <w:sz w:val="28"/>
                <w:szCs w:val="28"/>
                <w:rtl/>
                <w:lang w:bidi="fa-IR"/>
              </w:rPr>
            </w:rPrChange>
          </w:rPr>
          <w:t>به</w:t>
        </w:r>
        <w:r w:rsidRPr="007E5D18">
          <w:rPr>
            <w:rFonts w:cs="Calibri"/>
            <w:sz w:val="18"/>
            <w:szCs w:val="18"/>
            <w:rtl/>
            <w:lang w:bidi="fa-IR"/>
            <w:rPrChange w:id="1320"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21" w:author="Microsoft account" w:date="2025-09-14T11:47:00Z">
              <w:rPr>
                <w:rFonts w:cs="Calibri" w:hint="eastAsia"/>
                <w:sz w:val="28"/>
                <w:szCs w:val="28"/>
                <w:rtl/>
                <w:lang w:bidi="fa-IR"/>
              </w:rPr>
            </w:rPrChange>
          </w:rPr>
          <w:t>ا</w:t>
        </w:r>
        <w:r w:rsidRPr="007E5D18">
          <w:rPr>
            <w:rFonts w:cs="Calibri" w:hint="cs"/>
            <w:sz w:val="18"/>
            <w:szCs w:val="18"/>
            <w:rtl/>
            <w:lang w:bidi="fa-IR"/>
            <w:rPrChange w:id="1322" w:author="Microsoft account" w:date="2025-09-14T11:47:00Z">
              <w:rPr>
                <w:rFonts w:cs="Calibri" w:hint="cs"/>
                <w:sz w:val="28"/>
                <w:szCs w:val="28"/>
                <w:rtl/>
                <w:lang w:bidi="fa-IR"/>
              </w:rPr>
            </w:rPrChange>
          </w:rPr>
          <w:t>ی</w:t>
        </w:r>
        <w:r w:rsidRPr="007E5D18">
          <w:rPr>
            <w:rFonts w:cs="Calibri" w:hint="eastAsia"/>
            <w:sz w:val="18"/>
            <w:szCs w:val="18"/>
            <w:rtl/>
            <w:lang w:bidi="fa-IR"/>
            <w:rPrChange w:id="1323" w:author="Microsoft account" w:date="2025-09-14T11:47:00Z">
              <w:rPr>
                <w:rFonts w:cs="Calibri" w:hint="eastAsia"/>
                <w:sz w:val="28"/>
                <w:szCs w:val="28"/>
                <w:rtl/>
                <w:lang w:bidi="fa-IR"/>
              </w:rPr>
            </w:rPrChange>
          </w:rPr>
          <w:t>ن</w:t>
        </w:r>
        <w:r w:rsidRPr="007E5D18">
          <w:rPr>
            <w:rFonts w:cs="Calibri"/>
            <w:sz w:val="18"/>
            <w:szCs w:val="18"/>
            <w:rtl/>
            <w:lang w:bidi="fa-IR"/>
            <w:rPrChange w:id="1324"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25" w:author="Microsoft account" w:date="2025-09-14T11:47:00Z">
              <w:rPr>
                <w:rFonts w:cs="Calibri" w:hint="eastAsia"/>
                <w:sz w:val="28"/>
                <w:szCs w:val="28"/>
                <w:rtl/>
                <w:lang w:bidi="fa-IR"/>
              </w:rPr>
            </w:rPrChange>
          </w:rPr>
          <w:t>ت</w:t>
        </w:r>
        <w:r w:rsidRPr="007E5D18">
          <w:rPr>
            <w:rFonts w:cs="Calibri" w:hint="cs"/>
            <w:sz w:val="18"/>
            <w:szCs w:val="18"/>
            <w:rtl/>
            <w:lang w:bidi="fa-IR"/>
            <w:rPrChange w:id="1326" w:author="Microsoft account" w:date="2025-09-14T11:47:00Z">
              <w:rPr>
                <w:rFonts w:cs="Calibri" w:hint="cs"/>
                <w:sz w:val="28"/>
                <w:szCs w:val="28"/>
                <w:rtl/>
                <w:lang w:bidi="fa-IR"/>
              </w:rPr>
            </w:rPrChange>
          </w:rPr>
          <w:t>ی</w:t>
        </w:r>
        <w:r w:rsidRPr="007E5D18">
          <w:rPr>
            <w:rFonts w:cs="Calibri" w:hint="eastAsia"/>
            <w:sz w:val="18"/>
            <w:szCs w:val="18"/>
            <w:rtl/>
            <w:lang w:bidi="fa-IR"/>
            <w:rPrChange w:id="1327" w:author="Microsoft account" w:date="2025-09-14T11:47:00Z">
              <w:rPr>
                <w:rFonts w:cs="Calibri" w:hint="eastAsia"/>
                <w:sz w:val="28"/>
                <w:szCs w:val="28"/>
                <w:rtl/>
                <w:lang w:bidi="fa-IR"/>
              </w:rPr>
            </w:rPrChange>
          </w:rPr>
          <w:t>پ</w:t>
        </w:r>
        <w:r w:rsidRPr="007E5D18">
          <w:rPr>
            <w:rFonts w:cs="Calibri"/>
            <w:sz w:val="18"/>
            <w:szCs w:val="18"/>
            <w:rtl/>
            <w:lang w:bidi="fa-IR"/>
            <w:rPrChange w:id="1328"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29" w:author="Microsoft account" w:date="2025-09-14T11:47:00Z">
              <w:rPr>
                <w:rFonts w:cs="Calibri" w:hint="eastAsia"/>
                <w:sz w:val="28"/>
                <w:szCs w:val="28"/>
                <w:rtl/>
                <w:lang w:bidi="fa-IR"/>
              </w:rPr>
            </w:rPrChange>
          </w:rPr>
          <w:t>از</w:t>
        </w:r>
        <w:r w:rsidRPr="007E5D18">
          <w:rPr>
            <w:rFonts w:cs="Calibri"/>
            <w:sz w:val="18"/>
            <w:szCs w:val="18"/>
            <w:rtl/>
            <w:lang w:bidi="fa-IR"/>
            <w:rPrChange w:id="1330"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31" w:author="Microsoft account" w:date="2025-09-14T11:47:00Z">
              <w:rPr>
                <w:rFonts w:cs="Calibri" w:hint="eastAsia"/>
                <w:sz w:val="28"/>
                <w:szCs w:val="28"/>
                <w:rtl/>
                <w:lang w:bidi="fa-IR"/>
              </w:rPr>
            </w:rPrChange>
          </w:rPr>
          <w:t>فانکشن</w:t>
        </w:r>
        <w:r w:rsidRPr="007E5D18">
          <w:rPr>
            <w:rFonts w:cs="Calibri"/>
            <w:sz w:val="18"/>
            <w:szCs w:val="18"/>
            <w:rtl/>
            <w:lang w:bidi="fa-IR"/>
            <w:rPrChange w:id="1332"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33" w:author="Microsoft account" w:date="2025-09-14T11:47:00Z">
              <w:rPr>
                <w:rFonts w:cs="Calibri" w:hint="eastAsia"/>
                <w:sz w:val="28"/>
                <w:szCs w:val="28"/>
                <w:rtl/>
                <w:lang w:bidi="fa-IR"/>
              </w:rPr>
            </w:rPrChange>
          </w:rPr>
          <w:t>ها</w:t>
        </w:r>
        <w:r w:rsidRPr="007E5D18">
          <w:rPr>
            <w:rFonts w:cs="Calibri"/>
            <w:sz w:val="18"/>
            <w:szCs w:val="18"/>
            <w:rtl/>
            <w:lang w:bidi="fa-IR"/>
            <w:rPrChange w:id="1334"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35" w:author="Microsoft account" w:date="2025-09-14T11:47:00Z">
              <w:rPr>
                <w:rFonts w:cs="Calibri" w:hint="eastAsia"/>
                <w:sz w:val="28"/>
                <w:szCs w:val="28"/>
                <w:rtl/>
                <w:lang w:bidi="fa-IR"/>
              </w:rPr>
            </w:rPrChange>
          </w:rPr>
          <w:t>چ</w:t>
        </w:r>
        <w:r w:rsidRPr="007E5D18">
          <w:rPr>
            <w:rFonts w:cs="Calibri" w:hint="cs"/>
            <w:sz w:val="18"/>
            <w:szCs w:val="18"/>
            <w:rtl/>
            <w:lang w:bidi="fa-IR"/>
            <w:rPrChange w:id="1336" w:author="Microsoft account" w:date="2025-09-14T11:47:00Z">
              <w:rPr>
                <w:rFonts w:cs="Calibri" w:hint="cs"/>
                <w:sz w:val="28"/>
                <w:szCs w:val="28"/>
                <w:rtl/>
                <w:lang w:bidi="fa-IR"/>
              </w:rPr>
            </w:rPrChange>
          </w:rPr>
          <w:t>ی</w:t>
        </w:r>
        <w:r w:rsidRPr="007E5D18">
          <w:rPr>
            <w:rFonts w:cs="Calibri"/>
            <w:sz w:val="18"/>
            <w:szCs w:val="18"/>
            <w:rtl/>
            <w:lang w:bidi="fa-IR"/>
            <w:rPrChange w:id="1337"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38" w:author="Microsoft account" w:date="2025-09-14T11:47:00Z">
              <w:rPr>
                <w:rFonts w:cs="Calibri" w:hint="eastAsia"/>
                <w:sz w:val="28"/>
                <w:szCs w:val="28"/>
                <w:rtl/>
                <w:lang w:bidi="fa-IR"/>
              </w:rPr>
            </w:rPrChange>
          </w:rPr>
          <w:t>م</w:t>
        </w:r>
        <w:r w:rsidRPr="007E5D18">
          <w:rPr>
            <w:rFonts w:cs="Calibri" w:hint="cs"/>
            <w:sz w:val="18"/>
            <w:szCs w:val="18"/>
            <w:rtl/>
            <w:lang w:bidi="fa-IR"/>
            <w:rPrChange w:id="1339" w:author="Microsoft account" w:date="2025-09-14T11:47:00Z">
              <w:rPr>
                <w:rFonts w:cs="Calibri" w:hint="cs"/>
                <w:sz w:val="28"/>
                <w:szCs w:val="28"/>
                <w:rtl/>
                <w:lang w:bidi="fa-IR"/>
              </w:rPr>
            </w:rPrChange>
          </w:rPr>
          <w:t>ی</w:t>
        </w:r>
        <w:r w:rsidRPr="007E5D18">
          <w:rPr>
            <w:rFonts w:cs="Calibri" w:hint="eastAsia"/>
            <w:sz w:val="18"/>
            <w:szCs w:val="18"/>
            <w:rtl/>
            <w:lang w:bidi="fa-IR"/>
            <w:rPrChange w:id="1340" w:author="Microsoft account" w:date="2025-09-14T11:47:00Z">
              <w:rPr>
                <w:rFonts w:cs="Calibri" w:hint="eastAsia"/>
                <w:sz w:val="28"/>
                <w:szCs w:val="28"/>
                <w:rtl/>
                <w:lang w:bidi="fa-IR"/>
              </w:rPr>
            </w:rPrChange>
          </w:rPr>
          <w:t>گن</w:t>
        </w:r>
        <w:r w:rsidRPr="007E5D18">
          <w:rPr>
            <w:rFonts w:cs="Calibri"/>
            <w:sz w:val="18"/>
            <w:szCs w:val="18"/>
            <w:rtl/>
            <w:lang w:bidi="fa-IR"/>
            <w:rPrChange w:id="1341"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42" w:author="Microsoft account" w:date="2025-09-14T11:47:00Z">
              <w:rPr>
                <w:rFonts w:cs="Calibri" w:hint="eastAsia"/>
                <w:sz w:val="28"/>
                <w:szCs w:val="28"/>
                <w:rtl/>
                <w:lang w:bidi="fa-IR"/>
              </w:rPr>
            </w:rPrChange>
          </w:rPr>
          <w:t>که</w:t>
        </w:r>
        <w:r w:rsidRPr="007E5D18">
          <w:rPr>
            <w:rFonts w:cs="Calibri"/>
            <w:sz w:val="18"/>
            <w:szCs w:val="18"/>
            <w:rtl/>
            <w:lang w:bidi="fa-IR"/>
            <w:rPrChange w:id="1343"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44" w:author="Microsoft account" w:date="2025-09-14T11:47:00Z">
              <w:rPr>
                <w:rFonts w:cs="Calibri" w:hint="eastAsia"/>
                <w:sz w:val="28"/>
                <w:szCs w:val="28"/>
                <w:rtl/>
                <w:lang w:bidi="fa-IR"/>
              </w:rPr>
            </w:rPrChange>
          </w:rPr>
          <w:t>مثل</w:t>
        </w:r>
        <w:r w:rsidRPr="007E5D18">
          <w:rPr>
            <w:rFonts w:cs="Calibri"/>
            <w:sz w:val="18"/>
            <w:szCs w:val="18"/>
            <w:rtl/>
            <w:lang w:bidi="fa-IR"/>
            <w:rPrChange w:id="1345"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46" w:author="Microsoft account" w:date="2025-09-14T11:47:00Z">
              <w:rPr>
                <w:rFonts w:cs="Calibri" w:hint="eastAsia"/>
                <w:sz w:val="28"/>
                <w:szCs w:val="28"/>
                <w:rtl/>
                <w:lang w:bidi="fa-IR"/>
              </w:rPr>
            </w:rPrChange>
          </w:rPr>
          <w:t>ا</w:t>
        </w:r>
        <w:r w:rsidRPr="007E5D18">
          <w:rPr>
            <w:rFonts w:cs="Calibri" w:hint="cs"/>
            <w:sz w:val="18"/>
            <w:szCs w:val="18"/>
            <w:rtl/>
            <w:lang w:bidi="fa-IR"/>
            <w:rPrChange w:id="1347" w:author="Microsoft account" w:date="2025-09-14T11:47:00Z">
              <w:rPr>
                <w:rFonts w:cs="Calibri" w:hint="cs"/>
                <w:sz w:val="28"/>
                <w:szCs w:val="28"/>
                <w:rtl/>
                <w:lang w:bidi="fa-IR"/>
              </w:rPr>
            </w:rPrChange>
          </w:rPr>
          <w:t>ی</w:t>
        </w:r>
        <w:r w:rsidRPr="007E5D18">
          <w:rPr>
            <w:rFonts w:cs="Calibri" w:hint="eastAsia"/>
            <w:sz w:val="18"/>
            <w:szCs w:val="18"/>
            <w:rtl/>
            <w:lang w:bidi="fa-IR"/>
            <w:rPrChange w:id="1348" w:author="Microsoft account" w:date="2025-09-14T11:47:00Z">
              <w:rPr>
                <w:rFonts w:cs="Calibri" w:hint="eastAsia"/>
                <w:sz w:val="28"/>
                <w:szCs w:val="28"/>
                <w:rtl/>
                <w:lang w:bidi="fa-IR"/>
              </w:rPr>
            </w:rPrChange>
          </w:rPr>
          <w:t>ن</w:t>
        </w:r>
        <w:r w:rsidRPr="007E5D18">
          <w:rPr>
            <w:rFonts w:cs="Calibri"/>
            <w:sz w:val="18"/>
            <w:szCs w:val="18"/>
            <w:rtl/>
            <w:lang w:bidi="fa-IR"/>
            <w:rPrChange w:id="1349"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50" w:author="Microsoft account" w:date="2025-09-14T11:47:00Z">
              <w:rPr>
                <w:rFonts w:cs="Calibri" w:hint="eastAsia"/>
                <w:sz w:val="28"/>
                <w:szCs w:val="28"/>
                <w:rtl/>
                <w:lang w:bidi="fa-IR"/>
              </w:rPr>
            </w:rPrChange>
          </w:rPr>
          <w:t>عمل</w:t>
        </w:r>
        <w:r w:rsidRPr="007E5D18">
          <w:rPr>
            <w:rFonts w:cs="Calibri"/>
            <w:sz w:val="18"/>
            <w:szCs w:val="18"/>
            <w:rtl/>
            <w:lang w:bidi="fa-IR"/>
            <w:rPrChange w:id="1351"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52" w:author="Microsoft account" w:date="2025-09-14T11:47:00Z">
              <w:rPr>
                <w:rFonts w:cs="Calibri" w:hint="eastAsia"/>
                <w:sz w:val="28"/>
                <w:szCs w:val="28"/>
                <w:rtl/>
                <w:lang w:bidi="fa-IR"/>
              </w:rPr>
            </w:rPrChange>
          </w:rPr>
          <w:t>م</w:t>
        </w:r>
        <w:r w:rsidRPr="007E5D18">
          <w:rPr>
            <w:rFonts w:cs="Calibri" w:hint="cs"/>
            <w:sz w:val="18"/>
            <w:szCs w:val="18"/>
            <w:rtl/>
            <w:lang w:bidi="fa-IR"/>
            <w:rPrChange w:id="1353" w:author="Microsoft account" w:date="2025-09-14T11:47:00Z">
              <w:rPr>
                <w:rFonts w:cs="Calibri" w:hint="cs"/>
                <w:sz w:val="28"/>
                <w:szCs w:val="28"/>
                <w:rtl/>
                <w:lang w:bidi="fa-IR"/>
              </w:rPr>
            </w:rPrChange>
          </w:rPr>
          <w:t>ی</w:t>
        </w:r>
        <w:r w:rsidRPr="007E5D18">
          <w:rPr>
            <w:rFonts w:cs="Calibri" w:hint="eastAsia"/>
            <w:sz w:val="18"/>
            <w:szCs w:val="18"/>
            <w:rtl/>
            <w:lang w:bidi="fa-IR"/>
            <w:rPrChange w:id="1354" w:author="Microsoft account" w:date="2025-09-14T11:47:00Z">
              <w:rPr>
                <w:rFonts w:cs="Calibri" w:hint="eastAsia"/>
                <w:sz w:val="28"/>
                <w:szCs w:val="28"/>
                <w:rtl/>
                <w:lang w:bidi="fa-IR"/>
              </w:rPr>
            </w:rPrChange>
          </w:rPr>
          <w:t>کنن</w:t>
        </w:r>
        <w:r w:rsidRPr="007E5D18">
          <w:rPr>
            <w:rFonts w:cs="Calibri"/>
            <w:sz w:val="18"/>
            <w:szCs w:val="18"/>
            <w:rtl/>
            <w:lang w:bidi="fa-IR"/>
            <w:rPrChange w:id="1355"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56" w:author="Microsoft account" w:date="2025-09-14T11:47:00Z">
              <w:rPr>
                <w:rFonts w:cs="Calibri" w:hint="eastAsia"/>
                <w:sz w:val="28"/>
                <w:szCs w:val="28"/>
                <w:rtl/>
                <w:lang w:bidi="fa-IR"/>
              </w:rPr>
            </w:rPrChange>
          </w:rPr>
          <w:t>و</w:t>
        </w:r>
        <w:r w:rsidRPr="007E5D18">
          <w:rPr>
            <w:rFonts w:cs="Calibri"/>
            <w:sz w:val="18"/>
            <w:szCs w:val="18"/>
            <w:rtl/>
            <w:lang w:bidi="fa-IR"/>
            <w:rPrChange w:id="1357"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58" w:author="Microsoft account" w:date="2025-09-14T11:47:00Z">
              <w:rPr>
                <w:rFonts w:cs="Calibri" w:hint="eastAsia"/>
                <w:sz w:val="28"/>
                <w:szCs w:val="28"/>
                <w:rtl/>
                <w:lang w:bidi="fa-IR"/>
              </w:rPr>
            </w:rPrChange>
          </w:rPr>
          <w:t>م</w:t>
        </w:r>
        <w:r w:rsidRPr="007E5D18">
          <w:rPr>
            <w:rFonts w:cs="Calibri" w:hint="cs"/>
            <w:sz w:val="18"/>
            <w:szCs w:val="18"/>
            <w:rtl/>
            <w:lang w:bidi="fa-IR"/>
            <w:rPrChange w:id="1359" w:author="Microsoft account" w:date="2025-09-14T11:47:00Z">
              <w:rPr>
                <w:rFonts w:cs="Calibri" w:hint="cs"/>
                <w:sz w:val="28"/>
                <w:szCs w:val="28"/>
                <w:rtl/>
                <w:lang w:bidi="fa-IR"/>
              </w:rPr>
            </w:rPrChange>
          </w:rPr>
          <w:t>ی</w:t>
        </w:r>
        <w:r w:rsidRPr="007E5D18">
          <w:rPr>
            <w:rFonts w:cs="Calibri" w:hint="eastAsia"/>
            <w:sz w:val="18"/>
            <w:szCs w:val="18"/>
            <w:rtl/>
            <w:lang w:bidi="fa-IR"/>
            <w:rPrChange w:id="1360" w:author="Microsoft account" w:date="2025-09-14T11:47:00Z">
              <w:rPr>
                <w:rFonts w:cs="Calibri" w:hint="eastAsia"/>
                <w:sz w:val="28"/>
                <w:szCs w:val="28"/>
                <w:rtl/>
                <w:lang w:bidi="fa-IR"/>
              </w:rPr>
            </w:rPrChange>
          </w:rPr>
          <w:t>تونن</w:t>
        </w:r>
        <w:r w:rsidRPr="007E5D18">
          <w:rPr>
            <w:rFonts w:cs="Calibri"/>
            <w:sz w:val="18"/>
            <w:szCs w:val="18"/>
            <w:rtl/>
            <w:lang w:bidi="fa-IR"/>
            <w:rPrChange w:id="1361" w:author="Microsoft account" w:date="2025-09-14T11:47:00Z">
              <w:rPr>
                <w:rFonts w:cs="Calibri"/>
                <w:sz w:val="28"/>
                <w:szCs w:val="28"/>
                <w:rtl/>
                <w:lang w:bidi="fa-IR"/>
              </w:rPr>
            </w:rPrChange>
          </w:rPr>
          <w:t xml:space="preserve"> </w:t>
        </w:r>
        <w:r w:rsidRPr="007E5D18">
          <w:rPr>
            <w:rFonts w:cs="Calibri" w:hint="cs"/>
            <w:sz w:val="18"/>
            <w:szCs w:val="18"/>
            <w:rtl/>
            <w:lang w:bidi="fa-IR"/>
            <w:rPrChange w:id="1362" w:author="Microsoft account" w:date="2025-09-14T11:47:00Z">
              <w:rPr>
                <w:rFonts w:cs="Calibri" w:hint="cs"/>
                <w:sz w:val="28"/>
                <w:szCs w:val="28"/>
                <w:rtl/>
                <w:lang w:bidi="fa-IR"/>
              </w:rPr>
            </w:rPrChange>
          </w:rPr>
          <w:t>ی</w:t>
        </w:r>
        <w:r w:rsidRPr="007E5D18">
          <w:rPr>
            <w:rFonts w:cs="Calibri" w:hint="eastAsia"/>
            <w:sz w:val="18"/>
            <w:szCs w:val="18"/>
            <w:rtl/>
            <w:lang w:bidi="fa-IR"/>
            <w:rPrChange w:id="1363" w:author="Microsoft account" w:date="2025-09-14T11:47:00Z">
              <w:rPr>
                <w:rFonts w:cs="Calibri" w:hint="eastAsia"/>
                <w:sz w:val="28"/>
                <w:szCs w:val="28"/>
                <w:rtl/>
                <w:lang w:bidi="fa-IR"/>
              </w:rPr>
            </w:rPrChange>
          </w:rPr>
          <w:t>ه</w:t>
        </w:r>
        <w:r w:rsidRPr="007E5D18">
          <w:rPr>
            <w:rFonts w:cs="Calibri"/>
            <w:sz w:val="18"/>
            <w:szCs w:val="18"/>
            <w:rtl/>
            <w:lang w:bidi="fa-IR"/>
            <w:rPrChange w:id="1364"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65" w:author="Microsoft account" w:date="2025-09-14T11:47:00Z">
              <w:rPr>
                <w:rFonts w:cs="Calibri" w:hint="eastAsia"/>
                <w:sz w:val="28"/>
                <w:szCs w:val="28"/>
                <w:rtl/>
                <w:lang w:bidi="fa-IR"/>
              </w:rPr>
            </w:rPrChange>
          </w:rPr>
          <w:t>لوپ</w:t>
        </w:r>
        <w:r w:rsidRPr="007E5D18">
          <w:rPr>
            <w:rFonts w:cs="Calibri"/>
            <w:sz w:val="18"/>
            <w:szCs w:val="18"/>
            <w:rtl/>
            <w:lang w:bidi="fa-IR"/>
            <w:rPrChange w:id="1366"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67" w:author="Microsoft account" w:date="2025-09-14T11:47:00Z">
              <w:rPr>
                <w:rFonts w:cs="Calibri" w:hint="eastAsia"/>
                <w:sz w:val="28"/>
                <w:szCs w:val="28"/>
                <w:rtl/>
                <w:lang w:bidi="fa-IR"/>
              </w:rPr>
            </w:rPrChange>
          </w:rPr>
          <w:t>باشن</w:t>
        </w:r>
        <w:r w:rsidRPr="007E5D18">
          <w:rPr>
            <w:rFonts w:cs="Calibri"/>
            <w:sz w:val="18"/>
            <w:szCs w:val="18"/>
            <w:rtl/>
            <w:lang w:bidi="fa-IR"/>
            <w:rPrChange w:id="1368"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69" w:author="Microsoft account" w:date="2025-09-14T11:47:00Z">
              <w:rPr>
                <w:rFonts w:cs="Calibri" w:hint="eastAsia"/>
                <w:sz w:val="28"/>
                <w:szCs w:val="28"/>
                <w:rtl/>
                <w:lang w:bidi="fa-IR"/>
              </w:rPr>
            </w:rPrChange>
          </w:rPr>
          <w:t>خارج</w:t>
        </w:r>
        <w:r w:rsidRPr="007E5D18">
          <w:rPr>
            <w:rFonts w:cs="Calibri"/>
            <w:sz w:val="18"/>
            <w:szCs w:val="18"/>
            <w:rtl/>
            <w:lang w:bidi="fa-IR"/>
            <w:rPrChange w:id="1370"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71" w:author="Microsoft account" w:date="2025-09-14T11:47:00Z">
              <w:rPr>
                <w:rFonts w:cs="Calibri" w:hint="eastAsia"/>
                <w:sz w:val="28"/>
                <w:szCs w:val="28"/>
                <w:rtl/>
                <w:lang w:bidi="fa-IR"/>
              </w:rPr>
            </w:rPrChange>
          </w:rPr>
          <w:t>از</w:t>
        </w:r>
        <w:r w:rsidRPr="007E5D18">
          <w:rPr>
            <w:rFonts w:cs="Calibri"/>
            <w:sz w:val="18"/>
            <w:szCs w:val="18"/>
            <w:rtl/>
            <w:lang w:bidi="fa-IR"/>
            <w:rPrChange w:id="1372"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73" w:author="Microsoft account" w:date="2025-09-14T11:47:00Z">
              <w:rPr>
                <w:rFonts w:cs="Calibri" w:hint="eastAsia"/>
                <w:sz w:val="28"/>
                <w:szCs w:val="28"/>
                <w:rtl/>
                <w:lang w:bidi="fa-IR"/>
              </w:rPr>
            </w:rPrChange>
          </w:rPr>
          <w:t>خط</w:t>
        </w:r>
        <w:r w:rsidRPr="007E5D18">
          <w:rPr>
            <w:rFonts w:cs="Calibri"/>
            <w:sz w:val="18"/>
            <w:szCs w:val="18"/>
            <w:rtl/>
            <w:lang w:bidi="fa-IR"/>
            <w:rPrChange w:id="1374"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75" w:author="Microsoft account" w:date="2025-09-14T11:47:00Z">
              <w:rPr>
                <w:rFonts w:cs="Calibri" w:hint="eastAsia"/>
                <w:sz w:val="28"/>
                <w:szCs w:val="28"/>
                <w:rtl/>
                <w:lang w:bidi="fa-IR"/>
              </w:rPr>
            </w:rPrChange>
          </w:rPr>
          <w:t>اصل</w:t>
        </w:r>
        <w:r w:rsidRPr="007E5D18">
          <w:rPr>
            <w:rFonts w:cs="Calibri" w:hint="cs"/>
            <w:sz w:val="18"/>
            <w:szCs w:val="18"/>
            <w:rtl/>
            <w:lang w:bidi="fa-IR"/>
            <w:rPrChange w:id="1376" w:author="Microsoft account" w:date="2025-09-14T11:47:00Z">
              <w:rPr>
                <w:rFonts w:cs="Calibri" w:hint="cs"/>
                <w:sz w:val="28"/>
                <w:szCs w:val="28"/>
                <w:rtl/>
                <w:lang w:bidi="fa-IR"/>
              </w:rPr>
            </w:rPrChange>
          </w:rPr>
          <w:t>ی</w:t>
        </w:r>
        <w:r w:rsidRPr="007E5D18">
          <w:rPr>
            <w:rFonts w:cs="Calibri"/>
            <w:sz w:val="18"/>
            <w:szCs w:val="18"/>
            <w:rtl/>
            <w:lang w:bidi="fa-IR"/>
            <w:rPrChange w:id="1377"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78" w:author="Microsoft account" w:date="2025-09-14T11:47:00Z">
              <w:rPr>
                <w:rFonts w:cs="Calibri" w:hint="eastAsia"/>
                <w:sz w:val="28"/>
                <w:szCs w:val="28"/>
                <w:rtl/>
                <w:lang w:bidi="fa-IR"/>
              </w:rPr>
            </w:rPrChange>
          </w:rPr>
          <w:t>برنامه</w:t>
        </w:r>
        <w:r w:rsidRPr="007E5D18">
          <w:rPr>
            <w:rFonts w:cs="Calibri"/>
            <w:sz w:val="18"/>
            <w:szCs w:val="18"/>
            <w:rtl/>
            <w:lang w:bidi="fa-IR"/>
            <w:rPrChange w:id="1379" w:author="Microsoft account" w:date="2025-09-14T11:47:00Z">
              <w:rPr>
                <w:rFonts w:cs="Calibri"/>
                <w:sz w:val="28"/>
                <w:szCs w:val="28"/>
                <w:rtl/>
                <w:lang w:bidi="fa-IR"/>
              </w:rPr>
            </w:rPrChange>
          </w:rPr>
          <w:t xml:space="preserve"> )</w:t>
        </w:r>
      </w:ins>
    </w:p>
    <w:p w14:paraId="42101DAE" w14:textId="1EC3C7F5" w:rsidR="008B3D4A" w:rsidRPr="007E5D18" w:rsidRDefault="008B3D4A">
      <w:pPr>
        <w:bidi/>
        <w:spacing w:after="0" w:line="276" w:lineRule="auto"/>
        <w:ind w:left="1440"/>
        <w:jc w:val="both"/>
        <w:rPr>
          <w:ins w:id="1380" w:author="Microsoft account" w:date="2025-09-14T11:45:00Z"/>
          <w:rFonts w:cs="Calibri"/>
          <w:sz w:val="18"/>
          <w:szCs w:val="18"/>
          <w:rtl/>
          <w:lang w:bidi="fa-IR"/>
          <w:rPrChange w:id="1381" w:author="Microsoft account" w:date="2025-09-14T11:47:00Z">
            <w:rPr>
              <w:ins w:id="1382" w:author="Microsoft account" w:date="2025-09-14T11:45:00Z"/>
              <w:rFonts w:cs="Calibri"/>
              <w:sz w:val="28"/>
              <w:szCs w:val="28"/>
              <w:rtl/>
              <w:lang w:bidi="fa-IR"/>
            </w:rPr>
          </w:rPrChange>
        </w:rPr>
        <w:pPrChange w:id="1383" w:author="Microsoft account" w:date="2025-09-14T11:45:00Z">
          <w:pPr>
            <w:bidi/>
            <w:spacing w:after="0" w:line="276" w:lineRule="auto"/>
            <w:jc w:val="both"/>
          </w:pPr>
        </w:pPrChange>
      </w:pPr>
      <w:ins w:id="1384" w:author="Microsoft account" w:date="2025-09-14T11:45:00Z">
        <w:r w:rsidRPr="007E5D18">
          <w:rPr>
            <w:rFonts w:cs="Calibri"/>
            <w:sz w:val="18"/>
            <w:szCs w:val="18"/>
            <w:rtl/>
            <w:lang w:bidi="fa-IR"/>
            <w:rPrChange w:id="1385" w:author="Microsoft account" w:date="2025-09-14T11:47:00Z">
              <w:rPr>
                <w:rFonts w:cs="Calibri"/>
                <w:sz w:val="28"/>
                <w:szCs w:val="28"/>
                <w:rtl/>
                <w:lang w:bidi="fa-IR"/>
              </w:rPr>
            </w:rPrChange>
          </w:rPr>
          <w:t>و سوال بعد</w:t>
        </w:r>
        <w:r w:rsidRPr="007E5D18">
          <w:rPr>
            <w:rFonts w:cs="Calibri" w:hint="cs"/>
            <w:sz w:val="18"/>
            <w:szCs w:val="18"/>
            <w:rtl/>
            <w:lang w:bidi="fa-IR"/>
            <w:rPrChange w:id="1386" w:author="Microsoft account" w:date="2025-09-14T11:47:00Z">
              <w:rPr>
                <w:rFonts w:cs="Calibri" w:hint="cs"/>
                <w:sz w:val="28"/>
                <w:szCs w:val="28"/>
                <w:rtl/>
                <w:lang w:bidi="fa-IR"/>
              </w:rPr>
            </w:rPrChange>
          </w:rPr>
          <w:t>ی</w:t>
        </w:r>
        <w:r w:rsidRPr="007E5D18">
          <w:rPr>
            <w:rFonts w:cs="Calibri"/>
            <w:sz w:val="18"/>
            <w:szCs w:val="18"/>
            <w:rtl/>
            <w:lang w:bidi="fa-IR"/>
            <w:rPrChange w:id="1387" w:author="Microsoft account" w:date="2025-09-14T11:47:00Z">
              <w:rPr>
                <w:rFonts w:cs="Calibri"/>
                <w:sz w:val="28"/>
                <w:szCs w:val="28"/>
                <w:rtl/>
                <w:lang w:bidi="fa-IR"/>
              </w:rPr>
            </w:rPrChange>
          </w:rPr>
          <w:t xml:space="preserve"> هم ا</w:t>
        </w:r>
        <w:r w:rsidRPr="007E5D18">
          <w:rPr>
            <w:rFonts w:cs="Calibri" w:hint="cs"/>
            <w:sz w:val="18"/>
            <w:szCs w:val="18"/>
            <w:rtl/>
            <w:lang w:bidi="fa-IR"/>
            <w:rPrChange w:id="1388" w:author="Microsoft account" w:date="2025-09-14T11:47:00Z">
              <w:rPr>
                <w:rFonts w:cs="Calibri" w:hint="cs"/>
                <w:sz w:val="28"/>
                <w:szCs w:val="28"/>
                <w:rtl/>
                <w:lang w:bidi="fa-IR"/>
              </w:rPr>
            </w:rPrChange>
          </w:rPr>
          <w:t>ی</w:t>
        </w:r>
        <w:r w:rsidRPr="007E5D18">
          <w:rPr>
            <w:rFonts w:cs="Calibri" w:hint="eastAsia"/>
            <w:sz w:val="18"/>
            <w:szCs w:val="18"/>
            <w:rtl/>
            <w:lang w:bidi="fa-IR"/>
            <w:rPrChange w:id="1389" w:author="Microsoft account" w:date="2025-09-14T11:47:00Z">
              <w:rPr>
                <w:rFonts w:cs="Calibri" w:hint="eastAsia"/>
                <w:sz w:val="28"/>
                <w:szCs w:val="28"/>
                <w:rtl/>
                <w:lang w:bidi="fa-IR"/>
              </w:rPr>
            </w:rPrChange>
          </w:rPr>
          <w:t>نه</w:t>
        </w:r>
        <w:r w:rsidRPr="007E5D18">
          <w:rPr>
            <w:rFonts w:cs="Calibri"/>
            <w:sz w:val="18"/>
            <w:szCs w:val="18"/>
            <w:rtl/>
            <w:lang w:bidi="fa-IR"/>
            <w:rPrChange w:id="1390" w:author="Microsoft account" w:date="2025-09-14T11:47:00Z">
              <w:rPr>
                <w:rFonts w:cs="Calibri"/>
                <w:sz w:val="28"/>
                <w:szCs w:val="28"/>
                <w:rtl/>
                <w:lang w:bidi="fa-IR"/>
              </w:rPr>
            </w:rPrChange>
          </w:rPr>
          <w:t xml:space="preserve"> که اگر با </w:t>
        </w:r>
        <w:r w:rsidRPr="007E5D18">
          <w:rPr>
            <w:rFonts w:cs="Calibri"/>
            <w:sz w:val="18"/>
            <w:szCs w:val="18"/>
            <w:lang w:bidi="fa-IR"/>
            <w:rPrChange w:id="1391" w:author="Microsoft account" w:date="2025-09-14T11:47:00Z">
              <w:rPr>
                <w:rFonts w:cs="Calibri"/>
                <w:sz w:val="28"/>
                <w:szCs w:val="28"/>
                <w:lang w:bidi="fa-IR"/>
              </w:rPr>
            </w:rPrChange>
          </w:rPr>
          <w:t>turtle</w:t>
        </w:r>
        <w:r w:rsidRPr="007E5D18">
          <w:rPr>
            <w:rFonts w:cs="Calibri"/>
            <w:sz w:val="18"/>
            <w:szCs w:val="18"/>
            <w:rtl/>
            <w:lang w:bidi="fa-IR"/>
            <w:rPrChange w:id="1392" w:author="Microsoft account" w:date="2025-09-14T11:47:00Z">
              <w:rPr>
                <w:rFonts w:cs="Calibri"/>
                <w:sz w:val="28"/>
                <w:szCs w:val="28"/>
                <w:rtl/>
                <w:lang w:bidi="fa-IR"/>
              </w:rPr>
            </w:rPrChange>
          </w:rPr>
          <w:t xml:space="preserve"> کار نم</w:t>
        </w:r>
        <w:r w:rsidRPr="007E5D18">
          <w:rPr>
            <w:rFonts w:cs="Calibri" w:hint="cs"/>
            <w:sz w:val="18"/>
            <w:szCs w:val="18"/>
            <w:rtl/>
            <w:lang w:bidi="fa-IR"/>
            <w:rPrChange w:id="1393" w:author="Microsoft account" w:date="2025-09-14T11:47:00Z">
              <w:rPr>
                <w:rFonts w:cs="Calibri" w:hint="cs"/>
                <w:sz w:val="28"/>
                <w:szCs w:val="28"/>
                <w:rtl/>
                <w:lang w:bidi="fa-IR"/>
              </w:rPr>
            </w:rPrChange>
          </w:rPr>
          <w:t>ی</w:t>
        </w:r>
        <w:r w:rsidRPr="007E5D18">
          <w:rPr>
            <w:rFonts w:cs="Calibri" w:hint="eastAsia"/>
            <w:sz w:val="18"/>
            <w:szCs w:val="18"/>
            <w:rtl/>
            <w:lang w:bidi="fa-IR"/>
            <w:rPrChange w:id="1394" w:author="Microsoft account" w:date="2025-09-14T11:47:00Z">
              <w:rPr>
                <w:rFonts w:cs="Calibri" w:hint="eastAsia"/>
                <w:sz w:val="28"/>
                <w:szCs w:val="28"/>
                <w:rtl/>
                <w:lang w:bidi="fa-IR"/>
              </w:rPr>
            </w:rPrChange>
          </w:rPr>
          <w:t>کردم</w:t>
        </w:r>
        <w:r w:rsidRPr="007E5D18">
          <w:rPr>
            <w:rFonts w:cs="Calibri"/>
            <w:sz w:val="18"/>
            <w:szCs w:val="18"/>
            <w:rtl/>
            <w:lang w:bidi="fa-IR"/>
            <w:rPrChange w:id="1395" w:author="Microsoft account" w:date="2025-09-14T11:47:00Z">
              <w:rPr>
                <w:rFonts w:cs="Calibri"/>
                <w:sz w:val="28"/>
                <w:szCs w:val="28"/>
                <w:rtl/>
                <w:lang w:bidi="fa-IR"/>
              </w:rPr>
            </w:rPrChange>
          </w:rPr>
          <w:t xml:space="preserve"> و م</w:t>
        </w:r>
        <w:r w:rsidRPr="007E5D18">
          <w:rPr>
            <w:rFonts w:cs="Calibri" w:hint="cs"/>
            <w:sz w:val="18"/>
            <w:szCs w:val="18"/>
            <w:rtl/>
            <w:lang w:bidi="fa-IR"/>
            <w:rPrChange w:id="1396" w:author="Microsoft account" w:date="2025-09-14T11:47:00Z">
              <w:rPr>
                <w:rFonts w:cs="Calibri" w:hint="cs"/>
                <w:sz w:val="28"/>
                <w:szCs w:val="28"/>
                <w:rtl/>
                <w:lang w:bidi="fa-IR"/>
              </w:rPr>
            </w:rPrChange>
          </w:rPr>
          <w:t>ی</w:t>
        </w:r>
        <w:r w:rsidRPr="007E5D18">
          <w:rPr>
            <w:rFonts w:cs="Calibri" w:hint="eastAsia"/>
            <w:sz w:val="18"/>
            <w:szCs w:val="18"/>
            <w:rtl/>
            <w:lang w:bidi="fa-IR"/>
            <w:rPrChange w:id="1397" w:author="Microsoft account" w:date="2025-09-14T11:47:00Z">
              <w:rPr>
                <w:rFonts w:cs="Calibri" w:hint="eastAsia"/>
                <w:sz w:val="28"/>
                <w:szCs w:val="28"/>
                <w:rtl/>
                <w:lang w:bidi="fa-IR"/>
              </w:rPr>
            </w:rPrChange>
          </w:rPr>
          <w:t>خواستم</w:t>
        </w:r>
        <w:r w:rsidRPr="007E5D18">
          <w:rPr>
            <w:rFonts w:cs="Calibri"/>
            <w:sz w:val="18"/>
            <w:szCs w:val="18"/>
            <w:rtl/>
            <w:lang w:bidi="fa-IR"/>
            <w:rPrChange w:id="1398" w:author="Microsoft account" w:date="2025-09-14T11:47:00Z">
              <w:rPr>
                <w:rFonts w:cs="Calibri"/>
                <w:sz w:val="28"/>
                <w:szCs w:val="28"/>
                <w:rtl/>
                <w:lang w:bidi="fa-IR"/>
              </w:rPr>
            </w:rPrChange>
          </w:rPr>
          <w:t xml:space="preserve"> با خود </w:t>
        </w:r>
        <w:r w:rsidRPr="007E5D18">
          <w:rPr>
            <w:rFonts w:cs="Calibri"/>
            <w:sz w:val="18"/>
            <w:szCs w:val="18"/>
            <w:lang w:bidi="fa-IR"/>
            <w:rPrChange w:id="1399" w:author="Microsoft account" w:date="2025-09-14T11:47:00Z">
              <w:rPr>
                <w:rFonts w:cs="Calibri"/>
                <w:sz w:val="28"/>
                <w:szCs w:val="28"/>
                <w:lang w:bidi="fa-IR"/>
              </w:rPr>
            </w:rPrChange>
          </w:rPr>
          <w:t>python</w:t>
        </w:r>
        <w:r w:rsidRPr="007E5D18">
          <w:rPr>
            <w:rFonts w:cs="Calibri"/>
            <w:sz w:val="18"/>
            <w:szCs w:val="18"/>
            <w:rtl/>
            <w:lang w:bidi="fa-IR"/>
            <w:rPrChange w:id="1400" w:author="Microsoft account" w:date="2025-09-14T11:47:00Z">
              <w:rPr>
                <w:rFonts w:cs="Calibri"/>
                <w:sz w:val="28"/>
                <w:szCs w:val="28"/>
                <w:rtl/>
                <w:lang w:bidi="fa-IR"/>
              </w:rPr>
            </w:rPrChange>
          </w:rPr>
          <w:t xml:space="preserve"> </w:t>
        </w:r>
        <w:r w:rsidRPr="007E5D18">
          <w:rPr>
            <w:rFonts w:cs="Calibri" w:hint="cs"/>
            <w:sz w:val="18"/>
            <w:szCs w:val="18"/>
            <w:rtl/>
            <w:lang w:bidi="fa-IR"/>
            <w:rPrChange w:id="1401" w:author="Microsoft account" w:date="2025-09-14T11:47:00Z">
              <w:rPr>
                <w:rFonts w:cs="Calibri" w:hint="cs"/>
                <w:sz w:val="28"/>
                <w:szCs w:val="28"/>
                <w:rtl/>
                <w:lang w:bidi="fa-IR"/>
              </w:rPr>
            </w:rPrChange>
          </w:rPr>
          <w:t>ی</w:t>
        </w:r>
        <w:r w:rsidRPr="007E5D18">
          <w:rPr>
            <w:rFonts w:cs="Calibri" w:hint="eastAsia"/>
            <w:sz w:val="18"/>
            <w:szCs w:val="18"/>
            <w:rtl/>
            <w:lang w:bidi="fa-IR"/>
            <w:rPrChange w:id="1402" w:author="Microsoft account" w:date="2025-09-14T11:47:00Z">
              <w:rPr>
                <w:rFonts w:cs="Calibri" w:hint="eastAsia"/>
                <w:sz w:val="28"/>
                <w:szCs w:val="28"/>
                <w:rtl/>
                <w:lang w:bidi="fa-IR"/>
              </w:rPr>
            </w:rPrChange>
          </w:rPr>
          <w:t>ه</w:t>
        </w:r>
        <w:r w:rsidRPr="007E5D18">
          <w:rPr>
            <w:rFonts w:cs="Calibri"/>
            <w:sz w:val="18"/>
            <w:szCs w:val="18"/>
            <w:rtl/>
            <w:lang w:bidi="fa-IR"/>
            <w:rPrChange w:id="1403" w:author="Microsoft account" w:date="2025-09-14T11:47:00Z">
              <w:rPr>
                <w:rFonts w:cs="Calibri"/>
                <w:sz w:val="28"/>
                <w:szCs w:val="28"/>
                <w:rtl/>
                <w:lang w:bidi="fa-IR"/>
              </w:rPr>
            </w:rPrChange>
          </w:rPr>
          <w:t xml:space="preserve"> همچ</w:t>
        </w:r>
        <w:r w:rsidRPr="007E5D18">
          <w:rPr>
            <w:rFonts w:cs="Calibri" w:hint="cs"/>
            <w:sz w:val="18"/>
            <w:szCs w:val="18"/>
            <w:rtl/>
            <w:lang w:bidi="fa-IR"/>
            <w:rPrChange w:id="1404" w:author="Microsoft account" w:date="2025-09-14T11:47:00Z">
              <w:rPr>
                <w:rFonts w:cs="Calibri" w:hint="cs"/>
                <w:sz w:val="28"/>
                <w:szCs w:val="28"/>
                <w:rtl/>
                <w:lang w:bidi="fa-IR"/>
              </w:rPr>
            </w:rPrChange>
          </w:rPr>
          <w:t>ی</w:t>
        </w:r>
        <w:r w:rsidRPr="007E5D18">
          <w:rPr>
            <w:rFonts w:cs="Calibri" w:hint="eastAsia"/>
            <w:sz w:val="18"/>
            <w:szCs w:val="18"/>
            <w:rtl/>
            <w:lang w:bidi="fa-IR"/>
            <w:rPrChange w:id="1405" w:author="Microsoft account" w:date="2025-09-14T11:47:00Z">
              <w:rPr>
                <w:rFonts w:cs="Calibri" w:hint="eastAsia"/>
                <w:sz w:val="28"/>
                <w:szCs w:val="28"/>
                <w:rtl/>
                <w:lang w:bidi="fa-IR"/>
              </w:rPr>
            </w:rPrChange>
          </w:rPr>
          <w:t>ن</w:t>
        </w:r>
        <w:r w:rsidRPr="007E5D18">
          <w:rPr>
            <w:rFonts w:cs="Calibri"/>
            <w:sz w:val="18"/>
            <w:szCs w:val="18"/>
            <w:rtl/>
            <w:lang w:bidi="fa-IR"/>
            <w:rPrChange w:id="1406" w:author="Microsoft account" w:date="2025-09-14T11:47:00Z">
              <w:rPr>
                <w:rFonts w:cs="Calibri"/>
                <w:sz w:val="28"/>
                <w:szCs w:val="28"/>
                <w:rtl/>
                <w:lang w:bidi="fa-IR"/>
              </w:rPr>
            </w:rPrChange>
          </w:rPr>
          <w:t xml:space="preserve"> کار</w:t>
        </w:r>
        <w:r w:rsidRPr="007E5D18">
          <w:rPr>
            <w:rFonts w:cs="Calibri" w:hint="cs"/>
            <w:sz w:val="18"/>
            <w:szCs w:val="18"/>
            <w:rtl/>
            <w:lang w:bidi="fa-IR"/>
            <w:rPrChange w:id="1407" w:author="Microsoft account" w:date="2025-09-14T11:47:00Z">
              <w:rPr>
                <w:rFonts w:cs="Calibri" w:hint="cs"/>
                <w:sz w:val="28"/>
                <w:szCs w:val="28"/>
                <w:rtl/>
                <w:lang w:bidi="fa-IR"/>
              </w:rPr>
            </w:rPrChange>
          </w:rPr>
          <w:t>ی</w:t>
        </w:r>
        <w:r w:rsidRPr="007E5D18">
          <w:rPr>
            <w:rFonts w:cs="Calibri"/>
            <w:sz w:val="18"/>
            <w:szCs w:val="18"/>
            <w:rtl/>
            <w:lang w:bidi="fa-IR"/>
            <w:rPrChange w:id="1408" w:author="Microsoft account" w:date="2025-09-14T11:47:00Z">
              <w:rPr>
                <w:rFonts w:cs="Calibri"/>
                <w:sz w:val="28"/>
                <w:szCs w:val="28"/>
                <w:rtl/>
                <w:lang w:bidi="fa-IR"/>
              </w:rPr>
            </w:rPrChange>
          </w:rPr>
          <w:t xml:space="preserve"> بکنم (</w:t>
        </w:r>
        <w:r w:rsidRPr="007E5D18">
          <w:rPr>
            <w:rFonts w:cs="Calibri" w:hint="cs"/>
            <w:sz w:val="18"/>
            <w:szCs w:val="18"/>
            <w:rtl/>
            <w:lang w:bidi="fa-IR"/>
            <w:rPrChange w:id="1409" w:author="Microsoft account" w:date="2025-09-14T11:47:00Z">
              <w:rPr>
                <w:rFonts w:cs="Calibri" w:hint="cs"/>
                <w:sz w:val="28"/>
                <w:szCs w:val="28"/>
                <w:rtl/>
                <w:lang w:bidi="fa-IR"/>
              </w:rPr>
            </w:rPrChange>
          </w:rPr>
          <w:t>ی</w:t>
        </w:r>
        <w:r w:rsidRPr="007E5D18">
          <w:rPr>
            <w:rFonts w:cs="Calibri" w:hint="eastAsia"/>
            <w:sz w:val="18"/>
            <w:szCs w:val="18"/>
            <w:rtl/>
            <w:lang w:bidi="fa-IR"/>
            <w:rPrChange w:id="1410" w:author="Microsoft account" w:date="2025-09-14T11:47:00Z">
              <w:rPr>
                <w:rFonts w:cs="Calibri" w:hint="eastAsia"/>
                <w:sz w:val="28"/>
                <w:szCs w:val="28"/>
                <w:rtl/>
                <w:lang w:bidi="fa-IR"/>
              </w:rPr>
            </w:rPrChange>
          </w:rPr>
          <w:t>ه</w:t>
        </w:r>
        <w:r w:rsidRPr="007E5D18">
          <w:rPr>
            <w:rFonts w:cs="Calibri"/>
            <w:sz w:val="18"/>
            <w:szCs w:val="18"/>
            <w:rtl/>
            <w:lang w:bidi="fa-IR"/>
            <w:rPrChange w:id="1411" w:author="Microsoft account" w:date="2025-09-14T11:47:00Z">
              <w:rPr>
                <w:rFonts w:cs="Calibri"/>
                <w:sz w:val="28"/>
                <w:szCs w:val="28"/>
                <w:rtl/>
                <w:lang w:bidi="fa-IR"/>
              </w:rPr>
            </w:rPrChange>
          </w:rPr>
          <w:t xml:space="preserve"> لوپ</w:t>
        </w:r>
        <w:r w:rsidRPr="007E5D18">
          <w:rPr>
            <w:rFonts w:cs="Calibri" w:hint="cs"/>
            <w:sz w:val="18"/>
            <w:szCs w:val="18"/>
            <w:rtl/>
            <w:lang w:bidi="fa-IR"/>
            <w:rPrChange w:id="1412" w:author="Microsoft account" w:date="2025-09-14T11:47:00Z">
              <w:rPr>
                <w:rFonts w:cs="Calibri" w:hint="cs"/>
                <w:sz w:val="28"/>
                <w:szCs w:val="28"/>
                <w:rtl/>
                <w:lang w:bidi="fa-IR"/>
              </w:rPr>
            </w:rPrChange>
          </w:rPr>
          <w:t>ی</w:t>
        </w:r>
        <w:r w:rsidRPr="007E5D18">
          <w:rPr>
            <w:rFonts w:cs="Calibri"/>
            <w:sz w:val="18"/>
            <w:szCs w:val="18"/>
            <w:rtl/>
            <w:lang w:bidi="fa-IR"/>
            <w:rPrChange w:id="1413" w:author="Microsoft account" w:date="2025-09-14T11:47:00Z">
              <w:rPr>
                <w:rFonts w:cs="Calibri"/>
                <w:sz w:val="28"/>
                <w:szCs w:val="28"/>
                <w:rtl/>
                <w:lang w:bidi="fa-IR"/>
              </w:rPr>
            </w:rPrChange>
          </w:rPr>
          <w:t xml:space="preserve"> درست کنم مثل ا</w:t>
        </w:r>
        <w:r w:rsidRPr="007E5D18">
          <w:rPr>
            <w:rFonts w:cs="Calibri" w:hint="cs"/>
            <w:sz w:val="18"/>
            <w:szCs w:val="18"/>
            <w:rtl/>
            <w:lang w:bidi="fa-IR"/>
            <w:rPrChange w:id="1414" w:author="Microsoft account" w:date="2025-09-14T11:47:00Z">
              <w:rPr>
                <w:rFonts w:cs="Calibri" w:hint="cs"/>
                <w:sz w:val="28"/>
                <w:szCs w:val="28"/>
                <w:rtl/>
                <w:lang w:bidi="fa-IR"/>
              </w:rPr>
            </w:rPrChange>
          </w:rPr>
          <w:t>ی</w:t>
        </w:r>
        <w:r w:rsidRPr="007E5D18">
          <w:rPr>
            <w:rFonts w:cs="Calibri" w:hint="eastAsia"/>
            <w:sz w:val="18"/>
            <w:szCs w:val="18"/>
            <w:rtl/>
            <w:lang w:bidi="fa-IR"/>
            <w:rPrChange w:id="1415" w:author="Microsoft account" w:date="2025-09-14T11:47:00Z">
              <w:rPr>
                <w:rFonts w:cs="Calibri" w:hint="eastAsia"/>
                <w:sz w:val="28"/>
                <w:szCs w:val="28"/>
                <w:rtl/>
                <w:lang w:bidi="fa-IR"/>
              </w:rPr>
            </w:rPrChange>
          </w:rPr>
          <w:t>ن</w:t>
        </w:r>
        <w:r w:rsidRPr="007E5D18">
          <w:rPr>
            <w:rFonts w:cs="Calibri"/>
            <w:sz w:val="18"/>
            <w:szCs w:val="18"/>
            <w:rtl/>
            <w:lang w:bidi="fa-IR"/>
            <w:rPrChange w:id="1416" w:author="Microsoft account" w:date="2025-09-14T11:47:00Z">
              <w:rPr>
                <w:rFonts w:cs="Calibri"/>
                <w:sz w:val="28"/>
                <w:szCs w:val="28"/>
                <w:rtl/>
                <w:lang w:bidi="fa-IR"/>
              </w:rPr>
            </w:rPrChange>
          </w:rPr>
          <w:t xml:space="preserve"> که خارج از خط اصل</w:t>
        </w:r>
        <w:r w:rsidRPr="007E5D18">
          <w:rPr>
            <w:rFonts w:cs="Calibri" w:hint="cs"/>
            <w:sz w:val="18"/>
            <w:szCs w:val="18"/>
            <w:rtl/>
            <w:lang w:bidi="fa-IR"/>
            <w:rPrChange w:id="1417" w:author="Microsoft account" w:date="2025-09-14T11:47:00Z">
              <w:rPr>
                <w:rFonts w:cs="Calibri" w:hint="cs"/>
                <w:sz w:val="28"/>
                <w:szCs w:val="28"/>
                <w:rtl/>
                <w:lang w:bidi="fa-IR"/>
              </w:rPr>
            </w:rPrChange>
          </w:rPr>
          <w:t>ی</w:t>
        </w:r>
        <w:r w:rsidRPr="007E5D18">
          <w:rPr>
            <w:rFonts w:cs="Calibri"/>
            <w:sz w:val="18"/>
            <w:szCs w:val="18"/>
            <w:rtl/>
            <w:lang w:bidi="fa-IR"/>
            <w:rPrChange w:id="1418" w:author="Microsoft account" w:date="2025-09-14T11:47:00Z">
              <w:rPr>
                <w:rFonts w:cs="Calibri"/>
                <w:sz w:val="28"/>
                <w:szCs w:val="28"/>
                <w:rtl/>
                <w:lang w:bidi="fa-IR"/>
              </w:rPr>
            </w:rPrChange>
          </w:rPr>
          <w:t xml:space="preserve"> برنامه در زمان ها</w:t>
        </w:r>
        <w:r w:rsidRPr="007E5D18">
          <w:rPr>
            <w:rFonts w:cs="Calibri" w:hint="cs"/>
            <w:sz w:val="18"/>
            <w:szCs w:val="18"/>
            <w:rtl/>
            <w:lang w:bidi="fa-IR"/>
            <w:rPrChange w:id="1419" w:author="Microsoft account" w:date="2025-09-14T11:47:00Z">
              <w:rPr>
                <w:rFonts w:cs="Calibri" w:hint="cs"/>
                <w:sz w:val="28"/>
                <w:szCs w:val="28"/>
                <w:rtl/>
                <w:lang w:bidi="fa-IR"/>
              </w:rPr>
            </w:rPrChange>
          </w:rPr>
          <w:t>ی</w:t>
        </w:r>
        <w:r w:rsidRPr="007E5D18">
          <w:rPr>
            <w:rFonts w:cs="Calibri"/>
            <w:sz w:val="18"/>
            <w:szCs w:val="18"/>
            <w:rtl/>
            <w:lang w:bidi="fa-IR"/>
            <w:rPrChange w:id="1420" w:author="Microsoft account" w:date="2025-09-14T11:47:00Z">
              <w:rPr>
                <w:rFonts w:cs="Calibri"/>
                <w:sz w:val="28"/>
                <w:szCs w:val="28"/>
                <w:rtl/>
                <w:lang w:bidi="fa-IR"/>
              </w:rPr>
            </w:rPrChange>
          </w:rPr>
          <w:t xml:space="preserve"> مشخص</w:t>
        </w:r>
        <w:r w:rsidRPr="007E5D18">
          <w:rPr>
            <w:rFonts w:cs="Calibri" w:hint="cs"/>
            <w:sz w:val="18"/>
            <w:szCs w:val="18"/>
            <w:rtl/>
            <w:lang w:bidi="fa-IR"/>
            <w:rPrChange w:id="1421" w:author="Microsoft account" w:date="2025-09-14T11:47:00Z">
              <w:rPr>
                <w:rFonts w:cs="Calibri" w:hint="cs"/>
                <w:sz w:val="28"/>
                <w:szCs w:val="28"/>
                <w:rtl/>
                <w:lang w:bidi="fa-IR"/>
              </w:rPr>
            </w:rPrChange>
          </w:rPr>
          <w:t>ی</w:t>
        </w:r>
        <w:r w:rsidRPr="007E5D18">
          <w:rPr>
            <w:rFonts w:cs="Calibri"/>
            <w:sz w:val="18"/>
            <w:szCs w:val="18"/>
            <w:rtl/>
            <w:lang w:bidi="fa-IR"/>
            <w:rPrChange w:id="1422" w:author="Microsoft account" w:date="2025-09-14T11:47:00Z">
              <w:rPr>
                <w:rFonts w:cs="Calibri"/>
                <w:sz w:val="28"/>
                <w:szCs w:val="28"/>
                <w:rtl/>
                <w:lang w:bidi="fa-IR"/>
              </w:rPr>
            </w:rPrChange>
          </w:rPr>
          <w:t xml:space="preserve"> </w:t>
        </w:r>
        <w:r w:rsidRPr="007E5D18">
          <w:rPr>
            <w:rFonts w:cs="Calibri" w:hint="cs"/>
            <w:sz w:val="18"/>
            <w:szCs w:val="18"/>
            <w:rtl/>
            <w:lang w:bidi="fa-IR"/>
            <w:rPrChange w:id="1423" w:author="Microsoft account" w:date="2025-09-14T11:47:00Z">
              <w:rPr>
                <w:rFonts w:cs="Calibri" w:hint="cs"/>
                <w:sz w:val="28"/>
                <w:szCs w:val="28"/>
                <w:rtl/>
                <w:lang w:bidi="fa-IR"/>
              </w:rPr>
            </w:rPrChange>
          </w:rPr>
          <w:t>ی</w:t>
        </w:r>
        <w:r w:rsidRPr="007E5D18">
          <w:rPr>
            <w:rFonts w:cs="Calibri" w:hint="eastAsia"/>
            <w:sz w:val="18"/>
            <w:szCs w:val="18"/>
            <w:rtl/>
            <w:lang w:bidi="fa-IR"/>
            <w:rPrChange w:id="1424" w:author="Microsoft account" w:date="2025-09-14T11:47:00Z">
              <w:rPr>
                <w:rFonts w:cs="Calibri" w:hint="eastAsia"/>
                <w:sz w:val="28"/>
                <w:szCs w:val="28"/>
                <w:rtl/>
                <w:lang w:bidi="fa-IR"/>
              </w:rPr>
            </w:rPrChange>
          </w:rPr>
          <w:t>ا</w:t>
        </w:r>
        <w:r w:rsidRPr="007E5D18">
          <w:rPr>
            <w:rFonts w:cs="Calibri"/>
            <w:sz w:val="18"/>
            <w:szCs w:val="18"/>
            <w:rtl/>
            <w:lang w:bidi="fa-IR"/>
            <w:rPrChange w:id="1425" w:author="Microsoft account" w:date="2025-09-14T11:47:00Z">
              <w:rPr>
                <w:rFonts w:cs="Calibri"/>
                <w:sz w:val="28"/>
                <w:szCs w:val="28"/>
                <w:rtl/>
                <w:lang w:bidi="fa-IR"/>
              </w:rPr>
            </w:rPrChange>
          </w:rPr>
          <w:t xml:space="preserve"> شا</w:t>
        </w:r>
        <w:r w:rsidRPr="007E5D18">
          <w:rPr>
            <w:rFonts w:cs="Calibri" w:hint="cs"/>
            <w:sz w:val="18"/>
            <w:szCs w:val="18"/>
            <w:rtl/>
            <w:lang w:bidi="fa-IR"/>
            <w:rPrChange w:id="1426" w:author="Microsoft account" w:date="2025-09-14T11:47:00Z">
              <w:rPr>
                <w:rFonts w:cs="Calibri" w:hint="cs"/>
                <w:sz w:val="28"/>
                <w:szCs w:val="28"/>
                <w:rtl/>
                <w:lang w:bidi="fa-IR"/>
              </w:rPr>
            </w:rPrChange>
          </w:rPr>
          <w:t>ی</w:t>
        </w:r>
        <w:r w:rsidRPr="007E5D18">
          <w:rPr>
            <w:rFonts w:cs="Calibri" w:hint="eastAsia"/>
            <w:sz w:val="18"/>
            <w:szCs w:val="18"/>
            <w:rtl/>
            <w:lang w:bidi="fa-IR"/>
            <w:rPrChange w:id="1427" w:author="Microsoft account" w:date="2025-09-14T11:47:00Z">
              <w:rPr>
                <w:rFonts w:cs="Calibri" w:hint="eastAsia"/>
                <w:sz w:val="28"/>
                <w:szCs w:val="28"/>
                <w:rtl/>
                <w:lang w:bidi="fa-IR"/>
              </w:rPr>
            </w:rPrChange>
          </w:rPr>
          <w:t>د</w:t>
        </w:r>
        <w:r w:rsidRPr="007E5D18">
          <w:rPr>
            <w:rFonts w:cs="Calibri"/>
            <w:sz w:val="18"/>
            <w:szCs w:val="18"/>
            <w:rtl/>
            <w:lang w:bidi="fa-IR"/>
            <w:rPrChange w:id="1428" w:author="Microsoft account" w:date="2025-09-14T11:47:00Z">
              <w:rPr>
                <w:rFonts w:cs="Calibri"/>
                <w:sz w:val="28"/>
                <w:szCs w:val="28"/>
                <w:rtl/>
                <w:lang w:bidi="fa-IR"/>
              </w:rPr>
            </w:rPrChange>
          </w:rPr>
          <w:t xml:space="preserve"> با شرط ها</w:t>
        </w:r>
        <w:r w:rsidRPr="007E5D18">
          <w:rPr>
            <w:rFonts w:cs="Calibri" w:hint="cs"/>
            <w:sz w:val="18"/>
            <w:szCs w:val="18"/>
            <w:rtl/>
            <w:lang w:bidi="fa-IR"/>
            <w:rPrChange w:id="1429" w:author="Microsoft account" w:date="2025-09-14T11:47:00Z">
              <w:rPr>
                <w:rFonts w:cs="Calibri" w:hint="cs"/>
                <w:sz w:val="28"/>
                <w:szCs w:val="28"/>
                <w:rtl/>
                <w:lang w:bidi="fa-IR"/>
              </w:rPr>
            </w:rPrChange>
          </w:rPr>
          <w:t>ی</w:t>
        </w:r>
        <w:r w:rsidRPr="007E5D18">
          <w:rPr>
            <w:rFonts w:cs="Calibri"/>
            <w:sz w:val="18"/>
            <w:szCs w:val="18"/>
            <w:rtl/>
            <w:lang w:bidi="fa-IR"/>
            <w:rPrChange w:id="1430" w:author="Microsoft account" w:date="2025-09-14T11:47:00Z">
              <w:rPr>
                <w:rFonts w:cs="Calibri"/>
                <w:sz w:val="28"/>
                <w:szCs w:val="28"/>
                <w:rtl/>
                <w:lang w:bidi="fa-IR"/>
              </w:rPr>
            </w:rPrChange>
          </w:rPr>
          <w:t xml:space="preserve"> مشخص</w:t>
        </w:r>
        <w:r w:rsidRPr="007E5D18">
          <w:rPr>
            <w:rFonts w:cs="Calibri" w:hint="cs"/>
            <w:sz w:val="18"/>
            <w:szCs w:val="18"/>
            <w:rtl/>
            <w:lang w:bidi="fa-IR"/>
            <w:rPrChange w:id="1431" w:author="Microsoft account" w:date="2025-09-14T11:47:00Z">
              <w:rPr>
                <w:rFonts w:cs="Calibri" w:hint="cs"/>
                <w:sz w:val="28"/>
                <w:szCs w:val="28"/>
                <w:rtl/>
                <w:lang w:bidi="fa-IR"/>
              </w:rPr>
            </w:rPrChange>
          </w:rPr>
          <w:t>ی</w:t>
        </w:r>
        <w:r w:rsidRPr="007E5D18">
          <w:rPr>
            <w:rFonts w:cs="Calibri"/>
            <w:sz w:val="18"/>
            <w:szCs w:val="18"/>
            <w:rtl/>
            <w:lang w:bidi="fa-IR"/>
            <w:rPrChange w:id="1432" w:author="Microsoft account" w:date="2025-09-14T11:47:00Z">
              <w:rPr>
                <w:rFonts w:cs="Calibri"/>
                <w:sz w:val="28"/>
                <w:szCs w:val="28"/>
                <w:rtl/>
                <w:lang w:bidi="fa-IR"/>
              </w:rPr>
            </w:rPrChange>
          </w:rPr>
          <w:t xml:space="preserve"> کار کنه) چطور با</w:t>
        </w:r>
        <w:r w:rsidRPr="007E5D18">
          <w:rPr>
            <w:rFonts w:cs="Calibri" w:hint="cs"/>
            <w:sz w:val="18"/>
            <w:szCs w:val="18"/>
            <w:rtl/>
            <w:lang w:bidi="fa-IR"/>
            <w:rPrChange w:id="1433" w:author="Microsoft account" w:date="2025-09-14T11:47:00Z">
              <w:rPr>
                <w:rFonts w:cs="Calibri" w:hint="cs"/>
                <w:sz w:val="28"/>
                <w:szCs w:val="28"/>
                <w:rtl/>
                <w:lang w:bidi="fa-IR"/>
              </w:rPr>
            </w:rPrChange>
          </w:rPr>
          <w:t>ی</w:t>
        </w:r>
        <w:r w:rsidRPr="007E5D18">
          <w:rPr>
            <w:rFonts w:cs="Calibri" w:hint="eastAsia"/>
            <w:sz w:val="18"/>
            <w:szCs w:val="18"/>
            <w:rtl/>
            <w:lang w:bidi="fa-IR"/>
            <w:rPrChange w:id="1434" w:author="Microsoft account" w:date="2025-09-14T11:47:00Z">
              <w:rPr>
                <w:rFonts w:cs="Calibri" w:hint="eastAsia"/>
                <w:sz w:val="28"/>
                <w:szCs w:val="28"/>
                <w:rtl/>
                <w:lang w:bidi="fa-IR"/>
              </w:rPr>
            </w:rPrChange>
          </w:rPr>
          <w:t>د</w:t>
        </w:r>
        <w:r w:rsidRPr="007E5D18">
          <w:rPr>
            <w:rFonts w:cs="Calibri"/>
            <w:sz w:val="18"/>
            <w:szCs w:val="18"/>
            <w:rtl/>
            <w:lang w:bidi="fa-IR"/>
            <w:rPrChange w:id="1435" w:author="Microsoft account" w:date="2025-09-14T11:47:00Z">
              <w:rPr>
                <w:rFonts w:cs="Calibri"/>
                <w:sz w:val="28"/>
                <w:szCs w:val="28"/>
                <w:rtl/>
                <w:lang w:bidi="fa-IR"/>
              </w:rPr>
            </w:rPrChange>
          </w:rPr>
          <w:t xml:space="preserve"> انجام بدم؟</w:t>
        </w:r>
      </w:ins>
    </w:p>
    <w:p w14:paraId="57DABA0D" w14:textId="56A154BE" w:rsidR="008B3D4A" w:rsidRPr="007E5D18" w:rsidRDefault="008B3D4A">
      <w:pPr>
        <w:bidi/>
        <w:spacing w:after="0" w:line="276" w:lineRule="auto"/>
        <w:jc w:val="both"/>
        <w:rPr>
          <w:ins w:id="1436" w:author="Microsoft account" w:date="2025-09-14T11:45:00Z"/>
          <w:rFonts w:cs="Calibri"/>
          <w:sz w:val="18"/>
          <w:szCs w:val="18"/>
          <w:rtl/>
          <w:lang w:bidi="fa-IR"/>
          <w:rPrChange w:id="1437" w:author="Microsoft account" w:date="2025-09-14T11:47:00Z">
            <w:rPr>
              <w:ins w:id="1438" w:author="Microsoft account" w:date="2025-09-14T11:45:00Z"/>
              <w:rFonts w:cs="Calibri"/>
              <w:sz w:val="28"/>
              <w:szCs w:val="28"/>
              <w:rtl/>
              <w:lang w:bidi="fa-IR"/>
            </w:rPr>
          </w:rPrChange>
        </w:rPr>
        <w:pPrChange w:id="1439" w:author="Microsoft account" w:date="2025-09-14T11:45:00Z">
          <w:pPr>
            <w:bidi/>
            <w:spacing w:after="0" w:line="276" w:lineRule="auto"/>
            <w:jc w:val="both"/>
          </w:pPr>
        </w:pPrChange>
      </w:pPr>
      <w:ins w:id="1440" w:author="Microsoft account" w:date="2025-09-14T11:45:00Z">
        <w:r w:rsidRPr="007E5D18">
          <w:rPr>
            <w:rFonts w:cs="Calibri"/>
            <w:sz w:val="18"/>
            <w:szCs w:val="18"/>
            <w:rtl/>
            <w:lang w:bidi="fa-IR"/>
            <w:rPrChange w:id="1441" w:author="Microsoft account" w:date="2025-09-14T11:47:00Z">
              <w:rPr>
                <w:rFonts w:cs="Calibri"/>
                <w:sz w:val="28"/>
                <w:szCs w:val="28"/>
                <w:rtl/>
                <w:lang w:bidi="fa-IR"/>
              </w:rPr>
            </w:rPrChange>
          </w:rPr>
          <w:tab/>
        </w:r>
        <w:r w:rsidRPr="007E5D18">
          <w:rPr>
            <w:rFonts w:cs="Calibri"/>
            <w:sz w:val="18"/>
            <w:szCs w:val="18"/>
            <w:lang w:bidi="fa-IR"/>
            <w:rPrChange w:id="1442" w:author="Microsoft account" w:date="2025-09-14T11:47:00Z">
              <w:rPr>
                <w:rFonts w:cs="Calibri"/>
                <w:sz w:val="28"/>
                <w:szCs w:val="28"/>
                <w:lang w:bidi="fa-IR"/>
              </w:rPr>
            </w:rPrChange>
          </w:rPr>
          <w:t>GPT</w:t>
        </w:r>
        <w:r w:rsidRPr="007E5D18">
          <w:rPr>
            <w:rFonts w:cs="Calibri"/>
            <w:sz w:val="18"/>
            <w:szCs w:val="18"/>
            <w:rtl/>
            <w:lang w:bidi="fa-IR"/>
            <w:rPrChange w:id="1443" w:author="Microsoft account" w:date="2025-09-14T11:47:00Z">
              <w:rPr>
                <w:rFonts w:cs="Calibri"/>
                <w:sz w:val="28"/>
                <w:szCs w:val="28"/>
                <w:rtl/>
                <w:lang w:bidi="fa-IR"/>
              </w:rPr>
            </w:rPrChange>
          </w:rPr>
          <w:t>:</w:t>
        </w:r>
      </w:ins>
    </w:p>
    <w:p w14:paraId="4B3BF7E1" w14:textId="3B453B52" w:rsidR="008B3D4A" w:rsidRPr="007E5D18" w:rsidRDefault="008B3D4A">
      <w:pPr>
        <w:bidi/>
        <w:spacing w:after="0" w:line="276" w:lineRule="auto"/>
        <w:ind w:left="1440"/>
        <w:jc w:val="both"/>
        <w:rPr>
          <w:ins w:id="1444" w:author="Microsoft account" w:date="2025-09-14T11:46:00Z"/>
          <w:rFonts w:cs="Calibri"/>
          <w:sz w:val="18"/>
          <w:szCs w:val="18"/>
          <w:rtl/>
          <w:lang w:bidi="fa-IR"/>
          <w:rPrChange w:id="1445" w:author="Microsoft account" w:date="2025-09-14T11:47:00Z">
            <w:rPr>
              <w:ins w:id="1446" w:author="Microsoft account" w:date="2025-09-14T11:46:00Z"/>
              <w:rFonts w:cs="Calibri"/>
              <w:sz w:val="28"/>
              <w:szCs w:val="28"/>
              <w:rtl/>
              <w:lang w:bidi="fa-IR"/>
            </w:rPr>
          </w:rPrChange>
        </w:rPr>
        <w:pPrChange w:id="1447" w:author="Microsoft account" w:date="2025-09-14T11:46:00Z">
          <w:pPr>
            <w:bidi/>
            <w:spacing w:after="0" w:line="276" w:lineRule="auto"/>
            <w:jc w:val="both"/>
          </w:pPr>
        </w:pPrChange>
      </w:pPr>
      <w:ins w:id="1448" w:author="Microsoft account" w:date="2025-09-14T11:45:00Z">
        <w:r w:rsidRPr="007E5D18">
          <w:rPr>
            <w:rFonts w:cs="Calibri"/>
            <w:sz w:val="18"/>
            <w:szCs w:val="18"/>
            <w:rtl/>
            <w:lang w:bidi="fa-IR"/>
            <w:rPrChange w:id="1449" w:author="Microsoft account" w:date="2025-09-14T11:47:00Z">
              <w:rPr>
                <w:rFonts w:cs="Calibri"/>
                <w:sz w:val="28"/>
                <w:szCs w:val="28"/>
                <w:rtl/>
                <w:lang w:bidi="fa-IR"/>
              </w:rPr>
            </w:rPrChange>
          </w:rPr>
          <w:tab/>
        </w:r>
      </w:ins>
      <w:ins w:id="1450" w:author="Microsoft account" w:date="2025-09-14T11:46:00Z">
        <w:r w:rsidR="007E5D18" w:rsidRPr="007E5D18">
          <w:rPr>
            <w:rFonts w:cs="Calibri"/>
            <w:sz w:val="18"/>
            <w:szCs w:val="18"/>
            <w:rtl/>
            <w:lang w:bidi="fa-IR"/>
            <w:rPrChange w:id="1451" w:author="Microsoft account" w:date="2025-09-14T11:47:00Z">
              <w:rPr>
                <w:rFonts w:cs="Calibri"/>
                <w:sz w:val="28"/>
                <w:szCs w:val="28"/>
                <w:rtl/>
                <w:lang w:bidi="fa-IR"/>
              </w:rPr>
            </w:rPrChange>
          </w:rPr>
          <w:tab/>
        </w:r>
      </w:ins>
      <w:ins w:id="1452" w:author="Microsoft account" w:date="2025-09-14T11:45:00Z">
        <w:r w:rsidRPr="007E5D18">
          <w:rPr>
            <w:rFonts w:cs="Calibri"/>
            <w:sz w:val="18"/>
            <w:szCs w:val="18"/>
            <w:rtl/>
            <w:lang w:bidi="fa-IR"/>
            <w:rPrChange w:id="1453" w:author="Microsoft account" w:date="2025-09-14T11:47:00Z">
              <w:rPr>
                <w:rFonts w:cs="Calibri"/>
                <w:sz w:val="28"/>
                <w:szCs w:val="28"/>
                <w:rtl/>
                <w:lang w:bidi="fa-IR"/>
              </w:rPr>
            </w:rPrChange>
          </w:rPr>
          <w:tab/>
        </w:r>
      </w:ins>
      <w:ins w:id="1454" w:author="Microsoft account" w:date="2025-09-14T11:46:00Z">
        <w:r w:rsidR="007E5D18" w:rsidRPr="007E5D18">
          <w:rPr>
            <w:rFonts w:cs="Calibri"/>
            <w:noProof/>
            <w:sz w:val="18"/>
            <w:szCs w:val="18"/>
            <w:rtl/>
            <w:rPrChange w:id="1455" w:author="Microsoft account" w:date="2025-09-14T11:47:00Z">
              <w:rPr>
                <w:rFonts w:cs="Calibri"/>
                <w:noProof/>
                <w:sz w:val="28"/>
                <w:szCs w:val="28"/>
                <w:rtl/>
              </w:rPr>
            </w:rPrChange>
          </w:rPr>
          <w:drawing>
            <wp:inline distT="0" distB="0" distL="0" distR="0" wp14:anchorId="2D0148CD" wp14:editId="2524EA26">
              <wp:extent cx="5050929" cy="113374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096217" cy="1143910"/>
                      </a:xfrm>
                      <a:prstGeom prst="rect">
                        <a:avLst/>
                      </a:prstGeom>
                    </pic:spPr>
                  </pic:pic>
                </a:graphicData>
              </a:graphic>
            </wp:inline>
          </w:drawing>
        </w:r>
      </w:ins>
    </w:p>
    <w:p w14:paraId="143767E2" w14:textId="097FA35E" w:rsidR="007E5D18" w:rsidRDefault="007E5D18">
      <w:pPr>
        <w:bidi/>
        <w:spacing w:after="0" w:line="276" w:lineRule="auto"/>
        <w:ind w:left="1440"/>
        <w:jc w:val="both"/>
        <w:rPr>
          <w:ins w:id="1456" w:author="Microsoft account" w:date="2025-10-09T08:59:00Z"/>
          <w:rFonts w:cs="Calibri"/>
          <w:sz w:val="18"/>
          <w:szCs w:val="18"/>
          <w:lang w:bidi="fa-IR"/>
        </w:rPr>
        <w:pPrChange w:id="1457" w:author="Microsoft account" w:date="2025-09-14T11:46:00Z">
          <w:pPr>
            <w:bidi/>
            <w:spacing w:after="0" w:line="276" w:lineRule="auto"/>
            <w:jc w:val="both"/>
          </w:pPr>
        </w:pPrChange>
      </w:pPr>
      <w:ins w:id="1458" w:author="Microsoft account" w:date="2025-09-14T11:47:00Z">
        <w:r w:rsidRPr="007E5D18">
          <w:rPr>
            <w:rFonts w:cs="Calibri"/>
            <w:noProof/>
            <w:sz w:val="18"/>
            <w:szCs w:val="18"/>
            <w:rtl/>
            <w:rPrChange w:id="1459" w:author="Microsoft account" w:date="2025-09-14T11:47:00Z">
              <w:rPr>
                <w:rFonts w:cs="Calibri"/>
                <w:noProof/>
                <w:sz w:val="28"/>
                <w:szCs w:val="28"/>
                <w:rtl/>
              </w:rPr>
            </w:rPrChange>
          </w:rPr>
          <w:drawing>
            <wp:inline distT="0" distB="0" distL="0" distR="0" wp14:anchorId="00AB0157" wp14:editId="7305A9F7">
              <wp:extent cx="5126085" cy="269366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153046" cy="2707832"/>
                      </a:xfrm>
                      <a:prstGeom prst="rect">
                        <a:avLst/>
                      </a:prstGeom>
                    </pic:spPr>
                  </pic:pic>
                </a:graphicData>
              </a:graphic>
            </wp:inline>
          </w:drawing>
        </w:r>
      </w:ins>
    </w:p>
    <w:p w14:paraId="7A4498C6" w14:textId="466EC923" w:rsidR="00372EAE" w:rsidRPr="007E5D18" w:rsidRDefault="00372EAE">
      <w:pPr>
        <w:bidi/>
        <w:spacing w:after="0" w:line="276" w:lineRule="auto"/>
        <w:ind w:left="1440"/>
        <w:jc w:val="both"/>
        <w:rPr>
          <w:ins w:id="1460" w:author="Microsoft account" w:date="2025-09-14T11:47:00Z"/>
          <w:rFonts w:cs="Calibri"/>
          <w:sz w:val="18"/>
          <w:szCs w:val="18"/>
          <w:rtl/>
          <w:lang w:bidi="fa-IR"/>
          <w:rPrChange w:id="1461" w:author="Microsoft account" w:date="2025-09-14T11:47:00Z">
            <w:rPr>
              <w:ins w:id="1462" w:author="Microsoft account" w:date="2025-09-14T11:47:00Z"/>
              <w:rFonts w:cs="Calibri"/>
              <w:sz w:val="28"/>
              <w:szCs w:val="28"/>
              <w:rtl/>
              <w:lang w:bidi="fa-IR"/>
            </w:rPr>
          </w:rPrChange>
        </w:rPr>
        <w:pPrChange w:id="1463" w:author="Microsoft account" w:date="2025-10-09T08:59:00Z">
          <w:pPr>
            <w:bidi/>
            <w:spacing w:after="0" w:line="276" w:lineRule="auto"/>
            <w:jc w:val="both"/>
          </w:pPr>
        </w:pPrChange>
      </w:pPr>
      <w:ins w:id="1464" w:author="Microsoft account" w:date="2025-10-09T08:59:00Z">
        <w:r>
          <w:rPr>
            <w:rFonts w:cs="Calibri" w:hint="cs"/>
            <w:sz w:val="18"/>
            <w:szCs w:val="18"/>
            <w:rtl/>
            <w:lang w:bidi="fa-IR"/>
          </w:rPr>
          <w:t xml:space="preserve">(این خیلی میتونه کاربردی باشه، قشنگ و راحت </w:t>
        </w:r>
        <w:r>
          <w:rPr>
            <w:rFonts w:cs="Calibri"/>
            <w:sz w:val="18"/>
            <w:szCs w:val="18"/>
            <w:lang w:bidi="fa-IR"/>
          </w:rPr>
          <w:t>call back!</w:t>
        </w:r>
        <w:r>
          <w:rPr>
            <w:rFonts w:cs="Calibri" w:hint="cs"/>
            <w:sz w:val="18"/>
            <w:szCs w:val="18"/>
            <w:rtl/>
            <w:lang w:bidi="fa-IR"/>
          </w:rPr>
          <w:t>)</w:t>
        </w:r>
      </w:ins>
    </w:p>
    <w:p w14:paraId="3B565F0B" w14:textId="4533A183" w:rsidR="007E5D18" w:rsidRDefault="007E5D18">
      <w:pPr>
        <w:bidi/>
        <w:spacing w:after="0" w:line="276" w:lineRule="auto"/>
        <w:ind w:left="1440"/>
        <w:jc w:val="both"/>
        <w:rPr>
          <w:ins w:id="1465" w:author="Microsoft account" w:date="2025-09-14T11:48:00Z"/>
          <w:rFonts w:cs="Calibri"/>
          <w:sz w:val="28"/>
          <w:szCs w:val="28"/>
          <w:rtl/>
          <w:lang w:bidi="fa-IR"/>
        </w:rPr>
        <w:pPrChange w:id="1466" w:author="Microsoft account" w:date="2025-09-14T11:47:00Z">
          <w:pPr>
            <w:bidi/>
            <w:spacing w:after="0" w:line="276" w:lineRule="auto"/>
            <w:jc w:val="both"/>
          </w:pPr>
        </w:pPrChange>
      </w:pPr>
      <w:ins w:id="1467" w:author="Microsoft account" w:date="2025-09-14T11:47:00Z">
        <w:r w:rsidRPr="007E5D18">
          <w:rPr>
            <w:rFonts w:cs="Calibri"/>
            <w:noProof/>
            <w:sz w:val="28"/>
            <w:szCs w:val="28"/>
            <w:rPrChange w:id="1468" w:author="Unknown">
              <w:rPr>
                <w:noProof/>
              </w:rPr>
            </w:rPrChange>
          </w:rPr>
          <w:lastRenderedPageBreak/>
          <w:drawing>
            <wp:inline distT="0" distB="0" distL="0" distR="0" wp14:anchorId="68C7FBF3" wp14:editId="06A2188E">
              <wp:extent cx="5126580" cy="2722324"/>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160541" cy="2740358"/>
                      </a:xfrm>
                      <a:prstGeom prst="rect">
                        <a:avLst/>
                      </a:prstGeom>
                    </pic:spPr>
                  </pic:pic>
                </a:graphicData>
              </a:graphic>
            </wp:inline>
          </w:drawing>
        </w:r>
      </w:ins>
    </w:p>
    <w:p w14:paraId="6BF84726" w14:textId="416DD52F" w:rsidR="007E5D18" w:rsidRPr="007E5D18" w:rsidRDefault="007E5D18">
      <w:pPr>
        <w:bidi/>
        <w:spacing w:after="0" w:line="276" w:lineRule="auto"/>
        <w:ind w:left="1440"/>
        <w:rPr>
          <w:ins w:id="1469" w:author="Microsoft account" w:date="2025-09-14T11:49:00Z"/>
          <w:rFonts w:cs="Calibri"/>
          <w:sz w:val="18"/>
          <w:szCs w:val="18"/>
          <w:rtl/>
          <w:lang w:bidi="fa-IR"/>
          <w:rPrChange w:id="1470" w:author="Microsoft account" w:date="2025-09-14T11:49:00Z">
            <w:rPr>
              <w:ins w:id="1471" w:author="Microsoft account" w:date="2025-09-14T11:49:00Z"/>
              <w:rFonts w:cs="Calibri"/>
              <w:sz w:val="28"/>
              <w:szCs w:val="28"/>
              <w:rtl/>
              <w:lang w:bidi="fa-IR"/>
            </w:rPr>
          </w:rPrChange>
        </w:rPr>
        <w:pPrChange w:id="1472" w:author="Microsoft account" w:date="2025-09-14T11:49:00Z">
          <w:pPr>
            <w:spacing w:after="0" w:line="276" w:lineRule="auto"/>
            <w:ind w:left="1440"/>
          </w:pPr>
        </w:pPrChange>
      </w:pPr>
      <w:ins w:id="1473" w:author="Microsoft account" w:date="2025-09-14T11:49:00Z">
        <w:r w:rsidRPr="007E5D18">
          <w:rPr>
            <w:rFonts w:cs="Calibri"/>
            <w:sz w:val="18"/>
            <w:szCs w:val="18"/>
            <w:rtl/>
            <w:lang w:bidi="fa-IR"/>
            <w:rPrChange w:id="1474" w:author="Microsoft account" w:date="2025-09-14T11:49:00Z">
              <w:rPr>
                <w:rFonts w:cs="Calibri"/>
                <w:sz w:val="28"/>
                <w:szCs w:val="28"/>
                <w:rtl/>
                <w:lang w:bidi="fa-IR"/>
              </w:rPr>
            </w:rPrChange>
          </w:rPr>
          <w:t>چ</w:t>
        </w:r>
        <w:r w:rsidRPr="007E5D18">
          <w:rPr>
            <w:rFonts w:cs="Calibri" w:hint="cs"/>
            <w:sz w:val="18"/>
            <w:szCs w:val="18"/>
            <w:rtl/>
            <w:lang w:bidi="fa-IR"/>
            <w:rPrChange w:id="1475" w:author="Microsoft account" w:date="2025-09-14T11:49:00Z">
              <w:rPr>
                <w:rFonts w:cs="Calibri" w:hint="cs"/>
                <w:sz w:val="28"/>
                <w:szCs w:val="28"/>
                <w:rtl/>
                <w:lang w:bidi="fa-IR"/>
              </w:rPr>
            </w:rPrChange>
          </w:rPr>
          <w:t>ی</w:t>
        </w:r>
        <w:r w:rsidRPr="007E5D18">
          <w:rPr>
            <w:rFonts w:cs="Calibri" w:hint="eastAsia"/>
            <w:sz w:val="18"/>
            <w:szCs w:val="18"/>
            <w:rtl/>
            <w:lang w:bidi="fa-IR"/>
            <w:rPrChange w:id="1476" w:author="Microsoft account" w:date="2025-09-14T11:49:00Z">
              <w:rPr>
                <w:rFonts w:cs="Calibri" w:hint="eastAsia"/>
                <w:sz w:val="28"/>
                <w:szCs w:val="28"/>
                <w:rtl/>
                <w:lang w:bidi="fa-IR"/>
              </w:rPr>
            </w:rPrChange>
          </w:rPr>
          <w:t>ز</w:t>
        </w:r>
        <w:r w:rsidRPr="007E5D18">
          <w:rPr>
            <w:rFonts w:cs="Calibri" w:hint="cs"/>
            <w:sz w:val="18"/>
            <w:szCs w:val="18"/>
            <w:rtl/>
            <w:lang w:bidi="fa-IR"/>
            <w:rPrChange w:id="1477" w:author="Microsoft account" w:date="2025-09-14T11:49:00Z">
              <w:rPr>
                <w:rFonts w:cs="Calibri" w:hint="cs"/>
                <w:sz w:val="28"/>
                <w:szCs w:val="28"/>
                <w:rtl/>
                <w:lang w:bidi="fa-IR"/>
              </w:rPr>
            </w:rPrChange>
          </w:rPr>
          <w:t>ی</w:t>
        </w:r>
        <w:r w:rsidRPr="007E5D18">
          <w:rPr>
            <w:rFonts w:cs="Calibri"/>
            <w:sz w:val="18"/>
            <w:szCs w:val="18"/>
            <w:rtl/>
            <w:lang w:bidi="fa-IR"/>
            <w:rPrChange w:id="1478" w:author="Microsoft account" w:date="2025-09-14T11:49:00Z">
              <w:rPr>
                <w:rFonts w:cs="Calibri"/>
                <w:sz w:val="28"/>
                <w:szCs w:val="28"/>
                <w:rtl/>
                <w:lang w:bidi="fa-IR"/>
              </w:rPr>
            </w:rPrChange>
          </w:rPr>
          <w:t xml:space="preserve"> </w:t>
        </w:r>
        <w:r w:rsidRPr="007E5D18">
          <w:rPr>
            <w:rFonts w:cs="Calibri" w:hint="eastAsia"/>
            <w:sz w:val="18"/>
            <w:szCs w:val="18"/>
            <w:rtl/>
            <w:lang w:bidi="fa-IR"/>
            <w:rPrChange w:id="1479" w:author="Microsoft account" w:date="2025-09-14T11:49:00Z">
              <w:rPr>
                <w:rFonts w:cs="Calibri" w:hint="eastAsia"/>
                <w:sz w:val="28"/>
                <w:szCs w:val="28"/>
                <w:rtl/>
                <w:lang w:bidi="fa-IR"/>
              </w:rPr>
            </w:rPrChange>
          </w:rPr>
          <w:t>مثل</w:t>
        </w:r>
        <w:r w:rsidRPr="007E5D18">
          <w:rPr>
            <w:rFonts w:cs="Calibri"/>
            <w:sz w:val="18"/>
            <w:szCs w:val="18"/>
            <w:lang w:bidi="fa-IR"/>
            <w:rPrChange w:id="1480" w:author="Microsoft account" w:date="2025-09-14T11:49:00Z">
              <w:rPr>
                <w:rFonts w:cs="Calibri"/>
                <w:sz w:val="28"/>
                <w:szCs w:val="28"/>
                <w:lang w:bidi="fa-IR"/>
              </w:rPr>
            </w:rPrChange>
          </w:rPr>
          <w:t xml:space="preserve"> ontimer </w:t>
        </w:r>
        <w:r w:rsidRPr="007E5D18">
          <w:rPr>
            <w:rFonts w:cs="Calibri"/>
            <w:sz w:val="18"/>
            <w:szCs w:val="18"/>
            <w:rtl/>
            <w:lang w:bidi="fa-IR"/>
            <w:rPrChange w:id="1481" w:author="Microsoft account" w:date="2025-09-14T11:49:00Z">
              <w:rPr>
                <w:rFonts w:cs="Calibri"/>
                <w:sz w:val="28"/>
                <w:szCs w:val="28"/>
                <w:rtl/>
                <w:lang w:bidi="fa-IR"/>
              </w:rPr>
            </w:rPrChange>
          </w:rPr>
          <w:t xml:space="preserve">در اصل </w:t>
        </w:r>
        <w:r w:rsidRPr="007E5D18">
          <w:rPr>
            <w:rFonts w:cs="Calibri" w:hint="cs"/>
            <w:sz w:val="18"/>
            <w:szCs w:val="18"/>
            <w:rtl/>
            <w:lang w:bidi="fa-IR"/>
            <w:rPrChange w:id="1482" w:author="Microsoft account" w:date="2025-09-14T11:49:00Z">
              <w:rPr>
                <w:rFonts w:cs="Calibri" w:hint="cs"/>
                <w:sz w:val="28"/>
                <w:szCs w:val="28"/>
                <w:rtl/>
                <w:lang w:bidi="fa-IR"/>
              </w:rPr>
            </w:rPrChange>
          </w:rPr>
          <w:t>ی</w:t>
        </w:r>
        <w:r w:rsidRPr="007E5D18">
          <w:rPr>
            <w:rFonts w:cs="Calibri" w:hint="eastAsia"/>
            <w:sz w:val="18"/>
            <w:szCs w:val="18"/>
            <w:rtl/>
            <w:lang w:bidi="fa-IR"/>
            <w:rPrChange w:id="1483" w:author="Microsoft account" w:date="2025-09-14T11:49:00Z">
              <w:rPr>
                <w:rFonts w:cs="Calibri" w:hint="eastAsia"/>
                <w:sz w:val="28"/>
                <w:szCs w:val="28"/>
                <w:rtl/>
                <w:lang w:bidi="fa-IR"/>
              </w:rPr>
            </w:rPrChange>
          </w:rPr>
          <w:t>ه</w:t>
        </w:r>
        <w:r w:rsidRPr="007E5D18">
          <w:rPr>
            <w:rFonts w:cs="Calibri"/>
            <w:sz w:val="18"/>
            <w:szCs w:val="18"/>
            <w:lang w:bidi="fa-IR"/>
            <w:rPrChange w:id="1484" w:author="Microsoft account" w:date="2025-09-14T11:49:00Z">
              <w:rPr>
                <w:rFonts w:cs="Calibri"/>
                <w:sz w:val="28"/>
                <w:szCs w:val="28"/>
                <w:lang w:bidi="fa-IR"/>
              </w:rPr>
            </w:rPrChange>
          </w:rPr>
          <w:t xml:space="preserve"> callback </w:t>
        </w:r>
        <w:r w:rsidRPr="007E5D18">
          <w:rPr>
            <w:rFonts w:cs="Calibri"/>
            <w:sz w:val="18"/>
            <w:szCs w:val="18"/>
            <w:rtl/>
            <w:lang w:bidi="fa-IR"/>
            <w:rPrChange w:id="1485" w:author="Microsoft account" w:date="2025-09-14T11:49:00Z">
              <w:rPr>
                <w:rFonts w:cs="Calibri"/>
                <w:sz w:val="28"/>
                <w:szCs w:val="28"/>
                <w:rtl/>
                <w:lang w:bidi="fa-IR"/>
              </w:rPr>
            </w:rPrChange>
          </w:rPr>
          <w:t>مبتن</w:t>
        </w:r>
        <w:r w:rsidRPr="007E5D18">
          <w:rPr>
            <w:rFonts w:cs="Calibri" w:hint="cs"/>
            <w:sz w:val="18"/>
            <w:szCs w:val="18"/>
            <w:rtl/>
            <w:lang w:bidi="fa-IR"/>
            <w:rPrChange w:id="1486" w:author="Microsoft account" w:date="2025-09-14T11:49:00Z">
              <w:rPr>
                <w:rFonts w:cs="Calibri" w:hint="cs"/>
                <w:sz w:val="28"/>
                <w:szCs w:val="28"/>
                <w:rtl/>
                <w:lang w:bidi="fa-IR"/>
              </w:rPr>
            </w:rPrChange>
          </w:rPr>
          <w:t>ی</w:t>
        </w:r>
        <w:r w:rsidRPr="007E5D18">
          <w:rPr>
            <w:rFonts w:cs="Calibri"/>
            <w:sz w:val="18"/>
            <w:szCs w:val="18"/>
            <w:rtl/>
            <w:lang w:bidi="fa-IR"/>
            <w:rPrChange w:id="1487" w:author="Microsoft account" w:date="2025-09-14T11:49:00Z">
              <w:rPr>
                <w:rFonts w:cs="Calibri"/>
                <w:sz w:val="28"/>
                <w:szCs w:val="28"/>
                <w:rtl/>
                <w:lang w:bidi="fa-IR"/>
              </w:rPr>
            </w:rPrChange>
          </w:rPr>
          <w:t xml:space="preserve"> بر</w:t>
        </w:r>
        <w:r w:rsidRPr="007E5D18">
          <w:rPr>
            <w:rFonts w:cs="Calibri"/>
            <w:sz w:val="18"/>
            <w:szCs w:val="18"/>
            <w:lang w:bidi="fa-IR"/>
            <w:rPrChange w:id="1488" w:author="Microsoft account" w:date="2025-09-14T11:49:00Z">
              <w:rPr>
                <w:rFonts w:cs="Calibri"/>
                <w:sz w:val="28"/>
                <w:szCs w:val="28"/>
                <w:lang w:bidi="fa-IR"/>
              </w:rPr>
            </w:rPrChange>
          </w:rPr>
          <w:t xml:space="preserve"> event loop</w:t>
        </w:r>
        <w:r w:rsidRPr="007E5D18">
          <w:rPr>
            <w:rFonts w:cs="Calibri"/>
            <w:sz w:val="18"/>
            <w:szCs w:val="18"/>
            <w:rtl/>
            <w:lang w:bidi="fa-IR"/>
            <w:rPrChange w:id="1489" w:author="Microsoft account" w:date="2025-09-14T11:49:00Z">
              <w:rPr>
                <w:rFonts w:cs="Calibri"/>
                <w:sz w:val="28"/>
                <w:szCs w:val="28"/>
                <w:rtl/>
                <w:lang w:bidi="fa-IR"/>
              </w:rPr>
            </w:rPrChange>
          </w:rPr>
          <w:t>ه</w:t>
        </w:r>
        <w:r w:rsidRPr="007E5D18">
          <w:rPr>
            <w:rFonts w:cs="Calibri"/>
            <w:sz w:val="18"/>
            <w:szCs w:val="18"/>
            <w:lang w:bidi="fa-IR"/>
            <w:rPrChange w:id="1490" w:author="Microsoft account" w:date="2025-09-14T11:49:00Z">
              <w:rPr>
                <w:rFonts w:cs="Calibri"/>
                <w:sz w:val="28"/>
                <w:szCs w:val="28"/>
                <w:lang w:bidi="fa-IR"/>
              </w:rPr>
            </w:rPrChange>
          </w:rPr>
          <w:t>.</w:t>
        </w:r>
      </w:ins>
    </w:p>
    <w:p w14:paraId="2DF35E66" w14:textId="2ECE7511" w:rsidR="007E5D18" w:rsidRPr="007E5D18" w:rsidRDefault="007E5D18">
      <w:pPr>
        <w:bidi/>
        <w:spacing w:after="0" w:line="276" w:lineRule="auto"/>
        <w:ind w:left="1440"/>
        <w:jc w:val="both"/>
        <w:rPr>
          <w:ins w:id="1491" w:author="Microsoft account" w:date="2025-09-14T11:48:00Z"/>
          <w:rFonts w:cs="Calibri"/>
          <w:sz w:val="18"/>
          <w:szCs w:val="18"/>
          <w:rtl/>
          <w:lang w:bidi="fa-IR"/>
          <w:rPrChange w:id="1492" w:author="Microsoft account" w:date="2025-09-14T11:49:00Z">
            <w:rPr>
              <w:ins w:id="1493" w:author="Microsoft account" w:date="2025-09-14T11:48:00Z"/>
              <w:rFonts w:cs="Calibri"/>
              <w:sz w:val="28"/>
              <w:szCs w:val="28"/>
              <w:rtl/>
              <w:lang w:bidi="fa-IR"/>
            </w:rPr>
          </w:rPrChange>
        </w:rPr>
        <w:pPrChange w:id="1494" w:author="Microsoft account" w:date="2025-09-14T11:49:00Z">
          <w:pPr>
            <w:bidi/>
            <w:spacing w:after="0" w:line="276" w:lineRule="auto"/>
            <w:jc w:val="both"/>
          </w:pPr>
        </w:pPrChange>
      </w:pPr>
      <w:ins w:id="1495" w:author="Microsoft account" w:date="2025-09-14T11:49:00Z">
        <w:r w:rsidRPr="007E5D18">
          <w:rPr>
            <w:rFonts w:cs="Calibri"/>
            <w:sz w:val="18"/>
            <w:szCs w:val="18"/>
            <w:rtl/>
            <w:lang w:bidi="fa-IR"/>
            <w:rPrChange w:id="1496" w:author="Microsoft account" w:date="2025-09-14T11:49:00Z">
              <w:rPr>
                <w:rFonts w:cs="Calibri"/>
                <w:sz w:val="28"/>
                <w:szCs w:val="28"/>
                <w:rtl/>
                <w:lang w:bidi="fa-IR"/>
              </w:rPr>
            </w:rPrChange>
          </w:rPr>
          <w:t xml:space="preserve">خارج از </w:t>
        </w:r>
        <w:r w:rsidRPr="007E5D18">
          <w:rPr>
            <w:rFonts w:cs="Calibri"/>
            <w:sz w:val="18"/>
            <w:szCs w:val="18"/>
            <w:lang w:bidi="fa-IR"/>
            <w:rPrChange w:id="1497" w:author="Microsoft account" w:date="2025-09-14T11:49:00Z">
              <w:rPr>
                <w:rFonts w:cs="Calibri"/>
                <w:sz w:val="28"/>
                <w:szCs w:val="28"/>
                <w:lang w:bidi="fa-IR"/>
              </w:rPr>
            </w:rPrChange>
          </w:rPr>
          <w:t>turtle</w:t>
        </w:r>
        <w:r w:rsidRPr="007E5D18">
          <w:rPr>
            <w:rFonts w:cs="Calibri"/>
            <w:sz w:val="18"/>
            <w:szCs w:val="18"/>
            <w:rtl/>
            <w:lang w:bidi="fa-IR"/>
            <w:rPrChange w:id="1498" w:author="Microsoft account" w:date="2025-09-14T11:49:00Z">
              <w:rPr>
                <w:rFonts w:cs="Calibri"/>
                <w:sz w:val="28"/>
                <w:szCs w:val="28"/>
                <w:rtl/>
                <w:lang w:bidi="fa-IR"/>
              </w:rPr>
            </w:rPrChange>
          </w:rPr>
          <w:t xml:space="preserve"> → م</w:t>
        </w:r>
        <w:r w:rsidRPr="007E5D18">
          <w:rPr>
            <w:rFonts w:cs="Calibri" w:hint="cs"/>
            <w:sz w:val="18"/>
            <w:szCs w:val="18"/>
            <w:rtl/>
            <w:lang w:bidi="fa-IR"/>
            <w:rPrChange w:id="1499" w:author="Microsoft account" w:date="2025-09-14T11:49:00Z">
              <w:rPr>
                <w:rFonts w:cs="Calibri" w:hint="cs"/>
                <w:sz w:val="28"/>
                <w:szCs w:val="28"/>
                <w:rtl/>
                <w:lang w:bidi="fa-IR"/>
              </w:rPr>
            </w:rPrChange>
          </w:rPr>
          <w:t>ی‌</w:t>
        </w:r>
        <w:r w:rsidRPr="007E5D18">
          <w:rPr>
            <w:rFonts w:cs="Calibri" w:hint="eastAsia"/>
            <w:sz w:val="18"/>
            <w:szCs w:val="18"/>
            <w:rtl/>
            <w:lang w:bidi="fa-IR"/>
            <w:rPrChange w:id="1500" w:author="Microsoft account" w:date="2025-09-14T11:49:00Z">
              <w:rPr>
                <w:rFonts w:cs="Calibri" w:hint="eastAsia"/>
                <w:sz w:val="28"/>
                <w:szCs w:val="28"/>
                <w:rtl/>
                <w:lang w:bidi="fa-IR"/>
              </w:rPr>
            </w:rPrChange>
          </w:rPr>
          <w:t>تون</w:t>
        </w:r>
        <w:r w:rsidRPr="007E5D18">
          <w:rPr>
            <w:rFonts w:cs="Calibri" w:hint="cs"/>
            <w:sz w:val="18"/>
            <w:szCs w:val="18"/>
            <w:rtl/>
            <w:lang w:bidi="fa-IR"/>
            <w:rPrChange w:id="1501" w:author="Microsoft account" w:date="2025-09-14T11:49:00Z">
              <w:rPr>
                <w:rFonts w:cs="Calibri" w:hint="cs"/>
                <w:sz w:val="28"/>
                <w:szCs w:val="28"/>
                <w:rtl/>
                <w:lang w:bidi="fa-IR"/>
              </w:rPr>
            </w:rPrChange>
          </w:rPr>
          <w:t>ی</w:t>
        </w:r>
        <w:r w:rsidRPr="007E5D18">
          <w:rPr>
            <w:rFonts w:cs="Calibri"/>
            <w:sz w:val="18"/>
            <w:szCs w:val="18"/>
            <w:rtl/>
            <w:lang w:bidi="fa-IR"/>
            <w:rPrChange w:id="1502" w:author="Microsoft account" w:date="2025-09-14T11:49:00Z">
              <w:rPr>
                <w:rFonts w:cs="Calibri"/>
                <w:sz w:val="28"/>
                <w:szCs w:val="28"/>
                <w:rtl/>
                <w:lang w:bidi="fa-IR"/>
              </w:rPr>
            </w:rPrChange>
          </w:rPr>
          <w:t xml:space="preserve"> از </w:t>
        </w:r>
        <w:r w:rsidRPr="007E5D18">
          <w:rPr>
            <w:rFonts w:cs="Calibri"/>
            <w:sz w:val="18"/>
            <w:szCs w:val="18"/>
            <w:lang w:bidi="fa-IR"/>
            <w:rPrChange w:id="1503" w:author="Microsoft account" w:date="2025-09-14T11:49:00Z">
              <w:rPr>
                <w:rFonts w:cs="Calibri"/>
                <w:sz w:val="28"/>
                <w:szCs w:val="28"/>
                <w:lang w:bidi="fa-IR"/>
              </w:rPr>
            </w:rPrChange>
          </w:rPr>
          <w:t>threading.Timer</w:t>
        </w:r>
        <w:r w:rsidRPr="007E5D18">
          <w:rPr>
            <w:rFonts w:cs="Calibri"/>
            <w:sz w:val="18"/>
            <w:szCs w:val="18"/>
            <w:rtl/>
            <w:lang w:bidi="fa-IR"/>
            <w:rPrChange w:id="1504" w:author="Microsoft account" w:date="2025-09-14T11:49:00Z">
              <w:rPr>
                <w:rFonts w:cs="Calibri"/>
                <w:sz w:val="28"/>
                <w:szCs w:val="28"/>
                <w:rtl/>
                <w:lang w:bidi="fa-IR"/>
              </w:rPr>
            </w:rPrChange>
          </w:rPr>
          <w:t xml:space="preserve"> </w:t>
        </w:r>
        <w:r w:rsidRPr="007E5D18">
          <w:rPr>
            <w:rFonts w:cs="Calibri" w:hint="cs"/>
            <w:sz w:val="18"/>
            <w:szCs w:val="18"/>
            <w:rtl/>
            <w:lang w:bidi="fa-IR"/>
            <w:rPrChange w:id="1505" w:author="Microsoft account" w:date="2025-09-14T11:49:00Z">
              <w:rPr>
                <w:rFonts w:cs="Calibri" w:hint="cs"/>
                <w:sz w:val="28"/>
                <w:szCs w:val="28"/>
                <w:rtl/>
                <w:lang w:bidi="fa-IR"/>
              </w:rPr>
            </w:rPrChange>
          </w:rPr>
          <w:t>ی</w:t>
        </w:r>
        <w:r w:rsidRPr="007E5D18">
          <w:rPr>
            <w:rFonts w:cs="Calibri" w:hint="eastAsia"/>
            <w:sz w:val="18"/>
            <w:szCs w:val="18"/>
            <w:rtl/>
            <w:lang w:bidi="fa-IR"/>
            <w:rPrChange w:id="1506" w:author="Microsoft account" w:date="2025-09-14T11:49:00Z">
              <w:rPr>
                <w:rFonts w:cs="Calibri" w:hint="eastAsia"/>
                <w:sz w:val="28"/>
                <w:szCs w:val="28"/>
                <w:rtl/>
                <w:lang w:bidi="fa-IR"/>
              </w:rPr>
            </w:rPrChange>
          </w:rPr>
          <w:t>ا</w:t>
        </w:r>
        <w:r w:rsidRPr="007E5D18">
          <w:rPr>
            <w:rFonts w:cs="Calibri"/>
            <w:sz w:val="18"/>
            <w:szCs w:val="18"/>
            <w:rtl/>
            <w:lang w:bidi="fa-IR"/>
            <w:rPrChange w:id="1507" w:author="Microsoft account" w:date="2025-09-14T11:49:00Z">
              <w:rPr>
                <w:rFonts w:cs="Calibri"/>
                <w:sz w:val="28"/>
                <w:szCs w:val="28"/>
                <w:rtl/>
                <w:lang w:bidi="fa-IR"/>
              </w:rPr>
            </w:rPrChange>
          </w:rPr>
          <w:t xml:space="preserve"> </w:t>
        </w:r>
        <w:r w:rsidRPr="007E5D18">
          <w:rPr>
            <w:rFonts w:cs="Calibri"/>
            <w:sz w:val="18"/>
            <w:szCs w:val="18"/>
            <w:lang w:bidi="fa-IR"/>
            <w:rPrChange w:id="1508" w:author="Microsoft account" w:date="2025-09-14T11:49:00Z">
              <w:rPr>
                <w:rFonts w:cs="Calibri"/>
                <w:sz w:val="28"/>
                <w:szCs w:val="28"/>
                <w:lang w:bidi="fa-IR"/>
              </w:rPr>
            </w:rPrChange>
          </w:rPr>
          <w:t>asyncio</w:t>
        </w:r>
        <w:r w:rsidRPr="007E5D18">
          <w:rPr>
            <w:rFonts w:cs="Calibri"/>
            <w:sz w:val="18"/>
            <w:szCs w:val="18"/>
            <w:rtl/>
            <w:lang w:bidi="fa-IR"/>
            <w:rPrChange w:id="1509" w:author="Microsoft account" w:date="2025-09-14T11:49:00Z">
              <w:rPr>
                <w:rFonts w:cs="Calibri"/>
                <w:sz w:val="28"/>
                <w:szCs w:val="28"/>
                <w:rtl/>
                <w:lang w:bidi="fa-IR"/>
              </w:rPr>
            </w:rPrChange>
          </w:rPr>
          <w:t xml:space="preserve"> برا</w:t>
        </w:r>
        <w:r w:rsidRPr="007E5D18">
          <w:rPr>
            <w:rFonts w:cs="Calibri" w:hint="cs"/>
            <w:sz w:val="18"/>
            <w:szCs w:val="18"/>
            <w:rtl/>
            <w:lang w:bidi="fa-IR"/>
            <w:rPrChange w:id="1510" w:author="Microsoft account" w:date="2025-09-14T11:49:00Z">
              <w:rPr>
                <w:rFonts w:cs="Calibri" w:hint="cs"/>
                <w:sz w:val="28"/>
                <w:szCs w:val="28"/>
                <w:rtl/>
                <w:lang w:bidi="fa-IR"/>
              </w:rPr>
            </w:rPrChange>
          </w:rPr>
          <w:t>ی</w:t>
        </w:r>
        <w:r w:rsidRPr="007E5D18">
          <w:rPr>
            <w:rFonts w:cs="Calibri"/>
            <w:sz w:val="18"/>
            <w:szCs w:val="18"/>
            <w:rtl/>
            <w:lang w:bidi="fa-IR"/>
            <w:rPrChange w:id="1511" w:author="Microsoft account" w:date="2025-09-14T11:49:00Z">
              <w:rPr>
                <w:rFonts w:cs="Calibri"/>
                <w:sz w:val="28"/>
                <w:szCs w:val="28"/>
                <w:rtl/>
                <w:lang w:bidi="fa-IR"/>
              </w:rPr>
            </w:rPrChange>
          </w:rPr>
          <w:t xml:space="preserve"> همون کار استفاده کن</w:t>
        </w:r>
        <w:r w:rsidRPr="007E5D18">
          <w:rPr>
            <w:rFonts w:cs="Calibri" w:hint="cs"/>
            <w:sz w:val="18"/>
            <w:szCs w:val="18"/>
            <w:rtl/>
            <w:lang w:bidi="fa-IR"/>
            <w:rPrChange w:id="1512" w:author="Microsoft account" w:date="2025-09-14T11:49:00Z">
              <w:rPr>
                <w:rFonts w:cs="Calibri" w:hint="cs"/>
                <w:sz w:val="28"/>
                <w:szCs w:val="28"/>
                <w:rtl/>
                <w:lang w:bidi="fa-IR"/>
              </w:rPr>
            </w:rPrChange>
          </w:rPr>
          <w:t>ی</w:t>
        </w:r>
        <w:r w:rsidRPr="007E5D18">
          <w:rPr>
            <w:rFonts w:cs="Calibri"/>
            <w:sz w:val="18"/>
            <w:szCs w:val="18"/>
            <w:rtl/>
            <w:lang w:bidi="fa-IR"/>
            <w:rPrChange w:id="1513" w:author="Microsoft account" w:date="2025-09-14T11:49:00Z">
              <w:rPr>
                <w:rFonts w:cs="Calibri"/>
                <w:sz w:val="28"/>
                <w:szCs w:val="28"/>
                <w:rtl/>
                <w:lang w:bidi="fa-IR"/>
              </w:rPr>
            </w:rPrChange>
          </w:rPr>
          <w:t>.</w:t>
        </w:r>
      </w:ins>
    </w:p>
    <w:p w14:paraId="2A592B6A" w14:textId="0BA98042" w:rsidR="007E5D18" w:rsidRDefault="007E5D18">
      <w:pPr>
        <w:bidi/>
        <w:spacing w:after="0" w:line="276" w:lineRule="auto"/>
        <w:ind w:left="1440"/>
        <w:jc w:val="both"/>
        <w:rPr>
          <w:ins w:id="1514" w:author="Microsoft account" w:date="2025-09-14T11:48:00Z"/>
          <w:rFonts w:cs="Calibri"/>
          <w:sz w:val="28"/>
          <w:szCs w:val="28"/>
          <w:rtl/>
          <w:lang w:bidi="fa-IR"/>
        </w:rPr>
        <w:pPrChange w:id="1515" w:author="Microsoft account" w:date="2025-09-14T11:48:00Z">
          <w:pPr>
            <w:bidi/>
            <w:spacing w:after="0" w:line="276" w:lineRule="auto"/>
            <w:jc w:val="both"/>
          </w:pPr>
        </w:pPrChange>
      </w:pPr>
      <w:ins w:id="1516" w:author="Microsoft account" w:date="2025-09-14T11:48:00Z">
        <w:r>
          <w:rPr>
            <w:rFonts w:cs="Calibri" w:hint="cs"/>
            <w:sz w:val="28"/>
            <w:szCs w:val="28"/>
            <w:rtl/>
            <w:lang w:bidi="fa-IR"/>
          </w:rPr>
          <w:t>}</w:t>
        </w:r>
      </w:ins>
    </w:p>
    <w:p w14:paraId="6E674AB2" w14:textId="77777777" w:rsidR="007E5D18" w:rsidRDefault="007E5D18">
      <w:pPr>
        <w:bidi/>
        <w:spacing w:after="0" w:line="276" w:lineRule="auto"/>
        <w:jc w:val="both"/>
        <w:rPr>
          <w:ins w:id="1517" w:author="Microsoft account" w:date="2025-09-14T11:48:00Z"/>
          <w:rFonts w:cs="Calibri"/>
          <w:sz w:val="28"/>
          <w:szCs w:val="28"/>
          <w:rtl/>
          <w:lang w:bidi="fa-IR"/>
        </w:rPr>
        <w:pPrChange w:id="1518" w:author="Microsoft account" w:date="2025-09-14T11:48:00Z">
          <w:pPr>
            <w:bidi/>
            <w:spacing w:after="0" w:line="276" w:lineRule="auto"/>
            <w:jc w:val="both"/>
          </w:pPr>
        </w:pPrChange>
      </w:pPr>
    </w:p>
    <w:p w14:paraId="00AA258B" w14:textId="2DAA6610" w:rsidR="007E5D18" w:rsidRDefault="007E5D18" w:rsidP="002B7A0B">
      <w:pPr>
        <w:bidi/>
        <w:spacing w:after="0" w:line="276" w:lineRule="auto"/>
        <w:jc w:val="both"/>
        <w:rPr>
          <w:ins w:id="1519" w:author="Microsoft account" w:date="2025-09-14T12:06:00Z"/>
          <w:rFonts w:cs="Calibri" w:hint="cs"/>
          <w:sz w:val="28"/>
          <w:szCs w:val="28"/>
          <w:rtl/>
          <w:lang w:bidi="fa-IR"/>
        </w:rPr>
        <w:pPrChange w:id="1520" w:author="Microsoft account" w:date="2025-10-11T09:39:00Z">
          <w:pPr>
            <w:bidi/>
            <w:spacing w:after="0" w:line="276" w:lineRule="auto"/>
            <w:jc w:val="both"/>
          </w:pPr>
        </w:pPrChange>
      </w:pPr>
      <w:ins w:id="1521" w:author="Microsoft account" w:date="2025-09-14T11:48:00Z">
        <w:r>
          <w:rPr>
            <w:rFonts w:cs="Calibri" w:hint="cs"/>
            <w:sz w:val="28"/>
            <w:szCs w:val="28"/>
            <w:rtl/>
            <w:lang w:bidi="fa-IR"/>
          </w:rPr>
          <w:t>-</w:t>
        </w:r>
      </w:ins>
      <w:ins w:id="1522" w:author="Microsoft account" w:date="2025-09-14T12:05:00Z">
        <w:r w:rsidR="00F75F66">
          <w:rPr>
            <w:rFonts w:cs="Calibri" w:hint="cs"/>
            <w:sz w:val="28"/>
            <w:szCs w:val="28"/>
            <w:rtl/>
            <w:lang w:bidi="fa-IR"/>
          </w:rPr>
          <w:t xml:space="preserve">یادآوری: برای فرمت بندی زمان به کمک </w:t>
        </w:r>
      </w:ins>
      <w:ins w:id="1523" w:author="Microsoft account" w:date="2025-09-14T12:06:00Z">
        <w:r w:rsidR="00F75F66">
          <w:rPr>
            <w:rFonts w:cs="Calibri"/>
            <w:sz w:val="28"/>
            <w:szCs w:val="28"/>
            <w:lang w:bidi="fa-IR"/>
          </w:rPr>
          <w:t>time</w:t>
        </w:r>
        <w:r w:rsidR="00F75F66">
          <w:rPr>
            <w:rFonts w:cs="Calibri" w:hint="cs"/>
            <w:sz w:val="28"/>
            <w:szCs w:val="28"/>
            <w:rtl/>
            <w:lang w:bidi="fa-IR"/>
          </w:rPr>
          <w:t xml:space="preserve"> باید از </w:t>
        </w:r>
        <w:r w:rsidR="00F75F66">
          <w:rPr>
            <w:rFonts w:cs="Calibri"/>
            <w:sz w:val="28"/>
            <w:szCs w:val="28"/>
            <w:lang w:bidi="fa-IR"/>
          </w:rPr>
          <w:t>method</w:t>
        </w:r>
        <w:r w:rsidR="00F75F66">
          <w:rPr>
            <w:rFonts w:cs="Calibri" w:hint="cs"/>
            <w:sz w:val="28"/>
            <w:szCs w:val="28"/>
            <w:rtl/>
            <w:lang w:bidi="fa-IR"/>
          </w:rPr>
          <w:t xml:space="preserve"> عه </w:t>
        </w:r>
        <w:r w:rsidR="00F75F66">
          <w:rPr>
            <w:rFonts w:cs="Calibri"/>
            <w:sz w:val="28"/>
            <w:szCs w:val="28"/>
            <w:lang w:bidi="fa-IR"/>
          </w:rPr>
          <w:t>strftime()</w:t>
        </w:r>
        <w:r w:rsidR="00F75F66">
          <w:rPr>
            <w:rFonts w:cs="Calibri" w:hint="cs"/>
            <w:sz w:val="28"/>
            <w:szCs w:val="28"/>
            <w:rtl/>
            <w:lang w:bidi="fa-IR"/>
          </w:rPr>
          <w:t xml:space="preserve"> استفاده کنیم. </w:t>
        </w:r>
      </w:ins>
      <w:ins w:id="1524" w:author="Microsoft account" w:date="2025-10-11T09:38:00Z">
        <w:r w:rsidR="002B7A0B">
          <w:rPr>
            <w:rFonts w:cs="Calibri" w:hint="cs"/>
            <w:sz w:val="28"/>
            <w:szCs w:val="28"/>
            <w:rtl/>
            <w:lang w:bidi="fa-IR"/>
          </w:rPr>
          <w:t>(</w:t>
        </w:r>
      </w:ins>
      <w:ins w:id="1525" w:author="Microsoft account" w:date="2025-10-11T09:39:00Z">
        <w:r w:rsidR="002B7A0B">
          <w:rPr>
            <w:rFonts w:cs="Calibri" w:hint="cs"/>
            <w:sz w:val="18"/>
            <w:szCs w:val="18"/>
            <w:rtl/>
            <w:lang w:bidi="fa-IR"/>
          </w:rPr>
          <w:t xml:space="preserve">به این طریق: </w:t>
        </w:r>
        <w:r w:rsidR="002B7A0B">
          <w:rPr>
            <w:rFonts w:cs="Calibri"/>
            <w:sz w:val="18"/>
            <w:szCs w:val="18"/>
            <w:lang w:bidi="fa-IR"/>
          </w:rPr>
          <w:t>time().strftime( “formating”, time.gmtime(seconds or time object))</w:t>
        </w:r>
      </w:ins>
      <w:ins w:id="1526" w:author="Microsoft account" w:date="2025-10-11T09:38:00Z">
        <w:r w:rsidR="002B7A0B">
          <w:rPr>
            <w:rFonts w:cs="Calibri" w:hint="cs"/>
            <w:sz w:val="28"/>
            <w:szCs w:val="28"/>
            <w:rtl/>
            <w:lang w:bidi="fa-IR"/>
          </w:rPr>
          <w:t>)</w:t>
        </w:r>
      </w:ins>
    </w:p>
    <w:p w14:paraId="2E53A17D" w14:textId="77777777" w:rsidR="00F75F66" w:rsidRDefault="00F75F66">
      <w:pPr>
        <w:bidi/>
        <w:spacing w:after="0" w:line="276" w:lineRule="auto"/>
        <w:jc w:val="both"/>
        <w:rPr>
          <w:ins w:id="1527" w:author="Microsoft account" w:date="2025-09-14T12:06:00Z"/>
          <w:rFonts w:cs="Calibri"/>
          <w:sz w:val="28"/>
          <w:szCs w:val="28"/>
          <w:rtl/>
          <w:lang w:bidi="fa-IR"/>
        </w:rPr>
        <w:pPrChange w:id="1528" w:author="Microsoft account" w:date="2025-09-14T12:06:00Z">
          <w:pPr>
            <w:bidi/>
            <w:spacing w:after="0" w:line="276" w:lineRule="auto"/>
            <w:jc w:val="both"/>
          </w:pPr>
        </w:pPrChange>
      </w:pPr>
    </w:p>
    <w:p w14:paraId="5DB066E9" w14:textId="54CD78F0" w:rsidR="00F75F66" w:rsidRDefault="00646DAE">
      <w:pPr>
        <w:bidi/>
        <w:spacing w:after="0" w:line="276" w:lineRule="auto"/>
        <w:jc w:val="both"/>
        <w:rPr>
          <w:ins w:id="1529" w:author="Microsoft account" w:date="2025-09-14T10:33:00Z"/>
          <w:rFonts w:cs="Calibri"/>
          <w:sz w:val="28"/>
          <w:szCs w:val="28"/>
          <w:rtl/>
          <w:lang w:bidi="fa-IR"/>
        </w:rPr>
        <w:pPrChange w:id="1530" w:author="Microsoft account" w:date="2025-09-14T12:06:00Z">
          <w:pPr>
            <w:bidi/>
            <w:spacing w:after="0" w:line="276" w:lineRule="auto"/>
            <w:jc w:val="both"/>
          </w:pPr>
        </w:pPrChange>
      </w:pPr>
      <w:ins w:id="1531" w:author="Microsoft account" w:date="2025-09-14T12:38:00Z">
        <w:r>
          <w:rPr>
            <w:rFonts w:cs="Calibri" w:hint="cs"/>
            <w:sz w:val="28"/>
            <w:szCs w:val="28"/>
            <w:rtl/>
            <w:lang w:bidi="fa-IR"/>
          </w:rPr>
          <w:t xml:space="preserve">با کمک </w:t>
        </w:r>
        <w:r>
          <w:rPr>
            <w:rFonts w:cs="Calibri"/>
            <w:sz w:val="28"/>
            <w:szCs w:val="28"/>
            <w:lang w:bidi="fa-IR"/>
          </w:rPr>
          <w:t>GPT</w:t>
        </w:r>
        <w:r>
          <w:rPr>
            <w:rFonts w:cs="Calibri" w:hint="cs"/>
            <w:sz w:val="28"/>
            <w:szCs w:val="28"/>
            <w:rtl/>
            <w:lang w:bidi="fa-IR"/>
          </w:rPr>
          <w:t xml:space="preserve"> یه تابع نوشتیم که نمره ای بین 0 تا 5 بده بر اساس زمان و تعداد پاسخ های غلط ولی بازم باید در انتها یه پیام نوشته بشه که اینا رو اطلاع بده و ... بعد دیگه کاری نداره.</w:t>
        </w:r>
      </w:ins>
    </w:p>
    <w:p w14:paraId="7BC13B9B" w14:textId="77777777" w:rsidR="008C17E4" w:rsidRDefault="008C17E4">
      <w:pPr>
        <w:bidi/>
        <w:spacing w:after="0" w:line="276" w:lineRule="auto"/>
        <w:jc w:val="both"/>
        <w:rPr>
          <w:ins w:id="1532" w:author="Microsoft account" w:date="2025-09-14T10:33:00Z"/>
          <w:rFonts w:cs="Calibri"/>
          <w:sz w:val="28"/>
          <w:szCs w:val="28"/>
          <w:rtl/>
          <w:lang w:bidi="fa-IR"/>
        </w:rPr>
        <w:pPrChange w:id="1533" w:author="Microsoft account" w:date="2025-09-14T10:33:00Z">
          <w:pPr>
            <w:bidi/>
            <w:spacing w:after="0" w:line="276" w:lineRule="auto"/>
            <w:jc w:val="both"/>
          </w:pPr>
        </w:pPrChange>
      </w:pPr>
    </w:p>
    <w:p w14:paraId="3F18A8FD" w14:textId="3017B92B" w:rsidR="008C17E4" w:rsidRDefault="008C17E4">
      <w:pPr>
        <w:spacing w:after="0" w:line="240" w:lineRule="auto"/>
        <w:rPr>
          <w:ins w:id="1534" w:author="Microsoft account" w:date="2025-09-14T10:33:00Z"/>
          <w:rFonts w:cs="Calibri"/>
          <w:sz w:val="28"/>
          <w:szCs w:val="28"/>
          <w:rtl/>
          <w:lang w:bidi="fa-IR"/>
        </w:rPr>
      </w:pPr>
      <w:ins w:id="1535" w:author="Microsoft account" w:date="2025-09-14T10:33:00Z">
        <w:r>
          <w:rPr>
            <w:rFonts w:cs="Calibri"/>
            <w:sz w:val="28"/>
            <w:szCs w:val="28"/>
            <w:rtl/>
            <w:lang w:bidi="fa-IR"/>
          </w:rPr>
          <w:br w:type="page"/>
        </w:r>
      </w:ins>
    </w:p>
    <w:p w14:paraId="1927767F" w14:textId="0667DAD6" w:rsidR="008C17E4" w:rsidRDefault="00F13E7B">
      <w:pPr>
        <w:bidi/>
        <w:spacing w:after="0" w:line="276" w:lineRule="auto"/>
        <w:jc w:val="both"/>
        <w:rPr>
          <w:ins w:id="1536" w:author="Microsoft account" w:date="2025-09-16T12:28:00Z"/>
          <w:rFonts w:cs="Calibri"/>
          <w:sz w:val="28"/>
          <w:szCs w:val="28"/>
          <w:rtl/>
          <w:lang w:bidi="fa-IR"/>
        </w:rPr>
        <w:pPrChange w:id="1537" w:author="Microsoft account" w:date="2025-09-14T10:33:00Z">
          <w:pPr>
            <w:bidi/>
            <w:spacing w:after="0" w:line="276" w:lineRule="auto"/>
            <w:jc w:val="both"/>
          </w:pPr>
        </w:pPrChange>
      </w:pPr>
      <w:bookmarkStart w:id="1538" w:name="I4040625"/>
      <w:ins w:id="1539" w:author="Microsoft account" w:date="2025-09-16T12:28:00Z">
        <w:r>
          <w:rPr>
            <w:rFonts w:cs="Calibri" w:hint="cs"/>
            <w:sz w:val="28"/>
            <w:szCs w:val="28"/>
            <w:rtl/>
            <w:lang w:bidi="fa-IR"/>
          </w:rPr>
          <w:lastRenderedPageBreak/>
          <w:t>ادامه</w:t>
        </w:r>
      </w:ins>
    </w:p>
    <w:bookmarkEnd w:id="1538"/>
    <w:p w14:paraId="32C338D4" w14:textId="52FA3815" w:rsidR="00F13E7B" w:rsidRDefault="002C1B6A">
      <w:pPr>
        <w:bidi/>
        <w:spacing w:after="0" w:line="276" w:lineRule="auto"/>
        <w:jc w:val="both"/>
        <w:rPr>
          <w:ins w:id="1540" w:author="Microsoft account" w:date="2025-09-16T13:54:00Z"/>
          <w:rFonts w:cs="Calibri"/>
          <w:sz w:val="28"/>
          <w:szCs w:val="28"/>
          <w:rtl/>
          <w:lang w:bidi="fa-IR"/>
        </w:rPr>
        <w:pPrChange w:id="1541" w:author="Microsoft account" w:date="2025-09-16T12:28:00Z">
          <w:pPr>
            <w:bidi/>
            <w:spacing w:after="0" w:line="276" w:lineRule="auto"/>
            <w:jc w:val="both"/>
          </w:pPr>
        </w:pPrChange>
      </w:pPr>
      <w:ins w:id="1542" w:author="Microsoft account" w:date="2025-09-16T13:53:00Z">
        <w:r>
          <w:rPr>
            <w:rFonts w:cs="Calibri" w:hint="cs"/>
            <w:sz w:val="28"/>
            <w:szCs w:val="28"/>
            <w:rtl/>
            <w:lang w:bidi="fa-IR"/>
          </w:rPr>
          <w:t xml:space="preserve">-تا الان بازی رو </w:t>
        </w:r>
        <w:r>
          <w:rPr>
            <w:rFonts w:cs="Calibri"/>
            <w:sz w:val="28"/>
            <w:szCs w:val="28"/>
            <w:lang w:bidi="fa-IR"/>
          </w:rPr>
          <w:t>repeatable</w:t>
        </w:r>
        <w:r>
          <w:rPr>
            <w:rFonts w:cs="Calibri" w:hint="cs"/>
            <w:sz w:val="28"/>
            <w:szCs w:val="28"/>
            <w:rtl/>
            <w:lang w:bidi="fa-IR"/>
          </w:rPr>
          <w:t xml:space="preserve"> کردیم، اما یه مشکلی هست (احتمالا چندین مشکل دیگه هم هست اما این رو الان تشخیص دادیم) اونم اینه که وقتی که بازی میره از اول، تایمر ای که برای بازی گذاشته بودیم ریست نمیشه. فکر کنم باید جوری بازی رو پیش ببریم که کلا </w:t>
        </w:r>
      </w:ins>
      <w:ins w:id="1543" w:author="Microsoft account" w:date="2025-09-16T13:54:00Z">
        <w:r>
          <w:rPr>
            <w:rFonts w:cs="Calibri"/>
            <w:sz w:val="28"/>
            <w:szCs w:val="28"/>
            <w:lang w:bidi="fa-IR"/>
          </w:rPr>
          <w:t>turtle screen</w:t>
        </w:r>
        <w:r>
          <w:rPr>
            <w:rFonts w:cs="Calibri" w:hint="cs"/>
            <w:sz w:val="28"/>
            <w:szCs w:val="28"/>
            <w:rtl/>
            <w:lang w:bidi="fa-IR"/>
          </w:rPr>
          <w:t xml:space="preserve"> رو از اول بسازه که اون </w:t>
        </w:r>
        <w:r>
          <w:rPr>
            <w:rFonts w:cs="Calibri"/>
            <w:sz w:val="28"/>
            <w:szCs w:val="28"/>
            <w:lang w:bidi="fa-IR"/>
          </w:rPr>
          <w:t>call back funciton</w:t>
        </w:r>
        <w:r>
          <w:rPr>
            <w:rFonts w:cs="Calibri" w:hint="cs"/>
            <w:sz w:val="28"/>
            <w:szCs w:val="28"/>
            <w:rtl/>
            <w:lang w:bidi="fa-IR"/>
          </w:rPr>
          <w:t xml:space="preserve"> ای که باعث میشد اون تایمر اونجا باشه هم ریست بشه. نمیدونم.</w:t>
        </w:r>
      </w:ins>
    </w:p>
    <w:p w14:paraId="5DEBE3D3" w14:textId="7D98CD24" w:rsidR="00A41D0E" w:rsidRDefault="00A41D0E">
      <w:pPr>
        <w:bidi/>
        <w:spacing w:after="0" w:line="276" w:lineRule="auto"/>
        <w:jc w:val="both"/>
        <w:rPr>
          <w:ins w:id="1544" w:author="Microsoft account" w:date="2025-09-17T12:58:00Z"/>
          <w:rFonts w:cs="Calibri"/>
          <w:sz w:val="28"/>
          <w:szCs w:val="28"/>
          <w:rtl/>
          <w:lang w:bidi="fa-IR"/>
        </w:rPr>
        <w:pPrChange w:id="1545" w:author="Microsoft account" w:date="2025-09-16T13:54:00Z">
          <w:pPr>
            <w:bidi/>
            <w:spacing w:after="0" w:line="276" w:lineRule="auto"/>
            <w:jc w:val="both"/>
          </w:pPr>
        </w:pPrChange>
      </w:pPr>
      <w:ins w:id="1546" w:author="Microsoft account" w:date="2025-09-16T13:54:00Z">
        <w:r>
          <w:rPr>
            <w:rFonts w:cs="Calibri" w:hint="cs"/>
            <w:sz w:val="28"/>
            <w:szCs w:val="28"/>
            <w:rtl/>
            <w:lang w:bidi="fa-IR"/>
          </w:rPr>
          <w:t xml:space="preserve">آره خلاصه، جلسه بعدی اول این مشکل رو رفع کن (مشکل تایمر رو) بعد پروژه رو </w:t>
        </w:r>
      </w:ins>
      <w:ins w:id="1547" w:author="Microsoft account" w:date="2025-09-16T13:55:00Z">
        <w:r>
          <w:rPr>
            <w:rFonts w:cs="Calibri"/>
            <w:sz w:val="28"/>
            <w:szCs w:val="28"/>
            <w:lang w:bidi="fa-IR"/>
          </w:rPr>
          <w:t>modulate</w:t>
        </w:r>
        <w:r>
          <w:rPr>
            <w:rFonts w:cs="Calibri" w:hint="cs"/>
            <w:sz w:val="28"/>
            <w:szCs w:val="28"/>
            <w:rtl/>
            <w:lang w:bidi="fa-IR"/>
          </w:rPr>
          <w:t xml:space="preserve"> کن و دیگه به فکر اضافه کردن چیزی بهش نیوفت و از روی ویدیو ها ادامه بده. </w:t>
        </w:r>
      </w:ins>
    </w:p>
    <w:p w14:paraId="3D98D670" w14:textId="77777777" w:rsidR="00701FFF" w:rsidRDefault="00701FFF">
      <w:pPr>
        <w:bidi/>
        <w:spacing w:after="0" w:line="276" w:lineRule="auto"/>
        <w:jc w:val="both"/>
        <w:rPr>
          <w:ins w:id="1548" w:author="Microsoft account" w:date="2025-09-17T12:58:00Z"/>
          <w:rFonts w:cs="Calibri"/>
          <w:sz w:val="28"/>
          <w:szCs w:val="28"/>
          <w:rtl/>
          <w:lang w:bidi="fa-IR"/>
        </w:rPr>
        <w:pPrChange w:id="1549" w:author="Microsoft account" w:date="2025-09-17T12:58:00Z">
          <w:pPr>
            <w:bidi/>
            <w:spacing w:after="0" w:line="276" w:lineRule="auto"/>
            <w:jc w:val="both"/>
          </w:pPr>
        </w:pPrChange>
      </w:pPr>
    </w:p>
    <w:p w14:paraId="2B674B53" w14:textId="7C24F2CF" w:rsidR="00701FFF" w:rsidRDefault="00701FFF">
      <w:pPr>
        <w:bidi/>
        <w:spacing w:after="0" w:line="276" w:lineRule="auto"/>
        <w:jc w:val="both"/>
        <w:rPr>
          <w:ins w:id="1550" w:author="Microsoft account" w:date="2025-09-16T13:55:00Z"/>
          <w:rFonts w:cs="Calibri"/>
          <w:sz w:val="28"/>
          <w:szCs w:val="28"/>
          <w:lang w:bidi="fa-IR"/>
        </w:rPr>
        <w:pPrChange w:id="1551" w:author="Microsoft account" w:date="2025-09-17T12:58:00Z">
          <w:pPr>
            <w:bidi/>
            <w:spacing w:after="0" w:line="276" w:lineRule="auto"/>
            <w:jc w:val="both"/>
          </w:pPr>
        </w:pPrChange>
      </w:pPr>
    </w:p>
    <w:p w14:paraId="21E587D5" w14:textId="77777777" w:rsidR="00A41D0E" w:rsidRDefault="00A41D0E">
      <w:pPr>
        <w:bidi/>
        <w:spacing w:after="0" w:line="276" w:lineRule="auto"/>
        <w:jc w:val="both"/>
        <w:rPr>
          <w:ins w:id="1552" w:author="Microsoft account" w:date="2025-09-16T12:28:00Z"/>
          <w:rFonts w:cs="Calibri"/>
          <w:sz w:val="28"/>
          <w:szCs w:val="28"/>
          <w:lang w:bidi="fa-IR"/>
        </w:rPr>
        <w:pPrChange w:id="1553" w:author="Microsoft account" w:date="2025-09-16T13:55:00Z">
          <w:pPr>
            <w:bidi/>
            <w:spacing w:after="0" w:line="276" w:lineRule="auto"/>
            <w:jc w:val="both"/>
          </w:pPr>
        </w:pPrChange>
      </w:pPr>
    </w:p>
    <w:p w14:paraId="5942F199" w14:textId="783B5AB6" w:rsidR="00F13E7B" w:rsidRDefault="00F13E7B">
      <w:pPr>
        <w:spacing w:after="0" w:line="240" w:lineRule="auto"/>
        <w:rPr>
          <w:ins w:id="1554" w:author="Microsoft account" w:date="2025-09-16T12:28:00Z"/>
          <w:rFonts w:cs="Calibri"/>
          <w:sz w:val="28"/>
          <w:szCs w:val="28"/>
          <w:lang w:bidi="fa-IR"/>
        </w:rPr>
      </w:pPr>
      <w:ins w:id="1555" w:author="Microsoft account" w:date="2025-09-16T12:28:00Z">
        <w:r>
          <w:rPr>
            <w:rFonts w:cs="Calibri"/>
            <w:sz w:val="28"/>
            <w:szCs w:val="28"/>
            <w:lang w:bidi="fa-IR"/>
          </w:rPr>
          <w:br w:type="page"/>
        </w:r>
      </w:ins>
    </w:p>
    <w:p w14:paraId="1813FA0C" w14:textId="50225890" w:rsidR="00F13E7B" w:rsidRDefault="00701FFF">
      <w:pPr>
        <w:bidi/>
        <w:spacing w:after="0" w:line="276" w:lineRule="auto"/>
        <w:jc w:val="both"/>
        <w:rPr>
          <w:ins w:id="1556" w:author="Microsoft account" w:date="2025-09-17T12:59:00Z"/>
          <w:rFonts w:cs="Calibri"/>
          <w:sz w:val="28"/>
          <w:szCs w:val="28"/>
          <w:rtl/>
          <w:lang w:bidi="fa-IR"/>
        </w:rPr>
        <w:pPrChange w:id="1557" w:author="Microsoft account" w:date="2025-09-16T12:28:00Z">
          <w:pPr>
            <w:bidi/>
            <w:spacing w:after="0" w:line="276" w:lineRule="auto"/>
            <w:jc w:val="both"/>
          </w:pPr>
        </w:pPrChange>
      </w:pPr>
      <w:bookmarkStart w:id="1558" w:name="I4040626"/>
      <w:ins w:id="1559" w:author="Microsoft account" w:date="2025-09-17T12:59:00Z">
        <w:r>
          <w:rPr>
            <w:rFonts w:cs="Calibri" w:hint="cs"/>
            <w:sz w:val="28"/>
            <w:szCs w:val="28"/>
            <w:rtl/>
            <w:lang w:bidi="fa-IR"/>
          </w:rPr>
          <w:lastRenderedPageBreak/>
          <w:t>ادامه</w:t>
        </w:r>
      </w:ins>
    </w:p>
    <w:bookmarkEnd w:id="1558"/>
    <w:p w14:paraId="3083ECDB" w14:textId="77777777" w:rsidR="00701FFF" w:rsidRDefault="00701FFF">
      <w:pPr>
        <w:bidi/>
        <w:spacing w:after="0" w:line="276" w:lineRule="auto"/>
        <w:jc w:val="both"/>
        <w:rPr>
          <w:ins w:id="1560" w:author="Microsoft account" w:date="2025-09-17T12:59:00Z"/>
          <w:rFonts w:cs="Calibri"/>
          <w:sz w:val="28"/>
          <w:szCs w:val="28"/>
          <w:rtl/>
          <w:lang w:bidi="fa-IR"/>
        </w:rPr>
        <w:pPrChange w:id="1561" w:author="Microsoft account" w:date="2025-09-17T12:59:00Z">
          <w:pPr>
            <w:bidi/>
            <w:spacing w:after="0" w:line="276" w:lineRule="auto"/>
            <w:jc w:val="both"/>
          </w:pPr>
        </w:pPrChange>
      </w:pPr>
    </w:p>
    <w:p w14:paraId="0C29C439" w14:textId="5C4053C6" w:rsidR="00701FFF" w:rsidRDefault="00701FFF">
      <w:pPr>
        <w:bidi/>
        <w:spacing w:after="0" w:line="276" w:lineRule="auto"/>
        <w:jc w:val="both"/>
        <w:rPr>
          <w:ins w:id="1562" w:author="Microsoft account" w:date="2025-09-17T13:00:00Z"/>
          <w:rFonts w:cs="Calibri"/>
          <w:sz w:val="28"/>
          <w:szCs w:val="28"/>
          <w:rtl/>
          <w:lang w:bidi="fa-IR"/>
        </w:rPr>
        <w:pPrChange w:id="1563" w:author="Microsoft account" w:date="2025-09-17T12:59:00Z">
          <w:pPr>
            <w:bidi/>
            <w:spacing w:after="0" w:line="276" w:lineRule="auto"/>
            <w:jc w:val="both"/>
          </w:pPr>
        </w:pPrChange>
      </w:pPr>
      <w:ins w:id="1564" w:author="Microsoft account" w:date="2025-09-17T12:59:00Z">
        <w:r>
          <w:rPr>
            <w:rFonts w:cs="Calibri" w:hint="cs"/>
            <w:sz w:val="28"/>
            <w:szCs w:val="28"/>
            <w:rtl/>
            <w:lang w:bidi="fa-IR"/>
          </w:rPr>
          <w:t xml:space="preserve">-یادآوری: جمع بندی مفهوم </w:t>
        </w:r>
        <w:r>
          <w:rPr>
            <w:rFonts w:cs="Calibri"/>
            <w:sz w:val="28"/>
            <w:szCs w:val="28"/>
            <w:lang w:bidi="fa-IR"/>
          </w:rPr>
          <w:t>API</w:t>
        </w:r>
        <w:r>
          <w:rPr>
            <w:rFonts w:cs="Calibri" w:hint="cs"/>
            <w:sz w:val="28"/>
            <w:szCs w:val="28"/>
            <w:rtl/>
            <w:lang w:bidi="fa-IR"/>
          </w:rPr>
          <w:t xml:space="preserve"> :</w:t>
        </w:r>
      </w:ins>
    </w:p>
    <w:p w14:paraId="1A4D864C" w14:textId="20F2C66C" w:rsidR="001F062A" w:rsidRDefault="001F062A">
      <w:pPr>
        <w:bidi/>
        <w:spacing w:after="0" w:line="276" w:lineRule="auto"/>
        <w:jc w:val="both"/>
        <w:rPr>
          <w:ins w:id="1565" w:author="Microsoft account" w:date="2025-09-17T13:00:00Z"/>
          <w:rFonts w:cs="Calibri"/>
          <w:sz w:val="28"/>
          <w:szCs w:val="28"/>
          <w:rtl/>
          <w:lang w:bidi="fa-IR"/>
        </w:rPr>
        <w:pPrChange w:id="1566" w:author="Microsoft account" w:date="2025-09-17T13:00:00Z">
          <w:pPr>
            <w:bidi/>
            <w:spacing w:after="0" w:line="276" w:lineRule="auto"/>
            <w:jc w:val="both"/>
          </w:pPr>
        </w:pPrChange>
      </w:pPr>
      <w:ins w:id="1567" w:author="Microsoft account" w:date="2025-09-17T13:00:00Z">
        <w:r w:rsidRPr="001F062A">
          <w:rPr>
            <w:rFonts w:cs="Calibri"/>
            <w:noProof/>
            <w:sz w:val="28"/>
            <w:szCs w:val="28"/>
            <w:rPrChange w:id="1568" w:author="Unknown">
              <w:rPr>
                <w:noProof/>
              </w:rPr>
            </w:rPrChange>
          </w:rPr>
          <w:drawing>
            <wp:inline distT="0" distB="0" distL="0" distR="0" wp14:anchorId="1CB2D92E" wp14:editId="47045DED">
              <wp:extent cx="5731510" cy="77406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774065"/>
                      </a:xfrm>
                      <a:prstGeom prst="rect">
                        <a:avLst/>
                      </a:prstGeom>
                    </pic:spPr>
                  </pic:pic>
                </a:graphicData>
              </a:graphic>
            </wp:inline>
          </w:drawing>
        </w:r>
      </w:ins>
    </w:p>
    <w:p w14:paraId="0D941B8D" w14:textId="77777777" w:rsidR="001F062A" w:rsidRDefault="001F062A">
      <w:pPr>
        <w:bidi/>
        <w:spacing w:after="0" w:line="276" w:lineRule="auto"/>
        <w:jc w:val="both"/>
        <w:rPr>
          <w:ins w:id="1569" w:author="Microsoft account" w:date="2025-09-17T13:00:00Z"/>
          <w:rFonts w:cs="Calibri"/>
          <w:sz w:val="28"/>
          <w:szCs w:val="28"/>
          <w:rtl/>
          <w:lang w:bidi="fa-IR"/>
        </w:rPr>
        <w:pPrChange w:id="1570" w:author="Microsoft account" w:date="2025-09-17T13:00:00Z">
          <w:pPr>
            <w:bidi/>
            <w:spacing w:after="0" w:line="276" w:lineRule="auto"/>
            <w:jc w:val="both"/>
          </w:pPr>
        </w:pPrChange>
      </w:pPr>
    </w:p>
    <w:p w14:paraId="572B0A89" w14:textId="77777777" w:rsidR="004B77C0" w:rsidRDefault="001F062A">
      <w:pPr>
        <w:bidi/>
        <w:spacing w:after="0" w:line="276" w:lineRule="auto"/>
        <w:jc w:val="both"/>
        <w:rPr>
          <w:ins w:id="1571" w:author="Microsoft account" w:date="2025-09-18T09:44:00Z"/>
          <w:rFonts w:cs="Calibri"/>
          <w:sz w:val="28"/>
          <w:szCs w:val="28"/>
          <w:lang w:bidi="fa-IR"/>
        </w:rPr>
        <w:pPrChange w:id="1572" w:author="Microsoft account" w:date="2025-09-17T13:00:00Z">
          <w:pPr>
            <w:bidi/>
            <w:spacing w:after="0" w:line="276" w:lineRule="auto"/>
            <w:jc w:val="both"/>
          </w:pPr>
        </w:pPrChange>
      </w:pPr>
      <w:ins w:id="1573" w:author="Microsoft account" w:date="2025-09-17T13:00:00Z">
        <w:r>
          <w:rPr>
            <w:rFonts w:cs="Calibri" w:hint="cs"/>
            <w:sz w:val="28"/>
            <w:szCs w:val="28"/>
            <w:rtl/>
            <w:lang w:bidi="fa-IR"/>
          </w:rPr>
          <w:t xml:space="preserve">-یادآوری: چه فرقی بین </w:t>
        </w:r>
        <w:r>
          <w:rPr>
            <w:rFonts w:cs="Calibri"/>
            <w:sz w:val="28"/>
            <w:szCs w:val="28"/>
            <w:lang w:bidi="fa-IR"/>
          </w:rPr>
          <w:t xml:space="preserve">os.system(“command”) </w:t>
        </w:r>
        <w:r>
          <w:rPr>
            <w:rFonts w:cs="Calibri" w:hint="cs"/>
            <w:sz w:val="28"/>
            <w:szCs w:val="28"/>
            <w:rtl/>
            <w:lang w:bidi="fa-IR"/>
          </w:rPr>
          <w:t xml:space="preserve"> و</w:t>
        </w:r>
      </w:ins>
    </w:p>
    <w:p w14:paraId="529CD446" w14:textId="18F0FCAC" w:rsidR="001F062A" w:rsidRPr="004B77C0" w:rsidRDefault="001F062A">
      <w:pPr>
        <w:bidi/>
        <w:spacing w:after="0" w:line="276" w:lineRule="auto"/>
        <w:jc w:val="both"/>
        <w:rPr>
          <w:ins w:id="1574" w:author="Microsoft account" w:date="2025-09-17T13:01:00Z"/>
          <w:rFonts w:cs="Calibri"/>
          <w:sz w:val="28"/>
          <w:szCs w:val="28"/>
          <w:rtl/>
          <w:lang w:bidi="fa-IR"/>
          <w:rPrChange w:id="1575" w:author="Microsoft account" w:date="2025-09-18T09:44:00Z">
            <w:rPr>
              <w:ins w:id="1576" w:author="Microsoft account" w:date="2025-09-17T13:01:00Z"/>
              <w:noProof/>
              <w:rtl/>
            </w:rPr>
          </w:rPrChange>
        </w:rPr>
        <w:pPrChange w:id="1577" w:author="Microsoft account" w:date="2025-09-18T09:44:00Z">
          <w:pPr>
            <w:bidi/>
            <w:spacing w:after="0" w:line="276" w:lineRule="auto"/>
            <w:jc w:val="both"/>
          </w:pPr>
        </w:pPrChange>
      </w:pPr>
      <w:ins w:id="1578" w:author="Microsoft account" w:date="2025-09-17T13:00:00Z">
        <w:r>
          <w:rPr>
            <w:rFonts w:cs="Calibri" w:hint="cs"/>
            <w:sz w:val="28"/>
            <w:szCs w:val="28"/>
            <w:rtl/>
            <w:lang w:bidi="fa-IR"/>
          </w:rPr>
          <w:t xml:space="preserve"> </w:t>
        </w:r>
        <w:r>
          <w:rPr>
            <w:rFonts w:cs="Calibri"/>
            <w:sz w:val="28"/>
            <w:szCs w:val="28"/>
            <w:lang w:bidi="fa-IR"/>
          </w:rPr>
          <w:t>subprocess.call(“command”, shell=True)</w:t>
        </w:r>
        <w:r>
          <w:rPr>
            <w:rFonts w:cs="Calibri" w:hint="cs"/>
            <w:sz w:val="28"/>
            <w:szCs w:val="28"/>
            <w:rtl/>
            <w:lang w:bidi="fa-IR"/>
          </w:rPr>
          <w:t xml:space="preserve"> در پایتون هست؟</w:t>
        </w:r>
      </w:ins>
    </w:p>
    <w:p w14:paraId="2B3CF2EE" w14:textId="16B41C49" w:rsidR="00701FFF" w:rsidRDefault="001F062A">
      <w:pPr>
        <w:bidi/>
        <w:spacing w:after="0" w:line="276" w:lineRule="auto"/>
        <w:jc w:val="both"/>
        <w:rPr>
          <w:ins w:id="1579" w:author="Microsoft account" w:date="2025-09-18T09:44:00Z"/>
          <w:rFonts w:cs="Calibri"/>
          <w:sz w:val="28"/>
          <w:szCs w:val="28"/>
          <w:lang w:bidi="fa-IR"/>
        </w:rPr>
        <w:pPrChange w:id="1580" w:author="Microsoft account" w:date="2025-09-17T13:01:00Z">
          <w:pPr>
            <w:bidi/>
            <w:spacing w:after="0" w:line="276" w:lineRule="auto"/>
            <w:jc w:val="both"/>
          </w:pPr>
        </w:pPrChange>
      </w:pPr>
      <w:ins w:id="1581" w:author="Microsoft account" w:date="2025-09-17T12:59:00Z">
        <w:r>
          <w:rPr>
            <w:noProof/>
          </w:rPr>
          <w:drawing>
            <wp:inline distT="0" distB="0" distL="0" distR="0" wp14:anchorId="16ADCF19" wp14:editId="614E2767">
              <wp:extent cx="4315767" cy="628798"/>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b="25661"/>
                      <a:stretch/>
                    </pic:blipFill>
                    <pic:spPr bwMode="auto">
                      <a:xfrm>
                        <a:off x="0" y="0"/>
                        <a:ext cx="4380265" cy="638195"/>
                      </a:xfrm>
                      <a:prstGeom prst="rect">
                        <a:avLst/>
                      </a:prstGeom>
                      <a:ln>
                        <a:noFill/>
                      </a:ln>
                      <a:extLst>
                        <a:ext uri="{53640926-AAD7-44D8-BBD7-CCE9431645EC}">
                          <a14:shadowObscured xmlns:a14="http://schemas.microsoft.com/office/drawing/2010/main"/>
                        </a:ext>
                      </a:extLst>
                    </pic:spPr>
                  </pic:pic>
                </a:graphicData>
              </a:graphic>
            </wp:inline>
          </w:drawing>
        </w:r>
      </w:ins>
    </w:p>
    <w:p w14:paraId="0E4A9321" w14:textId="19DA6313" w:rsidR="004B77C0" w:rsidRDefault="004B77C0">
      <w:pPr>
        <w:bidi/>
        <w:spacing w:after="0" w:line="276" w:lineRule="auto"/>
        <w:jc w:val="both"/>
        <w:rPr>
          <w:ins w:id="1582" w:author="Microsoft account" w:date="2025-09-17T13:01:00Z"/>
          <w:rFonts w:cs="Calibri"/>
          <w:sz w:val="28"/>
          <w:szCs w:val="28"/>
          <w:rtl/>
          <w:lang w:bidi="fa-IR"/>
        </w:rPr>
        <w:pPrChange w:id="1583" w:author="Microsoft account" w:date="2025-09-18T09:44:00Z">
          <w:pPr>
            <w:bidi/>
            <w:spacing w:after="0" w:line="276" w:lineRule="auto"/>
            <w:jc w:val="both"/>
          </w:pPr>
        </w:pPrChange>
      </w:pPr>
      <w:ins w:id="1584" w:author="Microsoft account" w:date="2025-09-18T09:44:00Z">
        <w:r>
          <w:rPr>
            <w:rFonts w:cs="Calibri" w:hint="cs"/>
            <w:sz w:val="28"/>
            <w:szCs w:val="28"/>
            <w:rtl/>
            <w:lang w:bidi="fa-IR"/>
          </w:rPr>
          <w:t>(</w:t>
        </w:r>
        <w:r>
          <w:rPr>
            <w:rFonts w:cs="Calibri" w:hint="cs"/>
            <w:sz w:val="18"/>
            <w:szCs w:val="18"/>
            <w:rtl/>
            <w:lang w:bidi="fa-IR"/>
          </w:rPr>
          <w:t xml:space="preserve">که پیشنهاد میشه از همین الان عادت کنیم و از دومی استفاده کنیم. </w:t>
        </w:r>
        <w:r>
          <w:rPr>
            <w:rFonts w:cs="Calibri" w:hint="cs"/>
            <w:sz w:val="28"/>
            <w:szCs w:val="28"/>
            <w:rtl/>
            <w:lang w:bidi="fa-IR"/>
          </w:rPr>
          <w:t>)</w:t>
        </w:r>
      </w:ins>
    </w:p>
    <w:p w14:paraId="658871D2" w14:textId="77777777" w:rsidR="001F062A" w:rsidRDefault="001F062A">
      <w:pPr>
        <w:bidi/>
        <w:spacing w:after="0" w:line="276" w:lineRule="auto"/>
        <w:jc w:val="both"/>
        <w:rPr>
          <w:ins w:id="1585" w:author="Microsoft account" w:date="2025-09-17T13:01:00Z"/>
          <w:rFonts w:cs="Calibri"/>
          <w:sz w:val="28"/>
          <w:szCs w:val="28"/>
          <w:rtl/>
          <w:lang w:bidi="fa-IR"/>
        </w:rPr>
        <w:pPrChange w:id="1586" w:author="Microsoft account" w:date="2025-09-17T13:01:00Z">
          <w:pPr>
            <w:bidi/>
            <w:spacing w:after="0" w:line="276" w:lineRule="auto"/>
            <w:jc w:val="both"/>
          </w:pPr>
        </w:pPrChange>
      </w:pPr>
    </w:p>
    <w:p w14:paraId="3E8370D0" w14:textId="6D0C0005" w:rsidR="001F062A" w:rsidRDefault="001F062A">
      <w:pPr>
        <w:bidi/>
        <w:spacing w:after="0" w:line="276" w:lineRule="auto"/>
        <w:jc w:val="both"/>
        <w:rPr>
          <w:ins w:id="1587" w:author="Microsoft account" w:date="2025-09-17T13:39:00Z"/>
          <w:rFonts w:cs="Calibri"/>
          <w:sz w:val="28"/>
          <w:szCs w:val="28"/>
          <w:rtl/>
          <w:lang w:bidi="fa-IR"/>
        </w:rPr>
        <w:pPrChange w:id="1588" w:author="Microsoft account" w:date="2025-09-17T13:01:00Z">
          <w:pPr>
            <w:bidi/>
            <w:spacing w:after="0" w:line="276" w:lineRule="auto"/>
            <w:jc w:val="both"/>
          </w:pPr>
        </w:pPrChange>
      </w:pPr>
      <w:ins w:id="1589" w:author="Microsoft account" w:date="2025-09-17T13:01:00Z">
        <w:r>
          <w:rPr>
            <w:rFonts w:cs="Calibri" w:hint="cs"/>
            <w:sz w:val="28"/>
            <w:szCs w:val="28"/>
            <w:rtl/>
            <w:lang w:bidi="fa-IR"/>
          </w:rPr>
          <w:t>-</w:t>
        </w:r>
      </w:ins>
      <w:ins w:id="1590" w:author="Microsoft account" w:date="2025-09-17T13:39:00Z">
        <w:r w:rsidR="00893337">
          <w:rPr>
            <w:rFonts w:cs="Calibri" w:hint="cs"/>
            <w:sz w:val="28"/>
            <w:szCs w:val="28"/>
            <w:rtl/>
            <w:lang w:bidi="fa-IR"/>
          </w:rPr>
          <w:t xml:space="preserve">از نظرم لزومی به </w:t>
        </w:r>
        <w:r w:rsidR="00893337">
          <w:rPr>
            <w:rFonts w:cs="Calibri"/>
            <w:sz w:val="28"/>
            <w:szCs w:val="28"/>
            <w:lang w:bidi="fa-IR"/>
          </w:rPr>
          <w:t>modulate</w:t>
        </w:r>
        <w:r w:rsidR="00893337">
          <w:rPr>
            <w:rFonts w:cs="Calibri" w:hint="cs"/>
            <w:sz w:val="28"/>
            <w:szCs w:val="28"/>
            <w:rtl/>
            <w:lang w:bidi="fa-IR"/>
          </w:rPr>
          <w:t xml:space="preserve">کردنش نبود. </w:t>
        </w:r>
      </w:ins>
    </w:p>
    <w:p w14:paraId="79D149E0" w14:textId="77777777" w:rsidR="00893337" w:rsidRDefault="00893337">
      <w:pPr>
        <w:bidi/>
        <w:spacing w:after="0" w:line="276" w:lineRule="auto"/>
        <w:jc w:val="both"/>
        <w:rPr>
          <w:ins w:id="1591" w:author="Microsoft account" w:date="2025-09-17T13:39:00Z"/>
          <w:rFonts w:cs="Calibri"/>
          <w:sz w:val="28"/>
          <w:szCs w:val="28"/>
          <w:rtl/>
          <w:lang w:bidi="fa-IR"/>
        </w:rPr>
        <w:pPrChange w:id="1592" w:author="Microsoft account" w:date="2025-09-17T13:39:00Z">
          <w:pPr>
            <w:bidi/>
            <w:spacing w:after="0" w:line="276" w:lineRule="auto"/>
            <w:jc w:val="both"/>
          </w:pPr>
        </w:pPrChange>
      </w:pPr>
    </w:p>
    <w:p w14:paraId="24924201" w14:textId="6A178B05" w:rsidR="00166988" w:rsidRDefault="00893337">
      <w:pPr>
        <w:bidi/>
        <w:spacing w:after="0" w:line="276" w:lineRule="auto"/>
        <w:jc w:val="both"/>
        <w:rPr>
          <w:ins w:id="1593" w:author="Microsoft account" w:date="2025-09-17T13:53:00Z"/>
          <w:rFonts w:cs="Calibri"/>
          <w:sz w:val="28"/>
          <w:szCs w:val="28"/>
          <w:rtl/>
          <w:lang w:bidi="fa-IR"/>
        </w:rPr>
        <w:pPrChange w:id="1594" w:author="Microsoft account" w:date="2025-09-18T09:45:00Z">
          <w:pPr>
            <w:bidi/>
            <w:spacing w:after="0" w:line="276" w:lineRule="auto"/>
            <w:jc w:val="both"/>
          </w:pPr>
        </w:pPrChange>
      </w:pPr>
      <w:ins w:id="1595" w:author="Microsoft account" w:date="2025-09-17T13:39:00Z">
        <w:r>
          <w:rPr>
            <w:rFonts w:cs="Calibri" w:hint="cs"/>
            <w:sz w:val="28"/>
            <w:szCs w:val="28"/>
            <w:rtl/>
            <w:lang w:bidi="fa-IR"/>
          </w:rPr>
          <w:t>-</w:t>
        </w:r>
      </w:ins>
      <w:ins w:id="1596" w:author="Microsoft account" w:date="2025-09-17T13:51:00Z">
        <w:r w:rsidR="00166988">
          <w:rPr>
            <w:rFonts w:cs="Calibri" w:hint="cs"/>
            <w:sz w:val="28"/>
            <w:szCs w:val="28"/>
            <w:rtl/>
            <w:lang w:bidi="fa-IR"/>
          </w:rPr>
          <w:t xml:space="preserve">یادآوری: توی </w:t>
        </w:r>
      </w:ins>
      <w:ins w:id="1597" w:author="Microsoft account" w:date="2025-09-17T13:52:00Z">
        <w:r w:rsidR="00166988">
          <w:rPr>
            <w:rFonts w:cs="Calibri"/>
            <w:sz w:val="28"/>
            <w:szCs w:val="28"/>
            <w:lang w:bidi="fa-IR"/>
          </w:rPr>
          <w:t xml:space="preserve">pandas </w:t>
        </w:r>
        <w:r w:rsidR="00166988">
          <w:rPr>
            <w:rFonts w:cs="Calibri" w:hint="cs"/>
            <w:sz w:val="28"/>
            <w:szCs w:val="28"/>
            <w:rtl/>
            <w:lang w:bidi="fa-IR"/>
          </w:rPr>
          <w:t xml:space="preserve">همه چیز میتونه به </w:t>
        </w:r>
        <w:r w:rsidR="00166988">
          <w:rPr>
            <w:rFonts w:cs="Calibri"/>
            <w:sz w:val="28"/>
            <w:szCs w:val="28"/>
            <w:lang w:bidi="fa-IR"/>
          </w:rPr>
          <w:t>dataFrame</w:t>
        </w:r>
        <w:r w:rsidR="00166988">
          <w:rPr>
            <w:rFonts w:cs="Calibri" w:hint="cs"/>
            <w:sz w:val="28"/>
            <w:szCs w:val="28"/>
            <w:rtl/>
            <w:lang w:bidi="fa-IR"/>
          </w:rPr>
          <w:t xml:space="preserve"> ها برسه که از </w:t>
        </w:r>
        <w:r w:rsidR="00166988">
          <w:rPr>
            <w:rFonts w:cs="Calibri"/>
            <w:sz w:val="28"/>
            <w:szCs w:val="28"/>
            <w:lang w:bidi="fa-IR"/>
          </w:rPr>
          <w:t>Series,rows</w:t>
        </w:r>
        <w:r w:rsidR="00166988">
          <w:rPr>
            <w:rFonts w:cs="Calibri" w:hint="cs"/>
            <w:sz w:val="28"/>
            <w:szCs w:val="28"/>
            <w:rtl/>
            <w:lang w:bidi="fa-IR"/>
          </w:rPr>
          <w:t xml:space="preserve"> تشکیل شدن و میتونن به هر نوعی هم برن . مثلا وقتی که ما در انتها یه </w:t>
        </w:r>
      </w:ins>
      <w:ins w:id="1598" w:author="Microsoft account" w:date="2025-09-17T13:53:00Z">
        <w:r w:rsidR="00166988">
          <w:rPr>
            <w:rFonts w:cs="Calibri"/>
            <w:sz w:val="28"/>
            <w:szCs w:val="28"/>
            <w:lang w:bidi="fa-IR"/>
          </w:rPr>
          <w:t>series</w:t>
        </w:r>
        <w:r w:rsidR="00166988">
          <w:rPr>
            <w:rFonts w:cs="Calibri" w:hint="cs"/>
            <w:sz w:val="28"/>
            <w:szCs w:val="28"/>
            <w:rtl/>
            <w:lang w:bidi="fa-IR"/>
          </w:rPr>
          <w:t xml:space="preserve">رو میریزیم داخل یه متغیر، میتونیم ازش خروجی بگیریم هرطوری که دلمون میخواد، </w:t>
        </w:r>
        <w:r w:rsidR="00166988">
          <w:rPr>
            <w:rFonts w:cs="Calibri"/>
            <w:sz w:val="28"/>
            <w:szCs w:val="28"/>
            <w:lang w:bidi="fa-IR"/>
          </w:rPr>
          <w:t>list, tuple, csv, excel, sql</w:t>
        </w:r>
        <w:r w:rsidR="00166988">
          <w:rPr>
            <w:rFonts w:cs="Calibri" w:hint="cs"/>
            <w:sz w:val="28"/>
            <w:szCs w:val="28"/>
            <w:rtl/>
            <w:lang w:bidi="fa-IR"/>
          </w:rPr>
          <w:t xml:space="preserve"> هرطوری</w:t>
        </w:r>
      </w:ins>
    </w:p>
    <w:p w14:paraId="769F35DF" w14:textId="77777777" w:rsidR="00166988" w:rsidRDefault="00166988">
      <w:pPr>
        <w:bidi/>
        <w:spacing w:after="0" w:line="276" w:lineRule="auto"/>
        <w:jc w:val="both"/>
        <w:rPr>
          <w:ins w:id="1599" w:author="Microsoft account" w:date="2025-09-17T13:53:00Z"/>
          <w:rFonts w:cs="Calibri"/>
          <w:sz w:val="28"/>
          <w:szCs w:val="28"/>
          <w:rtl/>
          <w:lang w:bidi="fa-IR"/>
        </w:rPr>
        <w:pPrChange w:id="1600" w:author="Microsoft account" w:date="2025-09-17T13:53:00Z">
          <w:pPr>
            <w:bidi/>
            <w:spacing w:after="0" w:line="276" w:lineRule="auto"/>
            <w:jc w:val="both"/>
          </w:pPr>
        </w:pPrChange>
      </w:pPr>
    </w:p>
    <w:p w14:paraId="15EFF76D" w14:textId="0C906F9A" w:rsidR="00166988" w:rsidRDefault="00166988">
      <w:pPr>
        <w:bidi/>
        <w:spacing w:after="0" w:line="276" w:lineRule="auto"/>
        <w:jc w:val="both"/>
        <w:rPr>
          <w:ins w:id="1601" w:author="Microsoft account" w:date="2025-09-17T14:00:00Z"/>
          <w:rFonts w:cs="Calibri" w:hint="cs"/>
          <w:sz w:val="28"/>
          <w:szCs w:val="28"/>
          <w:rtl/>
          <w:lang w:bidi="fa-IR"/>
        </w:rPr>
        <w:pPrChange w:id="1602" w:author="Microsoft account" w:date="2025-09-18T09:46:00Z">
          <w:pPr>
            <w:bidi/>
            <w:spacing w:after="0" w:line="276" w:lineRule="auto"/>
            <w:jc w:val="both"/>
          </w:pPr>
        </w:pPrChange>
      </w:pPr>
      <w:ins w:id="1603" w:author="Microsoft account" w:date="2025-09-17T13:53:00Z">
        <w:r>
          <w:rPr>
            <w:rFonts w:cs="Calibri" w:hint="cs"/>
            <w:sz w:val="28"/>
            <w:szCs w:val="28"/>
            <w:rtl/>
            <w:lang w:bidi="fa-IR"/>
          </w:rPr>
          <w:t>-</w:t>
        </w:r>
      </w:ins>
      <w:ins w:id="1604" w:author="Microsoft account" w:date="2025-09-17T13:59:00Z">
        <w:r>
          <w:rPr>
            <w:rFonts w:cs="Calibri" w:hint="cs"/>
            <w:sz w:val="28"/>
            <w:szCs w:val="28"/>
            <w:rtl/>
            <w:lang w:bidi="fa-IR"/>
          </w:rPr>
          <w:t xml:space="preserve">نکته: اگر به هر دلیلی نیاز داشتیم که اولین </w:t>
        </w:r>
        <w:r>
          <w:rPr>
            <w:rFonts w:cs="Calibri"/>
            <w:sz w:val="28"/>
            <w:szCs w:val="28"/>
            <w:lang w:bidi="fa-IR"/>
          </w:rPr>
          <w:t>element</w:t>
        </w:r>
        <w:r>
          <w:rPr>
            <w:rFonts w:cs="Calibri" w:hint="cs"/>
            <w:sz w:val="28"/>
            <w:szCs w:val="28"/>
            <w:rtl/>
            <w:lang w:bidi="fa-IR"/>
          </w:rPr>
          <w:t xml:space="preserve"> داخل یه </w:t>
        </w:r>
        <w:r>
          <w:rPr>
            <w:rFonts w:cs="Calibri"/>
            <w:sz w:val="28"/>
            <w:szCs w:val="28"/>
            <w:lang w:bidi="fa-IR"/>
          </w:rPr>
          <w:t>series</w:t>
        </w:r>
        <w:r>
          <w:rPr>
            <w:rFonts w:cs="Calibri" w:hint="cs"/>
            <w:sz w:val="28"/>
            <w:szCs w:val="28"/>
            <w:rtl/>
            <w:lang w:bidi="fa-IR"/>
          </w:rPr>
          <w:t xml:space="preserve">رو برگردونیم، باید از </w:t>
        </w:r>
        <w:r>
          <w:rPr>
            <w:rFonts w:cs="Calibri"/>
            <w:sz w:val="28"/>
            <w:szCs w:val="28"/>
            <w:lang w:bidi="fa-IR"/>
          </w:rPr>
          <w:t>.item()</w:t>
        </w:r>
        <w:r>
          <w:rPr>
            <w:rFonts w:cs="Calibri" w:hint="cs"/>
            <w:sz w:val="28"/>
            <w:szCs w:val="28"/>
            <w:rtl/>
            <w:lang w:bidi="fa-IR"/>
          </w:rPr>
          <w:t xml:space="preserve"> روش استفاده کنیم. ما خودمون به این مشکل بر نخوردیم </w:t>
        </w:r>
        <w:r w:rsidR="004B77C0">
          <w:rPr>
            <w:rFonts w:cs="Calibri" w:hint="cs"/>
            <w:sz w:val="28"/>
            <w:szCs w:val="28"/>
            <w:rtl/>
            <w:lang w:bidi="fa-IR"/>
          </w:rPr>
          <w:t>ولی احتمالا در آینده حین استفاده</w:t>
        </w:r>
        <w:r>
          <w:rPr>
            <w:rFonts w:cs="Calibri" w:hint="cs"/>
            <w:sz w:val="28"/>
            <w:szCs w:val="28"/>
            <w:rtl/>
            <w:lang w:bidi="fa-IR"/>
          </w:rPr>
          <w:t xml:space="preserve"> از </w:t>
        </w:r>
      </w:ins>
      <w:ins w:id="1605" w:author="Microsoft account" w:date="2025-09-17T14:00:00Z">
        <w:r>
          <w:rPr>
            <w:rFonts w:cs="Calibri"/>
            <w:sz w:val="28"/>
            <w:szCs w:val="28"/>
            <w:lang w:bidi="fa-IR"/>
          </w:rPr>
          <w:t>pandas</w:t>
        </w:r>
        <w:r>
          <w:rPr>
            <w:rFonts w:cs="Calibri" w:hint="cs"/>
            <w:sz w:val="28"/>
            <w:szCs w:val="28"/>
            <w:rtl/>
            <w:lang w:bidi="fa-IR"/>
          </w:rPr>
          <w:t xml:space="preserve"> بهش بربخوریم. </w:t>
        </w:r>
      </w:ins>
      <w:ins w:id="1606" w:author="Microsoft account" w:date="2025-10-11T09:46:00Z">
        <w:r w:rsidR="001971AE">
          <w:rPr>
            <w:rFonts w:cs="Calibri" w:hint="cs"/>
            <w:sz w:val="28"/>
            <w:szCs w:val="28"/>
            <w:rtl/>
            <w:lang w:bidi="fa-IR"/>
          </w:rPr>
          <w:t>(</w:t>
        </w:r>
        <w:r w:rsidR="001971AE">
          <w:rPr>
            <w:rFonts w:cs="Calibri" w:hint="cs"/>
            <w:sz w:val="18"/>
            <w:szCs w:val="18"/>
            <w:rtl/>
            <w:lang w:bidi="fa-IR"/>
          </w:rPr>
          <w:t xml:space="preserve">همچنین چیزی داره که همشون رو توی یه </w:t>
        </w:r>
      </w:ins>
      <w:ins w:id="1607" w:author="Microsoft account" w:date="2025-10-11T09:47:00Z">
        <w:r w:rsidR="001971AE">
          <w:rPr>
            <w:rFonts w:cs="Calibri"/>
            <w:sz w:val="18"/>
            <w:szCs w:val="18"/>
            <w:lang w:bidi="fa-IR"/>
          </w:rPr>
          <w:t>tuple</w:t>
        </w:r>
        <w:r w:rsidR="001971AE">
          <w:rPr>
            <w:rFonts w:cs="Calibri" w:hint="cs"/>
            <w:sz w:val="18"/>
            <w:szCs w:val="18"/>
            <w:rtl/>
            <w:lang w:bidi="fa-IR"/>
          </w:rPr>
          <w:t xml:space="preserve"> برمیگردونه که میشه </w:t>
        </w:r>
        <w:r w:rsidR="001971AE">
          <w:rPr>
            <w:rFonts w:cs="Calibri"/>
            <w:sz w:val="18"/>
            <w:szCs w:val="18"/>
            <w:lang w:bidi="fa-IR"/>
          </w:rPr>
          <w:t>.items()</w:t>
        </w:r>
      </w:ins>
      <w:ins w:id="1608" w:author="Microsoft account" w:date="2025-10-11T09:46:00Z">
        <w:r w:rsidR="001971AE">
          <w:rPr>
            <w:rFonts w:cs="Calibri" w:hint="cs"/>
            <w:sz w:val="28"/>
            <w:szCs w:val="28"/>
            <w:rtl/>
            <w:lang w:bidi="fa-IR"/>
          </w:rPr>
          <w:t>)</w:t>
        </w:r>
      </w:ins>
    </w:p>
    <w:p w14:paraId="1BEEAE5E" w14:textId="77777777" w:rsidR="00166988" w:rsidRDefault="00166988">
      <w:pPr>
        <w:bidi/>
        <w:spacing w:after="0" w:line="276" w:lineRule="auto"/>
        <w:jc w:val="both"/>
        <w:rPr>
          <w:ins w:id="1609" w:author="Microsoft account" w:date="2025-09-17T14:00:00Z"/>
          <w:rFonts w:cs="Calibri"/>
          <w:sz w:val="28"/>
          <w:szCs w:val="28"/>
          <w:rtl/>
          <w:lang w:bidi="fa-IR"/>
        </w:rPr>
        <w:pPrChange w:id="1610" w:author="Microsoft account" w:date="2025-09-17T14:00:00Z">
          <w:pPr>
            <w:bidi/>
            <w:spacing w:after="0" w:line="276" w:lineRule="auto"/>
            <w:jc w:val="both"/>
          </w:pPr>
        </w:pPrChange>
      </w:pPr>
    </w:p>
    <w:p w14:paraId="682D2548" w14:textId="1C8EDD43" w:rsidR="00166988" w:rsidRDefault="00166988">
      <w:pPr>
        <w:bidi/>
        <w:spacing w:after="0" w:line="276" w:lineRule="auto"/>
        <w:jc w:val="both"/>
        <w:rPr>
          <w:ins w:id="1611" w:author="Microsoft account" w:date="2025-09-17T14:05:00Z"/>
          <w:rFonts w:cs="Calibri"/>
          <w:sz w:val="28"/>
          <w:szCs w:val="28"/>
          <w:rtl/>
          <w:lang w:bidi="fa-IR"/>
        </w:rPr>
        <w:pPrChange w:id="1612" w:author="Microsoft account" w:date="2025-09-17T14:00:00Z">
          <w:pPr>
            <w:bidi/>
            <w:spacing w:after="0" w:line="276" w:lineRule="auto"/>
            <w:jc w:val="both"/>
          </w:pPr>
        </w:pPrChange>
      </w:pPr>
      <w:ins w:id="1613" w:author="Microsoft account" w:date="2025-09-17T14:00:00Z">
        <w:r>
          <w:rPr>
            <w:rFonts w:cs="Calibri" w:hint="cs"/>
            <w:sz w:val="28"/>
            <w:szCs w:val="28"/>
            <w:rtl/>
            <w:lang w:bidi="fa-IR"/>
          </w:rPr>
          <w:t>-</w:t>
        </w:r>
      </w:ins>
      <w:bookmarkStart w:id="1614" w:name="mrp"/>
      <w:ins w:id="1615" w:author="Microsoft account" w:date="2025-09-17T14:03:00Z">
        <w:r w:rsidR="00AD57ED">
          <w:rPr>
            <w:rFonts w:cs="Calibri" w:hint="cs"/>
            <w:sz w:val="28"/>
            <w:szCs w:val="28"/>
            <w:rtl/>
            <w:lang w:bidi="fa-IR"/>
          </w:rPr>
          <w:t xml:space="preserve">یه </w:t>
        </w:r>
        <w:bookmarkEnd w:id="1614"/>
        <w:r w:rsidR="00AD57ED">
          <w:rPr>
            <w:rFonts w:cs="Calibri" w:hint="cs"/>
            <w:sz w:val="28"/>
            <w:szCs w:val="28"/>
            <w:rtl/>
            <w:lang w:bidi="fa-IR"/>
          </w:rPr>
          <w:t>چیز جالب. این</w:t>
        </w:r>
      </w:ins>
      <w:ins w:id="1616" w:author="Microsoft account" w:date="2025-09-17T14:04:00Z">
        <w:r w:rsidR="00AD57ED">
          <w:rPr>
            <w:rFonts w:cs="Calibri" w:hint="cs"/>
            <w:sz w:val="28"/>
            <w:szCs w:val="28"/>
            <w:rtl/>
            <w:lang w:bidi="fa-IR"/>
          </w:rPr>
          <w:t xml:space="preserve">ی که ما الان بدونِ دیدن دوره ساختیم، بازی ای هست که فقط و فقط با جواب داده به همه سوالات پایان پیدا میکنه. اما الان خودش گفت که قراره کاری کنیم که وقتی که بازی رو زودتر از موعد تموم کردیم نشونمون بده که چه ایالت هایی رو از قلم انداختیم و یچیزی هم یاد بگیریم. این </w:t>
        </w:r>
      </w:ins>
      <w:ins w:id="1617" w:author="Microsoft account" w:date="2025-09-17T14:05:00Z">
        <w:r w:rsidR="00AD57ED">
          <w:rPr>
            <w:rFonts w:cs="Calibri" w:hint="cs"/>
            <w:sz w:val="28"/>
            <w:szCs w:val="28"/>
            <w:rtl/>
            <w:lang w:bidi="fa-IR"/>
          </w:rPr>
          <w:t>هم خیلی جالبه.</w:t>
        </w:r>
      </w:ins>
    </w:p>
    <w:p w14:paraId="42ADB1E8" w14:textId="77777777" w:rsidR="00AD57ED" w:rsidRDefault="00AD57ED">
      <w:pPr>
        <w:bidi/>
        <w:spacing w:after="0" w:line="276" w:lineRule="auto"/>
        <w:jc w:val="both"/>
        <w:rPr>
          <w:ins w:id="1618" w:author="Microsoft account" w:date="2025-09-17T14:05:00Z"/>
          <w:rFonts w:cs="Calibri"/>
          <w:sz w:val="28"/>
          <w:szCs w:val="28"/>
          <w:rtl/>
          <w:lang w:bidi="fa-IR"/>
        </w:rPr>
        <w:pPrChange w:id="1619" w:author="Microsoft account" w:date="2025-09-17T14:05:00Z">
          <w:pPr>
            <w:bidi/>
            <w:spacing w:after="0" w:line="276" w:lineRule="auto"/>
            <w:jc w:val="both"/>
          </w:pPr>
        </w:pPrChange>
      </w:pPr>
    </w:p>
    <w:p w14:paraId="2FCB0DDC" w14:textId="02AD6C93" w:rsidR="00AD57ED" w:rsidRDefault="00AD57ED">
      <w:pPr>
        <w:bidi/>
        <w:spacing w:after="0" w:line="276" w:lineRule="auto"/>
        <w:jc w:val="both"/>
        <w:rPr>
          <w:ins w:id="1620" w:author="Microsoft account" w:date="2025-09-18T09:46:00Z"/>
          <w:rFonts w:cs="Calibri"/>
          <w:sz w:val="28"/>
          <w:szCs w:val="28"/>
          <w:rtl/>
          <w:lang w:bidi="fa-IR"/>
        </w:rPr>
        <w:pPrChange w:id="1621" w:author="Microsoft account" w:date="2025-09-17T14:05:00Z">
          <w:pPr>
            <w:bidi/>
            <w:spacing w:after="0" w:line="276" w:lineRule="auto"/>
            <w:jc w:val="both"/>
          </w:pPr>
        </w:pPrChange>
      </w:pPr>
      <w:ins w:id="1622" w:author="Microsoft account" w:date="2025-09-17T14:05:00Z">
        <w:r>
          <w:rPr>
            <w:rFonts w:cs="Calibri" w:hint="cs"/>
            <w:sz w:val="28"/>
            <w:szCs w:val="28"/>
            <w:rtl/>
            <w:lang w:bidi="fa-IR"/>
          </w:rPr>
          <w:t>-</w:t>
        </w:r>
      </w:ins>
      <w:ins w:id="1623" w:author="Microsoft account" w:date="2025-09-17T14:09:00Z">
        <w:r w:rsidR="00EC1463">
          <w:rPr>
            <w:rFonts w:cs="Calibri" w:hint="cs"/>
            <w:sz w:val="28"/>
            <w:szCs w:val="28"/>
            <w:rtl/>
            <w:lang w:bidi="fa-IR"/>
          </w:rPr>
          <w:t xml:space="preserve">راهِ خودش اینطوری بود که بعد از وارد کردن مقدار </w:t>
        </w:r>
        <w:r w:rsidR="00EC1463">
          <w:rPr>
            <w:rFonts w:cs="Calibri"/>
            <w:sz w:val="28"/>
            <w:szCs w:val="28"/>
            <w:lang w:bidi="fa-IR"/>
          </w:rPr>
          <w:t>‘exit’</w:t>
        </w:r>
        <w:r w:rsidR="00EC1463">
          <w:rPr>
            <w:rFonts w:cs="Calibri" w:hint="cs"/>
            <w:sz w:val="28"/>
            <w:szCs w:val="28"/>
            <w:rtl/>
            <w:lang w:bidi="fa-IR"/>
          </w:rPr>
          <w:t xml:space="preserve"> بازی از </w:t>
        </w:r>
        <w:r w:rsidR="00EC1463">
          <w:rPr>
            <w:rFonts w:cs="Calibri"/>
            <w:sz w:val="28"/>
            <w:szCs w:val="28"/>
            <w:lang w:bidi="fa-IR"/>
          </w:rPr>
          <w:t>loop</w:t>
        </w:r>
        <w:r w:rsidR="00EC1463">
          <w:rPr>
            <w:rFonts w:cs="Calibri" w:hint="cs"/>
            <w:sz w:val="28"/>
            <w:szCs w:val="28"/>
            <w:rtl/>
            <w:lang w:bidi="fa-IR"/>
          </w:rPr>
          <w:t xml:space="preserve"> خارج میشه و یه </w:t>
        </w:r>
        <w:r w:rsidR="00EC1463">
          <w:rPr>
            <w:rFonts w:cs="Calibri"/>
            <w:sz w:val="28"/>
            <w:szCs w:val="28"/>
            <w:lang w:bidi="fa-IR"/>
          </w:rPr>
          <w:t>csv</w:t>
        </w:r>
        <w:r w:rsidR="00EC1463">
          <w:rPr>
            <w:rFonts w:cs="Calibri" w:hint="cs"/>
            <w:sz w:val="28"/>
            <w:szCs w:val="28"/>
            <w:rtl/>
            <w:lang w:bidi="fa-IR"/>
          </w:rPr>
          <w:t xml:space="preserve"> میسازه حاوی ایالت هایی که درست حدس نزدی. که </w:t>
        </w:r>
      </w:ins>
      <w:ins w:id="1624" w:author="Microsoft account" w:date="2025-09-17T14:10:00Z">
        <w:r w:rsidR="00EC1463">
          <w:rPr>
            <w:rFonts w:cs="Calibri" w:hint="cs"/>
            <w:sz w:val="28"/>
            <w:szCs w:val="28"/>
            <w:rtl/>
            <w:lang w:bidi="fa-IR"/>
          </w:rPr>
          <w:t xml:space="preserve">من فکر میکنم اینطوری بهتر باشه که وقتی </w:t>
        </w:r>
        <w:r w:rsidR="00EC1463">
          <w:rPr>
            <w:rFonts w:cs="Calibri"/>
            <w:sz w:val="28"/>
            <w:szCs w:val="28"/>
            <w:lang w:bidi="fa-IR"/>
          </w:rPr>
          <w:t>exit</w:t>
        </w:r>
        <w:r w:rsidR="00EC1463">
          <w:rPr>
            <w:rFonts w:cs="Calibri" w:hint="cs"/>
            <w:sz w:val="28"/>
            <w:szCs w:val="28"/>
            <w:rtl/>
            <w:lang w:bidi="fa-IR"/>
          </w:rPr>
          <w:t xml:space="preserve"> میزنی ایالت های از قلم افتاده رو با یه رنگ دیگه ای همه رو بنویسه سر جاشون. آره </w:t>
        </w:r>
      </w:ins>
      <w:ins w:id="1625" w:author="Microsoft account" w:date="2025-09-17T14:11:00Z">
        <w:r w:rsidR="00EC1463">
          <w:rPr>
            <w:rFonts w:cs="Calibri" w:hint="cs"/>
            <w:sz w:val="28"/>
            <w:szCs w:val="28"/>
            <w:rtl/>
            <w:lang w:bidi="fa-IR"/>
          </w:rPr>
          <w:t xml:space="preserve">این از نظرم بهتره. فکر نکنم هم زیاد وقت بگیره. </w:t>
        </w:r>
      </w:ins>
    </w:p>
    <w:p w14:paraId="7170FA27" w14:textId="275043A6" w:rsidR="00B608BA" w:rsidRDefault="00B608BA">
      <w:pPr>
        <w:bidi/>
        <w:spacing w:after="0" w:line="276" w:lineRule="auto"/>
        <w:jc w:val="both"/>
        <w:rPr>
          <w:ins w:id="1626" w:author="Microsoft account" w:date="2025-09-17T14:11:00Z"/>
          <w:rFonts w:cs="Calibri"/>
          <w:sz w:val="28"/>
          <w:szCs w:val="28"/>
          <w:rtl/>
          <w:lang w:bidi="fa-IR"/>
        </w:rPr>
        <w:pPrChange w:id="1627" w:author="Microsoft account" w:date="2025-09-18T09:46:00Z">
          <w:pPr>
            <w:bidi/>
            <w:spacing w:after="0" w:line="276" w:lineRule="auto"/>
            <w:jc w:val="both"/>
          </w:pPr>
        </w:pPrChange>
      </w:pPr>
      <w:ins w:id="1628" w:author="Microsoft account" w:date="2025-09-18T09:46:00Z">
        <w:r>
          <w:rPr>
            <w:rFonts w:cs="Calibri" w:hint="cs"/>
            <w:sz w:val="28"/>
            <w:szCs w:val="28"/>
            <w:rtl/>
            <w:lang w:bidi="fa-IR"/>
          </w:rPr>
          <w:t>(</w:t>
        </w:r>
        <w:r>
          <w:rPr>
            <w:rFonts w:cs="Calibri" w:hint="cs"/>
            <w:sz w:val="18"/>
            <w:szCs w:val="18"/>
            <w:rtl/>
            <w:lang w:bidi="fa-IR"/>
          </w:rPr>
          <w:t xml:space="preserve">حتی الان دارم به این فکر میکنم که میشه </w:t>
        </w:r>
      </w:ins>
      <w:ins w:id="1629" w:author="Microsoft account" w:date="2025-09-18T09:47:00Z">
        <w:r>
          <w:rPr>
            <w:rFonts w:cs="Calibri"/>
            <w:sz w:val="18"/>
            <w:szCs w:val="18"/>
            <w:lang w:bidi="fa-IR"/>
          </w:rPr>
          <w:t>hint</w:t>
        </w:r>
        <w:r>
          <w:rPr>
            <w:rFonts w:cs="Calibri" w:hint="cs"/>
            <w:sz w:val="18"/>
            <w:szCs w:val="18"/>
            <w:rtl/>
            <w:lang w:bidi="fa-IR"/>
          </w:rPr>
          <w:t xml:space="preserve"> هم به بازی اضافه کرد. یعنی اینطوری نباشه که تو یا حدس میزنی یا انصراف میدی، میتونی </w:t>
        </w:r>
        <w:r>
          <w:rPr>
            <w:rFonts w:cs="Calibri"/>
            <w:sz w:val="18"/>
            <w:szCs w:val="18"/>
            <w:lang w:bidi="fa-IR"/>
          </w:rPr>
          <w:t>hint</w:t>
        </w:r>
        <w:r>
          <w:rPr>
            <w:rFonts w:cs="Calibri" w:hint="cs"/>
            <w:sz w:val="18"/>
            <w:szCs w:val="18"/>
            <w:rtl/>
            <w:lang w:bidi="fa-IR"/>
          </w:rPr>
          <w:t xml:space="preserve"> بگیری و استفاده کنی، که خودِ این </w:t>
        </w:r>
        <w:r>
          <w:rPr>
            <w:rFonts w:cs="Calibri"/>
            <w:sz w:val="18"/>
            <w:szCs w:val="18"/>
            <w:lang w:bidi="fa-IR"/>
          </w:rPr>
          <w:t>hint</w:t>
        </w:r>
        <w:r>
          <w:rPr>
            <w:rFonts w:cs="Calibri" w:hint="cs"/>
            <w:sz w:val="18"/>
            <w:szCs w:val="18"/>
            <w:rtl/>
            <w:lang w:bidi="fa-IR"/>
          </w:rPr>
          <w:t xml:space="preserve"> هم میتونه بر اساس اینکه تو چندتا پشتِ سر هم طی چه زمانی انجام دادی برات باز بشه و یه تعدادی رو بتونی بدون حدس زدن باز کنی، البته چون الان دیگه قصد نداریم به اون بازی چیزی اضافه کنیم فقط در حد فکر اینجا باقی میمونه.</w:t>
        </w:r>
      </w:ins>
      <w:ins w:id="1630" w:author="Microsoft account" w:date="2025-09-18T09:46:00Z">
        <w:r>
          <w:rPr>
            <w:rFonts w:cs="Calibri" w:hint="cs"/>
            <w:sz w:val="28"/>
            <w:szCs w:val="28"/>
            <w:rtl/>
            <w:lang w:bidi="fa-IR"/>
          </w:rPr>
          <w:t>)</w:t>
        </w:r>
      </w:ins>
    </w:p>
    <w:p w14:paraId="7227F9F7" w14:textId="77777777" w:rsidR="00EC1463" w:rsidRDefault="00EC1463">
      <w:pPr>
        <w:bidi/>
        <w:spacing w:after="0" w:line="276" w:lineRule="auto"/>
        <w:jc w:val="both"/>
        <w:rPr>
          <w:ins w:id="1631" w:author="Microsoft account" w:date="2025-09-17T14:11:00Z"/>
          <w:rFonts w:cs="Calibri"/>
          <w:sz w:val="28"/>
          <w:szCs w:val="28"/>
          <w:rtl/>
          <w:lang w:bidi="fa-IR"/>
        </w:rPr>
        <w:pPrChange w:id="1632" w:author="Microsoft account" w:date="2025-09-17T14:11:00Z">
          <w:pPr>
            <w:bidi/>
            <w:spacing w:after="0" w:line="276" w:lineRule="auto"/>
            <w:jc w:val="both"/>
          </w:pPr>
        </w:pPrChange>
      </w:pPr>
    </w:p>
    <w:p w14:paraId="522AEFFC" w14:textId="026487A5" w:rsidR="00EC1463" w:rsidRDefault="002160ED">
      <w:pPr>
        <w:bidi/>
        <w:spacing w:after="0" w:line="276" w:lineRule="auto"/>
        <w:jc w:val="both"/>
        <w:rPr>
          <w:ins w:id="1633" w:author="Microsoft account" w:date="2025-09-17T14:53:00Z"/>
          <w:rFonts w:cs="Calibri"/>
          <w:sz w:val="28"/>
          <w:szCs w:val="28"/>
          <w:rtl/>
          <w:lang w:bidi="fa-IR"/>
        </w:rPr>
        <w:pPrChange w:id="1634" w:author="Microsoft account" w:date="2025-09-17T14:11:00Z">
          <w:pPr>
            <w:bidi/>
            <w:spacing w:after="0" w:line="276" w:lineRule="auto"/>
            <w:jc w:val="both"/>
          </w:pPr>
        </w:pPrChange>
      </w:pPr>
      <w:ins w:id="1635" w:author="Microsoft account" w:date="2025-09-17T14:52:00Z">
        <w:r>
          <w:rPr>
            <w:rFonts w:cs="Calibri" w:hint="cs"/>
            <w:sz w:val="28"/>
            <w:szCs w:val="28"/>
            <w:rtl/>
            <w:lang w:bidi="fa-IR"/>
          </w:rPr>
          <w:t xml:space="preserve">-انجام شد الان یکاری کردیم که با رنگ سبز </w:t>
        </w:r>
        <w:r>
          <w:rPr>
            <w:rFonts w:cs="Calibri"/>
            <w:sz w:val="28"/>
            <w:szCs w:val="28"/>
            <w:lang w:bidi="fa-IR"/>
          </w:rPr>
          <w:t>miss</w:t>
        </w:r>
        <w:r>
          <w:rPr>
            <w:rFonts w:cs="Calibri" w:hint="cs"/>
            <w:sz w:val="28"/>
            <w:szCs w:val="28"/>
            <w:rtl/>
            <w:lang w:bidi="fa-IR"/>
          </w:rPr>
          <w:t xml:space="preserve"> هارو نشون میده. یه </w:t>
        </w:r>
        <w:r>
          <w:rPr>
            <w:rFonts w:cs="Calibri"/>
            <w:sz w:val="28"/>
            <w:szCs w:val="28"/>
            <w:lang w:bidi="fa-IR"/>
          </w:rPr>
          <w:t xml:space="preserve">textinput </w:t>
        </w:r>
        <w:r>
          <w:rPr>
            <w:rFonts w:cs="Calibri" w:hint="cs"/>
            <w:sz w:val="28"/>
            <w:szCs w:val="28"/>
            <w:rtl/>
            <w:lang w:bidi="fa-IR"/>
          </w:rPr>
          <w:t xml:space="preserve">هم اضافه کردیم برای حالتی که کاربر جواب تکراری وارد میکنه (اما همچنان نمره ش کم میشه </w:t>
        </w:r>
      </w:ins>
      <w:ins w:id="1636" w:author="Microsoft account" w:date="2025-09-17T14:53:00Z">
        <w:r w:rsidRPr="002160ED">
          <w:rPr>
            <w:rFonts w:cs="Calibri"/>
            <w:sz w:val="28"/>
            <w:szCs w:val="28"/>
            <w:lang w:bidi="fa-IR"/>
          </w:rPr>
          <w:sym w:font="Wingdings" w:char="F04A"/>
        </w:r>
        <w:r>
          <w:rPr>
            <w:rFonts w:cs="Calibri" w:hint="cs"/>
            <w:sz w:val="28"/>
            <w:szCs w:val="28"/>
            <w:rtl/>
            <w:lang w:bidi="fa-IR"/>
          </w:rPr>
          <w:t xml:space="preserve">  ، میخواستی حواست باشه) و در انتها  </w:t>
        </w:r>
        <w:r>
          <w:rPr>
            <w:rFonts w:cs="Calibri"/>
            <w:sz w:val="28"/>
            <w:szCs w:val="28"/>
            <w:lang w:bidi="fa-IR"/>
          </w:rPr>
          <w:t>done</w:t>
        </w:r>
        <w:r>
          <w:rPr>
            <w:rFonts w:cs="Calibri" w:hint="cs"/>
            <w:sz w:val="28"/>
            <w:szCs w:val="28"/>
            <w:rtl/>
            <w:lang w:bidi="fa-IR"/>
          </w:rPr>
          <w:t xml:space="preserve">. چیزِ اضافه تری وجود نداره برای این بازی مگر اینکه بریم و یه خروجی ازش بگیریم برای آمریکا. که ولش کن. شاید توی مرور این کار رو کردیم. </w:t>
        </w:r>
      </w:ins>
    </w:p>
    <w:p w14:paraId="65B4842E" w14:textId="6CD33A9F" w:rsidR="002160ED" w:rsidRDefault="002160ED">
      <w:pPr>
        <w:bidi/>
        <w:spacing w:after="0" w:line="276" w:lineRule="auto"/>
        <w:jc w:val="both"/>
        <w:rPr>
          <w:ins w:id="1637" w:author="Microsoft account" w:date="2025-09-17T14:53:00Z"/>
          <w:rFonts w:cs="Calibri"/>
          <w:sz w:val="28"/>
          <w:szCs w:val="28"/>
          <w:lang w:bidi="fa-IR"/>
        </w:rPr>
        <w:pPrChange w:id="1638" w:author="Microsoft account" w:date="2025-09-17T14:53:00Z">
          <w:pPr>
            <w:bidi/>
            <w:spacing w:after="0" w:line="276" w:lineRule="auto"/>
            <w:jc w:val="both"/>
          </w:pPr>
        </w:pPrChange>
      </w:pPr>
      <w:ins w:id="1639" w:author="Microsoft account" w:date="2025-09-17T14:53:00Z">
        <w:r>
          <w:rPr>
            <w:rFonts w:cs="Calibri"/>
            <w:sz w:val="28"/>
            <w:szCs w:val="28"/>
            <w:lang w:bidi="fa-IR"/>
          </w:rPr>
          <w:t>End of day025</w:t>
        </w:r>
      </w:ins>
    </w:p>
    <w:p w14:paraId="5F12BC6B" w14:textId="77777777" w:rsidR="002160ED" w:rsidRDefault="002160ED">
      <w:pPr>
        <w:bidi/>
        <w:spacing w:after="0" w:line="276" w:lineRule="auto"/>
        <w:jc w:val="both"/>
        <w:rPr>
          <w:ins w:id="1640" w:author="Microsoft account" w:date="2025-09-17T14:53:00Z"/>
          <w:rFonts w:cs="Calibri"/>
          <w:sz w:val="28"/>
          <w:szCs w:val="28"/>
          <w:lang w:bidi="fa-IR"/>
        </w:rPr>
        <w:pPrChange w:id="1641" w:author="Microsoft account" w:date="2025-09-17T14:53:00Z">
          <w:pPr>
            <w:bidi/>
            <w:spacing w:after="0" w:line="276" w:lineRule="auto"/>
            <w:jc w:val="both"/>
          </w:pPr>
        </w:pPrChange>
      </w:pPr>
    </w:p>
    <w:p w14:paraId="7E7CD939" w14:textId="77777777" w:rsidR="002160ED" w:rsidRDefault="002160ED">
      <w:pPr>
        <w:bidi/>
        <w:spacing w:after="0" w:line="276" w:lineRule="auto"/>
        <w:jc w:val="both"/>
        <w:rPr>
          <w:ins w:id="1642" w:author="Microsoft account" w:date="2025-09-17T13:52:00Z"/>
          <w:rFonts w:cs="Calibri"/>
          <w:sz w:val="28"/>
          <w:szCs w:val="28"/>
          <w:lang w:bidi="fa-IR"/>
        </w:rPr>
        <w:pPrChange w:id="1643" w:author="Microsoft account" w:date="2025-09-17T14:53:00Z">
          <w:pPr>
            <w:bidi/>
            <w:spacing w:after="0" w:line="276" w:lineRule="auto"/>
            <w:jc w:val="both"/>
          </w:pPr>
        </w:pPrChange>
      </w:pPr>
    </w:p>
    <w:p w14:paraId="33EA8DEE" w14:textId="77777777" w:rsidR="00166988" w:rsidRDefault="00166988">
      <w:pPr>
        <w:bidi/>
        <w:spacing w:after="0" w:line="276" w:lineRule="auto"/>
        <w:jc w:val="both"/>
        <w:rPr>
          <w:ins w:id="1644" w:author="Microsoft account" w:date="2025-09-17T13:52:00Z"/>
          <w:rFonts w:cs="Calibri"/>
          <w:sz w:val="28"/>
          <w:szCs w:val="28"/>
          <w:rtl/>
          <w:lang w:bidi="fa-IR"/>
        </w:rPr>
        <w:pPrChange w:id="1645" w:author="Microsoft account" w:date="2025-09-17T13:52:00Z">
          <w:pPr>
            <w:bidi/>
            <w:spacing w:after="0" w:line="276" w:lineRule="auto"/>
            <w:jc w:val="both"/>
          </w:pPr>
        </w:pPrChange>
      </w:pPr>
    </w:p>
    <w:p w14:paraId="4ED16D4F" w14:textId="535B50A8" w:rsidR="00166988" w:rsidRDefault="00166988">
      <w:pPr>
        <w:bidi/>
        <w:spacing w:after="0" w:line="276" w:lineRule="auto"/>
        <w:jc w:val="both"/>
        <w:rPr>
          <w:rFonts w:cs="Calibri"/>
          <w:sz w:val="28"/>
          <w:szCs w:val="28"/>
          <w:rtl/>
          <w:lang w:bidi="fa-IR"/>
        </w:rPr>
        <w:pPrChange w:id="1646" w:author="Microsoft account" w:date="2025-09-17T13:52:00Z">
          <w:pPr>
            <w:bidi/>
            <w:spacing w:after="0" w:line="276" w:lineRule="auto"/>
            <w:jc w:val="both"/>
          </w:pPr>
        </w:pPrChange>
      </w:pPr>
      <w:ins w:id="1647" w:author="Microsoft account" w:date="2025-09-17T13:52:00Z">
        <w:r>
          <w:rPr>
            <w:rFonts w:cs="Calibri" w:hint="cs"/>
            <w:sz w:val="28"/>
            <w:szCs w:val="28"/>
            <w:rtl/>
            <w:lang w:bidi="fa-IR"/>
          </w:rPr>
          <w:t>-</w:t>
        </w:r>
      </w:ins>
    </w:p>
    <w:p w14:paraId="4F96B6BB" w14:textId="77777777" w:rsidR="004E3A5E" w:rsidRDefault="004E3A5E" w:rsidP="00A07812">
      <w:pPr>
        <w:bidi/>
        <w:spacing w:after="0" w:line="276" w:lineRule="auto"/>
        <w:jc w:val="both"/>
        <w:rPr>
          <w:ins w:id="1648" w:author="Microsoft account" w:date="2025-09-17T12:59:00Z"/>
          <w:rFonts w:cs="Calibri"/>
          <w:sz w:val="28"/>
          <w:szCs w:val="28"/>
          <w:rtl/>
          <w:lang w:bidi="fa-IR"/>
        </w:rPr>
      </w:pPr>
    </w:p>
    <w:p w14:paraId="50AC5F55" w14:textId="77777777" w:rsidR="00701FFF" w:rsidRDefault="00701FFF">
      <w:pPr>
        <w:bidi/>
        <w:spacing w:after="0" w:line="276" w:lineRule="auto"/>
        <w:jc w:val="both"/>
        <w:rPr>
          <w:ins w:id="1649" w:author="Microsoft account" w:date="2025-09-17T12:59:00Z"/>
          <w:rFonts w:cs="Calibri"/>
          <w:sz w:val="28"/>
          <w:szCs w:val="28"/>
          <w:rtl/>
          <w:lang w:bidi="fa-IR"/>
        </w:rPr>
        <w:pPrChange w:id="1650" w:author="Microsoft account" w:date="2025-09-17T12:59:00Z">
          <w:pPr>
            <w:bidi/>
            <w:spacing w:after="0" w:line="276" w:lineRule="auto"/>
            <w:jc w:val="both"/>
          </w:pPr>
        </w:pPrChange>
      </w:pPr>
    </w:p>
    <w:p w14:paraId="7FD2239B" w14:textId="3BACE872" w:rsidR="00701FFF" w:rsidRDefault="00701FFF">
      <w:pPr>
        <w:spacing w:after="0" w:line="240" w:lineRule="auto"/>
        <w:rPr>
          <w:ins w:id="1651" w:author="Microsoft account" w:date="2025-09-17T12:59:00Z"/>
          <w:rFonts w:cs="Calibri"/>
          <w:sz w:val="28"/>
          <w:szCs w:val="28"/>
          <w:rtl/>
          <w:lang w:bidi="fa-IR"/>
        </w:rPr>
      </w:pPr>
      <w:ins w:id="1652" w:author="Microsoft account" w:date="2025-09-17T12:59:00Z">
        <w:r>
          <w:rPr>
            <w:rFonts w:cs="Calibri"/>
            <w:sz w:val="28"/>
            <w:szCs w:val="28"/>
            <w:rtl/>
            <w:lang w:bidi="fa-IR"/>
          </w:rPr>
          <w:br w:type="page"/>
        </w:r>
      </w:ins>
    </w:p>
    <w:p w14:paraId="735E300F" w14:textId="2A6C11D1" w:rsidR="00701FFF" w:rsidRDefault="00B608BA">
      <w:pPr>
        <w:bidi/>
        <w:spacing w:after="0" w:line="276" w:lineRule="auto"/>
        <w:jc w:val="both"/>
        <w:rPr>
          <w:ins w:id="1653" w:author="Microsoft account" w:date="2025-09-18T09:48:00Z"/>
          <w:rFonts w:cs="Calibri"/>
          <w:sz w:val="28"/>
          <w:szCs w:val="28"/>
          <w:rtl/>
          <w:lang w:bidi="fa-IR"/>
        </w:rPr>
        <w:pPrChange w:id="1654" w:author="Microsoft account" w:date="2025-09-17T12:59:00Z">
          <w:pPr>
            <w:bidi/>
            <w:spacing w:after="0" w:line="276" w:lineRule="auto"/>
            <w:jc w:val="both"/>
          </w:pPr>
        </w:pPrChange>
      </w:pPr>
      <w:bookmarkStart w:id="1655" w:name="I4040627"/>
      <w:ins w:id="1656" w:author="Microsoft account" w:date="2025-09-18T09:48:00Z">
        <w:r>
          <w:rPr>
            <w:rFonts w:cs="Calibri" w:hint="cs"/>
            <w:sz w:val="28"/>
            <w:szCs w:val="28"/>
            <w:rtl/>
            <w:lang w:bidi="fa-IR"/>
          </w:rPr>
          <w:lastRenderedPageBreak/>
          <w:t>ادامه</w:t>
        </w:r>
      </w:ins>
    </w:p>
    <w:bookmarkEnd w:id="1655"/>
    <w:p w14:paraId="4D3FFA24" w14:textId="491B60E0" w:rsidR="00B608BA" w:rsidRDefault="00B608BA">
      <w:pPr>
        <w:bidi/>
        <w:spacing w:after="0" w:line="276" w:lineRule="auto"/>
        <w:jc w:val="both"/>
        <w:rPr>
          <w:ins w:id="1657" w:author="Microsoft account" w:date="2025-09-18T09:49:00Z"/>
          <w:rFonts w:cs="Calibri"/>
          <w:sz w:val="28"/>
          <w:szCs w:val="28"/>
          <w:lang w:bidi="fa-IR"/>
        </w:rPr>
        <w:pPrChange w:id="1658" w:author="Microsoft account" w:date="2025-09-18T09:48:00Z">
          <w:pPr>
            <w:bidi/>
            <w:spacing w:after="0" w:line="276" w:lineRule="auto"/>
            <w:jc w:val="both"/>
          </w:pPr>
        </w:pPrChange>
      </w:pPr>
      <w:ins w:id="1659" w:author="Microsoft account" w:date="2025-09-18T09:49:00Z">
        <w:r>
          <w:rPr>
            <w:rFonts w:cs="Calibri" w:hint="cs"/>
            <w:sz w:val="28"/>
            <w:szCs w:val="28"/>
            <w:rtl/>
            <w:lang w:bidi="fa-IR"/>
          </w:rPr>
          <w:t xml:space="preserve">-خب، میریم برای ادامه از </w:t>
        </w:r>
        <w:r>
          <w:rPr>
            <w:rFonts w:cs="Calibri"/>
            <w:sz w:val="28"/>
            <w:szCs w:val="28"/>
            <w:lang w:bidi="fa-IR"/>
          </w:rPr>
          <w:t>day026</w:t>
        </w:r>
      </w:ins>
    </w:p>
    <w:p w14:paraId="23532E13" w14:textId="0FD7D206" w:rsidR="00B608BA" w:rsidRDefault="00B608BA">
      <w:pPr>
        <w:bidi/>
        <w:spacing w:after="0" w:line="276" w:lineRule="auto"/>
        <w:jc w:val="both"/>
        <w:rPr>
          <w:ins w:id="1660" w:author="Microsoft account" w:date="2025-09-18T09:48:00Z"/>
          <w:rFonts w:cs="Calibri"/>
          <w:sz w:val="28"/>
          <w:szCs w:val="28"/>
          <w:lang w:bidi="fa-IR"/>
        </w:rPr>
        <w:pPrChange w:id="1661" w:author="Microsoft account" w:date="2025-09-18T09:49:00Z">
          <w:pPr>
            <w:bidi/>
            <w:spacing w:after="0" w:line="276" w:lineRule="auto"/>
            <w:jc w:val="both"/>
          </w:pPr>
        </w:pPrChange>
      </w:pPr>
      <w:ins w:id="1662" w:author="Microsoft account" w:date="2025-09-18T09:49:00Z">
        <w:r>
          <w:rPr>
            <w:rFonts w:cs="Calibri"/>
            <w:sz w:val="28"/>
            <w:szCs w:val="28"/>
            <w:lang w:bidi="fa-IR"/>
          </w:rPr>
          <w:t xml:space="preserve">List and Dictionary </w:t>
        </w:r>
        <w:r w:rsidRPr="00B608BA">
          <w:rPr>
            <w:rFonts w:cs="Calibri"/>
            <w:sz w:val="28"/>
            <w:szCs w:val="28"/>
            <w:lang w:bidi="fa-IR"/>
          </w:rPr>
          <w:t>comprehension</w:t>
        </w:r>
      </w:ins>
    </w:p>
    <w:p w14:paraId="0EF4577F" w14:textId="77777777" w:rsidR="00B608BA" w:rsidRDefault="00B608BA">
      <w:pPr>
        <w:bidi/>
        <w:spacing w:after="0" w:line="276" w:lineRule="auto"/>
        <w:jc w:val="both"/>
        <w:rPr>
          <w:ins w:id="1663" w:author="Microsoft account" w:date="2025-09-18T09:52:00Z"/>
          <w:rFonts w:cs="Calibri"/>
          <w:sz w:val="28"/>
          <w:szCs w:val="28"/>
          <w:lang w:bidi="fa-IR"/>
        </w:rPr>
        <w:pPrChange w:id="1664" w:author="Microsoft account" w:date="2025-09-18T09:48:00Z">
          <w:pPr>
            <w:bidi/>
            <w:spacing w:after="0" w:line="276" w:lineRule="auto"/>
            <w:jc w:val="both"/>
          </w:pPr>
        </w:pPrChange>
      </w:pPr>
    </w:p>
    <w:p w14:paraId="65A0EE12" w14:textId="7F58ACB7" w:rsidR="00B608BA" w:rsidRDefault="00B608BA">
      <w:pPr>
        <w:bidi/>
        <w:spacing w:after="0" w:line="276" w:lineRule="auto"/>
        <w:jc w:val="both"/>
        <w:rPr>
          <w:ins w:id="1665" w:author="Microsoft account" w:date="2025-09-18T09:54:00Z"/>
          <w:rFonts w:cs="Calibri"/>
          <w:sz w:val="28"/>
          <w:szCs w:val="28"/>
          <w:rtl/>
          <w:lang w:bidi="fa-IR"/>
        </w:rPr>
        <w:pPrChange w:id="1666" w:author="Microsoft account" w:date="2025-09-18T09:52:00Z">
          <w:pPr>
            <w:bidi/>
            <w:spacing w:after="0" w:line="276" w:lineRule="auto"/>
            <w:jc w:val="both"/>
          </w:pPr>
        </w:pPrChange>
      </w:pPr>
      <w:ins w:id="1667" w:author="Microsoft account" w:date="2025-09-18T09:52:00Z">
        <w:r>
          <w:rPr>
            <w:rFonts w:cs="Calibri" w:hint="cs"/>
            <w:sz w:val="28"/>
            <w:szCs w:val="28"/>
            <w:rtl/>
            <w:lang w:bidi="fa-IR"/>
          </w:rPr>
          <w:t xml:space="preserve">-بازی چیه؟ وقتی میخوایم پشتِ تلفن اسم خودمون رو </w:t>
        </w:r>
        <w:r>
          <w:rPr>
            <w:rFonts w:cs="Calibri"/>
            <w:sz w:val="28"/>
            <w:szCs w:val="28"/>
            <w:lang w:bidi="fa-IR"/>
          </w:rPr>
          <w:t>spell</w:t>
        </w:r>
        <w:r>
          <w:rPr>
            <w:rFonts w:cs="Calibri" w:hint="cs"/>
            <w:sz w:val="28"/>
            <w:szCs w:val="28"/>
            <w:rtl/>
            <w:lang w:bidi="fa-IR"/>
          </w:rPr>
          <w:t xml:space="preserve">کنیم </w:t>
        </w:r>
        <w:r w:rsidR="006858B0">
          <w:rPr>
            <w:rFonts w:cs="Calibri" w:hint="cs"/>
            <w:sz w:val="28"/>
            <w:szCs w:val="28"/>
            <w:rtl/>
            <w:lang w:bidi="fa-IR"/>
          </w:rPr>
          <w:t xml:space="preserve">گاهی اوقات باید با یه کلمه مشخص که یادِ همه هست مثال بزنیم مثلا </w:t>
        </w:r>
      </w:ins>
      <w:ins w:id="1668" w:author="Microsoft account" w:date="2025-09-18T09:53:00Z">
        <w:r w:rsidR="006858B0">
          <w:rPr>
            <w:rFonts w:cs="Calibri"/>
            <w:sz w:val="28"/>
            <w:szCs w:val="28"/>
            <w:lang w:bidi="fa-IR"/>
          </w:rPr>
          <w:t>Erfan</w:t>
        </w:r>
        <w:r w:rsidR="006858B0">
          <w:rPr>
            <w:rFonts w:cs="Calibri" w:hint="cs"/>
            <w:sz w:val="28"/>
            <w:szCs w:val="28"/>
            <w:rtl/>
            <w:lang w:bidi="fa-IR"/>
          </w:rPr>
          <w:t xml:space="preserve"> که اولش میشه </w:t>
        </w:r>
        <w:r w:rsidR="006858B0">
          <w:rPr>
            <w:rFonts w:cs="Calibri"/>
            <w:sz w:val="28"/>
            <w:szCs w:val="28"/>
            <w:lang w:bidi="fa-IR"/>
          </w:rPr>
          <w:t>E</w:t>
        </w:r>
        <w:r w:rsidR="006858B0">
          <w:rPr>
            <w:rFonts w:cs="Calibri" w:hint="cs"/>
            <w:sz w:val="28"/>
            <w:szCs w:val="28"/>
            <w:rtl/>
            <w:lang w:bidi="fa-IR"/>
          </w:rPr>
          <w:t xml:space="preserve"> اگر یارو گفت </w:t>
        </w:r>
        <w:r w:rsidR="006858B0">
          <w:rPr>
            <w:rFonts w:cs="Calibri"/>
            <w:sz w:val="28"/>
            <w:szCs w:val="28"/>
            <w:lang w:bidi="fa-IR"/>
          </w:rPr>
          <w:t>B</w:t>
        </w:r>
        <w:r w:rsidR="006858B0">
          <w:rPr>
            <w:rFonts w:cs="Calibri" w:hint="cs"/>
            <w:sz w:val="28"/>
            <w:szCs w:val="28"/>
            <w:rtl/>
            <w:lang w:bidi="fa-IR"/>
          </w:rPr>
          <w:t xml:space="preserve"> ؟ تو میگی نه </w:t>
        </w:r>
        <w:r w:rsidR="006858B0">
          <w:rPr>
            <w:rFonts w:cs="Calibri"/>
            <w:sz w:val="28"/>
            <w:szCs w:val="28"/>
            <w:lang w:bidi="fa-IR"/>
          </w:rPr>
          <w:t>E</w:t>
        </w:r>
        <w:r w:rsidR="006858B0">
          <w:rPr>
            <w:rFonts w:cs="Calibri" w:hint="cs"/>
            <w:sz w:val="28"/>
            <w:szCs w:val="28"/>
            <w:rtl/>
            <w:lang w:bidi="fa-IR"/>
          </w:rPr>
          <w:t xml:space="preserve"> مثل </w:t>
        </w:r>
        <w:r w:rsidR="006858B0">
          <w:rPr>
            <w:rFonts w:cs="Calibri"/>
            <w:sz w:val="28"/>
            <w:szCs w:val="28"/>
            <w:lang w:bidi="fa-IR"/>
          </w:rPr>
          <w:t>Ebay</w:t>
        </w:r>
        <w:r w:rsidR="006858B0">
          <w:rPr>
            <w:rFonts w:cs="Calibri" w:hint="cs"/>
            <w:sz w:val="28"/>
            <w:szCs w:val="28"/>
            <w:rtl/>
            <w:lang w:bidi="fa-IR"/>
          </w:rPr>
          <w:t xml:space="preserve"> (مثلا) . این برنامه قراره این کار رو بکنه، اسم رو میگیره و یه کمله از این دست کلماتی که میشه باهاشون راحت </w:t>
        </w:r>
      </w:ins>
      <w:ins w:id="1669" w:author="Microsoft account" w:date="2025-09-18T09:54:00Z">
        <w:r w:rsidR="006858B0">
          <w:rPr>
            <w:rFonts w:cs="Calibri"/>
            <w:sz w:val="28"/>
            <w:szCs w:val="28"/>
            <w:lang w:bidi="fa-IR"/>
          </w:rPr>
          <w:t>spell</w:t>
        </w:r>
        <w:r w:rsidR="006858B0">
          <w:rPr>
            <w:rFonts w:cs="Calibri" w:hint="cs"/>
            <w:sz w:val="28"/>
            <w:szCs w:val="28"/>
            <w:rtl/>
            <w:lang w:bidi="fa-IR"/>
          </w:rPr>
          <w:t xml:space="preserve"> کرد رو توی یه لیست تحویل میده. (درگیر نمیشیم)</w:t>
        </w:r>
      </w:ins>
    </w:p>
    <w:p w14:paraId="653A0EDA" w14:textId="77777777" w:rsidR="006858B0" w:rsidRDefault="006858B0">
      <w:pPr>
        <w:bidi/>
        <w:spacing w:after="0" w:line="276" w:lineRule="auto"/>
        <w:jc w:val="both"/>
        <w:rPr>
          <w:ins w:id="1670" w:author="Microsoft account" w:date="2025-09-18T09:56:00Z"/>
          <w:rFonts w:cs="Calibri"/>
          <w:sz w:val="28"/>
          <w:szCs w:val="28"/>
          <w:rtl/>
          <w:lang w:bidi="fa-IR"/>
        </w:rPr>
        <w:pPrChange w:id="1671" w:author="Microsoft account" w:date="2025-09-18T09:54:00Z">
          <w:pPr>
            <w:bidi/>
            <w:spacing w:after="0" w:line="276" w:lineRule="auto"/>
            <w:jc w:val="both"/>
          </w:pPr>
        </w:pPrChange>
      </w:pPr>
    </w:p>
    <w:p w14:paraId="5CCC9BCF" w14:textId="4962BA77" w:rsidR="006858B0" w:rsidRDefault="006858B0">
      <w:pPr>
        <w:bidi/>
        <w:spacing w:after="0" w:line="276" w:lineRule="auto"/>
        <w:jc w:val="both"/>
        <w:rPr>
          <w:ins w:id="1672" w:author="Microsoft account" w:date="2025-09-18T09:54:00Z"/>
          <w:rFonts w:cs="Calibri"/>
          <w:sz w:val="28"/>
          <w:szCs w:val="28"/>
          <w:rtl/>
          <w:lang w:bidi="fa-IR"/>
        </w:rPr>
        <w:pPrChange w:id="1673" w:author="Microsoft account" w:date="2025-09-18T09:56:00Z">
          <w:pPr>
            <w:bidi/>
            <w:spacing w:after="0" w:line="276" w:lineRule="auto"/>
            <w:jc w:val="both"/>
          </w:pPr>
        </w:pPrChange>
      </w:pPr>
      <w:ins w:id="1674" w:author="Microsoft account" w:date="2025-09-18T09:56:00Z">
        <w:r>
          <w:rPr>
            <w:rFonts w:cs="Calibri" w:hint="cs"/>
            <w:sz w:val="28"/>
            <w:szCs w:val="28"/>
            <w:rtl/>
            <w:lang w:bidi="fa-IR"/>
          </w:rPr>
          <w:t xml:space="preserve">گفت که این </w:t>
        </w:r>
        <w:r>
          <w:rPr>
            <w:rFonts w:cs="Calibri"/>
            <w:sz w:val="28"/>
            <w:szCs w:val="28"/>
            <w:lang w:bidi="fa-IR"/>
          </w:rPr>
          <w:t>comprehension</w:t>
        </w:r>
        <w:r>
          <w:rPr>
            <w:rFonts w:cs="Calibri" w:hint="cs"/>
            <w:sz w:val="28"/>
            <w:szCs w:val="28"/>
            <w:rtl/>
            <w:lang w:bidi="fa-IR"/>
          </w:rPr>
          <w:t xml:space="preserve"> ها یجورایی </w:t>
        </w:r>
        <w:r>
          <w:rPr>
            <w:rFonts w:cs="Calibri"/>
            <w:sz w:val="28"/>
            <w:szCs w:val="28"/>
            <w:lang w:bidi="fa-IR"/>
          </w:rPr>
          <w:t>unique</w:t>
        </w:r>
        <w:r>
          <w:rPr>
            <w:rFonts w:cs="Calibri" w:hint="cs"/>
            <w:sz w:val="28"/>
            <w:szCs w:val="28"/>
            <w:rtl/>
            <w:lang w:bidi="fa-IR"/>
          </w:rPr>
          <w:t xml:space="preserve">مالِ پایتون هستن و چیزی هستن که همه </w:t>
        </w:r>
        <w:r>
          <w:rPr>
            <w:rFonts w:cs="Calibri"/>
            <w:sz w:val="28"/>
            <w:szCs w:val="28"/>
            <w:lang w:bidi="fa-IR"/>
          </w:rPr>
          <w:t>developer</w:t>
        </w:r>
        <w:r>
          <w:rPr>
            <w:rFonts w:cs="Calibri" w:hint="cs"/>
            <w:sz w:val="28"/>
            <w:szCs w:val="28"/>
            <w:rtl/>
            <w:lang w:bidi="fa-IR"/>
          </w:rPr>
          <w:t xml:space="preserve"> های پایتون ازش خوششون میاد ، که باعث میشه کد ها خیلی خوانا تر و راحت تر و قابل استفاده تر باشن.</w:t>
        </w:r>
      </w:ins>
    </w:p>
    <w:p w14:paraId="07E6DB6D" w14:textId="747EDEE8" w:rsidR="006858B0" w:rsidRDefault="006858B0">
      <w:pPr>
        <w:bidi/>
        <w:spacing w:after="0" w:line="276" w:lineRule="auto"/>
        <w:jc w:val="both"/>
        <w:rPr>
          <w:ins w:id="1675" w:author="Microsoft account" w:date="2025-09-18T09:55:00Z"/>
          <w:rFonts w:cs="Calibri"/>
          <w:sz w:val="28"/>
          <w:szCs w:val="28"/>
          <w:rtl/>
          <w:lang w:bidi="fa-IR"/>
        </w:rPr>
        <w:pPrChange w:id="1676" w:author="Microsoft account" w:date="2025-09-18T09:54:00Z">
          <w:pPr>
            <w:bidi/>
            <w:spacing w:after="0" w:line="276" w:lineRule="auto"/>
            <w:jc w:val="both"/>
          </w:pPr>
        </w:pPrChange>
      </w:pPr>
      <w:ins w:id="1677" w:author="Microsoft account" w:date="2025-09-18T09:54:00Z">
        <w:r>
          <w:rPr>
            <w:rFonts w:cs="Calibri" w:hint="cs"/>
            <w:sz w:val="28"/>
            <w:szCs w:val="28"/>
            <w:rtl/>
            <w:lang w:bidi="fa-IR"/>
          </w:rPr>
          <w:t>-</w:t>
        </w:r>
      </w:ins>
      <w:ins w:id="1678" w:author="Microsoft account" w:date="2025-09-18T09:55:00Z">
        <w:r>
          <w:rPr>
            <w:rFonts w:cs="Calibri" w:hint="cs"/>
            <w:sz w:val="28"/>
            <w:szCs w:val="28"/>
            <w:rtl/>
            <w:lang w:bidi="fa-IR"/>
          </w:rPr>
          <w:t xml:space="preserve">در ابتدا </w:t>
        </w:r>
        <w:r>
          <w:rPr>
            <w:rFonts w:cs="Calibri"/>
            <w:sz w:val="28"/>
            <w:szCs w:val="28"/>
            <w:lang w:bidi="fa-IR"/>
          </w:rPr>
          <w:t>list comprehension</w:t>
        </w:r>
      </w:ins>
    </w:p>
    <w:p w14:paraId="423A66AA" w14:textId="3CE5D589" w:rsidR="006858B0" w:rsidRDefault="006858B0">
      <w:pPr>
        <w:bidi/>
        <w:spacing w:after="0" w:line="276" w:lineRule="auto"/>
        <w:jc w:val="both"/>
        <w:rPr>
          <w:ins w:id="1679" w:author="Microsoft account" w:date="2025-09-18T09:57:00Z"/>
          <w:rFonts w:cs="Calibri"/>
          <w:sz w:val="28"/>
          <w:szCs w:val="28"/>
          <w:rtl/>
          <w:lang w:bidi="fa-IR"/>
        </w:rPr>
        <w:pPrChange w:id="1680" w:author="Microsoft account" w:date="2025-09-18T09:55:00Z">
          <w:pPr>
            <w:bidi/>
            <w:spacing w:after="0" w:line="276" w:lineRule="auto"/>
            <w:jc w:val="both"/>
          </w:pPr>
        </w:pPrChange>
      </w:pPr>
      <w:ins w:id="1681" w:author="Microsoft account" w:date="2025-09-18T09:56:00Z">
        <w:r>
          <w:rPr>
            <w:rFonts w:cs="Calibri" w:hint="cs"/>
            <w:sz w:val="28"/>
            <w:szCs w:val="28"/>
            <w:rtl/>
            <w:lang w:bidi="fa-IR"/>
          </w:rPr>
          <w:t xml:space="preserve"> </w:t>
        </w:r>
        <w:r w:rsidR="00FF10B0">
          <w:rPr>
            <w:rFonts w:cs="Calibri" w:hint="cs"/>
            <w:sz w:val="28"/>
            <w:szCs w:val="28"/>
            <w:rtl/>
            <w:lang w:bidi="fa-IR"/>
          </w:rPr>
          <w:t xml:space="preserve">مثلا، اگر بخوایم یسری عدد به </w:t>
        </w:r>
      </w:ins>
      <w:ins w:id="1682" w:author="Microsoft account" w:date="2025-09-18T09:57:00Z">
        <w:r w:rsidR="00FF10B0">
          <w:rPr>
            <w:rFonts w:cs="Calibri"/>
            <w:sz w:val="28"/>
            <w:szCs w:val="28"/>
            <w:lang w:bidi="fa-IR"/>
          </w:rPr>
          <w:t>list</w:t>
        </w:r>
        <w:r w:rsidR="00FF10B0">
          <w:rPr>
            <w:rFonts w:cs="Calibri" w:hint="cs"/>
            <w:sz w:val="28"/>
            <w:szCs w:val="28"/>
            <w:rtl/>
            <w:lang w:bidi="fa-IR"/>
          </w:rPr>
          <w:t xml:space="preserve"> اضافه کنیم ، میتونیم این کار رو بکنیم:</w:t>
        </w:r>
      </w:ins>
    </w:p>
    <w:p w14:paraId="29159AF1" w14:textId="24BCE065" w:rsidR="00FF10B0" w:rsidRDefault="00FF10B0">
      <w:pPr>
        <w:bidi/>
        <w:spacing w:after="0" w:line="276" w:lineRule="auto"/>
        <w:jc w:val="both"/>
        <w:rPr>
          <w:ins w:id="1683" w:author="Microsoft account" w:date="2025-09-18T09:57:00Z"/>
          <w:rFonts w:cs="Calibri"/>
          <w:sz w:val="28"/>
          <w:szCs w:val="28"/>
          <w:rtl/>
          <w:lang w:bidi="fa-IR"/>
        </w:rPr>
        <w:pPrChange w:id="1684" w:author="Microsoft account" w:date="2025-09-18T09:57:00Z">
          <w:pPr>
            <w:bidi/>
            <w:spacing w:after="0" w:line="276" w:lineRule="auto"/>
            <w:jc w:val="both"/>
          </w:pPr>
        </w:pPrChange>
      </w:pPr>
      <w:ins w:id="1685" w:author="Microsoft account" w:date="2025-09-18T09:57:00Z">
        <w:r w:rsidRPr="00FF10B0">
          <w:rPr>
            <w:rFonts w:cs="Calibri"/>
            <w:noProof/>
            <w:sz w:val="28"/>
            <w:szCs w:val="28"/>
            <w:rPrChange w:id="1686" w:author="Unknown">
              <w:rPr>
                <w:noProof/>
              </w:rPr>
            </w:rPrChange>
          </w:rPr>
          <w:drawing>
            <wp:inline distT="0" distB="0" distL="0" distR="0" wp14:anchorId="7CF9381D" wp14:editId="790F6B26">
              <wp:extent cx="4128798" cy="2113802"/>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147046" cy="2123144"/>
                      </a:xfrm>
                      <a:prstGeom prst="rect">
                        <a:avLst/>
                      </a:prstGeom>
                    </pic:spPr>
                  </pic:pic>
                </a:graphicData>
              </a:graphic>
            </wp:inline>
          </w:drawing>
        </w:r>
      </w:ins>
    </w:p>
    <w:p w14:paraId="5F8E7F8C" w14:textId="79BF36D0" w:rsidR="00FF10B0" w:rsidRDefault="00FF10B0">
      <w:pPr>
        <w:bidi/>
        <w:spacing w:after="0" w:line="276" w:lineRule="auto"/>
        <w:jc w:val="both"/>
        <w:rPr>
          <w:ins w:id="1687" w:author="Microsoft account" w:date="2025-09-18T09:57:00Z"/>
          <w:rFonts w:cs="Calibri"/>
          <w:sz w:val="28"/>
          <w:szCs w:val="28"/>
          <w:rtl/>
          <w:lang w:bidi="fa-IR"/>
        </w:rPr>
        <w:pPrChange w:id="1688" w:author="Microsoft account" w:date="2025-09-18T09:57:00Z">
          <w:pPr>
            <w:bidi/>
            <w:spacing w:after="0" w:line="276" w:lineRule="auto"/>
            <w:jc w:val="both"/>
          </w:pPr>
        </w:pPrChange>
      </w:pPr>
      <w:ins w:id="1689" w:author="Microsoft account" w:date="2025-09-18T09:57:00Z">
        <w:r>
          <w:rPr>
            <w:rFonts w:cs="Calibri" w:hint="cs"/>
            <w:sz w:val="28"/>
            <w:szCs w:val="28"/>
            <w:rtl/>
            <w:lang w:bidi="fa-IR"/>
          </w:rPr>
          <w:t xml:space="preserve">اما اگر از </w:t>
        </w:r>
        <w:r>
          <w:rPr>
            <w:rFonts w:cs="Calibri"/>
            <w:sz w:val="28"/>
            <w:szCs w:val="28"/>
            <w:lang w:bidi="fa-IR"/>
          </w:rPr>
          <w:t>comprehension</w:t>
        </w:r>
        <w:r>
          <w:rPr>
            <w:rFonts w:cs="Calibri" w:hint="cs"/>
            <w:sz w:val="28"/>
            <w:szCs w:val="28"/>
            <w:rtl/>
            <w:lang w:bidi="fa-IR"/>
          </w:rPr>
          <w:t xml:space="preserve"> استفاده کنیم میشه:</w:t>
        </w:r>
      </w:ins>
    </w:p>
    <w:p w14:paraId="37D4CCBD" w14:textId="388F94E7" w:rsidR="00FF10B0" w:rsidRDefault="00FF10B0">
      <w:pPr>
        <w:bidi/>
        <w:spacing w:after="0" w:line="276" w:lineRule="auto"/>
        <w:jc w:val="both"/>
        <w:rPr>
          <w:ins w:id="1690" w:author="Microsoft account" w:date="2025-09-18T09:58:00Z"/>
          <w:rFonts w:cs="Calibri"/>
          <w:sz w:val="28"/>
          <w:szCs w:val="28"/>
          <w:rtl/>
          <w:lang w:bidi="fa-IR"/>
        </w:rPr>
        <w:pPrChange w:id="1691" w:author="Microsoft account" w:date="2025-09-18T09:57:00Z">
          <w:pPr>
            <w:bidi/>
            <w:spacing w:after="0" w:line="276" w:lineRule="auto"/>
            <w:jc w:val="both"/>
          </w:pPr>
        </w:pPrChange>
      </w:pPr>
      <w:ins w:id="1692" w:author="Microsoft account" w:date="2025-09-18T09:58:00Z">
        <w:r w:rsidRPr="00FF10B0">
          <w:rPr>
            <w:rFonts w:cs="Calibri"/>
            <w:noProof/>
            <w:sz w:val="28"/>
            <w:szCs w:val="28"/>
            <w:rPrChange w:id="1693" w:author="Unknown">
              <w:rPr>
                <w:noProof/>
              </w:rPr>
            </w:rPrChange>
          </w:rPr>
          <w:drawing>
            <wp:inline distT="0" distB="0" distL="0" distR="0" wp14:anchorId="7750255A" wp14:editId="0E80BEEB">
              <wp:extent cx="4560877" cy="342091"/>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701189" cy="352615"/>
                      </a:xfrm>
                      <a:prstGeom prst="rect">
                        <a:avLst/>
                      </a:prstGeom>
                    </pic:spPr>
                  </pic:pic>
                </a:graphicData>
              </a:graphic>
            </wp:inline>
          </w:drawing>
        </w:r>
      </w:ins>
    </w:p>
    <w:p w14:paraId="7C28ED19" w14:textId="77777777" w:rsidR="00FF10B0" w:rsidRDefault="00FF10B0">
      <w:pPr>
        <w:bidi/>
        <w:spacing w:after="0" w:line="276" w:lineRule="auto"/>
        <w:jc w:val="both"/>
        <w:rPr>
          <w:ins w:id="1694" w:author="Microsoft account" w:date="2025-09-18T09:58:00Z"/>
          <w:rFonts w:cs="Calibri"/>
          <w:sz w:val="28"/>
          <w:szCs w:val="28"/>
          <w:rtl/>
          <w:lang w:bidi="fa-IR"/>
        </w:rPr>
        <w:pPrChange w:id="1695" w:author="Microsoft account" w:date="2025-09-18T09:58:00Z">
          <w:pPr>
            <w:bidi/>
            <w:spacing w:after="0" w:line="276" w:lineRule="auto"/>
            <w:jc w:val="both"/>
          </w:pPr>
        </w:pPrChange>
      </w:pPr>
    </w:p>
    <w:p w14:paraId="0ADE2E90" w14:textId="0F53AD8A" w:rsidR="00FF10B0" w:rsidRDefault="00FF10B0">
      <w:pPr>
        <w:bidi/>
        <w:spacing w:after="0" w:line="276" w:lineRule="auto"/>
        <w:jc w:val="both"/>
        <w:rPr>
          <w:ins w:id="1696" w:author="Microsoft account" w:date="2025-09-18T10:00:00Z"/>
          <w:rFonts w:cs="Calibri"/>
          <w:sz w:val="28"/>
          <w:szCs w:val="28"/>
          <w:rtl/>
          <w:lang w:bidi="fa-IR"/>
        </w:rPr>
        <w:pPrChange w:id="1697" w:author="Microsoft account" w:date="2025-09-18T09:58:00Z">
          <w:pPr>
            <w:bidi/>
            <w:spacing w:after="0" w:line="276" w:lineRule="auto"/>
            <w:jc w:val="both"/>
          </w:pPr>
        </w:pPrChange>
      </w:pPr>
      <w:ins w:id="1698" w:author="Microsoft account" w:date="2025-09-18T09:58:00Z">
        <w:r>
          <w:rPr>
            <w:rFonts w:cs="Calibri" w:hint="cs"/>
            <w:sz w:val="28"/>
            <w:szCs w:val="28"/>
            <w:rtl/>
            <w:lang w:bidi="fa-IR"/>
          </w:rPr>
          <w:t xml:space="preserve">-یادت اومد؟ این رو قبلا خوندیمش، درمورد اینه که میشه حلقه فور و لیست و به صورت کلی </w:t>
        </w:r>
        <w:r>
          <w:rPr>
            <w:rFonts w:cs="Calibri"/>
            <w:sz w:val="28"/>
            <w:szCs w:val="28"/>
            <w:lang w:bidi="fa-IR"/>
          </w:rPr>
          <w:t>iterable</w:t>
        </w:r>
        <w:r>
          <w:rPr>
            <w:rFonts w:cs="Calibri" w:hint="cs"/>
            <w:sz w:val="28"/>
            <w:szCs w:val="28"/>
            <w:rtl/>
            <w:lang w:bidi="fa-IR"/>
          </w:rPr>
          <w:t xml:space="preserve">   هارو توی یک تک خط خروجی گرفت و روی هرکدوم از آیتم های </w:t>
        </w:r>
      </w:ins>
      <w:ins w:id="1699" w:author="Microsoft account" w:date="2025-09-18T09:59:00Z">
        <w:r>
          <w:rPr>
            <w:rFonts w:cs="Calibri"/>
            <w:sz w:val="28"/>
            <w:szCs w:val="28"/>
            <w:lang w:bidi="fa-IR"/>
          </w:rPr>
          <w:t>iterate</w:t>
        </w:r>
        <w:r>
          <w:rPr>
            <w:rFonts w:cs="Calibri" w:hint="cs"/>
            <w:sz w:val="28"/>
            <w:szCs w:val="28"/>
            <w:rtl/>
            <w:lang w:bidi="fa-IR"/>
          </w:rPr>
          <w:t xml:space="preserve"> شده عملیاتی انجام داد و ذخیره کرد. </w:t>
        </w:r>
      </w:ins>
    </w:p>
    <w:p w14:paraId="18353897" w14:textId="77777777" w:rsidR="00FF10B0" w:rsidRDefault="00FF10B0">
      <w:pPr>
        <w:bidi/>
        <w:spacing w:after="0" w:line="276" w:lineRule="auto"/>
        <w:jc w:val="both"/>
        <w:rPr>
          <w:ins w:id="1700" w:author="Microsoft account" w:date="2025-09-18T10:00:00Z"/>
          <w:rFonts w:cs="Calibri"/>
          <w:sz w:val="28"/>
          <w:szCs w:val="28"/>
          <w:rtl/>
          <w:lang w:bidi="fa-IR"/>
        </w:rPr>
        <w:pPrChange w:id="1701" w:author="Microsoft account" w:date="2025-09-18T10:00:00Z">
          <w:pPr>
            <w:bidi/>
            <w:spacing w:after="0" w:line="276" w:lineRule="auto"/>
            <w:jc w:val="both"/>
          </w:pPr>
        </w:pPrChange>
      </w:pPr>
    </w:p>
    <w:p w14:paraId="4CC8A7D6" w14:textId="0696080E" w:rsidR="00FF10B0" w:rsidRDefault="00EC1080">
      <w:pPr>
        <w:bidi/>
        <w:spacing w:after="0" w:line="276" w:lineRule="auto"/>
        <w:jc w:val="both"/>
        <w:rPr>
          <w:ins w:id="1702" w:author="Microsoft account" w:date="2025-09-18T10:15:00Z"/>
          <w:rFonts w:cs="Calibri"/>
          <w:sz w:val="28"/>
          <w:szCs w:val="28"/>
          <w:rtl/>
          <w:lang w:bidi="fa-IR"/>
        </w:rPr>
        <w:pPrChange w:id="1703" w:author="Microsoft account" w:date="2025-09-18T10:00:00Z">
          <w:pPr>
            <w:bidi/>
            <w:spacing w:after="0" w:line="276" w:lineRule="auto"/>
            <w:jc w:val="both"/>
          </w:pPr>
        </w:pPrChange>
      </w:pPr>
      <w:ins w:id="1704" w:author="Microsoft account" w:date="2025-09-18T10:01:00Z">
        <w:r>
          <w:rPr>
            <w:rFonts w:cs="Calibri" w:hint="cs"/>
            <w:sz w:val="28"/>
            <w:szCs w:val="28"/>
            <w:rtl/>
            <w:lang w:bidi="fa-IR"/>
          </w:rPr>
          <w:t xml:space="preserve"> </w:t>
        </w:r>
      </w:ins>
      <w:ins w:id="1705" w:author="Microsoft account" w:date="2025-09-18T10:13:00Z">
        <w:r w:rsidR="00F55FAB">
          <w:rPr>
            <w:rFonts w:cs="Calibri" w:hint="cs"/>
            <w:sz w:val="28"/>
            <w:szCs w:val="28"/>
            <w:rtl/>
            <w:lang w:bidi="fa-IR"/>
          </w:rPr>
          <w:t xml:space="preserve">-نکته طلایی اینه که این رو یادمون باشه که </w:t>
        </w:r>
      </w:ins>
      <w:ins w:id="1706" w:author="Microsoft account" w:date="2025-09-18T10:14:00Z">
        <w:r w:rsidR="00F55FAB">
          <w:rPr>
            <w:rFonts w:cs="Calibri"/>
            <w:sz w:val="28"/>
            <w:szCs w:val="28"/>
            <w:lang w:bidi="fa-IR"/>
          </w:rPr>
          <w:t>[</w:t>
        </w:r>
      </w:ins>
      <w:ins w:id="1707" w:author="Microsoft account" w:date="2025-09-18T10:13:00Z">
        <w:r w:rsidR="00F55FAB">
          <w:rPr>
            <w:rFonts w:cs="Calibri"/>
            <w:sz w:val="28"/>
            <w:szCs w:val="28"/>
            <w:lang w:bidi="fa-IR"/>
          </w:rPr>
          <w:t>new_item for item in list</w:t>
        </w:r>
      </w:ins>
      <w:ins w:id="1708" w:author="Microsoft account" w:date="2025-09-18T10:14:00Z">
        <w:r w:rsidR="00F55FAB">
          <w:rPr>
            <w:rFonts w:cs="Calibri"/>
            <w:sz w:val="28"/>
            <w:szCs w:val="28"/>
            <w:lang w:bidi="fa-IR"/>
          </w:rPr>
          <w:t>]</w:t>
        </w:r>
        <w:r w:rsidR="00F55FAB">
          <w:rPr>
            <w:rFonts w:cs="Calibri" w:hint="cs"/>
            <w:sz w:val="28"/>
            <w:szCs w:val="28"/>
            <w:rtl/>
            <w:lang w:bidi="fa-IR"/>
          </w:rPr>
          <w:t xml:space="preserve"> و هروقت میخوایم از </w:t>
        </w:r>
        <w:r w:rsidR="00F55FAB">
          <w:rPr>
            <w:rFonts w:cs="Calibri"/>
            <w:sz w:val="28"/>
            <w:szCs w:val="28"/>
            <w:lang w:bidi="fa-IR"/>
          </w:rPr>
          <w:t>comprehension</w:t>
        </w:r>
        <w:r w:rsidR="00F55FAB">
          <w:rPr>
            <w:rFonts w:cs="Calibri" w:hint="cs"/>
            <w:sz w:val="28"/>
            <w:szCs w:val="28"/>
            <w:rtl/>
            <w:lang w:bidi="fa-IR"/>
          </w:rPr>
          <w:t xml:space="preserve"> استفاده کنیم </w:t>
        </w:r>
        <w:r w:rsidR="00F55FAB" w:rsidRPr="003409CC">
          <w:rPr>
            <w:rFonts w:cs="Calibri" w:hint="eastAsia"/>
            <w:sz w:val="28"/>
            <w:szCs w:val="28"/>
            <w:u w:val="single"/>
            <w:rtl/>
            <w:lang w:bidi="fa-IR"/>
            <w:rPrChange w:id="1709" w:author="Microsoft account" w:date="2025-09-18T10:36:00Z">
              <w:rPr>
                <w:rFonts w:cs="Calibri" w:hint="eastAsia"/>
                <w:sz w:val="28"/>
                <w:szCs w:val="28"/>
                <w:rtl/>
                <w:lang w:bidi="fa-IR"/>
              </w:rPr>
            </w:rPrChange>
          </w:rPr>
          <w:t>ا</w:t>
        </w:r>
        <w:r w:rsidR="00F55FAB" w:rsidRPr="003409CC">
          <w:rPr>
            <w:rFonts w:cs="Calibri" w:hint="cs"/>
            <w:sz w:val="28"/>
            <w:szCs w:val="28"/>
            <w:u w:val="single"/>
            <w:rtl/>
            <w:lang w:bidi="fa-IR"/>
            <w:rPrChange w:id="1710" w:author="Microsoft account" w:date="2025-09-18T10:36:00Z">
              <w:rPr>
                <w:rFonts w:cs="Calibri" w:hint="cs"/>
                <w:sz w:val="28"/>
                <w:szCs w:val="28"/>
                <w:rtl/>
                <w:lang w:bidi="fa-IR"/>
              </w:rPr>
            </w:rPrChange>
          </w:rPr>
          <w:t>ی</w:t>
        </w:r>
        <w:r w:rsidR="00F55FAB" w:rsidRPr="003409CC">
          <w:rPr>
            <w:rFonts w:cs="Calibri" w:hint="eastAsia"/>
            <w:sz w:val="28"/>
            <w:szCs w:val="28"/>
            <w:u w:val="single"/>
            <w:rtl/>
            <w:lang w:bidi="fa-IR"/>
            <w:rPrChange w:id="1711" w:author="Microsoft account" w:date="2025-09-18T10:36:00Z">
              <w:rPr>
                <w:rFonts w:cs="Calibri" w:hint="eastAsia"/>
                <w:sz w:val="28"/>
                <w:szCs w:val="28"/>
                <w:rtl/>
                <w:lang w:bidi="fa-IR"/>
              </w:rPr>
            </w:rPrChange>
          </w:rPr>
          <w:t>ن</w:t>
        </w:r>
        <w:r w:rsidR="00F55FAB" w:rsidRPr="003409CC">
          <w:rPr>
            <w:rFonts w:cs="Calibri"/>
            <w:sz w:val="28"/>
            <w:szCs w:val="28"/>
            <w:u w:val="single"/>
            <w:rtl/>
            <w:lang w:bidi="fa-IR"/>
            <w:rPrChange w:id="1712" w:author="Microsoft account" w:date="2025-09-18T10:36:00Z">
              <w:rPr>
                <w:rFonts w:cs="Calibri"/>
                <w:sz w:val="28"/>
                <w:szCs w:val="28"/>
                <w:rtl/>
                <w:lang w:bidi="fa-IR"/>
              </w:rPr>
            </w:rPrChange>
          </w:rPr>
          <w:t xml:space="preserve"> </w:t>
        </w:r>
        <w:r w:rsidR="00F55FAB" w:rsidRPr="003409CC">
          <w:rPr>
            <w:rFonts w:cs="Calibri" w:hint="eastAsia"/>
            <w:sz w:val="28"/>
            <w:szCs w:val="28"/>
            <w:u w:val="single"/>
            <w:rtl/>
            <w:lang w:bidi="fa-IR"/>
            <w:rPrChange w:id="1713" w:author="Microsoft account" w:date="2025-09-18T10:36:00Z">
              <w:rPr>
                <w:rFonts w:cs="Calibri" w:hint="eastAsia"/>
                <w:sz w:val="28"/>
                <w:szCs w:val="28"/>
                <w:rtl/>
                <w:lang w:bidi="fa-IR"/>
              </w:rPr>
            </w:rPrChange>
          </w:rPr>
          <w:t>رو</w:t>
        </w:r>
        <w:r w:rsidR="00F55FAB" w:rsidRPr="003409CC">
          <w:rPr>
            <w:rFonts w:cs="Calibri"/>
            <w:sz w:val="28"/>
            <w:szCs w:val="28"/>
            <w:u w:val="single"/>
            <w:rtl/>
            <w:lang w:bidi="fa-IR"/>
            <w:rPrChange w:id="1714" w:author="Microsoft account" w:date="2025-09-18T10:36:00Z">
              <w:rPr>
                <w:rFonts w:cs="Calibri"/>
                <w:sz w:val="28"/>
                <w:szCs w:val="28"/>
                <w:rtl/>
                <w:lang w:bidi="fa-IR"/>
              </w:rPr>
            </w:rPrChange>
          </w:rPr>
          <w:t xml:space="preserve"> </w:t>
        </w:r>
        <w:r w:rsidR="00F55FAB" w:rsidRPr="003409CC">
          <w:rPr>
            <w:rFonts w:cs="Calibri" w:hint="eastAsia"/>
            <w:sz w:val="28"/>
            <w:szCs w:val="28"/>
            <w:u w:val="single"/>
            <w:rtl/>
            <w:lang w:bidi="fa-IR"/>
            <w:rPrChange w:id="1715" w:author="Microsoft account" w:date="2025-09-18T10:36:00Z">
              <w:rPr>
                <w:rFonts w:cs="Calibri" w:hint="eastAsia"/>
                <w:sz w:val="28"/>
                <w:szCs w:val="28"/>
                <w:rtl/>
                <w:lang w:bidi="fa-IR"/>
              </w:rPr>
            </w:rPrChange>
          </w:rPr>
          <w:t>اول</w:t>
        </w:r>
        <w:r w:rsidR="00F55FAB" w:rsidRPr="003409CC">
          <w:rPr>
            <w:rFonts w:cs="Calibri"/>
            <w:sz w:val="28"/>
            <w:szCs w:val="28"/>
            <w:u w:val="single"/>
            <w:rtl/>
            <w:lang w:bidi="fa-IR"/>
            <w:rPrChange w:id="1716" w:author="Microsoft account" w:date="2025-09-18T10:36:00Z">
              <w:rPr>
                <w:rFonts w:cs="Calibri"/>
                <w:sz w:val="28"/>
                <w:szCs w:val="28"/>
                <w:rtl/>
                <w:lang w:bidi="fa-IR"/>
              </w:rPr>
            </w:rPrChange>
          </w:rPr>
          <w:t xml:space="preserve"> </w:t>
        </w:r>
        <w:r w:rsidR="00F55FAB" w:rsidRPr="003409CC">
          <w:rPr>
            <w:rFonts w:cs="Calibri" w:hint="eastAsia"/>
            <w:sz w:val="28"/>
            <w:szCs w:val="28"/>
            <w:u w:val="single"/>
            <w:rtl/>
            <w:lang w:bidi="fa-IR"/>
            <w:rPrChange w:id="1717" w:author="Microsoft account" w:date="2025-09-18T10:36:00Z">
              <w:rPr>
                <w:rFonts w:cs="Calibri" w:hint="eastAsia"/>
                <w:sz w:val="28"/>
                <w:szCs w:val="28"/>
                <w:rtl/>
                <w:lang w:bidi="fa-IR"/>
              </w:rPr>
            </w:rPrChange>
          </w:rPr>
          <w:t>بنو</w:t>
        </w:r>
        <w:r w:rsidR="00F55FAB" w:rsidRPr="003409CC">
          <w:rPr>
            <w:rFonts w:cs="Calibri" w:hint="cs"/>
            <w:sz w:val="28"/>
            <w:szCs w:val="28"/>
            <w:u w:val="single"/>
            <w:rtl/>
            <w:lang w:bidi="fa-IR"/>
            <w:rPrChange w:id="1718" w:author="Microsoft account" w:date="2025-09-18T10:36:00Z">
              <w:rPr>
                <w:rFonts w:cs="Calibri" w:hint="cs"/>
                <w:sz w:val="28"/>
                <w:szCs w:val="28"/>
                <w:rtl/>
                <w:lang w:bidi="fa-IR"/>
              </w:rPr>
            </w:rPrChange>
          </w:rPr>
          <w:t>ی</w:t>
        </w:r>
        <w:r w:rsidR="00F55FAB" w:rsidRPr="003409CC">
          <w:rPr>
            <w:rFonts w:cs="Calibri" w:hint="eastAsia"/>
            <w:sz w:val="28"/>
            <w:szCs w:val="28"/>
            <w:u w:val="single"/>
            <w:rtl/>
            <w:lang w:bidi="fa-IR"/>
            <w:rPrChange w:id="1719" w:author="Microsoft account" w:date="2025-09-18T10:36:00Z">
              <w:rPr>
                <w:rFonts w:cs="Calibri" w:hint="eastAsia"/>
                <w:sz w:val="28"/>
                <w:szCs w:val="28"/>
                <w:rtl/>
                <w:lang w:bidi="fa-IR"/>
              </w:rPr>
            </w:rPrChange>
          </w:rPr>
          <w:t>س</w:t>
        </w:r>
        <w:r w:rsidR="00F55FAB" w:rsidRPr="003409CC">
          <w:rPr>
            <w:rFonts w:cs="Calibri" w:hint="cs"/>
            <w:sz w:val="28"/>
            <w:szCs w:val="28"/>
            <w:u w:val="single"/>
            <w:rtl/>
            <w:lang w:bidi="fa-IR"/>
            <w:rPrChange w:id="1720" w:author="Microsoft account" w:date="2025-09-18T10:36:00Z">
              <w:rPr>
                <w:rFonts w:cs="Calibri" w:hint="cs"/>
                <w:sz w:val="28"/>
                <w:szCs w:val="28"/>
                <w:rtl/>
                <w:lang w:bidi="fa-IR"/>
              </w:rPr>
            </w:rPrChange>
          </w:rPr>
          <w:t>ی</w:t>
        </w:r>
        <w:r w:rsidR="00F55FAB" w:rsidRPr="003409CC">
          <w:rPr>
            <w:rFonts w:cs="Calibri" w:hint="eastAsia"/>
            <w:sz w:val="28"/>
            <w:szCs w:val="28"/>
            <w:u w:val="single"/>
            <w:rtl/>
            <w:lang w:bidi="fa-IR"/>
            <w:rPrChange w:id="1721" w:author="Microsoft account" w:date="2025-09-18T10:36:00Z">
              <w:rPr>
                <w:rFonts w:cs="Calibri" w:hint="eastAsia"/>
                <w:sz w:val="28"/>
                <w:szCs w:val="28"/>
                <w:rtl/>
                <w:lang w:bidi="fa-IR"/>
              </w:rPr>
            </w:rPrChange>
          </w:rPr>
          <w:t>م</w:t>
        </w:r>
        <w:r w:rsidR="00F55FAB" w:rsidRPr="003409CC">
          <w:rPr>
            <w:rFonts w:cs="Calibri"/>
            <w:sz w:val="28"/>
            <w:szCs w:val="28"/>
            <w:u w:val="single"/>
            <w:rtl/>
            <w:lang w:bidi="fa-IR"/>
            <w:rPrChange w:id="1722" w:author="Microsoft account" w:date="2025-09-18T10:36:00Z">
              <w:rPr>
                <w:rFonts w:cs="Calibri"/>
                <w:sz w:val="28"/>
                <w:szCs w:val="28"/>
                <w:rtl/>
                <w:lang w:bidi="fa-IR"/>
              </w:rPr>
            </w:rPrChange>
          </w:rPr>
          <w:t xml:space="preserve"> </w:t>
        </w:r>
        <w:r w:rsidR="00F55FAB" w:rsidRPr="003409CC">
          <w:rPr>
            <w:rFonts w:cs="Calibri" w:hint="eastAsia"/>
            <w:sz w:val="28"/>
            <w:szCs w:val="28"/>
            <w:u w:val="single"/>
            <w:rtl/>
            <w:lang w:bidi="fa-IR"/>
            <w:rPrChange w:id="1723" w:author="Microsoft account" w:date="2025-09-18T10:36:00Z">
              <w:rPr>
                <w:rFonts w:cs="Calibri" w:hint="eastAsia"/>
                <w:sz w:val="28"/>
                <w:szCs w:val="28"/>
                <w:rtl/>
                <w:lang w:bidi="fa-IR"/>
              </w:rPr>
            </w:rPrChange>
          </w:rPr>
          <w:t>و</w:t>
        </w:r>
        <w:r w:rsidR="00F55FAB" w:rsidRPr="003409CC">
          <w:rPr>
            <w:rFonts w:cs="Calibri"/>
            <w:sz w:val="28"/>
            <w:szCs w:val="28"/>
            <w:u w:val="single"/>
            <w:rtl/>
            <w:lang w:bidi="fa-IR"/>
            <w:rPrChange w:id="1724" w:author="Microsoft account" w:date="2025-09-18T10:36:00Z">
              <w:rPr>
                <w:rFonts w:cs="Calibri"/>
                <w:sz w:val="28"/>
                <w:szCs w:val="28"/>
                <w:rtl/>
                <w:lang w:bidi="fa-IR"/>
              </w:rPr>
            </w:rPrChange>
          </w:rPr>
          <w:t xml:space="preserve"> </w:t>
        </w:r>
        <w:r w:rsidR="00F55FAB" w:rsidRPr="003409CC">
          <w:rPr>
            <w:rFonts w:cs="Calibri" w:hint="eastAsia"/>
            <w:sz w:val="28"/>
            <w:szCs w:val="28"/>
            <w:u w:val="single"/>
            <w:rtl/>
            <w:lang w:bidi="fa-IR"/>
            <w:rPrChange w:id="1725" w:author="Microsoft account" w:date="2025-09-18T10:36:00Z">
              <w:rPr>
                <w:rFonts w:cs="Calibri" w:hint="eastAsia"/>
                <w:sz w:val="28"/>
                <w:szCs w:val="28"/>
                <w:rtl/>
                <w:lang w:bidi="fa-IR"/>
              </w:rPr>
            </w:rPrChange>
          </w:rPr>
          <w:t>بعد</w:t>
        </w:r>
        <w:r w:rsidR="00F55FAB" w:rsidRPr="003409CC">
          <w:rPr>
            <w:rFonts w:cs="Calibri"/>
            <w:sz w:val="28"/>
            <w:szCs w:val="28"/>
            <w:u w:val="single"/>
            <w:rtl/>
            <w:lang w:bidi="fa-IR"/>
            <w:rPrChange w:id="1726" w:author="Microsoft account" w:date="2025-09-18T10:36:00Z">
              <w:rPr>
                <w:rFonts w:cs="Calibri"/>
                <w:sz w:val="28"/>
                <w:szCs w:val="28"/>
                <w:rtl/>
                <w:lang w:bidi="fa-IR"/>
              </w:rPr>
            </w:rPrChange>
          </w:rPr>
          <w:t xml:space="preserve"> </w:t>
        </w:r>
        <w:r w:rsidR="00F55FAB" w:rsidRPr="003409CC">
          <w:rPr>
            <w:rFonts w:cs="Calibri" w:hint="eastAsia"/>
            <w:sz w:val="28"/>
            <w:szCs w:val="28"/>
            <w:u w:val="single"/>
            <w:rtl/>
            <w:lang w:bidi="fa-IR"/>
            <w:rPrChange w:id="1727" w:author="Microsoft account" w:date="2025-09-18T10:36:00Z">
              <w:rPr>
                <w:rFonts w:cs="Calibri" w:hint="eastAsia"/>
                <w:sz w:val="28"/>
                <w:szCs w:val="28"/>
                <w:rtl/>
                <w:lang w:bidi="fa-IR"/>
              </w:rPr>
            </w:rPrChange>
          </w:rPr>
          <w:t>به</w:t>
        </w:r>
        <w:r w:rsidR="00F55FAB" w:rsidRPr="003409CC">
          <w:rPr>
            <w:rFonts w:cs="Calibri"/>
            <w:sz w:val="28"/>
            <w:szCs w:val="28"/>
            <w:u w:val="single"/>
            <w:rtl/>
            <w:lang w:bidi="fa-IR"/>
            <w:rPrChange w:id="1728" w:author="Microsoft account" w:date="2025-09-18T10:36:00Z">
              <w:rPr>
                <w:rFonts w:cs="Calibri"/>
                <w:sz w:val="28"/>
                <w:szCs w:val="28"/>
                <w:rtl/>
                <w:lang w:bidi="fa-IR"/>
              </w:rPr>
            </w:rPrChange>
          </w:rPr>
          <w:t xml:space="preserve"> </w:t>
        </w:r>
        <w:r w:rsidR="00F55FAB" w:rsidRPr="003409CC">
          <w:rPr>
            <w:rFonts w:cs="Calibri" w:hint="eastAsia"/>
            <w:sz w:val="28"/>
            <w:szCs w:val="28"/>
            <w:u w:val="single"/>
            <w:rtl/>
            <w:lang w:bidi="fa-IR"/>
            <w:rPrChange w:id="1729" w:author="Microsoft account" w:date="2025-09-18T10:36:00Z">
              <w:rPr>
                <w:rFonts w:cs="Calibri" w:hint="eastAsia"/>
                <w:sz w:val="28"/>
                <w:szCs w:val="28"/>
                <w:rtl/>
                <w:lang w:bidi="fa-IR"/>
              </w:rPr>
            </w:rPrChange>
          </w:rPr>
          <w:t>ترت</w:t>
        </w:r>
        <w:r w:rsidR="00F55FAB" w:rsidRPr="003409CC">
          <w:rPr>
            <w:rFonts w:cs="Calibri" w:hint="cs"/>
            <w:sz w:val="28"/>
            <w:szCs w:val="28"/>
            <w:u w:val="single"/>
            <w:rtl/>
            <w:lang w:bidi="fa-IR"/>
            <w:rPrChange w:id="1730" w:author="Microsoft account" w:date="2025-09-18T10:36:00Z">
              <w:rPr>
                <w:rFonts w:cs="Calibri" w:hint="cs"/>
                <w:sz w:val="28"/>
                <w:szCs w:val="28"/>
                <w:rtl/>
                <w:lang w:bidi="fa-IR"/>
              </w:rPr>
            </w:rPrChange>
          </w:rPr>
          <w:t>ی</w:t>
        </w:r>
        <w:r w:rsidR="00F55FAB" w:rsidRPr="003409CC">
          <w:rPr>
            <w:rFonts w:cs="Calibri" w:hint="eastAsia"/>
            <w:sz w:val="28"/>
            <w:szCs w:val="28"/>
            <w:u w:val="single"/>
            <w:rtl/>
            <w:lang w:bidi="fa-IR"/>
            <w:rPrChange w:id="1731" w:author="Microsoft account" w:date="2025-09-18T10:36:00Z">
              <w:rPr>
                <w:rFonts w:cs="Calibri" w:hint="eastAsia"/>
                <w:sz w:val="28"/>
                <w:szCs w:val="28"/>
                <w:rtl/>
                <w:lang w:bidi="fa-IR"/>
              </w:rPr>
            </w:rPrChange>
          </w:rPr>
          <w:t>ب</w:t>
        </w:r>
        <w:r w:rsidR="00F55FAB" w:rsidRPr="003409CC">
          <w:rPr>
            <w:rFonts w:cs="Calibri"/>
            <w:sz w:val="28"/>
            <w:szCs w:val="28"/>
            <w:u w:val="single"/>
            <w:rtl/>
            <w:lang w:bidi="fa-IR"/>
            <w:rPrChange w:id="1732" w:author="Microsoft account" w:date="2025-09-18T10:36:00Z">
              <w:rPr>
                <w:rFonts w:cs="Calibri"/>
                <w:sz w:val="28"/>
                <w:szCs w:val="28"/>
                <w:rtl/>
                <w:lang w:bidi="fa-IR"/>
              </w:rPr>
            </w:rPrChange>
          </w:rPr>
          <w:t xml:space="preserve"> </w:t>
        </w:r>
        <w:r w:rsidR="00F55FAB" w:rsidRPr="003409CC">
          <w:rPr>
            <w:rFonts w:cs="Calibri" w:hint="eastAsia"/>
            <w:sz w:val="28"/>
            <w:szCs w:val="28"/>
            <w:u w:val="single"/>
            <w:rtl/>
            <w:lang w:bidi="fa-IR"/>
            <w:rPrChange w:id="1733" w:author="Microsoft account" w:date="2025-09-18T10:36:00Z">
              <w:rPr>
                <w:rFonts w:cs="Calibri" w:hint="eastAsia"/>
                <w:sz w:val="28"/>
                <w:szCs w:val="28"/>
                <w:rtl/>
                <w:lang w:bidi="fa-IR"/>
              </w:rPr>
            </w:rPrChange>
          </w:rPr>
          <w:t>جا</w:t>
        </w:r>
        <w:r w:rsidR="00F55FAB" w:rsidRPr="003409CC">
          <w:rPr>
            <w:rFonts w:cs="Calibri" w:hint="cs"/>
            <w:sz w:val="28"/>
            <w:szCs w:val="28"/>
            <w:u w:val="single"/>
            <w:rtl/>
            <w:lang w:bidi="fa-IR"/>
            <w:rPrChange w:id="1734" w:author="Microsoft account" w:date="2025-09-18T10:36:00Z">
              <w:rPr>
                <w:rFonts w:cs="Calibri" w:hint="cs"/>
                <w:sz w:val="28"/>
                <w:szCs w:val="28"/>
                <w:rtl/>
                <w:lang w:bidi="fa-IR"/>
              </w:rPr>
            </w:rPrChange>
          </w:rPr>
          <w:t>ی</w:t>
        </w:r>
        <w:r w:rsidR="00F55FAB" w:rsidRPr="003409CC">
          <w:rPr>
            <w:rFonts w:cs="Calibri" w:hint="eastAsia"/>
            <w:sz w:val="28"/>
            <w:szCs w:val="28"/>
            <w:u w:val="single"/>
            <w:rtl/>
            <w:lang w:bidi="fa-IR"/>
            <w:rPrChange w:id="1735" w:author="Microsoft account" w:date="2025-09-18T10:36:00Z">
              <w:rPr>
                <w:rFonts w:cs="Calibri" w:hint="eastAsia"/>
                <w:sz w:val="28"/>
                <w:szCs w:val="28"/>
                <w:rtl/>
                <w:lang w:bidi="fa-IR"/>
              </w:rPr>
            </w:rPrChange>
          </w:rPr>
          <w:t>گز</w:t>
        </w:r>
        <w:r w:rsidR="00F55FAB" w:rsidRPr="003409CC">
          <w:rPr>
            <w:rFonts w:cs="Calibri" w:hint="cs"/>
            <w:sz w:val="28"/>
            <w:szCs w:val="28"/>
            <w:u w:val="single"/>
            <w:rtl/>
            <w:lang w:bidi="fa-IR"/>
            <w:rPrChange w:id="1736" w:author="Microsoft account" w:date="2025-09-18T10:36:00Z">
              <w:rPr>
                <w:rFonts w:cs="Calibri" w:hint="cs"/>
                <w:sz w:val="28"/>
                <w:szCs w:val="28"/>
                <w:rtl/>
                <w:lang w:bidi="fa-IR"/>
              </w:rPr>
            </w:rPrChange>
          </w:rPr>
          <w:t>ی</w:t>
        </w:r>
        <w:r w:rsidR="00F55FAB" w:rsidRPr="003409CC">
          <w:rPr>
            <w:rFonts w:cs="Calibri" w:hint="eastAsia"/>
            <w:sz w:val="28"/>
            <w:szCs w:val="28"/>
            <w:u w:val="single"/>
            <w:rtl/>
            <w:lang w:bidi="fa-IR"/>
            <w:rPrChange w:id="1737" w:author="Microsoft account" w:date="2025-09-18T10:36:00Z">
              <w:rPr>
                <w:rFonts w:cs="Calibri" w:hint="eastAsia"/>
                <w:sz w:val="28"/>
                <w:szCs w:val="28"/>
                <w:rtl/>
                <w:lang w:bidi="fa-IR"/>
              </w:rPr>
            </w:rPrChange>
          </w:rPr>
          <w:t>ن</w:t>
        </w:r>
        <w:r w:rsidR="00F55FAB" w:rsidRPr="003409CC">
          <w:rPr>
            <w:rFonts w:cs="Calibri"/>
            <w:sz w:val="28"/>
            <w:szCs w:val="28"/>
            <w:u w:val="single"/>
            <w:rtl/>
            <w:lang w:bidi="fa-IR"/>
            <w:rPrChange w:id="1738" w:author="Microsoft account" w:date="2025-09-18T10:36:00Z">
              <w:rPr>
                <w:rFonts w:cs="Calibri"/>
                <w:sz w:val="28"/>
                <w:szCs w:val="28"/>
                <w:rtl/>
                <w:lang w:bidi="fa-IR"/>
              </w:rPr>
            </w:rPrChange>
          </w:rPr>
          <w:t xml:space="preserve"> </w:t>
        </w:r>
        <w:r w:rsidR="00F55FAB" w:rsidRPr="003409CC">
          <w:rPr>
            <w:rFonts w:cs="Calibri" w:hint="eastAsia"/>
            <w:sz w:val="28"/>
            <w:szCs w:val="28"/>
            <w:u w:val="single"/>
            <w:rtl/>
            <w:lang w:bidi="fa-IR"/>
            <w:rPrChange w:id="1739" w:author="Microsoft account" w:date="2025-09-18T10:36:00Z">
              <w:rPr>
                <w:rFonts w:cs="Calibri" w:hint="eastAsia"/>
                <w:sz w:val="28"/>
                <w:szCs w:val="28"/>
                <w:rtl/>
                <w:lang w:bidi="fa-IR"/>
              </w:rPr>
            </w:rPrChange>
          </w:rPr>
          <w:t>کن</w:t>
        </w:r>
        <w:r w:rsidR="00F55FAB" w:rsidRPr="003409CC">
          <w:rPr>
            <w:rFonts w:cs="Calibri" w:hint="cs"/>
            <w:sz w:val="28"/>
            <w:szCs w:val="28"/>
            <w:u w:val="single"/>
            <w:rtl/>
            <w:lang w:bidi="fa-IR"/>
            <w:rPrChange w:id="1740" w:author="Microsoft account" w:date="2025-09-18T10:36:00Z">
              <w:rPr>
                <w:rFonts w:cs="Calibri" w:hint="cs"/>
                <w:sz w:val="28"/>
                <w:szCs w:val="28"/>
                <w:rtl/>
                <w:lang w:bidi="fa-IR"/>
              </w:rPr>
            </w:rPrChange>
          </w:rPr>
          <w:t>ی</w:t>
        </w:r>
        <w:r w:rsidR="00F55FAB" w:rsidRPr="003409CC">
          <w:rPr>
            <w:rFonts w:cs="Calibri" w:hint="eastAsia"/>
            <w:sz w:val="28"/>
            <w:szCs w:val="28"/>
            <w:u w:val="single"/>
            <w:rtl/>
            <w:lang w:bidi="fa-IR"/>
            <w:rPrChange w:id="1741" w:author="Microsoft account" w:date="2025-09-18T10:36:00Z">
              <w:rPr>
                <w:rFonts w:cs="Calibri" w:hint="eastAsia"/>
                <w:sz w:val="28"/>
                <w:szCs w:val="28"/>
                <w:rtl/>
                <w:lang w:bidi="fa-IR"/>
              </w:rPr>
            </w:rPrChange>
          </w:rPr>
          <w:t>م</w:t>
        </w:r>
        <w:r w:rsidR="00F55FAB">
          <w:rPr>
            <w:rFonts w:cs="Calibri" w:hint="cs"/>
            <w:sz w:val="28"/>
            <w:szCs w:val="28"/>
            <w:rtl/>
            <w:lang w:bidi="fa-IR"/>
          </w:rPr>
          <w:t xml:space="preserve"> . </w:t>
        </w:r>
        <w:r w:rsidR="00F55FAB">
          <w:rPr>
            <w:rFonts w:cs="Calibri"/>
            <w:sz w:val="28"/>
            <w:szCs w:val="28"/>
            <w:lang w:bidi="fa-IR"/>
          </w:rPr>
          <w:t>list</w:t>
        </w:r>
        <w:r w:rsidR="00F55FAB">
          <w:rPr>
            <w:rFonts w:cs="Calibri" w:hint="cs"/>
            <w:sz w:val="28"/>
            <w:szCs w:val="28"/>
            <w:rtl/>
            <w:lang w:bidi="fa-IR"/>
          </w:rPr>
          <w:t xml:space="preserve"> رو جایگزین کنیم </w:t>
        </w:r>
      </w:ins>
      <w:ins w:id="1742" w:author="Microsoft account" w:date="2025-09-18T10:15:00Z">
        <w:r w:rsidR="00F55FAB">
          <w:rPr>
            <w:rFonts w:cs="Calibri" w:hint="cs"/>
            <w:sz w:val="28"/>
            <w:szCs w:val="28"/>
            <w:rtl/>
            <w:lang w:bidi="fa-IR"/>
          </w:rPr>
          <w:t xml:space="preserve">اسم واسه </w:t>
        </w:r>
        <w:r w:rsidR="00F55FAB">
          <w:rPr>
            <w:rFonts w:cs="Calibri"/>
            <w:sz w:val="28"/>
            <w:szCs w:val="28"/>
            <w:lang w:bidi="fa-IR"/>
          </w:rPr>
          <w:t>item</w:t>
        </w:r>
        <w:r w:rsidR="00F55FAB">
          <w:rPr>
            <w:rFonts w:cs="Calibri" w:hint="cs"/>
            <w:sz w:val="28"/>
            <w:szCs w:val="28"/>
            <w:rtl/>
            <w:lang w:bidi="fa-IR"/>
          </w:rPr>
          <w:t xml:space="preserve"> انتخاب کنیم و عملیاتی که میخوایم رو روی </w:t>
        </w:r>
        <w:r w:rsidR="00F55FAB">
          <w:rPr>
            <w:rFonts w:cs="Calibri"/>
            <w:sz w:val="28"/>
            <w:szCs w:val="28"/>
            <w:lang w:bidi="fa-IR"/>
          </w:rPr>
          <w:t>item</w:t>
        </w:r>
        <w:r w:rsidR="00F55FAB">
          <w:rPr>
            <w:rFonts w:cs="Calibri" w:hint="cs"/>
            <w:sz w:val="28"/>
            <w:szCs w:val="28"/>
            <w:rtl/>
            <w:lang w:bidi="fa-IR"/>
          </w:rPr>
          <w:t xml:space="preserve"> انجام بدیم و توی یه متغیر ذخیره کنیم. </w:t>
        </w:r>
      </w:ins>
    </w:p>
    <w:p w14:paraId="16BA5D32" w14:textId="77777777" w:rsidR="00F55FAB" w:rsidRDefault="00F55FAB">
      <w:pPr>
        <w:bidi/>
        <w:spacing w:after="0" w:line="276" w:lineRule="auto"/>
        <w:jc w:val="both"/>
        <w:rPr>
          <w:ins w:id="1743" w:author="Microsoft account" w:date="2025-09-18T10:15:00Z"/>
          <w:rFonts w:cs="Calibri"/>
          <w:sz w:val="28"/>
          <w:szCs w:val="28"/>
          <w:rtl/>
          <w:lang w:bidi="fa-IR"/>
        </w:rPr>
        <w:pPrChange w:id="1744" w:author="Microsoft account" w:date="2025-09-18T10:15:00Z">
          <w:pPr>
            <w:bidi/>
            <w:spacing w:after="0" w:line="276" w:lineRule="auto"/>
            <w:jc w:val="both"/>
          </w:pPr>
        </w:pPrChange>
      </w:pPr>
    </w:p>
    <w:p w14:paraId="44BFC01A" w14:textId="61D05C81" w:rsidR="00F55FAB" w:rsidRDefault="00D33E8B">
      <w:pPr>
        <w:bidi/>
        <w:spacing w:after="0" w:line="276" w:lineRule="auto"/>
        <w:jc w:val="both"/>
        <w:rPr>
          <w:ins w:id="1745" w:author="Microsoft account" w:date="2025-09-18T10:18:00Z"/>
          <w:rFonts w:cs="Calibri"/>
          <w:sz w:val="28"/>
          <w:szCs w:val="28"/>
          <w:rtl/>
          <w:lang w:bidi="fa-IR"/>
        </w:rPr>
        <w:pPrChange w:id="1746" w:author="Microsoft account" w:date="2025-09-18T10:18:00Z">
          <w:pPr>
            <w:bidi/>
            <w:spacing w:after="0" w:line="276" w:lineRule="auto"/>
            <w:jc w:val="both"/>
          </w:pPr>
        </w:pPrChange>
      </w:pPr>
      <w:ins w:id="1747" w:author="Microsoft account" w:date="2025-09-18T10:18:00Z">
        <w:r>
          <w:rPr>
            <w:rFonts w:cs="Calibri" w:hint="cs"/>
            <w:sz w:val="28"/>
            <w:szCs w:val="28"/>
            <w:rtl/>
            <w:lang w:bidi="fa-IR"/>
          </w:rPr>
          <w:lastRenderedPageBreak/>
          <w:t>-همچنین ، میتونی شرط هم بزاریم. چطور؟ فرمول قبلی رو یه بار مرور کنیم</w:t>
        </w:r>
      </w:ins>
    </w:p>
    <w:p w14:paraId="1179A27F" w14:textId="3CCE3010" w:rsidR="00D33E8B" w:rsidRDefault="00D33E8B">
      <w:pPr>
        <w:bidi/>
        <w:spacing w:after="0" w:line="276" w:lineRule="auto"/>
        <w:jc w:val="both"/>
        <w:rPr>
          <w:ins w:id="1748" w:author="Microsoft account" w:date="2025-09-18T10:18:00Z"/>
          <w:rFonts w:cs="Calibri"/>
          <w:sz w:val="28"/>
          <w:szCs w:val="28"/>
          <w:rtl/>
          <w:lang w:bidi="fa-IR"/>
        </w:rPr>
        <w:pPrChange w:id="1749" w:author="Microsoft account" w:date="2025-09-18T10:18:00Z">
          <w:pPr>
            <w:bidi/>
            <w:spacing w:after="0" w:line="276" w:lineRule="auto"/>
            <w:jc w:val="both"/>
          </w:pPr>
        </w:pPrChange>
      </w:pPr>
      <w:ins w:id="1750" w:author="Microsoft account" w:date="2025-09-18T10:18:00Z">
        <w:r>
          <w:rPr>
            <w:rFonts w:cs="Calibri"/>
            <w:sz w:val="28"/>
            <w:szCs w:val="28"/>
            <w:lang w:bidi="fa-IR"/>
          </w:rPr>
          <w:t>New_list = [ new_item for item in list ]</w:t>
        </w:r>
        <w:r>
          <w:rPr>
            <w:rFonts w:cs="Calibri" w:hint="cs"/>
            <w:sz w:val="28"/>
            <w:szCs w:val="28"/>
            <w:rtl/>
            <w:lang w:bidi="fa-IR"/>
          </w:rPr>
          <w:t xml:space="preserve"> </w:t>
        </w:r>
      </w:ins>
    </w:p>
    <w:p w14:paraId="1FE2045D" w14:textId="700213EF" w:rsidR="00D33E8B" w:rsidRDefault="00D33E8B">
      <w:pPr>
        <w:bidi/>
        <w:spacing w:after="0" w:line="276" w:lineRule="auto"/>
        <w:jc w:val="both"/>
        <w:rPr>
          <w:ins w:id="1751" w:author="Microsoft account" w:date="2025-09-18T10:19:00Z"/>
          <w:rFonts w:cs="Calibri"/>
          <w:sz w:val="28"/>
          <w:szCs w:val="28"/>
          <w:rtl/>
          <w:lang w:bidi="fa-IR"/>
        </w:rPr>
        <w:pPrChange w:id="1752" w:author="Microsoft account" w:date="2025-09-18T10:18:00Z">
          <w:pPr>
            <w:bidi/>
            <w:spacing w:after="0" w:line="276" w:lineRule="auto"/>
            <w:jc w:val="both"/>
          </w:pPr>
        </w:pPrChange>
      </w:pPr>
      <w:ins w:id="1753" w:author="Microsoft account" w:date="2025-09-18T10:18:00Z">
        <w:r>
          <w:rPr>
            <w:rFonts w:cs="Calibri" w:hint="cs"/>
            <w:sz w:val="28"/>
            <w:szCs w:val="28"/>
            <w:rtl/>
            <w:lang w:bidi="fa-IR"/>
          </w:rPr>
          <w:t xml:space="preserve">حالا اگر بخوایم یه شرطی بزاریم که اگر اون شرط برقرار بود ، بعد بره و </w:t>
        </w:r>
      </w:ins>
      <w:ins w:id="1754" w:author="Microsoft account" w:date="2025-09-18T10:19:00Z">
        <w:r>
          <w:rPr>
            <w:rFonts w:cs="Calibri"/>
            <w:sz w:val="28"/>
            <w:szCs w:val="28"/>
            <w:lang w:bidi="fa-IR"/>
          </w:rPr>
          <w:t>new_item</w:t>
        </w:r>
        <w:r>
          <w:rPr>
            <w:rFonts w:cs="Calibri" w:hint="cs"/>
            <w:sz w:val="28"/>
            <w:szCs w:val="28"/>
            <w:rtl/>
            <w:lang w:bidi="fa-IR"/>
          </w:rPr>
          <w:t xml:space="preserve"> رو اضافه کنه چی؟ میشه زیری:</w:t>
        </w:r>
      </w:ins>
    </w:p>
    <w:p w14:paraId="13C7B89D" w14:textId="2D8E868D" w:rsidR="00D33E8B" w:rsidRDefault="00D33E8B">
      <w:pPr>
        <w:bidi/>
        <w:spacing w:after="0" w:line="276" w:lineRule="auto"/>
        <w:jc w:val="both"/>
        <w:rPr>
          <w:ins w:id="1755" w:author="Microsoft account" w:date="2025-09-18T10:19:00Z"/>
          <w:rFonts w:cs="Calibri"/>
          <w:sz w:val="28"/>
          <w:szCs w:val="28"/>
          <w:rtl/>
          <w:lang w:bidi="fa-IR"/>
        </w:rPr>
        <w:pPrChange w:id="1756" w:author="Microsoft account" w:date="2025-09-18T10:19:00Z">
          <w:pPr>
            <w:bidi/>
            <w:spacing w:after="0" w:line="276" w:lineRule="auto"/>
            <w:jc w:val="both"/>
          </w:pPr>
        </w:pPrChange>
      </w:pPr>
      <w:ins w:id="1757" w:author="Microsoft account" w:date="2025-09-18T10:19:00Z">
        <w:r>
          <w:rPr>
            <w:rFonts w:cs="Calibri"/>
            <w:sz w:val="28"/>
            <w:szCs w:val="28"/>
            <w:lang w:bidi="fa-IR"/>
          </w:rPr>
          <w:t>New_list = [ new_item for item in list if test ]</w:t>
        </w:r>
      </w:ins>
    </w:p>
    <w:p w14:paraId="4FCC93B5" w14:textId="0964BBA7" w:rsidR="00D33E8B" w:rsidRDefault="00D33E8B">
      <w:pPr>
        <w:bidi/>
        <w:spacing w:after="0" w:line="276" w:lineRule="auto"/>
        <w:jc w:val="both"/>
        <w:rPr>
          <w:ins w:id="1758" w:author="Microsoft account" w:date="2025-09-18T10:20:00Z"/>
          <w:rFonts w:cs="Calibri"/>
          <w:sz w:val="28"/>
          <w:szCs w:val="28"/>
          <w:lang w:bidi="fa-IR"/>
        </w:rPr>
        <w:pPrChange w:id="1759" w:author="Microsoft account" w:date="2025-09-18T10:19:00Z">
          <w:pPr>
            <w:bidi/>
            <w:spacing w:after="0" w:line="276" w:lineRule="auto"/>
            <w:jc w:val="both"/>
          </w:pPr>
        </w:pPrChange>
      </w:pPr>
      <w:ins w:id="1760" w:author="Microsoft account" w:date="2025-09-18T10:19:00Z">
        <w:r>
          <w:rPr>
            <w:rFonts w:cs="Calibri" w:hint="cs"/>
            <w:sz w:val="28"/>
            <w:szCs w:val="28"/>
            <w:rtl/>
            <w:lang w:bidi="fa-IR"/>
          </w:rPr>
          <w:t xml:space="preserve">که یعنی بخش </w:t>
        </w:r>
        <w:r>
          <w:rPr>
            <w:rFonts w:cs="Calibri"/>
            <w:sz w:val="28"/>
            <w:szCs w:val="28"/>
            <w:lang w:bidi="fa-IR"/>
          </w:rPr>
          <w:t>test</w:t>
        </w:r>
        <w:r>
          <w:rPr>
            <w:rFonts w:cs="Calibri" w:hint="cs"/>
            <w:sz w:val="28"/>
            <w:szCs w:val="28"/>
            <w:rtl/>
            <w:lang w:bidi="fa-IR"/>
          </w:rPr>
          <w:t xml:space="preserve"> اگر </w:t>
        </w:r>
        <w:r>
          <w:rPr>
            <w:rFonts w:cs="Calibri"/>
            <w:sz w:val="28"/>
            <w:szCs w:val="28"/>
            <w:lang w:bidi="fa-IR"/>
          </w:rPr>
          <w:t>True</w:t>
        </w:r>
        <w:r>
          <w:rPr>
            <w:rFonts w:cs="Calibri" w:hint="cs"/>
            <w:sz w:val="28"/>
            <w:szCs w:val="28"/>
            <w:rtl/>
            <w:lang w:bidi="fa-IR"/>
          </w:rPr>
          <w:t xml:space="preserve"> شد ، اونموقع </w:t>
        </w:r>
        <w:r>
          <w:rPr>
            <w:rFonts w:cs="Calibri"/>
            <w:sz w:val="28"/>
            <w:szCs w:val="28"/>
            <w:lang w:bidi="fa-IR"/>
          </w:rPr>
          <w:t>new_item</w:t>
        </w:r>
        <w:r>
          <w:rPr>
            <w:rFonts w:cs="Calibri" w:hint="cs"/>
            <w:sz w:val="28"/>
            <w:szCs w:val="28"/>
            <w:rtl/>
            <w:lang w:bidi="fa-IR"/>
          </w:rPr>
          <w:t xml:space="preserve"> اد بشه به </w:t>
        </w:r>
      </w:ins>
      <w:ins w:id="1761" w:author="Microsoft account" w:date="2025-09-18T10:20:00Z">
        <w:r>
          <w:rPr>
            <w:rFonts w:cs="Calibri"/>
            <w:sz w:val="28"/>
            <w:szCs w:val="28"/>
            <w:lang w:bidi="fa-IR"/>
          </w:rPr>
          <w:t>new_list</w:t>
        </w:r>
      </w:ins>
    </w:p>
    <w:p w14:paraId="5D6BBDFF" w14:textId="77777777" w:rsidR="00D33E8B" w:rsidRDefault="00D33E8B">
      <w:pPr>
        <w:bidi/>
        <w:spacing w:after="0" w:line="276" w:lineRule="auto"/>
        <w:jc w:val="both"/>
        <w:rPr>
          <w:ins w:id="1762" w:author="Microsoft account" w:date="2025-09-18T10:20:00Z"/>
          <w:rFonts w:cs="Calibri"/>
          <w:sz w:val="28"/>
          <w:szCs w:val="28"/>
          <w:lang w:bidi="fa-IR"/>
        </w:rPr>
        <w:pPrChange w:id="1763" w:author="Microsoft account" w:date="2025-09-18T10:20:00Z">
          <w:pPr>
            <w:bidi/>
            <w:spacing w:after="0" w:line="276" w:lineRule="auto"/>
            <w:jc w:val="both"/>
          </w:pPr>
        </w:pPrChange>
      </w:pPr>
    </w:p>
    <w:p w14:paraId="787FAB3D" w14:textId="25FE814E" w:rsidR="00D33E8B" w:rsidRDefault="00D33E8B">
      <w:pPr>
        <w:bidi/>
        <w:spacing w:after="0" w:line="276" w:lineRule="auto"/>
        <w:jc w:val="both"/>
        <w:rPr>
          <w:ins w:id="1764" w:author="Microsoft account" w:date="2025-09-18T10:36:00Z"/>
          <w:rFonts w:cs="Calibri"/>
          <w:sz w:val="28"/>
          <w:szCs w:val="28"/>
          <w:lang w:bidi="fa-IR"/>
        </w:rPr>
        <w:pPrChange w:id="1765" w:author="Microsoft account" w:date="2025-09-18T10:20:00Z">
          <w:pPr>
            <w:bidi/>
            <w:spacing w:after="0" w:line="276" w:lineRule="auto"/>
            <w:jc w:val="both"/>
          </w:pPr>
        </w:pPrChange>
      </w:pPr>
      <w:ins w:id="1766" w:author="Microsoft account" w:date="2025-09-18T10:24:00Z">
        <w:r>
          <w:rPr>
            <w:rFonts w:cs="Calibri" w:hint="cs"/>
            <w:sz w:val="28"/>
            <w:szCs w:val="28"/>
            <w:rtl/>
            <w:lang w:bidi="fa-IR"/>
          </w:rPr>
          <w:t xml:space="preserve">-قابل توجهه که درحال حاضر داریم از یه </w:t>
        </w:r>
        <w:r>
          <w:rPr>
            <w:rFonts w:cs="Calibri"/>
            <w:sz w:val="28"/>
            <w:szCs w:val="28"/>
            <w:lang w:bidi="fa-IR"/>
          </w:rPr>
          <w:t>list</w:t>
        </w:r>
        <w:r>
          <w:rPr>
            <w:rFonts w:cs="Calibri" w:hint="cs"/>
            <w:sz w:val="28"/>
            <w:szCs w:val="28"/>
            <w:rtl/>
            <w:lang w:bidi="fa-IR"/>
          </w:rPr>
          <w:t xml:space="preserve"> یا هرچیزی که مثل </w:t>
        </w:r>
      </w:ins>
      <w:ins w:id="1767" w:author="Microsoft account" w:date="2025-09-18T10:25:00Z">
        <w:r>
          <w:rPr>
            <w:rFonts w:cs="Calibri"/>
            <w:sz w:val="28"/>
            <w:szCs w:val="28"/>
            <w:lang w:bidi="fa-IR"/>
          </w:rPr>
          <w:t>sequence</w:t>
        </w:r>
        <w:r>
          <w:rPr>
            <w:rFonts w:cs="Calibri" w:hint="cs"/>
            <w:sz w:val="28"/>
            <w:szCs w:val="28"/>
            <w:rtl/>
            <w:lang w:bidi="fa-IR"/>
          </w:rPr>
          <w:t xml:space="preserve"> عمل میکنه استفاده میکنیم و </w:t>
        </w:r>
        <w:r w:rsidRPr="000B7F66">
          <w:rPr>
            <w:rFonts w:cs="Calibri" w:hint="eastAsia"/>
            <w:sz w:val="28"/>
            <w:szCs w:val="28"/>
            <w:u w:val="single"/>
            <w:rtl/>
            <w:lang w:bidi="fa-IR"/>
            <w:rPrChange w:id="1768" w:author="Microsoft account" w:date="2025-09-19T13:46:00Z">
              <w:rPr>
                <w:rFonts w:cs="Calibri" w:hint="eastAsia"/>
                <w:sz w:val="28"/>
                <w:szCs w:val="28"/>
                <w:rtl/>
                <w:lang w:bidi="fa-IR"/>
              </w:rPr>
            </w:rPrChange>
          </w:rPr>
          <w:t>تو</w:t>
        </w:r>
        <w:r w:rsidRPr="000B7F66">
          <w:rPr>
            <w:rFonts w:cs="Calibri" w:hint="cs"/>
            <w:sz w:val="28"/>
            <w:szCs w:val="28"/>
            <w:u w:val="single"/>
            <w:rtl/>
            <w:lang w:bidi="fa-IR"/>
            <w:rPrChange w:id="1769" w:author="Microsoft account" w:date="2025-09-19T13:46:00Z">
              <w:rPr>
                <w:rFonts w:cs="Calibri" w:hint="cs"/>
                <w:sz w:val="28"/>
                <w:szCs w:val="28"/>
                <w:rtl/>
                <w:lang w:bidi="fa-IR"/>
              </w:rPr>
            </w:rPrChange>
          </w:rPr>
          <w:t>ی</w:t>
        </w:r>
        <w:r w:rsidRPr="000B7F66">
          <w:rPr>
            <w:rFonts w:cs="Calibri"/>
            <w:sz w:val="28"/>
            <w:szCs w:val="28"/>
            <w:u w:val="single"/>
            <w:rtl/>
            <w:lang w:bidi="fa-IR"/>
            <w:rPrChange w:id="1770" w:author="Microsoft account" w:date="2025-09-19T13:46:00Z">
              <w:rPr>
                <w:rFonts w:cs="Calibri"/>
                <w:sz w:val="28"/>
                <w:szCs w:val="28"/>
                <w:rtl/>
                <w:lang w:bidi="fa-IR"/>
              </w:rPr>
            </w:rPrChange>
          </w:rPr>
          <w:t xml:space="preserve"> </w:t>
        </w:r>
        <w:r w:rsidRPr="000B7F66">
          <w:rPr>
            <w:rFonts w:cs="Calibri" w:hint="cs"/>
            <w:sz w:val="28"/>
            <w:szCs w:val="28"/>
            <w:u w:val="single"/>
            <w:rtl/>
            <w:lang w:bidi="fa-IR"/>
            <w:rPrChange w:id="1771" w:author="Microsoft account" w:date="2025-09-19T13:46:00Z">
              <w:rPr>
                <w:rFonts w:cs="Calibri" w:hint="cs"/>
                <w:sz w:val="28"/>
                <w:szCs w:val="28"/>
                <w:rtl/>
                <w:lang w:bidi="fa-IR"/>
              </w:rPr>
            </w:rPrChange>
          </w:rPr>
          <w:t>ی</w:t>
        </w:r>
        <w:r w:rsidRPr="000B7F66">
          <w:rPr>
            <w:rFonts w:cs="Calibri" w:hint="eastAsia"/>
            <w:sz w:val="28"/>
            <w:szCs w:val="28"/>
            <w:u w:val="single"/>
            <w:rtl/>
            <w:lang w:bidi="fa-IR"/>
            <w:rPrChange w:id="1772" w:author="Microsoft account" w:date="2025-09-19T13:46:00Z">
              <w:rPr>
                <w:rFonts w:cs="Calibri" w:hint="eastAsia"/>
                <w:sz w:val="28"/>
                <w:szCs w:val="28"/>
                <w:rtl/>
                <w:lang w:bidi="fa-IR"/>
              </w:rPr>
            </w:rPrChange>
          </w:rPr>
          <w:t>ه</w:t>
        </w:r>
        <w:r w:rsidRPr="000B7F66">
          <w:rPr>
            <w:rFonts w:cs="Calibri"/>
            <w:sz w:val="28"/>
            <w:szCs w:val="28"/>
            <w:u w:val="single"/>
            <w:rtl/>
            <w:lang w:bidi="fa-IR"/>
            <w:rPrChange w:id="1773" w:author="Microsoft account" w:date="2025-09-19T13:46:00Z">
              <w:rPr>
                <w:rFonts w:cs="Calibri"/>
                <w:sz w:val="28"/>
                <w:szCs w:val="28"/>
                <w:rtl/>
                <w:lang w:bidi="fa-IR"/>
              </w:rPr>
            </w:rPrChange>
          </w:rPr>
          <w:t xml:space="preserve"> </w:t>
        </w:r>
        <w:r w:rsidRPr="000B7F66">
          <w:rPr>
            <w:rFonts w:cs="Calibri"/>
            <w:sz w:val="28"/>
            <w:szCs w:val="28"/>
            <w:u w:val="single"/>
            <w:lang w:bidi="fa-IR"/>
            <w:rPrChange w:id="1774" w:author="Microsoft account" w:date="2025-09-19T13:46:00Z">
              <w:rPr>
                <w:rFonts w:cs="Calibri"/>
                <w:sz w:val="28"/>
                <w:szCs w:val="28"/>
                <w:lang w:bidi="fa-IR"/>
              </w:rPr>
            </w:rPrChange>
          </w:rPr>
          <w:t>list</w:t>
        </w:r>
        <w:r>
          <w:rPr>
            <w:rFonts w:cs="Calibri" w:hint="cs"/>
            <w:sz w:val="28"/>
            <w:szCs w:val="28"/>
            <w:rtl/>
            <w:lang w:bidi="fa-IR"/>
          </w:rPr>
          <w:t xml:space="preserve"> ذخیره میکنیم. </w:t>
        </w:r>
      </w:ins>
    </w:p>
    <w:p w14:paraId="02CF6C81" w14:textId="77777777" w:rsidR="003409CC" w:rsidRDefault="003409CC">
      <w:pPr>
        <w:bidi/>
        <w:spacing w:after="0" w:line="276" w:lineRule="auto"/>
        <w:jc w:val="both"/>
        <w:rPr>
          <w:ins w:id="1775" w:author="Microsoft account" w:date="2025-09-18T10:36:00Z"/>
          <w:rFonts w:cs="Calibri"/>
          <w:sz w:val="28"/>
          <w:szCs w:val="28"/>
          <w:lang w:bidi="fa-IR"/>
        </w:rPr>
        <w:pPrChange w:id="1776" w:author="Microsoft account" w:date="2025-09-18T10:36:00Z">
          <w:pPr>
            <w:bidi/>
            <w:spacing w:after="0" w:line="276" w:lineRule="auto"/>
            <w:jc w:val="both"/>
          </w:pPr>
        </w:pPrChange>
      </w:pPr>
    </w:p>
    <w:p w14:paraId="6A82307B" w14:textId="7018B87B" w:rsidR="003409CC" w:rsidRDefault="00EF49AC">
      <w:pPr>
        <w:bidi/>
        <w:spacing w:after="0" w:line="276" w:lineRule="auto"/>
        <w:jc w:val="both"/>
        <w:rPr>
          <w:ins w:id="1777" w:author="Microsoft account" w:date="2025-09-18T11:08:00Z"/>
          <w:rFonts w:cs="Calibri"/>
          <w:sz w:val="28"/>
          <w:szCs w:val="28"/>
          <w:rtl/>
          <w:lang w:bidi="fa-IR"/>
        </w:rPr>
        <w:pPrChange w:id="1778" w:author="Microsoft account" w:date="2025-09-18T11:08:00Z">
          <w:pPr>
            <w:bidi/>
            <w:spacing w:after="0" w:line="276" w:lineRule="auto"/>
            <w:jc w:val="both"/>
          </w:pPr>
        </w:pPrChange>
      </w:pPr>
      <w:ins w:id="1779" w:author="Microsoft account" w:date="2025-09-18T11:08:00Z">
        <w:r>
          <w:rPr>
            <w:rFonts w:cs="Calibri" w:hint="cs"/>
            <w:sz w:val="28"/>
            <w:szCs w:val="28"/>
            <w:rtl/>
            <w:lang w:bidi="fa-IR"/>
          </w:rPr>
          <w:t xml:space="preserve">-با استفاده از </w:t>
        </w:r>
        <w:r>
          <w:rPr>
            <w:rFonts w:cs="Calibri"/>
            <w:sz w:val="28"/>
            <w:szCs w:val="28"/>
            <w:lang w:bidi="fa-IR"/>
          </w:rPr>
          <w:t>List Comprehension</w:t>
        </w:r>
        <w:r>
          <w:rPr>
            <w:rFonts w:cs="Calibri" w:hint="cs"/>
            <w:sz w:val="28"/>
            <w:szCs w:val="28"/>
            <w:rtl/>
            <w:lang w:bidi="fa-IR"/>
          </w:rPr>
          <w:t xml:space="preserve"> که یاد گرفتیم ، یه </w:t>
        </w:r>
        <w:r>
          <w:rPr>
            <w:rFonts w:cs="Calibri"/>
            <w:sz w:val="28"/>
            <w:szCs w:val="28"/>
            <w:lang w:bidi="fa-IR"/>
          </w:rPr>
          <w:t>challenge</w:t>
        </w:r>
        <w:r>
          <w:rPr>
            <w:rFonts w:cs="Calibri" w:hint="cs"/>
            <w:sz w:val="28"/>
            <w:szCs w:val="28"/>
            <w:rtl/>
            <w:lang w:bidi="fa-IR"/>
          </w:rPr>
          <w:t xml:space="preserve"> داد که برگردیم و یه قطعه کدی رو توی </w:t>
        </w:r>
        <w:r>
          <w:rPr>
            <w:rFonts w:cs="Calibri"/>
            <w:sz w:val="28"/>
            <w:szCs w:val="28"/>
            <w:lang w:bidi="fa-IR"/>
          </w:rPr>
          <w:t>day025</w:t>
        </w:r>
        <w:r>
          <w:rPr>
            <w:rFonts w:cs="Calibri" w:hint="cs"/>
            <w:sz w:val="28"/>
            <w:szCs w:val="28"/>
            <w:rtl/>
            <w:lang w:bidi="fa-IR"/>
          </w:rPr>
          <w:t xml:space="preserve"> اصلاح کنیم (کدی که مربوط به عملکرد </w:t>
        </w:r>
        <w:r>
          <w:rPr>
            <w:rFonts w:cs="Calibri"/>
            <w:sz w:val="28"/>
            <w:szCs w:val="28"/>
            <w:lang w:bidi="fa-IR"/>
          </w:rPr>
          <w:t>‘exit’</w:t>
        </w:r>
        <w:r>
          <w:rPr>
            <w:rFonts w:cs="Calibri" w:hint="cs"/>
            <w:sz w:val="28"/>
            <w:szCs w:val="28"/>
            <w:rtl/>
            <w:lang w:bidi="fa-IR"/>
          </w:rPr>
          <w:t xml:space="preserve"> بود) برگشتیم و اصلاح کردیم:</w:t>
        </w:r>
      </w:ins>
    </w:p>
    <w:p w14:paraId="7EB13A5B" w14:textId="39B92F82" w:rsidR="00EF49AC" w:rsidRDefault="00EF49AC">
      <w:pPr>
        <w:bidi/>
        <w:spacing w:after="0" w:line="276" w:lineRule="auto"/>
        <w:jc w:val="both"/>
        <w:rPr>
          <w:ins w:id="1780" w:author="Microsoft account" w:date="2025-09-18T11:09:00Z"/>
          <w:rFonts w:cs="Calibri"/>
          <w:sz w:val="28"/>
          <w:szCs w:val="28"/>
          <w:rtl/>
          <w:lang w:bidi="fa-IR"/>
        </w:rPr>
        <w:pPrChange w:id="1781" w:author="Microsoft account" w:date="2025-09-18T11:09:00Z">
          <w:pPr>
            <w:bidi/>
            <w:spacing w:after="0" w:line="276" w:lineRule="auto"/>
            <w:jc w:val="both"/>
          </w:pPr>
        </w:pPrChange>
      </w:pPr>
      <w:ins w:id="1782" w:author="Microsoft account" w:date="2025-09-18T11:09:00Z">
        <w:r w:rsidRPr="00EF49AC">
          <w:rPr>
            <w:rFonts w:cs="Calibri"/>
            <w:noProof/>
            <w:sz w:val="28"/>
            <w:szCs w:val="28"/>
            <w:rPrChange w:id="1783" w:author="Unknown">
              <w:rPr>
                <w:noProof/>
              </w:rPr>
            </w:rPrChange>
          </w:rPr>
          <w:drawing>
            <wp:inline distT="0" distB="0" distL="0" distR="0" wp14:anchorId="10605B42" wp14:editId="034817BF">
              <wp:extent cx="5731510" cy="171831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1718310"/>
                      </a:xfrm>
                      <a:prstGeom prst="rect">
                        <a:avLst/>
                      </a:prstGeom>
                    </pic:spPr>
                  </pic:pic>
                </a:graphicData>
              </a:graphic>
            </wp:inline>
          </w:drawing>
        </w:r>
      </w:ins>
    </w:p>
    <w:p w14:paraId="6ABFF3A4" w14:textId="2A917B32" w:rsidR="00534298" w:rsidRDefault="00EF49AC">
      <w:pPr>
        <w:bidi/>
        <w:spacing w:after="0" w:line="276" w:lineRule="auto"/>
        <w:jc w:val="both"/>
        <w:rPr>
          <w:ins w:id="1784" w:author="Microsoft account" w:date="2025-09-18T11:14:00Z"/>
          <w:rFonts w:cs="Calibri"/>
          <w:sz w:val="28"/>
          <w:szCs w:val="28"/>
          <w:rtl/>
          <w:lang w:bidi="fa-IR"/>
        </w:rPr>
        <w:pPrChange w:id="1785" w:author="Microsoft account" w:date="2025-09-18T11:14:00Z">
          <w:pPr>
            <w:bidi/>
            <w:spacing w:after="0" w:line="276" w:lineRule="auto"/>
            <w:jc w:val="both"/>
          </w:pPr>
        </w:pPrChange>
      </w:pPr>
      <w:ins w:id="1786" w:author="Microsoft account" w:date="2025-09-18T11:09:00Z">
        <w:r>
          <w:rPr>
            <w:rFonts w:cs="Calibri" w:hint="cs"/>
            <w:sz w:val="28"/>
            <w:szCs w:val="28"/>
            <w:rtl/>
            <w:lang w:bidi="fa-IR"/>
          </w:rPr>
          <w:t xml:space="preserve">که قابل توجهه که 3 خط کد رو خیلی خوانا و تر و تمیز کرد یک خط کد. البته نکته اینجاست که با این کار خروجی </w:t>
        </w:r>
        <w:r>
          <w:rPr>
            <w:rFonts w:cs="Calibri"/>
            <w:sz w:val="28"/>
            <w:szCs w:val="28"/>
            <w:lang w:bidi="fa-IR"/>
          </w:rPr>
          <w:t>list</w:t>
        </w:r>
        <w:r>
          <w:rPr>
            <w:rFonts w:cs="Calibri" w:hint="cs"/>
            <w:sz w:val="28"/>
            <w:szCs w:val="28"/>
            <w:rtl/>
            <w:lang w:bidi="fa-IR"/>
          </w:rPr>
          <w:t xml:space="preserve"> خواهد بود ولی با کد قبلی ما </w:t>
        </w:r>
        <w:r>
          <w:rPr>
            <w:rFonts w:cs="Calibri"/>
            <w:sz w:val="28"/>
            <w:szCs w:val="28"/>
            <w:lang w:bidi="fa-IR"/>
          </w:rPr>
          <w:t>set</w:t>
        </w:r>
        <w:r>
          <w:rPr>
            <w:rFonts w:cs="Calibri" w:hint="cs"/>
            <w:sz w:val="28"/>
            <w:szCs w:val="28"/>
            <w:rtl/>
            <w:lang w:bidi="fa-IR"/>
          </w:rPr>
          <w:t xml:space="preserve"> بود (به دلیل ویژگی هایی که </w:t>
        </w:r>
      </w:ins>
      <w:ins w:id="1787" w:author="Microsoft account" w:date="2025-09-18T11:10:00Z">
        <w:r>
          <w:rPr>
            <w:rFonts w:cs="Calibri"/>
            <w:sz w:val="28"/>
            <w:szCs w:val="28"/>
            <w:lang w:bidi="fa-IR"/>
          </w:rPr>
          <w:t>datatype set</w:t>
        </w:r>
        <w:r>
          <w:rPr>
            <w:rFonts w:cs="Calibri" w:hint="cs"/>
            <w:sz w:val="28"/>
            <w:szCs w:val="28"/>
            <w:rtl/>
            <w:lang w:bidi="fa-IR"/>
          </w:rPr>
          <w:t xml:space="preserve"> داره) </w:t>
        </w:r>
      </w:ins>
      <w:ins w:id="1788" w:author="Microsoft account" w:date="2025-09-18T11:14:00Z">
        <w:r w:rsidR="00534298">
          <w:rPr>
            <w:rFonts w:cs="Calibri" w:hint="cs"/>
            <w:sz w:val="28"/>
            <w:szCs w:val="28"/>
            <w:rtl/>
            <w:lang w:bidi="fa-IR"/>
          </w:rPr>
          <w:t xml:space="preserve">. که رفتیم و گذاشتن کلِ قضیه توی </w:t>
        </w:r>
        <w:r w:rsidR="00534298">
          <w:rPr>
            <w:rFonts w:cs="Calibri"/>
            <w:sz w:val="28"/>
            <w:szCs w:val="28"/>
            <w:lang w:bidi="fa-IR"/>
          </w:rPr>
          <w:t>constructor</w:t>
        </w:r>
        <w:r w:rsidR="00534298">
          <w:rPr>
            <w:rFonts w:cs="Calibri" w:hint="cs"/>
            <w:sz w:val="28"/>
            <w:szCs w:val="28"/>
            <w:rtl/>
            <w:lang w:bidi="fa-IR"/>
          </w:rPr>
          <w:t xml:space="preserve"> ای که برای </w:t>
        </w:r>
        <w:r w:rsidR="00534298">
          <w:rPr>
            <w:rFonts w:cs="Calibri"/>
            <w:sz w:val="28"/>
            <w:szCs w:val="28"/>
            <w:lang w:bidi="fa-IR"/>
          </w:rPr>
          <w:t>set</w:t>
        </w:r>
        <w:r w:rsidR="00534298">
          <w:rPr>
            <w:rFonts w:cs="Calibri" w:hint="cs"/>
            <w:sz w:val="28"/>
            <w:szCs w:val="28"/>
            <w:rtl/>
            <w:lang w:bidi="fa-IR"/>
          </w:rPr>
          <w:t xml:space="preserve"> به صورت  </w:t>
        </w:r>
        <w:r w:rsidR="00534298">
          <w:rPr>
            <w:rFonts w:cs="Calibri"/>
            <w:sz w:val="28"/>
            <w:szCs w:val="28"/>
            <w:lang w:bidi="fa-IR"/>
          </w:rPr>
          <w:t>built-in</w:t>
        </w:r>
        <w:r w:rsidR="00534298">
          <w:rPr>
            <w:rFonts w:cs="Calibri" w:hint="cs"/>
            <w:sz w:val="28"/>
            <w:szCs w:val="28"/>
            <w:rtl/>
            <w:lang w:bidi="fa-IR"/>
          </w:rPr>
          <w:t xml:space="preserve"> وجود داره (که باشه </w:t>
        </w:r>
        <w:r w:rsidR="00534298">
          <w:rPr>
            <w:rFonts w:cs="Calibri"/>
            <w:sz w:val="28"/>
            <w:szCs w:val="28"/>
            <w:lang w:bidi="fa-IR"/>
          </w:rPr>
          <w:t>set()</w:t>
        </w:r>
        <w:r w:rsidR="00534298">
          <w:rPr>
            <w:rFonts w:cs="Calibri" w:hint="cs"/>
            <w:sz w:val="28"/>
            <w:szCs w:val="28"/>
            <w:rtl/>
            <w:lang w:bidi="fa-IR"/>
          </w:rPr>
          <w:t xml:space="preserve"> ) اون رو تبدیل به </w:t>
        </w:r>
        <w:r w:rsidR="00534298">
          <w:rPr>
            <w:rFonts w:cs="Calibri"/>
            <w:sz w:val="28"/>
            <w:szCs w:val="28"/>
            <w:lang w:bidi="fa-IR"/>
          </w:rPr>
          <w:t>set</w:t>
        </w:r>
        <w:r w:rsidR="00534298">
          <w:rPr>
            <w:rFonts w:cs="Calibri" w:hint="cs"/>
            <w:sz w:val="28"/>
            <w:szCs w:val="28"/>
            <w:rtl/>
            <w:lang w:bidi="fa-IR"/>
          </w:rPr>
          <w:t xml:space="preserve"> کردیم مجددا. یه مقدار کُند تر از </w:t>
        </w:r>
        <w:r w:rsidR="00534298">
          <w:rPr>
            <w:rFonts w:cs="Calibri"/>
            <w:sz w:val="28"/>
            <w:szCs w:val="28"/>
            <w:lang w:bidi="fa-IR"/>
          </w:rPr>
          <w:t>list</w:t>
        </w:r>
        <w:r w:rsidR="00534298">
          <w:rPr>
            <w:rFonts w:cs="Calibri" w:hint="cs"/>
            <w:sz w:val="28"/>
            <w:szCs w:val="28"/>
            <w:rtl/>
            <w:lang w:bidi="fa-IR"/>
          </w:rPr>
          <w:t xml:space="preserve"> عمل میکنه ولی قابل چشم پوشیه. </w:t>
        </w:r>
      </w:ins>
    </w:p>
    <w:p w14:paraId="29F15688" w14:textId="77777777" w:rsidR="00534298" w:rsidRDefault="00534298">
      <w:pPr>
        <w:bidi/>
        <w:spacing w:after="0" w:line="276" w:lineRule="auto"/>
        <w:jc w:val="both"/>
        <w:rPr>
          <w:ins w:id="1789" w:author="Microsoft account" w:date="2025-09-18T11:14:00Z"/>
          <w:rFonts w:cs="Calibri"/>
          <w:sz w:val="28"/>
          <w:szCs w:val="28"/>
          <w:rtl/>
          <w:lang w:bidi="fa-IR"/>
        </w:rPr>
        <w:pPrChange w:id="1790" w:author="Microsoft account" w:date="2025-09-18T11:14:00Z">
          <w:pPr>
            <w:bidi/>
            <w:spacing w:after="0" w:line="276" w:lineRule="auto"/>
            <w:jc w:val="both"/>
          </w:pPr>
        </w:pPrChange>
      </w:pPr>
    </w:p>
    <w:p w14:paraId="2A2FF433" w14:textId="7E57E18A" w:rsidR="00534298" w:rsidRDefault="00534298">
      <w:pPr>
        <w:bidi/>
        <w:spacing w:after="0" w:line="276" w:lineRule="auto"/>
        <w:jc w:val="both"/>
        <w:rPr>
          <w:ins w:id="1791" w:author="Microsoft account" w:date="2025-09-18T11:15:00Z"/>
          <w:rFonts w:cs="Calibri"/>
          <w:sz w:val="28"/>
          <w:szCs w:val="28"/>
          <w:rtl/>
          <w:lang w:bidi="fa-IR"/>
        </w:rPr>
        <w:pPrChange w:id="1792" w:author="Microsoft account" w:date="2025-09-18T11:14:00Z">
          <w:pPr>
            <w:bidi/>
            <w:spacing w:after="0" w:line="276" w:lineRule="auto"/>
            <w:jc w:val="both"/>
          </w:pPr>
        </w:pPrChange>
      </w:pPr>
      <w:ins w:id="1793" w:author="Microsoft account" w:date="2025-09-18T11:14:00Z">
        <w:r>
          <w:rPr>
            <w:rFonts w:cs="Calibri" w:hint="cs"/>
            <w:sz w:val="28"/>
            <w:szCs w:val="28"/>
            <w:rtl/>
            <w:lang w:bidi="fa-IR"/>
          </w:rPr>
          <w:t>-</w:t>
        </w:r>
      </w:ins>
      <w:ins w:id="1794" w:author="Microsoft account" w:date="2025-09-18T11:15:00Z">
        <w:r w:rsidR="00611260">
          <w:rPr>
            <w:rFonts w:cs="Calibri" w:hint="cs"/>
            <w:sz w:val="28"/>
            <w:szCs w:val="28"/>
            <w:rtl/>
            <w:lang w:bidi="fa-IR"/>
          </w:rPr>
          <w:t xml:space="preserve">توجه: تا اینجا هرچی گفته شد </w:t>
        </w:r>
        <w:r w:rsidR="00611260">
          <w:rPr>
            <w:rFonts w:cs="Calibri"/>
            <w:sz w:val="28"/>
            <w:szCs w:val="28"/>
            <w:lang w:bidi="fa-IR"/>
          </w:rPr>
          <w:t>Comprehension</w:t>
        </w:r>
        <w:r w:rsidR="00611260">
          <w:rPr>
            <w:rFonts w:cs="Calibri" w:hint="cs"/>
            <w:sz w:val="28"/>
            <w:szCs w:val="28"/>
            <w:rtl/>
            <w:lang w:bidi="fa-IR"/>
          </w:rPr>
          <w:t xml:space="preserve"> برای </w:t>
        </w:r>
        <w:r w:rsidR="00611260">
          <w:rPr>
            <w:rFonts w:cs="Calibri"/>
            <w:sz w:val="28"/>
            <w:szCs w:val="28"/>
            <w:lang w:bidi="fa-IR"/>
          </w:rPr>
          <w:t>List</w:t>
        </w:r>
        <w:r w:rsidR="00611260">
          <w:rPr>
            <w:rFonts w:cs="Calibri" w:hint="cs"/>
            <w:sz w:val="28"/>
            <w:szCs w:val="28"/>
            <w:rtl/>
            <w:lang w:bidi="fa-IR"/>
          </w:rPr>
          <w:t xml:space="preserve"> ها بود. الان قراره بریم سراغ </w:t>
        </w:r>
        <w:r w:rsidR="00611260">
          <w:rPr>
            <w:rFonts w:cs="Calibri"/>
            <w:sz w:val="28"/>
            <w:szCs w:val="28"/>
            <w:lang w:bidi="fa-IR"/>
          </w:rPr>
          <w:t>Dictionary</w:t>
        </w:r>
        <w:r w:rsidR="00611260">
          <w:rPr>
            <w:rFonts w:cs="Calibri" w:hint="cs"/>
            <w:sz w:val="28"/>
            <w:szCs w:val="28"/>
            <w:rtl/>
            <w:lang w:bidi="fa-IR"/>
          </w:rPr>
          <w:t xml:space="preserve"> ها.</w:t>
        </w:r>
      </w:ins>
    </w:p>
    <w:p w14:paraId="7E78E0E0" w14:textId="77777777" w:rsidR="00611260" w:rsidRDefault="00611260">
      <w:pPr>
        <w:bidi/>
        <w:spacing w:after="0" w:line="276" w:lineRule="auto"/>
        <w:jc w:val="both"/>
        <w:rPr>
          <w:ins w:id="1795" w:author="Microsoft account" w:date="2025-09-18T11:15:00Z"/>
          <w:rFonts w:cs="Calibri"/>
          <w:sz w:val="28"/>
          <w:szCs w:val="28"/>
          <w:rtl/>
          <w:lang w:bidi="fa-IR"/>
        </w:rPr>
        <w:pPrChange w:id="1796" w:author="Microsoft account" w:date="2025-09-18T11:15:00Z">
          <w:pPr>
            <w:bidi/>
            <w:spacing w:after="0" w:line="276" w:lineRule="auto"/>
            <w:jc w:val="both"/>
          </w:pPr>
        </w:pPrChange>
      </w:pPr>
    </w:p>
    <w:p w14:paraId="0C746831" w14:textId="59CF280E" w:rsidR="00611260" w:rsidRDefault="00611260">
      <w:pPr>
        <w:bidi/>
        <w:spacing w:after="0" w:line="276" w:lineRule="auto"/>
        <w:jc w:val="both"/>
        <w:rPr>
          <w:ins w:id="1797" w:author="Microsoft account" w:date="2025-09-18T11:15:00Z"/>
          <w:rFonts w:cs="Calibri"/>
          <w:sz w:val="28"/>
          <w:szCs w:val="28"/>
          <w:lang w:bidi="fa-IR"/>
        </w:rPr>
        <w:pPrChange w:id="1798" w:author="Microsoft account" w:date="2025-09-18T11:15:00Z">
          <w:pPr>
            <w:bidi/>
            <w:spacing w:after="0" w:line="276" w:lineRule="auto"/>
            <w:jc w:val="both"/>
          </w:pPr>
        </w:pPrChange>
      </w:pPr>
      <w:ins w:id="1799" w:author="Microsoft account" w:date="2025-09-18T11:15:00Z">
        <w:r>
          <w:rPr>
            <w:rFonts w:cs="Calibri" w:hint="cs"/>
            <w:sz w:val="28"/>
            <w:szCs w:val="28"/>
            <w:rtl/>
            <w:lang w:bidi="fa-IR"/>
          </w:rPr>
          <w:t>-</w:t>
        </w:r>
        <w:r>
          <w:rPr>
            <w:rFonts w:cs="Calibri"/>
            <w:sz w:val="28"/>
            <w:szCs w:val="28"/>
            <w:lang w:bidi="fa-IR"/>
          </w:rPr>
          <w:t>Dictionary Comprehension</w:t>
        </w:r>
      </w:ins>
    </w:p>
    <w:p w14:paraId="597E3549" w14:textId="748E7B2A" w:rsidR="00611260" w:rsidRDefault="00611260">
      <w:pPr>
        <w:bidi/>
        <w:spacing w:after="0" w:line="276" w:lineRule="auto"/>
        <w:jc w:val="both"/>
        <w:rPr>
          <w:ins w:id="1800" w:author="Microsoft account" w:date="2025-09-18T11:18:00Z"/>
          <w:rFonts w:cs="Calibri"/>
          <w:sz w:val="28"/>
          <w:szCs w:val="28"/>
          <w:rtl/>
          <w:lang w:bidi="fa-IR"/>
        </w:rPr>
        <w:pPrChange w:id="1801" w:author="Microsoft account" w:date="2025-09-18T11:16:00Z">
          <w:pPr>
            <w:bidi/>
            <w:spacing w:after="0" w:line="276" w:lineRule="auto"/>
            <w:jc w:val="both"/>
          </w:pPr>
        </w:pPrChange>
      </w:pPr>
      <w:ins w:id="1802" w:author="Microsoft account" w:date="2025-09-18T11:18:00Z">
        <w:r>
          <w:rPr>
            <w:rFonts w:cs="Calibri" w:hint="cs"/>
            <w:sz w:val="28"/>
            <w:szCs w:val="28"/>
            <w:rtl/>
            <w:lang w:bidi="fa-IR"/>
          </w:rPr>
          <w:t xml:space="preserve">خب باید این رو در نظر بگیریم که </w:t>
        </w:r>
        <w:r>
          <w:rPr>
            <w:rFonts w:cs="Calibri"/>
            <w:sz w:val="28"/>
            <w:szCs w:val="28"/>
            <w:lang w:bidi="fa-IR"/>
          </w:rPr>
          <w:t>syntax</w:t>
        </w:r>
        <w:r>
          <w:rPr>
            <w:rFonts w:cs="Calibri" w:hint="cs"/>
            <w:sz w:val="28"/>
            <w:szCs w:val="28"/>
            <w:rtl/>
            <w:lang w:bidi="fa-IR"/>
          </w:rPr>
          <w:t xml:space="preserve"> بسیار شبیه هست به چیزی که در </w:t>
        </w:r>
        <w:r>
          <w:rPr>
            <w:rFonts w:cs="Calibri"/>
            <w:sz w:val="28"/>
            <w:szCs w:val="28"/>
            <w:lang w:bidi="fa-IR"/>
          </w:rPr>
          <w:t>List Comprehension</w:t>
        </w:r>
        <w:r>
          <w:rPr>
            <w:rFonts w:cs="Calibri" w:hint="cs"/>
            <w:sz w:val="28"/>
            <w:szCs w:val="28"/>
            <w:rtl/>
            <w:lang w:bidi="fa-IR"/>
          </w:rPr>
          <w:t xml:space="preserve"> دیدیم. اون چی بود؟</w:t>
        </w:r>
      </w:ins>
    </w:p>
    <w:p w14:paraId="13D1D96A" w14:textId="2294AE37" w:rsidR="00611260" w:rsidRDefault="00611260">
      <w:pPr>
        <w:bidi/>
        <w:spacing w:after="0" w:line="276" w:lineRule="auto"/>
        <w:jc w:val="both"/>
        <w:rPr>
          <w:ins w:id="1803" w:author="Microsoft account" w:date="2025-09-18T11:19:00Z"/>
          <w:rFonts w:cs="Calibri"/>
          <w:sz w:val="28"/>
          <w:szCs w:val="28"/>
          <w:lang w:bidi="fa-IR"/>
        </w:rPr>
        <w:pPrChange w:id="1804" w:author="Microsoft account" w:date="2025-09-18T11:18:00Z">
          <w:pPr>
            <w:bidi/>
            <w:spacing w:after="0" w:line="276" w:lineRule="auto"/>
            <w:jc w:val="both"/>
          </w:pPr>
        </w:pPrChange>
      </w:pPr>
      <w:ins w:id="1805" w:author="Microsoft account" w:date="2025-09-18T11:18:00Z">
        <w:r>
          <w:rPr>
            <w:rFonts w:cs="Calibri"/>
            <w:sz w:val="28"/>
            <w:szCs w:val="28"/>
            <w:lang w:bidi="fa-IR"/>
          </w:rPr>
          <w:t xml:space="preserve">New_list = [ new_item </w:t>
        </w:r>
        <w:r w:rsidRPr="00CD2B04">
          <w:rPr>
            <w:rFonts w:cs="Calibri"/>
            <w:sz w:val="28"/>
            <w:szCs w:val="28"/>
            <w:u w:val="single"/>
            <w:lang w:bidi="fa-IR"/>
            <w:rPrChange w:id="1806" w:author="Microsoft account" w:date="2025-09-18T11:23:00Z">
              <w:rPr>
                <w:rFonts w:cs="Calibri"/>
                <w:sz w:val="28"/>
                <w:szCs w:val="28"/>
                <w:lang w:bidi="fa-IR"/>
              </w:rPr>
            </w:rPrChange>
          </w:rPr>
          <w:t>for</w:t>
        </w:r>
        <w:r>
          <w:rPr>
            <w:rFonts w:cs="Calibri"/>
            <w:sz w:val="28"/>
            <w:szCs w:val="28"/>
            <w:lang w:bidi="fa-IR"/>
          </w:rPr>
          <w:t xml:space="preserve"> item </w:t>
        </w:r>
        <w:r w:rsidRPr="00CD2B04">
          <w:rPr>
            <w:rFonts w:cs="Calibri"/>
            <w:sz w:val="28"/>
            <w:szCs w:val="28"/>
            <w:u w:val="single"/>
            <w:lang w:bidi="fa-IR"/>
            <w:rPrChange w:id="1807" w:author="Microsoft account" w:date="2025-09-18T11:23:00Z">
              <w:rPr>
                <w:rFonts w:cs="Calibri"/>
                <w:sz w:val="28"/>
                <w:szCs w:val="28"/>
                <w:lang w:bidi="fa-IR"/>
              </w:rPr>
            </w:rPrChange>
          </w:rPr>
          <w:t>in</w:t>
        </w:r>
        <w:r>
          <w:rPr>
            <w:rFonts w:cs="Calibri"/>
            <w:sz w:val="28"/>
            <w:szCs w:val="28"/>
            <w:lang w:bidi="fa-IR"/>
          </w:rPr>
          <w:t xml:space="preserve"> list </w:t>
        </w:r>
        <w:r w:rsidRPr="00CD2B04">
          <w:rPr>
            <w:rFonts w:cs="Calibri"/>
            <w:sz w:val="28"/>
            <w:szCs w:val="28"/>
            <w:u w:val="single"/>
            <w:lang w:bidi="fa-IR"/>
            <w:rPrChange w:id="1808" w:author="Microsoft account" w:date="2025-09-18T11:23:00Z">
              <w:rPr>
                <w:rFonts w:cs="Calibri"/>
                <w:sz w:val="28"/>
                <w:szCs w:val="28"/>
                <w:lang w:bidi="fa-IR"/>
              </w:rPr>
            </w:rPrChange>
          </w:rPr>
          <w:t>if</w:t>
        </w:r>
        <w:r>
          <w:rPr>
            <w:rFonts w:cs="Calibri"/>
            <w:sz w:val="28"/>
            <w:szCs w:val="28"/>
            <w:lang w:bidi="fa-IR"/>
          </w:rPr>
          <w:t xml:space="preserve"> test ] =&gt; dt&lt;</w:t>
        </w:r>
      </w:ins>
      <w:ins w:id="1809" w:author="Microsoft account" w:date="2025-09-18T11:19:00Z">
        <w:r>
          <w:rPr>
            <w:rFonts w:cs="Calibri"/>
            <w:sz w:val="28"/>
            <w:szCs w:val="28"/>
            <w:lang w:bidi="fa-IR"/>
          </w:rPr>
          <w:t>list&gt;</w:t>
        </w:r>
      </w:ins>
    </w:p>
    <w:p w14:paraId="3CEC28E2" w14:textId="510B20B5" w:rsidR="00611260" w:rsidRDefault="00611260">
      <w:pPr>
        <w:bidi/>
        <w:spacing w:after="0" w:line="276" w:lineRule="auto"/>
        <w:jc w:val="both"/>
        <w:rPr>
          <w:ins w:id="1810" w:author="Microsoft account" w:date="2025-09-18T11:19:00Z"/>
          <w:rFonts w:cs="Calibri"/>
          <w:sz w:val="28"/>
          <w:szCs w:val="28"/>
          <w:rtl/>
          <w:lang w:bidi="fa-IR"/>
        </w:rPr>
        <w:pPrChange w:id="1811" w:author="Microsoft account" w:date="2025-09-18T11:19:00Z">
          <w:pPr>
            <w:bidi/>
            <w:spacing w:after="0" w:line="276" w:lineRule="auto"/>
            <w:jc w:val="both"/>
          </w:pPr>
        </w:pPrChange>
      </w:pPr>
      <w:ins w:id="1812" w:author="Microsoft account" w:date="2025-09-18T11:19:00Z">
        <w:r>
          <w:rPr>
            <w:rFonts w:cs="Calibri" w:hint="cs"/>
            <w:sz w:val="28"/>
            <w:szCs w:val="28"/>
            <w:rtl/>
            <w:lang w:bidi="fa-IR"/>
          </w:rPr>
          <w:t xml:space="preserve">حالا اگر بخوایم یه </w:t>
        </w:r>
        <w:r>
          <w:rPr>
            <w:rFonts w:cs="Calibri"/>
            <w:sz w:val="28"/>
            <w:szCs w:val="28"/>
            <w:lang w:bidi="fa-IR"/>
          </w:rPr>
          <w:t>new_dict</w:t>
        </w:r>
        <w:r>
          <w:rPr>
            <w:rFonts w:cs="Calibri" w:hint="cs"/>
            <w:sz w:val="28"/>
            <w:szCs w:val="28"/>
            <w:rtl/>
            <w:lang w:bidi="fa-IR"/>
          </w:rPr>
          <w:t xml:space="preserve"> بسازیم از یه </w:t>
        </w:r>
        <w:r>
          <w:rPr>
            <w:rFonts w:cs="Calibri"/>
            <w:sz w:val="28"/>
            <w:szCs w:val="28"/>
            <w:lang w:bidi="fa-IR"/>
          </w:rPr>
          <w:t>sequence</w:t>
        </w:r>
        <w:r>
          <w:rPr>
            <w:rFonts w:cs="Calibri" w:hint="cs"/>
            <w:sz w:val="28"/>
            <w:szCs w:val="28"/>
            <w:rtl/>
            <w:lang w:bidi="fa-IR"/>
          </w:rPr>
          <w:t xml:space="preserve"> میشه:</w:t>
        </w:r>
      </w:ins>
    </w:p>
    <w:p w14:paraId="752CC193" w14:textId="37EE794F" w:rsidR="00611260" w:rsidRDefault="00611260">
      <w:pPr>
        <w:bidi/>
        <w:spacing w:after="0" w:line="276" w:lineRule="auto"/>
        <w:jc w:val="both"/>
        <w:rPr>
          <w:ins w:id="1813" w:author="Microsoft account" w:date="2025-09-18T11:20:00Z"/>
          <w:rFonts w:cs="Calibri"/>
          <w:sz w:val="28"/>
          <w:szCs w:val="28"/>
          <w:lang w:bidi="fa-IR"/>
        </w:rPr>
        <w:pPrChange w:id="1814" w:author="Microsoft account" w:date="2025-09-18T11:20:00Z">
          <w:pPr>
            <w:bidi/>
            <w:spacing w:after="0" w:line="276" w:lineRule="auto"/>
            <w:jc w:val="both"/>
          </w:pPr>
        </w:pPrChange>
      </w:pPr>
      <w:ins w:id="1815" w:author="Microsoft account" w:date="2025-09-18T11:19:00Z">
        <w:r>
          <w:rPr>
            <w:rFonts w:cs="Calibri"/>
            <w:sz w:val="28"/>
            <w:szCs w:val="28"/>
            <w:lang w:bidi="fa-IR"/>
          </w:rPr>
          <w:t xml:space="preserve">New_dict = </w:t>
        </w:r>
      </w:ins>
      <w:ins w:id="1816" w:author="Microsoft account" w:date="2025-09-18T11:20:00Z">
        <w:r>
          <w:rPr>
            <w:rFonts w:cs="Calibri"/>
            <w:sz w:val="28"/>
            <w:szCs w:val="28"/>
            <w:lang w:bidi="fa-IR"/>
          </w:rPr>
          <w:t>{</w:t>
        </w:r>
      </w:ins>
      <w:ins w:id="1817" w:author="Microsoft account" w:date="2025-09-18T11:19:00Z">
        <w:r>
          <w:rPr>
            <w:rFonts w:cs="Calibri"/>
            <w:sz w:val="28"/>
            <w:szCs w:val="28"/>
            <w:lang w:bidi="fa-IR"/>
          </w:rPr>
          <w:t xml:space="preserve"> new_key:new_value </w:t>
        </w:r>
        <w:r w:rsidRPr="00CD2B04">
          <w:rPr>
            <w:rFonts w:cs="Calibri"/>
            <w:sz w:val="28"/>
            <w:szCs w:val="28"/>
            <w:u w:val="single"/>
            <w:lang w:bidi="fa-IR"/>
            <w:rPrChange w:id="1818" w:author="Microsoft account" w:date="2025-09-18T11:23:00Z">
              <w:rPr>
                <w:rFonts w:cs="Calibri"/>
                <w:sz w:val="28"/>
                <w:szCs w:val="28"/>
                <w:lang w:bidi="fa-IR"/>
              </w:rPr>
            </w:rPrChange>
          </w:rPr>
          <w:t>for</w:t>
        </w:r>
        <w:r>
          <w:rPr>
            <w:rFonts w:cs="Calibri"/>
            <w:sz w:val="28"/>
            <w:szCs w:val="28"/>
            <w:lang w:bidi="fa-IR"/>
          </w:rPr>
          <w:t xml:space="preserve"> item </w:t>
        </w:r>
        <w:r w:rsidRPr="00CD2B04">
          <w:rPr>
            <w:rFonts w:cs="Calibri"/>
            <w:sz w:val="28"/>
            <w:szCs w:val="28"/>
            <w:u w:val="single"/>
            <w:lang w:bidi="fa-IR"/>
            <w:rPrChange w:id="1819" w:author="Microsoft account" w:date="2025-09-18T11:23:00Z">
              <w:rPr>
                <w:rFonts w:cs="Calibri"/>
                <w:sz w:val="28"/>
                <w:szCs w:val="28"/>
                <w:lang w:bidi="fa-IR"/>
              </w:rPr>
            </w:rPrChange>
          </w:rPr>
          <w:t>in</w:t>
        </w:r>
        <w:r>
          <w:rPr>
            <w:rFonts w:cs="Calibri"/>
            <w:sz w:val="28"/>
            <w:szCs w:val="28"/>
            <w:lang w:bidi="fa-IR"/>
          </w:rPr>
          <w:t xml:space="preserve"> list </w:t>
        </w:r>
        <w:r w:rsidRPr="00CD2B04">
          <w:rPr>
            <w:rFonts w:cs="Calibri"/>
            <w:sz w:val="28"/>
            <w:szCs w:val="28"/>
            <w:u w:val="single"/>
            <w:lang w:bidi="fa-IR"/>
            <w:rPrChange w:id="1820" w:author="Microsoft account" w:date="2025-09-18T11:23:00Z">
              <w:rPr>
                <w:rFonts w:cs="Calibri"/>
                <w:sz w:val="28"/>
                <w:szCs w:val="28"/>
                <w:lang w:bidi="fa-IR"/>
              </w:rPr>
            </w:rPrChange>
          </w:rPr>
          <w:t>if</w:t>
        </w:r>
        <w:r>
          <w:rPr>
            <w:rFonts w:cs="Calibri"/>
            <w:sz w:val="28"/>
            <w:szCs w:val="28"/>
            <w:lang w:bidi="fa-IR"/>
          </w:rPr>
          <w:t xml:space="preserve"> test }</w:t>
        </w:r>
      </w:ins>
    </w:p>
    <w:p w14:paraId="673482D6" w14:textId="5A81B965" w:rsidR="00CD2B04" w:rsidRDefault="00CD2B04">
      <w:pPr>
        <w:bidi/>
        <w:spacing w:after="0" w:line="276" w:lineRule="auto"/>
        <w:jc w:val="both"/>
        <w:rPr>
          <w:ins w:id="1821" w:author="Microsoft account" w:date="2025-09-18T11:22:00Z"/>
          <w:rFonts w:cs="Calibri"/>
          <w:sz w:val="28"/>
          <w:szCs w:val="28"/>
          <w:rtl/>
          <w:lang w:bidi="fa-IR"/>
        </w:rPr>
        <w:pPrChange w:id="1822" w:author="Microsoft account" w:date="2025-09-18T11:22:00Z">
          <w:pPr>
            <w:bidi/>
            <w:spacing w:after="0" w:line="276" w:lineRule="auto"/>
            <w:jc w:val="both"/>
          </w:pPr>
        </w:pPrChange>
      </w:pPr>
      <w:ins w:id="1823" w:author="Microsoft account" w:date="2025-09-18T11:20:00Z">
        <w:r>
          <w:rPr>
            <w:rFonts w:cs="Calibri" w:hint="cs"/>
            <w:sz w:val="28"/>
            <w:szCs w:val="28"/>
            <w:rtl/>
            <w:lang w:bidi="fa-IR"/>
          </w:rPr>
          <w:lastRenderedPageBreak/>
          <w:t xml:space="preserve">دقت باید داشته باشیم که </w:t>
        </w:r>
        <w:r>
          <w:rPr>
            <w:rFonts w:cs="Calibri"/>
            <w:sz w:val="28"/>
            <w:szCs w:val="28"/>
            <w:lang w:bidi="fa-IR"/>
          </w:rPr>
          <w:t>list</w:t>
        </w:r>
        <w:r>
          <w:rPr>
            <w:rFonts w:cs="Calibri" w:hint="cs"/>
            <w:sz w:val="28"/>
            <w:szCs w:val="28"/>
            <w:rtl/>
            <w:lang w:bidi="fa-IR"/>
          </w:rPr>
          <w:t xml:space="preserve"> با </w:t>
        </w:r>
        <w:r>
          <w:rPr>
            <w:rFonts w:cs="Calibri"/>
            <w:sz w:val="28"/>
            <w:szCs w:val="28"/>
            <w:lang w:bidi="fa-IR"/>
          </w:rPr>
          <w:t>[]</w:t>
        </w:r>
        <w:r>
          <w:rPr>
            <w:rFonts w:cs="Calibri" w:hint="cs"/>
            <w:sz w:val="28"/>
            <w:szCs w:val="28"/>
            <w:rtl/>
            <w:lang w:bidi="fa-IR"/>
          </w:rPr>
          <w:t xml:space="preserve"> کروشه ها تعریف میشه ولی </w:t>
        </w:r>
        <w:r>
          <w:rPr>
            <w:rFonts w:cs="Calibri"/>
            <w:sz w:val="28"/>
            <w:szCs w:val="28"/>
            <w:lang w:bidi="fa-IR"/>
          </w:rPr>
          <w:t>dictionary</w:t>
        </w:r>
        <w:r>
          <w:rPr>
            <w:rFonts w:cs="Calibri" w:hint="cs"/>
            <w:sz w:val="28"/>
            <w:szCs w:val="28"/>
            <w:rtl/>
            <w:lang w:bidi="fa-IR"/>
          </w:rPr>
          <w:t xml:space="preserve"> با براکت </w:t>
        </w:r>
        <w:r>
          <w:rPr>
            <w:rFonts w:cs="Calibri"/>
            <w:sz w:val="28"/>
            <w:szCs w:val="28"/>
            <w:lang w:bidi="fa-IR"/>
          </w:rPr>
          <w:t>{}</w:t>
        </w:r>
        <w:r>
          <w:rPr>
            <w:rFonts w:cs="Calibri" w:hint="cs"/>
            <w:sz w:val="28"/>
            <w:szCs w:val="28"/>
            <w:rtl/>
            <w:lang w:bidi="fa-IR"/>
          </w:rPr>
          <w:t xml:space="preserve"> پس توی تعریف </w:t>
        </w:r>
        <w:r>
          <w:rPr>
            <w:rFonts w:cs="Calibri"/>
            <w:sz w:val="28"/>
            <w:szCs w:val="28"/>
            <w:lang w:bidi="fa-IR"/>
          </w:rPr>
          <w:t>Comprehension</w:t>
        </w:r>
        <w:r>
          <w:rPr>
            <w:rFonts w:cs="Calibri" w:hint="cs"/>
            <w:sz w:val="28"/>
            <w:szCs w:val="28"/>
            <w:rtl/>
            <w:lang w:bidi="fa-IR"/>
          </w:rPr>
          <w:t xml:space="preserve">هاشون هم تاثیر گذاره. یه مروری هم روی </w:t>
        </w:r>
      </w:ins>
      <w:ins w:id="1824" w:author="Microsoft account" w:date="2025-09-18T11:22:00Z">
        <w:r>
          <w:rPr>
            <w:rFonts w:cs="Calibri"/>
            <w:sz w:val="28"/>
            <w:szCs w:val="28"/>
            <w:lang w:bidi="fa-IR"/>
          </w:rPr>
          <w:t>syntax</w:t>
        </w:r>
        <w:r>
          <w:rPr>
            <w:rFonts w:cs="Calibri" w:hint="cs"/>
            <w:sz w:val="28"/>
            <w:szCs w:val="28"/>
            <w:rtl/>
            <w:lang w:bidi="fa-IR"/>
          </w:rPr>
          <w:t xml:space="preserve"> دیکشنری داشته باشیم: </w:t>
        </w:r>
      </w:ins>
    </w:p>
    <w:p w14:paraId="76E8C2AF" w14:textId="227340C8" w:rsidR="00CD2B04" w:rsidRDefault="00CD2B04">
      <w:pPr>
        <w:bidi/>
        <w:spacing w:after="0" w:line="276" w:lineRule="auto"/>
        <w:jc w:val="both"/>
        <w:rPr>
          <w:ins w:id="1825" w:author="Microsoft account" w:date="2025-09-18T11:22:00Z"/>
          <w:rFonts w:cs="Calibri"/>
          <w:sz w:val="28"/>
          <w:szCs w:val="28"/>
          <w:lang w:bidi="fa-IR"/>
        </w:rPr>
        <w:pPrChange w:id="1826" w:author="Microsoft account" w:date="2025-09-18T11:22:00Z">
          <w:pPr>
            <w:bidi/>
            <w:spacing w:after="0" w:line="276" w:lineRule="auto"/>
            <w:jc w:val="both"/>
          </w:pPr>
        </w:pPrChange>
      </w:pPr>
      <w:ins w:id="1827" w:author="Microsoft account" w:date="2025-09-18T11:22:00Z">
        <w:r>
          <w:rPr>
            <w:rFonts w:cs="Calibri"/>
            <w:sz w:val="28"/>
            <w:szCs w:val="28"/>
            <w:lang w:bidi="fa-IR"/>
          </w:rPr>
          <w:t>My_dictionary = {key1: value1, key2: value2, … }</w:t>
        </w:r>
      </w:ins>
    </w:p>
    <w:p w14:paraId="3A88FABE" w14:textId="17FAC234" w:rsidR="00CD2B04" w:rsidRDefault="00CD2B04">
      <w:pPr>
        <w:bidi/>
        <w:spacing w:after="0" w:line="276" w:lineRule="auto"/>
        <w:jc w:val="both"/>
        <w:rPr>
          <w:ins w:id="1828" w:author="Microsoft account" w:date="2025-09-18T11:26:00Z"/>
          <w:rFonts w:cs="Calibri"/>
          <w:sz w:val="28"/>
          <w:szCs w:val="28"/>
          <w:lang w:bidi="fa-IR"/>
        </w:rPr>
        <w:pPrChange w:id="1829" w:author="Microsoft account" w:date="2025-09-18T11:22:00Z">
          <w:pPr>
            <w:bidi/>
            <w:spacing w:after="0" w:line="276" w:lineRule="auto"/>
            <w:jc w:val="both"/>
          </w:pPr>
        </w:pPrChange>
      </w:pPr>
    </w:p>
    <w:p w14:paraId="09F90063" w14:textId="7E784724" w:rsidR="00872985" w:rsidRDefault="00872985">
      <w:pPr>
        <w:bidi/>
        <w:spacing w:after="0" w:line="276" w:lineRule="auto"/>
        <w:jc w:val="both"/>
        <w:rPr>
          <w:ins w:id="1830" w:author="Microsoft account" w:date="2025-09-18T11:31:00Z"/>
          <w:rFonts w:cs="Calibri"/>
          <w:sz w:val="28"/>
          <w:szCs w:val="28"/>
          <w:rtl/>
          <w:lang w:bidi="fa-IR"/>
        </w:rPr>
        <w:pPrChange w:id="1831" w:author="Microsoft account" w:date="2025-09-18T11:26:00Z">
          <w:pPr>
            <w:bidi/>
            <w:spacing w:after="0" w:line="276" w:lineRule="auto"/>
            <w:jc w:val="both"/>
          </w:pPr>
        </w:pPrChange>
      </w:pPr>
      <w:ins w:id="1832" w:author="Microsoft account" w:date="2025-09-18T11:26:00Z">
        <w:r>
          <w:rPr>
            <w:rFonts w:cs="Calibri" w:hint="cs"/>
            <w:sz w:val="28"/>
            <w:szCs w:val="28"/>
            <w:rtl/>
            <w:lang w:bidi="fa-IR"/>
          </w:rPr>
          <w:t xml:space="preserve">حالا اگر بخوایم </w:t>
        </w:r>
        <w:r>
          <w:rPr>
            <w:rFonts w:cs="Calibri"/>
            <w:sz w:val="28"/>
            <w:szCs w:val="28"/>
            <w:lang w:bidi="fa-IR"/>
          </w:rPr>
          <w:t xml:space="preserve">pair value </w:t>
        </w:r>
        <w:r>
          <w:rPr>
            <w:rFonts w:cs="Calibri" w:hint="cs"/>
            <w:sz w:val="28"/>
            <w:szCs w:val="28"/>
            <w:rtl/>
            <w:lang w:bidi="fa-IR"/>
          </w:rPr>
          <w:t xml:space="preserve">های یک </w:t>
        </w:r>
        <w:r>
          <w:rPr>
            <w:rFonts w:cs="Calibri"/>
            <w:sz w:val="28"/>
            <w:szCs w:val="28"/>
            <w:lang w:bidi="fa-IR"/>
          </w:rPr>
          <w:t>dictionary</w:t>
        </w:r>
        <w:r>
          <w:rPr>
            <w:rFonts w:cs="Calibri" w:hint="cs"/>
            <w:sz w:val="28"/>
            <w:szCs w:val="28"/>
            <w:rtl/>
            <w:lang w:bidi="fa-IR"/>
          </w:rPr>
          <w:t xml:space="preserve"> رو بگیریم باید از </w:t>
        </w:r>
      </w:ins>
      <w:ins w:id="1833" w:author="Microsoft account" w:date="2025-09-18T11:27:00Z">
        <w:r>
          <w:rPr>
            <w:rFonts w:cs="Calibri"/>
            <w:sz w:val="28"/>
            <w:szCs w:val="28"/>
            <w:lang w:bidi="fa-IR"/>
          </w:rPr>
          <w:t>dict.items()</w:t>
        </w:r>
      </w:ins>
      <w:ins w:id="1834" w:author="Microsoft account" w:date="2025-09-19T13:55:00Z">
        <w:r w:rsidR="005876E9">
          <w:rPr>
            <w:rFonts w:cs="Calibri" w:hint="cs"/>
            <w:sz w:val="28"/>
            <w:szCs w:val="28"/>
            <w:rtl/>
            <w:lang w:bidi="fa-IR"/>
          </w:rPr>
          <w:t xml:space="preserve"> </w:t>
        </w:r>
      </w:ins>
      <w:ins w:id="1835" w:author="Microsoft account" w:date="2025-09-18T11:27:00Z">
        <w:r>
          <w:rPr>
            <w:rFonts w:cs="Calibri" w:hint="cs"/>
            <w:sz w:val="28"/>
            <w:szCs w:val="28"/>
            <w:rtl/>
            <w:lang w:bidi="fa-IR"/>
          </w:rPr>
          <w:t xml:space="preserve">استفاده کنیم. </w:t>
        </w:r>
      </w:ins>
      <w:ins w:id="1836" w:author="Microsoft account" w:date="2025-09-18T11:30:00Z">
        <w:r>
          <w:rPr>
            <w:rFonts w:cs="Calibri" w:hint="cs"/>
            <w:sz w:val="28"/>
            <w:szCs w:val="28"/>
            <w:rtl/>
            <w:lang w:bidi="fa-IR"/>
          </w:rPr>
          <w:t xml:space="preserve">که تمامی </w:t>
        </w:r>
        <w:r>
          <w:rPr>
            <w:rFonts w:cs="Calibri"/>
            <w:sz w:val="28"/>
            <w:szCs w:val="28"/>
            <w:lang w:bidi="fa-IR"/>
          </w:rPr>
          <w:t>key: value</w:t>
        </w:r>
        <w:r>
          <w:rPr>
            <w:rFonts w:cs="Calibri" w:hint="cs"/>
            <w:sz w:val="28"/>
            <w:szCs w:val="28"/>
            <w:rtl/>
            <w:lang w:bidi="fa-IR"/>
          </w:rPr>
          <w:t xml:space="preserve"> های یک </w:t>
        </w:r>
        <w:r>
          <w:rPr>
            <w:rFonts w:cs="Calibri"/>
            <w:sz w:val="28"/>
            <w:szCs w:val="28"/>
            <w:lang w:bidi="fa-IR"/>
          </w:rPr>
          <w:t>dictionary</w:t>
        </w:r>
        <w:r>
          <w:rPr>
            <w:rFonts w:cs="Calibri" w:hint="cs"/>
            <w:sz w:val="28"/>
            <w:szCs w:val="28"/>
            <w:rtl/>
            <w:lang w:bidi="fa-IR"/>
          </w:rPr>
          <w:t xml:space="preserve"> رو به صورت </w:t>
        </w:r>
        <w:r>
          <w:rPr>
            <w:rFonts w:cs="Calibri"/>
            <w:sz w:val="28"/>
            <w:szCs w:val="28"/>
            <w:lang w:bidi="fa-IR"/>
          </w:rPr>
          <w:t>list</w:t>
        </w:r>
        <w:r>
          <w:rPr>
            <w:rFonts w:cs="Calibri" w:hint="cs"/>
            <w:sz w:val="28"/>
            <w:szCs w:val="28"/>
            <w:rtl/>
            <w:lang w:bidi="fa-IR"/>
          </w:rPr>
          <w:t xml:space="preserve"> ای از </w:t>
        </w:r>
        <w:r>
          <w:rPr>
            <w:rFonts w:cs="Calibri"/>
            <w:sz w:val="28"/>
            <w:szCs w:val="28"/>
            <w:lang w:bidi="fa-IR"/>
          </w:rPr>
          <w:t>tuple</w:t>
        </w:r>
        <w:r>
          <w:rPr>
            <w:rFonts w:cs="Calibri" w:hint="cs"/>
            <w:sz w:val="28"/>
            <w:szCs w:val="28"/>
            <w:rtl/>
            <w:lang w:bidi="fa-IR"/>
          </w:rPr>
          <w:t xml:space="preserve"> ها </w:t>
        </w:r>
        <w:r>
          <w:rPr>
            <w:rFonts w:cs="Calibri"/>
            <w:sz w:val="28"/>
            <w:szCs w:val="28"/>
            <w:lang w:bidi="fa-IR"/>
          </w:rPr>
          <w:t>return</w:t>
        </w:r>
        <w:r>
          <w:rPr>
            <w:rFonts w:cs="Calibri" w:hint="cs"/>
            <w:sz w:val="28"/>
            <w:szCs w:val="28"/>
            <w:rtl/>
            <w:lang w:bidi="fa-IR"/>
          </w:rPr>
          <w:t xml:space="preserve"> میکنه. پس </w:t>
        </w:r>
      </w:ins>
      <w:ins w:id="1837" w:author="Microsoft account" w:date="2025-09-18T11:31:00Z">
        <w:r>
          <w:rPr>
            <w:rFonts w:cs="Calibri" w:hint="cs"/>
            <w:sz w:val="28"/>
            <w:szCs w:val="28"/>
            <w:rtl/>
            <w:lang w:bidi="fa-IR"/>
          </w:rPr>
          <w:t xml:space="preserve">یعنی ما کلی </w:t>
        </w:r>
        <w:r>
          <w:rPr>
            <w:rFonts w:cs="Calibri"/>
            <w:sz w:val="28"/>
            <w:szCs w:val="28"/>
            <w:lang w:bidi="fa-IR"/>
          </w:rPr>
          <w:t xml:space="preserve">tuple </w:t>
        </w:r>
        <w:r>
          <w:rPr>
            <w:rFonts w:cs="Calibri" w:hint="cs"/>
            <w:sz w:val="28"/>
            <w:szCs w:val="28"/>
            <w:rtl/>
            <w:lang w:bidi="fa-IR"/>
          </w:rPr>
          <w:t xml:space="preserve">داریم که هرکدوم بیانگر یک </w:t>
        </w:r>
        <w:r>
          <w:rPr>
            <w:rFonts w:cs="Calibri"/>
            <w:sz w:val="28"/>
            <w:szCs w:val="28"/>
            <w:lang w:bidi="fa-IR"/>
          </w:rPr>
          <w:t>key:value</w:t>
        </w:r>
        <w:r>
          <w:rPr>
            <w:rFonts w:cs="Calibri" w:hint="cs"/>
            <w:sz w:val="28"/>
            <w:szCs w:val="28"/>
            <w:rtl/>
            <w:lang w:bidi="fa-IR"/>
          </w:rPr>
          <w:t xml:space="preserve"> هستن. </w:t>
        </w:r>
        <w:r w:rsidR="00AB5066">
          <w:rPr>
            <w:rFonts w:cs="Calibri" w:hint="cs"/>
            <w:sz w:val="28"/>
            <w:szCs w:val="28"/>
            <w:rtl/>
            <w:lang w:bidi="fa-IR"/>
          </w:rPr>
          <w:t xml:space="preserve">حالا اگه از این نکته استفاده کنیم و </w:t>
        </w:r>
        <w:r w:rsidR="00AB5066">
          <w:rPr>
            <w:rFonts w:cs="Calibri"/>
            <w:sz w:val="28"/>
            <w:szCs w:val="28"/>
            <w:lang w:bidi="fa-IR"/>
          </w:rPr>
          <w:t>syntax Dictionary Comprehension</w:t>
        </w:r>
        <w:r w:rsidR="00AB5066">
          <w:rPr>
            <w:rFonts w:cs="Calibri" w:hint="cs"/>
            <w:sz w:val="28"/>
            <w:szCs w:val="28"/>
            <w:rtl/>
            <w:lang w:bidi="fa-IR"/>
          </w:rPr>
          <w:t xml:space="preserve"> رو بازتولید کنیم:</w:t>
        </w:r>
      </w:ins>
    </w:p>
    <w:p w14:paraId="79C934BD" w14:textId="27DCAD42" w:rsidR="00AB5066" w:rsidRDefault="00AB5066">
      <w:pPr>
        <w:bidi/>
        <w:spacing w:after="0" w:line="276" w:lineRule="auto"/>
        <w:jc w:val="both"/>
        <w:rPr>
          <w:ins w:id="1838" w:author="Microsoft account" w:date="2025-09-18T11:32:00Z"/>
          <w:rFonts w:cs="Calibri"/>
          <w:sz w:val="28"/>
          <w:szCs w:val="28"/>
          <w:lang w:bidi="fa-IR"/>
        </w:rPr>
        <w:pPrChange w:id="1839" w:author="Microsoft account" w:date="2025-09-18T11:31:00Z">
          <w:pPr>
            <w:bidi/>
            <w:spacing w:after="0" w:line="276" w:lineRule="auto"/>
            <w:jc w:val="both"/>
          </w:pPr>
        </w:pPrChange>
      </w:pPr>
      <w:ins w:id="1840" w:author="Microsoft account" w:date="2025-09-18T11:31:00Z">
        <w:r>
          <w:rPr>
            <w:rFonts w:cs="Calibri"/>
            <w:sz w:val="28"/>
            <w:szCs w:val="28"/>
            <w:lang w:bidi="fa-IR"/>
          </w:rPr>
          <w:t xml:space="preserve">New_dictionary = { new_key:new_value </w:t>
        </w:r>
      </w:ins>
      <w:ins w:id="1841" w:author="Microsoft account" w:date="2025-09-18T11:32:00Z">
        <w:r>
          <w:rPr>
            <w:rFonts w:cs="Calibri"/>
            <w:sz w:val="28"/>
            <w:szCs w:val="28"/>
            <w:u w:val="single"/>
            <w:lang w:bidi="fa-IR"/>
          </w:rPr>
          <w:t>for</w:t>
        </w:r>
        <w:r>
          <w:rPr>
            <w:rFonts w:cs="Calibri"/>
            <w:sz w:val="28"/>
            <w:szCs w:val="28"/>
            <w:lang w:bidi="fa-IR"/>
          </w:rPr>
          <w:t xml:space="preserve"> (key,value) </w:t>
        </w:r>
        <w:r>
          <w:rPr>
            <w:rFonts w:cs="Calibri"/>
            <w:sz w:val="28"/>
            <w:szCs w:val="28"/>
            <w:u w:val="single"/>
            <w:lang w:bidi="fa-IR"/>
          </w:rPr>
          <w:t>in</w:t>
        </w:r>
        <w:r>
          <w:rPr>
            <w:rFonts w:cs="Calibri"/>
            <w:sz w:val="28"/>
            <w:szCs w:val="28"/>
            <w:lang w:bidi="fa-IR"/>
          </w:rPr>
          <w:t xml:space="preserve"> dict.items() </w:t>
        </w:r>
        <w:r>
          <w:rPr>
            <w:rFonts w:cs="Calibri"/>
            <w:sz w:val="28"/>
            <w:szCs w:val="28"/>
            <w:u w:val="single"/>
            <w:lang w:bidi="fa-IR"/>
          </w:rPr>
          <w:t>if</w:t>
        </w:r>
        <w:r>
          <w:rPr>
            <w:rFonts w:cs="Calibri"/>
            <w:i/>
            <w:iCs/>
            <w:sz w:val="28"/>
            <w:szCs w:val="28"/>
            <w:lang w:bidi="fa-IR"/>
          </w:rPr>
          <w:t xml:space="preserve"> </w:t>
        </w:r>
        <w:r>
          <w:rPr>
            <w:rFonts w:cs="Calibri"/>
            <w:sz w:val="28"/>
            <w:szCs w:val="28"/>
            <w:lang w:bidi="fa-IR"/>
          </w:rPr>
          <w:t>test }</w:t>
        </w:r>
      </w:ins>
    </w:p>
    <w:p w14:paraId="7087E157" w14:textId="77777777" w:rsidR="00AB5066" w:rsidRDefault="00AB5066">
      <w:pPr>
        <w:bidi/>
        <w:spacing w:after="0" w:line="276" w:lineRule="auto"/>
        <w:jc w:val="both"/>
        <w:rPr>
          <w:ins w:id="1842" w:author="Microsoft account" w:date="2025-09-18T11:32:00Z"/>
          <w:rFonts w:cs="Calibri"/>
          <w:sz w:val="28"/>
          <w:szCs w:val="28"/>
          <w:lang w:bidi="fa-IR"/>
        </w:rPr>
        <w:pPrChange w:id="1843" w:author="Microsoft account" w:date="2025-09-18T11:32:00Z">
          <w:pPr>
            <w:bidi/>
            <w:spacing w:after="0" w:line="276" w:lineRule="auto"/>
            <w:jc w:val="both"/>
          </w:pPr>
        </w:pPrChange>
      </w:pPr>
    </w:p>
    <w:p w14:paraId="674E1A8D" w14:textId="77777777" w:rsidR="005876E9" w:rsidRDefault="007C4D9D">
      <w:pPr>
        <w:bidi/>
        <w:spacing w:after="0" w:line="276" w:lineRule="auto"/>
        <w:jc w:val="both"/>
        <w:rPr>
          <w:ins w:id="1844" w:author="Microsoft account" w:date="2025-09-19T13:56:00Z"/>
          <w:rFonts w:cs="Calibri"/>
          <w:sz w:val="28"/>
          <w:szCs w:val="28"/>
          <w:rtl/>
          <w:lang w:bidi="fa-IR"/>
        </w:rPr>
        <w:pPrChange w:id="1845" w:author="Microsoft account" w:date="2025-09-18T11:32:00Z">
          <w:pPr>
            <w:bidi/>
            <w:spacing w:after="0" w:line="276" w:lineRule="auto"/>
            <w:jc w:val="both"/>
          </w:pPr>
        </w:pPrChange>
      </w:pPr>
      <w:ins w:id="1846" w:author="Microsoft account" w:date="2025-09-18T11:59:00Z">
        <w:r>
          <w:rPr>
            <w:rFonts w:cs="Calibri" w:hint="cs"/>
            <w:sz w:val="28"/>
            <w:szCs w:val="28"/>
            <w:rtl/>
            <w:lang w:bidi="fa-IR"/>
          </w:rPr>
          <w:t xml:space="preserve">-تا </w:t>
        </w:r>
        <w:r>
          <w:rPr>
            <w:rFonts w:cs="Calibri"/>
            <w:sz w:val="28"/>
            <w:szCs w:val="28"/>
            <w:lang w:bidi="fa-IR"/>
          </w:rPr>
          <w:t>day026 007</w:t>
        </w:r>
        <w:r>
          <w:rPr>
            <w:rFonts w:cs="Calibri" w:hint="cs"/>
            <w:sz w:val="28"/>
            <w:szCs w:val="28"/>
            <w:rtl/>
            <w:lang w:bidi="fa-IR"/>
          </w:rPr>
          <w:t xml:space="preserve"> رفتیم. جلسه بعد باید تمرین هاشو حل کنیم و ادامه بدیم.</w:t>
        </w:r>
      </w:ins>
    </w:p>
    <w:p w14:paraId="57EF911F" w14:textId="3A5D7168" w:rsidR="00AB5066" w:rsidRPr="00AB5066" w:rsidRDefault="007C4D9D">
      <w:pPr>
        <w:bidi/>
        <w:spacing w:after="0" w:line="276" w:lineRule="auto"/>
        <w:jc w:val="both"/>
        <w:rPr>
          <w:ins w:id="1847" w:author="Microsoft account" w:date="2025-09-18T09:48:00Z"/>
          <w:rFonts w:cs="Calibri"/>
          <w:sz w:val="28"/>
          <w:szCs w:val="28"/>
          <w:rtl/>
          <w:lang w:bidi="fa-IR"/>
          <w:rPrChange w:id="1848" w:author="Microsoft account" w:date="2025-09-18T11:32:00Z">
            <w:rPr>
              <w:ins w:id="1849" w:author="Microsoft account" w:date="2025-09-18T09:48:00Z"/>
              <w:rtl/>
              <w:lang w:bidi="fa-IR"/>
            </w:rPr>
          </w:rPrChange>
        </w:rPr>
        <w:pPrChange w:id="1850" w:author="Microsoft account" w:date="2025-09-19T13:56:00Z">
          <w:pPr>
            <w:bidi/>
            <w:spacing w:after="0" w:line="276" w:lineRule="auto"/>
            <w:jc w:val="both"/>
          </w:pPr>
        </w:pPrChange>
      </w:pPr>
      <w:ins w:id="1851" w:author="Microsoft account" w:date="2025-09-18T11:59:00Z">
        <w:r>
          <w:rPr>
            <w:rFonts w:cs="Calibri" w:hint="cs"/>
            <w:sz w:val="28"/>
            <w:szCs w:val="28"/>
            <w:rtl/>
            <w:lang w:bidi="fa-IR"/>
          </w:rPr>
          <w:t xml:space="preserve"> </w:t>
        </w:r>
      </w:ins>
    </w:p>
    <w:p w14:paraId="27C6C3FC" w14:textId="0F595572" w:rsidR="00B608BA" w:rsidRDefault="00B608BA">
      <w:pPr>
        <w:spacing w:after="0" w:line="240" w:lineRule="auto"/>
        <w:rPr>
          <w:ins w:id="1852" w:author="Microsoft account" w:date="2025-09-18T09:48:00Z"/>
          <w:rFonts w:cs="Calibri"/>
          <w:sz w:val="28"/>
          <w:szCs w:val="28"/>
          <w:rtl/>
          <w:lang w:bidi="fa-IR"/>
        </w:rPr>
      </w:pPr>
      <w:ins w:id="1853" w:author="Microsoft account" w:date="2025-09-18T09:48:00Z">
        <w:r>
          <w:rPr>
            <w:rFonts w:cs="Calibri"/>
            <w:sz w:val="28"/>
            <w:szCs w:val="28"/>
            <w:rtl/>
            <w:lang w:bidi="fa-IR"/>
          </w:rPr>
          <w:br w:type="page"/>
        </w:r>
      </w:ins>
    </w:p>
    <w:p w14:paraId="712FA10C" w14:textId="4D97FC18" w:rsidR="00B608BA" w:rsidRDefault="005876E9">
      <w:pPr>
        <w:bidi/>
        <w:spacing w:after="0" w:line="276" w:lineRule="auto"/>
        <w:jc w:val="both"/>
        <w:rPr>
          <w:ins w:id="1854" w:author="Microsoft account" w:date="2025-09-19T13:56:00Z"/>
          <w:rFonts w:cs="Calibri"/>
          <w:sz w:val="28"/>
          <w:szCs w:val="28"/>
          <w:rtl/>
          <w:lang w:bidi="fa-IR"/>
        </w:rPr>
        <w:pPrChange w:id="1855" w:author="Microsoft account" w:date="2025-09-18T09:48:00Z">
          <w:pPr>
            <w:bidi/>
            <w:spacing w:after="0" w:line="276" w:lineRule="auto"/>
            <w:jc w:val="both"/>
          </w:pPr>
        </w:pPrChange>
      </w:pPr>
      <w:bookmarkStart w:id="1856" w:name="I4040628"/>
      <w:ins w:id="1857" w:author="Microsoft account" w:date="2025-09-19T13:56:00Z">
        <w:r>
          <w:rPr>
            <w:rFonts w:cs="Calibri" w:hint="cs"/>
            <w:sz w:val="28"/>
            <w:szCs w:val="28"/>
            <w:rtl/>
            <w:lang w:bidi="fa-IR"/>
          </w:rPr>
          <w:lastRenderedPageBreak/>
          <w:t>ادامه</w:t>
        </w:r>
      </w:ins>
    </w:p>
    <w:bookmarkEnd w:id="1856"/>
    <w:p w14:paraId="2DD488FC" w14:textId="797CEBA3" w:rsidR="005876E9" w:rsidRDefault="000616B9">
      <w:pPr>
        <w:bidi/>
        <w:spacing w:after="0" w:line="276" w:lineRule="auto"/>
        <w:jc w:val="both"/>
        <w:rPr>
          <w:ins w:id="1858" w:author="Microsoft account" w:date="2025-09-19T14:27:00Z"/>
          <w:rFonts w:cs="Calibri"/>
          <w:sz w:val="28"/>
          <w:szCs w:val="28"/>
          <w:rtl/>
          <w:lang w:bidi="fa-IR"/>
        </w:rPr>
        <w:pPrChange w:id="1859" w:author="Microsoft account" w:date="2025-09-19T13:56:00Z">
          <w:pPr>
            <w:bidi/>
            <w:spacing w:after="0" w:line="276" w:lineRule="auto"/>
            <w:jc w:val="both"/>
          </w:pPr>
        </w:pPrChange>
      </w:pPr>
      <w:ins w:id="1860" w:author="Microsoft account" w:date="2025-09-19T14:26:00Z">
        <w:r>
          <w:rPr>
            <w:rFonts w:cs="Calibri" w:hint="cs"/>
            <w:sz w:val="28"/>
            <w:szCs w:val="28"/>
            <w:rtl/>
            <w:lang w:bidi="fa-IR"/>
          </w:rPr>
          <w:t xml:space="preserve">-چطور داخل یه </w:t>
        </w:r>
        <w:r>
          <w:rPr>
            <w:rFonts w:cs="Calibri"/>
            <w:sz w:val="28"/>
            <w:szCs w:val="28"/>
            <w:lang w:bidi="fa-IR"/>
          </w:rPr>
          <w:t>DataFrame</w:t>
        </w:r>
        <w:r>
          <w:rPr>
            <w:rFonts w:cs="Calibri" w:hint="cs"/>
            <w:sz w:val="28"/>
            <w:szCs w:val="28"/>
            <w:rtl/>
            <w:lang w:bidi="fa-IR"/>
          </w:rPr>
          <w:t xml:space="preserve"> از </w:t>
        </w:r>
        <w:r>
          <w:rPr>
            <w:rFonts w:cs="Calibri"/>
            <w:sz w:val="28"/>
            <w:szCs w:val="28"/>
            <w:lang w:bidi="fa-IR"/>
          </w:rPr>
          <w:t>Pandas</w:t>
        </w:r>
        <w:r>
          <w:rPr>
            <w:rFonts w:cs="Calibri" w:hint="cs"/>
            <w:sz w:val="28"/>
            <w:szCs w:val="28"/>
            <w:rtl/>
            <w:lang w:bidi="fa-IR"/>
          </w:rPr>
          <w:t xml:space="preserve">   ، </w:t>
        </w:r>
        <w:r>
          <w:rPr>
            <w:rFonts w:cs="Calibri"/>
            <w:sz w:val="28"/>
            <w:szCs w:val="28"/>
            <w:lang w:bidi="fa-IR"/>
          </w:rPr>
          <w:t>iterate</w:t>
        </w:r>
        <w:r>
          <w:rPr>
            <w:rFonts w:cs="Calibri" w:hint="cs"/>
            <w:sz w:val="28"/>
            <w:szCs w:val="28"/>
            <w:rtl/>
            <w:lang w:bidi="fa-IR"/>
          </w:rPr>
          <w:t>کنیم؟</w:t>
        </w:r>
      </w:ins>
    </w:p>
    <w:p w14:paraId="4868C78C" w14:textId="61F63027" w:rsidR="000616B9" w:rsidRDefault="000616B9">
      <w:pPr>
        <w:bidi/>
        <w:spacing w:after="0" w:line="276" w:lineRule="auto"/>
        <w:jc w:val="both"/>
        <w:rPr>
          <w:ins w:id="1861" w:author="Microsoft account" w:date="2025-09-19T14:27:00Z"/>
          <w:rFonts w:cs="Calibri"/>
          <w:sz w:val="28"/>
          <w:szCs w:val="28"/>
          <w:rtl/>
          <w:lang w:bidi="fa-IR"/>
        </w:rPr>
        <w:pPrChange w:id="1862" w:author="Microsoft account" w:date="2025-09-19T14:27:00Z">
          <w:pPr>
            <w:bidi/>
            <w:spacing w:after="0" w:line="276" w:lineRule="auto"/>
            <w:jc w:val="both"/>
          </w:pPr>
        </w:pPrChange>
      </w:pPr>
      <w:ins w:id="1863" w:author="Microsoft account" w:date="2025-09-19T14:27:00Z">
        <w:r w:rsidRPr="000616B9">
          <w:rPr>
            <w:rFonts w:cs="Calibri"/>
            <w:noProof/>
            <w:sz w:val="28"/>
            <w:szCs w:val="28"/>
            <w:rPrChange w:id="1864" w:author="Unknown">
              <w:rPr>
                <w:noProof/>
              </w:rPr>
            </w:rPrChange>
          </w:rPr>
          <w:drawing>
            <wp:inline distT="0" distB="0" distL="0" distR="0" wp14:anchorId="3CA23663" wp14:editId="1C71FF69">
              <wp:extent cx="5731510" cy="288036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2880360"/>
                      </a:xfrm>
                      <a:prstGeom prst="rect">
                        <a:avLst/>
                      </a:prstGeom>
                    </pic:spPr>
                  </pic:pic>
                </a:graphicData>
              </a:graphic>
            </wp:inline>
          </w:drawing>
        </w:r>
      </w:ins>
    </w:p>
    <w:p w14:paraId="5C602474" w14:textId="1F70F372" w:rsidR="000616B9" w:rsidRDefault="000616B9">
      <w:pPr>
        <w:bidi/>
        <w:spacing w:after="0" w:line="276" w:lineRule="auto"/>
        <w:jc w:val="both"/>
        <w:rPr>
          <w:ins w:id="1865" w:author="Microsoft account" w:date="2025-09-19T14:28:00Z"/>
          <w:rFonts w:cs="Calibri"/>
          <w:sz w:val="28"/>
          <w:szCs w:val="28"/>
          <w:rtl/>
          <w:lang w:bidi="fa-IR"/>
        </w:rPr>
        <w:pPrChange w:id="1866" w:author="Microsoft account" w:date="2025-09-20T13:21:00Z">
          <w:pPr>
            <w:bidi/>
            <w:spacing w:after="0" w:line="276" w:lineRule="auto"/>
            <w:jc w:val="both"/>
          </w:pPr>
        </w:pPrChange>
      </w:pPr>
      <w:ins w:id="1867" w:author="Microsoft account" w:date="2025-09-19T14:27:00Z">
        <w:r>
          <w:rPr>
            <w:rFonts w:cs="Calibri"/>
            <w:sz w:val="28"/>
            <w:szCs w:val="28"/>
            <w:lang w:bidi="fa-IR"/>
          </w:rPr>
          <w:t>Line16-19</w:t>
        </w:r>
        <w:r>
          <w:rPr>
            <w:rFonts w:cs="Calibri" w:hint="cs"/>
            <w:sz w:val="28"/>
            <w:szCs w:val="28"/>
            <w:rtl/>
            <w:lang w:bidi="fa-IR"/>
          </w:rPr>
          <w:t xml:space="preserve"> مربوط به روشیه که ما وقتی میخوایم داخل یک </w:t>
        </w:r>
        <w:r>
          <w:rPr>
            <w:rFonts w:cs="Calibri"/>
            <w:sz w:val="28"/>
            <w:szCs w:val="28"/>
            <w:lang w:bidi="fa-IR"/>
          </w:rPr>
          <w:t>dictionary</w:t>
        </w:r>
        <w:r>
          <w:rPr>
            <w:rFonts w:cs="Calibri" w:hint="cs"/>
            <w:sz w:val="28"/>
            <w:szCs w:val="28"/>
            <w:rtl/>
            <w:lang w:bidi="fa-IR"/>
          </w:rPr>
          <w:t xml:space="preserve"> بریم و </w:t>
        </w:r>
        <w:r>
          <w:rPr>
            <w:rFonts w:cs="Calibri"/>
            <w:sz w:val="28"/>
            <w:szCs w:val="28"/>
            <w:lang w:bidi="fa-IR"/>
          </w:rPr>
          <w:t>iterate</w:t>
        </w:r>
        <w:r>
          <w:rPr>
            <w:rFonts w:cs="Calibri" w:hint="cs"/>
            <w:sz w:val="28"/>
            <w:szCs w:val="28"/>
            <w:rtl/>
            <w:lang w:bidi="fa-IR"/>
          </w:rPr>
          <w:t xml:space="preserve">کنیم که مثل اینکه مقبولِ اهلِ فن نیست و داخل </w:t>
        </w:r>
      </w:ins>
      <w:ins w:id="1868" w:author="Microsoft account" w:date="2025-09-19T14:28:00Z">
        <w:r>
          <w:rPr>
            <w:rFonts w:cs="Calibri"/>
            <w:sz w:val="28"/>
            <w:szCs w:val="28"/>
            <w:lang w:bidi="fa-IR"/>
          </w:rPr>
          <w:t>pandas</w:t>
        </w:r>
        <w:r>
          <w:rPr>
            <w:rFonts w:cs="Calibri" w:hint="cs"/>
            <w:sz w:val="28"/>
            <w:szCs w:val="28"/>
            <w:rtl/>
            <w:lang w:bidi="fa-IR"/>
          </w:rPr>
          <w:t xml:space="preserve"> یه </w:t>
        </w:r>
        <w:r>
          <w:rPr>
            <w:rFonts w:cs="Calibri"/>
            <w:sz w:val="28"/>
            <w:szCs w:val="28"/>
            <w:lang w:bidi="fa-IR"/>
          </w:rPr>
          <w:t>built-in</w:t>
        </w:r>
        <w:r>
          <w:rPr>
            <w:rFonts w:cs="Calibri" w:hint="cs"/>
            <w:sz w:val="28"/>
            <w:szCs w:val="28"/>
            <w:rtl/>
            <w:lang w:bidi="fa-IR"/>
          </w:rPr>
          <w:t xml:space="preserve">واسش هست که اسمش </w:t>
        </w:r>
        <w:r>
          <w:rPr>
            <w:rFonts w:cs="Calibri"/>
            <w:sz w:val="28"/>
            <w:szCs w:val="28"/>
            <w:lang w:bidi="fa-IR"/>
          </w:rPr>
          <w:t>iterrows()</w:t>
        </w:r>
        <w:r>
          <w:rPr>
            <w:rFonts w:cs="Calibri" w:hint="cs"/>
            <w:sz w:val="28"/>
            <w:szCs w:val="28"/>
            <w:rtl/>
            <w:lang w:bidi="fa-IR"/>
          </w:rPr>
          <w:t xml:space="preserve"> هست که </w:t>
        </w:r>
        <w:r>
          <w:rPr>
            <w:rFonts w:cs="Calibri"/>
            <w:sz w:val="28"/>
            <w:szCs w:val="28"/>
            <w:lang w:bidi="fa-IR"/>
          </w:rPr>
          <w:t>row</w:t>
        </w:r>
        <w:r>
          <w:rPr>
            <w:rFonts w:cs="Calibri" w:hint="cs"/>
            <w:sz w:val="28"/>
            <w:szCs w:val="28"/>
            <w:rtl/>
            <w:lang w:bidi="fa-IR"/>
          </w:rPr>
          <w:t xml:space="preserve"> هارو برمیگردونه، یعنی توی رکورد ها ایتریت میکنه و دونه دونه برمیگردونه.</w:t>
        </w:r>
      </w:ins>
      <w:ins w:id="1869" w:author="Microsoft account" w:date="2025-09-20T13:21:00Z">
        <w:r w:rsidR="00715CE6">
          <w:rPr>
            <w:rFonts w:cs="Calibri"/>
            <w:sz w:val="28"/>
            <w:szCs w:val="28"/>
            <w:lang w:bidi="fa-IR"/>
          </w:rPr>
          <w:t xml:space="preserve"> </w:t>
        </w:r>
        <w:r w:rsidR="00715CE6">
          <w:rPr>
            <w:rFonts w:cs="Calibri" w:hint="cs"/>
            <w:sz w:val="28"/>
            <w:szCs w:val="28"/>
            <w:rtl/>
            <w:lang w:bidi="fa-IR"/>
          </w:rPr>
          <w:t xml:space="preserve"> (</w:t>
        </w:r>
      </w:ins>
      <w:ins w:id="1870" w:author="Microsoft account" w:date="2025-09-20T13:22:00Z">
        <w:r w:rsidR="00715CE6">
          <w:rPr>
            <w:rFonts w:cs="Calibri" w:hint="cs"/>
            <w:sz w:val="18"/>
            <w:szCs w:val="18"/>
            <w:rtl/>
            <w:lang w:bidi="fa-IR"/>
          </w:rPr>
          <w:t xml:space="preserve">دلیلش هم اینه که وقتی از روش خودِ </w:t>
        </w:r>
        <w:r w:rsidR="00715CE6">
          <w:rPr>
            <w:rFonts w:cs="Calibri"/>
            <w:sz w:val="18"/>
            <w:szCs w:val="18"/>
            <w:lang w:bidi="fa-IR"/>
          </w:rPr>
          <w:t>dictionary</w:t>
        </w:r>
        <w:r w:rsidR="00715CE6">
          <w:rPr>
            <w:rFonts w:cs="Calibri" w:hint="cs"/>
            <w:sz w:val="18"/>
            <w:szCs w:val="18"/>
            <w:rtl/>
            <w:lang w:bidi="fa-IR"/>
          </w:rPr>
          <w:t xml:space="preserve"> استفاده میکنیم یه ساختار ناجور برگردونده میشه، چراکه </w:t>
        </w:r>
        <w:r w:rsidR="00715CE6">
          <w:rPr>
            <w:rFonts w:cs="Calibri"/>
            <w:sz w:val="18"/>
            <w:szCs w:val="18"/>
            <w:lang w:bidi="fa-IR"/>
          </w:rPr>
          <w:t>DataFrame</w:t>
        </w:r>
        <w:r w:rsidR="00715CE6">
          <w:rPr>
            <w:rFonts w:cs="Calibri" w:hint="cs"/>
            <w:sz w:val="18"/>
            <w:szCs w:val="18"/>
            <w:rtl/>
            <w:lang w:bidi="fa-IR"/>
          </w:rPr>
          <w:t xml:space="preserve"> به صورت </w:t>
        </w:r>
        <w:r w:rsidR="00715CE6">
          <w:rPr>
            <w:rFonts w:cs="Calibri"/>
            <w:sz w:val="18"/>
            <w:szCs w:val="18"/>
            <w:lang w:bidi="fa-IR"/>
          </w:rPr>
          <w:t>Dictionary</w:t>
        </w:r>
        <w:r w:rsidR="00715CE6">
          <w:rPr>
            <w:rFonts w:cs="Calibri" w:hint="cs"/>
            <w:sz w:val="18"/>
            <w:szCs w:val="18"/>
            <w:rtl/>
            <w:lang w:bidi="fa-IR"/>
          </w:rPr>
          <w:t xml:space="preserve"> ای هست که هر </w:t>
        </w:r>
        <w:r w:rsidR="00715CE6">
          <w:rPr>
            <w:rFonts w:cs="Calibri"/>
            <w:sz w:val="18"/>
            <w:szCs w:val="18"/>
            <w:lang w:bidi="fa-IR"/>
          </w:rPr>
          <w:t>key</w:t>
        </w:r>
        <w:r w:rsidR="00715CE6">
          <w:rPr>
            <w:rFonts w:cs="Calibri" w:hint="cs"/>
            <w:sz w:val="18"/>
            <w:szCs w:val="18"/>
            <w:rtl/>
            <w:lang w:bidi="fa-IR"/>
          </w:rPr>
          <w:t xml:space="preserve"> بیانگر یک </w:t>
        </w:r>
        <w:r w:rsidR="00715CE6">
          <w:rPr>
            <w:rFonts w:cs="Calibri"/>
            <w:sz w:val="18"/>
            <w:szCs w:val="18"/>
            <w:lang w:bidi="fa-IR"/>
          </w:rPr>
          <w:t xml:space="preserve">column </w:t>
        </w:r>
        <w:r w:rsidR="00715CE6">
          <w:rPr>
            <w:rFonts w:cs="Calibri" w:hint="cs"/>
            <w:sz w:val="18"/>
            <w:szCs w:val="18"/>
            <w:rtl/>
            <w:lang w:bidi="fa-IR"/>
          </w:rPr>
          <w:t xml:space="preserve"> یا </w:t>
        </w:r>
      </w:ins>
      <w:ins w:id="1871" w:author="Microsoft account" w:date="2025-09-20T13:23:00Z">
        <w:r w:rsidR="00715CE6">
          <w:rPr>
            <w:rFonts w:cs="Calibri"/>
            <w:sz w:val="18"/>
            <w:szCs w:val="18"/>
            <w:lang w:bidi="fa-IR"/>
          </w:rPr>
          <w:t>serie</w:t>
        </w:r>
        <w:r w:rsidR="00715CE6">
          <w:rPr>
            <w:rFonts w:cs="Calibri" w:hint="cs"/>
            <w:sz w:val="18"/>
            <w:szCs w:val="18"/>
            <w:rtl/>
            <w:lang w:bidi="fa-IR"/>
          </w:rPr>
          <w:t xml:space="preserve"> هست و </w:t>
        </w:r>
        <w:r w:rsidR="00715CE6">
          <w:rPr>
            <w:rFonts w:cs="Calibri"/>
            <w:sz w:val="18"/>
            <w:szCs w:val="18"/>
            <w:lang w:bidi="fa-IR"/>
          </w:rPr>
          <w:t>value</w:t>
        </w:r>
        <w:r w:rsidR="00715CE6">
          <w:rPr>
            <w:rFonts w:cs="Calibri" w:hint="cs"/>
            <w:sz w:val="18"/>
            <w:szCs w:val="18"/>
            <w:rtl/>
            <w:lang w:bidi="fa-IR"/>
          </w:rPr>
          <w:t xml:space="preserve"> ها لیست هایی هستن که </w:t>
        </w:r>
        <w:r w:rsidR="00715CE6">
          <w:rPr>
            <w:rFonts w:cs="Calibri"/>
            <w:sz w:val="18"/>
            <w:szCs w:val="18"/>
            <w:lang w:bidi="fa-IR"/>
          </w:rPr>
          <w:t>index</w:t>
        </w:r>
        <w:r w:rsidR="00715CE6">
          <w:rPr>
            <w:rFonts w:cs="Calibri" w:hint="cs"/>
            <w:sz w:val="18"/>
            <w:szCs w:val="18"/>
            <w:rtl/>
            <w:lang w:bidi="fa-IR"/>
          </w:rPr>
          <w:t xml:space="preserve"> هاشون بیانگر اطلاقشون به یه </w:t>
        </w:r>
        <w:r w:rsidR="00715CE6">
          <w:rPr>
            <w:rFonts w:cs="Calibri"/>
            <w:sz w:val="18"/>
            <w:szCs w:val="18"/>
            <w:lang w:bidi="fa-IR"/>
          </w:rPr>
          <w:t>row</w:t>
        </w:r>
        <w:r w:rsidR="00715CE6">
          <w:rPr>
            <w:rFonts w:cs="Calibri" w:hint="cs"/>
            <w:sz w:val="18"/>
            <w:szCs w:val="18"/>
            <w:rtl/>
            <w:lang w:bidi="fa-IR"/>
          </w:rPr>
          <w:t xml:space="preserve"> یا </w:t>
        </w:r>
        <w:r w:rsidR="00715CE6">
          <w:rPr>
            <w:rFonts w:cs="Calibri"/>
            <w:sz w:val="18"/>
            <w:szCs w:val="18"/>
            <w:lang w:bidi="fa-IR"/>
          </w:rPr>
          <w:t>record</w:t>
        </w:r>
        <w:r w:rsidR="00715CE6">
          <w:rPr>
            <w:rFonts w:cs="Calibri" w:hint="cs"/>
            <w:sz w:val="18"/>
            <w:szCs w:val="18"/>
            <w:rtl/>
            <w:lang w:bidi="fa-IR"/>
          </w:rPr>
          <w:t xml:space="preserve"> عه همون </w:t>
        </w:r>
        <w:r w:rsidR="00715CE6">
          <w:rPr>
            <w:rFonts w:cs="Calibri"/>
            <w:sz w:val="18"/>
            <w:szCs w:val="18"/>
            <w:lang w:bidi="fa-IR"/>
          </w:rPr>
          <w:t>index</w:t>
        </w:r>
        <w:r w:rsidR="00715CE6">
          <w:rPr>
            <w:rFonts w:cs="Calibri" w:hint="cs"/>
            <w:sz w:val="18"/>
            <w:szCs w:val="18"/>
            <w:rtl/>
            <w:lang w:bidi="fa-IR"/>
          </w:rPr>
          <w:t xml:space="preserve"> هست. پس وقتی میخوایم </w:t>
        </w:r>
        <w:r w:rsidR="00715CE6">
          <w:rPr>
            <w:rFonts w:cs="Calibri"/>
            <w:sz w:val="18"/>
            <w:szCs w:val="18"/>
            <w:lang w:bidi="fa-IR"/>
          </w:rPr>
          <w:t>iterate</w:t>
        </w:r>
        <w:r w:rsidR="00715CE6">
          <w:rPr>
            <w:rFonts w:cs="Calibri" w:hint="cs"/>
            <w:sz w:val="18"/>
            <w:szCs w:val="18"/>
            <w:rtl/>
            <w:lang w:bidi="fa-IR"/>
          </w:rPr>
          <w:t xml:space="preserve"> کنیم داخل </w:t>
        </w:r>
        <w:r w:rsidR="00715CE6">
          <w:rPr>
            <w:rFonts w:cs="Calibri"/>
            <w:sz w:val="18"/>
            <w:szCs w:val="18"/>
            <w:lang w:bidi="fa-IR"/>
          </w:rPr>
          <w:t>row</w:t>
        </w:r>
        <w:r w:rsidR="00715CE6">
          <w:rPr>
            <w:rFonts w:cs="Calibri" w:hint="cs"/>
            <w:sz w:val="18"/>
            <w:szCs w:val="18"/>
            <w:rtl/>
            <w:lang w:bidi="fa-IR"/>
          </w:rPr>
          <w:t xml:space="preserve">های یک </w:t>
        </w:r>
        <w:r w:rsidR="00715CE6">
          <w:rPr>
            <w:rFonts w:cs="Calibri"/>
            <w:sz w:val="18"/>
            <w:szCs w:val="18"/>
            <w:lang w:bidi="fa-IR"/>
          </w:rPr>
          <w:t>dataFrame</w:t>
        </w:r>
      </w:ins>
      <w:ins w:id="1872" w:author="Microsoft account" w:date="2025-09-20T13:24:00Z">
        <w:r w:rsidR="00715CE6">
          <w:rPr>
            <w:rFonts w:cs="Calibri" w:hint="cs"/>
            <w:sz w:val="18"/>
            <w:szCs w:val="18"/>
            <w:rtl/>
            <w:lang w:bidi="fa-IR"/>
          </w:rPr>
          <w:t xml:space="preserve"> باید و باید از </w:t>
        </w:r>
        <w:r w:rsidR="00715CE6">
          <w:rPr>
            <w:rFonts w:cs="Calibri"/>
            <w:sz w:val="18"/>
            <w:szCs w:val="18"/>
            <w:lang w:bidi="fa-IR"/>
          </w:rPr>
          <w:t>pandas.iterrows()</w:t>
        </w:r>
        <w:r w:rsidR="00715CE6">
          <w:rPr>
            <w:rFonts w:cs="Calibri" w:hint="cs"/>
            <w:sz w:val="18"/>
            <w:szCs w:val="18"/>
            <w:rtl/>
            <w:lang w:bidi="fa-IR"/>
          </w:rPr>
          <w:t xml:space="preserve"> استفاده کنیم چراکه این رابطه ای که برقراره رو میفهمه و طبق اون عمل میکنه. </w:t>
        </w:r>
      </w:ins>
      <w:ins w:id="1873" w:author="Microsoft account" w:date="2025-09-20T13:21:00Z">
        <w:r w:rsidR="00715CE6">
          <w:rPr>
            <w:rFonts w:cs="Calibri" w:hint="cs"/>
            <w:sz w:val="28"/>
            <w:szCs w:val="28"/>
            <w:rtl/>
            <w:lang w:bidi="fa-IR"/>
          </w:rPr>
          <w:t>)</w:t>
        </w:r>
      </w:ins>
      <w:ins w:id="1874" w:author="Microsoft account" w:date="2025-09-19T14:28:00Z">
        <w:r>
          <w:rPr>
            <w:rFonts w:cs="Calibri" w:hint="cs"/>
            <w:sz w:val="28"/>
            <w:szCs w:val="28"/>
            <w:rtl/>
            <w:lang w:bidi="fa-IR"/>
          </w:rPr>
          <w:t xml:space="preserve"> </w:t>
        </w:r>
      </w:ins>
    </w:p>
    <w:p w14:paraId="19C495D3" w14:textId="77777777" w:rsidR="000616B9" w:rsidRDefault="000616B9">
      <w:pPr>
        <w:bidi/>
        <w:spacing w:after="0" w:line="276" w:lineRule="auto"/>
        <w:jc w:val="both"/>
        <w:rPr>
          <w:ins w:id="1875" w:author="Microsoft account" w:date="2025-09-19T14:28:00Z"/>
          <w:rFonts w:cs="Calibri"/>
          <w:sz w:val="28"/>
          <w:szCs w:val="28"/>
          <w:rtl/>
          <w:lang w:bidi="fa-IR"/>
        </w:rPr>
        <w:pPrChange w:id="1876" w:author="Microsoft account" w:date="2025-09-19T14:28:00Z">
          <w:pPr>
            <w:bidi/>
            <w:spacing w:after="0" w:line="276" w:lineRule="auto"/>
            <w:jc w:val="both"/>
          </w:pPr>
        </w:pPrChange>
      </w:pPr>
    </w:p>
    <w:p w14:paraId="1AE49A4B" w14:textId="7B379F8F" w:rsidR="000616B9" w:rsidRDefault="000616B9">
      <w:pPr>
        <w:bidi/>
        <w:spacing w:after="0" w:line="276" w:lineRule="auto"/>
        <w:jc w:val="both"/>
        <w:rPr>
          <w:ins w:id="1877" w:author="Microsoft account" w:date="2025-09-19T15:14:00Z"/>
          <w:rFonts w:cs="Calibri"/>
          <w:sz w:val="28"/>
          <w:szCs w:val="28"/>
          <w:lang w:bidi="fa-IR"/>
        </w:rPr>
        <w:pPrChange w:id="1878" w:author="Microsoft account" w:date="2025-09-19T14:28:00Z">
          <w:pPr>
            <w:bidi/>
            <w:spacing w:after="0" w:line="276" w:lineRule="auto"/>
            <w:jc w:val="both"/>
          </w:pPr>
        </w:pPrChange>
      </w:pPr>
      <w:ins w:id="1879" w:author="Microsoft account" w:date="2025-09-19T14:28:00Z">
        <w:r>
          <w:rPr>
            <w:rFonts w:cs="Calibri" w:hint="cs"/>
            <w:sz w:val="28"/>
            <w:szCs w:val="28"/>
            <w:rtl/>
            <w:lang w:bidi="fa-IR"/>
          </w:rPr>
          <w:t>-</w:t>
        </w:r>
      </w:ins>
      <w:ins w:id="1880" w:author="Microsoft account" w:date="2025-09-19T15:14:00Z">
        <w:r w:rsidR="00C92375">
          <w:rPr>
            <w:rFonts w:cs="Calibri" w:hint="cs"/>
            <w:sz w:val="28"/>
            <w:szCs w:val="28"/>
            <w:rtl/>
            <w:lang w:bidi="fa-IR"/>
          </w:rPr>
          <w:t xml:space="preserve">همین ، پایان </w:t>
        </w:r>
        <w:r w:rsidR="00C92375">
          <w:rPr>
            <w:rFonts w:cs="Calibri"/>
            <w:sz w:val="28"/>
            <w:szCs w:val="28"/>
            <w:lang w:bidi="fa-IR"/>
          </w:rPr>
          <w:t>day026</w:t>
        </w:r>
      </w:ins>
    </w:p>
    <w:p w14:paraId="1FF124A4" w14:textId="748B13E8" w:rsidR="00C92375" w:rsidRDefault="00772648">
      <w:pPr>
        <w:bidi/>
        <w:spacing w:after="0" w:line="276" w:lineRule="auto"/>
        <w:jc w:val="both"/>
        <w:rPr>
          <w:ins w:id="1881" w:author="Microsoft account" w:date="2025-09-19T13:56:00Z"/>
          <w:rFonts w:cs="Calibri"/>
          <w:sz w:val="28"/>
          <w:szCs w:val="28"/>
          <w:lang w:bidi="fa-IR"/>
        </w:rPr>
        <w:pPrChange w:id="1882" w:author="Microsoft account" w:date="2025-09-19T15:14:00Z">
          <w:pPr>
            <w:bidi/>
            <w:spacing w:after="0" w:line="276" w:lineRule="auto"/>
            <w:jc w:val="both"/>
          </w:pPr>
        </w:pPrChange>
      </w:pPr>
      <w:ins w:id="1883" w:author="Microsoft account" w:date="2025-09-19T15:14:00Z">
        <w:r>
          <w:rPr>
            <w:rFonts w:cs="Calibri" w:hint="cs"/>
            <w:sz w:val="28"/>
            <w:szCs w:val="28"/>
            <w:rtl/>
            <w:lang w:bidi="fa-IR"/>
          </w:rPr>
          <w:t xml:space="preserve">جلسه بعدی ادامه از </w:t>
        </w:r>
      </w:ins>
      <w:ins w:id="1884" w:author="Microsoft account" w:date="2025-09-19T15:15:00Z">
        <w:r>
          <w:rPr>
            <w:rFonts w:cs="Calibri"/>
            <w:sz w:val="28"/>
            <w:szCs w:val="28"/>
            <w:lang w:bidi="fa-IR"/>
          </w:rPr>
          <w:t>Day027 000</w:t>
        </w:r>
      </w:ins>
    </w:p>
    <w:p w14:paraId="19FCD565" w14:textId="77777777" w:rsidR="005876E9" w:rsidRDefault="005876E9">
      <w:pPr>
        <w:bidi/>
        <w:spacing w:after="0" w:line="276" w:lineRule="auto"/>
        <w:jc w:val="both"/>
        <w:rPr>
          <w:ins w:id="1885" w:author="Microsoft account" w:date="2025-09-19T13:56:00Z"/>
          <w:rFonts w:cs="Calibri"/>
          <w:sz w:val="28"/>
          <w:szCs w:val="28"/>
          <w:rtl/>
          <w:lang w:bidi="fa-IR"/>
        </w:rPr>
        <w:pPrChange w:id="1886" w:author="Microsoft account" w:date="2025-09-19T13:56:00Z">
          <w:pPr>
            <w:bidi/>
            <w:spacing w:after="0" w:line="276" w:lineRule="auto"/>
            <w:jc w:val="both"/>
          </w:pPr>
        </w:pPrChange>
      </w:pPr>
    </w:p>
    <w:p w14:paraId="139337C5" w14:textId="11CF3D43" w:rsidR="005876E9" w:rsidRDefault="005876E9">
      <w:pPr>
        <w:spacing w:after="0" w:line="240" w:lineRule="auto"/>
        <w:rPr>
          <w:ins w:id="1887" w:author="Microsoft account" w:date="2025-09-19T13:57:00Z"/>
          <w:rFonts w:cs="Calibri"/>
          <w:sz w:val="28"/>
          <w:szCs w:val="28"/>
          <w:rtl/>
          <w:lang w:bidi="fa-IR"/>
        </w:rPr>
      </w:pPr>
      <w:ins w:id="1888" w:author="Microsoft account" w:date="2025-09-19T13:57:00Z">
        <w:r>
          <w:rPr>
            <w:rFonts w:cs="Calibri"/>
            <w:sz w:val="28"/>
            <w:szCs w:val="28"/>
            <w:rtl/>
            <w:lang w:bidi="fa-IR"/>
          </w:rPr>
          <w:br w:type="page"/>
        </w:r>
      </w:ins>
    </w:p>
    <w:p w14:paraId="566DEBC3" w14:textId="6A9B2A5C" w:rsidR="005876E9" w:rsidRDefault="00D964CE">
      <w:pPr>
        <w:bidi/>
        <w:spacing w:after="0" w:line="276" w:lineRule="auto"/>
        <w:jc w:val="both"/>
        <w:rPr>
          <w:ins w:id="1889" w:author="Microsoft account" w:date="2025-09-20T13:24:00Z"/>
          <w:rFonts w:cs="Calibri"/>
          <w:sz w:val="28"/>
          <w:szCs w:val="28"/>
          <w:rtl/>
          <w:lang w:bidi="fa-IR"/>
        </w:rPr>
        <w:pPrChange w:id="1890" w:author="Microsoft account" w:date="2025-09-19T13:56:00Z">
          <w:pPr>
            <w:bidi/>
            <w:spacing w:after="0" w:line="276" w:lineRule="auto"/>
            <w:jc w:val="both"/>
          </w:pPr>
        </w:pPrChange>
      </w:pPr>
      <w:bookmarkStart w:id="1891" w:name="I4040629"/>
      <w:ins w:id="1892" w:author="Microsoft account" w:date="2025-09-20T13:24:00Z">
        <w:r>
          <w:rPr>
            <w:rFonts w:cs="Calibri" w:hint="cs"/>
            <w:sz w:val="28"/>
            <w:szCs w:val="28"/>
            <w:rtl/>
            <w:lang w:bidi="fa-IR"/>
          </w:rPr>
          <w:lastRenderedPageBreak/>
          <w:t>ادامه</w:t>
        </w:r>
      </w:ins>
    </w:p>
    <w:bookmarkEnd w:id="1891"/>
    <w:p w14:paraId="0AD36375" w14:textId="2206DD0E" w:rsidR="00D964CE" w:rsidRDefault="00D964CE">
      <w:pPr>
        <w:bidi/>
        <w:spacing w:after="0" w:line="276" w:lineRule="auto"/>
        <w:jc w:val="both"/>
        <w:rPr>
          <w:ins w:id="1893" w:author="Microsoft account" w:date="2025-09-20T13:24:00Z"/>
          <w:rFonts w:cs="Calibri"/>
          <w:sz w:val="28"/>
          <w:szCs w:val="28"/>
          <w:lang w:bidi="fa-IR"/>
        </w:rPr>
        <w:pPrChange w:id="1894" w:author="Microsoft account" w:date="2025-09-20T13:24:00Z">
          <w:pPr>
            <w:bidi/>
            <w:spacing w:after="0" w:line="276" w:lineRule="auto"/>
            <w:jc w:val="both"/>
          </w:pPr>
        </w:pPrChange>
      </w:pPr>
      <w:ins w:id="1895" w:author="Microsoft account" w:date="2025-09-20T13:24:00Z">
        <w:r>
          <w:rPr>
            <w:rFonts w:cs="Calibri" w:hint="cs"/>
            <w:sz w:val="28"/>
            <w:szCs w:val="28"/>
            <w:rtl/>
            <w:lang w:bidi="fa-IR"/>
          </w:rPr>
          <w:t>-</w:t>
        </w:r>
        <w:r>
          <w:rPr>
            <w:rFonts w:cs="Calibri"/>
            <w:sz w:val="28"/>
            <w:szCs w:val="28"/>
            <w:lang w:bidi="fa-IR"/>
          </w:rPr>
          <w:t>Day027</w:t>
        </w:r>
      </w:ins>
    </w:p>
    <w:p w14:paraId="767FDB24" w14:textId="696CB064" w:rsidR="00D964CE" w:rsidRDefault="00D124EC">
      <w:pPr>
        <w:bidi/>
        <w:spacing w:after="0" w:line="276" w:lineRule="auto"/>
        <w:jc w:val="both"/>
        <w:rPr>
          <w:ins w:id="1896" w:author="Microsoft account" w:date="2025-09-20T13:28:00Z"/>
          <w:rFonts w:cs="Calibri"/>
          <w:sz w:val="28"/>
          <w:szCs w:val="28"/>
          <w:lang w:bidi="fa-IR"/>
        </w:rPr>
        <w:pPrChange w:id="1897" w:author="Microsoft account" w:date="2025-09-20T13:24:00Z">
          <w:pPr>
            <w:bidi/>
            <w:spacing w:after="0" w:line="276" w:lineRule="auto"/>
            <w:jc w:val="both"/>
          </w:pPr>
        </w:pPrChange>
      </w:pPr>
      <w:ins w:id="1898" w:author="Microsoft account" w:date="2025-09-20T13:28:00Z">
        <w:r>
          <w:rPr>
            <w:rFonts w:cs="Calibri"/>
            <w:sz w:val="28"/>
            <w:szCs w:val="28"/>
            <w:lang w:bidi="fa-IR"/>
          </w:rPr>
          <w:t>Graphical User Interfaces with Tkinter and Function Arguments</w:t>
        </w:r>
      </w:ins>
    </w:p>
    <w:p w14:paraId="67C41BD5" w14:textId="77777777" w:rsidR="00D124EC" w:rsidRDefault="00D124EC">
      <w:pPr>
        <w:bidi/>
        <w:spacing w:after="0" w:line="276" w:lineRule="auto"/>
        <w:jc w:val="both"/>
        <w:rPr>
          <w:ins w:id="1899" w:author="Microsoft account" w:date="2025-09-20T13:29:00Z"/>
          <w:rFonts w:cs="Calibri"/>
          <w:sz w:val="28"/>
          <w:szCs w:val="28"/>
          <w:rtl/>
          <w:lang w:bidi="fa-IR"/>
        </w:rPr>
        <w:pPrChange w:id="1900" w:author="Microsoft account" w:date="2025-09-20T13:28:00Z">
          <w:pPr>
            <w:bidi/>
            <w:spacing w:after="0" w:line="276" w:lineRule="auto"/>
            <w:jc w:val="both"/>
          </w:pPr>
        </w:pPrChange>
      </w:pPr>
    </w:p>
    <w:p w14:paraId="09B7C965" w14:textId="1DBB4692" w:rsidR="00D124EC" w:rsidRDefault="00D124EC">
      <w:pPr>
        <w:bidi/>
        <w:spacing w:after="0" w:line="276" w:lineRule="auto"/>
        <w:jc w:val="both"/>
        <w:rPr>
          <w:ins w:id="1901" w:author="Microsoft account" w:date="2025-09-20T13:30:00Z"/>
          <w:rFonts w:cs="Calibri"/>
          <w:sz w:val="28"/>
          <w:szCs w:val="28"/>
          <w:rtl/>
          <w:lang w:bidi="fa-IR"/>
        </w:rPr>
        <w:pPrChange w:id="1902" w:author="Microsoft account" w:date="2025-09-20T13:29:00Z">
          <w:pPr>
            <w:bidi/>
            <w:spacing w:after="0" w:line="276" w:lineRule="auto"/>
            <w:jc w:val="both"/>
          </w:pPr>
        </w:pPrChange>
      </w:pPr>
      <w:ins w:id="1903" w:author="Microsoft account" w:date="2025-09-20T13:29:00Z">
        <w:r>
          <w:rPr>
            <w:rFonts w:cs="Calibri" w:hint="cs"/>
            <w:sz w:val="28"/>
            <w:szCs w:val="28"/>
            <w:rtl/>
            <w:lang w:bidi="fa-IR"/>
          </w:rPr>
          <w:t xml:space="preserve">همونطور که در جریان هستید، تا اینجا تنها برخوردِ ما با محیط گرافیکی </w:t>
        </w:r>
        <w:r w:rsidR="005F2484">
          <w:rPr>
            <w:rFonts w:cs="Calibri"/>
            <w:sz w:val="28"/>
            <w:szCs w:val="28"/>
            <w:lang w:bidi="fa-IR"/>
          </w:rPr>
          <w:t>GUI</w:t>
        </w:r>
        <w:r w:rsidR="005F2484">
          <w:rPr>
            <w:rFonts w:cs="Calibri" w:hint="cs"/>
            <w:sz w:val="28"/>
            <w:szCs w:val="28"/>
            <w:rtl/>
            <w:lang w:bidi="fa-IR"/>
          </w:rPr>
          <w:t xml:space="preserve"> و نوشتن برنامه هایی که بتونیم براش </w:t>
        </w:r>
        <w:r w:rsidR="005F2484">
          <w:rPr>
            <w:rFonts w:cs="Calibri"/>
            <w:sz w:val="28"/>
            <w:szCs w:val="28"/>
            <w:lang w:bidi="fa-IR"/>
          </w:rPr>
          <w:t>Gui</w:t>
        </w:r>
        <w:r w:rsidR="005F2484">
          <w:rPr>
            <w:rFonts w:cs="Calibri" w:hint="cs"/>
            <w:sz w:val="28"/>
            <w:szCs w:val="28"/>
            <w:rtl/>
            <w:lang w:bidi="fa-IR"/>
          </w:rPr>
          <w:t xml:space="preserve"> داشته باشیم منحصر هستن به </w:t>
        </w:r>
        <w:r w:rsidR="005F2484">
          <w:rPr>
            <w:rFonts w:cs="Calibri"/>
            <w:sz w:val="28"/>
            <w:szCs w:val="28"/>
            <w:lang w:bidi="fa-IR"/>
          </w:rPr>
          <w:t>Turtle Graphic python</w:t>
        </w:r>
        <w:r w:rsidR="005F2484">
          <w:rPr>
            <w:rFonts w:cs="Calibri" w:hint="cs"/>
            <w:sz w:val="28"/>
            <w:szCs w:val="28"/>
            <w:rtl/>
            <w:lang w:bidi="fa-IR"/>
          </w:rPr>
          <w:t xml:space="preserve"> که خب جالبه و کاربردی. اما </w:t>
        </w:r>
      </w:ins>
      <w:ins w:id="1904" w:author="Microsoft account" w:date="2025-09-20T13:30:00Z">
        <w:r w:rsidR="005F2484">
          <w:rPr>
            <w:rFonts w:cs="Calibri" w:hint="cs"/>
            <w:sz w:val="28"/>
            <w:szCs w:val="28"/>
            <w:rtl/>
            <w:lang w:bidi="fa-IR"/>
          </w:rPr>
          <w:t xml:space="preserve">خاطرمون باشه این خودش روی یه </w:t>
        </w:r>
        <w:r w:rsidR="005F2484">
          <w:rPr>
            <w:rFonts w:cs="Calibri"/>
            <w:sz w:val="28"/>
            <w:szCs w:val="28"/>
            <w:lang w:bidi="fa-IR"/>
          </w:rPr>
          <w:t>library</w:t>
        </w:r>
        <w:r w:rsidR="005F2484">
          <w:rPr>
            <w:rFonts w:cs="Calibri" w:hint="cs"/>
            <w:sz w:val="28"/>
            <w:szCs w:val="28"/>
            <w:rtl/>
            <w:lang w:bidi="fa-IR"/>
          </w:rPr>
          <w:t xml:space="preserve"> دیگه ساخته شده بود به نام </w:t>
        </w:r>
        <w:r w:rsidR="005F2484">
          <w:rPr>
            <w:rFonts w:cs="Calibri"/>
            <w:sz w:val="28"/>
            <w:szCs w:val="28"/>
            <w:lang w:bidi="fa-IR"/>
          </w:rPr>
          <w:t>Tkinter</w:t>
        </w:r>
        <w:r w:rsidR="005F2484">
          <w:rPr>
            <w:rFonts w:cs="Calibri" w:hint="cs"/>
            <w:sz w:val="28"/>
            <w:szCs w:val="28"/>
            <w:rtl/>
            <w:lang w:bidi="fa-IR"/>
          </w:rPr>
          <w:t xml:space="preserve"> (بخون تی کِی اینتر) که این </w:t>
        </w:r>
        <w:r w:rsidR="005F2484">
          <w:rPr>
            <w:rFonts w:cs="Calibri"/>
            <w:sz w:val="28"/>
            <w:szCs w:val="28"/>
            <w:lang w:bidi="fa-IR"/>
          </w:rPr>
          <w:t>library</w:t>
        </w:r>
        <w:r w:rsidR="005F2484">
          <w:rPr>
            <w:rFonts w:cs="Calibri" w:hint="cs"/>
            <w:sz w:val="28"/>
            <w:szCs w:val="28"/>
            <w:rtl/>
            <w:lang w:bidi="fa-IR"/>
          </w:rPr>
          <w:t xml:space="preserve"> مختصِ ساختِ </w:t>
        </w:r>
        <w:r w:rsidR="005F2484">
          <w:rPr>
            <w:rFonts w:cs="Calibri"/>
            <w:sz w:val="28"/>
            <w:szCs w:val="28"/>
            <w:lang w:bidi="fa-IR"/>
          </w:rPr>
          <w:t>Gui</w:t>
        </w:r>
        <w:r w:rsidR="005F2484">
          <w:rPr>
            <w:rFonts w:cs="Calibri" w:hint="cs"/>
            <w:sz w:val="28"/>
            <w:szCs w:val="28"/>
            <w:rtl/>
            <w:lang w:bidi="fa-IR"/>
          </w:rPr>
          <w:t xml:space="preserve"> هست. بزار یه سری به </w:t>
        </w:r>
        <w:r w:rsidR="005F2484">
          <w:rPr>
            <w:rFonts w:cs="Calibri"/>
            <w:sz w:val="28"/>
            <w:szCs w:val="28"/>
            <w:lang w:bidi="fa-IR"/>
          </w:rPr>
          <w:t>GPT</w:t>
        </w:r>
        <w:r w:rsidR="005F2484">
          <w:rPr>
            <w:rFonts w:cs="Calibri" w:hint="cs"/>
            <w:sz w:val="28"/>
            <w:szCs w:val="28"/>
            <w:rtl/>
            <w:lang w:bidi="fa-IR"/>
          </w:rPr>
          <w:t xml:space="preserve"> بزنم. </w:t>
        </w:r>
      </w:ins>
    </w:p>
    <w:p w14:paraId="5D4AE836" w14:textId="77777777" w:rsidR="005F2484" w:rsidRDefault="005F2484">
      <w:pPr>
        <w:bidi/>
        <w:spacing w:after="0" w:line="276" w:lineRule="auto"/>
        <w:jc w:val="both"/>
        <w:rPr>
          <w:ins w:id="1905" w:author="Microsoft account" w:date="2025-09-20T13:35:00Z"/>
          <w:rFonts w:cs="Calibri"/>
          <w:sz w:val="28"/>
          <w:szCs w:val="28"/>
          <w:rtl/>
          <w:lang w:bidi="fa-IR"/>
        </w:rPr>
        <w:pPrChange w:id="1906" w:author="Microsoft account" w:date="2025-09-20T13:30:00Z">
          <w:pPr>
            <w:bidi/>
            <w:spacing w:after="0" w:line="276" w:lineRule="auto"/>
            <w:jc w:val="both"/>
          </w:pPr>
        </w:pPrChange>
      </w:pPr>
    </w:p>
    <w:p w14:paraId="348F188B" w14:textId="5B286024" w:rsidR="005F2484" w:rsidRDefault="005F2484">
      <w:pPr>
        <w:bidi/>
        <w:spacing w:after="0" w:line="276" w:lineRule="auto"/>
        <w:jc w:val="both"/>
        <w:rPr>
          <w:ins w:id="1907" w:author="Microsoft account" w:date="2025-09-20T13:36:00Z"/>
          <w:rFonts w:cs="Calibri"/>
          <w:sz w:val="28"/>
          <w:szCs w:val="28"/>
          <w:rtl/>
          <w:lang w:bidi="fa-IR"/>
        </w:rPr>
        <w:pPrChange w:id="1908" w:author="Microsoft account" w:date="2025-09-20T13:35:00Z">
          <w:pPr>
            <w:bidi/>
            <w:spacing w:after="0" w:line="276" w:lineRule="auto"/>
            <w:jc w:val="both"/>
          </w:pPr>
        </w:pPrChange>
      </w:pPr>
      <w:ins w:id="1909" w:author="Microsoft account" w:date="2025-09-20T13:35:00Z">
        <w:r>
          <w:rPr>
            <w:rFonts w:cs="Calibri" w:hint="cs"/>
            <w:sz w:val="28"/>
            <w:szCs w:val="28"/>
            <w:rtl/>
            <w:lang w:bidi="fa-IR"/>
          </w:rPr>
          <w:t xml:space="preserve">-این نکته رو باید در نظر داشته باشیم که </w:t>
        </w:r>
        <w:r>
          <w:rPr>
            <w:rFonts w:cs="Calibri"/>
            <w:sz w:val="28"/>
            <w:szCs w:val="28"/>
            <w:lang w:bidi="fa-IR"/>
          </w:rPr>
          <w:t>Tkinter</w:t>
        </w:r>
        <w:r>
          <w:rPr>
            <w:rFonts w:cs="Calibri" w:hint="cs"/>
            <w:sz w:val="28"/>
            <w:szCs w:val="28"/>
            <w:rtl/>
            <w:lang w:bidi="fa-IR"/>
          </w:rPr>
          <w:t xml:space="preserve"> فقط روی </w:t>
        </w:r>
        <w:r>
          <w:rPr>
            <w:rFonts w:cs="Calibri"/>
            <w:sz w:val="28"/>
            <w:szCs w:val="28"/>
            <w:lang w:bidi="fa-IR"/>
          </w:rPr>
          <w:t>Desktop</w:t>
        </w:r>
        <w:r>
          <w:rPr>
            <w:rFonts w:cs="Calibri" w:hint="cs"/>
            <w:sz w:val="28"/>
            <w:szCs w:val="28"/>
            <w:rtl/>
            <w:lang w:bidi="fa-IR"/>
          </w:rPr>
          <w:t xml:space="preserve"> ها قابل اجراست و برای  </w:t>
        </w:r>
        <w:r>
          <w:rPr>
            <w:rFonts w:cs="Calibri"/>
            <w:sz w:val="28"/>
            <w:szCs w:val="28"/>
            <w:lang w:bidi="fa-IR"/>
          </w:rPr>
          <w:t>cross-platform</w:t>
        </w:r>
        <w:r>
          <w:rPr>
            <w:rFonts w:cs="Calibri" w:hint="cs"/>
            <w:sz w:val="28"/>
            <w:szCs w:val="28"/>
            <w:rtl/>
            <w:lang w:bidi="fa-IR"/>
          </w:rPr>
          <w:t xml:space="preserve">و مختصا  </w:t>
        </w:r>
        <w:r>
          <w:rPr>
            <w:rFonts w:cs="Calibri"/>
            <w:sz w:val="28"/>
            <w:szCs w:val="28"/>
            <w:lang w:bidi="fa-IR"/>
          </w:rPr>
          <w:t>android/iOS</w:t>
        </w:r>
        <w:r>
          <w:rPr>
            <w:rFonts w:cs="Calibri" w:hint="cs"/>
            <w:sz w:val="28"/>
            <w:szCs w:val="28"/>
            <w:rtl/>
            <w:lang w:bidi="fa-IR"/>
          </w:rPr>
          <w:t xml:space="preserve"> باید سراغ </w:t>
        </w:r>
      </w:ins>
      <w:ins w:id="1910" w:author="Microsoft account" w:date="2025-09-20T13:36:00Z">
        <w:r w:rsidR="00816BDB">
          <w:rPr>
            <w:rFonts w:cs="Calibri" w:hint="cs"/>
            <w:sz w:val="28"/>
            <w:szCs w:val="28"/>
            <w:rtl/>
            <w:lang w:bidi="fa-IR"/>
          </w:rPr>
          <w:t xml:space="preserve">مثلا </w:t>
        </w:r>
        <w:r w:rsidR="00816BDB">
          <w:rPr>
            <w:rFonts w:cs="Calibri"/>
            <w:sz w:val="28"/>
            <w:szCs w:val="28"/>
            <w:lang w:bidi="fa-IR"/>
          </w:rPr>
          <w:t>Kivy</w:t>
        </w:r>
        <w:r w:rsidR="00816BDB">
          <w:rPr>
            <w:rFonts w:cs="Calibri" w:hint="cs"/>
            <w:sz w:val="28"/>
            <w:szCs w:val="28"/>
            <w:rtl/>
            <w:lang w:bidi="fa-IR"/>
          </w:rPr>
          <w:t xml:space="preserve"> بریم که این قابلیت رو ارائه میدن که فعلا مورد بحث نیست. </w:t>
        </w:r>
      </w:ins>
    </w:p>
    <w:p w14:paraId="50DA20C7" w14:textId="77777777" w:rsidR="00816BDB" w:rsidRDefault="00816BDB">
      <w:pPr>
        <w:bidi/>
        <w:spacing w:after="0" w:line="276" w:lineRule="auto"/>
        <w:jc w:val="both"/>
        <w:rPr>
          <w:ins w:id="1911" w:author="Microsoft account" w:date="2025-09-20T13:36:00Z"/>
          <w:rFonts w:cs="Calibri"/>
          <w:sz w:val="28"/>
          <w:szCs w:val="28"/>
          <w:rtl/>
          <w:lang w:bidi="fa-IR"/>
        </w:rPr>
        <w:pPrChange w:id="1912" w:author="Microsoft account" w:date="2025-09-20T13:36:00Z">
          <w:pPr>
            <w:bidi/>
            <w:spacing w:after="0" w:line="276" w:lineRule="auto"/>
            <w:jc w:val="both"/>
          </w:pPr>
        </w:pPrChange>
      </w:pPr>
    </w:p>
    <w:p w14:paraId="36FD1A7F" w14:textId="303976C9" w:rsidR="00816BDB" w:rsidRDefault="00816BDB">
      <w:pPr>
        <w:bidi/>
        <w:spacing w:after="0" w:line="276" w:lineRule="auto"/>
        <w:jc w:val="both"/>
        <w:rPr>
          <w:ins w:id="1913" w:author="Microsoft account" w:date="2025-09-20T13:36:00Z"/>
          <w:rFonts w:cs="Calibri"/>
          <w:sz w:val="28"/>
          <w:szCs w:val="28"/>
          <w:rtl/>
          <w:lang w:bidi="fa-IR"/>
        </w:rPr>
        <w:pPrChange w:id="1914" w:author="Microsoft account" w:date="2025-09-20T13:36:00Z">
          <w:pPr>
            <w:bidi/>
            <w:spacing w:after="0" w:line="276" w:lineRule="auto"/>
            <w:jc w:val="both"/>
          </w:pPr>
        </w:pPrChange>
      </w:pPr>
      <w:ins w:id="1915" w:author="Microsoft account" w:date="2025-09-20T13:36:00Z">
        <w:r>
          <w:rPr>
            <w:rFonts w:cs="Calibri" w:hint="cs"/>
            <w:sz w:val="28"/>
            <w:szCs w:val="28"/>
            <w:rtl/>
            <w:lang w:bidi="fa-IR"/>
          </w:rPr>
          <w:t>-اما خب بازم کار راه اندازه. چراکه میشه خیلی کارا باهاش توی ویندوز کرد که ما هم اکثر وقتمون رو توی ویندوزیم دیگه</w:t>
        </w:r>
      </w:ins>
    </w:p>
    <w:p w14:paraId="6660F23A" w14:textId="77777777" w:rsidR="00816BDB" w:rsidRDefault="00816BDB">
      <w:pPr>
        <w:bidi/>
        <w:spacing w:after="0" w:line="276" w:lineRule="auto"/>
        <w:jc w:val="both"/>
        <w:rPr>
          <w:ins w:id="1916" w:author="Microsoft account" w:date="2025-09-20T13:36:00Z"/>
          <w:rFonts w:cs="Calibri"/>
          <w:sz w:val="28"/>
          <w:szCs w:val="28"/>
          <w:rtl/>
          <w:lang w:bidi="fa-IR"/>
        </w:rPr>
        <w:pPrChange w:id="1917" w:author="Microsoft account" w:date="2025-09-20T13:36:00Z">
          <w:pPr>
            <w:bidi/>
            <w:spacing w:after="0" w:line="276" w:lineRule="auto"/>
            <w:jc w:val="both"/>
          </w:pPr>
        </w:pPrChange>
      </w:pPr>
    </w:p>
    <w:p w14:paraId="278EBD16" w14:textId="7E8086DB" w:rsidR="00816BDB" w:rsidRDefault="00816BDB">
      <w:pPr>
        <w:bidi/>
        <w:spacing w:after="0" w:line="276" w:lineRule="auto"/>
        <w:jc w:val="both"/>
        <w:rPr>
          <w:ins w:id="1918" w:author="Microsoft account" w:date="2025-09-20T13:38:00Z"/>
          <w:rFonts w:cs="Calibri"/>
          <w:sz w:val="28"/>
          <w:szCs w:val="28"/>
          <w:rtl/>
          <w:lang w:bidi="fa-IR"/>
        </w:rPr>
        <w:pPrChange w:id="1919" w:author="Microsoft account" w:date="2025-09-20T13:36:00Z">
          <w:pPr>
            <w:bidi/>
            <w:spacing w:after="0" w:line="276" w:lineRule="auto"/>
            <w:jc w:val="both"/>
          </w:pPr>
        </w:pPrChange>
      </w:pPr>
      <w:ins w:id="1920" w:author="Microsoft account" w:date="2025-09-20T13:36:00Z">
        <w:r>
          <w:rPr>
            <w:rFonts w:cs="Calibri" w:hint="cs"/>
            <w:sz w:val="28"/>
            <w:szCs w:val="28"/>
            <w:rtl/>
            <w:lang w:bidi="fa-IR"/>
          </w:rPr>
          <w:t>-</w:t>
        </w:r>
      </w:ins>
      <w:ins w:id="1921" w:author="Microsoft account" w:date="2025-09-20T13:38:00Z">
        <w:r>
          <w:rPr>
            <w:rFonts w:cs="Calibri" w:hint="cs"/>
            <w:sz w:val="28"/>
            <w:szCs w:val="28"/>
            <w:rtl/>
            <w:lang w:bidi="fa-IR"/>
          </w:rPr>
          <w:t xml:space="preserve">هدف این روز هم ساختِ برنامۀ </w:t>
        </w:r>
        <w:r>
          <w:rPr>
            <w:rFonts w:cs="Calibri"/>
            <w:sz w:val="28"/>
            <w:szCs w:val="28"/>
            <w:lang w:bidi="fa-IR"/>
          </w:rPr>
          <w:t>Converter</w:t>
        </w:r>
        <w:r>
          <w:rPr>
            <w:rFonts w:cs="Calibri" w:hint="cs"/>
            <w:sz w:val="28"/>
            <w:szCs w:val="28"/>
            <w:rtl/>
            <w:lang w:bidi="fa-IR"/>
          </w:rPr>
          <w:t xml:space="preserve"> هست که بتونه واحد هارو به هم تبدیل کنه. </w:t>
        </w:r>
      </w:ins>
    </w:p>
    <w:p w14:paraId="65C2D55F" w14:textId="77777777" w:rsidR="00816BDB" w:rsidRDefault="00816BDB">
      <w:pPr>
        <w:bidi/>
        <w:spacing w:after="0" w:line="276" w:lineRule="auto"/>
        <w:jc w:val="both"/>
        <w:rPr>
          <w:ins w:id="1922" w:author="Microsoft account" w:date="2025-09-20T13:38:00Z"/>
          <w:rFonts w:cs="Calibri"/>
          <w:sz w:val="28"/>
          <w:szCs w:val="28"/>
          <w:rtl/>
          <w:lang w:bidi="fa-IR"/>
        </w:rPr>
        <w:pPrChange w:id="1923" w:author="Microsoft account" w:date="2025-09-20T13:38:00Z">
          <w:pPr>
            <w:bidi/>
            <w:spacing w:after="0" w:line="276" w:lineRule="auto"/>
            <w:jc w:val="both"/>
          </w:pPr>
        </w:pPrChange>
      </w:pPr>
    </w:p>
    <w:p w14:paraId="23C28E99" w14:textId="6FD6CEFA" w:rsidR="00816BDB" w:rsidRDefault="00816BDB">
      <w:pPr>
        <w:bidi/>
        <w:spacing w:after="0" w:line="276" w:lineRule="auto"/>
        <w:jc w:val="both"/>
        <w:rPr>
          <w:ins w:id="1924" w:author="Microsoft account" w:date="2025-09-20T13:41:00Z"/>
          <w:rFonts w:cs="Calibri"/>
          <w:sz w:val="28"/>
          <w:szCs w:val="28"/>
          <w:rtl/>
          <w:lang w:bidi="fa-IR"/>
        </w:rPr>
        <w:pPrChange w:id="1925" w:author="Microsoft account" w:date="2025-09-20T13:38:00Z">
          <w:pPr>
            <w:bidi/>
            <w:spacing w:after="0" w:line="276" w:lineRule="auto"/>
            <w:jc w:val="both"/>
          </w:pPr>
        </w:pPrChange>
      </w:pPr>
      <w:ins w:id="1926" w:author="Microsoft account" w:date="2025-09-20T13:38:00Z">
        <w:r>
          <w:rPr>
            <w:rFonts w:cs="Calibri" w:hint="cs"/>
            <w:sz w:val="28"/>
            <w:szCs w:val="28"/>
            <w:rtl/>
            <w:lang w:bidi="fa-IR"/>
          </w:rPr>
          <w:t>-</w:t>
        </w:r>
      </w:ins>
      <w:ins w:id="1927" w:author="Microsoft account" w:date="2025-09-20T13:40:00Z">
        <w:r w:rsidR="00845EA7">
          <w:rPr>
            <w:rFonts w:cs="Calibri" w:hint="cs"/>
            <w:sz w:val="28"/>
            <w:szCs w:val="28"/>
            <w:rtl/>
            <w:lang w:bidi="fa-IR"/>
          </w:rPr>
          <w:t xml:space="preserve">نکته جالبی گفت. ما قبلا اگر میخواستیم از کامپیوتر استفاده میکردیم باید از مثلا </w:t>
        </w:r>
        <w:r w:rsidR="00845EA7">
          <w:rPr>
            <w:rFonts w:cs="Calibri"/>
            <w:sz w:val="28"/>
            <w:szCs w:val="28"/>
            <w:lang w:bidi="fa-IR"/>
          </w:rPr>
          <w:t>MS DOS</w:t>
        </w:r>
        <w:r w:rsidR="00845EA7">
          <w:rPr>
            <w:rFonts w:cs="Calibri" w:hint="cs"/>
            <w:sz w:val="28"/>
            <w:szCs w:val="28"/>
            <w:rtl/>
            <w:lang w:bidi="fa-IR"/>
          </w:rPr>
          <w:t xml:space="preserve"> استفاده میکردیم که </w:t>
        </w:r>
        <w:r w:rsidR="00845EA7">
          <w:rPr>
            <w:rFonts w:cs="Calibri"/>
            <w:sz w:val="28"/>
            <w:szCs w:val="28"/>
            <w:lang w:bidi="fa-IR"/>
          </w:rPr>
          <w:t>text base</w:t>
        </w:r>
        <w:r w:rsidR="00845EA7">
          <w:rPr>
            <w:rFonts w:cs="Calibri" w:hint="cs"/>
            <w:sz w:val="28"/>
            <w:szCs w:val="28"/>
            <w:rtl/>
            <w:lang w:bidi="fa-IR"/>
          </w:rPr>
          <w:t xml:space="preserve"> بوده باید هرچیزی که میخواستی رو به کامپیوتر با تایپ کردن میگفتی. که خب رو مخه نسبت به الان. اما </w:t>
        </w:r>
      </w:ins>
      <w:ins w:id="1928" w:author="Microsoft account" w:date="2025-09-20T13:41:00Z">
        <w:r w:rsidR="00845EA7">
          <w:rPr>
            <w:rFonts w:cs="Calibri" w:hint="cs"/>
            <w:sz w:val="28"/>
            <w:szCs w:val="28"/>
            <w:rtl/>
            <w:lang w:bidi="fa-IR"/>
          </w:rPr>
          <w:t xml:space="preserve">با پیشروی کردن و ورود </w:t>
        </w:r>
        <w:r w:rsidR="00845EA7">
          <w:rPr>
            <w:rFonts w:cs="Calibri"/>
            <w:sz w:val="28"/>
            <w:szCs w:val="28"/>
            <w:lang w:bidi="fa-IR"/>
          </w:rPr>
          <w:t>mouse</w:t>
        </w:r>
        <w:r w:rsidR="00845EA7">
          <w:rPr>
            <w:rFonts w:cs="Calibri" w:hint="cs"/>
            <w:sz w:val="28"/>
            <w:szCs w:val="28"/>
            <w:rtl/>
            <w:lang w:bidi="fa-IR"/>
          </w:rPr>
          <w:t xml:space="preserve"> به بازی، سیستم عاملی مثل </w:t>
        </w:r>
        <w:r w:rsidR="00845EA7">
          <w:rPr>
            <w:rFonts w:cs="Calibri"/>
            <w:sz w:val="28"/>
            <w:szCs w:val="28"/>
            <w:lang w:bidi="fa-IR"/>
          </w:rPr>
          <w:t>Mac Lisa</w:t>
        </w:r>
        <w:r w:rsidR="00845EA7">
          <w:rPr>
            <w:rFonts w:cs="Calibri" w:hint="cs"/>
            <w:sz w:val="28"/>
            <w:szCs w:val="28"/>
            <w:rtl/>
            <w:lang w:bidi="fa-IR"/>
          </w:rPr>
          <w:t xml:space="preserve"> میاد و یه همچین کاربری ای رو ارائه میده:</w:t>
        </w:r>
      </w:ins>
    </w:p>
    <w:p w14:paraId="4FCFBEC8" w14:textId="6349C47E" w:rsidR="00845EA7" w:rsidRDefault="00845EA7">
      <w:pPr>
        <w:bidi/>
        <w:spacing w:after="0" w:line="276" w:lineRule="auto"/>
        <w:jc w:val="both"/>
        <w:rPr>
          <w:ins w:id="1929" w:author="Microsoft account" w:date="2025-09-20T13:43:00Z"/>
          <w:rFonts w:cs="Calibri"/>
          <w:sz w:val="28"/>
          <w:szCs w:val="28"/>
          <w:rtl/>
          <w:lang w:bidi="fa-IR"/>
        </w:rPr>
        <w:pPrChange w:id="1930" w:author="Microsoft account" w:date="2025-09-20T13:41:00Z">
          <w:pPr>
            <w:bidi/>
            <w:spacing w:after="0" w:line="276" w:lineRule="auto"/>
            <w:jc w:val="both"/>
          </w:pPr>
        </w:pPrChange>
      </w:pPr>
      <w:ins w:id="1931" w:author="Microsoft account" w:date="2025-09-20T13:41:00Z">
        <w:r w:rsidRPr="00845EA7">
          <w:rPr>
            <w:rFonts w:cs="Calibri"/>
            <w:noProof/>
            <w:sz w:val="28"/>
            <w:szCs w:val="28"/>
            <w:rPrChange w:id="1932" w:author="Unknown">
              <w:rPr>
                <w:noProof/>
              </w:rPr>
            </w:rPrChange>
          </w:rPr>
          <w:lastRenderedPageBreak/>
          <w:drawing>
            <wp:inline distT="0" distB="0" distL="0" distR="0" wp14:anchorId="5096B9C7" wp14:editId="5DB77D2B">
              <wp:extent cx="5731510" cy="403733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4037330"/>
                      </a:xfrm>
                      <a:prstGeom prst="rect">
                        <a:avLst/>
                      </a:prstGeom>
                    </pic:spPr>
                  </pic:pic>
                </a:graphicData>
              </a:graphic>
            </wp:inline>
          </w:drawing>
        </w:r>
      </w:ins>
      <w:ins w:id="1933" w:author="Microsoft account" w:date="2025-09-20T13:42:00Z">
        <w:r>
          <w:rPr>
            <w:rFonts w:cs="Calibri" w:hint="cs"/>
            <w:sz w:val="28"/>
            <w:szCs w:val="28"/>
            <w:rtl/>
            <w:lang w:bidi="fa-IR"/>
          </w:rPr>
          <w:t xml:space="preserve"> </w:t>
        </w:r>
      </w:ins>
    </w:p>
    <w:p w14:paraId="200408DE" w14:textId="0F8AEA28" w:rsidR="00845EA7" w:rsidRDefault="00845EA7">
      <w:pPr>
        <w:bidi/>
        <w:spacing w:after="0" w:line="276" w:lineRule="auto"/>
        <w:jc w:val="both"/>
        <w:rPr>
          <w:ins w:id="1934" w:author="Microsoft account" w:date="2025-09-20T13:47:00Z"/>
          <w:rFonts w:cs="Calibri"/>
          <w:sz w:val="28"/>
          <w:szCs w:val="28"/>
          <w:rtl/>
          <w:lang w:bidi="fa-IR"/>
        </w:rPr>
        <w:pPrChange w:id="1935" w:author="Microsoft account" w:date="2025-09-20T13:43:00Z">
          <w:pPr>
            <w:bidi/>
            <w:spacing w:after="0" w:line="276" w:lineRule="auto"/>
            <w:jc w:val="both"/>
          </w:pPr>
        </w:pPrChange>
      </w:pPr>
      <w:ins w:id="1936" w:author="Microsoft account" w:date="2025-09-20T13:43:00Z">
        <w:r>
          <w:rPr>
            <w:rFonts w:cs="Calibri" w:hint="cs"/>
            <w:sz w:val="28"/>
            <w:szCs w:val="28"/>
            <w:rtl/>
            <w:lang w:bidi="fa-IR"/>
          </w:rPr>
          <w:t xml:space="preserve">که این هم </w:t>
        </w:r>
      </w:ins>
      <w:ins w:id="1937" w:author="Microsoft account" w:date="2025-09-20T13:47:00Z">
        <w:r w:rsidR="00C67456">
          <w:rPr>
            <w:rFonts w:cs="Calibri" w:hint="cs"/>
            <w:sz w:val="28"/>
            <w:szCs w:val="28"/>
            <w:rtl/>
            <w:lang w:bidi="fa-IR"/>
          </w:rPr>
          <w:t xml:space="preserve">گفته شد که شرکت </w:t>
        </w:r>
        <w:r w:rsidR="00C67456">
          <w:rPr>
            <w:rFonts w:cs="Calibri"/>
            <w:sz w:val="28"/>
            <w:szCs w:val="28"/>
            <w:lang w:bidi="fa-IR"/>
          </w:rPr>
          <w:t>Apple</w:t>
        </w:r>
        <w:r w:rsidR="00C67456">
          <w:rPr>
            <w:rFonts w:cs="Calibri" w:hint="cs"/>
            <w:sz w:val="28"/>
            <w:szCs w:val="28"/>
            <w:rtl/>
            <w:lang w:bidi="fa-IR"/>
          </w:rPr>
          <w:t xml:space="preserve"> از شرکت </w:t>
        </w:r>
        <w:r w:rsidR="00C67456">
          <w:rPr>
            <w:rFonts w:cs="Calibri"/>
            <w:sz w:val="28"/>
            <w:szCs w:val="28"/>
            <w:lang w:bidi="fa-IR"/>
          </w:rPr>
          <w:t>MicroSoft</w:t>
        </w:r>
        <w:r w:rsidR="00C67456">
          <w:rPr>
            <w:rFonts w:cs="Calibri" w:hint="cs"/>
            <w:sz w:val="28"/>
            <w:szCs w:val="28"/>
            <w:rtl/>
            <w:lang w:bidi="fa-IR"/>
          </w:rPr>
          <w:t xml:space="preserve"> شکایت کرده برای این قضیه و این خودش اهمیت چیزی به نام </w:t>
        </w:r>
        <w:r w:rsidR="00C67456">
          <w:rPr>
            <w:rFonts w:cs="Calibri"/>
            <w:sz w:val="28"/>
            <w:szCs w:val="28"/>
            <w:lang w:bidi="fa-IR"/>
          </w:rPr>
          <w:t>GUI</w:t>
        </w:r>
        <w:r w:rsidR="00C67456">
          <w:rPr>
            <w:rFonts w:cs="Calibri" w:hint="cs"/>
            <w:sz w:val="28"/>
            <w:szCs w:val="28"/>
            <w:rtl/>
            <w:lang w:bidi="fa-IR"/>
          </w:rPr>
          <w:t xml:space="preserve"> رو نشون میده. </w:t>
        </w:r>
      </w:ins>
    </w:p>
    <w:p w14:paraId="0A3432BB" w14:textId="77777777" w:rsidR="00C67456" w:rsidRDefault="00C67456">
      <w:pPr>
        <w:bidi/>
        <w:spacing w:after="0" w:line="276" w:lineRule="auto"/>
        <w:jc w:val="both"/>
        <w:rPr>
          <w:ins w:id="1938" w:author="Microsoft account" w:date="2025-09-20T13:47:00Z"/>
          <w:rFonts w:cs="Calibri"/>
          <w:sz w:val="28"/>
          <w:szCs w:val="28"/>
          <w:rtl/>
          <w:lang w:bidi="fa-IR"/>
        </w:rPr>
        <w:pPrChange w:id="1939" w:author="Microsoft account" w:date="2025-09-20T13:47:00Z">
          <w:pPr>
            <w:bidi/>
            <w:spacing w:after="0" w:line="276" w:lineRule="auto"/>
            <w:jc w:val="both"/>
          </w:pPr>
        </w:pPrChange>
      </w:pPr>
    </w:p>
    <w:p w14:paraId="5F45B92D" w14:textId="37710657" w:rsidR="00C67456" w:rsidRDefault="00C67456">
      <w:pPr>
        <w:bidi/>
        <w:spacing w:after="0" w:line="276" w:lineRule="auto"/>
        <w:jc w:val="both"/>
        <w:rPr>
          <w:ins w:id="1940" w:author="Microsoft account" w:date="2025-09-21T11:46:00Z"/>
          <w:rFonts w:cs="Calibri"/>
          <w:sz w:val="28"/>
          <w:szCs w:val="28"/>
          <w:rtl/>
          <w:lang w:bidi="fa-IR"/>
        </w:rPr>
        <w:pPrChange w:id="1941" w:author="Microsoft account" w:date="2025-09-21T11:49:00Z">
          <w:pPr>
            <w:bidi/>
            <w:spacing w:after="0" w:line="276" w:lineRule="auto"/>
            <w:jc w:val="both"/>
          </w:pPr>
        </w:pPrChange>
      </w:pPr>
      <w:ins w:id="1942" w:author="Microsoft account" w:date="2025-09-20T13:47:00Z">
        <w:r>
          <w:rPr>
            <w:rFonts w:cs="Calibri" w:hint="cs"/>
            <w:sz w:val="28"/>
            <w:szCs w:val="28"/>
            <w:rtl/>
            <w:lang w:bidi="fa-IR"/>
          </w:rPr>
          <w:t xml:space="preserve">- </w:t>
        </w:r>
      </w:ins>
      <w:ins w:id="1943" w:author="Microsoft account" w:date="2025-09-20T14:19:00Z">
        <w:r w:rsidR="00B349C8">
          <w:rPr>
            <w:rFonts w:cs="Calibri" w:hint="cs"/>
            <w:sz w:val="28"/>
            <w:szCs w:val="28"/>
            <w:rtl/>
            <w:lang w:bidi="fa-IR"/>
          </w:rPr>
          <w:t xml:space="preserve">خب </w:t>
        </w:r>
        <w:r w:rsidR="00B349C8" w:rsidRPr="00B349C8">
          <w:rPr>
            <w:rFonts w:cs="Calibri"/>
            <w:sz w:val="28"/>
            <w:szCs w:val="28"/>
            <w:u w:val="single"/>
            <w:rtl/>
            <w:lang w:bidi="fa-IR"/>
            <w:rPrChange w:id="1944" w:author="Microsoft account" w:date="2025-09-20T14:23:00Z">
              <w:rPr>
                <w:rFonts w:cs="Calibri"/>
                <w:sz w:val="28"/>
                <w:szCs w:val="28"/>
                <w:rtl/>
                <w:lang w:bidi="fa-IR"/>
              </w:rPr>
            </w:rPrChange>
          </w:rPr>
          <w:t>ما با</w:t>
        </w:r>
        <w:r w:rsidR="00B349C8" w:rsidRPr="00B349C8">
          <w:rPr>
            <w:rFonts w:cs="Calibri" w:hint="cs"/>
            <w:sz w:val="28"/>
            <w:szCs w:val="28"/>
            <w:u w:val="single"/>
            <w:rtl/>
            <w:lang w:bidi="fa-IR"/>
            <w:rPrChange w:id="1945" w:author="Microsoft account" w:date="2025-09-20T14:23:00Z">
              <w:rPr>
                <w:rFonts w:cs="Calibri" w:hint="cs"/>
                <w:sz w:val="28"/>
                <w:szCs w:val="28"/>
                <w:rtl/>
                <w:lang w:bidi="fa-IR"/>
              </w:rPr>
            </w:rPrChange>
          </w:rPr>
          <w:t>ی</w:t>
        </w:r>
        <w:r w:rsidR="00B349C8" w:rsidRPr="00B349C8">
          <w:rPr>
            <w:rFonts w:cs="Calibri" w:hint="eastAsia"/>
            <w:sz w:val="28"/>
            <w:szCs w:val="28"/>
            <w:u w:val="single"/>
            <w:rtl/>
            <w:lang w:bidi="fa-IR"/>
            <w:rPrChange w:id="1946" w:author="Microsoft account" w:date="2025-09-20T14:23:00Z">
              <w:rPr>
                <w:rFonts w:cs="Calibri" w:hint="eastAsia"/>
                <w:sz w:val="28"/>
                <w:szCs w:val="28"/>
                <w:rtl/>
                <w:lang w:bidi="fa-IR"/>
              </w:rPr>
            </w:rPrChange>
          </w:rPr>
          <w:t>د</w:t>
        </w:r>
        <w:r w:rsidR="00B349C8" w:rsidRPr="00B349C8">
          <w:rPr>
            <w:rFonts w:cs="Calibri"/>
            <w:sz w:val="28"/>
            <w:szCs w:val="28"/>
            <w:u w:val="single"/>
            <w:rtl/>
            <w:lang w:bidi="fa-IR"/>
            <w:rPrChange w:id="1947" w:author="Microsoft account" w:date="2025-09-20T14:23:00Z">
              <w:rPr>
                <w:rFonts w:cs="Calibri"/>
                <w:sz w:val="28"/>
                <w:szCs w:val="28"/>
                <w:rtl/>
                <w:lang w:bidi="fa-IR"/>
              </w:rPr>
            </w:rPrChange>
          </w:rPr>
          <w:t xml:space="preserve"> </w:t>
        </w:r>
        <w:r w:rsidR="00B349C8" w:rsidRPr="00B349C8">
          <w:rPr>
            <w:rFonts w:cs="Calibri" w:hint="cs"/>
            <w:sz w:val="28"/>
            <w:szCs w:val="28"/>
            <w:u w:val="single"/>
            <w:rtl/>
            <w:lang w:bidi="fa-IR"/>
            <w:rPrChange w:id="1948" w:author="Microsoft account" w:date="2025-09-20T14:23:00Z">
              <w:rPr>
                <w:rFonts w:cs="Calibri" w:hint="cs"/>
                <w:sz w:val="28"/>
                <w:szCs w:val="28"/>
                <w:rtl/>
                <w:lang w:bidi="fa-IR"/>
              </w:rPr>
            </w:rPrChange>
          </w:rPr>
          <w:t>ی</w:t>
        </w:r>
        <w:r w:rsidR="00B349C8" w:rsidRPr="00B349C8">
          <w:rPr>
            <w:rFonts w:cs="Calibri" w:hint="eastAsia"/>
            <w:sz w:val="28"/>
            <w:szCs w:val="28"/>
            <w:u w:val="single"/>
            <w:rtl/>
            <w:lang w:bidi="fa-IR"/>
            <w:rPrChange w:id="1949" w:author="Microsoft account" w:date="2025-09-20T14:23:00Z">
              <w:rPr>
                <w:rFonts w:cs="Calibri" w:hint="eastAsia"/>
                <w:sz w:val="28"/>
                <w:szCs w:val="28"/>
                <w:rtl/>
                <w:lang w:bidi="fa-IR"/>
              </w:rPr>
            </w:rPrChange>
          </w:rPr>
          <w:t>ه</w:t>
        </w:r>
        <w:r w:rsidR="00B349C8" w:rsidRPr="00B349C8">
          <w:rPr>
            <w:rFonts w:cs="Calibri"/>
            <w:sz w:val="28"/>
            <w:szCs w:val="28"/>
            <w:u w:val="single"/>
            <w:rtl/>
            <w:lang w:bidi="fa-IR"/>
            <w:rPrChange w:id="1950" w:author="Microsoft account" w:date="2025-09-20T14:23:00Z">
              <w:rPr>
                <w:rFonts w:cs="Calibri"/>
                <w:sz w:val="28"/>
                <w:szCs w:val="28"/>
                <w:rtl/>
                <w:lang w:bidi="fa-IR"/>
              </w:rPr>
            </w:rPrChange>
          </w:rPr>
          <w:t xml:space="preserve"> تحق</w:t>
        </w:r>
        <w:r w:rsidR="00B349C8" w:rsidRPr="00B349C8">
          <w:rPr>
            <w:rFonts w:cs="Calibri" w:hint="cs"/>
            <w:sz w:val="28"/>
            <w:szCs w:val="28"/>
            <w:u w:val="single"/>
            <w:rtl/>
            <w:lang w:bidi="fa-IR"/>
            <w:rPrChange w:id="1951" w:author="Microsoft account" w:date="2025-09-20T14:23:00Z">
              <w:rPr>
                <w:rFonts w:cs="Calibri" w:hint="cs"/>
                <w:sz w:val="28"/>
                <w:szCs w:val="28"/>
                <w:rtl/>
                <w:lang w:bidi="fa-IR"/>
              </w:rPr>
            </w:rPrChange>
          </w:rPr>
          <w:t>ی</w:t>
        </w:r>
        <w:r w:rsidR="00B349C8" w:rsidRPr="00B349C8">
          <w:rPr>
            <w:rFonts w:cs="Calibri" w:hint="eastAsia"/>
            <w:sz w:val="28"/>
            <w:szCs w:val="28"/>
            <w:u w:val="single"/>
            <w:rtl/>
            <w:lang w:bidi="fa-IR"/>
            <w:rPrChange w:id="1952" w:author="Microsoft account" w:date="2025-09-20T14:23:00Z">
              <w:rPr>
                <w:rFonts w:cs="Calibri" w:hint="eastAsia"/>
                <w:sz w:val="28"/>
                <w:szCs w:val="28"/>
                <w:rtl/>
                <w:lang w:bidi="fa-IR"/>
              </w:rPr>
            </w:rPrChange>
          </w:rPr>
          <w:t>ق</w:t>
        </w:r>
        <w:r w:rsidR="00B349C8" w:rsidRPr="00B349C8">
          <w:rPr>
            <w:rFonts w:cs="Calibri" w:hint="cs"/>
            <w:sz w:val="28"/>
            <w:szCs w:val="28"/>
            <w:u w:val="single"/>
            <w:rtl/>
            <w:lang w:bidi="fa-IR"/>
            <w:rPrChange w:id="1953" w:author="Microsoft account" w:date="2025-09-20T14:23:00Z">
              <w:rPr>
                <w:rFonts w:cs="Calibri" w:hint="cs"/>
                <w:sz w:val="28"/>
                <w:szCs w:val="28"/>
                <w:rtl/>
                <w:lang w:bidi="fa-IR"/>
              </w:rPr>
            </w:rPrChange>
          </w:rPr>
          <w:t>ی</w:t>
        </w:r>
        <w:r w:rsidR="00B349C8" w:rsidRPr="00B349C8">
          <w:rPr>
            <w:rFonts w:cs="Calibri"/>
            <w:sz w:val="28"/>
            <w:szCs w:val="28"/>
            <w:u w:val="single"/>
            <w:rtl/>
            <w:lang w:bidi="fa-IR"/>
            <w:rPrChange w:id="1954" w:author="Microsoft account" w:date="2025-09-20T14:23:00Z">
              <w:rPr>
                <w:rFonts w:cs="Calibri"/>
                <w:sz w:val="28"/>
                <w:szCs w:val="28"/>
                <w:rtl/>
                <w:lang w:bidi="fa-IR"/>
              </w:rPr>
            </w:rPrChange>
          </w:rPr>
          <w:t xml:space="preserve"> در مورد </w:t>
        </w:r>
        <w:r w:rsidR="00B349C8" w:rsidRPr="00B349C8">
          <w:rPr>
            <w:rFonts w:cs="Calibri"/>
            <w:sz w:val="28"/>
            <w:szCs w:val="28"/>
            <w:u w:val="single"/>
            <w:lang w:bidi="fa-IR"/>
            <w:rPrChange w:id="1955" w:author="Microsoft account" w:date="2025-09-20T14:23:00Z">
              <w:rPr>
                <w:rFonts w:cs="Calibri"/>
                <w:sz w:val="28"/>
                <w:szCs w:val="28"/>
                <w:lang w:bidi="fa-IR"/>
              </w:rPr>
            </w:rPrChange>
          </w:rPr>
          <w:t>XEROX parc</w:t>
        </w:r>
        <w:r w:rsidR="00B349C8" w:rsidRPr="00B349C8">
          <w:rPr>
            <w:rFonts w:cs="Calibri"/>
            <w:sz w:val="28"/>
            <w:szCs w:val="28"/>
            <w:u w:val="single"/>
            <w:rtl/>
            <w:lang w:bidi="fa-IR"/>
            <w:rPrChange w:id="1956" w:author="Microsoft account" w:date="2025-09-20T14:23:00Z">
              <w:rPr>
                <w:rFonts w:cs="Calibri"/>
                <w:sz w:val="28"/>
                <w:szCs w:val="28"/>
                <w:rtl/>
                <w:lang w:bidi="fa-IR"/>
              </w:rPr>
            </w:rPrChange>
          </w:rPr>
          <w:t xml:space="preserve"> بکن</w:t>
        </w:r>
        <w:r w:rsidR="00B349C8" w:rsidRPr="00B349C8">
          <w:rPr>
            <w:rFonts w:cs="Calibri" w:hint="cs"/>
            <w:sz w:val="28"/>
            <w:szCs w:val="28"/>
            <w:u w:val="single"/>
            <w:rtl/>
            <w:lang w:bidi="fa-IR"/>
            <w:rPrChange w:id="1957" w:author="Microsoft account" w:date="2025-09-20T14:23:00Z">
              <w:rPr>
                <w:rFonts w:cs="Calibri" w:hint="cs"/>
                <w:sz w:val="28"/>
                <w:szCs w:val="28"/>
                <w:rtl/>
                <w:lang w:bidi="fa-IR"/>
              </w:rPr>
            </w:rPrChange>
          </w:rPr>
          <w:t>ی</w:t>
        </w:r>
        <w:r w:rsidR="00B349C8" w:rsidRPr="00B349C8">
          <w:rPr>
            <w:rFonts w:cs="Calibri" w:hint="eastAsia"/>
            <w:sz w:val="28"/>
            <w:szCs w:val="28"/>
            <w:u w:val="single"/>
            <w:rtl/>
            <w:lang w:bidi="fa-IR"/>
            <w:rPrChange w:id="1958" w:author="Microsoft account" w:date="2025-09-20T14:23:00Z">
              <w:rPr>
                <w:rFonts w:cs="Calibri" w:hint="eastAsia"/>
                <w:sz w:val="28"/>
                <w:szCs w:val="28"/>
                <w:rtl/>
                <w:lang w:bidi="fa-IR"/>
              </w:rPr>
            </w:rPrChange>
          </w:rPr>
          <w:t>م</w:t>
        </w:r>
        <w:r w:rsidR="00B349C8">
          <w:rPr>
            <w:rFonts w:cs="Calibri" w:hint="cs"/>
            <w:sz w:val="28"/>
            <w:szCs w:val="28"/>
            <w:rtl/>
            <w:lang w:bidi="fa-IR"/>
          </w:rPr>
          <w:t xml:space="preserve"> که چه کارایی که کردن و ... چون کارنامه درخشانی دارن.  یه فیلم هم داشت اون رو اد کردم که ببینم گفت اونجا بهتر این تاریخچه رو توضیح میده. به نام </w:t>
        </w:r>
        <w:r w:rsidR="00B349C8">
          <w:rPr>
            <w:rFonts w:cs="Calibri"/>
            <w:sz w:val="28"/>
            <w:szCs w:val="28"/>
            <w:lang w:bidi="fa-IR"/>
          </w:rPr>
          <w:t>pirates of silicon valley 1999</w:t>
        </w:r>
        <w:r w:rsidR="00B349C8">
          <w:rPr>
            <w:rFonts w:cs="Calibri" w:hint="cs"/>
            <w:sz w:val="28"/>
            <w:szCs w:val="28"/>
            <w:rtl/>
            <w:lang w:bidi="fa-IR"/>
          </w:rPr>
          <w:t xml:space="preserve"> . به صورت کلی مثل اینکه این حالت </w:t>
        </w:r>
      </w:ins>
      <w:ins w:id="1959" w:author="Microsoft account" w:date="2025-09-20T14:20:00Z">
        <w:r w:rsidR="00B349C8">
          <w:rPr>
            <w:rFonts w:cs="Calibri"/>
            <w:sz w:val="28"/>
            <w:szCs w:val="28"/>
            <w:lang w:bidi="fa-IR"/>
          </w:rPr>
          <w:t>GUI OS</w:t>
        </w:r>
        <w:r w:rsidR="00B349C8">
          <w:rPr>
            <w:rFonts w:cs="Calibri" w:hint="cs"/>
            <w:sz w:val="28"/>
            <w:szCs w:val="28"/>
            <w:rtl/>
            <w:lang w:bidi="fa-IR"/>
          </w:rPr>
          <w:t xml:space="preserve"> هارو که باشن </w:t>
        </w:r>
        <w:r w:rsidR="00B349C8">
          <w:rPr>
            <w:rFonts w:cs="Calibri"/>
            <w:sz w:val="28"/>
            <w:szCs w:val="28"/>
            <w:lang w:bidi="fa-IR"/>
          </w:rPr>
          <w:t>Windows</w:t>
        </w:r>
        <w:r w:rsidR="00B349C8">
          <w:rPr>
            <w:rFonts w:cs="Calibri" w:hint="cs"/>
            <w:sz w:val="28"/>
            <w:szCs w:val="28"/>
            <w:rtl/>
            <w:lang w:bidi="fa-IR"/>
          </w:rPr>
          <w:t xml:space="preserve"> و </w:t>
        </w:r>
        <w:r w:rsidR="00B349C8">
          <w:rPr>
            <w:rFonts w:cs="Calibri"/>
            <w:sz w:val="28"/>
            <w:szCs w:val="28"/>
            <w:lang w:bidi="fa-IR"/>
          </w:rPr>
          <w:t>Mac</w:t>
        </w:r>
        <w:r w:rsidR="00B349C8">
          <w:rPr>
            <w:rFonts w:cs="Calibri" w:hint="cs"/>
            <w:sz w:val="28"/>
            <w:szCs w:val="28"/>
            <w:rtl/>
            <w:lang w:bidi="fa-IR"/>
          </w:rPr>
          <w:t xml:space="preserve"> رو خودِ اینا تولید نکرده بودن و ایده اولیه ش از </w:t>
        </w:r>
        <w:r w:rsidR="00B349C8">
          <w:rPr>
            <w:rFonts w:cs="Calibri"/>
            <w:sz w:val="28"/>
            <w:szCs w:val="28"/>
            <w:lang w:bidi="fa-IR"/>
          </w:rPr>
          <w:t>XEROX</w:t>
        </w:r>
        <w:r w:rsidR="00B349C8">
          <w:rPr>
            <w:rFonts w:cs="Calibri" w:hint="cs"/>
            <w:sz w:val="28"/>
            <w:szCs w:val="28"/>
            <w:rtl/>
            <w:lang w:bidi="fa-IR"/>
          </w:rPr>
          <w:t xml:space="preserve"> میاد که این دو شرکت افراد دارای این ایده هارو جذب کردن و تولید کردن که توی دعوای حقوقی ای که </w:t>
        </w:r>
      </w:ins>
      <w:ins w:id="1960" w:author="Microsoft account" w:date="2025-09-20T14:21:00Z">
        <w:r w:rsidR="00B349C8">
          <w:rPr>
            <w:rFonts w:cs="Calibri"/>
            <w:sz w:val="28"/>
            <w:szCs w:val="28"/>
            <w:lang w:bidi="fa-IR"/>
          </w:rPr>
          <w:t>Apple</w:t>
        </w:r>
        <w:r w:rsidR="00B349C8">
          <w:rPr>
            <w:rFonts w:cs="Calibri" w:hint="cs"/>
            <w:sz w:val="28"/>
            <w:szCs w:val="28"/>
            <w:rtl/>
            <w:lang w:bidi="fa-IR"/>
          </w:rPr>
          <w:t xml:space="preserve"> بر علیه </w:t>
        </w:r>
        <w:r w:rsidR="00B349C8">
          <w:rPr>
            <w:rFonts w:cs="Calibri"/>
            <w:sz w:val="28"/>
            <w:szCs w:val="28"/>
            <w:lang w:bidi="fa-IR"/>
          </w:rPr>
          <w:t>microsoft</w:t>
        </w:r>
        <w:r w:rsidR="00B349C8">
          <w:rPr>
            <w:rFonts w:cs="Calibri" w:hint="cs"/>
            <w:sz w:val="28"/>
            <w:szCs w:val="28"/>
            <w:rtl/>
            <w:lang w:bidi="fa-IR"/>
          </w:rPr>
          <w:t xml:space="preserve"> راه انداخته وجود داره که </w:t>
        </w:r>
        <w:r w:rsidR="00B349C8">
          <w:rPr>
            <w:rFonts w:cs="Calibri"/>
            <w:sz w:val="28"/>
            <w:szCs w:val="28"/>
            <w:lang w:bidi="fa-IR"/>
          </w:rPr>
          <w:t>Steve Jobs</w:t>
        </w:r>
        <w:r w:rsidR="00B349C8">
          <w:rPr>
            <w:rFonts w:cs="Calibri" w:hint="cs"/>
            <w:sz w:val="28"/>
            <w:szCs w:val="28"/>
            <w:rtl/>
            <w:lang w:bidi="fa-IR"/>
          </w:rPr>
          <w:t xml:space="preserve"> تهمت دزدی به </w:t>
        </w:r>
        <w:r w:rsidR="00B349C8">
          <w:rPr>
            <w:rFonts w:cs="Calibri"/>
            <w:sz w:val="28"/>
            <w:szCs w:val="28"/>
            <w:lang w:bidi="fa-IR"/>
          </w:rPr>
          <w:t>Bill Gates</w:t>
        </w:r>
        <w:r w:rsidR="00B349C8">
          <w:rPr>
            <w:rFonts w:cs="Calibri" w:hint="cs"/>
            <w:sz w:val="28"/>
            <w:szCs w:val="28"/>
            <w:rtl/>
            <w:lang w:bidi="fa-IR"/>
          </w:rPr>
          <w:t xml:space="preserve"> میزنه که شما ایده مارو دزدیدی اونم یه حرف جالب میزنه که : "ما دو نفر بودیم که همسایه ای پولدار داشتیم که یه تلویزیون خفن خونشون داشتن (</w:t>
        </w:r>
      </w:ins>
      <w:ins w:id="1961" w:author="Microsoft account" w:date="2025-09-20T14:22:00Z">
        <w:r w:rsidR="00B349C8">
          <w:rPr>
            <w:rFonts w:cs="Calibri"/>
            <w:sz w:val="28"/>
            <w:szCs w:val="28"/>
            <w:lang w:bidi="fa-IR"/>
          </w:rPr>
          <w:t>Xerox</w:t>
        </w:r>
        <w:r w:rsidR="00B349C8">
          <w:rPr>
            <w:rFonts w:cs="Calibri" w:hint="cs"/>
            <w:sz w:val="28"/>
            <w:szCs w:val="28"/>
            <w:rtl/>
            <w:lang w:bidi="fa-IR"/>
          </w:rPr>
          <w:t>) ، حقیقت اینه که من وارد خونه اونا شدم به قصد دزدی اما متوجه شدم که تو (</w:t>
        </w:r>
        <w:r w:rsidR="00B349C8">
          <w:rPr>
            <w:rFonts w:cs="Calibri"/>
            <w:sz w:val="28"/>
            <w:szCs w:val="28"/>
            <w:lang w:bidi="fa-IR"/>
          </w:rPr>
          <w:t>Jobs</w:t>
        </w:r>
        <w:r w:rsidR="00B349C8">
          <w:rPr>
            <w:rFonts w:cs="Calibri" w:hint="cs"/>
            <w:sz w:val="28"/>
            <w:szCs w:val="28"/>
            <w:rtl/>
            <w:lang w:bidi="fa-IR"/>
          </w:rPr>
          <w:t>)</w:t>
        </w:r>
        <w:r w:rsidR="00B349C8">
          <w:rPr>
            <w:rFonts w:cs="Calibri"/>
            <w:sz w:val="28"/>
            <w:szCs w:val="28"/>
            <w:lang w:bidi="fa-IR"/>
          </w:rPr>
          <w:t xml:space="preserve"> </w:t>
        </w:r>
      </w:ins>
      <w:ins w:id="1962" w:author="Microsoft account" w:date="2025-09-20T14:23:00Z">
        <w:r w:rsidR="00B349C8">
          <w:rPr>
            <w:rFonts w:cs="Calibri" w:hint="cs"/>
            <w:sz w:val="28"/>
            <w:szCs w:val="28"/>
            <w:rtl/>
            <w:lang w:bidi="fa-IR"/>
          </w:rPr>
          <w:t xml:space="preserve"> زودتر از من اون رو دزدیده بودی!"</w:t>
        </w:r>
      </w:ins>
    </w:p>
    <w:p w14:paraId="467CF5C8" w14:textId="77777777" w:rsidR="00B85C88" w:rsidRDefault="00B85C88">
      <w:pPr>
        <w:bidi/>
        <w:spacing w:after="0" w:line="276" w:lineRule="auto"/>
        <w:rPr>
          <w:ins w:id="1963" w:author="Microsoft account" w:date="2025-09-21T11:46:00Z"/>
          <w:rFonts w:cs="Calibri"/>
          <w:sz w:val="18"/>
          <w:szCs w:val="18"/>
          <w:rtl/>
          <w:lang w:bidi="fa-IR"/>
        </w:rPr>
        <w:pPrChange w:id="1964" w:author="Microsoft account" w:date="2025-09-21T11:48:00Z">
          <w:pPr>
            <w:bidi/>
            <w:spacing w:after="0" w:line="276" w:lineRule="auto"/>
            <w:jc w:val="both"/>
          </w:pPr>
        </w:pPrChange>
      </w:pPr>
      <w:ins w:id="1965" w:author="Microsoft account" w:date="2025-09-21T11:46:00Z">
        <w:r>
          <w:rPr>
            <w:rFonts w:cs="Calibri" w:hint="cs"/>
            <w:sz w:val="28"/>
            <w:szCs w:val="28"/>
            <w:rtl/>
            <w:lang w:bidi="fa-IR"/>
          </w:rPr>
          <w:t>(</w:t>
        </w:r>
      </w:ins>
    </w:p>
    <w:p w14:paraId="3B7B026B" w14:textId="700E5076" w:rsidR="00B85C88" w:rsidRDefault="00B85C88">
      <w:pPr>
        <w:bidi/>
        <w:spacing w:after="0" w:line="276" w:lineRule="auto"/>
        <w:rPr>
          <w:ins w:id="1966" w:author="Microsoft account" w:date="2025-09-21T11:46:00Z"/>
          <w:rFonts w:cs="Calibri"/>
          <w:sz w:val="18"/>
          <w:szCs w:val="18"/>
          <w:rtl/>
          <w:lang w:bidi="fa-IR"/>
        </w:rPr>
        <w:pPrChange w:id="1967" w:author="Microsoft account" w:date="2025-09-21T11:48:00Z">
          <w:pPr>
            <w:bidi/>
            <w:spacing w:after="0" w:line="276" w:lineRule="auto"/>
            <w:jc w:val="both"/>
          </w:pPr>
        </w:pPrChange>
      </w:pPr>
      <w:ins w:id="1968" w:author="Microsoft account" w:date="2025-09-21T11:46:00Z">
        <w:r>
          <w:rPr>
            <w:rFonts w:cs="Calibri" w:hint="cs"/>
            <w:sz w:val="18"/>
            <w:szCs w:val="18"/>
            <w:rtl/>
            <w:lang w:bidi="fa-IR"/>
          </w:rPr>
          <w:t xml:space="preserve">-درمورد </w:t>
        </w:r>
        <w:r>
          <w:rPr>
            <w:rFonts w:cs="Calibri"/>
            <w:sz w:val="18"/>
            <w:szCs w:val="18"/>
            <w:lang w:bidi="fa-IR"/>
          </w:rPr>
          <w:t>Xerox PARC</w:t>
        </w:r>
        <w:r>
          <w:rPr>
            <w:rFonts w:cs="Calibri" w:hint="cs"/>
            <w:sz w:val="18"/>
            <w:szCs w:val="18"/>
            <w:rtl/>
            <w:lang w:bidi="fa-IR"/>
          </w:rPr>
          <w:t xml:space="preserve"> :</w:t>
        </w:r>
      </w:ins>
    </w:p>
    <w:p w14:paraId="3EBE5C1A" w14:textId="77777777" w:rsidR="00B85C88" w:rsidRPr="00B85C88" w:rsidRDefault="00B85C88">
      <w:pPr>
        <w:bidi/>
        <w:spacing w:after="0" w:line="276" w:lineRule="auto"/>
        <w:ind w:left="720"/>
        <w:rPr>
          <w:ins w:id="1969" w:author="Microsoft account" w:date="2025-09-21T11:47:00Z"/>
          <w:rFonts w:cs="Calibri"/>
          <w:sz w:val="18"/>
          <w:szCs w:val="18"/>
          <w:rtl/>
          <w:lang w:bidi="fa-IR"/>
        </w:rPr>
        <w:pPrChange w:id="1970" w:author="Microsoft account" w:date="2025-09-21T11:48:00Z">
          <w:pPr>
            <w:spacing w:after="0" w:line="276" w:lineRule="auto"/>
          </w:pPr>
        </w:pPrChange>
      </w:pPr>
      <w:ins w:id="1971" w:author="Microsoft account" w:date="2025-09-21T11:47:00Z">
        <w:r w:rsidRPr="00B85C88">
          <w:rPr>
            <w:rFonts w:cs="Calibri"/>
            <w:sz w:val="18"/>
            <w:szCs w:val="18"/>
            <w:rtl/>
            <w:lang w:bidi="fa-IR"/>
          </w:rPr>
          <w:t>آره درست شنیدی</w:t>
        </w:r>
        <w:r w:rsidRPr="00B85C88">
          <w:rPr>
            <w:rFonts w:cs="Calibri"/>
            <w:sz w:val="18"/>
            <w:szCs w:val="18"/>
            <w:lang w:bidi="fa-IR"/>
          </w:rPr>
          <w:t xml:space="preserve"> </w:t>
        </w:r>
        <w:r w:rsidRPr="00B85C88">
          <w:rPr>
            <w:rFonts w:ascii="Segoe UI Symbol" w:hAnsi="Segoe UI Symbol" w:cs="Calibri" w:hint="cs"/>
            <w:sz w:val="18"/>
            <w:szCs w:val="18"/>
            <w:lang w:bidi="fa-IR"/>
          </w:rPr>
          <w:t>👌</w:t>
        </w:r>
      </w:ins>
    </w:p>
    <w:p w14:paraId="5DB88363" w14:textId="72913B3C" w:rsidR="00B85C88" w:rsidRPr="00B85C88" w:rsidRDefault="00B85C88">
      <w:pPr>
        <w:bidi/>
        <w:spacing w:after="0" w:line="276" w:lineRule="auto"/>
        <w:ind w:left="720"/>
        <w:rPr>
          <w:ins w:id="1972" w:author="Microsoft account" w:date="2025-09-21T11:47:00Z"/>
          <w:rFonts w:cs="Calibri"/>
          <w:sz w:val="18"/>
          <w:szCs w:val="18"/>
          <w:rtl/>
          <w:lang w:bidi="fa-IR"/>
        </w:rPr>
        <w:pPrChange w:id="1973" w:author="Microsoft account" w:date="2025-09-21T11:48:00Z">
          <w:pPr>
            <w:spacing w:after="0" w:line="276" w:lineRule="auto"/>
          </w:pPr>
        </w:pPrChange>
      </w:pPr>
      <w:ins w:id="1974" w:author="Microsoft account" w:date="2025-09-21T11:47:00Z">
        <w:r w:rsidRPr="00B85C88">
          <w:rPr>
            <w:rFonts w:cs="Calibri"/>
            <w:sz w:val="18"/>
            <w:szCs w:val="18"/>
            <w:rtl/>
            <w:lang w:bidi="fa-IR"/>
          </w:rPr>
          <w:t>مرکز تحقیقاتی</w:t>
        </w:r>
        <w:r w:rsidRPr="00B85C88">
          <w:rPr>
            <w:rFonts w:cs="Calibri"/>
            <w:sz w:val="18"/>
            <w:szCs w:val="18"/>
            <w:lang w:bidi="fa-IR"/>
          </w:rPr>
          <w:t xml:space="preserve"> **Xerox PARC** (Palo Alto Research Center) </w:t>
        </w:r>
        <w:r w:rsidRPr="00B85C88">
          <w:rPr>
            <w:rFonts w:cs="Calibri"/>
            <w:sz w:val="18"/>
            <w:szCs w:val="18"/>
            <w:rtl/>
            <w:lang w:bidi="fa-IR"/>
          </w:rPr>
          <w:t>واقعاً تأثیر بزرگی روی دنیای کامپیوتر گذاشت</w:t>
        </w:r>
        <w:r w:rsidRPr="00B85C88">
          <w:rPr>
            <w:rFonts w:cs="Calibri"/>
            <w:sz w:val="18"/>
            <w:szCs w:val="18"/>
            <w:lang w:bidi="fa-IR"/>
          </w:rPr>
          <w:t>:</w:t>
        </w:r>
      </w:ins>
    </w:p>
    <w:p w14:paraId="0A95660D" w14:textId="77777777" w:rsidR="00B85C88" w:rsidRPr="00B85C88" w:rsidRDefault="00B85C88">
      <w:pPr>
        <w:bidi/>
        <w:spacing w:after="0" w:line="276" w:lineRule="auto"/>
        <w:ind w:left="720"/>
        <w:rPr>
          <w:ins w:id="1975" w:author="Microsoft account" w:date="2025-09-21T11:47:00Z"/>
          <w:rFonts w:cs="Calibri"/>
          <w:sz w:val="18"/>
          <w:szCs w:val="18"/>
          <w:rtl/>
          <w:lang w:bidi="fa-IR"/>
        </w:rPr>
        <w:pPrChange w:id="1976" w:author="Microsoft account" w:date="2025-09-21T11:48:00Z">
          <w:pPr>
            <w:spacing w:after="0" w:line="276" w:lineRule="auto"/>
          </w:pPr>
        </w:pPrChange>
      </w:pPr>
      <w:ins w:id="1977" w:author="Microsoft account" w:date="2025-09-21T11:47:00Z">
        <w:r w:rsidRPr="00B85C88">
          <w:rPr>
            <w:rFonts w:cs="Calibri"/>
            <w:sz w:val="18"/>
            <w:szCs w:val="18"/>
            <w:lang w:bidi="fa-IR"/>
          </w:rPr>
          <w:t xml:space="preserve">* </w:t>
        </w:r>
        <w:r w:rsidRPr="00B85C88">
          <w:rPr>
            <w:rFonts w:cs="Calibri"/>
            <w:sz w:val="18"/>
            <w:szCs w:val="18"/>
            <w:rtl/>
            <w:lang w:bidi="fa-IR"/>
          </w:rPr>
          <w:t>اولین بار</w:t>
        </w:r>
        <w:r w:rsidRPr="00B85C88">
          <w:rPr>
            <w:rFonts w:cs="Calibri"/>
            <w:sz w:val="18"/>
            <w:szCs w:val="18"/>
            <w:lang w:bidi="fa-IR"/>
          </w:rPr>
          <w:t xml:space="preserve"> **GUI </w:t>
        </w:r>
        <w:r w:rsidRPr="00B85C88">
          <w:rPr>
            <w:rFonts w:cs="Calibri"/>
            <w:sz w:val="18"/>
            <w:szCs w:val="18"/>
            <w:rtl/>
            <w:lang w:bidi="fa-IR"/>
          </w:rPr>
          <w:t>مبتنی بر</w:t>
        </w:r>
        <w:r w:rsidRPr="00B85C88">
          <w:rPr>
            <w:rFonts w:cs="Calibri"/>
            <w:sz w:val="18"/>
            <w:szCs w:val="18"/>
            <w:lang w:bidi="fa-IR"/>
          </w:rPr>
          <w:t xml:space="preserve"> Window, Icon, Mouse** </w:t>
        </w:r>
        <w:r w:rsidRPr="00B85C88">
          <w:rPr>
            <w:rFonts w:cs="Calibri"/>
            <w:sz w:val="18"/>
            <w:szCs w:val="18"/>
            <w:rtl/>
            <w:lang w:bidi="fa-IR"/>
          </w:rPr>
          <w:t>رو اونجا ساختن</w:t>
        </w:r>
        <w:r w:rsidRPr="00B85C88">
          <w:rPr>
            <w:rFonts w:cs="Calibri"/>
            <w:sz w:val="18"/>
            <w:szCs w:val="18"/>
            <w:lang w:bidi="fa-IR"/>
          </w:rPr>
          <w:t xml:space="preserve"> (</w:t>
        </w:r>
        <w:r w:rsidRPr="00B85C88">
          <w:rPr>
            <w:rFonts w:cs="Calibri"/>
            <w:sz w:val="18"/>
            <w:szCs w:val="18"/>
            <w:rtl/>
            <w:lang w:bidi="fa-IR"/>
          </w:rPr>
          <w:t>روی کامپیوتر</w:t>
        </w:r>
        <w:r w:rsidRPr="00B85C88">
          <w:rPr>
            <w:rFonts w:cs="Calibri"/>
            <w:sz w:val="18"/>
            <w:szCs w:val="18"/>
            <w:lang w:bidi="fa-IR"/>
          </w:rPr>
          <w:t xml:space="preserve"> Xerox Alto). </w:t>
        </w:r>
        <w:r w:rsidRPr="00B85C88">
          <w:rPr>
            <w:rFonts w:cs="Calibri"/>
            <w:sz w:val="18"/>
            <w:szCs w:val="18"/>
            <w:rtl/>
            <w:lang w:bidi="fa-IR"/>
          </w:rPr>
          <w:t>همون چیزی که بعداً اپل</w:t>
        </w:r>
        <w:r w:rsidRPr="00B85C88">
          <w:rPr>
            <w:rFonts w:cs="Calibri"/>
            <w:sz w:val="18"/>
            <w:szCs w:val="18"/>
            <w:lang w:bidi="fa-IR"/>
          </w:rPr>
          <w:t xml:space="preserve"> (Macintosh) </w:t>
        </w:r>
        <w:r w:rsidRPr="00B85C88">
          <w:rPr>
            <w:rFonts w:cs="Calibri"/>
            <w:sz w:val="18"/>
            <w:szCs w:val="18"/>
            <w:rtl/>
            <w:lang w:bidi="fa-IR"/>
          </w:rPr>
          <w:t>و بعد مایکروسافت</w:t>
        </w:r>
        <w:r w:rsidRPr="00B85C88">
          <w:rPr>
            <w:rFonts w:cs="Calibri"/>
            <w:sz w:val="18"/>
            <w:szCs w:val="18"/>
            <w:lang w:bidi="fa-IR"/>
          </w:rPr>
          <w:t xml:space="preserve"> (Windows) </w:t>
        </w:r>
        <w:r w:rsidRPr="00B85C88">
          <w:rPr>
            <w:rFonts w:cs="Calibri"/>
            <w:sz w:val="18"/>
            <w:szCs w:val="18"/>
            <w:rtl/>
            <w:lang w:bidi="fa-IR"/>
          </w:rPr>
          <w:t>الهام گرفتن</w:t>
        </w:r>
        <w:r w:rsidRPr="00B85C88">
          <w:rPr>
            <w:rFonts w:cs="Calibri"/>
            <w:sz w:val="18"/>
            <w:szCs w:val="18"/>
            <w:lang w:bidi="fa-IR"/>
          </w:rPr>
          <w:t>.</w:t>
        </w:r>
      </w:ins>
    </w:p>
    <w:p w14:paraId="2078C895" w14:textId="77777777" w:rsidR="00B85C88" w:rsidRPr="00B85C88" w:rsidRDefault="00B85C88">
      <w:pPr>
        <w:bidi/>
        <w:spacing w:after="0" w:line="276" w:lineRule="auto"/>
        <w:ind w:left="720"/>
        <w:rPr>
          <w:ins w:id="1978" w:author="Microsoft account" w:date="2025-09-21T11:47:00Z"/>
          <w:rFonts w:cs="Calibri"/>
          <w:sz w:val="18"/>
          <w:szCs w:val="18"/>
          <w:rtl/>
          <w:lang w:bidi="fa-IR"/>
        </w:rPr>
        <w:pPrChange w:id="1979" w:author="Microsoft account" w:date="2025-09-21T11:48:00Z">
          <w:pPr>
            <w:spacing w:after="0" w:line="276" w:lineRule="auto"/>
          </w:pPr>
        </w:pPrChange>
      </w:pPr>
      <w:ins w:id="1980" w:author="Microsoft account" w:date="2025-09-21T11:47:00Z">
        <w:r w:rsidRPr="00B85C88">
          <w:rPr>
            <w:rFonts w:cs="Calibri"/>
            <w:sz w:val="18"/>
            <w:szCs w:val="18"/>
            <w:lang w:bidi="fa-IR"/>
          </w:rPr>
          <w:t xml:space="preserve">* </w:t>
        </w:r>
        <w:r w:rsidRPr="00B85C88">
          <w:rPr>
            <w:rFonts w:cs="Calibri"/>
            <w:sz w:val="18"/>
            <w:szCs w:val="18"/>
            <w:rtl/>
            <w:lang w:bidi="fa-IR"/>
          </w:rPr>
          <w:t>پروتکل‌های</w:t>
        </w:r>
        <w:r w:rsidRPr="00B85C88">
          <w:rPr>
            <w:rFonts w:cs="Calibri"/>
            <w:sz w:val="18"/>
            <w:szCs w:val="18"/>
            <w:lang w:bidi="fa-IR"/>
          </w:rPr>
          <w:t xml:space="preserve"> **LAN/Ethernet** </w:t>
        </w:r>
        <w:r w:rsidRPr="00B85C88">
          <w:rPr>
            <w:rFonts w:cs="Calibri"/>
            <w:sz w:val="18"/>
            <w:szCs w:val="18"/>
            <w:rtl/>
            <w:lang w:bidi="fa-IR"/>
          </w:rPr>
          <w:t>توسط</w:t>
        </w:r>
        <w:r w:rsidRPr="00B85C88">
          <w:rPr>
            <w:rFonts w:cs="Calibri"/>
            <w:sz w:val="18"/>
            <w:szCs w:val="18"/>
            <w:lang w:bidi="fa-IR"/>
          </w:rPr>
          <w:t xml:space="preserve"> **Robert Metcalfe** </w:t>
        </w:r>
        <w:r w:rsidRPr="00B85C88">
          <w:rPr>
            <w:rFonts w:cs="Calibri"/>
            <w:sz w:val="18"/>
            <w:szCs w:val="18"/>
            <w:rtl/>
            <w:lang w:bidi="fa-IR"/>
          </w:rPr>
          <w:t>اونجا طراحی شد</w:t>
        </w:r>
        <w:r w:rsidRPr="00B85C88">
          <w:rPr>
            <w:rFonts w:cs="Calibri"/>
            <w:sz w:val="18"/>
            <w:szCs w:val="18"/>
            <w:lang w:bidi="fa-IR"/>
          </w:rPr>
          <w:t>.</w:t>
        </w:r>
      </w:ins>
    </w:p>
    <w:p w14:paraId="0D81322E" w14:textId="489A6DC0" w:rsidR="00B85C88" w:rsidRPr="00B85C88" w:rsidRDefault="00B85C88">
      <w:pPr>
        <w:bidi/>
        <w:spacing w:after="0" w:line="276" w:lineRule="auto"/>
        <w:ind w:left="720"/>
        <w:rPr>
          <w:ins w:id="1981" w:author="Microsoft account" w:date="2025-09-21T11:47:00Z"/>
          <w:rFonts w:cs="Calibri"/>
          <w:sz w:val="18"/>
          <w:szCs w:val="18"/>
          <w:rtl/>
          <w:lang w:bidi="fa-IR"/>
        </w:rPr>
        <w:pPrChange w:id="1982" w:author="Microsoft account" w:date="2025-09-21T11:48:00Z">
          <w:pPr>
            <w:spacing w:after="0" w:line="276" w:lineRule="auto"/>
          </w:pPr>
        </w:pPrChange>
      </w:pPr>
      <w:ins w:id="1983" w:author="Microsoft account" w:date="2025-09-21T11:47:00Z">
        <w:r w:rsidRPr="00B85C88">
          <w:rPr>
            <w:rFonts w:cs="Calibri"/>
            <w:sz w:val="18"/>
            <w:szCs w:val="18"/>
            <w:lang w:bidi="fa-IR"/>
          </w:rPr>
          <w:t xml:space="preserve">* </w:t>
        </w:r>
        <w:r w:rsidRPr="00B85C88">
          <w:rPr>
            <w:rFonts w:cs="Calibri"/>
            <w:sz w:val="18"/>
            <w:szCs w:val="18"/>
            <w:rtl/>
            <w:lang w:bidi="fa-IR"/>
          </w:rPr>
          <w:t>اولین زبان</w:t>
        </w:r>
        <w:r w:rsidRPr="00B85C88">
          <w:rPr>
            <w:rFonts w:cs="Calibri"/>
            <w:sz w:val="18"/>
            <w:szCs w:val="18"/>
            <w:lang w:bidi="fa-IR"/>
          </w:rPr>
          <w:t xml:space="preserve"> **OOP </w:t>
        </w:r>
        <w:r w:rsidRPr="00B85C88">
          <w:rPr>
            <w:rFonts w:cs="Calibri"/>
            <w:sz w:val="18"/>
            <w:szCs w:val="18"/>
            <w:rtl/>
            <w:lang w:bidi="fa-IR"/>
          </w:rPr>
          <w:t>مدرن** یعنی</w:t>
        </w:r>
        <w:r w:rsidRPr="00B85C88">
          <w:rPr>
            <w:rFonts w:cs="Calibri"/>
            <w:sz w:val="18"/>
            <w:szCs w:val="18"/>
            <w:lang w:bidi="fa-IR"/>
          </w:rPr>
          <w:t xml:space="preserve"> **Smalltalk** </w:t>
        </w:r>
        <w:r w:rsidRPr="00B85C88">
          <w:rPr>
            <w:rFonts w:cs="Calibri"/>
            <w:sz w:val="18"/>
            <w:szCs w:val="18"/>
            <w:rtl/>
            <w:lang w:bidi="fa-IR"/>
          </w:rPr>
          <w:t>اونجا توسعه پیدا کرد</w:t>
        </w:r>
        <w:r w:rsidRPr="00B85C88">
          <w:rPr>
            <w:rFonts w:cs="Calibri"/>
            <w:sz w:val="18"/>
            <w:szCs w:val="18"/>
            <w:lang w:bidi="fa-IR"/>
          </w:rPr>
          <w:t>.</w:t>
        </w:r>
      </w:ins>
    </w:p>
    <w:p w14:paraId="306ECFC0" w14:textId="77777777" w:rsidR="00B85C88" w:rsidRPr="00B85C88" w:rsidRDefault="00B85C88">
      <w:pPr>
        <w:bidi/>
        <w:spacing w:after="0" w:line="276" w:lineRule="auto"/>
        <w:ind w:left="720"/>
        <w:rPr>
          <w:ins w:id="1984" w:author="Microsoft account" w:date="2025-09-21T11:47:00Z"/>
          <w:rFonts w:cs="Calibri"/>
          <w:sz w:val="18"/>
          <w:szCs w:val="18"/>
          <w:rtl/>
          <w:lang w:bidi="fa-IR"/>
        </w:rPr>
        <w:pPrChange w:id="1985" w:author="Microsoft account" w:date="2025-09-21T11:48:00Z">
          <w:pPr>
            <w:spacing w:after="0" w:line="276" w:lineRule="auto"/>
          </w:pPr>
        </w:pPrChange>
      </w:pPr>
      <w:ins w:id="1986" w:author="Microsoft account" w:date="2025-09-21T11:47:00Z">
        <w:r w:rsidRPr="00B85C88">
          <w:rPr>
            <w:rFonts w:cs="Calibri"/>
            <w:sz w:val="18"/>
            <w:szCs w:val="18"/>
            <w:rtl/>
            <w:lang w:bidi="fa-IR"/>
          </w:rPr>
          <w:t>یعنی تقریباً نصف دنیای امروز کامپیوتر مدیون اوناست</w:t>
        </w:r>
        <w:r w:rsidRPr="00B85C88">
          <w:rPr>
            <w:rFonts w:cs="Calibri"/>
            <w:sz w:val="18"/>
            <w:szCs w:val="18"/>
            <w:lang w:bidi="fa-IR"/>
          </w:rPr>
          <w:t xml:space="preserve"> </w:t>
        </w:r>
        <w:r w:rsidRPr="00B85C88">
          <w:rPr>
            <w:rFonts w:ascii="Segoe UI Symbol" w:hAnsi="Segoe UI Symbol" w:cs="Calibri" w:hint="cs"/>
            <w:sz w:val="18"/>
            <w:szCs w:val="18"/>
            <w:lang w:bidi="fa-IR"/>
          </w:rPr>
          <w:t>😅</w:t>
        </w:r>
        <w:r w:rsidRPr="00B85C88">
          <w:rPr>
            <w:rFonts w:cs="Calibri"/>
            <w:sz w:val="18"/>
            <w:szCs w:val="18"/>
            <w:lang w:bidi="fa-IR"/>
          </w:rPr>
          <w:t>.</w:t>
        </w:r>
      </w:ins>
    </w:p>
    <w:p w14:paraId="2624C5B4" w14:textId="77777777" w:rsidR="00B85C88" w:rsidRPr="00B85C88" w:rsidRDefault="00B85C88">
      <w:pPr>
        <w:bidi/>
        <w:spacing w:after="0" w:line="276" w:lineRule="auto"/>
        <w:ind w:left="720"/>
        <w:rPr>
          <w:ins w:id="1987" w:author="Microsoft account" w:date="2025-09-21T11:47:00Z"/>
          <w:rFonts w:cs="Calibri"/>
          <w:sz w:val="18"/>
          <w:szCs w:val="18"/>
          <w:rtl/>
          <w:lang w:bidi="fa-IR"/>
        </w:rPr>
        <w:pPrChange w:id="1988" w:author="Microsoft account" w:date="2025-09-21T11:48:00Z">
          <w:pPr>
            <w:spacing w:after="0" w:line="276" w:lineRule="auto"/>
          </w:pPr>
        </w:pPrChange>
      </w:pPr>
    </w:p>
    <w:p w14:paraId="219BC62C" w14:textId="6BC152C5" w:rsidR="00B85C88" w:rsidRDefault="00B85C88">
      <w:pPr>
        <w:bidi/>
        <w:spacing w:after="0" w:line="276" w:lineRule="auto"/>
        <w:ind w:left="720"/>
        <w:rPr>
          <w:ins w:id="1989" w:author="Microsoft account" w:date="2025-09-21T11:46:00Z"/>
          <w:rFonts w:cs="Calibri"/>
          <w:sz w:val="18"/>
          <w:szCs w:val="18"/>
          <w:rtl/>
          <w:lang w:bidi="fa-IR"/>
        </w:rPr>
        <w:pPrChange w:id="1990" w:author="Microsoft account" w:date="2025-09-21T11:48:00Z">
          <w:pPr>
            <w:bidi/>
            <w:spacing w:after="0" w:line="276" w:lineRule="auto"/>
            <w:jc w:val="both"/>
          </w:pPr>
        </w:pPrChange>
      </w:pPr>
      <w:ins w:id="1991" w:author="Microsoft account" w:date="2025-09-21T11:47:00Z">
        <w:r w:rsidRPr="00B85C88">
          <w:rPr>
            <w:rFonts w:cs="Calibri"/>
            <w:sz w:val="18"/>
            <w:szCs w:val="18"/>
            <w:rtl/>
            <w:lang w:bidi="fa-IR"/>
          </w:rPr>
          <w:lastRenderedPageBreak/>
          <w:t xml:space="preserve">می‌خوای برات توضیح بدم چرا با وجود این همه اختراع خفن، خود </w:t>
        </w:r>
        <w:r w:rsidRPr="00B85C88">
          <w:rPr>
            <w:rFonts w:cs="Calibri"/>
            <w:sz w:val="18"/>
            <w:szCs w:val="18"/>
            <w:lang w:bidi="fa-IR"/>
          </w:rPr>
          <w:t>Xerox</w:t>
        </w:r>
        <w:r w:rsidRPr="00B85C88">
          <w:rPr>
            <w:rFonts w:cs="Calibri"/>
            <w:sz w:val="18"/>
            <w:szCs w:val="18"/>
            <w:rtl/>
            <w:lang w:bidi="fa-IR"/>
          </w:rPr>
          <w:t xml:space="preserve"> نتونست مثل مایکروسافت یا اپل پیشرفت کنه؟</w:t>
        </w:r>
      </w:ins>
    </w:p>
    <w:p w14:paraId="1083897E" w14:textId="77777777" w:rsidR="00B85C88" w:rsidRPr="00B85C88" w:rsidRDefault="00B85C88">
      <w:pPr>
        <w:bidi/>
        <w:spacing w:after="0" w:line="276" w:lineRule="auto"/>
        <w:ind w:left="720"/>
        <w:rPr>
          <w:ins w:id="1992" w:author="Microsoft account" w:date="2025-09-21T11:47:00Z"/>
          <w:rFonts w:cs="Calibri"/>
          <w:sz w:val="18"/>
          <w:szCs w:val="18"/>
          <w:rtl/>
          <w:lang w:bidi="fa-IR"/>
        </w:rPr>
        <w:pPrChange w:id="1993" w:author="Microsoft account" w:date="2025-09-21T11:48:00Z">
          <w:pPr>
            <w:spacing w:after="0" w:line="276" w:lineRule="auto"/>
          </w:pPr>
        </w:pPrChange>
      </w:pPr>
      <w:ins w:id="1994" w:author="Microsoft account" w:date="2025-09-21T11:47:00Z">
        <w:r w:rsidRPr="00B85C88">
          <w:rPr>
            <w:rFonts w:cs="Calibri"/>
            <w:sz w:val="18"/>
            <w:szCs w:val="18"/>
            <w:rtl/>
            <w:lang w:bidi="fa-IR"/>
          </w:rPr>
          <w:t>خفن‌ترین بخش ماجرا اینه که</w:t>
        </w:r>
        <w:r w:rsidRPr="00B85C88">
          <w:rPr>
            <w:rFonts w:cs="Calibri"/>
            <w:sz w:val="18"/>
            <w:szCs w:val="18"/>
            <w:lang w:bidi="fa-IR"/>
          </w:rPr>
          <w:t xml:space="preserve"> **Xerox PARC** </w:t>
        </w:r>
        <w:r w:rsidRPr="00B85C88">
          <w:rPr>
            <w:rFonts w:cs="Calibri"/>
            <w:sz w:val="18"/>
            <w:szCs w:val="18"/>
            <w:rtl/>
            <w:lang w:bidi="fa-IR"/>
          </w:rPr>
          <w:t>تقریباً آینده رو اختراع کرد، ولی خودش هیچ‌وقت برند بزرگی مثل اپل یا مایکروسافت نشد</w:t>
        </w:r>
        <w:r w:rsidRPr="00B85C88">
          <w:rPr>
            <w:rFonts w:cs="Calibri"/>
            <w:sz w:val="18"/>
            <w:szCs w:val="18"/>
            <w:lang w:bidi="fa-IR"/>
          </w:rPr>
          <w:t xml:space="preserve"> </w:t>
        </w:r>
        <w:r w:rsidRPr="00B85C88">
          <w:rPr>
            <w:rFonts w:ascii="Segoe UI Symbol" w:hAnsi="Segoe UI Symbol" w:cs="Calibri" w:hint="cs"/>
            <w:sz w:val="18"/>
            <w:szCs w:val="18"/>
            <w:lang w:bidi="fa-IR"/>
          </w:rPr>
          <w:t>😅</w:t>
        </w:r>
        <w:r w:rsidRPr="00B85C88">
          <w:rPr>
            <w:rFonts w:cs="Calibri"/>
            <w:sz w:val="18"/>
            <w:szCs w:val="18"/>
            <w:lang w:bidi="fa-IR"/>
          </w:rPr>
          <w:t>.</w:t>
        </w:r>
      </w:ins>
    </w:p>
    <w:p w14:paraId="213E6DCF" w14:textId="77777777" w:rsidR="00B85C88" w:rsidRPr="00B85C88" w:rsidRDefault="00B85C88">
      <w:pPr>
        <w:bidi/>
        <w:spacing w:after="0" w:line="276" w:lineRule="auto"/>
        <w:ind w:left="720"/>
        <w:rPr>
          <w:ins w:id="1995" w:author="Microsoft account" w:date="2025-09-21T11:47:00Z"/>
          <w:rFonts w:cs="Calibri"/>
          <w:sz w:val="18"/>
          <w:szCs w:val="18"/>
          <w:rtl/>
          <w:lang w:bidi="fa-IR"/>
        </w:rPr>
        <w:pPrChange w:id="1996" w:author="Microsoft account" w:date="2025-09-21T11:48:00Z">
          <w:pPr>
            <w:spacing w:after="0" w:line="276" w:lineRule="auto"/>
          </w:pPr>
        </w:pPrChange>
      </w:pPr>
    </w:p>
    <w:p w14:paraId="7307592A" w14:textId="77777777" w:rsidR="00B85C88" w:rsidRPr="00B85C88" w:rsidRDefault="00B85C88">
      <w:pPr>
        <w:bidi/>
        <w:spacing w:after="0" w:line="276" w:lineRule="auto"/>
        <w:ind w:left="720"/>
        <w:rPr>
          <w:ins w:id="1997" w:author="Microsoft account" w:date="2025-09-21T11:47:00Z"/>
          <w:rFonts w:cs="Calibri"/>
          <w:sz w:val="18"/>
          <w:szCs w:val="18"/>
          <w:rtl/>
          <w:lang w:bidi="fa-IR"/>
        </w:rPr>
        <w:pPrChange w:id="1998" w:author="Microsoft account" w:date="2025-09-21T11:48:00Z">
          <w:pPr>
            <w:spacing w:after="0" w:line="276" w:lineRule="auto"/>
          </w:pPr>
        </w:pPrChange>
      </w:pPr>
      <w:ins w:id="1999" w:author="Microsoft account" w:date="2025-09-21T11:47:00Z">
        <w:r w:rsidRPr="00B85C88">
          <w:rPr>
            <w:rFonts w:ascii="Segoe UI Symbol" w:hAnsi="Segoe UI Symbol" w:cs="Calibri" w:hint="cs"/>
            <w:sz w:val="18"/>
            <w:szCs w:val="18"/>
            <w:lang w:bidi="fa-IR"/>
          </w:rPr>
          <w:t>🔹</w:t>
        </w:r>
        <w:r w:rsidRPr="00B85C88">
          <w:rPr>
            <w:rFonts w:cs="Calibri"/>
            <w:sz w:val="18"/>
            <w:szCs w:val="18"/>
            <w:lang w:bidi="fa-IR"/>
          </w:rPr>
          <w:t xml:space="preserve"> **</w:t>
        </w:r>
        <w:r w:rsidRPr="00B85C88">
          <w:rPr>
            <w:rFonts w:ascii="Times New Roman" w:hAnsi="Times New Roman" w:cs="Calibri" w:hint="cs"/>
            <w:sz w:val="18"/>
            <w:szCs w:val="18"/>
            <w:rtl/>
            <w:lang w:bidi="fa-IR"/>
          </w:rPr>
          <w:t>چرا</w:t>
        </w:r>
        <w:r w:rsidRPr="00B85C88">
          <w:rPr>
            <w:rFonts w:cs="Calibri"/>
            <w:sz w:val="18"/>
            <w:szCs w:val="18"/>
            <w:rtl/>
            <w:lang w:bidi="fa-IR"/>
          </w:rPr>
          <w:t xml:space="preserve"> </w:t>
        </w:r>
        <w:r w:rsidRPr="00B85C88">
          <w:rPr>
            <w:rFonts w:ascii="Times New Roman" w:hAnsi="Times New Roman" w:cs="Calibri" w:hint="cs"/>
            <w:sz w:val="18"/>
            <w:szCs w:val="18"/>
            <w:rtl/>
            <w:lang w:bidi="fa-IR"/>
          </w:rPr>
          <w:t>موفق</w:t>
        </w:r>
        <w:r w:rsidRPr="00B85C88">
          <w:rPr>
            <w:rFonts w:cs="Calibri"/>
            <w:sz w:val="18"/>
            <w:szCs w:val="18"/>
            <w:rtl/>
            <w:lang w:bidi="fa-IR"/>
          </w:rPr>
          <w:t xml:space="preserve"> </w:t>
        </w:r>
        <w:r w:rsidRPr="00B85C88">
          <w:rPr>
            <w:rFonts w:ascii="Times New Roman" w:hAnsi="Times New Roman" w:cs="Calibri" w:hint="cs"/>
            <w:sz w:val="18"/>
            <w:szCs w:val="18"/>
            <w:rtl/>
            <w:lang w:bidi="fa-IR"/>
          </w:rPr>
          <w:t>نشد؟</w:t>
        </w:r>
        <w:r w:rsidRPr="00B85C88">
          <w:rPr>
            <w:rFonts w:cs="Calibri"/>
            <w:sz w:val="18"/>
            <w:szCs w:val="18"/>
            <w:lang w:bidi="fa-IR"/>
          </w:rPr>
          <w:t>**</w:t>
        </w:r>
      </w:ins>
    </w:p>
    <w:p w14:paraId="7BF49E95" w14:textId="77777777" w:rsidR="00B85C88" w:rsidRPr="00B85C88" w:rsidRDefault="00B85C88">
      <w:pPr>
        <w:bidi/>
        <w:spacing w:after="0" w:line="276" w:lineRule="auto"/>
        <w:ind w:left="720"/>
        <w:rPr>
          <w:ins w:id="2000" w:author="Microsoft account" w:date="2025-09-21T11:47:00Z"/>
          <w:rFonts w:cs="Calibri"/>
          <w:sz w:val="18"/>
          <w:szCs w:val="18"/>
          <w:rtl/>
          <w:lang w:bidi="fa-IR"/>
        </w:rPr>
        <w:pPrChange w:id="2001" w:author="Microsoft account" w:date="2025-09-21T11:48:00Z">
          <w:pPr>
            <w:spacing w:after="0" w:line="276" w:lineRule="auto"/>
          </w:pPr>
        </w:pPrChange>
      </w:pPr>
    </w:p>
    <w:p w14:paraId="7274C3EB" w14:textId="77777777" w:rsidR="00B85C88" w:rsidRPr="00B85C88" w:rsidRDefault="00B85C88">
      <w:pPr>
        <w:bidi/>
        <w:spacing w:after="0" w:line="276" w:lineRule="auto"/>
        <w:ind w:left="720"/>
        <w:rPr>
          <w:ins w:id="2002" w:author="Microsoft account" w:date="2025-09-21T11:47:00Z"/>
          <w:rFonts w:cs="Calibri"/>
          <w:sz w:val="18"/>
          <w:szCs w:val="18"/>
          <w:rtl/>
          <w:lang w:bidi="fa-IR"/>
        </w:rPr>
        <w:pPrChange w:id="2003" w:author="Microsoft account" w:date="2025-09-21T11:48:00Z">
          <w:pPr>
            <w:spacing w:after="0" w:line="276" w:lineRule="auto"/>
          </w:pPr>
        </w:pPrChange>
      </w:pPr>
      <w:ins w:id="2004" w:author="Microsoft account" w:date="2025-09-21T11:47:00Z">
        <w:r w:rsidRPr="00B85C88">
          <w:rPr>
            <w:rFonts w:cs="Calibri"/>
            <w:sz w:val="18"/>
            <w:szCs w:val="18"/>
            <w:lang w:bidi="fa-IR"/>
          </w:rPr>
          <w:t xml:space="preserve">* Xerox </w:t>
        </w:r>
        <w:r w:rsidRPr="00B85C88">
          <w:rPr>
            <w:rFonts w:cs="Calibri"/>
            <w:sz w:val="18"/>
            <w:szCs w:val="18"/>
            <w:rtl/>
            <w:lang w:bidi="fa-IR"/>
          </w:rPr>
          <w:t>در اصل یه شرکت **ماشین‌های کپی و پرینتر** بود؛ ذهنیت مدیریتی‌شون سخت‌افزاری بود، نه نرم‌افزاری</w:t>
        </w:r>
        <w:r w:rsidRPr="00B85C88">
          <w:rPr>
            <w:rFonts w:cs="Calibri"/>
            <w:sz w:val="18"/>
            <w:szCs w:val="18"/>
            <w:lang w:bidi="fa-IR"/>
          </w:rPr>
          <w:t>.</w:t>
        </w:r>
      </w:ins>
    </w:p>
    <w:p w14:paraId="048D1013" w14:textId="77777777" w:rsidR="00B85C88" w:rsidRPr="00B85C88" w:rsidRDefault="00B85C88">
      <w:pPr>
        <w:bidi/>
        <w:spacing w:after="0" w:line="276" w:lineRule="auto"/>
        <w:ind w:left="720"/>
        <w:rPr>
          <w:ins w:id="2005" w:author="Microsoft account" w:date="2025-09-21T11:47:00Z"/>
          <w:rFonts w:cs="Calibri"/>
          <w:sz w:val="18"/>
          <w:szCs w:val="18"/>
          <w:rtl/>
          <w:lang w:bidi="fa-IR"/>
        </w:rPr>
        <w:pPrChange w:id="2006" w:author="Microsoft account" w:date="2025-09-21T11:48:00Z">
          <w:pPr>
            <w:spacing w:after="0" w:line="276" w:lineRule="auto"/>
          </w:pPr>
        </w:pPrChange>
      </w:pPr>
      <w:ins w:id="2007" w:author="Microsoft account" w:date="2025-09-21T11:47:00Z">
        <w:r w:rsidRPr="00B85C88">
          <w:rPr>
            <w:rFonts w:cs="Calibri"/>
            <w:sz w:val="18"/>
            <w:szCs w:val="18"/>
            <w:lang w:bidi="fa-IR"/>
          </w:rPr>
          <w:t xml:space="preserve">* </w:t>
        </w:r>
        <w:r w:rsidRPr="00B85C88">
          <w:rPr>
            <w:rFonts w:cs="Calibri"/>
            <w:sz w:val="18"/>
            <w:szCs w:val="18"/>
            <w:rtl/>
            <w:lang w:bidi="fa-IR"/>
          </w:rPr>
          <w:t>مدیران شرکت ارزش تجاری اختراعات</w:t>
        </w:r>
        <w:r w:rsidRPr="00B85C88">
          <w:rPr>
            <w:rFonts w:cs="Calibri"/>
            <w:sz w:val="18"/>
            <w:szCs w:val="18"/>
            <w:lang w:bidi="fa-IR"/>
          </w:rPr>
          <w:t xml:space="preserve"> PARC </w:t>
        </w:r>
        <w:r w:rsidRPr="00B85C88">
          <w:rPr>
            <w:rFonts w:cs="Calibri"/>
            <w:sz w:val="18"/>
            <w:szCs w:val="18"/>
            <w:rtl/>
            <w:lang w:bidi="fa-IR"/>
          </w:rPr>
          <w:t>رو درک نکردن. مثلاً کامپیوتر</w:t>
        </w:r>
        <w:r w:rsidRPr="00B85C88">
          <w:rPr>
            <w:rFonts w:cs="Calibri"/>
            <w:sz w:val="18"/>
            <w:szCs w:val="18"/>
            <w:lang w:bidi="fa-IR"/>
          </w:rPr>
          <w:t xml:space="preserve"> **Xerox Alto** </w:t>
        </w:r>
        <w:r w:rsidRPr="00B85C88">
          <w:rPr>
            <w:rFonts w:cs="Calibri"/>
            <w:sz w:val="18"/>
            <w:szCs w:val="18"/>
            <w:rtl/>
            <w:lang w:bidi="fa-IR"/>
          </w:rPr>
          <w:t>رو فقط برای داخل سازمان نگه داشتن و هیچ‌وقت تجاری‌سازیش نکردن</w:t>
        </w:r>
        <w:r w:rsidRPr="00B85C88">
          <w:rPr>
            <w:rFonts w:cs="Calibri"/>
            <w:sz w:val="18"/>
            <w:szCs w:val="18"/>
            <w:lang w:bidi="fa-IR"/>
          </w:rPr>
          <w:t>.</w:t>
        </w:r>
      </w:ins>
    </w:p>
    <w:p w14:paraId="32AE6C90" w14:textId="77777777" w:rsidR="00B85C88" w:rsidRPr="00B85C88" w:rsidRDefault="00B85C88">
      <w:pPr>
        <w:bidi/>
        <w:spacing w:after="0" w:line="276" w:lineRule="auto"/>
        <w:ind w:left="720"/>
        <w:rPr>
          <w:ins w:id="2008" w:author="Microsoft account" w:date="2025-09-21T11:47:00Z"/>
          <w:rFonts w:cs="Calibri"/>
          <w:sz w:val="18"/>
          <w:szCs w:val="18"/>
          <w:rtl/>
          <w:lang w:bidi="fa-IR"/>
        </w:rPr>
        <w:pPrChange w:id="2009" w:author="Microsoft account" w:date="2025-09-21T11:48:00Z">
          <w:pPr>
            <w:spacing w:after="0" w:line="276" w:lineRule="auto"/>
          </w:pPr>
        </w:pPrChange>
      </w:pPr>
      <w:ins w:id="2010" w:author="Microsoft account" w:date="2025-09-21T11:47:00Z">
        <w:r w:rsidRPr="00B85C88">
          <w:rPr>
            <w:rFonts w:cs="Calibri"/>
            <w:sz w:val="18"/>
            <w:szCs w:val="18"/>
            <w:lang w:bidi="fa-IR"/>
          </w:rPr>
          <w:t xml:space="preserve">* </w:t>
        </w:r>
        <w:r w:rsidRPr="00B85C88">
          <w:rPr>
            <w:rFonts w:cs="Calibri"/>
            <w:sz w:val="18"/>
            <w:szCs w:val="18"/>
            <w:rtl/>
            <w:lang w:bidi="fa-IR"/>
          </w:rPr>
          <w:t>اپل (استیو جابز) وقتی از</w:t>
        </w:r>
        <w:r w:rsidRPr="00B85C88">
          <w:rPr>
            <w:rFonts w:cs="Calibri"/>
            <w:sz w:val="18"/>
            <w:szCs w:val="18"/>
            <w:lang w:bidi="fa-IR"/>
          </w:rPr>
          <w:t xml:space="preserve"> PARC </w:t>
        </w:r>
        <w:r w:rsidRPr="00B85C88">
          <w:rPr>
            <w:rFonts w:cs="Calibri"/>
            <w:sz w:val="18"/>
            <w:szCs w:val="18"/>
            <w:rtl/>
            <w:lang w:bidi="fa-IR"/>
          </w:rPr>
          <w:t xml:space="preserve">بازدید کرد، </w:t>
        </w:r>
        <w:r w:rsidRPr="00B85C88">
          <w:rPr>
            <w:rFonts w:cs="Calibri"/>
            <w:sz w:val="18"/>
            <w:szCs w:val="18"/>
            <w:lang w:bidi="fa-IR"/>
          </w:rPr>
          <w:t xml:space="preserve">GUI </w:t>
        </w:r>
        <w:r w:rsidRPr="00B85C88">
          <w:rPr>
            <w:rFonts w:cs="Calibri"/>
            <w:sz w:val="18"/>
            <w:szCs w:val="18"/>
            <w:rtl/>
            <w:lang w:bidi="fa-IR"/>
          </w:rPr>
          <w:t>و موس رو دید و سریع برداشته و در</w:t>
        </w:r>
        <w:r w:rsidRPr="00B85C88">
          <w:rPr>
            <w:rFonts w:cs="Calibri"/>
            <w:sz w:val="18"/>
            <w:szCs w:val="18"/>
            <w:lang w:bidi="fa-IR"/>
          </w:rPr>
          <w:t xml:space="preserve"> **Macintosh** </w:t>
        </w:r>
        <w:r w:rsidRPr="00B85C88">
          <w:rPr>
            <w:rFonts w:cs="Calibri"/>
            <w:sz w:val="18"/>
            <w:szCs w:val="18"/>
            <w:rtl/>
            <w:lang w:bidi="fa-IR"/>
          </w:rPr>
          <w:t>پیاده‌سازی کرد. مایکروسافت هم بعداً از اپل الهام گرفت</w:t>
        </w:r>
        <w:r w:rsidRPr="00B85C88">
          <w:rPr>
            <w:rFonts w:cs="Calibri"/>
            <w:sz w:val="18"/>
            <w:szCs w:val="18"/>
            <w:lang w:bidi="fa-IR"/>
          </w:rPr>
          <w:t>.</w:t>
        </w:r>
      </w:ins>
    </w:p>
    <w:p w14:paraId="6887AAF9" w14:textId="77777777" w:rsidR="00B85C88" w:rsidRPr="00B85C88" w:rsidRDefault="00B85C88">
      <w:pPr>
        <w:bidi/>
        <w:spacing w:after="0" w:line="276" w:lineRule="auto"/>
        <w:ind w:left="720"/>
        <w:rPr>
          <w:ins w:id="2011" w:author="Microsoft account" w:date="2025-09-21T11:47:00Z"/>
          <w:rFonts w:cs="Calibri"/>
          <w:sz w:val="18"/>
          <w:szCs w:val="18"/>
          <w:rtl/>
          <w:lang w:bidi="fa-IR"/>
        </w:rPr>
        <w:pPrChange w:id="2012" w:author="Microsoft account" w:date="2025-09-21T11:48:00Z">
          <w:pPr>
            <w:spacing w:after="0" w:line="276" w:lineRule="auto"/>
          </w:pPr>
        </w:pPrChange>
      </w:pPr>
    </w:p>
    <w:p w14:paraId="37B70A6B" w14:textId="77777777" w:rsidR="00B85C88" w:rsidRPr="00B85C88" w:rsidRDefault="00B85C88">
      <w:pPr>
        <w:bidi/>
        <w:spacing w:after="0" w:line="276" w:lineRule="auto"/>
        <w:ind w:left="720"/>
        <w:rPr>
          <w:ins w:id="2013" w:author="Microsoft account" w:date="2025-09-21T11:47:00Z"/>
          <w:rFonts w:cs="Calibri"/>
          <w:sz w:val="18"/>
          <w:szCs w:val="18"/>
          <w:rtl/>
          <w:lang w:bidi="fa-IR"/>
        </w:rPr>
        <w:pPrChange w:id="2014" w:author="Microsoft account" w:date="2025-09-21T11:48:00Z">
          <w:pPr>
            <w:spacing w:after="0" w:line="276" w:lineRule="auto"/>
          </w:pPr>
        </w:pPrChange>
      </w:pPr>
      <w:ins w:id="2015" w:author="Microsoft account" w:date="2025-09-21T11:47:00Z">
        <w:r w:rsidRPr="00B85C88">
          <w:rPr>
            <w:rFonts w:cs="Calibri"/>
            <w:sz w:val="18"/>
            <w:szCs w:val="18"/>
            <w:lang w:bidi="fa-IR"/>
          </w:rPr>
          <w:t>---</w:t>
        </w:r>
      </w:ins>
    </w:p>
    <w:p w14:paraId="04177D4C" w14:textId="77777777" w:rsidR="00B85C88" w:rsidRPr="00B85C88" w:rsidRDefault="00B85C88">
      <w:pPr>
        <w:bidi/>
        <w:spacing w:after="0" w:line="276" w:lineRule="auto"/>
        <w:ind w:left="720"/>
        <w:rPr>
          <w:ins w:id="2016" w:author="Microsoft account" w:date="2025-09-21T11:47:00Z"/>
          <w:rFonts w:cs="Calibri"/>
          <w:sz w:val="18"/>
          <w:szCs w:val="18"/>
          <w:rtl/>
          <w:lang w:bidi="fa-IR"/>
        </w:rPr>
        <w:pPrChange w:id="2017" w:author="Microsoft account" w:date="2025-09-21T11:48:00Z">
          <w:pPr>
            <w:spacing w:after="0" w:line="276" w:lineRule="auto"/>
          </w:pPr>
        </w:pPrChange>
      </w:pPr>
    </w:p>
    <w:p w14:paraId="142E7898" w14:textId="77777777" w:rsidR="00B85C88" w:rsidRPr="00B85C88" w:rsidRDefault="00B85C88">
      <w:pPr>
        <w:bidi/>
        <w:spacing w:after="0" w:line="276" w:lineRule="auto"/>
        <w:ind w:left="720"/>
        <w:rPr>
          <w:ins w:id="2018" w:author="Microsoft account" w:date="2025-09-21T11:47:00Z"/>
          <w:rFonts w:cs="Calibri"/>
          <w:sz w:val="18"/>
          <w:szCs w:val="18"/>
          <w:rtl/>
          <w:lang w:bidi="fa-IR"/>
        </w:rPr>
        <w:pPrChange w:id="2019" w:author="Microsoft account" w:date="2025-09-21T11:48:00Z">
          <w:pPr>
            <w:spacing w:after="0" w:line="276" w:lineRule="auto"/>
          </w:pPr>
        </w:pPrChange>
      </w:pPr>
      <w:ins w:id="2020" w:author="Microsoft account" w:date="2025-09-21T11:47:00Z">
        <w:r w:rsidRPr="00B85C88">
          <w:rPr>
            <w:rFonts w:ascii="Segoe UI Symbol" w:hAnsi="Segoe UI Symbol" w:cs="Calibri" w:hint="cs"/>
            <w:sz w:val="18"/>
            <w:szCs w:val="18"/>
            <w:lang w:bidi="fa-IR"/>
          </w:rPr>
          <w:t>🔹</w:t>
        </w:r>
        <w:r w:rsidRPr="00B85C88">
          <w:rPr>
            <w:rFonts w:cs="Calibri"/>
            <w:sz w:val="18"/>
            <w:szCs w:val="18"/>
            <w:lang w:bidi="fa-IR"/>
          </w:rPr>
          <w:t xml:space="preserve"> **</w:t>
        </w:r>
        <w:r w:rsidRPr="00B85C88">
          <w:rPr>
            <w:rFonts w:ascii="Times New Roman" w:hAnsi="Times New Roman" w:cs="Calibri" w:hint="cs"/>
            <w:sz w:val="18"/>
            <w:szCs w:val="18"/>
            <w:rtl/>
            <w:lang w:bidi="fa-IR"/>
          </w:rPr>
          <w:t>کارهای</w:t>
        </w:r>
        <w:r w:rsidRPr="00B85C88">
          <w:rPr>
            <w:rFonts w:cs="Calibri"/>
            <w:sz w:val="18"/>
            <w:szCs w:val="18"/>
            <w:rtl/>
            <w:lang w:bidi="fa-IR"/>
          </w:rPr>
          <w:t xml:space="preserve"> </w:t>
        </w:r>
        <w:r w:rsidRPr="00B85C88">
          <w:rPr>
            <w:rFonts w:ascii="Times New Roman" w:hAnsi="Times New Roman" w:cs="Calibri" w:hint="cs"/>
            <w:sz w:val="18"/>
            <w:szCs w:val="18"/>
            <w:rtl/>
            <w:lang w:bidi="fa-IR"/>
          </w:rPr>
          <w:t>مهم</w:t>
        </w:r>
        <w:r w:rsidRPr="00B85C88">
          <w:rPr>
            <w:rFonts w:cs="Calibri"/>
            <w:sz w:val="18"/>
            <w:szCs w:val="18"/>
            <w:rtl/>
            <w:lang w:bidi="fa-IR"/>
          </w:rPr>
          <w:t xml:space="preserve"> </w:t>
        </w:r>
        <w:r w:rsidRPr="00B85C88">
          <w:rPr>
            <w:rFonts w:ascii="Times New Roman" w:hAnsi="Times New Roman" w:cs="Calibri" w:hint="cs"/>
            <w:sz w:val="18"/>
            <w:szCs w:val="18"/>
            <w:rtl/>
            <w:lang w:bidi="fa-IR"/>
          </w:rPr>
          <w:t>دیگه‌ی</w:t>
        </w:r>
        <w:r w:rsidRPr="00B85C88">
          <w:rPr>
            <w:rFonts w:cs="Calibri"/>
            <w:sz w:val="18"/>
            <w:szCs w:val="18"/>
            <w:lang w:bidi="fa-IR"/>
          </w:rPr>
          <w:t xml:space="preserve"> PARC** (</w:t>
        </w:r>
        <w:r w:rsidRPr="00B85C88">
          <w:rPr>
            <w:rFonts w:cs="Calibri"/>
            <w:sz w:val="18"/>
            <w:szCs w:val="18"/>
            <w:rtl/>
            <w:lang w:bidi="fa-IR"/>
          </w:rPr>
          <w:t>غیر از</w:t>
        </w:r>
        <w:r w:rsidRPr="00B85C88">
          <w:rPr>
            <w:rFonts w:cs="Calibri"/>
            <w:sz w:val="18"/>
            <w:szCs w:val="18"/>
            <w:lang w:bidi="fa-IR"/>
          </w:rPr>
          <w:t xml:space="preserve"> GUI, Ethernet, Smalltalk):</w:t>
        </w:r>
      </w:ins>
    </w:p>
    <w:p w14:paraId="55D52A98" w14:textId="77777777" w:rsidR="00B85C88" w:rsidRPr="00B85C88" w:rsidRDefault="00B85C88">
      <w:pPr>
        <w:bidi/>
        <w:spacing w:after="0" w:line="276" w:lineRule="auto"/>
        <w:ind w:left="720"/>
        <w:rPr>
          <w:ins w:id="2021" w:author="Microsoft account" w:date="2025-09-21T11:47:00Z"/>
          <w:rFonts w:cs="Calibri"/>
          <w:sz w:val="18"/>
          <w:szCs w:val="18"/>
          <w:rtl/>
          <w:lang w:bidi="fa-IR"/>
        </w:rPr>
        <w:pPrChange w:id="2022" w:author="Microsoft account" w:date="2025-09-21T11:48:00Z">
          <w:pPr>
            <w:spacing w:after="0" w:line="276" w:lineRule="auto"/>
          </w:pPr>
        </w:pPrChange>
      </w:pPr>
    </w:p>
    <w:p w14:paraId="6DCFFF14" w14:textId="77777777" w:rsidR="00B85C88" w:rsidRPr="00B85C88" w:rsidRDefault="00B85C88">
      <w:pPr>
        <w:bidi/>
        <w:spacing w:after="0" w:line="276" w:lineRule="auto"/>
        <w:ind w:left="720"/>
        <w:rPr>
          <w:ins w:id="2023" w:author="Microsoft account" w:date="2025-09-21T11:47:00Z"/>
          <w:rFonts w:cs="Calibri"/>
          <w:sz w:val="18"/>
          <w:szCs w:val="18"/>
          <w:rtl/>
          <w:lang w:bidi="fa-IR"/>
        </w:rPr>
        <w:pPrChange w:id="2024" w:author="Microsoft account" w:date="2025-09-21T11:48:00Z">
          <w:pPr>
            <w:spacing w:after="0" w:line="276" w:lineRule="auto"/>
          </w:pPr>
        </w:pPrChange>
      </w:pPr>
      <w:ins w:id="2025" w:author="Microsoft account" w:date="2025-09-21T11:47:00Z">
        <w:r w:rsidRPr="00B85C88">
          <w:rPr>
            <w:rFonts w:cs="Calibri"/>
            <w:sz w:val="18"/>
            <w:szCs w:val="18"/>
            <w:lang w:bidi="fa-IR"/>
          </w:rPr>
          <w:t xml:space="preserve">* **Laser Printing** → </w:t>
        </w:r>
        <w:r w:rsidRPr="00B85C88">
          <w:rPr>
            <w:rFonts w:cs="Calibri"/>
            <w:sz w:val="18"/>
            <w:szCs w:val="18"/>
            <w:rtl/>
            <w:lang w:bidi="fa-IR"/>
          </w:rPr>
          <w:t>اولین پرینتر لیزری دنیا</w:t>
        </w:r>
        <w:r w:rsidRPr="00B85C88">
          <w:rPr>
            <w:rFonts w:cs="Calibri"/>
            <w:sz w:val="18"/>
            <w:szCs w:val="18"/>
            <w:lang w:bidi="fa-IR"/>
          </w:rPr>
          <w:t>.</w:t>
        </w:r>
      </w:ins>
    </w:p>
    <w:p w14:paraId="5F7997C0" w14:textId="77777777" w:rsidR="00B85C88" w:rsidRPr="00B85C88" w:rsidRDefault="00B85C88">
      <w:pPr>
        <w:bidi/>
        <w:spacing w:after="0" w:line="276" w:lineRule="auto"/>
        <w:ind w:left="720"/>
        <w:rPr>
          <w:ins w:id="2026" w:author="Microsoft account" w:date="2025-09-21T11:47:00Z"/>
          <w:rFonts w:cs="Calibri"/>
          <w:sz w:val="18"/>
          <w:szCs w:val="18"/>
          <w:rtl/>
          <w:lang w:bidi="fa-IR"/>
        </w:rPr>
        <w:pPrChange w:id="2027" w:author="Microsoft account" w:date="2025-09-21T11:48:00Z">
          <w:pPr>
            <w:spacing w:after="0" w:line="276" w:lineRule="auto"/>
          </w:pPr>
        </w:pPrChange>
      </w:pPr>
      <w:ins w:id="2028" w:author="Microsoft account" w:date="2025-09-21T11:47:00Z">
        <w:r w:rsidRPr="00B85C88">
          <w:rPr>
            <w:rFonts w:cs="Calibri"/>
            <w:sz w:val="18"/>
            <w:szCs w:val="18"/>
            <w:lang w:bidi="fa-IR"/>
          </w:rPr>
          <w:t xml:space="preserve">* **WYSIWYG editors** (What You See Is What You Get) → </w:t>
        </w:r>
        <w:r w:rsidRPr="00B85C88">
          <w:rPr>
            <w:rFonts w:cs="Calibri"/>
            <w:sz w:val="18"/>
            <w:szCs w:val="18"/>
            <w:rtl/>
            <w:lang w:bidi="fa-IR"/>
          </w:rPr>
          <w:t>چیزی که می‌بینی همون چیزیه که پرینت میشه؛ پایه‌ای برای</w:t>
        </w:r>
        <w:r w:rsidRPr="00B85C88">
          <w:rPr>
            <w:rFonts w:cs="Calibri"/>
            <w:sz w:val="18"/>
            <w:szCs w:val="18"/>
            <w:lang w:bidi="fa-IR"/>
          </w:rPr>
          <w:t xml:space="preserve"> Word </w:t>
        </w:r>
        <w:r w:rsidRPr="00B85C88">
          <w:rPr>
            <w:rFonts w:cs="Calibri"/>
            <w:sz w:val="18"/>
            <w:szCs w:val="18"/>
            <w:rtl/>
            <w:lang w:bidi="fa-IR"/>
          </w:rPr>
          <w:t>و نرم‌افزارهای اداری</w:t>
        </w:r>
        <w:r w:rsidRPr="00B85C88">
          <w:rPr>
            <w:rFonts w:cs="Calibri"/>
            <w:sz w:val="18"/>
            <w:szCs w:val="18"/>
            <w:lang w:bidi="fa-IR"/>
          </w:rPr>
          <w:t>.</w:t>
        </w:r>
      </w:ins>
    </w:p>
    <w:p w14:paraId="56BF99C2" w14:textId="77777777" w:rsidR="00B85C88" w:rsidRPr="00B85C88" w:rsidRDefault="00B85C88">
      <w:pPr>
        <w:bidi/>
        <w:spacing w:after="0" w:line="276" w:lineRule="auto"/>
        <w:ind w:left="720"/>
        <w:rPr>
          <w:ins w:id="2029" w:author="Microsoft account" w:date="2025-09-21T11:47:00Z"/>
          <w:rFonts w:cs="Calibri"/>
          <w:sz w:val="18"/>
          <w:szCs w:val="18"/>
          <w:rtl/>
          <w:lang w:bidi="fa-IR"/>
        </w:rPr>
        <w:pPrChange w:id="2030" w:author="Microsoft account" w:date="2025-09-21T11:48:00Z">
          <w:pPr>
            <w:spacing w:after="0" w:line="276" w:lineRule="auto"/>
          </w:pPr>
        </w:pPrChange>
      </w:pPr>
      <w:ins w:id="2031" w:author="Microsoft account" w:date="2025-09-21T11:47:00Z">
        <w:r w:rsidRPr="00B85C88">
          <w:rPr>
            <w:rFonts w:cs="Calibri"/>
            <w:sz w:val="18"/>
            <w:szCs w:val="18"/>
            <w:lang w:bidi="fa-IR"/>
          </w:rPr>
          <w:t xml:space="preserve">* **Bitmapped Graphics** → </w:t>
        </w:r>
        <w:r w:rsidRPr="00B85C88">
          <w:rPr>
            <w:rFonts w:cs="Calibri"/>
            <w:sz w:val="18"/>
            <w:szCs w:val="18"/>
            <w:rtl/>
            <w:lang w:bidi="fa-IR"/>
          </w:rPr>
          <w:t>نمایش تصویر با پیکسل‌ها روی مانیتور</w:t>
        </w:r>
        <w:r w:rsidRPr="00B85C88">
          <w:rPr>
            <w:rFonts w:cs="Calibri"/>
            <w:sz w:val="18"/>
            <w:szCs w:val="18"/>
            <w:lang w:bidi="fa-IR"/>
          </w:rPr>
          <w:t>.</w:t>
        </w:r>
      </w:ins>
    </w:p>
    <w:p w14:paraId="0F7A8EBB" w14:textId="77777777" w:rsidR="00B85C88" w:rsidRPr="00B85C88" w:rsidRDefault="00B85C88">
      <w:pPr>
        <w:bidi/>
        <w:spacing w:after="0" w:line="276" w:lineRule="auto"/>
        <w:ind w:left="720"/>
        <w:rPr>
          <w:ins w:id="2032" w:author="Microsoft account" w:date="2025-09-21T11:47:00Z"/>
          <w:rFonts w:cs="Calibri"/>
          <w:sz w:val="18"/>
          <w:szCs w:val="18"/>
          <w:rtl/>
          <w:lang w:bidi="fa-IR"/>
        </w:rPr>
        <w:pPrChange w:id="2033" w:author="Microsoft account" w:date="2025-09-21T11:48:00Z">
          <w:pPr>
            <w:spacing w:after="0" w:line="276" w:lineRule="auto"/>
          </w:pPr>
        </w:pPrChange>
      </w:pPr>
      <w:ins w:id="2034" w:author="Microsoft account" w:date="2025-09-21T11:47:00Z">
        <w:r w:rsidRPr="00B85C88">
          <w:rPr>
            <w:rFonts w:cs="Calibri"/>
            <w:sz w:val="18"/>
            <w:szCs w:val="18"/>
            <w:lang w:bidi="fa-IR"/>
          </w:rPr>
          <w:t xml:space="preserve">* **Ubiquitous Computing** </w:t>
        </w:r>
        <w:r w:rsidRPr="00B85C88">
          <w:rPr>
            <w:rFonts w:cs="Calibri"/>
            <w:sz w:val="18"/>
            <w:szCs w:val="18"/>
            <w:rtl/>
            <w:lang w:bidi="fa-IR"/>
          </w:rPr>
          <w:t>(محاسبات فراگیر) → ایده‌ی اینکه همه‌جا کامپیوترها در زندگی روزمره حضور داشته باشن (خیلی جلوتر از زمان خودشون)</w:t>
        </w:r>
        <w:r w:rsidRPr="00B85C88">
          <w:rPr>
            <w:rFonts w:cs="Calibri"/>
            <w:sz w:val="18"/>
            <w:szCs w:val="18"/>
            <w:lang w:bidi="fa-IR"/>
          </w:rPr>
          <w:t>.</w:t>
        </w:r>
      </w:ins>
    </w:p>
    <w:p w14:paraId="6BC25AF2" w14:textId="77777777" w:rsidR="00B85C88" w:rsidRPr="00B85C88" w:rsidRDefault="00B85C88">
      <w:pPr>
        <w:bidi/>
        <w:spacing w:after="0" w:line="276" w:lineRule="auto"/>
        <w:ind w:left="720"/>
        <w:rPr>
          <w:ins w:id="2035" w:author="Microsoft account" w:date="2025-09-21T11:47:00Z"/>
          <w:rFonts w:cs="Calibri"/>
          <w:sz w:val="18"/>
          <w:szCs w:val="18"/>
          <w:rtl/>
          <w:lang w:bidi="fa-IR"/>
        </w:rPr>
        <w:pPrChange w:id="2036" w:author="Microsoft account" w:date="2025-09-21T11:48:00Z">
          <w:pPr>
            <w:spacing w:after="0" w:line="276" w:lineRule="auto"/>
          </w:pPr>
        </w:pPrChange>
      </w:pPr>
      <w:ins w:id="2037" w:author="Microsoft account" w:date="2025-09-21T11:47:00Z">
        <w:r w:rsidRPr="00B85C88">
          <w:rPr>
            <w:rFonts w:cs="Calibri"/>
            <w:sz w:val="18"/>
            <w:szCs w:val="18"/>
            <w:lang w:bidi="fa-IR"/>
          </w:rPr>
          <w:t xml:space="preserve">* </w:t>
        </w:r>
        <w:r w:rsidRPr="00B85C88">
          <w:rPr>
            <w:rFonts w:cs="Calibri"/>
            <w:sz w:val="18"/>
            <w:szCs w:val="18"/>
            <w:rtl/>
            <w:lang w:bidi="fa-IR"/>
          </w:rPr>
          <w:t>کارهای اولیه روی</w:t>
        </w:r>
        <w:r w:rsidRPr="00B85C88">
          <w:rPr>
            <w:rFonts w:cs="Calibri"/>
            <w:sz w:val="18"/>
            <w:szCs w:val="18"/>
            <w:lang w:bidi="fa-IR"/>
          </w:rPr>
          <w:t xml:space="preserve"> **Machine Learning </w:t>
        </w:r>
        <w:r w:rsidRPr="00B85C88">
          <w:rPr>
            <w:rFonts w:cs="Calibri"/>
            <w:sz w:val="18"/>
            <w:szCs w:val="18"/>
            <w:rtl/>
            <w:lang w:bidi="fa-IR"/>
          </w:rPr>
          <w:t>و</w:t>
        </w:r>
        <w:r w:rsidRPr="00B85C88">
          <w:rPr>
            <w:rFonts w:cs="Calibri"/>
            <w:sz w:val="18"/>
            <w:szCs w:val="18"/>
            <w:lang w:bidi="fa-IR"/>
          </w:rPr>
          <w:t xml:space="preserve"> NLP** </w:t>
        </w:r>
        <w:r w:rsidRPr="00B85C88">
          <w:rPr>
            <w:rFonts w:cs="Calibri"/>
            <w:sz w:val="18"/>
            <w:szCs w:val="18"/>
            <w:rtl/>
            <w:lang w:bidi="fa-IR"/>
          </w:rPr>
          <w:t>هم داشتن</w:t>
        </w:r>
        <w:r w:rsidRPr="00B85C88">
          <w:rPr>
            <w:rFonts w:cs="Calibri"/>
            <w:sz w:val="18"/>
            <w:szCs w:val="18"/>
            <w:lang w:bidi="fa-IR"/>
          </w:rPr>
          <w:t>.</w:t>
        </w:r>
      </w:ins>
    </w:p>
    <w:p w14:paraId="1A27ECE7" w14:textId="77777777" w:rsidR="00B85C88" w:rsidRPr="00B85C88" w:rsidRDefault="00B85C88">
      <w:pPr>
        <w:bidi/>
        <w:spacing w:after="0" w:line="276" w:lineRule="auto"/>
        <w:ind w:left="720"/>
        <w:rPr>
          <w:ins w:id="2038" w:author="Microsoft account" w:date="2025-09-21T11:47:00Z"/>
          <w:rFonts w:cs="Calibri"/>
          <w:sz w:val="18"/>
          <w:szCs w:val="18"/>
          <w:rtl/>
          <w:lang w:bidi="fa-IR"/>
        </w:rPr>
        <w:pPrChange w:id="2039" w:author="Microsoft account" w:date="2025-09-21T11:48:00Z">
          <w:pPr>
            <w:spacing w:after="0" w:line="276" w:lineRule="auto"/>
          </w:pPr>
        </w:pPrChange>
      </w:pPr>
    </w:p>
    <w:p w14:paraId="08B81E7B" w14:textId="77777777" w:rsidR="00B85C88" w:rsidRPr="00B85C88" w:rsidRDefault="00B85C88">
      <w:pPr>
        <w:bidi/>
        <w:spacing w:after="0" w:line="276" w:lineRule="auto"/>
        <w:ind w:left="720"/>
        <w:rPr>
          <w:ins w:id="2040" w:author="Microsoft account" w:date="2025-09-21T11:47:00Z"/>
          <w:rFonts w:cs="Calibri"/>
          <w:sz w:val="18"/>
          <w:szCs w:val="18"/>
          <w:rtl/>
          <w:lang w:bidi="fa-IR"/>
        </w:rPr>
        <w:pPrChange w:id="2041" w:author="Microsoft account" w:date="2025-09-21T11:48:00Z">
          <w:pPr>
            <w:spacing w:after="0" w:line="276" w:lineRule="auto"/>
          </w:pPr>
        </w:pPrChange>
      </w:pPr>
      <w:ins w:id="2042" w:author="Microsoft account" w:date="2025-09-21T11:47:00Z">
        <w:r w:rsidRPr="00B85C88">
          <w:rPr>
            <w:rFonts w:cs="Calibri"/>
            <w:sz w:val="18"/>
            <w:szCs w:val="18"/>
            <w:lang w:bidi="fa-IR"/>
          </w:rPr>
          <w:t>---</w:t>
        </w:r>
      </w:ins>
    </w:p>
    <w:p w14:paraId="1A760FE1" w14:textId="77777777" w:rsidR="00B85C88" w:rsidRPr="00B85C88" w:rsidRDefault="00B85C88">
      <w:pPr>
        <w:bidi/>
        <w:spacing w:after="0" w:line="276" w:lineRule="auto"/>
        <w:ind w:left="720"/>
        <w:rPr>
          <w:ins w:id="2043" w:author="Microsoft account" w:date="2025-09-21T11:47:00Z"/>
          <w:rFonts w:cs="Calibri"/>
          <w:sz w:val="18"/>
          <w:szCs w:val="18"/>
          <w:rtl/>
          <w:lang w:bidi="fa-IR"/>
        </w:rPr>
        <w:pPrChange w:id="2044" w:author="Microsoft account" w:date="2025-09-21T11:48:00Z">
          <w:pPr>
            <w:spacing w:after="0" w:line="276" w:lineRule="auto"/>
          </w:pPr>
        </w:pPrChange>
      </w:pPr>
    </w:p>
    <w:p w14:paraId="3E4BF13F" w14:textId="77777777" w:rsidR="00B85C88" w:rsidRPr="00B85C88" w:rsidRDefault="00B85C88">
      <w:pPr>
        <w:bidi/>
        <w:spacing w:after="0" w:line="276" w:lineRule="auto"/>
        <w:ind w:left="720"/>
        <w:rPr>
          <w:ins w:id="2045" w:author="Microsoft account" w:date="2025-09-21T11:47:00Z"/>
          <w:rFonts w:cs="Calibri"/>
          <w:sz w:val="18"/>
          <w:szCs w:val="18"/>
          <w:rtl/>
          <w:lang w:bidi="fa-IR"/>
        </w:rPr>
        <w:pPrChange w:id="2046" w:author="Microsoft account" w:date="2025-09-21T11:48:00Z">
          <w:pPr>
            <w:spacing w:after="0" w:line="276" w:lineRule="auto"/>
          </w:pPr>
        </w:pPrChange>
      </w:pPr>
      <w:ins w:id="2047" w:author="Microsoft account" w:date="2025-09-21T11:47:00Z">
        <w:r w:rsidRPr="00B85C88">
          <w:rPr>
            <w:rFonts w:cs="Calibri"/>
            <w:sz w:val="18"/>
            <w:szCs w:val="18"/>
            <w:rtl/>
            <w:lang w:bidi="fa-IR"/>
          </w:rPr>
          <w:t>یعنی واقعاً</w:t>
        </w:r>
        <w:r w:rsidRPr="00B85C88">
          <w:rPr>
            <w:rFonts w:cs="Calibri"/>
            <w:sz w:val="18"/>
            <w:szCs w:val="18"/>
            <w:lang w:bidi="fa-IR"/>
          </w:rPr>
          <w:t xml:space="preserve"> PARC </w:t>
        </w:r>
        <w:r w:rsidRPr="00B85C88">
          <w:rPr>
            <w:rFonts w:cs="Calibri"/>
            <w:sz w:val="18"/>
            <w:szCs w:val="18"/>
            <w:rtl/>
            <w:lang w:bidi="fa-IR"/>
          </w:rPr>
          <w:t>مثل یه آزمایشگاه علمی بود که بذرهای تکنولوژی امروز رو کاشت، ولی خود</w:t>
        </w:r>
        <w:r w:rsidRPr="00B85C88">
          <w:rPr>
            <w:rFonts w:cs="Calibri"/>
            <w:sz w:val="18"/>
            <w:szCs w:val="18"/>
            <w:lang w:bidi="fa-IR"/>
          </w:rPr>
          <w:t xml:space="preserve"> Xerox </w:t>
        </w:r>
        <w:r w:rsidRPr="00B85C88">
          <w:rPr>
            <w:rFonts w:cs="Calibri"/>
            <w:sz w:val="18"/>
            <w:szCs w:val="18"/>
            <w:rtl/>
            <w:lang w:bidi="fa-IR"/>
          </w:rPr>
          <w:t>چون ذهنیت تجاری نداشت، بقیه شرکت‌ها میوه‌شو چیدن</w:t>
        </w:r>
        <w:r w:rsidRPr="00B85C88">
          <w:rPr>
            <w:rFonts w:cs="Calibri"/>
            <w:sz w:val="18"/>
            <w:szCs w:val="18"/>
            <w:lang w:bidi="fa-IR"/>
          </w:rPr>
          <w:t xml:space="preserve"> </w:t>
        </w:r>
        <w:r w:rsidRPr="00B85C88">
          <w:rPr>
            <w:rFonts w:ascii="Segoe UI Symbol" w:hAnsi="Segoe UI Symbol" w:cs="Calibri" w:hint="cs"/>
            <w:sz w:val="18"/>
            <w:szCs w:val="18"/>
            <w:lang w:bidi="fa-IR"/>
          </w:rPr>
          <w:t>🍏💻</w:t>
        </w:r>
        <w:r w:rsidRPr="00B85C88">
          <w:rPr>
            <w:rFonts w:cs="Calibri"/>
            <w:sz w:val="18"/>
            <w:szCs w:val="18"/>
            <w:lang w:bidi="fa-IR"/>
          </w:rPr>
          <w:t>.</w:t>
        </w:r>
      </w:ins>
    </w:p>
    <w:p w14:paraId="0272D4CF" w14:textId="77777777" w:rsidR="00B85C88" w:rsidRPr="00B85C88" w:rsidRDefault="00B85C88">
      <w:pPr>
        <w:bidi/>
        <w:spacing w:after="0" w:line="276" w:lineRule="auto"/>
        <w:ind w:left="720"/>
        <w:rPr>
          <w:ins w:id="2048" w:author="Microsoft account" w:date="2025-09-21T11:47:00Z"/>
          <w:rFonts w:cs="Calibri"/>
          <w:sz w:val="18"/>
          <w:szCs w:val="18"/>
          <w:rtl/>
          <w:lang w:bidi="fa-IR"/>
        </w:rPr>
        <w:pPrChange w:id="2049" w:author="Microsoft account" w:date="2025-09-21T11:48:00Z">
          <w:pPr>
            <w:spacing w:after="0" w:line="276" w:lineRule="auto"/>
          </w:pPr>
        </w:pPrChange>
      </w:pPr>
    </w:p>
    <w:p w14:paraId="7031ADD5" w14:textId="0A5AB14A" w:rsidR="00B85C88" w:rsidRDefault="00B85C88">
      <w:pPr>
        <w:bidi/>
        <w:spacing w:after="0" w:line="276" w:lineRule="auto"/>
        <w:ind w:left="720"/>
        <w:rPr>
          <w:ins w:id="2050" w:author="Microsoft account" w:date="2025-09-21T11:47:00Z"/>
          <w:rFonts w:cs="Calibri"/>
          <w:sz w:val="18"/>
          <w:szCs w:val="18"/>
          <w:rtl/>
          <w:lang w:bidi="fa-IR"/>
        </w:rPr>
        <w:pPrChange w:id="2051" w:author="Microsoft account" w:date="2025-09-21T11:48:00Z">
          <w:pPr>
            <w:bidi/>
            <w:spacing w:after="0" w:line="276" w:lineRule="auto"/>
            <w:jc w:val="both"/>
          </w:pPr>
        </w:pPrChange>
      </w:pPr>
      <w:ins w:id="2052" w:author="Microsoft account" w:date="2025-09-21T11:47:00Z">
        <w:r w:rsidRPr="00B85C88">
          <w:rPr>
            <w:rFonts w:cs="Calibri"/>
            <w:sz w:val="18"/>
            <w:szCs w:val="18"/>
            <w:rtl/>
            <w:lang w:bidi="fa-IR"/>
          </w:rPr>
          <w:t xml:space="preserve">می‌خوای یه جدول مقایسه‌ای برات درست کنم که نشون بده **ایده‌ها از </w:t>
        </w:r>
        <w:r w:rsidRPr="00B85C88">
          <w:rPr>
            <w:rFonts w:cs="Calibri"/>
            <w:sz w:val="18"/>
            <w:szCs w:val="18"/>
            <w:lang w:bidi="fa-IR"/>
          </w:rPr>
          <w:t>PARC</w:t>
        </w:r>
        <w:r w:rsidRPr="00B85C88">
          <w:rPr>
            <w:rFonts w:cs="Calibri"/>
            <w:sz w:val="18"/>
            <w:szCs w:val="18"/>
            <w:rtl/>
            <w:lang w:bidi="fa-IR"/>
          </w:rPr>
          <w:t xml:space="preserve"> شروع شدن، ولی چه شرکت‌هایی بعداً تجاری‌سازیشون کردن**؟</w:t>
        </w:r>
      </w:ins>
    </w:p>
    <w:p w14:paraId="54501E2E" w14:textId="13AFB6D0" w:rsidR="00B85C88" w:rsidRDefault="00B85C88">
      <w:pPr>
        <w:bidi/>
        <w:spacing w:after="0" w:line="276" w:lineRule="auto"/>
        <w:ind w:left="720"/>
        <w:rPr>
          <w:ins w:id="2053" w:author="Microsoft account" w:date="2025-09-21T11:48:00Z"/>
          <w:rFonts w:cs="Calibri"/>
          <w:sz w:val="18"/>
          <w:szCs w:val="18"/>
          <w:rtl/>
          <w:lang w:bidi="fa-IR"/>
        </w:rPr>
        <w:pPrChange w:id="2054" w:author="Microsoft account" w:date="2025-09-21T11:48:00Z">
          <w:pPr>
            <w:bidi/>
            <w:spacing w:after="0" w:line="276" w:lineRule="auto"/>
            <w:jc w:val="both"/>
          </w:pPr>
        </w:pPrChange>
      </w:pPr>
      <w:ins w:id="2055" w:author="Microsoft account" w:date="2025-09-21T11:48:00Z">
        <w:r>
          <w:rPr>
            <w:noProof/>
          </w:rPr>
          <w:drawing>
            <wp:inline distT="0" distB="0" distL="0" distR="0" wp14:anchorId="5704F997" wp14:editId="605FB50C">
              <wp:extent cx="3172025" cy="2358811"/>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185632" cy="2368930"/>
                      </a:xfrm>
                      <a:prstGeom prst="rect">
                        <a:avLst/>
                      </a:prstGeom>
                    </pic:spPr>
                  </pic:pic>
                </a:graphicData>
              </a:graphic>
            </wp:inline>
          </w:drawing>
        </w:r>
      </w:ins>
    </w:p>
    <w:p w14:paraId="649360C7" w14:textId="77777777" w:rsidR="00B85C88" w:rsidRPr="00B85C88" w:rsidRDefault="00B85C88">
      <w:pPr>
        <w:bidi/>
        <w:spacing w:after="0" w:line="276" w:lineRule="auto"/>
        <w:ind w:left="720"/>
        <w:rPr>
          <w:ins w:id="2056" w:author="Microsoft account" w:date="2025-09-21T11:48:00Z"/>
          <w:rFonts w:cs="Calibri"/>
          <w:sz w:val="18"/>
          <w:szCs w:val="18"/>
          <w:rtl/>
          <w:lang w:bidi="fa-IR"/>
        </w:rPr>
        <w:pPrChange w:id="2057" w:author="Microsoft account" w:date="2025-09-21T11:48:00Z">
          <w:pPr>
            <w:spacing w:after="0" w:line="276" w:lineRule="auto"/>
          </w:pPr>
        </w:pPrChange>
      </w:pPr>
      <w:ins w:id="2058" w:author="Microsoft account" w:date="2025-09-21T11:48:00Z">
        <w:r w:rsidRPr="00B85C88">
          <w:rPr>
            <w:rFonts w:ascii="Segoe UI Symbol" w:hAnsi="Segoe UI Symbol" w:cs="Segoe UI Symbol"/>
            <w:sz w:val="18"/>
            <w:szCs w:val="18"/>
            <w:lang w:bidi="fa-IR"/>
          </w:rPr>
          <w:t>🔑</w:t>
        </w:r>
        <w:r w:rsidRPr="00B85C88">
          <w:rPr>
            <w:rFonts w:cs="Calibri"/>
            <w:sz w:val="18"/>
            <w:szCs w:val="18"/>
            <w:lang w:bidi="fa-IR"/>
          </w:rPr>
          <w:t xml:space="preserve"> </w:t>
        </w:r>
        <w:r w:rsidRPr="00B85C88">
          <w:rPr>
            <w:rFonts w:cs="Calibri" w:hint="cs"/>
            <w:sz w:val="18"/>
            <w:szCs w:val="18"/>
            <w:rtl/>
            <w:lang w:bidi="fa-IR"/>
          </w:rPr>
          <w:t>نتیجه</w:t>
        </w:r>
        <w:r w:rsidRPr="00B85C88">
          <w:rPr>
            <w:rFonts w:cs="Calibri"/>
            <w:sz w:val="18"/>
            <w:szCs w:val="18"/>
            <w:lang w:bidi="fa-IR"/>
          </w:rPr>
          <w:t>:</w:t>
        </w:r>
      </w:ins>
    </w:p>
    <w:p w14:paraId="52B18039" w14:textId="04F49E7E" w:rsidR="00B85C88" w:rsidRDefault="00B85C88">
      <w:pPr>
        <w:bidi/>
        <w:spacing w:after="0" w:line="276" w:lineRule="auto"/>
        <w:ind w:left="720"/>
        <w:rPr>
          <w:ins w:id="2059" w:author="Microsoft account" w:date="2025-09-21T11:47:00Z"/>
          <w:rFonts w:cs="Calibri"/>
          <w:sz w:val="18"/>
          <w:szCs w:val="18"/>
          <w:rtl/>
          <w:lang w:bidi="fa-IR"/>
        </w:rPr>
        <w:pPrChange w:id="2060" w:author="Microsoft account" w:date="2025-09-21T11:48:00Z">
          <w:pPr>
            <w:bidi/>
            <w:spacing w:after="0" w:line="276" w:lineRule="auto"/>
            <w:jc w:val="both"/>
          </w:pPr>
        </w:pPrChange>
      </w:pPr>
      <w:ins w:id="2061" w:author="Microsoft account" w:date="2025-09-21T11:48:00Z">
        <w:r w:rsidRPr="00B85C88">
          <w:rPr>
            <w:rFonts w:cs="Calibri"/>
            <w:sz w:val="18"/>
            <w:szCs w:val="18"/>
            <w:lang w:bidi="fa-IR"/>
          </w:rPr>
          <w:t>Xerox PARC</w:t>
        </w:r>
        <w:r w:rsidRPr="00B85C88">
          <w:rPr>
            <w:rFonts w:cs="Calibri"/>
            <w:sz w:val="18"/>
            <w:szCs w:val="18"/>
            <w:rtl/>
            <w:lang w:bidi="fa-IR"/>
          </w:rPr>
          <w:t xml:space="preserve"> مثل یه «ماشین زمان آینده» بود که همه‌چیز رو ۱۰–۲۰ سال جلوتر اختراع کرد، ولی چون </w:t>
        </w:r>
        <w:r w:rsidRPr="00B85C88">
          <w:rPr>
            <w:rFonts w:cs="Calibri"/>
            <w:sz w:val="18"/>
            <w:szCs w:val="18"/>
            <w:lang w:bidi="fa-IR"/>
          </w:rPr>
          <w:t>Xerox</w:t>
        </w:r>
        <w:r w:rsidRPr="00B85C88">
          <w:rPr>
            <w:rFonts w:cs="Calibri"/>
            <w:sz w:val="18"/>
            <w:szCs w:val="18"/>
            <w:rtl/>
            <w:lang w:bidi="fa-IR"/>
          </w:rPr>
          <w:t xml:space="preserve"> فکر می‌کرد هنوز بازارش نیست، یا تمرکزش روی پرینتر و فتوکپی بود، ایده‌هاش توسط شرکت‌های دیگه به واقعیت رسید.</w:t>
        </w:r>
      </w:ins>
    </w:p>
    <w:p w14:paraId="67712974" w14:textId="77777777" w:rsidR="00B85C88" w:rsidRDefault="00B85C88">
      <w:pPr>
        <w:bidi/>
        <w:spacing w:after="0" w:line="276" w:lineRule="auto"/>
        <w:jc w:val="both"/>
        <w:rPr>
          <w:ins w:id="2062" w:author="Microsoft account" w:date="2025-09-21T11:46:00Z"/>
          <w:rFonts w:cs="Calibri"/>
          <w:sz w:val="18"/>
          <w:szCs w:val="18"/>
          <w:rtl/>
          <w:lang w:bidi="fa-IR"/>
        </w:rPr>
        <w:pPrChange w:id="2063" w:author="Microsoft account" w:date="2025-09-21T11:47:00Z">
          <w:pPr>
            <w:bidi/>
            <w:spacing w:after="0" w:line="276" w:lineRule="auto"/>
            <w:jc w:val="both"/>
          </w:pPr>
        </w:pPrChange>
      </w:pPr>
    </w:p>
    <w:p w14:paraId="2788F7C8" w14:textId="42EDE51B" w:rsidR="00B85C88" w:rsidRDefault="00B85C88">
      <w:pPr>
        <w:bidi/>
        <w:spacing w:after="0" w:line="276" w:lineRule="auto"/>
        <w:jc w:val="both"/>
        <w:rPr>
          <w:ins w:id="2064" w:author="Microsoft account" w:date="2025-09-20T14:23:00Z"/>
          <w:rFonts w:cs="Calibri"/>
          <w:sz w:val="28"/>
          <w:szCs w:val="28"/>
          <w:rtl/>
          <w:lang w:bidi="fa-IR"/>
        </w:rPr>
        <w:pPrChange w:id="2065" w:author="Microsoft account" w:date="2025-09-21T11:46:00Z">
          <w:pPr>
            <w:bidi/>
            <w:spacing w:after="0" w:line="276" w:lineRule="auto"/>
            <w:jc w:val="both"/>
          </w:pPr>
        </w:pPrChange>
      </w:pPr>
      <w:ins w:id="2066" w:author="Microsoft account" w:date="2025-09-21T11:46:00Z">
        <w:r>
          <w:rPr>
            <w:rFonts w:cs="Calibri" w:hint="cs"/>
            <w:sz w:val="28"/>
            <w:szCs w:val="28"/>
            <w:rtl/>
            <w:lang w:bidi="fa-IR"/>
          </w:rPr>
          <w:t>)</w:t>
        </w:r>
      </w:ins>
    </w:p>
    <w:p w14:paraId="772FE720" w14:textId="77777777" w:rsidR="00B349C8" w:rsidRDefault="00B349C8">
      <w:pPr>
        <w:bidi/>
        <w:spacing w:after="0" w:line="276" w:lineRule="auto"/>
        <w:jc w:val="both"/>
        <w:rPr>
          <w:ins w:id="2067" w:author="Microsoft account" w:date="2025-09-20T14:23:00Z"/>
          <w:rFonts w:cs="Calibri"/>
          <w:sz w:val="28"/>
          <w:szCs w:val="28"/>
          <w:rtl/>
          <w:lang w:bidi="fa-IR"/>
        </w:rPr>
        <w:pPrChange w:id="2068" w:author="Microsoft account" w:date="2025-09-20T14:23:00Z">
          <w:pPr>
            <w:bidi/>
            <w:spacing w:after="0" w:line="276" w:lineRule="auto"/>
            <w:jc w:val="both"/>
          </w:pPr>
        </w:pPrChange>
      </w:pPr>
    </w:p>
    <w:p w14:paraId="5F3D5CBA" w14:textId="5C6F392E" w:rsidR="00B349C8" w:rsidRDefault="00B349C8">
      <w:pPr>
        <w:bidi/>
        <w:spacing w:after="0" w:line="276" w:lineRule="auto"/>
        <w:jc w:val="both"/>
        <w:rPr>
          <w:ins w:id="2069" w:author="Microsoft account" w:date="2025-09-20T14:37:00Z"/>
          <w:rFonts w:cs="Calibri"/>
          <w:sz w:val="28"/>
          <w:szCs w:val="28"/>
          <w:rtl/>
          <w:lang w:bidi="fa-IR"/>
        </w:rPr>
        <w:pPrChange w:id="2070" w:author="Microsoft account" w:date="2025-09-20T14:23:00Z">
          <w:pPr>
            <w:bidi/>
            <w:spacing w:after="0" w:line="276" w:lineRule="auto"/>
            <w:jc w:val="both"/>
          </w:pPr>
        </w:pPrChange>
      </w:pPr>
      <w:ins w:id="2071" w:author="Microsoft account" w:date="2025-09-20T14:23:00Z">
        <w:r>
          <w:rPr>
            <w:rFonts w:cs="Calibri" w:hint="cs"/>
            <w:sz w:val="28"/>
            <w:szCs w:val="28"/>
            <w:rtl/>
            <w:lang w:bidi="fa-IR"/>
          </w:rPr>
          <w:lastRenderedPageBreak/>
          <w:t>-</w:t>
        </w:r>
      </w:ins>
      <w:ins w:id="2072" w:author="Microsoft account" w:date="2025-09-20T14:35:00Z">
        <w:r w:rsidR="00FC668A">
          <w:rPr>
            <w:rFonts w:cs="Calibri" w:hint="cs"/>
            <w:sz w:val="28"/>
            <w:szCs w:val="28"/>
            <w:rtl/>
            <w:lang w:bidi="fa-IR"/>
          </w:rPr>
          <w:t xml:space="preserve">خب مامیتونیم با ساختن یه </w:t>
        </w:r>
        <w:r w:rsidR="00FC668A">
          <w:rPr>
            <w:rFonts w:cs="Calibri"/>
            <w:sz w:val="28"/>
            <w:szCs w:val="28"/>
            <w:lang w:bidi="fa-IR"/>
          </w:rPr>
          <w:t>varibale</w:t>
        </w:r>
        <w:r w:rsidR="00FC668A">
          <w:rPr>
            <w:rFonts w:cs="Calibri" w:hint="cs"/>
            <w:sz w:val="28"/>
            <w:szCs w:val="28"/>
            <w:rtl/>
            <w:lang w:bidi="fa-IR"/>
          </w:rPr>
          <w:t xml:space="preserve"> به هرنامی و گذاشتن </w:t>
        </w:r>
        <w:r w:rsidR="00FC668A">
          <w:rPr>
            <w:rFonts w:cs="Calibri"/>
            <w:sz w:val="28"/>
            <w:szCs w:val="28"/>
            <w:lang w:bidi="fa-IR"/>
          </w:rPr>
          <w:t>tkinter.tk()</w:t>
        </w:r>
        <w:r w:rsidR="00FC668A">
          <w:rPr>
            <w:rFonts w:cs="Calibri" w:hint="cs"/>
            <w:sz w:val="28"/>
            <w:szCs w:val="28"/>
            <w:rtl/>
            <w:lang w:bidi="fa-IR"/>
          </w:rPr>
          <w:t xml:space="preserve"> داخلش یه صفحه داشته باشیم که البته مثل </w:t>
        </w:r>
        <w:r w:rsidR="00FC668A">
          <w:rPr>
            <w:rFonts w:cs="Calibri"/>
            <w:sz w:val="28"/>
            <w:szCs w:val="28"/>
            <w:lang w:bidi="fa-IR"/>
          </w:rPr>
          <w:t xml:space="preserve">turtle </w:t>
        </w:r>
        <w:r w:rsidR="00FC668A">
          <w:rPr>
            <w:rFonts w:cs="Calibri" w:hint="cs"/>
            <w:sz w:val="28"/>
            <w:szCs w:val="28"/>
            <w:rtl/>
            <w:lang w:bidi="fa-IR"/>
          </w:rPr>
          <w:t xml:space="preserve"> باید یکاری کنیم که روی صفحه باز بمونه و بسته نشه که این کار رو با </w:t>
        </w:r>
      </w:ins>
      <w:ins w:id="2073" w:author="Microsoft account" w:date="2025-09-20T14:36:00Z">
        <w:r w:rsidR="00FC668A">
          <w:rPr>
            <w:rFonts w:cs="Calibri"/>
            <w:sz w:val="28"/>
            <w:szCs w:val="28"/>
            <w:lang w:bidi="fa-IR"/>
          </w:rPr>
          <w:t>tk().mainloop()</w:t>
        </w:r>
        <w:r w:rsidR="00FC668A">
          <w:rPr>
            <w:rFonts w:cs="Calibri" w:hint="cs"/>
            <w:sz w:val="28"/>
            <w:szCs w:val="28"/>
            <w:rtl/>
            <w:lang w:bidi="fa-IR"/>
          </w:rPr>
          <w:t xml:space="preserve"> میکنیم. مثل </w:t>
        </w:r>
        <w:r w:rsidR="00FC668A">
          <w:rPr>
            <w:rFonts w:cs="Calibri"/>
            <w:sz w:val="28"/>
            <w:szCs w:val="28"/>
            <w:lang w:bidi="fa-IR"/>
          </w:rPr>
          <w:t>turtle</w:t>
        </w:r>
        <w:r w:rsidR="00FC668A">
          <w:rPr>
            <w:rFonts w:cs="Calibri" w:hint="cs"/>
            <w:sz w:val="28"/>
            <w:szCs w:val="28"/>
            <w:rtl/>
            <w:lang w:bidi="fa-IR"/>
          </w:rPr>
          <w:t xml:space="preserve"> میتونیم </w:t>
        </w:r>
        <w:r w:rsidR="00FC668A">
          <w:rPr>
            <w:rFonts w:cs="Calibri"/>
            <w:sz w:val="28"/>
            <w:szCs w:val="28"/>
            <w:lang w:bidi="fa-IR"/>
          </w:rPr>
          <w:t>title</w:t>
        </w:r>
        <w:r w:rsidR="00FC668A">
          <w:rPr>
            <w:rFonts w:cs="Calibri" w:hint="cs"/>
            <w:sz w:val="28"/>
            <w:szCs w:val="28"/>
            <w:rtl/>
            <w:lang w:bidi="fa-IR"/>
          </w:rPr>
          <w:t xml:space="preserve"> و </w:t>
        </w:r>
        <w:r w:rsidR="00FC668A">
          <w:rPr>
            <w:rFonts w:cs="Calibri"/>
            <w:sz w:val="28"/>
            <w:szCs w:val="28"/>
            <w:lang w:bidi="fa-IR"/>
          </w:rPr>
          <w:t>minsize</w:t>
        </w:r>
        <w:r w:rsidR="00FC668A">
          <w:rPr>
            <w:rFonts w:cs="Calibri" w:hint="cs"/>
            <w:sz w:val="28"/>
            <w:szCs w:val="28"/>
            <w:rtl/>
            <w:lang w:bidi="fa-IR"/>
          </w:rPr>
          <w:t xml:space="preserve"> و ... رو تغیر بدیم (خب از روی همین ساخته شده) و همچنین میتونیم با </w:t>
        </w:r>
        <w:r w:rsidR="00FC668A">
          <w:rPr>
            <w:rFonts w:cs="Calibri"/>
            <w:sz w:val="28"/>
            <w:szCs w:val="28"/>
            <w:lang w:bidi="fa-IR"/>
          </w:rPr>
          <w:t>tkinter.label()</w:t>
        </w:r>
        <w:r w:rsidR="00FC668A">
          <w:rPr>
            <w:rFonts w:cs="Calibri" w:hint="cs"/>
            <w:sz w:val="28"/>
            <w:szCs w:val="28"/>
            <w:rtl/>
            <w:lang w:bidi="fa-IR"/>
          </w:rPr>
          <w:t xml:space="preserve"> یه </w:t>
        </w:r>
        <w:r w:rsidR="00FC668A">
          <w:rPr>
            <w:rFonts w:cs="Calibri"/>
            <w:sz w:val="28"/>
            <w:szCs w:val="28"/>
            <w:lang w:bidi="fa-IR"/>
          </w:rPr>
          <w:t>component</w:t>
        </w:r>
        <w:r w:rsidR="00FC668A">
          <w:rPr>
            <w:rFonts w:cs="Calibri" w:hint="cs"/>
            <w:sz w:val="28"/>
            <w:szCs w:val="28"/>
            <w:rtl/>
            <w:lang w:bidi="fa-IR"/>
          </w:rPr>
          <w:t xml:space="preserve"> بسازیم که توی این </w:t>
        </w:r>
      </w:ins>
      <w:ins w:id="2074" w:author="Microsoft account" w:date="2025-09-20T14:37:00Z">
        <w:r w:rsidR="00FC668A">
          <w:rPr>
            <w:rFonts w:cs="Calibri"/>
            <w:sz w:val="28"/>
            <w:szCs w:val="28"/>
            <w:lang w:bidi="fa-IR"/>
          </w:rPr>
          <w:t>window</w:t>
        </w:r>
        <w:r w:rsidR="00FC668A">
          <w:rPr>
            <w:rFonts w:cs="Calibri" w:hint="cs"/>
            <w:sz w:val="28"/>
            <w:szCs w:val="28"/>
            <w:rtl/>
            <w:lang w:bidi="fa-IR"/>
          </w:rPr>
          <w:t xml:space="preserve"> ای که ساختیم نمایش داده بشه و در انتها بعد از ساختن این </w:t>
        </w:r>
        <w:r w:rsidR="00FC668A">
          <w:rPr>
            <w:rFonts w:cs="Calibri"/>
            <w:sz w:val="28"/>
            <w:szCs w:val="28"/>
            <w:lang w:bidi="fa-IR"/>
          </w:rPr>
          <w:t>component</w:t>
        </w:r>
        <w:r w:rsidR="00FC668A">
          <w:rPr>
            <w:rFonts w:cs="Calibri" w:hint="cs"/>
            <w:sz w:val="28"/>
            <w:szCs w:val="28"/>
            <w:rtl/>
            <w:lang w:bidi="fa-IR"/>
          </w:rPr>
          <w:t xml:space="preserve"> میتونیم با </w:t>
        </w:r>
        <w:r w:rsidR="00FC668A">
          <w:rPr>
            <w:rFonts w:cs="Calibri"/>
            <w:sz w:val="28"/>
            <w:szCs w:val="28"/>
            <w:lang w:bidi="fa-IR"/>
          </w:rPr>
          <w:t>tkinter.label().pack()</w:t>
        </w:r>
        <w:r w:rsidR="00FC668A">
          <w:rPr>
            <w:rFonts w:cs="Calibri" w:hint="cs"/>
            <w:sz w:val="28"/>
            <w:szCs w:val="28"/>
            <w:rtl/>
            <w:lang w:bidi="fa-IR"/>
          </w:rPr>
          <w:t xml:space="preserve"> اون رو روی </w:t>
        </w:r>
        <w:r w:rsidR="00FC668A">
          <w:rPr>
            <w:rFonts w:cs="Calibri"/>
            <w:sz w:val="28"/>
            <w:szCs w:val="28"/>
            <w:lang w:bidi="fa-IR"/>
          </w:rPr>
          <w:t>window</w:t>
        </w:r>
        <w:r w:rsidR="00FC668A">
          <w:rPr>
            <w:rFonts w:cs="Calibri" w:hint="cs"/>
            <w:sz w:val="28"/>
            <w:szCs w:val="28"/>
            <w:rtl/>
            <w:lang w:bidi="fa-IR"/>
          </w:rPr>
          <w:t xml:space="preserve"> ای که ساختیم ظاهر کنیم. </w:t>
        </w:r>
      </w:ins>
    </w:p>
    <w:p w14:paraId="7B7BEE3B" w14:textId="5CF93DEC" w:rsidR="00FC668A" w:rsidRDefault="00FC668A">
      <w:pPr>
        <w:bidi/>
        <w:spacing w:after="0" w:line="276" w:lineRule="auto"/>
        <w:jc w:val="both"/>
        <w:rPr>
          <w:ins w:id="2075" w:author="Microsoft account" w:date="2025-09-20T14:40:00Z"/>
          <w:rFonts w:cs="Calibri"/>
          <w:sz w:val="28"/>
          <w:szCs w:val="28"/>
          <w:rtl/>
          <w:lang w:bidi="fa-IR"/>
        </w:rPr>
        <w:pPrChange w:id="2076" w:author="Microsoft account" w:date="2025-09-20T14:38:00Z">
          <w:pPr>
            <w:bidi/>
            <w:spacing w:after="0" w:line="276" w:lineRule="auto"/>
            <w:jc w:val="both"/>
          </w:pPr>
        </w:pPrChange>
      </w:pPr>
      <w:ins w:id="2077" w:author="Microsoft account" w:date="2025-09-20T14:38:00Z">
        <w:r>
          <w:rPr>
            <w:rFonts w:cs="Calibri" w:hint="cs"/>
            <w:sz w:val="28"/>
            <w:szCs w:val="28"/>
            <w:rtl/>
            <w:lang w:bidi="fa-IR"/>
          </w:rPr>
          <w:t xml:space="preserve">-نکته : </w:t>
        </w:r>
        <w:r>
          <w:rPr>
            <w:rFonts w:cs="Calibri"/>
            <w:sz w:val="28"/>
            <w:szCs w:val="28"/>
            <w:lang w:bidi="fa-IR"/>
          </w:rPr>
          <w:t>tkinter</w:t>
        </w:r>
        <w:r>
          <w:rPr>
            <w:rFonts w:cs="Calibri" w:hint="cs"/>
            <w:sz w:val="28"/>
            <w:szCs w:val="28"/>
            <w:rtl/>
            <w:lang w:bidi="fa-IR"/>
          </w:rPr>
          <w:t xml:space="preserve"> مثلِ </w:t>
        </w:r>
        <w:r>
          <w:rPr>
            <w:rFonts w:cs="Calibri"/>
            <w:sz w:val="28"/>
            <w:szCs w:val="28"/>
            <w:lang w:bidi="fa-IR"/>
          </w:rPr>
          <w:t>turtle</w:t>
        </w:r>
        <w:r>
          <w:rPr>
            <w:rFonts w:cs="Calibri" w:hint="cs"/>
            <w:sz w:val="28"/>
            <w:szCs w:val="28"/>
            <w:rtl/>
            <w:lang w:bidi="fa-IR"/>
          </w:rPr>
          <w:t xml:space="preserve"> وقتی توی </w:t>
        </w:r>
        <w:r>
          <w:rPr>
            <w:rFonts w:cs="Calibri"/>
            <w:sz w:val="28"/>
            <w:szCs w:val="28"/>
            <w:lang w:bidi="fa-IR"/>
          </w:rPr>
          <w:t>pycharm</w:t>
        </w:r>
        <w:r>
          <w:rPr>
            <w:rFonts w:cs="Calibri" w:hint="cs"/>
            <w:sz w:val="28"/>
            <w:szCs w:val="28"/>
            <w:rtl/>
            <w:lang w:bidi="fa-IR"/>
          </w:rPr>
          <w:t xml:space="preserve"> و </w:t>
        </w:r>
        <w:r>
          <w:rPr>
            <w:rFonts w:cs="Calibri"/>
            <w:sz w:val="28"/>
            <w:szCs w:val="28"/>
            <w:lang w:bidi="fa-IR"/>
          </w:rPr>
          <w:t>VS code</w:t>
        </w:r>
        <w:r>
          <w:rPr>
            <w:rFonts w:cs="Calibri" w:hint="cs"/>
            <w:sz w:val="28"/>
            <w:szCs w:val="28"/>
            <w:rtl/>
            <w:lang w:bidi="fa-IR"/>
          </w:rPr>
          <w:t xml:space="preserve"> داری کد میزنی بهت </w:t>
        </w:r>
        <w:r>
          <w:rPr>
            <w:rFonts w:cs="Calibri"/>
            <w:sz w:val="28"/>
            <w:szCs w:val="28"/>
            <w:lang w:bidi="fa-IR"/>
          </w:rPr>
          <w:t>arg</w:t>
        </w:r>
        <w:r>
          <w:rPr>
            <w:rFonts w:cs="Calibri" w:hint="cs"/>
            <w:sz w:val="28"/>
            <w:szCs w:val="28"/>
            <w:rtl/>
            <w:lang w:bidi="fa-IR"/>
          </w:rPr>
          <w:t xml:space="preserve"> هارو هینت نمیده درست، پس پیشنهاد میشه که بری و سرچ کنی هرموقع میخوای استفاده کنی، که مطلع باشی چه </w:t>
        </w:r>
        <w:r>
          <w:rPr>
            <w:rFonts w:cs="Calibri"/>
            <w:sz w:val="28"/>
            <w:szCs w:val="28"/>
            <w:lang w:bidi="fa-IR"/>
          </w:rPr>
          <w:t>arg</w:t>
        </w:r>
        <w:r>
          <w:rPr>
            <w:rFonts w:cs="Calibri" w:hint="cs"/>
            <w:sz w:val="28"/>
            <w:szCs w:val="28"/>
            <w:rtl/>
            <w:lang w:bidi="fa-IR"/>
          </w:rPr>
          <w:t xml:space="preserve"> هایی میشه استفاده کرد. و </w:t>
        </w:r>
      </w:ins>
      <w:ins w:id="2078" w:author="Microsoft account" w:date="2025-09-20T14:39:00Z">
        <w:r>
          <w:rPr>
            <w:rFonts w:cs="Calibri" w:hint="cs"/>
            <w:sz w:val="28"/>
            <w:szCs w:val="28"/>
            <w:rtl/>
            <w:lang w:bidi="fa-IR"/>
          </w:rPr>
          <w:t xml:space="preserve">ثانیا، ما مفهومی داریم به نام </w:t>
        </w:r>
        <w:r>
          <w:rPr>
            <w:rFonts w:cs="Calibri"/>
            <w:sz w:val="28"/>
            <w:szCs w:val="28"/>
            <w:lang w:bidi="fa-IR"/>
          </w:rPr>
          <w:t>kwargs</w:t>
        </w:r>
        <w:r>
          <w:rPr>
            <w:rFonts w:cs="Calibri" w:hint="cs"/>
            <w:sz w:val="28"/>
            <w:szCs w:val="28"/>
            <w:rtl/>
            <w:lang w:bidi="fa-IR"/>
          </w:rPr>
          <w:t xml:space="preserve"> یا </w:t>
        </w:r>
        <w:r>
          <w:rPr>
            <w:rFonts w:cs="Calibri"/>
            <w:sz w:val="28"/>
            <w:szCs w:val="28"/>
            <w:lang w:bidi="fa-IR"/>
          </w:rPr>
          <w:t>Key Word Arguments</w:t>
        </w:r>
        <w:r>
          <w:rPr>
            <w:rFonts w:cs="Calibri" w:hint="cs"/>
            <w:sz w:val="28"/>
            <w:szCs w:val="28"/>
            <w:rtl/>
            <w:lang w:bidi="fa-IR"/>
          </w:rPr>
          <w:t xml:space="preserve"> که اسمش آشناست ولی الان یادم نمیاد دقیقا چی بود. فکر کنم همین بود که باید </w:t>
        </w:r>
        <w:r>
          <w:rPr>
            <w:rFonts w:cs="Calibri"/>
            <w:sz w:val="28"/>
            <w:szCs w:val="28"/>
            <w:lang w:bidi="fa-IR"/>
          </w:rPr>
          <w:t>variable</w:t>
        </w:r>
        <w:r>
          <w:rPr>
            <w:rFonts w:cs="Calibri" w:hint="cs"/>
            <w:sz w:val="28"/>
            <w:szCs w:val="28"/>
            <w:rtl/>
            <w:lang w:bidi="fa-IR"/>
          </w:rPr>
          <w:t xml:space="preserve"> ی که برای </w:t>
        </w:r>
      </w:ins>
      <w:ins w:id="2079" w:author="Microsoft account" w:date="2025-09-20T14:40:00Z">
        <w:r>
          <w:rPr>
            <w:rFonts w:cs="Calibri"/>
            <w:sz w:val="28"/>
            <w:szCs w:val="28"/>
            <w:lang w:bidi="fa-IR"/>
          </w:rPr>
          <w:t>arg</w:t>
        </w:r>
        <w:r>
          <w:rPr>
            <w:rFonts w:cs="Calibri" w:hint="cs"/>
            <w:sz w:val="28"/>
            <w:szCs w:val="28"/>
            <w:rtl/>
            <w:lang w:bidi="fa-IR"/>
          </w:rPr>
          <w:t xml:space="preserve"> استفاده شده رو مینوشتیم و </w:t>
        </w:r>
        <w:r>
          <w:rPr>
            <w:rFonts w:cs="Calibri"/>
            <w:sz w:val="28"/>
            <w:szCs w:val="28"/>
            <w:lang w:bidi="fa-IR"/>
          </w:rPr>
          <w:t>initiate</w:t>
        </w:r>
        <w:r>
          <w:rPr>
            <w:rFonts w:cs="Calibri" w:hint="cs"/>
            <w:sz w:val="28"/>
            <w:szCs w:val="28"/>
            <w:rtl/>
            <w:lang w:bidi="fa-IR"/>
          </w:rPr>
          <w:t xml:space="preserve"> میکردیم بهش </w:t>
        </w:r>
        <w:r w:rsidR="00B15B6C">
          <w:rPr>
            <w:rFonts w:cs="Calibri" w:hint="cs"/>
            <w:sz w:val="28"/>
            <w:szCs w:val="28"/>
            <w:rtl/>
            <w:lang w:bidi="fa-IR"/>
          </w:rPr>
          <w:t xml:space="preserve">. نمیدونم مطمئن نیستم. </w:t>
        </w:r>
      </w:ins>
    </w:p>
    <w:p w14:paraId="5C5FA992" w14:textId="77777777" w:rsidR="00B15B6C" w:rsidRDefault="00B15B6C">
      <w:pPr>
        <w:bidi/>
        <w:spacing w:after="0" w:line="276" w:lineRule="auto"/>
        <w:jc w:val="both"/>
        <w:rPr>
          <w:ins w:id="2080" w:author="Microsoft account" w:date="2025-09-20T14:40:00Z"/>
          <w:rFonts w:cs="Calibri"/>
          <w:sz w:val="28"/>
          <w:szCs w:val="28"/>
          <w:rtl/>
          <w:lang w:bidi="fa-IR"/>
        </w:rPr>
        <w:pPrChange w:id="2081" w:author="Microsoft account" w:date="2025-09-20T14:40:00Z">
          <w:pPr>
            <w:bidi/>
            <w:spacing w:after="0" w:line="276" w:lineRule="auto"/>
            <w:jc w:val="both"/>
          </w:pPr>
        </w:pPrChange>
      </w:pPr>
    </w:p>
    <w:p w14:paraId="60C9788C" w14:textId="70278CFE" w:rsidR="00B15B6C" w:rsidRDefault="00B15B6C">
      <w:pPr>
        <w:bidi/>
        <w:spacing w:after="0" w:line="276" w:lineRule="auto"/>
        <w:jc w:val="both"/>
        <w:rPr>
          <w:ins w:id="2082" w:author="Microsoft account" w:date="2025-09-20T14:59:00Z"/>
          <w:rFonts w:cs="Calibri"/>
          <w:sz w:val="28"/>
          <w:szCs w:val="28"/>
          <w:rtl/>
          <w:lang w:bidi="fa-IR"/>
        </w:rPr>
        <w:pPrChange w:id="2083" w:author="Microsoft account" w:date="2025-09-20T14:40:00Z">
          <w:pPr>
            <w:bidi/>
            <w:spacing w:after="0" w:line="276" w:lineRule="auto"/>
            <w:jc w:val="both"/>
          </w:pPr>
        </w:pPrChange>
      </w:pPr>
      <w:ins w:id="2084" w:author="Microsoft account" w:date="2025-09-20T14:40:00Z">
        <w:r>
          <w:rPr>
            <w:rFonts w:cs="Calibri" w:hint="cs"/>
            <w:sz w:val="28"/>
            <w:szCs w:val="28"/>
            <w:rtl/>
            <w:lang w:bidi="fa-IR"/>
          </w:rPr>
          <w:t>-</w:t>
        </w:r>
      </w:ins>
      <w:ins w:id="2085" w:author="Microsoft account" w:date="2025-09-20T14:58:00Z">
        <w:r w:rsidR="00736843">
          <w:rPr>
            <w:rFonts w:cs="Calibri" w:hint="cs"/>
            <w:sz w:val="28"/>
            <w:szCs w:val="28"/>
            <w:rtl/>
            <w:lang w:bidi="fa-IR"/>
          </w:rPr>
          <w:t xml:space="preserve">وقتی توی </w:t>
        </w:r>
        <w:r w:rsidR="00736843">
          <w:rPr>
            <w:rFonts w:cs="Calibri"/>
            <w:sz w:val="28"/>
            <w:szCs w:val="28"/>
            <w:lang w:bidi="fa-IR"/>
          </w:rPr>
          <w:t>definition</w:t>
        </w:r>
        <w:r w:rsidR="00736843">
          <w:rPr>
            <w:rFonts w:cs="Calibri" w:hint="cs"/>
            <w:sz w:val="28"/>
            <w:szCs w:val="28"/>
            <w:rtl/>
            <w:lang w:bidi="fa-IR"/>
          </w:rPr>
          <w:t xml:space="preserve"> های یک تابع وقتی </w:t>
        </w:r>
        <w:r w:rsidR="00736843">
          <w:rPr>
            <w:rFonts w:cs="Calibri"/>
            <w:sz w:val="28"/>
            <w:szCs w:val="28"/>
            <w:lang w:bidi="fa-IR"/>
          </w:rPr>
          <w:t>hover</w:t>
        </w:r>
        <w:r w:rsidR="00736843">
          <w:rPr>
            <w:rFonts w:cs="Calibri" w:hint="cs"/>
            <w:sz w:val="28"/>
            <w:szCs w:val="28"/>
            <w:rtl/>
            <w:lang w:bidi="fa-IR"/>
          </w:rPr>
          <w:t xml:space="preserve">میکنیم مینویسه </w:t>
        </w:r>
        <w:r w:rsidR="00736843">
          <w:rPr>
            <w:rFonts w:cs="Calibri"/>
            <w:sz w:val="28"/>
            <w:szCs w:val="28"/>
            <w:lang w:bidi="fa-IR"/>
          </w:rPr>
          <w:t>variable_name = …</w:t>
        </w:r>
        <w:r w:rsidR="00736843">
          <w:rPr>
            <w:rFonts w:cs="Calibri" w:hint="cs"/>
            <w:sz w:val="28"/>
            <w:szCs w:val="28"/>
            <w:rtl/>
            <w:lang w:bidi="fa-IR"/>
          </w:rPr>
          <w:t xml:space="preserve"> به این معنیه که </w:t>
        </w:r>
        <w:r w:rsidR="00736843">
          <w:rPr>
            <w:rFonts w:cs="Calibri"/>
            <w:sz w:val="28"/>
            <w:szCs w:val="28"/>
            <w:lang w:bidi="fa-IR"/>
          </w:rPr>
          <w:t>default value</w:t>
        </w:r>
        <w:r w:rsidR="00736843">
          <w:rPr>
            <w:rFonts w:cs="Calibri" w:hint="cs"/>
            <w:sz w:val="28"/>
            <w:szCs w:val="28"/>
            <w:rtl/>
            <w:lang w:bidi="fa-IR"/>
          </w:rPr>
          <w:t xml:space="preserve"> برای این </w:t>
        </w:r>
      </w:ins>
      <w:ins w:id="2086" w:author="Microsoft account" w:date="2025-09-20T14:59:00Z">
        <w:r w:rsidR="00736843">
          <w:rPr>
            <w:rFonts w:cs="Calibri"/>
            <w:sz w:val="28"/>
            <w:szCs w:val="28"/>
            <w:lang w:bidi="fa-IR"/>
          </w:rPr>
          <w:t>variable</w:t>
        </w:r>
        <w:r w:rsidR="00736843">
          <w:rPr>
            <w:rFonts w:cs="Calibri" w:hint="cs"/>
            <w:sz w:val="28"/>
            <w:szCs w:val="28"/>
            <w:rtl/>
            <w:lang w:bidi="fa-IR"/>
          </w:rPr>
          <w:t>در تعریف اون تابع یا</w:t>
        </w:r>
        <w:r w:rsidR="00A40A16">
          <w:rPr>
            <w:rFonts w:cs="Calibri" w:hint="cs"/>
            <w:sz w:val="28"/>
            <w:szCs w:val="28"/>
            <w:rtl/>
            <w:lang w:bidi="fa-IR"/>
          </w:rPr>
          <w:t xml:space="preserve"> کلاس یا هرچی در نظر گرفته شده</w:t>
        </w:r>
      </w:ins>
      <w:ins w:id="2087" w:author="Microsoft account" w:date="2025-09-21T11:51:00Z">
        <w:r w:rsidR="00A40A16">
          <w:rPr>
            <w:rFonts w:cs="Calibri" w:hint="cs"/>
            <w:sz w:val="28"/>
            <w:szCs w:val="28"/>
            <w:rtl/>
            <w:lang w:bidi="fa-IR"/>
          </w:rPr>
          <w:t>.</w:t>
        </w:r>
      </w:ins>
    </w:p>
    <w:p w14:paraId="139C3A97" w14:textId="77777777" w:rsidR="00736843" w:rsidRDefault="00736843">
      <w:pPr>
        <w:bidi/>
        <w:spacing w:after="0" w:line="276" w:lineRule="auto"/>
        <w:jc w:val="both"/>
        <w:rPr>
          <w:ins w:id="2088" w:author="Microsoft account" w:date="2025-09-20T14:59:00Z"/>
          <w:rFonts w:cs="Calibri"/>
          <w:sz w:val="28"/>
          <w:szCs w:val="28"/>
          <w:rtl/>
          <w:lang w:bidi="fa-IR"/>
        </w:rPr>
        <w:pPrChange w:id="2089" w:author="Microsoft account" w:date="2025-09-20T14:59:00Z">
          <w:pPr>
            <w:bidi/>
            <w:spacing w:after="0" w:line="276" w:lineRule="auto"/>
            <w:jc w:val="both"/>
          </w:pPr>
        </w:pPrChange>
      </w:pPr>
    </w:p>
    <w:p w14:paraId="36BD69BE" w14:textId="03879D4E" w:rsidR="00736843" w:rsidRDefault="00736843">
      <w:pPr>
        <w:bidi/>
        <w:spacing w:after="0" w:line="276" w:lineRule="auto"/>
        <w:jc w:val="both"/>
        <w:rPr>
          <w:ins w:id="2090" w:author="Microsoft account" w:date="2025-09-20T15:02:00Z"/>
          <w:rFonts w:cs="Calibri"/>
          <w:sz w:val="28"/>
          <w:szCs w:val="28"/>
          <w:rtl/>
          <w:lang w:bidi="fa-IR"/>
        </w:rPr>
        <w:pPrChange w:id="2091" w:author="Microsoft account" w:date="2025-09-21T11:51:00Z">
          <w:pPr>
            <w:bidi/>
            <w:spacing w:after="0" w:line="276" w:lineRule="auto"/>
            <w:jc w:val="both"/>
          </w:pPr>
        </w:pPrChange>
      </w:pPr>
      <w:ins w:id="2092" w:author="Microsoft account" w:date="2025-09-20T14:59:00Z">
        <w:r>
          <w:rPr>
            <w:rFonts w:cs="Calibri" w:hint="cs"/>
            <w:sz w:val="28"/>
            <w:szCs w:val="28"/>
            <w:rtl/>
            <w:lang w:bidi="fa-IR"/>
          </w:rPr>
          <w:t>-</w:t>
        </w:r>
      </w:ins>
      <w:ins w:id="2093" w:author="Microsoft account" w:date="2025-09-20T15:01:00Z">
        <w:r>
          <w:rPr>
            <w:rFonts w:cs="Calibri" w:hint="cs"/>
            <w:sz w:val="28"/>
            <w:szCs w:val="28"/>
            <w:rtl/>
            <w:lang w:bidi="fa-IR"/>
          </w:rPr>
          <w:t xml:space="preserve">خب یه جمع بندی ای بریم: </w:t>
        </w:r>
        <w:r>
          <w:rPr>
            <w:rFonts w:cs="Calibri"/>
            <w:sz w:val="28"/>
            <w:szCs w:val="28"/>
            <w:lang w:bidi="fa-IR"/>
          </w:rPr>
          <w:t>kwarg</w:t>
        </w:r>
        <w:r>
          <w:rPr>
            <w:rFonts w:cs="Calibri" w:hint="cs"/>
            <w:sz w:val="28"/>
            <w:szCs w:val="28"/>
            <w:rtl/>
            <w:lang w:bidi="fa-IR"/>
          </w:rPr>
          <w:t xml:space="preserve"> یعنی اینکه اسم </w:t>
        </w:r>
        <w:r>
          <w:rPr>
            <w:rFonts w:cs="Calibri"/>
            <w:sz w:val="28"/>
            <w:szCs w:val="28"/>
            <w:lang w:bidi="fa-IR"/>
          </w:rPr>
          <w:t>parameter</w:t>
        </w:r>
        <w:r>
          <w:rPr>
            <w:rFonts w:cs="Calibri" w:hint="cs"/>
            <w:sz w:val="28"/>
            <w:szCs w:val="28"/>
            <w:rtl/>
            <w:lang w:bidi="fa-IR"/>
          </w:rPr>
          <w:t xml:space="preserve"> رو بنویسی و بعد </w:t>
        </w:r>
        <w:r>
          <w:rPr>
            <w:rFonts w:cs="Calibri"/>
            <w:sz w:val="28"/>
            <w:szCs w:val="28"/>
            <w:lang w:bidi="fa-IR"/>
          </w:rPr>
          <w:t>arg</w:t>
        </w:r>
        <w:r>
          <w:rPr>
            <w:rFonts w:cs="Calibri" w:hint="cs"/>
            <w:sz w:val="28"/>
            <w:szCs w:val="28"/>
            <w:rtl/>
            <w:lang w:bidi="fa-IR"/>
          </w:rPr>
          <w:t xml:space="preserve"> رو بهش نسبت بدی حین </w:t>
        </w:r>
        <w:r>
          <w:rPr>
            <w:rFonts w:cs="Calibri"/>
            <w:sz w:val="28"/>
            <w:szCs w:val="28"/>
            <w:lang w:bidi="fa-IR"/>
          </w:rPr>
          <w:t>call</w:t>
        </w:r>
        <w:r>
          <w:rPr>
            <w:rFonts w:cs="Calibri" w:hint="cs"/>
            <w:sz w:val="28"/>
            <w:szCs w:val="28"/>
            <w:rtl/>
            <w:lang w:bidi="fa-IR"/>
          </w:rPr>
          <w:t xml:space="preserve"> کردن و اینکه طبق نکته بالا یسری </w:t>
        </w:r>
      </w:ins>
      <w:ins w:id="2094" w:author="Microsoft account" w:date="2025-09-20T15:02:00Z">
        <w:r>
          <w:rPr>
            <w:rFonts w:cs="Calibri"/>
            <w:sz w:val="28"/>
            <w:szCs w:val="28"/>
            <w:lang w:bidi="fa-IR"/>
          </w:rPr>
          <w:t>parameter</w:t>
        </w:r>
        <w:r>
          <w:rPr>
            <w:rFonts w:cs="Calibri" w:hint="cs"/>
            <w:sz w:val="28"/>
            <w:szCs w:val="28"/>
            <w:rtl/>
            <w:lang w:bidi="fa-IR"/>
          </w:rPr>
          <w:t xml:space="preserve"> ها دارای </w:t>
        </w:r>
        <w:r>
          <w:rPr>
            <w:rFonts w:cs="Calibri"/>
            <w:sz w:val="28"/>
            <w:szCs w:val="28"/>
            <w:lang w:bidi="fa-IR"/>
          </w:rPr>
          <w:t>default value</w:t>
        </w:r>
        <w:r>
          <w:rPr>
            <w:rFonts w:cs="Calibri" w:hint="cs"/>
            <w:sz w:val="28"/>
            <w:szCs w:val="28"/>
            <w:rtl/>
            <w:lang w:bidi="fa-IR"/>
          </w:rPr>
          <w:t xml:space="preserve"> هستن. و ما یسری </w:t>
        </w:r>
        <w:r>
          <w:rPr>
            <w:rFonts w:cs="Calibri"/>
            <w:sz w:val="28"/>
            <w:szCs w:val="28"/>
            <w:lang w:bidi="fa-IR"/>
          </w:rPr>
          <w:t>required</w:t>
        </w:r>
        <w:r>
          <w:rPr>
            <w:rFonts w:cs="Calibri" w:hint="cs"/>
            <w:sz w:val="28"/>
            <w:szCs w:val="28"/>
            <w:rtl/>
            <w:lang w:bidi="fa-IR"/>
          </w:rPr>
          <w:t xml:space="preserve"> داریم که اونایی هستن که هیچی توشون به صورت </w:t>
        </w:r>
        <w:r>
          <w:rPr>
            <w:rFonts w:cs="Calibri"/>
            <w:sz w:val="28"/>
            <w:szCs w:val="28"/>
            <w:lang w:bidi="fa-IR"/>
          </w:rPr>
          <w:t>default</w:t>
        </w:r>
        <w:r w:rsidR="00A40A16">
          <w:rPr>
            <w:rFonts w:cs="Calibri" w:hint="cs"/>
            <w:sz w:val="28"/>
            <w:szCs w:val="28"/>
            <w:rtl/>
            <w:lang w:bidi="fa-IR"/>
          </w:rPr>
          <w:t xml:space="preserve"> نیست و باید پر بشن تا کار کنه.</w:t>
        </w:r>
      </w:ins>
    </w:p>
    <w:p w14:paraId="6875324E" w14:textId="77777777" w:rsidR="00436A90" w:rsidRDefault="00436A90">
      <w:pPr>
        <w:bidi/>
        <w:spacing w:after="0" w:line="276" w:lineRule="auto"/>
        <w:jc w:val="both"/>
        <w:rPr>
          <w:ins w:id="2095" w:author="Microsoft account" w:date="2025-09-20T15:02:00Z"/>
          <w:rFonts w:cs="Calibri"/>
          <w:sz w:val="28"/>
          <w:szCs w:val="28"/>
          <w:rtl/>
          <w:lang w:bidi="fa-IR"/>
        </w:rPr>
        <w:pPrChange w:id="2096" w:author="Microsoft account" w:date="2025-09-20T15:02:00Z">
          <w:pPr>
            <w:bidi/>
            <w:spacing w:after="0" w:line="276" w:lineRule="auto"/>
            <w:jc w:val="both"/>
          </w:pPr>
        </w:pPrChange>
      </w:pPr>
    </w:p>
    <w:p w14:paraId="747859B1" w14:textId="313027DF" w:rsidR="00436A90" w:rsidRDefault="00436A90">
      <w:pPr>
        <w:bidi/>
        <w:spacing w:after="0" w:line="276" w:lineRule="auto"/>
        <w:jc w:val="both"/>
        <w:rPr>
          <w:ins w:id="2097" w:author="Microsoft account" w:date="2025-09-20T15:05:00Z"/>
          <w:rFonts w:cs="Calibri"/>
          <w:sz w:val="28"/>
          <w:szCs w:val="28"/>
          <w:rtl/>
          <w:lang w:bidi="fa-IR"/>
        </w:rPr>
        <w:pPrChange w:id="2098" w:author="Microsoft account" w:date="2025-09-20T15:02:00Z">
          <w:pPr>
            <w:bidi/>
            <w:spacing w:after="0" w:line="276" w:lineRule="auto"/>
            <w:jc w:val="both"/>
          </w:pPr>
        </w:pPrChange>
      </w:pPr>
      <w:ins w:id="2099" w:author="Microsoft account" w:date="2025-09-20T15:02:00Z">
        <w:r>
          <w:rPr>
            <w:rFonts w:cs="Calibri" w:hint="cs"/>
            <w:sz w:val="28"/>
            <w:szCs w:val="28"/>
            <w:rtl/>
            <w:lang w:bidi="fa-IR"/>
          </w:rPr>
          <w:t>-</w:t>
        </w:r>
      </w:ins>
      <w:ins w:id="2100" w:author="Microsoft account" w:date="2025-09-20T15:04:00Z">
        <w:r>
          <w:rPr>
            <w:rFonts w:cs="Calibri" w:hint="cs"/>
            <w:sz w:val="28"/>
            <w:szCs w:val="28"/>
            <w:rtl/>
            <w:lang w:bidi="fa-IR"/>
          </w:rPr>
          <w:t xml:space="preserve">و همچنین این هم یاداوریه هم نکته: که ما میتونیم داخل پایتون بجای اینکه </w:t>
        </w:r>
      </w:ins>
      <w:ins w:id="2101" w:author="Microsoft account" w:date="2025-09-20T15:05:00Z">
        <w:r>
          <w:rPr>
            <w:rFonts w:cs="Calibri"/>
            <w:sz w:val="28"/>
            <w:szCs w:val="28"/>
            <w:lang w:bidi="fa-IR"/>
          </w:rPr>
          <w:t>parameter</w:t>
        </w:r>
        <w:r>
          <w:rPr>
            <w:rFonts w:cs="Calibri" w:hint="cs"/>
            <w:sz w:val="28"/>
            <w:szCs w:val="28"/>
            <w:rtl/>
            <w:lang w:bidi="fa-IR"/>
          </w:rPr>
          <w:t xml:space="preserve"> اضافه کنیم یه جا بیایم و بگیم </w:t>
        </w:r>
        <w:r>
          <w:rPr>
            <w:rFonts w:cs="Calibri"/>
            <w:sz w:val="28"/>
            <w:szCs w:val="28"/>
            <w:lang w:bidi="fa-IR"/>
          </w:rPr>
          <w:t>*args</w:t>
        </w:r>
        <w:r>
          <w:rPr>
            <w:rFonts w:cs="Calibri" w:hint="cs"/>
            <w:sz w:val="28"/>
            <w:szCs w:val="28"/>
            <w:rtl/>
            <w:lang w:bidi="fa-IR"/>
          </w:rPr>
          <w:t xml:space="preserve"> که به این معنیه که هر تعدادی دوست داشتی </w:t>
        </w:r>
        <w:r>
          <w:rPr>
            <w:rFonts w:cs="Calibri"/>
            <w:sz w:val="28"/>
            <w:szCs w:val="28"/>
            <w:lang w:bidi="fa-IR"/>
          </w:rPr>
          <w:t>arg</w:t>
        </w:r>
        <w:r>
          <w:rPr>
            <w:rFonts w:cs="Calibri" w:hint="cs"/>
            <w:sz w:val="28"/>
            <w:szCs w:val="28"/>
            <w:rtl/>
            <w:lang w:bidi="fa-IR"/>
          </w:rPr>
          <w:t xml:space="preserve"> بفرست. بعد اینارو تابع میگیره و میکنه </w:t>
        </w:r>
        <w:r>
          <w:rPr>
            <w:rFonts w:cs="Calibri"/>
            <w:sz w:val="28"/>
            <w:szCs w:val="28"/>
            <w:lang w:bidi="fa-IR"/>
          </w:rPr>
          <w:t>tuple</w:t>
        </w:r>
        <w:r>
          <w:rPr>
            <w:rFonts w:cs="Calibri" w:hint="cs"/>
            <w:sz w:val="28"/>
            <w:szCs w:val="28"/>
            <w:rtl/>
            <w:lang w:bidi="fa-IR"/>
          </w:rPr>
          <w:t xml:space="preserve"> که مشخصه </w:t>
        </w:r>
        <w:r>
          <w:rPr>
            <w:rFonts w:cs="Calibri"/>
            <w:sz w:val="28"/>
            <w:szCs w:val="28"/>
            <w:lang w:bidi="fa-IR"/>
          </w:rPr>
          <w:t>index</w:t>
        </w:r>
        <w:r>
          <w:rPr>
            <w:rFonts w:cs="Calibri" w:hint="cs"/>
            <w:sz w:val="28"/>
            <w:szCs w:val="28"/>
            <w:rtl/>
            <w:lang w:bidi="fa-IR"/>
          </w:rPr>
          <w:t xml:space="preserve"> شون مهمه، و از این جهت میتونیم بی شمار </w:t>
        </w:r>
        <w:r>
          <w:rPr>
            <w:rFonts w:cs="Calibri"/>
            <w:sz w:val="28"/>
            <w:szCs w:val="28"/>
            <w:lang w:bidi="fa-IR"/>
          </w:rPr>
          <w:t>arg</w:t>
        </w:r>
        <w:r>
          <w:rPr>
            <w:rFonts w:cs="Calibri" w:hint="cs"/>
            <w:sz w:val="28"/>
            <w:szCs w:val="28"/>
            <w:rtl/>
            <w:lang w:bidi="fa-IR"/>
          </w:rPr>
          <w:t xml:space="preserve"> بفرستیم و داخلش </w:t>
        </w:r>
        <w:r>
          <w:rPr>
            <w:rFonts w:cs="Calibri"/>
            <w:sz w:val="28"/>
            <w:szCs w:val="28"/>
            <w:lang w:bidi="fa-IR"/>
          </w:rPr>
          <w:t>loop</w:t>
        </w:r>
        <w:r>
          <w:rPr>
            <w:rFonts w:cs="Calibri" w:hint="cs"/>
            <w:sz w:val="28"/>
            <w:szCs w:val="28"/>
            <w:rtl/>
            <w:lang w:bidi="fa-IR"/>
          </w:rPr>
          <w:t xml:space="preserve"> کنیم. </w:t>
        </w:r>
      </w:ins>
    </w:p>
    <w:p w14:paraId="6C6D1E4C" w14:textId="77777777" w:rsidR="00436A90" w:rsidRDefault="00436A90">
      <w:pPr>
        <w:bidi/>
        <w:spacing w:after="0" w:line="276" w:lineRule="auto"/>
        <w:jc w:val="both"/>
        <w:rPr>
          <w:ins w:id="2102" w:author="Microsoft account" w:date="2025-09-20T15:05:00Z"/>
          <w:rFonts w:cs="Calibri"/>
          <w:sz w:val="28"/>
          <w:szCs w:val="28"/>
          <w:rtl/>
          <w:lang w:bidi="fa-IR"/>
        </w:rPr>
        <w:pPrChange w:id="2103" w:author="Microsoft account" w:date="2025-09-20T15:05:00Z">
          <w:pPr>
            <w:bidi/>
            <w:spacing w:after="0" w:line="276" w:lineRule="auto"/>
            <w:jc w:val="both"/>
          </w:pPr>
        </w:pPrChange>
      </w:pPr>
    </w:p>
    <w:p w14:paraId="1F765CF9" w14:textId="3122D646" w:rsidR="00436A90" w:rsidRDefault="00436A90">
      <w:pPr>
        <w:bidi/>
        <w:spacing w:after="0" w:line="276" w:lineRule="auto"/>
        <w:jc w:val="both"/>
        <w:rPr>
          <w:ins w:id="2104" w:author="Microsoft account" w:date="2025-09-20T15:14:00Z"/>
          <w:rFonts w:cs="Calibri"/>
          <w:sz w:val="28"/>
          <w:szCs w:val="28"/>
          <w:rtl/>
          <w:lang w:bidi="fa-IR"/>
        </w:rPr>
        <w:pPrChange w:id="2105" w:author="Microsoft account" w:date="2025-09-20T15:05:00Z">
          <w:pPr>
            <w:bidi/>
            <w:spacing w:after="0" w:line="276" w:lineRule="auto"/>
            <w:jc w:val="both"/>
          </w:pPr>
        </w:pPrChange>
      </w:pPr>
      <w:ins w:id="2106" w:author="Microsoft account" w:date="2025-09-20T15:05:00Z">
        <w:r>
          <w:rPr>
            <w:rFonts w:cs="Calibri" w:hint="cs"/>
            <w:sz w:val="28"/>
            <w:szCs w:val="28"/>
            <w:rtl/>
            <w:lang w:bidi="fa-IR"/>
          </w:rPr>
          <w:t>-</w:t>
        </w:r>
      </w:ins>
      <w:ins w:id="2107" w:author="Microsoft account" w:date="2025-09-20T15:12:00Z">
        <w:r w:rsidR="00A72519">
          <w:rPr>
            <w:rFonts w:cs="Calibri" w:hint="cs"/>
            <w:sz w:val="28"/>
            <w:szCs w:val="28"/>
            <w:rtl/>
            <w:lang w:bidi="fa-IR"/>
          </w:rPr>
          <w:t xml:space="preserve">حائض اهمیت هست که به </w:t>
        </w:r>
        <w:r w:rsidR="00A72519">
          <w:rPr>
            <w:rFonts w:cs="Calibri"/>
            <w:sz w:val="28"/>
            <w:szCs w:val="28"/>
            <w:lang w:bidi="fa-IR"/>
          </w:rPr>
          <w:t>asterisk *</w:t>
        </w:r>
      </w:ins>
      <w:ins w:id="2108" w:author="Microsoft account" w:date="2025-09-20T15:13:00Z">
        <w:r w:rsidR="00A72519">
          <w:rPr>
            <w:rFonts w:cs="Calibri" w:hint="cs"/>
            <w:sz w:val="28"/>
            <w:szCs w:val="28"/>
            <w:rtl/>
            <w:lang w:bidi="fa-IR"/>
          </w:rPr>
          <w:t xml:space="preserve"> توجه کنیم که باعث این اتفاق میشه. که بهش </w:t>
        </w:r>
        <w:r w:rsidR="00A72519">
          <w:rPr>
            <w:rFonts w:cs="Calibri"/>
            <w:sz w:val="28"/>
            <w:szCs w:val="28"/>
            <w:lang w:bidi="fa-IR"/>
          </w:rPr>
          <w:t>positional arguments</w:t>
        </w:r>
        <w:r w:rsidR="00A72519">
          <w:rPr>
            <w:rFonts w:cs="Calibri" w:hint="cs"/>
            <w:sz w:val="28"/>
            <w:szCs w:val="28"/>
            <w:rtl/>
            <w:lang w:bidi="fa-IR"/>
          </w:rPr>
          <w:t xml:space="preserve"> هم میگن. چرا </w:t>
        </w:r>
      </w:ins>
      <w:ins w:id="2109" w:author="Microsoft account" w:date="2025-09-20T15:14:00Z">
        <w:r w:rsidR="00A72519">
          <w:rPr>
            <w:rFonts w:cs="Calibri" w:hint="cs"/>
            <w:sz w:val="28"/>
            <w:szCs w:val="28"/>
            <w:rtl/>
            <w:lang w:bidi="fa-IR"/>
          </w:rPr>
          <w:t xml:space="preserve">که ترتیبی که وارد میکنیم مهمه و داخل اون </w:t>
        </w:r>
        <w:r w:rsidR="00A72519">
          <w:rPr>
            <w:rFonts w:cs="Calibri"/>
            <w:sz w:val="28"/>
            <w:szCs w:val="28"/>
            <w:lang w:bidi="fa-IR"/>
          </w:rPr>
          <w:t>function</w:t>
        </w:r>
        <w:r w:rsidR="00A72519">
          <w:rPr>
            <w:rFonts w:cs="Calibri" w:hint="cs"/>
            <w:sz w:val="28"/>
            <w:szCs w:val="28"/>
            <w:rtl/>
            <w:lang w:bidi="fa-IR"/>
          </w:rPr>
          <w:t xml:space="preserve"> اگر بخوایم به یکی از </w:t>
        </w:r>
        <w:r w:rsidR="00A72519">
          <w:rPr>
            <w:rFonts w:cs="Calibri"/>
            <w:sz w:val="28"/>
            <w:szCs w:val="28"/>
            <w:lang w:bidi="fa-IR"/>
          </w:rPr>
          <w:t>argument</w:t>
        </w:r>
        <w:r w:rsidR="00A72519">
          <w:rPr>
            <w:rFonts w:cs="Calibri" w:hint="cs"/>
            <w:sz w:val="28"/>
            <w:szCs w:val="28"/>
            <w:rtl/>
            <w:lang w:bidi="fa-IR"/>
          </w:rPr>
          <w:t xml:space="preserve"> ها جداگانه دسترسی پیدا کنیم باید با </w:t>
        </w:r>
        <w:r w:rsidR="00A72519">
          <w:rPr>
            <w:rFonts w:cs="Calibri"/>
            <w:sz w:val="28"/>
            <w:szCs w:val="28"/>
            <w:lang w:bidi="fa-IR"/>
          </w:rPr>
          <w:t>index</w:t>
        </w:r>
        <w:r w:rsidR="00A72519">
          <w:rPr>
            <w:rFonts w:cs="Calibri" w:hint="cs"/>
            <w:sz w:val="28"/>
            <w:szCs w:val="28"/>
            <w:rtl/>
            <w:lang w:bidi="fa-IR"/>
          </w:rPr>
          <w:t xml:space="preserve"> ش پیداش کنیم. </w:t>
        </w:r>
      </w:ins>
    </w:p>
    <w:p w14:paraId="2132B3A7" w14:textId="4D2BA3E0" w:rsidR="00A72519" w:rsidRDefault="00A72519">
      <w:pPr>
        <w:bidi/>
        <w:spacing w:after="0" w:line="276" w:lineRule="auto"/>
        <w:jc w:val="both"/>
        <w:rPr>
          <w:ins w:id="2110" w:author="Microsoft account" w:date="2025-09-20T15:14:00Z"/>
          <w:rFonts w:cs="Calibri"/>
          <w:sz w:val="28"/>
          <w:szCs w:val="28"/>
          <w:rtl/>
          <w:lang w:bidi="fa-IR"/>
        </w:rPr>
        <w:pPrChange w:id="2111" w:author="Microsoft account" w:date="2025-09-20T15:14:00Z">
          <w:pPr>
            <w:bidi/>
            <w:spacing w:after="0" w:line="276" w:lineRule="auto"/>
            <w:jc w:val="both"/>
          </w:pPr>
        </w:pPrChange>
      </w:pPr>
      <w:ins w:id="2112" w:author="Microsoft account" w:date="2025-09-20T15:14:00Z">
        <w:r>
          <w:rPr>
            <w:rFonts w:cs="Calibri" w:hint="cs"/>
            <w:sz w:val="28"/>
            <w:szCs w:val="28"/>
            <w:rtl/>
            <w:lang w:bidi="fa-IR"/>
          </w:rPr>
          <w:t xml:space="preserve">حالا اگر نخوایم </w:t>
        </w:r>
        <w:r>
          <w:rPr>
            <w:rFonts w:cs="Calibri"/>
            <w:sz w:val="28"/>
            <w:szCs w:val="28"/>
            <w:lang w:bidi="fa-IR"/>
          </w:rPr>
          <w:t>index</w:t>
        </w:r>
        <w:r>
          <w:rPr>
            <w:rFonts w:cs="Calibri" w:hint="cs"/>
            <w:sz w:val="28"/>
            <w:szCs w:val="28"/>
            <w:rtl/>
            <w:lang w:bidi="fa-IR"/>
          </w:rPr>
          <w:t xml:space="preserve"> پیدا کنه و بخوایم با اسم پیداش کنیم چی؟</w:t>
        </w:r>
      </w:ins>
    </w:p>
    <w:p w14:paraId="35B71EF6" w14:textId="77777777" w:rsidR="00A72519" w:rsidRDefault="00A72519">
      <w:pPr>
        <w:bidi/>
        <w:spacing w:after="0" w:line="276" w:lineRule="auto"/>
        <w:jc w:val="both"/>
        <w:rPr>
          <w:ins w:id="2113" w:author="Microsoft account" w:date="2025-09-20T15:14:00Z"/>
          <w:rFonts w:cs="Calibri"/>
          <w:sz w:val="28"/>
          <w:szCs w:val="28"/>
          <w:rtl/>
          <w:lang w:bidi="fa-IR"/>
        </w:rPr>
        <w:pPrChange w:id="2114" w:author="Microsoft account" w:date="2025-09-20T15:14:00Z">
          <w:pPr>
            <w:bidi/>
            <w:spacing w:after="0" w:line="276" w:lineRule="auto"/>
            <w:jc w:val="both"/>
          </w:pPr>
        </w:pPrChange>
      </w:pPr>
    </w:p>
    <w:p w14:paraId="56A20343" w14:textId="571037FC" w:rsidR="00326DDC" w:rsidRDefault="00A72519">
      <w:pPr>
        <w:bidi/>
        <w:spacing w:after="0" w:line="276" w:lineRule="auto"/>
        <w:jc w:val="both"/>
        <w:rPr>
          <w:ins w:id="2115" w:author="Microsoft account" w:date="2025-09-20T15:21:00Z"/>
          <w:rFonts w:cs="Calibri"/>
          <w:sz w:val="28"/>
          <w:szCs w:val="28"/>
          <w:rtl/>
          <w:lang w:bidi="fa-IR"/>
        </w:rPr>
        <w:pPrChange w:id="2116" w:author="Microsoft account" w:date="2025-09-20T15:21:00Z">
          <w:pPr>
            <w:bidi/>
            <w:spacing w:after="0" w:line="276" w:lineRule="auto"/>
            <w:jc w:val="both"/>
          </w:pPr>
        </w:pPrChange>
      </w:pPr>
      <w:ins w:id="2117" w:author="Microsoft account" w:date="2025-09-20T15:14:00Z">
        <w:r>
          <w:rPr>
            <w:rFonts w:cs="Calibri" w:hint="cs"/>
            <w:sz w:val="28"/>
            <w:szCs w:val="28"/>
            <w:rtl/>
            <w:lang w:bidi="fa-IR"/>
          </w:rPr>
          <w:t>-</w:t>
        </w:r>
      </w:ins>
      <w:ins w:id="2118" w:author="Microsoft account" w:date="2025-09-20T15:19:00Z">
        <w:r w:rsidR="00326DDC">
          <w:rPr>
            <w:rFonts w:cs="Calibri" w:hint="cs"/>
            <w:sz w:val="28"/>
            <w:szCs w:val="28"/>
            <w:rtl/>
            <w:lang w:bidi="fa-IR"/>
          </w:rPr>
          <w:t xml:space="preserve">باید به جای </w:t>
        </w:r>
        <w:r w:rsidR="00326DDC">
          <w:rPr>
            <w:rFonts w:cs="Calibri"/>
            <w:sz w:val="28"/>
            <w:szCs w:val="28"/>
            <w:lang w:bidi="fa-IR"/>
          </w:rPr>
          <w:t>*args</w:t>
        </w:r>
        <w:r w:rsidR="00326DDC">
          <w:rPr>
            <w:rFonts w:cs="Calibri" w:hint="cs"/>
            <w:sz w:val="28"/>
            <w:szCs w:val="28"/>
            <w:rtl/>
            <w:lang w:bidi="fa-IR"/>
          </w:rPr>
          <w:t xml:space="preserve"> (یا هر نامی به جای </w:t>
        </w:r>
        <w:r w:rsidR="00326DDC">
          <w:rPr>
            <w:rFonts w:cs="Calibri"/>
            <w:sz w:val="28"/>
            <w:szCs w:val="28"/>
            <w:lang w:bidi="fa-IR"/>
          </w:rPr>
          <w:t>args</w:t>
        </w:r>
        <w:r w:rsidR="00326DDC">
          <w:rPr>
            <w:rFonts w:cs="Calibri" w:hint="cs"/>
            <w:sz w:val="28"/>
            <w:szCs w:val="28"/>
            <w:rtl/>
            <w:lang w:bidi="fa-IR"/>
          </w:rPr>
          <w:t xml:space="preserve"> هم میشه بزاریم اصل قضیه اون </w:t>
        </w:r>
        <w:r w:rsidR="00326DDC">
          <w:rPr>
            <w:rFonts w:cs="Calibri"/>
            <w:sz w:val="28"/>
            <w:szCs w:val="28"/>
            <w:lang w:bidi="fa-IR"/>
          </w:rPr>
          <w:t>asterisk</w:t>
        </w:r>
        <w:r w:rsidR="00326DDC">
          <w:rPr>
            <w:rFonts w:cs="Calibri" w:hint="cs"/>
            <w:sz w:val="28"/>
            <w:szCs w:val="28"/>
            <w:rtl/>
            <w:lang w:bidi="fa-IR"/>
          </w:rPr>
          <w:t xml:space="preserve"> عه) از </w:t>
        </w:r>
        <w:r w:rsidR="00326DDC">
          <w:rPr>
            <w:rFonts w:cs="Calibri"/>
            <w:sz w:val="28"/>
            <w:szCs w:val="28"/>
            <w:lang w:bidi="fa-IR"/>
          </w:rPr>
          <w:t>**kwargs</w:t>
        </w:r>
        <w:r w:rsidR="00326DDC">
          <w:rPr>
            <w:rFonts w:cs="Calibri" w:hint="cs"/>
            <w:sz w:val="28"/>
            <w:szCs w:val="28"/>
            <w:rtl/>
            <w:lang w:bidi="fa-IR"/>
          </w:rPr>
          <w:t xml:space="preserve"> استفاده کنیم، که چیکار میکنه؟ هرچیزی که به عنوان </w:t>
        </w:r>
      </w:ins>
      <w:ins w:id="2119" w:author="Microsoft account" w:date="2025-09-20T15:20:00Z">
        <w:r w:rsidR="00326DDC">
          <w:rPr>
            <w:rFonts w:cs="Calibri"/>
            <w:sz w:val="28"/>
            <w:szCs w:val="28"/>
            <w:lang w:bidi="fa-IR"/>
          </w:rPr>
          <w:t>arg</w:t>
        </w:r>
        <w:r w:rsidR="00326DDC">
          <w:rPr>
            <w:rFonts w:cs="Calibri" w:hint="cs"/>
            <w:sz w:val="28"/>
            <w:szCs w:val="28"/>
            <w:rtl/>
            <w:lang w:bidi="fa-IR"/>
          </w:rPr>
          <w:t xml:space="preserve"> ارسال میکنیم (که البته با </w:t>
        </w:r>
        <w:r w:rsidR="00326DDC">
          <w:rPr>
            <w:rFonts w:cs="Calibri"/>
            <w:sz w:val="28"/>
            <w:szCs w:val="28"/>
            <w:lang w:bidi="fa-IR"/>
          </w:rPr>
          <w:t>name</w:t>
        </w:r>
        <w:r w:rsidR="00326DDC">
          <w:rPr>
            <w:rFonts w:cs="Calibri" w:hint="cs"/>
            <w:sz w:val="28"/>
            <w:szCs w:val="28"/>
            <w:rtl/>
            <w:lang w:bidi="fa-IR"/>
          </w:rPr>
          <w:t xml:space="preserve"> ش) که میشه دقیقا </w:t>
        </w:r>
        <w:r w:rsidR="00326DDC">
          <w:rPr>
            <w:rFonts w:cs="Calibri"/>
            <w:sz w:val="28"/>
            <w:szCs w:val="28"/>
            <w:lang w:bidi="fa-IR"/>
          </w:rPr>
          <w:t>kwarg</w:t>
        </w:r>
        <w:r w:rsidR="00326DDC">
          <w:rPr>
            <w:rFonts w:cs="Calibri" w:hint="cs"/>
            <w:sz w:val="28"/>
            <w:szCs w:val="28"/>
            <w:rtl/>
            <w:lang w:bidi="fa-IR"/>
          </w:rPr>
          <w:t xml:space="preserve"> ، اینارو میگیره و تبدیل به </w:t>
        </w:r>
        <w:r w:rsidR="00326DDC">
          <w:rPr>
            <w:rFonts w:cs="Calibri"/>
            <w:sz w:val="28"/>
            <w:szCs w:val="28"/>
            <w:lang w:bidi="fa-IR"/>
          </w:rPr>
          <w:t>dictionary</w:t>
        </w:r>
        <w:r w:rsidR="00326DDC">
          <w:rPr>
            <w:rFonts w:cs="Calibri" w:hint="cs"/>
            <w:sz w:val="28"/>
            <w:szCs w:val="28"/>
            <w:rtl/>
            <w:lang w:bidi="fa-IR"/>
          </w:rPr>
          <w:t xml:space="preserve"> میکنه. و </w:t>
        </w:r>
      </w:ins>
      <w:ins w:id="2120" w:author="Microsoft account" w:date="2025-09-20T15:21:00Z">
        <w:r w:rsidR="00326DDC">
          <w:rPr>
            <w:rFonts w:cs="Calibri" w:hint="cs"/>
            <w:sz w:val="28"/>
            <w:szCs w:val="28"/>
            <w:rtl/>
            <w:lang w:bidi="fa-IR"/>
          </w:rPr>
          <w:t xml:space="preserve">اینطوری ما </w:t>
        </w:r>
        <w:r w:rsidR="00326DDC">
          <w:rPr>
            <w:rFonts w:cs="Calibri" w:hint="cs"/>
            <w:sz w:val="28"/>
            <w:szCs w:val="28"/>
            <w:rtl/>
            <w:lang w:bidi="fa-IR"/>
          </w:rPr>
          <w:lastRenderedPageBreak/>
          <w:t>میتونیم داخل خودِ تابع با یه متغیری طرف باشیم که داخلش همۀ متغیر هایی که نیاز داریم وجود داره:</w:t>
        </w:r>
      </w:ins>
    </w:p>
    <w:p w14:paraId="5CB2EBE2" w14:textId="5E56DE02" w:rsidR="00326DDC" w:rsidRDefault="00326DDC">
      <w:pPr>
        <w:bidi/>
        <w:spacing w:after="0" w:line="276" w:lineRule="auto"/>
        <w:jc w:val="both"/>
        <w:rPr>
          <w:ins w:id="2121" w:author="Microsoft account" w:date="2025-09-20T15:21:00Z"/>
          <w:rFonts w:cs="Calibri"/>
          <w:sz w:val="28"/>
          <w:szCs w:val="28"/>
          <w:rtl/>
          <w:lang w:bidi="fa-IR"/>
        </w:rPr>
        <w:pPrChange w:id="2122" w:author="Microsoft account" w:date="2025-09-20T15:21:00Z">
          <w:pPr>
            <w:bidi/>
            <w:spacing w:after="0" w:line="276" w:lineRule="auto"/>
            <w:jc w:val="both"/>
          </w:pPr>
        </w:pPrChange>
      </w:pPr>
      <w:ins w:id="2123" w:author="Microsoft account" w:date="2025-09-20T15:21:00Z">
        <w:r w:rsidRPr="00326DDC">
          <w:rPr>
            <w:rFonts w:cs="Calibri"/>
            <w:noProof/>
            <w:sz w:val="28"/>
            <w:szCs w:val="28"/>
            <w:rPrChange w:id="2124" w:author="Unknown">
              <w:rPr>
                <w:noProof/>
              </w:rPr>
            </w:rPrChange>
          </w:rPr>
          <w:drawing>
            <wp:inline distT="0" distB="0" distL="0" distR="0" wp14:anchorId="458FCA65" wp14:editId="688B7947">
              <wp:extent cx="3149084" cy="1875983"/>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169537" cy="1888167"/>
                      </a:xfrm>
                      <a:prstGeom prst="rect">
                        <a:avLst/>
                      </a:prstGeom>
                    </pic:spPr>
                  </pic:pic>
                </a:graphicData>
              </a:graphic>
            </wp:inline>
          </w:drawing>
        </w:r>
      </w:ins>
    </w:p>
    <w:p w14:paraId="49B8867D" w14:textId="77777777" w:rsidR="00326DDC" w:rsidRDefault="00326DDC">
      <w:pPr>
        <w:bidi/>
        <w:spacing w:after="0" w:line="276" w:lineRule="auto"/>
        <w:jc w:val="both"/>
        <w:rPr>
          <w:ins w:id="2125" w:author="Microsoft account" w:date="2025-09-20T15:21:00Z"/>
          <w:rFonts w:cs="Calibri"/>
          <w:sz w:val="28"/>
          <w:szCs w:val="28"/>
          <w:rtl/>
          <w:lang w:bidi="fa-IR"/>
        </w:rPr>
        <w:pPrChange w:id="2126" w:author="Microsoft account" w:date="2025-09-20T15:21:00Z">
          <w:pPr>
            <w:bidi/>
            <w:spacing w:after="0" w:line="276" w:lineRule="auto"/>
            <w:jc w:val="both"/>
          </w:pPr>
        </w:pPrChange>
      </w:pPr>
    </w:p>
    <w:p w14:paraId="37C803BE" w14:textId="47AB9351" w:rsidR="00326DDC" w:rsidRDefault="00326DDC">
      <w:pPr>
        <w:bidi/>
        <w:spacing w:after="0" w:line="276" w:lineRule="auto"/>
        <w:jc w:val="both"/>
        <w:rPr>
          <w:ins w:id="2127" w:author="Microsoft account" w:date="2025-09-20T15:22:00Z"/>
          <w:rFonts w:cs="Calibri"/>
          <w:sz w:val="28"/>
          <w:szCs w:val="28"/>
          <w:lang w:bidi="fa-IR"/>
        </w:rPr>
        <w:pPrChange w:id="2128" w:author="Microsoft account" w:date="2025-09-20T15:21:00Z">
          <w:pPr>
            <w:bidi/>
            <w:spacing w:after="0" w:line="276" w:lineRule="auto"/>
            <w:jc w:val="both"/>
          </w:pPr>
        </w:pPrChange>
      </w:pPr>
      <w:ins w:id="2129" w:author="Microsoft account" w:date="2025-09-20T15:21:00Z">
        <w:r>
          <w:rPr>
            <w:rFonts w:cs="Calibri" w:hint="cs"/>
            <w:sz w:val="28"/>
            <w:szCs w:val="28"/>
            <w:rtl/>
            <w:lang w:bidi="fa-IR"/>
          </w:rPr>
          <w:t xml:space="preserve">-این رو قبلا خونده بودیم فکر کنم داخل </w:t>
        </w:r>
      </w:ins>
      <w:ins w:id="2130" w:author="Microsoft account" w:date="2025-09-20T15:22:00Z">
        <w:r>
          <w:rPr>
            <w:rFonts w:cs="Calibri"/>
            <w:sz w:val="28"/>
            <w:szCs w:val="28"/>
            <w:lang w:bidi="fa-IR"/>
          </w:rPr>
          <w:t>w3schools</w:t>
        </w:r>
      </w:ins>
    </w:p>
    <w:p w14:paraId="207137E9" w14:textId="77777777" w:rsidR="00326DDC" w:rsidRDefault="00326DDC">
      <w:pPr>
        <w:bidi/>
        <w:spacing w:after="0" w:line="276" w:lineRule="auto"/>
        <w:jc w:val="both"/>
        <w:rPr>
          <w:ins w:id="2131" w:author="Microsoft account" w:date="2025-09-20T15:23:00Z"/>
          <w:rFonts w:cs="Calibri"/>
          <w:sz w:val="28"/>
          <w:szCs w:val="28"/>
          <w:rtl/>
          <w:lang w:bidi="fa-IR"/>
        </w:rPr>
        <w:pPrChange w:id="2132" w:author="Microsoft account" w:date="2025-09-20T15:22:00Z">
          <w:pPr>
            <w:bidi/>
            <w:spacing w:after="0" w:line="276" w:lineRule="auto"/>
            <w:jc w:val="both"/>
          </w:pPr>
        </w:pPrChange>
      </w:pPr>
    </w:p>
    <w:p w14:paraId="1C3F6CBC" w14:textId="01F74041" w:rsidR="00326DDC" w:rsidRDefault="00326DDC">
      <w:pPr>
        <w:bidi/>
        <w:spacing w:after="0" w:line="276" w:lineRule="auto"/>
        <w:jc w:val="both"/>
        <w:rPr>
          <w:ins w:id="2133" w:author="Microsoft account" w:date="2025-09-20T15:25:00Z"/>
          <w:rFonts w:cs="Calibri"/>
          <w:sz w:val="28"/>
          <w:szCs w:val="28"/>
          <w:rtl/>
          <w:lang w:bidi="fa-IR"/>
        </w:rPr>
        <w:pPrChange w:id="2134" w:author="Microsoft account" w:date="2025-09-20T15:23:00Z">
          <w:pPr>
            <w:bidi/>
            <w:spacing w:after="0" w:line="276" w:lineRule="auto"/>
            <w:jc w:val="both"/>
          </w:pPr>
        </w:pPrChange>
      </w:pPr>
      <w:ins w:id="2135" w:author="Microsoft account" w:date="2025-09-20T15:22:00Z">
        <w:r>
          <w:rPr>
            <w:rFonts w:cs="Calibri"/>
            <w:sz w:val="28"/>
            <w:szCs w:val="28"/>
            <w:lang w:bidi="fa-IR"/>
          </w:rPr>
          <w:t>-</w:t>
        </w:r>
      </w:ins>
      <w:ins w:id="2136" w:author="Microsoft account" w:date="2025-09-20T15:23:00Z">
        <w:r>
          <w:rPr>
            <w:rFonts w:cs="Calibri" w:hint="cs"/>
            <w:sz w:val="28"/>
            <w:szCs w:val="28"/>
            <w:rtl/>
            <w:lang w:bidi="fa-IR"/>
          </w:rPr>
          <w:t xml:space="preserve">خب ما متوجه شدیم که خودِ </w:t>
        </w:r>
        <w:r>
          <w:rPr>
            <w:rFonts w:cs="Calibri"/>
            <w:sz w:val="28"/>
            <w:szCs w:val="28"/>
            <w:lang w:bidi="fa-IR"/>
          </w:rPr>
          <w:t>tkinter</w:t>
        </w:r>
        <w:r>
          <w:rPr>
            <w:rFonts w:cs="Calibri" w:hint="cs"/>
            <w:sz w:val="28"/>
            <w:szCs w:val="28"/>
            <w:rtl/>
            <w:lang w:bidi="fa-IR"/>
          </w:rPr>
          <w:t xml:space="preserve"> رو از روی یه تکنولوژی ای به نام </w:t>
        </w:r>
      </w:ins>
      <w:ins w:id="2137" w:author="Microsoft account" w:date="2025-09-20T15:24:00Z">
        <w:r>
          <w:rPr>
            <w:rFonts w:cs="Calibri"/>
            <w:sz w:val="28"/>
            <w:szCs w:val="28"/>
            <w:lang w:bidi="fa-IR"/>
          </w:rPr>
          <w:t>TK</w:t>
        </w:r>
        <w:r>
          <w:rPr>
            <w:rFonts w:cs="Calibri" w:hint="cs"/>
            <w:sz w:val="28"/>
            <w:szCs w:val="28"/>
            <w:rtl/>
            <w:lang w:bidi="fa-IR"/>
          </w:rPr>
          <w:t xml:space="preserve"> ساختن که ساختارِ خودشو داره. که این </w:t>
        </w:r>
        <w:r>
          <w:rPr>
            <w:rFonts w:cs="Calibri"/>
            <w:sz w:val="28"/>
            <w:szCs w:val="28"/>
            <w:lang w:bidi="fa-IR"/>
          </w:rPr>
          <w:t>property</w:t>
        </w:r>
        <w:r>
          <w:rPr>
            <w:rFonts w:cs="Calibri" w:hint="cs"/>
            <w:sz w:val="28"/>
            <w:szCs w:val="28"/>
            <w:rtl/>
            <w:lang w:bidi="fa-IR"/>
          </w:rPr>
          <w:t xml:space="preserve"> ها و </w:t>
        </w:r>
        <w:r>
          <w:rPr>
            <w:rFonts w:cs="Calibri"/>
            <w:sz w:val="28"/>
            <w:szCs w:val="28"/>
            <w:lang w:bidi="fa-IR"/>
          </w:rPr>
          <w:t>method</w:t>
        </w:r>
        <w:r>
          <w:rPr>
            <w:rFonts w:cs="Calibri" w:hint="cs"/>
            <w:sz w:val="28"/>
            <w:szCs w:val="28"/>
            <w:rtl/>
            <w:lang w:bidi="fa-IR"/>
          </w:rPr>
          <w:t xml:space="preserve"> هایی که داشته رو اووردن اینجا و به صورت </w:t>
        </w:r>
        <w:r>
          <w:rPr>
            <w:rFonts w:cs="Calibri"/>
            <w:sz w:val="28"/>
            <w:szCs w:val="28"/>
            <w:lang w:bidi="fa-IR"/>
          </w:rPr>
          <w:t>**kwarg</w:t>
        </w:r>
        <w:r>
          <w:rPr>
            <w:rFonts w:cs="Calibri" w:hint="cs"/>
            <w:sz w:val="28"/>
            <w:szCs w:val="28"/>
            <w:rtl/>
            <w:lang w:bidi="fa-IR"/>
          </w:rPr>
          <w:t xml:space="preserve"> دریافتش کردن داخل</w:t>
        </w:r>
        <w:r>
          <w:rPr>
            <w:rFonts w:cs="Calibri"/>
            <w:sz w:val="28"/>
            <w:szCs w:val="28"/>
            <w:lang w:bidi="fa-IR"/>
          </w:rPr>
          <w:t xml:space="preserve"> </w:t>
        </w:r>
        <w:r>
          <w:rPr>
            <w:rFonts w:cs="Calibri" w:hint="cs"/>
            <w:sz w:val="28"/>
            <w:szCs w:val="28"/>
            <w:rtl/>
            <w:lang w:bidi="fa-IR"/>
          </w:rPr>
          <w:t xml:space="preserve"> </w:t>
        </w:r>
        <w:r>
          <w:rPr>
            <w:rFonts w:cs="Calibri"/>
            <w:sz w:val="28"/>
            <w:szCs w:val="28"/>
            <w:lang w:bidi="fa-IR"/>
          </w:rPr>
          <w:t>tkinter</w:t>
        </w:r>
        <w:r>
          <w:rPr>
            <w:rFonts w:cs="Calibri" w:hint="cs"/>
            <w:sz w:val="28"/>
            <w:szCs w:val="28"/>
            <w:rtl/>
            <w:lang w:bidi="fa-IR"/>
          </w:rPr>
          <w:t xml:space="preserve"> و ... باقی ماجرا. </w:t>
        </w:r>
      </w:ins>
    </w:p>
    <w:p w14:paraId="0568A58E" w14:textId="6ECB8AEA" w:rsidR="00326DDC" w:rsidRDefault="00326DDC">
      <w:pPr>
        <w:bidi/>
        <w:spacing w:after="0" w:line="276" w:lineRule="auto"/>
        <w:jc w:val="both"/>
        <w:rPr>
          <w:ins w:id="2138" w:author="Microsoft account" w:date="2025-09-20T13:24:00Z"/>
          <w:rFonts w:cs="Calibri"/>
          <w:sz w:val="28"/>
          <w:szCs w:val="28"/>
          <w:lang w:bidi="fa-IR"/>
        </w:rPr>
        <w:pPrChange w:id="2139" w:author="Microsoft account" w:date="2025-09-20T15:25:00Z">
          <w:pPr>
            <w:bidi/>
            <w:spacing w:after="0" w:line="276" w:lineRule="auto"/>
            <w:jc w:val="both"/>
          </w:pPr>
        </w:pPrChange>
      </w:pPr>
      <w:ins w:id="2140" w:author="Microsoft account" w:date="2025-09-20T15:25:00Z">
        <w:r>
          <w:rPr>
            <w:rFonts w:cs="Calibri" w:hint="cs"/>
            <w:sz w:val="28"/>
            <w:szCs w:val="28"/>
            <w:rtl/>
            <w:lang w:bidi="fa-IR"/>
          </w:rPr>
          <w:t xml:space="preserve">تا </w:t>
        </w:r>
        <w:r w:rsidR="00556FDE">
          <w:rPr>
            <w:rFonts w:cs="Calibri"/>
            <w:sz w:val="28"/>
            <w:szCs w:val="28"/>
            <w:lang w:bidi="fa-IR"/>
          </w:rPr>
          <w:t>Day027 007 00:04:50</w:t>
        </w:r>
      </w:ins>
    </w:p>
    <w:p w14:paraId="5DB507BA" w14:textId="77777777" w:rsidR="00D964CE" w:rsidRDefault="00D964CE">
      <w:pPr>
        <w:bidi/>
        <w:spacing w:after="0" w:line="276" w:lineRule="auto"/>
        <w:jc w:val="both"/>
        <w:rPr>
          <w:ins w:id="2141" w:author="Microsoft account" w:date="2025-09-20T13:24:00Z"/>
          <w:rFonts w:cs="Calibri"/>
          <w:sz w:val="28"/>
          <w:szCs w:val="28"/>
          <w:rtl/>
          <w:lang w:bidi="fa-IR"/>
        </w:rPr>
        <w:pPrChange w:id="2142" w:author="Microsoft account" w:date="2025-09-20T13:24:00Z">
          <w:pPr>
            <w:bidi/>
            <w:spacing w:after="0" w:line="276" w:lineRule="auto"/>
            <w:jc w:val="both"/>
          </w:pPr>
        </w:pPrChange>
      </w:pPr>
    </w:p>
    <w:p w14:paraId="04F65187" w14:textId="78A24B2E" w:rsidR="00D964CE" w:rsidRDefault="00D964CE">
      <w:pPr>
        <w:spacing w:after="0" w:line="240" w:lineRule="auto"/>
        <w:rPr>
          <w:ins w:id="2143" w:author="Microsoft account" w:date="2025-09-20T13:24:00Z"/>
          <w:rFonts w:cs="Calibri"/>
          <w:sz w:val="28"/>
          <w:szCs w:val="28"/>
          <w:rtl/>
          <w:lang w:bidi="fa-IR"/>
        </w:rPr>
      </w:pPr>
      <w:ins w:id="2144" w:author="Microsoft account" w:date="2025-09-20T13:24:00Z">
        <w:r>
          <w:rPr>
            <w:rFonts w:cs="Calibri"/>
            <w:sz w:val="28"/>
            <w:szCs w:val="28"/>
            <w:rtl/>
            <w:lang w:bidi="fa-IR"/>
          </w:rPr>
          <w:br w:type="page"/>
        </w:r>
      </w:ins>
    </w:p>
    <w:p w14:paraId="052B2B2F" w14:textId="1BDC22B1" w:rsidR="00D964CE" w:rsidRDefault="009F075E">
      <w:pPr>
        <w:bidi/>
        <w:spacing w:after="0" w:line="276" w:lineRule="auto"/>
        <w:jc w:val="both"/>
        <w:rPr>
          <w:ins w:id="2145" w:author="Microsoft account" w:date="2025-09-21T11:53:00Z"/>
          <w:rFonts w:cs="Calibri"/>
          <w:sz w:val="28"/>
          <w:szCs w:val="28"/>
          <w:rtl/>
          <w:lang w:bidi="fa-IR"/>
        </w:rPr>
        <w:pPrChange w:id="2146" w:author="Microsoft account" w:date="2025-09-20T13:24:00Z">
          <w:pPr>
            <w:bidi/>
            <w:spacing w:after="0" w:line="276" w:lineRule="auto"/>
            <w:jc w:val="both"/>
          </w:pPr>
        </w:pPrChange>
      </w:pPr>
      <w:bookmarkStart w:id="2147" w:name="I4040630"/>
      <w:ins w:id="2148" w:author="Microsoft account" w:date="2025-09-21T11:53:00Z">
        <w:r>
          <w:rPr>
            <w:rFonts w:cs="Calibri" w:hint="cs"/>
            <w:sz w:val="28"/>
            <w:szCs w:val="28"/>
            <w:rtl/>
            <w:lang w:bidi="fa-IR"/>
          </w:rPr>
          <w:lastRenderedPageBreak/>
          <w:t>ادامه</w:t>
        </w:r>
      </w:ins>
    </w:p>
    <w:bookmarkEnd w:id="2147"/>
    <w:p w14:paraId="5D3D831F" w14:textId="77777777" w:rsidR="009F075E" w:rsidRDefault="009F075E">
      <w:pPr>
        <w:bidi/>
        <w:spacing w:after="0" w:line="276" w:lineRule="auto"/>
        <w:jc w:val="both"/>
        <w:rPr>
          <w:ins w:id="2149" w:author="Microsoft account" w:date="2025-09-21T11:54:00Z"/>
          <w:rFonts w:cs="Calibri"/>
          <w:sz w:val="28"/>
          <w:szCs w:val="28"/>
          <w:rtl/>
          <w:lang w:bidi="fa-IR"/>
        </w:rPr>
        <w:pPrChange w:id="2150" w:author="Microsoft account" w:date="2025-09-21T11:53:00Z">
          <w:pPr>
            <w:bidi/>
            <w:spacing w:after="0" w:line="276" w:lineRule="auto"/>
            <w:jc w:val="both"/>
          </w:pPr>
        </w:pPrChange>
      </w:pPr>
    </w:p>
    <w:p w14:paraId="710A15A8" w14:textId="1340836B" w:rsidR="009F075E" w:rsidRDefault="00E34CC8">
      <w:pPr>
        <w:bidi/>
        <w:spacing w:after="0" w:line="276" w:lineRule="auto"/>
        <w:jc w:val="both"/>
        <w:rPr>
          <w:ins w:id="2151" w:author="Microsoft account" w:date="2025-09-21T12:01:00Z"/>
          <w:rFonts w:cs="Calibri"/>
          <w:sz w:val="28"/>
          <w:szCs w:val="28"/>
          <w:rtl/>
          <w:lang w:bidi="fa-IR"/>
        </w:rPr>
        <w:pPrChange w:id="2152" w:author="Microsoft account" w:date="2025-09-21T11:54:00Z">
          <w:pPr>
            <w:bidi/>
            <w:spacing w:after="0" w:line="276" w:lineRule="auto"/>
            <w:jc w:val="both"/>
          </w:pPr>
        </w:pPrChange>
      </w:pPr>
      <w:ins w:id="2153" w:author="Microsoft account" w:date="2025-09-21T12:00:00Z">
        <w:r>
          <w:rPr>
            <w:rFonts w:cs="Calibri" w:hint="cs"/>
            <w:sz w:val="28"/>
            <w:szCs w:val="28"/>
            <w:rtl/>
            <w:lang w:bidi="fa-IR"/>
          </w:rPr>
          <w:t xml:space="preserve">خب در ادامۀ بحثِ </w:t>
        </w:r>
        <w:r>
          <w:rPr>
            <w:rFonts w:cs="Calibri"/>
            <w:sz w:val="28"/>
            <w:szCs w:val="28"/>
            <w:lang w:bidi="fa-IR"/>
          </w:rPr>
          <w:t>kwarg , arg, *arg, **kwarg</w:t>
        </w:r>
        <w:r>
          <w:rPr>
            <w:rFonts w:cs="Calibri" w:hint="cs"/>
            <w:sz w:val="28"/>
            <w:szCs w:val="28"/>
            <w:rtl/>
            <w:lang w:bidi="fa-IR"/>
          </w:rPr>
          <w:t xml:space="preserve"> یسری توضیح وجود داره. اگر ما از </w:t>
        </w:r>
        <w:r>
          <w:rPr>
            <w:rFonts w:cs="Calibri"/>
            <w:sz w:val="28"/>
            <w:szCs w:val="28"/>
            <w:lang w:bidi="fa-IR"/>
          </w:rPr>
          <w:t>**kwarg</w:t>
        </w:r>
        <w:r>
          <w:rPr>
            <w:rFonts w:cs="Calibri" w:hint="cs"/>
            <w:sz w:val="28"/>
            <w:szCs w:val="28"/>
            <w:rtl/>
            <w:lang w:bidi="fa-IR"/>
          </w:rPr>
          <w:t xml:space="preserve"> استفاده کنیم و حین </w:t>
        </w:r>
        <w:r>
          <w:rPr>
            <w:rFonts w:cs="Calibri"/>
            <w:sz w:val="28"/>
            <w:szCs w:val="28"/>
            <w:lang w:bidi="fa-IR"/>
          </w:rPr>
          <w:t>call</w:t>
        </w:r>
        <w:r>
          <w:rPr>
            <w:rFonts w:cs="Calibri" w:hint="cs"/>
            <w:sz w:val="28"/>
            <w:szCs w:val="28"/>
            <w:rtl/>
            <w:lang w:bidi="fa-IR"/>
          </w:rPr>
          <w:t xml:space="preserve"> کردن اون </w:t>
        </w:r>
      </w:ins>
      <w:ins w:id="2154" w:author="Microsoft account" w:date="2025-09-21T12:01:00Z">
        <w:r>
          <w:rPr>
            <w:rFonts w:cs="Calibri"/>
            <w:sz w:val="28"/>
            <w:szCs w:val="28"/>
            <w:lang w:bidi="fa-IR"/>
          </w:rPr>
          <w:t>arg</w:t>
        </w:r>
        <w:r>
          <w:rPr>
            <w:rFonts w:cs="Calibri" w:hint="cs"/>
            <w:sz w:val="28"/>
            <w:szCs w:val="28"/>
            <w:rtl/>
            <w:lang w:bidi="fa-IR"/>
          </w:rPr>
          <w:t xml:space="preserve"> رو نفرستیم ارور میگیریم ، چراکه باید باشه تا ساخته بشه. البته در طی یه نکته ای این اتفاق میوفته . شما به این </w:t>
        </w:r>
        <w:r>
          <w:rPr>
            <w:rFonts w:cs="Calibri"/>
            <w:sz w:val="28"/>
            <w:szCs w:val="28"/>
            <w:lang w:bidi="fa-IR"/>
          </w:rPr>
          <w:t>declaration</w:t>
        </w:r>
        <w:r>
          <w:rPr>
            <w:rFonts w:cs="Calibri" w:hint="cs"/>
            <w:sz w:val="28"/>
            <w:szCs w:val="28"/>
            <w:rtl/>
            <w:lang w:bidi="fa-IR"/>
          </w:rPr>
          <w:t xml:space="preserve"> نگاه کن:</w:t>
        </w:r>
      </w:ins>
    </w:p>
    <w:p w14:paraId="4A755B68" w14:textId="7612FDCD" w:rsidR="00E34CC8" w:rsidRDefault="00E34CC8">
      <w:pPr>
        <w:bidi/>
        <w:spacing w:after="0" w:line="276" w:lineRule="auto"/>
        <w:jc w:val="both"/>
        <w:rPr>
          <w:ins w:id="2155" w:author="Microsoft account" w:date="2025-09-21T12:01:00Z"/>
          <w:rFonts w:cs="Calibri"/>
          <w:sz w:val="28"/>
          <w:szCs w:val="28"/>
          <w:rtl/>
          <w:lang w:bidi="fa-IR"/>
        </w:rPr>
        <w:pPrChange w:id="2156" w:author="Microsoft account" w:date="2025-09-21T12:01:00Z">
          <w:pPr>
            <w:bidi/>
            <w:spacing w:after="0" w:line="276" w:lineRule="auto"/>
            <w:jc w:val="both"/>
          </w:pPr>
        </w:pPrChange>
      </w:pPr>
      <w:ins w:id="2157" w:author="Microsoft account" w:date="2025-09-21T12:02:00Z">
        <w:r w:rsidRPr="00E34CC8">
          <w:rPr>
            <w:rFonts w:cs="Calibri"/>
            <w:noProof/>
            <w:sz w:val="28"/>
            <w:szCs w:val="28"/>
            <w:rPrChange w:id="2158" w:author="Unknown">
              <w:rPr>
                <w:noProof/>
              </w:rPr>
            </w:rPrChange>
          </w:rPr>
          <w:drawing>
            <wp:inline distT="0" distB="0" distL="0" distR="0" wp14:anchorId="519FA858" wp14:editId="73B560F8">
              <wp:extent cx="3902014" cy="2074984"/>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918803" cy="2083912"/>
                      </a:xfrm>
                      <a:prstGeom prst="rect">
                        <a:avLst/>
                      </a:prstGeom>
                    </pic:spPr>
                  </pic:pic>
                </a:graphicData>
              </a:graphic>
            </wp:inline>
          </w:drawing>
        </w:r>
      </w:ins>
    </w:p>
    <w:p w14:paraId="37958F8F" w14:textId="42D6B90D" w:rsidR="00E34CC8" w:rsidRDefault="00E34CC8">
      <w:pPr>
        <w:bidi/>
        <w:spacing w:after="0" w:line="276" w:lineRule="auto"/>
        <w:jc w:val="both"/>
        <w:rPr>
          <w:ins w:id="2159" w:author="Microsoft account" w:date="2025-09-22T10:05:00Z"/>
          <w:rFonts w:cs="Calibri"/>
          <w:sz w:val="28"/>
          <w:szCs w:val="28"/>
          <w:rtl/>
          <w:lang w:bidi="fa-IR"/>
        </w:rPr>
        <w:pPrChange w:id="2160" w:author="Microsoft account" w:date="2025-09-21T12:01:00Z">
          <w:pPr>
            <w:bidi/>
            <w:spacing w:after="0" w:line="276" w:lineRule="auto"/>
            <w:jc w:val="both"/>
          </w:pPr>
        </w:pPrChange>
      </w:pPr>
      <w:ins w:id="2161" w:author="Microsoft account" w:date="2025-09-21T12:01:00Z">
        <w:r>
          <w:rPr>
            <w:rFonts w:cs="Calibri" w:hint="cs"/>
            <w:sz w:val="28"/>
            <w:szCs w:val="28"/>
            <w:rtl/>
            <w:lang w:bidi="fa-IR"/>
          </w:rPr>
          <w:t xml:space="preserve">خب ما اینجا در </w:t>
        </w:r>
        <w:r>
          <w:rPr>
            <w:rFonts w:cs="Calibri"/>
            <w:sz w:val="28"/>
            <w:szCs w:val="28"/>
            <w:lang w:bidi="fa-IR"/>
          </w:rPr>
          <w:t>__init__()</w:t>
        </w:r>
        <w:r>
          <w:rPr>
            <w:rFonts w:cs="Calibri" w:hint="cs"/>
            <w:sz w:val="28"/>
            <w:szCs w:val="28"/>
            <w:rtl/>
            <w:lang w:bidi="fa-IR"/>
          </w:rPr>
          <w:t xml:space="preserve"> </w:t>
        </w:r>
      </w:ins>
      <w:ins w:id="2162" w:author="Microsoft account" w:date="2025-09-21T12:02:00Z">
        <w:r>
          <w:rPr>
            <w:rFonts w:cs="Calibri" w:hint="cs"/>
            <w:sz w:val="28"/>
            <w:szCs w:val="28"/>
            <w:rtl/>
            <w:lang w:bidi="fa-IR"/>
          </w:rPr>
          <w:t xml:space="preserve">از </w:t>
        </w:r>
        <w:r>
          <w:rPr>
            <w:rFonts w:cs="Calibri"/>
            <w:sz w:val="28"/>
            <w:szCs w:val="28"/>
            <w:lang w:bidi="fa-IR"/>
          </w:rPr>
          <w:t>**kwarg</w:t>
        </w:r>
        <w:r>
          <w:rPr>
            <w:rFonts w:cs="Calibri" w:hint="cs"/>
            <w:sz w:val="28"/>
            <w:szCs w:val="28"/>
            <w:rtl/>
            <w:lang w:bidi="fa-IR"/>
          </w:rPr>
          <w:t xml:space="preserve"> استفاده کردیم، که باعث میشه که یه </w:t>
        </w:r>
        <w:r>
          <w:rPr>
            <w:rFonts w:cs="Calibri"/>
            <w:sz w:val="28"/>
            <w:szCs w:val="28"/>
            <w:lang w:bidi="fa-IR"/>
          </w:rPr>
          <w:t>dictionary</w:t>
        </w:r>
        <w:r>
          <w:rPr>
            <w:rFonts w:cs="Calibri" w:hint="cs"/>
            <w:sz w:val="28"/>
            <w:szCs w:val="28"/>
            <w:rtl/>
            <w:lang w:bidi="fa-IR"/>
          </w:rPr>
          <w:t xml:space="preserve"> ساخته بشه که </w:t>
        </w:r>
      </w:ins>
      <w:ins w:id="2163" w:author="Microsoft account" w:date="2025-09-21T12:03:00Z">
        <w:r>
          <w:rPr>
            <w:rFonts w:cs="Calibri"/>
            <w:sz w:val="28"/>
            <w:szCs w:val="28"/>
            <w:lang w:bidi="fa-IR"/>
          </w:rPr>
          <w:t>key pare</w:t>
        </w:r>
        <w:r>
          <w:rPr>
            <w:rFonts w:cs="Calibri" w:hint="cs"/>
            <w:sz w:val="28"/>
            <w:szCs w:val="28"/>
            <w:rtl/>
            <w:lang w:bidi="fa-IR"/>
          </w:rPr>
          <w:t xml:space="preserve"> هارو نگه میداره. ما میدونیم برای اینکه به </w:t>
        </w:r>
        <w:r>
          <w:rPr>
            <w:rFonts w:cs="Calibri"/>
            <w:sz w:val="28"/>
            <w:szCs w:val="28"/>
            <w:lang w:bidi="fa-IR"/>
          </w:rPr>
          <w:t>value</w:t>
        </w:r>
        <w:r>
          <w:rPr>
            <w:rFonts w:cs="Calibri" w:hint="cs"/>
            <w:sz w:val="28"/>
            <w:szCs w:val="28"/>
            <w:rtl/>
            <w:lang w:bidi="fa-IR"/>
          </w:rPr>
          <w:t xml:space="preserve"> یک </w:t>
        </w:r>
        <w:r>
          <w:rPr>
            <w:rFonts w:cs="Calibri"/>
            <w:sz w:val="28"/>
            <w:szCs w:val="28"/>
            <w:lang w:bidi="fa-IR"/>
          </w:rPr>
          <w:t>key</w:t>
        </w:r>
        <w:r>
          <w:rPr>
            <w:rFonts w:cs="Calibri" w:hint="cs"/>
            <w:sz w:val="28"/>
            <w:szCs w:val="28"/>
            <w:rtl/>
            <w:lang w:bidi="fa-IR"/>
          </w:rPr>
          <w:t xml:space="preserve"> در </w:t>
        </w:r>
        <w:r>
          <w:rPr>
            <w:rFonts w:cs="Calibri"/>
            <w:sz w:val="28"/>
            <w:szCs w:val="28"/>
            <w:lang w:bidi="fa-IR"/>
          </w:rPr>
          <w:t>dictionary</w:t>
        </w:r>
        <w:r>
          <w:rPr>
            <w:rFonts w:cs="Calibri" w:hint="cs"/>
            <w:sz w:val="28"/>
            <w:szCs w:val="28"/>
            <w:rtl/>
            <w:lang w:bidi="fa-IR"/>
          </w:rPr>
          <w:t xml:space="preserve"> دست پیدا کنیم، باید از </w:t>
        </w:r>
        <w:r>
          <w:rPr>
            <w:rFonts w:cs="Calibri"/>
            <w:sz w:val="28"/>
            <w:szCs w:val="28"/>
            <w:lang w:bidi="fa-IR"/>
          </w:rPr>
          <w:t>dictionary_name[“key_name”]</w:t>
        </w:r>
        <w:r>
          <w:rPr>
            <w:rFonts w:cs="Calibri" w:hint="cs"/>
            <w:sz w:val="28"/>
            <w:szCs w:val="28"/>
            <w:rtl/>
            <w:lang w:bidi="fa-IR"/>
          </w:rPr>
          <w:t xml:space="preserve"> استفاده کنیم . خب این یه نکته ای داره اونم اینه که اگر </w:t>
        </w:r>
      </w:ins>
      <w:ins w:id="2164" w:author="Microsoft account" w:date="2025-09-21T12:04:00Z">
        <w:r>
          <w:rPr>
            <w:rFonts w:cs="Calibri"/>
            <w:sz w:val="28"/>
            <w:szCs w:val="28"/>
            <w:lang w:bidi="fa-IR"/>
          </w:rPr>
          <w:t>“key_name”</w:t>
        </w:r>
        <w:r>
          <w:rPr>
            <w:rFonts w:cs="Calibri" w:hint="cs"/>
            <w:sz w:val="28"/>
            <w:szCs w:val="28"/>
            <w:rtl/>
            <w:lang w:bidi="fa-IR"/>
          </w:rPr>
          <w:t xml:space="preserve"> وجود نداشته باشه؛ </w:t>
        </w:r>
        <w:r>
          <w:rPr>
            <w:rFonts w:cs="Calibri"/>
            <w:sz w:val="28"/>
            <w:szCs w:val="28"/>
            <w:lang w:bidi="fa-IR"/>
          </w:rPr>
          <w:t>error raise</w:t>
        </w:r>
        <w:r>
          <w:rPr>
            <w:rFonts w:cs="Calibri" w:hint="cs"/>
            <w:sz w:val="28"/>
            <w:szCs w:val="28"/>
            <w:rtl/>
            <w:lang w:bidi="fa-IR"/>
          </w:rPr>
          <w:t xml:space="preserve"> میکنه و </w:t>
        </w:r>
        <w:r w:rsidR="00210F46">
          <w:rPr>
            <w:rFonts w:cs="Calibri" w:hint="cs"/>
            <w:sz w:val="28"/>
            <w:szCs w:val="28"/>
            <w:rtl/>
            <w:lang w:bidi="fa-IR"/>
          </w:rPr>
          <w:t xml:space="preserve">برنامه رو مختل میکنه. اینجا میرسیم به نکته اصلی. جایگزینی برای این ساختار دریافت </w:t>
        </w:r>
        <w:r w:rsidR="00210F46">
          <w:rPr>
            <w:rFonts w:cs="Calibri"/>
            <w:sz w:val="28"/>
            <w:szCs w:val="28"/>
            <w:lang w:bidi="fa-IR"/>
          </w:rPr>
          <w:t>value</w:t>
        </w:r>
        <w:r w:rsidR="00210F46">
          <w:rPr>
            <w:rFonts w:cs="Calibri" w:hint="cs"/>
            <w:sz w:val="28"/>
            <w:szCs w:val="28"/>
            <w:rtl/>
            <w:lang w:bidi="fa-IR"/>
          </w:rPr>
          <w:t xml:space="preserve"> در </w:t>
        </w:r>
        <w:r w:rsidR="00210F46">
          <w:rPr>
            <w:rFonts w:cs="Calibri"/>
            <w:sz w:val="28"/>
            <w:szCs w:val="28"/>
            <w:lang w:bidi="fa-IR"/>
          </w:rPr>
          <w:t>dictionary</w:t>
        </w:r>
        <w:r w:rsidR="00210F46">
          <w:rPr>
            <w:rFonts w:cs="Calibri" w:hint="cs"/>
            <w:sz w:val="28"/>
            <w:szCs w:val="28"/>
            <w:rtl/>
            <w:lang w:bidi="fa-IR"/>
          </w:rPr>
          <w:t xml:space="preserve"> ها یه </w:t>
        </w:r>
      </w:ins>
      <w:ins w:id="2165" w:author="Microsoft account" w:date="2025-09-21T12:05:00Z">
        <w:r w:rsidR="00210F46">
          <w:rPr>
            <w:rFonts w:cs="Calibri"/>
            <w:sz w:val="28"/>
            <w:szCs w:val="28"/>
            <w:lang w:bidi="fa-IR"/>
          </w:rPr>
          <w:t xml:space="preserve">built-in method </w:t>
        </w:r>
        <w:r w:rsidR="00210F46">
          <w:rPr>
            <w:rFonts w:cs="Calibri" w:hint="cs"/>
            <w:sz w:val="28"/>
            <w:szCs w:val="28"/>
            <w:rtl/>
            <w:lang w:bidi="fa-IR"/>
          </w:rPr>
          <w:t xml:space="preserve"> عه به نام </w:t>
        </w:r>
        <w:r w:rsidR="00210F46">
          <w:rPr>
            <w:rFonts w:cs="Calibri"/>
            <w:sz w:val="28"/>
            <w:szCs w:val="28"/>
            <w:lang w:bidi="fa-IR"/>
          </w:rPr>
          <w:t>.get()</w:t>
        </w:r>
        <w:r w:rsidR="00210F46">
          <w:rPr>
            <w:rFonts w:cs="Calibri" w:hint="cs"/>
            <w:sz w:val="28"/>
            <w:szCs w:val="28"/>
            <w:rtl/>
            <w:lang w:bidi="fa-IR"/>
          </w:rPr>
          <w:t xml:space="preserve"> که </w:t>
        </w:r>
        <w:r w:rsidR="00210F46">
          <w:rPr>
            <w:rFonts w:cs="Calibri"/>
            <w:sz w:val="28"/>
            <w:szCs w:val="28"/>
            <w:lang w:bidi="fa-IR"/>
          </w:rPr>
          <w:t>value</w:t>
        </w:r>
        <w:r w:rsidR="00210F46">
          <w:rPr>
            <w:rFonts w:cs="Calibri" w:hint="cs"/>
            <w:sz w:val="28"/>
            <w:szCs w:val="28"/>
            <w:rtl/>
            <w:lang w:bidi="fa-IR"/>
          </w:rPr>
          <w:t xml:space="preserve"> رو برمیگردونه از </w:t>
        </w:r>
        <w:r w:rsidR="00210F46">
          <w:rPr>
            <w:rFonts w:cs="Calibri"/>
            <w:sz w:val="28"/>
            <w:szCs w:val="28"/>
            <w:lang w:bidi="fa-IR"/>
          </w:rPr>
          <w:t>key</w:t>
        </w:r>
        <w:r w:rsidR="00210F46">
          <w:rPr>
            <w:rFonts w:cs="Calibri" w:hint="cs"/>
            <w:sz w:val="28"/>
            <w:szCs w:val="28"/>
            <w:rtl/>
            <w:lang w:bidi="fa-IR"/>
          </w:rPr>
          <w:t xml:space="preserve"> . با این تفاوت که اگر اون </w:t>
        </w:r>
        <w:r w:rsidR="00210F46">
          <w:rPr>
            <w:rFonts w:cs="Calibri"/>
            <w:sz w:val="28"/>
            <w:szCs w:val="28"/>
            <w:lang w:bidi="fa-IR"/>
          </w:rPr>
          <w:t>key</w:t>
        </w:r>
        <w:r w:rsidR="00210F46">
          <w:rPr>
            <w:rFonts w:cs="Calibri" w:hint="cs"/>
            <w:sz w:val="28"/>
            <w:szCs w:val="28"/>
            <w:rtl/>
            <w:lang w:bidi="fa-IR"/>
          </w:rPr>
          <w:t xml:space="preserve"> وجود نداشته باشه یا داخلش </w:t>
        </w:r>
        <w:r w:rsidR="00210F46">
          <w:rPr>
            <w:rFonts w:cs="Calibri"/>
            <w:sz w:val="28"/>
            <w:szCs w:val="28"/>
            <w:lang w:bidi="fa-IR"/>
          </w:rPr>
          <w:t>value</w:t>
        </w:r>
        <w:r w:rsidR="00210F46">
          <w:rPr>
            <w:rFonts w:cs="Calibri" w:hint="cs"/>
            <w:sz w:val="28"/>
            <w:szCs w:val="28"/>
            <w:rtl/>
            <w:lang w:bidi="fa-IR"/>
          </w:rPr>
          <w:t xml:space="preserve"> ای نباشه، مقدار </w:t>
        </w:r>
        <w:r w:rsidR="00210F46">
          <w:rPr>
            <w:rFonts w:cs="Calibri"/>
            <w:sz w:val="28"/>
            <w:szCs w:val="28"/>
            <w:lang w:bidi="fa-IR"/>
          </w:rPr>
          <w:t>None</w:t>
        </w:r>
        <w:r w:rsidR="00210F46">
          <w:rPr>
            <w:rFonts w:cs="Calibri" w:hint="cs"/>
            <w:sz w:val="28"/>
            <w:szCs w:val="28"/>
            <w:rtl/>
            <w:lang w:bidi="fa-IR"/>
          </w:rPr>
          <w:t xml:space="preserve"> رو برمیگردونه و </w:t>
        </w:r>
        <w:r w:rsidR="00210F46">
          <w:rPr>
            <w:rFonts w:cs="Calibri"/>
            <w:sz w:val="28"/>
            <w:szCs w:val="28"/>
            <w:lang w:bidi="fa-IR"/>
          </w:rPr>
          <w:t>error raise</w:t>
        </w:r>
        <w:r w:rsidR="00210F46">
          <w:rPr>
            <w:rFonts w:cs="Calibri" w:hint="cs"/>
            <w:sz w:val="28"/>
            <w:szCs w:val="28"/>
            <w:rtl/>
            <w:lang w:bidi="fa-IR"/>
          </w:rPr>
          <w:t xml:space="preserve"> نخواهیم داشت. </w:t>
        </w:r>
      </w:ins>
    </w:p>
    <w:p w14:paraId="6C9E9594" w14:textId="16CA8775" w:rsidR="00AE1AF7" w:rsidRDefault="00AE1AF7">
      <w:pPr>
        <w:bidi/>
        <w:spacing w:after="0" w:line="276" w:lineRule="auto"/>
        <w:jc w:val="both"/>
        <w:rPr>
          <w:ins w:id="2166" w:author="Microsoft account" w:date="2025-09-21T12:05:00Z"/>
          <w:rFonts w:cs="Calibri"/>
          <w:sz w:val="28"/>
          <w:szCs w:val="28"/>
          <w:rtl/>
          <w:lang w:bidi="fa-IR"/>
        </w:rPr>
        <w:pPrChange w:id="2167" w:author="Microsoft account" w:date="2025-09-22T10:05:00Z">
          <w:pPr>
            <w:bidi/>
            <w:spacing w:after="0" w:line="276" w:lineRule="auto"/>
            <w:jc w:val="both"/>
          </w:pPr>
        </w:pPrChange>
      </w:pPr>
      <w:ins w:id="2168" w:author="Microsoft account" w:date="2025-09-22T10:05:00Z">
        <w:r>
          <w:rPr>
            <w:rFonts w:cs="Calibri" w:hint="cs"/>
            <w:sz w:val="28"/>
            <w:szCs w:val="28"/>
            <w:rtl/>
            <w:lang w:bidi="fa-IR"/>
          </w:rPr>
          <w:t>(</w:t>
        </w:r>
        <w:r>
          <w:rPr>
            <w:rFonts w:cs="Calibri" w:hint="cs"/>
            <w:sz w:val="18"/>
            <w:szCs w:val="18"/>
            <w:rtl/>
            <w:lang w:bidi="fa-IR"/>
          </w:rPr>
          <w:t xml:space="preserve">یکی دیگه از کاربرد های </w:t>
        </w:r>
        <w:r>
          <w:rPr>
            <w:rFonts w:cs="Calibri"/>
            <w:sz w:val="18"/>
            <w:szCs w:val="18"/>
            <w:lang w:bidi="fa-IR"/>
          </w:rPr>
          <w:t>.get()</w:t>
        </w:r>
        <w:r>
          <w:rPr>
            <w:rFonts w:cs="Calibri" w:hint="cs"/>
            <w:sz w:val="18"/>
            <w:szCs w:val="18"/>
            <w:rtl/>
            <w:lang w:bidi="fa-IR"/>
          </w:rPr>
          <w:t xml:space="preserve"> اینه که میتونی به اون مقداری که داری از یه </w:t>
        </w:r>
        <w:r>
          <w:rPr>
            <w:rFonts w:cs="Calibri"/>
            <w:sz w:val="18"/>
            <w:szCs w:val="18"/>
            <w:lang w:bidi="fa-IR"/>
          </w:rPr>
          <w:t>dict</w:t>
        </w:r>
        <w:r>
          <w:rPr>
            <w:rFonts w:cs="Calibri" w:hint="cs"/>
            <w:sz w:val="18"/>
            <w:szCs w:val="18"/>
            <w:rtl/>
            <w:lang w:bidi="fa-IR"/>
          </w:rPr>
          <w:t xml:space="preserve"> میگیری یه مقدار </w:t>
        </w:r>
        <w:r>
          <w:rPr>
            <w:rFonts w:cs="Calibri"/>
            <w:sz w:val="18"/>
            <w:szCs w:val="18"/>
            <w:lang w:bidi="fa-IR"/>
          </w:rPr>
          <w:t>default</w:t>
        </w:r>
        <w:r>
          <w:rPr>
            <w:rFonts w:cs="Calibri" w:hint="cs"/>
            <w:sz w:val="18"/>
            <w:szCs w:val="18"/>
            <w:rtl/>
            <w:lang w:bidi="fa-IR"/>
          </w:rPr>
          <w:t xml:space="preserve"> بدی توی همون </w:t>
        </w:r>
      </w:ins>
      <w:ins w:id="2169" w:author="Microsoft account" w:date="2025-09-22T10:06:00Z">
        <w:r>
          <w:rPr>
            <w:rFonts w:cs="Calibri"/>
            <w:sz w:val="18"/>
            <w:szCs w:val="18"/>
            <w:lang w:bidi="fa-IR"/>
          </w:rPr>
          <w:t>.get</w:t>
        </w:r>
        <w:r w:rsidR="003F5BBA">
          <w:rPr>
            <w:rFonts w:cs="Calibri" w:hint="cs"/>
            <w:sz w:val="18"/>
            <w:szCs w:val="18"/>
            <w:rtl/>
            <w:lang w:bidi="fa-IR"/>
          </w:rPr>
          <w:t xml:space="preserve">  به این صورت که </w:t>
        </w:r>
        <w:r w:rsidR="003F5BBA">
          <w:rPr>
            <w:rFonts w:cs="Calibri"/>
            <w:sz w:val="18"/>
            <w:szCs w:val="18"/>
            <w:lang w:bidi="fa-IR"/>
          </w:rPr>
          <w:t>dict.get(“key_name”, default_value)</w:t>
        </w:r>
        <w:r w:rsidR="003F5BBA">
          <w:rPr>
            <w:rFonts w:cs="Calibri" w:hint="cs"/>
            <w:sz w:val="18"/>
            <w:szCs w:val="18"/>
            <w:rtl/>
            <w:lang w:bidi="fa-IR"/>
          </w:rPr>
          <w:t xml:space="preserve"> ، و همچنین در کار کردن با </w:t>
        </w:r>
      </w:ins>
      <w:ins w:id="2170" w:author="Microsoft account" w:date="2025-09-22T10:07:00Z">
        <w:r w:rsidR="003F5BBA">
          <w:rPr>
            <w:rFonts w:cs="Calibri"/>
            <w:sz w:val="18"/>
            <w:szCs w:val="18"/>
            <w:lang w:bidi="fa-IR"/>
          </w:rPr>
          <w:t>tkinter</w:t>
        </w:r>
        <w:r w:rsidR="003F5BBA">
          <w:rPr>
            <w:rFonts w:cs="Calibri" w:hint="cs"/>
            <w:sz w:val="18"/>
            <w:szCs w:val="18"/>
            <w:rtl/>
            <w:lang w:bidi="fa-IR"/>
          </w:rPr>
          <w:t xml:space="preserve">هم کاربرد داره ، در گرفتن مقدار </w:t>
        </w:r>
        <w:r w:rsidR="003F5BBA">
          <w:rPr>
            <w:rFonts w:cs="Calibri"/>
            <w:sz w:val="18"/>
            <w:szCs w:val="18"/>
            <w:lang w:bidi="fa-IR"/>
          </w:rPr>
          <w:t>variable</w:t>
        </w:r>
        <w:r w:rsidR="003F5BBA">
          <w:rPr>
            <w:rFonts w:cs="Calibri" w:hint="cs"/>
            <w:sz w:val="18"/>
            <w:szCs w:val="18"/>
            <w:rtl/>
            <w:lang w:bidi="fa-IR"/>
          </w:rPr>
          <w:t xml:space="preserve"> هایی که تحت </w:t>
        </w:r>
        <w:r w:rsidR="003F5BBA">
          <w:rPr>
            <w:rFonts w:cs="Calibri"/>
            <w:sz w:val="18"/>
            <w:szCs w:val="18"/>
            <w:lang w:bidi="fa-IR"/>
          </w:rPr>
          <w:t>Tk</w:t>
        </w:r>
        <w:r w:rsidR="003F5BBA">
          <w:rPr>
            <w:rFonts w:cs="Calibri" w:hint="cs"/>
            <w:sz w:val="18"/>
            <w:szCs w:val="18"/>
            <w:rtl/>
            <w:lang w:bidi="fa-IR"/>
          </w:rPr>
          <w:t xml:space="preserve"> هستن و از اون تکنولوژی استفاده میکنن. </w:t>
        </w:r>
      </w:ins>
      <w:ins w:id="2171" w:author="Microsoft account" w:date="2025-09-22T10:05:00Z">
        <w:r>
          <w:rPr>
            <w:rFonts w:cs="Calibri" w:hint="cs"/>
            <w:sz w:val="28"/>
            <w:szCs w:val="28"/>
            <w:rtl/>
            <w:lang w:bidi="fa-IR"/>
          </w:rPr>
          <w:t>)</w:t>
        </w:r>
      </w:ins>
    </w:p>
    <w:p w14:paraId="49B86A66" w14:textId="77777777" w:rsidR="00210F46" w:rsidRDefault="00210F46">
      <w:pPr>
        <w:bidi/>
        <w:spacing w:after="0" w:line="276" w:lineRule="auto"/>
        <w:jc w:val="both"/>
        <w:rPr>
          <w:ins w:id="2172" w:author="Microsoft account" w:date="2025-09-21T12:06:00Z"/>
          <w:rFonts w:cs="Calibri"/>
          <w:sz w:val="28"/>
          <w:szCs w:val="28"/>
          <w:rtl/>
          <w:lang w:bidi="fa-IR"/>
        </w:rPr>
        <w:pPrChange w:id="2173" w:author="Microsoft account" w:date="2025-09-21T12:06:00Z">
          <w:pPr>
            <w:bidi/>
            <w:spacing w:after="0" w:line="276" w:lineRule="auto"/>
            <w:jc w:val="both"/>
          </w:pPr>
        </w:pPrChange>
      </w:pPr>
    </w:p>
    <w:p w14:paraId="4285F413" w14:textId="4B672519" w:rsidR="00210F46" w:rsidRDefault="00210F46">
      <w:pPr>
        <w:bidi/>
        <w:spacing w:after="0" w:line="276" w:lineRule="auto"/>
        <w:jc w:val="both"/>
        <w:rPr>
          <w:ins w:id="2174" w:author="Microsoft account" w:date="2025-09-21T12:27:00Z"/>
          <w:rFonts w:cs="Calibri"/>
          <w:sz w:val="28"/>
          <w:szCs w:val="28"/>
          <w:rtl/>
          <w:lang w:bidi="fa-IR"/>
        </w:rPr>
        <w:pPrChange w:id="2175" w:author="Microsoft account" w:date="2025-09-21T12:06:00Z">
          <w:pPr>
            <w:bidi/>
            <w:spacing w:after="0" w:line="276" w:lineRule="auto"/>
            <w:jc w:val="both"/>
          </w:pPr>
        </w:pPrChange>
      </w:pPr>
      <w:ins w:id="2176" w:author="Microsoft account" w:date="2025-09-21T12:06:00Z">
        <w:r>
          <w:rPr>
            <w:rFonts w:cs="Calibri" w:hint="cs"/>
            <w:sz w:val="28"/>
            <w:szCs w:val="28"/>
            <w:rtl/>
            <w:lang w:bidi="fa-IR"/>
          </w:rPr>
          <w:t>-</w:t>
        </w:r>
      </w:ins>
      <w:ins w:id="2177" w:author="Microsoft account" w:date="2025-09-21T12:25:00Z">
        <w:r w:rsidR="00891166">
          <w:rPr>
            <w:rFonts w:cs="Calibri" w:hint="cs"/>
            <w:sz w:val="28"/>
            <w:szCs w:val="28"/>
            <w:rtl/>
            <w:lang w:bidi="fa-IR"/>
          </w:rPr>
          <w:t xml:space="preserve">درمورد ساخت </w:t>
        </w:r>
      </w:ins>
      <w:ins w:id="2178" w:author="Microsoft account" w:date="2025-09-21T12:26:00Z">
        <w:r w:rsidR="00891166">
          <w:rPr>
            <w:rFonts w:cs="Calibri"/>
            <w:sz w:val="28"/>
            <w:szCs w:val="28"/>
            <w:lang w:bidi="fa-IR"/>
          </w:rPr>
          <w:t>Button</w:t>
        </w:r>
        <w:r w:rsidR="00891166">
          <w:rPr>
            <w:rFonts w:cs="Calibri" w:hint="cs"/>
            <w:sz w:val="28"/>
            <w:szCs w:val="28"/>
            <w:rtl/>
            <w:lang w:bidi="fa-IR"/>
          </w:rPr>
          <w:t xml:space="preserve"> میتونیم از </w:t>
        </w:r>
        <w:r w:rsidR="00891166">
          <w:rPr>
            <w:rFonts w:cs="Calibri"/>
            <w:sz w:val="28"/>
            <w:szCs w:val="28"/>
            <w:lang w:bidi="fa-IR"/>
          </w:rPr>
          <w:t>tkinter.Button()</w:t>
        </w:r>
        <w:r w:rsidR="00891166">
          <w:rPr>
            <w:rFonts w:cs="Calibri" w:hint="cs"/>
            <w:sz w:val="28"/>
            <w:szCs w:val="28"/>
            <w:rtl/>
            <w:lang w:bidi="fa-IR"/>
          </w:rPr>
          <w:t xml:space="preserve"> استفاده کنیم . و همچنین اگر بخوایم هرویژگی ای رو از یک </w:t>
        </w:r>
        <w:r w:rsidR="00891166">
          <w:rPr>
            <w:rFonts w:cs="Calibri"/>
            <w:sz w:val="28"/>
            <w:szCs w:val="28"/>
            <w:lang w:bidi="fa-IR"/>
          </w:rPr>
          <w:t>component</w:t>
        </w:r>
        <w:r w:rsidR="00891166">
          <w:rPr>
            <w:rFonts w:cs="Calibri" w:hint="cs"/>
            <w:sz w:val="28"/>
            <w:szCs w:val="28"/>
            <w:rtl/>
            <w:lang w:bidi="fa-IR"/>
          </w:rPr>
          <w:t xml:space="preserve"> تغیر بدیم میتونیم مثل </w:t>
        </w:r>
        <w:r w:rsidR="00891166">
          <w:rPr>
            <w:rFonts w:cs="Calibri"/>
            <w:sz w:val="28"/>
            <w:szCs w:val="28"/>
            <w:lang w:bidi="fa-IR"/>
          </w:rPr>
          <w:t>dictionary</w:t>
        </w:r>
      </w:ins>
      <w:ins w:id="2179" w:author="Microsoft account" w:date="2025-09-21T12:27:00Z">
        <w:r w:rsidR="00891166">
          <w:rPr>
            <w:rFonts w:cs="Calibri" w:hint="cs"/>
            <w:sz w:val="28"/>
            <w:szCs w:val="28"/>
            <w:rtl/>
            <w:lang w:bidi="fa-IR"/>
          </w:rPr>
          <w:t xml:space="preserve"> به اون اشاره کنیم، مثلا </w:t>
        </w:r>
        <w:r w:rsidR="00891166">
          <w:rPr>
            <w:rFonts w:cs="Calibri"/>
            <w:sz w:val="28"/>
            <w:szCs w:val="28"/>
            <w:lang w:bidi="fa-IR"/>
          </w:rPr>
          <w:t>text</w:t>
        </w:r>
        <w:r w:rsidR="00891166">
          <w:rPr>
            <w:rFonts w:cs="Calibri" w:hint="cs"/>
            <w:sz w:val="28"/>
            <w:szCs w:val="28"/>
            <w:rtl/>
            <w:lang w:bidi="fa-IR"/>
          </w:rPr>
          <w:t xml:space="preserve"> رو بخوایم تغیر بدیم میگیم: </w:t>
        </w:r>
      </w:ins>
    </w:p>
    <w:p w14:paraId="634E3C2B" w14:textId="57B17246" w:rsidR="00891166" w:rsidRDefault="00891166">
      <w:pPr>
        <w:bidi/>
        <w:spacing w:after="0" w:line="276" w:lineRule="auto"/>
        <w:jc w:val="both"/>
        <w:rPr>
          <w:ins w:id="2180" w:author="Microsoft account" w:date="2025-09-21T12:27:00Z"/>
          <w:rFonts w:cs="Calibri"/>
          <w:sz w:val="28"/>
          <w:szCs w:val="28"/>
          <w:rtl/>
          <w:lang w:bidi="fa-IR"/>
        </w:rPr>
        <w:pPrChange w:id="2181" w:author="Microsoft account" w:date="2025-09-21T12:27:00Z">
          <w:pPr>
            <w:bidi/>
            <w:spacing w:after="0" w:line="276" w:lineRule="auto"/>
            <w:jc w:val="both"/>
          </w:pPr>
        </w:pPrChange>
      </w:pPr>
      <w:ins w:id="2182" w:author="Microsoft account" w:date="2025-09-21T12:27:00Z">
        <w:r>
          <w:rPr>
            <w:rFonts w:cs="Calibri"/>
            <w:sz w:val="28"/>
            <w:szCs w:val="28"/>
            <w:lang w:bidi="fa-IR"/>
          </w:rPr>
          <w:t>My_label[“text”] = “new text add”</w:t>
        </w:r>
      </w:ins>
    </w:p>
    <w:p w14:paraId="4D79BD12" w14:textId="569C9A66" w:rsidR="00891166" w:rsidRDefault="00891166">
      <w:pPr>
        <w:bidi/>
        <w:spacing w:after="0" w:line="276" w:lineRule="auto"/>
        <w:jc w:val="both"/>
        <w:rPr>
          <w:ins w:id="2183" w:author="Microsoft account" w:date="2025-09-21T12:28:00Z"/>
          <w:rFonts w:cs="Calibri"/>
          <w:sz w:val="28"/>
          <w:szCs w:val="28"/>
          <w:rtl/>
          <w:lang w:bidi="fa-IR"/>
        </w:rPr>
        <w:pPrChange w:id="2184" w:author="Microsoft account" w:date="2025-09-21T12:27:00Z">
          <w:pPr>
            <w:bidi/>
            <w:spacing w:after="0" w:line="276" w:lineRule="auto"/>
            <w:jc w:val="both"/>
          </w:pPr>
        </w:pPrChange>
      </w:pPr>
      <w:ins w:id="2185" w:author="Microsoft account" w:date="2025-09-21T12:27:00Z">
        <w:r>
          <w:rPr>
            <w:rFonts w:cs="Calibri" w:hint="cs"/>
            <w:sz w:val="28"/>
            <w:szCs w:val="28"/>
            <w:rtl/>
            <w:lang w:bidi="fa-IR"/>
          </w:rPr>
          <w:t xml:space="preserve">و همچنین میتونیم از </w:t>
        </w:r>
        <w:r>
          <w:rPr>
            <w:rFonts w:cs="Calibri"/>
            <w:sz w:val="28"/>
            <w:szCs w:val="28"/>
            <w:lang w:bidi="fa-IR"/>
          </w:rPr>
          <w:t>built-in</w:t>
        </w:r>
        <w:r>
          <w:rPr>
            <w:rFonts w:cs="Calibri" w:hint="cs"/>
            <w:sz w:val="28"/>
            <w:szCs w:val="28"/>
            <w:rtl/>
            <w:lang w:bidi="fa-IR"/>
          </w:rPr>
          <w:t xml:space="preserve"> استفاده کنیم به نام </w:t>
        </w:r>
        <w:r>
          <w:rPr>
            <w:rFonts w:cs="Calibri"/>
            <w:sz w:val="28"/>
            <w:szCs w:val="28"/>
            <w:lang w:bidi="fa-IR"/>
          </w:rPr>
          <w:t>.config()</w:t>
        </w:r>
        <w:r>
          <w:rPr>
            <w:rFonts w:cs="Calibri" w:hint="cs"/>
            <w:sz w:val="28"/>
            <w:szCs w:val="28"/>
            <w:rtl/>
            <w:lang w:bidi="fa-IR"/>
          </w:rPr>
          <w:t xml:space="preserve"> که توش میتونیم مجدد </w:t>
        </w:r>
      </w:ins>
      <w:ins w:id="2186" w:author="Microsoft account" w:date="2025-09-21T12:28:00Z">
        <w:r>
          <w:rPr>
            <w:rFonts w:cs="Calibri"/>
            <w:sz w:val="28"/>
            <w:szCs w:val="28"/>
            <w:lang w:bidi="fa-IR"/>
          </w:rPr>
          <w:t>kwarg</w:t>
        </w:r>
        <w:r>
          <w:rPr>
            <w:rFonts w:cs="Calibri" w:hint="cs"/>
            <w:sz w:val="28"/>
            <w:szCs w:val="28"/>
            <w:rtl/>
            <w:lang w:bidi="fa-IR"/>
          </w:rPr>
          <w:t xml:space="preserve"> رو تغیر بدیم و </w:t>
        </w:r>
        <w:r>
          <w:rPr>
            <w:rFonts w:cs="Calibri"/>
            <w:sz w:val="28"/>
            <w:szCs w:val="28"/>
            <w:lang w:bidi="fa-IR"/>
          </w:rPr>
          <w:t>config</w:t>
        </w:r>
        <w:r>
          <w:rPr>
            <w:rFonts w:cs="Calibri" w:hint="cs"/>
            <w:sz w:val="28"/>
            <w:szCs w:val="28"/>
            <w:rtl/>
            <w:lang w:bidi="fa-IR"/>
          </w:rPr>
          <w:t xml:space="preserve"> کنیم. </w:t>
        </w:r>
      </w:ins>
      <w:ins w:id="2187" w:author="Microsoft account" w:date="2025-09-22T10:11:00Z">
        <w:r w:rsidR="00B31481">
          <w:rPr>
            <w:rFonts w:cs="Calibri" w:hint="cs"/>
            <w:sz w:val="28"/>
            <w:szCs w:val="28"/>
            <w:rtl/>
            <w:lang w:bidi="fa-IR"/>
          </w:rPr>
          <w:t>(</w:t>
        </w:r>
        <w:r w:rsidR="00B31481">
          <w:rPr>
            <w:rFonts w:cs="Calibri" w:hint="cs"/>
            <w:sz w:val="18"/>
            <w:szCs w:val="18"/>
            <w:rtl/>
            <w:lang w:bidi="fa-IR"/>
          </w:rPr>
          <w:t xml:space="preserve">که خب مشخصه که </w:t>
        </w:r>
        <w:r w:rsidR="00B31481">
          <w:rPr>
            <w:rFonts w:cs="Calibri"/>
            <w:sz w:val="18"/>
            <w:szCs w:val="18"/>
            <w:lang w:bidi="fa-IR"/>
          </w:rPr>
          <w:t>.config()</w:t>
        </w:r>
        <w:r w:rsidR="00B31481">
          <w:rPr>
            <w:rFonts w:cs="Calibri" w:hint="cs"/>
            <w:sz w:val="18"/>
            <w:szCs w:val="18"/>
            <w:rtl/>
            <w:lang w:bidi="fa-IR"/>
          </w:rPr>
          <w:t xml:space="preserve"> گزینه بهتریه ولی تا الان متوجه شدیم که اگر راهی وجود داره، بی دلیل نیست وجودش، پس شاید فرمت </w:t>
        </w:r>
        <w:r w:rsidR="00B31481">
          <w:rPr>
            <w:rFonts w:cs="Calibri"/>
            <w:sz w:val="18"/>
            <w:szCs w:val="18"/>
            <w:lang w:bidi="fa-IR"/>
          </w:rPr>
          <w:t>dict call</w:t>
        </w:r>
        <w:r w:rsidR="00B31481">
          <w:rPr>
            <w:rFonts w:cs="Calibri" w:hint="cs"/>
            <w:sz w:val="18"/>
            <w:szCs w:val="18"/>
            <w:rtl/>
            <w:lang w:bidi="fa-IR"/>
          </w:rPr>
          <w:t xml:space="preserve"> هم جایی استفاده ای خاص داشته باشه. </w:t>
        </w:r>
        <w:r w:rsidR="00B31481">
          <w:rPr>
            <w:rFonts w:cs="Calibri" w:hint="cs"/>
            <w:sz w:val="28"/>
            <w:szCs w:val="28"/>
            <w:rtl/>
            <w:lang w:bidi="fa-IR"/>
          </w:rPr>
          <w:t>)</w:t>
        </w:r>
      </w:ins>
    </w:p>
    <w:p w14:paraId="3B30BA6D" w14:textId="77777777" w:rsidR="00891166" w:rsidRDefault="00891166">
      <w:pPr>
        <w:bidi/>
        <w:spacing w:after="0" w:line="276" w:lineRule="auto"/>
        <w:jc w:val="both"/>
        <w:rPr>
          <w:ins w:id="2188" w:author="Microsoft account" w:date="2025-09-21T12:28:00Z"/>
          <w:rFonts w:cs="Calibri"/>
          <w:sz w:val="28"/>
          <w:szCs w:val="28"/>
          <w:rtl/>
          <w:lang w:bidi="fa-IR"/>
        </w:rPr>
        <w:pPrChange w:id="2189" w:author="Microsoft account" w:date="2025-09-21T12:28:00Z">
          <w:pPr>
            <w:bidi/>
            <w:spacing w:after="0" w:line="276" w:lineRule="auto"/>
            <w:jc w:val="both"/>
          </w:pPr>
        </w:pPrChange>
      </w:pPr>
    </w:p>
    <w:p w14:paraId="7F23BB70" w14:textId="51E3AAF7" w:rsidR="00891166" w:rsidRDefault="00891166">
      <w:pPr>
        <w:bidi/>
        <w:spacing w:after="0" w:line="276" w:lineRule="auto"/>
        <w:jc w:val="both"/>
        <w:rPr>
          <w:ins w:id="2190" w:author="Microsoft account" w:date="2025-09-21T12:35:00Z"/>
          <w:rFonts w:cs="Calibri"/>
          <w:sz w:val="28"/>
          <w:szCs w:val="28"/>
          <w:lang w:bidi="fa-IR"/>
        </w:rPr>
        <w:pPrChange w:id="2191" w:author="Microsoft account" w:date="2025-09-21T12:28:00Z">
          <w:pPr>
            <w:bidi/>
            <w:spacing w:after="0" w:line="276" w:lineRule="auto"/>
            <w:jc w:val="both"/>
          </w:pPr>
        </w:pPrChange>
      </w:pPr>
      <w:ins w:id="2192" w:author="Microsoft account" w:date="2025-09-21T12:28:00Z">
        <w:r>
          <w:rPr>
            <w:rFonts w:cs="Calibri" w:hint="cs"/>
            <w:sz w:val="28"/>
            <w:szCs w:val="28"/>
            <w:rtl/>
            <w:lang w:bidi="fa-IR"/>
          </w:rPr>
          <w:lastRenderedPageBreak/>
          <w:t>-</w:t>
        </w:r>
      </w:ins>
      <w:ins w:id="2193" w:author="Microsoft account" w:date="2025-09-21T12:33:00Z">
        <w:r w:rsidR="00C77CBB">
          <w:rPr>
            <w:rFonts w:cs="Calibri" w:hint="cs"/>
            <w:sz w:val="28"/>
            <w:szCs w:val="28"/>
            <w:rtl/>
            <w:lang w:bidi="fa-IR"/>
          </w:rPr>
          <w:t xml:space="preserve">همونطور که میدونیم </w:t>
        </w:r>
      </w:ins>
      <w:ins w:id="2194" w:author="Microsoft account" w:date="2025-09-21T12:34:00Z">
        <w:r w:rsidR="00C77CBB">
          <w:rPr>
            <w:rFonts w:cs="Calibri"/>
            <w:sz w:val="28"/>
            <w:szCs w:val="28"/>
            <w:lang w:bidi="fa-IR"/>
          </w:rPr>
          <w:t>Tkinter</w:t>
        </w:r>
        <w:r w:rsidR="00C77CBB">
          <w:rPr>
            <w:rFonts w:cs="Calibri" w:hint="cs"/>
            <w:sz w:val="28"/>
            <w:szCs w:val="28"/>
            <w:rtl/>
            <w:lang w:bidi="fa-IR"/>
          </w:rPr>
          <w:t xml:space="preserve"> رو از روی </w:t>
        </w:r>
        <w:r w:rsidR="00C77CBB">
          <w:rPr>
            <w:rFonts w:cs="Calibri"/>
            <w:sz w:val="28"/>
            <w:szCs w:val="28"/>
            <w:lang w:bidi="fa-IR"/>
          </w:rPr>
          <w:t>TK</w:t>
        </w:r>
        <w:r w:rsidR="00C77CBB">
          <w:rPr>
            <w:rFonts w:cs="Calibri" w:hint="cs"/>
            <w:sz w:val="28"/>
            <w:szCs w:val="28"/>
            <w:rtl/>
            <w:lang w:bidi="fa-IR"/>
          </w:rPr>
          <w:t xml:space="preserve"> ساختن که خودش یه چیز دیگه س، برای اینکه بفهمیم چه </w:t>
        </w:r>
        <w:r w:rsidR="00C77CBB">
          <w:rPr>
            <w:rFonts w:cs="Calibri"/>
            <w:sz w:val="28"/>
            <w:szCs w:val="28"/>
            <w:lang w:bidi="fa-IR"/>
          </w:rPr>
          <w:t>arg</w:t>
        </w:r>
        <w:r w:rsidR="00C77CBB">
          <w:rPr>
            <w:rFonts w:cs="Calibri" w:hint="cs"/>
            <w:sz w:val="28"/>
            <w:szCs w:val="28"/>
            <w:rtl/>
            <w:lang w:bidi="fa-IR"/>
          </w:rPr>
          <w:t xml:space="preserve"> هایی میتونیم ارسال کنیم و به طور کلی چه کارهایی بر میاد از یه </w:t>
        </w:r>
        <w:r w:rsidR="00C77CBB">
          <w:rPr>
            <w:rFonts w:cs="Calibri"/>
            <w:sz w:val="28"/>
            <w:szCs w:val="28"/>
            <w:lang w:bidi="fa-IR"/>
          </w:rPr>
          <w:t>method</w:t>
        </w:r>
        <w:r w:rsidR="00C77CBB">
          <w:rPr>
            <w:rFonts w:cs="Calibri" w:hint="cs"/>
            <w:sz w:val="28"/>
            <w:szCs w:val="28"/>
            <w:rtl/>
            <w:lang w:bidi="fa-IR"/>
          </w:rPr>
          <w:t xml:space="preserve"> مثل </w:t>
        </w:r>
        <w:r w:rsidR="00C77CBB">
          <w:rPr>
            <w:rFonts w:cs="Calibri"/>
            <w:sz w:val="28"/>
            <w:szCs w:val="28"/>
            <w:lang w:bidi="fa-IR"/>
          </w:rPr>
          <w:t>Entry()</w:t>
        </w:r>
        <w:r w:rsidR="00C77CBB">
          <w:rPr>
            <w:rFonts w:cs="Calibri" w:hint="cs"/>
            <w:sz w:val="28"/>
            <w:szCs w:val="28"/>
            <w:rtl/>
            <w:lang w:bidi="fa-IR"/>
          </w:rPr>
          <w:t xml:space="preserve"> باید بریم توی </w:t>
        </w:r>
        <w:r w:rsidR="00C77CBB">
          <w:rPr>
            <w:rFonts w:cs="Calibri"/>
            <w:sz w:val="28"/>
            <w:szCs w:val="28"/>
            <w:lang w:bidi="fa-IR"/>
          </w:rPr>
          <w:t>document</w:t>
        </w:r>
        <w:r w:rsidR="00C77CBB">
          <w:rPr>
            <w:rFonts w:cs="Calibri" w:hint="cs"/>
            <w:sz w:val="28"/>
            <w:szCs w:val="28"/>
            <w:rtl/>
            <w:lang w:bidi="fa-IR"/>
          </w:rPr>
          <w:t xml:space="preserve"> های اون. به این </w:t>
        </w:r>
      </w:ins>
      <w:ins w:id="2195" w:author="Microsoft account" w:date="2025-09-21T12:35:00Z">
        <w:r w:rsidR="00C77CBB">
          <w:rPr>
            <w:rFonts w:cs="Calibri"/>
            <w:sz w:val="28"/>
            <w:szCs w:val="28"/>
            <w:lang w:bidi="fa-IR"/>
          </w:rPr>
          <w:fldChar w:fldCharType="begin"/>
        </w:r>
        <w:r w:rsidR="00C77CBB">
          <w:rPr>
            <w:rFonts w:cs="Calibri"/>
            <w:sz w:val="28"/>
            <w:szCs w:val="28"/>
            <w:lang w:bidi="fa-IR"/>
          </w:rPr>
          <w:instrText>HYPERLINK "https://www.tcl-lang.org/man/tcl8.6.13/TkCmd/contents.htm"</w:instrText>
        </w:r>
        <w:r w:rsidR="00C77CBB">
          <w:rPr>
            <w:rFonts w:cs="Calibri"/>
            <w:sz w:val="28"/>
            <w:szCs w:val="28"/>
            <w:lang w:bidi="fa-IR"/>
          </w:rPr>
          <w:fldChar w:fldCharType="separate"/>
        </w:r>
        <w:r w:rsidR="00C77CBB" w:rsidRPr="00C77CBB">
          <w:rPr>
            <w:rStyle w:val="Hyperlink"/>
            <w:rFonts w:cs="Calibri"/>
            <w:sz w:val="28"/>
            <w:szCs w:val="28"/>
            <w:lang w:bidi="fa-IR"/>
          </w:rPr>
          <w:t>Link</w:t>
        </w:r>
        <w:r w:rsidR="00C77CBB">
          <w:rPr>
            <w:rFonts w:cs="Calibri"/>
            <w:sz w:val="28"/>
            <w:szCs w:val="28"/>
            <w:lang w:bidi="fa-IR"/>
          </w:rPr>
          <w:fldChar w:fldCharType="end"/>
        </w:r>
      </w:ins>
      <w:ins w:id="2196" w:author="Microsoft account" w:date="2025-09-21T12:34:00Z">
        <w:r w:rsidR="00C77CBB">
          <w:rPr>
            <w:rFonts w:cs="Calibri" w:hint="cs"/>
            <w:sz w:val="28"/>
            <w:szCs w:val="28"/>
            <w:rtl/>
            <w:lang w:bidi="fa-IR"/>
          </w:rPr>
          <w:t xml:space="preserve"> سری بزن</w:t>
        </w:r>
      </w:ins>
      <w:ins w:id="2197" w:author="Microsoft account" w:date="2025-09-21T12:35:00Z">
        <w:r w:rsidR="00C77CBB">
          <w:rPr>
            <w:rFonts w:cs="Calibri" w:hint="cs"/>
            <w:sz w:val="28"/>
            <w:szCs w:val="28"/>
            <w:rtl/>
            <w:lang w:bidi="fa-IR"/>
          </w:rPr>
          <w:t xml:space="preserve"> </w:t>
        </w:r>
      </w:ins>
    </w:p>
    <w:p w14:paraId="5929220E" w14:textId="77777777" w:rsidR="00C77CBB" w:rsidRDefault="00C77CBB">
      <w:pPr>
        <w:bidi/>
        <w:spacing w:after="0" w:line="276" w:lineRule="auto"/>
        <w:jc w:val="both"/>
        <w:rPr>
          <w:ins w:id="2198" w:author="Microsoft account" w:date="2025-09-21T11:54:00Z"/>
          <w:rFonts w:cs="Calibri"/>
          <w:sz w:val="28"/>
          <w:szCs w:val="28"/>
          <w:rtl/>
          <w:lang w:bidi="fa-IR"/>
        </w:rPr>
        <w:pPrChange w:id="2199" w:author="Microsoft account" w:date="2025-09-21T12:35:00Z">
          <w:pPr>
            <w:bidi/>
            <w:spacing w:after="0" w:line="276" w:lineRule="auto"/>
            <w:jc w:val="both"/>
          </w:pPr>
        </w:pPrChange>
      </w:pPr>
    </w:p>
    <w:p w14:paraId="0F8E96EC" w14:textId="414E5360" w:rsidR="009F075E" w:rsidRDefault="00C11108">
      <w:pPr>
        <w:bidi/>
        <w:spacing w:after="0" w:line="276" w:lineRule="auto"/>
        <w:jc w:val="both"/>
        <w:rPr>
          <w:ins w:id="2200" w:author="Microsoft account" w:date="2025-09-21T12:53:00Z"/>
          <w:rFonts w:cs="Calibri"/>
          <w:sz w:val="28"/>
          <w:szCs w:val="28"/>
          <w:rtl/>
          <w:lang w:bidi="fa-IR"/>
        </w:rPr>
        <w:pPrChange w:id="2201" w:author="Microsoft account" w:date="2025-09-21T11:54:00Z">
          <w:pPr>
            <w:bidi/>
            <w:spacing w:after="0" w:line="276" w:lineRule="auto"/>
            <w:jc w:val="both"/>
          </w:pPr>
        </w:pPrChange>
      </w:pPr>
      <w:ins w:id="2202" w:author="Microsoft account" w:date="2025-09-21T12:53:00Z">
        <w:r>
          <w:rPr>
            <w:rFonts w:cs="Calibri" w:hint="cs"/>
            <w:sz w:val="28"/>
            <w:szCs w:val="28"/>
            <w:rtl/>
            <w:lang w:bidi="fa-IR"/>
          </w:rPr>
          <w:t xml:space="preserve">-به صورت کلی ما در استفاده از </w:t>
        </w:r>
        <w:r>
          <w:rPr>
            <w:rFonts w:cs="Calibri"/>
            <w:sz w:val="28"/>
            <w:szCs w:val="28"/>
            <w:lang w:bidi="fa-IR"/>
          </w:rPr>
          <w:t>tkinter</w:t>
        </w:r>
        <w:r>
          <w:rPr>
            <w:rFonts w:cs="Calibri" w:hint="cs"/>
            <w:sz w:val="28"/>
            <w:szCs w:val="28"/>
            <w:rtl/>
            <w:lang w:bidi="fa-IR"/>
          </w:rPr>
          <w:t xml:space="preserve"> یسری </w:t>
        </w:r>
        <w:r>
          <w:rPr>
            <w:rFonts w:cs="Calibri"/>
            <w:sz w:val="28"/>
            <w:szCs w:val="28"/>
            <w:lang w:bidi="fa-IR"/>
          </w:rPr>
          <w:t>widget(component)</w:t>
        </w:r>
        <w:r>
          <w:rPr>
            <w:rFonts w:cs="Calibri" w:hint="cs"/>
            <w:sz w:val="28"/>
            <w:szCs w:val="28"/>
            <w:rtl/>
            <w:lang w:bidi="fa-IR"/>
          </w:rPr>
          <w:t xml:space="preserve"> داریم که میتونیم استفاده کنیم داخل </w:t>
        </w:r>
        <w:r>
          <w:rPr>
            <w:rFonts w:cs="Calibri"/>
            <w:sz w:val="28"/>
            <w:szCs w:val="28"/>
            <w:lang w:bidi="fa-IR"/>
          </w:rPr>
          <w:t>window</w:t>
        </w:r>
        <w:r>
          <w:rPr>
            <w:rFonts w:cs="Calibri" w:hint="cs"/>
            <w:sz w:val="28"/>
            <w:szCs w:val="28"/>
            <w:rtl/>
            <w:lang w:bidi="fa-IR"/>
          </w:rPr>
          <w:t xml:space="preserve"> که اینا هستن:</w:t>
        </w:r>
      </w:ins>
    </w:p>
    <w:p w14:paraId="01F8CFF3" w14:textId="7CB9E765" w:rsidR="00C11108" w:rsidRDefault="00C11108">
      <w:pPr>
        <w:bidi/>
        <w:spacing w:after="0" w:line="276" w:lineRule="auto"/>
        <w:jc w:val="both"/>
        <w:rPr>
          <w:ins w:id="2203" w:author="Microsoft account" w:date="2025-09-21T12:54:00Z"/>
          <w:rFonts w:cs="Calibri"/>
          <w:sz w:val="28"/>
          <w:szCs w:val="28"/>
          <w:rtl/>
          <w:lang w:bidi="fa-IR"/>
        </w:rPr>
        <w:pPrChange w:id="2204" w:author="Microsoft account" w:date="2025-09-21T12:53:00Z">
          <w:pPr>
            <w:bidi/>
            <w:spacing w:after="0" w:line="276" w:lineRule="auto"/>
            <w:jc w:val="both"/>
          </w:pPr>
        </w:pPrChange>
      </w:pPr>
      <w:ins w:id="2205" w:author="Microsoft account" w:date="2025-09-21T12:53:00Z">
        <w:r w:rsidRPr="00C11108">
          <w:rPr>
            <w:rFonts w:cs="Calibri"/>
            <w:noProof/>
            <w:sz w:val="28"/>
            <w:szCs w:val="28"/>
            <w:rPrChange w:id="2206" w:author="Unknown">
              <w:rPr>
                <w:noProof/>
              </w:rPr>
            </w:rPrChange>
          </w:rPr>
          <w:drawing>
            <wp:inline distT="0" distB="0" distL="0" distR="0" wp14:anchorId="02EF0581" wp14:editId="47B31238">
              <wp:extent cx="3505800" cy="2853269"/>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519495" cy="2864415"/>
                      </a:xfrm>
                      <a:prstGeom prst="rect">
                        <a:avLst/>
                      </a:prstGeom>
                    </pic:spPr>
                  </pic:pic>
                </a:graphicData>
              </a:graphic>
            </wp:inline>
          </w:drawing>
        </w:r>
      </w:ins>
    </w:p>
    <w:p w14:paraId="3BCEBD05" w14:textId="4C764CDB" w:rsidR="00C11108" w:rsidRDefault="00C11108">
      <w:pPr>
        <w:bidi/>
        <w:spacing w:after="0" w:line="276" w:lineRule="auto"/>
        <w:jc w:val="both"/>
        <w:rPr>
          <w:ins w:id="2207" w:author="Microsoft account" w:date="2025-09-21T12:54:00Z"/>
          <w:rFonts w:cs="Calibri"/>
          <w:sz w:val="28"/>
          <w:szCs w:val="28"/>
          <w:rtl/>
          <w:lang w:bidi="fa-IR"/>
        </w:rPr>
        <w:pPrChange w:id="2208" w:author="Microsoft account" w:date="2025-09-21T12:54:00Z">
          <w:pPr>
            <w:bidi/>
            <w:spacing w:after="0" w:line="276" w:lineRule="auto"/>
            <w:jc w:val="both"/>
          </w:pPr>
        </w:pPrChange>
      </w:pPr>
      <w:ins w:id="2209" w:author="Microsoft account" w:date="2025-09-21T12:54:00Z">
        <w:r>
          <w:rPr>
            <w:rFonts w:cs="Calibri" w:hint="cs"/>
            <w:sz w:val="28"/>
            <w:szCs w:val="28"/>
            <w:rtl/>
            <w:lang w:bidi="fa-IR"/>
          </w:rPr>
          <w:t xml:space="preserve">و خب لازم به ذکر نیست ولی میگم که داخل </w:t>
        </w:r>
        <w:r>
          <w:rPr>
            <w:rFonts w:cs="Calibri"/>
            <w:sz w:val="28"/>
            <w:szCs w:val="28"/>
            <w:lang w:bidi="fa-IR"/>
          </w:rPr>
          <w:fldChar w:fldCharType="begin"/>
        </w:r>
        <w:r>
          <w:rPr>
            <w:rFonts w:cs="Calibri"/>
            <w:sz w:val="28"/>
            <w:szCs w:val="28"/>
            <w:lang w:bidi="fa-IR"/>
          </w:rPr>
          <w:instrText>HYPERLINK "https://www.tcl-lang.org/man/tcl8.6.13/TkCmd/contents.htm"</w:instrText>
        </w:r>
        <w:r>
          <w:rPr>
            <w:rFonts w:cs="Calibri"/>
            <w:sz w:val="28"/>
            <w:szCs w:val="28"/>
            <w:lang w:bidi="fa-IR"/>
          </w:rPr>
          <w:fldChar w:fldCharType="separate"/>
        </w:r>
        <w:r w:rsidRPr="00C11108">
          <w:rPr>
            <w:rStyle w:val="Hyperlink"/>
            <w:rFonts w:cs="Calibri"/>
            <w:sz w:val="28"/>
            <w:szCs w:val="28"/>
            <w:lang w:bidi="fa-IR"/>
          </w:rPr>
          <w:t>link</w:t>
        </w:r>
        <w:r>
          <w:rPr>
            <w:rFonts w:cs="Calibri"/>
            <w:sz w:val="28"/>
            <w:szCs w:val="28"/>
            <w:lang w:bidi="fa-IR"/>
          </w:rPr>
          <w:fldChar w:fldCharType="end"/>
        </w:r>
        <w:r>
          <w:rPr>
            <w:rFonts w:cs="Calibri" w:hint="cs"/>
            <w:sz w:val="28"/>
            <w:szCs w:val="28"/>
            <w:rtl/>
            <w:lang w:bidi="fa-IR"/>
          </w:rPr>
          <w:t xml:space="preserve"> قابل پیگیری هستن</w:t>
        </w:r>
      </w:ins>
    </w:p>
    <w:p w14:paraId="4DE3250B" w14:textId="77777777" w:rsidR="00C11108" w:rsidRDefault="00C11108">
      <w:pPr>
        <w:bidi/>
        <w:spacing w:after="0" w:line="276" w:lineRule="auto"/>
        <w:jc w:val="both"/>
        <w:rPr>
          <w:ins w:id="2210" w:author="Microsoft account" w:date="2025-09-21T12:54:00Z"/>
          <w:rFonts w:cs="Calibri"/>
          <w:sz w:val="28"/>
          <w:szCs w:val="28"/>
          <w:rtl/>
          <w:lang w:bidi="fa-IR"/>
        </w:rPr>
        <w:pPrChange w:id="2211" w:author="Microsoft account" w:date="2025-09-21T12:54:00Z">
          <w:pPr>
            <w:bidi/>
            <w:spacing w:after="0" w:line="276" w:lineRule="auto"/>
            <w:jc w:val="both"/>
          </w:pPr>
        </w:pPrChange>
      </w:pPr>
    </w:p>
    <w:p w14:paraId="1E10F27C" w14:textId="73241B67" w:rsidR="00C11108" w:rsidRDefault="00A16425">
      <w:pPr>
        <w:bidi/>
        <w:spacing w:after="0" w:line="276" w:lineRule="auto"/>
        <w:jc w:val="both"/>
        <w:rPr>
          <w:ins w:id="2212" w:author="Microsoft account" w:date="2025-09-21T13:09:00Z"/>
          <w:rFonts w:cs="Calibri"/>
          <w:sz w:val="28"/>
          <w:szCs w:val="28"/>
          <w:rtl/>
          <w:lang w:bidi="fa-IR"/>
        </w:rPr>
        <w:pPrChange w:id="2213" w:author="Microsoft account" w:date="2025-09-21T12:54:00Z">
          <w:pPr>
            <w:bidi/>
            <w:spacing w:after="0" w:line="276" w:lineRule="auto"/>
            <w:jc w:val="both"/>
          </w:pPr>
        </w:pPrChange>
      </w:pPr>
      <w:ins w:id="2214" w:author="Microsoft account" w:date="2025-09-21T13:07:00Z">
        <w:r>
          <w:rPr>
            <w:rFonts w:cs="Calibri" w:hint="cs"/>
            <w:sz w:val="28"/>
            <w:szCs w:val="28"/>
            <w:rtl/>
            <w:lang w:bidi="fa-IR"/>
          </w:rPr>
          <w:t xml:space="preserve">-یسری توضیحات درمورد کدِ نمونه ای داده شد که چطوری هرکدوم از اینا رو استفاده کنیم و بسازیم توی پروژه پایتونمون. گفته شد که به یسری چیزا کار نداشته باشید مثل </w:t>
        </w:r>
        <w:r>
          <w:rPr>
            <w:rFonts w:cs="Calibri"/>
            <w:sz w:val="28"/>
            <w:szCs w:val="28"/>
            <w:lang w:bidi="fa-IR"/>
          </w:rPr>
          <w:t>END</w:t>
        </w:r>
        <w:r>
          <w:rPr>
            <w:rFonts w:cs="Calibri" w:hint="cs"/>
            <w:sz w:val="28"/>
            <w:szCs w:val="28"/>
            <w:rtl/>
            <w:lang w:bidi="fa-IR"/>
          </w:rPr>
          <w:t xml:space="preserve"> هایی که میبینید توی کد و مثلا </w:t>
        </w:r>
      </w:ins>
      <w:ins w:id="2215" w:author="Microsoft account" w:date="2025-09-21T13:08:00Z">
        <w:r>
          <w:rPr>
            <w:rFonts w:cs="Calibri"/>
            <w:sz w:val="28"/>
            <w:szCs w:val="28"/>
            <w:lang w:bidi="fa-IR"/>
          </w:rPr>
          <w:t>IntVar()</w:t>
        </w:r>
        <w:r>
          <w:rPr>
            <w:rFonts w:cs="Calibri" w:hint="cs"/>
            <w:sz w:val="28"/>
            <w:szCs w:val="28"/>
            <w:rtl/>
            <w:lang w:bidi="fa-IR"/>
          </w:rPr>
          <w:t xml:space="preserve"> و </w:t>
        </w:r>
      </w:ins>
      <w:ins w:id="2216" w:author="Microsoft account" w:date="2025-09-21T13:09:00Z">
        <w:r>
          <w:rPr>
            <w:rFonts w:cs="Calibri"/>
            <w:sz w:val="28"/>
            <w:szCs w:val="28"/>
            <w:lang w:bidi="fa-IR"/>
          </w:rPr>
          <w:t>“&lt;&lt;Listboxselect&gt;&gt;”</w:t>
        </w:r>
        <w:r>
          <w:rPr>
            <w:rFonts w:cs="Calibri" w:hint="cs"/>
            <w:sz w:val="28"/>
            <w:szCs w:val="28"/>
            <w:rtl/>
            <w:lang w:bidi="fa-IR"/>
          </w:rPr>
          <w:t xml:space="preserve"> ای که داخل کد هست و به صورت کلی گفت به چیزایی که نمیفهمید توجه نکنید و این کد رو یه </w:t>
        </w:r>
        <w:r>
          <w:rPr>
            <w:rFonts w:cs="Calibri"/>
            <w:sz w:val="28"/>
            <w:szCs w:val="28"/>
            <w:lang w:bidi="fa-IR"/>
          </w:rPr>
          <w:t>pallete</w:t>
        </w:r>
        <w:r>
          <w:rPr>
            <w:rFonts w:cs="Calibri" w:hint="cs"/>
            <w:sz w:val="28"/>
            <w:szCs w:val="28"/>
            <w:rtl/>
            <w:lang w:bidi="fa-IR"/>
          </w:rPr>
          <w:t xml:space="preserve"> در نظر بگیرید برای اینکه کارهایی که میخواید رو انجام بدید. </w:t>
        </w:r>
      </w:ins>
    </w:p>
    <w:p w14:paraId="4493BF71" w14:textId="77777777" w:rsidR="00A16425" w:rsidRDefault="00A16425">
      <w:pPr>
        <w:bidi/>
        <w:spacing w:after="0" w:line="276" w:lineRule="auto"/>
        <w:jc w:val="both"/>
        <w:rPr>
          <w:ins w:id="2217" w:author="Microsoft account" w:date="2025-09-21T13:09:00Z"/>
          <w:rFonts w:cs="Calibri"/>
          <w:sz w:val="28"/>
          <w:szCs w:val="28"/>
          <w:rtl/>
          <w:lang w:bidi="fa-IR"/>
        </w:rPr>
        <w:pPrChange w:id="2218" w:author="Microsoft account" w:date="2025-09-21T13:09:00Z">
          <w:pPr>
            <w:bidi/>
            <w:spacing w:after="0" w:line="276" w:lineRule="auto"/>
            <w:jc w:val="both"/>
          </w:pPr>
        </w:pPrChange>
      </w:pPr>
    </w:p>
    <w:p w14:paraId="4B3C37F4" w14:textId="398C7C2A" w:rsidR="00A16425" w:rsidRDefault="00A16425">
      <w:pPr>
        <w:bidi/>
        <w:spacing w:after="0" w:line="276" w:lineRule="auto"/>
        <w:jc w:val="both"/>
        <w:rPr>
          <w:ins w:id="2219" w:author="Microsoft account" w:date="2025-09-21T13:14:00Z"/>
          <w:rFonts w:cs="Calibri"/>
          <w:sz w:val="28"/>
          <w:szCs w:val="28"/>
          <w:rtl/>
          <w:lang w:bidi="fa-IR"/>
        </w:rPr>
        <w:pPrChange w:id="2220" w:author="Microsoft account" w:date="2025-09-21T13:09:00Z">
          <w:pPr>
            <w:bidi/>
            <w:spacing w:after="0" w:line="276" w:lineRule="auto"/>
            <w:jc w:val="both"/>
          </w:pPr>
        </w:pPrChange>
      </w:pPr>
      <w:ins w:id="2221" w:author="Microsoft account" w:date="2025-09-21T13:09:00Z">
        <w:r>
          <w:rPr>
            <w:rFonts w:cs="Calibri" w:hint="cs"/>
            <w:sz w:val="28"/>
            <w:szCs w:val="28"/>
            <w:rtl/>
            <w:lang w:bidi="fa-IR"/>
          </w:rPr>
          <w:t>-</w:t>
        </w:r>
      </w:ins>
      <w:ins w:id="2222" w:author="Microsoft account" w:date="2025-09-21T13:12:00Z">
        <w:r w:rsidR="00E47AC6">
          <w:rPr>
            <w:rFonts w:cs="Calibri" w:hint="cs"/>
            <w:sz w:val="28"/>
            <w:szCs w:val="28"/>
            <w:rtl/>
            <w:lang w:bidi="fa-IR"/>
          </w:rPr>
          <w:t xml:space="preserve">نکته: ما الان برای اینکه یه </w:t>
        </w:r>
        <w:r w:rsidR="00E47AC6">
          <w:rPr>
            <w:rFonts w:cs="Calibri"/>
            <w:sz w:val="28"/>
            <w:szCs w:val="28"/>
            <w:lang w:bidi="fa-IR"/>
          </w:rPr>
          <w:t>component</w:t>
        </w:r>
        <w:r w:rsidR="00E47AC6">
          <w:rPr>
            <w:rFonts w:cs="Calibri" w:hint="cs"/>
            <w:sz w:val="28"/>
            <w:szCs w:val="28"/>
            <w:rtl/>
            <w:lang w:bidi="fa-IR"/>
          </w:rPr>
          <w:t xml:space="preserve"> رو که توی کد ساختیم رو به اصطلاح روی </w:t>
        </w:r>
        <w:r w:rsidR="00E47AC6">
          <w:rPr>
            <w:rFonts w:cs="Calibri"/>
            <w:sz w:val="28"/>
            <w:szCs w:val="28"/>
            <w:lang w:bidi="fa-IR"/>
          </w:rPr>
          <w:t>window</w:t>
        </w:r>
        <w:r w:rsidR="00E47AC6">
          <w:rPr>
            <w:rFonts w:cs="Calibri" w:hint="cs"/>
            <w:sz w:val="28"/>
            <w:szCs w:val="28"/>
            <w:rtl/>
            <w:lang w:bidi="fa-IR"/>
          </w:rPr>
          <w:t xml:space="preserve"> ای که ساختیم ظاهر کنیم، از </w:t>
        </w:r>
        <w:r w:rsidR="00E47AC6">
          <w:rPr>
            <w:rFonts w:cs="Calibri"/>
            <w:sz w:val="28"/>
            <w:szCs w:val="28"/>
            <w:lang w:bidi="fa-IR"/>
          </w:rPr>
          <w:t>pack()</w:t>
        </w:r>
        <w:r w:rsidR="00E47AC6">
          <w:rPr>
            <w:rFonts w:cs="Calibri" w:hint="cs"/>
            <w:sz w:val="28"/>
            <w:szCs w:val="28"/>
            <w:rtl/>
            <w:lang w:bidi="fa-IR"/>
          </w:rPr>
          <w:t xml:space="preserve"> استفاده میکردیم. که خب این یه سری مشکل داره . اینارو </w:t>
        </w:r>
      </w:ins>
      <w:ins w:id="2223" w:author="Microsoft account" w:date="2025-09-21T13:13:00Z">
        <w:r w:rsidR="00E47AC6">
          <w:rPr>
            <w:rFonts w:cs="Calibri"/>
            <w:sz w:val="28"/>
            <w:szCs w:val="28"/>
            <w:lang w:bidi="fa-IR"/>
          </w:rPr>
          <w:t>layout</w:t>
        </w:r>
        <w:r w:rsidR="00E47AC6">
          <w:rPr>
            <w:rFonts w:cs="Calibri" w:hint="cs"/>
            <w:sz w:val="28"/>
            <w:szCs w:val="28"/>
            <w:rtl/>
            <w:lang w:bidi="fa-IR"/>
          </w:rPr>
          <w:t xml:space="preserve"> ای در نظر میگیره و همه فضای اون خط رو به اون اختصاص میده و خیلی نمیتونیم تعیین کنیم که کجا قرار بگیره. (اینجاها داره شبیه </w:t>
        </w:r>
        <w:r w:rsidR="00E47AC6">
          <w:rPr>
            <w:rFonts w:cs="Calibri"/>
            <w:sz w:val="28"/>
            <w:szCs w:val="28"/>
            <w:lang w:bidi="fa-IR"/>
          </w:rPr>
          <w:t>CSS</w:t>
        </w:r>
        <w:r w:rsidR="00E47AC6">
          <w:rPr>
            <w:rFonts w:cs="Calibri" w:hint="cs"/>
            <w:sz w:val="28"/>
            <w:szCs w:val="28"/>
            <w:rtl/>
            <w:lang w:bidi="fa-IR"/>
          </w:rPr>
          <w:t xml:space="preserve"> میشه </w:t>
        </w:r>
        <w:r w:rsidR="00E47AC6" w:rsidRPr="00E47AC6">
          <w:rPr>
            <w:rFonts w:cs="Calibri"/>
            <w:sz w:val="28"/>
            <w:szCs w:val="28"/>
            <w:lang w:bidi="fa-IR"/>
          </w:rPr>
          <w:sym w:font="Wingdings" w:char="F04A"/>
        </w:r>
        <w:r w:rsidR="00E47AC6">
          <w:rPr>
            <w:rFonts w:cs="Calibri" w:hint="cs"/>
            <w:sz w:val="28"/>
            <w:szCs w:val="28"/>
            <w:rtl/>
            <w:lang w:bidi="fa-IR"/>
          </w:rPr>
          <w:t xml:space="preserve"> ) میتونیم تعیین کنیم که نحوه مرتب شدن از چه جهتی باشه ولی بازم برای هرکدوم یه  </w:t>
        </w:r>
      </w:ins>
      <w:ins w:id="2224" w:author="Microsoft account" w:date="2025-09-21T13:14:00Z">
        <w:r w:rsidR="00E47AC6">
          <w:rPr>
            <w:rFonts w:cs="Calibri"/>
            <w:sz w:val="28"/>
            <w:szCs w:val="28"/>
            <w:lang w:bidi="fa-IR"/>
          </w:rPr>
          <w:t>row</w:t>
        </w:r>
        <w:r w:rsidR="00E47AC6">
          <w:rPr>
            <w:rFonts w:cs="Calibri" w:hint="cs"/>
            <w:sz w:val="28"/>
            <w:szCs w:val="28"/>
            <w:rtl/>
            <w:lang w:bidi="fa-IR"/>
          </w:rPr>
          <w:t xml:space="preserve"> کامل در نظر میگیره. </w:t>
        </w:r>
      </w:ins>
    </w:p>
    <w:p w14:paraId="1EFBB647" w14:textId="6B090B1A" w:rsidR="00E47AC6" w:rsidRDefault="00E47AC6">
      <w:pPr>
        <w:bidi/>
        <w:spacing w:after="0" w:line="276" w:lineRule="auto"/>
        <w:jc w:val="both"/>
        <w:rPr>
          <w:ins w:id="2225" w:author="Microsoft account" w:date="2025-09-21T13:14:00Z"/>
          <w:rFonts w:cs="Calibri"/>
          <w:sz w:val="28"/>
          <w:szCs w:val="28"/>
          <w:rtl/>
          <w:lang w:bidi="fa-IR"/>
        </w:rPr>
        <w:pPrChange w:id="2226" w:author="Microsoft account" w:date="2025-09-21T13:14:00Z">
          <w:pPr>
            <w:bidi/>
            <w:spacing w:after="0" w:line="276" w:lineRule="auto"/>
            <w:jc w:val="both"/>
          </w:pPr>
        </w:pPrChange>
      </w:pPr>
      <w:ins w:id="2227" w:author="Microsoft account" w:date="2025-09-21T13:14:00Z">
        <w:r>
          <w:rPr>
            <w:rFonts w:cs="Calibri" w:hint="cs"/>
            <w:sz w:val="28"/>
            <w:szCs w:val="28"/>
            <w:rtl/>
            <w:lang w:bidi="fa-IR"/>
          </w:rPr>
          <w:t xml:space="preserve">که برای حل کردن این مشکل میریم سراغ باقی </w:t>
        </w:r>
        <w:r>
          <w:rPr>
            <w:rFonts w:cs="Calibri"/>
            <w:sz w:val="28"/>
            <w:szCs w:val="28"/>
            <w:lang w:bidi="fa-IR"/>
          </w:rPr>
          <w:t>Tkinter Layou Managers</w:t>
        </w:r>
        <w:r>
          <w:rPr>
            <w:rFonts w:cs="Calibri" w:hint="cs"/>
            <w:sz w:val="28"/>
            <w:szCs w:val="28"/>
            <w:rtl/>
            <w:lang w:bidi="fa-IR"/>
          </w:rPr>
          <w:t xml:space="preserve"> که باشن </w:t>
        </w:r>
        <w:r>
          <w:rPr>
            <w:rFonts w:cs="Calibri"/>
            <w:sz w:val="28"/>
            <w:szCs w:val="28"/>
            <w:lang w:bidi="fa-IR"/>
          </w:rPr>
          <w:t>Place()</w:t>
        </w:r>
        <w:r>
          <w:rPr>
            <w:rFonts w:cs="Calibri" w:hint="cs"/>
            <w:sz w:val="28"/>
            <w:szCs w:val="28"/>
            <w:rtl/>
            <w:lang w:bidi="fa-IR"/>
          </w:rPr>
          <w:t xml:space="preserve"> و </w:t>
        </w:r>
        <w:r>
          <w:rPr>
            <w:rFonts w:cs="Calibri"/>
            <w:sz w:val="28"/>
            <w:szCs w:val="28"/>
            <w:lang w:bidi="fa-IR"/>
          </w:rPr>
          <w:t>Grid()</w:t>
        </w:r>
        <w:r>
          <w:rPr>
            <w:rFonts w:cs="Calibri" w:hint="cs"/>
            <w:sz w:val="28"/>
            <w:szCs w:val="28"/>
            <w:rtl/>
            <w:lang w:bidi="fa-IR"/>
          </w:rPr>
          <w:t xml:space="preserve"> . </w:t>
        </w:r>
      </w:ins>
    </w:p>
    <w:p w14:paraId="03B25239" w14:textId="71930219" w:rsidR="00E47AC6" w:rsidRDefault="00E47AC6">
      <w:pPr>
        <w:bidi/>
        <w:spacing w:after="0" w:line="276" w:lineRule="auto"/>
        <w:jc w:val="both"/>
        <w:rPr>
          <w:ins w:id="2228" w:author="Microsoft account" w:date="2025-09-21T13:14:00Z"/>
          <w:rFonts w:cs="Calibri"/>
          <w:sz w:val="28"/>
          <w:szCs w:val="28"/>
          <w:rtl/>
          <w:lang w:bidi="fa-IR"/>
        </w:rPr>
        <w:pPrChange w:id="2229" w:author="Microsoft account" w:date="2025-09-21T13:14:00Z">
          <w:pPr>
            <w:bidi/>
            <w:spacing w:after="0" w:line="276" w:lineRule="auto"/>
            <w:jc w:val="both"/>
          </w:pPr>
        </w:pPrChange>
      </w:pPr>
    </w:p>
    <w:p w14:paraId="2FC45F10" w14:textId="49F442B8" w:rsidR="00E47AC6" w:rsidRDefault="00E47AC6">
      <w:pPr>
        <w:bidi/>
        <w:spacing w:after="0" w:line="276" w:lineRule="auto"/>
        <w:jc w:val="both"/>
        <w:rPr>
          <w:ins w:id="2230" w:author="Microsoft account" w:date="2025-09-21T13:19:00Z"/>
          <w:rFonts w:cs="Calibri"/>
          <w:sz w:val="28"/>
          <w:szCs w:val="28"/>
          <w:rtl/>
          <w:lang w:bidi="fa-IR"/>
        </w:rPr>
        <w:pPrChange w:id="2231" w:author="Microsoft account" w:date="2025-09-21T13:14:00Z">
          <w:pPr>
            <w:bidi/>
            <w:spacing w:after="0" w:line="276" w:lineRule="auto"/>
            <w:jc w:val="both"/>
          </w:pPr>
        </w:pPrChange>
      </w:pPr>
      <w:ins w:id="2232" w:author="Microsoft account" w:date="2025-09-21T13:14:00Z">
        <w:r>
          <w:rPr>
            <w:rFonts w:cs="Calibri" w:hint="cs"/>
            <w:sz w:val="28"/>
            <w:szCs w:val="28"/>
            <w:rtl/>
            <w:lang w:bidi="fa-IR"/>
          </w:rPr>
          <w:t xml:space="preserve">-در ابتدا </w:t>
        </w:r>
        <w:r>
          <w:rPr>
            <w:rFonts w:cs="Calibri"/>
            <w:sz w:val="28"/>
            <w:szCs w:val="28"/>
            <w:lang w:bidi="fa-IR"/>
          </w:rPr>
          <w:t>Place()</w:t>
        </w:r>
        <w:r>
          <w:rPr>
            <w:rFonts w:cs="Calibri" w:hint="cs"/>
            <w:sz w:val="28"/>
            <w:szCs w:val="28"/>
            <w:rtl/>
            <w:lang w:bidi="fa-IR"/>
          </w:rPr>
          <w:t xml:space="preserve"> چطوریه؟ </w:t>
        </w:r>
      </w:ins>
      <w:ins w:id="2233" w:author="Microsoft account" w:date="2025-09-21T13:17:00Z">
        <w:r>
          <w:rPr>
            <w:rFonts w:cs="Calibri" w:hint="cs"/>
            <w:sz w:val="28"/>
            <w:szCs w:val="28"/>
            <w:rtl/>
            <w:lang w:bidi="fa-IR"/>
          </w:rPr>
          <w:t xml:space="preserve">ما اگر نقطۀ گوشۀ </w:t>
        </w:r>
        <w:r>
          <w:rPr>
            <w:rFonts w:cs="Calibri"/>
            <w:sz w:val="28"/>
            <w:szCs w:val="28"/>
            <w:lang w:bidi="fa-IR"/>
          </w:rPr>
          <w:t>window</w:t>
        </w:r>
        <w:r>
          <w:rPr>
            <w:rFonts w:cs="Calibri" w:hint="cs"/>
            <w:sz w:val="28"/>
            <w:szCs w:val="28"/>
            <w:rtl/>
            <w:lang w:bidi="fa-IR"/>
          </w:rPr>
          <w:t xml:space="preserve"> در بالا ترین حالت و چپ ترین حالت رو اگر نقطه صفر در نظر بگیریم ، میتونیم به هر </w:t>
        </w:r>
        <w:r>
          <w:rPr>
            <w:rFonts w:cs="Calibri"/>
            <w:sz w:val="28"/>
            <w:szCs w:val="28"/>
            <w:lang w:bidi="fa-IR"/>
          </w:rPr>
          <w:t xml:space="preserve">component </w:t>
        </w:r>
      </w:ins>
      <w:ins w:id="2234" w:author="Microsoft account" w:date="2025-09-21T13:18:00Z">
        <w:r>
          <w:rPr>
            <w:rFonts w:cs="Calibri" w:hint="cs"/>
            <w:sz w:val="28"/>
            <w:szCs w:val="28"/>
            <w:rtl/>
            <w:lang w:bidi="fa-IR"/>
          </w:rPr>
          <w:t xml:space="preserve">بگیم که طبق </w:t>
        </w:r>
        <w:r>
          <w:rPr>
            <w:rFonts w:cs="Calibri"/>
            <w:sz w:val="28"/>
            <w:szCs w:val="28"/>
            <w:lang w:bidi="fa-IR"/>
          </w:rPr>
          <w:t>coordinate</w:t>
        </w:r>
        <w:r>
          <w:rPr>
            <w:rFonts w:cs="Calibri" w:hint="cs"/>
            <w:sz w:val="28"/>
            <w:szCs w:val="28"/>
            <w:rtl/>
            <w:lang w:bidi="fa-IR"/>
          </w:rPr>
          <w:t xml:space="preserve"> کجا قرار </w:t>
        </w:r>
        <w:r>
          <w:rPr>
            <w:rFonts w:cs="Calibri" w:hint="cs"/>
            <w:sz w:val="28"/>
            <w:szCs w:val="28"/>
            <w:rtl/>
            <w:lang w:bidi="fa-IR"/>
          </w:rPr>
          <w:lastRenderedPageBreak/>
          <w:t xml:space="preserve">بگیره. که خب وقتی که 3 تا 4 تا </w:t>
        </w:r>
        <w:r>
          <w:rPr>
            <w:rFonts w:cs="Calibri"/>
            <w:sz w:val="28"/>
            <w:szCs w:val="28"/>
            <w:lang w:bidi="fa-IR"/>
          </w:rPr>
          <w:t>component</w:t>
        </w:r>
        <w:r>
          <w:rPr>
            <w:rFonts w:cs="Calibri" w:hint="cs"/>
            <w:sz w:val="28"/>
            <w:szCs w:val="28"/>
            <w:rtl/>
            <w:lang w:bidi="fa-IR"/>
          </w:rPr>
          <w:t xml:space="preserve"> داریم برای نمایش دادن </w:t>
        </w:r>
        <w:r>
          <w:rPr>
            <w:rFonts w:cs="Calibri"/>
            <w:sz w:val="28"/>
            <w:szCs w:val="28"/>
            <w:lang w:bidi="fa-IR"/>
          </w:rPr>
          <w:t>manage</w:t>
        </w:r>
        <w:r>
          <w:rPr>
            <w:rFonts w:cs="Calibri" w:hint="cs"/>
            <w:sz w:val="28"/>
            <w:szCs w:val="28"/>
            <w:rtl/>
            <w:lang w:bidi="fa-IR"/>
          </w:rPr>
          <w:t xml:space="preserve"> کردنش راحته چراکه </w:t>
        </w:r>
        <w:r>
          <w:rPr>
            <w:rFonts w:cs="Calibri"/>
            <w:sz w:val="28"/>
            <w:szCs w:val="28"/>
            <w:lang w:bidi="fa-IR"/>
          </w:rPr>
          <w:t>static</w:t>
        </w:r>
        <w:r>
          <w:rPr>
            <w:rFonts w:cs="Calibri" w:hint="cs"/>
            <w:sz w:val="28"/>
            <w:szCs w:val="28"/>
            <w:rtl/>
            <w:lang w:bidi="fa-IR"/>
          </w:rPr>
          <w:t xml:space="preserve"> هستش و تا ابد اونجا میمونه. به اصطلاح </w:t>
        </w:r>
        <w:r>
          <w:rPr>
            <w:rFonts w:cs="Calibri"/>
            <w:sz w:val="28"/>
            <w:szCs w:val="28"/>
            <w:lang w:bidi="fa-IR"/>
          </w:rPr>
          <w:t>resposive</w:t>
        </w:r>
        <w:r>
          <w:rPr>
            <w:rFonts w:cs="Calibri" w:hint="cs"/>
            <w:sz w:val="28"/>
            <w:szCs w:val="28"/>
            <w:rtl/>
            <w:lang w:bidi="fa-IR"/>
          </w:rPr>
          <w:t xml:space="preserve"> نیست. که مارو سوق میده به چک کردن  </w:t>
        </w:r>
      </w:ins>
      <w:ins w:id="2235" w:author="Microsoft account" w:date="2025-09-21T13:19:00Z">
        <w:r>
          <w:rPr>
            <w:rFonts w:cs="Calibri"/>
            <w:sz w:val="28"/>
            <w:szCs w:val="28"/>
            <w:lang w:bidi="fa-IR"/>
          </w:rPr>
          <w:t>Grid()</w:t>
        </w:r>
        <w:r>
          <w:rPr>
            <w:rFonts w:cs="Calibri" w:hint="cs"/>
            <w:sz w:val="28"/>
            <w:szCs w:val="28"/>
            <w:rtl/>
            <w:lang w:bidi="fa-IR"/>
          </w:rPr>
          <w:t xml:space="preserve"> .</w:t>
        </w:r>
      </w:ins>
    </w:p>
    <w:p w14:paraId="19D98C9E" w14:textId="77777777" w:rsidR="00E47AC6" w:rsidRDefault="00E47AC6">
      <w:pPr>
        <w:bidi/>
        <w:spacing w:after="0" w:line="276" w:lineRule="auto"/>
        <w:jc w:val="both"/>
        <w:rPr>
          <w:ins w:id="2236" w:author="Microsoft account" w:date="2025-09-21T13:19:00Z"/>
          <w:rFonts w:cs="Calibri"/>
          <w:sz w:val="28"/>
          <w:szCs w:val="28"/>
          <w:rtl/>
          <w:lang w:bidi="fa-IR"/>
        </w:rPr>
        <w:pPrChange w:id="2237" w:author="Microsoft account" w:date="2025-09-21T13:19:00Z">
          <w:pPr>
            <w:bidi/>
            <w:spacing w:after="0" w:line="276" w:lineRule="auto"/>
            <w:jc w:val="both"/>
          </w:pPr>
        </w:pPrChange>
      </w:pPr>
    </w:p>
    <w:p w14:paraId="3AB064F6" w14:textId="5D694C8B" w:rsidR="00E47AC6" w:rsidRDefault="00E47AC6">
      <w:pPr>
        <w:bidi/>
        <w:spacing w:after="0" w:line="276" w:lineRule="auto"/>
        <w:jc w:val="both"/>
        <w:rPr>
          <w:ins w:id="2238" w:author="Microsoft account" w:date="2025-09-21T13:24:00Z"/>
          <w:rFonts w:cs="Calibri"/>
          <w:sz w:val="28"/>
          <w:szCs w:val="28"/>
          <w:rtl/>
          <w:lang w:bidi="fa-IR"/>
        </w:rPr>
        <w:pPrChange w:id="2239" w:author="Microsoft account" w:date="2025-09-21T13:19:00Z">
          <w:pPr>
            <w:bidi/>
            <w:spacing w:after="0" w:line="276" w:lineRule="auto"/>
            <w:jc w:val="both"/>
          </w:pPr>
        </w:pPrChange>
      </w:pPr>
      <w:ins w:id="2240" w:author="Microsoft account" w:date="2025-09-21T13:19:00Z">
        <w:r>
          <w:rPr>
            <w:rFonts w:cs="Calibri" w:hint="cs"/>
            <w:sz w:val="28"/>
            <w:szCs w:val="28"/>
            <w:rtl/>
            <w:lang w:bidi="fa-IR"/>
          </w:rPr>
          <w:t>-</w:t>
        </w:r>
      </w:ins>
      <w:ins w:id="2241" w:author="Microsoft account" w:date="2025-09-21T13:23:00Z">
        <w:r w:rsidR="00D47888">
          <w:rPr>
            <w:rFonts w:cs="Calibri"/>
            <w:sz w:val="28"/>
            <w:szCs w:val="28"/>
            <w:lang w:bidi="fa-IR"/>
          </w:rPr>
          <w:t>Grid()</w:t>
        </w:r>
        <w:r w:rsidR="00D47888">
          <w:rPr>
            <w:rFonts w:cs="Calibri" w:hint="cs"/>
            <w:sz w:val="28"/>
            <w:szCs w:val="28"/>
            <w:rtl/>
            <w:lang w:bidi="fa-IR"/>
          </w:rPr>
          <w:t xml:space="preserve"> چطوری کار میکنه؟ عین </w:t>
        </w:r>
        <w:r w:rsidR="00D47888">
          <w:rPr>
            <w:rFonts w:cs="Calibri"/>
            <w:sz w:val="28"/>
            <w:szCs w:val="28"/>
            <w:lang w:bidi="fa-IR"/>
          </w:rPr>
          <w:t>Grid</w:t>
        </w:r>
        <w:r w:rsidR="00D47888">
          <w:rPr>
            <w:rFonts w:cs="Calibri" w:hint="cs"/>
            <w:sz w:val="28"/>
            <w:szCs w:val="28"/>
            <w:rtl/>
            <w:lang w:bidi="fa-IR"/>
          </w:rPr>
          <w:t xml:space="preserve"> ای که داشتیم داخل </w:t>
        </w:r>
        <w:r w:rsidR="00D47888">
          <w:rPr>
            <w:rFonts w:cs="Calibri"/>
            <w:sz w:val="28"/>
            <w:szCs w:val="28"/>
            <w:lang w:bidi="fa-IR"/>
          </w:rPr>
          <w:t>CSS</w:t>
        </w:r>
        <w:r w:rsidR="00D47888">
          <w:rPr>
            <w:rFonts w:cs="Calibri" w:hint="cs"/>
            <w:sz w:val="28"/>
            <w:szCs w:val="28"/>
            <w:rtl/>
            <w:lang w:bidi="fa-IR"/>
          </w:rPr>
          <w:t xml:space="preserve">، صفحه رو میتونیم به صورت یه جدول با یسری </w:t>
        </w:r>
        <w:r w:rsidR="00D47888">
          <w:rPr>
            <w:rFonts w:cs="Calibri"/>
            <w:sz w:val="28"/>
            <w:szCs w:val="28"/>
            <w:lang w:bidi="fa-IR"/>
          </w:rPr>
          <w:t>row</w:t>
        </w:r>
        <w:r w:rsidR="00D47888">
          <w:rPr>
            <w:rFonts w:cs="Calibri" w:hint="cs"/>
            <w:sz w:val="28"/>
            <w:szCs w:val="28"/>
            <w:rtl/>
            <w:lang w:bidi="fa-IR"/>
          </w:rPr>
          <w:t xml:space="preserve"> و </w:t>
        </w:r>
        <w:r w:rsidR="00D47888">
          <w:rPr>
            <w:rFonts w:cs="Calibri"/>
            <w:sz w:val="28"/>
            <w:szCs w:val="28"/>
            <w:lang w:bidi="fa-IR"/>
          </w:rPr>
          <w:t>column</w:t>
        </w:r>
        <w:r w:rsidR="00D47888">
          <w:rPr>
            <w:rFonts w:cs="Calibri" w:hint="cs"/>
            <w:sz w:val="28"/>
            <w:szCs w:val="28"/>
            <w:rtl/>
            <w:lang w:bidi="fa-IR"/>
          </w:rPr>
          <w:t xml:space="preserve"> در نظر بگیریم. و طبق اون تعیین کنیم که هر کدوم کجا وایسه. نمیدونم </w:t>
        </w:r>
        <w:r w:rsidR="00D47888">
          <w:rPr>
            <w:rFonts w:cs="Calibri"/>
            <w:sz w:val="28"/>
            <w:szCs w:val="28"/>
            <w:lang w:bidi="fa-IR"/>
          </w:rPr>
          <w:t>responsive</w:t>
        </w:r>
      </w:ins>
      <w:ins w:id="2242" w:author="Microsoft account" w:date="2025-09-21T13:24:00Z">
        <w:r w:rsidR="00D47888">
          <w:rPr>
            <w:rFonts w:cs="Calibri" w:hint="cs"/>
            <w:sz w:val="28"/>
            <w:szCs w:val="28"/>
            <w:rtl/>
            <w:lang w:bidi="fa-IR"/>
          </w:rPr>
          <w:t xml:space="preserve"> محسوب میشه یا نه ولی اگر باشه که دیگر غمی نیست. </w:t>
        </w:r>
      </w:ins>
      <w:ins w:id="2243" w:author="Microsoft account" w:date="2025-09-22T10:20:00Z">
        <w:r w:rsidR="0070255D">
          <w:rPr>
            <w:rFonts w:cs="Calibri" w:hint="cs"/>
            <w:sz w:val="28"/>
            <w:szCs w:val="28"/>
            <w:rtl/>
            <w:lang w:bidi="fa-IR"/>
          </w:rPr>
          <w:t>(</w:t>
        </w:r>
        <w:r w:rsidR="0070255D">
          <w:rPr>
            <w:rFonts w:cs="Calibri" w:hint="cs"/>
            <w:sz w:val="18"/>
            <w:szCs w:val="18"/>
            <w:rtl/>
            <w:lang w:bidi="fa-IR"/>
          </w:rPr>
          <w:t xml:space="preserve">مثل اینکه </w:t>
        </w:r>
        <w:r w:rsidR="0070255D">
          <w:rPr>
            <w:rFonts w:cs="Calibri"/>
            <w:sz w:val="18"/>
            <w:szCs w:val="18"/>
            <w:lang w:bidi="fa-IR"/>
          </w:rPr>
          <w:t>responsive</w:t>
        </w:r>
        <w:r w:rsidR="0070255D">
          <w:rPr>
            <w:rFonts w:cs="Calibri" w:hint="cs"/>
            <w:sz w:val="18"/>
            <w:szCs w:val="18"/>
            <w:rtl/>
            <w:lang w:bidi="fa-IR"/>
          </w:rPr>
          <w:t xml:space="preserve"> هست ولی نه به اندازه چیزی که توی </w:t>
        </w:r>
        <w:r w:rsidR="0070255D">
          <w:rPr>
            <w:rFonts w:cs="Calibri"/>
            <w:sz w:val="18"/>
            <w:szCs w:val="18"/>
            <w:lang w:bidi="fa-IR"/>
          </w:rPr>
          <w:t>CSS</w:t>
        </w:r>
        <w:r w:rsidR="0070255D">
          <w:rPr>
            <w:rFonts w:cs="Calibri" w:hint="cs"/>
            <w:sz w:val="18"/>
            <w:szCs w:val="18"/>
            <w:rtl/>
            <w:lang w:bidi="fa-IR"/>
          </w:rPr>
          <w:t xml:space="preserve">دیدیدم. اینجا با یسری کارا میشه کاری کرد که </w:t>
        </w:r>
        <w:r w:rsidR="0070255D">
          <w:rPr>
            <w:rFonts w:cs="Calibri"/>
            <w:sz w:val="18"/>
            <w:szCs w:val="18"/>
            <w:lang w:bidi="fa-IR"/>
          </w:rPr>
          <w:t>window</w:t>
        </w:r>
        <w:r w:rsidR="0070255D">
          <w:rPr>
            <w:rFonts w:cs="Calibri" w:hint="cs"/>
            <w:sz w:val="18"/>
            <w:szCs w:val="18"/>
            <w:rtl/>
            <w:lang w:bidi="fa-IR"/>
          </w:rPr>
          <w:t xml:space="preserve"> و </w:t>
        </w:r>
        <w:r w:rsidR="0070255D">
          <w:rPr>
            <w:rFonts w:cs="Calibri"/>
            <w:sz w:val="18"/>
            <w:szCs w:val="18"/>
            <w:lang w:bidi="fa-IR"/>
          </w:rPr>
          <w:t>component</w:t>
        </w:r>
        <w:r w:rsidR="0070255D">
          <w:rPr>
            <w:rFonts w:cs="Calibri" w:hint="cs"/>
            <w:sz w:val="18"/>
            <w:szCs w:val="18"/>
            <w:rtl/>
            <w:lang w:bidi="fa-IR"/>
          </w:rPr>
          <w:t xml:space="preserve"> هاش نسبت به تغیر سایز واکنش نشون بدن و جابجا بشن، ولی گفته شد که به اون خفنی ای که </w:t>
        </w:r>
      </w:ins>
      <w:ins w:id="2244" w:author="Microsoft account" w:date="2025-09-22T10:21:00Z">
        <w:r w:rsidR="0070255D">
          <w:rPr>
            <w:rFonts w:cs="Calibri"/>
            <w:sz w:val="18"/>
            <w:szCs w:val="18"/>
            <w:lang w:bidi="fa-IR"/>
          </w:rPr>
          <w:t>CSS</w:t>
        </w:r>
        <w:r w:rsidR="0070255D">
          <w:rPr>
            <w:rFonts w:cs="Calibri" w:hint="cs"/>
            <w:sz w:val="18"/>
            <w:szCs w:val="18"/>
            <w:rtl/>
            <w:lang w:bidi="fa-IR"/>
          </w:rPr>
          <w:t xml:space="preserve"> داشت و انعطافی که اون داشت رو نداره.</w:t>
        </w:r>
      </w:ins>
      <w:ins w:id="2245" w:author="Microsoft account" w:date="2025-09-22T10:20:00Z">
        <w:r w:rsidR="0070255D">
          <w:rPr>
            <w:rFonts w:cs="Calibri" w:hint="cs"/>
            <w:sz w:val="28"/>
            <w:szCs w:val="28"/>
            <w:rtl/>
            <w:lang w:bidi="fa-IR"/>
          </w:rPr>
          <w:t>)</w:t>
        </w:r>
      </w:ins>
    </w:p>
    <w:p w14:paraId="3044D467" w14:textId="77777777" w:rsidR="00D47888" w:rsidRDefault="00D47888">
      <w:pPr>
        <w:bidi/>
        <w:spacing w:after="0" w:line="276" w:lineRule="auto"/>
        <w:jc w:val="both"/>
        <w:rPr>
          <w:ins w:id="2246" w:author="Microsoft account" w:date="2025-09-21T13:24:00Z"/>
          <w:rFonts w:cs="Calibri"/>
          <w:sz w:val="28"/>
          <w:szCs w:val="28"/>
          <w:rtl/>
          <w:lang w:bidi="fa-IR"/>
        </w:rPr>
        <w:pPrChange w:id="2247" w:author="Microsoft account" w:date="2025-09-21T13:24:00Z">
          <w:pPr>
            <w:bidi/>
            <w:spacing w:after="0" w:line="276" w:lineRule="auto"/>
            <w:jc w:val="both"/>
          </w:pPr>
        </w:pPrChange>
      </w:pPr>
    </w:p>
    <w:p w14:paraId="090C96CD" w14:textId="0CC5AC19" w:rsidR="00D47888" w:rsidRDefault="00D47888">
      <w:pPr>
        <w:bidi/>
        <w:spacing w:after="0" w:line="276" w:lineRule="auto"/>
        <w:jc w:val="both"/>
        <w:rPr>
          <w:ins w:id="2248" w:author="Microsoft account" w:date="2025-09-21T13:25:00Z"/>
          <w:rFonts w:cs="Calibri"/>
          <w:sz w:val="28"/>
          <w:szCs w:val="28"/>
          <w:rtl/>
          <w:lang w:bidi="fa-IR"/>
        </w:rPr>
        <w:pPrChange w:id="2249" w:author="Microsoft account" w:date="2025-09-21T13:24:00Z">
          <w:pPr>
            <w:bidi/>
            <w:spacing w:after="0" w:line="276" w:lineRule="auto"/>
            <w:jc w:val="both"/>
          </w:pPr>
        </w:pPrChange>
      </w:pPr>
      <w:ins w:id="2250" w:author="Microsoft account" w:date="2025-09-21T13:24:00Z">
        <w:r>
          <w:rPr>
            <w:rFonts w:cs="Calibri" w:hint="cs"/>
            <w:sz w:val="28"/>
            <w:szCs w:val="28"/>
            <w:rtl/>
            <w:lang w:bidi="fa-IR"/>
          </w:rPr>
          <w:t xml:space="preserve">-نکته: در یه </w:t>
        </w:r>
        <w:r>
          <w:rPr>
            <w:rFonts w:cs="Calibri"/>
            <w:sz w:val="28"/>
            <w:szCs w:val="28"/>
            <w:lang w:bidi="fa-IR"/>
          </w:rPr>
          <w:t>window</w:t>
        </w:r>
        <w:r>
          <w:rPr>
            <w:rFonts w:cs="Calibri" w:hint="cs"/>
            <w:sz w:val="28"/>
            <w:szCs w:val="28"/>
            <w:rtl/>
            <w:lang w:bidi="fa-IR"/>
          </w:rPr>
          <w:t xml:space="preserve"> </w:t>
        </w:r>
        <w:r w:rsidRPr="00145A4C">
          <w:rPr>
            <w:rFonts w:cs="Calibri" w:hint="eastAsia"/>
            <w:sz w:val="28"/>
            <w:szCs w:val="28"/>
            <w:u w:val="single"/>
            <w:rtl/>
            <w:lang w:bidi="fa-IR"/>
            <w:rPrChange w:id="2251" w:author="Microsoft account" w:date="2025-09-22T10:17:00Z">
              <w:rPr>
                <w:rFonts w:cs="Calibri" w:hint="eastAsia"/>
                <w:sz w:val="28"/>
                <w:szCs w:val="28"/>
                <w:rtl/>
                <w:lang w:bidi="fa-IR"/>
              </w:rPr>
            </w:rPrChange>
          </w:rPr>
          <w:t>نم</w:t>
        </w:r>
        <w:r w:rsidRPr="00145A4C">
          <w:rPr>
            <w:rFonts w:cs="Calibri" w:hint="cs"/>
            <w:sz w:val="28"/>
            <w:szCs w:val="28"/>
            <w:u w:val="single"/>
            <w:rtl/>
            <w:lang w:bidi="fa-IR"/>
            <w:rPrChange w:id="2252" w:author="Microsoft account" w:date="2025-09-22T10:17:00Z">
              <w:rPr>
                <w:rFonts w:cs="Calibri" w:hint="cs"/>
                <w:sz w:val="28"/>
                <w:szCs w:val="28"/>
                <w:rtl/>
                <w:lang w:bidi="fa-IR"/>
              </w:rPr>
            </w:rPrChange>
          </w:rPr>
          <w:t>ی</w:t>
        </w:r>
        <w:r w:rsidRPr="00145A4C">
          <w:rPr>
            <w:rFonts w:cs="Calibri" w:hint="eastAsia"/>
            <w:sz w:val="28"/>
            <w:szCs w:val="28"/>
            <w:u w:val="single"/>
            <w:rtl/>
            <w:lang w:bidi="fa-IR"/>
            <w:rPrChange w:id="2253" w:author="Microsoft account" w:date="2025-09-22T10:17:00Z">
              <w:rPr>
                <w:rFonts w:cs="Calibri" w:hint="eastAsia"/>
                <w:sz w:val="28"/>
                <w:szCs w:val="28"/>
                <w:rtl/>
                <w:lang w:bidi="fa-IR"/>
              </w:rPr>
            </w:rPrChange>
          </w:rPr>
          <w:t>شه</w:t>
        </w:r>
        <w:r w:rsidRPr="00145A4C">
          <w:rPr>
            <w:rFonts w:cs="Calibri"/>
            <w:sz w:val="28"/>
            <w:szCs w:val="28"/>
            <w:u w:val="single"/>
            <w:rtl/>
            <w:lang w:bidi="fa-IR"/>
            <w:rPrChange w:id="2254" w:author="Microsoft account" w:date="2025-09-22T10:17:00Z">
              <w:rPr>
                <w:rFonts w:cs="Calibri"/>
                <w:sz w:val="28"/>
                <w:szCs w:val="28"/>
                <w:rtl/>
                <w:lang w:bidi="fa-IR"/>
              </w:rPr>
            </w:rPrChange>
          </w:rPr>
          <w:t xml:space="preserve"> از </w:t>
        </w:r>
        <w:r w:rsidRPr="00145A4C">
          <w:rPr>
            <w:rFonts w:cs="Calibri"/>
            <w:sz w:val="28"/>
            <w:szCs w:val="28"/>
            <w:u w:val="single"/>
            <w:lang w:bidi="fa-IR"/>
            <w:rPrChange w:id="2255" w:author="Microsoft account" w:date="2025-09-22T10:17:00Z">
              <w:rPr>
                <w:rFonts w:cs="Calibri"/>
                <w:sz w:val="28"/>
                <w:szCs w:val="28"/>
                <w:lang w:bidi="fa-IR"/>
              </w:rPr>
            </w:rPrChange>
          </w:rPr>
          <w:t>pack</w:t>
        </w:r>
        <w:r w:rsidRPr="00145A4C">
          <w:rPr>
            <w:rFonts w:cs="Calibri"/>
            <w:sz w:val="28"/>
            <w:szCs w:val="28"/>
            <w:u w:val="single"/>
            <w:rtl/>
            <w:lang w:bidi="fa-IR"/>
            <w:rPrChange w:id="2256" w:author="Microsoft account" w:date="2025-09-22T10:17:00Z">
              <w:rPr>
                <w:rFonts w:cs="Calibri"/>
                <w:sz w:val="28"/>
                <w:szCs w:val="28"/>
                <w:rtl/>
                <w:lang w:bidi="fa-IR"/>
              </w:rPr>
            </w:rPrChange>
          </w:rPr>
          <w:t xml:space="preserve"> و </w:t>
        </w:r>
        <w:r w:rsidRPr="00145A4C">
          <w:rPr>
            <w:rFonts w:cs="Calibri"/>
            <w:sz w:val="28"/>
            <w:szCs w:val="28"/>
            <w:u w:val="single"/>
            <w:lang w:bidi="fa-IR"/>
            <w:rPrChange w:id="2257" w:author="Microsoft account" w:date="2025-09-22T10:17:00Z">
              <w:rPr>
                <w:rFonts w:cs="Calibri"/>
                <w:sz w:val="28"/>
                <w:szCs w:val="28"/>
                <w:lang w:bidi="fa-IR"/>
              </w:rPr>
            </w:rPrChange>
          </w:rPr>
          <w:t>grid</w:t>
        </w:r>
        <w:r w:rsidRPr="00145A4C">
          <w:rPr>
            <w:rFonts w:cs="Calibri"/>
            <w:sz w:val="28"/>
            <w:szCs w:val="28"/>
            <w:u w:val="single"/>
            <w:rtl/>
            <w:lang w:bidi="fa-IR"/>
            <w:rPrChange w:id="2258" w:author="Microsoft account" w:date="2025-09-22T10:17:00Z">
              <w:rPr>
                <w:rFonts w:cs="Calibri"/>
                <w:sz w:val="28"/>
                <w:szCs w:val="28"/>
                <w:rtl/>
                <w:lang w:bidi="fa-IR"/>
              </w:rPr>
            </w:rPrChange>
          </w:rPr>
          <w:t xml:space="preserve"> در کنار هم استفاده کرد</w:t>
        </w:r>
        <w:r>
          <w:rPr>
            <w:rFonts w:cs="Calibri" w:hint="cs"/>
            <w:sz w:val="28"/>
            <w:szCs w:val="28"/>
            <w:rtl/>
            <w:lang w:bidi="fa-IR"/>
          </w:rPr>
          <w:t xml:space="preserve">. باید یکیش رو انتخاب کنیم که خب قاعدتا </w:t>
        </w:r>
        <w:r>
          <w:rPr>
            <w:rFonts w:cs="Calibri"/>
            <w:sz w:val="28"/>
            <w:szCs w:val="28"/>
            <w:lang w:bidi="fa-IR"/>
          </w:rPr>
          <w:t>grid()</w:t>
        </w:r>
        <w:r>
          <w:rPr>
            <w:rFonts w:cs="Calibri" w:hint="cs"/>
            <w:sz w:val="28"/>
            <w:szCs w:val="28"/>
            <w:rtl/>
            <w:lang w:bidi="fa-IR"/>
          </w:rPr>
          <w:t xml:space="preserve">انتخاب مناسب تریه. ولی چون </w:t>
        </w:r>
        <w:r>
          <w:rPr>
            <w:rFonts w:cs="Calibri"/>
            <w:sz w:val="28"/>
            <w:szCs w:val="28"/>
            <w:lang w:bidi="fa-IR"/>
          </w:rPr>
          <w:t>place()</w:t>
        </w:r>
        <w:r>
          <w:rPr>
            <w:rFonts w:cs="Calibri" w:hint="cs"/>
            <w:sz w:val="28"/>
            <w:szCs w:val="28"/>
            <w:rtl/>
            <w:lang w:bidi="fa-IR"/>
          </w:rPr>
          <w:t xml:space="preserve"> به صورت </w:t>
        </w:r>
      </w:ins>
      <w:ins w:id="2259" w:author="Microsoft account" w:date="2025-09-21T13:25:00Z">
        <w:r>
          <w:rPr>
            <w:rFonts w:cs="Calibri"/>
            <w:sz w:val="28"/>
            <w:szCs w:val="28"/>
            <w:lang w:bidi="fa-IR"/>
          </w:rPr>
          <w:t>static</w:t>
        </w:r>
        <w:r>
          <w:rPr>
            <w:rFonts w:cs="Calibri" w:hint="cs"/>
            <w:sz w:val="28"/>
            <w:szCs w:val="28"/>
            <w:rtl/>
            <w:lang w:bidi="fa-IR"/>
          </w:rPr>
          <w:t xml:space="preserve"> و با </w:t>
        </w:r>
        <w:r>
          <w:rPr>
            <w:rFonts w:cs="Calibri"/>
            <w:sz w:val="28"/>
            <w:szCs w:val="28"/>
            <w:lang w:bidi="fa-IR"/>
          </w:rPr>
          <w:t>coordinate</w:t>
        </w:r>
        <w:r>
          <w:rPr>
            <w:rFonts w:cs="Calibri" w:hint="cs"/>
            <w:sz w:val="28"/>
            <w:szCs w:val="28"/>
            <w:rtl/>
            <w:lang w:bidi="fa-IR"/>
          </w:rPr>
          <w:t xml:space="preserve"> کار میکنه میشه ازش استفاده کرد. خیلی جالبه بسیار شبیه به </w:t>
        </w:r>
        <w:r>
          <w:rPr>
            <w:rFonts w:cs="Calibri"/>
            <w:sz w:val="28"/>
            <w:szCs w:val="28"/>
            <w:lang w:bidi="fa-IR"/>
          </w:rPr>
          <w:t>CSS</w:t>
        </w:r>
        <w:r>
          <w:rPr>
            <w:rFonts w:cs="Calibri" w:hint="cs"/>
            <w:sz w:val="28"/>
            <w:szCs w:val="28"/>
            <w:rtl/>
            <w:lang w:bidi="fa-IR"/>
          </w:rPr>
          <w:t>عه عین اینارو اونجا هم داریم .</w:t>
        </w:r>
      </w:ins>
    </w:p>
    <w:p w14:paraId="330CCA9D" w14:textId="77777777" w:rsidR="00D47888" w:rsidRDefault="00D47888">
      <w:pPr>
        <w:bidi/>
        <w:spacing w:after="0" w:line="276" w:lineRule="auto"/>
        <w:jc w:val="both"/>
        <w:rPr>
          <w:ins w:id="2260" w:author="Microsoft account" w:date="2025-09-21T13:25:00Z"/>
          <w:rFonts w:cs="Calibri"/>
          <w:sz w:val="28"/>
          <w:szCs w:val="28"/>
          <w:rtl/>
          <w:lang w:bidi="fa-IR"/>
        </w:rPr>
        <w:pPrChange w:id="2261" w:author="Microsoft account" w:date="2025-09-21T13:25:00Z">
          <w:pPr>
            <w:bidi/>
            <w:spacing w:after="0" w:line="276" w:lineRule="auto"/>
            <w:jc w:val="both"/>
          </w:pPr>
        </w:pPrChange>
      </w:pPr>
    </w:p>
    <w:p w14:paraId="1668045D" w14:textId="19C126D9" w:rsidR="00D47888" w:rsidRDefault="00341AAE">
      <w:pPr>
        <w:bidi/>
        <w:spacing w:after="0" w:line="276" w:lineRule="auto"/>
        <w:jc w:val="both"/>
        <w:rPr>
          <w:ins w:id="2262" w:author="Microsoft account" w:date="2025-09-21T11:54:00Z"/>
          <w:rFonts w:cs="Calibri"/>
          <w:sz w:val="28"/>
          <w:szCs w:val="28"/>
          <w:lang w:bidi="fa-IR"/>
        </w:rPr>
        <w:pPrChange w:id="2263" w:author="Microsoft account" w:date="2025-09-21T13:25:00Z">
          <w:pPr>
            <w:bidi/>
            <w:spacing w:after="0" w:line="276" w:lineRule="auto"/>
            <w:jc w:val="both"/>
          </w:pPr>
        </w:pPrChange>
      </w:pPr>
      <w:ins w:id="2264" w:author="Microsoft account" w:date="2025-09-21T13:29:00Z">
        <w:r>
          <w:rPr>
            <w:rFonts w:cs="Calibri" w:hint="cs"/>
            <w:sz w:val="28"/>
            <w:szCs w:val="28"/>
            <w:rtl/>
            <w:lang w:bidi="fa-IR"/>
          </w:rPr>
          <w:t xml:space="preserve">تا </w:t>
        </w:r>
        <w:r>
          <w:rPr>
            <w:rFonts w:cs="Calibri"/>
            <w:sz w:val="28"/>
            <w:szCs w:val="28"/>
            <w:lang w:bidi="fa-IR"/>
          </w:rPr>
          <w:t xml:space="preserve">Day027 011 00:03:42 </w:t>
        </w:r>
      </w:ins>
    </w:p>
    <w:p w14:paraId="6C409C2C" w14:textId="2F694A9B" w:rsidR="009F075E" w:rsidRDefault="009F075E">
      <w:pPr>
        <w:spacing w:after="0" w:line="240" w:lineRule="auto"/>
        <w:rPr>
          <w:ins w:id="2265" w:author="Microsoft account" w:date="2025-09-21T11:54:00Z"/>
          <w:rFonts w:cs="Calibri"/>
          <w:sz w:val="28"/>
          <w:szCs w:val="28"/>
          <w:rtl/>
          <w:lang w:bidi="fa-IR"/>
        </w:rPr>
      </w:pPr>
      <w:ins w:id="2266" w:author="Microsoft account" w:date="2025-09-21T11:54:00Z">
        <w:r>
          <w:rPr>
            <w:rFonts w:cs="Calibri"/>
            <w:sz w:val="28"/>
            <w:szCs w:val="28"/>
            <w:rtl/>
            <w:lang w:bidi="fa-IR"/>
          </w:rPr>
          <w:br w:type="page"/>
        </w:r>
      </w:ins>
    </w:p>
    <w:p w14:paraId="755FE8A8" w14:textId="2BAA5ABF" w:rsidR="009F075E" w:rsidRPr="004E3A5E" w:rsidRDefault="0070255D">
      <w:pPr>
        <w:bidi/>
        <w:spacing w:after="0" w:line="276" w:lineRule="auto"/>
        <w:jc w:val="both"/>
        <w:rPr>
          <w:rFonts w:cs="Calibri"/>
          <w:sz w:val="28"/>
          <w:szCs w:val="28"/>
          <w:rtl/>
          <w:lang w:bidi="fa-IR"/>
        </w:rPr>
        <w:pPrChange w:id="2267" w:author="Microsoft account" w:date="2025-09-21T11:54:00Z">
          <w:pPr>
            <w:bidi/>
            <w:spacing w:after="0" w:line="276" w:lineRule="auto"/>
            <w:jc w:val="both"/>
          </w:pPr>
        </w:pPrChange>
      </w:pPr>
      <w:bookmarkStart w:id="2268" w:name="I4040631"/>
      <w:ins w:id="2269" w:author="Microsoft account" w:date="2025-09-22T10:21:00Z">
        <w:r>
          <w:rPr>
            <w:rFonts w:cs="Calibri" w:hint="cs"/>
            <w:sz w:val="28"/>
            <w:szCs w:val="28"/>
            <w:rtl/>
            <w:lang w:bidi="fa-IR"/>
          </w:rPr>
          <w:lastRenderedPageBreak/>
          <w:t>ادامه</w:t>
        </w:r>
      </w:ins>
    </w:p>
    <w:bookmarkEnd w:id="2268"/>
    <w:p w14:paraId="41681A98" w14:textId="77777777" w:rsidR="0070255D" w:rsidRDefault="0070255D" w:rsidP="00A07812">
      <w:pPr>
        <w:bidi/>
        <w:spacing w:after="0" w:line="276" w:lineRule="auto"/>
        <w:jc w:val="both"/>
        <w:rPr>
          <w:ins w:id="2270" w:author="Microsoft account" w:date="2025-09-22T10:22:00Z"/>
          <w:rFonts w:cs="Calibri"/>
          <w:sz w:val="28"/>
          <w:szCs w:val="28"/>
          <w:rtl/>
          <w:lang w:bidi="fa-IR"/>
        </w:rPr>
      </w:pPr>
    </w:p>
    <w:p w14:paraId="37B50822" w14:textId="08D8ADB4" w:rsidR="00A7222C" w:rsidRDefault="00A7222C">
      <w:pPr>
        <w:bidi/>
        <w:spacing w:after="0" w:line="276" w:lineRule="auto"/>
        <w:jc w:val="both"/>
        <w:rPr>
          <w:ins w:id="2271" w:author="Microsoft account" w:date="2025-09-22T10:22:00Z"/>
          <w:rFonts w:cs="Calibri"/>
          <w:sz w:val="28"/>
          <w:szCs w:val="28"/>
          <w:rtl/>
          <w:lang w:bidi="fa-IR"/>
        </w:rPr>
        <w:pPrChange w:id="2272" w:author="Microsoft account" w:date="2025-09-22T10:22:00Z">
          <w:pPr>
            <w:bidi/>
            <w:spacing w:after="0" w:line="276" w:lineRule="auto"/>
            <w:jc w:val="both"/>
          </w:pPr>
        </w:pPrChange>
      </w:pPr>
      <w:ins w:id="2273" w:author="Microsoft account" w:date="2025-09-22T10:22:00Z">
        <w:r>
          <w:rPr>
            <w:rFonts w:cs="Calibri" w:hint="cs"/>
            <w:sz w:val="28"/>
            <w:szCs w:val="28"/>
            <w:rtl/>
            <w:lang w:bidi="fa-IR"/>
          </w:rPr>
          <w:t xml:space="preserve">میریم برای انجام دادن </w:t>
        </w:r>
        <w:r>
          <w:rPr>
            <w:rFonts w:cs="Calibri"/>
            <w:sz w:val="28"/>
            <w:szCs w:val="28"/>
            <w:lang w:bidi="fa-IR"/>
          </w:rPr>
          <w:t>challenge</w:t>
        </w:r>
        <w:r>
          <w:rPr>
            <w:rFonts w:cs="Calibri" w:hint="cs"/>
            <w:sz w:val="28"/>
            <w:szCs w:val="28"/>
            <w:rtl/>
            <w:lang w:bidi="fa-IR"/>
          </w:rPr>
          <w:t xml:space="preserve"> </w:t>
        </w:r>
      </w:ins>
    </w:p>
    <w:p w14:paraId="16C80063" w14:textId="77777777" w:rsidR="00110369" w:rsidRDefault="00E3271C">
      <w:pPr>
        <w:bidi/>
        <w:spacing w:after="0" w:line="276" w:lineRule="auto"/>
        <w:jc w:val="both"/>
        <w:rPr>
          <w:ins w:id="2274" w:author="Microsoft account" w:date="2025-09-23T10:42:00Z"/>
          <w:rFonts w:cs="Calibri"/>
          <w:sz w:val="18"/>
          <w:szCs w:val="18"/>
          <w:lang w:bidi="fa-IR"/>
        </w:rPr>
        <w:pPrChange w:id="2275" w:author="Microsoft account" w:date="2025-09-22T10:22:00Z">
          <w:pPr>
            <w:bidi/>
            <w:spacing w:after="0" w:line="276" w:lineRule="auto"/>
            <w:jc w:val="both"/>
          </w:pPr>
        </w:pPrChange>
      </w:pPr>
      <w:ins w:id="2276" w:author="Microsoft account" w:date="2025-09-22T11:54:00Z">
        <w:r>
          <w:rPr>
            <w:rFonts w:cs="Calibri" w:hint="cs"/>
            <w:sz w:val="28"/>
            <w:szCs w:val="28"/>
            <w:rtl/>
            <w:lang w:bidi="fa-IR"/>
          </w:rPr>
          <w:t xml:space="preserve">بعله </w:t>
        </w:r>
      </w:ins>
      <w:ins w:id="2277" w:author="Microsoft account" w:date="2025-09-22T11:55:00Z">
        <w:r>
          <w:rPr>
            <w:rFonts w:cs="Calibri" w:hint="cs"/>
            <w:sz w:val="28"/>
            <w:szCs w:val="28"/>
            <w:rtl/>
            <w:lang w:bidi="fa-IR"/>
          </w:rPr>
          <w:t xml:space="preserve">تموم شد. نکته ای وجود نداره برای ذکر کردن، ولی تکنیکالی اولین برنامه ی دارای رابط کاربری رو نوشتیم. </w:t>
        </w:r>
        <w:r w:rsidRPr="00E3271C">
          <w:rPr>
            <w:rFonts w:cs="Calibri"/>
            <w:sz w:val="28"/>
            <w:szCs w:val="28"/>
            <w:lang w:bidi="fa-IR"/>
          </w:rPr>
          <w:sym w:font="Wingdings" w:char="F04A"/>
        </w:r>
        <w:r>
          <w:rPr>
            <w:rFonts w:cs="Calibri" w:hint="cs"/>
            <w:sz w:val="28"/>
            <w:szCs w:val="28"/>
            <w:rtl/>
            <w:lang w:bidi="fa-IR"/>
          </w:rPr>
          <w:t xml:space="preserve"> که البته، کارِ ما با </w:t>
        </w:r>
        <w:r>
          <w:rPr>
            <w:rFonts w:cs="Calibri"/>
            <w:sz w:val="28"/>
            <w:szCs w:val="28"/>
            <w:lang w:bidi="fa-IR"/>
          </w:rPr>
          <w:t>Tkinter</w:t>
        </w:r>
        <w:r>
          <w:rPr>
            <w:rFonts w:cs="Calibri" w:hint="cs"/>
            <w:sz w:val="28"/>
            <w:szCs w:val="28"/>
            <w:rtl/>
            <w:lang w:bidi="fa-IR"/>
          </w:rPr>
          <w:t xml:space="preserve"> اینجا تموم نمیشه، ما میتونیم باهاش خیلی کارا بکنیم. برنامه </w:t>
        </w:r>
      </w:ins>
      <w:ins w:id="2278" w:author="Microsoft account" w:date="2025-09-22T11:56:00Z">
        <w:r>
          <w:rPr>
            <w:rFonts w:cs="Calibri" w:hint="cs"/>
            <w:sz w:val="28"/>
            <w:szCs w:val="28"/>
            <w:rtl/>
            <w:lang w:bidi="fa-IR"/>
          </w:rPr>
          <w:t xml:space="preserve">های </w:t>
        </w:r>
        <w:r>
          <w:rPr>
            <w:rFonts w:cs="Calibri"/>
            <w:sz w:val="28"/>
            <w:szCs w:val="28"/>
            <w:lang w:bidi="fa-IR"/>
          </w:rPr>
          <w:t>automation</w:t>
        </w:r>
        <w:r>
          <w:rPr>
            <w:rFonts w:cs="Calibri" w:hint="cs"/>
            <w:sz w:val="28"/>
            <w:szCs w:val="28"/>
            <w:rtl/>
            <w:lang w:bidi="fa-IR"/>
          </w:rPr>
          <w:t xml:space="preserve"> و هرچیزی که فکرشو بکنیم رو میتونیم اینطوری بیاریم بالا و همچنین رابط کاربری بسازیم که بتونه </w:t>
        </w:r>
        <w:r>
          <w:rPr>
            <w:rFonts w:cs="Calibri"/>
            <w:sz w:val="28"/>
            <w:szCs w:val="28"/>
            <w:lang w:bidi="fa-IR"/>
          </w:rPr>
          <w:t>short-cut key</w:t>
        </w:r>
        <w:r>
          <w:rPr>
            <w:rFonts w:cs="Calibri" w:hint="cs"/>
            <w:sz w:val="28"/>
            <w:szCs w:val="28"/>
            <w:rtl/>
            <w:lang w:bidi="fa-IR"/>
          </w:rPr>
          <w:t xml:space="preserve"> داشته باشه، و هرچیزی که ما نیاز داریم رو ارائه بده، چون سازنده ش و استفاده کننده ش خودمونیم. </w:t>
        </w:r>
      </w:ins>
      <w:ins w:id="2279" w:author="Microsoft account" w:date="2025-09-23T10:41:00Z">
        <w:r w:rsidR="00110369">
          <w:rPr>
            <w:rFonts w:cs="Calibri" w:hint="cs"/>
            <w:sz w:val="28"/>
            <w:szCs w:val="28"/>
            <w:rtl/>
            <w:lang w:bidi="fa-IR"/>
          </w:rPr>
          <w:t>(</w:t>
        </w:r>
        <w:r w:rsidR="00110369">
          <w:rPr>
            <w:rFonts w:cs="Calibri" w:hint="cs"/>
            <w:sz w:val="18"/>
            <w:szCs w:val="18"/>
            <w:rtl/>
            <w:lang w:bidi="fa-IR"/>
          </w:rPr>
          <w:t xml:space="preserve">کرمم گرفت و یه سوالی از </w:t>
        </w:r>
        <w:r w:rsidR="00110369">
          <w:rPr>
            <w:rFonts w:cs="Calibri"/>
            <w:sz w:val="18"/>
            <w:szCs w:val="18"/>
            <w:lang w:bidi="fa-IR"/>
          </w:rPr>
          <w:t>gpt</w:t>
        </w:r>
        <w:r w:rsidR="00110369">
          <w:rPr>
            <w:rFonts w:cs="Calibri" w:hint="cs"/>
            <w:sz w:val="18"/>
            <w:szCs w:val="18"/>
            <w:rtl/>
            <w:lang w:bidi="fa-IR"/>
          </w:rPr>
          <w:t xml:space="preserve"> در رابطه با </w:t>
        </w:r>
        <w:r w:rsidR="00110369">
          <w:rPr>
            <w:rFonts w:cs="Calibri"/>
            <w:sz w:val="18"/>
            <w:szCs w:val="18"/>
            <w:lang w:bidi="fa-IR"/>
          </w:rPr>
          <w:t>short-cut key</w:t>
        </w:r>
        <w:r w:rsidR="00110369">
          <w:rPr>
            <w:rFonts w:cs="Calibri" w:hint="cs"/>
            <w:sz w:val="18"/>
            <w:szCs w:val="18"/>
            <w:rtl/>
            <w:lang w:bidi="fa-IR"/>
          </w:rPr>
          <w:t xml:space="preserve"> پرسیدم که آیا قابلیت پیاده سازی با </w:t>
        </w:r>
        <w:r w:rsidR="00110369">
          <w:rPr>
            <w:rFonts w:cs="Calibri"/>
            <w:sz w:val="18"/>
            <w:szCs w:val="18"/>
            <w:lang w:bidi="fa-IR"/>
          </w:rPr>
          <w:t>Tkinter</w:t>
        </w:r>
        <w:r w:rsidR="00110369">
          <w:rPr>
            <w:rFonts w:cs="Calibri" w:hint="cs"/>
            <w:sz w:val="18"/>
            <w:szCs w:val="18"/>
            <w:rtl/>
            <w:lang w:bidi="fa-IR"/>
          </w:rPr>
          <w:t xml:space="preserve"> داره؟ گفت آره مثلا یه تابع در نظر بگیریم </w:t>
        </w:r>
        <w:r w:rsidR="00110369">
          <w:rPr>
            <w:rFonts w:cs="Calibri"/>
            <w:sz w:val="18"/>
            <w:szCs w:val="18"/>
            <w:lang w:bidi="fa-IR"/>
          </w:rPr>
          <w:t>say_hello</w:t>
        </w:r>
        <w:r w:rsidR="00110369">
          <w:rPr>
            <w:rFonts w:cs="Calibri" w:hint="cs"/>
            <w:sz w:val="18"/>
            <w:szCs w:val="18"/>
            <w:rtl/>
            <w:lang w:bidi="fa-IR"/>
          </w:rPr>
          <w:t xml:space="preserve"> رو میتونیم اینطوری </w:t>
        </w:r>
      </w:ins>
      <w:ins w:id="2280" w:author="Microsoft account" w:date="2025-09-23T10:42:00Z">
        <w:r w:rsidR="00110369">
          <w:rPr>
            <w:rFonts w:cs="Calibri" w:hint="cs"/>
            <w:sz w:val="18"/>
            <w:szCs w:val="18"/>
            <w:rtl/>
            <w:lang w:bidi="fa-IR"/>
          </w:rPr>
          <w:t xml:space="preserve">بندازیمش روی </w:t>
        </w:r>
        <w:r w:rsidR="00110369">
          <w:rPr>
            <w:rFonts w:cs="Calibri"/>
            <w:sz w:val="18"/>
            <w:szCs w:val="18"/>
            <w:lang w:bidi="fa-IR"/>
          </w:rPr>
          <w:t>Cntrl+H</w:t>
        </w:r>
        <w:r w:rsidR="00110369">
          <w:rPr>
            <w:rFonts w:cs="Calibri" w:hint="cs"/>
            <w:sz w:val="18"/>
            <w:szCs w:val="18"/>
            <w:rtl/>
            <w:lang w:bidi="fa-IR"/>
          </w:rPr>
          <w:t xml:space="preserve"> :</w:t>
        </w:r>
      </w:ins>
    </w:p>
    <w:p w14:paraId="4CDAF85C" w14:textId="17CC8FE4" w:rsidR="00A878E2" w:rsidRDefault="00110369">
      <w:pPr>
        <w:bidi/>
        <w:spacing w:after="0" w:line="276" w:lineRule="auto"/>
        <w:jc w:val="both"/>
        <w:rPr>
          <w:ins w:id="2281" w:author="Microsoft account" w:date="2025-09-22T11:55:00Z"/>
          <w:rFonts w:cs="Calibri"/>
          <w:sz w:val="28"/>
          <w:szCs w:val="28"/>
          <w:rtl/>
          <w:lang w:bidi="fa-IR"/>
        </w:rPr>
        <w:pPrChange w:id="2282" w:author="Microsoft account" w:date="2025-09-23T10:42:00Z">
          <w:pPr>
            <w:bidi/>
            <w:spacing w:after="0" w:line="276" w:lineRule="auto"/>
            <w:jc w:val="both"/>
          </w:pPr>
        </w:pPrChange>
      </w:pPr>
      <w:ins w:id="2283" w:author="Microsoft account" w:date="2025-09-23T10:42:00Z">
        <w:r>
          <w:rPr>
            <w:rFonts w:cs="Calibri"/>
            <w:sz w:val="18"/>
            <w:szCs w:val="18"/>
            <w:lang w:bidi="fa-IR"/>
          </w:rPr>
          <w:t>Root.bind(‘&lt;Control</w:t>
        </w:r>
        <w:r w:rsidR="009309FB">
          <w:rPr>
            <w:rFonts w:cs="Calibri"/>
            <w:sz w:val="18"/>
            <w:szCs w:val="18"/>
            <w:lang w:bidi="fa-IR"/>
          </w:rPr>
          <w:t>-h&gt;’, say_hello)</w:t>
        </w:r>
        <w:r w:rsidR="009309FB">
          <w:rPr>
            <w:rFonts w:cs="Calibri" w:hint="cs"/>
            <w:sz w:val="18"/>
            <w:szCs w:val="18"/>
            <w:rtl/>
            <w:lang w:bidi="fa-IR"/>
          </w:rPr>
          <w:t xml:space="preserve"> و این کد باعث میشه این کلید ترکیبی </w:t>
        </w:r>
        <w:r w:rsidR="009309FB">
          <w:rPr>
            <w:rFonts w:cs="Calibri"/>
            <w:sz w:val="18"/>
            <w:szCs w:val="18"/>
            <w:lang w:bidi="fa-IR"/>
          </w:rPr>
          <w:t>bind</w:t>
        </w:r>
        <w:r w:rsidR="009309FB">
          <w:rPr>
            <w:rFonts w:cs="Calibri" w:hint="cs"/>
            <w:sz w:val="18"/>
            <w:szCs w:val="18"/>
            <w:rtl/>
            <w:lang w:bidi="fa-IR"/>
          </w:rPr>
          <w:t xml:space="preserve"> بشه به اون </w:t>
        </w:r>
        <w:r w:rsidR="009309FB">
          <w:rPr>
            <w:rFonts w:cs="Calibri"/>
            <w:sz w:val="18"/>
            <w:szCs w:val="18"/>
            <w:lang w:bidi="fa-IR"/>
          </w:rPr>
          <w:t>function</w:t>
        </w:r>
      </w:ins>
      <w:ins w:id="2284" w:author="Microsoft account" w:date="2025-09-23T10:41:00Z">
        <w:r>
          <w:rPr>
            <w:rFonts w:cs="Calibri" w:hint="cs"/>
            <w:sz w:val="28"/>
            <w:szCs w:val="28"/>
            <w:rtl/>
            <w:lang w:bidi="fa-IR"/>
          </w:rPr>
          <w:t>)</w:t>
        </w:r>
      </w:ins>
    </w:p>
    <w:p w14:paraId="7BEDA770" w14:textId="363DB4F0" w:rsidR="00E3271C" w:rsidRDefault="00E3271C">
      <w:pPr>
        <w:bidi/>
        <w:spacing w:after="0" w:line="276" w:lineRule="auto"/>
        <w:jc w:val="both"/>
        <w:rPr>
          <w:ins w:id="2285" w:author="Microsoft account" w:date="2025-09-22T11:55:00Z"/>
          <w:rFonts w:cs="Calibri"/>
          <w:sz w:val="28"/>
          <w:szCs w:val="28"/>
          <w:lang w:bidi="fa-IR"/>
        </w:rPr>
        <w:pPrChange w:id="2286" w:author="Microsoft account" w:date="2025-09-22T11:55:00Z">
          <w:pPr>
            <w:bidi/>
            <w:spacing w:after="0" w:line="276" w:lineRule="auto"/>
            <w:jc w:val="both"/>
          </w:pPr>
        </w:pPrChange>
      </w:pPr>
      <w:ins w:id="2287" w:author="Microsoft account" w:date="2025-09-22T11:55:00Z">
        <w:r>
          <w:rPr>
            <w:rFonts w:cs="Calibri"/>
            <w:sz w:val="28"/>
            <w:szCs w:val="28"/>
            <w:lang w:bidi="fa-IR"/>
          </w:rPr>
          <w:t>End of Day027</w:t>
        </w:r>
      </w:ins>
    </w:p>
    <w:p w14:paraId="1195ADEA" w14:textId="77777777" w:rsidR="00E3271C" w:rsidRDefault="00E3271C">
      <w:pPr>
        <w:bidi/>
        <w:spacing w:after="0" w:line="276" w:lineRule="auto"/>
        <w:jc w:val="both"/>
        <w:rPr>
          <w:ins w:id="2288" w:author="Microsoft account" w:date="2025-09-22T11:56:00Z"/>
          <w:rFonts w:cs="Calibri"/>
          <w:sz w:val="28"/>
          <w:szCs w:val="28"/>
          <w:rtl/>
          <w:lang w:bidi="fa-IR"/>
        </w:rPr>
        <w:pPrChange w:id="2289" w:author="Microsoft account" w:date="2025-09-22T11:55:00Z">
          <w:pPr>
            <w:bidi/>
            <w:spacing w:after="0" w:line="276" w:lineRule="auto"/>
            <w:jc w:val="both"/>
          </w:pPr>
        </w:pPrChange>
      </w:pPr>
    </w:p>
    <w:p w14:paraId="3313822D" w14:textId="77777777" w:rsidR="00E3271C" w:rsidRDefault="00E3271C">
      <w:pPr>
        <w:bidi/>
        <w:spacing w:after="0" w:line="276" w:lineRule="auto"/>
        <w:jc w:val="both"/>
        <w:rPr>
          <w:ins w:id="2290" w:author="Microsoft account" w:date="2025-09-22T11:55:00Z"/>
          <w:rFonts w:cs="Calibri"/>
          <w:sz w:val="28"/>
          <w:szCs w:val="28"/>
          <w:lang w:bidi="fa-IR"/>
        </w:rPr>
        <w:pPrChange w:id="2291" w:author="Microsoft account" w:date="2025-09-22T11:56:00Z">
          <w:pPr>
            <w:bidi/>
            <w:spacing w:after="0" w:line="276" w:lineRule="auto"/>
            <w:jc w:val="both"/>
          </w:pPr>
        </w:pPrChange>
      </w:pPr>
    </w:p>
    <w:p w14:paraId="7853273D" w14:textId="0E75B8F0" w:rsidR="00E3271C" w:rsidRDefault="00E3271C">
      <w:pPr>
        <w:bidi/>
        <w:spacing w:after="0" w:line="276" w:lineRule="auto"/>
        <w:jc w:val="both"/>
        <w:rPr>
          <w:ins w:id="2292" w:author="Microsoft account" w:date="2025-09-22T10:22:00Z"/>
          <w:rFonts w:cs="Calibri"/>
          <w:sz w:val="28"/>
          <w:szCs w:val="28"/>
          <w:lang w:bidi="fa-IR"/>
        </w:rPr>
        <w:pPrChange w:id="2293" w:author="Microsoft account" w:date="2025-09-22T11:55:00Z">
          <w:pPr>
            <w:bidi/>
            <w:spacing w:after="0" w:line="276" w:lineRule="auto"/>
            <w:jc w:val="both"/>
          </w:pPr>
        </w:pPrChange>
      </w:pPr>
      <w:ins w:id="2294" w:author="Microsoft account" w:date="2025-09-22T11:57:00Z">
        <w:r>
          <w:rPr>
            <w:rFonts w:cs="Calibri"/>
            <w:sz w:val="28"/>
            <w:szCs w:val="28"/>
            <w:lang w:bidi="fa-IR"/>
          </w:rPr>
          <w:t xml:space="preserve">Start </w:t>
        </w:r>
      </w:ins>
      <w:ins w:id="2295" w:author="Microsoft account" w:date="2025-09-22T11:55:00Z">
        <w:r>
          <w:rPr>
            <w:rFonts w:cs="Calibri"/>
            <w:sz w:val="28"/>
            <w:szCs w:val="28"/>
            <w:lang w:bidi="fa-IR"/>
          </w:rPr>
          <w:t>Day028</w:t>
        </w:r>
      </w:ins>
    </w:p>
    <w:p w14:paraId="5A4E45E2" w14:textId="77777777" w:rsidR="002D4789" w:rsidRDefault="00752A02">
      <w:pPr>
        <w:bidi/>
        <w:spacing w:after="0" w:line="276" w:lineRule="auto"/>
        <w:jc w:val="both"/>
        <w:rPr>
          <w:ins w:id="2296" w:author="Microsoft account" w:date="2025-09-22T12:13:00Z"/>
          <w:rFonts w:cs="Calibri"/>
          <w:sz w:val="28"/>
          <w:szCs w:val="28"/>
          <w:rtl/>
          <w:lang w:bidi="fa-IR"/>
        </w:rPr>
        <w:pPrChange w:id="2297" w:author="Microsoft account" w:date="2025-09-22T10:22:00Z">
          <w:pPr>
            <w:bidi/>
            <w:spacing w:after="0" w:line="276" w:lineRule="auto"/>
            <w:jc w:val="both"/>
          </w:pPr>
        </w:pPrChange>
      </w:pPr>
      <w:ins w:id="2298" w:author="Microsoft account" w:date="2025-09-22T12:09:00Z">
        <w:r>
          <w:rPr>
            <w:rFonts w:cs="Calibri"/>
            <w:sz w:val="28"/>
            <w:szCs w:val="28"/>
            <w:lang w:bidi="fa-IR"/>
          </w:rPr>
          <w:t>Building Pomodoro App</w:t>
        </w:r>
      </w:ins>
    </w:p>
    <w:p w14:paraId="18C3942E" w14:textId="4AF8B159" w:rsidR="002D4789" w:rsidRDefault="002D4789">
      <w:pPr>
        <w:bidi/>
        <w:spacing w:after="0" w:line="276" w:lineRule="auto"/>
        <w:jc w:val="both"/>
        <w:rPr>
          <w:ins w:id="2299" w:author="Microsoft account" w:date="2025-09-22T12:13:00Z"/>
          <w:rFonts w:cs="Calibri"/>
          <w:sz w:val="28"/>
          <w:szCs w:val="28"/>
          <w:rtl/>
          <w:lang w:bidi="fa-IR"/>
        </w:rPr>
        <w:pPrChange w:id="2300" w:author="Microsoft account" w:date="2025-09-22T12:13:00Z">
          <w:pPr>
            <w:bidi/>
            <w:spacing w:after="0" w:line="276" w:lineRule="auto"/>
            <w:jc w:val="both"/>
          </w:pPr>
        </w:pPrChange>
      </w:pPr>
    </w:p>
    <w:p w14:paraId="2C6B88E6" w14:textId="0FE24907" w:rsidR="00954022" w:rsidRDefault="002D4789">
      <w:pPr>
        <w:bidi/>
        <w:spacing w:after="0" w:line="276" w:lineRule="auto"/>
        <w:jc w:val="both"/>
        <w:rPr>
          <w:ins w:id="2301" w:author="Microsoft account" w:date="2025-09-22T12:14:00Z"/>
          <w:rFonts w:cs="Calibri"/>
          <w:sz w:val="28"/>
          <w:szCs w:val="28"/>
          <w:rtl/>
          <w:lang w:bidi="fa-IR"/>
        </w:rPr>
        <w:pPrChange w:id="2302" w:author="Microsoft account" w:date="2025-09-22T12:14:00Z">
          <w:pPr>
            <w:bidi/>
            <w:spacing w:after="0" w:line="276" w:lineRule="auto"/>
            <w:jc w:val="both"/>
          </w:pPr>
        </w:pPrChange>
      </w:pPr>
      <w:ins w:id="2303" w:author="Microsoft account" w:date="2025-09-22T12:13:00Z">
        <w:r>
          <w:rPr>
            <w:rFonts w:cs="Calibri" w:hint="cs"/>
            <w:sz w:val="28"/>
            <w:szCs w:val="28"/>
            <w:rtl/>
            <w:lang w:bidi="fa-IR"/>
          </w:rPr>
          <w:t xml:space="preserve">مثل اینکه این یه تکنیک هست برای اینکه یه کاری که میخوای انجام بدی رو چطوری انجام بدی. جالبه که باهاش آشنا شدیم. یه کتابِ نوشتۀ </w:t>
        </w:r>
      </w:ins>
      <w:ins w:id="2304" w:author="Microsoft account" w:date="2025-09-22T12:14:00Z">
        <w:r>
          <w:rPr>
            <w:rFonts w:cs="Calibri"/>
            <w:sz w:val="28"/>
            <w:szCs w:val="28"/>
            <w:lang w:bidi="fa-IR"/>
          </w:rPr>
          <w:t>Francesco Cirillo</w:t>
        </w:r>
        <w:r>
          <w:rPr>
            <w:rFonts w:cs="Calibri" w:hint="cs"/>
            <w:sz w:val="28"/>
            <w:szCs w:val="28"/>
            <w:rtl/>
            <w:lang w:bidi="fa-IR"/>
          </w:rPr>
          <w:t xml:space="preserve"> </w:t>
        </w:r>
        <w:r w:rsidR="00954022">
          <w:rPr>
            <w:rFonts w:cs="Calibri" w:hint="cs"/>
            <w:sz w:val="28"/>
            <w:szCs w:val="28"/>
            <w:rtl/>
            <w:lang w:bidi="fa-IR"/>
          </w:rPr>
          <w:t>که برای افزایش تمرکز و انجام کار ها و اهداف و این ها هستش، اینم عکسِ جلدشه:</w:t>
        </w:r>
      </w:ins>
    </w:p>
    <w:p w14:paraId="021F8FF5" w14:textId="64925666" w:rsidR="00954022" w:rsidRDefault="00954022">
      <w:pPr>
        <w:bidi/>
        <w:spacing w:after="0" w:line="276" w:lineRule="auto"/>
        <w:jc w:val="center"/>
        <w:rPr>
          <w:ins w:id="2305" w:author="Microsoft account" w:date="2025-09-22T12:13:00Z"/>
          <w:rFonts w:cs="Calibri"/>
          <w:sz w:val="28"/>
          <w:szCs w:val="28"/>
          <w:rtl/>
          <w:lang w:bidi="fa-IR"/>
        </w:rPr>
        <w:pPrChange w:id="2306" w:author="Microsoft account" w:date="2025-09-22T12:15:00Z">
          <w:pPr>
            <w:bidi/>
            <w:spacing w:after="0" w:line="276" w:lineRule="auto"/>
            <w:jc w:val="both"/>
          </w:pPr>
        </w:pPrChange>
      </w:pPr>
      <w:ins w:id="2307" w:author="Microsoft account" w:date="2025-09-22T12:14:00Z">
        <w:r w:rsidRPr="00954022">
          <w:rPr>
            <w:rFonts w:cs="Calibri"/>
            <w:noProof/>
            <w:sz w:val="28"/>
            <w:szCs w:val="28"/>
            <w:rPrChange w:id="2308" w:author="Unknown">
              <w:rPr>
                <w:noProof/>
              </w:rPr>
            </w:rPrChange>
          </w:rPr>
          <w:lastRenderedPageBreak/>
          <w:drawing>
            <wp:inline distT="0" distB="0" distL="0" distR="0" wp14:anchorId="5D09799E" wp14:editId="2D771217">
              <wp:extent cx="2844464" cy="4290646"/>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862694" cy="4318145"/>
                      </a:xfrm>
                      <a:prstGeom prst="rect">
                        <a:avLst/>
                      </a:prstGeom>
                    </pic:spPr>
                  </pic:pic>
                </a:graphicData>
              </a:graphic>
            </wp:inline>
          </w:drawing>
        </w:r>
      </w:ins>
    </w:p>
    <w:p w14:paraId="22185778" w14:textId="5405D059" w:rsidR="002D4789" w:rsidRDefault="00954022">
      <w:pPr>
        <w:bidi/>
        <w:spacing w:after="0" w:line="276" w:lineRule="auto"/>
        <w:jc w:val="both"/>
        <w:rPr>
          <w:ins w:id="2309" w:author="Microsoft account" w:date="2025-09-22T12:15:00Z"/>
          <w:rFonts w:cs="Calibri"/>
          <w:sz w:val="28"/>
          <w:szCs w:val="28"/>
          <w:rtl/>
          <w:lang w:bidi="fa-IR"/>
        </w:rPr>
        <w:pPrChange w:id="2310" w:author="Microsoft account" w:date="2025-09-22T12:13:00Z">
          <w:pPr>
            <w:bidi/>
            <w:spacing w:after="0" w:line="276" w:lineRule="auto"/>
            <w:jc w:val="both"/>
          </w:pPr>
        </w:pPrChange>
      </w:pPr>
      <w:ins w:id="2311" w:author="Microsoft account" w:date="2025-09-22T12:15:00Z">
        <w:r>
          <w:rPr>
            <w:rFonts w:cs="Calibri" w:hint="cs"/>
            <w:sz w:val="28"/>
            <w:szCs w:val="28"/>
            <w:rtl/>
            <w:lang w:bidi="fa-IR"/>
          </w:rPr>
          <w:t>و اینکه این یه روش اصلی داره که توی عکس زیر هست:</w:t>
        </w:r>
      </w:ins>
    </w:p>
    <w:p w14:paraId="64094E18" w14:textId="14174C4E" w:rsidR="00954022" w:rsidRDefault="00954022">
      <w:pPr>
        <w:bidi/>
        <w:spacing w:after="0" w:line="276" w:lineRule="auto"/>
        <w:jc w:val="both"/>
        <w:rPr>
          <w:ins w:id="2312" w:author="Microsoft account" w:date="2025-09-22T12:15:00Z"/>
          <w:rFonts w:cs="Calibri"/>
          <w:sz w:val="28"/>
          <w:szCs w:val="28"/>
          <w:rtl/>
          <w:lang w:bidi="fa-IR"/>
        </w:rPr>
        <w:pPrChange w:id="2313" w:author="Microsoft account" w:date="2025-09-22T12:15:00Z">
          <w:pPr>
            <w:bidi/>
            <w:spacing w:after="0" w:line="276" w:lineRule="auto"/>
            <w:jc w:val="both"/>
          </w:pPr>
        </w:pPrChange>
      </w:pPr>
      <w:ins w:id="2314" w:author="Microsoft account" w:date="2025-09-22T12:15:00Z">
        <w:r w:rsidRPr="00954022">
          <w:rPr>
            <w:rFonts w:cs="Calibri"/>
            <w:noProof/>
            <w:sz w:val="28"/>
            <w:szCs w:val="28"/>
            <w:rPrChange w:id="2315" w:author="Unknown">
              <w:rPr>
                <w:noProof/>
              </w:rPr>
            </w:rPrChange>
          </w:rPr>
          <w:drawing>
            <wp:inline distT="0" distB="0" distL="0" distR="0" wp14:anchorId="5CD6F76B" wp14:editId="5011FA89">
              <wp:extent cx="3867541" cy="2224714"/>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879472" cy="2231577"/>
                      </a:xfrm>
                      <a:prstGeom prst="rect">
                        <a:avLst/>
                      </a:prstGeom>
                    </pic:spPr>
                  </pic:pic>
                </a:graphicData>
              </a:graphic>
            </wp:inline>
          </w:drawing>
        </w:r>
      </w:ins>
    </w:p>
    <w:p w14:paraId="5CC52DC3" w14:textId="5A6F7F0F" w:rsidR="00954022" w:rsidRDefault="00954022">
      <w:pPr>
        <w:bidi/>
        <w:spacing w:after="0" w:line="276" w:lineRule="auto"/>
        <w:jc w:val="both"/>
        <w:rPr>
          <w:ins w:id="2316" w:author="Microsoft account" w:date="2025-09-22T12:23:00Z"/>
          <w:rFonts w:cs="Calibri"/>
          <w:sz w:val="28"/>
          <w:szCs w:val="28"/>
          <w:rtl/>
          <w:lang w:bidi="fa-IR"/>
        </w:rPr>
        <w:pPrChange w:id="2317" w:author="Microsoft account" w:date="2025-09-22T12:23:00Z">
          <w:pPr>
            <w:bidi/>
            <w:spacing w:after="0" w:line="276" w:lineRule="auto"/>
            <w:jc w:val="both"/>
          </w:pPr>
        </w:pPrChange>
      </w:pPr>
      <w:ins w:id="2318" w:author="Microsoft account" w:date="2025-09-22T12:15:00Z">
        <w:r>
          <w:rPr>
            <w:rFonts w:cs="Calibri" w:hint="cs"/>
            <w:sz w:val="28"/>
            <w:szCs w:val="28"/>
            <w:rtl/>
            <w:lang w:bidi="fa-IR"/>
          </w:rPr>
          <w:t xml:space="preserve">که </w:t>
        </w:r>
      </w:ins>
      <w:ins w:id="2319" w:author="Microsoft account" w:date="2025-09-22T12:17:00Z">
        <w:r>
          <w:rPr>
            <w:rFonts w:cs="Calibri" w:hint="cs"/>
            <w:sz w:val="28"/>
            <w:szCs w:val="28"/>
            <w:rtl/>
            <w:lang w:bidi="fa-IR"/>
          </w:rPr>
          <w:t xml:space="preserve">اول باید انتخاب کنی که چکار میخوای بکنی و چی میخواد به سرانجام برسه، بعد 25 دقیقه در جهتش کار میکنی، </w:t>
        </w:r>
      </w:ins>
      <w:ins w:id="2320" w:author="Microsoft account" w:date="2025-09-22T12:18:00Z">
        <w:r>
          <w:rPr>
            <w:rFonts w:cs="Calibri" w:hint="cs"/>
            <w:sz w:val="28"/>
            <w:szCs w:val="28"/>
            <w:rtl/>
            <w:lang w:bidi="fa-IR"/>
          </w:rPr>
          <w:t>و یه تایمر میزاری سر 25 دقیقه زنگ بزنه، ادامه میدی تا تایمر زنگ بزنه، زنگ که زد، 5 دقیقه استراحت میکنی، مجددا 25 دقیقه کار میکنی و به همین روند ادامه میدی تا 4 بار زنگ بخوره تایمر</w:t>
        </w:r>
      </w:ins>
      <w:ins w:id="2321" w:author="Microsoft account" w:date="2025-09-22T12:19:00Z">
        <w:r w:rsidR="008D3B28">
          <w:rPr>
            <w:rFonts w:cs="Calibri" w:hint="cs"/>
            <w:sz w:val="28"/>
            <w:szCs w:val="28"/>
            <w:rtl/>
            <w:lang w:bidi="fa-IR"/>
          </w:rPr>
          <w:t xml:space="preserve">، تایمر 4 ام رو (که یعنی 4*25 دقیقه کار کردی که میشه </w:t>
        </w:r>
      </w:ins>
      <w:ins w:id="2322" w:author="Microsoft account" w:date="2025-09-22T12:20:00Z">
        <w:r w:rsidR="008D3B28">
          <w:rPr>
            <w:rFonts w:cs="Calibri" w:hint="cs"/>
            <w:sz w:val="28"/>
            <w:szCs w:val="28"/>
            <w:rtl/>
            <w:lang w:bidi="fa-IR"/>
          </w:rPr>
          <w:t xml:space="preserve">یک ساعت و چهل دقیقه) اونموقع یه استراحت بین 15 تا 30 دقیقه ای میکنی و تبریک! شما یه چرخه پامودورو را تموم کردید. </w:t>
        </w:r>
      </w:ins>
      <w:ins w:id="2323" w:author="Microsoft account" w:date="2025-09-22T12:22:00Z">
        <w:r w:rsidR="008D3B28">
          <w:rPr>
            <w:rFonts w:cs="Calibri" w:hint="cs"/>
            <w:sz w:val="28"/>
            <w:szCs w:val="28"/>
            <w:rtl/>
            <w:lang w:bidi="fa-IR"/>
          </w:rPr>
          <w:t xml:space="preserve">که به این حساب کتاب باید </w:t>
        </w:r>
      </w:ins>
      <w:ins w:id="2324" w:author="Microsoft account" w:date="2025-09-22T12:23:00Z">
        <w:r w:rsidR="008D3B28">
          <w:rPr>
            <w:rFonts w:cs="Calibri"/>
            <w:sz w:val="28"/>
            <w:szCs w:val="28"/>
            <w:lang w:bidi="fa-IR"/>
          </w:rPr>
          <w:t>2.5h</w:t>
        </w:r>
      </w:ins>
      <w:ins w:id="2325" w:author="Microsoft account" w:date="2025-09-22T12:22:00Z">
        <w:r w:rsidR="008D3B28">
          <w:rPr>
            <w:rFonts w:cs="Calibri" w:hint="cs"/>
            <w:sz w:val="28"/>
            <w:szCs w:val="28"/>
            <w:rtl/>
            <w:lang w:bidi="fa-IR"/>
          </w:rPr>
          <w:t xml:space="preserve"> طول بکشه. </w:t>
        </w:r>
      </w:ins>
      <w:ins w:id="2326" w:author="Microsoft account" w:date="2025-09-22T12:23:00Z">
        <w:r w:rsidR="005E1440">
          <w:rPr>
            <w:rFonts w:cs="Calibri" w:hint="cs"/>
            <w:sz w:val="28"/>
            <w:szCs w:val="28"/>
            <w:rtl/>
            <w:lang w:bidi="fa-IR"/>
          </w:rPr>
          <w:t xml:space="preserve">بعد اگر خواستی چرخه بعدی رو انجام میدی و همینطوری ادامه میدی. </w:t>
        </w:r>
      </w:ins>
      <w:ins w:id="2327" w:author="Microsoft account" w:date="2025-09-23T10:47:00Z">
        <w:r w:rsidR="009309FB">
          <w:rPr>
            <w:rFonts w:cs="Calibri" w:hint="cs"/>
            <w:sz w:val="28"/>
            <w:szCs w:val="28"/>
            <w:rtl/>
            <w:lang w:bidi="fa-IR"/>
          </w:rPr>
          <w:t>(</w:t>
        </w:r>
        <w:r w:rsidR="009309FB">
          <w:rPr>
            <w:rFonts w:cs="Calibri" w:hint="cs"/>
            <w:sz w:val="18"/>
            <w:szCs w:val="18"/>
            <w:rtl/>
            <w:lang w:bidi="fa-IR"/>
          </w:rPr>
          <w:t xml:space="preserve">توضیحاتی داد درموردش که این باعث میشه که </w:t>
        </w:r>
        <w:r w:rsidR="008C7665">
          <w:rPr>
            <w:rFonts w:cs="Calibri" w:hint="cs"/>
            <w:sz w:val="18"/>
            <w:szCs w:val="18"/>
            <w:rtl/>
            <w:lang w:bidi="fa-IR"/>
          </w:rPr>
          <w:t>روندی به مغزمون استراحت بدیم و انگیزه مون رو حفظ کنیم و کارهامون هم انجام بشه.</w:t>
        </w:r>
        <w:r w:rsidR="009309FB">
          <w:rPr>
            <w:rFonts w:cs="Calibri" w:hint="cs"/>
            <w:sz w:val="28"/>
            <w:szCs w:val="28"/>
            <w:rtl/>
            <w:lang w:bidi="fa-IR"/>
          </w:rPr>
          <w:t>)</w:t>
        </w:r>
      </w:ins>
    </w:p>
    <w:p w14:paraId="59C511D4" w14:textId="77777777" w:rsidR="005E1440" w:rsidRDefault="005E1440">
      <w:pPr>
        <w:bidi/>
        <w:spacing w:after="0" w:line="276" w:lineRule="auto"/>
        <w:jc w:val="both"/>
        <w:rPr>
          <w:ins w:id="2328" w:author="Microsoft account" w:date="2025-09-22T12:23:00Z"/>
          <w:rFonts w:cs="Calibri"/>
          <w:sz w:val="28"/>
          <w:szCs w:val="28"/>
          <w:rtl/>
          <w:lang w:bidi="fa-IR"/>
        </w:rPr>
        <w:pPrChange w:id="2329" w:author="Microsoft account" w:date="2025-09-22T12:23:00Z">
          <w:pPr>
            <w:bidi/>
            <w:spacing w:after="0" w:line="276" w:lineRule="auto"/>
            <w:jc w:val="both"/>
          </w:pPr>
        </w:pPrChange>
      </w:pPr>
    </w:p>
    <w:p w14:paraId="41C55D3E" w14:textId="1079D737" w:rsidR="005E1440" w:rsidRDefault="005E1440">
      <w:pPr>
        <w:bidi/>
        <w:spacing w:after="0" w:line="276" w:lineRule="auto"/>
        <w:jc w:val="both"/>
        <w:rPr>
          <w:ins w:id="2330" w:author="Microsoft account" w:date="2025-09-22T12:25:00Z"/>
          <w:rFonts w:cs="Calibri"/>
          <w:sz w:val="28"/>
          <w:szCs w:val="28"/>
          <w:rtl/>
          <w:lang w:bidi="fa-IR"/>
        </w:rPr>
        <w:pPrChange w:id="2331" w:author="Microsoft account" w:date="2025-09-22T12:23:00Z">
          <w:pPr>
            <w:bidi/>
            <w:spacing w:after="0" w:line="276" w:lineRule="auto"/>
            <w:jc w:val="both"/>
          </w:pPr>
        </w:pPrChange>
      </w:pPr>
      <w:ins w:id="2332" w:author="Microsoft account" w:date="2025-09-22T12:23:00Z">
        <w:r>
          <w:rPr>
            <w:rFonts w:cs="Calibri" w:hint="cs"/>
            <w:sz w:val="28"/>
            <w:szCs w:val="28"/>
            <w:rtl/>
            <w:lang w:bidi="fa-IR"/>
          </w:rPr>
          <w:t xml:space="preserve">اینا توضیح قضیه بود. حالا ما قراره برنامه ای بنویسیم که بتونه این رو </w:t>
        </w:r>
      </w:ins>
      <w:ins w:id="2333" w:author="Microsoft account" w:date="2025-09-22T12:24:00Z">
        <w:r>
          <w:rPr>
            <w:rFonts w:cs="Calibri"/>
            <w:sz w:val="28"/>
            <w:szCs w:val="28"/>
            <w:lang w:bidi="fa-IR"/>
          </w:rPr>
          <w:t>track</w:t>
        </w:r>
        <w:r>
          <w:rPr>
            <w:rFonts w:cs="Calibri" w:hint="cs"/>
            <w:sz w:val="28"/>
            <w:szCs w:val="28"/>
            <w:rtl/>
            <w:lang w:bidi="fa-IR"/>
          </w:rPr>
          <w:t xml:space="preserve"> کنه ، </w:t>
        </w:r>
        <w:r>
          <w:rPr>
            <w:rFonts w:cs="Calibri"/>
            <w:sz w:val="28"/>
            <w:szCs w:val="28"/>
            <w:lang w:bidi="fa-IR"/>
          </w:rPr>
          <w:t>notification</w:t>
        </w:r>
        <w:r>
          <w:rPr>
            <w:rFonts w:cs="Calibri" w:hint="cs"/>
            <w:sz w:val="28"/>
            <w:szCs w:val="28"/>
            <w:rtl/>
            <w:lang w:bidi="fa-IR"/>
          </w:rPr>
          <w:t xml:space="preserve"> بده و وقتی تایمرش خورد بپره بالای صفحه و بگه من اینجام و حواسم بهت هست، گمشو استراحت. جالب خواهد بود. و کاربردی البته. و حیف که نمیتونیم حین کار استفاده کنیم. </w:t>
        </w:r>
      </w:ins>
    </w:p>
    <w:p w14:paraId="14BDA4C4" w14:textId="5EEE5BAA" w:rsidR="00F73A63" w:rsidRDefault="00F73A63">
      <w:pPr>
        <w:bidi/>
        <w:spacing w:after="0" w:line="276" w:lineRule="auto"/>
        <w:jc w:val="both"/>
        <w:rPr>
          <w:ins w:id="2334" w:author="Microsoft account" w:date="2025-09-22T12:25:00Z"/>
          <w:rFonts w:cs="Calibri"/>
          <w:sz w:val="28"/>
          <w:szCs w:val="28"/>
          <w:rtl/>
          <w:lang w:bidi="fa-IR"/>
        </w:rPr>
        <w:pPrChange w:id="2335" w:author="Microsoft account" w:date="2025-09-22T12:25:00Z">
          <w:pPr>
            <w:bidi/>
            <w:spacing w:after="0" w:line="276" w:lineRule="auto"/>
            <w:jc w:val="both"/>
          </w:pPr>
        </w:pPrChange>
      </w:pPr>
      <w:ins w:id="2336" w:author="Microsoft account" w:date="2025-09-22T12:25:00Z">
        <w:r>
          <w:rPr>
            <w:rFonts w:cs="Calibri" w:hint="cs"/>
            <w:sz w:val="28"/>
            <w:szCs w:val="28"/>
            <w:rtl/>
            <w:lang w:bidi="fa-IR"/>
          </w:rPr>
          <w:t xml:space="preserve">تا انتهای </w:t>
        </w:r>
      </w:ins>
    </w:p>
    <w:p w14:paraId="5F79CE5B" w14:textId="793F6418" w:rsidR="00F73A63" w:rsidRDefault="00F73A63">
      <w:pPr>
        <w:bidi/>
        <w:spacing w:after="0" w:line="276" w:lineRule="auto"/>
        <w:jc w:val="both"/>
        <w:rPr>
          <w:ins w:id="2337" w:author="Microsoft account" w:date="2025-09-22T12:13:00Z"/>
          <w:rFonts w:cs="Calibri"/>
          <w:sz w:val="28"/>
          <w:szCs w:val="28"/>
          <w:lang w:bidi="fa-IR"/>
        </w:rPr>
        <w:pPrChange w:id="2338" w:author="Microsoft account" w:date="2025-09-22T12:25:00Z">
          <w:pPr>
            <w:bidi/>
            <w:spacing w:after="0" w:line="276" w:lineRule="auto"/>
            <w:jc w:val="both"/>
          </w:pPr>
        </w:pPrChange>
      </w:pPr>
      <w:ins w:id="2339" w:author="Microsoft account" w:date="2025-09-22T12:25:00Z">
        <w:r>
          <w:rPr>
            <w:rFonts w:cs="Calibri"/>
            <w:sz w:val="28"/>
            <w:szCs w:val="28"/>
            <w:lang w:bidi="fa-IR"/>
          </w:rPr>
          <w:t>Day028 001</w:t>
        </w:r>
      </w:ins>
    </w:p>
    <w:p w14:paraId="3D488C8C" w14:textId="07DBDD40" w:rsidR="0070255D" w:rsidRDefault="00752A02">
      <w:pPr>
        <w:bidi/>
        <w:spacing w:after="0" w:line="276" w:lineRule="auto"/>
        <w:jc w:val="both"/>
        <w:rPr>
          <w:ins w:id="2340" w:author="Microsoft account" w:date="2025-09-22T10:22:00Z"/>
          <w:rFonts w:cs="Calibri"/>
          <w:sz w:val="28"/>
          <w:szCs w:val="28"/>
          <w:lang w:bidi="fa-IR"/>
        </w:rPr>
        <w:pPrChange w:id="2341" w:author="Microsoft account" w:date="2025-09-22T12:13:00Z">
          <w:pPr>
            <w:bidi/>
            <w:spacing w:after="0" w:line="276" w:lineRule="auto"/>
            <w:jc w:val="both"/>
          </w:pPr>
        </w:pPrChange>
      </w:pPr>
      <w:ins w:id="2342" w:author="Microsoft account" w:date="2025-09-22T12:09:00Z">
        <w:r>
          <w:rPr>
            <w:rFonts w:cs="Calibri"/>
            <w:sz w:val="28"/>
            <w:szCs w:val="28"/>
            <w:lang w:bidi="fa-IR"/>
          </w:rPr>
          <w:t xml:space="preserve"> </w:t>
        </w:r>
      </w:ins>
    </w:p>
    <w:p w14:paraId="23449E7E" w14:textId="1A811421" w:rsidR="0070255D" w:rsidRDefault="0070255D">
      <w:pPr>
        <w:spacing w:after="0" w:line="240" w:lineRule="auto"/>
        <w:rPr>
          <w:ins w:id="2343" w:author="Microsoft account" w:date="2025-09-22T10:22:00Z"/>
          <w:rFonts w:cs="Calibri"/>
          <w:sz w:val="28"/>
          <w:szCs w:val="28"/>
          <w:rtl/>
          <w:lang w:bidi="fa-IR"/>
        </w:rPr>
      </w:pPr>
      <w:ins w:id="2344" w:author="Microsoft account" w:date="2025-09-22T10:22:00Z">
        <w:r>
          <w:rPr>
            <w:rFonts w:cs="Calibri"/>
            <w:sz w:val="28"/>
            <w:szCs w:val="28"/>
            <w:rtl/>
            <w:lang w:bidi="fa-IR"/>
          </w:rPr>
          <w:br w:type="page"/>
        </w:r>
      </w:ins>
    </w:p>
    <w:p w14:paraId="64EDECFC" w14:textId="77777777" w:rsidR="0070255D" w:rsidRDefault="008C7665">
      <w:pPr>
        <w:bidi/>
        <w:spacing w:after="0" w:line="276" w:lineRule="auto"/>
        <w:jc w:val="both"/>
        <w:rPr>
          <w:ins w:id="2345" w:author="Microsoft account" w:date="2025-09-22T10:22:00Z"/>
          <w:rFonts w:cs="Calibri"/>
          <w:sz w:val="28"/>
          <w:szCs w:val="28"/>
          <w:rtl/>
          <w:lang w:bidi="fa-IR"/>
        </w:rPr>
        <w:pPrChange w:id="2346" w:author="Microsoft account" w:date="2025-09-22T10:22:00Z">
          <w:pPr>
            <w:bidi/>
            <w:spacing w:after="0" w:line="276" w:lineRule="auto"/>
            <w:jc w:val="both"/>
          </w:pPr>
        </w:pPrChange>
      </w:pPr>
      <w:bookmarkStart w:id="2347" w:name="I4040701"/>
      <w:ins w:id="2348" w:author="Microsoft account" w:date="2025-09-23T10:48:00Z">
        <w:r>
          <w:rPr>
            <w:rFonts w:cs="Calibri" w:hint="cs"/>
            <w:sz w:val="28"/>
            <w:szCs w:val="28"/>
            <w:rtl/>
            <w:lang w:bidi="fa-IR"/>
          </w:rPr>
          <w:lastRenderedPageBreak/>
          <w:t>ادامه</w:t>
        </w:r>
      </w:ins>
    </w:p>
    <w:bookmarkEnd w:id="2347"/>
    <w:p w14:paraId="0FCE71CA" w14:textId="77777777" w:rsidR="008C7665" w:rsidRDefault="008C7665">
      <w:pPr>
        <w:bidi/>
        <w:spacing w:after="0" w:line="276" w:lineRule="auto"/>
        <w:jc w:val="both"/>
        <w:rPr>
          <w:ins w:id="2349" w:author="Microsoft account" w:date="2025-09-23T10:48:00Z"/>
          <w:rFonts w:cs="Calibri"/>
          <w:sz w:val="28"/>
          <w:szCs w:val="28"/>
          <w:rtl/>
          <w:lang w:bidi="fa-IR"/>
        </w:rPr>
        <w:pPrChange w:id="2350" w:author="Microsoft account" w:date="2025-09-22T10:22:00Z">
          <w:pPr>
            <w:bidi/>
            <w:spacing w:after="0" w:line="276" w:lineRule="auto"/>
            <w:jc w:val="both"/>
          </w:pPr>
        </w:pPrChange>
      </w:pPr>
    </w:p>
    <w:p w14:paraId="3607EF01" w14:textId="238784A0" w:rsidR="00FF1489" w:rsidRDefault="008C7665">
      <w:pPr>
        <w:bidi/>
        <w:spacing w:after="0" w:line="276" w:lineRule="auto"/>
        <w:jc w:val="both"/>
        <w:rPr>
          <w:ins w:id="2351" w:author="Microsoft account" w:date="2025-09-23T11:21:00Z"/>
          <w:rFonts w:cs="Calibri"/>
          <w:sz w:val="28"/>
          <w:szCs w:val="28"/>
          <w:rtl/>
          <w:lang w:bidi="fa-IR"/>
        </w:rPr>
        <w:pPrChange w:id="2352" w:author="Microsoft account" w:date="2025-09-23T11:19:00Z">
          <w:pPr>
            <w:bidi/>
            <w:spacing w:after="0" w:line="276" w:lineRule="auto"/>
            <w:jc w:val="both"/>
          </w:pPr>
        </w:pPrChange>
      </w:pPr>
      <w:ins w:id="2353" w:author="Microsoft account" w:date="2025-09-23T10:48:00Z">
        <w:r>
          <w:rPr>
            <w:rFonts w:cs="Calibri" w:hint="cs"/>
            <w:sz w:val="28"/>
            <w:szCs w:val="28"/>
            <w:rtl/>
            <w:lang w:bidi="fa-IR"/>
          </w:rPr>
          <w:t>-</w:t>
        </w:r>
      </w:ins>
      <w:ins w:id="2354" w:author="Microsoft account" w:date="2025-09-23T11:13:00Z">
        <w:r w:rsidR="00FF1489">
          <w:rPr>
            <w:rFonts w:cs="Calibri" w:hint="cs"/>
            <w:sz w:val="28"/>
            <w:szCs w:val="28"/>
            <w:rtl/>
            <w:lang w:bidi="fa-IR"/>
          </w:rPr>
          <w:t xml:space="preserve">خب ، بریم برای پاره ای از توضیحات. ما برای اینکه بتونیم </w:t>
        </w:r>
        <w:r w:rsidR="00FF1489">
          <w:rPr>
            <w:rFonts w:cs="Calibri"/>
            <w:sz w:val="28"/>
            <w:szCs w:val="28"/>
            <w:lang w:bidi="fa-IR"/>
          </w:rPr>
          <w:t>layer</w:t>
        </w:r>
        <w:r w:rsidR="00FF1489">
          <w:rPr>
            <w:rFonts w:cs="Calibri" w:hint="cs"/>
            <w:sz w:val="28"/>
            <w:szCs w:val="28"/>
            <w:rtl/>
            <w:lang w:bidi="fa-IR"/>
          </w:rPr>
          <w:t xml:space="preserve"> بندی کنیم و </w:t>
        </w:r>
        <w:r w:rsidR="00FF1489">
          <w:rPr>
            <w:rFonts w:cs="Calibri"/>
            <w:sz w:val="28"/>
            <w:szCs w:val="28"/>
            <w:lang w:bidi="fa-IR"/>
          </w:rPr>
          <w:t>UI</w:t>
        </w:r>
        <w:r w:rsidR="00FF1489">
          <w:rPr>
            <w:rFonts w:cs="Calibri" w:hint="cs"/>
            <w:sz w:val="28"/>
            <w:szCs w:val="28"/>
            <w:rtl/>
            <w:lang w:bidi="fa-IR"/>
          </w:rPr>
          <w:t xml:space="preserve"> رو بسازیم طوری که میخوای باشه، نیاز داریم تا با </w:t>
        </w:r>
      </w:ins>
      <w:ins w:id="2355" w:author="Microsoft account" w:date="2025-09-23T11:14:00Z">
        <w:r w:rsidR="00FF1489">
          <w:rPr>
            <w:rFonts w:cs="Calibri"/>
            <w:sz w:val="28"/>
            <w:szCs w:val="28"/>
            <w:lang w:bidi="fa-IR"/>
          </w:rPr>
          <w:t>class</w:t>
        </w:r>
        <w:r w:rsidR="00FF1489">
          <w:rPr>
            <w:rFonts w:cs="Calibri" w:hint="cs"/>
            <w:sz w:val="28"/>
            <w:szCs w:val="28"/>
            <w:rtl/>
            <w:lang w:bidi="fa-IR"/>
          </w:rPr>
          <w:t xml:space="preserve"> ای از </w:t>
        </w:r>
        <w:r w:rsidR="00FF1489">
          <w:rPr>
            <w:rFonts w:cs="Calibri"/>
            <w:sz w:val="28"/>
            <w:szCs w:val="28"/>
            <w:lang w:bidi="fa-IR"/>
          </w:rPr>
          <w:t>Tkinter</w:t>
        </w:r>
        <w:r w:rsidR="00FF1489">
          <w:rPr>
            <w:rFonts w:cs="Calibri" w:hint="cs"/>
            <w:sz w:val="28"/>
            <w:szCs w:val="28"/>
            <w:rtl/>
            <w:lang w:bidi="fa-IR"/>
          </w:rPr>
          <w:t xml:space="preserve"> کار کنیم به نام </w:t>
        </w:r>
        <w:r w:rsidR="00FF1489">
          <w:rPr>
            <w:rFonts w:cs="Calibri"/>
            <w:sz w:val="28"/>
            <w:szCs w:val="28"/>
            <w:lang w:bidi="fa-IR"/>
          </w:rPr>
          <w:t>Canvas()</w:t>
        </w:r>
        <w:r w:rsidR="00FF1489">
          <w:rPr>
            <w:rFonts w:cs="Calibri" w:hint="cs"/>
            <w:sz w:val="28"/>
            <w:szCs w:val="28"/>
            <w:rtl/>
            <w:lang w:bidi="fa-IR"/>
          </w:rPr>
          <w:t xml:space="preserve"> . حالا این </w:t>
        </w:r>
        <w:r w:rsidR="00FF1489">
          <w:rPr>
            <w:rFonts w:cs="Calibri"/>
            <w:sz w:val="28"/>
            <w:szCs w:val="28"/>
            <w:lang w:bidi="fa-IR"/>
          </w:rPr>
          <w:t>Canvas()</w:t>
        </w:r>
        <w:r w:rsidR="00FF1489">
          <w:rPr>
            <w:rFonts w:cs="Calibri" w:hint="cs"/>
            <w:sz w:val="28"/>
            <w:szCs w:val="28"/>
            <w:rtl/>
            <w:lang w:bidi="fa-IR"/>
          </w:rPr>
          <w:t xml:space="preserve"> چیه؟ </w:t>
        </w:r>
        <w:r w:rsidR="00FF1489" w:rsidRPr="00F26E73">
          <w:rPr>
            <w:rFonts w:cs="Calibri" w:hint="eastAsia"/>
            <w:sz w:val="28"/>
            <w:szCs w:val="28"/>
            <w:u w:val="single"/>
            <w:rtl/>
            <w:lang w:bidi="fa-IR"/>
            <w:rPrChange w:id="2356" w:author="Microsoft account" w:date="2025-09-24T10:08:00Z">
              <w:rPr>
                <w:rFonts w:cs="Calibri" w:hint="eastAsia"/>
                <w:sz w:val="28"/>
                <w:szCs w:val="28"/>
                <w:rtl/>
                <w:lang w:bidi="fa-IR"/>
              </w:rPr>
            </w:rPrChange>
          </w:rPr>
          <w:t>شما</w:t>
        </w:r>
        <w:r w:rsidR="00FF1489" w:rsidRPr="00F26E73">
          <w:rPr>
            <w:rFonts w:cs="Calibri"/>
            <w:sz w:val="28"/>
            <w:szCs w:val="28"/>
            <w:u w:val="single"/>
            <w:rtl/>
            <w:lang w:bidi="fa-IR"/>
            <w:rPrChange w:id="2357" w:author="Microsoft account" w:date="2025-09-24T10:08:00Z">
              <w:rPr>
                <w:rFonts w:cs="Calibri"/>
                <w:sz w:val="28"/>
                <w:szCs w:val="28"/>
                <w:rtl/>
                <w:lang w:bidi="fa-IR"/>
              </w:rPr>
            </w:rPrChange>
          </w:rPr>
          <w:t xml:space="preserve"> م</w:t>
        </w:r>
        <w:r w:rsidR="00FF1489" w:rsidRPr="00F26E73">
          <w:rPr>
            <w:rFonts w:cs="Calibri" w:hint="cs"/>
            <w:sz w:val="28"/>
            <w:szCs w:val="28"/>
            <w:u w:val="single"/>
            <w:rtl/>
            <w:lang w:bidi="fa-IR"/>
            <w:rPrChange w:id="2358" w:author="Microsoft account" w:date="2025-09-24T10:08:00Z">
              <w:rPr>
                <w:rFonts w:cs="Calibri" w:hint="cs"/>
                <w:sz w:val="28"/>
                <w:szCs w:val="28"/>
                <w:rtl/>
                <w:lang w:bidi="fa-IR"/>
              </w:rPr>
            </w:rPrChange>
          </w:rPr>
          <w:t>ی</w:t>
        </w:r>
        <w:r w:rsidR="00FF1489" w:rsidRPr="00F26E73">
          <w:rPr>
            <w:rFonts w:cs="Calibri" w:hint="eastAsia"/>
            <w:sz w:val="28"/>
            <w:szCs w:val="28"/>
            <w:u w:val="single"/>
            <w:rtl/>
            <w:lang w:bidi="fa-IR"/>
            <w:rPrChange w:id="2359" w:author="Microsoft account" w:date="2025-09-24T10:08:00Z">
              <w:rPr>
                <w:rFonts w:cs="Calibri" w:hint="eastAsia"/>
                <w:sz w:val="28"/>
                <w:szCs w:val="28"/>
                <w:rtl/>
                <w:lang w:bidi="fa-IR"/>
              </w:rPr>
            </w:rPrChange>
          </w:rPr>
          <w:t>تون</w:t>
        </w:r>
        <w:r w:rsidR="00FF1489" w:rsidRPr="00F26E73">
          <w:rPr>
            <w:rFonts w:cs="Calibri" w:hint="cs"/>
            <w:sz w:val="28"/>
            <w:szCs w:val="28"/>
            <w:u w:val="single"/>
            <w:rtl/>
            <w:lang w:bidi="fa-IR"/>
            <w:rPrChange w:id="2360" w:author="Microsoft account" w:date="2025-09-24T10:08:00Z">
              <w:rPr>
                <w:rFonts w:cs="Calibri" w:hint="cs"/>
                <w:sz w:val="28"/>
                <w:szCs w:val="28"/>
                <w:rtl/>
                <w:lang w:bidi="fa-IR"/>
              </w:rPr>
            </w:rPrChange>
          </w:rPr>
          <w:t>ی</w:t>
        </w:r>
        <w:r w:rsidR="00FF1489" w:rsidRPr="00F26E73">
          <w:rPr>
            <w:rFonts w:cs="Calibri"/>
            <w:sz w:val="28"/>
            <w:szCs w:val="28"/>
            <w:u w:val="single"/>
            <w:rtl/>
            <w:lang w:bidi="fa-IR"/>
            <w:rPrChange w:id="2361" w:author="Microsoft account" w:date="2025-09-24T10:08:00Z">
              <w:rPr>
                <w:rFonts w:cs="Calibri"/>
                <w:sz w:val="28"/>
                <w:szCs w:val="28"/>
                <w:rtl/>
                <w:lang w:bidi="fa-IR"/>
              </w:rPr>
            </w:rPrChange>
          </w:rPr>
          <w:t xml:space="preserve"> </w:t>
        </w:r>
        <w:r w:rsidR="00FF1489" w:rsidRPr="00F26E73">
          <w:rPr>
            <w:rFonts w:cs="Calibri"/>
            <w:sz w:val="28"/>
            <w:szCs w:val="28"/>
            <w:u w:val="single"/>
            <w:lang w:bidi="fa-IR"/>
            <w:rPrChange w:id="2362" w:author="Microsoft account" w:date="2025-09-24T10:08:00Z">
              <w:rPr>
                <w:rFonts w:cs="Calibri"/>
                <w:sz w:val="28"/>
                <w:szCs w:val="28"/>
                <w:lang w:bidi="fa-IR"/>
              </w:rPr>
            </w:rPrChange>
          </w:rPr>
          <w:t>container</w:t>
        </w:r>
        <w:r w:rsidR="00FF1489" w:rsidRPr="00F26E73">
          <w:rPr>
            <w:rFonts w:cs="Calibri"/>
            <w:sz w:val="28"/>
            <w:szCs w:val="28"/>
            <w:u w:val="single"/>
            <w:rtl/>
            <w:lang w:bidi="fa-IR"/>
            <w:rPrChange w:id="2363" w:author="Microsoft account" w:date="2025-09-24T10:08:00Z">
              <w:rPr>
                <w:rFonts w:cs="Calibri"/>
                <w:sz w:val="28"/>
                <w:szCs w:val="28"/>
                <w:rtl/>
                <w:lang w:bidi="fa-IR"/>
              </w:rPr>
            </w:rPrChange>
          </w:rPr>
          <w:t xml:space="preserve"> در نظرش بگ</w:t>
        </w:r>
        <w:r w:rsidR="00FF1489" w:rsidRPr="00F26E73">
          <w:rPr>
            <w:rFonts w:cs="Calibri" w:hint="cs"/>
            <w:sz w:val="28"/>
            <w:szCs w:val="28"/>
            <w:u w:val="single"/>
            <w:rtl/>
            <w:lang w:bidi="fa-IR"/>
            <w:rPrChange w:id="2364" w:author="Microsoft account" w:date="2025-09-24T10:08:00Z">
              <w:rPr>
                <w:rFonts w:cs="Calibri" w:hint="cs"/>
                <w:sz w:val="28"/>
                <w:szCs w:val="28"/>
                <w:rtl/>
                <w:lang w:bidi="fa-IR"/>
              </w:rPr>
            </w:rPrChange>
          </w:rPr>
          <w:t>ی</w:t>
        </w:r>
        <w:r w:rsidR="00FF1489" w:rsidRPr="00F26E73">
          <w:rPr>
            <w:rFonts w:cs="Calibri" w:hint="eastAsia"/>
            <w:sz w:val="28"/>
            <w:szCs w:val="28"/>
            <w:u w:val="single"/>
            <w:rtl/>
            <w:lang w:bidi="fa-IR"/>
            <w:rPrChange w:id="2365" w:author="Microsoft account" w:date="2025-09-24T10:08:00Z">
              <w:rPr>
                <w:rFonts w:cs="Calibri" w:hint="eastAsia"/>
                <w:sz w:val="28"/>
                <w:szCs w:val="28"/>
                <w:rtl/>
                <w:lang w:bidi="fa-IR"/>
              </w:rPr>
            </w:rPrChange>
          </w:rPr>
          <w:t>ر</w:t>
        </w:r>
        <w:r w:rsidR="00FF1489" w:rsidRPr="00F26E73">
          <w:rPr>
            <w:rFonts w:cs="Calibri" w:hint="cs"/>
            <w:sz w:val="28"/>
            <w:szCs w:val="28"/>
            <w:u w:val="single"/>
            <w:rtl/>
            <w:lang w:bidi="fa-IR"/>
            <w:rPrChange w:id="2366" w:author="Microsoft account" w:date="2025-09-24T10:08:00Z">
              <w:rPr>
                <w:rFonts w:cs="Calibri" w:hint="cs"/>
                <w:sz w:val="28"/>
                <w:szCs w:val="28"/>
                <w:rtl/>
                <w:lang w:bidi="fa-IR"/>
              </w:rPr>
            </w:rPrChange>
          </w:rPr>
          <w:t>ی</w:t>
        </w:r>
        <w:r w:rsidR="00FF1489">
          <w:rPr>
            <w:rFonts w:cs="Calibri" w:hint="cs"/>
            <w:sz w:val="28"/>
            <w:szCs w:val="28"/>
            <w:rtl/>
            <w:lang w:bidi="fa-IR"/>
          </w:rPr>
          <w:t xml:space="preserve"> که میشه یهو به کلِ اون </w:t>
        </w:r>
        <w:r w:rsidR="00FF1489">
          <w:rPr>
            <w:rFonts w:cs="Calibri"/>
            <w:sz w:val="28"/>
            <w:szCs w:val="28"/>
            <w:lang w:bidi="fa-IR"/>
          </w:rPr>
          <w:t>container</w:t>
        </w:r>
        <w:r w:rsidR="00FF1489">
          <w:rPr>
            <w:rFonts w:cs="Calibri" w:hint="cs"/>
            <w:sz w:val="28"/>
            <w:szCs w:val="28"/>
            <w:rtl/>
            <w:lang w:bidi="fa-IR"/>
          </w:rPr>
          <w:t xml:space="preserve"> دستور داد. ذهنت رو تیز کنی از </w:t>
        </w:r>
        <w:r w:rsidR="00FF1489">
          <w:rPr>
            <w:rFonts w:cs="Calibri"/>
            <w:sz w:val="28"/>
            <w:szCs w:val="28"/>
            <w:lang w:bidi="fa-IR"/>
          </w:rPr>
          <w:t>CSS</w:t>
        </w:r>
        <w:r w:rsidR="00FF1489">
          <w:rPr>
            <w:rFonts w:cs="Calibri" w:hint="cs"/>
            <w:sz w:val="28"/>
            <w:szCs w:val="28"/>
            <w:rtl/>
            <w:lang w:bidi="fa-IR"/>
          </w:rPr>
          <w:t xml:space="preserve"> خیلی نکات هست که به فهم این کمک میکنه. انگار </w:t>
        </w:r>
      </w:ins>
      <w:ins w:id="2367" w:author="Microsoft account" w:date="2025-09-23T11:15:00Z">
        <w:r w:rsidR="00FF1489">
          <w:rPr>
            <w:rFonts w:cs="Calibri" w:hint="cs"/>
            <w:sz w:val="28"/>
            <w:szCs w:val="28"/>
            <w:rtl/>
            <w:lang w:bidi="fa-IR"/>
          </w:rPr>
          <w:t xml:space="preserve">پنجره ای ساختیم داخل پنجرۀ اصلی برنامه. که این کار رو داخل </w:t>
        </w:r>
        <w:r w:rsidR="00FF1489">
          <w:rPr>
            <w:rFonts w:cs="Calibri"/>
            <w:sz w:val="28"/>
            <w:szCs w:val="28"/>
            <w:lang w:bidi="fa-IR"/>
          </w:rPr>
          <w:t>html-css</w:t>
        </w:r>
        <w:r w:rsidR="00FF1489">
          <w:rPr>
            <w:rFonts w:cs="Calibri" w:hint="cs"/>
            <w:sz w:val="28"/>
            <w:szCs w:val="28"/>
            <w:rtl/>
            <w:lang w:bidi="fa-IR"/>
          </w:rPr>
          <w:t xml:space="preserve"> هم میکردیم خاطرت باشه، یه </w:t>
        </w:r>
        <w:r w:rsidR="00FF1489">
          <w:rPr>
            <w:rFonts w:cs="Calibri"/>
            <w:sz w:val="28"/>
            <w:szCs w:val="28"/>
            <w:lang w:bidi="fa-IR"/>
          </w:rPr>
          <w:t>main</w:t>
        </w:r>
        <w:r w:rsidR="00FF1489">
          <w:rPr>
            <w:rFonts w:cs="Calibri" w:hint="cs"/>
            <w:sz w:val="28"/>
            <w:szCs w:val="28"/>
            <w:rtl/>
            <w:lang w:bidi="fa-IR"/>
          </w:rPr>
          <w:t xml:space="preserve"> داشتیم که داخلش </w:t>
        </w:r>
        <w:r w:rsidR="00FF1489">
          <w:rPr>
            <w:rFonts w:cs="Calibri"/>
            <w:sz w:val="28"/>
            <w:szCs w:val="28"/>
            <w:lang w:bidi="fa-IR"/>
          </w:rPr>
          <w:t>container</w:t>
        </w:r>
        <w:r w:rsidR="00FF1489">
          <w:rPr>
            <w:rFonts w:cs="Calibri" w:hint="cs"/>
            <w:sz w:val="28"/>
            <w:szCs w:val="28"/>
            <w:rtl/>
            <w:lang w:bidi="fa-IR"/>
          </w:rPr>
          <w:t xml:space="preserve"> میساختیم تا بتونیم مکانش رو داخل این پنجره دقیق مدیریت کنیم و ... . اینجا هم همینه ولی با </w:t>
        </w:r>
        <w:r w:rsidR="00FF1489">
          <w:rPr>
            <w:rFonts w:cs="Calibri"/>
            <w:sz w:val="28"/>
            <w:szCs w:val="28"/>
            <w:lang w:bidi="fa-IR"/>
          </w:rPr>
          <w:t>syntax</w:t>
        </w:r>
        <w:r w:rsidR="00FF1489">
          <w:rPr>
            <w:rFonts w:cs="Calibri" w:hint="cs"/>
            <w:sz w:val="28"/>
            <w:szCs w:val="28"/>
            <w:rtl/>
            <w:lang w:bidi="fa-IR"/>
          </w:rPr>
          <w:t xml:space="preserve"> خودش. اینکه چه چیزی روی چه چیز دیگری قرار بگیره هم ترتیب نوشتن کد (</w:t>
        </w:r>
      </w:ins>
      <w:ins w:id="2368" w:author="Microsoft account" w:date="2025-09-23T11:16:00Z">
        <w:r w:rsidR="00FF1489">
          <w:rPr>
            <w:rFonts w:cs="Calibri"/>
            <w:sz w:val="28"/>
            <w:szCs w:val="28"/>
            <w:lang w:bidi="fa-IR"/>
          </w:rPr>
          <w:t>cascade</w:t>
        </w:r>
        <w:r w:rsidR="00FF1489">
          <w:rPr>
            <w:rFonts w:cs="Calibri" w:hint="cs"/>
            <w:sz w:val="28"/>
            <w:szCs w:val="28"/>
            <w:rtl/>
            <w:lang w:bidi="fa-IR"/>
          </w:rPr>
          <w:t xml:space="preserve">) تعیین میکنه. </w:t>
        </w:r>
      </w:ins>
      <w:ins w:id="2369" w:author="Microsoft account" w:date="2025-09-23T11:19:00Z">
        <w:r w:rsidR="00340CDD">
          <w:rPr>
            <w:rFonts w:cs="Calibri" w:hint="cs"/>
            <w:sz w:val="28"/>
            <w:szCs w:val="28"/>
            <w:rtl/>
            <w:lang w:bidi="fa-IR"/>
          </w:rPr>
          <w:t xml:space="preserve">که البته این هم حائض اهمیته که ما الان نیاز داریم که یه عکس با فرمت </w:t>
        </w:r>
        <w:r w:rsidR="00340CDD">
          <w:rPr>
            <w:rFonts w:cs="Calibri"/>
            <w:sz w:val="28"/>
            <w:szCs w:val="28"/>
            <w:lang w:bidi="fa-IR"/>
          </w:rPr>
          <w:t>png</w:t>
        </w:r>
        <w:r w:rsidR="00340CDD">
          <w:rPr>
            <w:rFonts w:cs="Calibri" w:hint="cs"/>
            <w:sz w:val="28"/>
            <w:szCs w:val="28"/>
            <w:rtl/>
            <w:lang w:bidi="fa-IR"/>
          </w:rPr>
          <w:t xml:space="preserve"> رو بیاریم توی </w:t>
        </w:r>
        <w:r w:rsidR="00340CDD">
          <w:rPr>
            <w:rFonts w:cs="Calibri"/>
            <w:sz w:val="28"/>
            <w:szCs w:val="28"/>
            <w:lang w:bidi="fa-IR"/>
          </w:rPr>
          <w:t>UI</w:t>
        </w:r>
        <w:r w:rsidR="00340CDD">
          <w:rPr>
            <w:rFonts w:cs="Calibri" w:hint="cs"/>
            <w:sz w:val="28"/>
            <w:szCs w:val="28"/>
            <w:rtl/>
            <w:lang w:bidi="fa-IR"/>
          </w:rPr>
          <w:t xml:space="preserve"> </w:t>
        </w:r>
        <w:r w:rsidR="00340CDD" w:rsidRPr="00340CDD">
          <w:rPr>
            <w:rFonts w:cs="Calibri" w:hint="eastAsia"/>
            <w:strike/>
            <w:sz w:val="28"/>
            <w:szCs w:val="28"/>
            <w:rtl/>
            <w:lang w:bidi="fa-IR"/>
            <w:rPrChange w:id="2370" w:author="Microsoft account" w:date="2025-09-23T11:21:00Z">
              <w:rPr>
                <w:rFonts w:cs="Calibri" w:hint="eastAsia"/>
                <w:sz w:val="28"/>
                <w:szCs w:val="28"/>
                <w:rtl/>
                <w:lang w:bidi="fa-IR"/>
              </w:rPr>
            </w:rPrChange>
          </w:rPr>
          <w:t>و</w:t>
        </w:r>
        <w:r w:rsidR="00340CDD" w:rsidRPr="00340CDD">
          <w:rPr>
            <w:rFonts w:cs="Calibri"/>
            <w:strike/>
            <w:sz w:val="28"/>
            <w:szCs w:val="28"/>
            <w:rtl/>
            <w:lang w:bidi="fa-IR"/>
            <w:rPrChange w:id="2371" w:author="Microsoft account" w:date="2025-09-23T11:21:00Z">
              <w:rPr>
                <w:rFonts w:cs="Calibri"/>
                <w:sz w:val="28"/>
                <w:szCs w:val="28"/>
                <w:rtl/>
                <w:lang w:bidi="fa-IR"/>
              </w:rPr>
            </w:rPrChange>
          </w:rPr>
          <w:t xml:space="preserve"> فکر م</w:t>
        </w:r>
        <w:r w:rsidR="00340CDD" w:rsidRPr="00340CDD">
          <w:rPr>
            <w:rFonts w:cs="Calibri" w:hint="cs"/>
            <w:strike/>
            <w:sz w:val="28"/>
            <w:szCs w:val="28"/>
            <w:rtl/>
            <w:lang w:bidi="fa-IR"/>
            <w:rPrChange w:id="2372" w:author="Microsoft account" w:date="2025-09-23T11:21:00Z">
              <w:rPr>
                <w:rFonts w:cs="Calibri" w:hint="cs"/>
                <w:sz w:val="28"/>
                <w:szCs w:val="28"/>
                <w:rtl/>
                <w:lang w:bidi="fa-IR"/>
              </w:rPr>
            </w:rPrChange>
          </w:rPr>
          <w:t>ی</w:t>
        </w:r>
        <w:r w:rsidR="00340CDD" w:rsidRPr="00340CDD">
          <w:rPr>
            <w:rFonts w:cs="Calibri" w:hint="eastAsia"/>
            <w:strike/>
            <w:sz w:val="28"/>
            <w:szCs w:val="28"/>
            <w:rtl/>
            <w:lang w:bidi="fa-IR"/>
            <w:rPrChange w:id="2373" w:author="Microsoft account" w:date="2025-09-23T11:21:00Z">
              <w:rPr>
                <w:rFonts w:cs="Calibri" w:hint="eastAsia"/>
                <w:sz w:val="28"/>
                <w:szCs w:val="28"/>
                <w:rtl/>
                <w:lang w:bidi="fa-IR"/>
              </w:rPr>
            </w:rPrChange>
          </w:rPr>
          <w:t>کنم</w:t>
        </w:r>
        <w:r w:rsidR="00340CDD" w:rsidRPr="00340CDD">
          <w:rPr>
            <w:rFonts w:cs="Calibri"/>
            <w:strike/>
            <w:sz w:val="28"/>
            <w:szCs w:val="28"/>
            <w:rtl/>
            <w:lang w:bidi="fa-IR"/>
            <w:rPrChange w:id="2374" w:author="Microsoft account" w:date="2025-09-23T11:21:00Z">
              <w:rPr>
                <w:rFonts w:cs="Calibri"/>
                <w:sz w:val="28"/>
                <w:szCs w:val="28"/>
                <w:rtl/>
                <w:lang w:bidi="fa-IR"/>
              </w:rPr>
            </w:rPrChange>
          </w:rPr>
          <w:t xml:space="preserve"> ا</w:t>
        </w:r>
        <w:r w:rsidR="00340CDD" w:rsidRPr="00340CDD">
          <w:rPr>
            <w:rFonts w:cs="Calibri" w:hint="cs"/>
            <w:strike/>
            <w:sz w:val="28"/>
            <w:szCs w:val="28"/>
            <w:rtl/>
            <w:lang w:bidi="fa-IR"/>
            <w:rPrChange w:id="2375" w:author="Microsoft account" w:date="2025-09-23T11:21:00Z">
              <w:rPr>
                <w:rFonts w:cs="Calibri" w:hint="cs"/>
                <w:sz w:val="28"/>
                <w:szCs w:val="28"/>
                <w:rtl/>
                <w:lang w:bidi="fa-IR"/>
              </w:rPr>
            </w:rPrChange>
          </w:rPr>
          <w:t>ی</w:t>
        </w:r>
        <w:r w:rsidR="00340CDD" w:rsidRPr="00340CDD">
          <w:rPr>
            <w:rFonts w:cs="Calibri" w:hint="eastAsia"/>
            <w:strike/>
            <w:sz w:val="28"/>
            <w:szCs w:val="28"/>
            <w:rtl/>
            <w:lang w:bidi="fa-IR"/>
            <w:rPrChange w:id="2376" w:author="Microsoft account" w:date="2025-09-23T11:21:00Z">
              <w:rPr>
                <w:rFonts w:cs="Calibri" w:hint="eastAsia"/>
                <w:sz w:val="28"/>
                <w:szCs w:val="28"/>
                <w:rtl/>
                <w:lang w:bidi="fa-IR"/>
              </w:rPr>
            </w:rPrChange>
          </w:rPr>
          <w:t>ن</w:t>
        </w:r>
        <w:r w:rsidR="00340CDD" w:rsidRPr="00340CDD">
          <w:rPr>
            <w:rFonts w:cs="Calibri"/>
            <w:strike/>
            <w:sz w:val="28"/>
            <w:szCs w:val="28"/>
            <w:rtl/>
            <w:lang w:bidi="fa-IR"/>
            <w:rPrChange w:id="2377" w:author="Microsoft account" w:date="2025-09-23T11:21:00Z">
              <w:rPr>
                <w:rFonts w:cs="Calibri"/>
                <w:sz w:val="28"/>
                <w:szCs w:val="28"/>
                <w:rtl/>
                <w:lang w:bidi="fa-IR"/>
              </w:rPr>
            </w:rPrChange>
          </w:rPr>
          <w:t xml:space="preserve"> کار بدونِ ساختن </w:t>
        </w:r>
        <w:r w:rsidR="00340CDD" w:rsidRPr="00340CDD">
          <w:rPr>
            <w:rFonts w:cs="Calibri" w:hint="cs"/>
            <w:strike/>
            <w:sz w:val="28"/>
            <w:szCs w:val="28"/>
            <w:rtl/>
            <w:lang w:bidi="fa-IR"/>
            <w:rPrChange w:id="2378" w:author="Microsoft account" w:date="2025-09-23T11:21:00Z">
              <w:rPr>
                <w:rFonts w:cs="Calibri" w:hint="cs"/>
                <w:sz w:val="28"/>
                <w:szCs w:val="28"/>
                <w:rtl/>
                <w:lang w:bidi="fa-IR"/>
              </w:rPr>
            </w:rPrChange>
          </w:rPr>
          <w:t>ی</w:t>
        </w:r>
        <w:r w:rsidR="00340CDD" w:rsidRPr="00340CDD">
          <w:rPr>
            <w:rFonts w:cs="Calibri" w:hint="eastAsia"/>
            <w:strike/>
            <w:sz w:val="28"/>
            <w:szCs w:val="28"/>
            <w:rtl/>
            <w:lang w:bidi="fa-IR"/>
            <w:rPrChange w:id="2379" w:author="Microsoft account" w:date="2025-09-23T11:21:00Z">
              <w:rPr>
                <w:rFonts w:cs="Calibri" w:hint="eastAsia"/>
                <w:sz w:val="28"/>
                <w:szCs w:val="28"/>
                <w:rtl/>
                <w:lang w:bidi="fa-IR"/>
              </w:rPr>
            </w:rPrChange>
          </w:rPr>
          <w:t>ه</w:t>
        </w:r>
        <w:r w:rsidR="00340CDD" w:rsidRPr="00340CDD">
          <w:rPr>
            <w:rFonts w:cs="Calibri"/>
            <w:strike/>
            <w:sz w:val="28"/>
            <w:szCs w:val="28"/>
            <w:rtl/>
            <w:lang w:bidi="fa-IR"/>
            <w:rPrChange w:id="2380" w:author="Microsoft account" w:date="2025-09-23T11:21:00Z">
              <w:rPr>
                <w:rFonts w:cs="Calibri"/>
                <w:sz w:val="28"/>
                <w:szCs w:val="28"/>
                <w:rtl/>
                <w:lang w:bidi="fa-IR"/>
              </w:rPr>
            </w:rPrChange>
          </w:rPr>
          <w:t xml:space="preserve"> </w:t>
        </w:r>
      </w:ins>
      <w:ins w:id="2381" w:author="Microsoft account" w:date="2025-09-23T11:20:00Z">
        <w:r w:rsidR="00340CDD" w:rsidRPr="00340CDD">
          <w:rPr>
            <w:rFonts w:cs="Calibri"/>
            <w:strike/>
            <w:sz w:val="28"/>
            <w:szCs w:val="28"/>
            <w:lang w:bidi="fa-IR"/>
            <w:rPrChange w:id="2382" w:author="Microsoft account" w:date="2025-09-23T11:21:00Z">
              <w:rPr>
                <w:rFonts w:cs="Calibri"/>
                <w:sz w:val="28"/>
                <w:szCs w:val="28"/>
                <w:lang w:bidi="fa-IR"/>
              </w:rPr>
            </w:rPrChange>
          </w:rPr>
          <w:t>object</w:t>
        </w:r>
        <w:r w:rsidR="00340CDD" w:rsidRPr="00340CDD">
          <w:rPr>
            <w:rFonts w:cs="Calibri"/>
            <w:strike/>
            <w:sz w:val="28"/>
            <w:szCs w:val="28"/>
            <w:rtl/>
            <w:lang w:bidi="fa-IR"/>
            <w:rPrChange w:id="2383" w:author="Microsoft account" w:date="2025-09-23T11:21:00Z">
              <w:rPr>
                <w:rFonts w:cs="Calibri"/>
                <w:sz w:val="28"/>
                <w:szCs w:val="28"/>
                <w:rtl/>
                <w:lang w:bidi="fa-IR"/>
              </w:rPr>
            </w:rPrChange>
          </w:rPr>
          <w:t xml:space="preserve"> از </w:t>
        </w:r>
        <w:r w:rsidR="00340CDD" w:rsidRPr="00340CDD">
          <w:rPr>
            <w:rFonts w:cs="Calibri"/>
            <w:strike/>
            <w:sz w:val="28"/>
            <w:szCs w:val="28"/>
            <w:lang w:bidi="fa-IR"/>
            <w:rPrChange w:id="2384" w:author="Microsoft account" w:date="2025-09-23T11:21:00Z">
              <w:rPr>
                <w:rFonts w:cs="Calibri"/>
                <w:sz w:val="28"/>
                <w:szCs w:val="28"/>
                <w:lang w:bidi="fa-IR"/>
              </w:rPr>
            </w:rPrChange>
          </w:rPr>
          <w:t>Canvas()</w:t>
        </w:r>
        <w:r w:rsidR="00340CDD" w:rsidRPr="00340CDD">
          <w:rPr>
            <w:rFonts w:cs="Calibri"/>
            <w:strike/>
            <w:sz w:val="28"/>
            <w:szCs w:val="28"/>
            <w:rtl/>
            <w:lang w:bidi="fa-IR"/>
            <w:rPrChange w:id="2385" w:author="Microsoft account" w:date="2025-09-23T11:21:00Z">
              <w:rPr>
                <w:rFonts w:cs="Calibri"/>
                <w:sz w:val="28"/>
                <w:szCs w:val="28"/>
                <w:rtl/>
                <w:lang w:bidi="fa-IR"/>
              </w:rPr>
            </w:rPrChange>
          </w:rPr>
          <w:t xml:space="preserve"> غ</w:t>
        </w:r>
        <w:r w:rsidR="00340CDD" w:rsidRPr="00340CDD">
          <w:rPr>
            <w:rFonts w:cs="Calibri" w:hint="cs"/>
            <w:strike/>
            <w:sz w:val="28"/>
            <w:szCs w:val="28"/>
            <w:rtl/>
            <w:lang w:bidi="fa-IR"/>
            <w:rPrChange w:id="2386" w:author="Microsoft account" w:date="2025-09-23T11:21:00Z">
              <w:rPr>
                <w:rFonts w:cs="Calibri" w:hint="cs"/>
                <w:sz w:val="28"/>
                <w:szCs w:val="28"/>
                <w:rtl/>
                <w:lang w:bidi="fa-IR"/>
              </w:rPr>
            </w:rPrChange>
          </w:rPr>
          <w:t>ی</w:t>
        </w:r>
        <w:r w:rsidR="00340CDD" w:rsidRPr="00340CDD">
          <w:rPr>
            <w:rFonts w:cs="Calibri" w:hint="eastAsia"/>
            <w:strike/>
            <w:sz w:val="28"/>
            <w:szCs w:val="28"/>
            <w:rtl/>
            <w:lang w:bidi="fa-IR"/>
            <w:rPrChange w:id="2387" w:author="Microsoft account" w:date="2025-09-23T11:21:00Z">
              <w:rPr>
                <w:rFonts w:cs="Calibri" w:hint="eastAsia"/>
                <w:sz w:val="28"/>
                <w:szCs w:val="28"/>
                <w:rtl/>
                <w:lang w:bidi="fa-IR"/>
              </w:rPr>
            </w:rPrChange>
          </w:rPr>
          <w:t>ر</w:t>
        </w:r>
        <w:r w:rsidR="00340CDD" w:rsidRPr="00340CDD">
          <w:rPr>
            <w:rFonts w:cs="Calibri"/>
            <w:strike/>
            <w:sz w:val="28"/>
            <w:szCs w:val="28"/>
            <w:rtl/>
            <w:lang w:bidi="fa-IR"/>
            <w:rPrChange w:id="2388" w:author="Microsoft account" w:date="2025-09-23T11:21:00Z">
              <w:rPr>
                <w:rFonts w:cs="Calibri"/>
                <w:sz w:val="28"/>
                <w:szCs w:val="28"/>
                <w:rtl/>
                <w:lang w:bidi="fa-IR"/>
              </w:rPr>
            </w:rPrChange>
          </w:rPr>
          <w:t xml:space="preserve"> قابل انجام باشه</w:t>
        </w:r>
      </w:ins>
      <w:ins w:id="2389" w:author="Microsoft account" w:date="2025-09-23T11:21:00Z">
        <w:r w:rsidR="00340CDD" w:rsidRPr="00340CDD">
          <w:rPr>
            <w:rFonts w:cs="Calibri"/>
            <w:strike/>
            <w:sz w:val="28"/>
            <w:szCs w:val="28"/>
            <w:rtl/>
            <w:lang w:bidi="fa-IR"/>
            <w:rPrChange w:id="2390" w:author="Microsoft account" w:date="2025-09-23T11:21:00Z">
              <w:rPr>
                <w:rFonts w:cs="Calibri"/>
                <w:sz w:val="28"/>
                <w:szCs w:val="28"/>
                <w:rtl/>
                <w:lang w:bidi="fa-IR"/>
              </w:rPr>
            </w:rPrChange>
          </w:rPr>
          <w:t xml:space="preserve"> (قابل انجامه سرچ کردم)</w:t>
        </w:r>
        <w:r w:rsidR="00340CDD">
          <w:rPr>
            <w:rFonts w:cs="Calibri" w:hint="cs"/>
            <w:strike/>
            <w:sz w:val="28"/>
            <w:szCs w:val="28"/>
            <w:rtl/>
            <w:lang w:bidi="fa-IR"/>
          </w:rPr>
          <w:t xml:space="preserve"> </w:t>
        </w:r>
        <w:r w:rsidR="00340CDD">
          <w:rPr>
            <w:rFonts w:cs="Calibri" w:hint="cs"/>
            <w:sz w:val="28"/>
            <w:szCs w:val="28"/>
            <w:rtl/>
            <w:lang w:bidi="fa-IR"/>
          </w:rPr>
          <w:t xml:space="preserve"> </w:t>
        </w:r>
      </w:ins>
    </w:p>
    <w:p w14:paraId="15C78D61" w14:textId="2BE9F1F0" w:rsidR="00340CDD" w:rsidRDefault="00340CDD">
      <w:pPr>
        <w:bidi/>
        <w:spacing w:after="0" w:line="276" w:lineRule="auto"/>
        <w:jc w:val="both"/>
        <w:rPr>
          <w:ins w:id="2391" w:author="Microsoft account" w:date="2025-09-23T11:22:00Z"/>
          <w:rFonts w:cs="Calibri"/>
          <w:sz w:val="28"/>
          <w:szCs w:val="28"/>
          <w:rtl/>
          <w:lang w:bidi="fa-IR"/>
        </w:rPr>
        <w:pPrChange w:id="2392" w:author="Microsoft account" w:date="2025-09-23T11:22:00Z">
          <w:pPr>
            <w:bidi/>
            <w:spacing w:after="0" w:line="276" w:lineRule="auto"/>
            <w:jc w:val="both"/>
          </w:pPr>
        </w:pPrChange>
      </w:pPr>
      <w:ins w:id="2393" w:author="Microsoft account" w:date="2025-09-23T11:22:00Z">
        <w:r>
          <w:rPr>
            <w:rFonts w:cs="Calibri" w:hint="cs"/>
            <w:sz w:val="28"/>
            <w:szCs w:val="28"/>
            <w:rtl/>
            <w:lang w:bidi="fa-IR"/>
          </w:rPr>
          <w:t xml:space="preserve">پس نتیجه نهایی؟ </w:t>
        </w:r>
        <w:r>
          <w:rPr>
            <w:rFonts w:cs="Calibri"/>
            <w:sz w:val="28"/>
            <w:szCs w:val="28"/>
            <w:lang w:bidi="fa-IR"/>
          </w:rPr>
          <w:t>Canvas()</w:t>
        </w:r>
        <w:r>
          <w:rPr>
            <w:rFonts w:cs="Calibri" w:hint="cs"/>
            <w:sz w:val="28"/>
            <w:szCs w:val="28"/>
            <w:rtl/>
            <w:lang w:bidi="fa-IR"/>
          </w:rPr>
          <w:t xml:space="preserve"> رو در اصل برای </w:t>
        </w:r>
        <w:r>
          <w:rPr>
            <w:rFonts w:cs="Calibri"/>
            <w:sz w:val="28"/>
            <w:szCs w:val="28"/>
            <w:lang w:bidi="fa-IR"/>
          </w:rPr>
          <w:t>layer managing</w:t>
        </w:r>
        <w:r>
          <w:rPr>
            <w:rFonts w:cs="Calibri" w:hint="cs"/>
            <w:sz w:val="28"/>
            <w:szCs w:val="28"/>
            <w:rtl/>
            <w:lang w:bidi="fa-IR"/>
          </w:rPr>
          <w:t xml:space="preserve"> استفاده میکنیم. </w:t>
        </w:r>
      </w:ins>
    </w:p>
    <w:p w14:paraId="3281781E" w14:textId="77777777" w:rsidR="00340CDD" w:rsidRDefault="00340CDD">
      <w:pPr>
        <w:bidi/>
        <w:spacing w:after="0" w:line="276" w:lineRule="auto"/>
        <w:jc w:val="both"/>
        <w:rPr>
          <w:ins w:id="2394" w:author="Microsoft account" w:date="2025-09-23T11:22:00Z"/>
          <w:rFonts w:cs="Calibri"/>
          <w:sz w:val="28"/>
          <w:szCs w:val="28"/>
          <w:rtl/>
          <w:lang w:bidi="fa-IR"/>
        </w:rPr>
        <w:pPrChange w:id="2395" w:author="Microsoft account" w:date="2025-09-23T11:22:00Z">
          <w:pPr>
            <w:bidi/>
            <w:spacing w:after="0" w:line="276" w:lineRule="auto"/>
            <w:jc w:val="both"/>
          </w:pPr>
        </w:pPrChange>
      </w:pPr>
    </w:p>
    <w:p w14:paraId="48F35243" w14:textId="44631278" w:rsidR="00340CDD" w:rsidRDefault="00340CDD">
      <w:pPr>
        <w:bidi/>
        <w:spacing w:after="0" w:line="276" w:lineRule="auto"/>
        <w:jc w:val="both"/>
        <w:rPr>
          <w:ins w:id="2396" w:author="Microsoft account" w:date="2025-09-23T11:31:00Z"/>
          <w:rFonts w:cs="Calibri"/>
          <w:sz w:val="28"/>
          <w:szCs w:val="28"/>
          <w:rtl/>
          <w:lang w:bidi="fa-IR"/>
        </w:rPr>
        <w:pPrChange w:id="2397" w:author="Microsoft account" w:date="2025-09-23T11:22:00Z">
          <w:pPr>
            <w:bidi/>
            <w:spacing w:after="0" w:line="276" w:lineRule="auto"/>
            <w:jc w:val="both"/>
          </w:pPr>
        </w:pPrChange>
      </w:pPr>
      <w:ins w:id="2398" w:author="Microsoft account" w:date="2025-09-23T11:22:00Z">
        <w:r>
          <w:rPr>
            <w:rFonts w:cs="Calibri" w:hint="cs"/>
            <w:sz w:val="28"/>
            <w:szCs w:val="28"/>
            <w:rtl/>
            <w:lang w:bidi="fa-IR"/>
          </w:rPr>
          <w:t>-</w:t>
        </w:r>
      </w:ins>
      <w:ins w:id="2399" w:author="Microsoft account" w:date="2025-09-23T11:30:00Z">
        <w:r w:rsidR="00C4682B">
          <w:rPr>
            <w:rFonts w:cs="Calibri" w:hint="cs"/>
            <w:sz w:val="28"/>
            <w:szCs w:val="28"/>
            <w:rtl/>
            <w:lang w:bidi="fa-IR"/>
          </w:rPr>
          <w:t xml:space="preserve">یه نکته خیلی مهمی که در استفاده از </w:t>
        </w:r>
        <w:r w:rsidR="00C4682B">
          <w:rPr>
            <w:rFonts w:cs="Calibri"/>
            <w:sz w:val="28"/>
            <w:szCs w:val="28"/>
            <w:lang w:bidi="fa-IR"/>
          </w:rPr>
          <w:t>Tkinter</w:t>
        </w:r>
      </w:ins>
      <w:ins w:id="2400" w:author="Microsoft account" w:date="2025-09-23T11:31:00Z">
        <w:r w:rsidR="00C4682B">
          <w:rPr>
            <w:rFonts w:cs="Calibri" w:hint="cs"/>
            <w:sz w:val="28"/>
            <w:szCs w:val="28"/>
            <w:rtl/>
            <w:lang w:bidi="fa-IR"/>
          </w:rPr>
          <w:t xml:space="preserve"> باید بدونیم دقت کنیم اینه که </w:t>
        </w:r>
        <w:r w:rsidR="00C4682B">
          <w:rPr>
            <w:rFonts w:cs="Calibri"/>
            <w:sz w:val="28"/>
            <w:szCs w:val="28"/>
            <w:lang w:bidi="fa-IR"/>
          </w:rPr>
          <w:t>documentation</w:t>
        </w:r>
        <w:r w:rsidR="00C4682B">
          <w:rPr>
            <w:rFonts w:cs="Calibri" w:hint="cs"/>
            <w:sz w:val="28"/>
            <w:szCs w:val="28"/>
            <w:rtl/>
            <w:lang w:bidi="fa-IR"/>
          </w:rPr>
          <w:t xml:space="preserve"> خیلی خیلی ضعیفی داره و بسیار از </w:t>
        </w:r>
        <w:r w:rsidR="00C4682B">
          <w:rPr>
            <w:rFonts w:cs="Calibri"/>
            <w:sz w:val="28"/>
            <w:szCs w:val="28"/>
            <w:lang w:bidi="fa-IR"/>
          </w:rPr>
          <w:t>**kwarg</w:t>
        </w:r>
        <w:r w:rsidR="00C4682B">
          <w:rPr>
            <w:rFonts w:cs="Calibri" w:hint="cs"/>
            <w:sz w:val="28"/>
            <w:szCs w:val="28"/>
            <w:rtl/>
            <w:lang w:bidi="fa-IR"/>
          </w:rPr>
          <w:t xml:space="preserve"> و </w:t>
        </w:r>
        <w:r w:rsidR="00C4682B">
          <w:rPr>
            <w:rFonts w:cs="Calibri"/>
            <w:sz w:val="28"/>
            <w:szCs w:val="28"/>
            <w:lang w:bidi="fa-IR"/>
          </w:rPr>
          <w:t>*arg</w:t>
        </w:r>
        <w:r w:rsidR="00C4682B">
          <w:rPr>
            <w:rFonts w:cs="Calibri" w:hint="cs"/>
            <w:sz w:val="28"/>
            <w:szCs w:val="28"/>
            <w:rtl/>
            <w:lang w:bidi="fa-IR"/>
          </w:rPr>
          <w:t xml:space="preserve"> استفاده شده که خیلی جاها ممکنه واقعا وقت آدم رو بگیره. </w:t>
        </w:r>
      </w:ins>
    </w:p>
    <w:p w14:paraId="75471E51" w14:textId="77777777" w:rsidR="00C4682B" w:rsidRDefault="00C4682B">
      <w:pPr>
        <w:bidi/>
        <w:spacing w:after="0" w:line="276" w:lineRule="auto"/>
        <w:jc w:val="both"/>
        <w:rPr>
          <w:ins w:id="2401" w:author="Microsoft account" w:date="2025-09-23T11:31:00Z"/>
          <w:rFonts w:cs="Calibri"/>
          <w:sz w:val="28"/>
          <w:szCs w:val="28"/>
          <w:rtl/>
          <w:lang w:bidi="fa-IR"/>
        </w:rPr>
        <w:pPrChange w:id="2402" w:author="Microsoft account" w:date="2025-09-23T11:31:00Z">
          <w:pPr>
            <w:bidi/>
            <w:spacing w:after="0" w:line="276" w:lineRule="auto"/>
            <w:jc w:val="both"/>
          </w:pPr>
        </w:pPrChange>
      </w:pPr>
    </w:p>
    <w:p w14:paraId="27C867FA" w14:textId="199BBB91" w:rsidR="00C4682B" w:rsidRDefault="00C4682B">
      <w:pPr>
        <w:bidi/>
        <w:spacing w:after="0" w:line="276" w:lineRule="auto"/>
        <w:jc w:val="both"/>
        <w:rPr>
          <w:ins w:id="2403" w:author="Microsoft account" w:date="2025-09-23T13:05:00Z"/>
          <w:rFonts w:cs="Calibri"/>
          <w:sz w:val="28"/>
          <w:szCs w:val="28"/>
          <w:rtl/>
          <w:lang w:bidi="fa-IR"/>
        </w:rPr>
        <w:pPrChange w:id="2404" w:author="Microsoft account" w:date="2025-09-23T11:31:00Z">
          <w:pPr>
            <w:bidi/>
            <w:spacing w:after="0" w:line="276" w:lineRule="auto"/>
            <w:jc w:val="both"/>
          </w:pPr>
        </w:pPrChange>
      </w:pPr>
      <w:ins w:id="2405" w:author="Microsoft account" w:date="2025-09-23T11:31:00Z">
        <w:r>
          <w:rPr>
            <w:rFonts w:cs="Calibri" w:hint="cs"/>
            <w:sz w:val="28"/>
            <w:szCs w:val="28"/>
            <w:rtl/>
            <w:lang w:bidi="fa-IR"/>
          </w:rPr>
          <w:t>-</w:t>
        </w:r>
      </w:ins>
      <w:ins w:id="2406" w:author="Microsoft account" w:date="2025-09-23T13:05:00Z">
        <w:r w:rsidR="00F31066">
          <w:rPr>
            <w:rFonts w:cs="Calibri"/>
            <w:sz w:val="28"/>
            <w:szCs w:val="28"/>
            <w:lang w:bidi="fa-IR"/>
          </w:rPr>
          <w:t>Ui</w:t>
        </w:r>
        <w:r w:rsidR="00F31066">
          <w:rPr>
            <w:rFonts w:cs="Calibri" w:hint="cs"/>
            <w:sz w:val="28"/>
            <w:szCs w:val="28"/>
            <w:rtl/>
            <w:lang w:bidi="fa-IR"/>
          </w:rPr>
          <w:t xml:space="preserve"> اولیه رو تقریبا کامل کردیم ، داشتیم خودمون </w:t>
        </w:r>
        <w:r w:rsidR="00F31066">
          <w:rPr>
            <w:rFonts w:cs="Calibri"/>
            <w:sz w:val="28"/>
            <w:szCs w:val="28"/>
            <w:lang w:bidi="fa-IR"/>
          </w:rPr>
          <w:t>Timer Mechanism</w:t>
        </w:r>
        <w:r w:rsidR="00F31066">
          <w:rPr>
            <w:rFonts w:cs="Calibri" w:hint="cs"/>
            <w:sz w:val="28"/>
            <w:szCs w:val="28"/>
            <w:rtl/>
            <w:lang w:bidi="fa-IR"/>
          </w:rPr>
          <w:t xml:space="preserve"> رو جلو میبردیم که باید جلسه بعدی ادامه ش بدیم. </w:t>
        </w:r>
      </w:ins>
    </w:p>
    <w:p w14:paraId="16BE3248" w14:textId="36F3B027" w:rsidR="00F31066" w:rsidRPr="00340CDD" w:rsidRDefault="00F31066">
      <w:pPr>
        <w:bidi/>
        <w:spacing w:after="0" w:line="276" w:lineRule="auto"/>
        <w:jc w:val="both"/>
        <w:rPr>
          <w:ins w:id="2407" w:author="Microsoft account" w:date="2025-09-23T10:48:00Z"/>
          <w:rFonts w:cs="Calibri"/>
          <w:sz w:val="28"/>
          <w:szCs w:val="28"/>
          <w:rtl/>
          <w:lang w:bidi="fa-IR"/>
        </w:rPr>
        <w:pPrChange w:id="2408" w:author="Microsoft account" w:date="2025-09-23T13:05:00Z">
          <w:pPr>
            <w:bidi/>
            <w:spacing w:after="0" w:line="276" w:lineRule="auto"/>
            <w:jc w:val="both"/>
          </w:pPr>
        </w:pPrChange>
      </w:pPr>
      <w:ins w:id="2409" w:author="Microsoft account" w:date="2025-09-23T13:05:00Z">
        <w:r>
          <w:rPr>
            <w:rFonts w:cs="Calibri" w:hint="cs"/>
            <w:sz w:val="28"/>
            <w:szCs w:val="28"/>
            <w:rtl/>
            <w:lang w:bidi="fa-IR"/>
          </w:rPr>
          <w:t xml:space="preserve">تا </w:t>
        </w:r>
        <w:r>
          <w:rPr>
            <w:rFonts w:cs="Calibri"/>
            <w:sz w:val="28"/>
            <w:szCs w:val="28"/>
            <w:lang w:bidi="fa-IR"/>
          </w:rPr>
          <w:t>Day028</w:t>
        </w:r>
      </w:ins>
      <w:ins w:id="2410" w:author="Microsoft account" w:date="2025-09-23T13:06:00Z">
        <w:r>
          <w:rPr>
            <w:rFonts w:cs="Calibri"/>
            <w:sz w:val="28"/>
            <w:szCs w:val="28"/>
            <w:lang w:bidi="fa-IR"/>
          </w:rPr>
          <w:t xml:space="preserve"> 003 </w:t>
        </w:r>
      </w:ins>
      <w:ins w:id="2411" w:author="Microsoft account" w:date="2025-09-23T13:07:00Z">
        <w:r>
          <w:rPr>
            <w:rFonts w:cs="Calibri"/>
            <w:sz w:val="28"/>
            <w:szCs w:val="28"/>
            <w:lang w:bidi="fa-IR"/>
          </w:rPr>
          <w:t>00</w:t>
        </w:r>
      </w:ins>
      <w:ins w:id="2412" w:author="Microsoft account" w:date="2025-09-23T13:06:00Z">
        <w:r>
          <w:rPr>
            <w:rFonts w:cs="Calibri"/>
            <w:sz w:val="28"/>
            <w:szCs w:val="28"/>
            <w:lang w:bidi="fa-IR"/>
          </w:rPr>
          <w:t>:</w:t>
        </w:r>
      </w:ins>
      <w:ins w:id="2413" w:author="Microsoft account" w:date="2025-09-23T13:07:00Z">
        <w:r>
          <w:rPr>
            <w:rFonts w:cs="Calibri"/>
            <w:sz w:val="28"/>
            <w:szCs w:val="28"/>
            <w:lang w:bidi="fa-IR"/>
          </w:rPr>
          <w:t>03</w:t>
        </w:r>
      </w:ins>
      <w:ins w:id="2414" w:author="Microsoft account" w:date="2025-09-23T13:06:00Z">
        <w:r>
          <w:rPr>
            <w:rFonts w:cs="Calibri"/>
            <w:sz w:val="28"/>
            <w:szCs w:val="28"/>
            <w:lang w:bidi="fa-IR"/>
          </w:rPr>
          <w:t>:</w:t>
        </w:r>
      </w:ins>
      <w:ins w:id="2415" w:author="Microsoft account" w:date="2025-09-23T13:07:00Z">
        <w:r>
          <w:rPr>
            <w:rFonts w:cs="Calibri"/>
            <w:sz w:val="28"/>
            <w:szCs w:val="28"/>
            <w:lang w:bidi="fa-IR"/>
          </w:rPr>
          <w:t>06</w:t>
        </w:r>
      </w:ins>
    </w:p>
    <w:p w14:paraId="4F073F60" w14:textId="77777777" w:rsidR="008C7665" w:rsidRDefault="008C7665">
      <w:pPr>
        <w:bidi/>
        <w:spacing w:after="0" w:line="276" w:lineRule="auto"/>
        <w:jc w:val="both"/>
        <w:rPr>
          <w:ins w:id="2416" w:author="Microsoft account" w:date="2025-09-23T10:48:00Z"/>
          <w:rFonts w:cs="Calibri"/>
          <w:sz w:val="28"/>
          <w:szCs w:val="28"/>
          <w:rtl/>
          <w:lang w:bidi="fa-IR"/>
        </w:rPr>
        <w:pPrChange w:id="2417" w:author="Microsoft account" w:date="2025-09-23T10:48:00Z">
          <w:pPr>
            <w:bidi/>
            <w:spacing w:after="0" w:line="276" w:lineRule="auto"/>
            <w:jc w:val="both"/>
          </w:pPr>
        </w:pPrChange>
      </w:pPr>
    </w:p>
    <w:p w14:paraId="64173777" w14:textId="77777777" w:rsidR="008C7665" w:rsidRDefault="008C7665">
      <w:pPr>
        <w:bidi/>
        <w:spacing w:after="0" w:line="276" w:lineRule="auto"/>
        <w:jc w:val="both"/>
        <w:rPr>
          <w:ins w:id="2418" w:author="Microsoft account" w:date="2025-09-23T10:48:00Z"/>
          <w:rFonts w:cs="Calibri"/>
          <w:sz w:val="28"/>
          <w:szCs w:val="28"/>
          <w:rtl/>
          <w:lang w:bidi="fa-IR"/>
        </w:rPr>
        <w:pPrChange w:id="2419" w:author="Microsoft account" w:date="2025-09-23T10:48:00Z">
          <w:pPr>
            <w:bidi/>
            <w:spacing w:after="0" w:line="276" w:lineRule="auto"/>
            <w:jc w:val="both"/>
          </w:pPr>
        </w:pPrChange>
      </w:pPr>
    </w:p>
    <w:p w14:paraId="69B7B827" w14:textId="4820ADE6" w:rsidR="008C7665" w:rsidRDefault="008C7665">
      <w:pPr>
        <w:spacing w:after="0" w:line="240" w:lineRule="auto"/>
        <w:rPr>
          <w:ins w:id="2420" w:author="Microsoft account" w:date="2025-09-23T10:48:00Z"/>
          <w:rFonts w:cs="Calibri"/>
          <w:sz w:val="28"/>
          <w:szCs w:val="28"/>
          <w:rtl/>
          <w:lang w:bidi="fa-IR"/>
        </w:rPr>
      </w:pPr>
      <w:ins w:id="2421" w:author="Microsoft account" w:date="2025-09-23T10:48:00Z">
        <w:r>
          <w:rPr>
            <w:rFonts w:cs="Calibri"/>
            <w:sz w:val="28"/>
            <w:szCs w:val="28"/>
            <w:rtl/>
            <w:lang w:bidi="fa-IR"/>
          </w:rPr>
          <w:br w:type="page"/>
        </w:r>
      </w:ins>
    </w:p>
    <w:p w14:paraId="28BC2274" w14:textId="45D9BDAF" w:rsidR="008C7665" w:rsidRDefault="00F26E73">
      <w:pPr>
        <w:bidi/>
        <w:spacing w:after="0" w:line="276" w:lineRule="auto"/>
        <w:jc w:val="both"/>
        <w:rPr>
          <w:ins w:id="2422" w:author="Microsoft account" w:date="2025-09-24T10:09:00Z"/>
          <w:rFonts w:cs="Calibri"/>
          <w:sz w:val="28"/>
          <w:szCs w:val="28"/>
          <w:rtl/>
          <w:lang w:bidi="fa-IR"/>
        </w:rPr>
        <w:pPrChange w:id="2423" w:author="Microsoft account" w:date="2025-09-23T10:48:00Z">
          <w:pPr>
            <w:bidi/>
            <w:spacing w:after="0" w:line="276" w:lineRule="auto"/>
            <w:jc w:val="both"/>
          </w:pPr>
        </w:pPrChange>
      </w:pPr>
      <w:bookmarkStart w:id="2424" w:name="I4040702"/>
      <w:ins w:id="2425" w:author="Microsoft account" w:date="2025-09-24T10:09:00Z">
        <w:r>
          <w:rPr>
            <w:rFonts w:cs="Calibri" w:hint="cs"/>
            <w:sz w:val="28"/>
            <w:szCs w:val="28"/>
            <w:rtl/>
            <w:lang w:bidi="fa-IR"/>
          </w:rPr>
          <w:lastRenderedPageBreak/>
          <w:t>ادامه</w:t>
        </w:r>
      </w:ins>
    </w:p>
    <w:bookmarkEnd w:id="2424"/>
    <w:p w14:paraId="2D5C37E9" w14:textId="77777777" w:rsidR="00F26E73" w:rsidRDefault="00F26E73">
      <w:pPr>
        <w:bidi/>
        <w:spacing w:after="0" w:line="276" w:lineRule="auto"/>
        <w:jc w:val="both"/>
        <w:rPr>
          <w:ins w:id="2426" w:author="Microsoft account" w:date="2025-09-24T10:09:00Z"/>
          <w:rFonts w:cs="Calibri"/>
          <w:sz w:val="28"/>
          <w:szCs w:val="28"/>
          <w:rtl/>
          <w:lang w:bidi="fa-IR"/>
        </w:rPr>
        <w:pPrChange w:id="2427" w:author="Microsoft account" w:date="2025-09-24T10:09:00Z">
          <w:pPr>
            <w:bidi/>
            <w:spacing w:after="0" w:line="276" w:lineRule="auto"/>
            <w:jc w:val="both"/>
          </w:pPr>
        </w:pPrChange>
      </w:pPr>
    </w:p>
    <w:p w14:paraId="5771B02A" w14:textId="5A38271A" w:rsidR="00422B25" w:rsidRDefault="00422B25">
      <w:pPr>
        <w:bidi/>
        <w:spacing w:after="0" w:line="276" w:lineRule="auto"/>
        <w:jc w:val="both"/>
        <w:rPr>
          <w:ins w:id="2428" w:author="Microsoft account" w:date="2025-09-24T12:29:00Z"/>
          <w:rFonts w:cs="Calibri"/>
          <w:sz w:val="28"/>
          <w:szCs w:val="28"/>
          <w:rtl/>
          <w:lang w:bidi="fa-IR"/>
        </w:rPr>
        <w:pPrChange w:id="2429" w:author="Microsoft account" w:date="2025-09-24T10:09:00Z">
          <w:pPr>
            <w:bidi/>
            <w:spacing w:after="0" w:line="276" w:lineRule="auto"/>
            <w:jc w:val="both"/>
          </w:pPr>
        </w:pPrChange>
      </w:pPr>
      <w:ins w:id="2430" w:author="Microsoft account" w:date="2025-09-24T10:09:00Z">
        <w:r>
          <w:rPr>
            <w:rFonts w:cs="Calibri" w:hint="cs"/>
            <w:sz w:val="28"/>
            <w:szCs w:val="28"/>
            <w:rtl/>
            <w:lang w:bidi="fa-IR"/>
          </w:rPr>
          <w:t>-</w:t>
        </w:r>
      </w:ins>
      <w:ins w:id="2431" w:author="Microsoft account" w:date="2025-09-24T12:28:00Z">
        <w:r w:rsidR="007E1409">
          <w:rPr>
            <w:rFonts w:cs="Calibri" w:hint="cs"/>
            <w:sz w:val="28"/>
            <w:szCs w:val="28"/>
            <w:rtl/>
            <w:lang w:bidi="fa-IR"/>
          </w:rPr>
          <w:t xml:space="preserve">دکمۀ </w:t>
        </w:r>
      </w:ins>
      <w:ins w:id="2432" w:author="Microsoft account" w:date="2025-09-24T12:29:00Z">
        <w:r w:rsidR="007E1409">
          <w:rPr>
            <w:rFonts w:cs="Calibri"/>
            <w:sz w:val="28"/>
            <w:szCs w:val="28"/>
            <w:lang w:bidi="fa-IR"/>
          </w:rPr>
          <w:t>Reset</w:t>
        </w:r>
        <w:r w:rsidR="007E1409">
          <w:rPr>
            <w:rFonts w:cs="Calibri" w:hint="cs"/>
            <w:sz w:val="28"/>
            <w:szCs w:val="28"/>
            <w:rtl/>
            <w:lang w:bidi="fa-IR"/>
          </w:rPr>
          <w:t xml:space="preserve"> و دکمۀ </w:t>
        </w:r>
        <w:r w:rsidR="007E1409">
          <w:rPr>
            <w:rFonts w:cs="Calibri"/>
            <w:sz w:val="28"/>
            <w:szCs w:val="28"/>
            <w:lang w:bidi="fa-IR"/>
          </w:rPr>
          <w:t>Start</w:t>
        </w:r>
        <w:r w:rsidR="007E1409">
          <w:rPr>
            <w:rFonts w:cs="Calibri" w:hint="cs"/>
            <w:sz w:val="28"/>
            <w:szCs w:val="28"/>
            <w:rtl/>
            <w:lang w:bidi="fa-IR"/>
          </w:rPr>
          <w:t xml:space="preserve"> رو فعال کردیم و عملکرد درستی ارائه میده. </w:t>
        </w:r>
      </w:ins>
    </w:p>
    <w:p w14:paraId="674B98F7" w14:textId="73AC909D" w:rsidR="007E1409" w:rsidRDefault="007E1409">
      <w:pPr>
        <w:bidi/>
        <w:spacing w:after="0" w:line="276" w:lineRule="auto"/>
        <w:jc w:val="both"/>
        <w:rPr>
          <w:ins w:id="2433" w:author="Microsoft account" w:date="2025-09-24T12:31:00Z"/>
          <w:rFonts w:cs="Calibri"/>
          <w:sz w:val="28"/>
          <w:szCs w:val="28"/>
          <w:rtl/>
          <w:lang w:bidi="fa-IR"/>
        </w:rPr>
        <w:pPrChange w:id="2434" w:author="Microsoft account" w:date="2025-09-24T12:29:00Z">
          <w:pPr>
            <w:bidi/>
            <w:spacing w:after="0" w:line="276" w:lineRule="auto"/>
            <w:jc w:val="both"/>
          </w:pPr>
        </w:pPrChange>
      </w:pPr>
      <w:ins w:id="2435" w:author="Microsoft account" w:date="2025-09-24T12:29:00Z">
        <w:r>
          <w:rPr>
            <w:rFonts w:cs="Calibri" w:hint="cs"/>
            <w:sz w:val="28"/>
            <w:szCs w:val="28"/>
            <w:rtl/>
            <w:lang w:bidi="fa-IR"/>
          </w:rPr>
          <w:t xml:space="preserve">-وقت گذاشتیم و کد هایی که زده بودیم رو </w:t>
        </w:r>
        <w:r>
          <w:rPr>
            <w:rFonts w:cs="Calibri"/>
            <w:sz w:val="28"/>
            <w:szCs w:val="28"/>
            <w:lang w:bidi="fa-IR"/>
          </w:rPr>
          <w:t>OOP</w:t>
        </w:r>
        <w:r>
          <w:rPr>
            <w:rFonts w:cs="Calibri" w:hint="cs"/>
            <w:sz w:val="28"/>
            <w:szCs w:val="28"/>
            <w:rtl/>
            <w:lang w:bidi="fa-IR"/>
          </w:rPr>
          <w:t xml:space="preserve"> کردیم و </w:t>
        </w:r>
        <w:r>
          <w:rPr>
            <w:rFonts w:cs="Calibri"/>
            <w:sz w:val="28"/>
            <w:szCs w:val="28"/>
            <w:lang w:bidi="fa-IR"/>
          </w:rPr>
          <w:t>modulate</w:t>
        </w:r>
        <w:r>
          <w:rPr>
            <w:rFonts w:cs="Calibri" w:hint="cs"/>
            <w:sz w:val="28"/>
            <w:szCs w:val="28"/>
            <w:rtl/>
            <w:lang w:bidi="fa-IR"/>
          </w:rPr>
          <w:t xml:space="preserve"> سازی کردیم، و این رو باید توجه داشته باشیم که چه بهتر از این به بعد از ابتدا این کار رو بکنیم. باید </w:t>
        </w:r>
      </w:ins>
      <w:ins w:id="2436" w:author="Microsoft account" w:date="2025-09-24T12:30:00Z">
        <w:r>
          <w:rPr>
            <w:rFonts w:cs="Calibri" w:hint="cs"/>
            <w:sz w:val="28"/>
            <w:szCs w:val="28"/>
            <w:rtl/>
            <w:lang w:bidi="fa-IR"/>
          </w:rPr>
          <w:t xml:space="preserve">نظرمون رو جلب کنیم به این که این </w:t>
        </w:r>
        <w:r>
          <w:rPr>
            <w:rFonts w:cs="Calibri"/>
            <w:sz w:val="28"/>
            <w:szCs w:val="28"/>
            <w:lang w:bidi="fa-IR"/>
          </w:rPr>
          <w:t>project</w:t>
        </w:r>
        <w:r>
          <w:rPr>
            <w:rFonts w:cs="Calibri" w:hint="cs"/>
            <w:sz w:val="28"/>
            <w:szCs w:val="28"/>
            <w:rtl/>
            <w:lang w:bidi="fa-IR"/>
          </w:rPr>
          <w:t xml:space="preserve"> چه </w:t>
        </w:r>
        <w:r>
          <w:rPr>
            <w:rFonts w:cs="Calibri"/>
            <w:sz w:val="28"/>
            <w:szCs w:val="28"/>
            <w:lang w:bidi="fa-IR"/>
          </w:rPr>
          <w:t>object</w:t>
        </w:r>
        <w:r>
          <w:rPr>
            <w:rFonts w:cs="Calibri" w:hint="cs"/>
            <w:sz w:val="28"/>
            <w:szCs w:val="28"/>
            <w:rtl/>
            <w:lang w:bidi="fa-IR"/>
          </w:rPr>
          <w:t xml:space="preserve">هایی داره، و اینطوری به مسئله نگاه کنیم و در جای درست </w:t>
        </w:r>
        <w:r>
          <w:rPr>
            <w:rFonts w:cs="Calibri"/>
            <w:sz w:val="28"/>
            <w:szCs w:val="28"/>
            <w:lang w:bidi="fa-IR"/>
          </w:rPr>
          <w:t>develop</w:t>
        </w:r>
        <w:r>
          <w:rPr>
            <w:rFonts w:cs="Calibri" w:hint="cs"/>
            <w:sz w:val="28"/>
            <w:szCs w:val="28"/>
            <w:rtl/>
            <w:lang w:bidi="fa-IR"/>
          </w:rPr>
          <w:t xml:space="preserve"> کنیم. تا بعدش نخوایم اینطوری زمان بزاریم و منتقل و چفتشون کنیم. </w:t>
        </w:r>
      </w:ins>
    </w:p>
    <w:p w14:paraId="3E34BD76" w14:textId="77777777" w:rsidR="007E1409" w:rsidRDefault="007E1409">
      <w:pPr>
        <w:bidi/>
        <w:spacing w:after="0" w:line="276" w:lineRule="auto"/>
        <w:jc w:val="both"/>
        <w:rPr>
          <w:ins w:id="2437" w:author="Microsoft account" w:date="2025-09-24T12:31:00Z"/>
          <w:rFonts w:cs="Calibri"/>
          <w:sz w:val="28"/>
          <w:szCs w:val="28"/>
          <w:rtl/>
          <w:lang w:bidi="fa-IR"/>
        </w:rPr>
        <w:pPrChange w:id="2438" w:author="Microsoft account" w:date="2025-09-24T12:31:00Z">
          <w:pPr>
            <w:bidi/>
            <w:spacing w:after="0" w:line="276" w:lineRule="auto"/>
            <w:jc w:val="both"/>
          </w:pPr>
        </w:pPrChange>
      </w:pPr>
    </w:p>
    <w:p w14:paraId="08553D66" w14:textId="70DA9E06" w:rsidR="007E1409" w:rsidRDefault="007E1409">
      <w:pPr>
        <w:bidi/>
        <w:spacing w:after="0" w:line="276" w:lineRule="auto"/>
        <w:jc w:val="both"/>
        <w:rPr>
          <w:ins w:id="2439" w:author="Microsoft account" w:date="2025-09-24T10:09:00Z"/>
          <w:rFonts w:cs="Calibri"/>
          <w:sz w:val="28"/>
          <w:szCs w:val="28"/>
          <w:rtl/>
          <w:lang w:bidi="fa-IR"/>
        </w:rPr>
        <w:pPrChange w:id="2440" w:author="Microsoft account" w:date="2025-09-24T12:31:00Z">
          <w:pPr>
            <w:bidi/>
            <w:spacing w:after="0" w:line="276" w:lineRule="auto"/>
            <w:jc w:val="both"/>
          </w:pPr>
        </w:pPrChange>
      </w:pPr>
      <w:ins w:id="2441" w:author="Microsoft account" w:date="2025-09-24T12:31:00Z">
        <w:r>
          <w:rPr>
            <w:rFonts w:cs="Calibri" w:hint="cs"/>
            <w:sz w:val="28"/>
            <w:szCs w:val="28"/>
            <w:rtl/>
            <w:lang w:bidi="fa-IR"/>
          </w:rPr>
          <w:t xml:space="preserve">جلسه بعد باید اول </w:t>
        </w:r>
        <w:r>
          <w:rPr>
            <w:rFonts w:cs="Calibri"/>
            <w:sz w:val="28"/>
            <w:szCs w:val="28"/>
            <w:lang w:bidi="fa-IR"/>
          </w:rPr>
          <w:t>object</w:t>
        </w:r>
        <w:r>
          <w:rPr>
            <w:rFonts w:cs="Calibri" w:hint="cs"/>
            <w:sz w:val="28"/>
            <w:szCs w:val="28"/>
            <w:rtl/>
            <w:lang w:bidi="fa-IR"/>
          </w:rPr>
          <w:t xml:space="preserve"> </w:t>
        </w:r>
        <w:r>
          <w:rPr>
            <w:rFonts w:cs="Calibri"/>
            <w:sz w:val="28"/>
            <w:szCs w:val="28"/>
            <w:lang w:bidi="fa-IR"/>
          </w:rPr>
          <w:t>time_maganer</w:t>
        </w:r>
        <w:r>
          <w:rPr>
            <w:rFonts w:cs="Calibri" w:hint="cs"/>
            <w:sz w:val="28"/>
            <w:szCs w:val="28"/>
            <w:rtl/>
            <w:lang w:bidi="fa-IR"/>
          </w:rPr>
          <w:t xml:space="preserve"> رو بسازیم و اون هم انجام بدیم. بعد سعی کنیم فرایند برنامه رو درست کنیم که هر 25 دقیقه ریست بشه و تیک بده و تایم برای استراحت بده و انتهای تایم استراحت </w:t>
        </w:r>
      </w:ins>
      <w:ins w:id="2442" w:author="Microsoft account" w:date="2025-09-24T12:32:00Z">
        <w:r>
          <w:rPr>
            <w:rFonts w:cs="Calibri"/>
            <w:sz w:val="28"/>
            <w:szCs w:val="28"/>
            <w:lang w:bidi="fa-IR"/>
          </w:rPr>
          <w:t>Alarm</w:t>
        </w:r>
        <w:r>
          <w:rPr>
            <w:rFonts w:cs="Calibri" w:hint="cs"/>
            <w:sz w:val="28"/>
            <w:szCs w:val="28"/>
            <w:rtl/>
            <w:lang w:bidi="fa-IR"/>
          </w:rPr>
          <w:t xml:space="preserve"> بده و از این طور چیزا . باید سعی کنیم اینارو </w:t>
        </w:r>
        <w:r>
          <w:rPr>
            <w:rFonts w:cs="Calibri"/>
            <w:sz w:val="28"/>
            <w:szCs w:val="28"/>
            <w:lang w:bidi="fa-IR"/>
          </w:rPr>
          <w:t>implement</w:t>
        </w:r>
        <w:r>
          <w:rPr>
            <w:rFonts w:cs="Calibri" w:hint="cs"/>
            <w:sz w:val="28"/>
            <w:szCs w:val="28"/>
            <w:rtl/>
            <w:lang w:bidi="fa-IR"/>
          </w:rPr>
          <w:t xml:space="preserve"> کنیم</w:t>
        </w:r>
      </w:ins>
    </w:p>
    <w:p w14:paraId="3F801A0B" w14:textId="77777777" w:rsidR="00422B25" w:rsidRDefault="00422B25">
      <w:pPr>
        <w:bidi/>
        <w:spacing w:after="0" w:line="276" w:lineRule="auto"/>
        <w:jc w:val="both"/>
        <w:rPr>
          <w:ins w:id="2443" w:author="Microsoft account" w:date="2025-09-24T10:09:00Z"/>
          <w:rFonts w:cs="Calibri"/>
          <w:sz w:val="28"/>
          <w:szCs w:val="28"/>
          <w:rtl/>
          <w:lang w:bidi="fa-IR"/>
        </w:rPr>
        <w:pPrChange w:id="2444" w:author="Microsoft account" w:date="2025-09-24T10:09:00Z">
          <w:pPr>
            <w:bidi/>
            <w:spacing w:after="0" w:line="276" w:lineRule="auto"/>
            <w:jc w:val="both"/>
          </w:pPr>
        </w:pPrChange>
      </w:pPr>
    </w:p>
    <w:p w14:paraId="4D4ECCD2" w14:textId="3073E938" w:rsidR="00422B25" w:rsidRDefault="00422B25">
      <w:pPr>
        <w:spacing w:after="0" w:line="240" w:lineRule="auto"/>
        <w:rPr>
          <w:ins w:id="2445" w:author="Microsoft account" w:date="2025-09-24T10:09:00Z"/>
          <w:rFonts w:cs="Calibri"/>
          <w:sz w:val="28"/>
          <w:szCs w:val="28"/>
          <w:rtl/>
          <w:lang w:bidi="fa-IR"/>
        </w:rPr>
      </w:pPr>
      <w:ins w:id="2446" w:author="Microsoft account" w:date="2025-09-24T10:09:00Z">
        <w:r>
          <w:rPr>
            <w:rFonts w:cs="Calibri"/>
            <w:sz w:val="28"/>
            <w:szCs w:val="28"/>
            <w:rtl/>
            <w:lang w:bidi="fa-IR"/>
          </w:rPr>
          <w:br w:type="page"/>
        </w:r>
      </w:ins>
    </w:p>
    <w:p w14:paraId="69C6DF49" w14:textId="43E87314" w:rsidR="00F26E73" w:rsidRDefault="00F41F59">
      <w:pPr>
        <w:bidi/>
        <w:spacing w:after="0" w:line="276" w:lineRule="auto"/>
        <w:jc w:val="both"/>
        <w:rPr>
          <w:ins w:id="2447" w:author="Microsoft account" w:date="2025-09-25T13:15:00Z"/>
          <w:rFonts w:cs="Calibri"/>
          <w:sz w:val="28"/>
          <w:szCs w:val="28"/>
          <w:rtl/>
          <w:lang w:bidi="fa-IR"/>
        </w:rPr>
        <w:pPrChange w:id="2448" w:author="Microsoft account" w:date="2025-09-24T10:09:00Z">
          <w:pPr>
            <w:bidi/>
            <w:spacing w:after="0" w:line="276" w:lineRule="auto"/>
            <w:jc w:val="both"/>
          </w:pPr>
        </w:pPrChange>
      </w:pPr>
      <w:bookmarkStart w:id="2449" w:name="I4040703"/>
      <w:ins w:id="2450" w:author="Microsoft account" w:date="2025-09-25T13:15:00Z">
        <w:r>
          <w:rPr>
            <w:rFonts w:cs="Calibri" w:hint="cs"/>
            <w:sz w:val="28"/>
            <w:szCs w:val="28"/>
            <w:rtl/>
            <w:lang w:bidi="fa-IR"/>
          </w:rPr>
          <w:lastRenderedPageBreak/>
          <w:t>ادامه</w:t>
        </w:r>
      </w:ins>
    </w:p>
    <w:bookmarkEnd w:id="2449"/>
    <w:p w14:paraId="0F63ECA6" w14:textId="77777777" w:rsidR="00F41F59" w:rsidRDefault="00F41F59">
      <w:pPr>
        <w:bidi/>
        <w:spacing w:after="0" w:line="276" w:lineRule="auto"/>
        <w:jc w:val="both"/>
        <w:rPr>
          <w:ins w:id="2451" w:author="Microsoft account" w:date="2025-09-25T13:16:00Z"/>
          <w:rFonts w:cs="Calibri"/>
          <w:sz w:val="28"/>
          <w:szCs w:val="28"/>
          <w:rtl/>
          <w:lang w:bidi="fa-IR"/>
        </w:rPr>
        <w:pPrChange w:id="2452" w:author="Microsoft account" w:date="2025-09-25T13:15:00Z">
          <w:pPr>
            <w:bidi/>
            <w:spacing w:after="0" w:line="276" w:lineRule="auto"/>
            <w:jc w:val="both"/>
          </w:pPr>
        </w:pPrChange>
      </w:pPr>
    </w:p>
    <w:p w14:paraId="4793A0EE" w14:textId="6B35AD83" w:rsidR="00F41F59" w:rsidRDefault="00F41F59">
      <w:pPr>
        <w:bidi/>
        <w:spacing w:after="0" w:line="276" w:lineRule="auto"/>
        <w:jc w:val="both"/>
        <w:rPr>
          <w:ins w:id="2453" w:author="Microsoft account" w:date="2025-09-26T11:50:00Z"/>
          <w:rFonts w:cs="Calibri"/>
          <w:sz w:val="28"/>
          <w:szCs w:val="28"/>
          <w:rtl/>
          <w:lang w:bidi="fa-IR"/>
        </w:rPr>
        <w:pPrChange w:id="2454" w:author="Microsoft account" w:date="2025-09-25T13:16:00Z">
          <w:pPr>
            <w:bidi/>
            <w:spacing w:after="0" w:line="276" w:lineRule="auto"/>
            <w:jc w:val="both"/>
          </w:pPr>
        </w:pPrChange>
      </w:pPr>
      <w:ins w:id="2455" w:author="Microsoft account" w:date="2025-09-25T13:16:00Z">
        <w:r>
          <w:rPr>
            <w:rFonts w:cs="Calibri" w:hint="cs"/>
            <w:sz w:val="28"/>
            <w:szCs w:val="28"/>
            <w:rtl/>
            <w:lang w:bidi="fa-IR"/>
          </w:rPr>
          <w:t xml:space="preserve">-درگیر درست کردن برنامه شدیم، بخش های مربوط به </w:t>
        </w:r>
        <w:r>
          <w:rPr>
            <w:rFonts w:cs="Calibri"/>
            <w:sz w:val="28"/>
            <w:szCs w:val="28"/>
            <w:lang w:bidi="fa-IR"/>
          </w:rPr>
          <w:t>timer</w:t>
        </w:r>
        <w:r>
          <w:rPr>
            <w:rFonts w:cs="Calibri" w:hint="cs"/>
            <w:sz w:val="28"/>
            <w:szCs w:val="28"/>
            <w:rtl/>
            <w:lang w:bidi="fa-IR"/>
          </w:rPr>
          <w:t xml:space="preserve"> رو منتقل کردیم به </w:t>
        </w:r>
        <w:r>
          <w:rPr>
            <w:rFonts w:cs="Calibri"/>
            <w:sz w:val="28"/>
            <w:szCs w:val="28"/>
            <w:lang w:bidi="fa-IR"/>
          </w:rPr>
          <w:t>module</w:t>
        </w:r>
        <w:r>
          <w:rPr>
            <w:rFonts w:cs="Calibri" w:hint="cs"/>
            <w:sz w:val="28"/>
            <w:szCs w:val="28"/>
            <w:rtl/>
            <w:lang w:bidi="fa-IR"/>
          </w:rPr>
          <w:t xml:space="preserve"> ای به نام </w:t>
        </w:r>
        <w:r>
          <w:rPr>
            <w:rFonts w:cs="Calibri"/>
            <w:sz w:val="28"/>
            <w:szCs w:val="28"/>
            <w:lang w:bidi="fa-IR"/>
          </w:rPr>
          <w:t>time_manager.py</w:t>
        </w:r>
        <w:r>
          <w:rPr>
            <w:rFonts w:cs="Calibri" w:hint="cs"/>
            <w:sz w:val="28"/>
            <w:szCs w:val="28"/>
            <w:rtl/>
            <w:lang w:bidi="fa-IR"/>
          </w:rPr>
          <w:t xml:space="preserve"> و کلاس ساختیم و ... . که به این نکته رسیدیم حینی که میخوایم کد بزنیم </w:t>
        </w:r>
        <w:r w:rsidRPr="009902E3">
          <w:rPr>
            <w:rFonts w:cs="Calibri" w:hint="eastAsia"/>
            <w:sz w:val="28"/>
            <w:szCs w:val="28"/>
            <w:u w:val="single"/>
            <w:rtl/>
            <w:lang w:bidi="fa-IR"/>
            <w:rPrChange w:id="2456" w:author="Microsoft account" w:date="2025-09-26T11:44:00Z">
              <w:rPr>
                <w:rFonts w:cs="Calibri" w:hint="eastAsia"/>
                <w:sz w:val="28"/>
                <w:szCs w:val="28"/>
                <w:rtl/>
                <w:lang w:bidi="fa-IR"/>
              </w:rPr>
            </w:rPrChange>
          </w:rPr>
          <w:t>خ</w:t>
        </w:r>
        <w:r w:rsidRPr="009902E3">
          <w:rPr>
            <w:rFonts w:cs="Calibri" w:hint="cs"/>
            <w:sz w:val="28"/>
            <w:szCs w:val="28"/>
            <w:u w:val="single"/>
            <w:rtl/>
            <w:lang w:bidi="fa-IR"/>
            <w:rPrChange w:id="2457" w:author="Microsoft account" w:date="2025-09-26T11:44:00Z">
              <w:rPr>
                <w:rFonts w:cs="Calibri" w:hint="cs"/>
                <w:sz w:val="28"/>
                <w:szCs w:val="28"/>
                <w:rtl/>
                <w:lang w:bidi="fa-IR"/>
              </w:rPr>
            </w:rPrChange>
          </w:rPr>
          <w:t>ی</w:t>
        </w:r>
        <w:r w:rsidRPr="009902E3">
          <w:rPr>
            <w:rFonts w:cs="Calibri" w:hint="eastAsia"/>
            <w:sz w:val="28"/>
            <w:szCs w:val="28"/>
            <w:u w:val="single"/>
            <w:rtl/>
            <w:lang w:bidi="fa-IR"/>
            <w:rPrChange w:id="2458" w:author="Microsoft account" w:date="2025-09-26T11:44:00Z">
              <w:rPr>
                <w:rFonts w:cs="Calibri" w:hint="eastAsia"/>
                <w:sz w:val="28"/>
                <w:szCs w:val="28"/>
                <w:rtl/>
                <w:lang w:bidi="fa-IR"/>
              </w:rPr>
            </w:rPrChange>
          </w:rPr>
          <w:t>ل</w:t>
        </w:r>
        <w:r w:rsidRPr="009902E3">
          <w:rPr>
            <w:rFonts w:cs="Calibri" w:hint="cs"/>
            <w:sz w:val="28"/>
            <w:szCs w:val="28"/>
            <w:u w:val="single"/>
            <w:rtl/>
            <w:lang w:bidi="fa-IR"/>
            <w:rPrChange w:id="2459" w:author="Microsoft account" w:date="2025-09-26T11:44:00Z">
              <w:rPr>
                <w:rFonts w:cs="Calibri" w:hint="cs"/>
                <w:sz w:val="28"/>
                <w:szCs w:val="28"/>
                <w:rtl/>
                <w:lang w:bidi="fa-IR"/>
              </w:rPr>
            </w:rPrChange>
          </w:rPr>
          <w:t>ی</w:t>
        </w:r>
        <w:r w:rsidRPr="009902E3">
          <w:rPr>
            <w:rFonts w:cs="Calibri"/>
            <w:sz w:val="28"/>
            <w:szCs w:val="28"/>
            <w:u w:val="single"/>
            <w:rtl/>
            <w:lang w:bidi="fa-IR"/>
            <w:rPrChange w:id="2460" w:author="Microsoft account" w:date="2025-09-26T11:44:00Z">
              <w:rPr>
                <w:rFonts w:cs="Calibri"/>
                <w:sz w:val="28"/>
                <w:szCs w:val="28"/>
                <w:rtl/>
                <w:lang w:bidi="fa-IR"/>
              </w:rPr>
            </w:rPrChange>
          </w:rPr>
          <w:t xml:space="preserve"> با</w:t>
        </w:r>
        <w:r w:rsidRPr="009902E3">
          <w:rPr>
            <w:rFonts w:cs="Calibri" w:hint="cs"/>
            <w:sz w:val="28"/>
            <w:szCs w:val="28"/>
            <w:u w:val="single"/>
            <w:rtl/>
            <w:lang w:bidi="fa-IR"/>
            <w:rPrChange w:id="2461" w:author="Microsoft account" w:date="2025-09-26T11:44:00Z">
              <w:rPr>
                <w:rFonts w:cs="Calibri" w:hint="cs"/>
                <w:sz w:val="28"/>
                <w:szCs w:val="28"/>
                <w:rtl/>
                <w:lang w:bidi="fa-IR"/>
              </w:rPr>
            </w:rPrChange>
          </w:rPr>
          <w:t>ی</w:t>
        </w:r>
        <w:r w:rsidRPr="009902E3">
          <w:rPr>
            <w:rFonts w:cs="Calibri" w:hint="eastAsia"/>
            <w:sz w:val="28"/>
            <w:szCs w:val="28"/>
            <w:u w:val="single"/>
            <w:rtl/>
            <w:lang w:bidi="fa-IR"/>
            <w:rPrChange w:id="2462" w:author="Microsoft account" w:date="2025-09-26T11:44:00Z">
              <w:rPr>
                <w:rFonts w:cs="Calibri" w:hint="eastAsia"/>
                <w:sz w:val="28"/>
                <w:szCs w:val="28"/>
                <w:rtl/>
                <w:lang w:bidi="fa-IR"/>
              </w:rPr>
            </w:rPrChange>
          </w:rPr>
          <w:t>د</w:t>
        </w:r>
        <w:r w:rsidRPr="009902E3">
          <w:rPr>
            <w:rFonts w:cs="Calibri"/>
            <w:sz w:val="28"/>
            <w:szCs w:val="28"/>
            <w:u w:val="single"/>
            <w:rtl/>
            <w:lang w:bidi="fa-IR"/>
            <w:rPrChange w:id="2463" w:author="Microsoft account" w:date="2025-09-26T11:44:00Z">
              <w:rPr>
                <w:rFonts w:cs="Calibri"/>
                <w:sz w:val="28"/>
                <w:szCs w:val="28"/>
                <w:rtl/>
                <w:lang w:bidi="fa-IR"/>
              </w:rPr>
            </w:rPrChange>
          </w:rPr>
          <w:t xml:space="preserve"> به ا</w:t>
        </w:r>
        <w:r w:rsidRPr="009902E3">
          <w:rPr>
            <w:rFonts w:cs="Calibri" w:hint="cs"/>
            <w:sz w:val="28"/>
            <w:szCs w:val="28"/>
            <w:u w:val="single"/>
            <w:rtl/>
            <w:lang w:bidi="fa-IR"/>
            <w:rPrChange w:id="2464" w:author="Microsoft account" w:date="2025-09-26T11:44:00Z">
              <w:rPr>
                <w:rFonts w:cs="Calibri" w:hint="cs"/>
                <w:sz w:val="28"/>
                <w:szCs w:val="28"/>
                <w:rtl/>
                <w:lang w:bidi="fa-IR"/>
              </w:rPr>
            </w:rPrChange>
          </w:rPr>
          <w:t>ی</w:t>
        </w:r>
        <w:r w:rsidRPr="009902E3">
          <w:rPr>
            <w:rFonts w:cs="Calibri" w:hint="eastAsia"/>
            <w:sz w:val="28"/>
            <w:szCs w:val="28"/>
            <w:u w:val="single"/>
            <w:rtl/>
            <w:lang w:bidi="fa-IR"/>
            <w:rPrChange w:id="2465" w:author="Microsoft account" w:date="2025-09-26T11:44:00Z">
              <w:rPr>
                <w:rFonts w:cs="Calibri" w:hint="eastAsia"/>
                <w:sz w:val="28"/>
                <w:szCs w:val="28"/>
                <w:rtl/>
                <w:lang w:bidi="fa-IR"/>
              </w:rPr>
            </w:rPrChange>
          </w:rPr>
          <w:t>ن</w:t>
        </w:r>
        <w:r w:rsidRPr="009902E3">
          <w:rPr>
            <w:rFonts w:cs="Calibri"/>
            <w:sz w:val="28"/>
            <w:szCs w:val="28"/>
            <w:u w:val="single"/>
            <w:rtl/>
            <w:lang w:bidi="fa-IR"/>
            <w:rPrChange w:id="2466" w:author="Microsoft account" w:date="2025-09-26T11:44:00Z">
              <w:rPr>
                <w:rFonts w:cs="Calibri"/>
                <w:sz w:val="28"/>
                <w:szCs w:val="28"/>
                <w:rtl/>
                <w:lang w:bidi="fa-IR"/>
              </w:rPr>
            </w:rPrChange>
          </w:rPr>
          <w:t xml:space="preserve"> دقت کن</w:t>
        </w:r>
        <w:r w:rsidRPr="009902E3">
          <w:rPr>
            <w:rFonts w:cs="Calibri" w:hint="cs"/>
            <w:sz w:val="28"/>
            <w:szCs w:val="28"/>
            <w:u w:val="single"/>
            <w:rtl/>
            <w:lang w:bidi="fa-IR"/>
            <w:rPrChange w:id="2467" w:author="Microsoft account" w:date="2025-09-26T11:44:00Z">
              <w:rPr>
                <w:rFonts w:cs="Calibri" w:hint="cs"/>
                <w:sz w:val="28"/>
                <w:szCs w:val="28"/>
                <w:rtl/>
                <w:lang w:bidi="fa-IR"/>
              </w:rPr>
            </w:rPrChange>
          </w:rPr>
          <w:t>ی</w:t>
        </w:r>
        <w:r w:rsidRPr="009902E3">
          <w:rPr>
            <w:rFonts w:cs="Calibri" w:hint="eastAsia"/>
            <w:sz w:val="28"/>
            <w:szCs w:val="28"/>
            <w:u w:val="single"/>
            <w:rtl/>
            <w:lang w:bidi="fa-IR"/>
            <w:rPrChange w:id="2468" w:author="Microsoft account" w:date="2025-09-26T11:44:00Z">
              <w:rPr>
                <w:rFonts w:cs="Calibri" w:hint="eastAsia"/>
                <w:sz w:val="28"/>
                <w:szCs w:val="28"/>
                <w:rtl/>
                <w:lang w:bidi="fa-IR"/>
              </w:rPr>
            </w:rPrChange>
          </w:rPr>
          <w:t>م</w:t>
        </w:r>
        <w:r w:rsidRPr="009902E3">
          <w:rPr>
            <w:rFonts w:cs="Calibri"/>
            <w:sz w:val="28"/>
            <w:szCs w:val="28"/>
            <w:u w:val="single"/>
            <w:rtl/>
            <w:lang w:bidi="fa-IR"/>
            <w:rPrChange w:id="2469" w:author="Microsoft account" w:date="2025-09-26T11:44:00Z">
              <w:rPr>
                <w:rFonts w:cs="Calibri"/>
                <w:sz w:val="28"/>
                <w:szCs w:val="28"/>
                <w:rtl/>
                <w:lang w:bidi="fa-IR"/>
              </w:rPr>
            </w:rPrChange>
          </w:rPr>
          <w:t xml:space="preserve"> که </w:t>
        </w:r>
        <w:r w:rsidRPr="009902E3">
          <w:rPr>
            <w:rFonts w:cs="Calibri" w:hint="cs"/>
            <w:sz w:val="28"/>
            <w:szCs w:val="28"/>
            <w:u w:val="single"/>
            <w:rtl/>
            <w:lang w:bidi="fa-IR"/>
            <w:rPrChange w:id="2470" w:author="Microsoft account" w:date="2025-09-26T11:44:00Z">
              <w:rPr>
                <w:rFonts w:cs="Calibri" w:hint="cs"/>
                <w:sz w:val="28"/>
                <w:szCs w:val="28"/>
                <w:rtl/>
                <w:lang w:bidi="fa-IR"/>
              </w:rPr>
            </w:rPrChange>
          </w:rPr>
          <w:t>ی</w:t>
        </w:r>
        <w:r w:rsidRPr="009902E3">
          <w:rPr>
            <w:rFonts w:cs="Calibri" w:hint="eastAsia"/>
            <w:sz w:val="28"/>
            <w:szCs w:val="28"/>
            <w:u w:val="single"/>
            <w:rtl/>
            <w:lang w:bidi="fa-IR"/>
            <w:rPrChange w:id="2471" w:author="Microsoft account" w:date="2025-09-26T11:44:00Z">
              <w:rPr>
                <w:rFonts w:cs="Calibri" w:hint="eastAsia"/>
                <w:sz w:val="28"/>
                <w:szCs w:val="28"/>
                <w:rtl/>
                <w:lang w:bidi="fa-IR"/>
              </w:rPr>
            </w:rPrChange>
          </w:rPr>
          <w:t>ه</w:t>
        </w:r>
        <w:r w:rsidRPr="009902E3">
          <w:rPr>
            <w:rFonts w:cs="Calibri"/>
            <w:sz w:val="28"/>
            <w:szCs w:val="28"/>
            <w:u w:val="single"/>
            <w:rtl/>
            <w:lang w:bidi="fa-IR"/>
            <w:rPrChange w:id="2472" w:author="Microsoft account" w:date="2025-09-26T11:44:00Z">
              <w:rPr>
                <w:rFonts w:cs="Calibri"/>
                <w:sz w:val="28"/>
                <w:szCs w:val="28"/>
                <w:rtl/>
                <w:lang w:bidi="fa-IR"/>
              </w:rPr>
            </w:rPrChange>
          </w:rPr>
          <w:t xml:space="preserve"> </w:t>
        </w:r>
        <w:r w:rsidRPr="009902E3">
          <w:rPr>
            <w:rFonts w:cs="Calibri"/>
            <w:sz w:val="28"/>
            <w:szCs w:val="28"/>
            <w:u w:val="single"/>
            <w:lang w:bidi="fa-IR"/>
            <w:rPrChange w:id="2473" w:author="Microsoft account" w:date="2025-09-26T11:44:00Z">
              <w:rPr>
                <w:rFonts w:cs="Calibri"/>
                <w:sz w:val="28"/>
                <w:szCs w:val="28"/>
                <w:lang w:bidi="fa-IR"/>
              </w:rPr>
            </w:rPrChange>
          </w:rPr>
          <w:t>object</w:t>
        </w:r>
        <w:r w:rsidRPr="009902E3">
          <w:rPr>
            <w:rFonts w:cs="Calibri"/>
            <w:sz w:val="28"/>
            <w:szCs w:val="28"/>
            <w:u w:val="single"/>
            <w:rtl/>
            <w:lang w:bidi="fa-IR"/>
            <w:rPrChange w:id="2474" w:author="Microsoft account" w:date="2025-09-26T11:44:00Z">
              <w:rPr>
                <w:rFonts w:cs="Calibri"/>
                <w:sz w:val="28"/>
                <w:szCs w:val="28"/>
                <w:rtl/>
                <w:lang w:bidi="fa-IR"/>
              </w:rPr>
            </w:rPrChange>
          </w:rPr>
          <w:t xml:space="preserve"> چ</w:t>
        </w:r>
        <w:r w:rsidRPr="009902E3">
          <w:rPr>
            <w:rFonts w:cs="Calibri" w:hint="cs"/>
            <w:sz w:val="28"/>
            <w:szCs w:val="28"/>
            <w:u w:val="single"/>
            <w:rtl/>
            <w:lang w:bidi="fa-IR"/>
            <w:rPrChange w:id="2475" w:author="Microsoft account" w:date="2025-09-26T11:44:00Z">
              <w:rPr>
                <w:rFonts w:cs="Calibri" w:hint="cs"/>
                <w:sz w:val="28"/>
                <w:szCs w:val="28"/>
                <w:rtl/>
                <w:lang w:bidi="fa-IR"/>
              </w:rPr>
            </w:rPrChange>
          </w:rPr>
          <w:t>ی</w:t>
        </w:r>
        <w:r w:rsidRPr="009902E3">
          <w:rPr>
            <w:rFonts w:cs="Calibri"/>
            <w:sz w:val="28"/>
            <w:szCs w:val="28"/>
            <w:u w:val="single"/>
            <w:rtl/>
            <w:lang w:bidi="fa-IR"/>
            <w:rPrChange w:id="2476" w:author="Microsoft account" w:date="2025-09-26T11:44:00Z">
              <w:rPr>
                <w:rFonts w:cs="Calibri"/>
                <w:sz w:val="28"/>
                <w:szCs w:val="28"/>
                <w:rtl/>
                <w:lang w:bidi="fa-IR"/>
              </w:rPr>
            </w:rPrChange>
          </w:rPr>
          <w:t xml:space="preserve"> هست اصن</w:t>
        </w:r>
        <w:r>
          <w:rPr>
            <w:rFonts w:cs="Calibri" w:hint="cs"/>
            <w:sz w:val="28"/>
            <w:szCs w:val="28"/>
            <w:rtl/>
            <w:lang w:bidi="fa-IR"/>
          </w:rPr>
          <w:t xml:space="preserve">. مثلا ما اگر قصد داریم یه </w:t>
        </w:r>
      </w:ins>
      <w:ins w:id="2477" w:author="Microsoft account" w:date="2025-09-25T13:17:00Z">
        <w:r>
          <w:rPr>
            <w:rFonts w:cs="Calibri"/>
            <w:sz w:val="28"/>
            <w:szCs w:val="28"/>
            <w:lang w:bidi="fa-IR"/>
          </w:rPr>
          <w:t>TimeManager()</w:t>
        </w:r>
        <w:r>
          <w:rPr>
            <w:rFonts w:cs="Calibri" w:hint="cs"/>
            <w:sz w:val="28"/>
            <w:szCs w:val="28"/>
            <w:rtl/>
            <w:lang w:bidi="fa-IR"/>
          </w:rPr>
          <w:t xml:space="preserve"> درست کنیم، منطقی نیست که کارهای مربوط به </w:t>
        </w:r>
        <w:r>
          <w:rPr>
            <w:rFonts w:cs="Calibri"/>
            <w:sz w:val="28"/>
            <w:szCs w:val="28"/>
            <w:lang w:bidi="fa-IR"/>
          </w:rPr>
          <w:t>UI</w:t>
        </w:r>
        <w:r>
          <w:rPr>
            <w:rFonts w:cs="Calibri" w:hint="cs"/>
            <w:sz w:val="28"/>
            <w:szCs w:val="28"/>
            <w:rtl/>
            <w:lang w:bidi="fa-IR"/>
          </w:rPr>
          <w:t xml:space="preserve"> رو که خودش یه </w:t>
        </w:r>
        <w:r>
          <w:rPr>
            <w:rFonts w:cs="Calibri"/>
            <w:sz w:val="28"/>
            <w:szCs w:val="28"/>
            <w:lang w:bidi="fa-IR"/>
          </w:rPr>
          <w:t>object</w:t>
        </w:r>
        <w:r>
          <w:rPr>
            <w:rFonts w:cs="Calibri" w:hint="cs"/>
            <w:sz w:val="28"/>
            <w:szCs w:val="28"/>
            <w:rtl/>
            <w:lang w:bidi="fa-IR"/>
          </w:rPr>
          <w:t xml:space="preserve"> داره به نام </w:t>
        </w:r>
        <w:r>
          <w:rPr>
            <w:rFonts w:cs="Calibri"/>
            <w:sz w:val="28"/>
            <w:szCs w:val="28"/>
            <w:lang w:bidi="fa-IR"/>
          </w:rPr>
          <w:t>Pomodor</w:t>
        </w:r>
      </w:ins>
      <w:ins w:id="2478" w:author="Microsoft account" w:date="2025-09-26T11:45:00Z">
        <w:r w:rsidR="009902E3">
          <w:rPr>
            <w:rFonts w:cs="Calibri"/>
            <w:sz w:val="28"/>
            <w:szCs w:val="28"/>
            <w:lang w:bidi="fa-IR"/>
          </w:rPr>
          <w:t>o</w:t>
        </w:r>
      </w:ins>
      <w:ins w:id="2479" w:author="Microsoft account" w:date="2025-09-25T13:17:00Z">
        <w:r>
          <w:rPr>
            <w:rFonts w:cs="Calibri"/>
            <w:sz w:val="28"/>
            <w:szCs w:val="28"/>
            <w:lang w:bidi="fa-IR"/>
          </w:rPr>
          <w:t>Window()</w:t>
        </w:r>
        <w:r>
          <w:rPr>
            <w:rFonts w:cs="Calibri" w:hint="cs"/>
            <w:sz w:val="28"/>
            <w:szCs w:val="28"/>
            <w:rtl/>
            <w:lang w:bidi="fa-IR"/>
          </w:rPr>
          <w:t xml:space="preserve"> رو انجام بده که؟ درسته؟ باید تفکیک شده باشن و خوانا. درمورد این دفعه بعدی بیشتر باید بنویسی. </w:t>
        </w:r>
      </w:ins>
    </w:p>
    <w:p w14:paraId="16B9C0CD" w14:textId="77777777" w:rsidR="00E26450" w:rsidRDefault="009902E3">
      <w:pPr>
        <w:bidi/>
        <w:spacing w:after="0" w:line="276" w:lineRule="auto"/>
        <w:jc w:val="both"/>
        <w:rPr>
          <w:ins w:id="2480" w:author="Microsoft account" w:date="2025-09-26T11:50:00Z"/>
          <w:rFonts w:cs="Calibri"/>
          <w:sz w:val="18"/>
          <w:szCs w:val="18"/>
          <w:rtl/>
          <w:lang w:bidi="fa-IR"/>
        </w:rPr>
        <w:pPrChange w:id="2481" w:author="Microsoft account" w:date="2025-09-26T11:50:00Z">
          <w:pPr>
            <w:bidi/>
            <w:spacing w:after="0" w:line="276" w:lineRule="auto"/>
            <w:jc w:val="both"/>
          </w:pPr>
        </w:pPrChange>
      </w:pPr>
      <w:ins w:id="2482" w:author="Microsoft account" w:date="2025-09-26T11:50:00Z">
        <w:r>
          <w:rPr>
            <w:rFonts w:cs="Calibri" w:hint="cs"/>
            <w:sz w:val="28"/>
            <w:szCs w:val="28"/>
            <w:rtl/>
            <w:lang w:bidi="fa-IR"/>
          </w:rPr>
          <w:t>(</w:t>
        </w:r>
      </w:ins>
    </w:p>
    <w:p w14:paraId="2AA3EA95" w14:textId="305F5087" w:rsidR="00E26450" w:rsidRDefault="00E26450">
      <w:pPr>
        <w:bidi/>
        <w:spacing w:after="0" w:line="276" w:lineRule="auto"/>
        <w:ind w:firstLine="720"/>
        <w:jc w:val="both"/>
        <w:rPr>
          <w:ins w:id="2483" w:author="Microsoft account" w:date="2025-09-26T11:51:00Z"/>
          <w:rFonts w:cs="Calibri"/>
          <w:sz w:val="18"/>
          <w:szCs w:val="18"/>
          <w:rtl/>
          <w:lang w:bidi="fa-IR"/>
        </w:rPr>
        <w:pPrChange w:id="2484" w:author="Microsoft account" w:date="2025-09-26T11:50:00Z">
          <w:pPr>
            <w:bidi/>
            <w:spacing w:after="0" w:line="276" w:lineRule="auto"/>
            <w:jc w:val="both"/>
          </w:pPr>
        </w:pPrChange>
      </w:pPr>
      <w:ins w:id="2485" w:author="Microsoft account" w:date="2025-09-26T11:50:00Z">
        <w:r>
          <w:rPr>
            <w:rFonts w:cs="Calibri" w:hint="cs"/>
            <w:sz w:val="18"/>
            <w:szCs w:val="18"/>
            <w:rtl/>
            <w:lang w:bidi="fa-IR"/>
          </w:rPr>
          <w:t xml:space="preserve">-تفاوت </w:t>
        </w:r>
        <w:r>
          <w:rPr>
            <w:rFonts w:cs="Calibri"/>
            <w:sz w:val="18"/>
            <w:szCs w:val="18"/>
            <w:lang w:bidi="fa-IR"/>
          </w:rPr>
          <w:t>OOP</w:t>
        </w:r>
        <w:r>
          <w:rPr>
            <w:rFonts w:cs="Calibri" w:hint="cs"/>
            <w:sz w:val="18"/>
            <w:szCs w:val="18"/>
            <w:rtl/>
            <w:lang w:bidi="fa-IR"/>
          </w:rPr>
          <w:t xml:space="preserve"> ای که خوبِ به معنای واقعی و </w:t>
        </w:r>
        <w:r>
          <w:rPr>
            <w:rFonts w:cs="Calibri"/>
            <w:sz w:val="18"/>
            <w:szCs w:val="18"/>
            <w:lang w:bidi="fa-IR"/>
          </w:rPr>
          <w:t>OOP</w:t>
        </w:r>
        <w:r>
          <w:rPr>
            <w:rFonts w:cs="Calibri" w:hint="cs"/>
            <w:sz w:val="18"/>
            <w:szCs w:val="18"/>
            <w:rtl/>
            <w:lang w:bidi="fa-IR"/>
          </w:rPr>
          <w:t xml:space="preserve"> در هم و برهم:</w:t>
        </w:r>
      </w:ins>
    </w:p>
    <w:p w14:paraId="53A106FC" w14:textId="7AE63814" w:rsidR="00E26450" w:rsidRDefault="00E26450">
      <w:pPr>
        <w:bidi/>
        <w:spacing w:after="0" w:line="276" w:lineRule="auto"/>
        <w:ind w:firstLine="720"/>
        <w:jc w:val="both"/>
        <w:rPr>
          <w:ins w:id="2486" w:author="Microsoft account" w:date="2025-09-26T11:54:00Z"/>
          <w:rFonts w:cs="Calibri"/>
          <w:sz w:val="18"/>
          <w:szCs w:val="18"/>
          <w:rtl/>
          <w:lang w:bidi="fa-IR"/>
        </w:rPr>
        <w:pPrChange w:id="2487" w:author="Microsoft account" w:date="2025-09-26T11:51:00Z">
          <w:pPr>
            <w:bidi/>
            <w:spacing w:after="0" w:line="276" w:lineRule="auto"/>
            <w:jc w:val="both"/>
          </w:pPr>
        </w:pPrChange>
      </w:pPr>
      <w:ins w:id="2488" w:author="Microsoft account" w:date="2025-09-26T11:54:00Z">
        <w:r w:rsidRPr="00E26450">
          <w:rPr>
            <w:rFonts w:cs="Calibri"/>
            <w:noProof/>
            <w:sz w:val="18"/>
            <w:szCs w:val="18"/>
            <w:rPrChange w:id="2489" w:author="Unknown">
              <w:rPr>
                <w:noProof/>
              </w:rPr>
            </w:rPrChange>
          </w:rPr>
          <w:drawing>
            <wp:inline distT="0" distB="0" distL="0" distR="0" wp14:anchorId="6D02506C" wp14:editId="0A3A98B9">
              <wp:extent cx="4370349" cy="2105766"/>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388909" cy="2114709"/>
                      </a:xfrm>
                      <a:prstGeom prst="rect">
                        <a:avLst/>
                      </a:prstGeom>
                    </pic:spPr>
                  </pic:pic>
                </a:graphicData>
              </a:graphic>
            </wp:inline>
          </w:drawing>
        </w:r>
      </w:ins>
    </w:p>
    <w:p w14:paraId="0501AE94" w14:textId="7EF20DB3" w:rsidR="00E26450" w:rsidRDefault="00E26450">
      <w:pPr>
        <w:bidi/>
        <w:spacing w:after="0" w:line="276" w:lineRule="auto"/>
        <w:ind w:firstLine="720"/>
        <w:jc w:val="both"/>
        <w:rPr>
          <w:ins w:id="2490" w:author="Microsoft account" w:date="2025-09-26T11:55:00Z"/>
          <w:rFonts w:cs="Calibri"/>
          <w:sz w:val="18"/>
          <w:szCs w:val="18"/>
          <w:rtl/>
          <w:lang w:bidi="fa-IR"/>
        </w:rPr>
        <w:pPrChange w:id="2491" w:author="Microsoft account" w:date="2025-09-26T11:54:00Z">
          <w:pPr>
            <w:bidi/>
            <w:spacing w:after="0" w:line="276" w:lineRule="auto"/>
            <w:jc w:val="both"/>
          </w:pPr>
        </w:pPrChange>
      </w:pPr>
      <w:ins w:id="2492" w:author="Microsoft account" w:date="2025-09-26T11:55:00Z">
        <w:r w:rsidRPr="00E26450">
          <w:rPr>
            <w:rFonts w:cs="Calibri"/>
            <w:noProof/>
            <w:sz w:val="18"/>
            <w:szCs w:val="18"/>
            <w:rPrChange w:id="2493" w:author="Unknown">
              <w:rPr>
                <w:noProof/>
              </w:rPr>
            </w:rPrChange>
          </w:rPr>
          <w:drawing>
            <wp:inline distT="0" distB="0" distL="0" distR="0" wp14:anchorId="27048F9A" wp14:editId="3AC7949A">
              <wp:extent cx="4370349" cy="1621087"/>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398491" cy="1631526"/>
                      </a:xfrm>
                      <a:prstGeom prst="rect">
                        <a:avLst/>
                      </a:prstGeom>
                    </pic:spPr>
                  </pic:pic>
                </a:graphicData>
              </a:graphic>
            </wp:inline>
          </w:drawing>
        </w:r>
      </w:ins>
    </w:p>
    <w:p w14:paraId="159C9FE1" w14:textId="45773D49" w:rsidR="00E26450" w:rsidRDefault="00E73202">
      <w:pPr>
        <w:bidi/>
        <w:spacing w:after="0" w:line="276" w:lineRule="auto"/>
        <w:ind w:firstLine="720"/>
        <w:jc w:val="both"/>
        <w:rPr>
          <w:ins w:id="2494" w:author="Microsoft account" w:date="2025-09-26T11:55:00Z"/>
          <w:rFonts w:cs="Calibri"/>
          <w:sz w:val="18"/>
          <w:szCs w:val="18"/>
          <w:rtl/>
          <w:lang w:bidi="fa-IR"/>
        </w:rPr>
        <w:pPrChange w:id="2495" w:author="Microsoft account" w:date="2025-09-26T11:55:00Z">
          <w:pPr>
            <w:bidi/>
            <w:spacing w:after="0" w:line="276" w:lineRule="auto"/>
            <w:jc w:val="both"/>
          </w:pPr>
        </w:pPrChange>
      </w:pPr>
      <w:ins w:id="2496" w:author="Microsoft account" w:date="2025-09-26T11:55:00Z">
        <w:r w:rsidRPr="00E73202">
          <w:rPr>
            <w:rFonts w:cs="Calibri"/>
            <w:noProof/>
            <w:sz w:val="18"/>
            <w:szCs w:val="18"/>
            <w:rPrChange w:id="2497" w:author="Unknown">
              <w:rPr>
                <w:noProof/>
              </w:rPr>
            </w:rPrChange>
          </w:rPr>
          <w:drawing>
            <wp:inline distT="0" distB="0" distL="0" distR="0" wp14:anchorId="0A76F469" wp14:editId="17931C23">
              <wp:extent cx="4370349" cy="977107"/>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426952" cy="989762"/>
                      </a:xfrm>
                      <a:prstGeom prst="rect">
                        <a:avLst/>
                      </a:prstGeom>
                    </pic:spPr>
                  </pic:pic>
                </a:graphicData>
              </a:graphic>
            </wp:inline>
          </w:drawing>
        </w:r>
      </w:ins>
    </w:p>
    <w:p w14:paraId="01AB2B88" w14:textId="77777777" w:rsidR="00E73202" w:rsidRDefault="00E73202">
      <w:pPr>
        <w:bidi/>
        <w:spacing w:after="0" w:line="276" w:lineRule="auto"/>
        <w:ind w:firstLine="720"/>
        <w:jc w:val="both"/>
        <w:rPr>
          <w:ins w:id="2498" w:author="Microsoft account" w:date="2025-09-26T11:55:00Z"/>
          <w:rFonts w:cs="Calibri"/>
          <w:sz w:val="18"/>
          <w:szCs w:val="18"/>
          <w:rtl/>
          <w:lang w:bidi="fa-IR"/>
        </w:rPr>
        <w:pPrChange w:id="2499" w:author="Microsoft account" w:date="2025-09-26T11:55:00Z">
          <w:pPr>
            <w:bidi/>
            <w:spacing w:after="0" w:line="276" w:lineRule="auto"/>
            <w:jc w:val="both"/>
          </w:pPr>
        </w:pPrChange>
      </w:pPr>
    </w:p>
    <w:p w14:paraId="1EB1B874" w14:textId="1ECC6626" w:rsidR="00E73202" w:rsidRDefault="00E73202">
      <w:pPr>
        <w:bidi/>
        <w:spacing w:after="0" w:line="276" w:lineRule="auto"/>
        <w:ind w:firstLine="720"/>
        <w:jc w:val="both"/>
        <w:rPr>
          <w:ins w:id="2500" w:author="Microsoft account" w:date="2025-09-26T11:55:00Z"/>
          <w:rFonts w:cs="Calibri"/>
          <w:sz w:val="18"/>
          <w:szCs w:val="18"/>
          <w:rtl/>
          <w:lang w:bidi="fa-IR"/>
        </w:rPr>
        <w:pPrChange w:id="2501" w:author="Microsoft account" w:date="2025-09-26T11:55:00Z">
          <w:pPr>
            <w:bidi/>
            <w:spacing w:after="0" w:line="276" w:lineRule="auto"/>
            <w:jc w:val="both"/>
          </w:pPr>
        </w:pPrChange>
      </w:pPr>
      <w:ins w:id="2502" w:author="Microsoft account" w:date="2025-09-26T11:55:00Z">
        <w:r>
          <w:rPr>
            <w:rFonts w:cs="Calibri" w:hint="cs"/>
            <w:sz w:val="18"/>
            <w:szCs w:val="18"/>
            <w:rtl/>
            <w:lang w:bidi="fa-IR"/>
          </w:rPr>
          <w:t xml:space="preserve">-نکته در مورد </w:t>
        </w:r>
        <w:r>
          <w:rPr>
            <w:rFonts w:cs="Calibri"/>
            <w:sz w:val="18"/>
            <w:szCs w:val="18"/>
            <w:lang w:bidi="fa-IR"/>
          </w:rPr>
          <w:t>main.py</w:t>
        </w:r>
        <w:r>
          <w:rPr>
            <w:rFonts w:cs="Calibri" w:hint="cs"/>
            <w:sz w:val="18"/>
            <w:szCs w:val="18"/>
            <w:rtl/>
            <w:lang w:bidi="fa-IR"/>
          </w:rPr>
          <w:t xml:space="preserve"> در هر پروژه ای:</w:t>
        </w:r>
      </w:ins>
    </w:p>
    <w:p w14:paraId="6C15E3AD" w14:textId="481EF16B" w:rsidR="00E73202" w:rsidRDefault="00E73202">
      <w:pPr>
        <w:bidi/>
        <w:spacing w:after="0" w:line="276" w:lineRule="auto"/>
        <w:ind w:left="720"/>
        <w:jc w:val="both"/>
        <w:rPr>
          <w:ins w:id="2503" w:author="Microsoft account" w:date="2025-09-26T11:57:00Z"/>
          <w:rFonts w:cs="Calibri"/>
          <w:sz w:val="18"/>
          <w:szCs w:val="18"/>
          <w:rtl/>
          <w:lang w:bidi="fa-IR"/>
        </w:rPr>
        <w:pPrChange w:id="2504" w:author="Microsoft account" w:date="2025-09-26T11:56:00Z">
          <w:pPr>
            <w:bidi/>
            <w:spacing w:after="0" w:line="276" w:lineRule="auto"/>
            <w:jc w:val="both"/>
          </w:pPr>
        </w:pPrChange>
      </w:pPr>
      <w:ins w:id="2505" w:author="Microsoft account" w:date="2025-09-26T11:56:00Z">
        <w:r w:rsidRPr="00E73202">
          <w:rPr>
            <w:rFonts w:cs="Calibri"/>
            <w:sz w:val="18"/>
            <w:szCs w:val="18"/>
            <w:rtl/>
            <w:lang w:bidi="fa-IR"/>
          </w:rPr>
          <w:t xml:space="preserve">میتونم این نکته رو برداشت کنم که فایلِ </w:t>
        </w:r>
        <w:r w:rsidRPr="00E73202">
          <w:rPr>
            <w:rFonts w:cs="Calibri"/>
            <w:sz w:val="18"/>
            <w:szCs w:val="18"/>
            <w:lang w:bidi="fa-IR"/>
          </w:rPr>
          <w:t>main.py</w:t>
        </w:r>
        <w:r w:rsidRPr="00E73202">
          <w:rPr>
            <w:rFonts w:cs="Calibri"/>
            <w:sz w:val="18"/>
            <w:szCs w:val="18"/>
            <w:rtl/>
            <w:lang w:bidi="fa-IR"/>
          </w:rPr>
          <w:t xml:space="preserve"> توی هر پروژه ای هدف وجودیش برقراری ار</w:t>
        </w:r>
        <w:r>
          <w:rPr>
            <w:rFonts w:cs="Calibri"/>
            <w:sz w:val="18"/>
            <w:szCs w:val="18"/>
            <w:rtl/>
            <w:lang w:bidi="fa-IR"/>
          </w:rPr>
          <w:t>تباط بین این بخش های جدا از هم</w:t>
        </w:r>
        <w:r>
          <w:rPr>
            <w:rFonts w:cs="Calibri" w:hint="cs"/>
            <w:sz w:val="18"/>
            <w:szCs w:val="18"/>
            <w:rtl/>
            <w:lang w:bidi="fa-IR"/>
          </w:rPr>
          <w:t>ِ</w:t>
        </w:r>
        <w:r w:rsidRPr="00E73202">
          <w:rPr>
            <w:rFonts w:cs="Calibri"/>
            <w:sz w:val="18"/>
            <w:szCs w:val="18"/>
            <w:rtl/>
            <w:lang w:bidi="fa-IR"/>
          </w:rPr>
          <w:t xml:space="preserve"> که اینا باهم اونجا ملاقات کنن و روند اصلی برنامه رو شکل بدن</w:t>
        </w:r>
      </w:ins>
    </w:p>
    <w:p w14:paraId="66207B8C" w14:textId="1C0FA979" w:rsidR="00E73202" w:rsidRDefault="00E73202">
      <w:pPr>
        <w:bidi/>
        <w:spacing w:after="0" w:line="276" w:lineRule="auto"/>
        <w:ind w:left="720"/>
        <w:jc w:val="both"/>
        <w:rPr>
          <w:ins w:id="2506" w:author="Microsoft account" w:date="2025-09-26T11:57:00Z"/>
          <w:rFonts w:cs="Calibri"/>
          <w:sz w:val="18"/>
          <w:szCs w:val="18"/>
          <w:rtl/>
          <w:lang w:bidi="fa-IR"/>
        </w:rPr>
        <w:pPrChange w:id="2507" w:author="Microsoft account" w:date="2025-09-26T11:57:00Z">
          <w:pPr>
            <w:bidi/>
            <w:spacing w:after="0" w:line="276" w:lineRule="auto"/>
            <w:jc w:val="both"/>
          </w:pPr>
        </w:pPrChange>
      </w:pPr>
      <w:ins w:id="2508" w:author="Microsoft account" w:date="2025-09-26T11:57:00Z">
        <w:r w:rsidRPr="00E73202">
          <w:rPr>
            <w:rFonts w:cs="Calibri"/>
            <w:noProof/>
            <w:sz w:val="18"/>
            <w:szCs w:val="18"/>
            <w:rPrChange w:id="2509" w:author="Unknown">
              <w:rPr>
                <w:noProof/>
              </w:rPr>
            </w:rPrChange>
          </w:rPr>
          <w:lastRenderedPageBreak/>
          <w:drawing>
            <wp:inline distT="0" distB="0" distL="0" distR="0" wp14:anchorId="1FE54DEB" wp14:editId="6FFED616">
              <wp:extent cx="4566590" cy="1472278"/>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579766" cy="1476526"/>
                      </a:xfrm>
                      <a:prstGeom prst="rect">
                        <a:avLst/>
                      </a:prstGeom>
                    </pic:spPr>
                  </pic:pic>
                </a:graphicData>
              </a:graphic>
            </wp:inline>
          </w:drawing>
        </w:r>
      </w:ins>
    </w:p>
    <w:p w14:paraId="1E68069A" w14:textId="0DA44FA9" w:rsidR="00E73202" w:rsidRDefault="00E73202">
      <w:pPr>
        <w:bidi/>
        <w:spacing w:after="0" w:line="276" w:lineRule="auto"/>
        <w:ind w:left="720"/>
        <w:jc w:val="both"/>
        <w:rPr>
          <w:ins w:id="2510" w:author="Microsoft account" w:date="2025-09-26T11:58:00Z"/>
          <w:rFonts w:cs="Calibri"/>
          <w:sz w:val="18"/>
          <w:szCs w:val="18"/>
          <w:rtl/>
          <w:lang w:bidi="fa-IR"/>
        </w:rPr>
        <w:pPrChange w:id="2511" w:author="Microsoft account" w:date="2025-09-26T11:57:00Z">
          <w:pPr>
            <w:bidi/>
            <w:spacing w:after="0" w:line="276" w:lineRule="auto"/>
            <w:jc w:val="both"/>
          </w:pPr>
        </w:pPrChange>
      </w:pPr>
      <w:ins w:id="2512" w:author="Microsoft account" w:date="2025-09-26T11:58:00Z">
        <w:r w:rsidRPr="00E73202">
          <w:rPr>
            <w:rFonts w:cs="Calibri"/>
            <w:noProof/>
            <w:sz w:val="18"/>
            <w:szCs w:val="18"/>
            <w:rPrChange w:id="2513" w:author="Unknown">
              <w:rPr>
                <w:noProof/>
              </w:rPr>
            </w:rPrChange>
          </w:rPr>
          <w:drawing>
            <wp:inline distT="0" distB="0" distL="0" distR="0" wp14:anchorId="7390C88E" wp14:editId="000AFDE8">
              <wp:extent cx="4566590" cy="1480878"/>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595220" cy="1490162"/>
                      </a:xfrm>
                      <a:prstGeom prst="rect">
                        <a:avLst/>
                      </a:prstGeom>
                    </pic:spPr>
                  </pic:pic>
                </a:graphicData>
              </a:graphic>
            </wp:inline>
          </w:drawing>
        </w:r>
      </w:ins>
    </w:p>
    <w:p w14:paraId="40BB67A7" w14:textId="77777777" w:rsidR="00E73202" w:rsidRDefault="00E73202">
      <w:pPr>
        <w:bidi/>
        <w:spacing w:after="0" w:line="276" w:lineRule="auto"/>
        <w:ind w:left="720"/>
        <w:jc w:val="both"/>
        <w:rPr>
          <w:ins w:id="2514" w:author="Microsoft account" w:date="2025-09-26T11:50:00Z"/>
          <w:rFonts w:cs="Calibri"/>
          <w:sz w:val="18"/>
          <w:szCs w:val="18"/>
          <w:lang w:bidi="fa-IR"/>
        </w:rPr>
        <w:pPrChange w:id="2515" w:author="Microsoft account" w:date="2025-09-26T11:58:00Z">
          <w:pPr>
            <w:bidi/>
            <w:spacing w:after="0" w:line="276" w:lineRule="auto"/>
            <w:jc w:val="both"/>
          </w:pPr>
        </w:pPrChange>
      </w:pPr>
    </w:p>
    <w:p w14:paraId="054E690A" w14:textId="6F2647F8" w:rsidR="009902E3" w:rsidRDefault="009902E3">
      <w:pPr>
        <w:bidi/>
        <w:spacing w:after="0" w:line="276" w:lineRule="auto"/>
        <w:jc w:val="both"/>
        <w:rPr>
          <w:ins w:id="2516" w:author="Microsoft account" w:date="2025-09-25T13:17:00Z"/>
          <w:rFonts w:cs="Calibri"/>
          <w:sz w:val="28"/>
          <w:szCs w:val="28"/>
          <w:rtl/>
          <w:lang w:bidi="fa-IR"/>
        </w:rPr>
        <w:pPrChange w:id="2517" w:author="Microsoft account" w:date="2025-09-26T11:50:00Z">
          <w:pPr>
            <w:bidi/>
            <w:spacing w:after="0" w:line="276" w:lineRule="auto"/>
            <w:jc w:val="both"/>
          </w:pPr>
        </w:pPrChange>
      </w:pPr>
      <w:ins w:id="2518" w:author="Microsoft account" w:date="2025-09-26T11:50:00Z">
        <w:r>
          <w:rPr>
            <w:rFonts w:cs="Calibri" w:hint="cs"/>
            <w:sz w:val="28"/>
            <w:szCs w:val="28"/>
            <w:rtl/>
            <w:lang w:bidi="fa-IR"/>
          </w:rPr>
          <w:t>)</w:t>
        </w:r>
      </w:ins>
    </w:p>
    <w:p w14:paraId="32D13937" w14:textId="77777777" w:rsidR="00F41F59" w:rsidRDefault="00F41F59">
      <w:pPr>
        <w:bidi/>
        <w:spacing w:after="0" w:line="276" w:lineRule="auto"/>
        <w:jc w:val="both"/>
        <w:rPr>
          <w:ins w:id="2519" w:author="Microsoft account" w:date="2025-09-25T13:18:00Z"/>
          <w:rFonts w:cs="Calibri"/>
          <w:sz w:val="28"/>
          <w:szCs w:val="28"/>
          <w:rtl/>
          <w:lang w:bidi="fa-IR"/>
        </w:rPr>
        <w:pPrChange w:id="2520" w:author="Microsoft account" w:date="2025-09-25T13:18:00Z">
          <w:pPr>
            <w:bidi/>
            <w:spacing w:after="0" w:line="276" w:lineRule="auto"/>
            <w:jc w:val="both"/>
          </w:pPr>
        </w:pPrChange>
      </w:pPr>
    </w:p>
    <w:p w14:paraId="75783E88" w14:textId="36F2AFEF" w:rsidR="00F41F59" w:rsidRDefault="00F41F59">
      <w:pPr>
        <w:bidi/>
        <w:spacing w:after="0" w:line="276" w:lineRule="auto"/>
        <w:jc w:val="both"/>
        <w:rPr>
          <w:ins w:id="2521" w:author="Microsoft account" w:date="2025-09-25T13:19:00Z"/>
          <w:rFonts w:cs="Calibri"/>
          <w:sz w:val="28"/>
          <w:szCs w:val="28"/>
          <w:rtl/>
          <w:lang w:bidi="fa-IR"/>
        </w:rPr>
        <w:pPrChange w:id="2522" w:author="Microsoft account" w:date="2025-09-25T13:18:00Z">
          <w:pPr>
            <w:bidi/>
            <w:spacing w:after="0" w:line="276" w:lineRule="auto"/>
            <w:jc w:val="both"/>
          </w:pPr>
        </w:pPrChange>
      </w:pPr>
      <w:ins w:id="2523" w:author="Microsoft account" w:date="2025-09-25T13:18:00Z">
        <w:r>
          <w:rPr>
            <w:rFonts w:cs="Calibri" w:hint="cs"/>
            <w:sz w:val="28"/>
            <w:szCs w:val="28"/>
            <w:rtl/>
            <w:lang w:bidi="fa-IR"/>
          </w:rPr>
          <w:t xml:space="preserve">-الان تا جایی پیش بردیم که باید کاری کنیم بعد از تایمِ مورد نظر که در حالت عادی باید 25 دقیقه باشه، 5 دقیقه تایمر رو ریست کنه و در اختیار بگیره با تایم قرمز. </w:t>
        </w:r>
        <w:r w:rsidR="00867F49">
          <w:rPr>
            <w:rFonts w:cs="Calibri" w:hint="cs"/>
            <w:sz w:val="28"/>
            <w:szCs w:val="28"/>
            <w:rtl/>
            <w:lang w:bidi="fa-IR"/>
          </w:rPr>
          <w:t xml:space="preserve">قبلش یه </w:t>
        </w:r>
      </w:ins>
      <w:ins w:id="2524" w:author="Microsoft account" w:date="2025-09-25T13:19:00Z">
        <w:r w:rsidR="00867F49">
          <w:rPr>
            <w:rFonts w:cs="Calibri"/>
            <w:sz w:val="28"/>
            <w:szCs w:val="28"/>
            <w:lang w:bidi="fa-IR"/>
          </w:rPr>
          <w:t>notif</w:t>
        </w:r>
        <w:r w:rsidR="00867F49">
          <w:rPr>
            <w:rFonts w:cs="Calibri" w:hint="cs"/>
            <w:sz w:val="28"/>
            <w:szCs w:val="28"/>
            <w:rtl/>
            <w:lang w:bidi="fa-IR"/>
          </w:rPr>
          <w:t xml:space="preserve"> بده و بعدش هم برای تموم شدن تایم استراحت هم یه </w:t>
        </w:r>
        <w:r w:rsidR="00867F49">
          <w:rPr>
            <w:rFonts w:cs="Calibri"/>
            <w:sz w:val="28"/>
            <w:szCs w:val="28"/>
            <w:lang w:bidi="fa-IR"/>
          </w:rPr>
          <w:t>notif</w:t>
        </w:r>
        <w:r w:rsidR="00867F49">
          <w:rPr>
            <w:rFonts w:cs="Calibri" w:hint="cs"/>
            <w:sz w:val="28"/>
            <w:szCs w:val="28"/>
            <w:rtl/>
            <w:lang w:bidi="fa-IR"/>
          </w:rPr>
          <w:t xml:space="preserve"> . که الان تا </w:t>
        </w:r>
        <w:r w:rsidR="00867F49">
          <w:rPr>
            <w:rFonts w:cs="Calibri"/>
            <w:sz w:val="28"/>
            <w:szCs w:val="28"/>
            <w:lang w:bidi="fa-IR"/>
          </w:rPr>
          <w:t>notif</w:t>
        </w:r>
        <w:r w:rsidR="00867F49">
          <w:rPr>
            <w:rFonts w:cs="Calibri" w:hint="cs"/>
            <w:sz w:val="28"/>
            <w:szCs w:val="28"/>
            <w:rtl/>
            <w:lang w:bidi="fa-IR"/>
          </w:rPr>
          <w:t xml:space="preserve"> اول پیش رفتیم. </w:t>
        </w:r>
      </w:ins>
    </w:p>
    <w:p w14:paraId="62DC4291" w14:textId="16154A60" w:rsidR="00867F49" w:rsidRDefault="00867F49">
      <w:pPr>
        <w:bidi/>
        <w:spacing w:after="0" w:line="276" w:lineRule="auto"/>
        <w:jc w:val="both"/>
        <w:rPr>
          <w:ins w:id="2525" w:author="Microsoft account" w:date="2025-09-25T13:20:00Z"/>
          <w:rFonts w:cs="Calibri"/>
          <w:sz w:val="28"/>
          <w:szCs w:val="28"/>
          <w:rtl/>
          <w:lang w:bidi="fa-IR"/>
        </w:rPr>
        <w:pPrChange w:id="2526" w:author="Microsoft account" w:date="2025-09-26T12:15:00Z">
          <w:pPr>
            <w:bidi/>
            <w:spacing w:after="0" w:line="276" w:lineRule="auto"/>
            <w:jc w:val="both"/>
          </w:pPr>
        </w:pPrChange>
      </w:pPr>
      <w:ins w:id="2527" w:author="Microsoft account" w:date="2025-09-25T13:19:00Z">
        <w:r>
          <w:rPr>
            <w:rFonts w:cs="Calibri" w:hint="cs"/>
            <w:sz w:val="28"/>
            <w:szCs w:val="28"/>
            <w:rtl/>
            <w:lang w:bidi="fa-IR"/>
          </w:rPr>
          <w:t xml:space="preserve">جلسه آینده باید تلاش کنیم 1. تایمر 5 دقیقه ای رو بندازیم روی گوجه، 2. سعی کنیم بعد از تموم شدن تایمر نوتیف بدیم مجدد، 3. کاری کنیم که این روند تا 4 بار تکرار بشه، 5. بعد </w:t>
        </w:r>
      </w:ins>
      <w:ins w:id="2528" w:author="Microsoft account" w:date="2025-09-25T13:20:00Z">
        <w:r>
          <w:rPr>
            <w:rFonts w:cs="Calibri" w:hint="cs"/>
            <w:sz w:val="28"/>
            <w:szCs w:val="28"/>
            <w:rtl/>
            <w:lang w:bidi="fa-IR"/>
          </w:rPr>
          <w:t xml:space="preserve">از 4 بار هم یه تایمر </w:t>
        </w:r>
      </w:ins>
      <w:ins w:id="2529" w:author="Microsoft account" w:date="2025-09-26T12:15:00Z">
        <w:r w:rsidR="00F9195A">
          <w:rPr>
            <w:rFonts w:cs="Calibri"/>
            <w:sz w:val="28"/>
            <w:szCs w:val="28"/>
            <w:lang w:bidi="fa-IR"/>
          </w:rPr>
          <w:t>15</w:t>
        </w:r>
      </w:ins>
      <w:ins w:id="2530" w:author="Microsoft account" w:date="2025-09-25T13:20:00Z">
        <w:r>
          <w:rPr>
            <w:rFonts w:cs="Calibri" w:hint="cs"/>
            <w:sz w:val="28"/>
            <w:szCs w:val="28"/>
            <w:rtl/>
            <w:lang w:bidi="fa-IR"/>
          </w:rPr>
          <w:t xml:space="preserve"> دقیقه ای داشته باشیم. </w:t>
        </w:r>
      </w:ins>
    </w:p>
    <w:p w14:paraId="4608F806" w14:textId="77777777" w:rsidR="00867F49" w:rsidRDefault="00867F49">
      <w:pPr>
        <w:bidi/>
        <w:spacing w:after="0" w:line="276" w:lineRule="auto"/>
        <w:jc w:val="both"/>
        <w:rPr>
          <w:ins w:id="2531" w:author="Microsoft account" w:date="2025-09-25T13:20:00Z"/>
          <w:rFonts w:cs="Calibri"/>
          <w:sz w:val="28"/>
          <w:szCs w:val="28"/>
          <w:rtl/>
          <w:lang w:bidi="fa-IR"/>
        </w:rPr>
        <w:pPrChange w:id="2532" w:author="Microsoft account" w:date="2025-09-25T13:20:00Z">
          <w:pPr>
            <w:bidi/>
            <w:spacing w:after="0" w:line="276" w:lineRule="auto"/>
            <w:jc w:val="both"/>
          </w:pPr>
        </w:pPrChange>
      </w:pPr>
    </w:p>
    <w:p w14:paraId="3166FCB3" w14:textId="49D2FE7F" w:rsidR="00867F49" w:rsidRPr="00F41F59" w:rsidRDefault="00871A74">
      <w:pPr>
        <w:spacing w:after="0" w:line="240" w:lineRule="auto"/>
        <w:rPr>
          <w:ins w:id="2533" w:author="Microsoft account" w:date="2025-09-25T13:15:00Z"/>
          <w:rFonts w:cs="Calibri"/>
          <w:sz w:val="28"/>
          <w:szCs w:val="28"/>
          <w:rtl/>
          <w:lang w:bidi="fa-IR"/>
          <w:rPrChange w:id="2534" w:author="Microsoft account" w:date="2025-09-25T13:18:00Z">
            <w:rPr>
              <w:ins w:id="2535" w:author="Microsoft account" w:date="2025-09-25T13:15:00Z"/>
              <w:rtl/>
              <w:lang w:bidi="fa-IR"/>
            </w:rPr>
          </w:rPrChange>
        </w:rPr>
        <w:pPrChange w:id="2536" w:author="Microsoft account" w:date="2025-09-26T12:15:00Z">
          <w:pPr>
            <w:bidi/>
            <w:spacing w:after="0" w:line="276" w:lineRule="auto"/>
            <w:jc w:val="both"/>
          </w:pPr>
        </w:pPrChange>
      </w:pPr>
      <w:ins w:id="2537" w:author="Microsoft account" w:date="2025-09-25T13:29:00Z">
        <w:r>
          <w:rPr>
            <w:rFonts w:cs="Calibri"/>
            <w:sz w:val="28"/>
            <w:szCs w:val="28"/>
            <w:rtl/>
            <w:lang w:bidi="fa-IR"/>
          </w:rPr>
          <w:br w:type="page"/>
        </w:r>
      </w:ins>
    </w:p>
    <w:p w14:paraId="077A64B0" w14:textId="726F774E" w:rsidR="00F41F59" w:rsidRDefault="00F9195A">
      <w:pPr>
        <w:bidi/>
        <w:spacing w:after="0" w:line="276" w:lineRule="auto"/>
        <w:jc w:val="both"/>
        <w:rPr>
          <w:ins w:id="2538" w:author="Microsoft account" w:date="2025-09-26T12:15:00Z"/>
          <w:rFonts w:cs="Calibri"/>
          <w:sz w:val="28"/>
          <w:szCs w:val="28"/>
          <w:rtl/>
          <w:lang w:bidi="fa-IR"/>
        </w:rPr>
        <w:pPrChange w:id="2539" w:author="Microsoft account" w:date="2025-09-25T13:15:00Z">
          <w:pPr>
            <w:bidi/>
            <w:spacing w:after="0" w:line="276" w:lineRule="auto"/>
            <w:jc w:val="both"/>
          </w:pPr>
        </w:pPrChange>
      </w:pPr>
      <w:bookmarkStart w:id="2540" w:name="I4040704"/>
      <w:ins w:id="2541" w:author="Microsoft account" w:date="2025-09-26T12:15:00Z">
        <w:r>
          <w:rPr>
            <w:rFonts w:cs="Calibri" w:hint="cs"/>
            <w:sz w:val="28"/>
            <w:szCs w:val="28"/>
            <w:rtl/>
            <w:lang w:bidi="fa-IR"/>
          </w:rPr>
          <w:lastRenderedPageBreak/>
          <w:t>ادامه</w:t>
        </w:r>
      </w:ins>
    </w:p>
    <w:bookmarkEnd w:id="2540"/>
    <w:p w14:paraId="75950F0E" w14:textId="77777777" w:rsidR="00F9195A" w:rsidRDefault="00F9195A">
      <w:pPr>
        <w:bidi/>
        <w:spacing w:after="0" w:line="276" w:lineRule="auto"/>
        <w:jc w:val="both"/>
        <w:rPr>
          <w:ins w:id="2542" w:author="Microsoft account" w:date="2025-09-26T12:16:00Z"/>
          <w:rFonts w:cs="Calibri"/>
          <w:sz w:val="28"/>
          <w:szCs w:val="28"/>
          <w:rtl/>
          <w:lang w:bidi="fa-IR"/>
        </w:rPr>
        <w:pPrChange w:id="2543" w:author="Microsoft account" w:date="2025-09-26T12:15:00Z">
          <w:pPr>
            <w:bidi/>
            <w:spacing w:after="0" w:line="276" w:lineRule="auto"/>
            <w:jc w:val="both"/>
          </w:pPr>
        </w:pPrChange>
      </w:pPr>
    </w:p>
    <w:p w14:paraId="4AFB6B66" w14:textId="77777777" w:rsidR="00A620CB" w:rsidRDefault="00F9195A" w:rsidP="004E4AEC">
      <w:pPr>
        <w:bidi/>
        <w:spacing w:after="0" w:line="276" w:lineRule="auto"/>
        <w:jc w:val="both"/>
        <w:rPr>
          <w:ins w:id="2544" w:author="Microsoft account" w:date="2025-09-27T09:43:00Z"/>
          <w:rFonts w:cs="Calibri"/>
          <w:sz w:val="28"/>
          <w:szCs w:val="28"/>
          <w:lang w:bidi="fa-IR"/>
        </w:rPr>
      </w:pPr>
      <w:ins w:id="2545" w:author="Microsoft account" w:date="2025-09-26T12:16:00Z">
        <w:r>
          <w:rPr>
            <w:rFonts w:cs="Calibri" w:hint="cs"/>
            <w:sz w:val="28"/>
            <w:szCs w:val="28"/>
            <w:rtl/>
            <w:lang w:bidi="fa-IR"/>
          </w:rPr>
          <w:t>-</w:t>
        </w:r>
      </w:ins>
      <w:ins w:id="2546" w:author="Microsoft account" w:date="2025-09-26T14:33:00Z">
        <w:r w:rsidR="004E4AEC" w:rsidRPr="004E4AEC">
          <w:rPr>
            <w:rFonts w:cs="Calibri"/>
            <w:sz w:val="28"/>
            <w:szCs w:val="28"/>
            <w:rtl/>
            <w:lang w:bidi="fa-IR"/>
          </w:rPr>
          <w:t>1.</w:t>
        </w:r>
      </w:ins>
    </w:p>
    <w:p w14:paraId="649CF79E" w14:textId="2A5410BB" w:rsidR="004E4AEC" w:rsidRPr="004E4AEC" w:rsidRDefault="004E4AEC">
      <w:pPr>
        <w:spacing w:after="0" w:line="276" w:lineRule="auto"/>
        <w:rPr>
          <w:ins w:id="2547" w:author="Microsoft account" w:date="2025-09-26T14:33:00Z"/>
          <w:rFonts w:cs="Calibri"/>
          <w:sz w:val="28"/>
          <w:szCs w:val="28"/>
          <w:lang w:bidi="fa-IR"/>
        </w:rPr>
        <w:pPrChange w:id="2548" w:author="Microsoft account" w:date="2025-09-27T09:44:00Z">
          <w:pPr>
            <w:bidi/>
            <w:spacing w:after="0" w:line="276" w:lineRule="auto"/>
            <w:jc w:val="both"/>
          </w:pPr>
        </w:pPrChange>
      </w:pPr>
      <w:ins w:id="2549" w:author="Microsoft account" w:date="2025-09-26T14:33:00Z">
        <w:r w:rsidRPr="004E4AEC">
          <w:rPr>
            <w:rFonts w:cs="Calibri"/>
            <w:sz w:val="28"/>
            <w:szCs w:val="28"/>
            <w:rtl/>
            <w:lang w:bidi="fa-IR"/>
          </w:rPr>
          <w:t xml:space="preserve"> </w:t>
        </w:r>
        <w:r w:rsidRPr="004E4AEC">
          <w:rPr>
            <w:rFonts w:cs="Calibri"/>
            <w:sz w:val="28"/>
            <w:szCs w:val="28"/>
            <w:lang w:bidi="fa-IR"/>
          </w:rPr>
          <w:t>time baraye use import shd, 2. be 'update_timer()' variable haye 'target_duration_s' va 'break_time_s' ezafe shd, 3. baraye tashkhise residane be target time (ke yani 25 min gozashte o avalin tick ro</w:t>
        </w:r>
        <w:r w:rsidRPr="004E4AEC">
          <w:rPr>
            <w:rFonts w:cs="Calibri"/>
            <w:sz w:val="28"/>
            <w:szCs w:val="28"/>
            <w:rtl/>
            <w:lang w:bidi="fa-IR"/>
          </w:rPr>
          <w:t xml:space="preserve"> </w:t>
        </w:r>
      </w:ins>
    </w:p>
    <w:p w14:paraId="60D384A6" w14:textId="74D45DE2" w:rsidR="00F9195A" w:rsidRDefault="004E4AEC">
      <w:pPr>
        <w:spacing w:after="0" w:line="276" w:lineRule="auto"/>
        <w:rPr>
          <w:ins w:id="2550" w:author="Microsoft account" w:date="2025-09-26T14:33:00Z"/>
          <w:rFonts w:cs="Calibri"/>
          <w:sz w:val="28"/>
          <w:szCs w:val="28"/>
          <w:lang w:bidi="fa-IR"/>
        </w:rPr>
        <w:pPrChange w:id="2551" w:author="Microsoft account" w:date="2025-09-27T09:44:00Z">
          <w:pPr>
            <w:bidi/>
            <w:spacing w:after="0" w:line="276" w:lineRule="auto"/>
            <w:jc w:val="both"/>
          </w:pPr>
        </w:pPrChange>
      </w:pPr>
      <w:ins w:id="2552" w:author="Microsoft account" w:date="2025-09-26T14:33:00Z">
        <w:r w:rsidRPr="004E4AEC">
          <w:rPr>
            <w:rFonts w:cs="Calibri"/>
            <w:sz w:val="28"/>
            <w:szCs w:val="28"/>
            <w:lang w:bidi="fa-IR"/>
          </w:rPr>
          <w:t>begire) condition if ro toye else avaz kardim, 4. baad az notification aval kari kardim tomato va text grid beshe (ama nemishe! bayad daf'e badi raf'esh knim) va sleep migire be andazeye 'break_time_s' va badesh ye notification push mikne ke break time tamome get back to work</w:t>
        </w:r>
        <w:r w:rsidRPr="004E4AEC">
          <w:rPr>
            <w:rFonts w:cs="Calibri"/>
            <w:sz w:val="28"/>
            <w:szCs w:val="28"/>
            <w:rtl/>
            <w:lang w:bidi="fa-IR"/>
          </w:rPr>
          <w:t>.</w:t>
        </w:r>
      </w:ins>
    </w:p>
    <w:p w14:paraId="1222A01D" w14:textId="77777777" w:rsidR="004E4AEC" w:rsidRDefault="004E4AEC">
      <w:pPr>
        <w:bidi/>
        <w:spacing w:after="0" w:line="276" w:lineRule="auto"/>
        <w:jc w:val="both"/>
        <w:rPr>
          <w:ins w:id="2553" w:author="Microsoft account" w:date="2025-09-26T14:33:00Z"/>
          <w:rFonts w:cs="Calibri"/>
          <w:sz w:val="28"/>
          <w:szCs w:val="28"/>
          <w:lang w:bidi="fa-IR"/>
        </w:rPr>
        <w:pPrChange w:id="2554" w:author="Microsoft account" w:date="2025-09-26T14:33:00Z">
          <w:pPr>
            <w:bidi/>
            <w:spacing w:after="0" w:line="276" w:lineRule="auto"/>
            <w:jc w:val="both"/>
          </w:pPr>
        </w:pPrChange>
      </w:pPr>
    </w:p>
    <w:p w14:paraId="5565397F" w14:textId="4E000D37" w:rsidR="004E4AEC" w:rsidRDefault="004E4AEC">
      <w:pPr>
        <w:bidi/>
        <w:spacing w:after="0" w:line="276" w:lineRule="auto"/>
        <w:jc w:val="both"/>
        <w:rPr>
          <w:ins w:id="2555" w:author="Microsoft account" w:date="2025-09-26T12:15:00Z"/>
          <w:rFonts w:cs="Calibri"/>
          <w:sz w:val="28"/>
          <w:szCs w:val="28"/>
          <w:rtl/>
          <w:lang w:bidi="fa-IR"/>
        </w:rPr>
        <w:pPrChange w:id="2556" w:author="Microsoft account" w:date="2025-09-26T14:33:00Z">
          <w:pPr>
            <w:bidi/>
            <w:spacing w:after="0" w:line="276" w:lineRule="auto"/>
            <w:jc w:val="both"/>
          </w:pPr>
        </w:pPrChange>
      </w:pPr>
      <w:ins w:id="2557" w:author="Microsoft account" w:date="2025-09-26T14:33:00Z">
        <w:r>
          <w:rPr>
            <w:rFonts w:cs="Calibri" w:hint="cs"/>
            <w:sz w:val="28"/>
            <w:szCs w:val="28"/>
            <w:rtl/>
            <w:lang w:bidi="fa-IR"/>
          </w:rPr>
          <w:t xml:space="preserve">کار خاصی نتونستیم انجام بدیم امروز. درکمون از </w:t>
        </w:r>
        <w:r>
          <w:rPr>
            <w:rFonts w:cs="Calibri"/>
            <w:sz w:val="28"/>
            <w:szCs w:val="28"/>
            <w:lang w:bidi="fa-IR"/>
          </w:rPr>
          <w:t>module</w:t>
        </w:r>
        <w:r>
          <w:rPr>
            <w:rFonts w:cs="Calibri" w:hint="cs"/>
            <w:sz w:val="28"/>
            <w:szCs w:val="28"/>
            <w:rtl/>
            <w:lang w:bidi="fa-IR"/>
          </w:rPr>
          <w:t xml:space="preserve"> عه </w:t>
        </w:r>
        <w:r>
          <w:rPr>
            <w:rFonts w:cs="Calibri"/>
            <w:sz w:val="28"/>
            <w:szCs w:val="28"/>
            <w:lang w:bidi="fa-IR"/>
          </w:rPr>
          <w:t>time</w:t>
        </w:r>
        <w:r>
          <w:rPr>
            <w:rFonts w:cs="Calibri" w:hint="cs"/>
            <w:sz w:val="28"/>
            <w:szCs w:val="28"/>
            <w:rtl/>
            <w:lang w:bidi="fa-IR"/>
          </w:rPr>
          <w:t xml:space="preserve">خیلی پایینه نمیتونم </w:t>
        </w:r>
        <w:r>
          <w:rPr>
            <w:rFonts w:cs="Calibri"/>
            <w:sz w:val="28"/>
            <w:szCs w:val="28"/>
            <w:lang w:bidi="fa-IR"/>
          </w:rPr>
          <w:t>logic</w:t>
        </w:r>
        <w:r>
          <w:rPr>
            <w:rFonts w:cs="Calibri" w:hint="cs"/>
            <w:sz w:val="28"/>
            <w:szCs w:val="28"/>
            <w:rtl/>
            <w:lang w:bidi="fa-IR"/>
          </w:rPr>
          <w:t xml:space="preserve"> تایمر رو به پایین رو پیاده کنم </w:t>
        </w:r>
      </w:ins>
      <w:ins w:id="2558" w:author="Microsoft account" w:date="2025-09-27T09:45:00Z">
        <w:r w:rsidR="006B4E22">
          <w:rPr>
            <w:rFonts w:cs="Calibri" w:hint="cs"/>
            <w:sz w:val="28"/>
            <w:szCs w:val="28"/>
            <w:rtl/>
            <w:lang w:bidi="fa-IR"/>
          </w:rPr>
          <w:t>(</w:t>
        </w:r>
        <w:r w:rsidR="006B4E22">
          <w:rPr>
            <w:rFonts w:cs="Calibri" w:hint="cs"/>
            <w:sz w:val="18"/>
            <w:szCs w:val="18"/>
            <w:rtl/>
            <w:lang w:bidi="fa-IR"/>
          </w:rPr>
          <w:t xml:space="preserve">تکنیکالی، میتونیم پیاده کنیم، مشکل از جای دیگه س ، مشکل از اینه که داریم سعی میکنیم خودمون از صفر تا صد رو انجام بدیم که این خوبه باعث میشه یاد بگیریم، اما خب ما از خیلی از روش ها خبر نداریم و باید تقلا کنیم تا انجام بشه. </w:t>
        </w:r>
        <w:r w:rsidR="006B4E22">
          <w:rPr>
            <w:rFonts w:cs="Calibri" w:hint="cs"/>
            <w:sz w:val="28"/>
            <w:szCs w:val="28"/>
            <w:rtl/>
            <w:lang w:bidi="fa-IR"/>
          </w:rPr>
          <w:t>)</w:t>
        </w:r>
      </w:ins>
      <w:ins w:id="2559" w:author="Microsoft account" w:date="2025-09-26T14:33:00Z">
        <w:r>
          <w:rPr>
            <w:rFonts w:cs="Calibri" w:hint="cs"/>
            <w:sz w:val="28"/>
            <w:szCs w:val="28"/>
            <w:rtl/>
            <w:lang w:bidi="fa-IR"/>
          </w:rPr>
          <w:t xml:space="preserve">و پرینتش هم نمیکنه نمیدونم مشکلش چیه. یه سوال از </w:t>
        </w:r>
        <w:r>
          <w:rPr>
            <w:rFonts w:cs="Calibri"/>
            <w:sz w:val="28"/>
            <w:szCs w:val="28"/>
            <w:lang w:bidi="fa-IR"/>
          </w:rPr>
          <w:t>G</w:t>
        </w:r>
      </w:ins>
      <w:ins w:id="2560" w:author="Microsoft account" w:date="2025-09-26T14:34:00Z">
        <w:r>
          <w:rPr>
            <w:rFonts w:cs="Calibri"/>
            <w:sz w:val="28"/>
            <w:szCs w:val="28"/>
            <w:lang w:bidi="fa-IR"/>
          </w:rPr>
          <w:t>pt</w:t>
        </w:r>
        <w:r>
          <w:rPr>
            <w:rFonts w:cs="Calibri" w:hint="cs"/>
            <w:sz w:val="28"/>
            <w:szCs w:val="28"/>
            <w:rtl/>
            <w:lang w:bidi="fa-IR"/>
          </w:rPr>
          <w:t xml:space="preserve"> کردم ، مثل اینکه میشه به طریقی </w:t>
        </w:r>
        <w:r>
          <w:rPr>
            <w:rFonts w:cs="Calibri"/>
            <w:sz w:val="28"/>
            <w:szCs w:val="28"/>
            <w:lang w:bidi="fa-IR"/>
          </w:rPr>
          <w:t>id</w:t>
        </w:r>
        <w:r>
          <w:rPr>
            <w:rFonts w:cs="Calibri" w:hint="cs"/>
            <w:sz w:val="28"/>
            <w:szCs w:val="28"/>
            <w:rtl/>
            <w:lang w:bidi="fa-IR"/>
          </w:rPr>
          <w:t xml:space="preserve"> هر </w:t>
        </w:r>
        <w:r>
          <w:rPr>
            <w:rFonts w:cs="Calibri"/>
            <w:sz w:val="28"/>
            <w:szCs w:val="28"/>
            <w:lang w:bidi="fa-IR"/>
          </w:rPr>
          <w:t>component</w:t>
        </w:r>
        <w:r>
          <w:rPr>
            <w:rFonts w:cs="Calibri" w:hint="cs"/>
            <w:sz w:val="28"/>
            <w:szCs w:val="28"/>
            <w:rtl/>
            <w:lang w:bidi="fa-IR"/>
          </w:rPr>
          <w:t xml:space="preserve">رو گرفت و بعد با اون </w:t>
        </w:r>
        <w:r>
          <w:rPr>
            <w:rFonts w:cs="Calibri"/>
            <w:sz w:val="28"/>
            <w:szCs w:val="28"/>
            <w:lang w:bidi="fa-IR"/>
          </w:rPr>
          <w:t>config</w:t>
        </w:r>
        <w:r>
          <w:rPr>
            <w:rFonts w:cs="Calibri" w:hint="cs"/>
            <w:sz w:val="28"/>
            <w:szCs w:val="28"/>
            <w:rtl/>
            <w:lang w:bidi="fa-IR"/>
          </w:rPr>
          <w:t xml:space="preserve"> کرد. جلسه بعدی باید این رو ببینم چکار میشه کرد. و از نظرم برم دوره رو ادامه بدم دیگه تا اینجا هرکاری از دستمون برمیومده انجام دادیم جلسه بعد با دوره پیش میریم .</w:t>
        </w:r>
      </w:ins>
    </w:p>
    <w:p w14:paraId="0F424296" w14:textId="77777777" w:rsidR="00F9195A" w:rsidRDefault="00F9195A">
      <w:pPr>
        <w:bidi/>
        <w:spacing w:after="0" w:line="276" w:lineRule="auto"/>
        <w:jc w:val="both"/>
        <w:rPr>
          <w:ins w:id="2561" w:author="Microsoft account" w:date="2025-09-26T12:15:00Z"/>
          <w:rFonts w:cs="Calibri"/>
          <w:sz w:val="28"/>
          <w:szCs w:val="28"/>
          <w:lang w:bidi="fa-IR"/>
        </w:rPr>
        <w:pPrChange w:id="2562" w:author="Microsoft account" w:date="2025-09-26T12:15:00Z">
          <w:pPr>
            <w:bidi/>
            <w:spacing w:after="0" w:line="276" w:lineRule="auto"/>
            <w:jc w:val="both"/>
          </w:pPr>
        </w:pPrChange>
      </w:pPr>
    </w:p>
    <w:p w14:paraId="7C012664" w14:textId="77777777" w:rsidR="00F9195A" w:rsidRDefault="00F9195A">
      <w:pPr>
        <w:bidi/>
        <w:spacing w:after="0" w:line="276" w:lineRule="auto"/>
        <w:jc w:val="both"/>
        <w:rPr>
          <w:ins w:id="2563" w:author="Microsoft account" w:date="2025-09-26T12:15:00Z"/>
          <w:rFonts w:cs="Calibri"/>
          <w:sz w:val="28"/>
          <w:szCs w:val="28"/>
          <w:rtl/>
          <w:lang w:bidi="fa-IR"/>
        </w:rPr>
        <w:pPrChange w:id="2564" w:author="Microsoft account" w:date="2025-09-26T12:15:00Z">
          <w:pPr>
            <w:bidi/>
            <w:spacing w:after="0" w:line="276" w:lineRule="auto"/>
            <w:jc w:val="both"/>
          </w:pPr>
        </w:pPrChange>
      </w:pPr>
    </w:p>
    <w:p w14:paraId="3940E8D7" w14:textId="77777777" w:rsidR="00F9195A" w:rsidRDefault="00F9195A">
      <w:pPr>
        <w:bidi/>
        <w:spacing w:after="0" w:line="276" w:lineRule="auto"/>
        <w:jc w:val="both"/>
        <w:rPr>
          <w:ins w:id="2565" w:author="Microsoft account" w:date="2025-09-26T12:15:00Z"/>
          <w:rFonts w:cs="Calibri"/>
          <w:sz w:val="28"/>
          <w:szCs w:val="28"/>
          <w:rtl/>
          <w:lang w:bidi="fa-IR"/>
        </w:rPr>
        <w:pPrChange w:id="2566" w:author="Microsoft account" w:date="2025-09-26T12:15:00Z">
          <w:pPr>
            <w:bidi/>
            <w:spacing w:after="0" w:line="276" w:lineRule="auto"/>
            <w:jc w:val="both"/>
          </w:pPr>
        </w:pPrChange>
      </w:pPr>
    </w:p>
    <w:p w14:paraId="0A31638A" w14:textId="77777777" w:rsidR="00F9195A" w:rsidRDefault="00F9195A">
      <w:pPr>
        <w:bidi/>
        <w:spacing w:after="0" w:line="276" w:lineRule="auto"/>
        <w:jc w:val="both"/>
        <w:rPr>
          <w:ins w:id="2567" w:author="Microsoft account" w:date="2025-09-26T12:15:00Z"/>
          <w:rFonts w:cs="Calibri"/>
          <w:sz w:val="28"/>
          <w:szCs w:val="28"/>
          <w:rtl/>
          <w:lang w:bidi="fa-IR"/>
        </w:rPr>
        <w:pPrChange w:id="2568" w:author="Microsoft account" w:date="2025-09-26T12:15:00Z">
          <w:pPr>
            <w:bidi/>
            <w:spacing w:after="0" w:line="276" w:lineRule="auto"/>
            <w:jc w:val="both"/>
          </w:pPr>
        </w:pPrChange>
      </w:pPr>
    </w:p>
    <w:p w14:paraId="23C45A09" w14:textId="3EBEC7E3" w:rsidR="00F9195A" w:rsidRDefault="00F9195A">
      <w:pPr>
        <w:spacing w:after="0" w:line="240" w:lineRule="auto"/>
        <w:rPr>
          <w:ins w:id="2569" w:author="Microsoft account" w:date="2025-09-26T12:15:00Z"/>
          <w:rFonts w:cs="Calibri"/>
          <w:sz w:val="28"/>
          <w:szCs w:val="28"/>
          <w:rtl/>
          <w:lang w:bidi="fa-IR"/>
        </w:rPr>
      </w:pPr>
      <w:ins w:id="2570" w:author="Microsoft account" w:date="2025-09-26T12:15:00Z">
        <w:r>
          <w:rPr>
            <w:rFonts w:cs="Calibri"/>
            <w:sz w:val="28"/>
            <w:szCs w:val="28"/>
            <w:rtl/>
            <w:lang w:bidi="fa-IR"/>
          </w:rPr>
          <w:br w:type="page"/>
        </w:r>
      </w:ins>
    </w:p>
    <w:p w14:paraId="38072748" w14:textId="111EB4B8" w:rsidR="00F9195A" w:rsidRDefault="006B4E22">
      <w:pPr>
        <w:bidi/>
        <w:spacing w:after="0" w:line="276" w:lineRule="auto"/>
        <w:jc w:val="both"/>
        <w:rPr>
          <w:ins w:id="2571" w:author="Microsoft account" w:date="2025-09-27T09:46:00Z"/>
          <w:rFonts w:cs="Calibri"/>
          <w:sz w:val="28"/>
          <w:szCs w:val="28"/>
          <w:rtl/>
          <w:lang w:bidi="fa-IR"/>
        </w:rPr>
        <w:pPrChange w:id="2572" w:author="Microsoft account" w:date="2025-09-26T12:15:00Z">
          <w:pPr>
            <w:bidi/>
            <w:spacing w:after="0" w:line="276" w:lineRule="auto"/>
            <w:jc w:val="both"/>
          </w:pPr>
        </w:pPrChange>
      </w:pPr>
      <w:bookmarkStart w:id="2573" w:name="I4040705"/>
      <w:ins w:id="2574" w:author="Microsoft account" w:date="2025-09-27T09:46:00Z">
        <w:r>
          <w:rPr>
            <w:rFonts w:cs="Calibri" w:hint="cs"/>
            <w:sz w:val="28"/>
            <w:szCs w:val="28"/>
            <w:rtl/>
            <w:lang w:bidi="fa-IR"/>
          </w:rPr>
          <w:lastRenderedPageBreak/>
          <w:t>ادامه</w:t>
        </w:r>
      </w:ins>
    </w:p>
    <w:bookmarkEnd w:id="2573"/>
    <w:p w14:paraId="7307E665" w14:textId="77777777" w:rsidR="006B4E22" w:rsidRDefault="006B4E22">
      <w:pPr>
        <w:bidi/>
        <w:spacing w:after="0" w:line="276" w:lineRule="auto"/>
        <w:jc w:val="both"/>
        <w:rPr>
          <w:ins w:id="2575" w:author="Microsoft account" w:date="2025-09-27T09:46:00Z"/>
          <w:rFonts w:cs="Calibri"/>
          <w:sz w:val="28"/>
          <w:szCs w:val="28"/>
          <w:rtl/>
          <w:lang w:bidi="fa-IR"/>
        </w:rPr>
        <w:pPrChange w:id="2576" w:author="Microsoft account" w:date="2025-09-27T09:46:00Z">
          <w:pPr>
            <w:bidi/>
            <w:spacing w:after="0" w:line="276" w:lineRule="auto"/>
            <w:jc w:val="both"/>
          </w:pPr>
        </w:pPrChange>
      </w:pPr>
    </w:p>
    <w:p w14:paraId="1AF4E7FA" w14:textId="221B816A" w:rsidR="006B4E22" w:rsidRDefault="006B4E22">
      <w:pPr>
        <w:bidi/>
        <w:spacing w:after="0" w:line="276" w:lineRule="auto"/>
        <w:jc w:val="both"/>
        <w:rPr>
          <w:ins w:id="2577" w:author="Microsoft account" w:date="2025-09-27T09:46:00Z"/>
          <w:rFonts w:cs="Calibri"/>
          <w:sz w:val="28"/>
          <w:szCs w:val="28"/>
          <w:lang w:bidi="fa-IR"/>
        </w:rPr>
        <w:pPrChange w:id="2578" w:author="Microsoft account" w:date="2025-09-27T09:46:00Z">
          <w:pPr>
            <w:bidi/>
            <w:spacing w:after="0" w:line="276" w:lineRule="auto"/>
            <w:jc w:val="both"/>
          </w:pPr>
        </w:pPrChange>
      </w:pPr>
      <w:ins w:id="2579" w:author="Microsoft account" w:date="2025-09-27T09:46:00Z">
        <w:r>
          <w:rPr>
            <w:rFonts w:cs="Calibri" w:hint="cs"/>
            <w:sz w:val="28"/>
            <w:szCs w:val="28"/>
            <w:rtl/>
            <w:lang w:bidi="fa-IR"/>
          </w:rPr>
          <w:t>-</w:t>
        </w:r>
      </w:ins>
      <w:ins w:id="2580" w:author="Microsoft account" w:date="2025-09-27T09:48:00Z">
        <w:r w:rsidR="00BE5993">
          <w:rPr>
            <w:rFonts w:cs="Calibri" w:hint="cs"/>
            <w:sz w:val="28"/>
            <w:szCs w:val="28"/>
            <w:rtl/>
            <w:lang w:bidi="fa-IR"/>
          </w:rPr>
          <w:t xml:space="preserve">ببین من الان مجدد کدی که زدیم رو خوندم ببینم مشکل از کجا میتونه باشه. ما وسطِ </w:t>
        </w:r>
        <w:r w:rsidR="00BE5993">
          <w:rPr>
            <w:rFonts w:cs="Calibri"/>
            <w:sz w:val="28"/>
            <w:szCs w:val="28"/>
            <w:lang w:bidi="fa-IR"/>
          </w:rPr>
          <w:t>update_timer()</w:t>
        </w:r>
        <w:r w:rsidR="00BE5993">
          <w:rPr>
            <w:rFonts w:cs="Calibri" w:hint="cs"/>
            <w:sz w:val="28"/>
            <w:szCs w:val="28"/>
            <w:rtl/>
            <w:lang w:bidi="fa-IR"/>
          </w:rPr>
          <w:t xml:space="preserve"> که یه </w:t>
        </w:r>
        <w:r w:rsidR="00BE5993">
          <w:rPr>
            <w:rFonts w:cs="Calibri"/>
            <w:sz w:val="28"/>
            <w:szCs w:val="28"/>
            <w:lang w:bidi="fa-IR"/>
          </w:rPr>
          <w:t>event driven loop</w:t>
        </w:r>
      </w:ins>
      <w:ins w:id="2581" w:author="Microsoft account" w:date="2025-09-27T09:49:00Z">
        <w:r w:rsidR="00BE5993">
          <w:rPr>
            <w:rFonts w:cs="Calibri" w:hint="cs"/>
            <w:sz w:val="28"/>
            <w:szCs w:val="28"/>
            <w:rtl/>
            <w:lang w:bidi="fa-IR"/>
          </w:rPr>
          <w:t xml:space="preserve"> عه و خودش خودش </w:t>
        </w:r>
        <w:r w:rsidR="00BE5993">
          <w:rPr>
            <w:rFonts w:cs="Calibri"/>
            <w:sz w:val="28"/>
            <w:szCs w:val="28"/>
            <w:lang w:bidi="fa-IR"/>
          </w:rPr>
          <w:t>call back</w:t>
        </w:r>
        <w:r w:rsidR="00BE5993">
          <w:rPr>
            <w:rFonts w:cs="Calibri" w:hint="cs"/>
            <w:sz w:val="28"/>
            <w:szCs w:val="28"/>
            <w:rtl/>
            <w:lang w:bidi="fa-IR"/>
          </w:rPr>
          <w:t xml:space="preserve"> میکنه نباید کارای مربوط به </w:t>
        </w:r>
        <w:r w:rsidR="00BE5993">
          <w:rPr>
            <w:rFonts w:cs="Calibri"/>
            <w:sz w:val="28"/>
            <w:szCs w:val="28"/>
            <w:lang w:bidi="fa-IR"/>
          </w:rPr>
          <w:t>count-down timer</w:t>
        </w:r>
        <w:r w:rsidR="00BE5993">
          <w:rPr>
            <w:rFonts w:cs="Calibri" w:hint="cs"/>
            <w:sz w:val="28"/>
            <w:szCs w:val="28"/>
            <w:rtl/>
            <w:lang w:bidi="fa-IR"/>
          </w:rPr>
          <w:t xml:space="preserve"> رو انجام بدیم. یعنی نظرم الان اینه که باید یکاری کنیم از این </w:t>
        </w:r>
        <w:r w:rsidR="00BE5993">
          <w:rPr>
            <w:rFonts w:cs="Calibri"/>
            <w:sz w:val="28"/>
            <w:szCs w:val="28"/>
            <w:lang w:bidi="fa-IR"/>
          </w:rPr>
          <w:t>window.after()</w:t>
        </w:r>
        <w:r w:rsidR="00BE5993">
          <w:rPr>
            <w:rFonts w:cs="Calibri" w:hint="cs"/>
            <w:sz w:val="28"/>
            <w:szCs w:val="28"/>
            <w:rtl/>
            <w:lang w:bidi="fa-IR"/>
          </w:rPr>
          <w:t xml:space="preserve"> ای که برای </w:t>
        </w:r>
        <w:r w:rsidR="00BE5993">
          <w:rPr>
            <w:rFonts w:cs="Calibri"/>
            <w:sz w:val="28"/>
            <w:szCs w:val="28"/>
            <w:lang w:bidi="fa-IR"/>
          </w:rPr>
          <w:t>update_timer</w:t>
        </w:r>
        <w:r w:rsidR="00BE5993">
          <w:rPr>
            <w:rFonts w:cs="Calibri" w:hint="cs"/>
            <w:sz w:val="28"/>
            <w:szCs w:val="28"/>
            <w:rtl/>
            <w:lang w:bidi="fa-IR"/>
          </w:rPr>
          <w:t xml:space="preserve"> تعریف کردیم خارج بشه. که اینم راه داره و الان قصد داریم یادش بگیریم. </w:t>
        </w:r>
      </w:ins>
    </w:p>
    <w:p w14:paraId="6207AC6A" w14:textId="77777777" w:rsidR="006B4E22" w:rsidRDefault="006B4E22">
      <w:pPr>
        <w:bidi/>
        <w:spacing w:after="0" w:line="276" w:lineRule="auto"/>
        <w:jc w:val="both"/>
        <w:rPr>
          <w:ins w:id="2582" w:author="Microsoft account" w:date="2025-09-27T09:54:00Z"/>
          <w:rFonts w:cs="Calibri"/>
          <w:sz w:val="28"/>
          <w:szCs w:val="28"/>
          <w:lang w:bidi="fa-IR"/>
        </w:rPr>
        <w:pPrChange w:id="2583" w:author="Microsoft account" w:date="2025-09-27T09:46:00Z">
          <w:pPr>
            <w:bidi/>
            <w:spacing w:after="0" w:line="276" w:lineRule="auto"/>
            <w:jc w:val="both"/>
          </w:pPr>
        </w:pPrChange>
      </w:pPr>
    </w:p>
    <w:p w14:paraId="5142E807" w14:textId="400A09E8" w:rsidR="003C205D" w:rsidRDefault="003C205D">
      <w:pPr>
        <w:bidi/>
        <w:spacing w:after="0" w:line="276" w:lineRule="auto"/>
        <w:jc w:val="both"/>
        <w:rPr>
          <w:ins w:id="2584" w:author="Microsoft account" w:date="2025-09-27T09:56:00Z"/>
          <w:rFonts w:cs="Calibri"/>
          <w:sz w:val="28"/>
          <w:szCs w:val="28"/>
          <w:rtl/>
          <w:lang w:bidi="fa-IR"/>
        </w:rPr>
        <w:pPrChange w:id="2585" w:author="Microsoft account" w:date="2025-09-27T09:54:00Z">
          <w:pPr>
            <w:bidi/>
            <w:spacing w:after="0" w:line="276" w:lineRule="auto"/>
            <w:jc w:val="both"/>
          </w:pPr>
        </w:pPrChange>
      </w:pPr>
      <w:ins w:id="2586" w:author="Microsoft account" w:date="2025-09-27T09:54:00Z">
        <w:r>
          <w:rPr>
            <w:rFonts w:cs="Calibri" w:hint="cs"/>
            <w:sz w:val="28"/>
            <w:szCs w:val="28"/>
            <w:rtl/>
            <w:lang w:bidi="fa-IR"/>
          </w:rPr>
          <w:t xml:space="preserve">-همونطور که گفتیم هر </w:t>
        </w:r>
        <w:r>
          <w:rPr>
            <w:rFonts w:cs="Calibri"/>
            <w:sz w:val="28"/>
            <w:szCs w:val="28"/>
            <w:lang w:bidi="fa-IR"/>
          </w:rPr>
          <w:t>component</w:t>
        </w:r>
        <w:r>
          <w:rPr>
            <w:rFonts w:cs="Calibri" w:hint="cs"/>
            <w:sz w:val="28"/>
            <w:szCs w:val="28"/>
            <w:rtl/>
            <w:lang w:bidi="fa-IR"/>
          </w:rPr>
          <w:t xml:space="preserve"> یا </w:t>
        </w:r>
      </w:ins>
      <w:ins w:id="2587" w:author="Microsoft account" w:date="2025-09-27T09:55:00Z">
        <w:r>
          <w:rPr>
            <w:rFonts w:cs="Calibri"/>
            <w:sz w:val="28"/>
            <w:szCs w:val="28"/>
            <w:lang w:bidi="fa-IR"/>
          </w:rPr>
          <w:t>widget</w:t>
        </w:r>
        <w:r>
          <w:rPr>
            <w:rFonts w:cs="Calibri" w:hint="cs"/>
            <w:sz w:val="28"/>
            <w:szCs w:val="28"/>
            <w:rtl/>
            <w:lang w:bidi="fa-IR"/>
          </w:rPr>
          <w:t xml:space="preserve"> ای داخل </w:t>
        </w:r>
        <w:r>
          <w:rPr>
            <w:rFonts w:cs="Calibri"/>
            <w:sz w:val="28"/>
            <w:szCs w:val="28"/>
            <w:lang w:bidi="fa-IR"/>
          </w:rPr>
          <w:t>tkinter</w:t>
        </w:r>
        <w:r>
          <w:rPr>
            <w:rFonts w:cs="Calibri" w:hint="cs"/>
            <w:sz w:val="28"/>
            <w:szCs w:val="28"/>
            <w:rtl/>
            <w:lang w:bidi="fa-IR"/>
          </w:rPr>
          <w:t xml:space="preserve"> یه </w:t>
        </w:r>
        <w:r>
          <w:rPr>
            <w:rFonts w:cs="Calibri"/>
            <w:sz w:val="28"/>
            <w:szCs w:val="28"/>
            <w:lang w:bidi="fa-IR"/>
          </w:rPr>
          <w:t>id</w:t>
        </w:r>
        <w:r>
          <w:rPr>
            <w:rFonts w:cs="Calibri" w:hint="cs"/>
            <w:sz w:val="28"/>
            <w:szCs w:val="28"/>
            <w:rtl/>
            <w:lang w:bidi="fa-IR"/>
          </w:rPr>
          <w:t xml:space="preserve">داره که منحصر به فرده و با این میتونیم خیلی کارا بکنیم، برای دریافتش چندین راه وجود داره، که خب من این راه رو پیشنهاد میکنم، به راحتی با پرینت کردن </w:t>
        </w:r>
        <w:r>
          <w:rPr>
            <w:rFonts w:cs="Calibri"/>
            <w:sz w:val="28"/>
            <w:szCs w:val="28"/>
            <w:lang w:bidi="fa-IR"/>
          </w:rPr>
          <w:t>str()</w:t>
        </w:r>
        <w:r>
          <w:rPr>
            <w:rFonts w:cs="Calibri" w:hint="cs"/>
            <w:sz w:val="28"/>
            <w:szCs w:val="28"/>
            <w:rtl/>
            <w:lang w:bidi="fa-IR"/>
          </w:rPr>
          <w:t xml:space="preserve"> ای که داخلش اون </w:t>
        </w:r>
        <w:r>
          <w:rPr>
            <w:rFonts w:cs="Calibri"/>
            <w:sz w:val="28"/>
            <w:szCs w:val="28"/>
            <w:lang w:bidi="fa-IR"/>
          </w:rPr>
          <w:t>widget</w:t>
        </w:r>
        <w:r>
          <w:rPr>
            <w:rFonts w:cs="Calibri" w:hint="cs"/>
            <w:sz w:val="28"/>
            <w:szCs w:val="28"/>
            <w:rtl/>
            <w:lang w:bidi="fa-IR"/>
          </w:rPr>
          <w:t xml:space="preserve"> هست، ما میتونیم </w:t>
        </w:r>
        <w:r>
          <w:rPr>
            <w:rFonts w:cs="Calibri"/>
            <w:sz w:val="28"/>
            <w:szCs w:val="28"/>
            <w:lang w:bidi="fa-IR"/>
          </w:rPr>
          <w:t>id</w:t>
        </w:r>
        <w:r>
          <w:rPr>
            <w:rFonts w:cs="Calibri" w:hint="cs"/>
            <w:sz w:val="28"/>
            <w:szCs w:val="28"/>
            <w:rtl/>
            <w:lang w:bidi="fa-IR"/>
          </w:rPr>
          <w:t xml:space="preserve"> شو داشته باشیم.</w:t>
        </w:r>
      </w:ins>
      <w:ins w:id="2588" w:author="Microsoft account" w:date="2025-09-27T09:59:00Z">
        <w:r>
          <w:rPr>
            <w:rFonts w:cs="Calibri" w:hint="cs"/>
            <w:sz w:val="28"/>
            <w:szCs w:val="28"/>
            <w:rtl/>
            <w:lang w:bidi="fa-IR"/>
          </w:rPr>
          <w:t xml:space="preserve"> که البته این راه </w:t>
        </w:r>
        <w:r>
          <w:rPr>
            <w:rFonts w:cs="Calibri"/>
            <w:sz w:val="28"/>
            <w:szCs w:val="28"/>
            <w:lang w:bidi="fa-IR"/>
          </w:rPr>
          <w:t>id</w:t>
        </w:r>
        <w:r>
          <w:rPr>
            <w:rFonts w:cs="Calibri" w:hint="cs"/>
            <w:sz w:val="28"/>
            <w:szCs w:val="28"/>
            <w:rtl/>
            <w:lang w:bidi="fa-IR"/>
          </w:rPr>
          <w:t xml:space="preserve"> ای که به صورت </w:t>
        </w:r>
        <w:r>
          <w:rPr>
            <w:rFonts w:cs="Calibri"/>
            <w:sz w:val="28"/>
            <w:szCs w:val="28"/>
            <w:lang w:bidi="fa-IR"/>
          </w:rPr>
          <w:t>string</w:t>
        </w:r>
        <w:r>
          <w:rPr>
            <w:rFonts w:cs="Calibri" w:hint="cs"/>
            <w:sz w:val="28"/>
            <w:szCs w:val="28"/>
            <w:rtl/>
            <w:lang w:bidi="fa-IR"/>
          </w:rPr>
          <w:t xml:space="preserve">هست رو بهمون میده. اگر </w:t>
        </w:r>
        <w:r>
          <w:rPr>
            <w:rFonts w:cs="Calibri"/>
            <w:sz w:val="28"/>
            <w:szCs w:val="28"/>
            <w:lang w:bidi="fa-IR"/>
          </w:rPr>
          <w:t>id</w:t>
        </w:r>
        <w:r>
          <w:rPr>
            <w:rFonts w:cs="Calibri" w:hint="cs"/>
            <w:sz w:val="28"/>
            <w:szCs w:val="28"/>
            <w:rtl/>
            <w:lang w:bidi="fa-IR"/>
          </w:rPr>
          <w:t xml:space="preserve"> عددی هم بخوایم (که نمیدونم اینا مابه ازای همدیگه هستن یا نه</w:t>
        </w:r>
      </w:ins>
      <w:ins w:id="2589" w:author="Microsoft account" w:date="2025-09-28T09:47:00Z">
        <w:r w:rsidR="00B736A3">
          <w:rPr>
            <w:rFonts w:cs="Calibri"/>
            <w:sz w:val="28"/>
            <w:szCs w:val="28"/>
            <w:lang w:bidi="fa-IR"/>
          </w:rPr>
          <w:t xml:space="preserve"> </w:t>
        </w:r>
        <w:r w:rsidR="00B736A3">
          <w:rPr>
            <w:rFonts w:cs="Calibri" w:hint="cs"/>
            <w:sz w:val="28"/>
            <w:szCs w:val="28"/>
            <w:rtl/>
            <w:lang w:bidi="fa-IR"/>
          </w:rPr>
          <w:t xml:space="preserve"> (</w:t>
        </w:r>
        <w:r w:rsidR="00B736A3">
          <w:rPr>
            <w:rFonts w:cs="Calibri" w:hint="cs"/>
            <w:sz w:val="18"/>
            <w:szCs w:val="18"/>
            <w:rtl/>
            <w:lang w:bidi="fa-IR"/>
          </w:rPr>
          <w:t>جلوتر در این مورد توضیح داریم</w:t>
        </w:r>
        <w:r w:rsidR="00B736A3">
          <w:rPr>
            <w:rFonts w:cs="Calibri" w:hint="cs"/>
            <w:sz w:val="28"/>
            <w:szCs w:val="28"/>
            <w:rtl/>
            <w:lang w:bidi="fa-IR"/>
          </w:rPr>
          <w:t xml:space="preserve">) </w:t>
        </w:r>
      </w:ins>
      <w:ins w:id="2590" w:author="Microsoft account" w:date="2025-09-27T09:59:00Z">
        <w:r>
          <w:rPr>
            <w:rFonts w:cs="Calibri" w:hint="cs"/>
            <w:sz w:val="28"/>
            <w:szCs w:val="28"/>
            <w:rtl/>
            <w:lang w:bidi="fa-IR"/>
          </w:rPr>
          <w:t>) باید از عکس بعدی استفاده کنیم</w:t>
        </w:r>
      </w:ins>
      <w:ins w:id="2591" w:author="Microsoft account" w:date="2025-09-27T09:55:00Z">
        <w:r>
          <w:rPr>
            <w:rFonts w:cs="Calibri" w:hint="cs"/>
            <w:sz w:val="28"/>
            <w:szCs w:val="28"/>
            <w:rtl/>
            <w:lang w:bidi="fa-IR"/>
          </w:rPr>
          <w:t xml:space="preserve"> </w:t>
        </w:r>
      </w:ins>
      <w:ins w:id="2592" w:author="Microsoft account" w:date="2025-09-27T09:56:00Z">
        <w:r>
          <w:rPr>
            <w:rFonts w:cs="Calibri" w:hint="cs"/>
            <w:sz w:val="28"/>
            <w:szCs w:val="28"/>
            <w:rtl/>
            <w:lang w:bidi="fa-IR"/>
          </w:rPr>
          <w:t>:</w:t>
        </w:r>
      </w:ins>
    </w:p>
    <w:p w14:paraId="08965554" w14:textId="35BCC6E3" w:rsidR="003C205D" w:rsidRDefault="003C205D">
      <w:pPr>
        <w:bidi/>
        <w:spacing w:after="0" w:line="276" w:lineRule="auto"/>
        <w:jc w:val="both"/>
        <w:rPr>
          <w:ins w:id="2593" w:author="Microsoft account" w:date="2025-09-27T10:00:00Z"/>
          <w:rFonts w:cs="Calibri"/>
          <w:sz w:val="28"/>
          <w:szCs w:val="28"/>
          <w:rtl/>
          <w:lang w:bidi="fa-IR"/>
        </w:rPr>
        <w:pPrChange w:id="2594" w:author="Microsoft account" w:date="2025-09-27T09:56:00Z">
          <w:pPr>
            <w:bidi/>
            <w:spacing w:after="0" w:line="276" w:lineRule="auto"/>
            <w:jc w:val="both"/>
          </w:pPr>
        </w:pPrChange>
      </w:pPr>
      <w:ins w:id="2595" w:author="Microsoft account" w:date="2025-09-27T09:56:00Z">
        <w:r w:rsidRPr="003C205D">
          <w:rPr>
            <w:rFonts w:cs="Calibri"/>
            <w:noProof/>
            <w:sz w:val="28"/>
            <w:szCs w:val="28"/>
            <w:rPrChange w:id="2596" w:author="Unknown">
              <w:rPr>
                <w:noProof/>
              </w:rPr>
            </w:rPrChange>
          </w:rPr>
          <w:drawing>
            <wp:inline distT="0" distB="0" distL="0" distR="0" wp14:anchorId="2626C0EB" wp14:editId="291CA0F7">
              <wp:extent cx="2758482" cy="214222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786373" cy="2163885"/>
                      </a:xfrm>
                      <a:prstGeom prst="rect">
                        <a:avLst/>
                      </a:prstGeom>
                    </pic:spPr>
                  </pic:pic>
                </a:graphicData>
              </a:graphic>
            </wp:inline>
          </w:drawing>
        </w:r>
      </w:ins>
    </w:p>
    <w:p w14:paraId="2D32DAD7" w14:textId="5C2742AF" w:rsidR="003C205D" w:rsidRDefault="00536A28">
      <w:pPr>
        <w:bidi/>
        <w:spacing w:after="0" w:line="276" w:lineRule="auto"/>
        <w:jc w:val="both"/>
        <w:rPr>
          <w:ins w:id="2597" w:author="Microsoft account" w:date="2025-09-27T09:56:00Z"/>
          <w:rFonts w:cs="Calibri"/>
          <w:sz w:val="28"/>
          <w:szCs w:val="28"/>
          <w:rtl/>
          <w:lang w:bidi="fa-IR"/>
        </w:rPr>
        <w:pPrChange w:id="2598" w:author="Microsoft account" w:date="2025-09-27T10:00:00Z">
          <w:pPr>
            <w:bidi/>
            <w:spacing w:after="0" w:line="276" w:lineRule="auto"/>
            <w:jc w:val="both"/>
          </w:pPr>
        </w:pPrChange>
      </w:pPr>
      <w:ins w:id="2599" w:author="Microsoft account" w:date="2025-09-27T10:00:00Z">
        <w:r w:rsidRPr="00536A28">
          <w:rPr>
            <w:rFonts w:cs="Calibri"/>
            <w:noProof/>
            <w:sz w:val="28"/>
            <w:szCs w:val="28"/>
            <w:rPrChange w:id="2600" w:author="Unknown">
              <w:rPr>
                <w:noProof/>
              </w:rPr>
            </w:rPrChange>
          </w:rPr>
          <w:drawing>
            <wp:inline distT="0" distB="0" distL="0" distR="0" wp14:anchorId="693615F4" wp14:editId="6C63DCC8">
              <wp:extent cx="4180457" cy="2044839"/>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202522" cy="2055632"/>
                      </a:xfrm>
                      <a:prstGeom prst="rect">
                        <a:avLst/>
                      </a:prstGeom>
                    </pic:spPr>
                  </pic:pic>
                </a:graphicData>
              </a:graphic>
            </wp:inline>
          </w:drawing>
        </w:r>
      </w:ins>
    </w:p>
    <w:p w14:paraId="4A57F6FA" w14:textId="77777777" w:rsidR="003C205D" w:rsidRDefault="003C205D">
      <w:pPr>
        <w:bidi/>
        <w:spacing w:after="0" w:line="276" w:lineRule="auto"/>
        <w:jc w:val="both"/>
        <w:rPr>
          <w:ins w:id="2601" w:author="Microsoft account" w:date="2025-09-27T09:56:00Z"/>
          <w:rFonts w:cs="Calibri"/>
          <w:sz w:val="28"/>
          <w:szCs w:val="28"/>
          <w:rtl/>
          <w:lang w:bidi="fa-IR"/>
        </w:rPr>
        <w:pPrChange w:id="2602" w:author="Microsoft account" w:date="2025-09-27T09:56:00Z">
          <w:pPr>
            <w:bidi/>
            <w:spacing w:after="0" w:line="276" w:lineRule="auto"/>
            <w:jc w:val="both"/>
          </w:pPr>
        </w:pPrChange>
      </w:pPr>
    </w:p>
    <w:p w14:paraId="1D26086D" w14:textId="7C7F6082" w:rsidR="003C205D" w:rsidRDefault="003C205D">
      <w:pPr>
        <w:bidi/>
        <w:spacing w:after="0" w:line="276" w:lineRule="auto"/>
        <w:jc w:val="both"/>
        <w:rPr>
          <w:ins w:id="2603" w:author="Microsoft account" w:date="2025-09-27T10:05:00Z"/>
          <w:rFonts w:cs="Calibri"/>
          <w:sz w:val="28"/>
          <w:szCs w:val="28"/>
          <w:rtl/>
          <w:lang w:bidi="fa-IR"/>
        </w:rPr>
        <w:pPrChange w:id="2604" w:author="Microsoft account" w:date="2025-09-27T09:56:00Z">
          <w:pPr>
            <w:bidi/>
            <w:spacing w:after="0" w:line="276" w:lineRule="auto"/>
            <w:jc w:val="both"/>
          </w:pPr>
        </w:pPrChange>
      </w:pPr>
      <w:ins w:id="2605" w:author="Microsoft account" w:date="2025-09-27T09:56:00Z">
        <w:r>
          <w:rPr>
            <w:rFonts w:cs="Calibri" w:hint="cs"/>
            <w:sz w:val="28"/>
            <w:szCs w:val="28"/>
            <w:rtl/>
            <w:lang w:bidi="fa-IR"/>
          </w:rPr>
          <w:t>-</w:t>
        </w:r>
      </w:ins>
      <w:ins w:id="2606" w:author="Microsoft account" w:date="2025-09-27T10:03:00Z">
        <w:r w:rsidR="00536A28">
          <w:rPr>
            <w:rFonts w:cs="Calibri" w:hint="cs"/>
            <w:sz w:val="28"/>
            <w:szCs w:val="28"/>
            <w:rtl/>
            <w:lang w:bidi="fa-IR"/>
          </w:rPr>
          <w:t xml:space="preserve">اما این قضیه فرق میکنه برای وقتی که داریم از </w:t>
        </w:r>
      </w:ins>
      <w:ins w:id="2607" w:author="Microsoft account" w:date="2025-09-27T10:04:00Z">
        <w:r w:rsidR="00536A28">
          <w:rPr>
            <w:rFonts w:cs="Calibri"/>
            <w:sz w:val="28"/>
            <w:szCs w:val="28"/>
            <w:lang w:bidi="fa-IR"/>
          </w:rPr>
          <w:t>after()</w:t>
        </w:r>
        <w:r w:rsidR="00536A28">
          <w:rPr>
            <w:rFonts w:cs="Calibri" w:hint="cs"/>
            <w:sz w:val="28"/>
            <w:szCs w:val="28"/>
            <w:rtl/>
            <w:lang w:bidi="fa-IR"/>
          </w:rPr>
          <w:t xml:space="preserve"> استفاده میکنیم، چراکه </w:t>
        </w:r>
        <w:r w:rsidR="00536A28">
          <w:rPr>
            <w:rFonts w:cs="Calibri"/>
            <w:sz w:val="28"/>
            <w:szCs w:val="28"/>
            <w:lang w:bidi="fa-IR"/>
          </w:rPr>
          <w:t>id</w:t>
        </w:r>
        <w:r w:rsidR="00536A28">
          <w:rPr>
            <w:rFonts w:cs="Calibri" w:hint="cs"/>
            <w:sz w:val="28"/>
            <w:szCs w:val="28"/>
            <w:rtl/>
            <w:lang w:bidi="fa-IR"/>
          </w:rPr>
          <w:t xml:space="preserve"> ای که برای </w:t>
        </w:r>
        <w:r w:rsidR="00536A28">
          <w:rPr>
            <w:rFonts w:cs="Calibri"/>
            <w:sz w:val="28"/>
            <w:szCs w:val="28"/>
            <w:lang w:bidi="fa-IR"/>
          </w:rPr>
          <w:t xml:space="preserve">after </w:t>
        </w:r>
        <w:r w:rsidR="00536A28">
          <w:rPr>
            <w:rFonts w:cs="Calibri" w:hint="cs"/>
            <w:sz w:val="28"/>
            <w:szCs w:val="28"/>
            <w:rtl/>
            <w:lang w:bidi="fa-IR"/>
          </w:rPr>
          <w:t xml:space="preserve"> داریم فرق میکنه با </w:t>
        </w:r>
        <w:r w:rsidR="00536A28">
          <w:rPr>
            <w:rFonts w:cs="Calibri"/>
            <w:sz w:val="28"/>
            <w:szCs w:val="28"/>
            <w:lang w:bidi="fa-IR"/>
          </w:rPr>
          <w:t>id</w:t>
        </w:r>
        <w:r w:rsidR="00536A28">
          <w:rPr>
            <w:rFonts w:cs="Calibri" w:hint="cs"/>
            <w:sz w:val="28"/>
            <w:szCs w:val="28"/>
            <w:rtl/>
            <w:lang w:bidi="fa-IR"/>
          </w:rPr>
          <w:t xml:space="preserve">ای که برای </w:t>
        </w:r>
        <w:r w:rsidR="00536A28">
          <w:rPr>
            <w:rFonts w:cs="Calibri"/>
            <w:sz w:val="28"/>
            <w:szCs w:val="28"/>
            <w:lang w:bidi="fa-IR"/>
          </w:rPr>
          <w:t>widget</w:t>
        </w:r>
        <w:r w:rsidR="00536A28">
          <w:rPr>
            <w:rFonts w:cs="Calibri" w:hint="cs"/>
            <w:sz w:val="28"/>
            <w:szCs w:val="28"/>
            <w:rtl/>
            <w:lang w:bidi="fa-IR"/>
          </w:rPr>
          <w:t xml:space="preserve"> ها داریم. اولا که زمانی که </w:t>
        </w:r>
        <w:r w:rsidR="00536A28">
          <w:rPr>
            <w:rFonts w:cs="Calibri"/>
            <w:sz w:val="28"/>
            <w:szCs w:val="28"/>
            <w:lang w:bidi="fa-IR"/>
          </w:rPr>
          <w:t>declare</w:t>
        </w:r>
        <w:r w:rsidR="00536A28">
          <w:rPr>
            <w:rFonts w:cs="Calibri" w:hint="cs"/>
            <w:sz w:val="28"/>
            <w:szCs w:val="28"/>
            <w:rtl/>
            <w:lang w:bidi="fa-IR"/>
          </w:rPr>
          <w:t xml:space="preserve"> اتفاق میوفته، این یه </w:t>
        </w:r>
        <w:r w:rsidR="00536A28">
          <w:rPr>
            <w:rFonts w:cs="Calibri"/>
            <w:sz w:val="28"/>
            <w:szCs w:val="28"/>
            <w:lang w:bidi="fa-IR"/>
          </w:rPr>
          <w:t>job ID</w:t>
        </w:r>
        <w:r w:rsidR="00536A28">
          <w:rPr>
            <w:rFonts w:cs="Calibri" w:hint="cs"/>
            <w:sz w:val="28"/>
            <w:szCs w:val="28"/>
            <w:rtl/>
            <w:lang w:bidi="fa-IR"/>
          </w:rPr>
          <w:t xml:space="preserve"> رو </w:t>
        </w:r>
        <w:r w:rsidR="00536A28">
          <w:rPr>
            <w:rFonts w:cs="Calibri"/>
            <w:sz w:val="28"/>
            <w:szCs w:val="28"/>
            <w:lang w:bidi="fa-IR"/>
          </w:rPr>
          <w:t>return</w:t>
        </w:r>
        <w:r w:rsidR="00536A28">
          <w:rPr>
            <w:rFonts w:cs="Calibri" w:hint="cs"/>
            <w:sz w:val="28"/>
            <w:szCs w:val="28"/>
            <w:rtl/>
            <w:lang w:bidi="fa-IR"/>
          </w:rPr>
          <w:t xml:space="preserve"> میکنه و ما قاعدتا باید توی یه متغیر ذخیره کنیم تا بتونیم بعدا ازش </w:t>
        </w:r>
        <w:r w:rsidR="00536A28">
          <w:rPr>
            <w:rFonts w:cs="Calibri" w:hint="cs"/>
            <w:sz w:val="28"/>
            <w:szCs w:val="28"/>
            <w:rtl/>
            <w:lang w:bidi="fa-IR"/>
          </w:rPr>
          <w:lastRenderedPageBreak/>
          <w:t xml:space="preserve">استفاده کنیم. راهش </w:t>
        </w:r>
      </w:ins>
      <w:ins w:id="2608" w:author="Microsoft account" w:date="2025-09-27T10:05:00Z">
        <w:r w:rsidR="00536A28">
          <w:rPr>
            <w:rFonts w:cs="Calibri" w:hint="cs"/>
            <w:sz w:val="28"/>
            <w:szCs w:val="28"/>
            <w:rtl/>
            <w:lang w:bidi="fa-IR"/>
          </w:rPr>
          <w:t xml:space="preserve">هم همینه، </w:t>
        </w:r>
        <w:r w:rsidR="00536A28" w:rsidRPr="002A7590">
          <w:rPr>
            <w:rFonts w:cs="Calibri" w:hint="eastAsia"/>
            <w:sz w:val="28"/>
            <w:szCs w:val="28"/>
            <w:u w:val="single"/>
            <w:rtl/>
            <w:lang w:bidi="fa-IR"/>
            <w:rPrChange w:id="2609" w:author="Microsoft account" w:date="2025-09-28T09:51:00Z">
              <w:rPr>
                <w:rFonts w:cs="Calibri" w:hint="eastAsia"/>
                <w:sz w:val="28"/>
                <w:szCs w:val="28"/>
                <w:rtl/>
                <w:lang w:bidi="fa-IR"/>
              </w:rPr>
            </w:rPrChange>
          </w:rPr>
          <w:t>نم</w:t>
        </w:r>
        <w:r w:rsidR="00536A28" w:rsidRPr="002A7590">
          <w:rPr>
            <w:rFonts w:cs="Calibri" w:hint="cs"/>
            <w:sz w:val="28"/>
            <w:szCs w:val="28"/>
            <w:u w:val="single"/>
            <w:rtl/>
            <w:lang w:bidi="fa-IR"/>
            <w:rPrChange w:id="2610" w:author="Microsoft account" w:date="2025-09-28T09:51:00Z">
              <w:rPr>
                <w:rFonts w:cs="Calibri" w:hint="cs"/>
                <w:sz w:val="28"/>
                <w:szCs w:val="28"/>
                <w:rtl/>
                <w:lang w:bidi="fa-IR"/>
              </w:rPr>
            </w:rPrChange>
          </w:rPr>
          <w:t>ی</w:t>
        </w:r>
        <w:r w:rsidR="00536A28" w:rsidRPr="002A7590">
          <w:rPr>
            <w:rFonts w:cs="Calibri" w:hint="eastAsia"/>
            <w:sz w:val="28"/>
            <w:szCs w:val="28"/>
            <w:u w:val="single"/>
            <w:rtl/>
            <w:lang w:bidi="fa-IR"/>
            <w:rPrChange w:id="2611" w:author="Microsoft account" w:date="2025-09-28T09:51:00Z">
              <w:rPr>
                <w:rFonts w:cs="Calibri" w:hint="eastAsia"/>
                <w:sz w:val="28"/>
                <w:szCs w:val="28"/>
                <w:rtl/>
                <w:lang w:bidi="fa-IR"/>
              </w:rPr>
            </w:rPrChange>
          </w:rPr>
          <w:t>شه</w:t>
        </w:r>
        <w:r w:rsidR="00536A28" w:rsidRPr="002A7590">
          <w:rPr>
            <w:rFonts w:cs="Calibri"/>
            <w:sz w:val="28"/>
            <w:szCs w:val="28"/>
            <w:u w:val="single"/>
            <w:rtl/>
            <w:lang w:bidi="fa-IR"/>
            <w:rPrChange w:id="2612" w:author="Microsoft account" w:date="2025-09-28T09:51:00Z">
              <w:rPr>
                <w:rFonts w:cs="Calibri"/>
                <w:sz w:val="28"/>
                <w:szCs w:val="28"/>
                <w:rtl/>
                <w:lang w:bidi="fa-IR"/>
              </w:rPr>
            </w:rPrChange>
          </w:rPr>
          <w:t xml:space="preserve"> اگر در</w:t>
        </w:r>
        <w:r w:rsidR="00536A28" w:rsidRPr="002A7590">
          <w:rPr>
            <w:rFonts w:cs="Calibri" w:hint="cs"/>
            <w:sz w:val="28"/>
            <w:szCs w:val="28"/>
            <w:u w:val="single"/>
            <w:rtl/>
            <w:lang w:bidi="fa-IR"/>
            <w:rPrChange w:id="2613" w:author="Microsoft account" w:date="2025-09-28T09:51:00Z">
              <w:rPr>
                <w:rFonts w:cs="Calibri" w:hint="cs"/>
                <w:sz w:val="28"/>
                <w:szCs w:val="28"/>
                <w:rtl/>
                <w:lang w:bidi="fa-IR"/>
              </w:rPr>
            </w:rPrChange>
          </w:rPr>
          <w:t>ی</w:t>
        </w:r>
        <w:r w:rsidR="00536A28" w:rsidRPr="002A7590">
          <w:rPr>
            <w:rFonts w:cs="Calibri" w:hint="eastAsia"/>
            <w:sz w:val="28"/>
            <w:szCs w:val="28"/>
            <w:u w:val="single"/>
            <w:rtl/>
            <w:lang w:bidi="fa-IR"/>
            <w:rPrChange w:id="2614" w:author="Microsoft account" w:date="2025-09-28T09:51:00Z">
              <w:rPr>
                <w:rFonts w:cs="Calibri" w:hint="eastAsia"/>
                <w:sz w:val="28"/>
                <w:szCs w:val="28"/>
                <w:rtl/>
                <w:lang w:bidi="fa-IR"/>
              </w:rPr>
            </w:rPrChange>
          </w:rPr>
          <w:t>افتش</w:t>
        </w:r>
        <w:r w:rsidR="00536A28" w:rsidRPr="002A7590">
          <w:rPr>
            <w:rFonts w:cs="Calibri"/>
            <w:sz w:val="28"/>
            <w:szCs w:val="28"/>
            <w:u w:val="single"/>
            <w:rtl/>
            <w:lang w:bidi="fa-IR"/>
            <w:rPrChange w:id="2615" w:author="Microsoft account" w:date="2025-09-28T09:51:00Z">
              <w:rPr>
                <w:rFonts w:cs="Calibri"/>
                <w:sz w:val="28"/>
                <w:szCs w:val="28"/>
                <w:rtl/>
                <w:lang w:bidi="fa-IR"/>
              </w:rPr>
            </w:rPrChange>
          </w:rPr>
          <w:t xml:space="preserve"> نکرد</w:t>
        </w:r>
        <w:r w:rsidR="00536A28" w:rsidRPr="002A7590">
          <w:rPr>
            <w:rFonts w:cs="Calibri" w:hint="cs"/>
            <w:sz w:val="28"/>
            <w:szCs w:val="28"/>
            <w:u w:val="single"/>
            <w:rtl/>
            <w:lang w:bidi="fa-IR"/>
            <w:rPrChange w:id="2616" w:author="Microsoft account" w:date="2025-09-28T09:51:00Z">
              <w:rPr>
                <w:rFonts w:cs="Calibri" w:hint="cs"/>
                <w:sz w:val="28"/>
                <w:szCs w:val="28"/>
                <w:rtl/>
                <w:lang w:bidi="fa-IR"/>
              </w:rPr>
            </w:rPrChange>
          </w:rPr>
          <w:t>ی</w:t>
        </w:r>
        <w:r w:rsidR="00536A28" w:rsidRPr="002A7590">
          <w:rPr>
            <w:rFonts w:cs="Calibri" w:hint="eastAsia"/>
            <w:sz w:val="28"/>
            <w:szCs w:val="28"/>
            <w:u w:val="single"/>
            <w:rtl/>
            <w:lang w:bidi="fa-IR"/>
            <w:rPrChange w:id="2617" w:author="Microsoft account" w:date="2025-09-28T09:51:00Z">
              <w:rPr>
                <w:rFonts w:cs="Calibri" w:hint="eastAsia"/>
                <w:sz w:val="28"/>
                <w:szCs w:val="28"/>
                <w:rtl/>
                <w:lang w:bidi="fa-IR"/>
              </w:rPr>
            </w:rPrChange>
          </w:rPr>
          <w:t>م</w:t>
        </w:r>
        <w:r w:rsidR="00536A28" w:rsidRPr="002A7590">
          <w:rPr>
            <w:rFonts w:cs="Calibri"/>
            <w:sz w:val="28"/>
            <w:szCs w:val="28"/>
            <w:u w:val="single"/>
            <w:rtl/>
            <w:lang w:bidi="fa-IR"/>
            <w:rPrChange w:id="2618" w:author="Microsoft account" w:date="2025-09-28T09:51:00Z">
              <w:rPr>
                <w:rFonts w:cs="Calibri"/>
                <w:sz w:val="28"/>
                <w:szCs w:val="28"/>
                <w:rtl/>
                <w:lang w:bidi="fa-IR"/>
              </w:rPr>
            </w:rPrChange>
          </w:rPr>
          <w:t xml:space="preserve"> تو</w:t>
        </w:r>
        <w:r w:rsidR="00536A28" w:rsidRPr="002A7590">
          <w:rPr>
            <w:rFonts w:cs="Calibri" w:hint="cs"/>
            <w:sz w:val="28"/>
            <w:szCs w:val="28"/>
            <w:u w:val="single"/>
            <w:rtl/>
            <w:lang w:bidi="fa-IR"/>
            <w:rPrChange w:id="2619" w:author="Microsoft account" w:date="2025-09-28T09:51:00Z">
              <w:rPr>
                <w:rFonts w:cs="Calibri" w:hint="cs"/>
                <w:sz w:val="28"/>
                <w:szCs w:val="28"/>
                <w:rtl/>
                <w:lang w:bidi="fa-IR"/>
              </w:rPr>
            </w:rPrChange>
          </w:rPr>
          <w:t>ی</w:t>
        </w:r>
        <w:r w:rsidR="00536A28" w:rsidRPr="002A7590">
          <w:rPr>
            <w:rFonts w:cs="Calibri"/>
            <w:sz w:val="28"/>
            <w:szCs w:val="28"/>
            <w:u w:val="single"/>
            <w:rtl/>
            <w:lang w:bidi="fa-IR"/>
            <w:rPrChange w:id="2620" w:author="Microsoft account" w:date="2025-09-28T09:51:00Z">
              <w:rPr>
                <w:rFonts w:cs="Calibri"/>
                <w:sz w:val="28"/>
                <w:szCs w:val="28"/>
                <w:rtl/>
                <w:lang w:bidi="fa-IR"/>
              </w:rPr>
            </w:rPrChange>
          </w:rPr>
          <w:t xml:space="preserve"> </w:t>
        </w:r>
        <w:r w:rsidR="00536A28" w:rsidRPr="002A7590">
          <w:rPr>
            <w:rFonts w:cs="Calibri" w:hint="cs"/>
            <w:sz w:val="28"/>
            <w:szCs w:val="28"/>
            <w:u w:val="single"/>
            <w:rtl/>
            <w:lang w:bidi="fa-IR"/>
            <w:rPrChange w:id="2621" w:author="Microsoft account" w:date="2025-09-28T09:51:00Z">
              <w:rPr>
                <w:rFonts w:cs="Calibri" w:hint="cs"/>
                <w:sz w:val="28"/>
                <w:szCs w:val="28"/>
                <w:rtl/>
                <w:lang w:bidi="fa-IR"/>
              </w:rPr>
            </w:rPrChange>
          </w:rPr>
          <w:t>ی</w:t>
        </w:r>
        <w:r w:rsidR="00536A28" w:rsidRPr="002A7590">
          <w:rPr>
            <w:rFonts w:cs="Calibri" w:hint="eastAsia"/>
            <w:sz w:val="28"/>
            <w:szCs w:val="28"/>
            <w:u w:val="single"/>
            <w:rtl/>
            <w:lang w:bidi="fa-IR"/>
            <w:rPrChange w:id="2622" w:author="Microsoft account" w:date="2025-09-28T09:51:00Z">
              <w:rPr>
                <w:rFonts w:cs="Calibri" w:hint="eastAsia"/>
                <w:sz w:val="28"/>
                <w:szCs w:val="28"/>
                <w:rtl/>
                <w:lang w:bidi="fa-IR"/>
              </w:rPr>
            </w:rPrChange>
          </w:rPr>
          <w:t>ه</w:t>
        </w:r>
        <w:r w:rsidR="00536A28" w:rsidRPr="002A7590">
          <w:rPr>
            <w:rFonts w:cs="Calibri"/>
            <w:sz w:val="28"/>
            <w:szCs w:val="28"/>
            <w:u w:val="single"/>
            <w:rtl/>
            <w:lang w:bidi="fa-IR"/>
            <w:rPrChange w:id="2623" w:author="Microsoft account" w:date="2025-09-28T09:51:00Z">
              <w:rPr>
                <w:rFonts w:cs="Calibri"/>
                <w:sz w:val="28"/>
                <w:szCs w:val="28"/>
                <w:rtl/>
                <w:lang w:bidi="fa-IR"/>
              </w:rPr>
            </w:rPrChange>
          </w:rPr>
          <w:t xml:space="preserve"> متغ</w:t>
        </w:r>
        <w:r w:rsidR="00536A28" w:rsidRPr="002A7590">
          <w:rPr>
            <w:rFonts w:cs="Calibri" w:hint="cs"/>
            <w:sz w:val="28"/>
            <w:szCs w:val="28"/>
            <w:u w:val="single"/>
            <w:rtl/>
            <w:lang w:bidi="fa-IR"/>
            <w:rPrChange w:id="2624" w:author="Microsoft account" w:date="2025-09-28T09:51:00Z">
              <w:rPr>
                <w:rFonts w:cs="Calibri" w:hint="cs"/>
                <w:sz w:val="28"/>
                <w:szCs w:val="28"/>
                <w:rtl/>
                <w:lang w:bidi="fa-IR"/>
              </w:rPr>
            </w:rPrChange>
          </w:rPr>
          <w:t>ی</w:t>
        </w:r>
        <w:r w:rsidR="00536A28" w:rsidRPr="002A7590">
          <w:rPr>
            <w:rFonts w:cs="Calibri" w:hint="eastAsia"/>
            <w:sz w:val="28"/>
            <w:szCs w:val="28"/>
            <w:u w:val="single"/>
            <w:rtl/>
            <w:lang w:bidi="fa-IR"/>
            <w:rPrChange w:id="2625" w:author="Microsoft account" w:date="2025-09-28T09:51:00Z">
              <w:rPr>
                <w:rFonts w:cs="Calibri" w:hint="eastAsia"/>
                <w:sz w:val="28"/>
                <w:szCs w:val="28"/>
                <w:rtl/>
                <w:lang w:bidi="fa-IR"/>
              </w:rPr>
            </w:rPrChange>
          </w:rPr>
          <w:t>ر</w:t>
        </w:r>
        <w:r w:rsidR="00536A28" w:rsidRPr="002A7590">
          <w:rPr>
            <w:rFonts w:cs="Calibri"/>
            <w:sz w:val="28"/>
            <w:szCs w:val="28"/>
            <w:u w:val="single"/>
            <w:rtl/>
            <w:lang w:bidi="fa-IR"/>
            <w:rPrChange w:id="2626" w:author="Microsoft account" w:date="2025-09-28T09:51:00Z">
              <w:rPr>
                <w:rFonts w:cs="Calibri"/>
                <w:sz w:val="28"/>
                <w:szCs w:val="28"/>
                <w:rtl/>
                <w:lang w:bidi="fa-IR"/>
              </w:rPr>
            </w:rPrChange>
          </w:rPr>
          <w:t xml:space="preserve"> بعدا در</w:t>
        </w:r>
        <w:r w:rsidR="00536A28" w:rsidRPr="002A7590">
          <w:rPr>
            <w:rFonts w:cs="Calibri" w:hint="cs"/>
            <w:sz w:val="28"/>
            <w:szCs w:val="28"/>
            <w:u w:val="single"/>
            <w:rtl/>
            <w:lang w:bidi="fa-IR"/>
            <w:rPrChange w:id="2627" w:author="Microsoft account" w:date="2025-09-28T09:51:00Z">
              <w:rPr>
                <w:rFonts w:cs="Calibri" w:hint="cs"/>
                <w:sz w:val="28"/>
                <w:szCs w:val="28"/>
                <w:rtl/>
                <w:lang w:bidi="fa-IR"/>
              </w:rPr>
            </w:rPrChange>
          </w:rPr>
          <w:t>ی</w:t>
        </w:r>
        <w:r w:rsidR="00536A28" w:rsidRPr="002A7590">
          <w:rPr>
            <w:rFonts w:cs="Calibri" w:hint="eastAsia"/>
            <w:sz w:val="28"/>
            <w:szCs w:val="28"/>
            <w:u w:val="single"/>
            <w:rtl/>
            <w:lang w:bidi="fa-IR"/>
            <w:rPrChange w:id="2628" w:author="Microsoft account" w:date="2025-09-28T09:51:00Z">
              <w:rPr>
                <w:rFonts w:cs="Calibri" w:hint="eastAsia"/>
                <w:sz w:val="28"/>
                <w:szCs w:val="28"/>
                <w:rtl/>
                <w:lang w:bidi="fa-IR"/>
              </w:rPr>
            </w:rPrChange>
          </w:rPr>
          <w:t>افتش</w:t>
        </w:r>
        <w:r w:rsidR="00536A28" w:rsidRPr="002A7590">
          <w:rPr>
            <w:rFonts w:cs="Calibri"/>
            <w:sz w:val="28"/>
            <w:szCs w:val="28"/>
            <w:u w:val="single"/>
            <w:rtl/>
            <w:lang w:bidi="fa-IR"/>
            <w:rPrChange w:id="2629" w:author="Microsoft account" w:date="2025-09-28T09:51:00Z">
              <w:rPr>
                <w:rFonts w:cs="Calibri"/>
                <w:sz w:val="28"/>
                <w:szCs w:val="28"/>
                <w:rtl/>
                <w:lang w:bidi="fa-IR"/>
              </w:rPr>
            </w:rPrChange>
          </w:rPr>
          <w:t xml:space="preserve"> کن</w:t>
        </w:r>
        <w:r w:rsidR="00536A28" w:rsidRPr="002A7590">
          <w:rPr>
            <w:rFonts w:cs="Calibri" w:hint="cs"/>
            <w:sz w:val="28"/>
            <w:szCs w:val="28"/>
            <w:u w:val="single"/>
            <w:rtl/>
            <w:lang w:bidi="fa-IR"/>
            <w:rPrChange w:id="2630" w:author="Microsoft account" w:date="2025-09-28T09:51:00Z">
              <w:rPr>
                <w:rFonts w:cs="Calibri" w:hint="cs"/>
                <w:sz w:val="28"/>
                <w:szCs w:val="28"/>
                <w:rtl/>
                <w:lang w:bidi="fa-IR"/>
              </w:rPr>
            </w:rPrChange>
          </w:rPr>
          <w:t>ی</w:t>
        </w:r>
        <w:r w:rsidR="00536A28" w:rsidRPr="002A7590">
          <w:rPr>
            <w:rFonts w:cs="Calibri" w:hint="eastAsia"/>
            <w:sz w:val="28"/>
            <w:szCs w:val="28"/>
            <w:u w:val="single"/>
            <w:rtl/>
            <w:lang w:bidi="fa-IR"/>
            <w:rPrChange w:id="2631" w:author="Microsoft account" w:date="2025-09-28T09:51:00Z">
              <w:rPr>
                <w:rFonts w:cs="Calibri" w:hint="eastAsia"/>
                <w:sz w:val="28"/>
                <w:szCs w:val="28"/>
                <w:rtl/>
                <w:lang w:bidi="fa-IR"/>
              </w:rPr>
            </w:rPrChange>
          </w:rPr>
          <w:t>م</w:t>
        </w:r>
        <w:r w:rsidR="00536A28" w:rsidRPr="002A7590">
          <w:rPr>
            <w:rFonts w:cs="Calibri"/>
            <w:sz w:val="28"/>
            <w:szCs w:val="28"/>
            <w:u w:val="single"/>
            <w:rtl/>
            <w:lang w:bidi="fa-IR"/>
            <w:rPrChange w:id="2632" w:author="Microsoft account" w:date="2025-09-28T09:51:00Z">
              <w:rPr>
                <w:rFonts w:cs="Calibri"/>
                <w:sz w:val="28"/>
                <w:szCs w:val="28"/>
                <w:rtl/>
                <w:lang w:bidi="fa-IR"/>
              </w:rPr>
            </w:rPrChange>
          </w:rPr>
          <w:t>. با</w:t>
        </w:r>
        <w:r w:rsidR="00536A28" w:rsidRPr="002A7590">
          <w:rPr>
            <w:rFonts w:cs="Calibri" w:hint="cs"/>
            <w:sz w:val="28"/>
            <w:szCs w:val="28"/>
            <w:u w:val="single"/>
            <w:rtl/>
            <w:lang w:bidi="fa-IR"/>
            <w:rPrChange w:id="2633" w:author="Microsoft account" w:date="2025-09-28T09:51:00Z">
              <w:rPr>
                <w:rFonts w:cs="Calibri" w:hint="cs"/>
                <w:sz w:val="28"/>
                <w:szCs w:val="28"/>
                <w:rtl/>
                <w:lang w:bidi="fa-IR"/>
              </w:rPr>
            </w:rPrChange>
          </w:rPr>
          <w:t>ی</w:t>
        </w:r>
        <w:r w:rsidR="00536A28" w:rsidRPr="002A7590">
          <w:rPr>
            <w:rFonts w:cs="Calibri" w:hint="eastAsia"/>
            <w:sz w:val="28"/>
            <w:szCs w:val="28"/>
            <w:u w:val="single"/>
            <w:rtl/>
            <w:lang w:bidi="fa-IR"/>
            <w:rPrChange w:id="2634" w:author="Microsoft account" w:date="2025-09-28T09:51:00Z">
              <w:rPr>
                <w:rFonts w:cs="Calibri" w:hint="eastAsia"/>
                <w:sz w:val="28"/>
                <w:szCs w:val="28"/>
                <w:rtl/>
                <w:lang w:bidi="fa-IR"/>
              </w:rPr>
            </w:rPrChange>
          </w:rPr>
          <w:t>د</w:t>
        </w:r>
        <w:r w:rsidR="00536A28" w:rsidRPr="002A7590">
          <w:rPr>
            <w:rFonts w:cs="Calibri"/>
            <w:sz w:val="28"/>
            <w:szCs w:val="28"/>
            <w:u w:val="single"/>
            <w:rtl/>
            <w:lang w:bidi="fa-IR"/>
            <w:rPrChange w:id="2635" w:author="Microsoft account" w:date="2025-09-28T09:51:00Z">
              <w:rPr>
                <w:rFonts w:cs="Calibri"/>
                <w:sz w:val="28"/>
                <w:szCs w:val="28"/>
                <w:rtl/>
                <w:lang w:bidi="fa-IR"/>
              </w:rPr>
            </w:rPrChange>
          </w:rPr>
          <w:t xml:space="preserve"> ح</w:t>
        </w:r>
        <w:r w:rsidR="00536A28" w:rsidRPr="002A7590">
          <w:rPr>
            <w:rFonts w:cs="Calibri" w:hint="cs"/>
            <w:sz w:val="28"/>
            <w:szCs w:val="28"/>
            <w:u w:val="single"/>
            <w:rtl/>
            <w:lang w:bidi="fa-IR"/>
            <w:rPrChange w:id="2636" w:author="Microsoft account" w:date="2025-09-28T09:51:00Z">
              <w:rPr>
                <w:rFonts w:cs="Calibri" w:hint="cs"/>
                <w:sz w:val="28"/>
                <w:szCs w:val="28"/>
                <w:rtl/>
                <w:lang w:bidi="fa-IR"/>
              </w:rPr>
            </w:rPrChange>
          </w:rPr>
          <w:t>ی</w:t>
        </w:r>
        <w:r w:rsidR="00536A28" w:rsidRPr="002A7590">
          <w:rPr>
            <w:rFonts w:cs="Calibri" w:hint="eastAsia"/>
            <w:sz w:val="28"/>
            <w:szCs w:val="28"/>
            <w:u w:val="single"/>
            <w:rtl/>
            <w:lang w:bidi="fa-IR"/>
            <w:rPrChange w:id="2637" w:author="Microsoft account" w:date="2025-09-28T09:51:00Z">
              <w:rPr>
                <w:rFonts w:cs="Calibri" w:hint="eastAsia"/>
                <w:sz w:val="28"/>
                <w:szCs w:val="28"/>
                <w:rtl/>
                <w:lang w:bidi="fa-IR"/>
              </w:rPr>
            </w:rPrChange>
          </w:rPr>
          <w:t>ن</w:t>
        </w:r>
        <w:r w:rsidR="00536A28" w:rsidRPr="002A7590">
          <w:rPr>
            <w:rFonts w:cs="Calibri"/>
            <w:sz w:val="28"/>
            <w:szCs w:val="28"/>
            <w:u w:val="single"/>
            <w:rtl/>
            <w:lang w:bidi="fa-IR"/>
            <w:rPrChange w:id="2638" w:author="Microsoft account" w:date="2025-09-28T09:51:00Z">
              <w:rPr>
                <w:rFonts w:cs="Calibri"/>
                <w:sz w:val="28"/>
                <w:szCs w:val="28"/>
                <w:rtl/>
                <w:lang w:bidi="fa-IR"/>
              </w:rPr>
            </w:rPrChange>
          </w:rPr>
          <w:t xml:space="preserve"> </w:t>
        </w:r>
        <w:r w:rsidR="00536A28" w:rsidRPr="002A7590">
          <w:rPr>
            <w:rFonts w:cs="Calibri"/>
            <w:sz w:val="28"/>
            <w:szCs w:val="28"/>
            <w:u w:val="single"/>
            <w:lang w:bidi="fa-IR"/>
            <w:rPrChange w:id="2639" w:author="Microsoft account" w:date="2025-09-28T09:51:00Z">
              <w:rPr>
                <w:rFonts w:cs="Calibri"/>
                <w:sz w:val="28"/>
                <w:szCs w:val="28"/>
                <w:lang w:bidi="fa-IR"/>
              </w:rPr>
            </w:rPrChange>
          </w:rPr>
          <w:t>declare</w:t>
        </w:r>
        <w:r w:rsidR="00536A28" w:rsidRPr="002A7590">
          <w:rPr>
            <w:rFonts w:cs="Calibri"/>
            <w:sz w:val="28"/>
            <w:szCs w:val="28"/>
            <w:u w:val="single"/>
            <w:rtl/>
            <w:lang w:bidi="fa-IR"/>
            <w:rPrChange w:id="2640" w:author="Microsoft account" w:date="2025-09-28T09:51:00Z">
              <w:rPr>
                <w:rFonts w:cs="Calibri"/>
                <w:sz w:val="28"/>
                <w:szCs w:val="28"/>
                <w:rtl/>
                <w:lang w:bidi="fa-IR"/>
              </w:rPr>
            </w:rPrChange>
          </w:rPr>
          <w:t xml:space="preserve"> در</w:t>
        </w:r>
        <w:r w:rsidR="00536A28" w:rsidRPr="002A7590">
          <w:rPr>
            <w:rFonts w:cs="Calibri" w:hint="cs"/>
            <w:sz w:val="28"/>
            <w:szCs w:val="28"/>
            <w:u w:val="single"/>
            <w:rtl/>
            <w:lang w:bidi="fa-IR"/>
            <w:rPrChange w:id="2641" w:author="Microsoft account" w:date="2025-09-28T09:51:00Z">
              <w:rPr>
                <w:rFonts w:cs="Calibri" w:hint="cs"/>
                <w:sz w:val="28"/>
                <w:szCs w:val="28"/>
                <w:rtl/>
                <w:lang w:bidi="fa-IR"/>
              </w:rPr>
            </w:rPrChange>
          </w:rPr>
          <w:t>ی</w:t>
        </w:r>
        <w:r w:rsidR="00536A28" w:rsidRPr="002A7590">
          <w:rPr>
            <w:rFonts w:cs="Calibri" w:hint="eastAsia"/>
            <w:sz w:val="28"/>
            <w:szCs w:val="28"/>
            <w:u w:val="single"/>
            <w:rtl/>
            <w:lang w:bidi="fa-IR"/>
            <w:rPrChange w:id="2642" w:author="Microsoft account" w:date="2025-09-28T09:51:00Z">
              <w:rPr>
                <w:rFonts w:cs="Calibri" w:hint="eastAsia"/>
                <w:sz w:val="28"/>
                <w:szCs w:val="28"/>
                <w:rtl/>
                <w:lang w:bidi="fa-IR"/>
              </w:rPr>
            </w:rPrChange>
          </w:rPr>
          <w:t>افت</w:t>
        </w:r>
        <w:r w:rsidR="00536A28" w:rsidRPr="002A7590">
          <w:rPr>
            <w:rFonts w:cs="Calibri"/>
            <w:sz w:val="28"/>
            <w:szCs w:val="28"/>
            <w:u w:val="single"/>
            <w:rtl/>
            <w:lang w:bidi="fa-IR"/>
            <w:rPrChange w:id="2643" w:author="Microsoft account" w:date="2025-09-28T09:51:00Z">
              <w:rPr>
                <w:rFonts w:cs="Calibri"/>
                <w:sz w:val="28"/>
                <w:szCs w:val="28"/>
                <w:rtl/>
                <w:lang w:bidi="fa-IR"/>
              </w:rPr>
            </w:rPrChange>
          </w:rPr>
          <w:t xml:space="preserve"> بشه</w:t>
        </w:r>
        <w:r w:rsidR="00536A28">
          <w:rPr>
            <w:rFonts w:cs="Calibri" w:hint="cs"/>
            <w:sz w:val="28"/>
            <w:szCs w:val="28"/>
            <w:rtl/>
            <w:lang w:bidi="fa-IR"/>
          </w:rPr>
          <w:t xml:space="preserve">. بعدش هم راحت میزاریش داخل </w:t>
        </w:r>
        <w:r w:rsidR="00536A28">
          <w:rPr>
            <w:rFonts w:cs="Calibri"/>
            <w:sz w:val="28"/>
            <w:szCs w:val="28"/>
            <w:lang w:bidi="fa-IR"/>
          </w:rPr>
          <w:t>after_cancel()</w:t>
        </w:r>
        <w:r w:rsidR="00536A28">
          <w:rPr>
            <w:rFonts w:cs="Calibri" w:hint="cs"/>
            <w:sz w:val="28"/>
            <w:szCs w:val="28"/>
            <w:rtl/>
            <w:lang w:bidi="fa-IR"/>
          </w:rPr>
          <w:t xml:space="preserve"> و تمام میشه. هر موقع هم خواستی از دوباره انجامش میدی. </w:t>
        </w:r>
      </w:ins>
    </w:p>
    <w:p w14:paraId="75D4B70D" w14:textId="77777777" w:rsidR="00536A28" w:rsidRDefault="00536A28">
      <w:pPr>
        <w:bidi/>
        <w:spacing w:after="0" w:line="276" w:lineRule="auto"/>
        <w:jc w:val="both"/>
        <w:rPr>
          <w:ins w:id="2644" w:author="Microsoft account" w:date="2025-09-27T10:05:00Z"/>
          <w:rFonts w:cs="Calibri"/>
          <w:sz w:val="28"/>
          <w:szCs w:val="28"/>
          <w:rtl/>
          <w:lang w:bidi="fa-IR"/>
        </w:rPr>
        <w:pPrChange w:id="2645" w:author="Microsoft account" w:date="2025-09-27T10:05:00Z">
          <w:pPr>
            <w:bidi/>
            <w:spacing w:after="0" w:line="276" w:lineRule="auto"/>
            <w:jc w:val="both"/>
          </w:pPr>
        </w:pPrChange>
      </w:pPr>
    </w:p>
    <w:p w14:paraId="3DA665EB" w14:textId="1EBA7B7F" w:rsidR="00536A28" w:rsidRDefault="00536A28">
      <w:pPr>
        <w:bidi/>
        <w:spacing w:after="0" w:line="276" w:lineRule="auto"/>
        <w:jc w:val="both"/>
        <w:rPr>
          <w:ins w:id="2646" w:author="Microsoft account" w:date="2025-09-27T10:08:00Z"/>
          <w:rFonts w:cs="Calibri"/>
          <w:sz w:val="28"/>
          <w:szCs w:val="28"/>
          <w:rtl/>
          <w:lang w:bidi="fa-IR"/>
        </w:rPr>
        <w:pPrChange w:id="2647" w:author="Microsoft account" w:date="2025-09-27T10:05:00Z">
          <w:pPr>
            <w:bidi/>
            <w:spacing w:after="0" w:line="276" w:lineRule="auto"/>
            <w:jc w:val="both"/>
          </w:pPr>
        </w:pPrChange>
      </w:pPr>
      <w:ins w:id="2648" w:author="Microsoft account" w:date="2025-09-27T10:05:00Z">
        <w:r>
          <w:rPr>
            <w:rFonts w:cs="Calibri" w:hint="cs"/>
            <w:sz w:val="28"/>
            <w:szCs w:val="28"/>
            <w:rtl/>
            <w:lang w:bidi="fa-IR"/>
          </w:rPr>
          <w:t>-</w:t>
        </w:r>
      </w:ins>
      <w:ins w:id="2649" w:author="Microsoft account" w:date="2025-09-27T10:07:00Z">
        <w:r w:rsidR="00C44315">
          <w:rPr>
            <w:rFonts w:cs="Calibri" w:hint="cs"/>
            <w:sz w:val="28"/>
            <w:szCs w:val="28"/>
            <w:rtl/>
            <w:lang w:bidi="fa-IR"/>
          </w:rPr>
          <w:t xml:space="preserve">نکته درمورد تفاوت </w:t>
        </w:r>
        <w:r w:rsidR="00C44315">
          <w:rPr>
            <w:rFonts w:cs="Calibri"/>
            <w:sz w:val="28"/>
            <w:szCs w:val="28"/>
            <w:lang w:bidi="fa-IR"/>
          </w:rPr>
          <w:t>str(widget)</w:t>
        </w:r>
        <w:r w:rsidR="00C44315">
          <w:rPr>
            <w:rFonts w:cs="Calibri" w:hint="cs"/>
            <w:sz w:val="28"/>
            <w:szCs w:val="28"/>
            <w:rtl/>
            <w:lang w:bidi="fa-IR"/>
          </w:rPr>
          <w:t xml:space="preserve"> و </w:t>
        </w:r>
        <w:r w:rsidR="00C44315">
          <w:rPr>
            <w:rFonts w:cs="Calibri"/>
            <w:sz w:val="28"/>
            <w:szCs w:val="28"/>
            <w:lang w:bidi="fa-IR"/>
          </w:rPr>
          <w:t>root.widget.winfo_id()</w:t>
        </w:r>
      </w:ins>
      <w:ins w:id="2650" w:author="Microsoft account" w:date="2025-09-27T10:08:00Z">
        <w:r w:rsidR="00C44315">
          <w:rPr>
            <w:rFonts w:cs="Calibri" w:hint="cs"/>
            <w:sz w:val="28"/>
            <w:szCs w:val="28"/>
            <w:rtl/>
            <w:lang w:bidi="fa-IR"/>
          </w:rPr>
          <w:t xml:space="preserve"> :</w:t>
        </w:r>
      </w:ins>
    </w:p>
    <w:p w14:paraId="2535DF0B" w14:textId="1381C0BC" w:rsidR="00C44315" w:rsidRDefault="00C44315">
      <w:pPr>
        <w:bidi/>
        <w:spacing w:after="0" w:line="276" w:lineRule="auto"/>
        <w:jc w:val="both"/>
        <w:rPr>
          <w:ins w:id="2651" w:author="Microsoft account" w:date="2025-09-27T10:08:00Z"/>
          <w:rFonts w:cs="Calibri"/>
          <w:sz w:val="28"/>
          <w:szCs w:val="28"/>
          <w:rtl/>
          <w:lang w:bidi="fa-IR"/>
        </w:rPr>
        <w:pPrChange w:id="2652" w:author="Microsoft account" w:date="2025-09-27T10:08:00Z">
          <w:pPr>
            <w:bidi/>
            <w:spacing w:after="0" w:line="276" w:lineRule="auto"/>
            <w:jc w:val="both"/>
          </w:pPr>
        </w:pPrChange>
      </w:pPr>
      <w:ins w:id="2653" w:author="Microsoft account" w:date="2025-09-27T10:08:00Z">
        <w:r w:rsidRPr="00C44315">
          <w:rPr>
            <w:rFonts w:cs="Calibri"/>
            <w:noProof/>
            <w:sz w:val="28"/>
            <w:szCs w:val="28"/>
            <w:rPrChange w:id="2654" w:author="Unknown">
              <w:rPr>
                <w:noProof/>
              </w:rPr>
            </w:rPrChange>
          </w:rPr>
          <w:drawing>
            <wp:inline distT="0" distB="0" distL="0" distR="0" wp14:anchorId="73CBB101" wp14:editId="04A863CB">
              <wp:extent cx="5731510" cy="314579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31510" cy="3145790"/>
                      </a:xfrm>
                      <a:prstGeom prst="rect">
                        <a:avLst/>
                      </a:prstGeom>
                    </pic:spPr>
                  </pic:pic>
                </a:graphicData>
              </a:graphic>
            </wp:inline>
          </w:drawing>
        </w:r>
      </w:ins>
    </w:p>
    <w:p w14:paraId="4B09261B" w14:textId="77777777" w:rsidR="00C44315" w:rsidRDefault="00C44315">
      <w:pPr>
        <w:bidi/>
        <w:spacing w:after="0" w:line="276" w:lineRule="auto"/>
        <w:jc w:val="both"/>
        <w:rPr>
          <w:ins w:id="2655" w:author="Microsoft account" w:date="2025-09-27T10:08:00Z"/>
          <w:rFonts w:cs="Calibri"/>
          <w:sz w:val="28"/>
          <w:szCs w:val="28"/>
          <w:rtl/>
          <w:lang w:bidi="fa-IR"/>
        </w:rPr>
        <w:pPrChange w:id="2656" w:author="Microsoft account" w:date="2025-09-27T10:08:00Z">
          <w:pPr>
            <w:bidi/>
            <w:spacing w:after="0" w:line="276" w:lineRule="auto"/>
            <w:jc w:val="both"/>
          </w:pPr>
        </w:pPrChange>
      </w:pPr>
    </w:p>
    <w:p w14:paraId="4382BC76" w14:textId="34D3FFB6" w:rsidR="00C44315" w:rsidRDefault="00C44315">
      <w:pPr>
        <w:bidi/>
        <w:spacing w:after="0" w:line="276" w:lineRule="auto"/>
        <w:jc w:val="both"/>
        <w:rPr>
          <w:ins w:id="2657" w:author="Microsoft account" w:date="2025-09-27T10:13:00Z"/>
          <w:rFonts w:cs="Calibri"/>
          <w:sz w:val="28"/>
          <w:szCs w:val="28"/>
          <w:rtl/>
          <w:lang w:bidi="fa-IR"/>
        </w:rPr>
        <w:pPrChange w:id="2658" w:author="Microsoft account" w:date="2025-09-27T10:08:00Z">
          <w:pPr>
            <w:bidi/>
            <w:spacing w:after="0" w:line="276" w:lineRule="auto"/>
            <w:jc w:val="both"/>
          </w:pPr>
        </w:pPrChange>
      </w:pPr>
      <w:ins w:id="2659" w:author="Microsoft account" w:date="2025-09-27T10:08:00Z">
        <w:r>
          <w:rPr>
            <w:rFonts w:cs="Calibri" w:hint="cs"/>
            <w:sz w:val="28"/>
            <w:szCs w:val="28"/>
            <w:rtl/>
            <w:lang w:bidi="fa-IR"/>
          </w:rPr>
          <w:t>-</w:t>
        </w:r>
      </w:ins>
      <w:ins w:id="2660" w:author="Microsoft account" w:date="2025-09-27T10:13:00Z">
        <w:r>
          <w:rPr>
            <w:rFonts w:cs="Calibri" w:hint="cs"/>
            <w:sz w:val="28"/>
            <w:szCs w:val="28"/>
            <w:rtl/>
            <w:lang w:bidi="fa-IR"/>
          </w:rPr>
          <w:t>نکته ریز:</w:t>
        </w:r>
        <w:r w:rsidR="00976414">
          <w:rPr>
            <w:rFonts w:cs="Calibri" w:hint="cs"/>
            <w:sz w:val="28"/>
            <w:szCs w:val="28"/>
            <w:rtl/>
            <w:lang w:bidi="fa-IR"/>
          </w:rPr>
          <w:t xml:space="preserve"> درمورد تفاوت </w:t>
        </w:r>
        <w:r w:rsidR="00976414">
          <w:rPr>
            <w:rFonts w:cs="Calibri"/>
            <w:sz w:val="28"/>
            <w:szCs w:val="28"/>
            <w:lang w:bidi="fa-IR"/>
          </w:rPr>
          <w:t xml:space="preserve">item </w:t>
        </w:r>
        <w:r w:rsidR="00976414">
          <w:rPr>
            <w:rFonts w:cs="Calibri" w:hint="cs"/>
            <w:sz w:val="28"/>
            <w:szCs w:val="28"/>
            <w:rtl/>
            <w:lang w:bidi="fa-IR"/>
          </w:rPr>
          <w:t xml:space="preserve">های ساخته شده داخلِ یک </w:t>
        </w:r>
        <w:r w:rsidR="00976414">
          <w:rPr>
            <w:rFonts w:cs="Calibri"/>
            <w:sz w:val="28"/>
            <w:szCs w:val="28"/>
            <w:lang w:bidi="fa-IR"/>
          </w:rPr>
          <w:t>Canvas</w:t>
        </w:r>
        <w:r w:rsidR="00976414">
          <w:rPr>
            <w:rFonts w:cs="Calibri" w:hint="cs"/>
            <w:sz w:val="28"/>
            <w:szCs w:val="28"/>
            <w:rtl/>
            <w:lang w:bidi="fa-IR"/>
          </w:rPr>
          <w:t xml:space="preserve"> و </w:t>
        </w:r>
      </w:ins>
      <w:ins w:id="2661" w:author="Microsoft account" w:date="2025-09-27T10:14:00Z">
        <w:r w:rsidR="00976414">
          <w:rPr>
            <w:rFonts w:cs="Calibri"/>
            <w:sz w:val="28"/>
            <w:szCs w:val="28"/>
            <w:lang w:bidi="fa-IR"/>
          </w:rPr>
          <w:t>object</w:t>
        </w:r>
        <w:r w:rsidR="00976414">
          <w:rPr>
            <w:rFonts w:cs="Calibri" w:hint="cs"/>
            <w:sz w:val="28"/>
            <w:szCs w:val="28"/>
            <w:rtl/>
            <w:lang w:bidi="fa-IR"/>
          </w:rPr>
          <w:t xml:space="preserve">های ساخته شده (مثل خودِ خودِ </w:t>
        </w:r>
        <w:r w:rsidR="00976414">
          <w:rPr>
            <w:rFonts w:cs="Calibri"/>
            <w:sz w:val="28"/>
            <w:szCs w:val="28"/>
            <w:lang w:bidi="fa-IR"/>
          </w:rPr>
          <w:t>canvas</w:t>
        </w:r>
        <w:r w:rsidR="00976414">
          <w:rPr>
            <w:rFonts w:cs="Calibri" w:hint="cs"/>
            <w:sz w:val="28"/>
            <w:szCs w:val="28"/>
            <w:rtl/>
            <w:lang w:bidi="fa-IR"/>
          </w:rPr>
          <w:t>) :</w:t>
        </w:r>
      </w:ins>
    </w:p>
    <w:p w14:paraId="4690A48F" w14:textId="00C24665" w:rsidR="00C44315" w:rsidRDefault="00C44315">
      <w:pPr>
        <w:bidi/>
        <w:spacing w:after="0" w:line="276" w:lineRule="auto"/>
        <w:jc w:val="both"/>
        <w:rPr>
          <w:ins w:id="2662" w:author="Microsoft account" w:date="2025-09-27T10:13:00Z"/>
          <w:rFonts w:cs="Calibri"/>
          <w:sz w:val="28"/>
          <w:szCs w:val="28"/>
          <w:rtl/>
          <w:lang w:bidi="fa-IR"/>
        </w:rPr>
        <w:pPrChange w:id="2663" w:author="Microsoft account" w:date="2025-09-27T10:13:00Z">
          <w:pPr>
            <w:bidi/>
            <w:spacing w:after="0" w:line="276" w:lineRule="auto"/>
            <w:jc w:val="both"/>
          </w:pPr>
        </w:pPrChange>
      </w:pPr>
      <w:ins w:id="2664" w:author="Microsoft account" w:date="2025-09-27T10:13:00Z">
        <w:r w:rsidRPr="00C44315">
          <w:rPr>
            <w:rFonts w:cs="Calibri"/>
            <w:noProof/>
            <w:sz w:val="28"/>
            <w:szCs w:val="28"/>
            <w:rPrChange w:id="2665" w:author="Unknown">
              <w:rPr>
                <w:noProof/>
              </w:rPr>
            </w:rPrChange>
          </w:rPr>
          <w:lastRenderedPageBreak/>
          <w:drawing>
            <wp:inline distT="0" distB="0" distL="0" distR="0" wp14:anchorId="3813424B" wp14:editId="141B0B2E">
              <wp:extent cx="5731510" cy="508190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31510" cy="5081905"/>
                      </a:xfrm>
                      <a:prstGeom prst="rect">
                        <a:avLst/>
                      </a:prstGeom>
                    </pic:spPr>
                  </pic:pic>
                </a:graphicData>
              </a:graphic>
            </wp:inline>
          </w:drawing>
        </w:r>
      </w:ins>
    </w:p>
    <w:p w14:paraId="6C88940A" w14:textId="77777777" w:rsidR="00C44315" w:rsidRDefault="00C44315">
      <w:pPr>
        <w:bidi/>
        <w:spacing w:after="0" w:line="276" w:lineRule="auto"/>
        <w:jc w:val="both"/>
        <w:rPr>
          <w:ins w:id="2666" w:author="Microsoft account" w:date="2025-09-27T10:13:00Z"/>
          <w:rFonts w:cs="Calibri"/>
          <w:sz w:val="28"/>
          <w:szCs w:val="28"/>
          <w:rtl/>
          <w:lang w:bidi="fa-IR"/>
        </w:rPr>
        <w:pPrChange w:id="2667" w:author="Microsoft account" w:date="2025-09-27T10:13:00Z">
          <w:pPr>
            <w:bidi/>
            <w:spacing w:after="0" w:line="276" w:lineRule="auto"/>
            <w:jc w:val="both"/>
          </w:pPr>
        </w:pPrChange>
      </w:pPr>
    </w:p>
    <w:p w14:paraId="1848B764" w14:textId="77777777" w:rsidR="00C44315" w:rsidRDefault="00C44315">
      <w:pPr>
        <w:bidi/>
        <w:spacing w:after="0" w:line="276" w:lineRule="auto"/>
        <w:jc w:val="both"/>
        <w:rPr>
          <w:ins w:id="2668" w:author="Microsoft account" w:date="2025-09-27T09:56:00Z"/>
          <w:rFonts w:cs="Calibri"/>
          <w:sz w:val="28"/>
          <w:szCs w:val="28"/>
          <w:rtl/>
          <w:lang w:bidi="fa-IR"/>
        </w:rPr>
        <w:pPrChange w:id="2669" w:author="Microsoft account" w:date="2025-09-27T10:13:00Z">
          <w:pPr>
            <w:bidi/>
            <w:spacing w:after="0" w:line="276" w:lineRule="auto"/>
            <w:jc w:val="both"/>
          </w:pPr>
        </w:pPrChange>
      </w:pPr>
    </w:p>
    <w:p w14:paraId="7FFCB64F" w14:textId="797AB96D" w:rsidR="009554B3" w:rsidRDefault="00976414">
      <w:pPr>
        <w:bidi/>
        <w:spacing w:after="0" w:line="276" w:lineRule="auto"/>
        <w:jc w:val="both"/>
        <w:rPr>
          <w:ins w:id="2670" w:author="Microsoft account" w:date="2025-09-27T10:15:00Z"/>
          <w:rFonts w:cs="Calibri"/>
          <w:sz w:val="28"/>
          <w:szCs w:val="28"/>
          <w:rtl/>
          <w:lang w:bidi="fa-IR"/>
        </w:rPr>
        <w:pPrChange w:id="2671" w:author="Microsoft account" w:date="2025-09-28T09:56:00Z">
          <w:pPr>
            <w:bidi/>
            <w:spacing w:after="0" w:line="276" w:lineRule="auto"/>
            <w:jc w:val="both"/>
          </w:pPr>
        </w:pPrChange>
      </w:pPr>
      <w:ins w:id="2672" w:author="Microsoft account" w:date="2025-09-27T10:14:00Z">
        <w:r>
          <w:rPr>
            <w:rFonts w:cs="Calibri" w:hint="cs"/>
            <w:sz w:val="28"/>
            <w:szCs w:val="28"/>
            <w:rtl/>
            <w:lang w:bidi="fa-IR"/>
          </w:rPr>
          <w:t xml:space="preserve">-پس چیزی که تا این لحظه من برداشت میکنم، اینه که ما نیاز به داشتن </w:t>
        </w:r>
      </w:ins>
      <w:ins w:id="2673" w:author="Microsoft account" w:date="2025-09-27T10:15:00Z">
        <w:r>
          <w:rPr>
            <w:rFonts w:cs="Calibri"/>
            <w:sz w:val="28"/>
            <w:szCs w:val="28"/>
            <w:lang w:bidi="fa-IR"/>
          </w:rPr>
          <w:t>Job ID</w:t>
        </w:r>
        <w:r>
          <w:rPr>
            <w:rFonts w:cs="Calibri" w:hint="cs"/>
            <w:sz w:val="28"/>
            <w:szCs w:val="28"/>
            <w:rtl/>
            <w:lang w:bidi="fa-IR"/>
          </w:rPr>
          <w:t xml:space="preserve"> برای </w:t>
        </w:r>
        <w:r>
          <w:rPr>
            <w:rFonts w:cs="Calibri"/>
            <w:sz w:val="28"/>
            <w:szCs w:val="28"/>
            <w:lang w:bidi="fa-IR"/>
          </w:rPr>
          <w:t>after</w:t>
        </w:r>
        <w:r>
          <w:rPr>
            <w:rFonts w:cs="Calibri" w:hint="cs"/>
            <w:sz w:val="28"/>
            <w:szCs w:val="28"/>
            <w:rtl/>
            <w:lang w:bidi="fa-IR"/>
          </w:rPr>
          <w:t xml:space="preserve"> و </w:t>
        </w:r>
        <w:r>
          <w:rPr>
            <w:rFonts w:cs="Calibri"/>
            <w:sz w:val="28"/>
            <w:szCs w:val="28"/>
            <w:lang w:bidi="fa-IR"/>
          </w:rPr>
          <w:t>item ID</w:t>
        </w:r>
        <w:r>
          <w:rPr>
            <w:rFonts w:cs="Calibri" w:hint="cs"/>
            <w:sz w:val="28"/>
            <w:szCs w:val="28"/>
            <w:rtl/>
            <w:lang w:bidi="fa-IR"/>
          </w:rPr>
          <w:t xml:space="preserve"> برای </w:t>
        </w:r>
        <w:r>
          <w:rPr>
            <w:rFonts w:cs="Calibri"/>
            <w:sz w:val="28"/>
            <w:szCs w:val="28"/>
            <w:lang w:bidi="fa-IR"/>
          </w:rPr>
          <w:t>component</w:t>
        </w:r>
        <w:r>
          <w:rPr>
            <w:rFonts w:cs="Calibri" w:hint="cs"/>
            <w:sz w:val="28"/>
            <w:szCs w:val="28"/>
            <w:rtl/>
            <w:lang w:bidi="fa-IR"/>
          </w:rPr>
          <w:t xml:space="preserve"> های </w:t>
        </w:r>
        <w:r>
          <w:rPr>
            <w:rFonts w:cs="Calibri"/>
            <w:sz w:val="28"/>
            <w:szCs w:val="28"/>
            <w:lang w:bidi="fa-IR"/>
          </w:rPr>
          <w:t>Canvas</w:t>
        </w:r>
        <w:r>
          <w:rPr>
            <w:rFonts w:cs="Calibri" w:hint="cs"/>
            <w:sz w:val="28"/>
            <w:szCs w:val="28"/>
            <w:rtl/>
            <w:lang w:bidi="fa-IR"/>
          </w:rPr>
          <w:t xml:space="preserve"> هایی که میسازیم هستیم تا بتونیم دسترسی داشته باشیم تغیرشون بدیم.</w:t>
        </w:r>
      </w:ins>
      <w:ins w:id="2674" w:author="Microsoft account" w:date="2025-09-28T09:56:00Z">
        <w:r w:rsidR="009554B3">
          <w:rPr>
            <w:rFonts w:cs="Calibri" w:hint="cs"/>
            <w:sz w:val="28"/>
            <w:szCs w:val="28"/>
            <w:rtl/>
            <w:lang w:bidi="fa-IR"/>
          </w:rPr>
          <w:t xml:space="preserve"> و برای خودِ </w:t>
        </w:r>
        <w:r w:rsidR="009554B3">
          <w:rPr>
            <w:rFonts w:cs="Calibri"/>
            <w:sz w:val="28"/>
            <w:szCs w:val="28"/>
            <w:lang w:bidi="fa-IR"/>
          </w:rPr>
          <w:t>widget</w:t>
        </w:r>
        <w:r w:rsidR="009554B3">
          <w:rPr>
            <w:rFonts w:cs="Calibri" w:hint="cs"/>
            <w:sz w:val="28"/>
            <w:szCs w:val="28"/>
            <w:rtl/>
            <w:lang w:bidi="fa-IR"/>
          </w:rPr>
          <w:t xml:space="preserve"> ها میشه از خودشون استفاده کرد. </w:t>
        </w:r>
      </w:ins>
    </w:p>
    <w:p w14:paraId="4FE8A50C" w14:textId="77777777" w:rsidR="00976414" w:rsidRDefault="00976414">
      <w:pPr>
        <w:bidi/>
        <w:spacing w:after="0" w:line="276" w:lineRule="auto"/>
        <w:jc w:val="both"/>
        <w:rPr>
          <w:ins w:id="2675" w:author="Microsoft account" w:date="2025-09-27T10:15:00Z"/>
          <w:rFonts w:cs="Calibri"/>
          <w:sz w:val="28"/>
          <w:szCs w:val="28"/>
          <w:rtl/>
          <w:lang w:bidi="fa-IR"/>
        </w:rPr>
        <w:pPrChange w:id="2676" w:author="Microsoft account" w:date="2025-09-27T10:15:00Z">
          <w:pPr>
            <w:bidi/>
            <w:spacing w:after="0" w:line="276" w:lineRule="auto"/>
            <w:jc w:val="both"/>
          </w:pPr>
        </w:pPrChange>
      </w:pPr>
    </w:p>
    <w:p w14:paraId="36B34F22" w14:textId="45A4AC84" w:rsidR="00976414" w:rsidRDefault="00976414">
      <w:pPr>
        <w:bidi/>
        <w:spacing w:after="0" w:line="276" w:lineRule="auto"/>
        <w:jc w:val="both"/>
        <w:rPr>
          <w:ins w:id="2677" w:author="Microsoft account" w:date="2025-09-27T12:13:00Z"/>
          <w:rFonts w:cs="Calibri"/>
          <w:sz w:val="28"/>
          <w:szCs w:val="28"/>
          <w:rtl/>
          <w:lang w:bidi="fa-IR"/>
        </w:rPr>
        <w:pPrChange w:id="2678" w:author="Microsoft account" w:date="2025-09-27T10:15:00Z">
          <w:pPr>
            <w:bidi/>
            <w:spacing w:after="0" w:line="276" w:lineRule="auto"/>
            <w:jc w:val="both"/>
          </w:pPr>
        </w:pPrChange>
      </w:pPr>
      <w:ins w:id="2679" w:author="Microsoft account" w:date="2025-09-27T10:15:00Z">
        <w:r>
          <w:rPr>
            <w:rFonts w:cs="Calibri" w:hint="cs"/>
            <w:sz w:val="28"/>
            <w:szCs w:val="28"/>
            <w:rtl/>
            <w:lang w:bidi="fa-IR"/>
          </w:rPr>
          <w:t>-</w:t>
        </w:r>
      </w:ins>
      <w:ins w:id="2680" w:author="Microsoft account" w:date="2025-09-27T12:13:00Z">
        <w:r w:rsidR="00CD555C">
          <w:rPr>
            <w:rFonts w:cs="Calibri" w:hint="cs"/>
            <w:sz w:val="28"/>
            <w:szCs w:val="28"/>
            <w:rtl/>
            <w:lang w:bidi="fa-IR"/>
          </w:rPr>
          <w:t xml:space="preserve">فعلا نتونستیم از قابلیت تغیر در </w:t>
        </w:r>
        <w:r w:rsidR="00CD555C">
          <w:rPr>
            <w:rFonts w:cs="Calibri"/>
            <w:sz w:val="28"/>
            <w:szCs w:val="28"/>
            <w:lang w:bidi="fa-IR"/>
          </w:rPr>
          <w:t>item</w:t>
        </w:r>
        <w:r w:rsidR="00CD555C">
          <w:rPr>
            <w:rFonts w:cs="Calibri" w:hint="cs"/>
            <w:sz w:val="28"/>
            <w:szCs w:val="28"/>
            <w:rtl/>
            <w:lang w:bidi="fa-IR"/>
          </w:rPr>
          <w:t xml:space="preserve"> های </w:t>
        </w:r>
        <w:r w:rsidR="00CD555C">
          <w:rPr>
            <w:rFonts w:cs="Calibri"/>
            <w:sz w:val="28"/>
            <w:szCs w:val="28"/>
            <w:lang w:bidi="fa-IR"/>
          </w:rPr>
          <w:t>canvas</w:t>
        </w:r>
        <w:r w:rsidR="00CD555C">
          <w:rPr>
            <w:rFonts w:cs="Calibri" w:hint="cs"/>
            <w:sz w:val="28"/>
            <w:szCs w:val="28"/>
            <w:rtl/>
            <w:lang w:bidi="fa-IR"/>
          </w:rPr>
          <w:t xml:space="preserve"> استفاده کنیم. </w:t>
        </w:r>
      </w:ins>
    </w:p>
    <w:p w14:paraId="6F2A5250" w14:textId="2D901166" w:rsidR="00CD555C" w:rsidRDefault="00CD555C">
      <w:pPr>
        <w:bidi/>
        <w:spacing w:after="0" w:line="276" w:lineRule="auto"/>
        <w:jc w:val="both"/>
        <w:rPr>
          <w:ins w:id="2681" w:author="Microsoft account" w:date="2025-09-27T12:14:00Z"/>
          <w:rFonts w:cs="Calibri"/>
          <w:sz w:val="28"/>
          <w:szCs w:val="28"/>
          <w:rtl/>
          <w:lang w:bidi="fa-IR"/>
        </w:rPr>
        <w:pPrChange w:id="2682" w:author="Microsoft account" w:date="2025-09-27T12:13:00Z">
          <w:pPr>
            <w:bidi/>
            <w:spacing w:after="0" w:line="276" w:lineRule="auto"/>
            <w:jc w:val="both"/>
          </w:pPr>
        </w:pPrChange>
      </w:pPr>
      <w:ins w:id="2683" w:author="Microsoft account" w:date="2025-09-27T12:13:00Z">
        <w:r>
          <w:rPr>
            <w:rFonts w:cs="Calibri" w:hint="cs"/>
            <w:sz w:val="28"/>
            <w:szCs w:val="28"/>
            <w:rtl/>
            <w:lang w:bidi="fa-IR"/>
          </w:rPr>
          <w:t xml:space="preserve">اما تونستیم </w:t>
        </w:r>
        <w:r>
          <w:rPr>
            <w:rFonts w:cs="Calibri"/>
            <w:sz w:val="28"/>
            <w:szCs w:val="28"/>
            <w:lang w:bidi="fa-IR"/>
          </w:rPr>
          <w:t>count-up timer</w:t>
        </w:r>
        <w:r>
          <w:rPr>
            <w:rFonts w:cs="Calibri" w:hint="cs"/>
            <w:sz w:val="28"/>
            <w:szCs w:val="28"/>
            <w:rtl/>
            <w:lang w:bidi="fa-IR"/>
          </w:rPr>
          <w:t xml:space="preserve"> رو برای </w:t>
        </w:r>
        <w:r>
          <w:rPr>
            <w:rFonts w:cs="Calibri"/>
            <w:sz w:val="28"/>
            <w:szCs w:val="28"/>
            <w:lang w:bidi="fa-IR"/>
          </w:rPr>
          <w:t>5 minute</w:t>
        </w:r>
        <w:r>
          <w:rPr>
            <w:rFonts w:cs="Calibri" w:hint="cs"/>
            <w:sz w:val="28"/>
            <w:szCs w:val="28"/>
            <w:rtl/>
            <w:lang w:bidi="fa-IR"/>
          </w:rPr>
          <w:t xml:space="preserve"> بسازیم به درستی. فرایند برنامه هم در حال حاضر اگر به </w:t>
        </w:r>
        <w:r>
          <w:rPr>
            <w:rFonts w:cs="Calibri"/>
            <w:sz w:val="28"/>
            <w:szCs w:val="28"/>
            <w:lang w:bidi="fa-IR"/>
          </w:rPr>
          <w:t>count-up</w:t>
        </w:r>
        <w:r>
          <w:rPr>
            <w:rFonts w:cs="Calibri" w:hint="cs"/>
            <w:sz w:val="28"/>
            <w:szCs w:val="28"/>
            <w:rtl/>
            <w:lang w:bidi="fa-IR"/>
          </w:rPr>
          <w:t xml:space="preserve"> رضایت بدیم درست کار میکنه ، فقط باید اصلاحش کنیم که یه </w:t>
        </w:r>
        <w:r>
          <w:rPr>
            <w:rFonts w:cs="Calibri"/>
            <w:sz w:val="28"/>
            <w:szCs w:val="28"/>
            <w:lang w:bidi="fa-IR"/>
          </w:rPr>
          <w:t>notification</w:t>
        </w:r>
      </w:ins>
      <w:ins w:id="2684" w:author="Microsoft account" w:date="2025-09-27T12:14:00Z">
        <w:r>
          <w:rPr>
            <w:rFonts w:cs="Calibri" w:hint="cs"/>
            <w:sz w:val="28"/>
            <w:szCs w:val="28"/>
            <w:rtl/>
            <w:lang w:bidi="fa-IR"/>
          </w:rPr>
          <w:t xml:space="preserve"> بده به عنوان اینکه بعد از 4 بار طی شدن (اینکه 4 تا تیک داریم) یک دوره تموم شده و باید بری 15 مین استراحت.</w:t>
        </w:r>
      </w:ins>
    </w:p>
    <w:p w14:paraId="0AF845C8" w14:textId="7873E44F" w:rsidR="00CD555C" w:rsidRDefault="00CD555C">
      <w:pPr>
        <w:bidi/>
        <w:spacing w:after="0" w:line="276" w:lineRule="auto"/>
        <w:jc w:val="both"/>
        <w:rPr>
          <w:ins w:id="2685" w:author="Microsoft account" w:date="2025-09-27T12:14:00Z"/>
          <w:rFonts w:cs="Calibri"/>
          <w:sz w:val="28"/>
          <w:szCs w:val="28"/>
          <w:rtl/>
          <w:lang w:bidi="fa-IR"/>
        </w:rPr>
        <w:pPrChange w:id="2686" w:author="Microsoft account" w:date="2025-09-27T12:14:00Z">
          <w:pPr>
            <w:bidi/>
            <w:spacing w:after="0" w:line="276" w:lineRule="auto"/>
            <w:jc w:val="both"/>
          </w:pPr>
        </w:pPrChange>
      </w:pPr>
      <w:ins w:id="2687" w:author="Microsoft account" w:date="2025-09-27T12:14:00Z">
        <w:r>
          <w:rPr>
            <w:rFonts w:cs="Calibri" w:hint="cs"/>
            <w:sz w:val="28"/>
            <w:szCs w:val="28"/>
            <w:rtl/>
            <w:lang w:bidi="fa-IR"/>
          </w:rPr>
          <w:t xml:space="preserve">البته جلسه بعدی باید </w:t>
        </w:r>
        <w:r>
          <w:rPr>
            <w:rFonts w:cs="Calibri"/>
            <w:sz w:val="28"/>
            <w:szCs w:val="28"/>
            <w:lang w:bidi="fa-IR"/>
          </w:rPr>
          <w:t>count-down</w:t>
        </w:r>
        <w:r>
          <w:rPr>
            <w:rFonts w:cs="Calibri" w:hint="cs"/>
            <w:sz w:val="28"/>
            <w:szCs w:val="28"/>
            <w:rtl/>
            <w:lang w:bidi="fa-IR"/>
          </w:rPr>
          <w:t xml:space="preserve"> رو بسازیم براش و </w:t>
        </w:r>
        <w:r>
          <w:rPr>
            <w:rFonts w:cs="Calibri"/>
            <w:sz w:val="28"/>
            <w:szCs w:val="28"/>
            <w:lang w:bidi="fa-IR"/>
          </w:rPr>
          <w:t>TODO</w:t>
        </w:r>
        <w:r>
          <w:rPr>
            <w:rFonts w:cs="Calibri" w:hint="cs"/>
            <w:sz w:val="28"/>
            <w:szCs w:val="28"/>
            <w:rtl/>
            <w:lang w:bidi="fa-IR"/>
          </w:rPr>
          <w:t xml:space="preserve"> هاشو اد کردیم. </w:t>
        </w:r>
      </w:ins>
    </w:p>
    <w:p w14:paraId="1B9D312A" w14:textId="3C8FC6EF" w:rsidR="00CD555C" w:rsidRDefault="00CD555C">
      <w:pPr>
        <w:bidi/>
        <w:spacing w:after="0" w:line="276" w:lineRule="auto"/>
        <w:jc w:val="both"/>
        <w:rPr>
          <w:ins w:id="2688" w:author="Microsoft account" w:date="2025-09-27T12:15:00Z"/>
          <w:rFonts w:cs="Calibri"/>
          <w:sz w:val="28"/>
          <w:szCs w:val="28"/>
          <w:rtl/>
          <w:lang w:bidi="fa-IR"/>
        </w:rPr>
        <w:pPrChange w:id="2689" w:author="Microsoft account" w:date="2025-09-27T12:15:00Z">
          <w:pPr>
            <w:bidi/>
            <w:spacing w:after="0" w:line="276" w:lineRule="auto"/>
            <w:jc w:val="both"/>
          </w:pPr>
        </w:pPrChange>
      </w:pPr>
      <w:ins w:id="2690" w:author="Microsoft account" w:date="2025-09-27T12:15:00Z">
        <w:r>
          <w:rPr>
            <w:rFonts w:cs="Calibri" w:hint="cs"/>
            <w:sz w:val="28"/>
            <w:szCs w:val="28"/>
            <w:rtl/>
            <w:lang w:bidi="fa-IR"/>
          </w:rPr>
          <w:t>ترجیحا دفعه بعد که اومدی ، کامیت هایی که زدیم رو یه مروری بکن</w:t>
        </w:r>
      </w:ins>
    </w:p>
    <w:p w14:paraId="5F5E37CE" w14:textId="77777777" w:rsidR="00CD555C" w:rsidRDefault="00CD555C">
      <w:pPr>
        <w:bidi/>
        <w:spacing w:after="0" w:line="276" w:lineRule="auto"/>
        <w:jc w:val="both"/>
        <w:rPr>
          <w:ins w:id="2691" w:author="Microsoft account" w:date="2025-09-27T12:15:00Z"/>
          <w:rFonts w:cs="Calibri"/>
          <w:sz w:val="28"/>
          <w:szCs w:val="28"/>
          <w:rtl/>
          <w:lang w:bidi="fa-IR"/>
        </w:rPr>
        <w:pPrChange w:id="2692" w:author="Microsoft account" w:date="2025-09-27T12:15:00Z">
          <w:pPr>
            <w:bidi/>
            <w:spacing w:after="0" w:line="276" w:lineRule="auto"/>
            <w:jc w:val="both"/>
          </w:pPr>
        </w:pPrChange>
      </w:pPr>
    </w:p>
    <w:p w14:paraId="72CF8448" w14:textId="77777777" w:rsidR="00CD555C" w:rsidRDefault="00CD555C">
      <w:pPr>
        <w:bidi/>
        <w:spacing w:after="0" w:line="276" w:lineRule="auto"/>
        <w:jc w:val="both"/>
        <w:rPr>
          <w:ins w:id="2693" w:author="Microsoft account" w:date="2025-09-27T09:54:00Z"/>
          <w:rFonts w:cs="Calibri"/>
          <w:sz w:val="28"/>
          <w:szCs w:val="28"/>
          <w:rtl/>
          <w:lang w:bidi="fa-IR"/>
        </w:rPr>
        <w:pPrChange w:id="2694" w:author="Microsoft account" w:date="2025-09-27T12:15:00Z">
          <w:pPr>
            <w:bidi/>
            <w:spacing w:after="0" w:line="276" w:lineRule="auto"/>
            <w:jc w:val="both"/>
          </w:pPr>
        </w:pPrChange>
      </w:pPr>
    </w:p>
    <w:p w14:paraId="0ECC489C" w14:textId="4FB86AF2" w:rsidR="003C205D" w:rsidRDefault="009554B3">
      <w:pPr>
        <w:bidi/>
        <w:spacing w:after="0" w:line="276" w:lineRule="auto"/>
        <w:jc w:val="both"/>
        <w:rPr>
          <w:ins w:id="2695" w:author="Microsoft account" w:date="2025-09-28T09:57:00Z"/>
          <w:rFonts w:cs="Calibri"/>
          <w:sz w:val="28"/>
          <w:szCs w:val="28"/>
          <w:rtl/>
          <w:lang w:bidi="fa-IR"/>
        </w:rPr>
        <w:pPrChange w:id="2696" w:author="Microsoft account" w:date="2025-09-27T09:54:00Z">
          <w:pPr>
            <w:bidi/>
            <w:spacing w:after="0" w:line="276" w:lineRule="auto"/>
            <w:jc w:val="both"/>
          </w:pPr>
        </w:pPrChange>
      </w:pPr>
      <w:bookmarkStart w:id="2697" w:name="I4040706"/>
      <w:ins w:id="2698" w:author="Microsoft account" w:date="2025-09-28T09:57:00Z">
        <w:r>
          <w:rPr>
            <w:rFonts w:cs="Calibri" w:hint="cs"/>
            <w:sz w:val="28"/>
            <w:szCs w:val="28"/>
            <w:rtl/>
            <w:lang w:bidi="fa-IR"/>
          </w:rPr>
          <w:lastRenderedPageBreak/>
          <w:t>ادامه</w:t>
        </w:r>
      </w:ins>
    </w:p>
    <w:bookmarkEnd w:id="2697"/>
    <w:p w14:paraId="535264E1" w14:textId="1E12A69C" w:rsidR="006B4E22" w:rsidRDefault="006B4E22">
      <w:pPr>
        <w:bidi/>
        <w:spacing w:after="0" w:line="240" w:lineRule="auto"/>
        <w:jc w:val="both"/>
        <w:rPr>
          <w:ins w:id="2699" w:author="Microsoft account" w:date="2025-09-27T09:46:00Z"/>
          <w:rFonts w:cs="Calibri"/>
          <w:sz w:val="28"/>
          <w:szCs w:val="28"/>
          <w:rtl/>
          <w:lang w:bidi="fa-IR"/>
        </w:rPr>
        <w:pPrChange w:id="2700" w:author="Microsoft account" w:date="2025-09-28T09:57:00Z">
          <w:pPr>
            <w:spacing w:after="0" w:line="240" w:lineRule="auto"/>
          </w:pPr>
        </w:pPrChange>
      </w:pPr>
    </w:p>
    <w:p w14:paraId="43D44E94" w14:textId="7EEE888E" w:rsidR="006B4E22" w:rsidRDefault="009554B3">
      <w:pPr>
        <w:bidi/>
        <w:spacing w:after="0" w:line="276" w:lineRule="auto"/>
        <w:jc w:val="both"/>
        <w:rPr>
          <w:ins w:id="2701" w:author="Microsoft account" w:date="2025-09-28T09:57:00Z"/>
          <w:rFonts w:cs="Calibri"/>
          <w:sz w:val="28"/>
          <w:szCs w:val="28"/>
          <w:rtl/>
          <w:lang w:bidi="fa-IR"/>
        </w:rPr>
        <w:pPrChange w:id="2702" w:author="Microsoft account" w:date="2025-09-28T10:36:00Z">
          <w:pPr>
            <w:bidi/>
            <w:spacing w:after="0" w:line="276" w:lineRule="auto"/>
            <w:jc w:val="both"/>
          </w:pPr>
        </w:pPrChange>
      </w:pPr>
      <w:ins w:id="2703" w:author="Microsoft account" w:date="2025-09-28T09:57:00Z">
        <w:r>
          <w:rPr>
            <w:rFonts w:cs="Calibri" w:hint="cs"/>
            <w:sz w:val="28"/>
            <w:szCs w:val="28"/>
            <w:rtl/>
            <w:lang w:bidi="fa-IR"/>
          </w:rPr>
          <w:t>-</w:t>
        </w:r>
      </w:ins>
      <w:ins w:id="2704" w:author="Microsoft account" w:date="2025-09-28T10:36:00Z">
        <w:r w:rsidR="00231EEF">
          <w:rPr>
            <w:rFonts w:cs="Calibri" w:hint="cs"/>
            <w:sz w:val="28"/>
            <w:szCs w:val="28"/>
            <w:rtl/>
            <w:lang w:bidi="fa-IR"/>
          </w:rPr>
          <w:t xml:space="preserve">نمیدونم چرا، ولی از هر دری که وارد میشم برای اضافه کردن </w:t>
        </w:r>
        <w:r w:rsidR="00231EEF">
          <w:rPr>
            <w:rFonts w:cs="Calibri"/>
            <w:sz w:val="28"/>
            <w:szCs w:val="28"/>
            <w:lang w:bidi="fa-IR"/>
          </w:rPr>
          <w:t>count-down</w:t>
        </w:r>
        <w:r w:rsidR="00231EEF">
          <w:rPr>
            <w:rFonts w:cs="Calibri" w:hint="cs"/>
            <w:sz w:val="28"/>
            <w:szCs w:val="28"/>
            <w:rtl/>
            <w:lang w:bidi="fa-IR"/>
          </w:rPr>
          <w:t xml:space="preserve"> با مشکل مواجه میشم. اصن یه رفتار های عجیبی از خودش نشون میده برنامه . ولی خب با </w:t>
        </w:r>
        <w:r w:rsidR="00231EEF">
          <w:rPr>
            <w:rFonts w:cs="Calibri"/>
            <w:sz w:val="28"/>
            <w:szCs w:val="28"/>
            <w:lang w:bidi="fa-IR"/>
          </w:rPr>
          <w:t>count-</w:t>
        </w:r>
      </w:ins>
      <w:ins w:id="2705" w:author="Microsoft account" w:date="2025-09-28T10:37:00Z">
        <w:r w:rsidR="00231EEF">
          <w:rPr>
            <w:rFonts w:cs="Calibri"/>
            <w:sz w:val="28"/>
            <w:szCs w:val="28"/>
            <w:lang w:bidi="fa-IR"/>
          </w:rPr>
          <w:t>up</w:t>
        </w:r>
        <w:r w:rsidR="00231EEF">
          <w:rPr>
            <w:rFonts w:cs="Calibri" w:hint="cs"/>
            <w:sz w:val="28"/>
            <w:szCs w:val="28"/>
            <w:rtl/>
            <w:lang w:bidi="fa-IR"/>
          </w:rPr>
          <w:t xml:space="preserve"> داره درست کار میکنه. میگذریم تا ببینیم تو دوره چطوری میشه این کار رو انجام داد. </w:t>
        </w:r>
      </w:ins>
      <w:ins w:id="2706" w:author="Microsoft account" w:date="2025-09-29T09:52:00Z">
        <w:r w:rsidR="004D65D5">
          <w:rPr>
            <w:rFonts w:cs="Calibri" w:hint="cs"/>
            <w:sz w:val="28"/>
            <w:szCs w:val="28"/>
            <w:rtl/>
            <w:lang w:bidi="fa-IR"/>
          </w:rPr>
          <w:t>(</w:t>
        </w:r>
        <w:r w:rsidR="004D65D5">
          <w:rPr>
            <w:rFonts w:cs="Calibri" w:hint="cs"/>
            <w:sz w:val="18"/>
            <w:szCs w:val="18"/>
            <w:rtl/>
            <w:lang w:bidi="fa-IR"/>
          </w:rPr>
          <w:t xml:space="preserve">مشکل اینجاست که ما خیلی اصرار داشتیم با استفاده از </w:t>
        </w:r>
      </w:ins>
      <w:ins w:id="2707" w:author="Microsoft account" w:date="2025-09-29T09:53:00Z">
        <w:r w:rsidR="004D65D5">
          <w:rPr>
            <w:rFonts w:cs="Calibri"/>
            <w:sz w:val="18"/>
            <w:szCs w:val="18"/>
            <w:lang w:bidi="fa-IR"/>
          </w:rPr>
          <w:t>time.py</w:t>
        </w:r>
        <w:r w:rsidR="004D65D5">
          <w:rPr>
            <w:rFonts w:cs="Calibri" w:hint="cs"/>
            <w:sz w:val="18"/>
            <w:szCs w:val="18"/>
            <w:rtl/>
            <w:lang w:bidi="fa-IR"/>
          </w:rPr>
          <w:t xml:space="preserve"> این کار رو انجام بدیم. که قطعا میشه ولی همونطور که بالاتر گفتم نیاز به داشتن دانش بیشتری از اون </w:t>
        </w:r>
        <w:r w:rsidR="004D65D5">
          <w:rPr>
            <w:rFonts w:cs="Calibri"/>
            <w:sz w:val="18"/>
            <w:szCs w:val="18"/>
            <w:lang w:bidi="fa-IR"/>
          </w:rPr>
          <w:t>module</w:t>
        </w:r>
        <w:r w:rsidR="004D65D5">
          <w:rPr>
            <w:rFonts w:cs="Calibri" w:hint="cs"/>
            <w:sz w:val="18"/>
            <w:szCs w:val="18"/>
            <w:rtl/>
            <w:lang w:bidi="fa-IR"/>
          </w:rPr>
          <w:t xml:space="preserve"> هست. اما راهی که دوره رفته بود رو ما خودمون هم بهش فکر کردیم، احتمالا سر اینکه نمیتونستیم </w:t>
        </w:r>
      </w:ins>
      <w:ins w:id="2708" w:author="Microsoft account" w:date="2025-09-29T09:54:00Z">
        <w:r w:rsidR="004D65D5">
          <w:rPr>
            <w:rFonts w:cs="Calibri"/>
            <w:sz w:val="18"/>
            <w:szCs w:val="18"/>
            <w:lang w:bidi="fa-IR"/>
          </w:rPr>
          <w:t>arg</w:t>
        </w:r>
        <w:r w:rsidR="004D65D5">
          <w:rPr>
            <w:rFonts w:cs="Calibri" w:hint="cs"/>
            <w:sz w:val="18"/>
            <w:szCs w:val="18"/>
            <w:rtl/>
            <w:lang w:bidi="fa-IR"/>
          </w:rPr>
          <w:t xml:space="preserve"> بفرستیم اونموقع و راهش رو بلد نبودیم که چطوری میشه با </w:t>
        </w:r>
        <w:r w:rsidR="004D65D5">
          <w:rPr>
            <w:rFonts w:cs="Calibri"/>
            <w:sz w:val="18"/>
            <w:szCs w:val="18"/>
            <w:lang w:bidi="fa-IR"/>
          </w:rPr>
          <w:t xml:space="preserve">root.after( ms , function_name , args_to_send ) </w:t>
        </w:r>
        <w:r w:rsidR="004D65D5">
          <w:rPr>
            <w:rFonts w:cs="Calibri" w:hint="cs"/>
            <w:sz w:val="18"/>
            <w:szCs w:val="18"/>
            <w:rtl/>
            <w:lang w:bidi="fa-IR"/>
          </w:rPr>
          <w:t xml:space="preserve"> کار کرد و فقط تا </w:t>
        </w:r>
        <w:r w:rsidR="004D65D5">
          <w:rPr>
            <w:rFonts w:cs="Calibri"/>
            <w:sz w:val="18"/>
            <w:szCs w:val="18"/>
            <w:lang w:bidi="fa-IR"/>
          </w:rPr>
          <w:t>function _name</w:t>
        </w:r>
      </w:ins>
      <w:ins w:id="2709" w:author="Microsoft account" w:date="2025-09-29T09:55:00Z">
        <w:r w:rsidR="004D65D5">
          <w:rPr>
            <w:rFonts w:cs="Calibri" w:hint="cs"/>
            <w:sz w:val="18"/>
            <w:szCs w:val="18"/>
            <w:rtl/>
            <w:lang w:bidi="fa-IR"/>
          </w:rPr>
          <w:t xml:space="preserve"> رو بلد بودیم احتمالا به در بسته خوردیم. </w:t>
        </w:r>
      </w:ins>
      <w:ins w:id="2710" w:author="Microsoft account" w:date="2025-09-29T09:52:00Z">
        <w:r w:rsidR="004D65D5">
          <w:rPr>
            <w:rFonts w:cs="Calibri" w:hint="cs"/>
            <w:sz w:val="28"/>
            <w:szCs w:val="28"/>
            <w:rtl/>
            <w:lang w:bidi="fa-IR"/>
          </w:rPr>
          <w:t>)</w:t>
        </w:r>
      </w:ins>
    </w:p>
    <w:p w14:paraId="70EB988F" w14:textId="77777777" w:rsidR="009554B3" w:rsidRDefault="009554B3">
      <w:pPr>
        <w:bidi/>
        <w:spacing w:after="0" w:line="276" w:lineRule="auto"/>
        <w:jc w:val="both"/>
        <w:rPr>
          <w:ins w:id="2711" w:author="Microsoft account" w:date="2025-09-28T09:57:00Z"/>
          <w:rFonts w:cs="Calibri"/>
          <w:sz w:val="28"/>
          <w:szCs w:val="28"/>
          <w:rtl/>
          <w:lang w:bidi="fa-IR"/>
        </w:rPr>
        <w:pPrChange w:id="2712" w:author="Microsoft account" w:date="2025-09-28T09:57:00Z">
          <w:pPr>
            <w:bidi/>
            <w:spacing w:after="0" w:line="276" w:lineRule="auto"/>
            <w:jc w:val="both"/>
          </w:pPr>
        </w:pPrChange>
      </w:pPr>
    </w:p>
    <w:p w14:paraId="19488D34" w14:textId="18CF0519" w:rsidR="009554B3" w:rsidRDefault="00231EEF">
      <w:pPr>
        <w:bidi/>
        <w:spacing w:after="0" w:line="276" w:lineRule="auto"/>
        <w:jc w:val="both"/>
        <w:rPr>
          <w:ins w:id="2713" w:author="Microsoft account" w:date="2025-09-28T10:40:00Z"/>
          <w:rFonts w:cs="Calibri"/>
          <w:sz w:val="28"/>
          <w:szCs w:val="28"/>
          <w:rtl/>
          <w:lang w:bidi="fa-IR"/>
        </w:rPr>
        <w:pPrChange w:id="2714" w:author="Microsoft account" w:date="2025-09-28T09:57:00Z">
          <w:pPr>
            <w:bidi/>
            <w:spacing w:after="0" w:line="276" w:lineRule="auto"/>
            <w:jc w:val="both"/>
          </w:pPr>
        </w:pPrChange>
      </w:pPr>
      <w:ins w:id="2715" w:author="Microsoft account" w:date="2025-09-28T10:39:00Z">
        <w:r>
          <w:rPr>
            <w:rFonts w:cs="Calibri" w:hint="cs"/>
            <w:sz w:val="28"/>
            <w:szCs w:val="28"/>
            <w:rtl/>
            <w:lang w:bidi="fa-IR"/>
          </w:rPr>
          <w:t xml:space="preserve">-از نظرم پافشاری الان دیگه راه به جایی نمیبره. ما </w:t>
        </w:r>
      </w:ins>
      <w:ins w:id="2716" w:author="Microsoft account" w:date="2025-09-28T10:40:00Z">
        <w:r>
          <w:rPr>
            <w:rFonts w:cs="Calibri" w:hint="cs"/>
            <w:sz w:val="28"/>
            <w:szCs w:val="28"/>
            <w:rtl/>
            <w:lang w:bidi="fa-IR"/>
          </w:rPr>
          <w:t>واقعا خودمون خوب پیش رفتیم. الان باید بریم ببینیم استاد چیکار میتونه برامون بکنه. پیش به سوی دوره (روم کم شد)</w:t>
        </w:r>
      </w:ins>
      <w:ins w:id="2717" w:author="Microsoft account" w:date="2025-09-29T09:56:00Z">
        <w:r w:rsidR="004D65D5">
          <w:rPr>
            <w:rFonts w:cs="Calibri" w:hint="cs"/>
            <w:sz w:val="28"/>
            <w:szCs w:val="28"/>
            <w:rtl/>
            <w:lang w:bidi="fa-IR"/>
          </w:rPr>
          <w:t xml:space="preserve"> (</w:t>
        </w:r>
        <w:r w:rsidR="004D65D5">
          <w:rPr>
            <w:rFonts w:cs="Calibri" w:hint="cs"/>
            <w:sz w:val="18"/>
            <w:szCs w:val="18"/>
            <w:rtl/>
            <w:lang w:bidi="fa-IR"/>
          </w:rPr>
          <w:t>اما خب خوب شد دیگه، نه؟ این نکات تا ابد تو یادمون میمونه ، تلاش و تقلا برای اینکه خودمون انجام بدیم و زمانی که کم اووردیم و قفل شدیم دوره رو ببینیم خیلی تثبیت کنندۀ مطالبِ خوبیه از نظرم</w:t>
        </w:r>
      </w:ins>
      <w:ins w:id="2718" w:author="Microsoft account" w:date="2025-09-29T09:57:00Z">
        <w:r w:rsidR="00BA4536">
          <w:rPr>
            <w:rFonts w:cs="Calibri" w:hint="cs"/>
            <w:sz w:val="18"/>
            <w:szCs w:val="18"/>
            <w:rtl/>
            <w:lang w:bidi="fa-IR"/>
          </w:rPr>
          <w:t xml:space="preserve">، شاید خیلی طول بکشه اما خوبه برای مثال الان متوجه شدیم که ما باید به </w:t>
        </w:r>
        <w:r w:rsidR="00BA4536">
          <w:rPr>
            <w:rFonts w:cs="Calibri"/>
            <w:sz w:val="18"/>
            <w:szCs w:val="18"/>
            <w:lang w:bidi="fa-IR"/>
          </w:rPr>
          <w:t>aspect</w:t>
        </w:r>
        <w:r w:rsidR="00BA4536">
          <w:rPr>
            <w:rFonts w:cs="Calibri" w:hint="cs"/>
            <w:sz w:val="18"/>
            <w:szCs w:val="18"/>
            <w:rtl/>
            <w:lang w:bidi="fa-IR"/>
          </w:rPr>
          <w:t xml:space="preserve"> های اصلی ای که میخوایم داشته باشیم و باهاشون کار داریم توجه کنیم ، که در مورد </w:t>
        </w:r>
      </w:ins>
      <w:ins w:id="2719" w:author="Microsoft account" w:date="2025-09-29T09:58:00Z">
        <w:r w:rsidR="00BA4536">
          <w:rPr>
            <w:rFonts w:cs="Calibri"/>
            <w:sz w:val="18"/>
            <w:szCs w:val="18"/>
            <w:lang w:bidi="fa-IR"/>
          </w:rPr>
          <w:t>count-down timer</w:t>
        </w:r>
        <w:r w:rsidR="00BA4536">
          <w:rPr>
            <w:rFonts w:cs="Calibri" w:hint="cs"/>
            <w:sz w:val="18"/>
            <w:szCs w:val="18"/>
            <w:rtl/>
            <w:lang w:bidi="fa-IR"/>
          </w:rPr>
          <w:t xml:space="preserve"> ما نیاز به این داریم که هر یک ثانیه یک کاری انجام بشه و یه مقداری از زمان شروع به شمردن کنه، خب همۀ اینارو </w:t>
        </w:r>
      </w:ins>
      <w:ins w:id="2720" w:author="Microsoft account" w:date="2025-09-29T09:59:00Z">
        <w:r w:rsidR="00BA4536">
          <w:rPr>
            <w:rFonts w:cs="Calibri"/>
            <w:sz w:val="18"/>
            <w:szCs w:val="18"/>
            <w:lang w:bidi="fa-IR"/>
          </w:rPr>
          <w:t>root.after()</w:t>
        </w:r>
        <w:r w:rsidR="00BA4536">
          <w:rPr>
            <w:rFonts w:cs="Calibri" w:hint="cs"/>
            <w:sz w:val="18"/>
            <w:szCs w:val="18"/>
            <w:rtl/>
            <w:lang w:bidi="fa-IR"/>
          </w:rPr>
          <w:t xml:space="preserve"> در </w:t>
        </w:r>
        <w:r w:rsidR="00BA4536">
          <w:rPr>
            <w:rFonts w:cs="Calibri"/>
            <w:sz w:val="18"/>
            <w:szCs w:val="18"/>
            <w:lang w:bidi="fa-IR"/>
          </w:rPr>
          <w:t>built-in</w:t>
        </w:r>
        <w:r w:rsidR="00BA4536">
          <w:rPr>
            <w:rFonts w:cs="Calibri" w:hint="cs"/>
            <w:sz w:val="18"/>
            <w:szCs w:val="18"/>
            <w:rtl/>
            <w:lang w:bidi="fa-IR"/>
          </w:rPr>
          <w:t xml:space="preserve">های </w:t>
        </w:r>
        <w:r w:rsidR="00BA4536">
          <w:rPr>
            <w:rFonts w:cs="Calibri"/>
            <w:sz w:val="18"/>
            <w:szCs w:val="18"/>
            <w:lang w:bidi="fa-IR"/>
          </w:rPr>
          <w:t>tkinter</w:t>
        </w:r>
        <w:r w:rsidR="00BA4536">
          <w:rPr>
            <w:rFonts w:cs="Calibri" w:hint="cs"/>
            <w:sz w:val="18"/>
            <w:szCs w:val="18"/>
            <w:rtl/>
            <w:lang w:bidi="fa-IR"/>
          </w:rPr>
          <w:t xml:space="preserve"> داره و کارِ مارو راه میندازه. ما رفتیم هم از اون استفاده کردیم، هم از </w:t>
        </w:r>
        <w:r w:rsidR="00BA4536">
          <w:rPr>
            <w:rFonts w:cs="Calibri"/>
            <w:sz w:val="18"/>
            <w:szCs w:val="18"/>
            <w:lang w:bidi="fa-IR"/>
          </w:rPr>
          <w:t>time.py</w:t>
        </w:r>
        <w:r w:rsidR="00BA4536">
          <w:rPr>
            <w:rFonts w:cs="Calibri" w:hint="cs"/>
            <w:sz w:val="18"/>
            <w:szCs w:val="18"/>
            <w:rtl/>
            <w:lang w:bidi="fa-IR"/>
          </w:rPr>
          <w:t xml:space="preserve"> و در انتها موفق هم نشدیم </w:t>
        </w:r>
        <w:r w:rsidR="00BA4536">
          <w:rPr>
            <w:rFonts w:cs="Calibri"/>
            <w:sz w:val="18"/>
            <w:szCs w:val="18"/>
            <w:lang w:bidi="fa-IR"/>
          </w:rPr>
          <w:t>count-down</w:t>
        </w:r>
        <w:r w:rsidR="00BA4536">
          <w:rPr>
            <w:rFonts w:cs="Calibri" w:hint="cs"/>
            <w:sz w:val="18"/>
            <w:szCs w:val="18"/>
            <w:rtl/>
            <w:lang w:bidi="fa-IR"/>
          </w:rPr>
          <w:t xml:space="preserve"> بسازیم. به مشکل میخوردیم هی. اینجا تنها با استفاده از همین </w:t>
        </w:r>
        <w:r w:rsidR="00BA4536">
          <w:rPr>
            <w:rFonts w:cs="Calibri"/>
            <w:sz w:val="18"/>
            <w:szCs w:val="18"/>
            <w:lang w:bidi="fa-IR"/>
          </w:rPr>
          <w:t>root.after()</w:t>
        </w:r>
        <w:r w:rsidR="00BA4536">
          <w:rPr>
            <w:rFonts w:cs="Calibri" w:hint="cs"/>
            <w:sz w:val="18"/>
            <w:szCs w:val="18"/>
            <w:rtl/>
            <w:lang w:bidi="fa-IR"/>
          </w:rPr>
          <w:t xml:space="preserve"> مشکل رفع میشه و کاملا هم درست وتمیز کار میکنه. </w:t>
        </w:r>
      </w:ins>
      <w:ins w:id="2721" w:author="Microsoft account" w:date="2025-09-29T09:56:00Z">
        <w:r w:rsidR="004D65D5">
          <w:rPr>
            <w:rFonts w:cs="Calibri" w:hint="cs"/>
            <w:sz w:val="28"/>
            <w:szCs w:val="28"/>
            <w:rtl/>
            <w:lang w:bidi="fa-IR"/>
          </w:rPr>
          <w:t>)</w:t>
        </w:r>
      </w:ins>
    </w:p>
    <w:p w14:paraId="1C3CBC73" w14:textId="77777777" w:rsidR="00231EEF" w:rsidRDefault="00231EEF">
      <w:pPr>
        <w:bidi/>
        <w:spacing w:after="0" w:line="276" w:lineRule="auto"/>
        <w:jc w:val="both"/>
        <w:rPr>
          <w:ins w:id="2722" w:author="Microsoft account" w:date="2025-09-28T10:40:00Z"/>
          <w:rFonts w:cs="Calibri"/>
          <w:sz w:val="28"/>
          <w:szCs w:val="28"/>
          <w:rtl/>
          <w:lang w:bidi="fa-IR"/>
        </w:rPr>
        <w:pPrChange w:id="2723" w:author="Microsoft account" w:date="2025-09-28T10:40:00Z">
          <w:pPr>
            <w:bidi/>
            <w:spacing w:after="0" w:line="276" w:lineRule="auto"/>
            <w:jc w:val="both"/>
          </w:pPr>
        </w:pPrChange>
      </w:pPr>
    </w:p>
    <w:p w14:paraId="2F53229C" w14:textId="56E1A5C3" w:rsidR="00231EEF" w:rsidRDefault="007B7BFF">
      <w:pPr>
        <w:bidi/>
        <w:spacing w:after="0" w:line="276" w:lineRule="auto"/>
        <w:jc w:val="both"/>
        <w:rPr>
          <w:ins w:id="2724" w:author="Microsoft account" w:date="2025-09-28T11:03:00Z"/>
          <w:rFonts w:cs="Calibri"/>
          <w:sz w:val="28"/>
          <w:szCs w:val="28"/>
          <w:rtl/>
          <w:lang w:bidi="fa-IR"/>
        </w:rPr>
        <w:pPrChange w:id="2725" w:author="Microsoft account" w:date="2025-09-28T10:40:00Z">
          <w:pPr>
            <w:bidi/>
            <w:spacing w:after="0" w:line="276" w:lineRule="auto"/>
            <w:jc w:val="both"/>
          </w:pPr>
        </w:pPrChange>
      </w:pPr>
      <w:ins w:id="2726" w:author="Microsoft account" w:date="2025-09-28T11:03:00Z">
        <w:r>
          <w:rPr>
            <w:rFonts w:cs="Calibri" w:hint="cs"/>
            <w:sz w:val="28"/>
            <w:szCs w:val="28"/>
            <w:rtl/>
            <w:lang w:bidi="fa-IR"/>
          </w:rPr>
          <w:t xml:space="preserve">-داره درمورد </w:t>
        </w:r>
        <w:r>
          <w:rPr>
            <w:rFonts w:cs="Calibri"/>
            <w:sz w:val="28"/>
            <w:szCs w:val="28"/>
            <w:lang w:bidi="fa-IR"/>
          </w:rPr>
          <w:t>root.after()</w:t>
        </w:r>
        <w:r>
          <w:rPr>
            <w:rFonts w:cs="Calibri" w:hint="cs"/>
            <w:sz w:val="28"/>
            <w:szCs w:val="28"/>
            <w:rtl/>
            <w:lang w:bidi="fa-IR"/>
          </w:rPr>
          <w:t xml:space="preserve"> توضیح میده و ما متوجه شدیم که میتونیم بهش بگیم که </w:t>
        </w:r>
        <w:r>
          <w:rPr>
            <w:rFonts w:cs="Calibri"/>
            <w:sz w:val="28"/>
            <w:szCs w:val="28"/>
            <w:lang w:bidi="fa-IR"/>
          </w:rPr>
          <w:t>arg</w:t>
        </w:r>
        <w:r>
          <w:rPr>
            <w:rFonts w:cs="Calibri" w:hint="cs"/>
            <w:sz w:val="28"/>
            <w:szCs w:val="28"/>
            <w:rtl/>
            <w:lang w:bidi="fa-IR"/>
          </w:rPr>
          <w:t xml:space="preserve"> ارسال کن به اون </w:t>
        </w:r>
        <w:r>
          <w:rPr>
            <w:rFonts w:cs="Calibri"/>
            <w:sz w:val="28"/>
            <w:szCs w:val="28"/>
            <w:lang w:bidi="fa-IR"/>
          </w:rPr>
          <w:t>function</w:t>
        </w:r>
        <w:r>
          <w:rPr>
            <w:rFonts w:cs="Calibri" w:hint="cs"/>
            <w:sz w:val="28"/>
            <w:szCs w:val="28"/>
            <w:rtl/>
            <w:lang w:bidi="fa-IR"/>
          </w:rPr>
          <w:t xml:space="preserve">ای که بهت ارسال شد. جالبه. </w:t>
        </w:r>
      </w:ins>
    </w:p>
    <w:p w14:paraId="32392F8B" w14:textId="77777777" w:rsidR="007B7BFF" w:rsidRDefault="007B7BFF">
      <w:pPr>
        <w:bidi/>
        <w:spacing w:after="0" w:line="276" w:lineRule="auto"/>
        <w:jc w:val="both"/>
        <w:rPr>
          <w:ins w:id="2727" w:author="Microsoft account" w:date="2025-09-28T11:03:00Z"/>
          <w:rFonts w:cs="Calibri"/>
          <w:sz w:val="28"/>
          <w:szCs w:val="28"/>
          <w:rtl/>
          <w:lang w:bidi="fa-IR"/>
        </w:rPr>
        <w:pPrChange w:id="2728" w:author="Microsoft account" w:date="2025-09-28T11:03:00Z">
          <w:pPr>
            <w:bidi/>
            <w:spacing w:after="0" w:line="276" w:lineRule="auto"/>
            <w:jc w:val="both"/>
          </w:pPr>
        </w:pPrChange>
      </w:pPr>
    </w:p>
    <w:p w14:paraId="29A10182" w14:textId="4633BFEB" w:rsidR="007B7BFF" w:rsidRDefault="007B7BFF">
      <w:pPr>
        <w:bidi/>
        <w:spacing w:after="0" w:line="276" w:lineRule="auto"/>
        <w:jc w:val="both"/>
        <w:rPr>
          <w:ins w:id="2729" w:author="Microsoft account" w:date="2025-09-28T11:09:00Z"/>
          <w:rFonts w:cs="Calibri"/>
          <w:sz w:val="28"/>
          <w:szCs w:val="28"/>
          <w:rtl/>
          <w:lang w:bidi="fa-IR"/>
        </w:rPr>
        <w:pPrChange w:id="2730" w:author="Microsoft account" w:date="2025-09-28T11:03:00Z">
          <w:pPr>
            <w:bidi/>
            <w:spacing w:after="0" w:line="276" w:lineRule="auto"/>
            <w:jc w:val="both"/>
          </w:pPr>
        </w:pPrChange>
      </w:pPr>
      <w:ins w:id="2731" w:author="Microsoft account" w:date="2025-09-28T11:08:00Z">
        <w:r>
          <w:rPr>
            <w:rFonts w:cs="Calibri" w:hint="cs"/>
            <w:sz w:val="28"/>
            <w:szCs w:val="28"/>
            <w:rtl/>
            <w:lang w:bidi="fa-IR"/>
          </w:rPr>
          <w:t xml:space="preserve">-نکته: همونطور که قبلا هم پیش اومده، راه حل دوره بسیار بسیار راحت تر از چیزیه که ما میخواستیم در پی بگیریم. و خب راه ساده تر بهتره دیگه. توی دوره اتفاقا از </w:t>
        </w:r>
        <w:r>
          <w:rPr>
            <w:rFonts w:cs="Calibri"/>
            <w:sz w:val="28"/>
            <w:szCs w:val="28"/>
            <w:lang w:bidi="fa-IR"/>
          </w:rPr>
          <w:t>count-down</w:t>
        </w:r>
        <w:r>
          <w:rPr>
            <w:rFonts w:cs="Calibri" w:hint="cs"/>
            <w:sz w:val="28"/>
            <w:szCs w:val="28"/>
            <w:rtl/>
            <w:lang w:bidi="fa-IR"/>
          </w:rPr>
          <w:t xml:space="preserve"> استفاده میکنه . اما خیلی جالبه بدونیم که اصلا از </w:t>
        </w:r>
        <w:r>
          <w:rPr>
            <w:rFonts w:cs="Calibri"/>
            <w:sz w:val="28"/>
            <w:szCs w:val="28"/>
            <w:lang w:bidi="fa-IR"/>
          </w:rPr>
          <w:t>time</w:t>
        </w:r>
        <w:r>
          <w:rPr>
            <w:rFonts w:cs="Calibri" w:hint="cs"/>
            <w:sz w:val="28"/>
            <w:szCs w:val="28"/>
            <w:rtl/>
            <w:lang w:bidi="fa-IR"/>
          </w:rPr>
          <w:t xml:space="preserve"> استفاده نمیکنه برای این کار. و </w:t>
        </w:r>
      </w:ins>
      <w:ins w:id="2732" w:author="Microsoft account" w:date="2025-09-28T11:09:00Z">
        <w:r>
          <w:rPr>
            <w:rFonts w:cs="Calibri" w:hint="cs"/>
            <w:sz w:val="28"/>
            <w:szCs w:val="28"/>
            <w:rtl/>
            <w:lang w:bidi="fa-IR"/>
          </w:rPr>
          <w:t xml:space="preserve">از خود </w:t>
        </w:r>
        <w:r>
          <w:rPr>
            <w:rFonts w:cs="Calibri"/>
            <w:sz w:val="28"/>
            <w:szCs w:val="28"/>
            <w:lang w:bidi="fa-IR"/>
          </w:rPr>
          <w:t>root.after()</w:t>
        </w:r>
        <w:r>
          <w:rPr>
            <w:rFonts w:cs="Calibri" w:hint="cs"/>
            <w:sz w:val="28"/>
            <w:szCs w:val="28"/>
            <w:rtl/>
            <w:lang w:bidi="fa-IR"/>
          </w:rPr>
          <w:t xml:space="preserve"> استفاده میکنه. </w:t>
        </w:r>
        <w:r w:rsidR="007D4478">
          <w:rPr>
            <w:rFonts w:cs="Calibri" w:hint="cs"/>
            <w:sz w:val="28"/>
            <w:szCs w:val="28"/>
            <w:rtl/>
            <w:lang w:bidi="fa-IR"/>
          </w:rPr>
          <w:t xml:space="preserve">و همچنین نکتۀ پاراگراف قبل. </w:t>
        </w:r>
      </w:ins>
    </w:p>
    <w:p w14:paraId="487EDEBC" w14:textId="77777777" w:rsidR="007D4478" w:rsidRDefault="007D4478">
      <w:pPr>
        <w:bidi/>
        <w:spacing w:after="0" w:line="276" w:lineRule="auto"/>
        <w:jc w:val="both"/>
        <w:rPr>
          <w:ins w:id="2733" w:author="Microsoft account" w:date="2025-09-28T11:09:00Z"/>
          <w:rFonts w:cs="Calibri"/>
          <w:sz w:val="28"/>
          <w:szCs w:val="28"/>
          <w:rtl/>
          <w:lang w:bidi="fa-IR"/>
        </w:rPr>
        <w:pPrChange w:id="2734" w:author="Microsoft account" w:date="2025-09-28T11:09:00Z">
          <w:pPr>
            <w:bidi/>
            <w:spacing w:after="0" w:line="276" w:lineRule="auto"/>
            <w:jc w:val="both"/>
          </w:pPr>
        </w:pPrChange>
      </w:pPr>
    </w:p>
    <w:p w14:paraId="4A566A3F" w14:textId="6A45FC4D" w:rsidR="007D4478" w:rsidRDefault="007D4478">
      <w:pPr>
        <w:bidi/>
        <w:spacing w:after="0" w:line="276" w:lineRule="auto"/>
        <w:jc w:val="both"/>
        <w:rPr>
          <w:ins w:id="2735" w:author="Microsoft account" w:date="2025-09-28T12:11:00Z"/>
          <w:rFonts w:cs="Calibri"/>
          <w:sz w:val="28"/>
          <w:szCs w:val="28"/>
          <w:lang w:bidi="fa-IR"/>
        </w:rPr>
        <w:pPrChange w:id="2736" w:author="Microsoft account" w:date="2025-09-28T11:09:00Z">
          <w:pPr>
            <w:bidi/>
            <w:spacing w:after="0" w:line="276" w:lineRule="auto"/>
            <w:jc w:val="both"/>
          </w:pPr>
        </w:pPrChange>
      </w:pPr>
      <w:ins w:id="2737" w:author="Microsoft account" w:date="2025-09-28T11:09:00Z">
        <w:r>
          <w:rPr>
            <w:rFonts w:cs="Calibri" w:hint="cs"/>
            <w:sz w:val="28"/>
            <w:szCs w:val="28"/>
            <w:rtl/>
            <w:lang w:bidi="fa-IR"/>
          </w:rPr>
          <w:t xml:space="preserve">-همچنین درمورد این توضیح داد که ما وقتی میخوایم یه بخشی از یه </w:t>
        </w:r>
        <w:r>
          <w:rPr>
            <w:rFonts w:cs="Calibri"/>
            <w:sz w:val="28"/>
            <w:szCs w:val="28"/>
            <w:lang w:bidi="fa-IR"/>
          </w:rPr>
          <w:t>canvas</w:t>
        </w:r>
        <w:r>
          <w:rPr>
            <w:rFonts w:cs="Calibri" w:hint="cs"/>
            <w:sz w:val="28"/>
            <w:szCs w:val="28"/>
            <w:rtl/>
            <w:lang w:bidi="fa-IR"/>
          </w:rPr>
          <w:t xml:space="preserve"> رو تغیر بدیم باید اول بهش اشاره کنیم (</w:t>
        </w:r>
        <w:r>
          <w:rPr>
            <w:rFonts w:cs="Calibri"/>
            <w:sz w:val="28"/>
            <w:szCs w:val="28"/>
            <w:lang w:bidi="fa-IR"/>
          </w:rPr>
          <w:t>tap in to</w:t>
        </w:r>
        <w:r>
          <w:rPr>
            <w:rFonts w:cs="Calibri" w:hint="cs"/>
            <w:sz w:val="28"/>
            <w:szCs w:val="28"/>
            <w:rtl/>
            <w:lang w:bidi="fa-IR"/>
          </w:rPr>
          <w:t xml:space="preserve"> ) و بعد </w:t>
        </w:r>
      </w:ins>
      <w:ins w:id="2738" w:author="Microsoft account" w:date="2025-09-28T11:10:00Z">
        <w:r>
          <w:rPr>
            <w:rFonts w:cs="Calibri"/>
            <w:sz w:val="28"/>
            <w:szCs w:val="28"/>
            <w:lang w:bidi="fa-IR"/>
          </w:rPr>
          <w:t>.itemconfig()</w:t>
        </w:r>
        <w:r>
          <w:rPr>
            <w:rFonts w:cs="Calibri" w:hint="cs"/>
            <w:sz w:val="28"/>
            <w:szCs w:val="28"/>
            <w:rtl/>
            <w:lang w:bidi="fa-IR"/>
          </w:rPr>
          <w:t xml:space="preserve"> رو صدا بزنیم و بهش بگیم که کدوم </w:t>
        </w:r>
        <w:r>
          <w:rPr>
            <w:rFonts w:cs="Calibri"/>
            <w:sz w:val="28"/>
            <w:szCs w:val="28"/>
            <w:lang w:bidi="fa-IR"/>
          </w:rPr>
          <w:t>item</w:t>
        </w:r>
        <w:r>
          <w:rPr>
            <w:rFonts w:cs="Calibri" w:hint="cs"/>
            <w:sz w:val="28"/>
            <w:szCs w:val="28"/>
            <w:rtl/>
            <w:lang w:bidi="fa-IR"/>
          </w:rPr>
          <w:t xml:space="preserve"> و چه چیزایی میخوایم تغیر کنه. اینا رو همه رو باید اصلاح کنیم. </w:t>
        </w:r>
      </w:ins>
    </w:p>
    <w:p w14:paraId="265FA997" w14:textId="77777777" w:rsidR="00DC0DCA" w:rsidRDefault="00DC0DCA">
      <w:pPr>
        <w:bidi/>
        <w:spacing w:after="0" w:line="276" w:lineRule="auto"/>
        <w:jc w:val="both"/>
        <w:rPr>
          <w:ins w:id="2739" w:author="Microsoft account" w:date="2025-09-28T12:11:00Z"/>
          <w:rFonts w:cs="Calibri"/>
          <w:sz w:val="28"/>
          <w:szCs w:val="28"/>
          <w:lang w:bidi="fa-IR"/>
        </w:rPr>
        <w:pPrChange w:id="2740" w:author="Microsoft account" w:date="2025-09-28T12:11:00Z">
          <w:pPr>
            <w:bidi/>
            <w:spacing w:after="0" w:line="276" w:lineRule="auto"/>
            <w:jc w:val="both"/>
          </w:pPr>
        </w:pPrChange>
      </w:pPr>
    </w:p>
    <w:p w14:paraId="3EF9D91A" w14:textId="6EF2C338" w:rsidR="00DC0DCA" w:rsidRDefault="00DC0DCA">
      <w:pPr>
        <w:bidi/>
        <w:spacing w:after="0" w:line="276" w:lineRule="auto"/>
        <w:jc w:val="both"/>
        <w:rPr>
          <w:ins w:id="2741" w:author="Microsoft account" w:date="2025-09-28T12:11:00Z"/>
          <w:rFonts w:cs="Calibri"/>
          <w:sz w:val="28"/>
          <w:szCs w:val="28"/>
          <w:rtl/>
          <w:lang w:bidi="fa-IR"/>
        </w:rPr>
        <w:pPrChange w:id="2742" w:author="Microsoft account" w:date="2025-09-28T12:11:00Z">
          <w:pPr>
            <w:bidi/>
            <w:spacing w:after="0" w:line="276" w:lineRule="auto"/>
            <w:jc w:val="both"/>
          </w:pPr>
        </w:pPrChange>
      </w:pPr>
      <w:ins w:id="2743" w:author="Microsoft account" w:date="2025-09-28T12:11:00Z">
        <w:r>
          <w:rPr>
            <w:rFonts w:cs="Calibri" w:hint="cs"/>
            <w:sz w:val="28"/>
            <w:szCs w:val="28"/>
            <w:rtl/>
            <w:lang w:bidi="fa-IR"/>
          </w:rPr>
          <w:t xml:space="preserve">-خیلی خوبه که دوره داریم از روش بریم و مشکلامون رو حل کنیم. به خودم بود ول کرده بودم </w:t>
        </w:r>
        <w:r w:rsidRPr="00DC0DCA">
          <w:rPr>
            <w:rFonts w:cs="Calibri"/>
            <w:sz w:val="28"/>
            <w:szCs w:val="28"/>
            <w:lang w:bidi="fa-IR"/>
          </w:rPr>
          <w:sym w:font="Wingdings" w:char="F04A"/>
        </w:r>
        <w:r>
          <w:rPr>
            <w:rFonts w:cs="Calibri" w:hint="cs"/>
            <w:sz w:val="28"/>
            <w:szCs w:val="28"/>
            <w:rtl/>
            <w:lang w:bidi="fa-IR"/>
          </w:rPr>
          <w:t xml:space="preserve"> </w:t>
        </w:r>
      </w:ins>
      <w:ins w:id="2744" w:author="Microsoft account" w:date="2025-09-29T10:01:00Z">
        <w:r w:rsidR="00BA4536">
          <w:rPr>
            <w:rFonts w:cs="Calibri" w:hint="cs"/>
            <w:sz w:val="28"/>
            <w:szCs w:val="28"/>
            <w:rtl/>
            <w:lang w:bidi="fa-IR"/>
          </w:rPr>
          <w:t>(</w:t>
        </w:r>
        <w:r w:rsidR="00BA4536">
          <w:rPr>
            <w:rFonts w:cs="Calibri" w:hint="cs"/>
            <w:sz w:val="18"/>
            <w:szCs w:val="18"/>
            <w:rtl/>
            <w:lang w:bidi="fa-IR"/>
          </w:rPr>
          <w:t>نه خب الان با این قضیه مخالفم، ول نمیکردم، ولی خب واقعا اینکه میدونی هرچقدر تقلا کنی یه راهی هست برای اینکه درستش رو پیش ببری باعث یادگیری بهتر میشه.</w:t>
        </w:r>
        <w:r w:rsidR="00BA4536">
          <w:rPr>
            <w:rFonts w:cs="Calibri" w:hint="cs"/>
            <w:sz w:val="28"/>
            <w:szCs w:val="28"/>
            <w:rtl/>
            <w:lang w:bidi="fa-IR"/>
          </w:rPr>
          <w:t>)</w:t>
        </w:r>
      </w:ins>
    </w:p>
    <w:p w14:paraId="767F684D" w14:textId="5BBCCFB0" w:rsidR="00DC0DCA" w:rsidRDefault="00DC0DCA">
      <w:pPr>
        <w:bidi/>
        <w:spacing w:after="0" w:line="276" w:lineRule="auto"/>
        <w:jc w:val="both"/>
        <w:rPr>
          <w:ins w:id="2745" w:author="Microsoft account" w:date="2025-09-28T09:57:00Z"/>
          <w:rFonts w:cs="Calibri"/>
          <w:sz w:val="28"/>
          <w:szCs w:val="28"/>
          <w:lang w:bidi="fa-IR"/>
        </w:rPr>
        <w:pPrChange w:id="2746" w:author="Microsoft account" w:date="2025-09-28T12:12:00Z">
          <w:pPr>
            <w:bidi/>
            <w:spacing w:after="0" w:line="276" w:lineRule="auto"/>
            <w:jc w:val="both"/>
          </w:pPr>
        </w:pPrChange>
      </w:pPr>
      <w:ins w:id="2747" w:author="Microsoft account" w:date="2025-09-28T12:11:00Z">
        <w:r>
          <w:rPr>
            <w:rFonts w:cs="Calibri" w:hint="cs"/>
            <w:sz w:val="28"/>
            <w:szCs w:val="28"/>
            <w:rtl/>
            <w:lang w:bidi="fa-IR"/>
          </w:rPr>
          <w:t xml:space="preserve">تا </w:t>
        </w:r>
        <w:r>
          <w:rPr>
            <w:rFonts w:cs="Calibri"/>
            <w:sz w:val="28"/>
            <w:szCs w:val="28"/>
            <w:lang w:bidi="fa-IR"/>
          </w:rPr>
          <w:t>Day028 004 00:</w:t>
        </w:r>
      </w:ins>
      <w:ins w:id="2748" w:author="Microsoft account" w:date="2025-09-28T12:12:00Z">
        <w:r>
          <w:rPr>
            <w:rFonts w:cs="Calibri"/>
            <w:sz w:val="28"/>
            <w:szCs w:val="28"/>
            <w:lang w:bidi="fa-IR"/>
          </w:rPr>
          <w:t>10:17</w:t>
        </w:r>
      </w:ins>
    </w:p>
    <w:p w14:paraId="6ED4729F" w14:textId="673E2011" w:rsidR="009554B3" w:rsidRDefault="009554B3">
      <w:pPr>
        <w:spacing w:after="0" w:line="240" w:lineRule="auto"/>
        <w:rPr>
          <w:ins w:id="2749" w:author="Microsoft account" w:date="2025-09-28T09:57:00Z"/>
          <w:rFonts w:cs="Calibri"/>
          <w:sz w:val="28"/>
          <w:szCs w:val="28"/>
          <w:rtl/>
          <w:lang w:bidi="fa-IR"/>
        </w:rPr>
      </w:pPr>
      <w:ins w:id="2750" w:author="Microsoft account" w:date="2025-09-28T09:57:00Z">
        <w:r>
          <w:rPr>
            <w:rFonts w:cs="Calibri"/>
            <w:sz w:val="28"/>
            <w:szCs w:val="28"/>
            <w:rtl/>
            <w:lang w:bidi="fa-IR"/>
          </w:rPr>
          <w:br w:type="page"/>
        </w:r>
      </w:ins>
    </w:p>
    <w:p w14:paraId="55611201" w14:textId="6368CCC7" w:rsidR="009554B3" w:rsidRDefault="001E0EE1">
      <w:pPr>
        <w:bidi/>
        <w:spacing w:after="0" w:line="276" w:lineRule="auto"/>
        <w:jc w:val="both"/>
        <w:rPr>
          <w:ins w:id="2751" w:author="Microsoft account" w:date="2025-09-29T10:01:00Z"/>
          <w:rFonts w:cs="Calibri"/>
          <w:sz w:val="28"/>
          <w:szCs w:val="28"/>
          <w:rtl/>
          <w:lang w:bidi="fa-IR"/>
        </w:rPr>
        <w:pPrChange w:id="2752" w:author="Microsoft account" w:date="2025-09-28T09:57:00Z">
          <w:pPr>
            <w:bidi/>
            <w:spacing w:after="0" w:line="276" w:lineRule="auto"/>
            <w:jc w:val="both"/>
          </w:pPr>
        </w:pPrChange>
      </w:pPr>
      <w:bookmarkStart w:id="2753" w:name="I4040707"/>
      <w:ins w:id="2754" w:author="Microsoft account" w:date="2025-09-29T10:01:00Z">
        <w:r>
          <w:rPr>
            <w:rFonts w:cs="Calibri" w:hint="cs"/>
            <w:sz w:val="28"/>
            <w:szCs w:val="28"/>
            <w:rtl/>
            <w:lang w:bidi="fa-IR"/>
          </w:rPr>
          <w:lastRenderedPageBreak/>
          <w:t>ادامه</w:t>
        </w:r>
      </w:ins>
    </w:p>
    <w:bookmarkEnd w:id="2753"/>
    <w:p w14:paraId="0A727114" w14:textId="77777777" w:rsidR="001E0EE1" w:rsidRDefault="001E0EE1">
      <w:pPr>
        <w:bidi/>
        <w:spacing w:after="0" w:line="276" w:lineRule="auto"/>
        <w:jc w:val="both"/>
        <w:rPr>
          <w:ins w:id="2755" w:author="Microsoft account" w:date="2025-09-29T10:02:00Z"/>
          <w:rFonts w:cs="Calibri"/>
          <w:sz w:val="28"/>
          <w:szCs w:val="28"/>
          <w:rtl/>
          <w:lang w:bidi="fa-IR"/>
        </w:rPr>
        <w:pPrChange w:id="2756" w:author="Microsoft account" w:date="2025-09-29T10:01:00Z">
          <w:pPr>
            <w:bidi/>
            <w:spacing w:after="0" w:line="276" w:lineRule="auto"/>
            <w:jc w:val="both"/>
          </w:pPr>
        </w:pPrChange>
      </w:pPr>
    </w:p>
    <w:p w14:paraId="4CB6FDB8" w14:textId="1781E16F" w:rsidR="00EE2EC4" w:rsidRDefault="0068174A">
      <w:pPr>
        <w:bidi/>
        <w:spacing w:after="0" w:line="276" w:lineRule="auto"/>
        <w:jc w:val="both"/>
        <w:rPr>
          <w:ins w:id="2757" w:author="Microsoft account" w:date="2025-09-29T12:19:00Z"/>
          <w:rFonts w:cs="Calibri"/>
          <w:sz w:val="28"/>
          <w:szCs w:val="28"/>
          <w:rtl/>
          <w:lang w:bidi="fa-IR"/>
        </w:rPr>
        <w:pPrChange w:id="2758" w:author="Microsoft account" w:date="2025-09-29T12:17:00Z">
          <w:pPr>
            <w:bidi/>
            <w:spacing w:after="0" w:line="276" w:lineRule="auto"/>
            <w:jc w:val="both"/>
          </w:pPr>
        </w:pPrChange>
      </w:pPr>
      <w:ins w:id="2759" w:author="Microsoft account" w:date="2025-09-29T12:17:00Z">
        <w:r>
          <w:rPr>
            <w:rFonts w:cs="Calibri"/>
            <w:sz w:val="28"/>
            <w:szCs w:val="28"/>
            <w:lang w:bidi="fa-IR"/>
          </w:rPr>
          <w:t>-</w:t>
        </w:r>
        <w:r>
          <w:rPr>
            <w:rFonts w:cs="Calibri" w:hint="cs"/>
            <w:sz w:val="28"/>
            <w:szCs w:val="28"/>
            <w:rtl/>
            <w:lang w:bidi="fa-IR"/>
          </w:rPr>
          <w:t xml:space="preserve">ما خودمون خیلی کار رو برای خودمون سخت میکنیم، نباید این کار رو بکنیم. نباید نگران باشیم که اگر با دوره پیش بریم عقب میوفتیم و خیلی چیزارو نمیگه و از این حرفا. الان </w:t>
        </w:r>
      </w:ins>
      <w:ins w:id="2760" w:author="Microsoft account" w:date="2025-09-29T12:18:00Z">
        <w:r>
          <w:rPr>
            <w:rFonts w:cs="Calibri" w:hint="cs"/>
            <w:sz w:val="28"/>
            <w:szCs w:val="28"/>
            <w:rtl/>
            <w:lang w:bidi="fa-IR"/>
          </w:rPr>
          <w:t xml:space="preserve">که دوره رو دارم میبینم (بعد از تلاش های طاقت فرسای خودمون و وقتی که ازمون رفته) میبینم که دوره توقعاتی که خودمون داریم رو نداره و قرار هم نیست کسی این توقعات رو داشته باشه. هم سریع تره. هم بهتر یاد میگیریم. هم هی وسطش </w:t>
        </w:r>
        <w:r>
          <w:rPr>
            <w:rFonts w:cs="Calibri"/>
            <w:sz w:val="28"/>
            <w:szCs w:val="28"/>
            <w:lang w:bidi="fa-IR"/>
          </w:rPr>
          <w:t>challenge</w:t>
        </w:r>
        <w:r>
          <w:rPr>
            <w:rFonts w:cs="Calibri" w:hint="cs"/>
            <w:sz w:val="28"/>
            <w:szCs w:val="28"/>
            <w:rtl/>
            <w:lang w:bidi="fa-IR"/>
          </w:rPr>
          <w:t xml:space="preserve"> داره و خیالت راحت دست به کد خواهی شد. پس از این به بعد لطفا خارج از دوره کاری نکن، مگر اینکه تمامی ویدیو های اون روز رو دیده باشی و بخوای کرم بریزی و چیز میز اضافه کنی بهش. در </w:t>
        </w:r>
      </w:ins>
      <w:ins w:id="2761" w:author="Microsoft account" w:date="2025-09-29T12:19:00Z">
        <w:r>
          <w:rPr>
            <w:rFonts w:cs="Calibri" w:hint="cs"/>
            <w:sz w:val="28"/>
            <w:szCs w:val="28"/>
            <w:rtl/>
            <w:lang w:bidi="fa-IR"/>
          </w:rPr>
          <w:t xml:space="preserve">غیر این صورت از این به بعد با دوره پیش میریم اینطوری بهتره. </w:t>
        </w:r>
      </w:ins>
      <w:ins w:id="2762" w:author="Microsoft account" w:date="2025-09-30T09:08:00Z">
        <w:r w:rsidR="000619A5">
          <w:rPr>
            <w:rFonts w:cs="Calibri" w:hint="cs"/>
            <w:sz w:val="28"/>
            <w:szCs w:val="28"/>
            <w:rtl/>
            <w:lang w:bidi="fa-IR"/>
          </w:rPr>
          <w:t>(</w:t>
        </w:r>
        <w:r w:rsidR="000619A5">
          <w:rPr>
            <w:rFonts w:cs="Calibri" w:hint="cs"/>
            <w:sz w:val="18"/>
            <w:szCs w:val="18"/>
            <w:rtl/>
            <w:lang w:bidi="fa-IR"/>
          </w:rPr>
          <w:t xml:space="preserve">این رو بهش میگن </w:t>
        </w:r>
        <w:r w:rsidR="000619A5">
          <w:rPr>
            <w:rFonts w:cs="Calibri"/>
            <w:sz w:val="18"/>
            <w:szCs w:val="18"/>
            <w:lang w:bidi="fa-IR"/>
          </w:rPr>
          <w:t>Trust Issues</w:t>
        </w:r>
        <w:r w:rsidR="000619A5">
          <w:rPr>
            <w:rFonts w:cs="Calibri" w:hint="cs"/>
            <w:sz w:val="18"/>
            <w:szCs w:val="18"/>
            <w:rtl/>
            <w:lang w:bidi="fa-IR"/>
          </w:rPr>
          <w:t xml:space="preserve"> ، مشکل دارم که اعتماد کنم، همیشه فکر میکنم که اگر اعتماد کنم یه چیزی رو از دست خواهم داد. </w:t>
        </w:r>
      </w:ins>
      <w:ins w:id="2763" w:author="Microsoft account" w:date="2025-09-30T09:09:00Z">
        <w:r w:rsidR="000619A5">
          <w:rPr>
            <w:rFonts w:cs="Calibri" w:hint="cs"/>
            <w:sz w:val="18"/>
            <w:szCs w:val="18"/>
            <w:rtl/>
            <w:lang w:bidi="fa-IR"/>
          </w:rPr>
          <w:t xml:space="preserve">درصورتی که باید این کار رو انجام بدم. دقت کرده باشی تا الان چند بار این قضیه پیش اومده که وقتمون انقدر درگیر یه پروژه از یه روزِ این دوره شده. با </w:t>
        </w:r>
      </w:ins>
      <w:ins w:id="2764" w:author="Microsoft account" w:date="2025-09-30T09:10:00Z">
        <w:r w:rsidR="000619A5">
          <w:rPr>
            <w:rFonts w:cs="Calibri" w:hint="cs"/>
            <w:sz w:val="18"/>
            <w:szCs w:val="18"/>
            <w:rtl/>
            <w:lang w:bidi="fa-IR"/>
          </w:rPr>
          <w:t xml:space="preserve">دوره پیش برو. </w:t>
        </w:r>
      </w:ins>
      <w:ins w:id="2765" w:author="Microsoft account" w:date="2025-09-30T09:08:00Z">
        <w:r w:rsidR="000619A5">
          <w:rPr>
            <w:rFonts w:cs="Calibri" w:hint="cs"/>
            <w:sz w:val="28"/>
            <w:szCs w:val="28"/>
            <w:rtl/>
            <w:lang w:bidi="fa-IR"/>
          </w:rPr>
          <w:t>)</w:t>
        </w:r>
      </w:ins>
    </w:p>
    <w:p w14:paraId="2D46FF37" w14:textId="77777777" w:rsidR="0068174A" w:rsidRDefault="0068174A">
      <w:pPr>
        <w:bidi/>
        <w:spacing w:after="0" w:line="276" w:lineRule="auto"/>
        <w:jc w:val="both"/>
        <w:rPr>
          <w:ins w:id="2766" w:author="Microsoft account" w:date="2025-09-29T12:19:00Z"/>
          <w:rFonts w:cs="Calibri"/>
          <w:sz w:val="28"/>
          <w:szCs w:val="28"/>
          <w:rtl/>
          <w:lang w:bidi="fa-IR"/>
        </w:rPr>
        <w:pPrChange w:id="2767" w:author="Microsoft account" w:date="2025-09-29T12:19:00Z">
          <w:pPr>
            <w:bidi/>
            <w:spacing w:after="0" w:line="276" w:lineRule="auto"/>
            <w:jc w:val="both"/>
          </w:pPr>
        </w:pPrChange>
      </w:pPr>
    </w:p>
    <w:p w14:paraId="46EE2DC0" w14:textId="347C6D15" w:rsidR="0068174A" w:rsidRPr="0068174A" w:rsidRDefault="0068174A">
      <w:pPr>
        <w:bidi/>
        <w:spacing w:after="0" w:line="276" w:lineRule="auto"/>
        <w:jc w:val="both"/>
        <w:rPr>
          <w:ins w:id="2768" w:author="Microsoft account" w:date="2025-09-29T10:01:00Z"/>
          <w:rFonts w:cs="Calibri"/>
          <w:sz w:val="28"/>
          <w:szCs w:val="28"/>
          <w:lang w:bidi="fa-IR"/>
          <w:rPrChange w:id="2769" w:author="Microsoft account" w:date="2025-09-29T12:17:00Z">
            <w:rPr>
              <w:ins w:id="2770" w:author="Microsoft account" w:date="2025-09-29T10:01:00Z"/>
              <w:lang w:bidi="fa-IR"/>
            </w:rPr>
          </w:rPrChange>
        </w:rPr>
        <w:pPrChange w:id="2771" w:author="Microsoft account" w:date="2025-09-29T12:19:00Z">
          <w:pPr>
            <w:bidi/>
            <w:spacing w:after="0" w:line="276" w:lineRule="auto"/>
            <w:jc w:val="both"/>
          </w:pPr>
        </w:pPrChange>
      </w:pPr>
      <w:ins w:id="2772" w:author="Microsoft account" w:date="2025-09-29T12:19:00Z">
        <w:r>
          <w:rPr>
            <w:rFonts w:cs="Calibri" w:hint="cs"/>
            <w:sz w:val="28"/>
            <w:szCs w:val="28"/>
            <w:rtl/>
            <w:lang w:bidi="fa-IR"/>
          </w:rPr>
          <w:t xml:space="preserve">پیشروی تا انتهای </w:t>
        </w:r>
        <w:r>
          <w:rPr>
            <w:rFonts w:cs="Calibri"/>
            <w:sz w:val="28"/>
            <w:szCs w:val="28"/>
            <w:lang w:bidi="fa-IR"/>
          </w:rPr>
          <w:t>Day028 006</w:t>
        </w:r>
      </w:ins>
    </w:p>
    <w:p w14:paraId="723836BF" w14:textId="77777777" w:rsidR="00BA4536" w:rsidRDefault="00BA4536">
      <w:pPr>
        <w:bidi/>
        <w:spacing w:after="0" w:line="276" w:lineRule="auto"/>
        <w:jc w:val="both"/>
        <w:rPr>
          <w:ins w:id="2773" w:author="Microsoft account" w:date="2025-09-29T10:02:00Z"/>
          <w:rFonts w:cs="Calibri"/>
          <w:sz w:val="28"/>
          <w:szCs w:val="28"/>
          <w:rtl/>
          <w:lang w:bidi="fa-IR"/>
        </w:rPr>
        <w:pPrChange w:id="2774" w:author="Microsoft account" w:date="2025-09-29T10:01:00Z">
          <w:pPr>
            <w:bidi/>
            <w:spacing w:after="0" w:line="276" w:lineRule="auto"/>
            <w:jc w:val="both"/>
          </w:pPr>
        </w:pPrChange>
      </w:pPr>
    </w:p>
    <w:p w14:paraId="233066C5" w14:textId="12E34EC3" w:rsidR="00EE2EC4" w:rsidRDefault="00EE2EC4">
      <w:pPr>
        <w:spacing w:after="0" w:line="240" w:lineRule="auto"/>
        <w:rPr>
          <w:ins w:id="2775" w:author="Microsoft account" w:date="2025-09-29T10:02:00Z"/>
          <w:rFonts w:cs="Calibri"/>
          <w:sz w:val="28"/>
          <w:szCs w:val="28"/>
          <w:rtl/>
          <w:lang w:bidi="fa-IR"/>
        </w:rPr>
      </w:pPr>
      <w:ins w:id="2776" w:author="Microsoft account" w:date="2025-09-29T10:02:00Z">
        <w:r>
          <w:rPr>
            <w:rFonts w:cs="Calibri"/>
            <w:sz w:val="28"/>
            <w:szCs w:val="28"/>
            <w:rtl/>
            <w:lang w:bidi="fa-IR"/>
          </w:rPr>
          <w:br w:type="page"/>
        </w:r>
      </w:ins>
    </w:p>
    <w:p w14:paraId="35515559" w14:textId="5E9CAD46" w:rsidR="00EE2EC4" w:rsidRDefault="00181B89">
      <w:pPr>
        <w:bidi/>
        <w:spacing w:after="0" w:line="276" w:lineRule="auto"/>
        <w:jc w:val="both"/>
        <w:rPr>
          <w:ins w:id="2777" w:author="Microsoft account" w:date="2025-09-30T09:26:00Z"/>
          <w:rFonts w:cs="Calibri"/>
          <w:sz w:val="28"/>
          <w:szCs w:val="28"/>
          <w:rtl/>
          <w:lang w:bidi="fa-IR"/>
        </w:rPr>
        <w:pPrChange w:id="2778" w:author="Microsoft account" w:date="2025-09-29T10:02:00Z">
          <w:pPr>
            <w:bidi/>
            <w:spacing w:after="0" w:line="276" w:lineRule="auto"/>
            <w:jc w:val="both"/>
          </w:pPr>
        </w:pPrChange>
      </w:pPr>
      <w:bookmarkStart w:id="2779" w:name="I4040708"/>
      <w:ins w:id="2780" w:author="Microsoft account" w:date="2025-09-30T09:26:00Z">
        <w:r>
          <w:rPr>
            <w:rFonts w:cs="Calibri" w:hint="cs"/>
            <w:sz w:val="28"/>
            <w:szCs w:val="28"/>
            <w:rtl/>
            <w:lang w:bidi="fa-IR"/>
          </w:rPr>
          <w:lastRenderedPageBreak/>
          <w:t>ادامه</w:t>
        </w:r>
      </w:ins>
    </w:p>
    <w:bookmarkEnd w:id="2779"/>
    <w:p w14:paraId="0FEEFE41" w14:textId="77777777" w:rsidR="00181B89" w:rsidRDefault="00181B89">
      <w:pPr>
        <w:bidi/>
        <w:spacing w:after="0" w:line="276" w:lineRule="auto"/>
        <w:jc w:val="both"/>
        <w:rPr>
          <w:ins w:id="2781" w:author="Microsoft account" w:date="2025-09-30T09:26:00Z"/>
          <w:rFonts w:cs="Calibri"/>
          <w:sz w:val="28"/>
          <w:szCs w:val="28"/>
          <w:rtl/>
          <w:lang w:bidi="fa-IR"/>
        </w:rPr>
        <w:pPrChange w:id="2782" w:author="Microsoft account" w:date="2025-09-30T09:26:00Z">
          <w:pPr>
            <w:bidi/>
            <w:spacing w:after="0" w:line="276" w:lineRule="auto"/>
            <w:jc w:val="both"/>
          </w:pPr>
        </w:pPrChange>
      </w:pPr>
    </w:p>
    <w:p w14:paraId="4E121E91" w14:textId="59FB517A" w:rsidR="00181B89" w:rsidRDefault="00181B89">
      <w:pPr>
        <w:bidi/>
        <w:spacing w:after="0" w:line="276" w:lineRule="auto"/>
        <w:jc w:val="both"/>
        <w:rPr>
          <w:ins w:id="2783" w:author="Microsoft account" w:date="2025-09-30T11:48:00Z"/>
          <w:rFonts w:cs="Calibri"/>
          <w:sz w:val="28"/>
          <w:szCs w:val="28"/>
          <w:rtl/>
          <w:lang w:bidi="fa-IR"/>
        </w:rPr>
        <w:pPrChange w:id="2784" w:author="Microsoft account" w:date="2025-09-30T09:26:00Z">
          <w:pPr>
            <w:bidi/>
            <w:spacing w:after="0" w:line="276" w:lineRule="auto"/>
            <w:jc w:val="both"/>
          </w:pPr>
        </w:pPrChange>
      </w:pPr>
      <w:ins w:id="2785" w:author="Microsoft account" w:date="2025-09-30T09:26:00Z">
        <w:r>
          <w:rPr>
            <w:rFonts w:cs="Calibri" w:hint="cs"/>
            <w:sz w:val="28"/>
            <w:szCs w:val="28"/>
            <w:rtl/>
            <w:lang w:bidi="fa-IR"/>
          </w:rPr>
          <w:t>-</w:t>
        </w:r>
      </w:ins>
      <w:ins w:id="2786" w:author="Microsoft account" w:date="2025-09-30T11:47:00Z">
        <w:r w:rsidR="00ED0AB6">
          <w:rPr>
            <w:rFonts w:cs="Calibri" w:hint="cs"/>
            <w:sz w:val="28"/>
            <w:szCs w:val="28"/>
            <w:rtl/>
            <w:lang w:bidi="fa-IR"/>
          </w:rPr>
          <w:t xml:space="preserve">خب برنامه ساخته شد خروجی هم گرفتیم. جلسه </w:t>
        </w:r>
      </w:ins>
      <w:ins w:id="2787" w:author="Microsoft account" w:date="2025-09-30T11:48:00Z">
        <w:r w:rsidR="00ED0AB6">
          <w:rPr>
            <w:rFonts w:cs="Calibri" w:hint="cs"/>
            <w:sz w:val="28"/>
            <w:szCs w:val="28"/>
            <w:rtl/>
            <w:lang w:bidi="fa-IR"/>
          </w:rPr>
          <w:t xml:space="preserve">بعد باید بریم سراغ ادامۀ دوره. بدونِ فوتِ وقت. </w:t>
        </w:r>
      </w:ins>
    </w:p>
    <w:p w14:paraId="44DC7EDA" w14:textId="4AC2AC37" w:rsidR="00ED0AB6" w:rsidRDefault="00ED0AB6">
      <w:pPr>
        <w:bidi/>
        <w:spacing w:after="0" w:line="276" w:lineRule="auto"/>
        <w:jc w:val="both"/>
        <w:rPr>
          <w:ins w:id="2788" w:author="Microsoft account" w:date="2025-09-30T09:26:00Z"/>
          <w:rFonts w:cs="Calibri"/>
          <w:sz w:val="28"/>
          <w:szCs w:val="28"/>
          <w:lang w:bidi="fa-IR"/>
        </w:rPr>
        <w:pPrChange w:id="2789" w:author="Microsoft account" w:date="2025-09-30T11:48:00Z">
          <w:pPr>
            <w:bidi/>
            <w:spacing w:after="0" w:line="276" w:lineRule="auto"/>
            <w:jc w:val="both"/>
          </w:pPr>
        </w:pPrChange>
      </w:pPr>
      <w:ins w:id="2790" w:author="Microsoft account" w:date="2025-09-30T11:48:00Z">
        <w:r>
          <w:rPr>
            <w:rFonts w:cs="Calibri" w:hint="cs"/>
            <w:sz w:val="28"/>
            <w:szCs w:val="28"/>
            <w:rtl/>
            <w:lang w:bidi="fa-IR"/>
          </w:rPr>
          <w:t xml:space="preserve">تا انتها </w:t>
        </w:r>
        <w:r>
          <w:rPr>
            <w:rFonts w:cs="Calibri"/>
            <w:sz w:val="28"/>
            <w:szCs w:val="28"/>
            <w:lang w:bidi="fa-IR"/>
          </w:rPr>
          <w:t>Day028</w:t>
        </w:r>
      </w:ins>
    </w:p>
    <w:p w14:paraId="3BB02FF8" w14:textId="77777777" w:rsidR="00181B89" w:rsidRDefault="00181B89">
      <w:pPr>
        <w:bidi/>
        <w:spacing w:after="0" w:line="276" w:lineRule="auto"/>
        <w:jc w:val="both"/>
        <w:rPr>
          <w:ins w:id="2791" w:author="Microsoft account" w:date="2025-09-30T09:26:00Z"/>
          <w:rFonts w:cs="Calibri"/>
          <w:sz w:val="28"/>
          <w:szCs w:val="28"/>
          <w:rtl/>
          <w:lang w:bidi="fa-IR"/>
        </w:rPr>
        <w:pPrChange w:id="2792" w:author="Microsoft account" w:date="2025-09-30T09:26:00Z">
          <w:pPr>
            <w:bidi/>
            <w:spacing w:after="0" w:line="276" w:lineRule="auto"/>
            <w:jc w:val="both"/>
          </w:pPr>
        </w:pPrChange>
      </w:pPr>
    </w:p>
    <w:p w14:paraId="1E01D437" w14:textId="77777777" w:rsidR="00181B89" w:rsidRDefault="00181B89">
      <w:pPr>
        <w:bidi/>
        <w:spacing w:after="0" w:line="276" w:lineRule="auto"/>
        <w:jc w:val="both"/>
        <w:rPr>
          <w:ins w:id="2793" w:author="Microsoft account" w:date="2025-09-30T09:26:00Z"/>
          <w:rFonts w:cs="Calibri"/>
          <w:sz w:val="28"/>
          <w:szCs w:val="28"/>
          <w:rtl/>
          <w:lang w:bidi="fa-IR"/>
        </w:rPr>
        <w:pPrChange w:id="2794" w:author="Microsoft account" w:date="2025-09-30T09:26:00Z">
          <w:pPr>
            <w:bidi/>
            <w:spacing w:after="0" w:line="276" w:lineRule="auto"/>
            <w:jc w:val="both"/>
          </w:pPr>
        </w:pPrChange>
      </w:pPr>
    </w:p>
    <w:p w14:paraId="4736FC6D" w14:textId="77777777" w:rsidR="00181B89" w:rsidRDefault="00181B89">
      <w:pPr>
        <w:bidi/>
        <w:spacing w:after="0" w:line="276" w:lineRule="auto"/>
        <w:jc w:val="both"/>
        <w:rPr>
          <w:ins w:id="2795" w:author="Microsoft account" w:date="2025-09-30T09:26:00Z"/>
          <w:rFonts w:cs="Calibri"/>
          <w:sz w:val="28"/>
          <w:szCs w:val="28"/>
          <w:rtl/>
          <w:lang w:bidi="fa-IR"/>
        </w:rPr>
        <w:pPrChange w:id="2796" w:author="Microsoft account" w:date="2025-09-30T09:26:00Z">
          <w:pPr>
            <w:bidi/>
            <w:spacing w:after="0" w:line="276" w:lineRule="auto"/>
            <w:jc w:val="both"/>
          </w:pPr>
        </w:pPrChange>
      </w:pPr>
    </w:p>
    <w:p w14:paraId="237EAF27" w14:textId="2A830389" w:rsidR="00181B89" w:rsidRDefault="00181B89">
      <w:pPr>
        <w:spacing w:after="0" w:line="240" w:lineRule="auto"/>
        <w:rPr>
          <w:ins w:id="2797" w:author="Microsoft account" w:date="2025-09-30T09:27:00Z"/>
          <w:rFonts w:cs="Calibri"/>
          <w:sz w:val="28"/>
          <w:szCs w:val="28"/>
          <w:rtl/>
          <w:lang w:bidi="fa-IR"/>
        </w:rPr>
      </w:pPr>
      <w:ins w:id="2798" w:author="Microsoft account" w:date="2025-09-30T09:27:00Z">
        <w:r>
          <w:rPr>
            <w:rFonts w:cs="Calibri"/>
            <w:sz w:val="28"/>
            <w:szCs w:val="28"/>
            <w:rtl/>
            <w:lang w:bidi="fa-IR"/>
          </w:rPr>
          <w:br w:type="page"/>
        </w:r>
      </w:ins>
    </w:p>
    <w:p w14:paraId="7F2B6C9E" w14:textId="60BDFD0E" w:rsidR="00181B89" w:rsidRDefault="001B31A3">
      <w:pPr>
        <w:bidi/>
        <w:spacing w:after="0" w:line="276" w:lineRule="auto"/>
        <w:jc w:val="both"/>
        <w:rPr>
          <w:ins w:id="2799" w:author="Microsoft account" w:date="2025-10-01T10:12:00Z"/>
          <w:rFonts w:cs="Calibri"/>
          <w:sz w:val="28"/>
          <w:szCs w:val="28"/>
          <w:rtl/>
          <w:lang w:bidi="fa-IR"/>
        </w:rPr>
        <w:pPrChange w:id="2800" w:author="Microsoft account" w:date="2025-09-30T09:26:00Z">
          <w:pPr>
            <w:bidi/>
            <w:spacing w:after="0" w:line="276" w:lineRule="auto"/>
            <w:jc w:val="both"/>
          </w:pPr>
        </w:pPrChange>
      </w:pPr>
      <w:bookmarkStart w:id="2801" w:name="I4040709"/>
      <w:ins w:id="2802" w:author="Microsoft account" w:date="2025-10-01T10:12:00Z">
        <w:r>
          <w:rPr>
            <w:rFonts w:cs="Calibri" w:hint="cs"/>
            <w:sz w:val="28"/>
            <w:szCs w:val="28"/>
            <w:rtl/>
            <w:lang w:bidi="fa-IR"/>
          </w:rPr>
          <w:lastRenderedPageBreak/>
          <w:t>ادامه</w:t>
        </w:r>
      </w:ins>
    </w:p>
    <w:bookmarkEnd w:id="2801"/>
    <w:p w14:paraId="6CC51B87" w14:textId="77777777" w:rsidR="001B31A3" w:rsidRDefault="001B31A3">
      <w:pPr>
        <w:bidi/>
        <w:spacing w:after="0" w:line="276" w:lineRule="auto"/>
        <w:jc w:val="both"/>
        <w:rPr>
          <w:ins w:id="2803" w:author="Microsoft account" w:date="2025-10-01T10:13:00Z"/>
          <w:rFonts w:cs="Calibri"/>
          <w:sz w:val="28"/>
          <w:szCs w:val="28"/>
          <w:lang w:bidi="fa-IR"/>
        </w:rPr>
        <w:pPrChange w:id="2804" w:author="Microsoft account" w:date="2025-10-01T10:12:00Z">
          <w:pPr>
            <w:bidi/>
            <w:spacing w:after="0" w:line="276" w:lineRule="auto"/>
            <w:jc w:val="both"/>
          </w:pPr>
        </w:pPrChange>
      </w:pPr>
    </w:p>
    <w:p w14:paraId="12C00201" w14:textId="7059208F" w:rsidR="001B31A3" w:rsidRDefault="001B31A3">
      <w:pPr>
        <w:bidi/>
        <w:spacing w:after="0" w:line="276" w:lineRule="auto"/>
        <w:jc w:val="both"/>
        <w:rPr>
          <w:ins w:id="2805" w:author="Microsoft account" w:date="2025-10-01T10:13:00Z"/>
          <w:rFonts w:cs="Calibri"/>
          <w:sz w:val="28"/>
          <w:szCs w:val="28"/>
          <w:lang w:bidi="fa-IR"/>
        </w:rPr>
        <w:pPrChange w:id="2806" w:author="Microsoft account" w:date="2025-10-01T10:13:00Z">
          <w:pPr>
            <w:bidi/>
            <w:spacing w:after="0" w:line="276" w:lineRule="auto"/>
            <w:jc w:val="both"/>
          </w:pPr>
        </w:pPrChange>
      </w:pPr>
      <w:ins w:id="2807" w:author="Microsoft account" w:date="2025-10-01T10:13:00Z">
        <w:r>
          <w:rPr>
            <w:rFonts w:cs="Calibri" w:hint="cs"/>
            <w:sz w:val="28"/>
            <w:szCs w:val="28"/>
            <w:rtl/>
            <w:lang w:bidi="fa-IR"/>
          </w:rPr>
          <w:t xml:space="preserve">-میریم برای ادامه از </w:t>
        </w:r>
        <w:r>
          <w:rPr>
            <w:rFonts w:cs="Calibri"/>
            <w:sz w:val="28"/>
            <w:szCs w:val="28"/>
            <w:lang w:bidi="fa-IR"/>
          </w:rPr>
          <w:t>Day029</w:t>
        </w:r>
      </w:ins>
    </w:p>
    <w:p w14:paraId="41A0ED2F" w14:textId="455E80FF" w:rsidR="001B31A3" w:rsidRDefault="002C0414">
      <w:pPr>
        <w:bidi/>
        <w:spacing w:after="0" w:line="276" w:lineRule="auto"/>
        <w:jc w:val="both"/>
        <w:rPr>
          <w:ins w:id="2808" w:author="Microsoft account" w:date="2025-10-01T10:15:00Z"/>
          <w:rFonts w:cs="Calibri"/>
          <w:sz w:val="28"/>
          <w:szCs w:val="28"/>
          <w:lang w:bidi="fa-IR"/>
        </w:rPr>
        <w:pPrChange w:id="2809" w:author="Microsoft account" w:date="2025-10-01T10:12:00Z">
          <w:pPr>
            <w:bidi/>
            <w:spacing w:after="0" w:line="276" w:lineRule="auto"/>
            <w:jc w:val="both"/>
          </w:pPr>
        </w:pPrChange>
      </w:pPr>
      <w:ins w:id="2810" w:author="Microsoft account" w:date="2025-10-01T10:15:00Z">
        <w:r>
          <w:rPr>
            <w:rFonts w:cs="Calibri"/>
            <w:sz w:val="28"/>
            <w:szCs w:val="28"/>
            <w:lang w:bidi="fa-IR"/>
          </w:rPr>
          <w:t xml:space="preserve">Building a password manager GUI app </w:t>
        </w:r>
        <w:r w:rsidR="00A86E91">
          <w:rPr>
            <w:rFonts w:cs="Calibri"/>
            <w:sz w:val="28"/>
            <w:szCs w:val="28"/>
            <w:lang w:bidi="fa-IR"/>
          </w:rPr>
          <w:t>with tkinter</w:t>
        </w:r>
      </w:ins>
    </w:p>
    <w:p w14:paraId="0B5B3720" w14:textId="77777777" w:rsidR="00A86E91" w:rsidRDefault="00A86E91">
      <w:pPr>
        <w:bidi/>
        <w:spacing w:after="0" w:line="276" w:lineRule="auto"/>
        <w:jc w:val="both"/>
        <w:rPr>
          <w:ins w:id="2811" w:author="Microsoft account" w:date="2025-10-01T10:15:00Z"/>
          <w:rFonts w:cs="Calibri"/>
          <w:sz w:val="28"/>
          <w:szCs w:val="28"/>
          <w:lang w:bidi="fa-IR"/>
        </w:rPr>
        <w:pPrChange w:id="2812" w:author="Microsoft account" w:date="2025-10-01T10:15:00Z">
          <w:pPr>
            <w:bidi/>
            <w:spacing w:after="0" w:line="276" w:lineRule="auto"/>
            <w:jc w:val="both"/>
          </w:pPr>
        </w:pPrChange>
      </w:pPr>
    </w:p>
    <w:p w14:paraId="55877D38" w14:textId="67A3D9DF" w:rsidR="00A86E91" w:rsidRDefault="00A86E91">
      <w:pPr>
        <w:bidi/>
        <w:spacing w:after="0" w:line="276" w:lineRule="auto"/>
        <w:jc w:val="both"/>
        <w:rPr>
          <w:ins w:id="2813" w:author="Microsoft account" w:date="2025-10-01T10:18:00Z"/>
          <w:rFonts w:cs="Calibri"/>
          <w:sz w:val="28"/>
          <w:szCs w:val="28"/>
          <w:rtl/>
          <w:lang w:bidi="fa-IR"/>
        </w:rPr>
        <w:pPrChange w:id="2814" w:author="Microsoft account" w:date="2025-10-01T10:15:00Z">
          <w:pPr>
            <w:bidi/>
            <w:spacing w:after="0" w:line="276" w:lineRule="auto"/>
            <w:jc w:val="both"/>
          </w:pPr>
        </w:pPrChange>
      </w:pPr>
      <w:ins w:id="2815" w:author="Microsoft account" w:date="2025-10-01T10:18:00Z">
        <w:r>
          <w:rPr>
            <w:rFonts w:cs="Calibri" w:hint="cs"/>
            <w:sz w:val="28"/>
            <w:szCs w:val="28"/>
            <w:rtl/>
            <w:lang w:bidi="fa-IR"/>
          </w:rPr>
          <w:t>قراره همچین چیزی باشه:</w:t>
        </w:r>
      </w:ins>
    </w:p>
    <w:p w14:paraId="0B44C0C4" w14:textId="0C613ECC" w:rsidR="00A86E91" w:rsidRDefault="00A86E91">
      <w:pPr>
        <w:bidi/>
        <w:spacing w:after="0" w:line="276" w:lineRule="auto"/>
        <w:jc w:val="both"/>
        <w:rPr>
          <w:ins w:id="2816" w:author="Microsoft account" w:date="2025-10-01T10:18:00Z"/>
          <w:rFonts w:cs="Calibri"/>
          <w:sz w:val="28"/>
          <w:szCs w:val="28"/>
          <w:rtl/>
          <w:lang w:bidi="fa-IR"/>
        </w:rPr>
        <w:pPrChange w:id="2817" w:author="Microsoft account" w:date="2025-10-01T10:18:00Z">
          <w:pPr>
            <w:bidi/>
            <w:spacing w:after="0" w:line="276" w:lineRule="auto"/>
            <w:jc w:val="both"/>
          </w:pPr>
        </w:pPrChange>
      </w:pPr>
      <w:ins w:id="2818" w:author="Microsoft account" w:date="2025-10-01T10:18:00Z">
        <w:r w:rsidRPr="00A86E91">
          <w:rPr>
            <w:rFonts w:cs="Calibri"/>
            <w:noProof/>
            <w:sz w:val="28"/>
            <w:szCs w:val="28"/>
            <w:rPrChange w:id="2819" w:author="Unknown">
              <w:rPr>
                <w:noProof/>
              </w:rPr>
            </w:rPrChange>
          </w:rPr>
          <w:drawing>
            <wp:inline distT="0" distB="0" distL="0" distR="0" wp14:anchorId="09B2CEF6" wp14:editId="555259A9">
              <wp:extent cx="5731510" cy="204597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2045970"/>
                      </a:xfrm>
                      <a:prstGeom prst="rect">
                        <a:avLst/>
                      </a:prstGeom>
                    </pic:spPr>
                  </pic:pic>
                </a:graphicData>
              </a:graphic>
            </wp:inline>
          </w:drawing>
        </w:r>
      </w:ins>
    </w:p>
    <w:p w14:paraId="534690EB" w14:textId="0E73604B" w:rsidR="00A86E91" w:rsidRDefault="00A86E91">
      <w:pPr>
        <w:bidi/>
        <w:spacing w:after="0" w:line="276" w:lineRule="auto"/>
        <w:jc w:val="both"/>
        <w:rPr>
          <w:ins w:id="2820" w:author="Microsoft account" w:date="2025-10-01T10:20:00Z"/>
          <w:rFonts w:cs="Calibri"/>
          <w:sz w:val="28"/>
          <w:szCs w:val="28"/>
          <w:rtl/>
          <w:lang w:bidi="fa-IR"/>
        </w:rPr>
        <w:pPrChange w:id="2821" w:author="Microsoft account" w:date="2025-10-01T10:18:00Z">
          <w:pPr>
            <w:bidi/>
            <w:spacing w:after="0" w:line="276" w:lineRule="auto"/>
            <w:jc w:val="both"/>
          </w:pPr>
        </w:pPrChange>
      </w:pPr>
      <w:ins w:id="2822" w:author="Microsoft account" w:date="2025-10-01T10:18:00Z">
        <w:r>
          <w:rPr>
            <w:rFonts w:cs="Calibri" w:hint="cs"/>
            <w:sz w:val="28"/>
            <w:szCs w:val="28"/>
            <w:rtl/>
            <w:lang w:bidi="fa-IR"/>
          </w:rPr>
          <w:t xml:space="preserve">سمت چپی خودِ برنامه س و سمت راستی دیتایی هست که نگه میداره . قراره قوانین سخت سایت هارو برای انتخاب پسوورد رو داشته باشه، شما </w:t>
        </w:r>
        <w:r>
          <w:rPr>
            <w:rFonts w:cs="Calibri"/>
            <w:sz w:val="28"/>
            <w:szCs w:val="28"/>
            <w:lang w:bidi="fa-IR"/>
          </w:rPr>
          <w:t>website</w:t>
        </w:r>
        <w:r>
          <w:rPr>
            <w:rFonts w:cs="Calibri" w:hint="cs"/>
            <w:sz w:val="28"/>
            <w:szCs w:val="28"/>
            <w:rtl/>
            <w:lang w:bidi="fa-IR"/>
          </w:rPr>
          <w:t xml:space="preserve"> رو وارد کنی و اطلاعات رو وارد کنی ، اگر خواستی خودت </w:t>
        </w:r>
        <w:r>
          <w:rPr>
            <w:rFonts w:cs="Calibri"/>
            <w:sz w:val="28"/>
            <w:szCs w:val="28"/>
            <w:lang w:bidi="fa-IR"/>
          </w:rPr>
          <w:t>Password</w:t>
        </w:r>
        <w:r>
          <w:rPr>
            <w:rFonts w:cs="Calibri" w:hint="cs"/>
            <w:sz w:val="28"/>
            <w:szCs w:val="28"/>
            <w:rtl/>
            <w:lang w:bidi="fa-IR"/>
          </w:rPr>
          <w:t xml:space="preserve"> بزاری ، اگر هم خواستی برنامه برات طبق قوانین اکثر سایت ها </w:t>
        </w:r>
      </w:ins>
      <w:ins w:id="2823" w:author="Microsoft account" w:date="2025-10-01T10:19:00Z">
        <w:r>
          <w:rPr>
            <w:rFonts w:cs="Calibri"/>
            <w:sz w:val="28"/>
            <w:szCs w:val="28"/>
            <w:lang w:bidi="fa-IR"/>
          </w:rPr>
          <w:t>Generate</w:t>
        </w:r>
        <w:r>
          <w:rPr>
            <w:rFonts w:cs="Calibri" w:hint="cs"/>
            <w:sz w:val="28"/>
            <w:szCs w:val="28"/>
            <w:rtl/>
            <w:lang w:bidi="fa-IR"/>
          </w:rPr>
          <w:t xml:space="preserve"> کنه. بعد </w:t>
        </w:r>
        <w:r>
          <w:rPr>
            <w:rFonts w:cs="Calibri"/>
            <w:sz w:val="28"/>
            <w:szCs w:val="28"/>
            <w:lang w:bidi="fa-IR"/>
          </w:rPr>
          <w:t>Add</w:t>
        </w:r>
        <w:r>
          <w:rPr>
            <w:rFonts w:cs="Calibri" w:hint="cs"/>
            <w:sz w:val="28"/>
            <w:szCs w:val="28"/>
            <w:rtl/>
            <w:lang w:bidi="fa-IR"/>
          </w:rPr>
          <w:t xml:space="preserve"> کلیک میشه ، و یه </w:t>
        </w:r>
        <w:r>
          <w:rPr>
            <w:rFonts w:cs="Calibri"/>
            <w:sz w:val="28"/>
            <w:szCs w:val="28"/>
            <w:lang w:bidi="fa-IR"/>
          </w:rPr>
          <w:t>Popup</w:t>
        </w:r>
        <w:r>
          <w:rPr>
            <w:rFonts w:cs="Calibri" w:hint="cs"/>
            <w:sz w:val="28"/>
            <w:szCs w:val="28"/>
            <w:rtl/>
            <w:lang w:bidi="fa-IR"/>
          </w:rPr>
          <w:t xml:space="preserve"> داریم که اطمینان حاصل میکنه که این اطلاعات درسته، و بعد داخل </w:t>
        </w:r>
        <w:r>
          <w:rPr>
            <w:rFonts w:cs="Calibri"/>
            <w:sz w:val="28"/>
            <w:szCs w:val="28"/>
            <w:lang w:bidi="fa-IR"/>
          </w:rPr>
          <w:t>data.txt</w:t>
        </w:r>
      </w:ins>
      <w:ins w:id="2824" w:author="Microsoft account" w:date="2025-10-01T10:20:00Z">
        <w:r>
          <w:rPr>
            <w:rFonts w:cs="Calibri" w:hint="cs"/>
            <w:sz w:val="28"/>
            <w:szCs w:val="28"/>
            <w:rtl/>
            <w:lang w:bidi="fa-IR"/>
          </w:rPr>
          <w:t xml:space="preserve"> ذخیره میکنه و تمام. خوبیش هم اینه که کاملا </w:t>
        </w:r>
        <w:r>
          <w:rPr>
            <w:rFonts w:cs="Calibri"/>
            <w:sz w:val="28"/>
            <w:szCs w:val="28"/>
            <w:lang w:bidi="fa-IR"/>
          </w:rPr>
          <w:t>local</w:t>
        </w:r>
        <w:r>
          <w:rPr>
            <w:rFonts w:cs="Calibri" w:hint="cs"/>
            <w:sz w:val="28"/>
            <w:szCs w:val="28"/>
            <w:rtl/>
            <w:lang w:bidi="fa-IR"/>
          </w:rPr>
          <w:t xml:space="preserve"> عه و هیچی روی اینترنت نیست که بخواد مشکلی باشه. </w:t>
        </w:r>
      </w:ins>
    </w:p>
    <w:p w14:paraId="3E098656" w14:textId="77777777" w:rsidR="00A86E91" w:rsidRDefault="00A86E91">
      <w:pPr>
        <w:bidi/>
        <w:spacing w:after="0" w:line="276" w:lineRule="auto"/>
        <w:jc w:val="both"/>
        <w:rPr>
          <w:ins w:id="2825" w:author="Microsoft account" w:date="2025-10-01T10:20:00Z"/>
          <w:rFonts w:cs="Calibri"/>
          <w:sz w:val="28"/>
          <w:szCs w:val="28"/>
          <w:rtl/>
          <w:lang w:bidi="fa-IR"/>
        </w:rPr>
        <w:pPrChange w:id="2826" w:author="Microsoft account" w:date="2025-10-01T10:20:00Z">
          <w:pPr>
            <w:bidi/>
            <w:spacing w:after="0" w:line="276" w:lineRule="auto"/>
            <w:jc w:val="both"/>
          </w:pPr>
        </w:pPrChange>
      </w:pPr>
    </w:p>
    <w:p w14:paraId="7B41E8EC" w14:textId="6C5597C0" w:rsidR="00A86E91" w:rsidRDefault="00A86E91">
      <w:pPr>
        <w:bidi/>
        <w:spacing w:after="0" w:line="276" w:lineRule="auto"/>
        <w:jc w:val="both"/>
        <w:rPr>
          <w:ins w:id="2827" w:author="Microsoft account" w:date="2025-10-01T10:22:00Z"/>
          <w:rFonts w:cs="Calibri"/>
          <w:sz w:val="28"/>
          <w:szCs w:val="28"/>
          <w:rtl/>
          <w:lang w:bidi="fa-IR"/>
        </w:rPr>
        <w:pPrChange w:id="2828" w:author="Microsoft account" w:date="2025-10-01T10:20:00Z">
          <w:pPr>
            <w:bidi/>
            <w:spacing w:after="0" w:line="276" w:lineRule="auto"/>
            <w:jc w:val="both"/>
          </w:pPr>
        </w:pPrChange>
      </w:pPr>
      <w:ins w:id="2829" w:author="Microsoft account" w:date="2025-10-01T10:20:00Z">
        <w:r>
          <w:rPr>
            <w:rFonts w:cs="Calibri" w:hint="cs"/>
            <w:sz w:val="28"/>
            <w:szCs w:val="28"/>
            <w:rtl/>
            <w:lang w:bidi="fa-IR"/>
          </w:rPr>
          <w:t>-</w:t>
        </w:r>
      </w:ins>
      <w:ins w:id="2830" w:author="Microsoft account" w:date="2025-10-01T10:21:00Z">
        <w:r>
          <w:rPr>
            <w:rFonts w:cs="Calibri" w:hint="cs"/>
            <w:sz w:val="28"/>
            <w:szCs w:val="28"/>
            <w:rtl/>
            <w:lang w:bidi="fa-IR"/>
          </w:rPr>
          <w:t xml:space="preserve">یسری </w:t>
        </w:r>
        <w:r>
          <w:rPr>
            <w:rFonts w:cs="Calibri"/>
            <w:sz w:val="28"/>
            <w:szCs w:val="28"/>
            <w:lang w:bidi="fa-IR"/>
          </w:rPr>
          <w:t>feature</w:t>
        </w:r>
        <w:r>
          <w:rPr>
            <w:rFonts w:cs="Calibri" w:hint="cs"/>
            <w:sz w:val="28"/>
            <w:szCs w:val="28"/>
            <w:rtl/>
            <w:lang w:bidi="fa-IR"/>
          </w:rPr>
          <w:t xml:space="preserve">هم باید داشته باشه، مثلِ اینکه </w:t>
        </w:r>
        <w:r>
          <w:rPr>
            <w:rFonts w:cs="Calibri"/>
            <w:sz w:val="28"/>
            <w:szCs w:val="28"/>
            <w:lang w:bidi="fa-IR"/>
          </w:rPr>
          <w:t>password</w:t>
        </w:r>
        <w:r>
          <w:rPr>
            <w:rFonts w:cs="Calibri" w:hint="cs"/>
            <w:sz w:val="28"/>
            <w:szCs w:val="28"/>
            <w:rtl/>
            <w:lang w:bidi="fa-IR"/>
          </w:rPr>
          <w:t xml:space="preserve"> ای که وارد میشه خودکار </w:t>
        </w:r>
        <w:r>
          <w:rPr>
            <w:rFonts w:cs="Calibri"/>
            <w:sz w:val="28"/>
            <w:szCs w:val="28"/>
            <w:lang w:bidi="fa-IR"/>
          </w:rPr>
          <w:t>Copy</w:t>
        </w:r>
        <w:r>
          <w:rPr>
            <w:rFonts w:cs="Calibri" w:hint="cs"/>
            <w:sz w:val="28"/>
            <w:szCs w:val="28"/>
            <w:rtl/>
            <w:lang w:bidi="fa-IR"/>
          </w:rPr>
          <w:t xml:space="preserve"> هم بشه بیاد توی </w:t>
        </w:r>
        <w:r>
          <w:rPr>
            <w:rFonts w:cs="Calibri"/>
            <w:sz w:val="28"/>
            <w:szCs w:val="28"/>
            <w:lang w:bidi="fa-IR"/>
          </w:rPr>
          <w:t>Clipboard</w:t>
        </w:r>
      </w:ins>
      <w:ins w:id="2831" w:author="Microsoft account" w:date="2025-10-02T09:28:00Z">
        <w:r w:rsidR="002D6DA1">
          <w:rPr>
            <w:rFonts w:cs="Calibri"/>
            <w:sz w:val="28"/>
            <w:szCs w:val="28"/>
            <w:lang w:bidi="fa-IR"/>
          </w:rPr>
          <w:t xml:space="preserve"> </w:t>
        </w:r>
        <w:r w:rsidR="002D6DA1">
          <w:rPr>
            <w:rFonts w:cs="Calibri" w:hint="cs"/>
            <w:sz w:val="28"/>
            <w:szCs w:val="28"/>
            <w:rtl/>
            <w:lang w:bidi="fa-IR"/>
          </w:rPr>
          <w:t xml:space="preserve"> (</w:t>
        </w:r>
        <w:r w:rsidR="002D6DA1">
          <w:rPr>
            <w:rFonts w:cs="Calibri" w:hint="cs"/>
            <w:sz w:val="18"/>
            <w:szCs w:val="18"/>
            <w:rtl/>
            <w:lang w:bidi="fa-IR"/>
          </w:rPr>
          <w:t xml:space="preserve">که فکر میکنم با قابلیت </w:t>
        </w:r>
        <w:r w:rsidR="002D6DA1">
          <w:rPr>
            <w:rFonts w:cs="Calibri"/>
            <w:sz w:val="18"/>
            <w:szCs w:val="18"/>
            <w:lang w:bidi="fa-IR"/>
          </w:rPr>
          <w:t>save to clipboard</w:t>
        </w:r>
        <w:r w:rsidR="002D6DA1">
          <w:rPr>
            <w:rFonts w:cs="Calibri" w:hint="cs"/>
            <w:sz w:val="18"/>
            <w:szCs w:val="18"/>
            <w:rtl/>
            <w:lang w:bidi="fa-IR"/>
          </w:rPr>
          <w:t xml:space="preserve"> در </w:t>
        </w:r>
        <w:r w:rsidR="002D6DA1">
          <w:rPr>
            <w:rFonts w:cs="Calibri"/>
            <w:sz w:val="18"/>
            <w:szCs w:val="18"/>
            <w:lang w:bidi="fa-IR"/>
          </w:rPr>
          <w:t>pandas</w:t>
        </w:r>
        <w:r w:rsidR="002D6DA1">
          <w:rPr>
            <w:rFonts w:cs="Calibri" w:hint="cs"/>
            <w:sz w:val="28"/>
            <w:szCs w:val="28"/>
            <w:rtl/>
            <w:lang w:bidi="fa-IR"/>
          </w:rPr>
          <w:t xml:space="preserve">) </w:t>
        </w:r>
      </w:ins>
      <w:ins w:id="2832" w:author="Microsoft account" w:date="2025-10-01T10:21:00Z">
        <w:r>
          <w:rPr>
            <w:rFonts w:cs="Calibri" w:hint="cs"/>
            <w:sz w:val="28"/>
            <w:szCs w:val="28"/>
            <w:rtl/>
            <w:lang w:bidi="fa-IR"/>
          </w:rPr>
          <w:t xml:space="preserve">که بتونیم جای دیگه </w:t>
        </w:r>
        <w:r>
          <w:rPr>
            <w:rFonts w:cs="Calibri"/>
            <w:sz w:val="28"/>
            <w:szCs w:val="28"/>
            <w:lang w:bidi="fa-IR"/>
          </w:rPr>
          <w:t>Paste</w:t>
        </w:r>
        <w:r>
          <w:rPr>
            <w:rFonts w:cs="Calibri" w:hint="cs"/>
            <w:sz w:val="28"/>
            <w:szCs w:val="28"/>
            <w:rtl/>
            <w:lang w:bidi="fa-IR"/>
          </w:rPr>
          <w:t xml:space="preserve"> کنیم. یا اگر همه فیلد ها خالی بود و ما </w:t>
        </w:r>
        <w:r>
          <w:rPr>
            <w:rFonts w:cs="Calibri"/>
            <w:sz w:val="28"/>
            <w:szCs w:val="28"/>
            <w:lang w:bidi="fa-IR"/>
          </w:rPr>
          <w:t>Add</w:t>
        </w:r>
        <w:r>
          <w:rPr>
            <w:rFonts w:cs="Calibri" w:hint="cs"/>
            <w:sz w:val="28"/>
            <w:szCs w:val="28"/>
            <w:rtl/>
            <w:lang w:bidi="fa-IR"/>
          </w:rPr>
          <w:t xml:space="preserve"> رو زدیم، </w:t>
        </w:r>
        <w:r>
          <w:rPr>
            <w:rFonts w:cs="Calibri"/>
            <w:sz w:val="28"/>
            <w:szCs w:val="28"/>
            <w:lang w:bidi="fa-IR"/>
          </w:rPr>
          <w:t>Popup</w:t>
        </w:r>
      </w:ins>
      <w:ins w:id="2833" w:author="Microsoft account" w:date="2025-10-01T10:22:00Z">
        <w:r>
          <w:rPr>
            <w:rFonts w:cs="Calibri" w:hint="cs"/>
            <w:sz w:val="28"/>
            <w:szCs w:val="28"/>
            <w:rtl/>
            <w:lang w:bidi="fa-IR"/>
          </w:rPr>
          <w:t xml:space="preserve"> کنه که نمیشه این کار رو بکنی باید اطلاعات رو پر کنی ابتدا.</w:t>
        </w:r>
      </w:ins>
      <w:ins w:id="2834" w:author="Microsoft account" w:date="2025-10-02T09:28:00Z">
        <w:r w:rsidR="002D6DA1">
          <w:rPr>
            <w:rFonts w:cs="Calibri"/>
            <w:sz w:val="28"/>
            <w:szCs w:val="28"/>
            <w:lang w:bidi="fa-IR"/>
          </w:rPr>
          <w:t xml:space="preserve"> </w:t>
        </w:r>
      </w:ins>
      <w:ins w:id="2835" w:author="Microsoft account" w:date="2025-10-02T09:29:00Z">
        <w:r w:rsidR="002D6DA1">
          <w:rPr>
            <w:rFonts w:cs="Calibri" w:hint="cs"/>
            <w:sz w:val="28"/>
            <w:szCs w:val="28"/>
            <w:rtl/>
            <w:lang w:bidi="fa-IR"/>
          </w:rPr>
          <w:t xml:space="preserve"> (</w:t>
        </w:r>
        <w:r w:rsidR="002D6DA1">
          <w:rPr>
            <w:rFonts w:cs="Calibri"/>
            <w:sz w:val="18"/>
            <w:szCs w:val="18"/>
            <w:lang w:bidi="fa-IR"/>
          </w:rPr>
          <w:t>popup</w:t>
        </w:r>
        <w:r w:rsidR="002D6DA1">
          <w:rPr>
            <w:rFonts w:cs="Calibri" w:hint="cs"/>
            <w:sz w:val="18"/>
            <w:szCs w:val="18"/>
            <w:rtl/>
            <w:lang w:bidi="fa-IR"/>
          </w:rPr>
          <w:t xml:space="preserve"> هم تاحالا نساختیم، یه چیز </w:t>
        </w:r>
        <w:r w:rsidR="002D6DA1">
          <w:rPr>
            <w:rFonts w:cs="Calibri"/>
            <w:sz w:val="18"/>
            <w:szCs w:val="18"/>
            <w:lang w:bidi="fa-IR"/>
          </w:rPr>
          <w:t>basic</w:t>
        </w:r>
        <w:r w:rsidR="002D6DA1">
          <w:rPr>
            <w:rFonts w:cs="Calibri" w:hint="cs"/>
            <w:sz w:val="18"/>
            <w:szCs w:val="18"/>
            <w:rtl/>
            <w:lang w:bidi="fa-IR"/>
          </w:rPr>
          <w:t xml:space="preserve"> ای ازش با </w:t>
        </w:r>
        <w:r w:rsidR="002D6DA1">
          <w:rPr>
            <w:rFonts w:cs="Calibri"/>
            <w:sz w:val="18"/>
            <w:szCs w:val="18"/>
            <w:lang w:bidi="fa-IR"/>
          </w:rPr>
          <w:t>turtle</w:t>
        </w:r>
        <w:r w:rsidR="002D6DA1">
          <w:rPr>
            <w:rFonts w:cs="Calibri" w:hint="cs"/>
            <w:sz w:val="18"/>
            <w:szCs w:val="18"/>
            <w:rtl/>
            <w:lang w:bidi="fa-IR"/>
          </w:rPr>
          <w:t xml:space="preserve"> تو برنامه هامون استفاده میکردیم که عملا </w:t>
        </w:r>
        <w:r w:rsidR="002D6DA1">
          <w:rPr>
            <w:rFonts w:cs="Calibri"/>
            <w:sz w:val="18"/>
            <w:szCs w:val="18"/>
            <w:lang w:bidi="fa-IR"/>
          </w:rPr>
          <w:t>popup</w:t>
        </w:r>
        <w:r w:rsidR="002D6DA1">
          <w:rPr>
            <w:rFonts w:cs="Calibri" w:hint="cs"/>
            <w:sz w:val="18"/>
            <w:szCs w:val="18"/>
            <w:rtl/>
            <w:lang w:bidi="fa-IR"/>
          </w:rPr>
          <w:t xml:space="preserve"> نبودن، </w:t>
        </w:r>
        <w:r w:rsidR="002D6DA1">
          <w:rPr>
            <w:rFonts w:cs="Calibri"/>
            <w:sz w:val="18"/>
            <w:szCs w:val="18"/>
            <w:lang w:bidi="fa-IR"/>
          </w:rPr>
          <w:t>textinput</w:t>
        </w:r>
        <w:r w:rsidR="002D6DA1">
          <w:rPr>
            <w:rFonts w:cs="Calibri" w:hint="cs"/>
            <w:sz w:val="18"/>
            <w:szCs w:val="18"/>
            <w:rtl/>
            <w:lang w:bidi="fa-IR"/>
          </w:rPr>
          <w:t xml:space="preserve"> بودن .</w:t>
        </w:r>
        <w:r w:rsidR="002D6DA1">
          <w:rPr>
            <w:rFonts w:cs="Calibri" w:hint="cs"/>
            <w:sz w:val="28"/>
            <w:szCs w:val="28"/>
            <w:rtl/>
            <w:lang w:bidi="fa-IR"/>
          </w:rPr>
          <w:t>)</w:t>
        </w:r>
      </w:ins>
    </w:p>
    <w:p w14:paraId="21DF0517" w14:textId="77777777" w:rsidR="00A86E91" w:rsidRDefault="00A86E91">
      <w:pPr>
        <w:bidi/>
        <w:spacing w:after="0" w:line="276" w:lineRule="auto"/>
        <w:jc w:val="both"/>
        <w:rPr>
          <w:ins w:id="2836" w:author="Microsoft account" w:date="2025-10-01T10:22:00Z"/>
          <w:rFonts w:cs="Calibri"/>
          <w:sz w:val="28"/>
          <w:szCs w:val="28"/>
          <w:rtl/>
          <w:lang w:bidi="fa-IR"/>
        </w:rPr>
        <w:pPrChange w:id="2837" w:author="Microsoft account" w:date="2025-10-01T10:22:00Z">
          <w:pPr>
            <w:bidi/>
            <w:spacing w:after="0" w:line="276" w:lineRule="auto"/>
            <w:jc w:val="both"/>
          </w:pPr>
        </w:pPrChange>
      </w:pPr>
    </w:p>
    <w:p w14:paraId="507C2DBB" w14:textId="307719AD" w:rsidR="00A86E91" w:rsidRDefault="00A86E91">
      <w:pPr>
        <w:bidi/>
        <w:spacing w:after="0" w:line="276" w:lineRule="auto"/>
        <w:jc w:val="both"/>
        <w:rPr>
          <w:ins w:id="2838" w:author="Microsoft account" w:date="2025-10-01T10:52:00Z"/>
          <w:rFonts w:cs="Calibri"/>
          <w:sz w:val="28"/>
          <w:szCs w:val="28"/>
          <w:rtl/>
          <w:lang w:bidi="fa-IR"/>
        </w:rPr>
        <w:pPrChange w:id="2839" w:author="Microsoft account" w:date="2025-10-01T10:22:00Z">
          <w:pPr>
            <w:bidi/>
            <w:spacing w:after="0" w:line="276" w:lineRule="auto"/>
            <w:jc w:val="both"/>
          </w:pPr>
        </w:pPrChange>
      </w:pPr>
      <w:ins w:id="2840" w:author="Microsoft account" w:date="2025-10-01T10:22:00Z">
        <w:r>
          <w:rPr>
            <w:rFonts w:cs="Calibri" w:hint="cs"/>
            <w:sz w:val="28"/>
            <w:szCs w:val="28"/>
            <w:rtl/>
            <w:lang w:bidi="fa-IR"/>
          </w:rPr>
          <w:t>-</w:t>
        </w:r>
      </w:ins>
      <w:ins w:id="2841" w:author="Microsoft account" w:date="2025-10-01T10:51:00Z">
        <w:r w:rsidR="00462037">
          <w:rPr>
            <w:rFonts w:cs="Calibri" w:hint="cs"/>
            <w:sz w:val="28"/>
            <w:szCs w:val="28"/>
            <w:rtl/>
            <w:lang w:bidi="fa-IR"/>
          </w:rPr>
          <w:t xml:space="preserve">نکته : درمورد </w:t>
        </w:r>
      </w:ins>
      <w:ins w:id="2842" w:author="Microsoft account" w:date="2025-10-01T10:52:00Z">
        <w:r w:rsidR="00462037">
          <w:rPr>
            <w:rFonts w:cs="Calibri"/>
            <w:sz w:val="28"/>
            <w:szCs w:val="28"/>
            <w:lang w:bidi="fa-IR"/>
          </w:rPr>
          <w:t xml:space="preserve">Canvas().create_image() </w:t>
        </w:r>
        <w:r w:rsidR="00462037">
          <w:rPr>
            <w:rFonts w:cs="Calibri" w:hint="cs"/>
            <w:sz w:val="28"/>
            <w:szCs w:val="28"/>
            <w:rtl/>
            <w:lang w:bidi="fa-IR"/>
          </w:rPr>
          <w:t xml:space="preserve"> باید دقت داشته باشیم که دوتا </w:t>
        </w:r>
        <w:r w:rsidR="00462037">
          <w:rPr>
            <w:rFonts w:cs="Calibri"/>
            <w:sz w:val="28"/>
            <w:szCs w:val="28"/>
            <w:lang w:bidi="fa-IR"/>
          </w:rPr>
          <w:t>arg</w:t>
        </w:r>
      </w:ins>
      <w:ins w:id="2843" w:author="Microsoft account" w:date="2025-10-02T09:29:00Z">
        <w:r w:rsidR="002D6DA1">
          <w:rPr>
            <w:rFonts w:cs="Calibri" w:hint="cs"/>
            <w:sz w:val="28"/>
            <w:szCs w:val="28"/>
            <w:rtl/>
            <w:lang w:bidi="fa-IR"/>
          </w:rPr>
          <w:t xml:space="preserve"> </w:t>
        </w:r>
      </w:ins>
      <w:ins w:id="2844" w:author="Microsoft account" w:date="2025-10-01T10:52:00Z">
        <w:r w:rsidR="00462037">
          <w:rPr>
            <w:rFonts w:cs="Calibri" w:hint="cs"/>
            <w:sz w:val="28"/>
            <w:szCs w:val="28"/>
            <w:rtl/>
            <w:lang w:bidi="fa-IR"/>
          </w:rPr>
          <w:t xml:space="preserve">اولی که براش میفرستیم رو یه </w:t>
        </w:r>
        <w:r w:rsidR="00462037">
          <w:rPr>
            <w:rFonts w:cs="Calibri"/>
            <w:sz w:val="28"/>
            <w:szCs w:val="28"/>
            <w:lang w:bidi="fa-IR"/>
          </w:rPr>
          <w:t>tuple</w:t>
        </w:r>
        <w:r w:rsidR="00462037">
          <w:rPr>
            <w:rFonts w:cs="Calibri" w:hint="cs"/>
            <w:sz w:val="28"/>
            <w:szCs w:val="28"/>
            <w:rtl/>
            <w:lang w:bidi="fa-IR"/>
          </w:rPr>
          <w:t xml:space="preserve"> در نظر میگیره درمورد </w:t>
        </w:r>
        <w:r w:rsidR="00462037">
          <w:rPr>
            <w:rFonts w:cs="Calibri"/>
            <w:sz w:val="28"/>
            <w:szCs w:val="28"/>
            <w:lang w:bidi="fa-IR"/>
          </w:rPr>
          <w:t>x,y</w:t>
        </w:r>
        <w:r w:rsidR="00462037">
          <w:rPr>
            <w:rFonts w:cs="Calibri" w:hint="cs"/>
            <w:sz w:val="28"/>
            <w:szCs w:val="28"/>
            <w:rtl/>
            <w:lang w:bidi="fa-IR"/>
          </w:rPr>
          <w:t xml:space="preserve"> های عکس که قراره ساخته بشه، و قراره وسطش رو داشته باشه که بدونه کجای عکس رو وسط در نظر بگیره. </w:t>
        </w:r>
      </w:ins>
      <w:ins w:id="2845" w:author="Microsoft account" w:date="2025-10-02T09:30:00Z">
        <w:r w:rsidR="002D6DA1">
          <w:rPr>
            <w:rFonts w:cs="Calibri" w:hint="cs"/>
            <w:sz w:val="28"/>
            <w:szCs w:val="28"/>
            <w:rtl/>
            <w:lang w:bidi="fa-IR"/>
          </w:rPr>
          <w:t xml:space="preserve">واسه همین هم هست مقدارش رو دقیقا نصفِ مقدار </w:t>
        </w:r>
        <w:r w:rsidR="002D6DA1">
          <w:rPr>
            <w:rFonts w:cs="Calibri"/>
            <w:sz w:val="28"/>
            <w:szCs w:val="28"/>
            <w:lang w:bidi="fa-IR"/>
          </w:rPr>
          <w:t>width,height</w:t>
        </w:r>
        <w:r w:rsidR="002D6DA1">
          <w:rPr>
            <w:rFonts w:cs="Calibri" w:hint="cs"/>
            <w:sz w:val="28"/>
            <w:szCs w:val="28"/>
            <w:rtl/>
            <w:lang w:bidi="fa-IR"/>
          </w:rPr>
          <w:t xml:space="preserve"> خودِ عکس میزاریم.</w:t>
        </w:r>
      </w:ins>
    </w:p>
    <w:p w14:paraId="495917E5" w14:textId="77777777" w:rsidR="00462037" w:rsidRDefault="00462037">
      <w:pPr>
        <w:bidi/>
        <w:spacing w:after="0" w:line="276" w:lineRule="auto"/>
        <w:jc w:val="both"/>
        <w:rPr>
          <w:ins w:id="2846" w:author="Microsoft account" w:date="2025-10-01T10:52:00Z"/>
          <w:rFonts w:cs="Calibri"/>
          <w:sz w:val="28"/>
          <w:szCs w:val="28"/>
          <w:rtl/>
          <w:lang w:bidi="fa-IR"/>
        </w:rPr>
        <w:pPrChange w:id="2847" w:author="Microsoft account" w:date="2025-10-01T10:52:00Z">
          <w:pPr>
            <w:bidi/>
            <w:spacing w:after="0" w:line="276" w:lineRule="auto"/>
            <w:jc w:val="both"/>
          </w:pPr>
        </w:pPrChange>
      </w:pPr>
    </w:p>
    <w:p w14:paraId="7F5E8B25" w14:textId="6420DB63" w:rsidR="00462037" w:rsidRDefault="00462037">
      <w:pPr>
        <w:bidi/>
        <w:spacing w:after="0" w:line="276" w:lineRule="auto"/>
        <w:jc w:val="both"/>
        <w:rPr>
          <w:ins w:id="2848" w:author="Microsoft account" w:date="2025-10-01T11:02:00Z"/>
          <w:rFonts w:cs="Calibri"/>
          <w:sz w:val="28"/>
          <w:szCs w:val="28"/>
          <w:rtl/>
          <w:lang w:bidi="fa-IR"/>
        </w:rPr>
        <w:pPrChange w:id="2849" w:author="Microsoft account" w:date="2025-10-01T10:52:00Z">
          <w:pPr>
            <w:bidi/>
            <w:spacing w:after="0" w:line="276" w:lineRule="auto"/>
            <w:jc w:val="both"/>
          </w:pPr>
        </w:pPrChange>
      </w:pPr>
      <w:ins w:id="2850" w:author="Microsoft account" w:date="2025-10-01T10:52:00Z">
        <w:r>
          <w:rPr>
            <w:rFonts w:cs="Calibri" w:hint="cs"/>
            <w:sz w:val="28"/>
            <w:szCs w:val="28"/>
            <w:rtl/>
            <w:lang w:bidi="fa-IR"/>
          </w:rPr>
          <w:t>-</w:t>
        </w:r>
      </w:ins>
      <w:ins w:id="2851" w:author="Microsoft account" w:date="2025-10-01T10:59:00Z">
        <w:r w:rsidR="005341CF">
          <w:rPr>
            <w:rFonts w:cs="Calibri" w:hint="cs"/>
            <w:sz w:val="28"/>
            <w:szCs w:val="28"/>
            <w:rtl/>
            <w:lang w:bidi="fa-IR"/>
          </w:rPr>
          <w:t xml:space="preserve">نکته: همونطور که به خاطر داری، ما برای اینکه </w:t>
        </w:r>
        <w:r w:rsidR="005341CF">
          <w:rPr>
            <w:rFonts w:cs="Calibri"/>
            <w:sz w:val="28"/>
            <w:szCs w:val="28"/>
            <w:lang w:bidi="fa-IR"/>
          </w:rPr>
          <w:t>widget</w:t>
        </w:r>
        <w:r w:rsidR="005341CF">
          <w:rPr>
            <w:rFonts w:cs="Calibri" w:hint="cs"/>
            <w:sz w:val="28"/>
            <w:szCs w:val="28"/>
            <w:rtl/>
            <w:lang w:bidi="fa-IR"/>
          </w:rPr>
          <w:t xml:space="preserve">هارو درست بچینیم توی پنجره، باید از </w:t>
        </w:r>
        <w:r w:rsidR="005341CF">
          <w:rPr>
            <w:rFonts w:cs="Calibri"/>
            <w:sz w:val="28"/>
            <w:szCs w:val="28"/>
            <w:lang w:bidi="fa-IR"/>
          </w:rPr>
          <w:t xml:space="preserve">grid() </w:t>
        </w:r>
        <w:r w:rsidR="005341CF">
          <w:rPr>
            <w:rFonts w:cs="Calibri" w:hint="cs"/>
            <w:sz w:val="28"/>
            <w:szCs w:val="28"/>
            <w:rtl/>
            <w:lang w:bidi="fa-IR"/>
          </w:rPr>
          <w:t xml:space="preserve"> استفاده کنیم. خب حالا اگر بخوایم یه </w:t>
        </w:r>
        <w:r w:rsidR="005341CF">
          <w:rPr>
            <w:rFonts w:cs="Calibri"/>
            <w:sz w:val="28"/>
            <w:szCs w:val="28"/>
            <w:lang w:bidi="fa-IR"/>
          </w:rPr>
          <w:t>widget</w:t>
        </w:r>
        <w:r w:rsidR="005341CF">
          <w:rPr>
            <w:rFonts w:cs="Calibri" w:hint="cs"/>
            <w:sz w:val="28"/>
            <w:szCs w:val="28"/>
            <w:rtl/>
            <w:lang w:bidi="fa-IR"/>
          </w:rPr>
          <w:t xml:space="preserve"> در امتدادِ دوتا </w:t>
        </w:r>
        <w:r w:rsidR="005341CF">
          <w:rPr>
            <w:rFonts w:cs="Calibri"/>
            <w:sz w:val="28"/>
            <w:szCs w:val="28"/>
            <w:lang w:bidi="fa-IR"/>
          </w:rPr>
          <w:t>column</w:t>
        </w:r>
        <w:r w:rsidR="005341CF">
          <w:rPr>
            <w:rFonts w:cs="Calibri" w:hint="cs"/>
            <w:sz w:val="28"/>
            <w:szCs w:val="28"/>
            <w:rtl/>
            <w:lang w:bidi="fa-IR"/>
          </w:rPr>
          <w:t xml:space="preserve"> کشیده بشه و هر دو فضا رو در بر بگیره باید چکار کنیم، چراکه در ادامه بهش نیاز خواهیم داشت. </w:t>
        </w:r>
      </w:ins>
      <w:ins w:id="2852" w:author="Microsoft account" w:date="2025-10-01T11:00:00Z">
        <w:r w:rsidR="005341CF">
          <w:rPr>
            <w:rFonts w:cs="Calibri" w:hint="cs"/>
            <w:sz w:val="28"/>
            <w:szCs w:val="28"/>
            <w:rtl/>
            <w:lang w:bidi="fa-IR"/>
          </w:rPr>
          <w:t xml:space="preserve">وقتی از </w:t>
        </w:r>
        <w:r w:rsidR="005341CF">
          <w:rPr>
            <w:rFonts w:cs="Calibri"/>
            <w:sz w:val="28"/>
            <w:szCs w:val="28"/>
            <w:lang w:bidi="fa-IR"/>
          </w:rPr>
          <w:t>grid()</w:t>
        </w:r>
      </w:ins>
      <w:ins w:id="2853" w:author="Microsoft account" w:date="2025-10-02T09:30:00Z">
        <w:r w:rsidR="002D6DA1">
          <w:rPr>
            <w:rFonts w:cs="Calibri" w:hint="cs"/>
            <w:sz w:val="28"/>
            <w:szCs w:val="28"/>
            <w:rtl/>
            <w:lang w:bidi="fa-IR"/>
          </w:rPr>
          <w:t xml:space="preserve"> </w:t>
        </w:r>
      </w:ins>
      <w:ins w:id="2854" w:author="Microsoft account" w:date="2025-10-01T11:00:00Z">
        <w:r w:rsidR="005341CF">
          <w:rPr>
            <w:rFonts w:cs="Calibri" w:hint="cs"/>
            <w:sz w:val="28"/>
            <w:szCs w:val="28"/>
            <w:rtl/>
            <w:lang w:bidi="fa-IR"/>
          </w:rPr>
          <w:lastRenderedPageBreak/>
          <w:t xml:space="preserve">استفاده میکنیم باید از </w:t>
        </w:r>
        <w:r w:rsidR="005341CF">
          <w:rPr>
            <w:rFonts w:cs="Calibri"/>
            <w:sz w:val="28"/>
            <w:szCs w:val="28"/>
            <w:lang w:bidi="fa-IR"/>
          </w:rPr>
          <w:t>attribute</w:t>
        </w:r>
        <w:r w:rsidR="005341CF">
          <w:rPr>
            <w:rFonts w:cs="Calibri" w:hint="cs"/>
            <w:sz w:val="28"/>
            <w:szCs w:val="28"/>
            <w:rtl/>
            <w:lang w:bidi="fa-IR"/>
          </w:rPr>
          <w:t xml:space="preserve"> ای از اون استفاده کنیم به نام </w:t>
        </w:r>
        <w:r w:rsidR="005341CF">
          <w:rPr>
            <w:rFonts w:cs="Calibri"/>
            <w:sz w:val="28"/>
            <w:szCs w:val="28"/>
            <w:lang w:bidi="fa-IR"/>
          </w:rPr>
          <w:t>columnspan</w:t>
        </w:r>
        <w:r w:rsidR="005341CF">
          <w:rPr>
            <w:rFonts w:cs="Calibri" w:hint="cs"/>
            <w:sz w:val="28"/>
            <w:szCs w:val="28"/>
            <w:rtl/>
            <w:lang w:bidi="fa-IR"/>
          </w:rPr>
          <w:t xml:space="preserve"> که در حالت </w:t>
        </w:r>
        <w:r w:rsidR="005341CF">
          <w:rPr>
            <w:rFonts w:cs="Calibri"/>
            <w:sz w:val="28"/>
            <w:szCs w:val="28"/>
            <w:lang w:bidi="fa-IR"/>
          </w:rPr>
          <w:t>default</w:t>
        </w:r>
        <w:r w:rsidR="005341CF">
          <w:rPr>
            <w:rFonts w:cs="Calibri" w:hint="cs"/>
            <w:sz w:val="28"/>
            <w:szCs w:val="28"/>
            <w:rtl/>
            <w:lang w:bidi="fa-IR"/>
          </w:rPr>
          <w:t xml:space="preserve"> فکر میکنم 1 باشه. چراکه هر کدوم از </w:t>
        </w:r>
        <w:r w:rsidR="005341CF">
          <w:rPr>
            <w:rFonts w:cs="Calibri"/>
            <w:sz w:val="28"/>
            <w:szCs w:val="28"/>
            <w:lang w:bidi="fa-IR"/>
          </w:rPr>
          <w:t>widget</w:t>
        </w:r>
      </w:ins>
      <w:ins w:id="2855" w:author="Microsoft account" w:date="2025-10-01T11:01:00Z">
        <w:r w:rsidR="005341CF">
          <w:rPr>
            <w:rFonts w:cs="Calibri" w:hint="cs"/>
            <w:sz w:val="28"/>
            <w:szCs w:val="28"/>
            <w:rtl/>
            <w:lang w:bidi="fa-IR"/>
          </w:rPr>
          <w:t xml:space="preserve"> هایی که روی یک بخش </w:t>
        </w:r>
        <w:r w:rsidR="005341CF">
          <w:rPr>
            <w:rFonts w:cs="Calibri"/>
            <w:sz w:val="28"/>
            <w:szCs w:val="28"/>
            <w:lang w:bidi="fa-IR"/>
          </w:rPr>
          <w:t>grid</w:t>
        </w:r>
        <w:r w:rsidR="005341CF">
          <w:rPr>
            <w:rFonts w:cs="Calibri" w:hint="cs"/>
            <w:sz w:val="28"/>
            <w:szCs w:val="28"/>
            <w:rtl/>
            <w:lang w:bidi="fa-IR"/>
          </w:rPr>
          <w:t xml:space="preserve"> میشن کلِ اون فضا رو میگیرن. اما وقتی که مثلا این مقدار رو برابر با 2 قرار بدیم؛ باعث میشه اگر مقدار اندازۀ اون </w:t>
        </w:r>
        <w:r w:rsidR="005341CF">
          <w:rPr>
            <w:rFonts w:cs="Calibri"/>
            <w:sz w:val="28"/>
            <w:szCs w:val="28"/>
            <w:lang w:bidi="fa-IR"/>
          </w:rPr>
          <w:t>widget</w:t>
        </w:r>
        <w:r w:rsidR="005341CF">
          <w:rPr>
            <w:rFonts w:cs="Calibri" w:hint="cs"/>
            <w:sz w:val="28"/>
            <w:szCs w:val="28"/>
            <w:rtl/>
            <w:lang w:bidi="fa-IR"/>
          </w:rPr>
          <w:t xml:space="preserve"> رو افزایش دادیم، اون بتونه نفوذ کنه به ستونِ بعدی جای اینکه ستون بعدی و کلِ ساختار برنامه رو هُل بده بره جلو تا جا برای خودش باز کنه (چراکه در حالت عادی اگر اندازه اون </w:t>
        </w:r>
      </w:ins>
      <w:ins w:id="2856" w:author="Microsoft account" w:date="2025-10-01T11:02:00Z">
        <w:r w:rsidR="005341CF">
          <w:rPr>
            <w:rFonts w:cs="Calibri"/>
            <w:sz w:val="28"/>
            <w:szCs w:val="28"/>
            <w:lang w:bidi="fa-IR"/>
          </w:rPr>
          <w:t>widget</w:t>
        </w:r>
        <w:r w:rsidR="005341CF">
          <w:rPr>
            <w:rFonts w:cs="Calibri" w:hint="cs"/>
            <w:sz w:val="28"/>
            <w:szCs w:val="28"/>
            <w:rtl/>
            <w:lang w:bidi="fa-IR"/>
          </w:rPr>
          <w:t xml:space="preserve"> رو با </w:t>
        </w:r>
        <w:r w:rsidR="005341CF">
          <w:rPr>
            <w:rFonts w:cs="Calibri"/>
            <w:sz w:val="28"/>
            <w:szCs w:val="28"/>
            <w:lang w:bidi="fa-IR"/>
          </w:rPr>
          <w:t>columnspan= default</w:t>
        </w:r>
        <w:r w:rsidR="005341CF">
          <w:rPr>
            <w:rFonts w:cs="Calibri" w:hint="cs"/>
            <w:sz w:val="28"/>
            <w:szCs w:val="28"/>
            <w:rtl/>
            <w:lang w:bidi="fa-IR"/>
          </w:rPr>
          <w:t xml:space="preserve"> افزایش بدیم، </w:t>
        </w:r>
        <w:r w:rsidR="005341CF">
          <w:rPr>
            <w:rFonts w:cs="Calibri"/>
            <w:sz w:val="28"/>
            <w:szCs w:val="28"/>
            <w:lang w:bidi="fa-IR"/>
          </w:rPr>
          <w:t>widget</w:t>
        </w:r>
        <w:r w:rsidR="005341CF">
          <w:rPr>
            <w:rFonts w:cs="Calibri" w:hint="cs"/>
            <w:sz w:val="28"/>
            <w:szCs w:val="28"/>
            <w:rtl/>
            <w:lang w:bidi="fa-IR"/>
          </w:rPr>
          <w:t xml:space="preserve"> های جلوی خودش رو هل میده تا جا برای اندازه ای که بهش دادیم باز کنه. )</w:t>
        </w:r>
      </w:ins>
    </w:p>
    <w:p w14:paraId="47ACC3E0" w14:textId="77777777" w:rsidR="005341CF" w:rsidRDefault="005341CF">
      <w:pPr>
        <w:bidi/>
        <w:spacing w:after="0" w:line="276" w:lineRule="auto"/>
        <w:jc w:val="both"/>
        <w:rPr>
          <w:ins w:id="2857" w:author="Microsoft account" w:date="2025-10-01T11:02:00Z"/>
          <w:rFonts w:cs="Calibri"/>
          <w:sz w:val="28"/>
          <w:szCs w:val="28"/>
          <w:rtl/>
          <w:lang w:bidi="fa-IR"/>
        </w:rPr>
        <w:pPrChange w:id="2858" w:author="Microsoft account" w:date="2025-10-01T11:02:00Z">
          <w:pPr>
            <w:bidi/>
            <w:spacing w:after="0" w:line="276" w:lineRule="auto"/>
            <w:jc w:val="both"/>
          </w:pPr>
        </w:pPrChange>
      </w:pPr>
    </w:p>
    <w:p w14:paraId="30AEEFCA" w14:textId="1A89C067" w:rsidR="005341CF" w:rsidRDefault="005341CF">
      <w:pPr>
        <w:bidi/>
        <w:spacing w:after="0" w:line="276" w:lineRule="auto"/>
        <w:jc w:val="both"/>
        <w:rPr>
          <w:ins w:id="2859" w:author="Microsoft account" w:date="2025-10-01T11:03:00Z"/>
          <w:rFonts w:cs="Calibri"/>
          <w:sz w:val="28"/>
          <w:szCs w:val="28"/>
          <w:rtl/>
          <w:lang w:bidi="fa-IR"/>
        </w:rPr>
        <w:pPrChange w:id="2860" w:author="Microsoft account" w:date="2025-10-01T11:02:00Z">
          <w:pPr>
            <w:bidi/>
            <w:spacing w:after="0" w:line="276" w:lineRule="auto"/>
            <w:jc w:val="both"/>
          </w:pPr>
        </w:pPrChange>
      </w:pPr>
      <w:ins w:id="2861" w:author="Microsoft account" w:date="2025-10-01T11:02:00Z">
        <w:r>
          <w:rPr>
            <w:rFonts w:cs="Calibri" w:hint="cs"/>
            <w:sz w:val="28"/>
            <w:szCs w:val="28"/>
            <w:rtl/>
            <w:lang w:bidi="fa-IR"/>
          </w:rPr>
          <w:t>-</w:t>
        </w:r>
      </w:ins>
      <w:ins w:id="2862" w:author="Microsoft account" w:date="2025-10-01T11:03:00Z">
        <w:r>
          <w:rPr>
            <w:rFonts w:cs="Calibri" w:hint="cs"/>
            <w:sz w:val="28"/>
            <w:szCs w:val="28"/>
            <w:rtl/>
            <w:lang w:bidi="fa-IR"/>
          </w:rPr>
          <w:t>خب حالا ما قرار از این اطلاعات استفاده کنیم تا اینو بسازیم دیگه:</w:t>
        </w:r>
      </w:ins>
    </w:p>
    <w:p w14:paraId="0E4C273B" w14:textId="129BBBE6" w:rsidR="005341CF" w:rsidRDefault="005341CF">
      <w:pPr>
        <w:bidi/>
        <w:spacing w:after="0" w:line="276" w:lineRule="auto"/>
        <w:jc w:val="both"/>
        <w:rPr>
          <w:ins w:id="2863" w:author="Microsoft account" w:date="2025-10-01T11:03:00Z"/>
          <w:rFonts w:cs="Calibri"/>
          <w:sz w:val="28"/>
          <w:szCs w:val="28"/>
          <w:rtl/>
          <w:lang w:bidi="fa-IR"/>
        </w:rPr>
        <w:pPrChange w:id="2864" w:author="Microsoft account" w:date="2025-10-01T11:03:00Z">
          <w:pPr>
            <w:bidi/>
            <w:spacing w:after="0" w:line="276" w:lineRule="auto"/>
            <w:jc w:val="both"/>
          </w:pPr>
        </w:pPrChange>
      </w:pPr>
      <w:ins w:id="2865" w:author="Microsoft account" w:date="2025-10-01T11:03:00Z">
        <w:r w:rsidRPr="005341CF">
          <w:rPr>
            <w:rFonts w:cs="Calibri"/>
            <w:noProof/>
            <w:sz w:val="28"/>
            <w:szCs w:val="28"/>
            <w:rPrChange w:id="2866" w:author="Unknown">
              <w:rPr>
                <w:noProof/>
              </w:rPr>
            </w:rPrChange>
          </w:rPr>
          <w:drawing>
            <wp:inline distT="0" distB="0" distL="0" distR="0" wp14:anchorId="7B840F76" wp14:editId="162F64E2">
              <wp:extent cx="5731510" cy="475424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31510" cy="4754245"/>
                      </a:xfrm>
                      <a:prstGeom prst="rect">
                        <a:avLst/>
                      </a:prstGeom>
                    </pic:spPr>
                  </pic:pic>
                </a:graphicData>
              </a:graphic>
            </wp:inline>
          </w:drawing>
        </w:r>
      </w:ins>
    </w:p>
    <w:p w14:paraId="333DF47D" w14:textId="77777777" w:rsidR="005341CF" w:rsidRDefault="005341CF">
      <w:pPr>
        <w:bidi/>
        <w:spacing w:after="0" w:line="276" w:lineRule="auto"/>
        <w:jc w:val="both"/>
        <w:rPr>
          <w:ins w:id="2867" w:author="Microsoft account" w:date="2025-10-01T11:03:00Z"/>
          <w:rFonts w:cs="Calibri"/>
          <w:sz w:val="28"/>
          <w:szCs w:val="28"/>
          <w:rtl/>
          <w:lang w:bidi="fa-IR"/>
        </w:rPr>
        <w:pPrChange w:id="2868" w:author="Microsoft account" w:date="2025-10-01T11:03:00Z">
          <w:pPr>
            <w:bidi/>
            <w:spacing w:after="0" w:line="276" w:lineRule="auto"/>
            <w:jc w:val="both"/>
          </w:pPr>
        </w:pPrChange>
      </w:pPr>
    </w:p>
    <w:p w14:paraId="60C2B2F4" w14:textId="449CF4DC" w:rsidR="005341CF" w:rsidRDefault="005341CF">
      <w:pPr>
        <w:bidi/>
        <w:spacing w:after="0" w:line="276" w:lineRule="auto"/>
        <w:jc w:val="both"/>
        <w:rPr>
          <w:ins w:id="2869" w:author="Microsoft account" w:date="2025-10-01T11:05:00Z"/>
          <w:rFonts w:cs="Calibri"/>
          <w:sz w:val="28"/>
          <w:szCs w:val="28"/>
          <w:rtl/>
          <w:lang w:bidi="fa-IR"/>
        </w:rPr>
        <w:pPrChange w:id="2870" w:author="Microsoft account" w:date="2025-10-01T11:03:00Z">
          <w:pPr>
            <w:bidi/>
            <w:spacing w:after="0" w:line="276" w:lineRule="auto"/>
            <w:jc w:val="both"/>
          </w:pPr>
        </w:pPrChange>
      </w:pPr>
      <w:ins w:id="2871" w:author="Microsoft account" w:date="2025-10-01T11:03:00Z">
        <w:r>
          <w:rPr>
            <w:rFonts w:cs="Calibri" w:hint="cs"/>
            <w:sz w:val="28"/>
            <w:szCs w:val="28"/>
            <w:rtl/>
            <w:lang w:bidi="fa-IR"/>
          </w:rPr>
          <w:t>-</w:t>
        </w:r>
      </w:ins>
      <w:ins w:id="2872" w:author="Microsoft account" w:date="2025-10-01T11:04:00Z">
        <w:r>
          <w:rPr>
            <w:rFonts w:cs="Calibri" w:hint="cs"/>
            <w:sz w:val="28"/>
            <w:szCs w:val="28"/>
            <w:rtl/>
            <w:lang w:bidi="fa-IR"/>
          </w:rPr>
          <w:t xml:space="preserve">نکته ای هم که باید بهش توجه کنیم اینه که برای اینکه تعیین کنیم چقدر کِش بیاد، در مرحله اول باید ذکر کنیم شروعِ این </w:t>
        </w:r>
        <w:r>
          <w:rPr>
            <w:rFonts w:cs="Calibri"/>
            <w:sz w:val="28"/>
            <w:szCs w:val="28"/>
            <w:lang w:bidi="fa-IR"/>
          </w:rPr>
          <w:t>widget</w:t>
        </w:r>
        <w:r>
          <w:rPr>
            <w:rFonts w:cs="Calibri" w:hint="cs"/>
            <w:sz w:val="28"/>
            <w:szCs w:val="28"/>
            <w:rtl/>
            <w:lang w:bidi="fa-IR"/>
          </w:rPr>
          <w:t xml:space="preserve"> از کجاست؟ که باید بالا-چپ ترین حالت ممکن </w:t>
        </w:r>
      </w:ins>
      <w:ins w:id="2873" w:author="Microsoft account" w:date="2025-10-01T11:05:00Z">
        <w:r>
          <w:rPr>
            <w:rFonts w:cs="Calibri" w:hint="cs"/>
            <w:sz w:val="28"/>
            <w:szCs w:val="28"/>
            <w:rtl/>
            <w:lang w:bidi="fa-IR"/>
          </w:rPr>
          <w:t xml:space="preserve">شروعش باشه، و بعد بهش بگیم که چندتا ستون حق داری ادامه بدی و فضا بگیری برای خودت. (حس میکنم این یچیزی به نام </w:t>
        </w:r>
        <w:r w:rsidR="007E17F4">
          <w:rPr>
            <w:rFonts w:cs="Calibri"/>
            <w:sz w:val="28"/>
            <w:szCs w:val="28"/>
            <w:lang w:bidi="fa-IR"/>
          </w:rPr>
          <w:t>rowspan</w:t>
        </w:r>
        <w:r w:rsidR="007E17F4">
          <w:rPr>
            <w:rFonts w:cs="Calibri" w:hint="cs"/>
            <w:sz w:val="28"/>
            <w:szCs w:val="28"/>
            <w:rtl/>
            <w:lang w:bidi="fa-IR"/>
          </w:rPr>
          <w:t xml:space="preserve"> هم قطعا داره که همین قضیه رو </w:t>
        </w:r>
        <w:r w:rsidR="007E17F4">
          <w:rPr>
            <w:rFonts w:cs="Calibri"/>
            <w:sz w:val="28"/>
            <w:szCs w:val="28"/>
            <w:lang w:bidi="fa-IR"/>
          </w:rPr>
          <w:t>vertical</w:t>
        </w:r>
        <w:r w:rsidR="007E17F4">
          <w:rPr>
            <w:rFonts w:cs="Calibri" w:hint="cs"/>
            <w:sz w:val="28"/>
            <w:szCs w:val="28"/>
            <w:rtl/>
            <w:lang w:bidi="fa-IR"/>
          </w:rPr>
          <w:t xml:space="preserve"> خواهیم داشت. </w:t>
        </w:r>
      </w:ins>
    </w:p>
    <w:p w14:paraId="4CFDEDE9" w14:textId="77777777" w:rsidR="007E17F4" w:rsidRDefault="007E17F4">
      <w:pPr>
        <w:bidi/>
        <w:spacing w:after="0" w:line="276" w:lineRule="auto"/>
        <w:jc w:val="both"/>
        <w:rPr>
          <w:ins w:id="2874" w:author="Microsoft account" w:date="2025-10-01T11:05:00Z"/>
          <w:rFonts w:cs="Calibri"/>
          <w:sz w:val="28"/>
          <w:szCs w:val="28"/>
          <w:rtl/>
          <w:lang w:bidi="fa-IR"/>
        </w:rPr>
        <w:pPrChange w:id="2875" w:author="Microsoft account" w:date="2025-10-01T11:05:00Z">
          <w:pPr>
            <w:bidi/>
            <w:spacing w:after="0" w:line="276" w:lineRule="auto"/>
            <w:jc w:val="both"/>
          </w:pPr>
        </w:pPrChange>
      </w:pPr>
    </w:p>
    <w:p w14:paraId="546A875E" w14:textId="73257F94" w:rsidR="007E17F4" w:rsidRDefault="007E17F4">
      <w:pPr>
        <w:bidi/>
        <w:spacing w:after="0" w:line="276" w:lineRule="auto"/>
        <w:jc w:val="both"/>
        <w:rPr>
          <w:ins w:id="2876" w:author="Microsoft account" w:date="2025-10-01T12:15:00Z"/>
          <w:rFonts w:cs="Calibri"/>
          <w:sz w:val="28"/>
          <w:szCs w:val="28"/>
          <w:rtl/>
          <w:lang w:bidi="fa-IR"/>
        </w:rPr>
        <w:pPrChange w:id="2877" w:author="Microsoft account" w:date="2025-10-01T11:05:00Z">
          <w:pPr>
            <w:bidi/>
            <w:spacing w:after="0" w:line="276" w:lineRule="auto"/>
            <w:jc w:val="both"/>
          </w:pPr>
        </w:pPrChange>
      </w:pPr>
      <w:ins w:id="2878" w:author="Microsoft account" w:date="2025-10-01T11:05:00Z">
        <w:r>
          <w:rPr>
            <w:rFonts w:cs="Calibri" w:hint="cs"/>
            <w:sz w:val="28"/>
            <w:szCs w:val="28"/>
            <w:rtl/>
            <w:lang w:bidi="fa-IR"/>
          </w:rPr>
          <w:lastRenderedPageBreak/>
          <w:t>-</w:t>
        </w:r>
      </w:ins>
      <w:ins w:id="2879" w:author="Microsoft account" w:date="2025-10-01T12:14:00Z">
        <w:r w:rsidR="00C0212C">
          <w:rPr>
            <w:rFonts w:cs="Calibri" w:hint="cs"/>
            <w:sz w:val="28"/>
            <w:szCs w:val="28"/>
            <w:rtl/>
            <w:lang w:bidi="fa-IR"/>
          </w:rPr>
          <w:t xml:space="preserve">با دوتا </w:t>
        </w:r>
        <w:r w:rsidR="00C0212C">
          <w:rPr>
            <w:rFonts w:cs="Calibri"/>
            <w:sz w:val="28"/>
            <w:szCs w:val="28"/>
            <w:lang w:bidi="fa-IR"/>
          </w:rPr>
          <w:t>method</w:t>
        </w:r>
        <w:r w:rsidR="00C0212C">
          <w:rPr>
            <w:rFonts w:cs="Calibri" w:hint="cs"/>
            <w:sz w:val="28"/>
            <w:szCs w:val="28"/>
            <w:rtl/>
            <w:lang w:bidi="fa-IR"/>
          </w:rPr>
          <w:t xml:space="preserve">جدید آشنا شدیم از </w:t>
        </w:r>
        <w:r w:rsidR="00C0212C">
          <w:rPr>
            <w:rFonts w:cs="Calibri"/>
            <w:sz w:val="28"/>
            <w:szCs w:val="28"/>
            <w:lang w:bidi="fa-IR"/>
          </w:rPr>
          <w:t>tkinter</w:t>
        </w:r>
        <w:r w:rsidR="00C0212C">
          <w:rPr>
            <w:rFonts w:cs="Calibri" w:hint="cs"/>
            <w:sz w:val="28"/>
            <w:szCs w:val="28"/>
            <w:rtl/>
            <w:lang w:bidi="fa-IR"/>
          </w:rPr>
          <w:t xml:space="preserve"> به نام های </w:t>
        </w:r>
        <w:r w:rsidR="00C0212C">
          <w:rPr>
            <w:rFonts w:cs="Calibri"/>
            <w:sz w:val="28"/>
            <w:szCs w:val="28"/>
            <w:lang w:bidi="fa-IR"/>
          </w:rPr>
          <w:t>focus() , insert()</w:t>
        </w:r>
        <w:r w:rsidR="00C0212C">
          <w:rPr>
            <w:rFonts w:cs="Calibri" w:hint="cs"/>
            <w:sz w:val="28"/>
            <w:szCs w:val="28"/>
            <w:rtl/>
            <w:lang w:bidi="fa-IR"/>
          </w:rPr>
          <w:t xml:space="preserve"> که </w:t>
        </w:r>
        <w:r w:rsidR="00C0212C">
          <w:rPr>
            <w:rFonts w:cs="Calibri"/>
            <w:sz w:val="28"/>
            <w:szCs w:val="28"/>
            <w:lang w:bidi="fa-IR"/>
          </w:rPr>
          <w:t>focus()</w:t>
        </w:r>
        <w:r w:rsidR="00C0212C">
          <w:rPr>
            <w:rFonts w:cs="Calibri" w:hint="cs"/>
            <w:sz w:val="28"/>
            <w:szCs w:val="28"/>
            <w:rtl/>
            <w:lang w:bidi="fa-IR"/>
          </w:rPr>
          <w:t xml:space="preserve"> رو میتونیم بزاریم روی یه  </w:t>
        </w:r>
        <w:r w:rsidR="00C0212C">
          <w:rPr>
            <w:rFonts w:cs="Calibri"/>
            <w:sz w:val="28"/>
            <w:szCs w:val="28"/>
            <w:lang w:bidi="fa-IR"/>
          </w:rPr>
          <w:t>entry()</w:t>
        </w:r>
        <w:r w:rsidR="00C0212C">
          <w:rPr>
            <w:rFonts w:cs="Calibri" w:hint="cs"/>
            <w:sz w:val="28"/>
            <w:szCs w:val="28"/>
            <w:rtl/>
            <w:lang w:bidi="fa-IR"/>
          </w:rPr>
          <w:t xml:space="preserve"> که وقتی برنامه باز میشه </w:t>
        </w:r>
      </w:ins>
      <w:ins w:id="2880" w:author="Microsoft account" w:date="2025-10-01T12:15:00Z">
        <w:r w:rsidR="00C0212C">
          <w:rPr>
            <w:rFonts w:cs="Calibri"/>
            <w:sz w:val="28"/>
            <w:szCs w:val="28"/>
            <w:lang w:bidi="fa-IR"/>
          </w:rPr>
          <w:t>cursor</w:t>
        </w:r>
        <w:r w:rsidR="00C0212C">
          <w:rPr>
            <w:rFonts w:cs="Calibri" w:hint="cs"/>
            <w:sz w:val="28"/>
            <w:szCs w:val="28"/>
            <w:rtl/>
            <w:lang w:bidi="fa-IR"/>
          </w:rPr>
          <w:t xml:space="preserve"> روی اون باشه و بتونی همون موقع شروع به تایپ کردن کنی. </w:t>
        </w:r>
        <w:r w:rsidR="00C0212C">
          <w:rPr>
            <w:rFonts w:cs="Calibri"/>
            <w:sz w:val="28"/>
            <w:szCs w:val="28"/>
            <w:lang w:bidi="fa-IR"/>
          </w:rPr>
          <w:t>Insert()</w:t>
        </w:r>
        <w:r w:rsidR="00C0212C">
          <w:rPr>
            <w:rFonts w:cs="Calibri" w:hint="cs"/>
            <w:sz w:val="28"/>
            <w:szCs w:val="28"/>
            <w:rtl/>
            <w:lang w:bidi="fa-IR"/>
          </w:rPr>
          <w:t xml:space="preserve"> هم باهاش میتونی مقدار وسط برنامه به این </w:t>
        </w:r>
        <w:r w:rsidR="00C0212C">
          <w:rPr>
            <w:rFonts w:cs="Calibri"/>
            <w:sz w:val="28"/>
            <w:szCs w:val="28"/>
            <w:lang w:bidi="fa-IR"/>
          </w:rPr>
          <w:t>entry</w:t>
        </w:r>
        <w:r w:rsidR="00C0212C">
          <w:rPr>
            <w:rFonts w:cs="Calibri" w:hint="cs"/>
            <w:sz w:val="28"/>
            <w:szCs w:val="28"/>
            <w:rtl/>
            <w:lang w:bidi="fa-IR"/>
          </w:rPr>
          <w:t xml:space="preserve"> ها اضافه کنی که ما ازش به عنوان </w:t>
        </w:r>
        <w:r w:rsidR="00C0212C">
          <w:rPr>
            <w:rFonts w:cs="Calibri"/>
            <w:sz w:val="28"/>
            <w:szCs w:val="28"/>
            <w:lang w:bidi="fa-IR"/>
          </w:rPr>
          <w:t>default value</w:t>
        </w:r>
        <w:r w:rsidR="00C0212C">
          <w:rPr>
            <w:rFonts w:cs="Calibri" w:hint="cs"/>
            <w:sz w:val="28"/>
            <w:szCs w:val="28"/>
            <w:rtl/>
            <w:lang w:bidi="fa-IR"/>
          </w:rPr>
          <w:t xml:space="preserve"> استفاده کردیم. چیزی هم که تا الان ساختیم اینه:</w:t>
        </w:r>
      </w:ins>
    </w:p>
    <w:p w14:paraId="60D1FEB6" w14:textId="4AF5E59B" w:rsidR="00C0212C" w:rsidRDefault="00C0212C">
      <w:pPr>
        <w:bidi/>
        <w:spacing w:after="0" w:line="276" w:lineRule="auto"/>
        <w:jc w:val="both"/>
        <w:rPr>
          <w:ins w:id="2881" w:author="Microsoft account" w:date="2025-10-01T12:16:00Z"/>
          <w:rFonts w:cs="Calibri"/>
          <w:sz w:val="28"/>
          <w:szCs w:val="28"/>
          <w:rtl/>
          <w:lang w:bidi="fa-IR"/>
        </w:rPr>
        <w:pPrChange w:id="2882" w:author="Microsoft account" w:date="2025-10-01T12:15:00Z">
          <w:pPr>
            <w:bidi/>
            <w:spacing w:after="0" w:line="276" w:lineRule="auto"/>
            <w:jc w:val="both"/>
          </w:pPr>
        </w:pPrChange>
      </w:pPr>
      <w:ins w:id="2883" w:author="Microsoft account" w:date="2025-10-01T12:15:00Z">
        <w:r w:rsidRPr="00C0212C">
          <w:rPr>
            <w:rFonts w:cs="Calibri"/>
            <w:noProof/>
            <w:sz w:val="28"/>
            <w:szCs w:val="28"/>
            <w:rPrChange w:id="2884" w:author="Unknown">
              <w:rPr>
                <w:noProof/>
              </w:rPr>
            </w:rPrChange>
          </w:rPr>
          <w:drawing>
            <wp:inline distT="0" distB="0" distL="0" distR="0" wp14:anchorId="567649B8" wp14:editId="7D6C80C5">
              <wp:extent cx="2590142" cy="2130251"/>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631063" cy="2163906"/>
                      </a:xfrm>
                      <a:prstGeom prst="rect">
                        <a:avLst/>
                      </a:prstGeom>
                    </pic:spPr>
                  </pic:pic>
                </a:graphicData>
              </a:graphic>
            </wp:inline>
          </w:drawing>
        </w:r>
      </w:ins>
    </w:p>
    <w:p w14:paraId="469513A1" w14:textId="77777777" w:rsidR="00C0212C" w:rsidRDefault="00C0212C">
      <w:pPr>
        <w:bidi/>
        <w:spacing w:after="0" w:line="276" w:lineRule="auto"/>
        <w:jc w:val="both"/>
        <w:rPr>
          <w:ins w:id="2885" w:author="Microsoft account" w:date="2025-10-01T12:16:00Z"/>
          <w:rFonts w:cs="Calibri"/>
          <w:sz w:val="28"/>
          <w:szCs w:val="28"/>
          <w:rtl/>
          <w:lang w:bidi="fa-IR"/>
        </w:rPr>
        <w:pPrChange w:id="2886" w:author="Microsoft account" w:date="2025-10-01T12:16:00Z">
          <w:pPr>
            <w:bidi/>
            <w:spacing w:after="0" w:line="276" w:lineRule="auto"/>
            <w:jc w:val="both"/>
          </w:pPr>
        </w:pPrChange>
      </w:pPr>
    </w:p>
    <w:p w14:paraId="44B1AA5A" w14:textId="44F4663D" w:rsidR="00C0212C" w:rsidRDefault="00C0212C">
      <w:pPr>
        <w:bidi/>
        <w:spacing w:after="0" w:line="276" w:lineRule="auto"/>
        <w:jc w:val="both"/>
        <w:rPr>
          <w:ins w:id="2887" w:author="Microsoft account" w:date="2025-10-01T12:16:00Z"/>
          <w:rFonts w:cs="Calibri"/>
          <w:sz w:val="28"/>
          <w:szCs w:val="28"/>
          <w:rtl/>
          <w:lang w:bidi="fa-IR"/>
        </w:rPr>
        <w:pPrChange w:id="2888" w:author="Microsoft account" w:date="2025-10-01T12:16:00Z">
          <w:pPr>
            <w:bidi/>
            <w:spacing w:after="0" w:line="276" w:lineRule="auto"/>
            <w:jc w:val="both"/>
          </w:pPr>
        </w:pPrChange>
      </w:pPr>
      <w:ins w:id="2889" w:author="Microsoft account" w:date="2025-10-01T12:16:00Z">
        <w:r>
          <w:rPr>
            <w:rFonts w:cs="Calibri" w:hint="cs"/>
            <w:sz w:val="28"/>
            <w:szCs w:val="28"/>
            <w:rtl/>
            <w:lang w:bidi="fa-IR"/>
          </w:rPr>
          <w:t xml:space="preserve">-هیچکدوم از دکمه هاش کار نمیکنه الان، ولی خب </w:t>
        </w:r>
        <w:r>
          <w:rPr>
            <w:rFonts w:cs="Calibri"/>
            <w:sz w:val="28"/>
            <w:szCs w:val="28"/>
            <w:lang w:bidi="fa-IR"/>
          </w:rPr>
          <w:t>UI</w:t>
        </w:r>
        <w:r>
          <w:rPr>
            <w:rFonts w:cs="Calibri" w:hint="cs"/>
            <w:sz w:val="28"/>
            <w:szCs w:val="28"/>
            <w:rtl/>
            <w:lang w:bidi="fa-IR"/>
          </w:rPr>
          <w:t xml:space="preserve"> بدی نشد. رنگ ها هم سر سری انتخاب کردیم اون هم بد نشد. جلسه بعدی باید بریم سراغ </w:t>
        </w:r>
        <w:r>
          <w:rPr>
            <w:rFonts w:cs="Calibri"/>
            <w:sz w:val="28"/>
            <w:szCs w:val="28"/>
            <w:lang w:bidi="fa-IR"/>
          </w:rPr>
          <w:t>challenge</w:t>
        </w:r>
        <w:r>
          <w:rPr>
            <w:rFonts w:cs="Calibri" w:hint="cs"/>
            <w:sz w:val="28"/>
            <w:szCs w:val="28"/>
            <w:rtl/>
            <w:lang w:bidi="fa-IR"/>
          </w:rPr>
          <w:t xml:space="preserve"> بعدی و تکرار میکنم که :</w:t>
        </w:r>
      </w:ins>
    </w:p>
    <w:p w14:paraId="0162C38B" w14:textId="4536705D" w:rsidR="00C0212C" w:rsidRDefault="00C0212C">
      <w:pPr>
        <w:pStyle w:val="IntenseQuote"/>
        <w:bidi/>
        <w:rPr>
          <w:ins w:id="2890" w:author="Microsoft account" w:date="2025-10-01T12:17:00Z"/>
          <w:rtl/>
          <w:lang w:bidi="fa-IR"/>
        </w:rPr>
        <w:pPrChange w:id="2891" w:author="Microsoft account" w:date="2025-10-01T12:16:00Z">
          <w:pPr>
            <w:bidi/>
            <w:spacing w:after="0" w:line="276" w:lineRule="auto"/>
            <w:jc w:val="both"/>
          </w:pPr>
        </w:pPrChange>
      </w:pPr>
      <w:ins w:id="2892" w:author="Microsoft account" w:date="2025-10-01T12:16:00Z">
        <w:r>
          <w:rPr>
            <w:rFonts w:cs="Times New Roman" w:hint="cs"/>
            <w:rtl/>
            <w:lang w:bidi="fa-IR"/>
          </w:rPr>
          <w:t xml:space="preserve">با </w:t>
        </w:r>
      </w:ins>
      <w:ins w:id="2893" w:author="Microsoft account" w:date="2025-10-01T12:17:00Z">
        <w:r>
          <w:rPr>
            <w:lang w:bidi="fa-IR"/>
          </w:rPr>
          <w:t>Course</w:t>
        </w:r>
        <w:r>
          <w:rPr>
            <w:rFonts w:cs="Times New Roman" w:hint="cs"/>
            <w:rtl/>
            <w:lang w:bidi="fa-IR"/>
          </w:rPr>
          <w:t xml:space="preserve"> پیش برو ، خودت جلو جلو کد نزن</w:t>
        </w:r>
        <w:r>
          <w:rPr>
            <w:rFonts w:hint="cs"/>
            <w:rtl/>
            <w:lang w:bidi="fa-IR"/>
          </w:rPr>
          <w:t>!!!....</w:t>
        </w:r>
      </w:ins>
    </w:p>
    <w:p w14:paraId="54817534" w14:textId="14F3F6EA" w:rsidR="00C0212C" w:rsidRPr="00C0212C" w:rsidRDefault="00C0212C">
      <w:pPr>
        <w:bidi/>
        <w:rPr>
          <w:ins w:id="2894" w:author="Microsoft account" w:date="2025-10-01T10:12:00Z"/>
          <w:rFonts w:cs="Calibri"/>
          <w:sz w:val="28"/>
          <w:szCs w:val="28"/>
          <w:rtl/>
          <w:lang w:bidi="fa-IR"/>
          <w:rPrChange w:id="2895" w:author="Microsoft account" w:date="2025-10-01T12:17:00Z">
            <w:rPr>
              <w:ins w:id="2896" w:author="Microsoft account" w:date="2025-10-01T10:12:00Z"/>
              <w:rtl/>
              <w:lang w:bidi="fa-IR"/>
            </w:rPr>
          </w:rPrChange>
        </w:rPr>
        <w:pPrChange w:id="2897" w:author="Microsoft account" w:date="2025-10-01T12:17:00Z">
          <w:pPr>
            <w:bidi/>
            <w:spacing w:after="0" w:line="276" w:lineRule="auto"/>
            <w:jc w:val="both"/>
          </w:pPr>
        </w:pPrChange>
      </w:pPr>
      <w:ins w:id="2898" w:author="Microsoft account" w:date="2025-10-01T12:18:00Z">
        <w:r>
          <w:rPr>
            <w:rFonts w:cs="Calibri" w:hint="cs"/>
            <w:sz w:val="28"/>
            <w:szCs w:val="28"/>
            <w:rtl/>
            <w:lang w:bidi="fa-IR"/>
          </w:rPr>
          <w:t xml:space="preserve">تا </w:t>
        </w:r>
        <w:r>
          <w:rPr>
            <w:rFonts w:cs="Calibri"/>
            <w:sz w:val="28"/>
            <w:szCs w:val="28"/>
            <w:lang w:bidi="fa-IR"/>
          </w:rPr>
          <w:t xml:space="preserve">Day029 005 </w:t>
        </w:r>
      </w:ins>
      <w:ins w:id="2899" w:author="Microsoft account" w:date="2025-10-01T12:19:00Z">
        <w:r>
          <w:rPr>
            <w:rFonts w:cs="Calibri"/>
            <w:sz w:val="28"/>
            <w:szCs w:val="28"/>
            <w:lang w:bidi="fa-IR"/>
          </w:rPr>
          <w:t>00:03:00</w:t>
        </w:r>
      </w:ins>
    </w:p>
    <w:p w14:paraId="3E2B0087" w14:textId="6B19945C" w:rsidR="001B31A3" w:rsidRDefault="001B31A3">
      <w:pPr>
        <w:bidi/>
        <w:rPr>
          <w:ins w:id="2900" w:author="Microsoft account" w:date="2025-10-01T10:13:00Z"/>
          <w:rFonts w:cs="Calibri"/>
          <w:sz w:val="28"/>
          <w:szCs w:val="28"/>
          <w:rtl/>
          <w:lang w:bidi="fa-IR"/>
        </w:rPr>
        <w:pPrChange w:id="2901" w:author="Microsoft account" w:date="2025-10-01T12:17:00Z">
          <w:pPr>
            <w:spacing w:after="0" w:line="240" w:lineRule="auto"/>
          </w:pPr>
        </w:pPrChange>
      </w:pPr>
      <w:ins w:id="2902" w:author="Microsoft account" w:date="2025-10-01T10:13:00Z">
        <w:r>
          <w:rPr>
            <w:rFonts w:cs="Calibri"/>
            <w:sz w:val="28"/>
            <w:szCs w:val="28"/>
            <w:rtl/>
            <w:lang w:bidi="fa-IR"/>
          </w:rPr>
          <w:br w:type="page"/>
        </w:r>
      </w:ins>
    </w:p>
    <w:p w14:paraId="4F5D8FDF" w14:textId="4B081BE9" w:rsidR="001B31A3" w:rsidRDefault="008C5507">
      <w:pPr>
        <w:bidi/>
        <w:rPr>
          <w:ins w:id="2903" w:author="Microsoft account" w:date="2025-10-02T09:32:00Z"/>
          <w:rFonts w:cs="Calibri"/>
          <w:sz w:val="28"/>
          <w:szCs w:val="28"/>
          <w:rtl/>
          <w:lang w:bidi="fa-IR"/>
        </w:rPr>
        <w:pPrChange w:id="2904" w:author="Microsoft account" w:date="2025-10-01T12:17:00Z">
          <w:pPr>
            <w:bidi/>
            <w:spacing w:after="0" w:line="276" w:lineRule="auto"/>
            <w:jc w:val="both"/>
          </w:pPr>
        </w:pPrChange>
      </w:pPr>
      <w:bookmarkStart w:id="2905" w:name="I4040710"/>
      <w:ins w:id="2906" w:author="Microsoft account" w:date="2025-10-02T09:32:00Z">
        <w:r>
          <w:rPr>
            <w:rFonts w:cs="Calibri" w:hint="cs"/>
            <w:sz w:val="28"/>
            <w:szCs w:val="28"/>
            <w:rtl/>
            <w:lang w:bidi="fa-IR"/>
          </w:rPr>
          <w:lastRenderedPageBreak/>
          <w:t>ادامه</w:t>
        </w:r>
      </w:ins>
    </w:p>
    <w:bookmarkEnd w:id="2905"/>
    <w:p w14:paraId="3B51C53A" w14:textId="77777777" w:rsidR="008C5507" w:rsidRDefault="008C5507">
      <w:pPr>
        <w:bidi/>
        <w:rPr>
          <w:ins w:id="2907" w:author="Microsoft account" w:date="2025-10-02T09:32:00Z"/>
          <w:rFonts w:cs="Calibri"/>
          <w:sz w:val="28"/>
          <w:szCs w:val="28"/>
          <w:rtl/>
          <w:lang w:bidi="fa-IR"/>
        </w:rPr>
        <w:pPrChange w:id="2908" w:author="Microsoft account" w:date="2025-10-02T09:32:00Z">
          <w:pPr>
            <w:bidi/>
            <w:spacing w:after="0" w:line="276" w:lineRule="auto"/>
            <w:jc w:val="both"/>
          </w:pPr>
        </w:pPrChange>
      </w:pPr>
    </w:p>
    <w:p w14:paraId="47BD1E43" w14:textId="74C6EA2E" w:rsidR="008C5507" w:rsidRDefault="008C5507">
      <w:pPr>
        <w:bidi/>
        <w:rPr>
          <w:ins w:id="2909" w:author="Microsoft account" w:date="2025-10-02T10:11:00Z"/>
          <w:rFonts w:cs="Calibri"/>
          <w:sz w:val="28"/>
          <w:szCs w:val="28"/>
          <w:rtl/>
          <w:lang w:bidi="fa-IR"/>
        </w:rPr>
        <w:pPrChange w:id="2910" w:author="Microsoft account" w:date="2025-10-02T09:32:00Z">
          <w:pPr>
            <w:bidi/>
            <w:spacing w:after="0" w:line="276" w:lineRule="auto"/>
            <w:jc w:val="both"/>
          </w:pPr>
        </w:pPrChange>
      </w:pPr>
      <w:ins w:id="2911" w:author="Microsoft account" w:date="2025-10-02T09:32:00Z">
        <w:r>
          <w:rPr>
            <w:rFonts w:cs="Calibri" w:hint="cs"/>
            <w:sz w:val="28"/>
            <w:szCs w:val="28"/>
            <w:rtl/>
            <w:lang w:bidi="fa-IR"/>
          </w:rPr>
          <w:t>-</w:t>
        </w:r>
      </w:ins>
      <w:ins w:id="2912" w:author="Microsoft account" w:date="2025-10-02T10:10:00Z">
        <w:r w:rsidR="009C2FC8">
          <w:rPr>
            <w:rFonts w:cs="Calibri" w:hint="cs"/>
            <w:sz w:val="28"/>
            <w:szCs w:val="28"/>
            <w:rtl/>
            <w:lang w:bidi="fa-IR"/>
          </w:rPr>
          <w:t xml:space="preserve">برای اینکه در </w:t>
        </w:r>
        <w:r w:rsidR="009C2FC8">
          <w:rPr>
            <w:rFonts w:cs="Calibri"/>
            <w:sz w:val="28"/>
            <w:szCs w:val="28"/>
            <w:lang w:bidi="fa-IR"/>
          </w:rPr>
          <w:t>tkinter</w:t>
        </w:r>
        <w:r w:rsidR="009C2FC8">
          <w:rPr>
            <w:rFonts w:cs="Calibri" w:hint="cs"/>
            <w:sz w:val="28"/>
            <w:szCs w:val="28"/>
            <w:rtl/>
            <w:lang w:bidi="fa-IR"/>
          </w:rPr>
          <w:t xml:space="preserve"> بتونیم مقادیری که داخلِ یک </w:t>
        </w:r>
        <w:r w:rsidR="009C2FC8">
          <w:rPr>
            <w:rFonts w:cs="Calibri"/>
            <w:sz w:val="28"/>
            <w:szCs w:val="28"/>
            <w:lang w:bidi="fa-IR"/>
          </w:rPr>
          <w:t>field</w:t>
        </w:r>
        <w:r w:rsidR="009C2FC8">
          <w:rPr>
            <w:rFonts w:cs="Calibri" w:hint="cs"/>
            <w:sz w:val="28"/>
            <w:szCs w:val="28"/>
            <w:rtl/>
            <w:lang w:bidi="fa-IR"/>
          </w:rPr>
          <w:t xml:space="preserve"> هست (</w:t>
        </w:r>
        <w:r w:rsidR="009C2FC8">
          <w:rPr>
            <w:rFonts w:cs="Calibri"/>
            <w:sz w:val="28"/>
            <w:szCs w:val="28"/>
            <w:lang w:bidi="fa-IR"/>
          </w:rPr>
          <w:t>entry</w:t>
        </w:r>
        <w:r w:rsidR="009C2FC8">
          <w:rPr>
            <w:rFonts w:cs="Calibri" w:hint="cs"/>
            <w:sz w:val="28"/>
            <w:szCs w:val="28"/>
            <w:rtl/>
            <w:lang w:bidi="fa-IR"/>
          </w:rPr>
          <w:t xml:space="preserve">) رو پاک کنیم و اون </w:t>
        </w:r>
        <w:r w:rsidR="009C2FC8">
          <w:rPr>
            <w:rFonts w:cs="Calibri"/>
            <w:sz w:val="28"/>
            <w:szCs w:val="28"/>
            <w:lang w:bidi="fa-IR"/>
          </w:rPr>
          <w:t>field</w:t>
        </w:r>
        <w:r w:rsidR="009C2FC8">
          <w:rPr>
            <w:rFonts w:cs="Calibri" w:hint="cs"/>
            <w:sz w:val="28"/>
            <w:szCs w:val="28"/>
            <w:rtl/>
            <w:lang w:bidi="fa-IR"/>
          </w:rPr>
          <w:t xml:space="preserve"> رو خالی کنیم ، باید از </w:t>
        </w:r>
      </w:ins>
      <w:ins w:id="2913" w:author="Microsoft account" w:date="2025-10-02T10:11:00Z">
        <w:r w:rsidR="009C2FC8">
          <w:rPr>
            <w:rFonts w:cs="Calibri"/>
            <w:sz w:val="28"/>
            <w:szCs w:val="28"/>
            <w:lang w:bidi="fa-IR"/>
          </w:rPr>
          <w:t>delete()</w:t>
        </w:r>
        <w:r w:rsidR="009C2FC8">
          <w:rPr>
            <w:rFonts w:cs="Calibri" w:hint="cs"/>
            <w:sz w:val="28"/>
            <w:szCs w:val="28"/>
            <w:rtl/>
            <w:lang w:bidi="fa-IR"/>
          </w:rPr>
          <w:t xml:space="preserve"> روی اون </w:t>
        </w:r>
        <w:r w:rsidR="009C2FC8">
          <w:rPr>
            <w:rFonts w:cs="Calibri"/>
            <w:sz w:val="28"/>
            <w:szCs w:val="28"/>
            <w:lang w:bidi="fa-IR"/>
          </w:rPr>
          <w:t>entry</w:t>
        </w:r>
        <w:r w:rsidR="009C2FC8">
          <w:rPr>
            <w:rFonts w:cs="Calibri" w:hint="cs"/>
            <w:sz w:val="28"/>
            <w:szCs w:val="28"/>
            <w:rtl/>
            <w:lang w:bidi="fa-IR"/>
          </w:rPr>
          <w:t xml:space="preserve"> استفاده کینم. </w:t>
        </w:r>
      </w:ins>
    </w:p>
    <w:p w14:paraId="59503325" w14:textId="77777777" w:rsidR="009C2FC8" w:rsidRDefault="009C2FC8">
      <w:pPr>
        <w:bidi/>
        <w:rPr>
          <w:ins w:id="2914" w:author="Microsoft account" w:date="2025-10-02T10:11:00Z"/>
          <w:rFonts w:cs="Calibri"/>
          <w:sz w:val="28"/>
          <w:szCs w:val="28"/>
          <w:rtl/>
          <w:lang w:bidi="fa-IR"/>
        </w:rPr>
        <w:pPrChange w:id="2915" w:author="Microsoft account" w:date="2025-10-02T10:11:00Z">
          <w:pPr>
            <w:bidi/>
            <w:spacing w:after="0" w:line="276" w:lineRule="auto"/>
            <w:jc w:val="both"/>
          </w:pPr>
        </w:pPrChange>
      </w:pPr>
    </w:p>
    <w:p w14:paraId="0E12DB74" w14:textId="7FEC8E98" w:rsidR="009C2FC8" w:rsidRDefault="00DC3A93">
      <w:pPr>
        <w:bidi/>
        <w:rPr>
          <w:ins w:id="2916" w:author="Microsoft account" w:date="2025-10-02T10:22:00Z"/>
          <w:rFonts w:cs="Calibri"/>
          <w:sz w:val="28"/>
          <w:szCs w:val="28"/>
          <w:rtl/>
          <w:lang w:bidi="fa-IR"/>
        </w:rPr>
        <w:pPrChange w:id="2917" w:author="Microsoft account" w:date="2025-10-02T10:21:00Z">
          <w:pPr>
            <w:bidi/>
            <w:spacing w:after="0" w:line="276" w:lineRule="auto"/>
            <w:jc w:val="both"/>
          </w:pPr>
        </w:pPrChange>
      </w:pPr>
      <w:ins w:id="2918" w:author="Microsoft account" w:date="2025-10-02T10:21:00Z">
        <w:r>
          <w:rPr>
            <w:rFonts w:cs="Calibri"/>
            <w:sz w:val="28"/>
            <w:szCs w:val="28"/>
            <w:lang w:bidi="fa-IR"/>
          </w:rPr>
          <w:t>-</w:t>
        </w:r>
        <w:r>
          <w:rPr>
            <w:rFonts w:cs="Calibri" w:hint="cs"/>
            <w:sz w:val="28"/>
            <w:szCs w:val="28"/>
            <w:rtl/>
            <w:lang w:bidi="fa-IR"/>
          </w:rPr>
          <w:t xml:space="preserve">توی این سایت </w:t>
        </w:r>
      </w:ins>
      <w:ins w:id="2919" w:author="Microsoft account" w:date="2025-10-02T10:22:00Z">
        <w:r>
          <w:rPr>
            <w:rFonts w:cs="Calibri"/>
            <w:sz w:val="28"/>
            <w:szCs w:val="28"/>
            <w:lang w:bidi="fa-IR"/>
          </w:rPr>
          <w:fldChar w:fldCharType="begin"/>
        </w:r>
        <w:r>
          <w:rPr>
            <w:rFonts w:cs="Calibri"/>
            <w:sz w:val="28"/>
            <w:szCs w:val="28"/>
            <w:lang w:bidi="fa-IR"/>
          </w:rPr>
          <w:instrText xml:space="preserve"> HYPERLINK "https://tkdocs.com/tutorial/index.html" </w:instrText>
        </w:r>
        <w:r>
          <w:rPr>
            <w:rFonts w:cs="Calibri"/>
            <w:sz w:val="28"/>
            <w:szCs w:val="28"/>
            <w:lang w:bidi="fa-IR"/>
          </w:rPr>
          <w:fldChar w:fldCharType="separate"/>
        </w:r>
        <w:r w:rsidRPr="00DC3A93">
          <w:rPr>
            <w:rStyle w:val="Hyperlink"/>
            <w:rFonts w:cs="Calibri"/>
            <w:sz w:val="28"/>
            <w:szCs w:val="28"/>
            <w:lang w:bidi="fa-IR"/>
          </w:rPr>
          <w:t>Link</w:t>
        </w:r>
        <w:r>
          <w:rPr>
            <w:rFonts w:cs="Calibri"/>
            <w:sz w:val="28"/>
            <w:szCs w:val="28"/>
            <w:lang w:bidi="fa-IR"/>
          </w:rPr>
          <w:fldChar w:fldCharType="end"/>
        </w:r>
      </w:ins>
      <w:ins w:id="2920" w:author="Microsoft account" w:date="2025-10-02T10:21:00Z">
        <w:r>
          <w:rPr>
            <w:rFonts w:cs="Calibri" w:hint="cs"/>
            <w:sz w:val="28"/>
            <w:szCs w:val="28"/>
            <w:rtl/>
            <w:lang w:bidi="fa-IR"/>
          </w:rPr>
          <w:t xml:space="preserve"> یه </w:t>
        </w:r>
        <w:r>
          <w:rPr>
            <w:rFonts w:cs="Calibri"/>
            <w:sz w:val="28"/>
            <w:szCs w:val="28"/>
            <w:lang w:bidi="fa-IR"/>
          </w:rPr>
          <w:t>document</w:t>
        </w:r>
        <w:r>
          <w:rPr>
            <w:rFonts w:cs="Calibri" w:hint="cs"/>
            <w:sz w:val="28"/>
            <w:szCs w:val="28"/>
            <w:rtl/>
            <w:lang w:bidi="fa-IR"/>
          </w:rPr>
          <w:t xml:space="preserve"> خیلی بهتر از </w:t>
        </w:r>
        <w:r>
          <w:rPr>
            <w:rFonts w:cs="Calibri"/>
            <w:sz w:val="28"/>
            <w:szCs w:val="28"/>
            <w:lang w:bidi="fa-IR"/>
          </w:rPr>
          <w:t>document</w:t>
        </w:r>
        <w:r>
          <w:rPr>
            <w:rFonts w:cs="Calibri" w:hint="cs"/>
            <w:sz w:val="28"/>
            <w:szCs w:val="28"/>
            <w:rtl/>
            <w:lang w:bidi="fa-IR"/>
          </w:rPr>
          <w:t xml:space="preserve"> خودِ </w:t>
        </w:r>
        <w:r>
          <w:rPr>
            <w:rFonts w:cs="Calibri"/>
            <w:sz w:val="28"/>
            <w:szCs w:val="28"/>
            <w:lang w:bidi="fa-IR"/>
          </w:rPr>
          <w:t>Tk</w:t>
        </w:r>
        <w:r>
          <w:rPr>
            <w:rFonts w:cs="Calibri" w:hint="cs"/>
            <w:sz w:val="28"/>
            <w:szCs w:val="28"/>
            <w:rtl/>
            <w:lang w:bidi="fa-IR"/>
          </w:rPr>
          <w:t xml:space="preserve"> داریم که میتونیم ازش استفاده کنیم و خیلی هم خوبه. </w:t>
        </w:r>
      </w:ins>
      <w:ins w:id="2921" w:author="Microsoft account" w:date="2025-10-03T10:47:00Z">
        <w:r w:rsidR="00374F57">
          <w:rPr>
            <w:rFonts w:cs="Calibri" w:hint="cs"/>
            <w:sz w:val="28"/>
            <w:szCs w:val="28"/>
            <w:rtl/>
            <w:lang w:bidi="fa-IR"/>
          </w:rPr>
          <w:t>(</w:t>
        </w:r>
      </w:ins>
      <w:ins w:id="2922" w:author="Microsoft account" w:date="2025-10-03T10:48:00Z">
        <w:r w:rsidR="00374F57">
          <w:rPr>
            <w:rFonts w:cs="Calibri" w:hint="cs"/>
            <w:sz w:val="18"/>
            <w:szCs w:val="18"/>
            <w:rtl/>
            <w:lang w:bidi="fa-IR"/>
          </w:rPr>
          <w:t xml:space="preserve">چراکه </w:t>
        </w:r>
        <w:r w:rsidR="00374F57">
          <w:rPr>
            <w:rFonts w:cs="Calibri"/>
            <w:sz w:val="18"/>
            <w:szCs w:val="18"/>
            <w:lang w:bidi="fa-IR"/>
          </w:rPr>
          <w:t>document</w:t>
        </w:r>
        <w:r w:rsidR="00374F57">
          <w:rPr>
            <w:rFonts w:cs="Calibri" w:hint="cs"/>
            <w:sz w:val="18"/>
            <w:szCs w:val="18"/>
            <w:rtl/>
            <w:lang w:bidi="fa-IR"/>
          </w:rPr>
          <w:t xml:space="preserve"> ای که خودِ اصلیه </w:t>
        </w:r>
        <w:r w:rsidR="00374F57">
          <w:rPr>
            <w:rFonts w:cs="Calibri"/>
            <w:sz w:val="18"/>
            <w:szCs w:val="18"/>
            <w:lang w:bidi="fa-IR"/>
          </w:rPr>
          <w:t xml:space="preserve">tkinter </w:t>
        </w:r>
        <w:r w:rsidR="00374F57">
          <w:rPr>
            <w:rFonts w:cs="Calibri" w:hint="cs"/>
            <w:sz w:val="18"/>
            <w:szCs w:val="18"/>
            <w:rtl/>
            <w:lang w:bidi="fa-IR"/>
          </w:rPr>
          <w:t xml:space="preserve"> داره که باید بری از روی </w:t>
        </w:r>
        <w:r w:rsidR="00374F57">
          <w:rPr>
            <w:rFonts w:cs="Calibri"/>
            <w:sz w:val="18"/>
            <w:szCs w:val="18"/>
            <w:lang w:bidi="fa-IR"/>
          </w:rPr>
          <w:t>tk</w:t>
        </w:r>
        <w:r w:rsidR="00374F57">
          <w:rPr>
            <w:rFonts w:cs="Calibri" w:hint="cs"/>
            <w:sz w:val="18"/>
            <w:szCs w:val="18"/>
            <w:rtl/>
            <w:lang w:bidi="fa-IR"/>
          </w:rPr>
          <w:t xml:space="preserve"> بخونی ، خیلی داغونه، خیلی بده و خیلی با استاندارد های امروز فاصله داره.</w:t>
        </w:r>
      </w:ins>
      <w:ins w:id="2923" w:author="Microsoft account" w:date="2025-10-03T10:47:00Z">
        <w:r w:rsidR="00374F57">
          <w:rPr>
            <w:rFonts w:cs="Calibri" w:hint="cs"/>
            <w:sz w:val="28"/>
            <w:szCs w:val="28"/>
            <w:rtl/>
            <w:lang w:bidi="fa-IR"/>
          </w:rPr>
          <w:t>)</w:t>
        </w:r>
      </w:ins>
    </w:p>
    <w:p w14:paraId="021FB63C" w14:textId="77777777" w:rsidR="00DC3A93" w:rsidRDefault="00DC3A93">
      <w:pPr>
        <w:bidi/>
        <w:rPr>
          <w:ins w:id="2924" w:author="Microsoft account" w:date="2025-10-02T10:22:00Z"/>
          <w:rFonts w:cs="Calibri"/>
          <w:sz w:val="28"/>
          <w:szCs w:val="28"/>
          <w:rtl/>
          <w:lang w:bidi="fa-IR"/>
        </w:rPr>
        <w:pPrChange w:id="2925" w:author="Microsoft account" w:date="2025-10-02T10:22:00Z">
          <w:pPr>
            <w:bidi/>
            <w:spacing w:after="0" w:line="276" w:lineRule="auto"/>
            <w:jc w:val="both"/>
          </w:pPr>
        </w:pPrChange>
      </w:pPr>
    </w:p>
    <w:p w14:paraId="159ED1E6" w14:textId="43A31233" w:rsidR="00DC3A93" w:rsidRDefault="00DC3A93">
      <w:pPr>
        <w:bidi/>
        <w:rPr>
          <w:ins w:id="2926" w:author="Microsoft account" w:date="2025-10-03T10:54:00Z"/>
          <w:rFonts w:cs="Calibri"/>
          <w:sz w:val="28"/>
          <w:szCs w:val="28"/>
          <w:rtl/>
          <w:lang w:bidi="fa-IR"/>
        </w:rPr>
        <w:pPrChange w:id="2927" w:author="Microsoft account" w:date="2025-10-02T10:22:00Z">
          <w:pPr>
            <w:bidi/>
            <w:spacing w:after="0" w:line="276" w:lineRule="auto"/>
            <w:jc w:val="both"/>
          </w:pPr>
        </w:pPrChange>
      </w:pPr>
      <w:ins w:id="2928" w:author="Microsoft account" w:date="2025-10-02T10:22:00Z">
        <w:r>
          <w:rPr>
            <w:rFonts w:cs="Calibri" w:hint="cs"/>
            <w:sz w:val="28"/>
            <w:szCs w:val="28"/>
            <w:rtl/>
            <w:lang w:bidi="fa-IR"/>
          </w:rPr>
          <w:t>-</w:t>
        </w:r>
      </w:ins>
      <w:ins w:id="2929" w:author="Microsoft account" w:date="2025-10-02T10:25:00Z">
        <w:r w:rsidR="001C5999">
          <w:rPr>
            <w:rFonts w:cs="Calibri" w:hint="cs"/>
            <w:sz w:val="28"/>
            <w:szCs w:val="28"/>
            <w:rtl/>
            <w:lang w:bidi="fa-IR"/>
          </w:rPr>
          <w:t xml:space="preserve">برای اینکه داخل </w:t>
        </w:r>
        <w:r w:rsidR="001C5999">
          <w:rPr>
            <w:rFonts w:cs="Calibri"/>
            <w:sz w:val="28"/>
            <w:szCs w:val="28"/>
            <w:lang w:bidi="fa-IR"/>
          </w:rPr>
          <w:t>tkinter</w:t>
        </w:r>
        <w:r w:rsidR="001C5999">
          <w:rPr>
            <w:rFonts w:cs="Calibri" w:hint="cs"/>
            <w:sz w:val="28"/>
            <w:szCs w:val="28"/>
            <w:rtl/>
            <w:lang w:bidi="fa-IR"/>
          </w:rPr>
          <w:t xml:space="preserve"> بتونیم </w:t>
        </w:r>
        <w:r w:rsidR="001C5999">
          <w:rPr>
            <w:rFonts w:cs="Calibri"/>
            <w:sz w:val="28"/>
            <w:szCs w:val="28"/>
            <w:lang w:bidi="fa-IR"/>
          </w:rPr>
          <w:t>popup</w:t>
        </w:r>
        <w:r w:rsidR="001C5999">
          <w:rPr>
            <w:rFonts w:cs="Calibri" w:hint="cs"/>
            <w:sz w:val="28"/>
            <w:szCs w:val="28"/>
            <w:rtl/>
            <w:lang w:bidi="fa-IR"/>
          </w:rPr>
          <w:t xml:space="preserve"> داشته باشیم از انواع مختلف (</w:t>
        </w:r>
        <w:r w:rsidR="001C5999">
          <w:rPr>
            <w:rFonts w:cs="Calibri"/>
            <w:sz w:val="28"/>
            <w:szCs w:val="28"/>
            <w:lang w:bidi="fa-IR"/>
          </w:rPr>
          <w:t xml:space="preserve">warning, yesOrNo, </w:t>
        </w:r>
        <w:r w:rsidR="00AB2FC7">
          <w:rPr>
            <w:rFonts w:cs="Calibri"/>
            <w:sz w:val="28"/>
            <w:szCs w:val="28"/>
            <w:lang w:bidi="fa-IR"/>
          </w:rPr>
          <w:t>detail, etc.</w:t>
        </w:r>
        <w:r w:rsidR="00AB2FC7">
          <w:rPr>
            <w:rFonts w:cs="Calibri" w:hint="cs"/>
            <w:sz w:val="28"/>
            <w:szCs w:val="28"/>
            <w:rtl/>
            <w:lang w:bidi="fa-IR"/>
          </w:rPr>
          <w:t xml:space="preserve"> ) باید از یه </w:t>
        </w:r>
        <w:r w:rsidR="00AB2FC7">
          <w:rPr>
            <w:rFonts w:cs="Calibri"/>
            <w:sz w:val="28"/>
            <w:szCs w:val="28"/>
            <w:lang w:bidi="fa-IR"/>
          </w:rPr>
          <w:t>module</w:t>
        </w:r>
        <w:r w:rsidR="00AB2FC7">
          <w:rPr>
            <w:rFonts w:cs="Calibri" w:hint="cs"/>
            <w:sz w:val="28"/>
            <w:szCs w:val="28"/>
            <w:rtl/>
            <w:lang w:bidi="fa-IR"/>
          </w:rPr>
          <w:t xml:space="preserve">ای استفاده کنیم به نام </w:t>
        </w:r>
        <w:r w:rsidR="00AB2FC7">
          <w:rPr>
            <w:rFonts w:cs="Calibri"/>
            <w:sz w:val="28"/>
            <w:szCs w:val="28"/>
            <w:lang w:bidi="fa-IR"/>
          </w:rPr>
          <w:t>messagebox</w:t>
        </w:r>
        <w:r w:rsidR="00AB2FC7">
          <w:rPr>
            <w:rFonts w:cs="Calibri" w:hint="cs"/>
            <w:sz w:val="28"/>
            <w:szCs w:val="28"/>
            <w:rtl/>
            <w:lang w:bidi="fa-IR"/>
          </w:rPr>
          <w:t xml:space="preserve"> که باید از داخل </w:t>
        </w:r>
        <w:r w:rsidR="00AB2FC7">
          <w:rPr>
            <w:rFonts w:cs="Calibri"/>
            <w:sz w:val="28"/>
            <w:szCs w:val="28"/>
            <w:lang w:bidi="fa-IR"/>
          </w:rPr>
          <w:t>tkinter</w:t>
        </w:r>
      </w:ins>
      <w:ins w:id="2930" w:author="Microsoft account" w:date="2025-10-02T10:26:00Z">
        <w:r w:rsidR="00AB2FC7">
          <w:rPr>
            <w:rFonts w:cs="Calibri" w:hint="cs"/>
            <w:sz w:val="28"/>
            <w:szCs w:val="28"/>
            <w:rtl/>
            <w:lang w:bidi="fa-IR"/>
          </w:rPr>
          <w:t xml:space="preserve"> برداریم  </w:t>
        </w:r>
        <w:r w:rsidR="00AB2FC7">
          <w:rPr>
            <w:rFonts w:cs="Calibri"/>
            <w:sz w:val="28"/>
            <w:szCs w:val="28"/>
            <w:lang w:bidi="fa-IR"/>
          </w:rPr>
          <w:t>import</w:t>
        </w:r>
        <w:r w:rsidR="00AB2FC7">
          <w:rPr>
            <w:rFonts w:cs="Calibri" w:hint="cs"/>
            <w:sz w:val="28"/>
            <w:szCs w:val="28"/>
            <w:rtl/>
            <w:lang w:bidi="fa-IR"/>
          </w:rPr>
          <w:t xml:space="preserve"> کنیم . (</w:t>
        </w:r>
      </w:ins>
      <w:ins w:id="2931" w:author="Microsoft account" w:date="2025-10-02T10:27:00Z">
        <w:r w:rsidR="00AB2FC7">
          <w:rPr>
            <w:rFonts w:cs="Calibri" w:hint="cs"/>
            <w:sz w:val="28"/>
            <w:szCs w:val="28"/>
            <w:rtl/>
            <w:lang w:bidi="fa-IR"/>
          </w:rPr>
          <w:t xml:space="preserve">یه نکته ای هم هست درمورد </w:t>
        </w:r>
        <w:r w:rsidR="00AB2FC7">
          <w:rPr>
            <w:rFonts w:cs="Calibri"/>
            <w:sz w:val="28"/>
            <w:szCs w:val="28"/>
            <w:lang w:bidi="fa-IR"/>
          </w:rPr>
          <w:t xml:space="preserve">from felan import * </w:t>
        </w:r>
        <w:r w:rsidR="00AB2FC7">
          <w:rPr>
            <w:rFonts w:cs="Calibri" w:hint="cs"/>
            <w:sz w:val="28"/>
            <w:szCs w:val="28"/>
            <w:rtl/>
            <w:lang w:bidi="fa-IR"/>
          </w:rPr>
          <w:t xml:space="preserve"> اونم اینه که این دستور همۀ </w:t>
        </w:r>
        <w:r w:rsidR="00AB2FC7">
          <w:rPr>
            <w:rFonts w:cs="Calibri"/>
            <w:sz w:val="28"/>
            <w:szCs w:val="28"/>
            <w:lang w:bidi="fa-IR"/>
          </w:rPr>
          <w:t>class</w:t>
        </w:r>
        <w:r w:rsidR="00AB2FC7">
          <w:rPr>
            <w:rFonts w:cs="Calibri" w:hint="cs"/>
            <w:sz w:val="28"/>
            <w:szCs w:val="28"/>
            <w:rtl/>
            <w:lang w:bidi="fa-IR"/>
          </w:rPr>
          <w:t xml:space="preserve"> ها و </w:t>
        </w:r>
        <w:r w:rsidR="00AB2FC7">
          <w:rPr>
            <w:rFonts w:cs="Calibri"/>
            <w:sz w:val="28"/>
            <w:szCs w:val="28"/>
            <w:lang w:bidi="fa-IR"/>
          </w:rPr>
          <w:t>variable</w:t>
        </w:r>
        <w:r w:rsidR="00AB2FC7">
          <w:rPr>
            <w:rFonts w:cs="Calibri" w:hint="cs"/>
            <w:sz w:val="28"/>
            <w:szCs w:val="28"/>
            <w:rtl/>
            <w:lang w:bidi="fa-IR"/>
          </w:rPr>
          <w:t xml:space="preserve"> ها رو میاره، مثلا اگر </w:t>
        </w:r>
        <w:r w:rsidR="00AB2FC7">
          <w:rPr>
            <w:rFonts w:cs="Calibri"/>
            <w:sz w:val="28"/>
            <w:szCs w:val="28"/>
            <w:lang w:bidi="fa-IR"/>
          </w:rPr>
          <w:t>module</w:t>
        </w:r>
        <w:r w:rsidR="00AB2FC7">
          <w:rPr>
            <w:rFonts w:cs="Calibri" w:hint="cs"/>
            <w:sz w:val="28"/>
            <w:szCs w:val="28"/>
            <w:rtl/>
            <w:lang w:bidi="fa-IR"/>
          </w:rPr>
          <w:t xml:space="preserve"> ای اونجا </w:t>
        </w:r>
        <w:r w:rsidR="00AB2FC7">
          <w:rPr>
            <w:rFonts w:cs="Calibri"/>
            <w:sz w:val="28"/>
            <w:szCs w:val="28"/>
            <w:lang w:bidi="fa-IR"/>
          </w:rPr>
          <w:t>import</w:t>
        </w:r>
        <w:r w:rsidR="00AB2FC7">
          <w:rPr>
            <w:rFonts w:cs="Calibri" w:hint="cs"/>
            <w:sz w:val="28"/>
            <w:szCs w:val="28"/>
            <w:rtl/>
            <w:lang w:bidi="fa-IR"/>
          </w:rPr>
          <w:t xml:space="preserve"> شده باشه اون رو نمیاره، البته دفعه بعدی باید یه سوالی از </w:t>
        </w:r>
        <w:r w:rsidR="00AB2FC7">
          <w:rPr>
            <w:rFonts w:cs="Calibri"/>
            <w:sz w:val="28"/>
            <w:szCs w:val="28"/>
            <w:lang w:bidi="fa-IR"/>
          </w:rPr>
          <w:t xml:space="preserve">GPT </w:t>
        </w:r>
        <w:r w:rsidR="00AB2FC7">
          <w:rPr>
            <w:rFonts w:cs="Calibri" w:hint="cs"/>
            <w:sz w:val="28"/>
            <w:szCs w:val="28"/>
            <w:rtl/>
            <w:lang w:bidi="fa-IR"/>
          </w:rPr>
          <w:t xml:space="preserve"> درمورد همین قضیه بپرسم تا بیشتر این دستم بیاد که چرا باید الان بازم </w:t>
        </w:r>
      </w:ins>
      <w:ins w:id="2932" w:author="Microsoft account" w:date="2025-10-02T10:28:00Z">
        <w:r w:rsidR="00AB2FC7">
          <w:rPr>
            <w:rFonts w:cs="Calibri"/>
            <w:sz w:val="28"/>
            <w:szCs w:val="28"/>
            <w:lang w:bidi="fa-IR"/>
          </w:rPr>
          <w:t>messagebox</w:t>
        </w:r>
        <w:r w:rsidR="00AB2FC7">
          <w:rPr>
            <w:rFonts w:cs="Calibri" w:hint="cs"/>
            <w:sz w:val="28"/>
            <w:szCs w:val="28"/>
            <w:rtl/>
            <w:lang w:bidi="fa-IR"/>
          </w:rPr>
          <w:t xml:space="preserve"> رو </w:t>
        </w:r>
        <w:r w:rsidR="00AB2FC7">
          <w:rPr>
            <w:rFonts w:cs="Calibri"/>
            <w:sz w:val="28"/>
            <w:szCs w:val="28"/>
            <w:lang w:bidi="fa-IR"/>
          </w:rPr>
          <w:t>import</w:t>
        </w:r>
        <w:r w:rsidR="00AB2FC7">
          <w:rPr>
            <w:rFonts w:cs="Calibri" w:hint="cs"/>
            <w:sz w:val="28"/>
            <w:szCs w:val="28"/>
            <w:rtl/>
            <w:lang w:bidi="fa-IR"/>
          </w:rPr>
          <w:t xml:space="preserve"> کنیم درصورتی که یبار </w:t>
        </w:r>
        <w:r w:rsidR="00AB2FC7">
          <w:rPr>
            <w:rFonts w:cs="Calibri"/>
            <w:sz w:val="28"/>
            <w:szCs w:val="28"/>
            <w:lang w:bidi="fa-IR"/>
          </w:rPr>
          <w:t>*</w:t>
        </w:r>
        <w:r w:rsidR="00AB2FC7">
          <w:rPr>
            <w:rFonts w:cs="Calibri" w:hint="cs"/>
            <w:sz w:val="28"/>
            <w:szCs w:val="28"/>
            <w:rtl/>
            <w:lang w:bidi="fa-IR"/>
          </w:rPr>
          <w:t xml:space="preserve"> </w:t>
        </w:r>
        <w:r w:rsidR="00AB2FC7">
          <w:rPr>
            <w:rFonts w:cs="Calibri"/>
            <w:sz w:val="28"/>
            <w:szCs w:val="28"/>
            <w:lang w:bidi="fa-IR"/>
          </w:rPr>
          <w:t>import</w:t>
        </w:r>
        <w:r w:rsidR="00AB2FC7">
          <w:rPr>
            <w:rFonts w:cs="Calibri" w:hint="cs"/>
            <w:sz w:val="28"/>
            <w:szCs w:val="28"/>
            <w:rtl/>
            <w:lang w:bidi="fa-IR"/>
          </w:rPr>
          <w:t xml:space="preserve"> کردیم. </w:t>
        </w:r>
      </w:ins>
      <w:ins w:id="2933" w:author="Microsoft account" w:date="2025-10-02T10:26:00Z">
        <w:r w:rsidR="00AB2FC7">
          <w:rPr>
            <w:rFonts w:cs="Calibri" w:hint="cs"/>
            <w:sz w:val="28"/>
            <w:szCs w:val="28"/>
            <w:rtl/>
            <w:lang w:bidi="fa-IR"/>
          </w:rPr>
          <w:t>)</w:t>
        </w:r>
      </w:ins>
    </w:p>
    <w:p w14:paraId="2BCCEF97" w14:textId="77777777" w:rsidR="00E565D1" w:rsidRDefault="00E565D1">
      <w:pPr>
        <w:bidi/>
        <w:rPr>
          <w:ins w:id="2934" w:author="Microsoft account" w:date="2025-10-03T10:54:00Z"/>
          <w:rFonts w:cs="Calibri"/>
          <w:sz w:val="18"/>
          <w:szCs w:val="18"/>
          <w:rtl/>
          <w:lang w:bidi="fa-IR"/>
        </w:rPr>
        <w:pPrChange w:id="2935" w:author="Microsoft account" w:date="2025-10-03T10:54:00Z">
          <w:pPr>
            <w:bidi/>
            <w:spacing w:after="0" w:line="276" w:lineRule="auto"/>
            <w:jc w:val="both"/>
          </w:pPr>
        </w:pPrChange>
      </w:pPr>
      <w:ins w:id="2936" w:author="Microsoft account" w:date="2025-10-03T10:54:00Z">
        <w:r>
          <w:rPr>
            <w:rFonts w:cs="Calibri" w:hint="cs"/>
            <w:sz w:val="28"/>
            <w:szCs w:val="28"/>
            <w:rtl/>
            <w:lang w:bidi="fa-IR"/>
          </w:rPr>
          <w:t>(</w:t>
        </w:r>
      </w:ins>
    </w:p>
    <w:p w14:paraId="39DDF5BA" w14:textId="49E4B72E" w:rsidR="00E565D1" w:rsidRDefault="00E565D1">
      <w:pPr>
        <w:bidi/>
        <w:rPr>
          <w:ins w:id="2937" w:author="Microsoft account" w:date="2025-10-03T10:55:00Z"/>
          <w:rFonts w:cs="Calibri"/>
          <w:sz w:val="18"/>
          <w:szCs w:val="18"/>
          <w:rtl/>
          <w:lang w:bidi="fa-IR"/>
        </w:rPr>
        <w:pPrChange w:id="2938" w:author="Microsoft account" w:date="2025-10-03T10:54:00Z">
          <w:pPr>
            <w:bidi/>
            <w:spacing w:after="0" w:line="276" w:lineRule="auto"/>
            <w:jc w:val="both"/>
          </w:pPr>
        </w:pPrChange>
      </w:pPr>
      <w:ins w:id="2939" w:author="Microsoft account" w:date="2025-10-03T10:54:00Z">
        <w:r>
          <w:rPr>
            <w:rFonts w:cs="Calibri" w:hint="cs"/>
            <w:sz w:val="18"/>
            <w:szCs w:val="18"/>
            <w:rtl/>
            <w:lang w:bidi="fa-IR"/>
          </w:rPr>
          <w:t xml:space="preserve">-نکته درمورد </w:t>
        </w:r>
      </w:ins>
      <w:ins w:id="2940" w:author="Microsoft account" w:date="2025-10-03T10:55:00Z">
        <w:r w:rsidR="002763AA">
          <w:rPr>
            <w:rFonts w:cs="Calibri" w:hint="cs"/>
            <w:sz w:val="18"/>
            <w:szCs w:val="18"/>
            <w:rtl/>
            <w:lang w:bidi="fa-IR"/>
          </w:rPr>
          <w:t>پارگراف قبل:</w:t>
        </w:r>
      </w:ins>
    </w:p>
    <w:p w14:paraId="441738A4" w14:textId="59C17F98" w:rsidR="002763AA" w:rsidRDefault="002763AA">
      <w:pPr>
        <w:bidi/>
        <w:ind w:firstLine="720"/>
        <w:rPr>
          <w:ins w:id="2941" w:author="Microsoft account" w:date="2025-10-03T10:55:00Z"/>
          <w:rFonts w:cs="Calibri"/>
          <w:sz w:val="18"/>
          <w:szCs w:val="18"/>
          <w:rtl/>
          <w:lang w:bidi="fa-IR"/>
        </w:rPr>
        <w:pPrChange w:id="2942" w:author="Microsoft account" w:date="2025-10-03T10:55:00Z">
          <w:pPr>
            <w:bidi/>
            <w:spacing w:after="0" w:line="276" w:lineRule="auto"/>
            <w:jc w:val="both"/>
          </w:pPr>
        </w:pPrChange>
      </w:pPr>
      <w:ins w:id="2943" w:author="Microsoft account" w:date="2025-10-03T10:55:00Z">
        <w:r w:rsidRPr="002763AA">
          <w:rPr>
            <w:rFonts w:cs="Calibri"/>
            <w:noProof/>
            <w:sz w:val="18"/>
            <w:szCs w:val="18"/>
            <w:rPrChange w:id="2944" w:author="Unknown">
              <w:rPr>
                <w:noProof/>
              </w:rPr>
            </w:rPrChange>
          </w:rPr>
          <w:drawing>
            <wp:inline distT="0" distB="0" distL="0" distR="0" wp14:anchorId="6F48C58E" wp14:editId="137C556E">
              <wp:extent cx="5731510" cy="331089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31510" cy="3310890"/>
                      </a:xfrm>
                      <a:prstGeom prst="rect">
                        <a:avLst/>
                      </a:prstGeom>
                    </pic:spPr>
                  </pic:pic>
                </a:graphicData>
              </a:graphic>
            </wp:inline>
          </w:drawing>
        </w:r>
      </w:ins>
    </w:p>
    <w:p w14:paraId="23E60F8A" w14:textId="594558A5" w:rsidR="002763AA" w:rsidRDefault="002763AA">
      <w:pPr>
        <w:bidi/>
        <w:ind w:firstLine="720"/>
        <w:rPr>
          <w:ins w:id="2945" w:author="Microsoft account" w:date="2025-10-03T10:54:00Z"/>
          <w:rFonts w:cs="Calibri"/>
          <w:sz w:val="18"/>
          <w:szCs w:val="18"/>
          <w:rtl/>
          <w:lang w:bidi="fa-IR"/>
        </w:rPr>
        <w:pPrChange w:id="2946" w:author="Microsoft account" w:date="2025-10-03T10:55:00Z">
          <w:pPr>
            <w:bidi/>
            <w:spacing w:after="0" w:line="276" w:lineRule="auto"/>
            <w:jc w:val="both"/>
          </w:pPr>
        </w:pPrChange>
      </w:pPr>
      <w:ins w:id="2947" w:author="Microsoft account" w:date="2025-10-03T10:55:00Z">
        <w:r w:rsidRPr="002763AA">
          <w:rPr>
            <w:rFonts w:cs="Calibri"/>
            <w:noProof/>
            <w:sz w:val="18"/>
            <w:szCs w:val="18"/>
            <w:rPrChange w:id="2948" w:author="Unknown">
              <w:rPr>
                <w:noProof/>
              </w:rPr>
            </w:rPrChange>
          </w:rPr>
          <w:lastRenderedPageBreak/>
          <w:drawing>
            <wp:inline distT="0" distB="0" distL="0" distR="0" wp14:anchorId="5466960B" wp14:editId="3428DF47">
              <wp:extent cx="5731510" cy="402018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31510" cy="4020185"/>
                      </a:xfrm>
                      <a:prstGeom prst="rect">
                        <a:avLst/>
                      </a:prstGeom>
                    </pic:spPr>
                  </pic:pic>
                </a:graphicData>
              </a:graphic>
            </wp:inline>
          </w:drawing>
        </w:r>
      </w:ins>
    </w:p>
    <w:p w14:paraId="47A57A91" w14:textId="70103C15" w:rsidR="00E565D1" w:rsidRPr="00DC3A93" w:rsidRDefault="00E565D1">
      <w:pPr>
        <w:bidi/>
        <w:rPr>
          <w:ins w:id="2949" w:author="Microsoft account" w:date="2025-10-02T09:32:00Z"/>
          <w:rFonts w:cs="Calibri"/>
          <w:sz w:val="28"/>
          <w:szCs w:val="28"/>
          <w:lang w:bidi="fa-IR"/>
          <w:rPrChange w:id="2950" w:author="Microsoft account" w:date="2025-10-02T10:21:00Z">
            <w:rPr>
              <w:ins w:id="2951" w:author="Microsoft account" w:date="2025-10-02T09:32:00Z"/>
              <w:lang w:bidi="fa-IR"/>
            </w:rPr>
          </w:rPrChange>
        </w:rPr>
        <w:pPrChange w:id="2952" w:author="Microsoft account" w:date="2025-10-03T10:54:00Z">
          <w:pPr>
            <w:bidi/>
            <w:spacing w:after="0" w:line="276" w:lineRule="auto"/>
            <w:jc w:val="both"/>
          </w:pPr>
        </w:pPrChange>
      </w:pPr>
      <w:ins w:id="2953" w:author="Microsoft account" w:date="2025-10-03T10:54:00Z">
        <w:r>
          <w:rPr>
            <w:rFonts w:cs="Calibri" w:hint="cs"/>
            <w:sz w:val="28"/>
            <w:szCs w:val="28"/>
            <w:rtl/>
            <w:lang w:bidi="fa-IR"/>
          </w:rPr>
          <w:t>)</w:t>
        </w:r>
      </w:ins>
    </w:p>
    <w:p w14:paraId="11238B52" w14:textId="77777777" w:rsidR="008C5507" w:rsidRDefault="008C5507">
      <w:pPr>
        <w:bidi/>
        <w:rPr>
          <w:ins w:id="2954" w:author="Microsoft account" w:date="2025-10-02T10:28:00Z"/>
          <w:rFonts w:cs="Calibri"/>
          <w:sz w:val="28"/>
          <w:szCs w:val="28"/>
          <w:rtl/>
          <w:lang w:bidi="fa-IR"/>
        </w:rPr>
        <w:pPrChange w:id="2955" w:author="Microsoft account" w:date="2025-10-02T09:32:00Z">
          <w:pPr>
            <w:bidi/>
            <w:spacing w:after="0" w:line="276" w:lineRule="auto"/>
            <w:jc w:val="both"/>
          </w:pPr>
        </w:pPrChange>
      </w:pPr>
    </w:p>
    <w:p w14:paraId="61FDFF00" w14:textId="509BE081" w:rsidR="00AB2FC7" w:rsidRDefault="00AB2FC7">
      <w:pPr>
        <w:bidi/>
        <w:rPr>
          <w:ins w:id="2956" w:author="Microsoft account" w:date="2025-10-02T11:50:00Z"/>
          <w:rFonts w:cs="Calibri"/>
          <w:sz w:val="28"/>
          <w:szCs w:val="28"/>
          <w:rtl/>
          <w:lang w:bidi="fa-IR"/>
        </w:rPr>
        <w:pPrChange w:id="2957" w:author="Microsoft account" w:date="2025-10-02T10:28:00Z">
          <w:pPr>
            <w:bidi/>
            <w:spacing w:after="0" w:line="276" w:lineRule="auto"/>
            <w:jc w:val="both"/>
          </w:pPr>
        </w:pPrChange>
      </w:pPr>
      <w:ins w:id="2958" w:author="Microsoft account" w:date="2025-10-02T10:28:00Z">
        <w:r>
          <w:rPr>
            <w:rFonts w:cs="Calibri" w:hint="cs"/>
            <w:sz w:val="28"/>
            <w:szCs w:val="28"/>
            <w:rtl/>
            <w:lang w:bidi="fa-IR"/>
          </w:rPr>
          <w:t>-</w:t>
        </w:r>
      </w:ins>
      <w:ins w:id="2959" w:author="Microsoft account" w:date="2025-10-02T11:49:00Z">
        <w:r w:rsidR="001A6D6F">
          <w:rPr>
            <w:rFonts w:cs="Calibri" w:hint="cs"/>
            <w:sz w:val="28"/>
            <w:szCs w:val="28"/>
            <w:rtl/>
            <w:lang w:bidi="fa-IR"/>
          </w:rPr>
          <w:t xml:space="preserve">توی بخش </w:t>
        </w:r>
        <w:r w:rsidR="001A6D6F">
          <w:rPr>
            <w:rFonts w:cs="Calibri"/>
            <w:sz w:val="28"/>
            <w:szCs w:val="28"/>
            <w:lang w:bidi="fa-IR"/>
          </w:rPr>
          <w:t>password generator</w:t>
        </w:r>
        <w:r w:rsidR="001A6D6F">
          <w:rPr>
            <w:rFonts w:cs="Calibri" w:hint="cs"/>
            <w:sz w:val="28"/>
            <w:szCs w:val="28"/>
            <w:rtl/>
            <w:lang w:bidi="fa-IR"/>
          </w:rPr>
          <w:t xml:space="preserve"> قرار بر این بود که از کد هایی که در </w:t>
        </w:r>
        <w:r w:rsidR="001A6D6F">
          <w:rPr>
            <w:rFonts w:cs="Calibri"/>
            <w:sz w:val="28"/>
            <w:szCs w:val="28"/>
            <w:lang w:bidi="fa-IR"/>
          </w:rPr>
          <w:t>Day005</w:t>
        </w:r>
        <w:r w:rsidR="001A6D6F">
          <w:rPr>
            <w:rFonts w:cs="Calibri" w:hint="cs"/>
            <w:sz w:val="28"/>
            <w:szCs w:val="28"/>
            <w:rtl/>
            <w:lang w:bidi="fa-IR"/>
          </w:rPr>
          <w:t xml:space="preserve"> زده بودیم استفاده کنیم و بسته به اینجا تغیرش بدیم. که با موفقیت این کار رو انجام دادم (از خوبیای برنامه نویسی مبحثِ </w:t>
        </w:r>
      </w:ins>
      <w:ins w:id="2960" w:author="Microsoft account" w:date="2025-10-02T11:50:00Z">
        <w:r w:rsidR="001A6D6F">
          <w:rPr>
            <w:rFonts w:cs="Calibri"/>
            <w:sz w:val="28"/>
            <w:szCs w:val="28"/>
            <w:lang w:bidi="fa-IR"/>
          </w:rPr>
          <w:t>Copy-paste</w:t>
        </w:r>
        <w:r w:rsidR="001A6D6F">
          <w:rPr>
            <w:rFonts w:cs="Calibri" w:hint="cs"/>
            <w:sz w:val="28"/>
            <w:szCs w:val="28"/>
            <w:rtl/>
            <w:lang w:bidi="fa-IR"/>
          </w:rPr>
          <w:t xml:space="preserve"> عه </w:t>
        </w:r>
        <w:r w:rsidR="001A6D6F" w:rsidRPr="001A6D6F">
          <w:rPr>
            <w:rFonts w:cs="Calibri"/>
            <w:sz w:val="28"/>
            <w:szCs w:val="28"/>
            <w:lang w:bidi="fa-IR"/>
          </w:rPr>
          <w:sym w:font="Wingdings" w:char="F04A"/>
        </w:r>
        <w:r w:rsidR="001A6D6F">
          <w:rPr>
            <w:rFonts w:cs="Calibri" w:hint="cs"/>
            <w:sz w:val="28"/>
            <w:szCs w:val="28"/>
            <w:rtl/>
            <w:lang w:bidi="fa-IR"/>
          </w:rPr>
          <w:t xml:space="preserve"> ) </w:t>
        </w:r>
      </w:ins>
      <w:ins w:id="2961" w:author="Microsoft account" w:date="2025-10-03T10:55:00Z">
        <w:r w:rsidR="002763AA">
          <w:rPr>
            <w:rFonts w:cs="Calibri" w:hint="cs"/>
            <w:sz w:val="28"/>
            <w:szCs w:val="28"/>
            <w:rtl/>
            <w:lang w:bidi="fa-IR"/>
          </w:rPr>
          <w:t>(</w:t>
        </w:r>
      </w:ins>
      <w:ins w:id="2962" w:author="Microsoft account" w:date="2025-10-03T10:56:00Z">
        <w:r w:rsidR="002763AA">
          <w:rPr>
            <w:rFonts w:cs="Calibri" w:hint="cs"/>
            <w:sz w:val="18"/>
            <w:szCs w:val="18"/>
            <w:rtl/>
            <w:lang w:bidi="fa-IR"/>
          </w:rPr>
          <w:t xml:space="preserve">که به گفتۀ اهلِ فن؛ اگر ما با قواعد </w:t>
        </w:r>
        <w:r w:rsidR="002763AA">
          <w:rPr>
            <w:rFonts w:cs="Calibri"/>
            <w:sz w:val="18"/>
            <w:szCs w:val="18"/>
            <w:lang w:bidi="fa-IR"/>
          </w:rPr>
          <w:t>OOP</w:t>
        </w:r>
        <w:r w:rsidR="002763AA">
          <w:rPr>
            <w:rFonts w:cs="Calibri" w:hint="cs"/>
            <w:sz w:val="18"/>
            <w:szCs w:val="18"/>
            <w:rtl/>
            <w:lang w:bidi="fa-IR"/>
          </w:rPr>
          <w:t xml:space="preserve"> پیش بریم، تقریبا نیازی نیست که یک کد رو دوبار تایپ کنیم. یک کد وقتی زده شد، میتونه بی نهایت بار استفاده بشه. ولی اگر درست نوشته شده باشه و طبق قواعد </w:t>
        </w:r>
        <w:r w:rsidR="002763AA">
          <w:rPr>
            <w:rFonts w:cs="Calibri"/>
            <w:sz w:val="18"/>
            <w:szCs w:val="18"/>
            <w:lang w:bidi="fa-IR"/>
          </w:rPr>
          <w:t>OOP</w:t>
        </w:r>
        <w:r w:rsidR="002763AA">
          <w:rPr>
            <w:rFonts w:cs="Calibri" w:hint="cs"/>
            <w:sz w:val="18"/>
            <w:szCs w:val="18"/>
            <w:rtl/>
            <w:lang w:bidi="fa-IR"/>
          </w:rPr>
          <w:t xml:space="preserve"> باشه. حالا اینجا که ما درحال یادگیری هستیم هیچی راحت میشه رفت و </w:t>
        </w:r>
      </w:ins>
      <w:ins w:id="2963" w:author="Microsoft account" w:date="2025-10-03T10:57:00Z">
        <w:r w:rsidR="002763AA">
          <w:rPr>
            <w:rFonts w:cs="Calibri"/>
            <w:sz w:val="18"/>
            <w:szCs w:val="18"/>
            <w:lang w:bidi="fa-IR"/>
          </w:rPr>
          <w:t>copy paste</w:t>
        </w:r>
        <w:r w:rsidR="002763AA">
          <w:rPr>
            <w:rFonts w:cs="Calibri" w:hint="cs"/>
            <w:sz w:val="18"/>
            <w:szCs w:val="18"/>
            <w:rtl/>
            <w:lang w:bidi="fa-IR"/>
          </w:rPr>
          <w:t xml:space="preserve"> کرد، اما حس میکنم توی پروژه های بزرگ ، به این راحتی نمیشه </w:t>
        </w:r>
        <w:r w:rsidR="002763AA">
          <w:rPr>
            <w:rFonts w:cs="Calibri"/>
            <w:sz w:val="18"/>
            <w:szCs w:val="18"/>
            <w:lang w:bidi="fa-IR"/>
          </w:rPr>
          <w:t>copy paste</w:t>
        </w:r>
        <w:r w:rsidR="002763AA">
          <w:rPr>
            <w:rFonts w:cs="Calibri" w:hint="cs"/>
            <w:sz w:val="18"/>
            <w:szCs w:val="18"/>
            <w:rtl/>
            <w:lang w:bidi="fa-IR"/>
          </w:rPr>
          <w:t xml:space="preserve"> کرد. خیلی تو در تو باید باشه و این عمل رو سخت میکنه، اما اگر </w:t>
        </w:r>
        <w:r w:rsidR="002763AA">
          <w:rPr>
            <w:rFonts w:cs="Calibri"/>
            <w:sz w:val="18"/>
            <w:szCs w:val="18"/>
            <w:lang w:bidi="fa-IR"/>
          </w:rPr>
          <w:t>modulate</w:t>
        </w:r>
        <w:r w:rsidR="002763AA">
          <w:rPr>
            <w:rFonts w:cs="Calibri" w:hint="cs"/>
            <w:sz w:val="18"/>
            <w:szCs w:val="18"/>
            <w:rtl/>
            <w:lang w:bidi="fa-IR"/>
          </w:rPr>
          <w:t xml:space="preserve"> و </w:t>
        </w:r>
        <w:r w:rsidR="002763AA">
          <w:rPr>
            <w:rFonts w:cs="Calibri"/>
            <w:sz w:val="18"/>
            <w:szCs w:val="18"/>
            <w:lang w:bidi="fa-IR"/>
          </w:rPr>
          <w:t>objective</w:t>
        </w:r>
        <w:r w:rsidR="002763AA">
          <w:rPr>
            <w:rFonts w:cs="Calibri" w:hint="cs"/>
            <w:sz w:val="18"/>
            <w:szCs w:val="18"/>
            <w:rtl/>
            <w:lang w:bidi="fa-IR"/>
          </w:rPr>
          <w:t xml:space="preserve"> پیش رفته باشیم ، قضیه فرق میکنه و بدون توجه به کد میتونیم برداریم و استفاده کنیم. </w:t>
        </w:r>
      </w:ins>
      <w:ins w:id="2964" w:author="Microsoft account" w:date="2025-10-03T10:55:00Z">
        <w:r w:rsidR="002763AA">
          <w:rPr>
            <w:rFonts w:cs="Calibri" w:hint="cs"/>
            <w:sz w:val="28"/>
            <w:szCs w:val="28"/>
            <w:rtl/>
            <w:lang w:bidi="fa-IR"/>
          </w:rPr>
          <w:t>)</w:t>
        </w:r>
      </w:ins>
    </w:p>
    <w:p w14:paraId="3154FF0F" w14:textId="77777777" w:rsidR="001A6D6F" w:rsidRDefault="001A6D6F">
      <w:pPr>
        <w:bidi/>
        <w:rPr>
          <w:ins w:id="2965" w:author="Microsoft account" w:date="2025-10-02T11:50:00Z"/>
          <w:rFonts w:cs="Calibri"/>
          <w:sz w:val="28"/>
          <w:szCs w:val="28"/>
          <w:rtl/>
          <w:lang w:bidi="fa-IR"/>
        </w:rPr>
        <w:pPrChange w:id="2966" w:author="Microsoft account" w:date="2025-10-02T11:50:00Z">
          <w:pPr>
            <w:bidi/>
            <w:spacing w:after="0" w:line="276" w:lineRule="auto"/>
            <w:jc w:val="both"/>
          </w:pPr>
        </w:pPrChange>
      </w:pPr>
    </w:p>
    <w:p w14:paraId="69E778F3" w14:textId="070092FA" w:rsidR="001A6D6F" w:rsidRDefault="001A6D6F">
      <w:pPr>
        <w:bidi/>
        <w:rPr>
          <w:ins w:id="2967" w:author="Microsoft account" w:date="2025-10-02T11:54:00Z"/>
          <w:rFonts w:cs="Calibri"/>
          <w:sz w:val="28"/>
          <w:szCs w:val="28"/>
          <w:lang w:bidi="fa-IR"/>
        </w:rPr>
        <w:pPrChange w:id="2968" w:author="Microsoft account" w:date="2025-10-02T11:50:00Z">
          <w:pPr>
            <w:bidi/>
            <w:spacing w:after="0" w:line="276" w:lineRule="auto"/>
            <w:jc w:val="both"/>
          </w:pPr>
        </w:pPrChange>
      </w:pPr>
      <w:ins w:id="2969" w:author="Microsoft account" w:date="2025-10-02T11:50:00Z">
        <w:r>
          <w:rPr>
            <w:rFonts w:cs="Calibri" w:hint="cs"/>
            <w:sz w:val="28"/>
            <w:szCs w:val="28"/>
            <w:rtl/>
            <w:lang w:bidi="fa-IR"/>
          </w:rPr>
          <w:t xml:space="preserve">-برای اینکه بتونیم </w:t>
        </w:r>
        <w:r>
          <w:rPr>
            <w:rFonts w:cs="Calibri"/>
            <w:sz w:val="28"/>
            <w:szCs w:val="28"/>
            <w:lang w:bidi="fa-IR"/>
          </w:rPr>
          <w:t xml:space="preserve">password </w:t>
        </w:r>
        <w:r>
          <w:rPr>
            <w:rFonts w:cs="Calibri" w:hint="cs"/>
            <w:sz w:val="28"/>
            <w:szCs w:val="28"/>
            <w:rtl/>
            <w:lang w:bidi="fa-IR"/>
          </w:rPr>
          <w:t xml:space="preserve"> ای که </w:t>
        </w:r>
        <w:r>
          <w:rPr>
            <w:rFonts w:cs="Calibri"/>
            <w:sz w:val="28"/>
            <w:szCs w:val="28"/>
            <w:lang w:bidi="fa-IR"/>
          </w:rPr>
          <w:t>generate</w:t>
        </w:r>
        <w:r>
          <w:rPr>
            <w:rFonts w:cs="Calibri" w:hint="cs"/>
            <w:sz w:val="28"/>
            <w:szCs w:val="28"/>
            <w:rtl/>
            <w:lang w:bidi="fa-IR"/>
          </w:rPr>
          <w:t xml:space="preserve"> شده یا اونجا نوشته شده و </w:t>
        </w:r>
        <w:r>
          <w:rPr>
            <w:rFonts w:cs="Calibri"/>
            <w:sz w:val="28"/>
            <w:szCs w:val="28"/>
            <w:lang w:bidi="fa-IR"/>
          </w:rPr>
          <w:t xml:space="preserve">add </w:t>
        </w:r>
        <w:r>
          <w:rPr>
            <w:rFonts w:cs="Calibri" w:hint="cs"/>
            <w:sz w:val="28"/>
            <w:szCs w:val="28"/>
            <w:rtl/>
            <w:lang w:bidi="fa-IR"/>
          </w:rPr>
          <w:t xml:space="preserve"> هم شده رو بتونیم با پایتون </w:t>
        </w:r>
        <w:r>
          <w:rPr>
            <w:rFonts w:cs="Calibri"/>
            <w:sz w:val="28"/>
            <w:szCs w:val="28"/>
            <w:lang w:bidi="fa-IR"/>
          </w:rPr>
          <w:t>copy to clipboard</w:t>
        </w:r>
        <w:r>
          <w:rPr>
            <w:rFonts w:cs="Calibri" w:hint="cs"/>
            <w:sz w:val="28"/>
            <w:szCs w:val="28"/>
            <w:rtl/>
            <w:lang w:bidi="fa-IR"/>
          </w:rPr>
          <w:t xml:space="preserve"> ش کنیم ، داریم از یه </w:t>
        </w:r>
        <w:r>
          <w:rPr>
            <w:rFonts w:cs="Calibri"/>
            <w:sz w:val="28"/>
            <w:szCs w:val="28"/>
            <w:lang w:bidi="fa-IR"/>
          </w:rPr>
          <w:t>module</w:t>
        </w:r>
        <w:r>
          <w:rPr>
            <w:rFonts w:cs="Calibri" w:hint="cs"/>
            <w:sz w:val="28"/>
            <w:szCs w:val="28"/>
            <w:rtl/>
            <w:lang w:bidi="fa-IR"/>
          </w:rPr>
          <w:t xml:space="preserve"> استفاده میکنیم به نام </w:t>
        </w:r>
      </w:ins>
      <w:ins w:id="2970" w:author="Microsoft account" w:date="2025-10-02T11:51:00Z">
        <w:r>
          <w:rPr>
            <w:rFonts w:cs="Calibri"/>
            <w:sz w:val="28"/>
            <w:szCs w:val="28"/>
            <w:lang w:bidi="fa-IR"/>
          </w:rPr>
          <w:t>pyperclip</w:t>
        </w:r>
      </w:ins>
      <w:ins w:id="2971" w:author="Microsoft account" w:date="2025-10-02T11:53:00Z">
        <w:r>
          <w:rPr>
            <w:rFonts w:cs="Calibri"/>
            <w:sz w:val="28"/>
            <w:szCs w:val="28"/>
            <w:lang w:bidi="fa-IR"/>
          </w:rPr>
          <w:t xml:space="preserve"> </w:t>
        </w:r>
        <w:r>
          <w:rPr>
            <w:rFonts w:cs="Calibri" w:hint="cs"/>
            <w:sz w:val="28"/>
            <w:szCs w:val="28"/>
            <w:rtl/>
            <w:lang w:bidi="fa-IR"/>
          </w:rPr>
          <w:t xml:space="preserve"> . خیلی خیلی هم کار کردن باهاش ساده س ، </w:t>
        </w:r>
        <w:r>
          <w:rPr>
            <w:rFonts w:cs="Calibri"/>
            <w:sz w:val="28"/>
            <w:szCs w:val="28"/>
            <w:lang w:bidi="fa-IR"/>
          </w:rPr>
          <w:t>import</w:t>
        </w:r>
        <w:r>
          <w:rPr>
            <w:rFonts w:cs="Calibri" w:hint="cs"/>
            <w:sz w:val="28"/>
            <w:szCs w:val="28"/>
            <w:rtl/>
            <w:lang w:bidi="fa-IR"/>
          </w:rPr>
          <w:t xml:space="preserve"> میکنی و </w:t>
        </w:r>
      </w:ins>
      <w:ins w:id="2972" w:author="Microsoft account" w:date="2025-10-02T11:54:00Z">
        <w:r>
          <w:rPr>
            <w:rFonts w:cs="Calibri"/>
            <w:sz w:val="28"/>
            <w:szCs w:val="28"/>
            <w:lang w:bidi="fa-IR"/>
          </w:rPr>
          <w:t>pyperclip.copy()</w:t>
        </w:r>
        <w:r>
          <w:rPr>
            <w:rFonts w:cs="Calibri" w:hint="cs"/>
            <w:sz w:val="28"/>
            <w:szCs w:val="28"/>
            <w:rtl/>
            <w:lang w:bidi="fa-IR"/>
          </w:rPr>
          <w:t xml:space="preserve"> و هرج</w:t>
        </w:r>
      </w:ins>
      <w:ins w:id="2973" w:author="Microsoft account" w:date="2025-10-03T10:58:00Z">
        <w:r w:rsidR="002763AA">
          <w:rPr>
            <w:rFonts w:cs="Calibri" w:hint="cs"/>
            <w:sz w:val="28"/>
            <w:szCs w:val="28"/>
            <w:rtl/>
            <w:lang w:bidi="fa-IR"/>
          </w:rPr>
          <w:t>ا</w:t>
        </w:r>
      </w:ins>
      <w:ins w:id="2974" w:author="Microsoft account" w:date="2025-10-02T11:54:00Z">
        <w:r>
          <w:rPr>
            <w:rFonts w:cs="Calibri" w:hint="cs"/>
            <w:sz w:val="28"/>
            <w:szCs w:val="28"/>
            <w:rtl/>
            <w:lang w:bidi="fa-IR"/>
          </w:rPr>
          <w:t xml:space="preserve"> خواستی پیست کنی </w:t>
        </w:r>
        <w:r>
          <w:rPr>
            <w:rFonts w:cs="Calibri"/>
            <w:sz w:val="28"/>
            <w:szCs w:val="28"/>
            <w:lang w:bidi="fa-IR"/>
          </w:rPr>
          <w:t>pyperclip.paste()</w:t>
        </w:r>
        <w:r>
          <w:rPr>
            <w:rFonts w:cs="Calibri" w:hint="cs"/>
            <w:sz w:val="28"/>
            <w:szCs w:val="28"/>
            <w:rtl/>
            <w:lang w:bidi="fa-IR"/>
          </w:rPr>
          <w:t xml:space="preserve"> . </w:t>
        </w:r>
        <w:r>
          <w:rPr>
            <w:rFonts w:cs="Calibri"/>
            <w:sz w:val="28"/>
            <w:szCs w:val="28"/>
            <w:lang w:bidi="fa-IR"/>
          </w:rPr>
          <w:t>eaaaaaaaaasy</w:t>
        </w:r>
      </w:ins>
    </w:p>
    <w:p w14:paraId="48A50A6F" w14:textId="77777777" w:rsidR="001A6D6F" w:rsidRDefault="001A6D6F">
      <w:pPr>
        <w:bidi/>
        <w:rPr>
          <w:ins w:id="2975" w:author="Microsoft account" w:date="2025-10-02T11:54:00Z"/>
          <w:rFonts w:cs="Calibri"/>
          <w:sz w:val="28"/>
          <w:szCs w:val="28"/>
          <w:lang w:bidi="fa-IR"/>
        </w:rPr>
        <w:pPrChange w:id="2976" w:author="Microsoft account" w:date="2025-10-02T11:54:00Z">
          <w:pPr>
            <w:bidi/>
            <w:spacing w:after="0" w:line="276" w:lineRule="auto"/>
            <w:jc w:val="both"/>
          </w:pPr>
        </w:pPrChange>
      </w:pPr>
    </w:p>
    <w:p w14:paraId="2B8A158E" w14:textId="254E4AE1" w:rsidR="001A6D6F" w:rsidRDefault="00161F77">
      <w:pPr>
        <w:bidi/>
        <w:rPr>
          <w:ins w:id="2977" w:author="Microsoft account" w:date="2025-10-02T09:32:00Z"/>
          <w:rFonts w:cs="Calibri"/>
          <w:sz w:val="28"/>
          <w:szCs w:val="28"/>
          <w:lang w:bidi="fa-IR"/>
        </w:rPr>
        <w:pPrChange w:id="2978" w:author="Microsoft account" w:date="2025-10-02T11:54:00Z">
          <w:pPr>
            <w:bidi/>
            <w:spacing w:after="0" w:line="276" w:lineRule="auto"/>
            <w:jc w:val="both"/>
          </w:pPr>
        </w:pPrChange>
      </w:pPr>
      <w:ins w:id="2979" w:author="Microsoft account" w:date="2025-10-02T11:58:00Z">
        <w:r>
          <w:rPr>
            <w:rFonts w:cs="Calibri"/>
            <w:sz w:val="28"/>
            <w:szCs w:val="28"/>
            <w:lang w:bidi="fa-IR"/>
          </w:rPr>
          <w:t>End of Day029</w:t>
        </w:r>
      </w:ins>
    </w:p>
    <w:p w14:paraId="6ECDD6EB" w14:textId="77777777" w:rsidR="008C5507" w:rsidRDefault="008C5507">
      <w:pPr>
        <w:bidi/>
        <w:rPr>
          <w:ins w:id="2980" w:author="Microsoft account" w:date="2025-10-02T09:32:00Z"/>
          <w:rFonts w:cs="Calibri"/>
          <w:sz w:val="28"/>
          <w:szCs w:val="28"/>
          <w:rtl/>
          <w:lang w:bidi="fa-IR"/>
        </w:rPr>
        <w:pPrChange w:id="2981" w:author="Microsoft account" w:date="2025-10-02T09:32:00Z">
          <w:pPr>
            <w:bidi/>
            <w:spacing w:after="0" w:line="276" w:lineRule="auto"/>
            <w:jc w:val="both"/>
          </w:pPr>
        </w:pPrChange>
      </w:pPr>
    </w:p>
    <w:p w14:paraId="69BAE7B6" w14:textId="1B1BC9F3" w:rsidR="008C5507" w:rsidRDefault="002763AA">
      <w:pPr>
        <w:bidi/>
        <w:spacing w:line="276" w:lineRule="auto"/>
        <w:rPr>
          <w:ins w:id="2982" w:author="Microsoft account" w:date="2025-10-02T09:32:00Z"/>
          <w:rFonts w:cs="Calibri"/>
          <w:sz w:val="28"/>
          <w:szCs w:val="28"/>
          <w:rtl/>
          <w:lang w:bidi="fa-IR"/>
        </w:rPr>
        <w:pPrChange w:id="2983" w:author="Microsoft account" w:date="2025-10-03T11:21:00Z">
          <w:pPr>
            <w:bidi/>
            <w:spacing w:after="0" w:line="276" w:lineRule="auto"/>
            <w:jc w:val="both"/>
          </w:pPr>
        </w:pPrChange>
      </w:pPr>
      <w:bookmarkStart w:id="2984" w:name="I4040711"/>
      <w:ins w:id="2985" w:author="Microsoft account" w:date="2025-10-03T10:58:00Z">
        <w:r>
          <w:rPr>
            <w:rFonts w:cs="Calibri" w:hint="cs"/>
            <w:sz w:val="28"/>
            <w:szCs w:val="28"/>
            <w:rtl/>
            <w:lang w:bidi="fa-IR"/>
          </w:rPr>
          <w:lastRenderedPageBreak/>
          <w:t>ادامه</w:t>
        </w:r>
      </w:ins>
    </w:p>
    <w:bookmarkEnd w:id="2984"/>
    <w:p w14:paraId="14154208" w14:textId="4A50DC2F" w:rsidR="008C5507" w:rsidRDefault="008C5507">
      <w:pPr>
        <w:spacing w:after="0" w:line="276" w:lineRule="auto"/>
        <w:jc w:val="right"/>
        <w:rPr>
          <w:ins w:id="2986" w:author="Microsoft account" w:date="2025-10-03T10:58:00Z"/>
          <w:rFonts w:cs="Calibri"/>
          <w:sz w:val="28"/>
          <w:szCs w:val="28"/>
          <w:rtl/>
          <w:lang w:bidi="fa-IR"/>
        </w:rPr>
        <w:pPrChange w:id="2987" w:author="Microsoft account" w:date="2025-10-03T11:21:00Z">
          <w:pPr>
            <w:bidi/>
            <w:spacing w:after="0" w:line="276" w:lineRule="auto"/>
            <w:jc w:val="both"/>
          </w:pPr>
        </w:pPrChange>
      </w:pPr>
    </w:p>
    <w:p w14:paraId="2B72FEB9" w14:textId="5D306AAE" w:rsidR="002763AA" w:rsidRDefault="008A2F00">
      <w:pPr>
        <w:bidi/>
        <w:spacing w:after="0" w:line="276" w:lineRule="auto"/>
        <w:jc w:val="both"/>
        <w:rPr>
          <w:ins w:id="2988" w:author="Microsoft account" w:date="2025-10-03T11:07:00Z"/>
          <w:rFonts w:cs="Calibri"/>
          <w:sz w:val="28"/>
          <w:szCs w:val="28"/>
          <w:rtl/>
          <w:lang w:bidi="fa-IR"/>
        </w:rPr>
        <w:pPrChange w:id="2989" w:author="Microsoft account" w:date="2025-10-03T11:21:00Z">
          <w:pPr>
            <w:bidi/>
            <w:spacing w:after="0" w:line="276" w:lineRule="auto"/>
            <w:jc w:val="both"/>
          </w:pPr>
        </w:pPrChange>
      </w:pPr>
      <w:ins w:id="2990" w:author="Microsoft account" w:date="2025-10-03T11:06:00Z">
        <w:r>
          <w:rPr>
            <w:rFonts w:cs="Calibri" w:hint="cs"/>
            <w:sz w:val="28"/>
            <w:szCs w:val="28"/>
            <w:rtl/>
            <w:lang w:bidi="fa-IR"/>
          </w:rPr>
          <w:t>-</w:t>
        </w:r>
      </w:ins>
      <w:ins w:id="2991" w:author="Microsoft account" w:date="2025-10-03T11:07:00Z">
        <w:r>
          <w:rPr>
            <w:rFonts w:cs="Calibri"/>
            <w:sz w:val="28"/>
            <w:szCs w:val="28"/>
            <w:lang w:bidi="fa-IR"/>
          </w:rPr>
          <w:t>Errors, Exceptions and saving JSON Data</w:t>
        </w:r>
      </w:ins>
    </w:p>
    <w:p w14:paraId="2579889A" w14:textId="77777777" w:rsidR="008A2F00" w:rsidRDefault="008A2F00">
      <w:pPr>
        <w:bidi/>
        <w:spacing w:after="0" w:line="276" w:lineRule="auto"/>
        <w:jc w:val="both"/>
        <w:rPr>
          <w:ins w:id="2992" w:author="Microsoft account" w:date="2025-10-03T11:07:00Z"/>
          <w:rFonts w:cs="Calibri"/>
          <w:sz w:val="28"/>
          <w:szCs w:val="28"/>
          <w:rtl/>
          <w:lang w:bidi="fa-IR"/>
        </w:rPr>
        <w:pPrChange w:id="2993" w:author="Microsoft account" w:date="2025-10-03T11:22:00Z">
          <w:pPr>
            <w:bidi/>
            <w:spacing w:after="0" w:line="276" w:lineRule="auto"/>
            <w:jc w:val="both"/>
          </w:pPr>
        </w:pPrChange>
      </w:pPr>
    </w:p>
    <w:p w14:paraId="427A4B4B" w14:textId="7F4E652E" w:rsidR="008A2F00" w:rsidRDefault="008A2F00">
      <w:pPr>
        <w:bidi/>
        <w:spacing w:after="0" w:line="276" w:lineRule="auto"/>
        <w:jc w:val="both"/>
        <w:rPr>
          <w:ins w:id="2994" w:author="Microsoft account" w:date="2025-10-03T11:07:00Z"/>
          <w:rFonts w:cs="Calibri"/>
          <w:sz w:val="28"/>
          <w:szCs w:val="28"/>
          <w:rtl/>
          <w:lang w:bidi="fa-IR"/>
        </w:rPr>
        <w:pPrChange w:id="2995" w:author="Microsoft account" w:date="2025-10-03T11:22:00Z">
          <w:pPr>
            <w:bidi/>
            <w:spacing w:after="0" w:line="276" w:lineRule="auto"/>
            <w:jc w:val="both"/>
          </w:pPr>
        </w:pPrChange>
      </w:pPr>
      <w:ins w:id="2996" w:author="Microsoft account" w:date="2025-10-03T11:07:00Z">
        <w:r>
          <w:rPr>
            <w:rFonts w:cs="Calibri" w:hint="cs"/>
            <w:sz w:val="28"/>
            <w:szCs w:val="28"/>
            <w:rtl/>
            <w:lang w:bidi="fa-IR"/>
          </w:rPr>
          <w:t xml:space="preserve">گفته شد که ما باید بیشتر با </w:t>
        </w:r>
        <w:r>
          <w:rPr>
            <w:rFonts w:cs="Calibri"/>
            <w:sz w:val="28"/>
            <w:szCs w:val="28"/>
            <w:lang w:bidi="fa-IR"/>
          </w:rPr>
          <w:t xml:space="preserve">error </w:t>
        </w:r>
        <w:r>
          <w:rPr>
            <w:rFonts w:cs="Calibri" w:hint="cs"/>
            <w:sz w:val="28"/>
            <w:szCs w:val="28"/>
            <w:rtl/>
            <w:lang w:bidi="fa-IR"/>
          </w:rPr>
          <w:t>ها و اینطور مسائل آشنا بشیم .</w:t>
        </w:r>
      </w:ins>
    </w:p>
    <w:p w14:paraId="74626F22" w14:textId="77777777" w:rsidR="008A2F00" w:rsidRDefault="008A2F00">
      <w:pPr>
        <w:bidi/>
        <w:spacing w:after="0" w:line="276" w:lineRule="auto"/>
        <w:jc w:val="both"/>
        <w:rPr>
          <w:ins w:id="2997" w:author="Microsoft account" w:date="2025-10-03T11:07:00Z"/>
          <w:rFonts w:cs="Calibri"/>
          <w:sz w:val="28"/>
          <w:szCs w:val="28"/>
          <w:rtl/>
          <w:lang w:bidi="fa-IR"/>
        </w:rPr>
        <w:pPrChange w:id="2998" w:author="Microsoft account" w:date="2025-10-03T11:22:00Z">
          <w:pPr>
            <w:bidi/>
            <w:spacing w:after="0" w:line="276" w:lineRule="auto"/>
            <w:jc w:val="both"/>
          </w:pPr>
        </w:pPrChange>
      </w:pPr>
    </w:p>
    <w:p w14:paraId="7D8CA366" w14:textId="5C8C022C" w:rsidR="008A2F00" w:rsidRPr="008A2F00" w:rsidRDefault="008A2F00">
      <w:pPr>
        <w:bidi/>
        <w:spacing w:after="0" w:line="276" w:lineRule="auto"/>
        <w:jc w:val="both"/>
        <w:rPr>
          <w:ins w:id="2999" w:author="Microsoft account" w:date="2025-10-03T10:58:00Z"/>
          <w:rFonts w:cs="Calibri"/>
          <w:sz w:val="28"/>
          <w:szCs w:val="28"/>
          <w:rtl/>
          <w:lang w:bidi="fa-IR"/>
          <w:rPrChange w:id="3000" w:author="Microsoft account" w:date="2025-10-03T11:06:00Z">
            <w:rPr>
              <w:ins w:id="3001" w:author="Microsoft account" w:date="2025-10-03T10:58:00Z"/>
              <w:rtl/>
              <w:lang w:bidi="fa-IR"/>
            </w:rPr>
          </w:rPrChange>
        </w:rPr>
        <w:pPrChange w:id="3002" w:author="Microsoft account" w:date="2025-10-03T11:22:00Z">
          <w:pPr>
            <w:bidi/>
            <w:spacing w:after="0" w:line="276" w:lineRule="auto"/>
            <w:jc w:val="both"/>
          </w:pPr>
        </w:pPrChange>
      </w:pPr>
      <w:ins w:id="3003" w:author="Microsoft account" w:date="2025-10-03T11:07:00Z">
        <w:r>
          <w:rPr>
            <w:rFonts w:cs="Calibri" w:hint="cs"/>
            <w:sz w:val="28"/>
            <w:szCs w:val="28"/>
            <w:rtl/>
            <w:lang w:bidi="fa-IR"/>
          </w:rPr>
          <w:t>-</w:t>
        </w:r>
      </w:ins>
      <w:ins w:id="3004" w:author="Microsoft account" w:date="2025-10-03T11:08:00Z">
        <w:r>
          <w:rPr>
            <w:rFonts w:cs="Calibri" w:hint="cs"/>
            <w:sz w:val="28"/>
            <w:szCs w:val="28"/>
            <w:rtl/>
            <w:lang w:bidi="fa-IR"/>
          </w:rPr>
          <w:t xml:space="preserve">هدف هم جلوگیری از </w:t>
        </w:r>
        <w:r>
          <w:rPr>
            <w:rFonts w:cs="Calibri"/>
            <w:sz w:val="28"/>
            <w:szCs w:val="28"/>
            <w:lang w:bidi="fa-IR"/>
          </w:rPr>
          <w:t>crash</w:t>
        </w:r>
        <w:r>
          <w:rPr>
            <w:rFonts w:cs="Calibri" w:hint="cs"/>
            <w:sz w:val="28"/>
            <w:szCs w:val="28"/>
            <w:rtl/>
            <w:lang w:bidi="fa-IR"/>
          </w:rPr>
          <w:t xml:space="preserve"> کردن برنامه در ازای ارور هست. </w:t>
        </w:r>
      </w:ins>
      <w:ins w:id="3005" w:author="Microsoft account" w:date="2025-10-03T11:09:00Z">
        <w:r>
          <w:rPr>
            <w:rFonts w:cs="Calibri" w:hint="cs"/>
            <w:sz w:val="28"/>
            <w:szCs w:val="28"/>
            <w:rtl/>
            <w:lang w:bidi="fa-IR"/>
          </w:rPr>
          <w:t>که قراره روی برنامه روز قبل این اتفاق بیوفته، کارای جالبی هم روش قراره انجا بدیم:</w:t>
        </w:r>
      </w:ins>
    </w:p>
    <w:p w14:paraId="141F1EB6" w14:textId="0B48FC2A" w:rsidR="002763AA" w:rsidRDefault="008A2F00">
      <w:pPr>
        <w:bidi/>
        <w:spacing w:after="0" w:line="276" w:lineRule="auto"/>
        <w:jc w:val="center"/>
        <w:rPr>
          <w:ins w:id="3006" w:author="Microsoft account" w:date="2025-10-03T11:10:00Z"/>
          <w:rFonts w:cs="Calibri"/>
          <w:sz w:val="28"/>
          <w:szCs w:val="28"/>
          <w:rtl/>
          <w:lang w:bidi="fa-IR"/>
        </w:rPr>
        <w:pPrChange w:id="3007" w:author="Microsoft account" w:date="2025-10-03T11:22:00Z">
          <w:pPr>
            <w:bidi/>
            <w:spacing w:after="0" w:line="276" w:lineRule="auto"/>
            <w:jc w:val="both"/>
          </w:pPr>
        </w:pPrChange>
      </w:pPr>
      <w:ins w:id="3008" w:author="Microsoft account" w:date="2025-10-03T11:09:00Z">
        <w:r w:rsidRPr="008A2F00">
          <w:rPr>
            <w:rFonts w:cs="Calibri"/>
            <w:noProof/>
            <w:sz w:val="28"/>
            <w:szCs w:val="28"/>
            <w:rPrChange w:id="3009" w:author="Unknown">
              <w:rPr>
                <w:noProof/>
              </w:rPr>
            </w:rPrChange>
          </w:rPr>
          <w:drawing>
            <wp:inline distT="0" distB="0" distL="0" distR="0" wp14:anchorId="09FE8E1C" wp14:editId="699FCEF2">
              <wp:extent cx="3392237" cy="2783393"/>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401988" cy="2791394"/>
                      </a:xfrm>
                      <a:prstGeom prst="rect">
                        <a:avLst/>
                      </a:prstGeom>
                    </pic:spPr>
                  </pic:pic>
                </a:graphicData>
              </a:graphic>
            </wp:inline>
          </w:drawing>
        </w:r>
      </w:ins>
    </w:p>
    <w:p w14:paraId="479EDF12" w14:textId="2555D523" w:rsidR="008A2F00" w:rsidRDefault="00062862">
      <w:pPr>
        <w:bidi/>
        <w:spacing w:after="0" w:line="276" w:lineRule="auto"/>
        <w:rPr>
          <w:ins w:id="3010" w:author="Microsoft account" w:date="2025-10-03T11:11:00Z"/>
          <w:rFonts w:cs="Calibri"/>
          <w:sz w:val="28"/>
          <w:szCs w:val="28"/>
          <w:rtl/>
          <w:lang w:bidi="fa-IR"/>
        </w:rPr>
        <w:pPrChange w:id="3011" w:author="Microsoft account" w:date="2025-10-03T11:22:00Z">
          <w:pPr>
            <w:bidi/>
            <w:spacing w:after="0" w:line="276" w:lineRule="auto"/>
            <w:jc w:val="both"/>
          </w:pPr>
        </w:pPrChange>
      </w:pPr>
      <w:ins w:id="3012" w:author="Microsoft account" w:date="2025-10-03T11:10:00Z">
        <w:r>
          <w:rPr>
            <w:rFonts w:cs="Calibri" w:hint="cs"/>
            <w:sz w:val="28"/>
            <w:szCs w:val="28"/>
            <w:rtl/>
            <w:lang w:bidi="fa-IR"/>
          </w:rPr>
          <w:t xml:space="preserve">دکمۀ </w:t>
        </w:r>
        <w:r>
          <w:rPr>
            <w:rFonts w:cs="Calibri"/>
            <w:sz w:val="28"/>
            <w:szCs w:val="28"/>
            <w:lang w:bidi="fa-IR"/>
          </w:rPr>
          <w:t>search</w:t>
        </w:r>
        <w:r>
          <w:rPr>
            <w:rFonts w:cs="Calibri" w:hint="cs"/>
            <w:sz w:val="28"/>
            <w:szCs w:val="28"/>
            <w:rtl/>
            <w:lang w:bidi="fa-IR"/>
          </w:rPr>
          <w:t xml:space="preserve"> ای که اضافه میشه قراره این کار رو بکنه که از توی اطلاعاتی که توی فایلِ مربوط به ذخیره اطلاعات وجود داره، جستجو کنه به اصطلاح و بعد </w:t>
        </w:r>
      </w:ins>
      <w:ins w:id="3013" w:author="Microsoft account" w:date="2025-10-03T11:11:00Z">
        <w:r>
          <w:rPr>
            <w:rFonts w:cs="Calibri"/>
            <w:sz w:val="28"/>
            <w:szCs w:val="28"/>
            <w:lang w:bidi="fa-IR"/>
          </w:rPr>
          <w:t>password</w:t>
        </w:r>
        <w:r>
          <w:rPr>
            <w:rFonts w:cs="Calibri" w:hint="cs"/>
            <w:sz w:val="28"/>
            <w:szCs w:val="28"/>
            <w:rtl/>
            <w:lang w:bidi="fa-IR"/>
          </w:rPr>
          <w:t xml:space="preserve"> رو بهمون بگه. </w:t>
        </w:r>
      </w:ins>
    </w:p>
    <w:p w14:paraId="68DE5B6E" w14:textId="77777777" w:rsidR="00062862" w:rsidRDefault="00062862">
      <w:pPr>
        <w:bidi/>
        <w:spacing w:after="0" w:line="276" w:lineRule="auto"/>
        <w:rPr>
          <w:ins w:id="3014" w:author="Microsoft account" w:date="2025-10-03T11:11:00Z"/>
          <w:rFonts w:cs="Calibri"/>
          <w:sz w:val="28"/>
          <w:szCs w:val="28"/>
          <w:rtl/>
          <w:lang w:bidi="fa-IR"/>
        </w:rPr>
        <w:pPrChange w:id="3015" w:author="Microsoft account" w:date="2025-10-03T11:22:00Z">
          <w:pPr>
            <w:bidi/>
            <w:spacing w:after="0" w:line="276" w:lineRule="auto"/>
            <w:jc w:val="both"/>
          </w:pPr>
        </w:pPrChange>
      </w:pPr>
    </w:p>
    <w:p w14:paraId="3566823F" w14:textId="5085B513" w:rsidR="00062862" w:rsidRDefault="00062862">
      <w:pPr>
        <w:bidi/>
        <w:spacing w:after="0" w:line="276" w:lineRule="auto"/>
        <w:rPr>
          <w:ins w:id="3016" w:author="Microsoft account" w:date="2025-10-03T11:17:00Z"/>
          <w:rFonts w:cs="Calibri"/>
          <w:sz w:val="28"/>
          <w:szCs w:val="28"/>
          <w:rtl/>
          <w:lang w:bidi="fa-IR"/>
        </w:rPr>
        <w:pPrChange w:id="3017" w:author="Microsoft account" w:date="2025-10-03T11:22:00Z">
          <w:pPr>
            <w:bidi/>
            <w:spacing w:after="0" w:line="276" w:lineRule="auto"/>
            <w:jc w:val="both"/>
          </w:pPr>
        </w:pPrChange>
      </w:pPr>
      <w:ins w:id="3018" w:author="Microsoft account" w:date="2025-10-03T11:11:00Z">
        <w:r>
          <w:rPr>
            <w:rFonts w:cs="Calibri" w:hint="cs"/>
            <w:sz w:val="28"/>
            <w:szCs w:val="28"/>
            <w:rtl/>
            <w:lang w:bidi="fa-IR"/>
          </w:rPr>
          <w:t>-</w:t>
        </w:r>
      </w:ins>
      <w:ins w:id="3019" w:author="Microsoft account" w:date="2025-10-03T11:16:00Z">
        <w:r>
          <w:rPr>
            <w:rFonts w:cs="Calibri" w:hint="cs"/>
            <w:sz w:val="28"/>
            <w:szCs w:val="28"/>
            <w:rtl/>
            <w:lang w:bidi="fa-IR"/>
          </w:rPr>
          <w:t xml:space="preserve">خب ، در ابتدا مقداری درمورد </w:t>
        </w:r>
        <w:r>
          <w:rPr>
            <w:rFonts w:cs="Calibri"/>
            <w:sz w:val="28"/>
            <w:szCs w:val="28"/>
            <w:lang w:bidi="fa-IR"/>
          </w:rPr>
          <w:t>Error</w:t>
        </w:r>
        <w:r>
          <w:rPr>
            <w:rFonts w:cs="Calibri" w:hint="cs"/>
            <w:sz w:val="28"/>
            <w:szCs w:val="28"/>
            <w:rtl/>
            <w:lang w:bidi="fa-IR"/>
          </w:rPr>
          <w:t xml:space="preserve">ها صحبت کنیم: </w:t>
        </w:r>
      </w:ins>
    </w:p>
    <w:p w14:paraId="7098C22F" w14:textId="586DE3A4" w:rsidR="00105952" w:rsidRDefault="00105952">
      <w:pPr>
        <w:bidi/>
        <w:spacing w:after="0" w:line="276" w:lineRule="auto"/>
        <w:ind w:left="720"/>
        <w:rPr>
          <w:ins w:id="3020" w:author="Microsoft account" w:date="2025-10-03T11:17:00Z"/>
          <w:rFonts w:cs="Calibri"/>
          <w:sz w:val="28"/>
          <w:szCs w:val="28"/>
          <w:rtl/>
          <w:lang w:bidi="fa-IR"/>
        </w:rPr>
        <w:pPrChange w:id="3021" w:author="Microsoft account" w:date="2025-10-03T11:22:00Z">
          <w:pPr>
            <w:bidi/>
            <w:spacing w:after="0" w:line="276" w:lineRule="auto"/>
            <w:jc w:val="both"/>
          </w:pPr>
        </w:pPrChange>
      </w:pPr>
      <w:ins w:id="3022" w:author="Microsoft account" w:date="2025-10-03T11:17:00Z">
        <w:r>
          <w:rPr>
            <w:rFonts w:cs="Calibri"/>
            <w:sz w:val="28"/>
            <w:szCs w:val="28"/>
            <w:lang w:bidi="fa-IR"/>
          </w:rPr>
          <w:t>FileNotFound</w:t>
        </w:r>
        <w:r>
          <w:rPr>
            <w:rFonts w:cs="Calibri" w:hint="cs"/>
            <w:sz w:val="28"/>
            <w:szCs w:val="28"/>
            <w:rtl/>
            <w:lang w:bidi="fa-IR"/>
          </w:rPr>
          <w:t xml:space="preserve"> برای زمانیه که آدرسی دادیم و ارجاعی دادیم، به هرنحوی یا فایلش نیست یا آدرس دهی غلطه</w:t>
        </w:r>
      </w:ins>
    </w:p>
    <w:p w14:paraId="0AC2DFDA" w14:textId="0485D3DE" w:rsidR="00105952" w:rsidRDefault="00105952">
      <w:pPr>
        <w:bidi/>
        <w:spacing w:after="0" w:line="276" w:lineRule="auto"/>
        <w:ind w:left="720"/>
        <w:rPr>
          <w:ins w:id="3023" w:author="Microsoft account" w:date="2025-10-03T11:18:00Z"/>
          <w:rFonts w:cs="Calibri"/>
          <w:sz w:val="28"/>
          <w:szCs w:val="28"/>
          <w:rtl/>
          <w:lang w:bidi="fa-IR"/>
        </w:rPr>
        <w:pPrChange w:id="3024" w:author="Microsoft account" w:date="2025-10-03T11:22:00Z">
          <w:pPr>
            <w:bidi/>
            <w:spacing w:after="0" w:line="276" w:lineRule="auto"/>
            <w:jc w:val="both"/>
          </w:pPr>
        </w:pPrChange>
      </w:pPr>
      <w:ins w:id="3025" w:author="Microsoft account" w:date="2025-10-03T11:17:00Z">
        <w:r>
          <w:rPr>
            <w:rFonts w:cs="Calibri"/>
            <w:sz w:val="28"/>
            <w:szCs w:val="28"/>
            <w:lang w:bidi="fa-IR"/>
          </w:rPr>
          <w:t>KeyError</w:t>
        </w:r>
        <w:r>
          <w:rPr>
            <w:rFonts w:cs="Calibri" w:hint="cs"/>
            <w:sz w:val="28"/>
            <w:szCs w:val="28"/>
            <w:rtl/>
            <w:lang w:bidi="fa-IR"/>
          </w:rPr>
          <w:t xml:space="preserve"> برای زمانیه که ما داریم از </w:t>
        </w:r>
      </w:ins>
      <w:ins w:id="3026" w:author="Microsoft account" w:date="2025-10-03T11:18:00Z">
        <w:r>
          <w:rPr>
            <w:rFonts w:cs="Calibri"/>
            <w:sz w:val="28"/>
            <w:szCs w:val="28"/>
            <w:lang w:bidi="fa-IR"/>
          </w:rPr>
          <w:t xml:space="preserve">dictionary </w:t>
        </w:r>
        <w:r>
          <w:rPr>
            <w:rFonts w:cs="Calibri" w:hint="cs"/>
            <w:sz w:val="28"/>
            <w:szCs w:val="28"/>
            <w:rtl/>
            <w:lang w:bidi="fa-IR"/>
          </w:rPr>
          <w:t xml:space="preserve">استفاده میکنیم و درخواستِ </w:t>
        </w:r>
        <w:r>
          <w:rPr>
            <w:rFonts w:cs="Calibri"/>
            <w:sz w:val="28"/>
            <w:szCs w:val="28"/>
            <w:lang w:bidi="fa-IR"/>
          </w:rPr>
          <w:t>value</w:t>
        </w:r>
        <w:r>
          <w:rPr>
            <w:rFonts w:cs="Calibri" w:hint="cs"/>
            <w:sz w:val="28"/>
            <w:szCs w:val="28"/>
            <w:rtl/>
            <w:lang w:bidi="fa-IR"/>
          </w:rPr>
          <w:t xml:space="preserve"> دادیم از </w:t>
        </w:r>
        <w:r>
          <w:rPr>
            <w:rFonts w:cs="Calibri"/>
            <w:sz w:val="28"/>
            <w:szCs w:val="28"/>
            <w:lang w:bidi="fa-IR"/>
          </w:rPr>
          <w:t>Key</w:t>
        </w:r>
        <w:r>
          <w:rPr>
            <w:rFonts w:cs="Calibri" w:hint="cs"/>
            <w:sz w:val="28"/>
            <w:szCs w:val="28"/>
            <w:rtl/>
            <w:lang w:bidi="fa-IR"/>
          </w:rPr>
          <w:t xml:space="preserve"> ای که در واقع وجود نداره. اینطوری </w:t>
        </w:r>
        <w:r>
          <w:rPr>
            <w:rFonts w:cs="Calibri"/>
            <w:sz w:val="28"/>
            <w:szCs w:val="28"/>
            <w:lang w:bidi="fa-IR"/>
          </w:rPr>
          <w:t>KeyError</w:t>
        </w:r>
        <w:r>
          <w:rPr>
            <w:rFonts w:cs="Calibri" w:hint="cs"/>
            <w:sz w:val="28"/>
            <w:szCs w:val="28"/>
            <w:rtl/>
            <w:lang w:bidi="fa-IR"/>
          </w:rPr>
          <w:t xml:space="preserve"> میگیریم. </w:t>
        </w:r>
      </w:ins>
    </w:p>
    <w:p w14:paraId="160CCF9F" w14:textId="4415CEFC" w:rsidR="00105952" w:rsidRDefault="00105952">
      <w:pPr>
        <w:bidi/>
        <w:spacing w:after="0" w:line="276" w:lineRule="auto"/>
        <w:ind w:left="720"/>
        <w:rPr>
          <w:ins w:id="3027" w:author="Microsoft account" w:date="2025-10-03T11:19:00Z"/>
          <w:rFonts w:cs="Calibri"/>
          <w:sz w:val="28"/>
          <w:szCs w:val="28"/>
          <w:rtl/>
          <w:lang w:bidi="fa-IR"/>
        </w:rPr>
        <w:pPrChange w:id="3028" w:author="Microsoft account" w:date="2025-10-03T11:22:00Z">
          <w:pPr>
            <w:bidi/>
            <w:spacing w:after="0" w:line="276" w:lineRule="auto"/>
            <w:jc w:val="both"/>
          </w:pPr>
        </w:pPrChange>
      </w:pPr>
      <w:ins w:id="3029" w:author="Microsoft account" w:date="2025-10-03T11:18:00Z">
        <w:r>
          <w:rPr>
            <w:rFonts w:cs="Calibri"/>
            <w:sz w:val="28"/>
            <w:szCs w:val="28"/>
            <w:lang w:bidi="fa-IR"/>
          </w:rPr>
          <w:t>IndexError</w:t>
        </w:r>
        <w:r>
          <w:rPr>
            <w:rFonts w:cs="Calibri" w:hint="cs"/>
            <w:sz w:val="28"/>
            <w:szCs w:val="28"/>
            <w:rtl/>
            <w:lang w:bidi="fa-IR"/>
          </w:rPr>
          <w:t xml:space="preserve"> برای زمانیه که ما قصد داریم در یک </w:t>
        </w:r>
        <w:r>
          <w:rPr>
            <w:rFonts w:cs="Calibri"/>
            <w:sz w:val="28"/>
            <w:szCs w:val="28"/>
            <w:lang w:bidi="fa-IR"/>
          </w:rPr>
          <w:t>sequential</w:t>
        </w:r>
        <w:r>
          <w:rPr>
            <w:rFonts w:cs="Calibri" w:hint="cs"/>
            <w:sz w:val="28"/>
            <w:szCs w:val="28"/>
            <w:rtl/>
            <w:lang w:bidi="fa-IR"/>
          </w:rPr>
          <w:t xml:space="preserve"> مثل یک </w:t>
        </w:r>
        <w:r>
          <w:rPr>
            <w:rFonts w:cs="Calibri"/>
            <w:sz w:val="28"/>
            <w:szCs w:val="28"/>
            <w:lang w:bidi="fa-IR"/>
          </w:rPr>
          <w:t>list</w:t>
        </w:r>
      </w:ins>
      <w:ins w:id="3030" w:author="Microsoft account" w:date="2025-10-03T11:19:00Z">
        <w:r>
          <w:rPr>
            <w:rFonts w:cs="Calibri" w:hint="cs"/>
            <w:sz w:val="28"/>
            <w:szCs w:val="28"/>
            <w:rtl/>
            <w:lang w:bidi="fa-IR"/>
          </w:rPr>
          <w:t xml:space="preserve"> ، </w:t>
        </w:r>
        <w:r>
          <w:rPr>
            <w:rFonts w:cs="Calibri"/>
            <w:sz w:val="28"/>
            <w:szCs w:val="28"/>
            <w:lang w:bidi="fa-IR"/>
          </w:rPr>
          <w:t>value</w:t>
        </w:r>
        <w:r>
          <w:rPr>
            <w:rFonts w:cs="Calibri" w:hint="cs"/>
            <w:sz w:val="28"/>
            <w:szCs w:val="28"/>
            <w:rtl/>
            <w:lang w:bidi="fa-IR"/>
          </w:rPr>
          <w:t xml:space="preserve"> ای از یک </w:t>
        </w:r>
        <w:r>
          <w:rPr>
            <w:rFonts w:cs="Calibri"/>
            <w:sz w:val="28"/>
            <w:szCs w:val="28"/>
            <w:lang w:bidi="fa-IR"/>
          </w:rPr>
          <w:t>index</w:t>
        </w:r>
        <w:r>
          <w:rPr>
            <w:rFonts w:cs="Calibri" w:hint="cs"/>
            <w:sz w:val="28"/>
            <w:szCs w:val="28"/>
            <w:rtl/>
            <w:lang w:bidi="fa-IR"/>
          </w:rPr>
          <w:t xml:space="preserve"> رو بگیریم که وجود نداره. مثلا یه </w:t>
        </w:r>
        <w:r>
          <w:rPr>
            <w:rFonts w:cs="Calibri"/>
            <w:sz w:val="28"/>
            <w:szCs w:val="28"/>
            <w:lang w:bidi="fa-IR"/>
          </w:rPr>
          <w:t>list</w:t>
        </w:r>
        <w:r>
          <w:rPr>
            <w:rFonts w:cs="Calibri" w:hint="cs"/>
            <w:sz w:val="28"/>
            <w:szCs w:val="28"/>
            <w:rtl/>
            <w:lang w:bidi="fa-IR"/>
          </w:rPr>
          <w:t xml:space="preserve"> داریم که تا </w:t>
        </w:r>
        <w:r>
          <w:rPr>
            <w:rFonts w:cs="Calibri"/>
            <w:sz w:val="28"/>
            <w:szCs w:val="28"/>
            <w:lang w:bidi="fa-IR"/>
          </w:rPr>
          <w:t>index</w:t>
        </w:r>
        <w:r>
          <w:rPr>
            <w:rFonts w:cs="Calibri" w:hint="cs"/>
            <w:sz w:val="28"/>
            <w:szCs w:val="28"/>
            <w:rtl/>
            <w:lang w:bidi="fa-IR"/>
          </w:rPr>
          <w:t xml:space="preserve"> شماره 3 پر شده، و ما داریم درخواست 4 رو میدیم. خب ارور میگیریم .</w:t>
        </w:r>
      </w:ins>
    </w:p>
    <w:p w14:paraId="101D0357" w14:textId="485C5725" w:rsidR="00105952" w:rsidRDefault="00105952">
      <w:pPr>
        <w:bidi/>
        <w:spacing w:after="0" w:line="276" w:lineRule="auto"/>
        <w:ind w:left="720"/>
        <w:rPr>
          <w:ins w:id="3031" w:author="Microsoft account" w:date="2025-10-04T09:27:00Z"/>
          <w:rFonts w:cs="Calibri"/>
          <w:sz w:val="28"/>
          <w:szCs w:val="28"/>
          <w:rtl/>
          <w:lang w:bidi="fa-IR"/>
        </w:rPr>
        <w:pPrChange w:id="3032" w:author="Microsoft account" w:date="2025-10-03T11:22:00Z">
          <w:pPr>
            <w:bidi/>
            <w:spacing w:after="0" w:line="276" w:lineRule="auto"/>
            <w:jc w:val="both"/>
          </w:pPr>
        </w:pPrChange>
      </w:pPr>
      <w:ins w:id="3033" w:author="Microsoft account" w:date="2025-10-03T11:19:00Z">
        <w:r>
          <w:rPr>
            <w:rFonts w:cs="Calibri"/>
            <w:sz w:val="28"/>
            <w:szCs w:val="28"/>
            <w:lang w:bidi="fa-IR"/>
          </w:rPr>
          <w:t>TypeError</w:t>
        </w:r>
        <w:r>
          <w:rPr>
            <w:rFonts w:cs="Calibri" w:hint="cs"/>
            <w:sz w:val="28"/>
            <w:szCs w:val="28"/>
            <w:rtl/>
            <w:lang w:bidi="fa-IR"/>
          </w:rPr>
          <w:t xml:space="preserve"> برای زمانیه که ما قصد داریم مثلا عملیاتی که مربوط به </w:t>
        </w:r>
      </w:ins>
      <w:ins w:id="3034" w:author="Microsoft account" w:date="2025-10-03T11:20:00Z">
        <w:r>
          <w:rPr>
            <w:rFonts w:cs="Calibri"/>
            <w:sz w:val="28"/>
            <w:szCs w:val="28"/>
            <w:lang w:bidi="fa-IR"/>
          </w:rPr>
          <w:t>str</w:t>
        </w:r>
        <w:r>
          <w:rPr>
            <w:rFonts w:cs="Calibri" w:hint="cs"/>
            <w:sz w:val="28"/>
            <w:szCs w:val="28"/>
            <w:rtl/>
            <w:lang w:bidi="fa-IR"/>
          </w:rPr>
          <w:t xml:space="preserve"> هست رو روی </w:t>
        </w:r>
        <w:r>
          <w:rPr>
            <w:rFonts w:cs="Calibri"/>
            <w:sz w:val="28"/>
            <w:szCs w:val="28"/>
            <w:lang w:bidi="fa-IR"/>
          </w:rPr>
          <w:t>int</w:t>
        </w:r>
        <w:r>
          <w:rPr>
            <w:rFonts w:cs="Calibri" w:hint="cs"/>
            <w:sz w:val="28"/>
            <w:szCs w:val="28"/>
            <w:rtl/>
            <w:lang w:bidi="fa-IR"/>
          </w:rPr>
          <w:t xml:space="preserve"> پیاده کنیم، یا </w:t>
        </w:r>
        <w:r>
          <w:rPr>
            <w:rFonts w:cs="Calibri"/>
            <w:sz w:val="28"/>
            <w:szCs w:val="28"/>
            <w:lang w:bidi="fa-IR"/>
          </w:rPr>
          <w:t>sequential</w:t>
        </w:r>
        <w:r>
          <w:rPr>
            <w:rFonts w:cs="Calibri" w:hint="cs"/>
            <w:sz w:val="28"/>
            <w:szCs w:val="28"/>
            <w:rtl/>
            <w:lang w:bidi="fa-IR"/>
          </w:rPr>
          <w:t xml:space="preserve"> رو جمع کنیم با </w:t>
        </w:r>
        <w:r>
          <w:rPr>
            <w:rFonts w:cs="Calibri"/>
            <w:sz w:val="28"/>
            <w:szCs w:val="28"/>
            <w:lang w:bidi="fa-IR"/>
          </w:rPr>
          <w:t>str</w:t>
        </w:r>
        <w:r>
          <w:rPr>
            <w:rFonts w:cs="Calibri" w:hint="cs"/>
            <w:sz w:val="28"/>
            <w:szCs w:val="28"/>
            <w:rtl/>
            <w:lang w:bidi="fa-IR"/>
          </w:rPr>
          <w:t xml:space="preserve"> و به صورت کلی کارهایی انجام بدیم که مربوط به اون </w:t>
        </w:r>
        <w:r>
          <w:rPr>
            <w:rFonts w:cs="Calibri"/>
            <w:sz w:val="28"/>
            <w:szCs w:val="28"/>
            <w:lang w:bidi="fa-IR"/>
          </w:rPr>
          <w:t xml:space="preserve">data type </w:t>
        </w:r>
        <w:r>
          <w:rPr>
            <w:rFonts w:cs="Calibri" w:hint="cs"/>
            <w:sz w:val="28"/>
            <w:szCs w:val="28"/>
            <w:rtl/>
            <w:lang w:bidi="fa-IR"/>
          </w:rPr>
          <w:t xml:space="preserve"> نیستن. مثال بارزش هم جمع زدن یه </w:t>
        </w:r>
        <w:r>
          <w:rPr>
            <w:rFonts w:cs="Calibri"/>
            <w:sz w:val="28"/>
            <w:szCs w:val="28"/>
            <w:lang w:bidi="fa-IR"/>
          </w:rPr>
          <w:t>str</w:t>
        </w:r>
        <w:r>
          <w:rPr>
            <w:rFonts w:cs="Calibri" w:hint="cs"/>
            <w:sz w:val="28"/>
            <w:szCs w:val="28"/>
            <w:rtl/>
            <w:lang w:bidi="fa-IR"/>
          </w:rPr>
          <w:t xml:space="preserve">با یک </w:t>
        </w:r>
        <w:r>
          <w:rPr>
            <w:rFonts w:cs="Calibri"/>
            <w:sz w:val="28"/>
            <w:szCs w:val="28"/>
            <w:lang w:bidi="fa-IR"/>
          </w:rPr>
          <w:t>int,float</w:t>
        </w:r>
      </w:ins>
      <w:ins w:id="3035" w:author="Microsoft account" w:date="2025-10-03T11:21:00Z">
        <w:r>
          <w:rPr>
            <w:rFonts w:cs="Calibri" w:hint="cs"/>
            <w:sz w:val="28"/>
            <w:szCs w:val="28"/>
            <w:rtl/>
            <w:lang w:bidi="fa-IR"/>
          </w:rPr>
          <w:t xml:space="preserve"> عه. </w:t>
        </w:r>
      </w:ins>
    </w:p>
    <w:p w14:paraId="017B41A9" w14:textId="77777777" w:rsidR="00A636BA" w:rsidRDefault="00A636BA">
      <w:pPr>
        <w:bidi/>
        <w:spacing w:after="0" w:line="276" w:lineRule="auto"/>
        <w:ind w:left="720"/>
        <w:rPr>
          <w:ins w:id="3036" w:author="Microsoft account" w:date="2025-10-04T09:29:00Z"/>
          <w:rFonts w:cs="Calibri"/>
          <w:sz w:val="18"/>
          <w:szCs w:val="18"/>
          <w:rtl/>
          <w:lang w:bidi="fa-IR"/>
        </w:rPr>
        <w:pPrChange w:id="3037" w:author="Microsoft account" w:date="2025-10-04T09:27:00Z">
          <w:pPr>
            <w:bidi/>
            <w:spacing w:after="0" w:line="276" w:lineRule="auto"/>
            <w:jc w:val="both"/>
          </w:pPr>
        </w:pPrChange>
      </w:pPr>
      <w:ins w:id="3038" w:author="Microsoft account" w:date="2025-10-04T09:27:00Z">
        <w:r>
          <w:rPr>
            <w:rFonts w:cs="Calibri" w:hint="cs"/>
            <w:sz w:val="28"/>
            <w:szCs w:val="28"/>
            <w:rtl/>
            <w:lang w:bidi="fa-IR"/>
          </w:rPr>
          <w:t>(</w:t>
        </w:r>
      </w:ins>
      <w:ins w:id="3039" w:author="Microsoft account" w:date="2025-10-04T09:28:00Z">
        <w:r>
          <w:rPr>
            <w:rFonts w:cs="Calibri" w:hint="cs"/>
            <w:sz w:val="18"/>
            <w:szCs w:val="18"/>
            <w:rtl/>
            <w:lang w:bidi="fa-IR"/>
          </w:rPr>
          <w:t xml:space="preserve">ما تعداد بیشتری ارور داریم در پایتون که بازم تاکید میکنم ارور بهشون نمیگیم میگیم </w:t>
        </w:r>
        <w:r>
          <w:rPr>
            <w:rFonts w:cs="Calibri"/>
            <w:sz w:val="18"/>
            <w:szCs w:val="18"/>
            <w:lang w:bidi="fa-IR"/>
          </w:rPr>
          <w:t>built-in exception</w:t>
        </w:r>
        <w:r>
          <w:rPr>
            <w:rFonts w:cs="Calibri" w:hint="cs"/>
            <w:sz w:val="18"/>
            <w:szCs w:val="18"/>
            <w:rtl/>
            <w:lang w:bidi="fa-IR"/>
          </w:rPr>
          <w:t xml:space="preserve"> </w:t>
        </w:r>
      </w:ins>
      <w:ins w:id="3040" w:author="Microsoft account" w:date="2025-10-04T09:29:00Z">
        <w:r>
          <w:rPr>
            <w:rFonts w:cs="Calibri" w:hint="cs"/>
            <w:sz w:val="18"/>
            <w:szCs w:val="18"/>
            <w:rtl/>
            <w:lang w:bidi="fa-IR"/>
          </w:rPr>
          <w:t xml:space="preserve"> که پر کاربرد هاش از نظر </w:t>
        </w:r>
        <w:r>
          <w:rPr>
            <w:rFonts w:cs="Calibri"/>
            <w:sz w:val="18"/>
            <w:szCs w:val="18"/>
            <w:lang w:bidi="fa-IR"/>
          </w:rPr>
          <w:t>GPT</w:t>
        </w:r>
        <w:r>
          <w:rPr>
            <w:rFonts w:cs="Calibri" w:hint="cs"/>
            <w:sz w:val="18"/>
            <w:szCs w:val="18"/>
            <w:rtl/>
            <w:lang w:bidi="fa-IR"/>
          </w:rPr>
          <w:t xml:space="preserve"> ایناست:</w:t>
        </w:r>
      </w:ins>
    </w:p>
    <w:p w14:paraId="416F58AC" w14:textId="07C91C4B" w:rsidR="00A636BA" w:rsidRDefault="00A636BA">
      <w:pPr>
        <w:bidi/>
        <w:spacing w:after="0" w:line="276" w:lineRule="auto"/>
        <w:ind w:left="720"/>
        <w:rPr>
          <w:ins w:id="3041" w:author="Microsoft account" w:date="2025-10-04T09:29:00Z"/>
          <w:rFonts w:cs="Calibri"/>
          <w:sz w:val="18"/>
          <w:szCs w:val="18"/>
          <w:rtl/>
          <w:lang w:bidi="fa-IR"/>
        </w:rPr>
        <w:pPrChange w:id="3042" w:author="Microsoft account" w:date="2025-10-04T09:29:00Z">
          <w:pPr>
            <w:bidi/>
            <w:spacing w:after="0" w:line="276" w:lineRule="auto"/>
            <w:jc w:val="both"/>
          </w:pPr>
        </w:pPrChange>
      </w:pPr>
      <w:ins w:id="3043" w:author="Microsoft account" w:date="2025-10-04T09:30:00Z">
        <w:r w:rsidRPr="00A636BA">
          <w:rPr>
            <w:rFonts w:cs="Calibri"/>
            <w:sz w:val="18"/>
            <w:szCs w:val="18"/>
            <w:rtl/>
            <w:lang w:bidi="fa-IR"/>
          </w:rPr>
          <w:lastRenderedPageBreak/>
          <w:t>`</w:t>
        </w:r>
        <w:r w:rsidRPr="00A636BA">
          <w:rPr>
            <w:rFonts w:cs="Calibri"/>
            <w:sz w:val="18"/>
            <w:szCs w:val="18"/>
            <w:lang w:bidi="fa-IR"/>
          </w:rPr>
          <w:t>SyntaxError, IndentationError, TypeError, NameError, ValueError, IndexError, KeyError, AttributeError, ImportError, ModuleNotFoundError, FileNotFoundError, IOError, OSError, ZeroDivisionError, RuntimeError, RecursionError, AssertionError, MemoryError, OverflowError, EOFError, KeyboardInterrupt</w:t>
        </w:r>
        <w:r w:rsidRPr="00A636BA">
          <w:rPr>
            <w:rFonts w:cs="Calibri"/>
            <w:sz w:val="18"/>
            <w:szCs w:val="18"/>
            <w:rtl/>
            <w:lang w:bidi="fa-IR"/>
          </w:rPr>
          <w:t>`</w:t>
        </w:r>
      </w:ins>
    </w:p>
    <w:p w14:paraId="34211F32" w14:textId="70928E70" w:rsidR="00A636BA" w:rsidRDefault="00A636BA">
      <w:pPr>
        <w:bidi/>
        <w:spacing w:after="0" w:line="276" w:lineRule="auto"/>
        <w:ind w:left="720"/>
        <w:rPr>
          <w:ins w:id="3044" w:author="Microsoft account" w:date="2025-10-03T11:22:00Z"/>
          <w:rFonts w:cs="Calibri"/>
          <w:sz w:val="28"/>
          <w:szCs w:val="28"/>
          <w:rtl/>
          <w:lang w:bidi="fa-IR"/>
        </w:rPr>
        <w:pPrChange w:id="3045" w:author="Microsoft account" w:date="2025-10-04T09:29:00Z">
          <w:pPr>
            <w:bidi/>
            <w:spacing w:after="0" w:line="276" w:lineRule="auto"/>
            <w:jc w:val="both"/>
          </w:pPr>
        </w:pPrChange>
      </w:pPr>
      <w:ins w:id="3046" w:author="Microsoft account" w:date="2025-10-04T09:27:00Z">
        <w:r>
          <w:rPr>
            <w:rFonts w:cs="Calibri" w:hint="cs"/>
            <w:sz w:val="28"/>
            <w:szCs w:val="28"/>
            <w:rtl/>
            <w:lang w:bidi="fa-IR"/>
          </w:rPr>
          <w:t>)</w:t>
        </w:r>
      </w:ins>
    </w:p>
    <w:p w14:paraId="30DBD150" w14:textId="77777777" w:rsidR="006D06FF" w:rsidRDefault="006D06FF">
      <w:pPr>
        <w:bidi/>
        <w:spacing w:after="0" w:line="276" w:lineRule="auto"/>
        <w:rPr>
          <w:ins w:id="3047" w:author="Microsoft account" w:date="2025-10-03T11:22:00Z"/>
          <w:rFonts w:cs="Calibri"/>
          <w:sz w:val="28"/>
          <w:szCs w:val="28"/>
          <w:rtl/>
          <w:lang w:bidi="fa-IR"/>
        </w:rPr>
        <w:pPrChange w:id="3048" w:author="Microsoft account" w:date="2025-10-03T11:22:00Z">
          <w:pPr>
            <w:bidi/>
            <w:spacing w:after="0" w:line="276" w:lineRule="auto"/>
            <w:jc w:val="both"/>
          </w:pPr>
        </w:pPrChange>
      </w:pPr>
    </w:p>
    <w:p w14:paraId="7BF9C4F2" w14:textId="07A4E92A" w:rsidR="006D06FF" w:rsidRDefault="006D06FF">
      <w:pPr>
        <w:bidi/>
        <w:spacing w:after="0" w:line="276" w:lineRule="auto"/>
        <w:rPr>
          <w:ins w:id="3049" w:author="Microsoft account" w:date="2025-10-03T11:23:00Z"/>
          <w:rFonts w:cs="Calibri"/>
          <w:sz w:val="28"/>
          <w:szCs w:val="28"/>
          <w:rtl/>
          <w:lang w:bidi="fa-IR"/>
        </w:rPr>
        <w:pPrChange w:id="3050" w:author="Microsoft account" w:date="2025-10-03T11:22:00Z">
          <w:pPr>
            <w:bidi/>
            <w:spacing w:after="0" w:line="276" w:lineRule="auto"/>
            <w:jc w:val="both"/>
          </w:pPr>
        </w:pPrChange>
      </w:pPr>
      <w:ins w:id="3051" w:author="Microsoft account" w:date="2025-10-03T11:22:00Z">
        <w:r>
          <w:rPr>
            <w:rFonts w:cs="Calibri" w:hint="cs"/>
            <w:sz w:val="28"/>
            <w:szCs w:val="28"/>
            <w:rtl/>
            <w:lang w:bidi="fa-IR"/>
          </w:rPr>
          <w:t xml:space="preserve">خب ، ما هنوز توضیحاتی درمورد ارور ها داریم که از کلاس های دانشگاه به یاد داریم. یسری ارور داریم که </w:t>
        </w:r>
        <w:r>
          <w:rPr>
            <w:rFonts w:cs="Calibri"/>
            <w:sz w:val="28"/>
            <w:szCs w:val="28"/>
            <w:lang w:bidi="fa-IR"/>
          </w:rPr>
          <w:t>kernel</w:t>
        </w:r>
        <w:r>
          <w:rPr>
            <w:rFonts w:cs="Calibri" w:hint="cs"/>
            <w:sz w:val="28"/>
            <w:szCs w:val="28"/>
            <w:rtl/>
            <w:lang w:bidi="fa-IR"/>
          </w:rPr>
          <w:t xml:space="preserve"> خودش اینارو تشخیص میده . هسته اصلی </w:t>
        </w:r>
        <w:r>
          <w:rPr>
            <w:rFonts w:cs="Calibri"/>
            <w:sz w:val="28"/>
            <w:szCs w:val="28"/>
            <w:lang w:bidi="fa-IR"/>
          </w:rPr>
          <w:t>python</w:t>
        </w:r>
        <w:r>
          <w:rPr>
            <w:rFonts w:cs="Calibri" w:hint="cs"/>
            <w:sz w:val="28"/>
            <w:szCs w:val="28"/>
            <w:rtl/>
            <w:lang w:bidi="fa-IR"/>
          </w:rPr>
          <w:t xml:space="preserve"> مثلا اینارو تشخیص میده و میگه که شما </w:t>
        </w:r>
      </w:ins>
      <w:ins w:id="3052" w:author="Microsoft account" w:date="2025-10-03T11:23:00Z">
        <w:r>
          <w:rPr>
            <w:rFonts w:cs="Calibri"/>
            <w:sz w:val="28"/>
            <w:szCs w:val="28"/>
            <w:lang w:bidi="fa-IR"/>
          </w:rPr>
          <w:t>indexError</w:t>
        </w:r>
        <w:r>
          <w:rPr>
            <w:rFonts w:cs="Calibri" w:hint="cs"/>
            <w:sz w:val="28"/>
            <w:szCs w:val="28"/>
            <w:rtl/>
            <w:lang w:bidi="fa-IR"/>
          </w:rPr>
          <w:t xml:space="preserve"> داری. اما یسری ارور ها هست که مربوط به بخشِ </w:t>
        </w:r>
        <w:r>
          <w:rPr>
            <w:rFonts w:cs="Calibri"/>
            <w:sz w:val="28"/>
            <w:szCs w:val="28"/>
            <w:lang w:bidi="fa-IR"/>
          </w:rPr>
          <w:t>Logic</w:t>
        </w:r>
        <w:r>
          <w:rPr>
            <w:rFonts w:cs="Calibri" w:hint="cs"/>
            <w:sz w:val="28"/>
            <w:szCs w:val="28"/>
            <w:rtl/>
            <w:lang w:bidi="fa-IR"/>
          </w:rPr>
          <w:t xml:space="preserve"> برنامه س و خودِ هستۀ برنامه قرار نیست اینارو بدونه، و وظیفۀ کسیه که داره اون برنامه رو توسعه میده. </w:t>
        </w:r>
      </w:ins>
    </w:p>
    <w:p w14:paraId="5798453C" w14:textId="77777777" w:rsidR="006D06FF" w:rsidRDefault="006D06FF">
      <w:pPr>
        <w:bidi/>
        <w:spacing w:after="0" w:line="276" w:lineRule="auto"/>
        <w:rPr>
          <w:ins w:id="3053" w:author="Microsoft account" w:date="2025-10-03T11:23:00Z"/>
          <w:rFonts w:cs="Calibri"/>
          <w:sz w:val="28"/>
          <w:szCs w:val="28"/>
          <w:rtl/>
          <w:lang w:bidi="fa-IR"/>
        </w:rPr>
        <w:pPrChange w:id="3054" w:author="Microsoft account" w:date="2025-10-03T11:23:00Z">
          <w:pPr>
            <w:bidi/>
            <w:spacing w:after="0" w:line="276" w:lineRule="auto"/>
            <w:jc w:val="both"/>
          </w:pPr>
        </w:pPrChange>
      </w:pPr>
    </w:p>
    <w:p w14:paraId="5C91A5FB" w14:textId="00C49D9D" w:rsidR="006D06FF" w:rsidRDefault="006D06FF">
      <w:pPr>
        <w:bidi/>
        <w:spacing w:after="0" w:line="276" w:lineRule="auto"/>
        <w:rPr>
          <w:ins w:id="3055" w:author="Microsoft account" w:date="2025-10-03T11:24:00Z"/>
          <w:rFonts w:cs="Calibri"/>
          <w:sz w:val="28"/>
          <w:szCs w:val="28"/>
          <w:rtl/>
          <w:lang w:bidi="fa-IR"/>
        </w:rPr>
        <w:pPrChange w:id="3056" w:author="Microsoft account" w:date="2025-10-03T11:23:00Z">
          <w:pPr>
            <w:bidi/>
            <w:spacing w:after="0" w:line="276" w:lineRule="auto"/>
            <w:jc w:val="both"/>
          </w:pPr>
        </w:pPrChange>
      </w:pPr>
      <w:ins w:id="3057" w:author="Microsoft account" w:date="2025-10-03T11:23:00Z">
        <w:r>
          <w:rPr>
            <w:rFonts w:cs="Calibri" w:hint="cs"/>
            <w:sz w:val="28"/>
            <w:szCs w:val="28"/>
            <w:rtl/>
            <w:lang w:bidi="fa-IR"/>
          </w:rPr>
          <w:t xml:space="preserve">در ادامه هم اشاره ای به قانون </w:t>
        </w:r>
      </w:ins>
      <w:ins w:id="3058" w:author="Microsoft account" w:date="2025-10-03T11:24:00Z">
        <w:r>
          <w:rPr>
            <w:rFonts w:cs="Calibri"/>
            <w:sz w:val="28"/>
            <w:szCs w:val="28"/>
            <w:lang w:bidi="fa-IR"/>
          </w:rPr>
          <w:t>murphy</w:t>
        </w:r>
        <w:r>
          <w:rPr>
            <w:rFonts w:cs="Calibri" w:hint="cs"/>
            <w:sz w:val="28"/>
            <w:szCs w:val="28"/>
            <w:rtl/>
            <w:lang w:bidi="fa-IR"/>
          </w:rPr>
          <w:t xml:space="preserve"> کرد که :</w:t>
        </w:r>
      </w:ins>
    </w:p>
    <w:p w14:paraId="3821B90B" w14:textId="5CEA3492" w:rsidR="006D06FF" w:rsidRPr="006D06FF" w:rsidRDefault="006D06FF">
      <w:pPr>
        <w:pStyle w:val="IntenseQuote"/>
        <w:bidi/>
        <w:rPr>
          <w:ins w:id="3059" w:author="Microsoft account" w:date="2025-10-03T11:21:00Z"/>
          <w:rStyle w:val="IntenseEmphasis"/>
          <w:rtl/>
          <w:rPrChange w:id="3060" w:author="Microsoft account" w:date="2025-10-03T11:24:00Z">
            <w:rPr>
              <w:ins w:id="3061" w:author="Microsoft account" w:date="2025-10-03T11:21:00Z"/>
              <w:rFonts w:cs="Calibri"/>
              <w:sz w:val="28"/>
              <w:szCs w:val="28"/>
              <w:rtl/>
              <w:lang w:bidi="fa-IR"/>
            </w:rPr>
          </w:rPrChange>
        </w:rPr>
        <w:pPrChange w:id="3062" w:author="Microsoft account" w:date="2025-10-03T11:24:00Z">
          <w:pPr>
            <w:bidi/>
            <w:spacing w:after="0" w:line="276" w:lineRule="auto"/>
            <w:jc w:val="both"/>
          </w:pPr>
        </w:pPrChange>
      </w:pPr>
      <w:ins w:id="3063" w:author="Microsoft account" w:date="2025-10-03T11:24:00Z">
        <w:r>
          <w:rPr>
            <w:rStyle w:val="IntenseEmphasis"/>
            <w:rFonts w:cs="Times New Roman" w:hint="cs"/>
            <w:rtl/>
          </w:rPr>
          <w:t xml:space="preserve">هرچیزی که بتونه خراب بشه، بالاخره خراب میشه </w:t>
        </w:r>
        <w:r>
          <w:rPr>
            <w:rStyle w:val="IntenseEmphasis"/>
            <w:rFonts w:hint="cs"/>
            <w:rtl/>
          </w:rPr>
          <w:t>.</w:t>
        </w:r>
      </w:ins>
    </w:p>
    <w:p w14:paraId="19881171" w14:textId="2EC35F56" w:rsidR="00105952" w:rsidRDefault="006D06FF">
      <w:pPr>
        <w:bidi/>
        <w:spacing w:after="0" w:line="276" w:lineRule="auto"/>
        <w:rPr>
          <w:ins w:id="3064" w:author="Microsoft account" w:date="2025-10-03T11:25:00Z"/>
          <w:rFonts w:cs="Calibri"/>
          <w:sz w:val="28"/>
          <w:szCs w:val="28"/>
          <w:rtl/>
          <w:lang w:bidi="fa-IR"/>
        </w:rPr>
        <w:pPrChange w:id="3065" w:author="Microsoft account" w:date="2025-10-03T11:22:00Z">
          <w:pPr>
            <w:bidi/>
            <w:spacing w:after="0" w:line="276" w:lineRule="auto"/>
            <w:jc w:val="both"/>
          </w:pPr>
        </w:pPrChange>
      </w:pPr>
      <w:ins w:id="3066" w:author="Microsoft account" w:date="2025-10-03T11:24:00Z">
        <w:r>
          <w:rPr>
            <w:rFonts w:cs="Calibri" w:hint="cs"/>
            <w:sz w:val="28"/>
            <w:szCs w:val="28"/>
            <w:rtl/>
            <w:lang w:bidi="fa-IR"/>
          </w:rPr>
          <w:t xml:space="preserve">که </w:t>
        </w:r>
      </w:ins>
      <w:ins w:id="3067" w:author="Microsoft account" w:date="2025-10-03T11:25:00Z">
        <w:r>
          <w:rPr>
            <w:rFonts w:cs="Calibri" w:hint="cs"/>
            <w:sz w:val="28"/>
            <w:szCs w:val="28"/>
            <w:rtl/>
            <w:lang w:bidi="fa-IR"/>
          </w:rPr>
          <w:t xml:space="preserve">گفت ما باید این حالت های استثنائی ای که باعث میشه برنامه ما به </w:t>
        </w:r>
        <w:r>
          <w:rPr>
            <w:rFonts w:cs="Calibri"/>
            <w:sz w:val="28"/>
            <w:szCs w:val="28"/>
            <w:lang w:bidi="fa-IR"/>
          </w:rPr>
          <w:t>crash</w:t>
        </w:r>
        <w:r>
          <w:rPr>
            <w:rFonts w:cs="Calibri" w:hint="cs"/>
            <w:sz w:val="28"/>
            <w:szCs w:val="28"/>
            <w:rtl/>
            <w:lang w:bidi="fa-IR"/>
          </w:rPr>
          <w:t xml:space="preserve"> برسه رو جلوشو بگیریم و براش برنامه ای داشته باشیم و به طور کلی حل و فصلش کنیم. که برای این کار ، ما یه ساختاری داریم در </w:t>
        </w:r>
        <w:r>
          <w:rPr>
            <w:rFonts w:cs="Calibri"/>
            <w:sz w:val="28"/>
            <w:szCs w:val="28"/>
            <w:lang w:bidi="fa-IR"/>
          </w:rPr>
          <w:t>python</w:t>
        </w:r>
        <w:r>
          <w:rPr>
            <w:rFonts w:cs="Calibri" w:hint="cs"/>
            <w:sz w:val="28"/>
            <w:szCs w:val="28"/>
            <w:rtl/>
            <w:lang w:bidi="fa-IR"/>
          </w:rPr>
          <w:t xml:space="preserve"> که تا الان با بخشیش آشنایی داریم از قبل. اما نکات بیشتری داره:</w:t>
        </w:r>
      </w:ins>
    </w:p>
    <w:p w14:paraId="74B3BF6B" w14:textId="27983C7B" w:rsidR="006D06FF" w:rsidRDefault="00D726F1">
      <w:pPr>
        <w:bidi/>
        <w:spacing w:after="0" w:line="276" w:lineRule="auto"/>
        <w:rPr>
          <w:ins w:id="3068" w:author="Microsoft account" w:date="2025-10-03T11:27:00Z"/>
          <w:rFonts w:cs="Calibri"/>
          <w:sz w:val="28"/>
          <w:szCs w:val="28"/>
          <w:rtl/>
          <w:lang w:bidi="fa-IR"/>
        </w:rPr>
        <w:pPrChange w:id="3069" w:author="Microsoft account" w:date="2025-10-03T11:26:00Z">
          <w:pPr>
            <w:bidi/>
            <w:spacing w:after="0" w:line="276" w:lineRule="auto"/>
            <w:jc w:val="both"/>
          </w:pPr>
        </w:pPrChange>
      </w:pPr>
      <w:ins w:id="3070" w:author="Microsoft account" w:date="2025-10-03T11:26:00Z">
        <w:r w:rsidRPr="00D726F1">
          <w:rPr>
            <w:rFonts w:cs="Calibri"/>
            <w:noProof/>
            <w:sz w:val="28"/>
            <w:szCs w:val="28"/>
            <w:rPrChange w:id="3071" w:author="Unknown">
              <w:rPr>
                <w:noProof/>
              </w:rPr>
            </w:rPrChange>
          </w:rPr>
          <w:drawing>
            <wp:inline distT="0" distB="0" distL="0" distR="0" wp14:anchorId="165512E1" wp14:editId="07D31C21">
              <wp:extent cx="1354062" cy="2481943"/>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380112" cy="2529691"/>
                      </a:xfrm>
                      <a:prstGeom prst="rect">
                        <a:avLst/>
                      </a:prstGeom>
                    </pic:spPr>
                  </pic:pic>
                </a:graphicData>
              </a:graphic>
            </wp:inline>
          </w:drawing>
        </w:r>
      </w:ins>
    </w:p>
    <w:p w14:paraId="580BEE9A" w14:textId="77777777" w:rsidR="00D726F1" w:rsidRDefault="00D726F1">
      <w:pPr>
        <w:bidi/>
        <w:spacing w:after="0" w:line="276" w:lineRule="auto"/>
        <w:rPr>
          <w:ins w:id="3072" w:author="Microsoft account" w:date="2025-10-03T11:27:00Z"/>
          <w:rFonts w:cs="Calibri"/>
          <w:sz w:val="28"/>
          <w:szCs w:val="28"/>
          <w:rtl/>
          <w:lang w:bidi="fa-IR"/>
        </w:rPr>
        <w:pPrChange w:id="3073" w:author="Microsoft account" w:date="2025-10-03T11:27:00Z">
          <w:pPr>
            <w:bidi/>
            <w:spacing w:after="0" w:line="276" w:lineRule="auto"/>
            <w:jc w:val="both"/>
          </w:pPr>
        </w:pPrChange>
      </w:pPr>
    </w:p>
    <w:p w14:paraId="1F471E5F" w14:textId="1B0C1C01" w:rsidR="00D726F1" w:rsidRDefault="00D726F1">
      <w:pPr>
        <w:bidi/>
        <w:spacing w:after="0" w:line="276" w:lineRule="auto"/>
        <w:rPr>
          <w:ins w:id="3074" w:author="Microsoft account" w:date="2025-10-03T11:28:00Z"/>
          <w:rFonts w:cs="Calibri"/>
          <w:sz w:val="28"/>
          <w:szCs w:val="28"/>
          <w:rtl/>
          <w:lang w:bidi="fa-IR"/>
        </w:rPr>
        <w:pPrChange w:id="3075" w:author="Microsoft account" w:date="2025-10-03T11:27:00Z">
          <w:pPr>
            <w:bidi/>
            <w:spacing w:after="0" w:line="276" w:lineRule="auto"/>
            <w:jc w:val="both"/>
          </w:pPr>
        </w:pPrChange>
      </w:pPr>
      <w:ins w:id="3076" w:author="Microsoft account" w:date="2025-10-03T11:27:00Z">
        <w:r>
          <w:rPr>
            <w:rFonts w:cs="Calibri" w:hint="cs"/>
            <w:sz w:val="28"/>
            <w:szCs w:val="28"/>
            <w:rtl/>
            <w:lang w:bidi="fa-IR"/>
          </w:rPr>
          <w:t xml:space="preserve">-ما تا بخشِ </w:t>
        </w:r>
      </w:ins>
      <w:ins w:id="3077" w:author="Microsoft account" w:date="2025-10-03T11:28:00Z">
        <w:r>
          <w:rPr>
            <w:rFonts w:cs="Calibri"/>
            <w:sz w:val="28"/>
            <w:szCs w:val="28"/>
            <w:lang w:bidi="fa-IR"/>
          </w:rPr>
          <w:t>try except</w:t>
        </w:r>
        <w:r>
          <w:rPr>
            <w:rFonts w:cs="Calibri" w:hint="cs"/>
            <w:sz w:val="28"/>
            <w:szCs w:val="28"/>
            <w:rtl/>
            <w:lang w:bidi="fa-IR"/>
          </w:rPr>
          <w:t xml:space="preserve"> رو دیدیم قبلا. </w:t>
        </w:r>
      </w:ins>
    </w:p>
    <w:p w14:paraId="0F99D1A3" w14:textId="77777777" w:rsidR="00D726F1" w:rsidRDefault="00D726F1">
      <w:pPr>
        <w:bidi/>
        <w:spacing w:after="0" w:line="276" w:lineRule="auto"/>
        <w:rPr>
          <w:ins w:id="3078" w:author="Microsoft account" w:date="2025-10-03T11:28:00Z"/>
          <w:rFonts w:cs="Calibri"/>
          <w:sz w:val="28"/>
          <w:szCs w:val="28"/>
          <w:rtl/>
          <w:lang w:bidi="fa-IR"/>
        </w:rPr>
        <w:pPrChange w:id="3079" w:author="Microsoft account" w:date="2025-10-03T11:28:00Z">
          <w:pPr>
            <w:bidi/>
            <w:spacing w:after="0" w:line="276" w:lineRule="auto"/>
            <w:jc w:val="both"/>
          </w:pPr>
        </w:pPrChange>
      </w:pPr>
    </w:p>
    <w:p w14:paraId="3A9B1846" w14:textId="7305CF22" w:rsidR="00D726F1" w:rsidRDefault="00D726F1">
      <w:pPr>
        <w:bidi/>
        <w:spacing w:after="0" w:line="276" w:lineRule="auto"/>
        <w:rPr>
          <w:ins w:id="3080" w:author="Microsoft account" w:date="2025-10-03T11:31:00Z"/>
          <w:rFonts w:cs="Calibri"/>
          <w:sz w:val="28"/>
          <w:szCs w:val="28"/>
          <w:rtl/>
          <w:lang w:bidi="fa-IR"/>
        </w:rPr>
        <w:pPrChange w:id="3081" w:author="Microsoft account" w:date="2025-10-03T11:28:00Z">
          <w:pPr>
            <w:bidi/>
            <w:spacing w:after="0" w:line="276" w:lineRule="auto"/>
            <w:jc w:val="both"/>
          </w:pPr>
        </w:pPrChange>
      </w:pPr>
      <w:ins w:id="3082" w:author="Microsoft account" w:date="2025-10-03T11:28:00Z">
        <w:r>
          <w:rPr>
            <w:rFonts w:cs="Calibri" w:hint="cs"/>
            <w:sz w:val="28"/>
            <w:szCs w:val="28"/>
            <w:rtl/>
            <w:lang w:bidi="fa-IR"/>
          </w:rPr>
          <w:t>-</w:t>
        </w:r>
      </w:ins>
      <w:ins w:id="3083" w:author="Microsoft account" w:date="2025-10-03T11:31:00Z">
        <w:r w:rsidR="00356155">
          <w:rPr>
            <w:rFonts w:cs="Calibri" w:hint="cs"/>
            <w:sz w:val="28"/>
            <w:szCs w:val="28"/>
            <w:rtl/>
            <w:lang w:bidi="fa-IR"/>
          </w:rPr>
          <w:t>روند اصلی این سازوکار:</w:t>
        </w:r>
      </w:ins>
    </w:p>
    <w:p w14:paraId="4D84999C" w14:textId="1AD01E30" w:rsidR="00356155" w:rsidRDefault="00356155">
      <w:pPr>
        <w:bidi/>
        <w:spacing w:after="0" w:line="276" w:lineRule="auto"/>
        <w:jc w:val="center"/>
        <w:rPr>
          <w:ins w:id="3084" w:author="Microsoft account" w:date="2025-10-03T11:31:00Z"/>
          <w:rFonts w:cs="Calibri"/>
          <w:sz w:val="28"/>
          <w:szCs w:val="28"/>
          <w:rtl/>
          <w:lang w:bidi="fa-IR"/>
        </w:rPr>
        <w:pPrChange w:id="3085" w:author="Microsoft account" w:date="2025-10-03T11:31:00Z">
          <w:pPr>
            <w:bidi/>
            <w:spacing w:after="0" w:line="276" w:lineRule="auto"/>
            <w:jc w:val="both"/>
          </w:pPr>
        </w:pPrChange>
      </w:pPr>
      <w:ins w:id="3086" w:author="Microsoft account" w:date="2025-10-03T11:31:00Z">
        <w:r w:rsidRPr="00356155">
          <w:rPr>
            <w:rFonts w:cs="Calibri"/>
            <w:noProof/>
            <w:sz w:val="28"/>
            <w:szCs w:val="28"/>
            <w:rPrChange w:id="3087" w:author="Unknown">
              <w:rPr>
                <w:noProof/>
              </w:rPr>
            </w:rPrChange>
          </w:rPr>
          <w:lastRenderedPageBreak/>
          <w:drawing>
            <wp:inline distT="0" distB="0" distL="0" distR="0" wp14:anchorId="3D22E956" wp14:editId="5B9B2426">
              <wp:extent cx="2585417" cy="2260879"/>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601483" cy="2274928"/>
                      </a:xfrm>
                      <a:prstGeom prst="rect">
                        <a:avLst/>
                      </a:prstGeom>
                    </pic:spPr>
                  </pic:pic>
                </a:graphicData>
              </a:graphic>
            </wp:inline>
          </w:drawing>
        </w:r>
      </w:ins>
    </w:p>
    <w:p w14:paraId="02DE0803" w14:textId="5443498B" w:rsidR="00356155" w:rsidRDefault="00356155">
      <w:pPr>
        <w:bidi/>
        <w:spacing w:after="0" w:line="276" w:lineRule="auto"/>
        <w:rPr>
          <w:ins w:id="3088" w:author="Microsoft account" w:date="2025-10-03T11:35:00Z"/>
          <w:rFonts w:cs="Calibri"/>
          <w:sz w:val="28"/>
          <w:szCs w:val="28"/>
          <w:rtl/>
          <w:lang w:bidi="fa-IR"/>
        </w:rPr>
        <w:pPrChange w:id="3089" w:author="Microsoft account" w:date="2025-10-03T11:31:00Z">
          <w:pPr>
            <w:bidi/>
            <w:spacing w:after="0" w:line="276" w:lineRule="auto"/>
            <w:jc w:val="both"/>
          </w:pPr>
        </w:pPrChange>
      </w:pPr>
      <w:ins w:id="3090" w:author="Microsoft account" w:date="2025-10-03T11:31:00Z">
        <w:r>
          <w:rPr>
            <w:rFonts w:cs="Calibri" w:hint="cs"/>
            <w:sz w:val="28"/>
            <w:szCs w:val="28"/>
            <w:rtl/>
            <w:lang w:bidi="fa-IR"/>
          </w:rPr>
          <w:t xml:space="preserve">ما یه قطعه کدی داریم که حس میکنیم یا میدونیم یا شک داریم که ، ارور میده به یه نحوی، اون رو میزاریم توی بخشِ </w:t>
        </w:r>
      </w:ins>
      <w:ins w:id="3091" w:author="Microsoft account" w:date="2025-10-03T11:32:00Z">
        <w:r>
          <w:rPr>
            <w:rFonts w:cs="Calibri"/>
            <w:sz w:val="28"/>
            <w:szCs w:val="28"/>
            <w:lang w:bidi="fa-IR"/>
          </w:rPr>
          <w:t>try:</w:t>
        </w:r>
        <w:r>
          <w:rPr>
            <w:rFonts w:cs="Calibri" w:hint="cs"/>
            <w:sz w:val="28"/>
            <w:szCs w:val="28"/>
            <w:rtl/>
            <w:lang w:bidi="fa-IR"/>
          </w:rPr>
          <w:t xml:space="preserve"> . حالا برنامه ای که داریم برای زمانی که ارور اتفاق افتاد رو (یعنی تکنیکالی </w:t>
        </w:r>
        <w:r>
          <w:rPr>
            <w:rFonts w:cs="Calibri"/>
            <w:sz w:val="28"/>
            <w:szCs w:val="28"/>
            <w:lang w:bidi="fa-IR"/>
          </w:rPr>
          <w:t>error raise</w:t>
        </w:r>
        <w:r>
          <w:rPr>
            <w:rFonts w:cs="Calibri" w:hint="cs"/>
            <w:sz w:val="28"/>
            <w:szCs w:val="28"/>
            <w:rtl/>
            <w:lang w:bidi="fa-IR"/>
          </w:rPr>
          <w:t xml:space="preserve"> کرد) اون رو میزاریم توی </w:t>
        </w:r>
        <w:r>
          <w:rPr>
            <w:rFonts w:cs="Calibri"/>
            <w:sz w:val="28"/>
            <w:szCs w:val="28"/>
            <w:lang w:bidi="fa-IR"/>
          </w:rPr>
          <w:t>except:</w:t>
        </w:r>
      </w:ins>
      <w:ins w:id="3092" w:author="Microsoft account" w:date="2025-10-03T11:33:00Z">
        <w:r>
          <w:rPr>
            <w:rFonts w:cs="Calibri" w:hint="cs"/>
            <w:sz w:val="28"/>
            <w:szCs w:val="28"/>
            <w:rtl/>
            <w:lang w:bidi="fa-IR"/>
          </w:rPr>
          <w:t xml:space="preserve"> . که این باعث میشه چیزی که اونجا ما نوشتیم اجرا بشه، و برنامه متوقف نشه و به راه خودش ادامه بده وقتی که ارور اتفاق میوفته. و اما </w:t>
        </w:r>
        <w:r>
          <w:rPr>
            <w:rFonts w:cs="Calibri"/>
            <w:sz w:val="28"/>
            <w:szCs w:val="28"/>
            <w:lang w:bidi="fa-IR"/>
          </w:rPr>
          <w:t>else:</w:t>
        </w:r>
        <w:r>
          <w:rPr>
            <w:rFonts w:cs="Calibri" w:hint="cs"/>
            <w:sz w:val="28"/>
            <w:szCs w:val="28"/>
            <w:rtl/>
            <w:lang w:bidi="fa-IR"/>
          </w:rPr>
          <w:t xml:space="preserve"> برای زمانی هست که ارور اتفاق نیوفتاده ، یعنی اون کدِ که فکر میکردیم ارور میده رو براش توی </w:t>
        </w:r>
      </w:ins>
      <w:ins w:id="3093" w:author="Microsoft account" w:date="2025-10-03T11:34:00Z">
        <w:r>
          <w:rPr>
            <w:rFonts w:cs="Calibri"/>
            <w:sz w:val="28"/>
            <w:szCs w:val="28"/>
            <w:lang w:bidi="fa-IR"/>
          </w:rPr>
          <w:t>except:</w:t>
        </w:r>
        <w:r>
          <w:rPr>
            <w:rFonts w:cs="Calibri" w:hint="cs"/>
            <w:sz w:val="28"/>
            <w:szCs w:val="28"/>
            <w:rtl/>
            <w:lang w:bidi="fa-IR"/>
          </w:rPr>
          <w:t xml:space="preserve"> برنامه ریخته بودیم حالا به هر نحوی اروری نداشتیم؛ در این حالت کدی که داخل </w:t>
        </w:r>
        <w:r>
          <w:rPr>
            <w:rFonts w:cs="Calibri"/>
            <w:sz w:val="28"/>
            <w:szCs w:val="28"/>
            <w:lang w:bidi="fa-IR"/>
          </w:rPr>
          <w:t>else</w:t>
        </w:r>
        <w:r>
          <w:rPr>
            <w:rFonts w:cs="Calibri" w:hint="cs"/>
            <w:sz w:val="28"/>
            <w:szCs w:val="28"/>
            <w:rtl/>
            <w:lang w:bidi="fa-IR"/>
          </w:rPr>
          <w:t xml:space="preserve"> هست اجرا میشه. و حالا فرض کنیم یه کدی هست که میخوایم چه ارور داشتیم و چه نداشتیم اجرا بشه در مورد قطعه کدی که در </w:t>
        </w:r>
      </w:ins>
      <w:ins w:id="3094" w:author="Microsoft account" w:date="2025-10-03T11:35:00Z">
        <w:r>
          <w:rPr>
            <w:rFonts w:cs="Calibri"/>
            <w:sz w:val="28"/>
            <w:szCs w:val="28"/>
            <w:lang w:bidi="fa-IR"/>
          </w:rPr>
          <w:t>try</w:t>
        </w:r>
        <w:r>
          <w:rPr>
            <w:rFonts w:cs="Calibri" w:hint="cs"/>
            <w:sz w:val="28"/>
            <w:szCs w:val="28"/>
            <w:rtl/>
            <w:lang w:bidi="fa-IR"/>
          </w:rPr>
          <w:t xml:space="preserve"> هست، اون رو میزاریم توی </w:t>
        </w:r>
        <w:r>
          <w:rPr>
            <w:rFonts w:cs="Calibri"/>
            <w:sz w:val="28"/>
            <w:szCs w:val="28"/>
            <w:lang w:bidi="fa-IR"/>
          </w:rPr>
          <w:t>finally</w:t>
        </w:r>
        <w:r>
          <w:rPr>
            <w:rFonts w:cs="Calibri" w:hint="cs"/>
            <w:sz w:val="28"/>
            <w:szCs w:val="28"/>
            <w:rtl/>
            <w:lang w:bidi="fa-IR"/>
          </w:rPr>
          <w:t xml:space="preserve">  . و یعنی که چه ارور بگیریم و بریم توی </w:t>
        </w:r>
        <w:r>
          <w:rPr>
            <w:rFonts w:cs="Calibri"/>
            <w:sz w:val="28"/>
            <w:szCs w:val="28"/>
            <w:lang w:bidi="fa-IR"/>
          </w:rPr>
          <w:t>except</w:t>
        </w:r>
        <w:r>
          <w:rPr>
            <w:rFonts w:cs="Calibri" w:hint="cs"/>
            <w:sz w:val="28"/>
            <w:szCs w:val="28"/>
            <w:rtl/>
            <w:lang w:bidi="fa-IR"/>
          </w:rPr>
          <w:t xml:space="preserve"> و چه ارور نگیریم و بریم توی </w:t>
        </w:r>
        <w:r>
          <w:rPr>
            <w:rFonts w:cs="Calibri"/>
            <w:sz w:val="28"/>
            <w:szCs w:val="28"/>
            <w:lang w:bidi="fa-IR"/>
          </w:rPr>
          <w:t>else</w:t>
        </w:r>
        <w:r>
          <w:rPr>
            <w:rFonts w:cs="Calibri" w:hint="cs"/>
            <w:sz w:val="28"/>
            <w:szCs w:val="28"/>
            <w:rtl/>
            <w:lang w:bidi="fa-IR"/>
          </w:rPr>
          <w:t xml:space="preserve"> </w:t>
        </w:r>
        <w:r w:rsidR="00266C25">
          <w:rPr>
            <w:rFonts w:cs="Calibri" w:hint="cs"/>
            <w:sz w:val="28"/>
            <w:szCs w:val="28"/>
            <w:rtl/>
            <w:lang w:bidi="fa-IR"/>
          </w:rPr>
          <w:t xml:space="preserve">، در انتها به </w:t>
        </w:r>
        <w:r w:rsidR="00266C25">
          <w:rPr>
            <w:rFonts w:cs="Calibri"/>
            <w:sz w:val="28"/>
            <w:szCs w:val="28"/>
            <w:lang w:bidi="fa-IR"/>
          </w:rPr>
          <w:t>finally</w:t>
        </w:r>
        <w:r w:rsidR="00266C25">
          <w:rPr>
            <w:rFonts w:cs="Calibri" w:hint="cs"/>
            <w:sz w:val="28"/>
            <w:szCs w:val="28"/>
            <w:rtl/>
            <w:lang w:bidi="fa-IR"/>
          </w:rPr>
          <w:t xml:space="preserve"> میرسیم و مثل مرگ حقه.</w:t>
        </w:r>
      </w:ins>
    </w:p>
    <w:p w14:paraId="4F6AEE42" w14:textId="77777777" w:rsidR="00266C25" w:rsidRDefault="00266C25">
      <w:pPr>
        <w:bidi/>
        <w:spacing w:after="0" w:line="276" w:lineRule="auto"/>
        <w:rPr>
          <w:ins w:id="3095" w:author="Microsoft account" w:date="2025-10-03T11:35:00Z"/>
          <w:rFonts w:cs="Calibri"/>
          <w:sz w:val="28"/>
          <w:szCs w:val="28"/>
          <w:rtl/>
          <w:lang w:bidi="fa-IR"/>
        </w:rPr>
        <w:pPrChange w:id="3096" w:author="Microsoft account" w:date="2025-10-03T11:35:00Z">
          <w:pPr>
            <w:bidi/>
            <w:spacing w:after="0" w:line="276" w:lineRule="auto"/>
            <w:jc w:val="both"/>
          </w:pPr>
        </w:pPrChange>
      </w:pPr>
    </w:p>
    <w:p w14:paraId="34694518" w14:textId="62615441" w:rsidR="00266C25" w:rsidRDefault="00266C25">
      <w:pPr>
        <w:bidi/>
        <w:spacing w:after="0" w:line="276" w:lineRule="auto"/>
        <w:rPr>
          <w:ins w:id="3097" w:author="Microsoft account" w:date="2025-10-03T11:45:00Z"/>
          <w:rFonts w:cs="Calibri"/>
          <w:sz w:val="28"/>
          <w:szCs w:val="28"/>
          <w:rtl/>
          <w:lang w:bidi="fa-IR"/>
        </w:rPr>
        <w:pPrChange w:id="3098" w:author="Microsoft account" w:date="2025-10-03T11:35:00Z">
          <w:pPr>
            <w:bidi/>
            <w:spacing w:after="0" w:line="276" w:lineRule="auto"/>
            <w:jc w:val="both"/>
          </w:pPr>
        </w:pPrChange>
      </w:pPr>
      <w:ins w:id="3099" w:author="Microsoft account" w:date="2025-10-03T11:35:00Z">
        <w:r>
          <w:rPr>
            <w:rFonts w:cs="Calibri" w:hint="cs"/>
            <w:sz w:val="28"/>
            <w:szCs w:val="28"/>
            <w:rtl/>
            <w:lang w:bidi="fa-IR"/>
          </w:rPr>
          <w:t>-</w:t>
        </w:r>
      </w:ins>
      <w:ins w:id="3100" w:author="Microsoft account" w:date="2025-10-03T11:43:00Z">
        <w:r>
          <w:rPr>
            <w:rFonts w:cs="Calibri" w:hint="cs"/>
            <w:sz w:val="28"/>
            <w:szCs w:val="28"/>
            <w:rtl/>
            <w:lang w:bidi="fa-IR"/>
          </w:rPr>
          <w:t xml:space="preserve">نکته: یه چیزی که درمورد </w:t>
        </w:r>
        <w:r>
          <w:rPr>
            <w:rFonts w:cs="Calibri"/>
            <w:sz w:val="28"/>
            <w:szCs w:val="28"/>
            <w:lang w:bidi="fa-IR"/>
          </w:rPr>
          <w:t>try-except</w:t>
        </w:r>
        <w:r>
          <w:rPr>
            <w:rFonts w:cs="Calibri" w:hint="cs"/>
            <w:sz w:val="28"/>
            <w:szCs w:val="28"/>
            <w:rtl/>
            <w:lang w:bidi="fa-IR"/>
          </w:rPr>
          <w:t xml:space="preserve"> وجود داره اینه که اگر داریم ازش استفاده میکنیم </w:t>
        </w:r>
        <w:r w:rsidR="00445024">
          <w:rPr>
            <w:rFonts w:cs="Calibri" w:hint="cs"/>
            <w:sz w:val="28"/>
            <w:szCs w:val="28"/>
            <w:rtl/>
            <w:lang w:bidi="fa-IR"/>
          </w:rPr>
          <w:t xml:space="preserve">، به این معنیه که هر نوع اروری که داخلِ </w:t>
        </w:r>
      </w:ins>
      <w:ins w:id="3101" w:author="Microsoft account" w:date="2025-10-03T11:44:00Z">
        <w:r w:rsidR="00445024">
          <w:rPr>
            <w:rFonts w:cs="Calibri"/>
            <w:sz w:val="28"/>
            <w:szCs w:val="28"/>
            <w:lang w:bidi="fa-IR"/>
          </w:rPr>
          <w:t>try</w:t>
        </w:r>
        <w:r w:rsidR="00445024">
          <w:rPr>
            <w:rFonts w:cs="Calibri" w:hint="cs"/>
            <w:sz w:val="28"/>
            <w:szCs w:val="28"/>
            <w:rtl/>
            <w:lang w:bidi="fa-IR"/>
          </w:rPr>
          <w:t xml:space="preserve"> اتفاق بیوفته، ماسمال میشه و ازش میگذره و به جاش میره </w:t>
        </w:r>
        <w:r w:rsidR="00445024">
          <w:rPr>
            <w:rFonts w:cs="Calibri"/>
            <w:sz w:val="28"/>
            <w:szCs w:val="28"/>
            <w:lang w:bidi="fa-IR"/>
          </w:rPr>
          <w:t>except</w:t>
        </w:r>
        <w:r w:rsidR="00445024">
          <w:rPr>
            <w:rFonts w:cs="Calibri" w:hint="cs"/>
            <w:sz w:val="28"/>
            <w:szCs w:val="28"/>
            <w:rtl/>
            <w:lang w:bidi="fa-IR"/>
          </w:rPr>
          <w:t xml:space="preserve"> رو اجرا میکنه</w:t>
        </w:r>
      </w:ins>
      <w:ins w:id="3102" w:author="Microsoft account" w:date="2025-10-04T09:34:00Z">
        <w:r w:rsidR="0097151B">
          <w:rPr>
            <w:rFonts w:cs="Calibri" w:hint="cs"/>
            <w:sz w:val="28"/>
            <w:szCs w:val="28"/>
            <w:rtl/>
            <w:lang w:bidi="fa-IR"/>
          </w:rPr>
          <w:t>(</w:t>
        </w:r>
        <w:r w:rsidR="0097151B">
          <w:rPr>
            <w:rFonts w:cs="Calibri" w:hint="cs"/>
            <w:sz w:val="18"/>
            <w:szCs w:val="18"/>
            <w:rtl/>
            <w:lang w:bidi="fa-IR"/>
          </w:rPr>
          <w:t>اگر اشاره نکنیم که ...</w:t>
        </w:r>
        <w:r w:rsidR="0097151B">
          <w:rPr>
            <w:rFonts w:cs="Calibri" w:hint="cs"/>
            <w:sz w:val="28"/>
            <w:szCs w:val="28"/>
            <w:rtl/>
            <w:lang w:bidi="fa-IR"/>
          </w:rPr>
          <w:t>)</w:t>
        </w:r>
      </w:ins>
      <w:ins w:id="3103" w:author="Microsoft account" w:date="2025-10-03T11:44:00Z">
        <w:r w:rsidR="00445024">
          <w:rPr>
            <w:rFonts w:cs="Calibri" w:hint="cs"/>
            <w:sz w:val="28"/>
            <w:szCs w:val="28"/>
            <w:rtl/>
            <w:lang w:bidi="fa-IR"/>
          </w:rPr>
          <w:t xml:space="preserve">، بدون در نظر گرفتن اینکه ما آیا منظورمون </w:t>
        </w:r>
        <w:r w:rsidR="00445024">
          <w:rPr>
            <w:rFonts w:cs="Calibri"/>
            <w:sz w:val="28"/>
            <w:szCs w:val="28"/>
            <w:lang w:bidi="fa-IR"/>
          </w:rPr>
          <w:t>indexError</w:t>
        </w:r>
        <w:r w:rsidR="00445024">
          <w:rPr>
            <w:rFonts w:cs="Calibri" w:hint="cs"/>
            <w:sz w:val="28"/>
            <w:szCs w:val="28"/>
            <w:rtl/>
            <w:lang w:bidi="fa-IR"/>
          </w:rPr>
          <w:t xml:space="preserve"> بود یا مثلا </w:t>
        </w:r>
        <w:r w:rsidR="00445024">
          <w:rPr>
            <w:rFonts w:cs="Calibri"/>
            <w:sz w:val="28"/>
            <w:szCs w:val="28"/>
            <w:lang w:bidi="fa-IR"/>
          </w:rPr>
          <w:t>FileNotFound</w:t>
        </w:r>
        <w:r w:rsidR="00445024">
          <w:rPr>
            <w:rFonts w:cs="Calibri" w:hint="cs"/>
            <w:sz w:val="28"/>
            <w:szCs w:val="28"/>
            <w:rtl/>
            <w:lang w:bidi="fa-IR"/>
          </w:rPr>
          <w:t xml:space="preserve"> . خب برای اینکه این مشکل پیش نیاد ما میتونیم جلوی </w:t>
        </w:r>
        <w:r w:rsidR="00445024">
          <w:rPr>
            <w:rFonts w:cs="Calibri"/>
            <w:sz w:val="28"/>
            <w:szCs w:val="28"/>
            <w:lang w:bidi="fa-IR"/>
          </w:rPr>
          <w:t>except</w:t>
        </w:r>
        <w:r w:rsidR="00445024">
          <w:rPr>
            <w:rFonts w:cs="Calibri" w:hint="cs"/>
            <w:sz w:val="28"/>
            <w:szCs w:val="28"/>
            <w:rtl/>
            <w:lang w:bidi="fa-IR"/>
          </w:rPr>
          <w:t xml:space="preserve"> ذکر کنیم که در ازای بوجود اومدن کدوم ارور در کدِ </w:t>
        </w:r>
      </w:ins>
      <w:ins w:id="3104" w:author="Microsoft account" w:date="2025-10-03T11:45:00Z">
        <w:r w:rsidR="00445024">
          <w:rPr>
            <w:rFonts w:cs="Calibri"/>
            <w:sz w:val="28"/>
            <w:szCs w:val="28"/>
            <w:lang w:bidi="fa-IR"/>
          </w:rPr>
          <w:t>try</w:t>
        </w:r>
        <w:r w:rsidR="00445024">
          <w:rPr>
            <w:rFonts w:cs="Calibri" w:hint="cs"/>
            <w:sz w:val="28"/>
            <w:szCs w:val="28"/>
            <w:rtl/>
            <w:lang w:bidi="fa-IR"/>
          </w:rPr>
          <w:t xml:space="preserve"> این </w:t>
        </w:r>
        <w:r w:rsidR="00445024">
          <w:rPr>
            <w:rFonts w:cs="Calibri"/>
            <w:sz w:val="28"/>
            <w:szCs w:val="28"/>
            <w:lang w:bidi="fa-IR"/>
          </w:rPr>
          <w:t>except</w:t>
        </w:r>
        <w:r w:rsidR="00445024">
          <w:rPr>
            <w:rFonts w:cs="Calibri" w:hint="cs"/>
            <w:sz w:val="28"/>
            <w:szCs w:val="28"/>
            <w:rtl/>
            <w:lang w:bidi="fa-IR"/>
          </w:rPr>
          <w:t xml:space="preserve"> اجرا بشه . میتونیم هم چندین و چند </w:t>
        </w:r>
        <w:r w:rsidR="00445024">
          <w:rPr>
            <w:rFonts w:cs="Calibri"/>
            <w:sz w:val="28"/>
            <w:szCs w:val="28"/>
            <w:lang w:bidi="fa-IR"/>
          </w:rPr>
          <w:t>except</w:t>
        </w:r>
        <w:r w:rsidR="00445024">
          <w:rPr>
            <w:rFonts w:cs="Calibri" w:hint="cs"/>
            <w:sz w:val="28"/>
            <w:szCs w:val="28"/>
            <w:rtl/>
            <w:lang w:bidi="fa-IR"/>
          </w:rPr>
          <w:t xml:space="preserve"> داشته باشیم برای حالت های مختلف. مثال: </w:t>
        </w:r>
      </w:ins>
    </w:p>
    <w:p w14:paraId="2062D881" w14:textId="657979C9" w:rsidR="00445024" w:rsidRDefault="00445024">
      <w:pPr>
        <w:bidi/>
        <w:spacing w:after="0" w:line="276" w:lineRule="auto"/>
        <w:rPr>
          <w:ins w:id="3105" w:author="Microsoft account" w:date="2025-10-04T09:35:00Z"/>
          <w:rFonts w:cs="Calibri"/>
          <w:sz w:val="28"/>
          <w:szCs w:val="28"/>
          <w:rtl/>
          <w:lang w:bidi="fa-IR"/>
        </w:rPr>
        <w:pPrChange w:id="3106" w:author="Microsoft account" w:date="2025-10-03T11:45:00Z">
          <w:pPr>
            <w:bidi/>
            <w:spacing w:after="0" w:line="276" w:lineRule="auto"/>
            <w:jc w:val="both"/>
          </w:pPr>
        </w:pPrChange>
      </w:pPr>
      <w:ins w:id="3107" w:author="Microsoft account" w:date="2025-10-03T11:45:00Z">
        <w:r w:rsidRPr="00445024">
          <w:rPr>
            <w:rFonts w:cs="Calibri"/>
            <w:noProof/>
            <w:sz w:val="28"/>
            <w:szCs w:val="28"/>
            <w:rPrChange w:id="3108" w:author="Unknown">
              <w:rPr>
                <w:noProof/>
              </w:rPr>
            </w:rPrChange>
          </w:rPr>
          <w:drawing>
            <wp:inline distT="0" distB="0" distL="0" distR="0" wp14:anchorId="00421041" wp14:editId="7DCFF50A">
              <wp:extent cx="5731510" cy="240157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31510" cy="2401570"/>
                      </a:xfrm>
                      <a:prstGeom prst="rect">
                        <a:avLst/>
                      </a:prstGeom>
                    </pic:spPr>
                  </pic:pic>
                </a:graphicData>
              </a:graphic>
            </wp:inline>
          </w:drawing>
        </w:r>
      </w:ins>
    </w:p>
    <w:p w14:paraId="4AEA3A53" w14:textId="1173B030" w:rsidR="0097151B" w:rsidRDefault="0097151B">
      <w:pPr>
        <w:bidi/>
        <w:spacing w:after="0" w:line="276" w:lineRule="auto"/>
        <w:rPr>
          <w:ins w:id="3109" w:author="Microsoft account" w:date="2025-10-03T11:45:00Z"/>
          <w:rFonts w:cs="Calibri"/>
          <w:sz w:val="28"/>
          <w:szCs w:val="28"/>
          <w:rtl/>
          <w:lang w:bidi="fa-IR"/>
        </w:rPr>
        <w:pPrChange w:id="3110" w:author="Microsoft account" w:date="2025-10-04T09:35:00Z">
          <w:pPr>
            <w:bidi/>
            <w:spacing w:after="0" w:line="276" w:lineRule="auto"/>
            <w:jc w:val="both"/>
          </w:pPr>
        </w:pPrChange>
      </w:pPr>
      <w:ins w:id="3111" w:author="Microsoft account" w:date="2025-10-04T09:35:00Z">
        <w:r>
          <w:rPr>
            <w:rFonts w:cs="Calibri" w:hint="cs"/>
            <w:sz w:val="28"/>
            <w:szCs w:val="28"/>
            <w:rtl/>
            <w:lang w:bidi="fa-IR"/>
          </w:rPr>
          <w:lastRenderedPageBreak/>
          <w:t>(</w:t>
        </w:r>
        <w:r>
          <w:rPr>
            <w:rFonts w:cs="Calibri" w:hint="cs"/>
            <w:sz w:val="18"/>
            <w:szCs w:val="18"/>
            <w:rtl/>
            <w:lang w:bidi="fa-IR"/>
          </w:rPr>
          <w:t xml:space="preserve">که همینطور که دقت کنی این هم هست که ما میتونیم در </w:t>
        </w:r>
        <w:r>
          <w:rPr>
            <w:rFonts w:cs="Calibri"/>
            <w:sz w:val="18"/>
            <w:szCs w:val="18"/>
            <w:lang w:bidi="fa-IR"/>
          </w:rPr>
          <w:t>except</w:t>
        </w:r>
        <w:r>
          <w:rPr>
            <w:rFonts w:cs="Calibri" w:hint="cs"/>
            <w:sz w:val="18"/>
            <w:szCs w:val="18"/>
            <w:rtl/>
            <w:lang w:bidi="fa-IR"/>
          </w:rPr>
          <w:t xml:space="preserve"> مثلا بنویسیم </w:t>
        </w:r>
        <w:r>
          <w:rPr>
            <w:rFonts w:cs="Calibri"/>
            <w:sz w:val="18"/>
            <w:szCs w:val="18"/>
            <w:lang w:bidi="fa-IR"/>
          </w:rPr>
          <w:t>`KeyError as error_message</w:t>
        </w:r>
      </w:ins>
      <w:ins w:id="3112" w:author="Microsoft account" w:date="2025-10-04T09:36:00Z">
        <w:r>
          <w:rPr>
            <w:rFonts w:cs="Calibri"/>
            <w:sz w:val="18"/>
            <w:szCs w:val="18"/>
            <w:lang w:bidi="fa-IR"/>
          </w:rPr>
          <w:t>`</w:t>
        </w:r>
        <w:r>
          <w:rPr>
            <w:rFonts w:cs="Calibri" w:hint="cs"/>
            <w:sz w:val="18"/>
            <w:szCs w:val="18"/>
            <w:rtl/>
            <w:lang w:bidi="fa-IR"/>
          </w:rPr>
          <w:t xml:space="preserve"> و اون </w:t>
        </w:r>
        <w:r>
          <w:rPr>
            <w:rFonts w:cs="Calibri"/>
            <w:sz w:val="18"/>
            <w:szCs w:val="18"/>
            <w:lang w:bidi="fa-IR"/>
          </w:rPr>
          <w:t>error_message</w:t>
        </w:r>
        <w:r>
          <w:rPr>
            <w:rFonts w:cs="Calibri" w:hint="cs"/>
            <w:sz w:val="18"/>
            <w:szCs w:val="18"/>
            <w:rtl/>
            <w:lang w:bidi="fa-IR"/>
          </w:rPr>
          <w:t xml:space="preserve"> رو داخل برنامه استفاده کنیم </w:t>
        </w:r>
      </w:ins>
      <w:ins w:id="3113" w:author="Microsoft account" w:date="2025-10-04T09:35:00Z">
        <w:r>
          <w:rPr>
            <w:rFonts w:cs="Calibri" w:hint="cs"/>
            <w:sz w:val="28"/>
            <w:szCs w:val="28"/>
            <w:rtl/>
            <w:lang w:bidi="fa-IR"/>
          </w:rPr>
          <w:t>)</w:t>
        </w:r>
      </w:ins>
    </w:p>
    <w:p w14:paraId="2DF8791E" w14:textId="77777777" w:rsidR="00445024" w:rsidRDefault="00445024">
      <w:pPr>
        <w:bidi/>
        <w:spacing w:after="0" w:line="276" w:lineRule="auto"/>
        <w:rPr>
          <w:ins w:id="3114" w:author="Microsoft account" w:date="2025-10-03T11:45:00Z"/>
          <w:rFonts w:cs="Calibri"/>
          <w:sz w:val="28"/>
          <w:szCs w:val="28"/>
          <w:rtl/>
          <w:lang w:bidi="fa-IR"/>
        </w:rPr>
        <w:pPrChange w:id="3115" w:author="Microsoft account" w:date="2025-10-03T11:45:00Z">
          <w:pPr>
            <w:bidi/>
            <w:spacing w:after="0" w:line="276" w:lineRule="auto"/>
            <w:jc w:val="both"/>
          </w:pPr>
        </w:pPrChange>
      </w:pPr>
    </w:p>
    <w:p w14:paraId="315777C2" w14:textId="5FBB6994" w:rsidR="00445024" w:rsidRDefault="00445024">
      <w:pPr>
        <w:bidi/>
        <w:spacing w:after="0" w:line="276" w:lineRule="auto"/>
        <w:rPr>
          <w:ins w:id="3116" w:author="Microsoft account" w:date="2025-10-03T11:49:00Z"/>
          <w:rFonts w:cs="Calibri"/>
          <w:sz w:val="28"/>
          <w:szCs w:val="28"/>
          <w:rtl/>
          <w:lang w:bidi="fa-IR"/>
        </w:rPr>
        <w:pPrChange w:id="3117" w:author="Microsoft account" w:date="2025-10-03T11:45:00Z">
          <w:pPr>
            <w:bidi/>
            <w:spacing w:after="0" w:line="276" w:lineRule="auto"/>
            <w:jc w:val="both"/>
          </w:pPr>
        </w:pPrChange>
      </w:pPr>
      <w:ins w:id="3118" w:author="Microsoft account" w:date="2025-10-03T11:45:00Z">
        <w:r>
          <w:rPr>
            <w:rFonts w:cs="Calibri" w:hint="cs"/>
            <w:sz w:val="28"/>
            <w:szCs w:val="28"/>
            <w:rtl/>
            <w:lang w:bidi="fa-IR"/>
          </w:rPr>
          <w:t>-</w:t>
        </w:r>
      </w:ins>
      <w:ins w:id="3119" w:author="Microsoft account" w:date="2025-10-03T11:48:00Z">
        <w:r w:rsidR="00BF3BB4">
          <w:rPr>
            <w:rFonts w:cs="Calibri" w:hint="cs"/>
            <w:sz w:val="28"/>
            <w:szCs w:val="28"/>
            <w:rtl/>
            <w:lang w:bidi="fa-IR"/>
          </w:rPr>
          <w:t xml:space="preserve">گفته شد که </w:t>
        </w:r>
        <w:r w:rsidR="00BF3BB4">
          <w:rPr>
            <w:rFonts w:cs="Calibri"/>
            <w:sz w:val="28"/>
            <w:szCs w:val="28"/>
            <w:lang w:bidi="fa-IR"/>
          </w:rPr>
          <w:t>finally</w:t>
        </w:r>
      </w:ins>
      <w:ins w:id="3120" w:author="Microsoft account" w:date="2025-10-03T11:49:00Z">
        <w:r w:rsidR="00BF3BB4">
          <w:rPr>
            <w:rFonts w:cs="Calibri" w:hint="cs"/>
            <w:sz w:val="28"/>
            <w:szCs w:val="28"/>
            <w:rtl/>
            <w:lang w:bidi="fa-IR"/>
          </w:rPr>
          <w:t xml:space="preserve"> معمولا استفاده نمیشه، اما وجود همچین ساختاری گاهی اوقات میتونه قابل استفاده قرار بگیره. </w:t>
        </w:r>
      </w:ins>
    </w:p>
    <w:p w14:paraId="092B5DD5" w14:textId="77777777" w:rsidR="00BF3BB4" w:rsidRDefault="00BF3BB4">
      <w:pPr>
        <w:bidi/>
        <w:spacing w:after="0" w:line="276" w:lineRule="auto"/>
        <w:rPr>
          <w:ins w:id="3121" w:author="Microsoft account" w:date="2025-10-03T11:49:00Z"/>
          <w:rFonts w:cs="Calibri"/>
          <w:sz w:val="28"/>
          <w:szCs w:val="28"/>
          <w:rtl/>
          <w:lang w:bidi="fa-IR"/>
        </w:rPr>
        <w:pPrChange w:id="3122" w:author="Microsoft account" w:date="2025-10-03T11:49:00Z">
          <w:pPr>
            <w:bidi/>
            <w:spacing w:after="0" w:line="276" w:lineRule="auto"/>
            <w:jc w:val="both"/>
          </w:pPr>
        </w:pPrChange>
      </w:pPr>
    </w:p>
    <w:p w14:paraId="33CE2B42" w14:textId="3BC5E537" w:rsidR="00BF3BB4" w:rsidRDefault="00BF3BB4">
      <w:pPr>
        <w:bidi/>
        <w:spacing w:after="0" w:line="276" w:lineRule="auto"/>
        <w:rPr>
          <w:ins w:id="3123" w:author="Microsoft account" w:date="2025-10-03T11:50:00Z"/>
          <w:rFonts w:cs="Calibri"/>
          <w:sz w:val="28"/>
          <w:szCs w:val="28"/>
          <w:rtl/>
          <w:lang w:bidi="fa-IR"/>
        </w:rPr>
        <w:pPrChange w:id="3124" w:author="Microsoft account" w:date="2025-10-03T11:49:00Z">
          <w:pPr>
            <w:bidi/>
            <w:spacing w:after="0" w:line="276" w:lineRule="auto"/>
            <w:jc w:val="both"/>
          </w:pPr>
        </w:pPrChange>
      </w:pPr>
      <w:ins w:id="3125" w:author="Microsoft account" w:date="2025-10-03T11:49:00Z">
        <w:r>
          <w:rPr>
            <w:rFonts w:cs="Calibri" w:hint="cs"/>
            <w:sz w:val="28"/>
            <w:szCs w:val="28"/>
            <w:rtl/>
            <w:lang w:bidi="fa-IR"/>
          </w:rPr>
          <w:t xml:space="preserve">-خب حالا یه سوال؟ چطوری میتونیم </w:t>
        </w:r>
        <w:r>
          <w:rPr>
            <w:rFonts w:cs="Calibri"/>
            <w:sz w:val="28"/>
            <w:szCs w:val="28"/>
            <w:lang w:bidi="fa-IR"/>
          </w:rPr>
          <w:t>exception</w:t>
        </w:r>
        <w:r>
          <w:rPr>
            <w:rFonts w:cs="Calibri" w:hint="cs"/>
            <w:sz w:val="28"/>
            <w:szCs w:val="28"/>
            <w:rtl/>
            <w:lang w:bidi="fa-IR"/>
          </w:rPr>
          <w:t xml:space="preserve"> های خودمون رو </w:t>
        </w:r>
        <w:r>
          <w:rPr>
            <w:rFonts w:cs="Calibri"/>
            <w:sz w:val="28"/>
            <w:szCs w:val="28"/>
            <w:lang w:bidi="fa-IR"/>
          </w:rPr>
          <w:t>raise</w:t>
        </w:r>
        <w:r>
          <w:rPr>
            <w:rFonts w:cs="Calibri" w:hint="cs"/>
            <w:sz w:val="28"/>
            <w:szCs w:val="28"/>
            <w:rtl/>
            <w:lang w:bidi="fa-IR"/>
          </w:rPr>
          <w:t xml:space="preserve"> کنیم، چطور ارور بدیم</w:t>
        </w:r>
      </w:ins>
      <w:ins w:id="3126" w:author="Microsoft account" w:date="2025-10-03T11:50:00Z">
        <w:r>
          <w:rPr>
            <w:rFonts w:cs="Calibri" w:hint="cs"/>
            <w:sz w:val="28"/>
            <w:szCs w:val="28"/>
            <w:rtl/>
            <w:lang w:bidi="fa-IR"/>
          </w:rPr>
          <w:t xml:space="preserve">؟ </w:t>
        </w:r>
        <w:r w:rsidRPr="00BF3BB4">
          <w:rPr>
            <w:rFonts w:cs="Calibri"/>
            <w:sz w:val="28"/>
            <w:szCs w:val="28"/>
            <w:lang w:bidi="fa-IR"/>
          </w:rPr>
          <w:sym w:font="Wingdings" w:char="F04A"/>
        </w:r>
      </w:ins>
      <w:ins w:id="3127" w:author="Microsoft account" w:date="2025-10-04T09:37:00Z">
        <w:r w:rsidR="0097151B">
          <w:rPr>
            <w:rFonts w:cs="Calibri" w:hint="cs"/>
            <w:sz w:val="28"/>
            <w:szCs w:val="28"/>
            <w:rtl/>
            <w:lang w:bidi="fa-IR"/>
          </w:rPr>
          <w:t xml:space="preserve"> (</w:t>
        </w:r>
        <w:r w:rsidR="0097151B">
          <w:rPr>
            <w:rFonts w:cs="Calibri" w:hint="cs"/>
            <w:sz w:val="18"/>
            <w:szCs w:val="18"/>
            <w:rtl/>
            <w:lang w:bidi="fa-IR"/>
          </w:rPr>
          <w:t xml:space="preserve">پیش از اینکه بخوایم به این موضوع فکر کنیم خوبه که بدونیم دو تا </w:t>
        </w:r>
        <w:r w:rsidR="0097151B">
          <w:rPr>
            <w:rFonts w:cs="Calibri"/>
            <w:sz w:val="18"/>
            <w:szCs w:val="18"/>
            <w:lang w:bidi="fa-IR"/>
          </w:rPr>
          <w:t>class</w:t>
        </w:r>
        <w:r w:rsidR="0097151B">
          <w:rPr>
            <w:rFonts w:cs="Calibri" w:hint="cs"/>
            <w:sz w:val="18"/>
            <w:szCs w:val="18"/>
            <w:rtl/>
            <w:lang w:bidi="fa-IR"/>
          </w:rPr>
          <w:t xml:space="preserve"> پایه داریم به نام های </w:t>
        </w:r>
        <w:r w:rsidR="0097151B">
          <w:rPr>
            <w:rFonts w:cs="Calibri"/>
            <w:sz w:val="18"/>
            <w:szCs w:val="18"/>
            <w:lang w:bidi="fa-IR"/>
          </w:rPr>
          <w:t>BaseException</w:t>
        </w:r>
        <w:r w:rsidR="0097151B">
          <w:rPr>
            <w:rFonts w:cs="Calibri" w:hint="cs"/>
            <w:sz w:val="18"/>
            <w:szCs w:val="18"/>
            <w:rtl/>
            <w:lang w:bidi="fa-IR"/>
          </w:rPr>
          <w:t xml:space="preserve"> و </w:t>
        </w:r>
        <w:r w:rsidR="0097151B">
          <w:rPr>
            <w:rFonts w:cs="Calibri"/>
            <w:sz w:val="18"/>
            <w:szCs w:val="18"/>
            <w:lang w:bidi="fa-IR"/>
          </w:rPr>
          <w:t>Exception</w:t>
        </w:r>
        <w:r w:rsidR="0097151B">
          <w:rPr>
            <w:rFonts w:cs="Calibri" w:hint="cs"/>
            <w:sz w:val="18"/>
            <w:szCs w:val="18"/>
            <w:rtl/>
            <w:lang w:bidi="fa-IR"/>
          </w:rPr>
          <w:t xml:space="preserve"> . </w:t>
        </w:r>
        <w:r w:rsidR="0097151B">
          <w:rPr>
            <w:rFonts w:cs="Calibri"/>
            <w:sz w:val="18"/>
            <w:szCs w:val="18"/>
            <w:lang w:bidi="fa-IR"/>
          </w:rPr>
          <w:t>Exception</w:t>
        </w:r>
      </w:ins>
      <w:ins w:id="3128" w:author="Microsoft account" w:date="2025-10-04T09:38:00Z">
        <w:r w:rsidR="0097151B">
          <w:rPr>
            <w:rFonts w:cs="Calibri" w:hint="cs"/>
            <w:sz w:val="18"/>
            <w:szCs w:val="18"/>
            <w:rtl/>
            <w:lang w:bidi="fa-IR"/>
          </w:rPr>
          <w:t xml:space="preserve"> از </w:t>
        </w:r>
        <w:r w:rsidR="0097151B">
          <w:rPr>
            <w:rFonts w:cs="Calibri"/>
            <w:sz w:val="18"/>
            <w:szCs w:val="18"/>
            <w:lang w:bidi="fa-IR"/>
          </w:rPr>
          <w:t>BaseException</w:t>
        </w:r>
        <w:r w:rsidR="0097151B">
          <w:rPr>
            <w:rFonts w:cs="Calibri" w:hint="cs"/>
            <w:sz w:val="18"/>
            <w:szCs w:val="18"/>
            <w:rtl/>
            <w:lang w:bidi="fa-IR"/>
          </w:rPr>
          <w:t xml:space="preserve"> ارث بری یا </w:t>
        </w:r>
        <w:r w:rsidR="0097151B">
          <w:rPr>
            <w:rFonts w:cs="Calibri"/>
            <w:sz w:val="18"/>
            <w:szCs w:val="18"/>
            <w:lang w:bidi="fa-IR"/>
          </w:rPr>
          <w:t>inherit</w:t>
        </w:r>
        <w:r w:rsidR="0097151B">
          <w:rPr>
            <w:rFonts w:cs="Calibri" w:hint="cs"/>
            <w:sz w:val="18"/>
            <w:szCs w:val="18"/>
            <w:rtl/>
            <w:lang w:bidi="fa-IR"/>
          </w:rPr>
          <w:t xml:space="preserve"> میکنه و باقی </w:t>
        </w:r>
        <w:r w:rsidR="0097151B">
          <w:rPr>
            <w:rFonts w:cs="Calibri"/>
            <w:sz w:val="18"/>
            <w:szCs w:val="18"/>
            <w:lang w:bidi="fa-IR"/>
          </w:rPr>
          <w:t>built-in exception</w:t>
        </w:r>
        <w:r w:rsidR="0097151B">
          <w:rPr>
            <w:rFonts w:cs="Calibri" w:hint="cs"/>
            <w:sz w:val="18"/>
            <w:szCs w:val="18"/>
            <w:rtl/>
            <w:lang w:bidi="fa-IR"/>
          </w:rPr>
          <w:t xml:space="preserve"> ها از این دوتا </w:t>
        </w:r>
        <w:r w:rsidR="0097151B">
          <w:rPr>
            <w:rFonts w:cs="Calibri"/>
            <w:sz w:val="18"/>
            <w:szCs w:val="18"/>
            <w:lang w:bidi="fa-IR"/>
          </w:rPr>
          <w:t>inherit</w:t>
        </w:r>
        <w:r w:rsidR="0097151B">
          <w:rPr>
            <w:rFonts w:cs="Calibri" w:hint="cs"/>
            <w:sz w:val="18"/>
            <w:szCs w:val="18"/>
            <w:rtl/>
            <w:lang w:bidi="fa-IR"/>
          </w:rPr>
          <w:t xml:space="preserve"> میکنن.</w:t>
        </w:r>
      </w:ins>
      <w:ins w:id="3129" w:author="Microsoft account" w:date="2025-10-04T09:37:00Z">
        <w:r w:rsidR="0097151B">
          <w:rPr>
            <w:rFonts w:cs="Calibri" w:hint="cs"/>
            <w:sz w:val="28"/>
            <w:szCs w:val="28"/>
            <w:rtl/>
            <w:lang w:bidi="fa-IR"/>
          </w:rPr>
          <w:t>)</w:t>
        </w:r>
      </w:ins>
    </w:p>
    <w:p w14:paraId="5D4E6558" w14:textId="77777777" w:rsidR="00BF3BB4" w:rsidRDefault="00BF3BB4">
      <w:pPr>
        <w:bidi/>
        <w:spacing w:after="0" w:line="276" w:lineRule="auto"/>
        <w:rPr>
          <w:ins w:id="3130" w:author="Microsoft account" w:date="2025-10-03T11:50:00Z"/>
          <w:rFonts w:cs="Calibri"/>
          <w:sz w:val="28"/>
          <w:szCs w:val="28"/>
          <w:rtl/>
          <w:lang w:bidi="fa-IR"/>
        </w:rPr>
        <w:pPrChange w:id="3131" w:author="Microsoft account" w:date="2025-10-03T11:50:00Z">
          <w:pPr>
            <w:bidi/>
            <w:spacing w:after="0" w:line="276" w:lineRule="auto"/>
            <w:jc w:val="both"/>
          </w:pPr>
        </w:pPrChange>
      </w:pPr>
    </w:p>
    <w:p w14:paraId="2392D4E3" w14:textId="722F6CF1" w:rsidR="00BF3BB4" w:rsidRDefault="00BF3BB4">
      <w:pPr>
        <w:bidi/>
        <w:spacing w:after="0" w:line="276" w:lineRule="auto"/>
        <w:rPr>
          <w:ins w:id="3132" w:author="Microsoft account" w:date="2025-10-03T12:09:00Z"/>
          <w:rFonts w:cs="Calibri"/>
          <w:sz w:val="28"/>
          <w:szCs w:val="28"/>
          <w:rtl/>
          <w:lang w:bidi="fa-IR"/>
        </w:rPr>
        <w:pPrChange w:id="3133" w:author="Microsoft account" w:date="2025-10-03T11:50:00Z">
          <w:pPr>
            <w:bidi/>
            <w:spacing w:after="0" w:line="276" w:lineRule="auto"/>
            <w:jc w:val="both"/>
          </w:pPr>
        </w:pPrChange>
      </w:pPr>
      <w:ins w:id="3134" w:author="Microsoft account" w:date="2025-10-03T11:50:00Z">
        <w:r>
          <w:rPr>
            <w:rFonts w:cs="Calibri" w:hint="cs"/>
            <w:sz w:val="28"/>
            <w:szCs w:val="28"/>
            <w:rtl/>
            <w:lang w:bidi="fa-IR"/>
          </w:rPr>
          <w:t>-</w:t>
        </w:r>
      </w:ins>
      <w:ins w:id="3135" w:author="Microsoft account" w:date="2025-10-03T12:06:00Z">
        <w:r w:rsidR="00164F65">
          <w:rPr>
            <w:rFonts w:cs="Calibri" w:hint="cs"/>
            <w:sz w:val="28"/>
            <w:szCs w:val="28"/>
            <w:rtl/>
            <w:lang w:bidi="fa-IR"/>
          </w:rPr>
          <w:t xml:space="preserve">هرجای برنامه که بخوایم میتونیم با </w:t>
        </w:r>
        <w:r w:rsidR="00164F65">
          <w:rPr>
            <w:rFonts w:cs="Calibri"/>
            <w:sz w:val="28"/>
            <w:szCs w:val="28"/>
            <w:lang w:bidi="fa-IR"/>
          </w:rPr>
          <w:t>raise &lt;error type&gt;(</w:t>
        </w:r>
      </w:ins>
      <w:ins w:id="3136" w:author="Microsoft account" w:date="2025-10-03T12:07:00Z">
        <w:r w:rsidR="00164F65">
          <w:rPr>
            <w:rFonts w:cs="Calibri"/>
            <w:sz w:val="28"/>
            <w:szCs w:val="28"/>
            <w:lang w:bidi="fa-IR"/>
          </w:rPr>
          <w:t>“message”</w:t>
        </w:r>
      </w:ins>
      <w:ins w:id="3137" w:author="Microsoft account" w:date="2025-10-03T12:06:00Z">
        <w:r w:rsidR="00164F65">
          <w:rPr>
            <w:rFonts w:cs="Calibri"/>
            <w:sz w:val="28"/>
            <w:szCs w:val="28"/>
            <w:lang w:bidi="fa-IR"/>
          </w:rPr>
          <w:t>)</w:t>
        </w:r>
      </w:ins>
      <w:ins w:id="3138" w:author="Microsoft account" w:date="2025-10-03T12:07:00Z">
        <w:r w:rsidR="00164F65">
          <w:rPr>
            <w:rFonts w:cs="Calibri" w:hint="cs"/>
            <w:sz w:val="28"/>
            <w:szCs w:val="28"/>
            <w:rtl/>
            <w:lang w:bidi="fa-IR"/>
          </w:rPr>
          <w:t xml:space="preserve"> ارور </w:t>
        </w:r>
        <w:r w:rsidR="00164F65">
          <w:rPr>
            <w:rFonts w:cs="Calibri"/>
            <w:sz w:val="28"/>
            <w:szCs w:val="28"/>
            <w:lang w:bidi="fa-IR"/>
          </w:rPr>
          <w:t>raise</w:t>
        </w:r>
        <w:r w:rsidR="00164F65">
          <w:rPr>
            <w:rFonts w:cs="Calibri" w:hint="cs"/>
            <w:sz w:val="28"/>
            <w:szCs w:val="28"/>
            <w:rtl/>
            <w:lang w:bidi="fa-IR"/>
          </w:rPr>
          <w:t xml:space="preserve"> کنیم ، یا اگر درست تر بخوایم تلفظ کنیم ، میتونیم</w:t>
        </w:r>
        <w:r w:rsidR="00164F65">
          <w:rPr>
            <w:rFonts w:cs="Calibri"/>
            <w:sz w:val="28"/>
            <w:szCs w:val="28"/>
            <w:lang w:bidi="fa-IR"/>
          </w:rPr>
          <w:t xml:space="preserve"> exception </w:t>
        </w:r>
        <w:r w:rsidR="00164F65">
          <w:rPr>
            <w:rFonts w:cs="Calibri" w:hint="cs"/>
            <w:sz w:val="28"/>
            <w:szCs w:val="28"/>
            <w:rtl/>
            <w:lang w:bidi="fa-IR"/>
          </w:rPr>
          <w:t xml:space="preserve"> بدیم </w:t>
        </w:r>
      </w:ins>
      <w:ins w:id="3139" w:author="Microsoft account" w:date="2025-10-03T12:09:00Z">
        <w:r w:rsidR="00164F65">
          <w:rPr>
            <w:rFonts w:cs="Calibri" w:hint="cs"/>
            <w:sz w:val="28"/>
            <w:szCs w:val="28"/>
            <w:rtl/>
            <w:lang w:bidi="fa-IR"/>
          </w:rPr>
          <w:t>. مثال:</w:t>
        </w:r>
      </w:ins>
    </w:p>
    <w:p w14:paraId="717D6242" w14:textId="1AA71E84" w:rsidR="00164F65" w:rsidRDefault="00164F65">
      <w:pPr>
        <w:bidi/>
        <w:spacing w:after="0" w:line="276" w:lineRule="auto"/>
        <w:rPr>
          <w:ins w:id="3140" w:author="Microsoft account" w:date="2025-10-03T12:09:00Z"/>
          <w:rFonts w:cs="Calibri"/>
          <w:sz w:val="28"/>
          <w:szCs w:val="28"/>
          <w:rtl/>
          <w:lang w:bidi="fa-IR"/>
        </w:rPr>
        <w:pPrChange w:id="3141" w:author="Microsoft account" w:date="2025-10-03T12:09:00Z">
          <w:pPr>
            <w:bidi/>
            <w:spacing w:after="0" w:line="276" w:lineRule="auto"/>
            <w:jc w:val="both"/>
          </w:pPr>
        </w:pPrChange>
      </w:pPr>
      <w:ins w:id="3142" w:author="Microsoft account" w:date="2025-10-03T12:09:00Z">
        <w:r w:rsidRPr="00164F65">
          <w:rPr>
            <w:rFonts w:cs="Calibri"/>
            <w:noProof/>
            <w:sz w:val="28"/>
            <w:szCs w:val="28"/>
            <w:rPrChange w:id="3143" w:author="Unknown">
              <w:rPr>
                <w:noProof/>
              </w:rPr>
            </w:rPrChange>
          </w:rPr>
          <w:drawing>
            <wp:inline distT="0" distB="0" distL="0" distR="0" wp14:anchorId="184A7091" wp14:editId="2F8024FC">
              <wp:extent cx="5731510" cy="187325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31510" cy="1873250"/>
                      </a:xfrm>
                      <a:prstGeom prst="rect">
                        <a:avLst/>
                      </a:prstGeom>
                    </pic:spPr>
                  </pic:pic>
                </a:graphicData>
              </a:graphic>
            </wp:inline>
          </w:drawing>
        </w:r>
      </w:ins>
    </w:p>
    <w:p w14:paraId="27C2F677" w14:textId="0E287E04" w:rsidR="00164F65" w:rsidRDefault="0060751C">
      <w:pPr>
        <w:bidi/>
        <w:spacing w:after="0" w:line="276" w:lineRule="auto"/>
        <w:rPr>
          <w:ins w:id="3144" w:author="Microsoft account" w:date="2025-10-04T09:39:00Z"/>
          <w:rFonts w:cs="Calibri"/>
          <w:sz w:val="28"/>
          <w:szCs w:val="28"/>
          <w:rtl/>
          <w:lang w:bidi="fa-IR"/>
        </w:rPr>
        <w:pPrChange w:id="3145" w:author="Microsoft account" w:date="2025-10-03T12:07:00Z">
          <w:pPr>
            <w:bidi/>
            <w:spacing w:after="0" w:line="276" w:lineRule="auto"/>
            <w:jc w:val="both"/>
          </w:pPr>
        </w:pPrChange>
      </w:pPr>
      <w:ins w:id="3146" w:author="Microsoft account" w:date="2025-10-04T09:39:00Z">
        <w:r>
          <w:rPr>
            <w:rFonts w:cs="Calibri" w:hint="cs"/>
            <w:sz w:val="28"/>
            <w:szCs w:val="28"/>
            <w:rtl/>
            <w:lang w:bidi="fa-IR"/>
          </w:rPr>
          <w:t>(</w:t>
        </w:r>
        <w:r>
          <w:rPr>
            <w:rFonts w:cs="Calibri" w:hint="cs"/>
            <w:sz w:val="18"/>
            <w:szCs w:val="18"/>
            <w:rtl/>
            <w:lang w:bidi="fa-IR"/>
          </w:rPr>
          <w:t xml:space="preserve">نکته: دوتا موضوع جداگانه داریم، یکی اینه که ارور </w:t>
        </w:r>
        <w:r>
          <w:rPr>
            <w:rFonts w:cs="Calibri"/>
            <w:sz w:val="18"/>
            <w:szCs w:val="18"/>
            <w:lang w:bidi="fa-IR"/>
          </w:rPr>
          <w:t>raise</w:t>
        </w:r>
        <w:r>
          <w:rPr>
            <w:rFonts w:cs="Calibri" w:hint="cs"/>
            <w:sz w:val="18"/>
            <w:szCs w:val="18"/>
            <w:rtl/>
            <w:lang w:bidi="fa-IR"/>
          </w:rPr>
          <w:t xml:space="preserve"> کنیم (که یعنی اینکه اگر این </w:t>
        </w:r>
        <w:r>
          <w:rPr>
            <w:rFonts w:cs="Calibri"/>
            <w:sz w:val="18"/>
            <w:szCs w:val="18"/>
            <w:lang w:bidi="fa-IR"/>
          </w:rPr>
          <w:t>built-in exception</w:t>
        </w:r>
        <w:r>
          <w:rPr>
            <w:rFonts w:cs="Calibri" w:hint="cs"/>
            <w:sz w:val="18"/>
            <w:szCs w:val="18"/>
            <w:rtl/>
            <w:lang w:bidi="fa-IR"/>
          </w:rPr>
          <w:t xml:space="preserve"> بود میتونستیم با ساختار </w:t>
        </w:r>
        <w:r>
          <w:rPr>
            <w:rFonts w:cs="Calibri"/>
            <w:sz w:val="18"/>
            <w:szCs w:val="18"/>
            <w:lang w:bidi="fa-IR"/>
          </w:rPr>
          <w:t>try-except</w:t>
        </w:r>
        <w:r>
          <w:rPr>
            <w:rFonts w:cs="Calibri" w:hint="cs"/>
            <w:sz w:val="18"/>
            <w:szCs w:val="18"/>
            <w:rtl/>
            <w:lang w:bidi="fa-IR"/>
          </w:rPr>
          <w:t xml:space="preserve"> اون رو یه برنامه ای واسش بچینیم) و یکی اینه که ارور رو با </w:t>
        </w:r>
      </w:ins>
      <w:ins w:id="3147" w:author="Microsoft account" w:date="2025-10-04T09:40:00Z">
        <w:r>
          <w:rPr>
            <w:rFonts w:cs="Calibri"/>
            <w:sz w:val="18"/>
            <w:szCs w:val="18"/>
            <w:lang w:bidi="fa-IR"/>
          </w:rPr>
          <w:t>try-except</w:t>
        </w:r>
        <w:r>
          <w:rPr>
            <w:rFonts w:cs="Calibri" w:hint="cs"/>
            <w:sz w:val="18"/>
            <w:szCs w:val="18"/>
            <w:rtl/>
            <w:lang w:bidi="fa-IR"/>
          </w:rPr>
          <w:t xml:space="preserve"> یه بلایی سرش بیارم که معمولا روی </w:t>
        </w:r>
        <w:r>
          <w:rPr>
            <w:rFonts w:cs="Calibri"/>
            <w:sz w:val="18"/>
            <w:szCs w:val="18"/>
            <w:lang w:bidi="fa-IR"/>
          </w:rPr>
          <w:t>built-in exception</w:t>
        </w:r>
        <w:r>
          <w:rPr>
            <w:rFonts w:cs="Calibri" w:hint="cs"/>
            <w:sz w:val="18"/>
            <w:szCs w:val="18"/>
            <w:rtl/>
            <w:lang w:bidi="fa-IR"/>
          </w:rPr>
          <w:t xml:space="preserve"> این کار رو میکنیم. پس ارور دادن با یه برنامه ای برای ارور داشتن فرق میکنه. </w:t>
        </w:r>
      </w:ins>
      <w:ins w:id="3148" w:author="Microsoft account" w:date="2025-10-04T09:39:00Z">
        <w:r>
          <w:rPr>
            <w:rFonts w:cs="Calibri" w:hint="cs"/>
            <w:sz w:val="28"/>
            <w:szCs w:val="28"/>
            <w:rtl/>
            <w:lang w:bidi="fa-IR"/>
          </w:rPr>
          <w:t>)</w:t>
        </w:r>
      </w:ins>
    </w:p>
    <w:p w14:paraId="74D670C9" w14:textId="77777777" w:rsidR="0060751C" w:rsidRDefault="0060751C">
      <w:pPr>
        <w:bidi/>
        <w:spacing w:after="0" w:line="276" w:lineRule="auto"/>
        <w:rPr>
          <w:ins w:id="3149" w:author="Microsoft account" w:date="2025-10-03T12:07:00Z"/>
          <w:rFonts w:cs="Calibri"/>
          <w:sz w:val="28"/>
          <w:szCs w:val="28"/>
          <w:rtl/>
          <w:lang w:bidi="fa-IR"/>
        </w:rPr>
        <w:pPrChange w:id="3150" w:author="Microsoft account" w:date="2025-10-04T09:39:00Z">
          <w:pPr>
            <w:bidi/>
            <w:spacing w:after="0" w:line="276" w:lineRule="auto"/>
            <w:jc w:val="both"/>
          </w:pPr>
        </w:pPrChange>
      </w:pPr>
    </w:p>
    <w:p w14:paraId="3367AE27" w14:textId="17C42128" w:rsidR="00164F65" w:rsidRDefault="00164F65">
      <w:pPr>
        <w:bidi/>
        <w:spacing w:after="0" w:line="276" w:lineRule="auto"/>
        <w:rPr>
          <w:ins w:id="3151" w:author="Microsoft account" w:date="2025-10-03T13:01:00Z"/>
          <w:rFonts w:cs="Calibri"/>
          <w:sz w:val="28"/>
          <w:szCs w:val="28"/>
          <w:rtl/>
          <w:lang w:bidi="fa-IR"/>
        </w:rPr>
        <w:pPrChange w:id="3152" w:author="Microsoft account" w:date="2025-10-03T12:07:00Z">
          <w:pPr>
            <w:bidi/>
            <w:spacing w:after="0" w:line="276" w:lineRule="auto"/>
            <w:jc w:val="both"/>
          </w:pPr>
        </w:pPrChange>
      </w:pPr>
      <w:ins w:id="3153" w:author="Microsoft account" w:date="2025-10-03T12:07:00Z">
        <w:r>
          <w:rPr>
            <w:rFonts w:cs="Calibri" w:hint="cs"/>
            <w:sz w:val="28"/>
            <w:szCs w:val="28"/>
            <w:rtl/>
            <w:lang w:bidi="fa-IR"/>
          </w:rPr>
          <w:t>-</w:t>
        </w:r>
      </w:ins>
      <w:ins w:id="3154" w:author="Microsoft account" w:date="2025-10-03T12:59:00Z">
        <w:r w:rsidR="008A27FF">
          <w:rPr>
            <w:rFonts w:cs="Calibri" w:hint="cs"/>
            <w:sz w:val="28"/>
            <w:szCs w:val="28"/>
            <w:rtl/>
            <w:lang w:bidi="fa-IR"/>
          </w:rPr>
          <w:t xml:space="preserve">الان رسیدیم به یه </w:t>
        </w:r>
        <w:r w:rsidR="008A27FF">
          <w:rPr>
            <w:rFonts w:cs="Calibri"/>
            <w:sz w:val="28"/>
            <w:szCs w:val="28"/>
            <w:lang w:bidi="fa-IR"/>
          </w:rPr>
          <w:t>challenge</w:t>
        </w:r>
        <w:r w:rsidR="008A27FF">
          <w:rPr>
            <w:rFonts w:cs="Calibri" w:hint="cs"/>
            <w:sz w:val="28"/>
            <w:szCs w:val="28"/>
            <w:rtl/>
            <w:lang w:bidi="fa-IR"/>
          </w:rPr>
          <w:t xml:space="preserve"> که قراره توی کد های </w:t>
        </w:r>
        <w:r w:rsidR="008A27FF">
          <w:rPr>
            <w:rFonts w:cs="Calibri"/>
            <w:sz w:val="28"/>
            <w:szCs w:val="28"/>
            <w:lang w:bidi="fa-IR"/>
          </w:rPr>
          <w:t xml:space="preserve">NATO </w:t>
        </w:r>
      </w:ins>
      <w:ins w:id="3155" w:author="Microsoft account" w:date="2025-10-03T13:00:00Z">
        <w:r w:rsidR="008A27FF">
          <w:rPr>
            <w:rFonts w:cs="Calibri" w:hint="cs"/>
            <w:sz w:val="28"/>
            <w:szCs w:val="28"/>
            <w:rtl/>
            <w:lang w:bidi="fa-IR"/>
          </w:rPr>
          <w:t xml:space="preserve"> که مربوط به روزهای قبله، وقتی که </w:t>
        </w:r>
        <w:r w:rsidR="008A27FF">
          <w:rPr>
            <w:rFonts w:cs="Calibri"/>
            <w:sz w:val="28"/>
            <w:szCs w:val="28"/>
            <w:lang w:bidi="fa-IR"/>
          </w:rPr>
          <w:t>user</w:t>
        </w:r>
        <w:r w:rsidR="008A27FF">
          <w:rPr>
            <w:rFonts w:cs="Calibri" w:hint="cs"/>
            <w:sz w:val="28"/>
            <w:szCs w:val="28"/>
            <w:rtl/>
            <w:lang w:bidi="fa-IR"/>
          </w:rPr>
          <w:t xml:space="preserve"> یه مقداری وارد میکنه که </w:t>
        </w:r>
        <w:r w:rsidR="008A27FF">
          <w:rPr>
            <w:rFonts w:cs="Calibri"/>
            <w:sz w:val="28"/>
            <w:szCs w:val="28"/>
            <w:lang w:bidi="fa-IR"/>
          </w:rPr>
          <w:t>letter</w:t>
        </w:r>
        <w:r w:rsidR="008A27FF">
          <w:rPr>
            <w:rFonts w:cs="Calibri" w:hint="cs"/>
            <w:sz w:val="28"/>
            <w:szCs w:val="28"/>
            <w:rtl/>
            <w:lang w:bidi="fa-IR"/>
          </w:rPr>
          <w:t xml:space="preserve"> نیست پس نمیتونه اسم باشه، و ما باید کاری کنیم که یه چیزی پرینت بشه و از دوباره ورودی بگیره. کاری </w:t>
        </w:r>
      </w:ins>
      <w:ins w:id="3156" w:author="Microsoft account" w:date="2025-10-03T13:01:00Z">
        <w:r w:rsidR="008A27FF">
          <w:rPr>
            <w:rFonts w:cs="Calibri" w:hint="cs"/>
            <w:sz w:val="28"/>
            <w:szCs w:val="28"/>
            <w:rtl/>
            <w:lang w:bidi="fa-IR"/>
          </w:rPr>
          <w:t xml:space="preserve">که درنهایت باید میشد رو انجام دادم ولی جلسه بعد باید با راه دوره چک بشه. </w:t>
        </w:r>
      </w:ins>
    </w:p>
    <w:p w14:paraId="2315D61F" w14:textId="77777777" w:rsidR="008A27FF" w:rsidRDefault="008A27FF">
      <w:pPr>
        <w:bidi/>
        <w:spacing w:after="0" w:line="276" w:lineRule="auto"/>
        <w:rPr>
          <w:ins w:id="3157" w:author="Microsoft account" w:date="2025-10-03T13:01:00Z"/>
          <w:rFonts w:cs="Calibri"/>
          <w:sz w:val="28"/>
          <w:szCs w:val="28"/>
          <w:rtl/>
          <w:lang w:bidi="fa-IR"/>
        </w:rPr>
        <w:pPrChange w:id="3158" w:author="Microsoft account" w:date="2025-10-03T13:01:00Z">
          <w:pPr>
            <w:bidi/>
            <w:spacing w:after="0" w:line="276" w:lineRule="auto"/>
            <w:jc w:val="both"/>
          </w:pPr>
        </w:pPrChange>
      </w:pPr>
    </w:p>
    <w:p w14:paraId="5A38B05B" w14:textId="7405DA49" w:rsidR="008A27FF" w:rsidRDefault="008A27FF">
      <w:pPr>
        <w:bidi/>
        <w:spacing w:after="0" w:line="276" w:lineRule="auto"/>
        <w:rPr>
          <w:ins w:id="3159" w:author="Microsoft account" w:date="2025-10-03T11:27:00Z"/>
          <w:rFonts w:cs="Calibri"/>
          <w:sz w:val="28"/>
          <w:szCs w:val="28"/>
          <w:lang w:bidi="fa-IR"/>
        </w:rPr>
        <w:pPrChange w:id="3160" w:author="Microsoft account" w:date="2025-10-03T13:01:00Z">
          <w:pPr>
            <w:bidi/>
            <w:spacing w:after="0" w:line="276" w:lineRule="auto"/>
            <w:jc w:val="both"/>
          </w:pPr>
        </w:pPrChange>
      </w:pPr>
      <w:ins w:id="3161" w:author="Microsoft account" w:date="2025-10-03T13:01:00Z">
        <w:r>
          <w:rPr>
            <w:rFonts w:cs="Calibri" w:hint="cs"/>
            <w:sz w:val="28"/>
            <w:szCs w:val="28"/>
            <w:rtl/>
            <w:lang w:bidi="fa-IR"/>
          </w:rPr>
          <w:t xml:space="preserve">تا </w:t>
        </w:r>
        <w:r>
          <w:rPr>
            <w:rFonts w:cs="Calibri"/>
            <w:sz w:val="28"/>
            <w:szCs w:val="28"/>
            <w:lang w:bidi="fa-IR"/>
          </w:rPr>
          <w:t>Day030 006 00:02:38</w:t>
        </w:r>
      </w:ins>
    </w:p>
    <w:p w14:paraId="5CCD64FB" w14:textId="77777777" w:rsidR="00D726F1" w:rsidRDefault="00D726F1">
      <w:pPr>
        <w:bidi/>
        <w:spacing w:after="0" w:line="276" w:lineRule="auto"/>
        <w:rPr>
          <w:ins w:id="3162" w:author="Microsoft account" w:date="2025-10-03T11:27:00Z"/>
          <w:rFonts w:cs="Calibri"/>
          <w:sz w:val="28"/>
          <w:szCs w:val="28"/>
          <w:rtl/>
          <w:lang w:bidi="fa-IR"/>
        </w:rPr>
        <w:pPrChange w:id="3163" w:author="Microsoft account" w:date="2025-10-03T11:27:00Z">
          <w:pPr>
            <w:bidi/>
            <w:spacing w:after="0" w:line="276" w:lineRule="auto"/>
            <w:jc w:val="both"/>
          </w:pPr>
        </w:pPrChange>
      </w:pPr>
    </w:p>
    <w:p w14:paraId="4EA7E59F" w14:textId="77777777" w:rsidR="00D726F1" w:rsidRDefault="00D726F1">
      <w:pPr>
        <w:bidi/>
        <w:spacing w:after="0" w:line="276" w:lineRule="auto"/>
        <w:rPr>
          <w:ins w:id="3164" w:author="Microsoft account" w:date="2025-10-03T11:27:00Z"/>
          <w:rFonts w:cs="Calibri"/>
          <w:sz w:val="28"/>
          <w:szCs w:val="28"/>
          <w:rtl/>
          <w:lang w:bidi="fa-IR"/>
        </w:rPr>
        <w:pPrChange w:id="3165" w:author="Microsoft account" w:date="2025-10-03T11:27:00Z">
          <w:pPr>
            <w:bidi/>
            <w:spacing w:after="0" w:line="276" w:lineRule="auto"/>
            <w:jc w:val="both"/>
          </w:pPr>
        </w:pPrChange>
      </w:pPr>
    </w:p>
    <w:p w14:paraId="1A20E8F2" w14:textId="77777777" w:rsidR="00D726F1" w:rsidRDefault="00D726F1">
      <w:pPr>
        <w:bidi/>
        <w:spacing w:after="0" w:line="276" w:lineRule="auto"/>
        <w:rPr>
          <w:ins w:id="3166" w:author="Microsoft account" w:date="2025-10-03T11:27:00Z"/>
          <w:rFonts w:cs="Calibri"/>
          <w:sz w:val="28"/>
          <w:szCs w:val="28"/>
          <w:rtl/>
          <w:lang w:bidi="fa-IR"/>
        </w:rPr>
        <w:pPrChange w:id="3167" w:author="Microsoft account" w:date="2025-10-03T11:27:00Z">
          <w:pPr>
            <w:bidi/>
            <w:spacing w:after="0" w:line="276" w:lineRule="auto"/>
            <w:jc w:val="both"/>
          </w:pPr>
        </w:pPrChange>
      </w:pPr>
    </w:p>
    <w:p w14:paraId="7B9539C4" w14:textId="77777777" w:rsidR="00D726F1" w:rsidRDefault="00D726F1">
      <w:pPr>
        <w:bidi/>
        <w:spacing w:after="0" w:line="276" w:lineRule="auto"/>
        <w:rPr>
          <w:ins w:id="3168" w:author="Microsoft account" w:date="2025-10-03T11:27:00Z"/>
          <w:rFonts w:cs="Calibri"/>
          <w:sz w:val="28"/>
          <w:szCs w:val="28"/>
          <w:rtl/>
          <w:lang w:bidi="fa-IR"/>
        </w:rPr>
        <w:pPrChange w:id="3169" w:author="Microsoft account" w:date="2025-10-03T11:27:00Z">
          <w:pPr>
            <w:bidi/>
            <w:spacing w:after="0" w:line="276" w:lineRule="auto"/>
            <w:jc w:val="both"/>
          </w:pPr>
        </w:pPrChange>
      </w:pPr>
    </w:p>
    <w:p w14:paraId="26D61AB4" w14:textId="77777777" w:rsidR="00D726F1" w:rsidRDefault="00D726F1">
      <w:pPr>
        <w:bidi/>
        <w:spacing w:after="0" w:line="276" w:lineRule="auto"/>
        <w:rPr>
          <w:ins w:id="3170" w:author="Microsoft account" w:date="2025-10-03T11:27:00Z"/>
          <w:rFonts w:cs="Calibri"/>
          <w:sz w:val="28"/>
          <w:szCs w:val="28"/>
          <w:rtl/>
          <w:lang w:bidi="fa-IR"/>
        </w:rPr>
        <w:pPrChange w:id="3171" w:author="Microsoft account" w:date="2025-10-03T11:27:00Z">
          <w:pPr>
            <w:bidi/>
            <w:spacing w:after="0" w:line="276" w:lineRule="auto"/>
            <w:jc w:val="both"/>
          </w:pPr>
        </w:pPrChange>
      </w:pPr>
    </w:p>
    <w:p w14:paraId="7ECB20A9" w14:textId="77777777" w:rsidR="00D726F1" w:rsidRDefault="00D726F1">
      <w:pPr>
        <w:bidi/>
        <w:spacing w:after="0" w:line="276" w:lineRule="auto"/>
        <w:rPr>
          <w:ins w:id="3172" w:author="Microsoft account" w:date="2025-10-03T11:27:00Z"/>
          <w:rFonts w:cs="Calibri"/>
          <w:sz w:val="28"/>
          <w:szCs w:val="28"/>
          <w:rtl/>
          <w:lang w:bidi="fa-IR"/>
        </w:rPr>
        <w:pPrChange w:id="3173" w:author="Microsoft account" w:date="2025-10-03T11:27:00Z">
          <w:pPr>
            <w:bidi/>
            <w:spacing w:after="0" w:line="276" w:lineRule="auto"/>
            <w:jc w:val="both"/>
          </w:pPr>
        </w:pPrChange>
      </w:pPr>
    </w:p>
    <w:p w14:paraId="51B0F937" w14:textId="0EDC22DB" w:rsidR="00D726F1" w:rsidRDefault="0060751C">
      <w:pPr>
        <w:bidi/>
        <w:spacing w:after="0" w:line="276" w:lineRule="auto"/>
        <w:rPr>
          <w:ins w:id="3174" w:author="Microsoft account" w:date="2025-10-03T11:27:00Z"/>
          <w:rFonts w:cs="Calibri"/>
          <w:sz w:val="28"/>
          <w:szCs w:val="28"/>
          <w:rtl/>
          <w:lang w:bidi="fa-IR"/>
        </w:rPr>
        <w:pPrChange w:id="3175" w:author="Microsoft account" w:date="2025-10-03T11:27:00Z">
          <w:pPr>
            <w:bidi/>
            <w:spacing w:after="0" w:line="276" w:lineRule="auto"/>
            <w:jc w:val="both"/>
          </w:pPr>
        </w:pPrChange>
      </w:pPr>
      <w:bookmarkStart w:id="3176" w:name="I4040712"/>
      <w:ins w:id="3177" w:author="Microsoft account" w:date="2025-10-04T09:41:00Z">
        <w:r>
          <w:rPr>
            <w:rFonts w:cs="Calibri" w:hint="cs"/>
            <w:sz w:val="28"/>
            <w:szCs w:val="28"/>
            <w:rtl/>
            <w:lang w:bidi="fa-IR"/>
          </w:rPr>
          <w:lastRenderedPageBreak/>
          <w:t>ادامه</w:t>
        </w:r>
      </w:ins>
    </w:p>
    <w:bookmarkEnd w:id="3176"/>
    <w:p w14:paraId="0D559CB5" w14:textId="77777777" w:rsidR="00D726F1" w:rsidRDefault="00D726F1">
      <w:pPr>
        <w:bidi/>
        <w:spacing w:after="0" w:line="276" w:lineRule="auto"/>
        <w:rPr>
          <w:ins w:id="3178" w:author="Microsoft account" w:date="2025-10-03T11:27:00Z"/>
          <w:rFonts w:cs="Calibri"/>
          <w:sz w:val="28"/>
          <w:szCs w:val="28"/>
          <w:rtl/>
          <w:lang w:bidi="fa-IR"/>
        </w:rPr>
        <w:pPrChange w:id="3179" w:author="Microsoft account" w:date="2025-10-03T11:27:00Z">
          <w:pPr>
            <w:bidi/>
            <w:spacing w:after="0" w:line="276" w:lineRule="auto"/>
            <w:jc w:val="both"/>
          </w:pPr>
        </w:pPrChange>
      </w:pPr>
    </w:p>
    <w:p w14:paraId="28698A8C" w14:textId="50CFDD8B" w:rsidR="00D726F1" w:rsidRDefault="0060751C">
      <w:pPr>
        <w:bidi/>
        <w:spacing w:after="0" w:line="276" w:lineRule="auto"/>
        <w:rPr>
          <w:ins w:id="3180" w:author="Microsoft account" w:date="2025-10-04T09:52:00Z"/>
          <w:rFonts w:cs="Calibri"/>
          <w:sz w:val="28"/>
          <w:szCs w:val="28"/>
          <w:rtl/>
          <w:lang w:bidi="fa-IR"/>
        </w:rPr>
        <w:pPrChange w:id="3181" w:author="Microsoft account" w:date="2025-10-03T11:27:00Z">
          <w:pPr>
            <w:bidi/>
            <w:spacing w:after="0" w:line="276" w:lineRule="auto"/>
            <w:jc w:val="both"/>
          </w:pPr>
        </w:pPrChange>
      </w:pPr>
      <w:ins w:id="3182" w:author="Microsoft account" w:date="2025-10-04T09:42:00Z">
        <w:r>
          <w:rPr>
            <w:rFonts w:cs="Calibri" w:hint="cs"/>
            <w:sz w:val="28"/>
            <w:szCs w:val="28"/>
            <w:rtl/>
            <w:lang w:bidi="fa-IR"/>
          </w:rPr>
          <w:t>-</w:t>
        </w:r>
      </w:ins>
      <w:ins w:id="3183" w:author="Microsoft account" w:date="2025-10-04T09:52:00Z">
        <w:r w:rsidR="00721849">
          <w:rPr>
            <w:rFonts w:cs="Calibri" w:hint="cs"/>
            <w:sz w:val="28"/>
            <w:szCs w:val="28"/>
            <w:rtl/>
            <w:lang w:bidi="fa-IR"/>
          </w:rPr>
          <w:t xml:space="preserve">جوابِ </w:t>
        </w:r>
        <w:r w:rsidR="00721849">
          <w:rPr>
            <w:rFonts w:cs="Calibri"/>
            <w:sz w:val="28"/>
            <w:szCs w:val="28"/>
            <w:lang w:bidi="fa-IR"/>
          </w:rPr>
          <w:t>challenge</w:t>
        </w:r>
        <w:r w:rsidR="00721849">
          <w:rPr>
            <w:rFonts w:cs="Calibri" w:hint="cs"/>
            <w:sz w:val="28"/>
            <w:szCs w:val="28"/>
            <w:rtl/>
            <w:lang w:bidi="fa-IR"/>
          </w:rPr>
          <w:t xml:space="preserve"> مون دقیقا درست بود. </w:t>
        </w:r>
      </w:ins>
    </w:p>
    <w:p w14:paraId="55B30B93" w14:textId="77777777" w:rsidR="00721849" w:rsidRDefault="00721849">
      <w:pPr>
        <w:bidi/>
        <w:spacing w:after="0" w:line="276" w:lineRule="auto"/>
        <w:rPr>
          <w:ins w:id="3184" w:author="Microsoft account" w:date="2025-10-04T09:53:00Z"/>
          <w:rFonts w:cs="Calibri"/>
          <w:sz w:val="28"/>
          <w:szCs w:val="28"/>
          <w:rtl/>
          <w:lang w:bidi="fa-IR"/>
        </w:rPr>
        <w:pPrChange w:id="3185" w:author="Microsoft account" w:date="2025-10-04T09:53:00Z">
          <w:pPr>
            <w:bidi/>
            <w:spacing w:after="0" w:line="276" w:lineRule="auto"/>
            <w:jc w:val="both"/>
          </w:pPr>
        </w:pPrChange>
      </w:pPr>
    </w:p>
    <w:p w14:paraId="517300DA" w14:textId="45650A08" w:rsidR="00721849" w:rsidRDefault="00721849">
      <w:pPr>
        <w:bidi/>
        <w:spacing w:after="0" w:line="276" w:lineRule="auto"/>
        <w:rPr>
          <w:ins w:id="3186" w:author="Microsoft account" w:date="2025-10-04T09:53:00Z"/>
          <w:rFonts w:cs="Calibri"/>
          <w:sz w:val="28"/>
          <w:szCs w:val="28"/>
          <w:lang w:bidi="fa-IR"/>
        </w:rPr>
        <w:pPrChange w:id="3187" w:author="Microsoft account" w:date="2025-10-04T09:53:00Z">
          <w:pPr>
            <w:bidi/>
            <w:spacing w:after="0" w:line="276" w:lineRule="auto"/>
            <w:jc w:val="both"/>
          </w:pPr>
        </w:pPrChange>
      </w:pPr>
      <w:ins w:id="3188" w:author="Microsoft account" w:date="2025-10-04T09:53:00Z">
        <w:r>
          <w:rPr>
            <w:rFonts w:cs="Calibri" w:hint="cs"/>
            <w:sz w:val="28"/>
            <w:szCs w:val="28"/>
            <w:rtl/>
            <w:lang w:bidi="fa-IR"/>
          </w:rPr>
          <w:t xml:space="preserve">-به این کارا میگن </w:t>
        </w:r>
        <w:r>
          <w:rPr>
            <w:rFonts w:cs="Calibri"/>
            <w:sz w:val="28"/>
            <w:szCs w:val="28"/>
            <w:lang w:bidi="fa-IR"/>
          </w:rPr>
          <w:t>exception handling</w:t>
        </w:r>
      </w:ins>
    </w:p>
    <w:p w14:paraId="15CBC584" w14:textId="77777777" w:rsidR="00721849" w:rsidRDefault="00721849">
      <w:pPr>
        <w:bidi/>
        <w:spacing w:after="0" w:line="276" w:lineRule="auto"/>
        <w:rPr>
          <w:ins w:id="3189" w:author="Microsoft account" w:date="2025-10-04T09:53:00Z"/>
          <w:rFonts w:cs="Calibri"/>
          <w:sz w:val="28"/>
          <w:szCs w:val="28"/>
          <w:lang w:bidi="fa-IR"/>
        </w:rPr>
        <w:pPrChange w:id="3190" w:author="Microsoft account" w:date="2025-10-04T09:53:00Z">
          <w:pPr>
            <w:bidi/>
            <w:spacing w:after="0" w:line="276" w:lineRule="auto"/>
            <w:jc w:val="both"/>
          </w:pPr>
        </w:pPrChange>
      </w:pPr>
    </w:p>
    <w:p w14:paraId="503EADC5" w14:textId="67724CC9" w:rsidR="00721849" w:rsidRDefault="00721849">
      <w:pPr>
        <w:bidi/>
        <w:spacing w:after="0" w:line="276" w:lineRule="auto"/>
        <w:rPr>
          <w:ins w:id="3191" w:author="Microsoft account" w:date="2025-10-04T09:57:00Z"/>
          <w:rFonts w:cs="Calibri"/>
          <w:sz w:val="28"/>
          <w:szCs w:val="28"/>
          <w:rtl/>
          <w:lang w:bidi="fa-IR"/>
        </w:rPr>
        <w:pPrChange w:id="3192" w:author="Microsoft account" w:date="2025-10-04T09:53:00Z">
          <w:pPr>
            <w:bidi/>
            <w:spacing w:after="0" w:line="276" w:lineRule="auto"/>
            <w:jc w:val="both"/>
          </w:pPr>
        </w:pPrChange>
      </w:pPr>
      <w:ins w:id="3193" w:author="Microsoft account" w:date="2025-10-04T09:53:00Z">
        <w:r>
          <w:rPr>
            <w:rFonts w:cs="Calibri"/>
            <w:sz w:val="28"/>
            <w:szCs w:val="28"/>
            <w:lang w:bidi="fa-IR"/>
          </w:rPr>
          <w:t>-</w:t>
        </w:r>
      </w:ins>
      <w:ins w:id="3194" w:author="Microsoft account" w:date="2025-10-04T09:55:00Z">
        <w:r>
          <w:rPr>
            <w:rFonts w:cs="Calibri" w:hint="cs"/>
            <w:sz w:val="28"/>
            <w:szCs w:val="28"/>
            <w:rtl/>
            <w:lang w:bidi="fa-IR"/>
          </w:rPr>
          <w:t xml:space="preserve">خب حالا میخوایم بریم سراغ کاری که براش اومدیم تو این قسمت. </w:t>
        </w:r>
      </w:ins>
      <w:ins w:id="3195" w:author="Microsoft account" w:date="2025-10-04T09:56:00Z">
        <w:r>
          <w:rPr>
            <w:rFonts w:cs="Calibri" w:hint="cs"/>
            <w:sz w:val="28"/>
            <w:szCs w:val="28"/>
            <w:rtl/>
            <w:lang w:bidi="fa-IR"/>
          </w:rPr>
          <w:t xml:space="preserve">اونم اضافه کردن </w:t>
        </w:r>
        <w:r>
          <w:rPr>
            <w:rFonts w:cs="Calibri"/>
            <w:sz w:val="28"/>
            <w:szCs w:val="28"/>
            <w:lang w:bidi="fa-IR"/>
          </w:rPr>
          <w:t>search</w:t>
        </w:r>
        <w:r>
          <w:rPr>
            <w:rFonts w:cs="Calibri" w:hint="cs"/>
            <w:sz w:val="28"/>
            <w:szCs w:val="28"/>
            <w:rtl/>
            <w:lang w:bidi="fa-IR"/>
          </w:rPr>
          <w:t xml:space="preserve"> </w:t>
        </w:r>
        <w:r>
          <w:rPr>
            <w:rFonts w:cs="Calibri"/>
            <w:sz w:val="28"/>
            <w:szCs w:val="28"/>
            <w:lang w:bidi="fa-IR"/>
          </w:rPr>
          <w:t>button</w:t>
        </w:r>
        <w:r>
          <w:rPr>
            <w:rFonts w:cs="Calibri" w:hint="cs"/>
            <w:sz w:val="28"/>
            <w:szCs w:val="28"/>
            <w:rtl/>
            <w:lang w:bidi="fa-IR"/>
          </w:rPr>
          <w:t xml:space="preserve"> هست، که خب گفته شد که این فرمتی که در حال حاضر داریم ذخیره میکنیم برای </w:t>
        </w:r>
        <w:r>
          <w:rPr>
            <w:rFonts w:cs="Calibri"/>
            <w:sz w:val="28"/>
            <w:szCs w:val="28"/>
            <w:lang w:bidi="fa-IR"/>
          </w:rPr>
          <w:t>search</w:t>
        </w:r>
        <w:r>
          <w:rPr>
            <w:rFonts w:cs="Calibri" w:hint="cs"/>
            <w:sz w:val="28"/>
            <w:szCs w:val="28"/>
            <w:rtl/>
            <w:lang w:bidi="fa-IR"/>
          </w:rPr>
          <w:t xml:space="preserve"> کردن سخته و نمیشه. اینجاست که </w:t>
        </w:r>
        <w:r>
          <w:rPr>
            <w:rFonts w:cs="Calibri"/>
            <w:sz w:val="28"/>
            <w:szCs w:val="28"/>
            <w:lang w:bidi="fa-IR"/>
          </w:rPr>
          <w:t>JSON</w:t>
        </w:r>
        <w:r w:rsidR="00652B98">
          <w:rPr>
            <w:rFonts w:cs="Calibri" w:hint="cs"/>
            <w:sz w:val="28"/>
            <w:szCs w:val="28"/>
            <w:rtl/>
            <w:lang w:bidi="fa-IR"/>
          </w:rPr>
          <w:t xml:space="preserve"> </w:t>
        </w:r>
      </w:ins>
      <w:ins w:id="3196" w:author="Microsoft account" w:date="2025-10-04T09:57:00Z">
        <w:r w:rsidR="00652B98">
          <w:rPr>
            <w:rFonts w:cs="Calibri" w:hint="cs"/>
            <w:sz w:val="28"/>
            <w:szCs w:val="28"/>
            <w:rtl/>
            <w:lang w:bidi="fa-IR"/>
          </w:rPr>
          <w:t xml:space="preserve">وارد میشه. که قراره یاد بگیریم چطور فایل های </w:t>
        </w:r>
        <w:r w:rsidR="00652B98">
          <w:rPr>
            <w:rFonts w:cs="Calibri"/>
            <w:sz w:val="28"/>
            <w:szCs w:val="28"/>
            <w:lang w:bidi="fa-IR"/>
          </w:rPr>
          <w:t>JSON</w:t>
        </w:r>
        <w:r w:rsidR="00652B98">
          <w:rPr>
            <w:rFonts w:cs="Calibri" w:hint="cs"/>
            <w:sz w:val="28"/>
            <w:szCs w:val="28"/>
            <w:rtl/>
            <w:lang w:bidi="fa-IR"/>
          </w:rPr>
          <w:t xml:space="preserve"> رو بخونیم، و بنویسیم و آپدیت کنیم. لازم به یادآوری هم نیست که </w:t>
        </w:r>
        <w:r w:rsidR="00652B98">
          <w:rPr>
            <w:rFonts w:cs="Calibri"/>
            <w:sz w:val="28"/>
            <w:szCs w:val="28"/>
            <w:lang w:bidi="fa-IR"/>
          </w:rPr>
          <w:t xml:space="preserve">JSON </w:t>
        </w:r>
        <w:r w:rsidR="00652B98">
          <w:rPr>
            <w:rFonts w:cs="Calibri" w:hint="cs"/>
            <w:sz w:val="28"/>
            <w:szCs w:val="28"/>
            <w:rtl/>
            <w:lang w:bidi="fa-IR"/>
          </w:rPr>
          <w:t xml:space="preserve">خیلی خیلی شبیه به </w:t>
        </w:r>
        <w:r w:rsidR="00652B98">
          <w:rPr>
            <w:rFonts w:cs="Calibri"/>
            <w:sz w:val="28"/>
            <w:szCs w:val="28"/>
            <w:lang w:bidi="fa-IR"/>
          </w:rPr>
          <w:t>Dictionary</w:t>
        </w:r>
        <w:r w:rsidR="00652B98">
          <w:rPr>
            <w:rFonts w:cs="Calibri" w:hint="cs"/>
            <w:sz w:val="28"/>
            <w:szCs w:val="28"/>
            <w:rtl/>
            <w:lang w:bidi="fa-IR"/>
          </w:rPr>
          <w:t xml:space="preserve"> در پایتونِ ، اما اصلِ قضیه مالِ </w:t>
        </w:r>
        <w:r w:rsidR="00652B98">
          <w:rPr>
            <w:rFonts w:cs="Calibri"/>
            <w:sz w:val="28"/>
            <w:szCs w:val="28"/>
            <w:lang w:bidi="fa-IR"/>
          </w:rPr>
          <w:t>JS</w:t>
        </w:r>
        <w:r w:rsidR="00652B98">
          <w:rPr>
            <w:rFonts w:cs="Calibri" w:hint="cs"/>
            <w:sz w:val="28"/>
            <w:szCs w:val="28"/>
            <w:rtl/>
            <w:lang w:bidi="fa-IR"/>
          </w:rPr>
          <w:t xml:space="preserve"> عه.</w:t>
        </w:r>
      </w:ins>
    </w:p>
    <w:p w14:paraId="43E29B72" w14:textId="0290D129" w:rsidR="00652B98" w:rsidRDefault="00652B98">
      <w:pPr>
        <w:bidi/>
        <w:spacing w:after="0" w:line="276" w:lineRule="auto"/>
        <w:rPr>
          <w:ins w:id="3197" w:author="Microsoft account" w:date="2025-10-05T09:57:00Z"/>
          <w:rFonts w:cs="Calibri"/>
          <w:sz w:val="28"/>
          <w:szCs w:val="28"/>
          <w:lang w:bidi="fa-IR"/>
        </w:rPr>
        <w:pPrChange w:id="3198" w:author="Microsoft account" w:date="2025-10-04T09:57:00Z">
          <w:pPr>
            <w:bidi/>
            <w:spacing w:after="0" w:line="276" w:lineRule="auto"/>
            <w:jc w:val="both"/>
          </w:pPr>
        </w:pPrChange>
      </w:pPr>
      <w:ins w:id="3199" w:author="Microsoft account" w:date="2025-10-04T09:58:00Z">
        <w:r w:rsidRPr="00652B98">
          <w:rPr>
            <w:rFonts w:cs="Calibri"/>
            <w:noProof/>
            <w:sz w:val="28"/>
            <w:szCs w:val="28"/>
            <w:rPrChange w:id="3200" w:author="Unknown">
              <w:rPr>
                <w:noProof/>
              </w:rPr>
            </w:rPrChange>
          </w:rPr>
          <w:drawing>
            <wp:inline distT="0" distB="0" distL="0" distR="0" wp14:anchorId="08B4BFC1" wp14:editId="6F2C993C">
              <wp:extent cx="5731510" cy="181102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31510" cy="1811020"/>
                      </a:xfrm>
                      <a:prstGeom prst="rect">
                        <a:avLst/>
                      </a:prstGeom>
                    </pic:spPr>
                  </pic:pic>
                </a:graphicData>
              </a:graphic>
            </wp:inline>
          </w:drawing>
        </w:r>
      </w:ins>
    </w:p>
    <w:p w14:paraId="2729EAC9" w14:textId="40A6F8BF" w:rsidR="00246883" w:rsidRDefault="00246883">
      <w:pPr>
        <w:bidi/>
        <w:spacing w:after="0" w:line="276" w:lineRule="auto"/>
        <w:rPr>
          <w:ins w:id="3201" w:author="Microsoft account" w:date="2025-10-04T09:57:00Z"/>
          <w:rFonts w:cs="Calibri"/>
          <w:sz w:val="28"/>
          <w:szCs w:val="28"/>
          <w:rtl/>
          <w:lang w:bidi="fa-IR"/>
        </w:rPr>
        <w:pPrChange w:id="3202" w:author="Microsoft account" w:date="2025-10-05T09:57:00Z">
          <w:pPr>
            <w:bidi/>
            <w:spacing w:after="0" w:line="276" w:lineRule="auto"/>
            <w:jc w:val="both"/>
          </w:pPr>
        </w:pPrChange>
      </w:pPr>
      <w:ins w:id="3203" w:author="Microsoft account" w:date="2025-10-05T09:57:00Z">
        <w:r>
          <w:rPr>
            <w:rFonts w:cs="Calibri" w:hint="cs"/>
            <w:sz w:val="28"/>
            <w:szCs w:val="28"/>
            <w:rtl/>
            <w:lang w:bidi="fa-IR"/>
          </w:rPr>
          <w:t>(</w:t>
        </w:r>
        <w:r>
          <w:rPr>
            <w:rFonts w:cs="Calibri" w:hint="cs"/>
            <w:sz w:val="18"/>
            <w:szCs w:val="18"/>
            <w:rtl/>
            <w:lang w:bidi="fa-IR"/>
          </w:rPr>
          <w:t xml:space="preserve">البته چیزی که تا الان متوجه شدم این بود که </w:t>
        </w:r>
        <w:r>
          <w:rPr>
            <w:rFonts w:cs="Calibri"/>
            <w:sz w:val="18"/>
            <w:szCs w:val="18"/>
            <w:lang w:bidi="fa-IR"/>
          </w:rPr>
          <w:t>json.update()</w:t>
        </w:r>
        <w:r>
          <w:rPr>
            <w:rFonts w:cs="Calibri" w:hint="cs"/>
            <w:sz w:val="18"/>
            <w:szCs w:val="18"/>
            <w:rtl/>
            <w:lang w:bidi="fa-IR"/>
          </w:rPr>
          <w:t xml:space="preserve"> نمینویسیم و احتمالا این اشتباهی هستش. ما </w:t>
        </w:r>
        <w:r>
          <w:rPr>
            <w:rFonts w:cs="Calibri"/>
            <w:sz w:val="18"/>
            <w:szCs w:val="18"/>
            <w:lang w:bidi="fa-IR"/>
          </w:rPr>
          <w:t>data</w:t>
        </w:r>
        <w:r>
          <w:rPr>
            <w:rFonts w:cs="Calibri" w:hint="cs"/>
            <w:sz w:val="18"/>
            <w:szCs w:val="18"/>
            <w:rtl/>
            <w:lang w:bidi="fa-IR"/>
          </w:rPr>
          <w:t xml:space="preserve"> ای که به صورت</w:t>
        </w:r>
      </w:ins>
      <w:ins w:id="3204" w:author="Microsoft account" w:date="2025-10-05T09:58:00Z">
        <w:r>
          <w:rPr>
            <w:rFonts w:cs="Calibri"/>
            <w:sz w:val="18"/>
            <w:szCs w:val="18"/>
            <w:lang w:bidi="fa-IR"/>
          </w:rPr>
          <w:t xml:space="preserve"> dict </w:t>
        </w:r>
        <w:r>
          <w:rPr>
            <w:rFonts w:cs="Calibri" w:hint="cs"/>
            <w:sz w:val="18"/>
            <w:szCs w:val="18"/>
            <w:rtl/>
            <w:lang w:bidi="fa-IR"/>
          </w:rPr>
          <w:t xml:space="preserve"> هست رو روش </w:t>
        </w:r>
        <w:r>
          <w:rPr>
            <w:rFonts w:cs="Calibri"/>
            <w:sz w:val="18"/>
            <w:szCs w:val="18"/>
            <w:lang w:bidi="fa-IR"/>
          </w:rPr>
          <w:t>.update()</w:t>
        </w:r>
        <w:r>
          <w:rPr>
            <w:rFonts w:cs="Calibri" w:hint="cs"/>
            <w:sz w:val="18"/>
            <w:szCs w:val="18"/>
            <w:rtl/>
            <w:lang w:bidi="fa-IR"/>
          </w:rPr>
          <w:t xml:space="preserve"> استفاده میکنیم و میتونیم بهش مقدار اضافه کنیم.</w:t>
        </w:r>
      </w:ins>
      <w:ins w:id="3205" w:author="Microsoft account" w:date="2025-10-05T09:57:00Z">
        <w:r>
          <w:rPr>
            <w:rFonts w:cs="Calibri" w:hint="cs"/>
            <w:sz w:val="28"/>
            <w:szCs w:val="28"/>
            <w:rtl/>
            <w:lang w:bidi="fa-IR"/>
          </w:rPr>
          <w:t>)</w:t>
        </w:r>
      </w:ins>
    </w:p>
    <w:p w14:paraId="1CFF8750" w14:textId="77777777" w:rsidR="00652B98" w:rsidRDefault="00652B98">
      <w:pPr>
        <w:bidi/>
        <w:spacing w:after="0" w:line="276" w:lineRule="auto"/>
        <w:rPr>
          <w:ins w:id="3206" w:author="Microsoft account" w:date="2025-10-04T09:58:00Z"/>
          <w:rFonts w:cs="Calibri"/>
          <w:sz w:val="28"/>
          <w:szCs w:val="28"/>
          <w:rtl/>
          <w:lang w:bidi="fa-IR"/>
        </w:rPr>
        <w:pPrChange w:id="3207" w:author="Microsoft account" w:date="2025-10-04T09:57:00Z">
          <w:pPr>
            <w:bidi/>
            <w:spacing w:after="0" w:line="276" w:lineRule="auto"/>
            <w:jc w:val="both"/>
          </w:pPr>
        </w:pPrChange>
      </w:pPr>
    </w:p>
    <w:p w14:paraId="26F8BC33" w14:textId="6F3FDF43" w:rsidR="00652B98" w:rsidRDefault="00652B98">
      <w:pPr>
        <w:bidi/>
        <w:spacing w:after="0" w:line="276" w:lineRule="auto"/>
        <w:rPr>
          <w:ins w:id="3208" w:author="Microsoft account" w:date="2025-10-04T10:04:00Z"/>
          <w:rFonts w:cs="Calibri"/>
          <w:sz w:val="28"/>
          <w:szCs w:val="28"/>
          <w:rtl/>
          <w:lang w:bidi="fa-IR"/>
        </w:rPr>
        <w:pPrChange w:id="3209" w:author="Microsoft account" w:date="2025-10-04T09:58:00Z">
          <w:pPr>
            <w:bidi/>
            <w:spacing w:after="0" w:line="276" w:lineRule="auto"/>
            <w:jc w:val="both"/>
          </w:pPr>
        </w:pPrChange>
      </w:pPr>
      <w:ins w:id="3210" w:author="Microsoft account" w:date="2025-10-04T09:57:00Z">
        <w:r>
          <w:rPr>
            <w:rFonts w:cs="Calibri" w:hint="cs"/>
            <w:sz w:val="28"/>
            <w:szCs w:val="28"/>
            <w:rtl/>
            <w:lang w:bidi="fa-IR"/>
          </w:rPr>
          <w:t>-</w:t>
        </w:r>
      </w:ins>
      <w:ins w:id="3211" w:author="Microsoft account" w:date="2025-10-04T10:02:00Z">
        <w:r>
          <w:rPr>
            <w:rFonts w:cs="Calibri" w:hint="cs"/>
            <w:sz w:val="28"/>
            <w:szCs w:val="28"/>
            <w:rtl/>
            <w:lang w:bidi="fa-IR"/>
          </w:rPr>
          <w:t xml:space="preserve">خب در ابتدا برای راحتی کار زد </w:t>
        </w:r>
      </w:ins>
      <w:ins w:id="3212" w:author="Microsoft account" w:date="2025-10-04T10:03:00Z">
        <w:r>
          <w:rPr>
            <w:rFonts w:cs="Calibri"/>
            <w:sz w:val="28"/>
            <w:szCs w:val="28"/>
            <w:lang w:bidi="fa-IR"/>
          </w:rPr>
          <w:t>messageBox</w:t>
        </w:r>
        <w:r>
          <w:rPr>
            <w:rFonts w:cs="Calibri" w:hint="cs"/>
            <w:sz w:val="28"/>
            <w:szCs w:val="28"/>
            <w:rtl/>
            <w:lang w:bidi="fa-IR"/>
          </w:rPr>
          <w:t xml:space="preserve"> رو پاک کرد برای راحتی کار</w:t>
        </w:r>
      </w:ins>
      <w:ins w:id="3213" w:author="Microsoft account" w:date="2025-10-05T09:58:00Z">
        <w:r w:rsidR="00EC728E">
          <w:rPr>
            <w:rFonts w:cs="Calibri" w:hint="cs"/>
            <w:sz w:val="28"/>
            <w:szCs w:val="28"/>
            <w:rtl/>
            <w:lang w:bidi="fa-IR"/>
          </w:rPr>
          <w:t>(</w:t>
        </w:r>
        <w:r w:rsidR="00EC728E">
          <w:rPr>
            <w:rFonts w:cs="Calibri" w:hint="cs"/>
            <w:sz w:val="18"/>
            <w:szCs w:val="18"/>
            <w:rtl/>
            <w:lang w:bidi="fa-IR"/>
          </w:rPr>
          <w:t>که ما این کار رو نکردیم</w:t>
        </w:r>
        <w:r w:rsidR="00EC728E">
          <w:rPr>
            <w:rFonts w:cs="Calibri" w:hint="cs"/>
            <w:sz w:val="28"/>
            <w:szCs w:val="28"/>
            <w:rtl/>
            <w:lang w:bidi="fa-IR"/>
          </w:rPr>
          <w:t>)</w:t>
        </w:r>
      </w:ins>
      <w:ins w:id="3214" w:author="Microsoft account" w:date="2025-10-04T10:03:00Z">
        <w:r>
          <w:rPr>
            <w:rFonts w:cs="Calibri" w:hint="cs"/>
            <w:sz w:val="28"/>
            <w:szCs w:val="28"/>
            <w:rtl/>
            <w:lang w:bidi="fa-IR"/>
          </w:rPr>
          <w:t xml:space="preserve">. </w:t>
        </w:r>
        <w:r w:rsidR="00A0540F">
          <w:rPr>
            <w:rFonts w:cs="Calibri" w:hint="cs"/>
            <w:sz w:val="28"/>
            <w:szCs w:val="28"/>
            <w:rtl/>
            <w:lang w:bidi="fa-IR"/>
          </w:rPr>
          <w:t xml:space="preserve">به جای اینکه دیتا رو با اون فرمت قبلی ذخیره کنه داخل یه فایل </w:t>
        </w:r>
        <w:r w:rsidR="00A0540F">
          <w:rPr>
            <w:rFonts w:cs="Calibri"/>
            <w:sz w:val="28"/>
            <w:szCs w:val="28"/>
            <w:lang w:bidi="fa-IR"/>
          </w:rPr>
          <w:t>.txt</w:t>
        </w:r>
        <w:r w:rsidR="00A0540F">
          <w:rPr>
            <w:rFonts w:cs="Calibri" w:hint="cs"/>
            <w:sz w:val="28"/>
            <w:szCs w:val="28"/>
            <w:rtl/>
            <w:lang w:bidi="fa-IR"/>
          </w:rPr>
          <w:t xml:space="preserve"> اون رو با </w:t>
        </w:r>
        <w:r w:rsidR="00A0540F">
          <w:rPr>
            <w:rFonts w:cs="Calibri"/>
            <w:sz w:val="28"/>
            <w:szCs w:val="28"/>
            <w:lang w:bidi="fa-IR"/>
          </w:rPr>
          <w:t>mode=’w’</w:t>
        </w:r>
        <w:r w:rsidR="00A0540F">
          <w:rPr>
            <w:rFonts w:cs="Calibri" w:hint="cs"/>
            <w:sz w:val="28"/>
            <w:szCs w:val="28"/>
            <w:rtl/>
            <w:lang w:bidi="fa-IR"/>
          </w:rPr>
          <w:t xml:space="preserve"> نوشت روی یه فایل </w:t>
        </w:r>
        <w:r w:rsidR="00A0540F">
          <w:rPr>
            <w:rFonts w:cs="Calibri"/>
            <w:sz w:val="28"/>
            <w:szCs w:val="28"/>
            <w:lang w:bidi="fa-IR"/>
          </w:rPr>
          <w:t>.json</w:t>
        </w:r>
        <w:r w:rsidR="00A0540F">
          <w:rPr>
            <w:rFonts w:cs="Calibri" w:hint="cs"/>
            <w:sz w:val="28"/>
            <w:szCs w:val="28"/>
            <w:rtl/>
            <w:lang w:bidi="fa-IR"/>
          </w:rPr>
          <w:t xml:space="preserve"> قبلش هم </w:t>
        </w:r>
        <w:r w:rsidR="00A0540F">
          <w:rPr>
            <w:rFonts w:cs="Calibri"/>
            <w:sz w:val="28"/>
            <w:szCs w:val="28"/>
            <w:lang w:bidi="fa-IR"/>
          </w:rPr>
          <w:t>import</w:t>
        </w:r>
      </w:ins>
      <w:ins w:id="3215" w:author="Microsoft account" w:date="2025-10-04T10:04:00Z">
        <w:r w:rsidR="00A0540F">
          <w:rPr>
            <w:rFonts w:cs="Calibri"/>
            <w:sz w:val="28"/>
            <w:szCs w:val="28"/>
            <w:lang w:bidi="fa-IR"/>
          </w:rPr>
          <w:t xml:space="preserve"> json</w:t>
        </w:r>
        <w:r w:rsidR="00A0540F">
          <w:rPr>
            <w:rFonts w:cs="Calibri" w:hint="cs"/>
            <w:sz w:val="28"/>
            <w:szCs w:val="28"/>
            <w:rtl/>
            <w:lang w:bidi="fa-IR"/>
          </w:rPr>
          <w:t xml:space="preserve"> کرد (</w:t>
        </w:r>
        <w:r w:rsidR="00A0540F">
          <w:rPr>
            <w:rFonts w:cs="Calibri"/>
            <w:sz w:val="28"/>
            <w:szCs w:val="28"/>
            <w:lang w:bidi="fa-IR"/>
          </w:rPr>
          <w:t>built-in</w:t>
        </w:r>
        <w:r w:rsidR="00A0540F">
          <w:rPr>
            <w:rFonts w:cs="Calibri" w:hint="cs"/>
            <w:sz w:val="28"/>
            <w:szCs w:val="28"/>
            <w:rtl/>
            <w:lang w:bidi="fa-IR"/>
          </w:rPr>
          <w:t xml:space="preserve"> هستش) . و برای کارای مختلف از عکس قبلی استفاده میکنه. برای مثال الان میخواد که فایل رو بنویسه شده این :</w:t>
        </w:r>
      </w:ins>
    </w:p>
    <w:p w14:paraId="5B63F381" w14:textId="3E0AEC87" w:rsidR="00A0540F" w:rsidRDefault="00A0540F">
      <w:pPr>
        <w:bidi/>
        <w:spacing w:after="0" w:line="276" w:lineRule="auto"/>
        <w:rPr>
          <w:ins w:id="3216" w:author="Microsoft account" w:date="2025-10-04T10:04:00Z"/>
          <w:rFonts w:cs="Calibri"/>
          <w:sz w:val="28"/>
          <w:szCs w:val="28"/>
          <w:rtl/>
          <w:lang w:bidi="fa-IR"/>
        </w:rPr>
        <w:pPrChange w:id="3217" w:author="Microsoft account" w:date="2025-10-04T10:04:00Z">
          <w:pPr>
            <w:bidi/>
            <w:spacing w:after="0" w:line="276" w:lineRule="auto"/>
            <w:jc w:val="both"/>
          </w:pPr>
        </w:pPrChange>
      </w:pPr>
      <w:ins w:id="3218" w:author="Microsoft account" w:date="2025-10-04T10:04:00Z">
        <w:r w:rsidRPr="00A0540F">
          <w:rPr>
            <w:rFonts w:cs="Calibri"/>
            <w:noProof/>
            <w:sz w:val="28"/>
            <w:szCs w:val="28"/>
            <w:rPrChange w:id="3219" w:author="Unknown">
              <w:rPr>
                <w:noProof/>
              </w:rPr>
            </w:rPrChange>
          </w:rPr>
          <w:drawing>
            <wp:inline distT="0" distB="0" distL="0" distR="0" wp14:anchorId="4420C950" wp14:editId="5466E8AE">
              <wp:extent cx="5731510" cy="95123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31510" cy="951230"/>
                      </a:xfrm>
                      <a:prstGeom prst="rect">
                        <a:avLst/>
                      </a:prstGeom>
                    </pic:spPr>
                  </pic:pic>
                </a:graphicData>
              </a:graphic>
            </wp:inline>
          </w:drawing>
        </w:r>
      </w:ins>
    </w:p>
    <w:p w14:paraId="0AF93EB8" w14:textId="46568888" w:rsidR="00A0540F" w:rsidRDefault="00A0540F">
      <w:pPr>
        <w:bidi/>
        <w:spacing w:after="0" w:line="276" w:lineRule="auto"/>
        <w:rPr>
          <w:ins w:id="3220" w:author="Microsoft account" w:date="2025-10-04T10:05:00Z"/>
          <w:rFonts w:cs="Calibri"/>
          <w:sz w:val="28"/>
          <w:szCs w:val="28"/>
          <w:rtl/>
          <w:lang w:bidi="fa-IR"/>
        </w:rPr>
        <w:pPrChange w:id="3221" w:author="Microsoft account" w:date="2025-10-04T10:04:00Z">
          <w:pPr>
            <w:bidi/>
            <w:spacing w:after="0" w:line="276" w:lineRule="auto"/>
            <w:jc w:val="both"/>
          </w:pPr>
        </w:pPrChange>
      </w:pPr>
      <w:ins w:id="3222" w:author="Microsoft account" w:date="2025-10-04T10:04:00Z">
        <w:r>
          <w:rPr>
            <w:rFonts w:cs="Calibri" w:hint="cs"/>
            <w:sz w:val="28"/>
            <w:szCs w:val="28"/>
            <w:rtl/>
            <w:lang w:bidi="fa-IR"/>
          </w:rPr>
          <w:t xml:space="preserve">که </w:t>
        </w:r>
      </w:ins>
      <w:ins w:id="3223" w:author="Microsoft account" w:date="2025-10-04T10:05:00Z">
        <w:r>
          <w:rPr>
            <w:rFonts w:cs="Calibri"/>
            <w:sz w:val="28"/>
            <w:szCs w:val="28"/>
            <w:lang w:bidi="fa-IR"/>
          </w:rPr>
          <w:t>new_data</w:t>
        </w:r>
        <w:r>
          <w:rPr>
            <w:rFonts w:cs="Calibri" w:hint="cs"/>
            <w:sz w:val="28"/>
            <w:szCs w:val="28"/>
            <w:rtl/>
            <w:lang w:bidi="fa-IR"/>
          </w:rPr>
          <w:t xml:space="preserve"> باید یه </w:t>
        </w:r>
        <w:r>
          <w:rPr>
            <w:rFonts w:cs="Calibri"/>
            <w:sz w:val="28"/>
            <w:szCs w:val="28"/>
            <w:lang w:bidi="fa-IR"/>
          </w:rPr>
          <w:t>dictionary</w:t>
        </w:r>
        <w:r>
          <w:rPr>
            <w:rFonts w:cs="Calibri" w:hint="cs"/>
            <w:sz w:val="28"/>
            <w:szCs w:val="28"/>
            <w:rtl/>
            <w:lang w:bidi="fa-IR"/>
          </w:rPr>
          <w:t xml:space="preserve"> باشه ، </w:t>
        </w:r>
        <w:r>
          <w:rPr>
            <w:rFonts w:cs="Calibri"/>
            <w:sz w:val="28"/>
            <w:szCs w:val="28"/>
            <w:lang w:bidi="fa-IR"/>
          </w:rPr>
          <w:t>data_file</w:t>
        </w:r>
        <w:r>
          <w:rPr>
            <w:rFonts w:cs="Calibri" w:hint="cs"/>
            <w:sz w:val="28"/>
            <w:szCs w:val="28"/>
            <w:rtl/>
            <w:lang w:bidi="fa-IR"/>
          </w:rPr>
          <w:t xml:space="preserve"> هم همون </w:t>
        </w:r>
        <w:r>
          <w:rPr>
            <w:rFonts w:cs="Calibri"/>
            <w:sz w:val="28"/>
            <w:szCs w:val="28"/>
            <w:lang w:bidi="fa-IR"/>
          </w:rPr>
          <w:t>data.json</w:t>
        </w:r>
        <w:r>
          <w:rPr>
            <w:rFonts w:cs="Calibri" w:hint="cs"/>
            <w:sz w:val="28"/>
            <w:szCs w:val="28"/>
            <w:rtl/>
            <w:lang w:bidi="fa-IR"/>
          </w:rPr>
          <w:t xml:space="preserve"> هست ، و یه </w:t>
        </w:r>
        <w:r>
          <w:rPr>
            <w:rFonts w:cs="Calibri"/>
            <w:sz w:val="28"/>
            <w:szCs w:val="28"/>
            <w:lang w:bidi="fa-IR"/>
          </w:rPr>
          <w:t>attribute</w:t>
        </w:r>
        <w:r>
          <w:rPr>
            <w:rFonts w:cs="Calibri" w:hint="cs"/>
            <w:sz w:val="28"/>
            <w:szCs w:val="28"/>
            <w:rtl/>
            <w:lang w:bidi="fa-IR"/>
          </w:rPr>
          <w:t xml:space="preserve"> هم اضافه کرد بهش </w:t>
        </w:r>
        <w:r>
          <w:rPr>
            <w:rFonts w:cs="Calibri"/>
            <w:sz w:val="28"/>
            <w:szCs w:val="28"/>
            <w:lang w:bidi="fa-IR"/>
          </w:rPr>
          <w:t>indent=4</w:t>
        </w:r>
        <w:r>
          <w:rPr>
            <w:rFonts w:cs="Calibri" w:hint="cs"/>
            <w:sz w:val="28"/>
            <w:szCs w:val="28"/>
            <w:rtl/>
            <w:lang w:bidi="fa-IR"/>
          </w:rPr>
          <w:t xml:space="preserve"> که باعث میشه </w:t>
        </w:r>
        <w:r>
          <w:rPr>
            <w:rFonts w:cs="Calibri"/>
            <w:sz w:val="28"/>
            <w:szCs w:val="28"/>
            <w:lang w:bidi="fa-IR"/>
          </w:rPr>
          <w:t>indent</w:t>
        </w:r>
        <w:r>
          <w:rPr>
            <w:rFonts w:cs="Calibri" w:hint="cs"/>
            <w:sz w:val="28"/>
            <w:szCs w:val="28"/>
            <w:rtl/>
            <w:lang w:bidi="fa-IR"/>
          </w:rPr>
          <w:t xml:space="preserve"> شده و تمیز ذخیره بشه که برای چشم انسان خوانا تر باشه. </w:t>
        </w:r>
      </w:ins>
    </w:p>
    <w:p w14:paraId="42E78142" w14:textId="77777777" w:rsidR="00A0540F" w:rsidRDefault="00A0540F">
      <w:pPr>
        <w:bidi/>
        <w:spacing w:after="0" w:line="276" w:lineRule="auto"/>
        <w:rPr>
          <w:ins w:id="3224" w:author="Microsoft account" w:date="2025-10-04T10:05:00Z"/>
          <w:rFonts w:cs="Calibri"/>
          <w:sz w:val="28"/>
          <w:szCs w:val="28"/>
          <w:rtl/>
          <w:lang w:bidi="fa-IR"/>
        </w:rPr>
        <w:pPrChange w:id="3225" w:author="Microsoft account" w:date="2025-10-04T10:05:00Z">
          <w:pPr>
            <w:bidi/>
            <w:spacing w:after="0" w:line="276" w:lineRule="auto"/>
            <w:jc w:val="both"/>
          </w:pPr>
        </w:pPrChange>
      </w:pPr>
    </w:p>
    <w:p w14:paraId="00C0B528" w14:textId="7D61BFDA" w:rsidR="00A0540F" w:rsidRDefault="00A0540F">
      <w:pPr>
        <w:bidi/>
        <w:spacing w:after="0" w:line="276" w:lineRule="auto"/>
        <w:rPr>
          <w:ins w:id="3226" w:author="Microsoft account" w:date="2025-10-04T10:16:00Z"/>
          <w:rFonts w:cs="Calibri"/>
          <w:sz w:val="28"/>
          <w:szCs w:val="28"/>
          <w:rtl/>
          <w:lang w:bidi="fa-IR"/>
        </w:rPr>
        <w:pPrChange w:id="3227" w:author="Microsoft account" w:date="2025-10-04T10:05:00Z">
          <w:pPr>
            <w:bidi/>
            <w:spacing w:after="0" w:line="276" w:lineRule="auto"/>
            <w:jc w:val="both"/>
          </w:pPr>
        </w:pPrChange>
      </w:pPr>
      <w:ins w:id="3228" w:author="Microsoft account" w:date="2025-10-04T10:05:00Z">
        <w:r>
          <w:rPr>
            <w:rFonts w:cs="Calibri" w:hint="cs"/>
            <w:sz w:val="28"/>
            <w:szCs w:val="28"/>
            <w:rtl/>
            <w:lang w:bidi="fa-IR"/>
          </w:rPr>
          <w:t>-</w:t>
        </w:r>
      </w:ins>
      <w:ins w:id="3229" w:author="Microsoft account" w:date="2025-10-04T10:13:00Z">
        <w:r w:rsidR="00F04D31">
          <w:rPr>
            <w:rFonts w:cs="Calibri" w:hint="cs"/>
            <w:sz w:val="28"/>
            <w:szCs w:val="28"/>
            <w:rtl/>
            <w:lang w:bidi="fa-IR"/>
          </w:rPr>
          <w:t xml:space="preserve">و همچنین اگر بخوایم یه فایل </w:t>
        </w:r>
        <w:r w:rsidR="00F04D31">
          <w:rPr>
            <w:rFonts w:cs="Calibri"/>
            <w:sz w:val="28"/>
            <w:szCs w:val="28"/>
            <w:lang w:bidi="fa-IR"/>
          </w:rPr>
          <w:t>json</w:t>
        </w:r>
      </w:ins>
      <w:ins w:id="3230" w:author="Microsoft account" w:date="2025-10-05T09:59:00Z">
        <w:r w:rsidR="00EC728E">
          <w:rPr>
            <w:rFonts w:cs="Calibri" w:hint="cs"/>
            <w:sz w:val="28"/>
            <w:szCs w:val="28"/>
            <w:rtl/>
            <w:lang w:bidi="fa-IR"/>
          </w:rPr>
          <w:t xml:space="preserve"> </w:t>
        </w:r>
      </w:ins>
      <w:ins w:id="3231" w:author="Microsoft account" w:date="2025-10-04T10:13:00Z">
        <w:r w:rsidR="00F04D31">
          <w:rPr>
            <w:rFonts w:cs="Calibri" w:hint="cs"/>
            <w:sz w:val="28"/>
            <w:szCs w:val="28"/>
            <w:rtl/>
            <w:lang w:bidi="fa-IR"/>
          </w:rPr>
          <w:t xml:space="preserve">رو بخونیم باید چکار کنیم ، باید روش </w:t>
        </w:r>
      </w:ins>
      <w:ins w:id="3232" w:author="Microsoft account" w:date="2025-10-04T10:14:00Z">
        <w:r w:rsidR="00F04D31">
          <w:rPr>
            <w:rFonts w:cs="Calibri"/>
            <w:sz w:val="28"/>
            <w:szCs w:val="28"/>
            <w:lang w:bidi="fa-IR"/>
          </w:rPr>
          <w:t>json.load()</w:t>
        </w:r>
        <w:r w:rsidR="00F04D31">
          <w:rPr>
            <w:rFonts w:cs="Calibri" w:hint="cs"/>
            <w:sz w:val="28"/>
            <w:szCs w:val="28"/>
            <w:rtl/>
            <w:lang w:bidi="fa-IR"/>
          </w:rPr>
          <w:t xml:space="preserve"> انجام بدیم. که فایلش رو باز میکنیم با  </w:t>
        </w:r>
        <w:r w:rsidR="00F04D31">
          <w:rPr>
            <w:rFonts w:cs="Calibri"/>
            <w:sz w:val="28"/>
            <w:szCs w:val="28"/>
            <w:lang w:bidi="fa-IR"/>
          </w:rPr>
          <w:t>mode=’r’</w:t>
        </w:r>
        <w:r w:rsidR="00F04D31">
          <w:rPr>
            <w:rFonts w:cs="Calibri" w:hint="cs"/>
            <w:sz w:val="28"/>
            <w:szCs w:val="28"/>
            <w:rtl/>
            <w:lang w:bidi="fa-IR"/>
          </w:rPr>
          <w:t xml:space="preserve"> و اون فایل رو </w:t>
        </w:r>
      </w:ins>
      <w:ins w:id="3233" w:author="Microsoft account" w:date="2025-10-04T10:15:00Z">
        <w:r w:rsidR="00F04D31">
          <w:rPr>
            <w:rFonts w:cs="Calibri"/>
            <w:sz w:val="28"/>
            <w:szCs w:val="28"/>
            <w:lang w:bidi="fa-IR"/>
          </w:rPr>
          <w:t>pass</w:t>
        </w:r>
        <w:r w:rsidR="00F04D31">
          <w:rPr>
            <w:rFonts w:cs="Calibri" w:hint="cs"/>
            <w:sz w:val="28"/>
            <w:szCs w:val="28"/>
            <w:rtl/>
            <w:lang w:bidi="fa-IR"/>
          </w:rPr>
          <w:t xml:space="preserve"> میکنیم توی </w:t>
        </w:r>
        <w:r w:rsidR="00F04D31">
          <w:rPr>
            <w:rFonts w:cs="Calibri"/>
            <w:sz w:val="28"/>
            <w:szCs w:val="28"/>
            <w:lang w:bidi="fa-IR"/>
          </w:rPr>
          <w:t>json.load()</w:t>
        </w:r>
        <w:r w:rsidR="00F04D31">
          <w:rPr>
            <w:rFonts w:cs="Calibri" w:hint="cs"/>
            <w:sz w:val="28"/>
            <w:szCs w:val="28"/>
            <w:rtl/>
            <w:lang w:bidi="fa-IR"/>
          </w:rPr>
          <w:t xml:space="preserve"> و </w:t>
        </w:r>
        <w:r w:rsidR="00CE2EC0">
          <w:rPr>
            <w:rFonts w:cs="Calibri" w:hint="cs"/>
            <w:sz w:val="28"/>
            <w:szCs w:val="28"/>
            <w:rtl/>
            <w:lang w:bidi="fa-IR"/>
          </w:rPr>
          <w:t xml:space="preserve">داخل </w:t>
        </w:r>
        <w:r w:rsidR="00CE2EC0">
          <w:rPr>
            <w:rFonts w:cs="Calibri" w:hint="cs"/>
            <w:sz w:val="28"/>
            <w:szCs w:val="28"/>
            <w:rtl/>
            <w:lang w:bidi="fa-IR"/>
          </w:rPr>
          <w:lastRenderedPageBreak/>
          <w:t xml:space="preserve">یه متغیر ذخیره میکنیم، اینطوری فایل رو منتقل کردیم به </w:t>
        </w:r>
        <w:r w:rsidR="00CE2EC0">
          <w:rPr>
            <w:rFonts w:cs="Calibri"/>
            <w:sz w:val="28"/>
            <w:szCs w:val="28"/>
            <w:lang w:bidi="fa-IR"/>
          </w:rPr>
          <w:t>python</w:t>
        </w:r>
        <w:r w:rsidR="00CE2EC0">
          <w:rPr>
            <w:rFonts w:cs="Calibri" w:hint="cs"/>
            <w:sz w:val="28"/>
            <w:szCs w:val="28"/>
            <w:rtl/>
            <w:lang w:bidi="fa-IR"/>
          </w:rPr>
          <w:t xml:space="preserve"> و </w:t>
        </w:r>
        <w:r w:rsidR="00CE2EC0">
          <w:rPr>
            <w:rFonts w:cs="Calibri"/>
            <w:sz w:val="28"/>
            <w:szCs w:val="28"/>
            <w:lang w:bidi="fa-IR"/>
          </w:rPr>
          <w:t>json</w:t>
        </w:r>
        <w:r w:rsidR="00CE2EC0">
          <w:rPr>
            <w:rFonts w:cs="Calibri" w:hint="cs"/>
            <w:sz w:val="28"/>
            <w:szCs w:val="28"/>
            <w:rtl/>
            <w:lang w:bidi="fa-IR"/>
          </w:rPr>
          <w:t xml:space="preserve">ای که خوندیم داخل </w:t>
        </w:r>
      </w:ins>
      <w:ins w:id="3234" w:author="Microsoft account" w:date="2025-10-04T10:16:00Z">
        <w:r w:rsidR="00CE2EC0">
          <w:rPr>
            <w:rFonts w:cs="Calibri"/>
            <w:sz w:val="28"/>
            <w:szCs w:val="28"/>
            <w:lang w:bidi="fa-IR"/>
          </w:rPr>
          <w:t>python</w:t>
        </w:r>
        <w:r w:rsidR="00CE2EC0">
          <w:rPr>
            <w:rFonts w:cs="Calibri" w:hint="cs"/>
            <w:sz w:val="28"/>
            <w:szCs w:val="28"/>
            <w:rtl/>
            <w:lang w:bidi="fa-IR"/>
          </w:rPr>
          <w:t xml:space="preserve"> شده یه </w:t>
        </w:r>
        <w:r w:rsidR="00CE2EC0">
          <w:rPr>
            <w:rFonts w:cs="Calibri"/>
            <w:sz w:val="28"/>
            <w:szCs w:val="28"/>
            <w:lang w:bidi="fa-IR"/>
          </w:rPr>
          <w:t>dictionary</w:t>
        </w:r>
        <w:r w:rsidR="00CE2EC0">
          <w:rPr>
            <w:rFonts w:cs="Calibri" w:hint="cs"/>
            <w:sz w:val="28"/>
            <w:szCs w:val="28"/>
            <w:rtl/>
            <w:lang w:bidi="fa-IR"/>
          </w:rPr>
          <w:t xml:space="preserve"> </w:t>
        </w:r>
      </w:ins>
      <w:ins w:id="3235" w:author="Microsoft account" w:date="2025-10-05T10:00:00Z">
        <w:r w:rsidR="00EC728E">
          <w:rPr>
            <w:rFonts w:cs="Calibri" w:hint="cs"/>
            <w:sz w:val="28"/>
            <w:szCs w:val="28"/>
            <w:rtl/>
            <w:lang w:bidi="fa-IR"/>
          </w:rPr>
          <w:t>(</w:t>
        </w:r>
        <w:r w:rsidR="00EC728E">
          <w:rPr>
            <w:rFonts w:cs="Calibri" w:hint="cs"/>
            <w:sz w:val="18"/>
            <w:szCs w:val="18"/>
            <w:rtl/>
            <w:lang w:bidi="fa-IR"/>
          </w:rPr>
          <w:t xml:space="preserve">البته نکته ای که در ادامه بهش بر میخوریم اینه که وقتی که فایل وجود نداره ارور میگیریم </w:t>
        </w:r>
        <w:r w:rsidR="00EC728E">
          <w:rPr>
            <w:rFonts w:cs="Calibri"/>
            <w:sz w:val="18"/>
            <w:szCs w:val="18"/>
            <w:lang w:bidi="fa-IR"/>
          </w:rPr>
          <w:t>FileNotFoundError</w:t>
        </w:r>
      </w:ins>
      <w:ins w:id="3236" w:author="Microsoft account" w:date="2025-10-05T10:01:00Z">
        <w:r w:rsidR="00EC728E">
          <w:rPr>
            <w:rFonts w:cs="Calibri" w:hint="cs"/>
            <w:sz w:val="18"/>
            <w:szCs w:val="18"/>
            <w:rtl/>
            <w:lang w:bidi="fa-IR"/>
          </w:rPr>
          <w:t xml:space="preserve">  .</w:t>
        </w:r>
      </w:ins>
      <w:ins w:id="3237" w:author="Microsoft account" w:date="2025-10-05T10:00:00Z">
        <w:r w:rsidR="00EC728E">
          <w:rPr>
            <w:rFonts w:cs="Calibri" w:hint="cs"/>
            <w:sz w:val="28"/>
            <w:szCs w:val="28"/>
            <w:rtl/>
            <w:lang w:bidi="fa-IR"/>
          </w:rPr>
          <w:t>)</w:t>
        </w:r>
      </w:ins>
    </w:p>
    <w:p w14:paraId="7FEEBC6E" w14:textId="77777777" w:rsidR="00CE2EC0" w:rsidRDefault="00CE2EC0">
      <w:pPr>
        <w:bidi/>
        <w:spacing w:after="0" w:line="276" w:lineRule="auto"/>
        <w:rPr>
          <w:ins w:id="3238" w:author="Microsoft account" w:date="2025-10-04T10:16:00Z"/>
          <w:rFonts w:cs="Calibri"/>
          <w:sz w:val="28"/>
          <w:szCs w:val="28"/>
          <w:rtl/>
          <w:lang w:bidi="fa-IR"/>
        </w:rPr>
        <w:pPrChange w:id="3239" w:author="Microsoft account" w:date="2025-10-04T10:16:00Z">
          <w:pPr>
            <w:bidi/>
            <w:spacing w:after="0" w:line="276" w:lineRule="auto"/>
            <w:jc w:val="both"/>
          </w:pPr>
        </w:pPrChange>
      </w:pPr>
    </w:p>
    <w:p w14:paraId="49DC8E15" w14:textId="49E15C9C" w:rsidR="00CE2EC0" w:rsidRDefault="00CE2EC0">
      <w:pPr>
        <w:bidi/>
        <w:spacing w:after="0" w:line="276" w:lineRule="auto"/>
        <w:rPr>
          <w:ins w:id="3240" w:author="Microsoft account" w:date="2025-10-04T10:19:00Z"/>
          <w:rFonts w:cs="Calibri"/>
          <w:sz w:val="28"/>
          <w:szCs w:val="28"/>
          <w:rtl/>
          <w:lang w:bidi="fa-IR"/>
        </w:rPr>
        <w:pPrChange w:id="3241" w:author="Microsoft account" w:date="2025-10-04T10:16:00Z">
          <w:pPr>
            <w:bidi/>
            <w:spacing w:after="0" w:line="276" w:lineRule="auto"/>
            <w:jc w:val="both"/>
          </w:pPr>
        </w:pPrChange>
      </w:pPr>
      <w:ins w:id="3242" w:author="Microsoft account" w:date="2025-10-04T10:16:00Z">
        <w:r>
          <w:rPr>
            <w:rFonts w:cs="Calibri" w:hint="cs"/>
            <w:sz w:val="28"/>
            <w:szCs w:val="28"/>
            <w:rtl/>
            <w:lang w:bidi="fa-IR"/>
          </w:rPr>
          <w:t xml:space="preserve">-حالا </w:t>
        </w:r>
        <w:r>
          <w:rPr>
            <w:rFonts w:cs="Calibri"/>
            <w:sz w:val="28"/>
            <w:szCs w:val="28"/>
            <w:lang w:bidi="fa-IR"/>
          </w:rPr>
          <w:t>json.update()</w:t>
        </w:r>
        <w:r>
          <w:rPr>
            <w:rFonts w:cs="Calibri" w:hint="cs"/>
            <w:sz w:val="28"/>
            <w:szCs w:val="28"/>
            <w:rtl/>
            <w:lang w:bidi="fa-IR"/>
          </w:rPr>
          <w:t xml:space="preserve"> ، برای اینکه یه مقدار جدید بهش اضافه کنیم (توجه شما رو به ساختار فایل </w:t>
        </w:r>
        <w:r>
          <w:rPr>
            <w:rFonts w:cs="Calibri"/>
            <w:sz w:val="28"/>
            <w:szCs w:val="28"/>
            <w:lang w:bidi="fa-IR"/>
          </w:rPr>
          <w:t>json</w:t>
        </w:r>
        <w:r>
          <w:rPr>
            <w:rFonts w:cs="Calibri" w:hint="cs"/>
            <w:sz w:val="28"/>
            <w:szCs w:val="28"/>
            <w:rtl/>
            <w:lang w:bidi="fa-IR"/>
          </w:rPr>
          <w:t xml:space="preserve"> هم جلب میکنم) نمیشه </w:t>
        </w:r>
        <w:r>
          <w:rPr>
            <w:rFonts w:cs="Calibri"/>
            <w:sz w:val="28"/>
            <w:szCs w:val="28"/>
            <w:lang w:bidi="fa-IR"/>
          </w:rPr>
          <w:t>append</w:t>
        </w:r>
        <w:r>
          <w:rPr>
            <w:rFonts w:cs="Calibri" w:hint="cs"/>
            <w:sz w:val="28"/>
            <w:szCs w:val="28"/>
            <w:rtl/>
            <w:lang w:bidi="fa-IR"/>
          </w:rPr>
          <w:t xml:space="preserve"> انجام بدیم، چون ساختار فایل اینطوری نیست که به راحتی </w:t>
        </w:r>
      </w:ins>
      <w:ins w:id="3243" w:author="Microsoft account" w:date="2025-10-04T10:17:00Z">
        <w:r>
          <w:rPr>
            <w:rFonts w:cs="Calibri" w:hint="cs"/>
            <w:sz w:val="28"/>
            <w:szCs w:val="28"/>
            <w:rtl/>
            <w:lang w:bidi="fa-IR"/>
          </w:rPr>
          <w:t xml:space="preserve">مثلا </w:t>
        </w:r>
        <w:r>
          <w:rPr>
            <w:rFonts w:cs="Calibri"/>
            <w:sz w:val="28"/>
            <w:szCs w:val="28"/>
            <w:lang w:bidi="fa-IR"/>
          </w:rPr>
          <w:t>writeline</w:t>
        </w:r>
        <w:r>
          <w:rPr>
            <w:rFonts w:cs="Calibri" w:hint="cs"/>
            <w:sz w:val="28"/>
            <w:szCs w:val="28"/>
            <w:rtl/>
            <w:lang w:bidi="fa-IR"/>
          </w:rPr>
          <w:t xml:space="preserve"> کنیم انتهاش. باید با یه </w:t>
        </w:r>
        <w:r>
          <w:rPr>
            <w:rFonts w:cs="Calibri"/>
            <w:sz w:val="28"/>
            <w:szCs w:val="28"/>
            <w:lang w:bidi="fa-IR"/>
          </w:rPr>
          <w:t>with open(mode=’r’)</w:t>
        </w:r>
        <w:r>
          <w:rPr>
            <w:rFonts w:cs="Calibri" w:hint="cs"/>
            <w:sz w:val="28"/>
            <w:szCs w:val="28"/>
            <w:rtl/>
            <w:lang w:bidi="fa-IR"/>
          </w:rPr>
          <w:t xml:space="preserve"> فایل </w:t>
        </w:r>
        <w:r>
          <w:rPr>
            <w:rFonts w:cs="Calibri"/>
            <w:sz w:val="28"/>
            <w:szCs w:val="28"/>
            <w:lang w:bidi="fa-IR"/>
          </w:rPr>
          <w:t>json</w:t>
        </w:r>
        <w:r>
          <w:rPr>
            <w:rFonts w:cs="Calibri" w:hint="cs"/>
            <w:sz w:val="28"/>
            <w:szCs w:val="28"/>
            <w:rtl/>
            <w:lang w:bidi="fa-IR"/>
          </w:rPr>
          <w:t xml:space="preserve"> رو باز کنیم ، اطلاعاتی که با فرمت </w:t>
        </w:r>
        <w:r>
          <w:rPr>
            <w:rFonts w:cs="Calibri"/>
            <w:sz w:val="28"/>
            <w:szCs w:val="28"/>
            <w:lang w:bidi="fa-IR"/>
          </w:rPr>
          <w:t>dictionary</w:t>
        </w:r>
      </w:ins>
      <w:ins w:id="3244" w:author="Microsoft account" w:date="2025-10-04T10:18:00Z">
        <w:r>
          <w:rPr>
            <w:rFonts w:cs="Calibri" w:hint="cs"/>
            <w:sz w:val="28"/>
            <w:szCs w:val="28"/>
            <w:rtl/>
            <w:lang w:bidi="fa-IR"/>
          </w:rPr>
          <w:t xml:space="preserve"> در پایتون داریم رو با </w:t>
        </w:r>
        <w:r>
          <w:rPr>
            <w:rFonts w:cs="Calibri"/>
            <w:sz w:val="28"/>
            <w:szCs w:val="28"/>
            <w:lang w:bidi="fa-IR"/>
          </w:rPr>
          <w:t>update()</w:t>
        </w:r>
        <w:r>
          <w:rPr>
            <w:rFonts w:cs="Calibri" w:hint="cs"/>
            <w:sz w:val="28"/>
            <w:szCs w:val="28"/>
            <w:rtl/>
            <w:lang w:bidi="fa-IR"/>
          </w:rPr>
          <w:t xml:space="preserve"> به اون اطلاعات اضافه کنیم ، یه </w:t>
        </w:r>
        <w:r>
          <w:rPr>
            <w:rFonts w:cs="Calibri"/>
            <w:sz w:val="28"/>
            <w:szCs w:val="28"/>
            <w:lang w:bidi="fa-IR"/>
          </w:rPr>
          <w:t>with open(mode=’w’)</w:t>
        </w:r>
        <w:r>
          <w:rPr>
            <w:rFonts w:cs="Calibri" w:hint="cs"/>
            <w:sz w:val="28"/>
            <w:szCs w:val="28"/>
            <w:rtl/>
            <w:lang w:bidi="fa-IR"/>
          </w:rPr>
          <w:t xml:space="preserve"> هم بزنیم و در انتها اون </w:t>
        </w:r>
        <w:r>
          <w:rPr>
            <w:rFonts w:cs="Calibri"/>
            <w:sz w:val="28"/>
            <w:szCs w:val="28"/>
            <w:lang w:bidi="fa-IR"/>
          </w:rPr>
          <w:t>data</w:t>
        </w:r>
        <w:r>
          <w:rPr>
            <w:rFonts w:cs="Calibri" w:hint="cs"/>
            <w:sz w:val="28"/>
            <w:szCs w:val="28"/>
            <w:rtl/>
            <w:lang w:bidi="fa-IR"/>
          </w:rPr>
          <w:t xml:space="preserve"> ای که روش </w:t>
        </w:r>
        <w:r>
          <w:rPr>
            <w:rFonts w:cs="Calibri"/>
            <w:sz w:val="28"/>
            <w:szCs w:val="28"/>
            <w:lang w:bidi="fa-IR"/>
          </w:rPr>
          <w:t>update()</w:t>
        </w:r>
        <w:r>
          <w:rPr>
            <w:rFonts w:cs="Calibri" w:hint="cs"/>
            <w:sz w:val="28"/>
            <w:szCs w:val="28"/>
            <w:rtl/>
            <w:lang w:bidi="fa-IR"/>
          </w:rPr>
          <w:t xml:space="preserve"> انجام شد رو </w:t>
        </w:r>
        <w:r>
          <w:rPr>
            <w:rFonts w:cs="Calibri"/>
            <w:sz w:val="28"/>
            <w:szCs w:val="28"/>
            <w:lang w:bidi="fa-IR"/>
          </w:rPr>
          <w:t>json.dump()</w:t>
        </w:r>
        <w:r>
          <w:rPr>
            <w:rFonts w:cs="Calibri" w:hint="cs"/>
            <w:sz w:val="28"/>
            <w:szCs w:val="28"/>
            <w:rtl/>
            <w:lang w:bidi="fa-IR"/>
          </w:rPr>
          <w:t xml:space="preserve"> کنیم. </w:t>
        </w:r>
      </w:ins>
      <w:ins w:id="3245" w:author="Microsoft account" w:date="2025-10-04T10:19:00Z">
        <w:r>
          <w:rPr>
            <w:rFonts w:cs="Calibri" w:hint="cs"/>
            <w:sz w:val="28"/>
            <w:szCs w:val="28"/>
            <w:rtl/>
            <w:lang w:bidi="fa-IR"/>
          </w:rPr>
          <w:t>اینطوری:</w:t>
        </w:r>
      </w:ins>
    </w:p>
    <w:p w14:paraId="65AAA05D" w14:textId="6469C32D" w:rsidR="00CE2EC0" w:rsidRDefault="00CE2EC0">
      <w:pPr>
        <w:bidi/>
        <w:spacing w:after="0" w:line="276" w:lineRule="auto"/>
        <w:rPr>
          <w:ins w:id="3246" w:author="Microsoft account" w:date="2025-10-04T10:19:00Z"/>
          <w:rFonts w:cs="Calibri"/>
          <w:sz w:val="28"/>
          <w:szCs w:val="28"/>
          <w:rtl/>
          <w:lang w:bidi="fa-IR"/>
        </w:rPr>
        <w:pPrChange w:id="3247" w:author="Microsoft account" w:date="2025-10-04T10:19:00Z">
          <w:pPr>
            <w:bidi/>
            <w:spacing w:after="0" w:line="276" w:lineRule="auto"/>
            <w:jc w:val="both"/>
          </w:pPr>
        </w:pPrChange>
      </w:pPr>
      <w:ins w:id="3248" w:author="Microsoft account" w:date="2025-10-04T10:19:00Z">
        <w:r w:rsidRPr="00CE2EC0">
          <w:rPr>
            <w:rFonts w:cs="Calibri"/>
            <w:noProof/>
            <w:sz w:val="28"/>
            <w:szCs w:val="28"/>
            <w:rPrChange w:id="3249" w:author="Unknown">
              <w:rPr>
                <w:noProof/>
              </w:rPr>
            </w:rPrChange>
          </w:rPr>
          <w:drawing>
            <wp:inline distT="0" distB="0" distL="0" distR="0" wp14:anchorId="48716FB6" wp14:editId="7972F8C9">
              <wp:extent cx="5731510" cy="298767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31510" cy="2987675"/>
                      </a:xfrm>
                      <a:prstGeom prst="rect">
                        <a:avLst/>
                      </a:prstGeom>
                    </pic:spPr>
                  </pic:pic>
                </a:graphicData>
              </a:graphic>
            </wp:inline>
          </w:drawing>
        </w:r>
      </w:ins>
    </w:p>
    <w:p w14:paraId="4ABF2504" w14:textId="77777777" w:rsidR="00CE2EC0" w:rsidRDefault="00CE2EC0">
      <w:pPr>
        <w:bidi/>
        <w:spacing w:after="0" w:line="276" w:lineRule="auto"/>
        <w:rPr>
          <w:ins w:id="3250" w:author="Microsoft account" w:date="2025-10-04T10:19:00Z"/>
          <w:rFonts w:cs="Calibri"/>
          <w:sz w:val="28"/>
          <w:szCs w:val="28"/>
          <w:rtl/>
          <w:lang w:bidi="fa-IR"/>
        </w:rPr>
        <w:pPrChange w:id="3251" w:author="Microsoft account" w:date="2025-10-04T10:19:00Z">
          <w:pPr>
            <w:bidi/>
            <w:spacing w:after="0" w:line="276" w:lineRule="auto"/>
            <w:jc w:val="both"/>
          </w:pPr>
        </w:pPrChange>
      </w:pPr>
    </w:p>
    <w:p w14:paraId="269BE492" w14:textId="27D60BFC" w:rsidR="00CE2EC0" w:rsidRDefault="00CE2EC0">
      <w:pPr>
        <w:bidi/>
        <w:spacing w:after="0" w:line="276" w:lineRule="auto"/>
        <w:rPr>
          <w:ins w:id="3252" w:author="Microsoft account" w:date="2025-10-04T10:19:00Z"/>
          <w:rFonts w:cs="Calibri"/>
          <w:sz w:val="28"/>
          <w:szCs w:val="28"/>
          <w:rtl/>
          <w:lang w:bidi="fa-IR"/>
        </w:rPr>
        <w:pPrChange w:id="3253" w:author="Microsoft account" w:date="2025-10-04T10:19:00Z">
          <w:pPr>
            <w:bidi/>
            <w:spacing w:after="0" w:line="276" w:lineRule="auto"/>
            <w:jc w:val="both"/>
          </w:pPr>
        </w:pPrChange>
      </w:pPr>
      <w:ins w:id="3254" w:author="Microsoft account" w:date="2025-10-04T10:19:00Z">
        <w:r>
          <w:rPr>
            <w:rFonts w:cs="Calibri" w:hint="cs"/>
            <w:sz w:val="28"/>
            <w:szCs w:val="28"/>
            <w:rtl/>
            <w:lang w:bidi="fa-IR"/>
          </w:rPr>
          <w:t xml:space="preserve">-که خب سوال. چرا ما از خودِ </w:t>
        </w:r>
        <w:r>
          <w:rPr>
            <w:rFonts w:cs="Calibri"/>
            <w:sz w:val="28"/>
            <w:szCs w:val="28"/>
            <w:lang w:bidi="fa-IR"/>
          </w:rPr>
          <w:t>pandas</w:t>
        </w:r>
        <w:r>
          <w:rPr>
            <w:rFonts w:cs="Calibri" w:hint="cs"/>
            <w:sz w:val="28"/>
            <w:szCs w:val="28"/>
            <w:rtl/>
            <w:lang w:bidi="fa-IR"/>
          </w:rPr>
          <w:t xml:space="preserve"> استفاده نمیکنیم؟ اون قاعدتا این کار رو خیلی راحت تر میکنه، احتمالا این سوال رو در ادامه جواب خواهد داد. </w:t>
        </w:r>
      </w:ins>
    </w:p>
    <w:p w14:paraId="40877666" w14:textId="77777777" w:rsidR="00CE2EC0" w:rsidRDefault="00CE2EC0">
      <w:pPr>
        <w:bidi/>
        <w:spacing w:after="0" w:line="276" w:lineRule="auto"/>
        <w:rPr>
          <w:ins w:id="3255" w:author="Microsoft account" w:date="2025-10-04T10:19:00Z"/>
          <w:rFonts w:cs="Calibri"/>
          <w:sz w:val="28"/>
          <w:szCs w:val="28"/>
          <w:rtl/>
          <w:lang w:bidi="fa-IR"/>
        </w:rPr>
        <w:pPrChange w:id="3256" w:author="Microsoft account" w:date="2025-10-04T10:19:00Z">
          <w:pPr>
            <w:bidi/>
            <w:spacing w:after="0" w:line="276" w:lineRule="auto"/>
            <w:jc w:val="both"/>
          </w:pPr>
        </w:pPrChange>
      </w:pPr>
    </w:p>
    <w:p w14:paraId="59968FB9" w14:textId="5F01AC6E" w:rsidR="00CE2EC0" w:rsidRDefault="00CE2EC0">
      <w:pPr>
        <w:bidi/>
        <w:spacing w:after="0" w:line="276" w:lineRule="auto"/>
        <w:rPr>
          <w:ins w:id="3257" w:author="Microsoft account" w:date="2025-10-04T11:20:00Z"/>
          <w:rFonts w:cs="Calibri"/>
          <w:sz w:val="28"/>
          <w:szCs w:val="28"/>
          <w:lang w:bidi="fa-IR"/>
        </w:rPr>
        <w:pPrChange w:id="3258" w:author="Microsoft account" w:date="2025-10-04T10:19:00Z">
          <w:pPr>
            <w:bidi/>
            <w:spacing w:after="0" w:line="276" w:lineRule="auto"/>
            <w:jc w:val="both"/>
          </w:pPr>
        </w:pPrChange>
      </w:pPr>
      <w:ins w:id="3259" w:author="Microsoft account" w:date="2025-10-04T10:19:00Z">
        <w:r>
          <w:rPr>
            <w:rFonts w:cs="Calibri" w:hint="cs"/>
            <w:sz w:val="28"/>
            <w:szCs w:val="28"/>
            <w:rtl/>
            <w:lang w:bidi="fa-IR"/>
          </w:rPr>
          <w:t xml:space="preserve">-یه نکته ای انتهاش گفت، اونم انیه که ما با این کد، باید در ابتدا فایل رو با </w:t>
        </w:r>
      </w:ins>
      <w:ins w:id="3260" w:author="Microsoft account" w:date="2025-10-04T10:20:00Z">
        <w:r>
          <w:rPr>
            <w:rFonts w:cs="Calibri"/>
            <w:sz w:val="28"/>
            <w:szCs w:val="28"/>
            <w:lang w:bidi="fa-IR"/>
          </w:rPr>
          <w:t>mode’r’</w:t>
        </w:r>
        <w:r>
          <w:rPr>
            <w:rFonts w:cs="Calibri" w:hint="cs"/>
            <w:sz w:val="28"/>
            <w:szCs w:val="28"/>
            <w:rtl/>
            <w:lang w:bidi="fa-IR"/>
          </w:rPr>
          <w:t xml:space="preserve"> باز کنیم، خب اگر فایلی وجود نداشته باشه که نمیتونیم بازش کنیم درسته؟ پس </w:t>
        </w:r>
        <w:r>
          <w:rPr>
            <w:rFonts w:cs="Calibri"/>
            <w:sz w:val="28"/>
            <w:szCs w:val="28"/>
            <w:lang w:bidi="fa-IR"/>
          </w:rPr>
          <w:t>FileNotFoundError</w:t>
        </w:r>
        <w:r>
          <w:rPr>
            <w:rFonts w:cs="Calibri" w:hint="cs"/>
            <w:sz w:val="28"/>
            <w:szCs w:val="28"/>
            <w:rtl/>
            <w:lang w:bidi="fa-IR"/>
          </w:rPr>
          <w:t xml:space="preserve"> میگیریم (چراکه </w:t>
        </w:r>
        <w:r>
          <w:rPr>
            <w:rFonts w:cs="Calibri"/>
            <w:sz w:val="28"/>
            <w:szCs w:val="28"/>
            <w:lang w:bidi="fa-IR"/>
          </w:rPr>
          <w:t>mode=’r’</w:t>
        </w:r>
        <w:r>
          <w:rPr>
            <w:rFonts w:cs="Calibri" w:hint="cs"/>
            <w:sz w:val="28"/>
            <w:szCs w:val="28"/>
            <w:rtl/>
            <w:lang w:bidi="fa-IR"/>
          </w:rPr>
          <w:t xml:space="preserve"> که خودش فایل نمیسازه برات و البته که ما برای اینکه بتونیم </w:t>
        </w:r>
        <w:r>
          <w:rPr>
            <w:rFonts w:cs="Calibri"/>
            <w:sz w:val="28"/>
            <w:szCs w:val="28"/>
            <w:lang w:bidi="fa-IR"/>
          </w:rPr>
          <w:t>update</w:t>
        </w:r>
        <w:r>
          <w:rPr>
            <w:rFonts w:cs="Calibri" w:hint="cs"/>
            <w:sz w:val="28"/>
            <w:szCs w:val="28"/>
            <w:rtl/>
            <w:lang w:bidi="fa-IR"/>
          </w:rPr>
          <w:t xml:space="preserve"> کنیم باید اول فایل رو باز کنیم </w:t>
        </w:r>
      </w:ins>
      <w:ins w:id="3261" w:author="Microsoft account" w:date="2025-10-04T10:21:00Z">
        <w:r>
          <w:rPr>
            <w:rFonts w:cs="Calibri" w:hint="cs"/>
            <w:sz w:val="28"/>
            <w:szCs w:val="28"/>
            <w:rtl/>
            <w:lang w:bidi="fa-IR"/>
          </w:rPr>
          <w:t xml:space="preserve">، همونطور هم که دیدیم نمیشه </w:t>
        </w:r>
        <w:r>
          <w:rPr>
            <w:rFonts w:cs="Calibri"/>
            <w:sz w:val="28"/>
            <w:szCs w:val="28"/>
            <w:lang w:bidi="fa-IR"/>
          </w:rPr>
          <w:t>mode=’a’</w:t>
        </w:r>
        <w:r>
          <w:rPr>
            <w:rFonts w:cs="Calibri" w:hint="cs"/>
            <w:sz w:val="28"/>
            <w:szCs w:val="28"/>
            <w:rtl/>
            <w:lang w:bidi="fa-IR"/>
          </w:rPr>
          <w:t xml:space="preserve"> باز کرد ، چون نمیشه همینطوری به انتهاش اضافه ش کرد) </w:t>
        </w:r>
        <w:r w:rsidR="008D2255">
          <w:rPr>
            <w:rFonts w:cs="Calibri" w:hint="cs"/>
            <w:sz w:val="28"/>
            <w:szCs w:val="28"/>
            <w:rtl/>
            <w:lang w:bidi="fa-IR"/>
          </w:rPr>
          <w:t xml:space="preserve">، پس باید یه راهی برای این قضیه در یابیم. </w:t>
        </w:r>
      </w:ins>
    </w:p>
    <w:p w14:paraId="5C4B635D" w14:textId="77777777" w:rsidR="00B44DB5" w:rsidRDefault="00B44DB5">
      <w:pPr>
        <w:bidi/>
        <w:spacing w:after="0" w:line="276" w:lineRule="auto"/>
        <w:rPr>
          <w:ins w:id="3262" w:author="Microsoft account" w:date="2025-10-04T11:20:00Z"/>
          <w:rFonts w:cs="Calibri"/>
          <w:sz w:val="28"/>
          <w:szCs w:val="28"/>
          <w:lang w:bidi="fa-IR"/>
        </w:rPr>
        <w:pPrChange w:id="3263" w:author="Microsoft account" w:date="2025-10-04T11:20:00Z">
          <w:pPr>
            <w:bidi/>
            <w:spacing w:after="0" w:line="276" w:lineRule="auto"/>
            <w:jc w:val="both"/>
          </w:pPr>
        </w:pPrChange>
      </w:pPr>
    </w:p>
    <w:p w14:paraId="532FC066" w14:textId="3AFBB816" w:rsidR="00B44DB5" w:rsidRDefault="00B44DB5">
      <w:pPr>
        <w:bidi/>
        <w:spacing w:after="0" w:line="276" w:lineRule="auto"/>
        <w:rPr>
          <w:ins w:id="3264" w:author="Microsoft account" w:date="2025-10-04T11:21:00Z"/>
          <w:rFonts w:cs="Calibri"/>
          <w:sz w:val="28"/>
          <w:szCs w:val="28"/>
          <w:rtl/>
          <w:lang w:bidi="fa-IR"/>
        </w:rPr>
        <w:pPrChange w:id="3265" w:author="Microsoft account" w:date="2025-10-04T11:20:00Z">
          <w:pPr>
            <w:bidi/>
            <w:spacing w:after="0" w:line="276" w:lineRule="auto"/>
            <w:jc w:val="both"/>
          </w:pPr>
        </w:pPrChange>
      </w:pPr>
      <w:ins w:id="3266" w:author="Microsoft account" w:date="2025-10-04T11:20:00Z">
        <w:r>
          <w:rPr>
            <w:rFonts w:cs="Calibri" w:hint="cs"/>
            <w:sz w:val="28"/>
            <w:szCs w:val="28"/>
            <w:rtl/>
            <w:lang w:bidi="fa-IR"/>
          </w:rPr>
          <w:t xml:space="preserve">-کد های مربوط به </w:t>
        </w:r>
        <w:r>
          <w:rPr>
            <w:rFonts w:cs="Calibri"/>
            <w:sz w:val="28"/>
            <w:szCs w:val="28"/>
            <w:lang w:bidi="fa-IR"/>
          </w:rPr>
          <w:t>Password-Manager-app</w:t>
        </w:r>
        <w:r>
          <w:rPr>
            <w:rFonts w:cs="Calibri" w:hint="cs"/>
            <w:sz w:val="28"/>
            <w:szCs w:val="28"/>
            <w:rtl/>
            <w:lang w:bidi="fa-IR"/>
          </w:rPr>
          <w:t xml:space="preserve"> که مالِ دیروز بود رو کپی کردیم توی فولدر امروز. طبق دوره پیش رفتیم و یه </w:t>
        </w:r>
      </w:ins>
      <w:ins w:id="3267" w:author="Microsoft account" w:date="2025-10-04T11:21:00Z">
        <w:r>
          <w:rPr>
            <w:rFonts w:cs="Calibri"/>
            <w:sz w:val="28"/>
            <w:szCs w:val="28"/>
            <w:lang w:bidi="fa-IR"/>
          </w:rPr>
          <w:t>challenge</w:t>
        </w:r>
        <w:r>
          <w:rPr>
            <w:rFonts w:cs="Calibri" w:hint="cs"/>
            <w:sz w:val="28"/>
            <w:szCs w:val="28"/>
            <w:rtl/>
            <w:lang w:bidi="fa-IR"/>
          </w:rPr>
          <w:t xml:space="preserve"> بود که برای </w:t>
        </w:r>
        <w:r>
          <w:rPr>
            <w:rFonts w:cs="Calibri"/>
            <w:sz w:val="28"/>
            <w:szCs w:val="28"/>
            <w:lang w:bidi="fa-IR"/>
          </w:rPr>
          <w:t>prevent error</w:t>
        </w:r>
        <w:r>
          <w:rPr>
            <w:rFonts w:cs="Calibri" w:hint="cs"/>
            <w:sz w:val="28"/>
            <w:szCs w:val="28"/>
            <w:rtl/>
            <w:lang w:bidi="fa-IR"/>
          </w:rPr>
          <w:t xml:space="preserve"> بود که وقتی </w:t>
        </w:r>
        <w:r>
          <w:rPr>
            <w:rFonts w:cs="Calibri"/>
            <w:sz w:val="28"/>
            <w:szCs w:val="28"/>
            <w:lang w:bidi="fa-IR"/>
          </w:rPr>
          <w:t>json</w:t>
        </w:r>
        <w:r>
          <w:rPr>
            <w:rFonts w:cs="Calibri" w:hint="cs"/>
            <w:sz w:val="28"/>
            <w:szCs w:val="28"/>
            <w:rtl/>
            <w:lang w:bidi="fa-IR"/>
          </w:rPr>
          <w:t xml:space="preserve"> ای وجود نداره برنامه </w:t>
        </w:r>
        <w:r>
          <w:rPr>
            <w:rFonts w:cs="Calibri"/>
            <w:sz w:val="28"/>
            <w:szCs w:val="28"/>
            <w:lang w:bidi="fa-IR"/>
          </w:rPr>
          <w:t>crash</w:t>
        </w:r>
        <w:r>
          <w:rPr>
            <w:rFonts w:cs="Calibri" w:hint="cs"/>
            <w:sz w:val="28"/>
            <w:szCs w:val="28"/>
            <w:rtl/>
            <w:lang w:bidi="fa-IR"/>
          </w:rPr>
          <w:t xml:space="preserve"> نکنه، یه </w:t>
        </w:r>
        <w:r>
          <w:rPr>
            <w:rFonts w:cs="Calibri"/>
            <w:sz w:val="28"/>
            <w:szCs w:val="28"/>
            <w:lang w:bidi="fa-IR"/>
          </w:rPr>
          <w:t>exception</w:t>
        </w:r>
        <w:r>
          <w:rPr>
            <w:rFonts w:cs="Calibri" w:hint="cs"/>
            <w:sz w:val="28"/>
            <w:szCs w:val="28"/>
            <w:rtl/>
            <w:lang w:bidi="fa-IR"/>
          </w:rPr>
          <w:t xml:space="preserve"> دیگه هم حل کردیم برای وقتی که </w:t>
        </w:r>
        <w:r>
          <w:rPr>
            <w:rFonts w:cs="Calibri"/>
            <w:sz w:val="28"/>
            <w:szCs w:val="28"/>
            <w:lang w:bidi="fa-IR"/>
          </w:rPr>
          <w:t>json</w:t>
        </w:r>
        <w:r>
          <w:rPr>
            <w:rFonts w:cs="Calibri" w:hint="cs"/>
            <w:sz w:val="28"/>
            <w:szCs w:val="28"/>
            <w:rtl/>
            <w:lang w:bidi="fa-IR"/>
          </w:rPr>
          <w:t xml:space="preserve"> وجود داره ولی </w:t>
        </w:r>
        <w:r w:rsidR="0006117F">
          <w:rPr>
            <w:rFonts w:cs="Calibri" w:hint="cs"/>
            <w:sz w:val="28"/>
            <w:szCs w:val="28"/>
            <w:rtl/>
            <w:lang w:bidi="fa-IR"/>
          </w:rPr>
          <w:lastRenderedPageBreak/>
          <w:t>خالیه (فایل هست ولی ت</w:t>
        </w:r>
        <w:r>
          <w:rPr>
            <w:rFonts w:cs="Calibri" w:hint="cs"/>
            <w:sz w:val="28"/>
            <w:szCs w:val="28"/>
            <w:rtl/>
            <w:lang w:bidi="fa-IR"/>
          </w:rPr>
          <w:t xml:space="preserve">وش </w:t>
        </w:r>
        <w:r>
          <w:rPr>
            <w:rFonts w:cs="Calibri"/>
            <w:sz w:val="28"/>
            <w:szCs w:val="28"/>
            <w:lang w:bidi="fa-IR"/>
          </w:rPr>
          <w:t>json</w:t>
        </w:r>
        <w:r>
          <w:rPr>
            <w:rFonts w:cs="Calibri" w:hint="cs"/>
            <w:sz w:val="28"/>
            <w:szCs w:val="28"/>
            <w:rtl/>
            <w:lang w:bidi="fa-IR"/>
          </w:rPr>
          <w:t xml:space="preserve"> ای نیست) ، اینارو جلسه بعدی یه نگاهی به روشش بنداز که چطور انجام دادم</w:t>
        </w:r>
      </w:ins>
    </w:p>
    <w:p w14:paraId="5835B631" w14:textId="5D3B76B1" w:rsidR="00B44DB5" w:rsidRPr="00652B98" w:rsidRDefault="00B44DB5">
      <w:pPr>
        <w:bidi/>
        <w:spacing w:after="0" w:line="276" w:lineRule="auto"/>
        <w:rPr>
          <w:ins w:id="3268" w:author="Microsoft account" w:date="2025-10-03T11:27:00Z"/>
          <w:rFonts w:cs="Calibri"/>
          <w:sz w:val="28"/>
          <w:szCs w:val="28"/>
          <w:rtl/>
          <w:lang w:bidi="fa-IR"/>
          <w:rPrChange w:id="3269" w:author="Microsoft account" w:date="2025-10-04T09:57:00Z">
            <w:rPr>
              <w:ins w:id="3270" w:author="Microsoft account" w:date="2025-10-03T11:27:00Z"/>
              <w:rtl/>
              <w:lang w:bidi="fa-IR"/>
            </w:rPr>
          </w:rPrChange>
        </w:rPr>
        <w:pPrChange w:id="3271" w:author="Microsoft account" w:date="2025-10-04T11:22:00Z">
          <w:pPr>
            <w:bidi/>
            <w:spacing w:after="0" w:line="276" w:lineRule="auto"/>
            <w:jc w:val="both"/>
          </w:pPr>
        </w:pPrChange>
      </w:pPr>
      <w:ins w:id="3272" w:author="Microsoft account" w:date="2025-10-04T11:22:00Z">
        <w:r>
          <w:rPr>
            <w:rFonts w:cs="Calibri" w:hint="cs"/>
            <w:sz w:val="28"/>
            <w:szCs w:val="28"/>
            <w:rtl/>
            <w:lang w:bidi="fa-IR"/>
          </w:rPr>
          <w:t xml:space="preserve">تا </w:t>
        </w:r>
        <w:r w:rsidRPr="00B44DB5">
          <w:rPr>
            <w:rFonts w:cs="Calibri"/>
            <w:sz w:val="28"/>
            <w:szCs w:val="28"/>
            <w:lang w:bidi="fa-IR"/>
          </w:rPr>
          <w:t>Day030 008 00:01:49</w:t>
        </w:r>
      </w:ins>
    </w:p>
    <w:p w14:paraId="73F4D893" w14:textId="77777777" w:rsidR="00D726F1" w:rsidRDefault="00D726F1">
      <w:pPr>
        <w:bidi/>
        <w:spacing w:after="0" w:line="276" w:lineRule="auto"/>
        <w:rPr>
          <w:ins w:id="3273" w:author="Microsoft account" w:date="2025-10-03T11:27:00Z"/>
          <w:rFonts w:cs="Calibri"/>
          <w:sz w:val="28"/>
          <w:szCs w:val="28"/>
          <w:rtl/>
          <w:lang w:bidi="fa-IR"/>
        </w:rPr>
        <w:pPrChange w:id="3274" w:author="Microsoft account" w:date="2025-10-03T11:27:00Z">
          <w:pPr>
            <w:bidi/>
            <w:spacing w:after="0" w:line="276" w:lineRule="auto"/>
            <w:jc w:val="both"/>
          </w:pPr>
        </w:pPrChange>
      </w:pPr>
    </w:p>
    <w:p w14:paraId="132576B1" w14:textId="77777777" w:rsidR="00D726F1" w:rsidRDefault="00D726F1">
      <w:pPr>
        <w:bidi/>
        <w:spacing w:after="0" w:line="276" w:lineRule="auto"/>
        <w:rPr>
          <w:ins w:id="3275" w:author="Microsoft account" w:date="2025-10-03T10:58:00Z"/>
          <w:rFonts w:cs="Calibri"/>
          <w:sz w:val="28"/>
          <w:szCs w:val="28"/>
          <w:rtl/>
          <w:lang w:bidi="fa-IR"/>
        </w:rPr>
        <w:pPrChange w:id="3276" w:author="Microsoft account" w:date="2025-10-03T11:27:00Z">
          <w:pPr>
            <w:bidi/>
            <w:spacing w:after="0" w:line="276" w:lineRule="auto"/>
            <w:jc w:val="both"/>
          </w:pPr>
        </w:pPrChange>
      </w:pPr>
    </w:p>
    <w:p w14:paraId="3650C0BC" w14:textId="2DC2379C" w:rsidR="002763AA" w:rsidRDefault="002763AA">
      <w:pPr>
        <w:bidi/>
        <w:spacing w:after="0" w:line="276" w:lineRule="auto"/>
        <w:rPr>
          <w:ins w:id="3277" w:author="Microsoft account" w:date="2025-10-04T09:41:00Z"/>
          <w:rFonts w:cs="Calibri"/>
          <w:sz w:val="28"/>
          <w:szCs w:val="28"/>
          <w:rtl/>
          <w:lang w:bidi="fa-IR"/>
        </w:rPr>
        <w:pPrChange w:id="3278" w:author="Microsoft account" w:date="2025-10-04T09:41:00Z">
          <w:pPr>
            <w:bidi/>
            <w:spacing w:after="0" w:line="276" w:lineRule="auto"/>
            <w:jc w:val="both"/>
          </w:pPr>
        </w:pPrChange>
      </w:pPr>
    </w:p>
    <w:p w14:paraId="2E31F477" w14:textId="77777777" w:rsidR="0060751C" w:rsidRDefault="0060751C">
      <w:pPr>
        <w:bidi/>
        <w:spacing w:after="0" w:line="276" w:lineRule="auto"/>
        <w:rPr>
          <w:ins w:id="3279" w:author="Microsoft account" w:date="2025-10-04T09:41:00Z"/>
          <w:rFonts w:cs="Calibri"/>
          <w:sz w:val="28"/>
          <w:szCs w:val="28"/>
          <w:rtl/>
          <w:lang w:bidi="fa-IR"/>
        </w:rPr>
        <w:pPrChange w:id="3280" w:author="Microsoft account" w:date="2025-10-04T09:41:00Z">
          <w:pPr>
            <w:bidi/>
            <w:spacing w:after="0" w:line="276" w:lineRule="auto"/>
            <w:jc w:val="both"/>
          </w:pPr>
        </w:pPrChange>
      </w:pPr>
    </w:p>
    <w:p w14:paraId="4D7C48F4" w14:textId="0D189F95" w:rsidR="0060751C" w:rsidRDefault="0060751C">
      <w:pPr>
        <w:spacing w:after="0" w:line="240" w:lineRule="auto"/>
        <w:rPr>
          <w:ins w:id="3281" w:author="Microsoft account" w:date="2025-10-04T09:41:00Z"/>
          <w:rFonts w:cs="Calibri"/>
          <w:sz w:val="28"/>
          <w:szCs w:val="28"/>
          <w:rtl/>
          <w:lang w:bidi="fa-IR"/>
        </w:rPr>
      </w:pPr>
      <w:ins w:id="3282" w:author="Microsoft account" w:date="2025-10-04T09:41:00Z">
        <w:r>
          <w:rPr>
            <w:rFonts w:cs="Calibri"/>
            <w:sz w:val="28"/>
            <w:szCs w:val="28"/>
            <w:rtl/>
            <w:lang w:bidi="fa-IR"/>
          </w:rPr>
          <w:br w:type="page"/>
        </w:r>
      </w:ins>
    </w:p>
    <w:p w14:paraId="04AECB95" w14:textId="419C81BA" w:rsidR="0060751C" w:rsidRDefault="0006117F">
      <w:pPr>
        <w:bidi/>
        <w:spacing w:after="0" w:line="276" w:lineRule="auto"/>
        <w:rPr>
          <w:ins w:id="3283" w:author="Microsoft account" w:date="2025-10-05T10:08:00Z"/>
          <w:rFonts w:cs="Calibri"/>
          <w:sz w:val="28"/>
          <w:szCs w:val="28"/>
          <w:rtl/>
          <w:lang w:bidi="fa-IR"/>
        </w:rPr>
        <w:pPrChange w:id="3284" w:author="Microsoft account" w:date="2025-10-04T09:41:00Z">
          <w:pPr>
            <w:bidi/>
            <w:spacing w:after="0" w:line="276" w:lineRule="auto"/>
            <w:jc w:val="both"/>
          </w:pPr>
        </w:pPrChange>
      </w:pPr>
      <w:bookmarkStart w:id="3285" w:name="I4040713"/>
      <w:ins w:id="3286" w:author="Microsoft account" w:date="2025-10-05T10:08:00Z">
        <w:r>
          <w:rPr>
            <w:rFonts w:cs="Calibri" w:hint="cs"/>
            <w:sz w:val="28"/>
            <w:szCs w:val="28"/>
            <w:rtl/>
            <w:lang w:bidi="fa-IR"/>
          </w:rPr>
          <w:lastRenderedPageBreak/>
          <w:t>ادامه</w:t>
        </w:r>
      </w:ins>
    </w:p>
    <w:bookmarkEnd w:id="3285"/>
    <w:p w14:paraId="65D1EDCB" w14:textId="77777777" w:rsidR="0006117F" w:rsidRDefault="0006117F">
      <w:pPr>
        <w:bidi/>
        <w:spacing w:after="0" w:line="276" w:lineRule="auto"/>
        <w:rPr>
          <w:ins w:id="3287" w:author="Microsoft account" w:date="2025-10-05T10:08:00Z"/>
          <w:rFonts w:cs="Calibri"/>
          <w:sz w:val="28"/>
          <w:szCs w:val="28"/>
          <w:rtl/>
          <w:lang w:bidi="fa-IR"/>
        </w:rPr>
        <w:pPrChange w:id="3288" w:author="Microsoft account" w:date="2025-10-05T10:08:00Z">
          <w:pPr>
            <w:bidi/>
            <w:spacing w:after="0" w:line="276" w:lineRule="auto"/>
            <w:jc w:val="both"/>
          </w:pPr>
        </w:pPrChange>
      </w:pPr>
    </w:p>
    <w:p w14:paraId="51AEE697" w14:textId="1D42ED6D" w:rsidR="0006117F" w:rsidRDefault="0006117F">
      <w:pPr>
        <w:bidi/>
        <w:spacing w:after="0" w:line="276" w:lineRule="auto"/>
        <w:rPr>
          <w:ins w:id="3289" w:author="Microsoft account" w:date="2025-10-05T11:37:00Z"/>
          <w:rFonts w:cs="Calibri"/>
          <w:sz w:val="28"/>
          <w:szCs w:val="28"/>
          <w:rtl/>
          <w:lang w:bidi="fa-IR"/>
        </w:rPr>
        <w:pPrChange w:id="3290" w:author="Microsoft account" w:date="2025-10-05T10:08:00Z">
          <w:pPr>
            <w:bidi/>
            <w:spacing w:after="0" w:line="276" w:lineRule="auto"/>
            <w:jc w:val="both"/>
          </w:pPr>
        </w:pPrChange>
      </w:pPr>
      <w:ins w:id="3291" w:author="Microsoft account" w:date="2025-10-05T10:09:00Z">
        <w:r>
          <w:rPr>
            <w:rFonts w:cs="Calibri" w:hint="cs"/>
            <w:sz w:val="28"/>
            <w:szCs w:val="28"/>
            <w:rtl/>
            <w:lang w:bidi="fa-IR"/>
          </w:rPr>
          <w:t>-</w:t>
        </w:r>
      </w:ins>
      <w:ins w:id="3292" w:author="Microsoft account" w:date="2025-10-05T11:37:00Z">
        <w:r w:rsidR="00F0180E">
          <w:rPr>
            <w:rFonts w:cs="Calibri" w:hint="cs"/>
            <w:sz w:val="28"/>
            <w:szCs w:val="28"/>
            <w:rtl/>
            <w:lang w:bidi="fa-IR"/>
          </w:rPr>
          <w:t xml:space="preserve">نکته: درمورد اینکه چه زمانی از </w:t>
        </w:r>
        <w:r w:rsidR="00F0180E">
          <w:rPr>
            <w:rFonts w:cs="Calibri"/>
            <w:sz w:val="28"/>
            <w:szCs w:val="28"/>
            <w:lang w:bidi="fa-IR"/>
          </w:rPr>
          <w:t>if-else</w:t>
        </w:r>
        <w:r w:rsidR="00F0180E">
          <w:rPr>
            <w:rFonts w:cs="Calibri" w:hint="cs"/>
            <w:sz w:val="28"/>
            <w:szCs w:val="28"/>
            <w:rtl/>
            <w:lang w:bidi="fa-IR"/>
          </w:rPr>
          <w:t xml:space="preserve"> برای رسیدگی به ارور ها و </w:t>
        </w:r>
        <w:r w:rsidR="00F0180E">
          <w:rPr>
            <w:rFonts w:cs="Calibri"/>
            <w:sz w:val="28"/>
            <w:szCs w:val="28"/>
            <w:lang w:bidi="fa-IR"/>
          </w:rPr>
          <w:t>exception</w:t>
        </w:r>
        <w:r w:rsidR="00F0180E">
          <w:rPr>
            <w:rFonts w:cs="Calibri" w:hint="cs"/>
            <w:sz w:val="28"/>
            <w:szCs w:val="28"/>
            <w:rtl/>
            <w:lang w:bidi="fa-IR"/>
          </w:rPr>
          <w:t xml:space="preserve"> ها استفاده کنیم و چه زمانی از </w:t>
        </w:r>
        <w:r w:rsidR="00F0180E">
          <w:rPr>
            <w:rFonts w:cs="Calibri"/>
            <w:sz w:val="28"/>
            <w:szCs w:val="28"/>
            <w:lang w:bidi="fa-IR"/>
          </w:rPr>
          <w:t>try-except-else-finally</w:t>
        </w:r>
        <w:r w:rsidR="00F0180E">
          <w:rPr>
            <w:rFonts w:cs="Calibri" w:hint="cs"/>
            <w:sz w:val="28"/>
            <w:szCs w:val="28"/>
            <w:rtl/>
            <w:lang w:bidi="fa-IR"/>
          </w:rPr>
          <w:t xml:space="preserve"> ؟ </w:t>
        </w:r>
      </w:ins>
    </w:p>
    <w:p w14:paraId="1C199A58" w14:textId="7E1E0D9A" w:rsidR="00F0180E" w:rsidRDefault="00F0180E">
      <w:pPr>
        <w:bidi/>
        <w:spacing w:after="0" w:line="276" w:lineRule="auto"/>
        <w:ind w:left="720"/>
        <w:rPr>
          <w:ins w:id="3293" w:author="Microsoft account" w:date="2025-10-05T11:40:00Z"/>
          <w:rFonts w:cs="Calibri"/>
          <w:sz w:val="28"/>
          <w:szCs w:val="28"/>
          <w:rtl/>
          <w:lang w:bidi="fa-IR"/>
        </w:rPr>
        <w:pPrChange w:id="3294" w:author="Microsoft account" w:date="2025-10-05T11:38:00Z">
          <w:pPr>
            <w:bidi/>
            <w:spacing w:after="0" w:line="276" w:lineRule="auto"/>
            <w:jc w:val="both"/>
          </w:pPr>
        </w:pPrChange>
      </w:pPr>
      <w:ins w:id="3295" w:author="Microsoft account" w:date="2025-10-05T11:37:00Z">
        <w:r>
          <w:rPr>
            <w:rFonts w:cs="Calibri" w:hint="cs"/>
            <w:sz w:val="28"/>
            <w:szCs w:val="28"/>
            <w:rtl/>
            <w:lang w:bidi="fa-IR"/>
          </w:rPr>
          <w:t xml:space="preserve">زمانی که میتونیم از </w:t>
        </w:r>
        <w:r>
          <w:rPr>
            <w:rFonts w:cs="Calibri"/>
            <w:sz w:val="28"/>
            <w:szCs w:val="28"/>
            <w:lang w:bidi="fa-IR"/>
          </w:rPr>
          <w:t>if-else</w:t>
        </w:r>
        <w:r>
          <w:rPr>
            <w:rFonts w:cs="Calibri" w:hint="cs"/>
            <w:sz w:val="28"/>
            <w:szCs w:val="28"/>
            <w:rtl/>
            <w:lang w:bidi="fa-IR"/>
          </w:rPr>
          <w:t xml:space="preserve"> استفاده کنیم، گفت خیلی بهتره که بچسبیم به همون </w:t>
        </w:r>
      </w:ins>
      <w:ins w:id="3296" w:author="Microsoft account" w:date="2025-10-05T11:38:00Z">
        <w:r>
          <w:rPr>
            <w:rFonts w:cs="Calibri"/>
            <w:sz w:val="28"/>
            <w:szCs w:val="28"/>
            <w:lang w:bidi="fa-IR"/>
          </w:rPr>
          <w:t>if-else</w:t>
        </w:r>
        <w:r>
          <w:rPr>
            <w:rFonts w:cs="Calibri" w:hint="cs"/>
            <w:sz w:val="28"/>
            <w:szCs w:val="28"/>
            <w:rtl/>
            <w:lang w:bidi="fa-IR"/>
          </w:rPr>
          <w:t xml:space="preserve"> چراکه معمولا </w:t>
        </w:r>
        <w:r>
          <w:rPr>
            <w:rFonts w:cs="Calibri"/>
            <w:sz w:val="28"/>
            <w:szCs w:val="28"/>
            <w:lang w:bidi="fa-IR"/>
          </w:rPr>
          <w:t>if-else</w:t>
        </w:r>
        <w:r>
          <w:rPr>
            <w:rFonts w:cs="Calibri" w:hint="cs"/>
            <w:sz w:val="28"/>
            <w:szCs w:val="28"/>
            <w:rtl/>
            <w:lang w:bidi="fa-IR"/>
          </w:rPr>
          <w:t xml:space="preserve"> ها چیزایی هستن که بیشتر از حد معمولِ یک </w:t>
        </w:r>
        <w:r>
          <w:rPr>
            <w:rFonts w:cs="Calibri"/>
            <w:sz w:val="28"/>
            <w:szCs w:val="28"/>
            <w:lang w:bidi="fa-IR"/>
          </w:rPr>
          <w:t>exception</w:t>
        </w:r>
        <w:r>
          <w:rPr>
            <w:rFonts w:cs="Calibri" w:hint="cs"/>
            <w:sz w:val="28"/>
            <w:szCs w:val="28"/>
            <w:rtl/>
            <w:lang w:bidi="fa-IR"/>
          </w:rPr>
          <w:t xml:space="preserve"> پیش میان و خب بهتره از </w:t>
        </w:r>
        <w:r>
          <w:rPr>
            <w:rFonts w:cs="Calibri"/>
            <w:sz w:val="28"/>
            <w:szCs w:val="28"/>
            <w:lang w:bidi="fa-IR"/>
          </w:rPr>
          <w:t>if-else</w:t>
        </w:r>
        <w:r>
          <w:rPr>
            <w:rFonts w:cs="Calibri" w:hint="cs"/>
            <w:sz w:val="28"/>
            <w:szCs w:val="28"/>
            <w:rtl/>
            <w:lang w:bidi="fa-IR"/>
          </w:rPr>
          <w:t xml:space="preserve"> استفاده کنیم. اما وقتایی که از </w:t>
        </w:r>
        <w:r>
          <w:rPr>
            <w:rFonts w:cs="Calibri"/>
            <w:sz w:val="28"/>
            <w:szCs w:val="28"/>
            <w:lang w:bidi="fa-IR"/>
          </w:rPr>
          <w:t>if-else</w:t>
        </w:r>
        <w:r>
          <w:rPr>
            <w:rFonts w:cs="Calibri" w:hint="cs"/>
            <w:sz w:val="28"/>
            <w:szCs w:val="28"/>
            <w:rtl/>
            <w:lang w:bidi="fa-IR"/>
          </w:rPr>
          <w:t xml:space="preserve"> چیزی بر نمیاد و واقعا میخوایم با یه ارور </w:t>
        </w:r>
      </w:ins>
      <w:ins w:id="3297" w:author="Microsoft account" w:date="2025-10-05T11:39:00Z">
        <w:r>
          <w:rPr>
            <w:rFonts w:cs="Calibri"/>
            <w:sz w:val="28"/>
            <w:szCs w:val="28"/>
            <w:lang w:bidi="fa-IR"/>
          </w:rPr>
          <w:t>raise</w:t>
        </w:r>
        <w:r>
          <w:rPr>
            <w:rFonts w:cs="Calibri" w:hint="cs"/>
            <w:sz w:val="28"/>
            <w:szCs w:val="28"/>
            <w:rtl/>
            <w:lang w:bidi="fa-IR"/>
          </w:rPr>
          <w:t xml:space="preserve"> شده مشکل رو حل کنیم، اون موقع بهتره از </w:t>
        </w:r>
        <w:r>
          <w:rPr>
            <w:rFonts w:cs="Calibri"/>
            <w:sz w:val="28"/>
            <w:szCs w:val="28"/>
            <w:lang w:bidi="fa-IR"/>
          </w:rPr>
          <w:t>try-except</w:t>
        </w:r>
        <w:r>
          <w:rPr>
            <w:rFonts w:cs="Calibri" w:hint="cs"/>
            <w:sz w:val="28"/>
            <w:szCs w:val="28"/>
            <w:rtl/>
            <w:lang w:bidi="fa-IR"/>
          </w:rPr>
          <w:t xml:space="preserve"> استفاده کنیم. چراکه اینطور ارور ها واقعا قراره که خیلی </w:t>
        </w:r>
        <w:r>
          <w:rPr>
            <w:rFonts w:cs="Calibri"/>
            <w:sz w:val="28"/>
            <w:szCs w:val="28"/>
            <w:lang w:bidi="fa-IR"/>
          </w:rPr>
          <w:t>rare</w:t>
        </w:r>
        <w:r>
          <w:rPr>
            <w:rFonts w:cs="Calibri" w:hint="cs"/>
            <w:sz w:val="28"/>
            <w:szCs w:val="28"/>
            <w:rtl/>
            <w:lang w:bidi="fa-IR"/>
          </w:rPr>
          <w:t xml:space="preserve"> باشن و این ساختار هم برای </w:t>
        </w:r>
        <w:r>
          <w:rPr>
            <w:rFonts w:cs="Calibri"/>
            <w:sz w:val="28"/>
            <w:szCs w:val="28"/>
            <w:lang w:bidi="fa-IR"/>
          </w:rPr>
          <w:t>exception</w:t>
        </w:r>
      </w:ins>
      <w:ins w:id="3298" w:author="Microsoft account" w:date="2025-10-05T11:40:00Z">
        <w:r>
          <w:rPr>
            <w:rFonts w:cs="Calibri" w:hint="cs"/>
            <w:sz w:val="28"/>
            <w:szCs w:val="28"/>
            <w:rtl/>
            <w:lang w:bidi="fa-IR"/>
          </w:rPr>
          <w:t xml:space="preserve"> های </w:t>
        </w:r>
        <w:r>
          <w:rPr>
            <w:rFonts w:cs="Calibri"/>
            <w:sz w:val="28"/>
            <w:szCs w:val="28"/>
            <w:lang w:bidi="fa-IR"/>
          </w:rPr>
          <w:t>rare</w:t>
        </w:r>
        <w:r>
          <w:rPr>
            <w:rFonts w:cs="Calibri" w:hint="cs"/>
            <w:sz w:val="28"/>
            <w:szCs w:val="28"/>
            <w:rtl/>
            <w:lang w:bidi="fa-IR"/>
          </w:rPr>
          <w:t xml:space="preserve"> هست</w:t>
        </w:r>
      </w:ins>
    </w:p>
    <w:p w14:paraId="1807CBB1" w14:textId="77777777" w:rsidR="00F0180E" w:rsidRDefault="00F0180E">
      <w:pPr>
        <w:bidi/>
        <w:spacing w:after="0" w:line="276" w:lineRule="auto"/>
        <w:ind w:left="720"/>
        <w:rPr>
          <w:ins w:id="3299" w:author="Microsoft account" w:date="2025-10-05T11:40:00Z"/>
          <w:rFonts w:cs="Calibri"/>
          <w:sz w:val="28"/>
          <w:szCs w:val="28"/>
          <w:rtl/>
          <w:lang w:bidi="fa-IR"/>
        </w:rPr>
        <w:pPrChange w:id="3300" w:author="Microsoft account" w:date="2025-10-05T11:40:00Z">
          <w:pPr>
            <w:bidi/>
            <w:spacing w:after="0" w:line="276" w:lineRule="auto"/>
            <w:jc w:val="both"/>
          </w:pPr>
        </w:pPrChange>
      </w:pPr>
    </w:p>
    <w:p w14:paraId="3BF7C9BA" w14:textId="7127F534" w:rsidR="00F0180E" w:rsidRDefault="005A4641">
      <w:pPr>
        <w:bidi/>
        <w:spacing w:after="0" w:line="276" w:lineRule="auto"/>
        <w:rPr>
          <w:ins w:id="3301" w:author="Microsoft account" w:date="2025-10-05T11:41:00Z"/>
          <w:rFonts w:cs="Calibri"/>
          <w:sz w:val="28"/>
          <w:szCs w:val="28"/>
          <w:rtl/>
          <w:lang w:bidi="fa-IR"/>
        </w:rPr>
        <w:pPrChange w:id="3302" w:author="Microsoft account" w:date="2025-10-05T11:40:00Z">
          <w:pPr>
            <w:bidi/>
            <w:spacing w:after="0" w:line="276" w:lineRule="auto"/>
            <w:jc w:val="both"/>
          </w:pPr>
        </w:pPrChange>
      </w:pPr>
      <w:ins w:id="3303" w:author="Microsoft account" w:date="2025-10-05T11:41:00Z">
        <w:r>
          <w:rPr>
            <w:rFonts w:cs="Calibri" w:hint="cs"/>
            <w:sz w:val="28"/>
            <w:szCs w:val="28"/>
            <w:rtl/>
            <w:lang w:bidi="fa-IR"/>
          </w:rPr>
          <w:t>بله ، برنامه رو به خوبی و خوشی نوشتیم ، و الان آماده استفاده اس.</w:t>
        </w:r>
      </w:ins>
    </w:p>
    <w:p w14:paraId="34490A96" w14:textId="0E0A6874" w:rsidR="005A4641" w:rsidRDefault="005A4641">
      <w:pPr>
        <w:bidi/>
        <w:spacing w:after="0" w:line="276" w:lineRule="auto"/>
        <w:rPr>
          <w:ins w:id="3304" w:author="Microsoft account" w:date="2025-10-05T11:42:00Z"/>
          <w:rFonts w:cs="Calibri"/>
          <w:sz w:val="28"/>
          <w:szCs w:val="28"/>
          <w:rtl/>
          <w:lang w:bidi="fa-IR"/>
        </w:rPr>
        <w:pPrChange w:id="3305" w:author="Microsoft account" w:date="2025-10-05T11:42:00Z">
          <w:pPr>
            <w:bidi/>
            <w:spacing w:after="0" w:line="276" w:lineRule="auto"/>
            <w:jc w:val="both"/>
          </w:pPr>
        </w:pPrChange>
      </w:pPr>
      <w:ins w:id="3306" w:author="Microsoft account" w:date="2025-10-05T11:42:00Z">
        <w:r>
          <w:rPr>
            <w:rFonts w:cs="Calibri"/>
            <w:sz w:val="28"/>
            <w:szCs w:val="28"/>
            <w:lang w:bidi="fa-IR"/>
          </w:rPr>
          <w:t>End of Day030</w:t>
        </w:r>
      </w:ins>
    </w:p>
    <w:p w14:paraId="4055D24D" w14:textId="77777777" w:rsidR="005A4641" w:rsidRDefault="005A4641">
      <w:pPr>
        <w:bidi/>
        <w:spacing w:after="0" w:line="276" w:lineRule="auto"/>
        <w:rPr>
          <w:ins w:id="3307" w:author="Microsoft account" w:date="2025-10-05T11:42:00Z"/>
          <w:rFonts w:cs="Calibri"/>
          <w:sz w:val="28"/>
          <w:szCs w:val="28"/>
          <w:rtl/>
          <w:lang w:bidi="fa-IR"/>
        </w:rPr>
        <w:pPrChange w:id="3308" w:author="Microsoft account" w:date="2025-10-05T11:42:00Z">
          <w:pPr>
            <w:bidi/>
            <w:spacing w:after="0" w:line="276" w:lineRule="auto"/>
            <w:jc w:val="both"/>
          </w:pPr>
        </w:pPrChange>
      </w:pPr>
    </w:p>
    <w:p w14:paraId="3771BB99" w14:textId="4C34B111" w:rsidR="005A4641" w:rsidRPr="00B455A9" w:rsidRDefault="005A4641">
      <w:pPr>
        <w:bidi/>
        <w:spacing w:after="0" w:line="276" w:lineRule="auto"/>
        <w:rPr>
          <w:ins w:id="3309" w:author="Microsoft account" w:date="2025-10-05T11:42:00Z"/>
          <w:rFonts w:cs="Calibri"/>
          <w:sz w:val="28"/>
          <w:szCs w:val="28"/>
          <w:lang w:bidi="fa-IR"/>
        </w:rPr>
        <w:pPrChange w:id="3310" w:author="Microsoft account" w:date="2025-10-05T11:42:00Z">
          <w:pPr>
            <w:bidi/>
            <w:spacing w:after="0" w:line="276" w:lineRule="auto"/>
            <w:jc w:val="both"/>
          </w:pPr>
        </w:pPrChange>
      </w:pPr>
      <w:ins w:id="3311" w:author="Microsoft account" w:date="2025-10-05T11:42:00Z">
        <w:r w:rsidRPr="00B455A9">
          <w:rPr>
            <w:rFonts w:cs="Calibri"/>
            <w:sz w:val="28"/>
            <w:szCs w:val="28"/>
            <w:lang w:bidi="fa-IR"/>
          </w:rPr>
          <w:t>Day031</w:t>
        </w:r>
      </w:ins>
    </w:p>
    <w:p w14:paraId="2136BE71" w14:textId="77777777" w:rsidR="005A4641" w:rsidRDefault="005A4641">
      <w:pPr>
        <w:bidi/>
        <w:spacing w:after="0" w:line="276" w:lineRule="auto"/>
        <w:rPr>
          <w:ins w:id="3312" w:author="Microsoft account" w:date="2025-10-05T12:03:00Z"/>
          <w:rFonts w:cs="Calibri"/>
          <w:sz w:val="28"/>
          <w:szCs w:val="28"/>
          <w:rtl/>
          <w:lang w:bidi="fa-IR"/>
        </w:rPr>
        <w:pPrChange w:id="3313" w:author="Microsoft account" w:date="2025-10-05T11:42:00Z">
          <w:pPr>
            <w:bidi/>
            <w:spacing w:after="0" w:line="276" w:lineRule="auto"/>
            <w:jc w:val="both"/>
          </w:pPr>
        </w:pPrChange>
      </w:pPr>
    </w:p>
    <w:p w14:paraId="7DFBACD7" w14:textId="25B9D253" w:rsidR="00B455A9" w:rsidRDefault="00B455A9">
      <w:pPr>
        <w:bidi/>
        <w:spacing w:after="0" w:line="276" w:lineRule="auto"/>
        <w:rPr>
          <w:ins w:id="3314" w:author="Microsoft account" w:date="2025-10-05T12:03:00Z"/>
          <w:rFonts w:cs="Calibri"/>
          <w:sz w:val="28"/>
          <w:szCs w:val="28"/>
          <w:rtl/>
          <w:lang w:bidi="fa-IR"/>
        </w:rPr>
        <w:pPrChange w:id="3315" w:author="Microsoft account" w:date="2025-10-05T12:03:00Z">
          <w:pPr>
            <w:bidi/>
            <w:spacing w:after="0" w:line="276" w:lineRule="auto"/>
            <w:jc w:val="both"/>
          </w:pPr>
        </w:pPrChange>
      </w:pPr>
      <w:ins w:id="3316" w:author="Microsoft account" w:date="2025-10-05T12:03:00Z">
        <w:r>
          <w:rPr>
            <w:rFonts w:cs="Calibri" w:hint="cs"/>
            <w:sz w:val="28"/>
            <w:szCs w:val="28"/>
            <w:rtl/>
            <w:lang w:bidi="fa-IR"/>
          </w:rPr>
          <w:t xml:space="preserve">خب مثل اینکه قراره یه پروژه بسازیم که بیشترش تمرینِ روزای قبلیه. </w:t>
        </w:r>
      </w:ins>
    </w:p>
    <w:p w14:paraId="0C9E0887" w14:textId="08D8F266" w:rsidR="00B455A9" w:rsidRDefault="00B455A9">
      <w:pPr>
        <w:bidi/>
        <w:spacing w:after="0" w:line="276" w:lineRule="auto"/>
        <w:rPr>
          <w:ins w:id="3317" w:author="Microsoft account" w:date="2025-10-05T12:04:00Z"/>
          <w:rFonts w:cs="Calibri"/>
          <w:sz w:val="28"/>
          <w:szCs w:val="28"/>
          <w:rtl/>
          <w:lang w:bidi="fa-IR"/>
        </w:rPr>
        <w:pPrChange w:id="3318" w:author="Microsoft account" w:date="2025-10-05T12:03:00Z">
          <w:pPr>
            <w:bidi/>
            <w:spacing w:after="0" w:line="276" w:lineRule="auto"/>
            <w:jc w:val="both"/>
          </w:pPr>
        </w:pPrChange>
      </w:pPr>
      <w:ins w:id="3319" w:author="Microsoft account" w:date="2025-10-05T12:03:00Z">
        <w:r>
          <w:rPr>
            <w:rFonts w:cs="Calibri" w:hint="cs"/>
            <w:sz w:val="28"/>
            <w:szCs w:val="28"/>
            <w:rtl/>
            <w:lang w:bidi="fa-IR"/>
          </w:rPr>
          <w:t xml:space="preserve">این پروژه اسمش </w:t>
        </w:r>
        <w:r>
          <w:rPr>
            <w:rFonts w:cs="Calibri"/>
            <w:sz w:val="28"/>
            <w:szCs w:val="28"/>
            <w:lang w:bidi="fa-IR"/>
          </w:rPr>
          <w:t>flash card app capstone</w:t>
        </w:r>
      </w:ins>
      <w:ins w:id="3320" w:author="Microsoft account" w:date="2025-10-05T12:04:00Z">
        <w:r>
          <w:rPr>
            <w:rFonts w:cs="Calibri"/>
            <w:sz w:val="28"/>
            <w:szCs w:val="28"/>
            <w:lang w:bidi="fa-IR"/>
          </w:rPr>
          <w:t xml:space="preserve"> </w:t>
        </w:r>
        <w:r>
          <w:rPr>
            <w:rFonts w:cs="Calibri" w:hint="cs"/>
            <w:sz w:val="28"/>
            <w:szCs w:val="28"/>
            <w:rtl/>
            <w:lang w:bidi="fa-IR"/>
          </w:rPr>
          <w:t xml:space="preserve"> عه که از </w:t>
        </w:r>
        <w:r>
          <w:rPr>
            <w:rFonts w:cs="Calibri"/>
            <w:sz w:val="28"/>
            <w:szCs w:val="28"/>
            <w:lang w:bidi="fa-IR"/>
          </w:rPr>
          <w:t>capstone</w:t>
        </w:r>
        <w:r>
          <w:rPr>
            <w:rFonts w:cs="Calibri" w:hint="cs"/>
            <w:sz w:val="28"/>
            <w:szCs w:val="28"/>
            <w:rtl/>
            <w:lang w:bidi="fa-IR"/>
          </w:rPr>
          <w:t xml:space="preserve"> میتونیم متوجه این موضوع بشیم که تمرینِ.</w:t>
        </w:r>
      </w:ins>
    </w:p>
    <w:p w14:paraId="46962367" w14:textId="77777777" w:rsidR="00B455A9" w:rsidRDefault="00B455A9">
      <w:pPr>
        <w:bidi/>
        <w:spacing w:after="0" w:line="276" w:lineRule="auto"/>
        <w:rPr>
          <w:ins w:id="3321" w:author="Microsoft account" w:date="2025-10-05T12:04:00Z"/>
          <w:rFonts w:cs="Calibri"/>
          <w:sz w:val="28"/>
          <w:szCs w:val="28"/>
          <w:rtl/>
          <w:lang w:bidi="fa-IR"/>
        </w:rPr>
        <w:pPrChange w:id="3322" w:author="Microsoft account" w:date="2025-10-05T12:04:00Z">
          <w:pPr>
            <w:bidi/>
            <w:spacing w:after="0" w:line="276" w:lineRule="auto"/>
            <w:jc w:val="both"/>
          </w:pPr>
        </w:pPrChange>
      </w:pPr>
    </w:p>
    <w:p w14:paraId="05D7ED94" w14:textId="379C6F51" w:rsidR="00B455A9" w:rsidRDefault="00B455A9">
      <w:pPr>
        <w:bidi/>
        <w:spacing w:after="0" w:line="276" w:lineRule="auto"/>
        <w:rPr>
          <w:ins w:id="3323" w:author="Microsoft account" w:date="2025-10-05T12:04:00Z"/>
          <w:rFonts w:cs="Calibri"/>
          <w:sz w:val="28"/>
          <w:szCs w:val="28"/>
          <w:rtl/>
          <w:lang w:bidi="fa-IR"/>
        </w:rPr>
        <w:pPrChange w:id="3324" w:author="Microsoft account" w:date="2025-10-05T12:04:00Z">
          <w:pPr>
            <w:bidi/>
            <w:spacing w:after="0" w:line="276" w:lineRule="auto"/>
            <w:jc w:val="both"/>
          </w:pPr>
        </w:pPrChange>
      </w:pPr>
      <w:ins w:id="3325" w:author="Microsoft account" w:date="2025-10-05T12:04:00Z">
        <w:r>
          <w:rPr>
            <w:rFonts w:cs="Calibri" w:hint="cs"/>
            <w:sz w:val="28"/>
            <w:szCs w:val="28"/>
            <w:rtl/>
            <w:lang w:bidi="fa-IR"/>
          </w:rPr>
          <w:t xml:space="preserve">ولی نکته داریم مثل همیشه. </w:t>
        </w:r>
      </w:ins>
    </w:p>
    <w:p w14:paraId="76DDD760" w14:textId="46D53662" w:rsidR="00B455A9" w:rsidRDefault="00B455A9">
      <w:pPr>
        <w:bidi/>
        <w:spacing w:after="0" w:line="276" w:lineRule="auto"/>
        <w:rPr>
          <w:ins w:id="3326" w:author="Microsoft account" w:date="2025-10-05T12:05:00Z"/>
          <w:rFonts w:cs="Calibri"/>
          <w:sz w:val="28"/>
          <w:szCs w:val="28"/>
          <w:rtl/>
          <w:lang w:bidi="fa-IR"/>
        </w:rPr>
        <w:pPrChange w:id="3327" w:author="Microsoft account" w:date="2025-10-05T12:04:00Z">
          <w:pPr>
            <w:bidi/>
            <w:spacing w:after="0" w:line="276" w:lineRule="auto"/>
            <w:jc w:val="both"/>
          </w:pPr>
        </w:pPrChange>
      </w:pPr>
      <w:ins w:id="3328" w:author="Microsoft account" w:date="2025-10-05T12:04:00Z">
        <w:r>
          <w:rPr>
            <w:rFonts w:cs="Calibri" w:hint="cs"/>
            <w:sz w:val="28"/>
            <w:szCs w:val="28"/>
            <w:rtl/>
            <w:lang w:bidi="fa-IR"/>
          </w:rPr>
          <w:t>اول این پروژه چیه؟ قراره یه برنامه باشه که به</w:t>
        </w:r>
        <w:r>
          <w:rPr>
            <w:rFonts w:cs="Calibri"/>
            <w:sz w:val="28"/>
            <w:szCs w:val="28"/>
            <w:lang w:bidi="fa-IR"/>
          </w:rPr>
          <w:t xml:space="preserve"> </w:t>
        </w:r>
        <w:r>
          <w:rPr>
            <w:rFonts w:cs="Calibri" w:hint="cs"/>
            <w:sz w:val="28"/>
            <w:szCs w:val="28"/>
            <w:rtl/>
            <w:lang w:bidi="fa-IR"/>
          </w:rPr>
          <w:t xml:space="preserve"> </w:t>
        </w:r>
        <w:r>
          <w:rPr>
            <w:rFonts w:cs="Calibri"/>
            <w:sz w:val="28"/>
            <w:szCs w:val="28"/>
            <w:lang w:bidi="fa-IR"/>
          </w:rPr>
          <w:t>user</w:t>
        </w:r>
        <w:r>
          <w:rPr>
            <w:rFonts w:cs="Calibri" w:hint="cs"/>
            <w:sz w:val="28"/>
            <w:szCs w:val="28"/>
            <w:rtl/>
            <w:lang w:bidi="fa-IR"/>
          </w:rPr>
          <w:t xml:space="preserve"> در یادگیری زبانِ مورد نظرش کمک کنه (البته این که از چه زبانی به چه زبانی رو من تعیین میکنم، دوره </w:t>
        </w:r>
      </w:ins>
      <w:ins w:id="3329" w:author="Microsoft account" w:date="2025-10-05T12:05:00Z">
        <w:r>
          <w:rPr>
            <w:rFonts w:cs="Calibri"/>
            <w:sz w:val="28"/>
            <w:szCs w:val="28"/>
            <w:lang w:bidi="fa-IR"/>
          </w:rPr>
          <w:t>en-fr</w:t>
        </w:r>
        <w:r>
          <w:rPr>
            <w:rFonts w:cs="Calibri" w:hint="cs"/>
            <w:sz w:val="28"/>
            <w:szCs w:val="28"/>
            <w:rtl/>
            <w:lang w:bidi="fa-IR"/>
          </w:rPr>
          <w:t xml:space="preserve"> تعیین کرده) که 3 ثانیه فرصت میده فکر کنی ، بعد اون پایین یه تیک داریم یه ضربدر و تو خودت فکر میکنی کلمه رو میدونی پس تیک میزنی و میری کلمه بعدی اگر نمیدونی ، ضربدر میزنی و انگار پشتِ کارت رو بهت نشون میده و معنیش رو میفهمی. </w:t>
        </w:r>
      </w:ins>
    </w:p>
    <w:p w14:paraId="096D72AE" w14:textId="25B23B67" w:rsidR="00B455A9" w:rsidRDefault="00B455A9">
      <w:pPr>
        <w:bidi/>
        <w:spacing w:after="0" w:line="276" w:lineRule="auto"/>
        <w:rPr>
          <w:ins w:id="3330" w:author="Microsoft account" w:date="2025-10-05T12:09:00Z"/>
          <w:rFonts w:cs="Calibri"/>
          <w:sz w:val="28"/>
          <w:szCs w:val="28"/>
          <w:rtl/>
          <w:lang w:bidi="fa-IR"/>
        </w:rPr>
        <w:pPrChange w:id="3331" w:author="Microsoft account" w:date="2025-10-05T12:06:00Z">
          <w:pPr>
            <w:bidi/>
            <w:spacing w:after="0" w:line="276" w:lineRule="auto"/>
            <w:jc w:val="both"/>
          </w:pPr>
        </w:pPrChange>
      </w:pPr>
      <w:ins w:id="3332" w:author="Microsoft account" w:date="2025-10-05T12:06:00Z">
        <w:r>
          <w:rPr>
            <w:rFonts w:cs="Calibri" w:hint="cs"/>
            <w:sz w:val="28"/>
            <w:szCs w:val="28"/>
            <w:rtl/>
            <w:lang w:bidi="fa-IR"/>
          </w:rPr>
          <w:t xml:space="preserve">کلمات چطوری انتخاب میشن؟ توضیح داده شد که مثلا توی چینی </w:t>
        </w:r>
        <w:r>
          <w:rPr>
            <w:rFonts w:cs="Calibri"/>
            <w:sz w:val="28"/>
            <w:szCs w:val="28"/>
            <w:lang w:bidi="fa-IR"/>
          </w:rPr>
          <w:t>50,000</w:t>
        </w:r>
        <w:r>
          <w:rPr>
            <w:rFonts w:cs="Calibri" w:hint="cs"/>
            <w:sz w:val="28"/>
            <w:szCs w:val="28"/>
            <w:rtl/>
            <w:lang w:bidi="fa-IR"/>
          </w:rPr>
          <w:t xml:space="preserve"> کلمه داریم از ابتدای تاریخ تا الان. خب خیلیه. اما خب مرتبه به مرتبه پایین اومد و رسیدیم به اینکه برای اینکه بتونیم به عنوان استفاده روزمره و اینکه فیلم نگاه کنیم بلد باشیم لازم نیست همه اینارو بلد باشیم که ، نیاز داریم </w:t>
        </w:r>
      </w:ins>
      <w:ins w:id="3333" w:author="Microsoft account" w:date="2025-10-05T12:07:00Z">
        <w:r>
          <w:rPr>
            <w:rFonts w:cs="Calibri"/>
            <w:sz w:val="28"/>
            <w:szCs w:val="28"/>
            <w:lang w:bidi="fa-IR"/>
          </w:rPr>
          <w:t>1,000</w:t>
        </w:r>
        <w:r>
          <w:rPr>
            <w:rFonts w:cs="Calibri" w:hint="cs"/>
            <w:sz w:val="28"/>
            <w:szCs w:val="28"/>
            <w:rtl/>
            <w:lang w:bidi="fa-IR"/>
          </w:rPr>
          <w:t xml:space="preserve"> تاشو بلد باشیم (یک پنجاهم ! ) که این یه ایده رو مطرح میکنه به نام </w:t>
        </w:r>
        <w:r>
          <w:rPr>
            <w:rFonts w:cs="Calibri"/>
            <w:sz w:val="28"/>
            <w:szCs w:val="28"/>
            <w:lang w:bidi="fa-IR"/>
          </w:rPr>
          <w:t>Frequency Dictionary</w:t>
        </w:r>
      </w:ins>
      <w:ins w:id="3334" w:author="Microsoft account" w:date="2025-10-05T12:08:00Z">
        <w:r>
          <w:rPr>
            <w:rFonts w:cs="Calibri" w:hint="cs"/>
            <w:sz w:val="28"/>
            <w:szCs w:val="28"/>
            <w:rtl/>
            <w:lang w:bidi="fa-IR"/>
          </w:rPr>
          <w:t xml:space="preserve"> ، که یعنی این دیکشنری کلمات رو طبقه بندی میکنه بر اساس عنصرِ تکرار ، که چقدر استفاده شدن. حالا کجا چقدر استفاده شدن؟ توی زیرنویس فیلم هایی که مردم نگاه میکنن </w:t>
        </w:r>
        <w:r w:rsidRPr="00B455A9">
          <w:rPr>
            <w:rFonts w:cs="Calibri"/>
            <w:sz w:val="28"/>
            <w:szCs w:val="28"/>
            <w:lang w:bidi="fa-IR"/>
          </w:rPr>
          <w:sym w:font="Wingdings" w:char="F04A"/>
        </w:r>
        <w:r>
          <w:rPr>
            <w:rFonts w:cs="Calibri" w:hint="cs"/>
            <w:sz w:val="28"/>
            <w:szCs w:val="28"/>
            <w:rtl/>
            <w:lang w:bidi="fa-IR"/>
          </w:rPr>
          <w:t xml:space="preserve"> . خیلی جالبه، دلیل این انتخاب هم این بوده که خب تو فیلما با فرهنگِ همون لحظۀ اون زبان داریم برخورد میکنیم </w:t>
        </w:r>
      </w:ins>
      <w:ins w:id="3335" w:author="Microsoft account" w:date="2025-10-05T12:09:00Z">
        <w:r>
          <w:rPr>
            <w:rFonts w:cs="Calibri" w:hint="cs"/>
            <w:sz w:val="28"/>
            <w:szCs w:val="28"/>
            <w:rtl/>
            <w:lang w:bidi="fa-IR"/>
          </w:rPr>
          <w:t xml:space="preserve">و مثلا با ادبیات تاریخی و غنی فارسی طرف نیستیم. </w:t>
        </w:r>
        <w:r w:rsidR="006748B5">
          <w:rPr>
            <w:rFonts w:cs="Calibri" w:hint="cs"/>
            <w:sz w:val="28"/>
            <w:szCs w:val="28"/>
            <w:rtl/>
            <w:lang w:bidi="fa-IR"/>
          </w:rPr>
          <w:t xml:space="preserve">حالا این دیتا رو از کجا بیاریم؟ </w:t>
        </w:r>
      </w:ins>
    </w:p>
    <w:p w14:paraId="628865B2" w14:textId="0BBBC743" w:rsidR="006748B5" w:rsidRDefault="006748B5">
      <w:pPr>
        <w:bidi/>
        <w:spacing w:after="0" w:line="276" w:lineRule="auto"/>
        <w:rPr>
          <w:ins w:id="3336" w:author="Microsoft account" w:date="2025-10-05T12:12:00Z"/>
          <w:rFonts w:cs="Calibri"/>
          <w:sz w:val="28"/>
          <w:szCs w:val="28"/>
          <w:rtl/>
          <w:lang w:bidi="fa-IR"/>
        </w:rPr>
        <w:pPrChange w:id="3337" w:author="Microsoft account" w:date="2025-10-05T12:09:00Z">
          <w:pPr>
            <w:bidi/>
            <w:spacing w:after="0" w:line="276" w:lineRule="auto"/>
            <w:jc w:val="both"/>
          </w:pPr>
        </w:pPrChange>
      </w:pPr>
      <w:ins w:id="3338" w:author="Microsoft account" w:date="2025-10-05T12:09:00Z">
        <w:r>
          <w:rPr>
            <w:rFonts w:cs="Calibri" w:hint="cs"/>
            <w:sz w:val="28"/>
            <w:szCs w:val="28"/>
            <w:rtl/>
            <w:lang w:bidi="fa-IR"/>
          </w:rPr>
          <w:lastRenderedPageBreak/>
          <w:t xml:space="preserve">یه عزیزی نشسته اینارو توی یه </w:t>
        </w:r>
        <w:r>
          <w:rPr>
            <w:rFonts w:cs="Calibri"/>
            <w:sz w:val="28"/>
            <w:szCs w:val="28"/>
            <w:lang w:bidi="fa-IR"/>
          </w:rPr>
          <w:t>repo</w:t>
        </w:r>
        <w:r>
          <w:rPr>
            <w:rFonts w:cs="Calibri" w:hint="cs"/>
            <w:sz w:val="28"/>
            <w:szCs w:val="28"/>
            <w:rtl/>
            <w:lang w:bidi="fa-IR"/>
          </w:rPr>
          <w:t xml:space="preserve"> به نام </w:t>
        </w:r>
      </w:ins>
      <w:ins w:id="3339" w:author="Microsoft account" w:date="2025-10-05T12:10:00Z">
        <w:r>
          <w:rPr>
            <w:rFonts w:cs="Calibri"/>
            <w:sz w:val="28"/>
            <w:szCs w:val="28"/>
            <w:lang w:bidi="fa-IR"/>
          </w:rPr>
          <w:fldChar w:fldCharType="begin"/>
        </w:r>
        <w:r>
          <w:rPr>
            <w:rFonts w:cs="Calibri"/>
            <w:sz w:val="28"/>
            <w:szCs w:val="28"/>
            <w:lang w:bidi="fa-IR"/>
          </w:rPr>
          <w:instrText xml:space="preserve"> HYPERLINK "https://github.com/hermitdave/FrequencyWords/tree/master/content/2018" </w:instrText>
        </w:r>
        <w:r>
          <w:rPr>
            <w:rFonts w:cs="Calibri"/>
            <w:sz w:val="28"/>
            <w:szCs w:val="28"/>
            <w:lang w:bidi="fa-IR"/>
          </w:rPr>
          <w:fldChar w:fldCharType="separate"/>
        </w:r>
        <w:r w:rsidRPr="006748B5">
          <w:rPr>
            <w:rStyle w:val="Hyperlink"/>
            <w:rFonts w:cs="Calibri"/>
            <w:sz w:val="28"/>
            <w:szCs w:val="28"/>
            <w:lang w:bidi="fa-IR"/>
          </w:rPr>
          <w:t>FrequencyWords</w:t>
        </w:r>
        <w:r>
          <w:rPr>
            <w:rFonts w:cs="Calibri"/>
            <w:sz w:val="28"/>
            <w:szCs w:val="28"/>
            <w:lang w:bidi="fa-IR"/>
          </w:rPr>
          <w:fldChar w:fldCharType="end"/>
        </w:r>
      </w:ins>
      <w:ins w:id="3340" w:author="Microsoft account" w:date="2025-10-05T12:09:00Z">
        <w:r>
          <w:rPr>
            <w:rFonts w:cs="Calibri" w:hint="cs"/>
            <w:sz w:val="28"/>
            <w:szCs w:val="28"/>
            <w:rtl/>
            <w:lang w:bidi="fa-IR"/>
          </w:rPr>
          <w:t xml:space="preserve"> جمع آوری کرده و از راهی که گفتم </w:t>
        </w:r>
      </w:ins>
      <w:ins w:id="3341" w:author="Microsoft account" w:date="2025-10-05T12:10:00Z">
        <w:r>
          <w:rPr>
            <w:rFonts w:cs="Calibri"/>
            <w:sz w:val="28"/>
            <w:szCs w:val="28"/>
            <w:lang w:bidi="fa-IR"/>
          </w:rPr>
          <w:t>compile</w:t>
        </w:r>
        <w:r>
          <w:rPr>
            <w:rFonts w:cs="Calibri" w:hint="cs"/>
            <w:sz w:val="28"/>
            <w:szCs w:val="28"/>
            <w:rtl/>
            <w:lang w:bidi="fa-IR"/>
          </w:rPr>
          <w:t xml:space="preserve"> کرده تا به این دیتا دست پیدا کنه که کدوم کلمه چند بار تکرار شده. </w:t>
        </w:r>
      </w:ins>
      <w:ins w:id="3342" w:author="Microsoft account" w:date="2025-10-05T12:12:00Z">
        <w:r>
          <w:rPr>
            <w:rFonts w:cs="Calibri" w:hint="cs"/>
            <w:sz w:val="28"/>
            <w:szCs w:val="28"/>
            <w:rtl/>
            <w:lang w:bidi="fa-IR"/>
          </w:rPr>
          <w:t>که البته خیلی بده که الان دارم چک میکنم ، فارسی نداریم ، البته نیازی هم نداشتیم فارسی رو داشته باشیم، زبانِ مقصدِ ما قراره چیزِ دیگری باشه، که قطعا انگلیسیه الان .</w:t>
        </w:r>
      </w:ins>
    </w:p>
    <w:p w14:paraId="3DD80DD6" w14:textId="5FF7F60C" w:rsidR="006748B5" w:rsidRDefault="006748B5">
      <w:pPr>
        <w:bidi/>
        <w:spacing w:after="0" w:line="276" w:lineRule="auto"/>
        <w:rPr>
          <w:ins w:id="3343" w:author="Microsoft account" w:date="2025-10-05T12:13:00Z"/>
          <w:rFonts w:cs="Calibri"/>
          <w:sz w:val="28"/>
          <w:szCs w:val="28"/>
          <w:rtl/>
          <w:lang w:bidi="fa-IR"/>
        </w:rPr>
        <w:pPrChange w:id="3344" w:author="Microsoft account" w:date="2025-10-05T12:12:00Z">
          <w:pPr>
            <w:bidi/>
            <w:spacing w:after="0" w:line="276" w:lineRule="auto"/>
            <w:jc w:val="both"/>
          </w:pPr>
        </w:pPrChange>
      </w:pPr>
    </w:p>
    <w:p w14:paraId="7E41A941" w14:textId="5F4F03C0" w:rsidR="00A34EB0" w:rsidRDefault="006748B5">
      <w:pPr>
        <w:bidi/>
        <w:spacing w:after="0" w:line="276" w:lineRule="auto"/>
        <w:rPr>
          <w:ins w:id="3345" w:author="Microsoft account" w:date="2025-10-05T12:14:00Z"/>
          <w:rFonts w:cs="Calibri"/>
          <w:sz w:val="28"/>
          <w:szCs w:val="28"/>
          <w:rtl/>
          <w:lang w:bidi="fa-IR"/>
        </w:rPr>
        <w:pPrChange w:id="3346" w:author="Microsoft account" w:date="2025-10-05T12:14:00Z">
          <w:pPr>
            <w:bidi/>
            <w:spacing w:after="0" w:line="276" w:lineRule="auto"/>
            <w:jc w:val="both"/>
          </w:pPr>
        </w:pPrChange>
      </w:pPr>
      <w:ins w:id="3347" w:author="Microsoft account" w:date="2025-10-05T12:13:00Z">
        <w:r>
          <w:rPr>
            <w:rFonts w:cs="Calibri" w:hint="cs"/>
            <w:sz w:val="28"/>
            <w:szCs w:val="28"/>
            <w:rtl/>
            <w:lang w:bidi="fa-IR"/>
          </w:rPr>
          <w:t xml:space="preserve">-و حالا یه نکته دیگه، این دیتای هزار تا حرفِ پر تکرار رو برمیداره، میبره میندازه توی یه </w:t>
        </w:r>
        <w:r>
          <w:rPr>
            <w:rFonts w:cs="Calibri"/>
            <w:sz w:val="28"/>
            <w:szCs w:val="28"/>
            <w:lang w:bidi="fa-IR"/>
          </w:rPr>
          <w:t>google sheet</w:t>
        </w:r>
        <w:r>
          <w:rPr>
            <w:rFonts w:cs="Calibri" w:hint="cs"/>
            <w:sz w:val="28"/>
            <w:szCs w:val="28"/>
            <w:rtl/>
            <w:lang w:bidi="fa-IR"/>
          </w:rPr>
          <w:t xml:space="preserve"> (</w:t>
        </w:r>
        <w:r>
          <w:rPr>
            <w:rFonts w:cs="Calibri"/>
            <w:sz w:val="28"/>
            <w:szCs w:val="28"/>
            <w:lang w:bidi="fa-IR"/>
          </w:rPr>
          <w:t>excel version google</w:t>
        </w:r>
        <w:r>
          <w:rPr>
            <w:rFonts w:cs="Calibri" w:hint="cs"/>
            <w:sz w:val="28"/>
            <w:szCs w:val="28"/>
            <w:rtl/>
            <w:lang w:bidi="fa-IR"/>
          </w:rPr>
          <w:t xml:space="preserve"> ) </w:t>
        </w:r>
        <w:r w:rsidR="00A34EB0">
          <w:rPr>
            <w:rFonts w:cs="Calibri" w:hint="cs"/>
            <w:sz w:val="28"/>
            <w:szCs w:val="28"/>
            <w:rtl/>
            <w:lang w:bidi="fa-IR"/>
          </w:rPr>
          <w:t>و میگه که یه قابلیت داره که شما خیلی خوب میتونید اینجا استفاده کنید و پشمام ریخت، واقعا اینا به چه چیزایی فکر میکنن</w:t>
        </w:r>
      </w:ins>
      <w:ins w:id="3348" w:author="Microsoft account" w:date="2025-10-05T12:14:00Z">
        <w:r w:rsidR="00A34EB0">
          <w:rPr>
            <w:rFonts w:cs="Calibri" w:hint="cs"/>
            <w:sz w:val="28"/>
            <w:szCs w:val="28"/>
            <w:rtl/>
            <w:lang w:bidi="fa-IR"/>
          </w:rPr>
          <w:t xml:space="preserve">: </w:t>
        </w:r>
      </w:ins>
    </w:p>
    <w:p w14:paraId="3E4E5CE8" w14:textId="1C13E9A2" w:rsidR="00A34EB0" w:rsidRDefault="00A34EB0">
      <w:pPr>
        <w:bidi/>
        <w:spacing w:after="0" w:line="276" w:lineRule="auto"/>
        <w:ind w:left="720"/>
        <w:rPr>
          <w:ins w:id="3349" w:author="Microsoft account" w:date="2025-10-05T12:15:00Z"/>
          <w:rFonts w:cs="Calibri"/>
          <w:sz w:val="28"/>
          <w:szCs w:val="28"/>
          <w:rtl/>
          <w:lang w:bidi="fa-IR"/>
        </w:rPr>
        <w:pPrChange w:id="3350" w:author="Microsoft account" w:date="2025-10-05T12:14:00Z">
          <w:pPr>
            <w:bidi/>
            <w:spacing w:after="0" w:line="276" w:lineRule="auto"/>
            <w:jc w:val="both"/>
          </w:pPr>
        </w:pPrChange>
      </w:pPr>
      <w:ins w:id="3351" w:author="Microsoft account" w:date="2025-10-05T12:14:00Z">
        <w:r>
          <w:rPr>
            <w:rFonts w:cs="Calibri" w:hint="cs"/>
            <w:sz w:val="28"/>
            <w:szCs w:val="28"/>
            <w:rtl/>
            <w:lang w:bidi="fa-IR"/>
          </w:rPr>
          <w:t xml:space="preserve">شما میتونی این لیست از کلمه هارو بریزی تو یه </w:t>
        </w:r>
        <w:r>
          <w:rPr>
            <w:rFonts w:cs="Calibri"/>
            <w:sz w:val="28"/>
            <w:szCs w:val="28"/>
            <w:lang w:bidi="fa-IR"/>
          </w:rPr>
          <w:t>column</w:t>
        </w:r>
        <w:r>
          <w:rPr>
            <w:rFonts w:cs="Calibri" w:hint="cs"/>
            <w:sz w:val="28"/>
            <w:szCs w:val="28"/>
            <w:rtl/>
            <w:lang w:bidi="fa-IR"/>
          </w:rPr>
          <w:t xml:space="preserve"> و بعد توی </w:t>
        </w:r>
        <w:r>
          <w:rPr>
            <w:rFonts w:cs="Calibri"/>
            <w:sz w:val="28"/>
            <w:szCs w:val="28"/>
            <w:lang w:bidi="fa-IR"/>
          </w:rPr>
          <w:t>column</w:t>
        </w:r>
        <w:r>
          <w:rPr>
            <w:rFonts w:cs="Calibri" w:hint="cs"/>
            <w:sz w:val="28"/>
            <w:szCs w:val="28"/>
            <w:rtl/>
            <w:lang w:bidi="fa-IR"/>
          </w:rPr>
          <w:t xml:space="preserve"> بعدی بشینی فرمول بنویسی، فرمولی که میره از </w:t>
        </w:r>
        <w:r>
          <w:rPr>
            <w:rFonts w:cs="Calibri"/>
            <w:sz w:val="28"/>
            <w:szCs w:val="28"/>
            <w:lang w:bidi="fa-IR"/>
          </w:rPr>
          <w:t>google translate</w:t>
        </w:r>
        <w:r>
          <w:rPr>
            <w:rFonts w:cs="Calibri" w:hint="cs"/>
            <w:sz w:val="28"/>
            <w:szCs w:val="28"/>
            <w:rtl/>
            <w:lang w:bidi="fa-IR"/>
          </w:rPr>
          <w:t xml:space="preserve"> استفاده میکنه ، زبان مقصد و زبان مبدا هم ازت میگیره و کلِ اون لیست رو برات </w:t>
        </w:r>
        <w:r>
          <w:rPr>
            <w:rFonts w:cs="Calibri"/>
            <w:sz w:val="28"/>
            <w:szCs w:val="28"/>
            <w:lang w:bidi="fa-IR"/>
          </w:rPr>
          <w:t>transalte</w:t>
        </w:r>
        <w:r>
          <w:rPr>
            <w:rFonts w:cs="Calibri" w:hint="cs"/>
            <w:sz w:val="28"/>
            <w:szCs w:val="28"/>
            <w:rtl/>
            <w:lang w:bidi="fa-IR"/>
          </w:rPr>
          <w:t xml:space="preserve"> میکنه </w:t>
        </w:r>
        <w:r w:rsidRPr="00A34EB0">
          <w:rPr>
            <w:rFonts w:cs="Calibri"/>
            <w:sz w:val="28"/>
            <w:szCs w:val="28"/>
            <w:lang w:bidi="fa-IR"/>
          </w:rPr>
          <w:sym w:font="Wingdings" w:char="F04B"/>
        </w:r>
        <w:r>
          <w:rPr>
            <w:rFonts w:cs="Calibri" w:hint="cs"/>
            <w:sz w:val="28"/>
            <w:szCs w:val="28"/>
            <w:rtl/>
            <w:lang w:bidi="fa-IR"/>
          </w:rPr>
          <w:t xml:space="preserve"> . یعنی پشمام. </w:t>
        </w:r>
      </w:ins>
    </w:p>
    <w:p w14:paraId="42F69D01" w14:textId="53AF9919" w:rsidR="00A34EB0" w:rsidRDefault="00A34EB0">
      <w:pPr>
        <w:bidi/>
        <w:spacing w:after="0" w:line="276" w:lineRule="auto"/>
        <w:ind w:left="720"/>
        <w:rPr>
          <w:ins w:id="3352" w:author="Microsoft account" w:date="2025-10-05T12:15:00Z"/>
          <w:rFonts w:cs="Calibri"/>
          <w:sz w:val="28"/>
          <w:szCs w:val="28"/>
          <w:rtl/>
          <w:lang w:bidi="fa-IR"/>
        </w:rPr>
        <w:pPrChange w:id="3353" w:author="Microsoft account" w:date="2025-10-05T12:15:00Z">
          <w:pPr>
            <w:bidi/>
            <w:spacing w:after="0" w:line="276" w:lineRule="auto"/>
            <w:jc w:val="both"/>
          </w:pPr>
        </w:pPrChange>
      </w:pPr>
      <w:ins w:id="3354" w:author="Microsoft account" w:date="2025-10-05T12:15:00Z">
        <w:r w:rsidRPr="00A34EB0">
          <w:rPr>
            <w:rFonts w:cs="Calibri"/>
            <w:noProof/>
            <w:sz w:val="28"/>
            <w:szCs w:val="28"/>
            <w:rPrChange w:id="3355" w:author="Unknown">
              <w:rPr>
                <w:noProof/>
              </w:rPr>
            </w:rPrChange>
          </w:rPr>
          <w:drawing>
            <wp:inline distT="0" distB="0" distL="0" distR="0" wp14:anchorId="12913DA9" wp14:editId="72E290C9">
              <wp:extent cx="4093629" cy="3437814"/>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099499" cy="3442744"/>
                      </a:xfrm>
                      <a:prstGeom prst="rect">
                        <a:avLst/>
                      </a:prstGeom>
                    </pic:spPr>
                  </pic:pic>
                </a:graphicData>
              </a:graphic>
            </wp:inline>
          </w:drawing>
        </w:r>
      </w:ins>
    </w:p>
    <w:p w14:paraId="14B6D44C" w14:textId="77777777" w:rsidR="00A34EB0" w:rsidRDefault="00A34EB0">
      <w:pPr>
        <w:bidi/>
        <w:spacing w:after="0" w:line="276" w:lineRule="auto"/>
        <w:ind w:left="720"/>
        <w:rPr>
          <w:ins w:id="3356" w:author="Microsoft account" w:date="2025-10-05T12:16:00Z"/>
          <w:rFonts w:cs="Calibri"/>
          <w:sz w:val="28"/>
          <w:szCs w:val="28"/>
          <w:rtl/>
          <w:lang w:bidi="fa-IR"/>
        </w:rPr>
        <w:pPrChange w:id="3357" w:author="Microsoft account" w:date="2025-10-05T12:15:00Z">
          <w:pPr>
            <w:bidi/>
            <w:spacing w:after="0" w:line="276" w:lineRule="auto"/>
            <w:jc w:val="both"/>
          </w:pPr>
        </w:pPrChange>
      </w:pPr>
    </w:p>
    <w:p w14:paraId="44FB3709" w14:textId="45C75A1C" w:rsidR="00A34EB0" w:rsidRDefault="00A34EB0">
      <w:pPr>
        <w:bidi/>
        <w:spacing w:after="0" w:line="276" w:lineRule="auto"/>
        <w:ind w:left="720"/>
        <w:rPr>
          <w:ins w:id="3358" w:author="Microsoft account" w:date="2025-10-05T12:22:00Z"/>
          <w:rFonts w:cs="Calibri"/>
          <w:sz w:val="28"/>
          <w:szCs w:val="28"/>
          <w:rtl/>
          <w:lang w:bidi="fa-IR"/>
        </w:rPr>
        <w:pPrChange w:id="3359" w:author="Microsoft account" w:date="2025-10-05T12:16:00Z">
          <w:pPr>
            <w:bidi/>
            <w:spacing w:after="0" w:line="276" w:lineRule="auto"/>
            <w:jc w:val="both"/>
          </w:pPr>
        </w:pPrChange>
      </w:pPr>
      <w:ins w:id="3360" w:author="Microsoft account" w:date="2025-10-05T12:16:00Z">
        <w:r>
          <w:rPr>
            <w:rFonts w:cs="Calibri" w:hint="cs"/>
            <w:sz w:val="28"/>
            <w:szCs w:val="28"/>
            <w:rtl/>
            <w:lang w:bidi="fa-IR"/>
          </w:rPr>
          <w:t xml:space="preserve">یه </w:t>
        </w:r>
      </w:ins>
      <w:ins w:id="3361" w:author="Microsoft account" w:date="2025-10-05T12:18:00Z">
        <w:r w:rsidR="0079377D">
          <w:rPr>
            <w:rFonts w:cs="Calibri"/>
            <w:sz w:val="28"/>
            <w:szCs w:val="28"/>
            <w:lang w:bidi="fa-IR"/>
          </w:rPr>
          <w:fldChar w:fldCharType="begin"/>
        </w:r>
        <w:r w:rsidR="0079377D">
          <w:rPr>
            <w:rFonts w:cs="Calibri"/>
            <w:sz w:val="28"/>
            <w:szCs w:val="28"/>
            <w:lang w:bidi="fa-IR"/>
          </w:rPr>
          <w:instrText xml:space="preserve"> HYPERLINK "https://support.google.com/docs/answer/3093331?hl=en-GB" </w:instrText>
        </w:r>
        <w:r w:rsidR="0079377D">
          <w:rPr>
            <w:rFonts w:cs="Calibri"/>
            <w:sz w:val="28"/>
            <w:szCs w:val="28"/>
            <w:lang w:bidi="fa-IR"/>
          </w:rPr>
          <w:fldChar w:fldCharType="separate"/>
        </w:r>
        <w:r w:rsidRPr="0079377D">
          <w:rPr>
            <w:rStyle w:val="Hyperlink"/>
            <w:rFonts w:cs="Calibri"/>
            <w:sz w:val="28"/>
            <w:szCs w:val="28"/>
            <w:lang w:bidi="fa-IR"/>
          </w:rPr>
          <w:t>document</w:t>
        </w:r>
        <w:r w:rsidRPr="0079377D">
          <w:rPr>
            <w:rStyle w:val="Hyperlink"/>
            <w:rFonts w:cs="Calibri" w:hint="cs"/>
            <w:sz w:val="28"/>
            <w:szCs w:val="28"/>
            <w:rtl/>
            <w:lang w:bidi="fa-IR"/>
          </w:rPr>
          <w:t xml:space="preserve"> هم از خودِ گوگل</w:t>
        </w:r>
        <w:r w:rsidR="0079377D">
          <w:rPr>
            <w:rFonts w:cs="Calibri"/>
            <w:sz w:val="28"/>
            <w:szCs w:val="28"/>
            <w:lang w:bidi="fa-IR"/>
          </w:rPr>
          <w:fldChar w:fldCharType="end"/>
        </w:r>
      </w:ins>
      <w:ins w:id="3362" w:author="Microsoft account" w:date="2025-10-05T12:16:00Z">
        <w:r>
          <w:rPr>
            <w:rFonts w:cs="Calibri" w:hint="cs"/>
            <w:sz w:val="28"/>
            <w:szCs w:val="28"/>
            <w:rtl/>
            <w:lang w:bidi="fa-IR"/>
          </w:rPr>
          <w:t xml:space="preserve"> داریم برای این قابلیت که میشه رفت و خوند و دید چکارایی میشه انجام داد .</w:t>
        </w:r>
      </w:ins>
      <w:ins w:id="3363" w:author="Microsoft account" w:date="2025-10-05T12:17:00Z">
        <w:r>
          <w:rPr>
            <w:rFonts w:cs="Calibri" w:hint="cs"/>
            <w:sz w:val="28"/>
            <w:szCs w:val="28"/>
            <w:rtl/>
            <w:lang w:bidi="fa-IR"/>
          </w:rPr>
          <w:t xml:space="preserve"> (الان که دارم فکر میکنم اینطوری میشه زیرنویس تولید کرد. اصن جااااااالب)</w:t>
        </w:r>
      </w:ins>
      <w:ins w:id="3364" w:author="Microsoft account" w:date="2025-10-05T12:21:00Z">
        <w:r w:rsidR="0079377D">
          <w:rPr>
            <w:rFonts w:cs="Calibri" w:hint="cs"/>
            <w:sz w:val="28"/>
            <w:szCs w:val="28"/>
            <w:rtl/>
            <w:lang w:bidi="fa-IR"/>
          </w:rPr>
          <w:t xml:space="preserve">. اسمِ اون دیکشنری </w:t>
        </w:r>
        <w:r w:rsidR="0079377D">
          <w:rPr>
            <w:rFonts w:cs="Calibri"/>
            <w:sz w:val="28"/>
            <w:szCs w:val="28"/>
            <w:lang w:bidi="fa-IR"/>
          </w:rPr>
          <w:t>frequency</w:t>
        </w:r>
        <w:r w:rsidR="0079377D">
          <w:rPr>
            <w:rFonts w:cs="Calibri" w:hint="cs"/>
            <w:sz w:val="28"/>
            <w:szCs w:val="28"/>
            <w:rtl/>
            <w:lang w:bidi="fa-IR"/>
          </w:rPr>
          <w:t xml:space="preserve"> هم میشه به نام </w:t>
        </w:r>
        <w:r w:rsidR="0079377D">
          <w:rPr>
            <w:rFonts w:cs="Calibri"/>
            <w:sz w:val="28"/>
            <w:szCs w:val="28"/>
            <w:lang w:bidi="fa-IR"/>
          </w:rPr>
          <w:t>wiktionary frequency</w:t>
        </w:r>
      </w:ins>
      <w:ins w:id="3365" w:author="Microsoft account" w:date="2025-10-05T12:22:00Z">
        <w:r w:rsidR="0079377D">
          <w:rPr>
            <w:rFonts w:cs="Calibri" w:hint="cs"/>
            <w:sz w:val="28"/>
            <w:szCs w:val="28"/>
            <w:rtl/>
            <w:lang w:bidi="fa-IR"/>
          </w:rPr>
          <w:t xml:space="preserve"> سرچ کرد و نتایجش توی </w:t>
        </w:r>
        <w:r w:rsidR="0079377D">
          <w:rPr>
            <w:rFonts w:cs="Calibri"/>
            <w:sz w:val="28"/>
            <w:szCs w:val="28"/>
            <w:lang w:bidi="fa-IR"/>
          </w:rPr>
          <w:t xml:space="preserve">wikipedia </w:t>
        </w:r>
        <w:r w:rsidR="0079377D">
          <w:rPr>
            <w:rFonts w:cs="Calibri" w:hint="cs"/>
            <w:sz w:val="28"/>
            <w:szCs w:val="28"/>
            <w:rtl/>
            <w:lang w:bidi="fa-IR"/>
          </w:rPr>
          <w:t xml:space="preserve"> میاد . </w:t>
        </w:r>
      </w:ins>
    </w:p>
    <w:p w14:paraId="0BD8B207" w14:textId="77777777" w:rsidR="0079377D" w:rsidRDefault="0079377D">
      <w:pPr>
        <w:bidi/>
        <w:spacing w:after="0" w:line="276" w:lineRule="auto"/>
        <w:rPr>
          <w:ins w:id="3366" w:author="Microsoft account" w:date="2025-10-05T12:22:00Z"/>
          <w:rFonts w:cs="Calibri"/>
          <w:sz w:val="28"/>
          <w:szCs w:val="28"/>
          <w:rtl/>
          <w:lang w:bidi="fa-IR"/>
        </w:rPr>
        <w:pPrChange w:id="3367" w:author="Microsoft account" w:date="2025-10-05T12:22:00Z">
          <w:pPr>
            <w:bidi/>
            <w:spacing w:after="0" w:line="276" w:lineRule="auto"/>
            <w:jc w:val="both"/>
          </w:pPr>
        </w:pPrChange>
      </w:pPr>
    </w:p>
    <w:p w14:paraId="13325F75" w14:textId="1ECFBA24" w:rsidR="0079377D" w:rsidRDefault="004F4823">
      <w:pPr>
        <w:bidi/>
        <w:spacing w:after="0" w:line="276" w:lineRule="auto"/>
        <w:rPr>
          <w:ins w:id="3368" w:author="Microsoft account" w:date="2025-10-05T12:23:00Z"/>
          <w:rFonts w:cs="Calibri"/>
          <w:sz w:val="28"/>
          <w:szCs w:val="28"/>
          <w:rtl/>
          <w:lang w:bidi="fa-IR"/>
        </w:rPr>
        <w:pPrChange w:id="3369" w:author="Microsoft account" w:date="2025-10-05T12:22:00Z">
          <w:pPr>
            <w:bidi/>
            <w:spacing w:after="0" w:line="276" w:lineRule="auto"/>
            <w:jc w:val="both"/>
          </w:pPr>
        </w:pPrChange>
      </w:pPr>
      <w:ins w:id="3370" w:author="Microsoft account" w:date="2025-10-05T12:23:00Z">
        <w:r>
          <w:rPr>
            <w:rFonts w:cs="Calibri" w:hint="cs"/>
            <w:sz w:val="28"/>
            <w:szCs w:val="28"/>
            <w:rtl/>
            <w:lang w:bidi="fa-IR"/>
          </w:rPr>
          <w:t xml:space="preserve">گفت که البته نیازی نیست اینارو خودتون انجام بدید ، که البته که ما برای فارسیش خواهیم ساخت و انجام خواهیم داد، اما به عنوان </w:t>
        </w:r>
        <w:r>
          <w:rPr>
            <w:rFonts w:cs="Calibri"/>
            <w:sz w:val="28"/>
            <w:szCs w:val="28"/>
            <w:lang w:bidi="fa-IR"/>
          </w:rPr>
          <w:t>start file</w:t>
        </w:r>
        <w:r>
          <w:rPr>
            <w:rFonts w:cs="Calibri" w:hint="cs"/>
            <w:sz w:val="28"/>
            <w:szCs w:val="28"/>
            <w:rtl/>
            <w:lang w:bidi="fa-IR"/>
          </w:rPr>
          <w:t xml:space="preserve"> وجود داره. </w:t>
        </w:r>
      </w:ins>
    </w:p>
    <w:p w14:paraId="49D8D77D" w14:textId="77777777" w:rsidR="004F4823" w:rsidRDefault="004F4823">
      <w:pPr>
        <w:bidi/>
        <w:spacing w:after="0" w:line="276" w:lineRule="auto"/>
        <w:rPr>
          <w:ins w:id="3371" w:author="Microsoft account" w:date="2025-10-05T12:23:00Z"/>
          <w:rFonts w:cs="Calibri"/>
          <w:sz w:val="28"/>
          <w:szCs w:val="28"/>
          <w:rtl/>
          <w:lang w:bidi="fa-IR"/>
        </w:rPr>
        <w:pPrChange w:id="3372" w:author="Microsoft account" w:date="2025-10-05T12:23:00Z">
          <w:pPr>
            <w:bidi/>
            <w:spacing w:after="0" w:line="276" w:lineRule="auto"/>
            <w:jc w:val="both"/>
          </w:pPr>
        </w:pPrChange>
      </w:pPr>
    </w:p>
    <w:p w14:paraId="2224C7DA" w14:textId="26A5667D" w:rsidR="004F4823" w:rsidRDefault="004F4823">
      <w:pPr>
        <w:bidi/>
        <w:spacing w:after="0" w:line="276" w:lineRule="auto"/>
        <w:rPr>
          <w:ins w:id="3373" w:author="Microsoft account" w:date="2025-10-05T12:18:00Z"/>
          <w:rFonts w:cs="Calibri"/>
          <w:sz w:val="28"/>
          <w:szCs w:val="28"/>
          <w:lang w:bidi="fa-IR"/>
        </w:rPr>
        <w:pPrChange w:id="3374" w:author="Microsoft account" w:date="2025-10-05T12:23:00Z">
          <w:pPr>
            <w:bidi/>
            <w:spacing w:after="0" w:line="276" w:lineRule="auto"/>
            <w:jc w:val="both"/>
          </w:pPr>
        </w:pPrChange>
      </w:pPr>
      <w:ins w:id="3375" w:author="Microsoft account" w:date="2025-10-05T12:23:00Z">
        <w:r>
          <w:rPr>
            <w:rFonts w:cs="Calibri"/>
            <w:sz w:val="28"/>
            <w:szCs w:val="28"/>
            <w:lang w:bidi="fa-IR"/>
          </w:rPr>
          <w:t>Till Day031 end of 001</w:t>
        </w:r>
      </w:ins>
    </w:p>
    <w:p w14:paraId="64FE937D" w14:textId="77777777" w:rsidR="0079377D" w:rsidRDefault="0079377D">
      <w:pPr>
        <w:bidi/>
        <w:spacing w:after="0" w:line="276" w:lineRule="auto"/>
        <w:ind w:left="720"/>
        <w:rPr>
          <w:ins w:id="3376" w:author="Microsoft account" w:date="2025-10-05T12:18:00Z"/>
          <w:rFonts w:cs="Calibri"/>
          <w:sz w:val="28"/>
          <w:szCs w:val="28"/>
          <w:rtl/>
          <w:lang w:bidi="fa-IR"/>
        </w:rPr>
        <w:pPrChange w:id="3377" w:author="Microsoft account" w:date="2025-10-05T12:18:00Z">
          <w:pPr>
            <w:bidi/>
            <w:spacing w:after="0" w:line="276" w:lineRule="auto"/>
            <w:jc w:val="both"/>
          </w:pPr>
        </w:pPrChange>
      </w:pPr>
    </w:p>
    <w:p w14:paraId="156D1534" w14:textId="77777777" w:rsidR="0079377D" w:rsidRDefault="0079377D">
      <w:pPr>
        <w:bidi/>
        <w:spacing w:after="0" w:line="276" w:lineRule="auto"/>
        <w:rPr>
          <w:ins w:id="3378" w:author="Microsoft account" w:date="2025-10-05T12:17:00Z"/>
          <w:rFonts w:cs="Calibri"/>
          <w:sz w:val="28"/>
          <w:szCs w:val="28"/>
          <w:rtl/>
          <w:lang w:bidi="fa-IR"/>
        </w:rPr>
        <w:pPrChange w:id="3379" w:author="Microsoft account" w:date="2025-10-06T10:34:00Z">
          <w:pPr>
            <w:bidi/>
            <w:spacing w:after="0" w:line="276" w:lineRule="auto"/>
            <w:jc w:val="both"/>
          </w:pPr>
        </w:pPrChange>
      </w:pPr>
    </w:p>
    <w:p w14:paraId="645C7547" w14:textId="77777777" w:rsidR="00A34EB0" w:rsidRDefault="00A34EB0">
      <w:pPr>
        <w:bidi/>
        <w:spacing w:after="0" w:line="276" w:lineRule="auto"/>
        <w:ind w:left="720"/>
        <w:rPr>
          <w:ins w:id="3380" w:author="Microsoft account" w:date="2025-10-05T12:17:00Z"/>
          <w:rFonts w:cs="Calibri"/>
          <w:sz w:val="28"/>
          <w:szCs w:val="28"/>
          <w:rtl/>
          <w:lang w:bidi="fa-IR"/>
        </w:rPr>
        <w:pPrChange w:id="3381" w:author="Microsoft account" w:date="2025-10-05T12:17:00Z">
          <w:pPr>
            <w:bidi/>
            <w:spacing w:after="0" w:line="276" w:lineRule="auto"/>
            <w:jc w:val="both"/>
          </w:pPr>
        </w:pPrChange>
      </w:pPr>
    </w:p>
    <w:p w14:paraId="4DC649E3" w14:textId="77777777" w:rsidR="00A34EB0" w:rsidRDefault="00A34EB0">
      <w:pPr>
        <w:bidi/>
        <w:spacing w:after="0" w:line="276" w:lineRule="auto"/>
        <w:ind w:left="720"/>
        <w:rPr>
          <w:ins w:id="3382" w:author="Microsoft account" w:date="2025-10-05T10:08:00Z"/>
          <w:rFonts w:cs="Calibri"/>
          <w:sz w:val="28"/>
          <w:szCs w:val="28"/>
          <w:rtl/>
          <w:lang w:bidi="fa-IR"/>
        </w:rPr>
        <w:pPrChange w:id="3383" w:author="Microsoft account" w:date="2025-10-05T12:17:00Z">
          <w:pPr>
            <w:bidi/>
            <w:spacing w:after="0" w:line="276" w:lineRule="auto"/>
            <w:jc w:val="both"/>
          </w:pPr>
        </w:pPrChange>
      </w:pPr>
    </w:p>
    <w:p w14:paraId="2C299583" w14:textId="77777777" w:rsidR="0006117F" w:rsidRDefault="0006117F">
      <w:pPr>
        <w:bidi/>
        <w:spacing w:after="0" w:line="276" w:lineRule="auto"/>
        <w:rPr>
          <w:ins w:id="3384" w:author="Microsoft account" w:date="2025-10-05T10:08:00Z"/>
          <w:rFonts w:cs="Calibri"/>
          <w:sz w:val="28"/>
          <w:szCs w:val="28"/>
          <w:rtl/>
          <w:lang w:bidi="fa-IR"/>
        </w:rPr>
        <w:pPrChange w:id="3385" w:author="Microsoft account" w:date="2025-10-05T10:08:00Z">
          <w:pPr>
            <w:bidi/>
            <w:spacing w:after="0" w:line="276" w:lineRule="auto"/>
            <w:jc w:val="both"/>
          </w:pPr>
        </w:pPrChange>
      </w:pPr>
    </w:p>
    <w:p w14:paraId="6D767137" w14:textId="77777777" w:rsidR="0006117F" w:rsidRDefault="0006117F">
      <w:pPr>
        <w:bidi/>
        <w:spacing w:after="0" w:line="276" w:lineRule="auto"/>
        <w:rPr>
          <w:ins w:id="3386" w:author="Microsoft account" w:date="2025-10-05T10:08:00Z"/>
          <w:rFonts w:cs="Calibri"/>
          <w:sz w:val="28"/>
          <w:szCs w:val="28"/>
          <w:rtl/>
          <w:lang w:bidi="fa-IR"/>
        </w:rPr>
        <w:pPrChange w:id="3387" w:author="Microsoft account" w:date="2025-10-05T10:08:00Z">
          <w:pPr>
            <w:bidi/>
            <w:spacing w:after="0" w:line="276" w:lineRule="auto"/>
            <w:jc w:val="both"/>
          </w:pPr>
        </w:pPrChange>
      </w:pPr>
    </w:p>
    <w:p w14:paraId="73E240FD" w14:textId="77777777" w:rsidR="0006117F" w:rsidRDefault="0006117F">
      <w:pPr>
        <w:bidi/>
        <w:spacing w:after="0" w:line="276" w:lineRule="auto"/>
        <w:rPr>
          <w:ins w:id="3388" w:author="Microsoft account" w:date="2025-10-05T10:08:00Z"/>
          <w:rFonts w:cs="Calibri"/>
          <w:sz w:val="28"/>
          <w:szCs w:val="28"/>
          <w:rtl/>
          <w:lang w:bidi="fa-IR"/>
        </w:rPr>
        <w:pPrChange w:id="3389" w:author="Microsoft account" w:date="2025-10-05T10:08:00Z">
          <w:pPr>
            <w:bidi/>
            <w:spacing w:after="0" w:line="276" w:lineRule="auto"/>
            <w:jc w:val="both"/>
          </w:pPr>
        </w:pPrChange>
      </w:pPr>
    </w:p>
    <w:p w14:paraId="49E42D69" w14:textId="19D3E8FB" w:rsidR="0006117F" w:rsidRDefault="0006117F">
      <w:pPr>
        <w:spacing w:after="0" w:line="240" w:lineRule="auto"/>
        <w:rPr>
          <w:ins w:id="3390" w:author="Microsoft account" w:date="2025-10-05T10:09:00Z"/>
          <w:rFonts w:cs="Calibri"/>
          <w:sz w:val="28"/>
          <w:szCs w:val="28"/>
          <w:rtl/>
          <w:lang w:bidi="fa-IR"/>
        </w:rPr>
      </w:pPr>
      <w:ins w:id="3391" w:author="Microsoft account" w:date="2025-10-05T10:09:00Z">
        <w:r>
          <w:rPr>
            <w:rFonts w:cs="Calibri"/>
            <w:sz w:val="28"/>
            <w:szCs w:val="28"/>
            <w:rtl/>
            <w:lang w:bidi="fa-IR"/>
          </w:rPr>
          <w:br w:type="page"/>
        </w:r>
      </w:ins>
    </w:p>
    <w:p w14:paraId="719DAFCF" w14:textId="2930687E" w:rsidR="0006117F" w:rsidRDefault="00E1635E">
      <w:pPr>
        <w:bidi/>
        <w:spacing w:after="0" w:line="276" w:lineRule="auto"/>
        <w:rPr>
          <w:ins w:id="3392" w:author="Microsoft account" w:date="2025-10-06T10:34:00Z"/>
          <w:rFonts w:cs="Calibri"/>
          <w:sz w:val="28"/>
          <w:szCs w:val="28"/>
          <w:rtl/>
          <w:lang w:bidi="fa-IR"/>
        </w:rPr>
        <w:pPrChange w:id="3393" w:author="Microsoft account" w:date="2025-10-05T10:08:00Z">
          <w:pPr>
            <w:bidi/>
            <w:spacing w:after="0" w:line="276" w:lineRule="auto"/>
            <w:jc w:val="both"/>
          </w:pPr>
        </w:pPrChange>
      </w:pPr>
      <w:bookmarkStart w:id="3394" w:name="I4040714"/>
      <w:ins w:id="3395" w:author="Microsoft account" w:date="2025-10-06T10:34:00Z">
        <w:r>
          <w:rPr>
            <w:rFonts w:cs="Calibri" w:hint="cs"/>
            <w:sz w:val="28"/>
            <w:szCs w:val="28"/>
            <w:rtl/>
            <w:lang w:bidi="fa-IR"/>
          </w:rPr>
          <w:lastRenderedPageBreak/>
          <w:t>ادامه</w:t>
        </w:r>
      </w:ins>
    </w:p>
    <w:bookmarkEnd w:id="3394"/>
    <w:p w14:paraId="5294954C" w14:textId="77777777" w:rsidR="00E1635E" w:rsidRDefault="00E1635E">
      <w:pPr>
        <w:bidi/>
        <w:spacing w:after="0" w:line="276" w:lineRule="auto"/>
        <w:rPr>
          <w:ins w:id="3396" w:author="Microsoft account" w:date="2025-10-06T10:34:00Z"/>
          <w:rFonts w:cs="Calibri"/>
          <w:sz w:val="28"/>
          <w:szCs w:val="28"/>
          <w:rtl/>
          <w:lang w:bidi="fa-IR"/>
        </w:rPr>
        <w:pPrChange w:id="3397" w:author="Microsoft account" w:date="2025-10-06T10:34:00Z">
          <w:pPr>
            <w:bidi/>
            <w:spacing w:after="0" w:line="276" w:lineRule="auto"/>
            <w:jc w:val="both"/>
          </w:pPr>
        </w:pPrChange>
      </w:pPr>
    </w:p>
    <w:p w14:paraId="64A3E704" w14:textId="62423882" w:rsidR="00E1635E" w:rsidRDefault="003A00CB">
      <w:pPr>
        <w:bidi/>
        <w:spacing w:after="0" w:line="276" w:lineRule="auto"/>
        <w:rPr>
          <w:ins w:id="3398" w:author="Microsoft account" w:date="2025-10-06T12:22:00Z"/>
          <w:rFonts w:cs="Calibri"/>
          <w:sz w:val="28"/>
          <w:szCs w:val="28"/>
          <w:rtl/>
          <w:lang w:bidi="fa-IR"/>
        </w:rPr>
        <w:pPrChange w:id="3399" w:author="Microsoft account" w:date="2025-10-06T10:34:00Z">
          <w:pPr>
            <w:bidi/>
            <w:spacing w:after="0" w:line="276" w:lineRule="auto"/>
            <w:jc w:val="both"/>
          </w:pPr>
        </w:pPrChange>
      </w:pPr>
      <w:ins w:id="3400" w:author="Microsoft account" w:date="2025-10-06T10:35:00Z">
        <w:r>
          <w:rPr>
            <w:rFonts w:cs="Calibri" w:hint="cs"/>
            <w:sz w:val="28"/>
            <w:szCs w:val="28"/>
            <w:rtl/>
            <w:lang w:bidi="fa-IR"/>
          </w:rPr>
          <w:t>-</w:t>
        </w:r>
      </w:ins>
      <w:ins w:id="3401" w:author="Microsoft account" w:date="2025-10-06T12:21:00Z">
        <w:r w:rsidR="004A1B72">
          <w:rPr>
            <w:rFonts w:cs="Calibri" w:hint="cs"/>
            <w:sz w:val="28"/>
            <w:szCs w:val="28"/>
            <w:rtl/>
            <w:lang w:bidi="fa-IR"/>
          </w:rPr>
          <w:t xml:space="preserve">درگیر انجام دادن کار های </w:t>
        </w:r>
        <w:r w:rsidR="004A1B72">
          <w:rPr>
            <w:rFonts w:cs="Calibri"/>
            <w:sz w:val="28"/>
            <w:szCs w:val="28"/>
            <w:lang w:bidi="fa-IR"/>
          </w:rPr>
          <w:t>UI</w:t>
        </w:r>
        <w:r w:rsidR="004A1B72">
          <w:rPr>
            <w:rFonts w:cs="Calibri" w:hint="cs"/>
            <w:sz w:val="28"/>
            <w:szCs w:val="28"/>
            <w:rtl/>
            <w:lang w:bidi="fa-IR"/>
          </w:rPr>
          <w:t xml:space="preserve"> شدیم ، و ساختیمش. الان تو مراحلی هستیم که باید کاری کنیم </w:t>
        </w:r>
        <w:r w:rsidR="004A1B72">
          <w:rPr>
            <w:rFonts w:cs="Calibri"/>
            <w:sz w:val="28"/>
            <w:szCs w:val="28"/>
            <w:lang w:bidi="fa-IR"/>
          </w:rPr>
          <w:t>button</w:t>
        </w:r>
        <w:r w:rsidR="004A1B72">
          <w:rPr>
            <w:rFonts w:cs="Calibri" w:hint="cs"/>
            <w:sz w:val="28"/>
            <w:szCs w:val="28"/>
            <w:rtl/>
            <w:lang w:bidi="fa-IR"/>
          </w:rPr>
          <w:t xml:space="preserve"> هایی که ساختیم  </w:t>
        </w:r>
        <w:r w:rsidR="004A1B72">
          <w:rPr>
            <w:rFonts w:cs="Calibri"/>
            <w:sz w:val="28"/>
            <w:szCs w:val="28"/>
            <w:lang w:bidi="fa-IR"/>
          </w:rPr>
          <w:t>functional</w:t>
        </w:r>
        <w:r w:rsidR="004A1B72">
          <w:rPr>
            <w:rFonts w:cs="Calibri" w:hint="cs"/>
            <w:sz w:val="28"/>
            <w:szCs w:val="28"/>
            <w:rtl/>
            <w:lang w:bidi="fa-IR"/>
          </w:rPr>
          <w:t xml:space="preserve"> بشن و کار کنن. برای </w:t>
        </w:r>
      </w:ins>
      <w:ins w:id="3402" w:author="Microsoft account" w:date="2025-10-06T12:22:00Z">
        <w:r w:rsidR="004A1B72">
          <w:rPr>
            <w:rFonts w:cs="Calibri" w:hint="cs"/>
            <w:sz w:val="28"/>
            <w:szCs w:val="28"/>
            <w:rtl/>
            <w:lang w:bidi="fa-IR"/>
          </w:rPr>
          <w:t xml:space="preserve">اینکار اول باید </w:t>
        </w:r>
        <w:r w:rsidR="004A1B72">
          <w:rPr>
            <w:rFonts w:cs="Calibri"/>
            <w:sz w:val="28"/>
            <w:szCs w:val="28"/>
            <w:lang w:bidi="fa-IR"/>
          </w:rPr>
          <w:t>database</w:t>
        </w:r>
        <w:r w:rsidR="004A1B72">
          <w:rPr>
            <w:rFonts w:cs="Calibri" w:hint="cs"/>
            <w:sz w:val="28"/>
            <w:szCs w:val="28"/>
            <w:rtl/>
            <w:lang w:bidi="fa-IR"/>
          </w:rPr>
          <w:t xml:space="preserve"> کلماتمون رو تشکیل بدیم که این یسری نکته داره. </w:t>
        </w:r>
      </w:ins>
    </w:p>
    <w:p w14:paraId="3F24F00E" w14:textId="77777777" w:rsidR="00943A01" w:rsidRDefault="004A1B72">
      <w:pPr>
        <w:bidi/>
        <w:spacing w:after="0" w:line="276" w:lineRule="auto"/>
        <w:rPr>
          <w:ins w:id="3403" w:author="Microsoft account" w:date="2025-10-06T12:44:00Z"/>
          <w:rFonts w:cs="Calibri"/>
          <w:sz w:val="28"/>
          <w:szCs w:val="28"/>
          <w:rtl/>
          <w:lang w:bidi="fa-IR"/>
        </w:rPr>
        <w:pPrChange w:id="3404" w:author="Microsoft account" w:date="2025-10-06T12:42:00Z">
          <w:pPr>
            <w:bidi/>
            <w:spacing w:after="0" w:line="276" w:lineRule="auto"/>
            <w:jc w:val="both"/>
          </w:pPr>
        </w:pPrChange>
      </w:pPr>
      <w:ins w:id="3405" w:author="Microsoft account" w:date="2025-10-06T12:22:00Z">
        <w:r>
          <w:rPr>
            <w:rFonts w:cs="Calibri" w:hint="cs"/>
            <w:sz w:val="28"/>
            <w:szCs w:val="28"/>
            <w:rtl/>
            <w:lang w:bidi="fa-IR"/>
          </w:rPr>
          <w:t xml:space="preserve">ما خب قاعدتا باید از </w:t>
        </w:r>
        <w:r>
          <w:rPr>
            <w:rFonts w:cs="Calibri"/>
            <w:sz w:val="28"/>
            <w:szCs w:val="28"/>
            <w:lang w:bidi="fa-IR"/>
          </w:rPr>
          <w:t>pandas</w:t>
        </w:r>
        <w:r>
          <w:rPr>
            <w:rFonts w:cs="Calibri" w:hint="cs"/>
            <w:sz w:val="28"/>
            <w:szCs w:val="28"/>
            <w:rtl/>
            <w:lang w:bidi="fa-IR"/>
          </w:rPr>
          <w:t xml:space="preserve"> استفاده کنیم تا اون فایل </w:t>
        </w:r>
        <w:r>
          <w:rPr>
            <w:rFonts w:cs="Calibri"/>
            <w:sz w:val="28"/>
            <w:szCs w:val="28"/>
            <w:lang w:bidi="fa-IR"/>
          </w:rPr>
          <w:t>csv</w:t>
        </w:r>
        <w:r>
          <w:rPr>
            <w:rFonts w:cs="Calibri" w:hint="cs"/>
            <w:sz w:val="28"/>
            <w:szCs w:val="28"/>
            <w:rtl/>
            <w:lang w:bidi="fa-IR"/>
          </w:rPr>
          <w:t xml:space="preserve"> ای که حاوی اطلاعات 1000 کلمۀ پرتکرار انگلیسی هست رو بیاریم توی برناممون، اولین کاری که میکنیم خوندنشه که خب اون ردیفه. اما</w:t>
        </w:r>
      </w:ins>
      <w:ins w:id="3406" w:author="Microsoft account" w:date="2025-10-06T12:23:00Z">
        <w:r>
          <w:rPr>
            <w:rFonts w:cs="Calibri" w:hint="cs"/>
            <w:sz w:val="28"/>
            <w:szCs w:val="28"/>
            <w:rtl/>
            <w:lang w:bidi="fa-IR"/>
          </w:rPr>
          <w:t xml:space="preserve"> ما میدونیم که </w:t>
        </w:r>
        <w:r>
          <w:rPr>
            <w:rFonts w:cs="Calibri"/>
            <w:sz w:val="28"/>
            <w:szCs w:val="28"/>
            <w:lang w:bidi="fa-IR"/>
          </w:rPr>
          <w:t>DataFrame</w:t>
        </w:r>
        <w:r>
          <w:rPr>
            <w:rFonts w:cs="Calibri" w:hint="cs"/>
            <w:sz w:val="28"/>
            <w:szCs w:val="28"/>
            <w:rtl/>
            <w:lang w:bidi="fa-IR"/>
          </w:rPr>
          <w:t xml:space="preserve"> ای که تشکیل میشه </w:t>
        </w:r>
        <w:r>
          <w:rPr>
            <w:rFonts w:cs="Calibri"/>
            <w:sz w:val="28"/>
            <w:szCs w:val="28"/>
            <w:lang w:bidi="fa-IR"/>
          </w:rPr>
          <w:t>index</w:t>
        </w:r>
        <w:r>
          <w:rPr>
            <w:rFonts w:cs="Calibri" w:hint="cs"/>
            <w:sz w:val="28"/>
            <w:szCs w:val="28"/>
            <w:rtl/>
            <w:lang w:bidi="fa-IR"/>
          </w:rPr>
          <w:t xml:space="preserve"> محور هست و هر </w:t>
        </w:r>
        <w:r>
          <w:rPr>
            <w:rFonts w:cs="Calibri"/>
            <w:sz w:val="28"/>
            <w:szCs w:val="28"/>
            <w:lang w:bidi="fa-IR"/>
          </w:rPr>
          <w:t>column</w:t>
        </w:r>
      </w:ins>
      <w:ins w:id="3407" w:author="Microsoft account" w:date="2025-10-06T12:24:00Z">
        <w:r>
          <w:rPr>
            <w:rFonts w:cs="Calibri" w:hint="cs"/>
            <w:sz w:val="28"/>
            <w:szCs w:val="28"/>
            <w:rtl/>
            <w:lang w:bidi="fa-IR"/>
          </w:rPr>
          <w:t xml:space="preserve"> رو یک </w:t>
        </w:r>
        <w:r>
          <w:rPr>
            <w:rFonts w:cs="Calibri"/>
            <w:sz w:val="28"/>
            <w:szCs w:val="28"/>
            <w:lang w:bidi="fa-IR"/>
          </w:rPr>
          <w:t>key</w:t>
        </w:r>
        <w:r>
          <w:rPr>
            <w:rFonts w:cs="Calibri" w:hint="cs"/>
            <w:sz w:val="28"/>
            <w:szCs w:val="28"/>
            <w:rtl/>
            <w:lang w:bidi="fa-IR"/>
          </w:rPr>
          <w:t xml:space="preserve"> در نظر میگیره و هر رکورد دارای یک </w:t>
        </w:r>
        <w:r>
          <w:rPr>
            <w:rFonts w:cs="Calibri"/>
            <w:sz w:val="28"/>
            <w:szCs w:val="28"/>
            <w:lang w:bidi="fa-IR"/>
          </w:rPr>
          <w:t>value</w:t>
        </w:r>
        <w:r>
          <w:rPr>
            <w:rFonts w:cs="Calibri" w:hint="cs"/>
            <w:sz w:val="28"/>
            <w:szCs w:val="28"/>
            <w:rtl/>
            <w:lang w:bidi="fa-IR"/>
          </w:rPr>
          <w:t xml:space="preserve"> در این </w:t>
        </w:r>
        <w:r>
          <w:rPr>
            <w:rFonts w:cs="Calibri"/>
            <w:sz w:val="28"/>
            <w:szCs w:val="28"/>
            <w:lang w:bidi="fa-IR"/>
          </w:rPr>
          <w:t>key</w:t>
        </w:r>
        <w:r>
          <w:rPr>
            <w:rFonts w:cs="Calibri" w:hint="cs"/>
            <w:sz w:val="28"/>
            <w:szCs w:val="28"/>
            <w:rtl/>
            <w:lang w:bidi="fa-IR"/>
          </w:rPr>
          <w:t xml:space="preserve"> ها هستش. (میتونی برای اینکه دقیق متوجه بشی یدور </w:t>
        </w:r>
        <w:r>
          <w:rPr>
            <w:rFonts w:cs="Calibri"/>
            <w:sz w:val="28"/>
            <w:szCs w:val="28"/>
            <w:lang w:bidi="fa-IR"/>
          </w:rPr>
          <w:t>print()</w:t>
        </w:r>
        <w:r>
          <w:rPr>
            <w:rFonts w:cs="Calibri" w:hint="cs"/>
            <w:sz w:val="28"/>
            <w:szCs w:val="28"/>
            <w:rtl/>
            <w:lang w:bidi="fa-IR"/>
          </w:rPr>
          <w:t xml:space="preserve"> کنی ببینیش)</w:t>
        </w:r>
      </w:ins>
      <w:ins w:id="3408" w:author="Microsoft account" w:date="2025-10-06T12:39:00Z">
        <w:r w:rsidR="00943A01">
          <w:rPr>
            <w:rFonts w:cs="Calibri" w:hint="cs"/>
            <w:sz w:val="28"/>
            <w:szCs w:val="28"/>
            <w:rtl/>
            <w:lang w:bidi="fa-IR"/>
          </w:rPr>
          <w:t xml:space="preserve"> و بعد باید به </w:t>
        </w:r>
        <w:r w:rsidR="00943A01">
          <w:rPr>
            <w:rFonts w:cs="Calibri"/>
            <w:sz w:val="28"/>
            <w:szCs w:val="28"/>
            <w:lang w:bidi="fa-IR"/>
          </w:rPr>
          <w:t>dict</w:t>
        </w:r>
        <w:r w:rsidR="00943A01">
          <w:rPr>
            <w:rFonts w:cs="Calibri" w:hint="cs"/>
            <w:sz w:val="28"/>
            <w:szCs w:val="28"/>
            <w:rtl/>
            <w:lang w:bidi="fa-IR"/>
          </w:rPr>
          <w:t xml:space="preserve"> تبدیلش کنیم تا توی </w:t>
        </w:r>
        <w:r w:rsidR="00943A01">
          <w:rPr>
            <w:rFonts w:cs="Calibri"/>
            <w:sz w:val="28"/>
            <w:szCs w:val="28"/>
            <w:lang w:bidi="fa-IR"/>
          </w:rPr>
          <w:t>python</w:t>
        </w:r>
        <w:r w:rsidR="00943A01">
          <w:rPr>
            <w:rFonts w:cs="Calibri" w:hint="cs"/>
            <w:sz w:val="28"/>
            <w:szCs w:val="28"/>
            <w:rtl/>
            <w:lang w:bidi="fa-IR"/>
          </w:rPr>
          <w:t xml:space="preserve"> بتونیم راحت باهاش کار کنیم و وقتی </w:t>
        </w:r>
      </w:ins>
      <w:ins w:id="3409" w:author="Microsoft account" w:date="2025-10-06T12:40:00Z">
        <w:r w:rsidR="00943A01">
          <w:rPr>
            <w:rFonts w:cs="Calibri"/>
            <w:sz w:val="28"/>
            <w:szCs w:val="28"/>
            <w:lang w:bidi="fa-IR"/>
          </w:rPr>
          <w:t>.to_dict()</w:t>
        </w:r>
        <w:r w:rsidR="00943A01">
          <w:rPr>
            <w:rFonts w:cs="Calibri" w:hint="cs"/>
            <w:sz w:val="28"/>
            <w:szCs w:val="28"/>
            <w:rtl/>
            <w:lang w:bidi="fa-IR"/>
          </w:rPr>
          <w:t xml:space="preserve"> رو روش انجام میدیم همون ترکیبی میشه که گفتم.</w:t>
        </w:r>
      </w:ins>
      <w:ins w:id="3410" w:author="Microsoft account" w:date="2025-10-06T12:24:00Z">
        <w:r>
          <w:rPr>
            <w:rFonts w:cs="Calibri" w:hint="cs"/>
            <w:sz w:val="28"/>
            <w:szCs w:val="28"/>
            <w:rtl/>
            <w:lang w:bidi="fa-IR"/>
          </w:rPr>
          <w:t xml:space="preserve"> که خب میشه با این هم کار کرد؛</w:t>
        </w:r>
        <w:r w:rsidR="00943A01">
          <w:rPr>
            <w:rFonts w:cs="Calibri" w:hint="cs"/>
            <w:sz w:val="28"/>
            <w:szCs w:val="28"/>
            <w:rtl/>
            <w:lang w:bidi="fa-IR"/>
          </w:rPr>
          <w:t xml:space="preserve"> اما دوره قصد داره ساده ترش کنه</w:t>
        </w:r>
      </w:ins>
      <w:ins w:id="3411" w:author="Microsoft account" w:date="2025-10-06T12:39:00Z">
        <w:r w:rsidR="00943A01">
          <w:rPr>
            <w:rFonts w:cs="Calibri" w:hint="cs"/>
            <w:sz w:val="28"/>
            <w:szCs w:val="28"/>
            <w:rtl/>
            <w:lang w:bidi="fa-IR"/>
          </w:rPr>
          <w:t>. چطور؟</w:t>
        </w:r>
      </w:ins>
      <w:ins w:id="3412" w:author="Microsoft account" w:date="2025-10-06T12:40:00Z">
        <w:r w:rsidR="00943A01">
          <w:rPr>
            <w:rFonts w:cs="Calibri" w:hint="cs"/>
            <w:sz w:val="28"/>
            <w:szCs w:val="28"/>
            <w:rtl/>
            <w:lang w:bidi="fa-IR"/>
          </w:rPr>
          <w:t xml:space="preserve"> به این ترتیب که ما وقتی که </w:t>
        </w:r>
        <w:r w:rsidR="00943A01">
          <w:rPr>
            <w:rFonts w:cs="Calibri"/>
            <w:sz w:val="28"/>
            <w:szCs w:val="28"/>
            <w:lang w:bidi="fa-IR"/>
          </w:rPr>
          <w:t>document</w:t>
        </w:r>
        <w:r w:rsidR="00943A01">
          <w:rPr>
            <w:rFonts w:cs="Calibri" w:hint="cs"/>
            <w:sz w:val="28"/>
            <w:szCs w:val="28"/>
            <w:rtl/>
            <w:lang w:bidi="fa-IR"/>
          </w:rPr>
          <w:t xml:space="preserve"> های </w:t>
        </w:r>
        <w:r w:rsidR="00943A01">
          <w:rPr>
            <w:rFonts w:cs="Calibri"/>
            <w:sz w:val="28"/>
            <w:szCs w:val="28"/>
            <w:lang w:bidi="fa-IR"/>
          </w:rPr>
          <w:t>pandas</w:t>
        </w:r>
        <w:r w:rsidR="00943A01">
          <w:rPr>
            <w:rFonts w:cs="Calibri" w:hint="cs"/>
            <w:sz w:val="28"/>
            <w:szCs w:val="28"/>
            <w:rtl/>
            <w:lang w:bidi="fa-IR"/>
          </w:rPr>
          <w:t xml:space="preserve"> مربوط به </w:t>
        </w:r>
        <w:r w:rsidR="00943A01">
          <w:rPr>
            <w:rFonts w:cs="Calibri"/>
            <w:sz w:val="28"/>
            <w:szCs w:val="28"/>
            <w:lang w:bidi="fa-IR"/>
          </w:rPr>
          <w:t>.to_dict()</w:t>
        </w:r>
        <w:r w:rsidR="00943A01">
          <w:rPr>
            <w:rFonts w:cs="Calibri" w:hint="cs"/>
            <w:sz w:val="28"/>
            <w:szCs w:val="28"/>
            <w:rtl/>
            <w:lang w:bidi="fa-IR"/>
          </w:rPr>
          <w:t xml:space="preserve"> رو بخونیم متوجه میشیم که میتونیم از یه </w:t>
        </w:r>
        <w:r w:rsidR="00943A01">
          <w:rPr>
            <w:rFonts w:cs="Calibri"/>
            <w:sz w:val="28"/>
            <w:szCs w:val="28"/>
            <w:lang w:bidi="fa-IR"/>
          </w:rPr>
          <w:t>attribute</w:t>
        </w:r>
        <w:r w:rsidR="00943A01">
          <w:rPr>
            <w:rFonts w:cs="Calibri" w:hint="cs"/>
            <w:sz w:val="28"/>
            <w:szCs w:val="28"/>
            <w:rtl/>
            <w:lang w:bidi="fa-IR"/>
          </w:rPr>
          <w:t xml:space="preserve"> ای استفاده کنیم</w:t>
        </w:r>
      </w:ins>
      <w:ins w:id="3413" w:author="Microsoft account" w:date="2025-10-06T12:41:00Z">
        <w:r w:rsidR="00943A01">
          <w:rPr>
            <w:rFonts w:cs="Calibri" w:hint="cs"/>
            <w:sz w:val="28"/>
            <w:szCs w:val="28"/>
            <w:rtl/>
            <w:lang w:bidi="fa-IR"/>
          </w:rPr>
          <w:t xml:space="preserve"> به نام </w:t>
        </w:r>
        <w:r w:rsidR="00943A01">
          <w:rPr>
            <w:rFonts w:cs="Calibri"/>
            <w:sz w:val="28"/>
            <w:szCs w:val="28"/>
            <w:lang w:bidi="fa-IR"/>
          </w:rPr>
          <w:t>orient</w:t>
        </w:r>
      </w:ins>
      <w:ins w:id="3414" w:author="Microsoft account" w:date="2025-10-06T12:40:00Z">
        <w:r w:rsidR="00943A01">
          <w:rPr>
            <w:rFonts w:cs="Calibri" w:hint="cs"/>
            <w:sz w:val="28"/>
            <w:szCs w:val="28"/>
            <w:rtl/>
            <w:lang w:bidi="fa-IR"/>
          </w:rPr>
          <w:t xml:space="preserve"> که این </w:t>
        </w:r>
        <w:r w:rsidR="00943A01">
          <w:rPr>
            <w:rFonts w:cs="Calibri"/>
            <w:sz w:val="28"/>
            <w:szCs w:val="28"/>
            <w:lang w:bidi="fa-IR"/>
          </w:rPr>
          <w:t>dictionary</w:t>
        </w:r>
      </w:ins>
      <w:ins w:id="3415" w:author="Microsoft account" w:date="2025-10-06T12:41:00Z">
        <w:r w:rsidR="00943A01">
          <w:rPr>
            <w:rFonts w:cs="Calibri" w:hint="cs"/>
            <w:sz w:val="28"/>
            <w:szCs w:val="28"/>
            <w:rtl/>
            <w:lang w:bidi="fa-IR"/>
          </w:rPr>
          <w:t xml:space="preserve"> رو بگیم چطوری به ما تحویل بده. چندتا مقدار میگیره (یه نگاهی بنداز بهشون) ما باید از </w:t>
        </w:r>
        <w:r w:rsidR="00943A01">
          <w:rPr>
            <w:rFonts w:cs="Calibri"/>
            <w:sz w:val="28"/>
            <w:szCs w:val="28"/>
            <w:lang w:bidi="fa-IR"/>
          </w:rPr>
          <w:t>orient=”records”</w:t>
        </w:r>
        <w:r w:rsidR="00943A01">
          <w:rPr>
            <w:rFonts w:cs="Calibri" w:hint="cs"/>
            <w:sz w:val="28"/>
            <w:szCs w:val="28"/>
            <w:rtl/>
            <w:lang w:bidi="fa-IR"/>
          </w:rPr>
          <w:t xml:space="preserve"> استفاده کنیم ، که خروجی یه </w:t>
        </w:r>
      </w:ins>
      <w:ins w:id="3416" w:author="Microsoft account" w:date="2025-10-06T12:42:00Z">
        <w:r w:rsidR="00943A01">
          <w:rPr>
            <w:rFonts w:cs="Calibri"/>
            <w:sz w:val="28"/>
            <w:szCs w:val="28"/>
            <w:lang w:bidi="fa-IR"/>
          </w:rPr>
          <w:t>list</w:t>
        </w:r>
        <w:r w:rsidR="00943A01">
          <w:rPr>
            <w:rFonts w:cs="Calibri" w:hint="cs"/>
            <w:sz w:val="28"/>
            <w:szCs w:val="28"/>
            <w:rtl/>
            <w:lang w:bidi="fa-IR"/>
          </w:rPr>
          <w:t xml:space="preserve"> خواهد بود</w:t>
        </w:r>
      </w:ins>
      <w:ins w:id="3417" w:author="Microsoft account" w:date="2025-10-06T12:41:00Z">
        <w:r w:rsidR="00943A01">
          <w:rPr>
            <w:rFonts w:cs="Calibri" w:hint="cs"/>
            <w:sz w:val="28"/>
            <w:szCs w:val="28"/>
            <w:rtl/>
            <w:lang w:bidi="fa-IR"/>
          </w:rPr>
          <w:t xml:space="preserve"> </w:t>
        </w:r>
      </w:ins>
      <w:ins w:id="3418" w:author="Microsoft account" w:date="2025-10-06T12:42:00Z">
        <w:r w:rsidR="00943A01">
          <w:rPr>
            <w:rFonts w:cs="Calibri" w:hint="cs"/>
            <w:sz w:val="28"/>
            <w:szCs w:val="28"/>
            <w:rtl/>
            <w:lang w:bidi="fa-IR"/>
          </w:rPr>
          <w:t xml:space="preserve">که داخلش هر رکورد از اون </w:t>
        </w:r>
        <w:r w:rsidR="00943A01">
          <w:rPr>
            <w:rFonts w:cs="Calibri"/>
            <w:sz w:val="28"/>
            <w:szCs w:val="28"/>
            <w:lang w:bidi="fa-IR"/>
          </w:rPr>
          <w:t>DataFrame</w:t>
        </w:r>
        <w:r w:rsidR="00943A01">
          <w:rPr>
            <w:rFonts w:cs="Calibri" w:hint="cs"/>
            <w:sz w:val="28"/>
            <w:szCs w:val="28"/>
            <w:rtl/>
            <w:lang w:bidi="fa-IR"/>
          </w:rPr>
          <w:t xml:space="preserve"> تبدیل به یه </w:t>
        </w:r>
        <w:r w:rsidR="00943A01">
          <w:rPr>
            <w:rFonts w:cs="Calibri"/>
            <w:sz w:val="28"/>
            <w:szCs w:val="28"/>
            <w:lang w:bidi="fa-IR"/>
          </w:rPr>
          <w:t>dictionary</w:t>
        </w:r>
        <w:r w:rsidR="00943A01">
          <w:rPr>
            <w:rFonts w:cs="Calibri" w:hint="cs"/>
            <w:sz w:val="28"/>
            <w:szCs w:val="28"/>
            <w:rtl/>
            <w:lang w:bidi="fa-IR"/>
          </w:rPr>
          <w:t xml:space="preserve"> شده که </w:t>
        </w:r>
        <w:r w:rsidR="00943A01">
          <w:rPr>
            <w:rFonts w:cs="Calibri"/>
            <w:sz w:val="28"/>
            <w:szCs w:val="28"/>
            <w:lang w:bidi="fa-IR"/>
          </w:rPr>
          <w:t>key-value</w:t>
        </w:r>
        <w:r w:rsidR="00943A01">
          <w:rPr>
            <w:rFonts w:cs="Calibri" w:hint="cs"/>
            <w:sz w:val="28"/>
            <w:szCs w:val="28"/>
            <w:rtl/>
            <w:lang w:bidi="fa-IR"/>
          </w:rPr>
          <w:t xml:space="preserve"> اش </w:t>
        </w:r>
      </w:ins>
      <w:ins w:id="3419" w:author="Microsoft account" w:date="2025-10-06T12:43:00Z">
        <w:r w:rsidR="00943A01">
          <w:rPr>
            <w:rFonts w:cs="Calibri"/>
            <w:sz w:val="28"/>
            <w:szCs w:val="28"/>
            <w:lang w:bidi="fa-IR"/>
          </w:rPr>
          <w:t>column-value</w:t>
        </w:r>
        <w:r w:rsidR="00943A01">
          <w:rPr>
            <w:rFonts w:cs="Calibri" w:hint="cs"/>
            <w:sz w:val="28"/>
            <w:szCs w:val="28"/>
            <w:rtl/>
            <w:lang w:bidi="fa-IR"/>
          </w:rPr>
          <w:t xml:space="preserve"> هستش </w:t>
        </w:r>
      </w:ins>
    </w:p>
    <w:p w14:paraId="2F441765" w14:textId="0A0E9767" w:rsidR="004A1B72" w:rsidRDefault="00943A01">
      <w:pPr>
        <w:bidi/>
        <w:spacing w:after="0" w:line="276" w:lineRule="auto"/>
        <w:rPr>
          <w:ins w:id="3420" w:author="Microsoft account" w:date="2025-10-06T12:44:00Z"/>
          <w:rFonts w:cs="Calibri"/>
          <w:sz w:val="28"/>
          <w:szCs w:val="28"/>
          <w:rtl/>
          <w:lang w:bidi="fa-IR"/>
        </w:rPr>
        <w:pPrChange w:id="3421" w:author="Microsoft account" w:date="2025-10-06T12:44:00Z">
          <w:pPr>
            <w:bidi/>
            <w:spacing w:after="0" w:line="276" w:lineRule="auto"/>
            <w:jc w:val="both"/>
          </w:pPr>
        </w:pPrChange>
      </w:pPr>
      <w:ins w:id="3422" w:author="Microsoft account" w:date="2025-10-06T12:43:00Z">
        <w:r>
          <w:rPr>
            <w:rFonts w:cs="Calibri" w:hint="cs"/>
            <w:sz w:val="28"/>
            <w:szCs w:val="28"/>
            <w:rtl/>
            <w:lang w:bidi="fa-IR"/>
          </w:rPr>
          <w:t xml:space="preserve">(مثال: </w:t>
        </w:r>
        <w:r>
          <w:rPr>
            <w:rFonts w:cs="Calibri"/>
            <w:sz w:val="28"/>
            <w:szCs w:val="28"/>
            <w:lang w:bidi="fa-IR"/>
          </w:rPr>
          <w:t>{“English”: “Hi”, “Persian”: “per</w:t>
        </w:r>
      </w:ins>
      <w:ins w:id="3423" w:author="Microsoft account" w:date="2025-10-06T12:44:00Z">
        <w:r>
          <w:rPr>
            <w:rFonts w:cs="Calibri"/>
            <w:sz w:val="28"/>
            <w:szCs w:val="28"/>
            <w:lang w:bidi="fa-IR"/>
          </w:rPr>
          <w:t>_value</w:t>
        </w:r>
      </w:ins>
      <w:ins w:id="3424" w:author="Microsoft account" w:date="2025-10-06T12:43:00Z">
        <w:r>
          <w:rPr>
            <w:rFonts w:cs="Calibri"/>
            <w:sz w:val="28"/>
            <w:szCs w:val="28"/>
            <w:lang w:bidi="fa-IR"/>
          </w:rPr>
          <w:t>”}</w:t>
        </w:r>
      </w:ins>
      <w:ins w:id="3425" w:author="Microsoft account" w:date="2025-10-06T12:44:00Z">
        <w:r>
          <w:rPr>
            <w:rFonts w:cs="Calibri"/>
            <w:sz w:val="28"/>
            <w:szCs w:val="28"/>
            <w:lang w:bidi="fa-IR"/>
          </w:rPr>
          <w:t xml:space="preserve"> </w:t>
        </w:r>
        <w:r>
          <w:rPr>
            <w:rFonts w:cs="Calibri" w:hint="cs"/>
            <w:sz w:val="28"/>
            <w:szCs w:val="28"/>
            <w:rtl/>
            <w:lang w:bidi="fa-IR"/>
          </w:rPr>
          <w:t xml:space="preserve"> ) </w:t>
        </w:r>
      </w:ins>
      <w:ins w:id="3426" w:author="Microsoft account" w:date="2025-10-07T11:04:00Z">
        <w:r w:rsidR="003554AF">
          <w:rPr>
            <w:rFonts w:cs="Calibri" w:hint="cs"/>
            <w:sz w:val="28"/>
            <w:szCs w:val="28"/>
            <w:rtl/>
            <w:lang w:bidi="fa-IR"/>
          </w:rPr>
          <w:t>(</w:t>
        </w:r>
        <w:r w:rsidR="003554AF">
          <w:rPr>
            <w:rFonts w:cs="Calibri" w:hint="cs"/>
            <w:sz w:val="18"/>
            <w:szCs w:val="18"/>
            <w:rtl/>
            <w:lang w:bidi="fa-IR"/>
          </w:rPr>
          <w:t>متوجهم، بدِ توضیحی که دادم، اما اگر یه کد تستی بزنی قشنگ متوجه میشی</w:t>
        </w:r>
        <w:r w:rsidR="003554AF">
          <w:rPr>
            <w:rFonts w:cs="Calibri" w:hint="cs"/>
            <w:sz w:val="28"/>
            <w:szCs w:val="28"/>
            <w:rtl/>
            <w:lang w:bidi="fa-IR"/>
          </w:rPr>
          <w:t>)</w:t>
        </w:r>
      </w:ins>
    </w:p>
    <w:p w14:paraId="0DFEAD43" w14:textId="502F8F27" w:rsidR="00943A01" w:rsidRDefault="00943A01">
      <w:pPr>
        <w:bidi/>
        <w:spacing w:after="0" w:line="276" w:lineRule="auto"/>
        <w:rPr>
          <w:ins w:id="3427" w:author="Microsoft account" w:date="2025-10-06T10:35:00Z"/>
          <w:rFonts w:cs="Calibri"/>
          <w:sz w:val="28"/>
          <w:szCs w:val="28"/>
          <w:lang w:bidi="fa-IR"/>
        </w:rPr>
        <w:pPrChange w:id="3428" w:author="Microsoft account" w:date="2025-10-06T12:44:00Z">
          <w:pPr>
            <w:bidi/>
            <w:spacing w:after="0" w:line="276" w:lineRule="auto"/>
            <w:jc w:val="both"/>
          </w:pPr>
        </w:pPrChange>
      </w:pPr>
      <w:ins w:id="3429" w:author="Microsoft account" w:date="2025-10-06T12:44:00Z">
        <w:r>
          <w:rPr>
            <w:rFonts w:cs="Calibri" w:hint="cs"/>
            <w:sz w:val="28"/>
            <w:szCs w:val="28"/>
            <w:rtl/>
            <w:lang w:bidi="fa-IR"/>
          </w:rPr>
          <w:t>که این باعث میشه توی کار کردن با این دیتا توی برناممون خیلی راحت تر بتونیم عمل کنیم. همونطور که گفتم میشه از راه های دیگه ای رفت. اما از اونجایی که قصد داریم با دوره جلو بریم، ما هم همین رو پیاده میکنیم.</w:t>
        </w:r>
      </w:ins>
    </w:p>
    <w:p w14:paraId="480EC288" w14:textId="6CD2F559" w:rsidR="00E1635E" w:rsidRDefault="00595DCF">
      <w:pPr>
        <w:bidi/>
        <w:spacing w:after="0" w:line="276" w:lineRule="auto"/>
        <w:rPr>
          <w:ins w:id="3430" w:author="Microsoft account" w:date="2025-10-06T10:35:00Z"/>
          <w:rFonts w:cs="Calibri"/>
          <w:sz w:val="28"/>
          <w:szCs w:val="28"/>
          <w:rtl/>
          <w:lang w:bidi="fa-IR"/>
        </w:rPr>
        <w:pPrChange w:id="3431" w:author="Microsoft account" w:date="2025-10-06T10:35:00Z">
          <w:pPr>
            <w:bidi/>
            <w:spacing w:after="0" w:line="276" w:lineRule="auto"/>
            <w:jc w:val="both"/>
          </w:pPr>
        </w:pPrChange>
      </w:pPr>
      <w:ins w:id="3432" w:author="Microsoft account" w:date="2025-10-06T12:50:00Z">
        <w:r>
          <w:rPr>
            <w:rFonts w:cs="Calibri"/>
            <w:sz w:val="28"/>
            <w:szCs w:val="28"/>
            <w:lang w:bidi="fa-IR"/>
          </w:rPr>
          <w:t>Ti</w:t>
        </w:r>
      </w:ins>
      <w:ins w:id="3433" w:author="Microsoft account" w:date="2025-10-07T11:04:00Z">
        <w:r w:rsidR="003554AF">
          <w:rPr>
            <w:rFonts w:cs="Calibri"/>
            <w:sz w:val="28"/>
            <w:szCs w:val="28"/>
            <w:lang w:bidi="fa-IR"/>
          </w:rPr>
          <w:t>l</w:t>
        </w:r>
      </w:ins>
      <w:ins w:id="3434" w:author="Microsoft account" w:date="2025-10-06T12:50:00Z">
        <w:r>
          <w:rPr>
            <w:rFonts w:cs="Calibri"/>
            <w:sz w:val="28"/>
            <w:szCs w:val="28"/>
            <w:lang w:bidi="fa-IR"/>
          </w:rPr>
          <w:t>l Day031 005 00:04:09</w:t>
        </w:r>
      </w:ins>
    </w:p>
    <w:p w14:paraId="7949C7D3" w14:textId="77777777" w:rsidR="00E1635E" w:rsidRDefault="00E1635E">
      <w:pPr>
        <w:bidi/>
        <w:spacing w:after="0" w:line="276" w:lineRule="auto"/>
        <w:rPr>
          <w:ins w:id="3435" w:author="Microsoft account" w:date="2025-10-06T10:35:00Z"/>
          <w:rFonts w:cs="Calibri"/>
          <w:sz w:val="28"/>
          <w:szCs w:val="28"/>
          <w:rtl/>
          <w:lang w:bidi="fa-IR"/>
        </w:rPr>
        <w:pPrChange w:id="3436" w:author="Microsoft account" w:date="2025-10-06T10:35:00Z">
          <w:pPr>
            <w:bidi/>
            <w:spacing w:after="0" w:line="276" w:lineRule="auto"/>
            <w:jc w:val="both"/>
          </w:pPr>
        </w:pPrChange>
      </w:pPr>
    </w:p>
    <w:p w14:paraId="1E83E37D" w14:textId="77777777" w:rsidR="00E1635E" w:rsidRDefault="00E1635E">
      <w:pPr>
        <w:bidi/>
        <w:spacing w:after="0" w:line="276" w:lineRule="auto"/>
        <w:rPr>
          <w:ins w:id="3437" w:author="Microsoft account" w:date="2025-10-06T10:34:00Z"/>
          <w:rFonts w:cs="Calibri"/>
          <w:sz w:val="28"/>
          <w:szCs w:val="28"/>
          <w:rtl/>
          <w:lang w:bidi="fa-IR"/>
        </w:rPr>
        <w:pPrChange w:id="3438" w:author="Microsoft account" w:date="2025-10-06T10:35:00Z">
          <w:pPr>
            <w:bidi/>
            <w:spacing w:after="0" w:line="276" w:lineRule="auto"/>
            <w:jc w:val="both"/>
          </w:pPr>
        </w:pPrChange>
      </w:pPr>
    </w:p>
    <w:p w14:paraId="20E5462D" w14:textId="77777777" w:rsidR="00E1635E" w:rsidRDefault="00E1635E">
      <w:pPr>
        <w:bidi/>
        <w:spacing w:after="0" w:line="276" w:lineRule="auto"/>
        <w:rPr>
          <w:ins w:id="3439" w:author="Microsoft account" w:date="2025-10-06T10:34:00Z"/>
          <w:rFonts w:cs="Calibri"/>
          <w:sz w:val="28"/>
          <w:szCs w:val="28"/>
          <w:rtl/>
          <w:lang w:bidi="fa-IR"/>
        </w:rPr>
        <w:pPrChange w:id="3440" w:author="Microsoft account" w:date="2025-10-06T10:34:00Z">
          <w:pPr>
            <w:bidi/>
            <w:spacing w:after="0" w:line="276" w:lineRule="auto"/>
            <w:jc w:val="both"/>
          </w:pPr>
        </w:pPrChange>
      </w:pPr>
    </w:p>
    <w:p w14:paraId="16C1ED8A" w14:textId="77777777" w:rsidR="00E1635E" w:rsidRDefault="00E1635E">
      <w:pPr>
        <w:bidi/>
        <w:spacing w:after="0" w:line="276" w:lineRule="auto"/>
        <w:rPr>
          <w:ins w:id="3441" w:author="Microsoft account" w:date="2025-10-06T10:34:00Z"/>
          <w:rFonts w:cs="Calibri"/>
          <w:sz w:val="28"/>
          <w:szCs w:val="28"/>
          <w:rtl/>
          <w:lang w:bidi="fa-IR"/>
        </w:rPr>
        <w:pPrChange w:id="3442" w:author="Microsoft account" w:date="2025-10-06T10:34:00Z">
          <w:pPr>
            <w:bidi/>
            <w:spacing w:after="0" w:line="276" w:lineRule="auto"/>
            <w:jc w:val="both"/>
          </w:pPr>
        </w:pPrChange>
      </w:pPr>
    </w:p>
    <w:p w14:paraId="28C27BA9" w14:textId="1C425CA5" w:rsidR="003A00CB" w:rsidRDefault="003A00CB">
      <w:pPr>
        <w:spacing w:after="0" w:line="240" w:lineRule="auto"/>
        <w:rPr>
          <w:ins w:id="3443" w:author="Microsoft account" w:date="2025-10-06T10:35:00Z"/>
          <w:rFonts w:cs="Calibri"/>
          <w:sz w:val="28"/>
          <w:szCs w:val="28"/>
          <w:rtl/>
          <w:lang w:bidi="fa-IR"/>
        </w:rPr>
      </w:pPr>
      <w:ins w:id="3444" w:author="Microsoft account" w:date="2025-10-06T10:35:00Z">
        <w:r>
          <w:rPr>
            <w:rFonts w:cs="Calibri"/>
            <w:sz w:val="28"/>
            <w:szCs w:val="28"/>
            <w:rtl/>
            <w:lang w:bidi="fa-IR"/>
          </w:rPr>
          <w:br w:type="page"/>
        </w:r>
      </w:ins>
    </w:p>
    <w:p w14:paraId="38E8F5BC" w14:textId="6C10AB9C" w:rsidR="00E1635E" w:rsidRDefault="00342CE0">
      <w:pPr>
        <w:bidi/>
        <w:spacing w:after="0" w:line="276" w:lineRule="auto"/>
        <w:rPr>
          <w:ins w:id="3445" w:author="Microsoft account" w:date="2025-10-07T11:05:00Z"/>
          <w:rFonts w:cs="Calibri"/>
          <w:sz w:val="28"/>
          <w:szCs w:val="28"/>
          <w:rtl/>
          <w:lang w:bidi="fa-IR"/>
        </w:rPr>
        <w:pPrChange w:id="3446" w:author="Microsoft account" w:date="2025-10-06T10:34:00Z">
          <w:pPr>
            <w:bidi/>
            <w:spacing w:after="0" w:line="276" w:lineRule="auto"/>
            <w:jc w:val="both"/>
          </w:pPr>
        </w:pPrChange>
      </w:pPr>
      <w:bookmarkStart w:id="3447" w:name="I4040715"/>
      <w:ins w:id="3448" w:author="Microsoft account" w:date="2025-10-07T11:05:00Z">
        <w:r>
          <w:rPr>
            <w:rFonts w:cs="Calibri" w:hint="cs"/>
            <w:sz w:val="28"/>
            <w:szCs w:val="28"/>
            <w:rtl/>
            <w:lang w:bidi="fa-IR"/>
          </w:rPr>
          <w:lastRenderedPageBreak/>
          <w:t>ادامه</w:t>
        </w:r>
      </w:ins>
    </w:p>
    <w:bookmarkEnd w:id="3447"/>
    <w:p w14:paraId="3EB976D5" w14:textId="77777777" w:rsidR="00342CE0" w:rsidRDefault="00342CE0">
      <w:pPr>
        <w:bidi/>
        <w:spacing w:after="0" w:line="276" w:lineRule="auto"/>
        <w:rPr>
          <w:ins w:id="3449" w:author="Microsoft account" w:date="2025-10-07T11:05:00Z"/>
          <w:rFonts w:cs="Calibri"/>
          <w:sz w:val="28"/>
          <w:szCs w:val="28"/>
          <w:rtl/>
          <w:lang w:bidi="fa-IR"/>
        </w:rPr>
        <w:pPrChange w:id="3450" w:author="Microsoft account" w:date="2025-10-07T11:05:00Z">
          <w:pPr>
            <w:bidi/>
            <w:spacing w:after="0" w:line="276" w:lineRule="auto"/>
            <w:jc w:val="both"/>
          </w:pPr>
        </w:pPrChange>
      </w:pPr>
    </w:p>
    <w:p w14:paraId="0A950226" w14:textId="2F0C6401" w:rsidR="00342CE0" w:rsidRDefault="00342CE0">
      <w:pPr>
        <w:bidi/>
        <w:spacing w:after="0" w:line="276" w:lineRule="auto"/>
        <w:rPr>
          <w:ins w:id="3451" w:author="Microsoft account" w:date="2025-10-07T12:17:00Z"/>
          <w:rFonts w:cs="Calibri"/>
          <w:sz w:val="28"/>
          <w:szCs w:val="28"/>
          <w:rtl/>
          <w:lang w:bidi="fa-IR"/>
        </w:rPr>
        <w:pPrChange w:id="3452" w:author="Microsoft account" w:date="2025-10-07T11:05:00Z">
          <w:pPr>
            <w:bidi/>
            <w:spacing w:after="0" w:line="276" w:lineRule="auto"/>
            <w:jc w:val="both"/>
          </w:pPr>
        </w:pPrChange>
      </w:pPr>
      <w:ins w:id="3453" w:author="Microsoft account" w:date="2025-10-07T11:05:00Z">
        <w:r>
          <w:rPr>
            <w:rFonts w:cs="Calibri" w:hint="cs"/>
            <w:sz w:val="28"/>
            <w:szCs w:val="28"/>
            <w:rtl/>
            <w:lang w:bidi="fa-IR"/>
          </w:rPr>
          <w:t>-</w:t>
        </w:r>
      </w:ins>
      <w:ins w:id="3454" w:author="Microsoft account" w:date="2025-10-07T12:15:00Z">
        <w:r w:rsidR="00805E71">
          <w:rPr>
            <w:rFonts w:cs="Calibri" w:hint="cs"/>
            <w:sz w:val="28"/>
            <w:szCs w:val="28"/>
            <w:rtl/>
            <w:lang w:bidi="fa-IR"/>
          </w:rPr>
          <w:t>خب تا الان مکانیزم های مختلفی به برنامه اضافه شده ، کلمه جدید نشون داده میشه، و با 3 ثانیه که بگذره  به اصطلاح کارت برمیگرده و ترجمه ش رو نشون میده. تمام</w:t>
        </w:r>
      </w:ins>
      <w:ins w:id="3455" w:author="Microsoft account" w:date="2025-10-07T12:16:00Z">
        <w:r w:rsidR="00805E71">
          <w:rPr>
            <w:rFonts w:cs="Calibri" w:hint="cs"/>
            <w:sz w:val="28"/>
            <w:szCs w:val="28"/>
            <w:rtl/>
            <w:lang w:bidi="fa-IR"/>
          </w:rPr>
          <w:t xml:space="preserve">ی کار های مربوط به </w:t>
        </w:r>
        <w:r w:rsidR="00805E71">
          <w:rPr>
            <w:rFonts w:cs="Calibri"/>
            <w:sz w:val="28"/>
            <w:szCs w:val="28"/>
            <w:lang w:bidi="fa-IR"/>
          </w:rPr>
          <w:t>UI</w:t>
        </w:r>
        <w:r w:rsidR="00805E71">
          <w:rPr>
            <w:rFonts w:cs="Calibri" w:hint="cs"/>
            <w:sz w:val="28"/>
            <w:szCs w:val="28"/>
            <w:rtl/>
            <w:lang w:bidi="fa-IR"/>
          </w:rPr>
          <w:t xml:space="preserve"> هم انجام شده و همونطور که میدونید این یکی رو دیگه کاملا </w:t>
        </w:r>
        <w:r w:rsidR="00805E71">
          <w:rPr>
            <w:rFonts w:cs="Calibri"/>
            <w:sz w:val="28"/>
            <w:szCs w:val="28"/>
            <w:lang w:bidi="fa-IR"/>
          </w:rPr>
          <w:t>OOP</w:t>
        </w:r>
        <w:r w:rsidR="00805E71">
          <w:rPr>
            <w:rFonts w:cs="Calibri" w:hint="cs"/>
            <w:sz w:val="28"/>
            <w:szCs w:val="28"/>
            <w:rtl/>
            <w:lang w:bidi="fa-IR"/>
          </w:rPr>
          <w:t xml:space="preserve"> از ابتدا اووردیم بالا و دقت کردیم که </w:t>
        </w:r>
        <w:r w:rsidR="00805E71">
          <w:rPr>
            <w:rFonts w:cs="Calibri"/>
            <w:sz w:val="28"/>
            <w:szCs w:val="28"/>
            <w:lang w:bidi="fa-IR"/>
          </w:rPr>
          <w:t>atomic</w:t>
        </w:r>
        <w:r w:rsidR="00805E71">
          <w:rPr>
            <w:rFonts w:cs="Calibri" w:hint="cs"/>
            <w:sz w:val="28"/>
            <w:szCs w:val="28"/>
            <w:rtl/>
            <w:lang w:bidi="fa-IR"/>
          </w:rPr>
          <w:t xml:space="preserve"> بودن </w:t>
        </w:r>
        <w:r w:rsidR="00805E71">
          <w:rPr>
            <w:rFonts w:cs="Calibri"/>
            <w:sz w:val="28"/>
            <w:szCs w:val="28"/>
            <w:lang w:bidi="fa-IR"/>
          </w:rPr>
          <w:t>class</w:t>
        </w:r>
        <w:r w:rsidR="00805E71">
          <w:rPr>
            <w:rFonts w:cs="Calibri" w:hint="cs"/>
            <w:sz w:val="28"/>
            <w:szCs w:val="28"/>
            <w:rtl/>
            <w:lang w:bidi="fa-IR"/>
          </w:rPr>
          <w:t xml:space="preserve"> ها حفظ بشه و تو کار هم دخالت نکنن، و </w:t>
        </w:r>
      </w:ins>
      <w:ins w:id="3456" w:author="Microsoft account" w:date="2025-10-07T12:17:00Z">
        <w:r w:rsidR="00805E71">
          <w:rPr>
            <w:rFonts w:cs="Calibri"/>
            <w:sz w:val="28"/>
            <w:szCs w:val="28"/>
            <w:lang w:bidi="fa-IR"/>
          </w:rPr>
          <w:t>main.py</w:t>
        </w:r>
        <w:r w:rsidR="00805E71">
          <w:rPr>
            <w:rFonts w:cs="Calibri" w:hint="cs"/>
            <w:sz w:val="28"/>
            <w:szCs w:val="28"/>
            <w:rtl/>
            <w:lang w:bidi="fa-IR"/>
          </w:rPr>
          <w:t xml:space="preserve"> اینارو مدیریت کنه و نقطه اتصال باشه. (که این کار رو دوره انجام نمیده)</w:t>
        </w:r>
      </w:ins>
      <w:ins w:id="3457" w:author="Microsoft account" w:date="2025-10-09T09:00:00Z">
        <w:r w:rsidR="00984BB5">
          <w:rPr>
            <w:rFonts w:cs="Calibri" w:hint="cs"/>
            <w:sz w:val="28"/>
            <w:szCs w:val="28"/>
            <w:rtl/>
            <w:lang w:bidi="fa-IR"/>
          </w:rPr>
          <w:t>(</w:t>
        </w:r>
        <w:r w:rsidR="00984BB5">
          <w:rPr>
            <w:rFonts w:cs="Calibri" w:hint="cs"/>
            <w:sz w:val="18"/>
            <w:szCs w:val="18"/>
            <w:rtl/>
            <w:lang w:bidi="fa-IR"/>
          </w:rPr>
          <w:t xml:space="preserve">حدسم اینه که دلیل اینکه دوره سراغ </w:t>
        </w:r>
      </w:ins>
      <w:ins w:id="3458" w:author="Microsoft account" w:date="2025-10-09T09:01:00Z">
        <w:r w:rsidR="00984BB5">
          <w:rPr>
            <w:rFonts w:cs="Calibri"/>
            <w:sz w:val="18"/>
            <w:szCs w:val="18"/>
            <w:lang w:bidi="fa-IR"/>
          </w:rPr>
          <w:t>OOP</w:t>
        </w:r>
        <w:r w:rsidR="00984BB5">
          <w:rPr>
            <w:rFonts w:cs="Calibri" w:hint="cs"/>
            <w:sz w:val="18"/>
            <w:szCs w:val="18"/>
            <w:rtl/>
            <w:lang w:bidi="fa-IR"/>
          </w:rPr>
          <w:t xml:space="preserve"> نمیره تو این طور برنامه ها اینه که پیچیدگی ایجاد نکنه، همه چی تو یه فایل باشه، اما من </w:t>
        </w:r>
        <w:r w:rsidR="00984BB5">
          <w:rPr>
            <w:rFonts w:cs="Calibri"/>
            <w:sz w:val="18"/>
            <w:szCs w:val="18"/>
            <w:lang w:bidi="fa-IR"/>
          </w:rPr>
          <w:t>OOP</w:t>
        </w:r>
        <w:r w:rsidR="00984BB5">
          <w:rPr>
            <w:rFonts w:cs="Calibri" w:hint="cs"/>
            <w:sz w:val="18"/>
            <w:szCs w:val="18"/>
            <w:rtl/>
            <w:lang w:bidi="fa-IR"/>
          </w:rPr>
          <w:t xml:space="preserve"> میزنم</w:t>
        </w:r>
      </w:ins>
      <w:ins w:id="3459" w:author="Microsoft account" w:date="2025-10-09T09:00:00Z">
        <w:r w:rsidR="00984BB5">
          <w:rPr>
            <w:rFonts w:cs="Calibri" w:hint="cs"/>
            <w:sz w:val="28"/>
            <w:szCs w:val="28"/>
            <w:rtl/>
            <w:lang w:bidi="fa-IR"/>
          </w:rPr>
          <w:t>)</w:t>
        </w:r>
      </w:ins>
      <w:ins w:id="3460" w:author="Microsoft account" w:date="2025-10-07T12:17:00Z">
        <w:r w:rsidR="00805E71">
          <w:rPr>
            <w:rFonts w:cs="Calibri" w:hint="cs"/>
            <w:sz w:val="28"/>
            <w:szCs w:val="28"/>
            <w:rtl/>
            <w:lang w:bidi="fa-IR"/>
          </w:rPr>
          <w:t xml:space="preserve"> </w:t>
        </w:r>
      </w:ins>
    </w:p>
    <w:p w14:paraId="5C2D110E" w14:textId="2F54065A" w:rsidR="00805E71" w:rsidRDefault="00805E71">
      <w:pPr>
        <w:bidi/>
        <w:spacing w:after="0" w:line="276" w:lineRule="auto"/>
        <w:rPr>
          <w:ins w:id="3461" w:author="Microsoft account" w:date="2025-10-07T12:20:00Z"/>
          <w:rFonts w:cs="Calibri"/>
          <w:sz w:val="28"/>
          <w:szCs w:val="28"/>
          <w:rtl/>
          <w:lang w:bidi="fa-IR"/>
        </w:rPr>
        <w:pPrChange w:id="3462" w:author="Microsoft account" w:date="2025-10-07T12:17:00Z">
          <w:pPr>
            <w:bidi/>
            <w:spacing w:after="0" w:line="276" w:lineRule="auto"/>
            <w:jc w:val="both"/>
          </w:pPr>
        </w:pPrChange>
      </w:pPr>
      <w:ins w:id="3463" w:author="Microsoft account" w:date="2025-10-07T12:17:00Z">
        <w:r>
          <w:rPr>
            <w:rFonts w:cs="Calibri" w:hint="cs"/>
            <w:sz w:val="28"/>
            <w:szCs w:val="28"/>
            <w:rtl/>
            <w:lang w:bidi="fa-IR"/>
          </w:rPr>
          <w:t xml:space="preserve">کاری که مونده و در ادامه بهش میرسیم اینه که وقتی که </w:t>
        </w:r>
        <w:r>
          <w:rPr>
            <w:rFonts w:cs="Calibri"/>
            <w:sz w:val="28"/>
            <w:szCs w:val="28"/>
            <w:lang w:bidi="fa-IR"/>
          </w:rPr>
          <w:t>user</w:t>
        </w:r>
        <w:r>
          <w:rPr>
            <w:rFonts w:cs="Calibri" w:hint="cs"/>
            <w:sz w:val="28"/>
            <w:szCs w:val="28"/>
            <w:rtl/>
            <w:lang w:bidi="fa-IR"/>
          </w:rPr>
          <w:t xml:space="preserve"> روی  </w:t>
        </w:r>
        <w:r>
          <w:rPr>
            <w:rFonts w:cs="Calibri"/>
            <w:sz w:val="28"/>
            <w:szCs w:val="28"/>
            <w:lang w:bidi="fa-IR"/>
          </w:rPr>
          <w:t>right_btn</w:t>
        </w:r>
        <w:r>
          <w:rPr>
            <w:rFonts w:cs="Calibri" w:hint="cs"/>
            <w:sz w:val="28"/>
            <w:szCs w:val="28"/>
            <w:rtl/>
            <w:lang w:bidi="fa-IR"/>
          </w:rPr>
          <w:t xml:space="preserve"> کلیک میکنه، پس یعنی از نظرش درست جواب داده پیشِ خودش و خب این کلمه رو بلده. (دقت هم داشته باشیم که </w:t>
        </w:r>
        <w:r w:rsidRPr="00984BB5">
          <w:rPr>
            <w:rFonts w:cs="Calibri" w:hint="eastAsia"/>
            <w:sz w:val="28"/>
            <w:szCs w:val="28"/>
            <w:highlight w:val="darkCyan"/>
            <w:u w:val="single"/>
            <w:rtl/>
            <w:lang w:bidi="fa-IR"/>
            <w:rPrChange w:id="3464" w:author="Microsoft account" w:date="2025-10-09T09:02:00Z">
              <w:rPr>
                <w:rFonts w:cs="Calibri" w:hint="eastAsia"/>
                <w:sz w:val="28"/>
                <w:szCs w:val="28"/>
                <w:rtl/>
                <w:lang w:bidi="fa-IR"/>
              </w:rPr>
            </w:rPrChange>
          </w:rPr>
          <w:t>قرار</w:t>
        </w:r>
        <w:r w:rsidRPr="00984BB5">
          <w:rPr>
            <w:rFonts w:cs="Calibri"/>
            <w:sz w:val="28"/>
            <w:szCs w:val="28"/>
            <w:highlight w:val="darkCyan"/>
            <w:u w:val="single"/>
            <w:rtl/>
            <w:lang w:bidi="fa-IR"/>
            <w:rPrChange w:id="3465" w:author="Microsoft account" w:date="2025-10-09T09:02:00Z">
              <w:rPr>
                <w:rFonts w:cs="Calibri"/>
                <w:sz w:val="28"/>
                <w:szCs w:val="28"/>
                <w:rtl/>
                <w:lang w:bidi="fa-IR"/>
              </w:rPr>
            </w:rPrChange>
          </w:rPr>
          <w:t xml:space="preserve"> </w:t>
        </w:r>
        <w:r w:rsidRPr="00984BB5">
          <w:rPr>
            <w:rFonts w:cs="Calibri" w:hint="eastAsia"/>
            <w:sz w:val="28"/>
            <w:szCs w:val="28"/>
            <w:highlight w:val="darkCyan"/>
            <w:u w:val="single"/>
            <w:rtl/>
            <w:lang w:bidi="fa-IR"/>
            <w:rPrChange w:id="3466" w:author="Microsoft account" w:date="2025-10-09T09:02:00Z">
              <w:rPr>
                <w:rFonts w:cs="Calibri" w:hint="eastAsia"/>
                <w:sz w:val="28"/>
                <w:szCs w:val="28"/>
                <w:rtl/>
                <w:lang w:bidi="fa-IR"/>
              </w:rPr>
            </w:rPrChange>
          </w:rPr>
          <w:t>ن</w:t>
        </w:r>
        <w:r w:rsidRPr="00984BB5">
          <w:rPr>
            <w:rFonts w:cs="Calibri" w:hint="cs"/>
            <w:sz w:val="28"/>
            <w:szCs w:val="28"/>
            <w:highlight w:val="darkCyan"/>
            <w:u w:val="single"/>
            <w:rtl/>
            <w:lang w:bidi="fa-IR"/>
            <w:rPrChange w:id="3467" w:author="Microsoft account" w:date="2025-10-09T09:02:00Z">
              <w:rPr>
                <w:rFonts w:cs="Calibri" w:hint="cs"/>
                <w:sz w:val="28"/>
                <w:szCs w:val="28"/>
                <w:rtl/>
                <w:lang w:bidi="fa-IR"/>
              </w:rPr>
            </w:rPrChange>
          </w:rPr>
          <w:t>ی</w:t>
        </w:r>
        <w:r w:rsidRPr="00984BB5">
          <w:rPr>
            <w:rFonts w:cs="Calibri" w:hint="eastAsia"/>
            <w:sz w:val="28"/>
            <w:szCs w:val="28"/>
            <w:highlight w:val="darkCyan"/>
            <w:u w:val="single"/>
            <w:rtl/>
            <w:lang w:bidi="fa-IR"/>
            <w:rPrChange w:id="3468" w:author="Microsoft account" w:date="2025-10-09T09:02:00Z">
              <w:rPr>
                <w:rFonts w:cs="Calibri" w:hint="eastAsia"/>
                <w:sz w:val="28"/>
                <w:szCs w:val="28"/>
                <w:rtl/>
                <w:lang w:bidi="fa-IR"/>
              </w:rPr>
            </w:rPrChange>
          </w:rPr>
          <w:t>ست</w:t>
        </w:r>
        <w:r w:rsidRPr="00984BB5">
          <w:rPr>
            <w:rFonts w:cs="Calibri"/>
            <w:sz w:val="28"/>
            <w:szCs w:val="28"/>
            <w:highlight w:val="darkCyan"/>
            <w:u w:val="single"/>
            <w:rtl/>
            <w:lang w:bidi="fa-IR"/>
            <w:rPrChange w:id="3469" w:author="Microsoft account" w:date="2025-10-09T09:02:00Z">
              <w:rPr>
                <w:rFonts w:cs="Calibri"/>
                <w:sz w:val="28"/>
                <w:szCs w:val="28"/>
                <w:rtl/>
                <w:lang w:bidi="fa-IR"/>
              </w:rPr>
            </w:rPrChange>
          </w:rPr>
          <w:t xml:space="preserve"> </w:t>
        </w:r>
        <w:r w:rsidRPr="00984BB5">
          <w:rPr>
            <w:rFonts w:cs="Calibri" w:hint="eastAsia"/>
            <w:sz w:val="28"/>
            <w:szCs w:val="28"/>
            <w:highlight w:val="darkCyan"/>
            <w:u w:val="single"/>
            <w:rtl/>
            <w:lang w:bidi="fa-IR"/>
            <w:rPrChange w:id="3470" w:author="Microsoft account" w:date="2025-10-09T09:02:00Z">
              <w:rPr>
                <w:rFonts w:cs="Calibri" w:hint="eastAsia"/>
                <w:sz w:val="28"/>
                <w:szCs w:val="28"/>
                <w:rtl/>
                <w:lang w:bidi="fa-IR"/>
              </w:rPr>
            </w:rPrChange>
          </w:rPr>
          <w:t>ا</w:t>
        </w:r>
        <w:r w:rsidRPr="00984BB5">
          <w:rPr>
            <w:rFonts w:cs="Calibri" w:hint="cs"/>
            <w:sz w:val="28"/>
            <w:szCs w:val="28"/>
            <w:highlight w:val="darkCyan"/>
            <w:u w:val="single"/>
            <w:rtl/>
            <w:lang w:bidi="fa-IR"/>
            <w:rPrChange w:id="3471" w:author="Microsoft account" w:date="2025-10-09T09:02:00Z">
              <w:rPr>
                <w:rFonts w:cs="Calibri" w:hint="cs"/>
                <w:sz w:val="28"/>
                <w:szCs w:val="28"/>
                <w:rtl/>
                <w:lang w:bidi="fa-IR"/>
              </w:rPr>
            </w:rPrChange>
          </w:rPr>
          <w:t>ی</w:t>
        </w:r>
        <w:r w:rsidRPr="00984BB5">
          <w:rPr>
            <w:rFonts w:cs="Calibri" w:hint="eastAsia"/>
            <w:sz w:val="28"/>
            <w:szCs w:val="28"/>
            <w:highlight w:val="darkCyan"/>
            <w:u w:val="single"/>
            <w:rtl/>
            <w:lang w:bidi="fa-IR"/>
            <w:rPrChange w:id="3472" w:author="Microsoft account" w:date="2025-10-09T09:02:00Z">
              <w:rPr>
                <w:rFonts w:cs="Calibri" w:hint="eastAsia"/>
                <w:sz w:val="28"/>
                <w:szCs w:val="28"/>
                <w:rtl/>
                <w:lang w:bidi="fa-IR"/>
              </w:rPr>
            </w:rPrChange>
          </w:rPr>
          <w:t>ن</w:t>
        </w:r>
        <w:r w:rsidRPr="00984BB5">
          <w:rPr>
            <w:rFonts w:cs="Calibri"/>
            <w:sz w:val="28"/>
            <w:szCs w:val="28"/>
            <w:highlight w:val="darkCyan"/>
            <w:u w:val="single"/>
            <w:rtl/>
            <w:lang w:bidi="fa-IR"/>
            <w:rPrChange w:id="3473" w:author="Microsoft account" w:date="2025-10-09T09:02:00Z">
              <w:rPr>
                <w:rFonts w:cs="Calibri"/>
                <w:sz w:val="28"/>
                <w:szCs w:val="28"/>
                <w:rtl/>
                <w:lang w:bidi="fa-IR"/>
              </w:rPr>
            </w:rPrChange>
          </w:rPr>
          <w:t xml:space="preserve"> </w:t>
        </w:r>
        <w:r w:rsidRPr="00984BB5">
          <w:rPr>
            <w:rFonts w:cs="Calibri" w:hint="eastAsia"/>
            <w:sz w:val="28"/>
            <w:szCs w:val="28"/>
            <w:highlight w:val="darkCyan"/>
            <w:u w:val="single"/>
            <w:rtl/>
            <w:lang w:bidi="fa-IR"/>
            <w:rPrChange w:id="3474" w:author="Microsoft account" w:date="2025-10-09T09:02:00Z">
              <w:rPr>
                <w:rFonts w:cs="Calibri" w:hint="eastAsia"/>
                <w:sz w:val="28"/>
                <w:szCs w:val="28"/>
                <w:rtl/>
                <w:lang w:bidi="fa-IR"/>
              </w:rPr>
            </w:rPrChange>
          </w:rPr>
          <w:t>برنامه</w:t>
        </w:r>
        <w:r w:rsidRPr="00984BB5">
          <w:rPr>
            <w:rFonts w:cs="Calibri"/>
            <w:sz w:val="28"/>
            <w:szCs w:val="28"/>
            <w:highlight w:val="darkCyan"/>
            <w:u w:val="single"/>
            <w:rtl/>
            <w:lang w:bidi="fa-IR"/>
            <w:rPrChange w:id="3475" w:author="Microsoft account" w:date="2025-10-09T09:02:00Z">
              <w:rPr>
                <w:rFonts w:cs="Calibri"/>
                <w:sz w:val="28"/>
                <w:szCs w:val="28"/>
                <w:rtl/>
                <w:lang w:bidi="fa-IR"/>
              </w:rPr>
            </w:rPrChange>
          </w:rPr>
          <w:t xml:space="preserve"> </w:t>
        </w:r>
        <w:r w:rsidRPr="00984BB5">
          <w:rPr>
            <w:rFonts w:cs="Calibri" w:hint="eastAsia"/>
            <w:sz w:val="28"/>
            <w:szCs w:val="28"/>
            <w:highlight w:val="darkCyan"/>
            <w:u w:val="single"/>
            <w:rtl/>
            <w:lang w:bidi="fa-IR"/>
            <w:rPrChange w:id="3476" w:author="Microsoft account" w:date="2025-10-09T09:02:00Z">
              <w:rPr>
                <w:rFonts w:cs="Calibri" w:hint="eastAsia"/>
                <w:sz w:val="28"/>
                <w:szCs w:val="28"/>
                <w:rtl/>
                <w:lang w:bidi="fa-IR"/>
              </w:rPr>
            </w:rPrChange>
          </w:rPr>
          <w:t>خفنِ</w:t>
        </w:r>
        <w:r w:rsidRPr="00984BB5">
          <w:rPr>
            <w:rFonts w:cs="Calibri"/>
            <w:sz w:val="28"/>
            <w:szCs w:val="28"/>
            <w:highlight w:val="darkCyan"/>
            <w:u w:val="single"/>
            <w:rtl/>
            <w:lang w:bidi="fa-IR"/>
            <w:rPrChange w:id="3477" w:author="Microsoft account" w:date="2025-10-09T09:02:00Z">
              <w:rPr>
                <w:rFonts w:cs="Calibri"/>
                <w:sz w:val="28"/>
                <w:szCs w:val="28"/>
                <w:rtl/>
                <w:lang w:bidi="fa-IR"/>
              </w:rPr>
            </w:rPrChange>
          </w:rPr>
          <w:t xml:space="preserve"> </w:t>
        </w:r>
        <w:r w:rsidRPr="00984BB5">
          <w:rPr>
            <w:rFonts w:cs="Calibri" w:hint="eastAsia"/>
            <w:sz w:val="28"/>
            <w:szCs w:val="28"/>
            <w:highlight w:val="darkCyan"/>
            <w:u w:val="single"/>
            <w:rtl/>
            <w:lang w:bidi="fa-IR"/>
            <w:rPrChange w:id="3478" w:author="Microsoft account" w:date="2025-10-09T09:02:00Z">
              <w:rPr>
                <w:rFonts w:cs="Calibri" w:hint="eastAsia"/>
                <w:sz w:val="28"/>
                <w:szCs w:val="28"/>
                <w:rtl/>
                <w:lang w:bidi="fa-IR"/>
              </w:rPr>
            </w:rPrChange>
          </w:rPr>
          <w:t>خفنِ</w:t>
        </w:r>
        <w:r w:rsidRPr="00984BB5">
          <w:rPr>
            <w:rFonts w:cs="Calibri"/>
            <w:sz w:val="28"/>
            <w:szCs w:val="28"/>
            <w:highlight w:val="darkCyan"/>
            <w:u w:val="single"/>
            <w:rtl/>
            <w:lang w:bidi="fa-IR"/>
            <w:rPrChange w:id="3479" w:author="Microsoft account" w:date="2025-10-09T09:02:00Z">
              <w:rPr>
                <w:rFonts w:cs="Calibri"/>
                <w:sz w:val="28"/>
                <w:szCs w:val="28"/>
                <w:rtl/>
                <w:lang w:bidi="fa-IR"/>
              </w:rPr>
            </w:rPrChange>
          </w:rPr>
          <w:t xml:space="preserve"> </w:t>
        </w:r>
        <w:r w:rsidRPr="00984BB5">
          <w:rPr>
            <w:rFonts w:cs="Calibri" w:hint="eastAsia"/>
            <w:sz w:val="28"/>
            <w:szCs w:val="28"/>
            <w:highlight w:val="darkCyan"/>
            <w:u w:val="single"/>
            <w:rtl/>
            <w:lang w:bidi="fa-IR"/>
            <w:rPrChange w:id="3480" w:author="Microsoft account" w:date="2025-10-09T09:02:00Z">
              <w:rPr>
                <w:rFonts w:cs="Calibri" w:hint="eastAsia"/>
                <w:sz w:val="28"/>
                <w:szCs w:val="28"/>
                <w:rtl/>
                <w:lang w:bidi="fa-IR"/>
              </w:rPr>
            </w:rPrChange>
          </w:rPr>
          <w:t>خفن</w:t>
        </w:r>
        <w:r w:rsidRPr="00984BB5">
          <w:rPr>
            <w:rFonts w:cs="Calibri"/>
            <w:sz w:val="28"/>
            <w:szCs w:val="28"/>
            <w:highlight w:val="darkCyan"/>
            <w:u w:val="single"/>
            <w:rtl/>
            <w:lang w:bidi="fa-IR"/>
            <w:rPrChange w:id="3481" w:author="Microsoft account" w:date="2025-10-09T09:02:00Z">
              <w:rPr>
                <w:rFonts w:cs="Calibri"/>
                <w:sz w:val="28"/>
                <w:szCs w:val="28"/>
                <w:rtl/>
                <w:lang w:bidi="fa-IR"/>
              </w:rPr>
            </w:rPrChange>
          </w:rPr>
          <w:t xml:space="preserve"> </w:t>
        </w:r>
        <w:r w:rsidRPr="00984BB5">
          <w:rPr>
            <w:rFonts w:cs="Calibri" w:hint="eastAsia"/>
            <w:sz w:val="28"/>
            <w:szCs w:val="28"/>
            <w:highlight w:val="darkCyan"/>
            <w:u w:val="single"/>
            <w:rtl/>
            <w:lang w:bidi="fa-IR"/>
            <w:rPrChange w:id="3482" w:author="Microsoft account" w:date="2025-10-09T09:02:00Z">
              <w:rPr>
                <w:rFonts w:cs="Calibri" w:hint="eastAsia"/>
                <w:sz w:val="28"/>
                <w:szCs w:val="28"/>
                <w:rtl/>
                <w:lang w:bidi="fa-IR"/>
              </w:rPr>
            </w:rPrChange>
          </w:rPr>
          <w:t>باشه،</w:t>
        </w:r>
        <w:r w:rsidRPr="00984BB5">
          <w:rPr>
            <w:rFonts w:cs="Calibri"/>
            <w:sz w:val="28"/>
            <w:szCs w:val="28"/>
            <w:highlight w:val="darkCyan"/>
            <w:u w:val="single"/>
            <w:rtl/>
            <w:lang w:bidi="fa-IR"/>
            <w:rPrChange w:id="3483" w:author="Microsoft account" w:date="2025-10-09T09:02:00Z">
              <w:rPr>
                <w:rFonts w:cs="Calibri"/>
                <w:sz w:val="28"/>
                <w:szCs w:val="28"/>
                <w:rtl/>
                <w:lang w:bidi="fa-IR"/>
              </w:rPr>
            </w:rPrChange>
          </w:rPr>
          <w:t xml:space="preserve"> </w:t>
        </w:r>
        <w:r w:rsidRPr="00984BB5">
          <w:rPr>
            <w:rFonts w:cs="Calibri" w:hint="eastAsia"/>
            <w:sz w:val="28"/>
            <w:szCs w:val="28"/>
            <w:highlight w:val="darkCyan"/>
            <w:u w:val="single"/>
            <w:rtl/>
            <w:lang w:bidi="fa-IR"/>
            <w:rPrChange w:id="3484" w:author="Microsoft account" w:date="2025-10-09T09:02:00Z">
              <w:rPr>
                <w:rFonts w:cs="Calibri" w:hint="eastAsia"/>
                <w:sz w:val="28"/>
                <w:szCs w:val="28"/>
                <w:rtl/>
                <w:lang w:bidi="fa-IR"/>
              </w:rPr>
            </w:rPrChange>
          </w:rPr>
          <w:t>در</w:t>
        </w:r>
        <w:r w:rsidRPr="00984BB5">
          <w:rPr>
            <w:rFonts w:cs="Calibri"/>
            <w:sz w:val="28"/>
            <w:szCs w:val="28"/>
            <w:highlight w:val="darkCyan"/>
            <w:u w:val="single"/>
            <w:rtl/>
            <w:lang w:bidi="fa-IR"/>
            <w:rPrChange w:id="3485" w:author="Microsoft account" w:date="2025-10-09T09:02:00Z">
              <w:rPr>
                <w:rFonts w:cs="Calibri"/>
                <w:sz w:val="28"/>
                <w:szCs w:val="28"/>
                <w:rtl/>
                <w:lang w:bidi="fa-IR"/>
              </w:rPr>
            </w:rPrChange>
          </w:rPr>
          <w:t xml:space="preserve"> </w:t>
        </w:r>
        <w:r w:rsidRPr="00984BB5">
          <w:rPr>
            <w:rFonts w:cs="Calibri" w:hint="eastAsia"/>
            <w:sz w:val="28"/>
            <w:szCs w:val="28"/>
            <w:highlight w:val="darkCyan"/>
            <w:u w:val="single"/>
            <w:rtl/>
            <w:lang w:bidi="fa-IR"/>
            <w:rPrChange w:id="3486" w:author="Microsoft account" w:date="2025-10-09T09:02:00Z">
              <w:rPr>
                <w:rFonts w:cs="Calibri" w:hint="eastAsia"/>
                <w:sz w:val="28"/>
                <w:szCs w:val="28"/>
                <w:rtl/>
                <w:lang w:bidi="fa-IR"/>
              </w:rPr>
            </w:rPrChange>
          </w:rPr>
          <w:t>حد</w:t>
        </w:r>
        <w:r w:rsidRPr="00984BB5">
          <w:rPr>
            <w:rFonts w:cs="Calibri"/>
            <w:sz w:val="28"/>
            <w:szCs w:val="28"/>
            <w:highlight w:val="darkCyan"/>
            <w:u w:val="single"/>
            <w:rtl/>
            <w:lang w:bidi="fa-IR"/>
            <w:rPrChange w:id="3487" w:author="Microsoft account" w:date="2025-10-09T09:02:00Z">
              <w:rPr>
                <w:rFonts w:cs="Calibri"/>
                <w:sz w:val="28"/>
                <w:szCs w:val="28"/>
                <w:rtl/>
                <w:lang w:bidi="fa-IR"/>
              </w:rPr>
            </w:rPrChange>
          </w:rPr>
          <w:t xml:space="preserve"> </w:t>
        </w:r>
        <w:r w:rsidRPr="00984BB5">
          <w:rPr>
            <w:rFonts w:cs="Calibri" w:hint="eastAsia"/>
            <w:sz w:val="28"/>
            <w:szCs w:val="28"/>
            <w:highlight w:val="darkCyan"/>
            <w:u w:val="single"/>
            <w:rtl/>
            <w:lang w:bidi="fa-IR"/>
            <w:rPrChange w:id="3488" w:author="Microsoft account" w:date="2025-10-09T09:02:00Z">
              <w:rPr>
                <w:rFonts w:cs="Calibri" w:hint="eastAsia"/>
                <w:sz w:val="28"/>
                <w:szCs w:val="28"/>
                <w:rtl/>
                <w:lang w:bidi="fa-IR"/>
              </w:rPr>
            </w:rPrChange>
          </w:rPr>
          <w:t>دوره</w:t>
        </w:r>
        <w:r w:rsidRPr="00984BB5">
          <w:rPr>
            <w:rFonts w:cs="Calibri"/>
            <w:sz w:val="28"/>
            <w:szCs w:val="28"/>
            <w:highlight w:val="darkCyan"/>
            <w:u w:val="single"/>
            <w:rtl/>
            <w:lang w:bidi="fa-IR"/>
            <w:rPrChange w:id="3489" w:author="Microsoft account" w:date="2025-10-09T09:02:00Z">
              <w:rPr>
                <w:rFonts w:cs="Calibri"/>
                <w:sz w:val="28"/>
                <w:szCs w:val="28"/>
                <w:rtl/>
                <w:lang w:bidi="fa-IR"/>
              </w:rPr>
            </w:rPrChange>
          </w:rPr>
          <w:t xml:space="preserve"> </w:t>
        </w:r>
        <w:r w:rsidRPr="00984BB5">
          <w:rPr>
            <w:rFonts w:cs="Calibri" w:hint="eastAsia"/>
            <w:sz w:val="28"/>
            <w:szCs w:val="28"/>
            <w:highlight w:val="darkCyan"/>
            <w:u w:val="single"/>
            <w:rtl/>
            <w:lang w:bidi="fa-IR"/>
            <w:rPrChange w:id="3490" w:author="Microsoft account" w:date="2025-10-09T09:02:00Z">
              <w:rPr>
                <w:rFonts w:cs="Calibri" w:hint="eastAsia"/>
                <w:sz w:val="28"/>
                <w:szCs w:val="28"/>
                <w:rtl/>
                <w:lang w:bidi="fa-IR"/>
              </w:rPr>
            </w:rPrChange>
          </w:rPr>
          <w:t>م</w:t>
        </w:r>
        <w:r w:rsidRPr="00984BB5">
          <w:rPr>
            <w:rFonts w:cs="Calibri" w:hint="cs"/>
            <w:sz w:val="28"/>
            <w:szCs w:val="28"/>
            <w:highlight w:val="darkCyan"/>
            <w:u w:val="single"/>
            <w:rtl/>
            <w:lang w:bidi="fa-IR"/>
            <w:rPrChange w:id="3491" w:author="Microsoft account" w:date="2025-10-09T09:02:00Z">
              <w:rPr>
                <w:rFonts w:cs="Calibri" w:hint="cs"/>
                <w:sz w:val="28"/>
                <w:szCs w:val="28"/>
                <w:rtl/>
                <w:lang w:bidi="fa-IR"/>
              </w:rPr>
            </w:rPrChange>
          </w:rPr>
          <w:t>ی</w:t>
        </w:r>
        <w:r w:rsidRPr="00984BB5">
          <w:rPr>
            <w:rFonts w:cs="Calibri" w:hint="eastAsia"/>
            <w:sz w:val="28"/>
            <w:szCs w:val="28"/>
            <w:highlight w:val="darkCyan"/>
            <w:u w:val="single"/>
            <w:rtl/>
            <w:lang w:bidi="fa-IR"/>
            <w:rPrChange w:id="3492" w:author="Microsoft account" w:date="2025-10-09T09:02:00Z">
              <w:rPr>
                <w:rFonts w:cs="Calibri" w:hint="eastAsia"/>
                <w:sz w:val="28"/>
                <w:szCs w:val="28"/>
                <w:rtl/>
                <w:lang w:bidi="fa-IR"/>
              </w:rPr>
            </w:rPrChange>
          </w:rPr>
          <w:t>خوا</w:t>
        </w:r>
        <w:r w:rsidRPr="00984BB5">
          <w:rPr>
            <w:rFonts w:cs="Calibri" w:hint="cs"/>
            <w:sz w:val="28"/>
            <w:szCs w:val="28"/>
            <w:highlight w:val="darkCyan"/>
            <w:u w:val="single"/>
            <w:rtl/>
            <w:lang w:bidi="fa-IR"/>
            <w:rPrChange w:id="3493" w:author="Microsoft account" w:date="2025-10-09T09:02:00Z">
              <w:rPr>
                <w:rFonts w:cs="Calibri" w:hint="cs"/>
                <w:sz w:val="28"/>
                <w:szCs w:val="28"/>
                <w:rtl/>
                <w:lang w:bidi="fa-IR"/>
              </w:rPr>
            </w:rPrChange>
          </w:rPr>
          <w:t>ی</w:t>
        </w:r>
        <w:r w:rsidRPr="00984BB5">
          <w:rPr>
            <w:rFonts w:cs="Calibri" w:hint="eastAsia"/>
            <w:sz w:val="28"/>
            <w:szCs w:val="28"/>
            <w:highlight w:val="darkCyan"/>
            <w:u w:val="single"/>
            <w:rtl/>
            <w:lang w:bidi="fa-IR"/>
            <w:rPrChange w:id="3494" w:author="Microsoft account" w:date="2025-10-09T09:02:00Z">
              <w:rPr>
                <w:rFonts w:cs="Calibri" w:hint="eastAsia"/>
                <w:sz w:val="28"/>
                <w:szCs w:val="28"/>
                <w:rtl/>
                <w:lang w:bidi="fa-IR"/>
              </w:rPr>
            </w:rPrChange>
          </w:rPr>
          <w:t>م</w:t>
        </w:r>
        <w:r w:rsidRPr="00984BB5">
          <w:rPr>
            <w:rFonts w:cs="Calibri"/>
            <w:sz w:val="28"/>
            <w:szCs w:val="28"/>
            <w:highlight w:val="darkCyan"/>
            <w:u w:val="single"/>
            <w:rtl/>
            <w:lang w:bidi="fa-IR"/>
            <w:rPrChange w:id="3495" w:author="Microsoft account" w:date="2025-10-09T09:02:00Z">
              <w:rPr>
                <w:rFonts w:cs="Calibri"/>
                <w:sz w:val="28"/>
                <w:szCs w:val="28"/>
                <w:rtl/>
                <w:lang w:bidi="fa-IR"/>
              </w:rPr>
            </w:rPrChange>
          </w:rPr>
          <w:t xml:space="preserve"> </w:t>
        </w:r>
        <w:r w:rsidRPr="00984BB5">
          <w:rPr>
            <w:rFonts w:cs="Calibri" w:hint="eastAsia"/>
            <w:sz w:val="28"/>
            <w:szCs w:val="28"/>
            <w:highlight w:val="darkCyan"/>
            <w:u w:val="single"/>
            <w:rtl/>
            <w:lang w:bidi="fa-IR"/>
            <w:rPrChange w:id="3496" w:author="Microsoft account" w:date="2025-10-09T09:02:00Z">
              <w:rPr>
                <w:rFonts w:cs="Calibri" w:hint="eastAsia"/>
                <w:sz w:val="28"/>
                <w:szCs w:val="28"/>
                <w:rtl/>
                <w:lang w:bidi="fa-IR"/>
              </w:rPr>
            </w:rPrChange>
          </w:rPr>
          <w:t>باشه</w:t>
        </w:r>
        <w:r>
          <w:rPr>
            <w:rFonts w:cs="Calibri" w:hint="cs"/>
            <w:sz w:val="28"/>
            <w:szCs w:val="28"/>
            <w:rtl/>
            <w:lang w:bidi="fa-IR"/>
          </w:rPr>
          <w:t xml:space="preserve">.) اون کلمه ای که بلده باید فکر میکنم از </w:t>
        </w:r>
      </w:ins>
      <w:ins w:id="3497" w:author="Microsoft account" w:date="2025-10-07T12:18:00Z">
        <w:r>
          <w:rPr>
            <w:rFonts w:cs="Calibri"/>
            <w:sz w:val="28"/>
            <w:szCs w:val="28"/>
            <w:lang w:bidi="fa-IR"/>
          </w:rPr>
          <w:t>cards.data</w:t>
        </w:r>
        <w:r>
          <w:rPr>
            <w:rFonts w:cs="Calibri" w:hint="cs"/>
            <w:sz w:val="28"/>
            <w:szCs w:val="28"/>
            <w:rtl/>
            <w:lang w:bidi="fa-IR"/>
          </w:rPr>
          <w:t xml:space="preserve"> حذف بشه، بره توی یه </w:t>
        </w:r>
        <w:r>
          <w:rPr>
            <w:rFonts w:cs="Calibri"/>
            <w:sz w:val="28"/>
            <w:szCs w:val="28"/>
            <w:lang w:bidi="fa-IR"/>
          </w:rPr>
          <w:t>csv</w:t>
        </w:r>
      </w:ins>
      <w:ins w:id="3498" w:author="Microsoft account" w:date="2025-10-07T12:19:00Z">
        <w:r>
          <w:rPr>
            <w:rFonts w:cs="Calibri" w:hint="cs"/>
            <w:sz w:val="28"/>
            <w:szCs w:val="28"/>
            <w:rtl/>
            <w:lang w:bidi="fa-IR"/>
          </w:rPr>
          <w:t xml:space="preserve"> دیگه که به نامی مثل </w:t>
        </w:r>
        <w:r>
          <w:rPr>
            <w:rFonts w:cs="Calibri"/>
            <w:sz w:val="28"/>
            <w:szCs w:val="28"/>
            <w:lang w:bidi="fa-IR"/>
          </w:rPr>
          <w:t>learned_words.csv</w:t>
        </w:r>
        <w:r>
          <w:rPr>
            <w:rFonts w:cs="Calibri" w:hint="cs"/>
            <w:sz w:val="28"/>
            <w:szCs w:val="28"/>
            <w:rtl/>
            <w:lang w:bidi="fa-IR"/>
          </w:rPr>
          <w:t xml:space="preserve"> که هربار برنامه </w:t>
        </w:r>
        <w:r>
          <w:rPr>
            <w:rFonts w:cs="Calibri"/>
            <w:sz w:val="28"/>
            <w:szCs w:val="28"/>
            <w:lang w:bidi="fa-IR"/>
          </w:rPr>
          <w:t>run</w:t>
        </w:r>
        <w:r>
          <w:rPr>
            <w:rFonts w:cs="Calibri" w:hint="cs"/>
            <w:sz w:val="28"/>
            <w:szCs w:val="28"/>
            <w:rtl/>
            <w:lang w:bidi="fa-IR"/>
          </w:rPr>
          <w:t xml:space="preserve"> میشه ، </w:t>
        </w:r>
        <w:r w:rsidR="00573870">
          <w:rPr>
            <w:rFonts w:cs="Calibri" w:hint="cs"/>
            <w:sz w:val="28"/>
            <w:szCs w:val="28"/>
            <w:rtl/>
            <w:lang w:bidi="fa-IR"/>
          </w:rPr>
          <w:t xml:space="preserve">از </w:t>
        </w:r>
        <w:r w:rsidR="00573870">
          <w:rPr>
            <w:rFonts w:cs="Calibri"/>
            <w:sz w:val="28"/>
            <w:szCs w:val="28"/>
            <w:lang w:bidi="fa-IR"/>
          </w:rPr>
          <w:t>progress</w:t>
        </w:r>
        <w:r w:rsidR="00573870">
          <w:rPr>
            <w:rFonts w:cs="Calibri" w:hint="cs"/>
            <w:sz w:val="28"/>
            <w:szCs w:val="28"/>
            <w:rtl/>
            <w:lang w:bidi="fa-IR"/>
          </w:rPr>
          <w:t xml:space="preserve"> نهایی استفاده بشه و کلمات از یادِ برنامه نرن. (که حتی میشه یه دکمه داشته باشیم تا این قضیه رو </w:t>
        </w:r>
      </w:ins>
      <w:ins w:id="3499" w:author="Microsoft account" w:date="2025-10-07T12:20:00Z">
        <w:r w:rsidR="00573870">
          <w:rPr>
            <w:rFonts w:cs="Calibri"/>
            <w:sz w:val="28"/>
            <w:szCs w:val="28"/>
            <w:lang w:bidi="fa-IR"/>
          </w:rPr>
          <w:t>reset</w:t>
        </w:r>
        <w:r w:rsidR="00573870">
          <w:rPr>
            <w:rFonts w:cs="Calibri" w:hint="cs"/>
            <w:sz w:val="28"/>
            <w:szCs w:val="28"/>
            <w:rtl/>
            <w:lang w:bidi="fa-IR"/>
          </w:rPr>
          <w:t xml:space="preserve"> کنه ، ولی فعلا نه.) و اگر هم </w:t>
        </w:r>
        <w:r w:rsidR="00573870">
          <w:rPr>
            <w:rFonts w:cs="Calibri"/>
            <w:sz w:val="28"/>
            <w:szCs w:val="28"/>
            <w:lang w:bidi="fa-IR"/>
          </w:rPr>
          <w:t>wrong_btn</w:t>
        </w:r>
        <w:r w:rsidR="00573870">
          <w:rPr>
            <w:rFonts w:cs="Calibri" w:hint="cs"/>
            <w:sz w:val="28"/>
            <w:szCs w:val="28"/>
            <w:rtl/>
            <w:lang w:bidi="fa-IR"/>
          </w:rPr>
          <w:t xml:space="preserve"> رو زد که هیچی دیگه ، یعنی کلمه رو اشتباه حدس زده و این کلمه همچنان باید تو روند یادگیری ما بمونه. </w:t>
        </w:r>
      </w:ins>
    </w:p>
    <w:p w14:paraId="71C50B6B" w14:textId="77777777" w:rsidR="00573870" w:rsidRDefault="00573870">
      <w:pPr>
        <w:bidi/>
        <w:spacing w:after="0" w:line="276" w:lineRule="auto"/>
        <w:rPr>
          <w:ins w:id="3500" w:author="Microsoft account" w:date="2025-10-07T12:20:00Z"/>
          <w:rFonts w:cs="Calibri"/>
          <w:sz w:val="28"/>
          <w:szCs w:val="28"/>
          <w:rtl/>
          <w:lang w:bidi="fa-IR"/>
        </w:rPr>
        <w:pPrChange w:id="3501" w:author="Microsoft account" w:date="2025-10-07T12:20:00Z">
          <w:pPr>
            <w:bidi/>
            <w:spacing w:after="0" w:line="276" w:lineRule="auto"/>
            <w:jc w:val="both"/>
          </w:pPr>
        </w:pPrChange>
      </w:pPr>
    </w:p>
    <w:p w14:paraId="4584758C" w14:textId="640DF754" w:rsidR="00573870" w:rsidRDefault="00573870">
      <w:pPr>
        <w:bidi/>
        <w:spacing w:after="0" w:line="276" w:lineRule="auto"/>
        <w:rPr>
          <w:ins w:id="3502" w:author="Microsoft account" w:date="2025-10-07T13:25:00Z"/>
          <w:rFonts w:cs="Calibri"/>
          <w:sz w:val="28"/>
          <w:szCs w:val="28"/>
          <w:rtl/>
          <w:lang w:bidi="fa-IR"/>
        </w:rPr>
        <w:pPrChange w:id="3503" w:author="Microsoft account" w:date="2025-10-07T12:20:00Z">
          <w:pPr>
            <w:bidi/>
            <w:spacing w:after="0" w:line="276" w:lineRule="auto"/>
            <w:jc w:val="both"/>
          </w:pPr>
        </w:pPrChange>
      </w:pPr>
      <w:ins w:id="3504" w:author="Microsoft account" w:date="2025-10-07T12:20:00Z">
        <w:r>
          <w:rPr>
            <w:rFonts w:cs="Calibri" w:hint="cs"/>
            <w:sz w:val="28"/>
            <w:szCs w:val="28"/>
            <w:rtl/>
            <w:lang w:bidi="fa-IR"/>
          </w:rPr>
          <w:t>-</w:t>
        </w:r>
      </w:ins>
      <w:ins w:id="3505" w:author="Microsoft account" w:date="2025-10-07T13:24:00Z">
        <w:r w:rsidR="00B37674">
          <w:rPr>
            <w:rFonts w:cs="Calibri" w:hint="cs"/>
            <w:sz w:val="28"/>
            <w:szCs w:val="28"/>
            <w:rtl/>
            <w:lang w:bidi="fa-IR"/>
          </w:rPr>
          <w:t xml:space="preserve">نیاز به درست کردن ذخیره سازی در </w:t>
        </w:r>
        <w:r w:rsidR="00B37674">
          <w:rPr>
            <w:rFonts w:cs="Calibri"/>
            <w:sz w:val="28"/>
            <w:szCs w:val="28"/>
            <w:lang w:bidi="fa-IR"/>
          </w:rPr>
          <w:t>words</w:t>
        </w:r>
      </w:ins>
      <w:ins w:id="3506" w:author="Microsoft account" w:date="2025-10-07T13:25:00Z">
        <w:r w:rsidR="00B37674">
          <w:rPr>
            <w:rFonts w:cs="Calibri"/>
            <w:sz w:val="28"/>
            <w:szCs w:val="28"/>
            <w:lang w:bidi="fa-IR"/>
          </w:rPr>
          <w:t>_to_learn.csv</w:t>
        </w:r>
        <w:r w:rsidR="00B37674">
          <w:rPr>
            <w:rFonts w:cs="Calibri" w:hint="cs"/>
            <w:sz w:val="28"/>
            <w:szCs w:val="28"/>
            <w:rtl/>
            <w:lang w:bidi="fa-IR"/>
          </w:rPr>
          <w:t xml:space="preserve"> هستیم که </w:t>
        </w:r>
        <w:r w:rsidR="00B37674">
          <w:rPr>
            <w:rFonts w:cs="Calibri"/>
            <w:sz w:val="28"/>
            <w:szCs w:val="28"/>
            <w:lang w:bidi="fa-IR"/>
          </w:rPr>
          <w:t>column</w:t>
        </w:r>
        <w:r w:rsidR="00B37674">
          <w:rPr>
            <w:rFonts w:cs="Calibri" w:hint="cs"/>
            <w:sz w:val="28"/>
            <w:szCs w:val="28"/>
            <w:rtl/>
            <w:lang w:bidi="fa-IR"/>
          </w:rPr>
          <w:t xml:space="preserve"> های اضافه نسازه اون تو، و چک کنیم که آیا از </w:t>
        </w:r>
        <w:r w:rsidR="00B37674">
          <w:rPr>
            <w:rFonts w:cs="Calibri"/>
            <w:sz w:val="28"/>
            <w:szCs w:val="28"/>
            <w:lang w:bidi="fa-IR"/>
          </w:rPr>
          <w:t>cards.data</w:t>
        </w:r>
        <w:r w:rsidR="00B37674">
          <w:rPr>
            <w:rFonts w:cs="Calibri" w:hint="cs"/>
            <w:sz w:val="28"/>
            <w:szCs w:val="28"/>
            <w:rtl/>
            <w:lang w:bidi="fa-IR"/>
          </w:rPr>
          <w:t xml:space="preserve"> پاک میشه واقعا یا نه (حینی که برنامه بالاست) جلسه بعد ایشالا.</w:t>
        </w:r>
      </w:ins>
    </w:p>
    <w:p w14:paraId="55C0E494" w14:textId="6A5732A0" w:rsidR="00B37674" w:rsidRDefault="00B37674">
      <w:pPr>
        <w:bidi/>
        <w:spacing w:after="0" w:line="276" w:lineRule="auto"/>
        <w:rPr>
          <w:ins w:id="3507" w:author="Microsoft account" w:date="2025-10-07T11:05:00Z"/>
          <w:rFonts w:cs="Calibri"/>
          <w:sz w:val="28"/>
          <w:szCs w:val="28"/>
          <w:lang w:bidi="fa-IR"/>
        </w:rPr>
        <w:pPrChange w:id="3508" w:author="Microsoft account" w:date="2025-10-07T13:25:00Z">
          <w:pPr>
            <w:bidi/>
            <w:spacing w:after="0" w:line="276" w:lineRule="auto"/>
            <w:jc w:val="both"/>
          </w:pPr>
        </w:pPrChange>
      </w:pPr>
      <w:ins w:id="3509" w:author="Microsoft account" w:date="2025-10-07T13:26:00Z">
        <w:r>
          <w:rPr>
            <w:rFonts w:cs="Calibri"/>
            <w:sz w:val="28"/>
            <w:szCs w:val="28"/>
            <w:lang w:bidi="fa-IR"/>
          </w:rPr>
          <w:t xml:space="preserve">Till </w:t>
        </w:r>
      </w:ins>
      <w:ins w:id="3510" w:author="Microsoft account" w:date="2025-10-07T13:27:00Z">
        <w:r>
          <w:rPr>
            <w:rFonts w:cs="Calibri"/>
            <w:sz w:val="28"/>
            <w:szCs w:val="28"/>
            <w:lang w:bidi="fa-IR"/>
          </w:rPr>
          <w:t>Day031 008 file middle</w:t>
        </w:r>
      </w:ins>
    </w:p>
    <w:p w14:paraId="55540646" w14:textId="77777777" w:rsidR="00342CE0" w:rsidRDefault="00342CE0">
      <w:pPr>
        <w:bidi/>
        <w:spacing w:after="0" w:line="276" w:lineRule="auto"/>
        <w:rPr>
          <w:ins w:id="3511" w:author="Microsoft account" w:date="2025-10-07T11:05:00Z"/>
          <w:rFonts w:cs="Calibri"/>
          <w:sz w:val="28"/>
          <w:szCs w:val="28"/>
          <w:rtl/>
          <w:lang w:bidi="fa-IR"/>
        </w:rPr>
        <w:pPrChange w:id="3512" w:author="Microsoft account" w:date="2025-10-07T11:05:00Z">
          <w:pPr>
            <w:bidi/>
            <w:spacing w:after="0" w:line="276" w:lineRule="auto"/>
            <w:jc w:val="both"/>
          </w:pPr>
        </w:pPrChange>
      </w:pPr>
    </w:p>
    <w:p w14:paraId="1381942F" w14:textId="77777777" w:rsidR="00342CE0" w:rsidRDefault="00342CE0">
      <w:pPr>
        <w:bidi/>
        <w:spacing w:after="0" w:line="276" w:lineRule="auto"/>
        <w:rPr>
          <w:ins w:id="3513" w:author="Microsoft account" w:date="2025-10-07T11:05:00Z"/>
          <w:rFonts w:cs="Calibri"/>
          <w:sz w:val="28"/>
          <w:szCs w:val="28"/>
          <w:rtl/>
          <w:lang w:bidi="fa-IR"/>
        </w:rPr>
        <w:pPrChange w:id="3514" w:author="Microsoft account" w:date="2025-10-07T11:05:00Z">
          <w:pPr>
            <w:bidi/>
            <w:spacing w:after="0" w:line="276" w:lineRule="auto"/>
            <w:jc w:val="both"/>
          </w:pPr>
        </w:pPrChange>
      </w:pPr>
    </w:p>
    <w:p w14:paraId="6D1E8000" w14:textId="77777777" w:rsidR="00342CE0" w:rsidRDefault="00342CE0">
      <w:pPr>
        <w:bidi/>
        <w:spacing w:after="0" w:line="276" w:lineRule="auto"/>
        <w:rPr>
          <w:ins w:id="3515" w:author="Microsoft account" w:date="2025-10-07T11:05:00Z"/>
          <w:rFonts w:cs="Calibri"/>
          <w:sz w:val="28"/>
          <w:szCs w:val="28"/>
          <w:rtl/>
          <w:lang w:bidi="fa-IR"/>
        </w:rPr>
        <w:pPrChange w:id="3516" w:author="Microsoft account" w:date="2025-10-07T11:05:00Z">
          <w:pPr>
            <w:bidi/>
            <w:spacing w:after="0" w:line="276" w:lineRule="auto"/>
            <w:jc w:val="both"/>
          </w:pPr>
        </w:pPrChange>
      </w:pPr>
    </w:p>
    <w:p w14:paraId="107E38C1" w14:textId="4621714B" w:rsidR="00342CE0" w:rsidRDefault="00342CE0">
      <w:pPr>
        <w:spacing w:after="0" w:line="240" w:lineRule="auto"/>
        <w:rPr>
          <w:ins w:id="3517" w:author="Microsoft account" w:date="2025-10-07T11:05:00Z"/>
          <w:rFonts w:cs="Calibri"/>
          <w:sz w:val="28"/>
          <w:szCs w:val="28"/>
          <w:rtl/>
          <w:lang w:bidi="fa-IR"/>
        </w:rPr>
      </w:pPr>
      <w:ins w:id="3518" w:author="Microsoft account" w:date="2025-10-07T11:05:00Z">
        <w:r>
          <w:rPr>
            <w:rFonts w:cs="Calibri"/>
            <w:sz w:val="28"/>
            <w:szCs w:val="28"/>
            <w:rtl/>
            <w:lang w:bidi="fa-IR"/>
          </w:rPr>
          <w:br w:type="page"/>
        </w:r>
      </w:ins>
    </w:p>
    <w:p w14:paraId="0C04164D" w14:textId="360EB26D" w:rsidR="00342CE0" w:rsidRDefault="00984BB5">
      <w:pPr>
        <w:bidi/>
        <w:spacing w:after="0" w:line="276" w:lineRule="auto"/>
        <w:rPr>
          <w:ins w:id="3519" w:author="Microsoft account" w:date="2025-10-09T09:03:00Z"/>
          <w:rFonts w:cs="Calibri"/>
          <w:sz w:val="28"/>
          <w:szCs w:val="28"/>
          <w:rtl/>
          <w:lang w:bidi="fa-IR"/>
        </w:rPr>
        <w:pPrChange w:id="3520" w:author="Microsoft account" w:date="2025-10-07T11:05:00Z">
          <w:pPr>
            <w:bidi/>
            <w:spacing w:after="0" w:line="276" w:lineRule="auto"/>
            <w:jc w:val="both"/>
          </w:pPr>
        </w:pPrChange>
      </w:pPr>
      <w:bookmarkStart w:id="3521" w:name="I4040717"/>
      <w:ins w:id="3522" w:author="Microsoft account" w:date="2025-10-09T09:03:00Z">
        <w:r>
          <w:rPr>
            <w:rFonts w:cs="Calibri" w:hint="cs"/>
            <w:sz w:val="28"/>
            <w:szCs w:val="28"/>
            <w:rtl/>
            <w:lang w:bidi="fa-IR"/>
          </w:rPr>
          <w:lastRenderedPageBreak/>
          <w:t>ادامه</w:t>
        </w:r>
      </w:ins>
    </w:p>
    <w:bookmarkEnd w:id="3521"/>
    <w:p w14:paraId="096D02BD" w14:textId="77777777" w:rsidR="00984BB5" w:rsidRDefault="00984BB5">
      <w:pPr>
        <w:bidi/>
        <w:spacing w:after="0" w:line="276" w:lineRule="auto"/>
        <w:rPr>
          <w:ins w:id="3523" w:author="Microsoft account" w:date="2025-10-09T09:03:00Z"/>
          <w:rFonts w:cs="Calibri"/>
          <w:sz w:val="28"/>
          <w:szCs w:val="28"/>
          <w:rtl/>
          <w:lang w:bidi="fa-IR"/>
        </w:rPr>
        <w:pPrChange w:id="3524" w:author="Microsoft account" w:date="2025-10-09T09:03:00Z">
          <w:pPr>
            <w:bidi/>
            <w:spacing w:after="0" w:line="276" w:lineRule="auto"/>
            <w:jc w:val="both"/>
          </w:pPr>
        </w:pPrChange>
      </w:pPr>
    </w:p>
    <w:p w14:paraId="0FDDFF55" w14:textId="1642C165" w:rsidR="00984BB5" w:rsidRDefault="00984BB5">
      <w:pPr>
        <w:bidi/>
        <w:spacing w:after="0" w:line="276" w:lineRule="auto"/>
        <w:rPr>
          <w:ins w:id="3525" w:author="Microsoft account" w:date="2025-10-09T09:34:00Z"/>
          <w:rFonts w:cs="Calibri"/>
          <w:sz w:val="28"/>
          <w:szCs w:val="28"/>
          <w:rtl/>
          <w:lang w:bidi="fa-IR"/>
        </w:rPr>
        <w:pPrChange w:id="3526" w:author="Microsoft account" w:date="2025-10-09T09:03:00Z">
          <w:pPr>
            <w:bidi/>
            <w:spacing w:after="0" w:line="276" w:lineRule="auto"/>
            <w:jc w:val="both"/>
          </w:pPr>
        </w:pPrChange>
      </w:pPr>
      <w:ins w:id="3527" w:author="Microsoft account" w:date="2025-10-09T09:03:00Z">
        <w:r>
          <w:rPr>
            <w:rFonts w:cs="Calibri" w:hint="cs"/>
            <w:sz w:val="28"/>
            <w:szCs w:val="28"/>
            <w:rtl/>
            <w:lang w:bidi="fa-IR"/>
          </w:rPr>
          <w:t>-</w:t>
        </w:r>
      </w:ins>
      <w:ins w:id="3528" w:author="Microsoft account" w:date="2025-10-09T09:32:00Z">
        <w:r w:rsidR="00332F8B">
          <w:rPr>
            <w:rFonts w:cs="Calibri" w:hint="cs"/>
            <w:sz w:val="28"/>
            <w:szCs w:val="28"/>
            <w:rtl/>
            <w:lang w:bidi="fa-IR"/>
          </w:rPr>
          <w:t xml:space="preserve">خاطرت باشه یه مشکلی داشتیم که </w:t>
        </w:r>
        <w:r w:rsidR="00332F8B">
          <w:rPr>
            <w:rFonts w:cs="Calibri"/>
            <w:sz w:val="28"/>
            <w:szCs w:val="28"/>
            <w:lang w:bidi="fa-IR"/>
          </w:rPr>
          <w:t>row number</w:t>
        </w:r>
        <w:r w:rsidR="00332F8B">
          <w:rPr>
            <w:rFonts w:cs="Calibri" w:hint="cs"/>
            <w:sz w:val="28"/>
            <w:szCs w:val="28"/>
            <w:rtl/>
            <w:lang w:bidi="fa-IR"/>
          </w:rPr>
          <w:t xml:space="preserve"> به فایل نهایی اضافه میکرد، بعد ما برای اینکه میخواستیم از اون فایل استفاده کنیم مجبور شدیم به این فکر بیوفتیم که خب اون </w:t>
        </w:r>
      </w:ins>
      <w:ins w:id="3529" w:author="Microsoft account" w:date="2025-10-09T09:33:00Z">
        <w:r w:rsidR="00332F8B">
          <w:rPr>
            <w:rFonts w:cs="Calibri"/>
            <w:sz w:val="28"/>
            <w:szCs w:val="28"/>
            <w:lang w:bidi="fa-IR"/>
          </w:rPr>
          <w:t>column</w:t>
        </w:r>
        <w:r w:rsidR="00332F8B">
          <w:rPr>
            <w:rFonts w:cs="Calibri" w:hint="cs"/>
            <w:sz w:val="28"/>
            <w:szCs w:val="28"/>
            <w:rtl/>
            <w:lang w:bidi="fa-IR"/>
          </w:rPr>
          <w:t xml:space="preserve"> هایی که نیاز داریم رو برداریم و استفاده کنیم. اما راهش اینه که به </w:t>
        </w:r>
        <w:r w:rsidR="00332F8B">
          <w:rPr>
            <w:rFonts w:cs="Calibri"/>
            <w:sz w:val="28"/>
            <w:szCs w:val="28"/>
            <w:lang w:bidi="fa-IR"/>
          </w:rPr>
          <w:t>pandas</w:t>
        </w:r>
        <w:r w:rsidR="00332F8B">
          <w:rPr>
            <w:rFonts w:cs="Calibri" w:hint="cs"/>
            <w:sz w:val="28"/>
            <w:szCs w:val="28"/>
            <w:rtl/>
            <w:lang w:bidi="fa-IR"/>
          </w:rPr>
          <w:t xml:space="preserve"> دستور بدیم که این </w:t>
        </w:r>
        <w:r w:rsidR="00332F8B">
          <w:rPr>
            <w:rFonts w:cs="Calibri"/>
            <w:sz w:val="28"/>
            <w:szCs w:val="28"/>
            <w:lang w:bidi="fa-IR"/>
          </w:rPr>
          <w:t>index</w:t>
        </w:r>
        <w:r w:rsidR="00332F8B">
          <w:rPr>
            <w:rFonts w:cs="Calibri" w:hint="cs"/>
            <w:sz w:val="28"/>
            <w:szCs w:val="28"/>
            <w:rtl/>
            <w:lang w:bidi="fa-IR"/>
          </w:rPr>
          <w:t xml:space="preserve"> ها رو نزار برای هر خط از فایل. چطور؟ </w:t>
        </w:r>
        <w:r w:rsidR="00332F8B">
          <w:rPr>
            <w:rFonts w:cs="Calibri"/>
            <w:sz w:val="28"/>
            <w:szCs w:val="28"/>
            <w:lang w:bidi="fa-IR"/>
          </w:rPr>
          <w:t>pandas.to_csv(addres, index=False)</w:t>
        </w:r>
      </w:ins>
      <w:ins w:id="3530" w:author="Microsoft account" w:date="2025-10-09T09:34:00Z">
        <w:r w:rsidR="00332F8B">
          <w:rPr>
            <w:rFonts w:cs="Calibri" w:hint="cs"/>
            <w:sz w:val="28"/>
            <w:szCs w:val="28"/>
            <w:rtl/>
            <w:lang w:bidi="fa-IR"/>
          </w:rPr>
          <w:t xml:space="preserve"> با گذاشتن </w:t>
        </w:r>
        <w:r w:rsidR="00332F8B">
          <w:rPr>
            <w:rFonts w:cs="Calibri"/>
            <w:sz w:val="28"/>
            <w:szCs w:val="28"/>
            <w:lang w:bidi="fa-IR"/>
          </w:rPr>
          <w:t>index=False</w:t>
        </w:r>
        <w:r w:rsidR="00332F8B">
          <w:rPr>
            <w:rFonts w:cs="Calibri" w:hint="cs"/>
            <w:sz w:val="28"/>
            <w:szCs w:val="28"/>
            <w:rtl/>
            <w:lang w:bidi="fa-IR"/>
          </w:rPr>
          <w:t xml:space="preserve"> .</w:t>
        </w:r>
      </w:ins>
    </w:p>
    <w:p w14:paraId="262C8DA5" w14:textId="77777777" w:rsidR="00332F8B" w:rsidRDefault="00332F8B">
      <w:pPr>
        <w:bidi/>
        <w:spacing w:after="0" w:line="276" w:lineRule="auto"/>
        <w:rPr>
          <w:ins w:id="3531" w:author="Microsoft account" w:date="2025-10-09T09:34:00Z"/>
          <w:rFonts w:cs="Calibri"/>
          <w:sz w:val="28"/>
          <w:szCs w:val="28"/>
          <w:rtl/>
          <w:lang w:bidi="fa-IR"/>
        </w:rPr>
        <w:pPrChange w:id="3532" w:author="Microsoft account" w:date="2025-10-09T09:34:00Z">
          <w:pPr>
            <w:bidi/>
            <w:spacing w:after="0" w:line="276" w:lineRule="auto"/>
            <w:jc w:val="both"/>
          </w:pPr>
        </w:pPrChange>
      </w:pPr>
    </w:p>
    <w:p w14:paraId="1A01F9FD" w14:textId="253DF8DE" w:rsidR="00332F8B" w:rsidRDefault="00332F8B">
      <w:pPr>
        <w:bidi/>
        <w:spacing w:after="0" w:line="276" w:lineRule="auto"/>
        <w:rPr>
          <w:ins w:id="3533" w:author="Microsoft account" w:date="2025-10-09T09:56:00Z"/>
          <w:rFonts w:cs="Calibri"/>
          <w:sz w:val="28"/>
          <w:szCs w:val="28"/>
          <w:lang w:bidi="fa-IR"/>
        </w:rPr>
        <w:pPrChange w:id="3534" w:author="Microsoft account" w:date="2025-10-09T09:34:00Z">
          <w:pPr>
            <w:bidi/>
            <w:spacing w:after="0" w:line="276" w:lineRule="auto"/>
            <w:jc w:val="both"/>
          </w:pPr>
        </w:pPrChange>
      </w:pPr>
      <w:ins w:id="3535" w:author="Microsoft account" w:date="2025-10-09T09:34:00Z">
        <w:r>
          <w:rPr>
            <w:rFonts w:cs="Calibri" w:hint="cs"/>
            <w:sz w:val="28"/>
            <w:szCs w:val="28"/>
            <w:rtl/>
            <w:lang w:bidi="fa-IR"/>
          </w:rPr>
          <w:t>-</w:t>
        </w:r>
      </w:ins>
      <w:ins w:id="3536" w:author="Microsoft account" w:date="2025-10-09T09:52:00Z">
        <w:r w:rsidR="00031FC4">
          <w:rPr>
            <w:rFonts w:cs="Calibri" w:hint="cs"/>
            <w:sz w:val="28"/>
            <w:szCs w:val="28"/>
            <w:rtl/>
            <w:lang w:bidi="fa-IR"/>
          </w:rPr>
          <w:t xml:space="preserve">این پروژه هم به خوبی و خوشی تموم شد. ازش </w:t>
        </w:r>
      </w:ins>
      <w:ins w:id="3537" w:author="Microsoft account" w:date="2025-10-09T09:53:00Z">
        <w:r w:rsidR="00031FC4">
          <w:rPr>
            <w:rFonts w:cs="Calibri" w:hint="cs"/>
            <w:sz w:val="28"/>
            <w:szCs w:val="28"/>
            <w:rtl/>
            <w:lang w:bidi="fa-IR"/>
          </w:rPr>
          <w:t xml:space="preserve">میشه استفاده کرد جاهای مختلفی که میخوایم چیزی به خاطر بسپاریم. ورودیش یه </w:t>
        </w:r>
      </w:ins>
      <w:ins w:id="3538" w:author="Microsoft account" w:date="2025-10-09T09:54:00Z">
        <w:r w:rsidR="00031FC4">
          <w:rPr>
            <w:rFonts w:cs="Calibri" w:hint="cs"/>
            <w:sz w:val="28"/>
            <w:szCs w:val="28"/>
            <w:rtl/>
            <w:lang w:bidi="fa-IR"/>
          </w:rPr>
          <w:t xml:space="preserve">فایلِ </w:t>
        </w:r>
        <w:r w:rsidR="00031FC4">
          <w:rPr>
            <w:rFonts w:cs="Calibri"/>
            <w:sz w:val="28"/>
            <w:szCs w:val="28"/>
            <w:lang w:bidi="fa-IR"/>
          </w:rPr>
          <w:t>csv</w:t>
        </w:r>
        <w:r w:rsidR="00031FC4">
          <w:rPr>
            <w:rFonts w:cs="Calibri" w:hint="cs"/>
            <w:sz w:val="28"/>
            <w:szCs w:val="28"/>
            <w:rtl/>
            <w:lang w:bidi="fa-IR"/>
          </w:rPr>
          <w:t xml:space="preserve"> عه از </w:t>
        </w:r>
        <w:r w:rsidR="00031FC4">
          <w:rPr>
            <w:rFonts w:cs="Calibri"/>
            <w:sz w:val="28"/>
            <w:szCs w:val="28"/>
            <w:lang w:bidi="fa-IR"/>
          </w:rPr>
          <w:t>pair</w:t>
        </w:r>
        <w:r w:rsidR="00031FC4">
          <w:rPr>
            <w:rFonts w:cs="Calibri" w:hint="cs"/>
            <w:sz w:val="28"/>
            <w:szCs w:val="28"/>
            <w:rtl/>
            <w:lang w:bidi="fa-IR"/>
          </w:rPr>
          <w:t xml:space="preserve">ها که معادل هم دیگه هستن و میخوایم به یاد بسپاریم، اینجا کلمات انگلیسی-فارسی هستن که هزارتای پر استفاده هستن. ولی میتونه هر </w:t>
        </w:r>
        <w:r w:rsidR="00031FC4">
          <w:rPr>
            <w:rFonts w:cs="Calibri"/>
            <w:sz w:val="28"/>
            <w:szCs w:val="28"/>
            <w:lang w:bidi="fa-IR"/>
          </w:rPr>
          <w:t>pair</w:t>
        </w:r>
        <w:r w:rsidR="00031FC4">
          <w:rPr>
            <w:rFonts w:cs="Calibri" w:hint="cs"/>
            <w:sz w:val="28"/>
            <w:szCs w:val="28"/>
            <w:rtl/>
            <w:lang w:bidi="fa-IR"/>
          </w:rPr>
          <w:t xml:space="preserve"> دیگه ای باشه. به قولِ خودِ دوره ، میتونه </w:t>
        </w:r>
        <w:r w:rsidR="00031FC4">
          <w:rPr>
            <w:rFonts w:cs="Calibri"/>
            <w:sz w:val="28"/>
            <w:szCs w:val="28"/>
            <w:lang w:bidi="fa-IR"/>
          </w:rPr>
          <w:t>syntax</w:t>
        </w:r>
        <w:r w:rsidR="00031FC4">
          <w:rPr>
            <w:rFonts w:cs="Calibri" w:hint="cs"/>
            <w:sz w:val="28"/>
            <w:szCs w:val="28"/>
            <w:rtl/>
            <w:lang w:bidi="fa-IR"/>
          </w:rPr>
          <w:t xml:space="preserve"> باشه یا هرچیز دیگه ای . </w:t>
        </w:r>
      </w:ins>
      <w:ins w:id="3539" w:author="Microsoft account" w:date="2025-10-09T09:56:00Z">
        <w:r w:rsidR="00031FC4">
          <w:rPr>
            <w:rFonts w:cs="Calibri" w:hint="cs"/>
            <w:sz w:val="28"/>
            <w:szCs w:val="28"/>
            <w:rtl/>
            <w:lang w:bidi="fa-IR"/>
          </w:rPr>
          <w:t xml:space="preserve">پس، یه فایل </w:t>
        </w:r>
        <w:r w:rsidR="00031FC4">
          <w:rPr>
            <w:rFonts w:cs="Calibri"/>
            <w:sz w:val="28"/>
            <w:szCs w:val="28"/>
            <w:lang w:bidi="fa-IR"/>
          </w:rPr>
          <w:t>csv</w:t>
        </w:r>
        <w:r w:rsidR="00031FC4">
          <w:rPr>
            <w:rFonts w:cs="Calibri" w:hint="cs"/>
            <w:sz w:val="28"/>
            <w:szCs w:val="28"/>
            <w:rtl/>
            <w:lang w:bidi="fa-IR"/>
          </w:rPr>
          <w:t xml:space="preserve"> که دوتا ستون داره که هررکورد </w:t>
        </w:r>
        <w:r w:rsidR="00031FC4">
          <w:rPr>
            <w:rFonts w:cs="Calibri"/>
            <w:sz w:val="28"/>
            <w:szCs w:val="28"/>
            <w:lang w:bidi="fa-IR"/>
          </w:rPr>
          <w:t>pair</w:t>
        </w:r>
        <w:r w:rsidR="00031FC4">
          <w:rPr>
            <w:rFonts w:cs="Calibri" w:hint="cs"/>
            <w:sz w:val="28"/>
            <w:szCs w:val="28"/>
            <w:rtl/>
            <w:lang w:bidi="fa-IR"/>
          </w:rPr>
          <w:t xml:space="preserve"> های هم هستن، تِ مام</w:t>
        </w:r>
      </w:ins>
    </w:p>
    <w:p w14:paraId="6494CAF1" w14:textId="0E4B4326" w:rsidR="004D3599" w:rsidRDefault="004D3599">
      <w:pPr>
        <w:bidi/>
        <w:spacing w:after="0" w:line="276" w:lineRule="auto"/>
        <w:rPr>
          <w:ins w:id="3540" w:author="Microsoft account" w:date="2025-10-09T09:56:00Z"/>
          <w:rFonts w:cs="Calibri"/>
          <w:sz w:val="28"/>
          <w:szCs w:val="28"/>
          <w:rtl/>
          <w:lang w:bidi="fa-IR"/>
        </w:rPr>
        <w:pPrChange w:id="3541" w:author="Microsoft account" w:date="2025-10-09T09:56:00Z">
          <w:pPr>
            <w:bidi/>
            <w:spacing w:after="0" w:line="276" w:lineRule="auto"/>
            <w:jc w:val="both"/>
          </w:pPr>
        </w:pPrChange>
      </w:pPr>
      <w:ins w:id="3542" w:author="Microsoft account" w:date="2025-10-09T09:57:00Z">
        <w:r>
          <w:rPr>
            <w:rFonts w:cs="Calibri"/>
            <w:sz w:val="28"/>
            <w:szCs w:val="28"/>
            <w:lang w:bidi="fa-IR"/>
          </w:rPr>
          <w:t>End of Day031</w:t>
        </w:r>
      </w:ins>
    </w:p>
    <w:p w14:paraId="55812F4B" w14:textId="77777777" w:rsidR="00031FC4" w:rsidRDefault="00031FC4">
      <w:pPr>
        <w:bidi/>
        <w:spacing w:after="0" w:line="276" w:lineRule="auto"/>
        <w:rPr>
          <w:ins w:id="3543" w:author="Microsoft account" w:date="2025-10-09T09:56:00Z"/>
          <w:rFonts w:cs="Calibri"/>
          <w:sz w:val="28"/>
          <w:szCs w:val="28"/>
          <w:rtl/>
          <w:lang w:bidi="fa-IR"/>
        </w:rPr>
        <w:pPrChange w:id="3544" w:author="Microsoft account" w:date="2025-10-09T09:56:00Z">
          <w:pPr>
            <w:bidi/>
            <w:spacing w:after="0" w:line="276" w:lineRule="auto"/>
            <w:jc w:val="both"/>
          </w:pPr>
        </w:pPrChange>
      </w:pPr>
    </w:p>
    <w:p w14:paraId="5800377F" w14:textId="5250A086" w:rsidR="00031FC4" w:rsidRDefault="00031FC4">
      <w:pPr>
        <w:bidi/>
        <w:spacing w:after="0" w:line="276" w:lineRule="auto"/>
        <w:rPr>
          <w:ins w:id="3545" w:author="Microsoft account" w:date="2025-10-09T09:56:00Z"/>
          <w:rFonts w:cs="Calibri"/>
          <w:sz w:val="28"/>
          <w:szCs w:val="28"/>
          <w:lang w:bidi="fa-IR"/>
        </w:rPr>
        <w:pPrChange w:id="3546" w:author="Microsoft account" w:date="2025-10-09T09:56:00Z">
          <w:pPr>
            <w:bidi/>
            <w:spacing w:after="0" w:line="276" w:lineRule="auto"/>
            <w:jc w:val="both"/>
          </w:pPr>
        </w:pPrChange>
      </w:pPr>
      <w:ins w:id="3547" w:author="Microsoft account" w:date="2025-10-09T09:56:00Z">
        <w:r>
          <w:rPr>
            <w:rFonts w:cs="Calibri"/>
            <w:sz w:val="28"/>
            <w:szCs w:val="28"/>
            <w:lang w:bidi="fa-IR"/>
          </w:rPr>
          <w:t>Day032</w:t>
        </w:r>
      </w:ins>
    </w:p>
    <w:p w14:paraId="3A92D891" w14:textId="28FA95B4" w:rsidR="008868C9" w:rsidRDefault="000F3655">
      <w:pPr>
        <w:bidi/>
        <w:spacing w:after="0" w:line="276" w:lineRule="auto"/>
        <w:rPr>
          <w:ins w:id="3548" w:author="Microsoft account" w:date="2025-10-09T09:59:00Z"/>
          <w:rFonts w:cs="Calibri"/>
          <w:sz w:val="28"/>
          <w:szCs w:val="28"/>
          <w:rtl/>
          <w:lang w:bidi="fa-IR"/>
        </w:rPr>
        <w:pPrChange w:id="3549" w:author="Microsoft account" w:date="2025-10-09T09:56:00Z">
          <w:pPr>
            <w:bidi/>
            <w:spacing w:after="0" w:line="276" w:lineRule="auto"/>
            <w:jc w:val="both"/>
          </w:pPr>
        </w:pPrChange>
      </w:pPr>
      <w:ins w:id="3550" w:author="Microsoft account" w:date="2025-10-09T09:59:00Z">
        <w:r>
          <w:rPr>
            <w:rFonts w:cs="Calibri"/>
            <w:sz w:val="28"/>
            <w:szCs w:val="28"/>
            <w:lang w:bidi="fa-IR"/>
          </w:rPr>
          <w:t>Email SMTP and the datetime module</w:t>
        </w:r>
      </w:ins>
    </w:p>
    <w:p w14:paraId="217F3AAC" w14:textId="77777777" w:rsidR="000F3655" w:rsidRDefault="000F3655">
      <w:pPr>
        <w:bidi/>
        <w:spacing w:after="0" w:line="276" w:lineRule="auto"/>
        <w:rPr>
          <w:ins w:id="3551" w:author="Microsoft account" w:date="2025-10-09T09:03:00Z"/>
          <w:rFonts w:cs="Calibri"/>
          <w:sz w:val="28"/>
          <w:szCs w:val="28"/>
          <w:lang w:bidi="fa-IR"/>
        </w:rPr>
        <w:pPrChange w:id="3552" w:author="Microsoft account" w:date="2025-10-09T09:59:00Z">
          <w:pPr>
            <w:bidi/>
            <w:spacing w:after="0" w:line="276" w:lineRule="auto"/>
            <w:jc w:val="both"/>
          </w:pPr>
        </w:pPrChange>
      </w:pPr>
    </w:p>
    <w:p w14:paraId="52990B7D" w14:textId="4A9DEA81" w:rsidR="00984BB5" w:rsidRDefault="000F3655">
      <w:pPr>
        <w:bidi/>
        <w:spacing w:after="0" w:line="276" w:lineRule="auto"/>
        <w:rPr>
          <w:ins w:id="3553" w:author="Microsoft account" w:date="2025-10-09T09:59:00Z"/>
          <w:rFonts w:cs="Calibri"/>
          <w:sz w:val="28"/>
          <w:szCs w:val="28"/>
          <w:rtl/>
          <w:lang w:bidi="fa-IR"/>
        </w:rPr>
        <w:pPrChange w:id="3554" w:author="Microsoft account" w:date="2025-10-09T09:03:00Z">
          <w:pPr>
            <w:bidi/>
            <w:spacing w:after="0" w:line="276" w:lineRule="auto"/>
            <w:jc w:val="both"/>
          </w:pPr>
        </w:pPrChange>
      </w:pPr>
      <w:ins w:id="3555" w:author="Microsoft account" w:date="2025-10-09T09:58:00Z">
        <w:r>
          <w:rPr>
            <w:rFonts w:cs="Calibri"/>
            <w:sz w:val="28"/>
            <w:szCs w:val="28"/>
            <w:lang w:bidi="fa-IR"/>
          </w:rPr>
          <w:t>-</w:t>
        </w:r>
      </w:ins>
      <w:ins w:id="3556" w:author="Microsoft account" w:date="2025-10-09T09:59:00Z">
        <w:r>
          <w:rPr>
            <w:rFonts w:cs="Calibri" w:hint="cs"/>
            <w:sz w:val="28"/>
            <w:szCs w:val="28"/>
            <w:rtl/>
            <w:lang w:bidi="fa-IR"/>
          </w:rPr>
          <w:t xml:space="preserve">اولی رو نمیدونم چیه، ولی از دومی قبلا استفاده کردیم داخل </w:t>
        </w:r>
        <w:r>
          <w:rPr>
            <w:rFonts w:cs="Calibri"/>
            <w:sz w:val="28"/>
            <w:szCs w:val="28"/>
            <w:lang w:bidi="fa-IR"/>
          </w:rPr>
          <w:t>PTK</w:t>
        </w:r>
        <w:r>
          <w:rPr>
            <w:rFonts w:cs="Calibri" w:hint="cs"/>
            <w:sz w:val="28"/>
            <w:szCs w:val="28"/>
            <w:rtl/>
            <w:lang w:bidi="fa-IR"/>
          </w:rPr>
          <w:t xml:space="preserve"> .</w:t>
        </w:r>
      </w:ins>
    </w:p>
    <w:p w14:paraId="70ECE1C3" w14:textId="77777777" w:rsidR="000F3655" w:rsidRDefault="000F3655">
      <w:pPr>
        <w:bidi/>
        <w:spacing w:after="0" w:line="276" w:lineRule="auto"/>
        <w:rPr>
          <w:ins w:id="3557" w:author="Microsoft account" w:date="2025-10-09T09:59:00Z"/>
          <w:rFonts w:cs="Calibri"/>
          <w:sz w:val="28"/>
          <w:szCs w:val="28"/>
          <w:rtl/>
          <w:lang w:bidi="fa-IR"/>
        </w:rPr>
        <w:pPrChange w:id="3558" w:author="Microsoft account" w:date="2025-10-09T09:59:00Z">
          <w:pPr>
            <w:bidi/>
            <w:spacing w:after="0" w:line="276" w:lineRule="auto"/>
            <w:jc w:val="both"/>
          </w:pPr>
        </w:pPrChange>
      </w:pPr>
    </w:p>
    <w:p w14:paraId="273A29A9" w14:textId="5A82DCFA" w:rsidR="000F3655" w:rsidRDefault="000F3655">
      <w:pPr>
        <w:bidi/>
        <w:spacing w:after="0" w:line="276" w:lineRule="auto"/>
        <w:rPr>
          <w:ins w:id="3559" w:author="Microsoft account" w:date="2025-10-09T10:01:00Z"/>
          <w:rFonts w:cs="Calibri"/>
          <w:sz w:val="28"/>
          <w:szCs w:val="28"/>
          <w:rtl/>
          <w:lang w:bidi="fa-IR"/>
        </w:rPr>
        <w:pPrChange w:id="3560" w:author="Microsoft account" w:date="2025-10-09T09:59:00Z">
          <w:pPr>
            <w:bidi/>
            <w:spacing w:after="0" w:line="276" w:lineRule="auto"/>
            <w:jc w:val="both"/>
          </w:pPr>
        </w:pPrChange>
      </w:pPr>
      <w:ins w:id="3561" w:author="Microsoft account" w:date="2025-10-09T09:59:00Z">
        <w:r>
          <w:rPr>
            <w:rFonts w:cs="Calibri" w:hint="cs"/>
            <w:sz w:val="28"/>
            <w:szCs w:val="28"/>
            <w:rtl/>
            <w:lang w:bidi="fa-IR"/>
          </w:rPr>
          <w:t>-</w:t>
        </w:r>
      </w:ins>
      <w:ins w:id="3562" w:author="Microsoft account" w:date="2025-10-09T10:00:00Z">
        <w:r>
          <w:rPr>
            <w:rFonts w:cs="Calibri" w:hint="cs"/>
            <w:sz w:val="28"/>
            <w:szCs w:val="28"/>
            <w:rtl/>
            <w:lang w:bidi="fa-IR"/>
          </w:rPr>
          <w:t xml:space="preserve">قضیه </w:t>
        </w:r>
        <w:r>
          <w:rPr>
            <w:rFonts w:cs="Calibri"/>
            <w:sz w:val="28"/>
            <w:szCs w:val="28"/>
            <w:lang w:bidi="fa-IR"/>
          </w:rPr>
          <w:t>Email SMTP</w:t>
        </w:r>
        <w:r>
          <w:rPr>
            <w:rFonts w:cs="Calibri" w:hint="cs"/>
            <w:sz w:val="28"/>
            <w:szCs w:val="28"/>
            <w:rtl/>
            <w:lang w:bidi="fa-IR"/>
          </w:rPr>
          <w:t xml:space="preserve"> اینه که چطوری با </w:t>
        </w:r>
        <w:r>
          <w:rPr>
            <w:rFonts w:cs="Calibri"/>
            <w:sz w:val="28"/>
            <w:szCs w:val="28"/>
            <w:lang w:bidi="fa-IR"/>
          </w:rPr>
          <w:t>python</w:t>
        </w:r>
        <w:r>
          <w:rPr>
            <w:rFonts w:cs="Calibri" w:hint="cs"/>
            <w:sz w:val="28"/>
            <w:szCs w:val="28"/>
            <w:rtl/>
            <w:lang w:bidi="fa-IR"/>
          </w:rPr>
          <w:t xml:space="preserve"> یسری </w:t>
        </w:r>
        <w:r>
          <w:rPr>
            <w:rFonts w:cs="Calibri"/>
            <w:sz w:val="28"/>
            <w:szCs w:val="28"/>
            <w:lang w:bidi="fa-IR"/>
          </w:rPr>
          <w:t xml:space="preserve">email </w:t>
        </w:r>
        <w:r>
          <w:rPr>
            <w:rFonts w:cs="Calibri" w:hint="cs"/>
            <w:sz w:val="28"/>
            <w:szCs w:val="28"/>
            <w:rtl/>
            <w:lang w:bidi="fa-IR"/>
          </w:rPr>
          <w:t xml:space="preserve"> اتوماتیک بفرستیم برای دیگران. که پایه پروژه امروزه که </w:t>
        </w:r>
        <w:r>
          <w:rPr>
            <w:rFonts w:cs="Calibri"/>
            <w:sz w:val="28"/>
            <w:szCs w:val="28"/>
            <w:lang w:bidi="fa-IR"/>
          </w:rPr>
          <w:t>Happy Birthday Email</w:t>
        </w:r>
        <w:r>
          <w:rPr>
            <w:rFonts w:cs="Calibri" w:hint="cs"/>
            <w:sz w:val="28"/>
            <w:szCs w:val="28"/>
            <w:rtl/>
            <w:lang w:bidi="fa-IR"/>
          </w:rPr>
          <w:t xml:space="preserve"> هست که قراره به افراد توی روز های مشخصی </w:t>
        </w:r>
      </w:ins>
      <w:ins w:id="3563" w:author="Microsoft account" w:date="2025-10-09T10:01:00Z">
        <w:r>
          <w:rPr>
            <w:rFonts w:cs="Calibri" w:hint="cs"/>
            <w:sz w:val="28"/>
            <w:szCs w:val="28"/>
            <w:rtl/>
            <w:lang w:bidi="fa-IR"/>
          </w:rPr>
          <w:t xml:space="preserve">که تولدشون باشه، ایمیل مبارک باد بفرسته. جالبه. میشه روی تلگرام هم استفاده ش کرد. </w:t>
        </w:r>
      </w:ins>
    </w:p>
    <w:p w14:paraId="01CE1832" w14:textId="77777777" w:rsidR="000F3655" w:rsidRDefault="000F3655">
      <w:pPr>
        <w:bidi/>
        <w:spacing w:after="0" w:line="276" w:lineRule="auto"/>
        <w:rPr>
          <w:ins w:id="3564" w:author="Microsoft account" w:date="2025-10-09T10:01:00Z"/>
          <w:rFonts w:cs="Calibri"/>
          <w:sz w:val="28"/>
          <w:szCs w:val="28"/>
          <w:rtl/>
          <w:lang w:bidi="fa-IR"/>
        </w:rPr>
        <w:pPrChange w:id="3565" w:author="Microsoft account" w:date="2025-10-09T10:01:00Z">
          <w:pPr>
            <w:bidi/>
            <w:spacing w:after="0" w:line="276" w:lineRule="auto"/>
            <w:jc w:val="both"/>
          </w:pPr>
        </w:pPrChange>
      </w:pPr>
    </w:p>
    <w:p w14:paraId="6964401B" w14:textId="785B8783" w:rsidR="000F3655" w:rsidRDefault="000F3655">
      <w:pPr>
        <w:bidi/>
        <w:spacing w:after="0" w:line="276" w:lineRule="auto"/>
        <w:rPr>
          <w:ins w:id="3566" w:author="Microsoft account" w:date="2025-10-09T10:03:00Z"/>
          <w:rFonts w:cs="Calibri"/>
          <w:sz w:val="28"/>
          <w:szCs w:val="28"/>
          <w:rtl/>
          <w:lang w:bidi="fa-IR"/>
        </w:rPr>
        <w:pPrChange w:id="3567" w:author="Microsoft account" w:date="2025-10-09T10:01:00Z">
          <w:pPr>
            <w:bidi/>
            <w:spacing w:after="0" w:line="276" w:lineRule="auto"/>
            <w:jc w:val="both"/>
          </w:pPr>
        </w:pPrChange>
      </w:pPr>
      <w:ins w:id="3568" w:author="Microsoft account" w:date="2025-10-09T10:01:00Z">
        <w:r>
          <w:rPr>
            <w:rFonts w:cs="Calibri" w:hint="cs"/>
            <w:sz w:val="28"/>
            <w:szCs w:val="28"/>
            <w:rtl/>
            <w:lang w:bidi="fa-IR"/>
          </w:rPr>
          <w:t>-</w:t>
        </w:r>
      </w:ins>
      <w:ins w:id="3569" w:author="Microsoft account" w:date="2025-10-09T10:03:00Z">
        <w:r>
          <w:rPr>
            <w:rFonts w:cs="Calibri"/>
            <w:sz w:val="28"/>
            <w:szCs w:val="28"/>
            <w:lang w:bidi="fa-IR"/>
          </w:rPr>
          <w:t>Email SMTP</w:t>
        </w:r>
        <w:r>
          <w:rPr>
            <w:rFonts w:cs="Calibri" w:hint="cs"/>
            <w:sz w:val="28"/>
            <w:szCs w:val="28"/>
            <w:rtl/>
            <w:lang w:bidi="fa-IR"/>
          </w:rPr>
          <w:t xml:space="preserve"> یه </w:t>
        </w:r>
        <w:r>
          <w:rPr>
            <w:rFonts w:cs="Calibri"/>
            <w:sz w:val="28"/>
            <w:szCs w:val="28"/>
            <w:lang w:bidi="fa-IR"/>
          </w:rPr>
          <w:t>built-in module</w:t>
        </w:r>
        <w:r>
          <w:rPr>
            <w:rFonts w:cs="Calibri" w:hint="cs"/>
            <w:sz w:val="28"/>
            <w:szCs w:val="28"/>
            <w:rtl/>
            <w:lang w:bidi="fa-IR"/>
          </w:rPr>
          <w:t xml:space="preserve"> هست (مثلِ </w:t>
        </w:r>
        <w:r>
          <w:rPr>
            <w:rFonts w:cs="Calibri"/>
            <w:sz w:val="28"/>
            <w:szCs w:val="28"/>
            <w:lang w:bidi="fa-IR"/>
          </w:rPr>
          <w:t>datetime</w:t>
        </w:r>
        <w:r>
          <w:rPr>
            <w:rFonts w:cs="Calibri" w:hint="cs"/>
            <w:sz w:val="28"/>
            <w:szCs w:val="28"/>
            <w:rtl/>
            <w:lang w:bidi="fa-IR"/>
          </w:rPr>
          <w:t xml:space="preserve">) که برای فرستادن </w:t>
        </w:r>
        <w:r>
          <w:rPr>
            <w:rFonts w:cs="Calibri"/>
            <w:sz w:val="28"/>
            <w:szCs w:val="28"/>
            <w:lang w:bidi="fa-IR"/>
          </w:rPr>
          <w:t>email</w:t>
        </w:r>
        <w:r>
          <w:rPr>
            <w:rFonts w:cs="Calibri" w:hint="cs"/>
            <w:sz w:val="28"/>
            <w:szCs w:val="28"/>
            <w:rtl/>
            <w:lang w:bidi="fa-IR"/>
          </w:rPr>
          <w:t xml:space="preserve"> هستش به صورت آماده.</w:t>
        </w:r>
      </w:ins>
    </w:p>
    <w:p w14:paraId="25BA54FF" w14:textId="77777777" w:rsidR="000F3655" w:rsidRDefault="000F3655">
      <w:pPr>
        <w:bidi/>
        <w:spacing w:after="0" w:line="276" w:lineRule="auto"/>
        <w:rPr>
          <w:ins w:id="3570" w:author="Microsoft account" w:date="2025-10-09T10:03:00Z"/>
          <w:rFonts w:cs="Calibri"/>
          <w:sz w:val="28"/>
          <w:szCs w:val="28"/>
          <w:rtl/>
          <w:lang w:bidi="fa-IR"/>
        </w:rPr>
        <w:pPrChange w:id="3571" w:author="Microsoft account" w:date="2025-10-09T10:03:00Z">
          <w:pPr>
            <w:bidi/>
            <w:spacing w:after="0" w:line="276" w:lineRule="auto"/>
            <w:jc w:val="both"/>
          </w:pPr>
        </w:pPrChange>
      </w:pPr>
    </w:p>
    <w:p w14:paraId="6A6A945D" w14:textId="7DB9B3D3" w:rsidR="000F3655" w:rsidRDefault="000F3655">
      <w:pPr>
        <w:bidi/>
        <w:spacing w:after="0" w:line="276" w:lineRule="auto"/>
        <w:rPr>
          <w:ins w:id="3572" w:author="Microsoft account" w:date="2025-10-09T10:05:00Z"/>
          <w:rFonts w:cs="Calibri"/>
          <w:sz w:val="28"/>
          <w:szCs w:val="28"/>
          <w:rtl/>
          <w:lang w:bidi="fa-IR"/>
        </w:rPr>
        <w:pPrChange w:id="3573" w:author="Microsoft account" w:date="2025-10-10T17:25:00Z">
          <w:pPr>
            <w:bidi/>
            <w:spacing w:after="0" w:line="276" w:lineRule="auto"/>
            <w:jc w:val="both"/>
          </w:pPr>
        </w:pPrChange>
      </w:pPr>
      <w:ins w:id="3574" w:author="Microsoft account" w:date="2025-10-09T10:03:00Z">
        <w:r>
          <w:rPr>
            <w:rFonts w:cs="Calibri" w:hint="cs"/>
            <w:sz w:val="28"/>
            <w:szCs w:val="28"/>
            <w:rtl/>
            <w:lang w:bidi="fa-IR"/>
          </w:rPr>
          <w:t>-</w:t>
        </w:r>
      </w:ins>
      <w:ins w:id="3575" w:author="Microsoft account" w:date="2025-10-09T10:04:00Z">
        <w:r w:rsidR="000A57EC">
          <w:rPr>
            <w:rFonts w:cs="Calibri" w:hint="cs"/>
            <w:sz w:val="28"/>
            <w:szCs w:val="28"/>
            <w:rtl/>
            <w:lang w:bidi="fa-IR"/>
          </w:rPr>
          <w:t xml:space="preserve">نکته : فکر میکنم، </w:t>
        </w:r>
      </w:ins>
      <w:ins w:id="3576" w:author="Microsoft account" w:date="2025-10-10T17:25:00Z">
        <w:r w:rsidR="008E1AA7">
          <w:rPr>
            <w:rFonts w:cs="Calibri" w:hint="cs"/>
            <w:sz w:val="28"/>
            <w:szCs w:val="28"/>
            <w:rtl/>
            <w:lang w:bidi="fa-IR"/>
          </w:rPr>
          <w:t>وقت</w:t>
        </w:r>
      </w:ins>
      <w:ins w:id="3577" w:author="Microsoft account" w:date="2025-10-09T10:04:00Z">
        <w:r w:rsidR="000A57EC">
          <w:rPr>
            <w:rFonts w:cs="Calibri" w:hint="cs"/>
            <w:sz w:val="28"/>
            <w:szCs w:val="28"/>
            <w:rtl/>
            <w:lang w:bidi="fa-IR"/>
          </w:rPr>
          <w:t xml:space="preserve">ایی که ما فقط وفقط با زمان کار داریم، که به این معنیه که تاریخ برامون مهم نیست و دقتی که نیاز داریم کمتر از یک روزِ ، در حد ساعت و دقیقه و ثانیه و حتی میلی ثانیه س ، میریم سراغ </w:t>
        </w:r>
      </w:ins>
      <w:ins w:id="3578" w:author="Microsoft account" w:date="2025-10-09T10:05:00Z">
        <w:r w:rsidR="000A57EC">
          <w:rPr>
            <w:rFonts w:cs="Calibri"/>
            <w:sz w:val="28"/>
            <w:szCs w:val="28"/>
            <w:lang w:bidi="fa-IR"/>
          </w:rPr>
          <w:t>time</w:t>
        </w:r>
        <w:r w:rsidR="000A57EC">
          <w:rPr>
            <w:rFonts w:cs="Calibri" w:hint="cs"/>
            <w:sz w:val="28"/>
            <w:szCs w:val="28"/>
            <w:rtl/>
            <w:lang w:bidi="fa-IR"/>
          </w:rPr>
          <w:t xml:space="preserve"> ولی اگر هم دقتِ </w:t>
        </w:r>
        <w:r w:rsidR="000A57EC">
          <w:rPr>
            <w:rFonts w:cs="Calibri"/>
            <w:sz w:val="28"/>
            <w:szCs w:val="28"/>
            <w:lang w:bidi="fa-IR"/>
          </w:rPr>
          <w:t>time</w:t>
        </w:r>
        <w:r w:rsidR="000A57EC">
          <w:rPr>
            <w:rFonts w:cs="Calibri" w:hint="cs"/>
            <w:sz w:val="28"/>
            <w:szCs w:val="28"/>
            <w:rtl/>
            <w:lang w:bidi="fa-IR"/>
          </w:rPr>
          <w:t xml:space="preserve"> رو میخوایم هم تاریخ رو ، میریم سراغ </w:t>
        </w:r>
        <w:r w:rsidR="000A57EC">
          <w:rPr>
            <w:rFonts w:cs="Calibri"/>
            <w:sz w:val="28"/>
            <w:szCs w:val="28"/>
            <w:lang w:bidi="fa-IR"/>
          </w:rPr>
          <w:t>datetime</w:t>
        </w:r>
        <w:r w:rsidR="000A57EC">
          <w:rPr>
            <w:rFonts w:cs="Calibri" w:hint="cs"/>
            <w:sz w:val="28"/>
            <w:szCs w:val="28"/>
            <w:rtl/>
            <w:lang w:bidi="fa-IR"/>
          </w:rPr>
          <w:t xml:space="preserve"> </w:t>
        </w:r>
      </w:ins>
    </w:p>
    <w:p w14:paraId="4BA96595" w14:textId="77777777" w:rsidR="000A57EC" w:rsidRDefault="000A57EC">
      <w:pPr>
        <w:bidi/>
        <w:spacing w:after="0" w:line="276" w:lineRule="auto"/>
        <w:rPr>
          <w:ins w:id="3579" w:author="Microsoft account" w:date="2025-10-09T10:05:00Z"/>
          <w:rFonts w:cs="Calibri"/>
          <w:sz w:val="28"/>
          <w:szCs w:val="28"/>
          <w:rtl/>
          <w:lang w:bidi="fa-IR"/>
        </w:rPr>
        <w:pPrChange w:id="3580" w:author="Microsoft account" w:date="2025-10-09T10:05:00Z">
          <w:pPr>
            <w:bidi/>
            <w:spacing w:after="0" w:line="276" w:lineRule="auto"/>
            <w:jc w:val="both"/>
          </w:pPr>
        </w:pPrChange>
      </w:pPr>
    </w:p>
    <w:p w14:paraId="030A7854" w14:textId="5F44AD52" w:rsidR="000A57EC" w:rsidRDefault="000A57EC">
      <w:pPr>
        <w:bidi/>
        <w:spacing w:after="0" w:line="276" w:lineRule="auto"/>
        <w:rPr>
          <w:ins w:id="3581" w:author="Microsoft account" w:date="2025-10-09T10:10:00Z"/>
          <w:rFonts w:cs="Calibri"/>
          <w:sz w:val="28"/>
          <w:szCs w:val="28"/>
          <w:lang w:bidi="fa-IR"/>
        </w:rPr>
        <w:pPrChange w:id="3582" w:author="Microsoft account" w:date="2025-10-09T10:05:00Z">
          <w:pPr>
            <w:bidi/>
            <w:spacing w:after="0" w:line="276" w:lineRule="auto"/>
            <w:jc w:val="both"/>
          </w:pPr>
        </w:pPrChange>
      </w:pPr>
      <w:ins w:id="3583" w:author="Microsoft account" w:date="2025-10-09T10:05:00Z">
        <w:r>
          <w:rPr>
            <w:rFonts w:cs="Calibri" w:hint="cs"/>
            <w:sz w:val="28"/>
            <w:szCs w:val="28"/>
            <w:rtl/>
            <w:lang w:bidi="fa-IR"/>
          </w:rPr>
          <w:t>-</w:t>
        </w:r>
      </w:ins>
      <w:ins w:id="3584" w:author="Microsoft account" w:date="2025-10-09T10:06:00Z">
        <w:r>
          <w:rPr>
            <w:rFonts w:cs="Calibri" w:hint="cs"/>
            <w:sz w:val="28"/>
            <w:szCs w:val="28"/>
            <w:rtl/>
            <w:lang w:bidi="fa-IR"/>
          </w:rPr>
          <w:t xml:space="preserve">خب داره درمورد پشتِ صحنۀ ارسال یه </w:t>
        </w:r>
        <w:r>
          <w:rPr>
            <w:rFonts w:cs="Calibri"/>
            <w:sz w:val="28"/>
            <w:szCs w:val="28"/>
            <w:lang w:bidi="fa-IR"/>
          </w:rPr>
          <w:t>email</w:t>
        </w:r>
        <w:r>
          <w:rPr>
            <w:rFonts w:cs="Calibri" w:hint="cs"/>
            <w:sz w:val="28"/>
            <w:szCs w:val="28"/>
            <w:rtl/>
            <w:lang w:bidi="fa-IR"/>
          </w:rPr>
          <w:t xml:space="preserve"> صحبت میکنه. اینکه یه فرستنده یا </w:t>
        </w:r>
      </w:ins>
      <w:ins w:id="3585" w:author="Microsoft account" w:date="2025-10-09T10:07:00Z">
        <w:r>
          <w:rPr>
            <w:rFonts w:cs="Calibri"/>
            <w:sz w:val="28"/>
            <w:szCs w:val="28"/>
            <w:lang w:bidi="fa-IR"/>
          </w:rPr>
          <w:t>sender</w:t>
        </w:r>
        <w:r>
          <w:rPr>
            <w:rFonts w:cs="Calibri" w:hint="cs"/>
            <w:sz w:val="28"/>
            <w:szCs w:val="28"/>
            <w:rtl/>
            <w:lang w:bidi="fa-IR"/>
          </w:rPr>
          <w:t xml:space="preserve"> داریم و یه گیرنده یا </w:t>
        </w:r>
        <w:r>
          <w:rPr>
            <w:rFonts w:cs="Calibri"/>
            <w:sz w:val="28"/>
            <w:szCs w:val="28"/>
            <w:lang w:bidi="fa-IR"/>
          </w:rPr>
          <w:t>recipient</w:t>
        </w:r>
        <w:r>
          <w:rPr>
            <w:rFonts w:cs="Calibri" w:hint="cs"/>
            <w:sz w:val="28"/>
            <w:szCs w:val="28"/>
            <w:rtl/>
            <w:lang w:bidi="fa-IR"/>
          </w:rPr>
          <w:t xml:space="preserve"> ، که </w:t>
        </w:r>
        <w:r>
          <w:rPr>
            <w:rFonts w:cs="Calibri"/>
            <w:sz w:val="28"/>
            <w:szCs w:val="28"/>
            <w:lang w:bidi="fa-IR"/>
          </w:rPr>
          <w:t>sender</w:t>
        </w:r>
        <w:r>
          <w:rPr>
            <w:rFonts w:cs="Calibri" w:hint="cs"/>
            <w:sz w:val="28"/>
            <w:szCs w:val="28"/>
            <w:rtl/>
            <w:lang w:bidi="fa-IR"/>
          </w:rPr>
          <w:t xml:space="preserve"> ایمیل رو میفرسته برای </w:t>
        </w:r>
        <w:r>
          <w:rPr>
            <w:rFonts w:cs="Calibri"/>
            <w:sz w:val="28"/>
            <w:szCs w:val="28"/>
            <w:lang w:bidi="fa-IR"/>
          </w:rPr>
          <w:t>server</w:t>
        </w:r>
        <w:r>
          <w:rPr>
            <w:rFonts w:cs="Calibri" w:hint="cs"/>
            <w:sz w:val="28"/>
            <w:szCs w:val="28"/>
            <w:rtl/>
            <w:lang w:bidi="fa-IR"/>
          </w:rPr>
          <w:t xml:space="preserve"> ، اونم میگیره میده به </w:t>
        </w:r>
        <w:r>
          <w:rPr>
            <w:rFonts w:cs="Calibri"/>
            <w:sz w:val="28"/>
            <w:szCs w:val="28"/>
            <w:lang w:bidi="fa-IR"/>
          </w:rPr>
          <w:t>server</w:t>
        </w:r>
        <w:r>
          <w:rPr>
            <w:rFonts w:cs="Calibri" w:hint="cs"/>
            <w:sz w:val="28"/>
            <w:szCs w:val="28"/>
            <w:rtl/>
            <w:lang w:bidi="fa-IR"/>
          </w:rPr>
          <w:t xml:space="preserve"> مربوط به </w:t>
        </w:r>
        <w:r>
          <w:rPr>
            <w:rFonts w:cs="Calibri"/>
            <w:sz w:val="28"/>
            <w:szCs w:val="28"/>
            <w:lang w:bidi="fa-IR"/>
          </w:rPr>
          <w:t>recipient</w:t>
        </w:r>
        <w:r>
          <w:rPr>
            <w:rFonts w:cs="Calibri" w:hint="cs"/>
            <w:sz w:val="28"/>
            <w:szCs w:val="28"/>
            <w:rtl/>
            <w:lang w:bidi="fa-IR"/>
          </w:rPr>
          <w:t xml:space="preserve"> و اونجا میمونه تا گیرنده بیاد و ایمیل رو دانلود کنه . به کلِ این فرایند میگن </w:t>
        </w:r>
      </w:ins>
      <w:ins w:id="3586" w:author="Microsoft account" w:date="2025-10-09T10:08:00Z">
        <w:r>
          <w:rPr>
            <w:rFonts w:cs="Calibri"/>
            <w:sz w:val="28"/>
            <w:szCs w:val="28"/>
            <w:lang w:bidi="fa-IR"/>
          </w:rPr>
          <w:t>SMTP</w:t>
        </w:r>
        <w:r>
          <w:rPr>
            <w:rFonts w:cs="Calibri" w:hint="cs"/>
            <w:sz w:val="28"/>
            <w:szCs w:val="28"/>
            <w:rtl/>
            <w:lang w:bidi="fa-IR"/>
          </w:rPr>
          <w:t xml:space="preserve"> که مخففِ </w:t>
        </w:r>
        <w:r>
          <w:rPr>
            <w:rFonts w:cs="Calibri"/>
            <w:sz w:val="28"/>
            <w:szCs w:val="28"/>
            <w:lang w:bidi="fa-IR"/>
          </w:rPr>
          <w:t>Simple Mail Transfer Protocol</w:t>
        </w:r>
        <w:r>
          <w:rPr>
            <w:rFonts w:cs="Calibri" w:hint="cs"/>
            <w:sz w:val="28"/>
            <w:szCs w:val="28"/>
            <w:rtl/>
            <w:lang w:bidi="fa-IR"/>
          </w:rPr>
          <w:t xml:space="preserve"> هست.</w:t>
        </w:r>
      </w:ins>
      <w:ins w:id="3587" w:author="Microsoft account" w:date="2025-10-10T17:26:00Z">
        <w:r w:rsidR="008E1AA7">
          <w:rPr>
            <w:rFonts w:cs="Calibri" w:hint="cs"/>
            <w:sz w:val="28"/>
            <w:szCs w:val="28"/>
            <w:rtl/>
            <w:lang w:bidi="fa-IR"/>
          </w:rPr>
          <w:t xml:space="preserve"> (</w:t>
        </w:r>
        <w:r w:rsidR="008E1AA7">
          <w:rPr>
            <w:rFonts w:cs="Calibri" w:hint="cs"/>
            <w:sz w:val="18"/>
            <w:szCs w:val="18"/>
            <w:rtl/>
            <w:lang w:bidi="fa-IR"/>
          </w:rPr>
          <w:t xml:space="preserve">که فکر میکنم دلیلش اینه که باید همیشه </w:t>
        </w:r>
        <w:r w:rsidR="008E1AA7">
          <w:rPr>
            <w:rFonts w:cs="Calibri" w:hint="cs"/>
            <w:sz w:val="18"/>
            <w:szCs w:val="18"/>
            <w:rtl/>
            <w:lang w:bidi="fa-IR"/>
          </w:rPr>
          <w:lastRenderedPageBreak/>
          <w:t xml:space="preserve">اون سیستم روشن باشه تا پیامی که میاد رو </w:t>
        </w:r>
        <w:r w:rsidR="008E1AA7">
          <w:rPr>
            <w:rFonts w:cs="Calibri"/>
            <w:sz w:val="18"/>
            <w:szCs w:val="18"/>
            <w:lang w:bidi="fa-IR"/>
          </w:rPr>
          <w:t>catch</w:t>
        </w:r>
        <w:r w:rsidR="008E1AA7">
          <w:rPr>
            <w:rFonts w:cs="Calibri" w:hint="cs"/>
            <w:sz w:val="18"/>
            <w:szCs w:val="18"/>
            <w:rtl/>
            <w:lang w:bidi="fa-IR"/>
          </w:rPr>
          <w:t xml:space="preserve"> کنه و نگه داره، درصورتی که اگر بخوایم نامه هارو مستقیم برای کامپیوتر های همدیگه بفرستیم احتمالش هست زمان هایی باشه که کامپیوتر ها خاموش باشن و پیام محو میشه عملا، چون روشن نبوده کامپیوتر که بخواد دریافت و ذخیره کنه، در اینجا یه سرور که همیشه بالاعه مثل گوگل اینارو میگیره و نگه میداره شما هرموقع خواستی بیا بردار</w:t>
        </w:r>
        <w:r w:rsidR="008E1AA7">
          <w:rPr>
            <w:rFonts w:cs="Calibri" w:hint="cs"/>
            <w:sz w:val="28"/>
            <w:szCs w:val="28"/>
            <w:rtl/>
            <w:lang w:bidi="fa-IR"/>
          </w:rPr>
          <w:t>)</w:t>
        </w:r>
      </w:ins>
      <w:ins w:id="3588" w:author="Microsoft account" w:date="2025-10-09T10:08:00Z">
        <w:r>
          <w:rPr>
            <w:rFonts w:cs="Calibri" w:hint="cs"/>
            <w:sz w:val="28"/>
            <w:szCs w:val="28"/>
            <w:rtl/>
            <w:lang w:bidi="fa-IR"/>
          </w:rPr>
          <w:t xml:space="preserve"> </w:t>
        </w:r>
      </w:ins>
      <w:ins w:id="3589" w:author="Microsoft account" w:date="2025-10-09T10:09:00Z">
        <w:r>
          <w:rPr>
            <w:rFonts w:cs="Calibri" w:hint="cs"/>
            <w:sz w:val="28"/>
            <w:szCs w:val="28"/>
            <w:rtl/>
            <w:lang w:bidi="fa-IR"/>
          </w:rPr>
          <w:t xml:space="preserve">حالا از اونجایی که با یه </w:t>
        </w:r>
        <w:r>
          <w:rPr>
            <w:rFonts w:cs="Calibri"/>
            <w:sz w:val="28"/>
            <w:szCs w:val="28"/>
            <w:lang w:bidi="fa-IR"/>
          </w:rPr>
          <w:t>protocol</w:t>
        </w:r>
        <w:r>
          <w:rPr>
            <w:rFonts w:cs="Calibri" w:hint="cs"/>
            <w:sz w:val="28"/>
            <w:szCs w:val="28"/>
            <w:rtl/>
            <w:lang w:bidi="fa-IR"/>
          </w:rPr>
          <w:t xml:space="preserve"> طرفیم، یعنی اینکه یسری روش اینجا مطرحه، مثال </w:t>
        </w:r>
        <w:r w:rsidRPr="008E1AA7">
          <w:rPr>
            <w:rFonts w:cs="Calibri" w:hint="eastAsia"/>
            <w:b/>
            <w:bCs/>
            <w:sz w:val="28"/>
            <w:szCs w:val="28"/>
            <w:rtl/>
            <w:lang w:bidi="fa-IR"/>
            <w:rPrChange w:id="3590" w:author="Microsoft account" w:date="2025-10-10T17:28:00Z">
              <w:rPr>
                <w:rFonts w:cs="Calibri" w:hint="eastAsia"/>
                <w:sz w:val="28"/>
                <w:szCs w:val="28"/>
                <w:rtl/>
                <w:lang w:bidi="fa-IR"/>
              </w:rPr>
            </w:rPrChange>
          </w:rPr>
          <w:t>پستچ</w:t>
        </w:r>
        <w:r w:rsidRPr="008E1AA7">
          <w:rPr>
            <w:rFonts w:cs="Calibri" w:hint="cs"/>
            <w:b/>
            <w:bCs/>
            <w:sz w:val="28"/>
            <w:szCs w:val="28"/>
            <w:rtl/>
            <w:lang w:bidi="fa-IR"/>
            <w:rPrChange w:id="3591" w:author="Microsoft account" w:date="2025-10-10T17:28:00Z">
              <w:rPr>
                <w:rFonts w:cs="Calibri" w:hint="cs"/>
                <w:sz w:val="28"/>
                <w:szCs w:val="28"/>
                <w:rtl/>
                <w:lang w:bidi="fa-IR"/>
              </w:rPr>
            </w:rPrChange>
          </w:rPr>
          <w:t>ی</w:t>
        </w:r>
        <w:r w:rsidRPr="008E1AA7">
          <w:rPr>
            <w:rFonts w:cs="Calibri"/>
            <w:b/>
            <w:bCs/>
            <w:sz w:val="28"/>
            <w:szCs w:val="28"/>
            <w:rtl/>
            <w:lang w:bidi="fa-IR"/>
            <w:rPrChange w:id="3592" w:author="Microsoft account" w:date="2025-10-10T17:28:00Z">
              <w:rPr>
                <w:rFonts w:cs="Calibri"/>
                <w:sz w:val="28"/>
                <w:szCs w:val="28"/>
                <w:rtl/>
                <w:lang w:bidi="fa-IR"/>
              </w:rPr>
            </w:rPrChange>
          </w:rPr>
          <w:t xml:space="preserve"> </w:t>
        </w:r>
        <w:r w:rsidRPr="008E1AA7">
          <w:rPr>
            <w:rFonts w:cs="Calibri" w:hint="eastAsia"/>
            <w:b/>
            <w:bCs/>
            <w:sz w:val="28"/>
            <w:szCs w:val="28"/>
            <w:rtl/>
            <w:lang w:bidi="fa-IR"/>
            <w:rPrChange w:id="3593" w:author="Microsoft account" w:date="2025-10-10T17:28:00Z">
              <w:rPr>
                <w:rFonts w:cs="Calibri" w:hint="eastAsia"/>
                <w:sz w:val="28"/>
                <w:szCs w:val="28"/>
                <w:rtl/>
                <w:lang w:bidi="fa-IR"/>
              </w:rPr>
            </w:rPrChange>
          </w:rPr>
          <w:t>و</w:t>
        </w:r>
        <w:r w:rsidRPr="008E1AA7">
          <w:rPr>
            <w:rFonts w:cs="Calibri"/>
            <w:b/>
            <w:bCs/>
            <w:sz w:val="28"/>
            <w:szCs w:val="28"/>
            <w:rtl/>
            <w:lang w:bidi="fa-IR"/>
            <w:rPrChange w:id="3594" w:author="Microsoft account" w:date="2025-10-10T17:28:00Z">
              <w:rPr>
                <w:rFonts w:cs="Calibri"/>
                <w:sz w:val="28"/>
                <w:szCs w:val="28"/>
                <w:rtl/>
                <w:lang w:bidi="fa-IR"/>
              </w:rPr>
            </w:rPrChange>
          </w:rPr>
          <w:t xml:space="preserve"> </w:t>
        </w:r>
        <w:r w:rsidRPr="008E1AA7">
          <w:rPr>
            <w:rFonts w:cs="Calibri" w:hint="eastAsia"/>
            <w:b/>
            <w:bCs/>
            <w:sz w:val="28"/>
            <w:szCs w:val="28"/>
            <w:rtl/>
            <w:lang w:bidi="fa-IR"/>
            <w:rPrChange w:id="3595" w:author="Microsoft account" w:date="2025-10-10T17:28:00Z">
              <w:rPr>
                <w:rFonts w:cs="Calibri" w:hint="eastAsia"/>
                <w:sz w:val="28"/>
                <w:szCs w:val="28"/>
                <w:rtl/>
                <w:lang w:bidi="fa-IR"/>
              </w:rPr>
            </w:rPrChange>
          </w:rPr>
          <w:t>مرکز</w:t>
        </w:r>
        <w:r w:rsidRPr="008E1AA7">
          <w:rPr>
            <w:rFonts w:cs="Calibri"/>
            <w:b/>
            <w:bCs/>
            <w:sz w:val="28"/>
            <w:szCs w:val="28"/>
            <w:rtl/>
            <w:lang w:bidi="fa-IR"/>
            <w:rPrChange w:id="3596" w:author="Microsoft account" w:date="2025-10-10T17:28:00Z">
              <w:rPr>
                <w:rFonts w:cs="Calibri"/>
                <w:sz w:val="28"/>
                <w:szCs w:val="28"/>
                <w:rtl/>
                <w:lang w:bidi="fa-IR"/>
              </w:rPr>
            </w:rPrChange>
          </w:rPr>
          <w:t xml:space="preserve"> </w:t>
        </w:r>
        <w:r w:rsidRPr="008E1AA7">
          <w:rPr>
            <w:rFonts w:cs="Calibri" w:hint="eastAsia"/>
            <w:b/>
            <w:bCs/>
            <w:sz w:val="28"/>
            <w:szCs w:val="28"/>
            <w:rtl/>
            <w:lang w:bidi="fa-IR"/>
            <w:rPrChange w:id="3597" w:author="Microsoft account" w:date="2025-10-10T17:28:00Z">
              <w:rPr>
                <w:rFonts w:cs="Calibri" w:hint="eastAsia"/>
                <w:sz w:val="28"/>
                <w:szCs w:val="28"/>
                <w:rtl/>
                <w:lang w:bidi="fa-IR"/>
              </w:rPr>
            </w:rPrChange>
          </w:rPr>
          <w:t>پست</w:t>
        </w:r>
        <w:r w:rsidRPr="008E1AA7">
          <w:rPr>
            <w:rFonts w:cs="Calibri"/>
            <w:b/>
            <w:bCs/>
            <w:sz w:val="28"/>
            <w:szCs w:val="28"/>
            <w:rtl/>
            <w:lang w:bidi="fa-IR"/>
            <w:rPrChange w:id="3598" w:author="Microsoft account" w:date="2025-10-10T17:28:00Z">
              <w:rPr>
                <w:rFonts w:cs="Calibri"/>
                <w:sz w:val="28"/>
                <w:szCs w:val="28"/>
                <w:rtl/>
                <w:lang w:bidi="fa-IR"/>
              </w:rPr>
            </w:rPrChange>
          </w:rPr>
          <w:t xml:space="preserve"> </w:t>
        </w:r>
        <w:r w:rsidRPr="008E1AA7">
          <w:rPr>
            <w:rFonts w:cs="Calibri" w:hint="eastAsia"/>
            <w:b/>
            <w:bCs/>
            <w:sz w:val="28"/>
            <w:szCs w:val="28"/>
            <w:rtl/>
            <w:lang w:bidi="fa-IR"/>
            <w:rPrChange w:id="3599" w:author="Microsoft account" w:date="2025-10-10T17:28:00Z">
              <w:rPr>
                <w:rFonts w:cs="Calibri" w:hint="eastAsia"/>
                <w:sz w:val="28"/>
                <w:szCs w:val="28"/>
                <w:rtl/>
                <w:lang w:bidi="fa-IR"/>
              </w:rPr>
            </w:rPrChange>
          </w:rPr>
          <w:t>و</w:t>
        </w:r>
        <w:r w:rsidRPr="008E1AA7">
          <w:rPr>
            <w:rFonts w:cs="Calibri"/>
            <w:b/>
            <w:bCs/>
            <w:sz w:val="28"/>
            <w:szCs w:val="28"/>
            <w:rtl/>
            <w:lang w:bidi="fa-IR"/>
            <w:rPrChange w:id="3600" w:author="Microsoft account" w:date="2025-10-10T17:28:00Z">
              <w:rPr>
                <w:rFonts w:cs="Calibri"/>
                <w:sz w:val="28"/>
                <w:szCs w:val="28"/>
                <w:rtl/>
                <w:lang w:bidi="fa-IR"/>
              </w:rPr>
            </w:rPrChange>
          </w:rPr>
          <w:t xml:space="preserve"> </w:t>
        </w:r>
        <w:r w:rsidRPr="008E1AA7">
          <w:rPr>
            <w:rFonts w:cs="Calibri" w:hint="eastAsia"/>
            <w:b/>
            <w:bCs/>
            <w:sz w:val="28"/>
            <w:szCs w:val="28"/>
            <w:rtl/>
            <w:lang w:bidi="fa-IR"/>
            <w:rPrChange w:id="3601" w:author="Microsoft account" w:date="2025-10-10T17:28:00Z">
              <w:rPr>
                <w:rFonts w:cs="Calibri" w:hint="eastAsia"/>
                <w:sz w:val="28"/>
                <w:szCs w:val="28"/>
                <w:rtl/>
                <w:lang w:bidi="fa-IR"/>
              </w:rPr>
            </w:rPrChange>
          </w:rPr>
          <w:t>نامه</w:t>
        </w:r>
        <w:r>
          <w:rPr>
            <w:rFonts w:cs="Calibri" w:hint="cs"/>
            <w:sz w:val="28"/>
            <w:szCs w:val="28"/>
            <w:rtl/>
            <w:lang w:bidi="fa-IR"/>
          </w:rPr>
          <w:t xml:space="preserve"> رو زد. که اگر قضیه ای که درموردش صحبت کردیم رو تعمیم بدیم به این ، </w:t>
        </w:r>
      </w:ins>
      <w:ins w:id="3602" w:author="Microsoft account" w:date="2025-10-09T10:10:00Z">
        <w:r>
          <w:rPr>
            <w:rFonts w:cs="Calibri"/>
            <w:sz w:val="28"/>
            <w:szCs w:val="28"/>
            <w:lang w:bidi="fa-IR"/>
          </w:rPr>
          <w:t>SMTP</w:t>
        </w:r>
        <w:r>
          <w:rPr>
            <w:rFonts w:cs="Calibri" w:hint="cs"/>
            <w:sz w:val="28"/>
            <w:szCs w:val="28"/>
            <w:rtl/>
            <w:lang w:bidi="fa-IR"/>
          </w:rPr>
          <w:t xml:space="preserve"> میشه پستچی ای که بلده ببره به کدوم مرکز پستی بده و چکار کنه که بین مراکز پستی کاراش انجام بشه تا در انتها برسه دستِ گیرنده! (مثال خوبی بود برای توضیح </w:t>
        </w:r>
        <w:r>
          <w:rPr>
            <w:rFonts w:cs="Calibri"/>
            <w:sz w:val="28"/>
            <w:szCs w:val="28"/>
            <w:lang w:bidi="fa-IR"/>
          </w:rPr>
          <w:t>protocol</w:t>
        </w:r>
        <w:r>
          <w:rPr>
            <w:rFonts w:cs="Calibri" w:hint="cs"/>
            <w:sz w:val="28"/>
            <w:szCs w:val="28"/>
            <w:rtl/>
            <w:lang w:bidi="fa-IR"/>
          </w:rPr>
          <w:t xml:space="preserve"> ها </w:t>
        </w:r>
        <w:r w:rsidRPr="000A57EC">
          <w:rPr>
            <w:rFonts w:cs="Calibri"/>
            <w:sz w:val="28"/>
            <w:szCs w:val="28"/>
            <w:lang w:bidi="fa-IR"/>
          </w:rPr>
          <w:sym w:font="Wingdings" w:char="F04A"/>
        </w:r>
        <w:r>
          <w:rPr>
            <w:rFonts w:cs="Calibri" w:hint="cs"/>
            <w:sz w:val="28"/>
            <w:szCs w:val="28"/>
            <w:rtl/>
            <w:lang w:bidi="fa-IR"/>
          </w:rPr>
          <w:t xml:space="preserve"> )</w:t>
        </w:r>
      </w:ins>
    </w:p>
    <w:p w14:paraId="2B0E7D05" w14:textId="77777777" w:rsidR="000A57EC" w:rsidRDefault="000A57EC">
      <w:pPr>
        <w:bidi/>
        <w:spacing w:after="0" w:line="276" w:lineRule="auto"/>
        <w:rPr>
          <w:ins w:id="3603" w:author="Microsoft account" w:date="2025-10-09T10:10:00Z"/>
          <w:rFonts w:cs="Calibri"/>
          <w:sz w:val="28"/>
          <w:szCs w:val="28"/>
          <w:rtl/>
          <w:lang w:bidi="fa-IR"/>
        </w:rPr>
        <w:pPrChange w:id="3604" w:author="Microsoft account" w:date="2025-10-09T10:10:00Z">
          <w:pPr>
            <w:bidi/>
            <w:spacing w:after="0" w:line="276" w:lineRule="auto"/>
            <w:jc w:val="both"/>
          </w:pPr>
        </w:pPrChange>
      </w:pPr>
    </w:p>
    <w:p w14:paraId="32E0ED78" w14:textId="40987D3E" w:rsidR="000A57EC" w:rsidRDefault="000A57EC">
      <w:pPr>
        <w:bidi/>
        <w:spacing w:after="0" w:line="276" w:lineRule="auto"/>
        <w:rPr>
          <w:ins w:id="3605" w:author="Microsoft account" w:date="2025-10-09T10:12:00Z"/>
          <w:rFonts w:cs="Calibri"/>
          <w:sz w:val="28"/>
          <w:szCs w:val="28"/>
          <w:rtl/>
          <w:lang w:bidi="fa-IR"/>
        </w:rPr>
        <w:pPrChange w:id="3606" w:author="Microsoft account" w:date="2025-10-09T10:10:00Z">
          <w:pPr>
            <w:bidi/>
            <w:spacing w:after="0" w:line="276" w:lineRule="auto"/>
            <w:jc w:val="both"/>
          </w:pPr>
        </w:pPrChange>
      </w:pPr>
      <w:ins w:id="3607" w:author="Microsoft account" w:date="2025-10-09T10:10:00Z">
        <w:r>
          <w:rPr>
            <w:rFonts w:cs="Calibri" w:hint="cs"/>
            <w:sz w:val="28"/>
            <w:szCs w:val="28"/>
            <w:rtl/>
            <w:lang w:bidi="fa-IR"/>
          </w:rPr>
          <w:t>-</w:t>
        </w:r>
      </w:ins>
      <w:ins w:id="3608" w:author="Microsoft account" w:date="2025-10-09T10:11:00Z">
        <w:r w:rsidR="00934439">
          <w:rPr>
            <w:rFonts w:cs="Calibri" w:hint="cs"/>
            <w:sz w:val="28"/>
            <w:szCs w:val="28"/>
            <w:rtl/>
            <w:lang w:bidi="fa-IR"/>
          </w:rPr>
          <w:t xml:space="preserve">این کار رو قراره با </w:t>
        </w:r>
        <w:r w:rsidR="00934439">
          <w:rPr>
            <w:rFonts w:cs="Calibri"/>
            <w:sz w:val="28"/>
            <w:szCs w:val="28"/>
            <w:lang w:bidi="fa-IR"/>
          </w:rPr>
          <w:t>module</w:t>
        </w:r>
        <w:r w:rsidR="00934439">
          <w:rPr>
            <w:rFonts w:cs="Calibri" w:hint="cs"/>
            <w:sz w:val="28"/>
            <w:szCs w:val="28"/>
            <w:rtl/>
            <w:lang w:bidi="fa-IR"/>
          </w:rPr>
          <w:t xml:space="preserve"> ای به نام</w:t>
        </w:r>
        <w:r w:rsidR="00934439">
          <w:rPr>
            <w:rFonts w:cs="Calibri"/>
            <w:sz w:val="28"/>
            <w:szCs w:val="28"/>
            <w:lang w:bidi="fa-IR"/>
          </w:rPr>
          <w:t>smtplib</w:t>
        </w:r>
      </w:ins>
      <w:ins w:id="3609" w:author="Microsoft account" w:date="2025-10-09T10:12:00Z">
        <w:r w:rsidR="00934439">
          <w:rPr>
            <w:rFonts w:cs="Calibri"/>
            <w:sz w:val="28"/>
            <w:szCs w:val="28"/>
            <w:lang w:bidi="fa-IR"/>
          </w:rPr>
          <w:t xml:space="preserve"> </w:t>
        </w:r>
        <w:r w:rsidR="00934439">
          <w:rPr>
            <w:rFonts w:cs="Calibri" w:hint="cs"/>
            <w:sz w:val="28"/>
            <w:szCs w:val="28"/>
            <w:rtl/>
            <w:lang w:bidi="fa-IR"/>
          </w:rPr>
          <w:t xml:space="preserve"> انجام بدیم که اجازۀ این رو میده به هر آدرسی </w:t>
        </w:r>
        <w:r w:rsidR="00934439">
          <w:rPr>
            <w:rFonts w:cs="Calibri"/>
            <w:sz w:val="28"/>
            <w:szCs w:val="28"/>
            <w:lang w:bidi="fa-IR"/>
          </w:rPr>
          <w:t>email</w:t>
        </w:r>
        <w:r w:rsidR="00934439">
          <w:rPr>
            <w:rFonts w:cs="Calibri" w:hint="cs"/>
            <w:sz w:val="28"/>
            <w:szCs w:val="28"/>
            <w:rtl/>
            <w:lang w:bidi="fa-IR"/>
          </w:rPr>
          <w:t xml:space="preserve"> بفرستیم. </w:t>
        </w:r>
      </w:ins>
    </w:p>
    <w:p w14:paraId="37FB592A" w14:textId="77777777" w:rsidR="00934439" w:rsidRDefault="00934439">
      <w:pPr>
        <w:bidi/>
        <w:spacing w:after="0" w:line="276" w:lineRule="auto"/>
        <w:rPr>
          <w:ins w:id="3610" w:author="Microsoft account" w:date="2025-10-09T10:12:00Z"/>
          <w:rFonts w:cs="Calibri"/>
          <w:sz w:val="28"/>
          <w:szCs w:val="28"/>
          <w:rtl/>
          <w:lang w:bidi="fa-IR"/>
        </w:rPr>
        <w:pPrChange w:id="3611" w:author="Microsoft account" w:date="2025-10-09T10:12:00Z">
          <w:pPr>
            <w:bidi/>
            <w:spacing w:after="0" w:line="276" w:lineRule="auto"/>
            <w:jc w:val="both"/>
          </w:pPr>
        </w:pPrChange>
      </w:pPr>
    </w:p>
    <w:p w14:paraId="35099D53" w14:textId="33A8E6C0" w:rsidR="00934439" w:rsidRDefault="00934439">
      <w:pPr>
        <w:bidi/>
        <w:spacing w:after="0" w:line="276" w:lineRule="auto"/>
        <w:rPr>
          <w:ins w:id="3612" w:author="Microsoft account" w:date="2025-10-09T10:12:00Z"/>
          <w:rFonts w:cs="Calibri"/>
          <w:sz w:val="28"/>
          <w:szCs w:val="28"/>
          <w:rtl/>
          <w:lang w:bidi="fa-IR"/>
        </w:rPr>
        <w:pPrChange w:id="3613" w:author="Microsoft account" w:date="2025-10-09T10:12:00Z">
          <w:pPr>
            <w:bidi/>
            <w:spacing w:after="0" w:line="276" w:lineRule="auto"/>
            <w:jc w:val="both"/>
          </w:pPr>
        </w:pPrChange>
      </w:pPr>
      <w:ins w:id="3614" w:author="Microsoft account" w:date="2025-10-09T10:12:00Z">
        <w:r>
          <w:rPr>
            <w:rFonts w:cs="Calibri" w:hint="cs"/>
            <w:sz w:val="28"/>
            <w:szCs w:val="28"/>
            <w:rtl/>
            <w:lang w:bidi="fa-IR"/>
          </w:rPr>
          <w:t xml:space="preserve">-گفت که بهتره که دوتا </w:t>
        </w:r>
        <w:r>
          <w:rPr>
            <w:rFonts w:cs="Calibri"/>
            <w:sz w:val="28"/>
            <w:szCs w:val="28"/>
            <w:lang w:bidi="fa-IR"/>
          </w:rPr>
          <w:t>email</w:t>
        </w:r>
        <w:r>
          <w:rPr>
            <w:rFonts w:cs="Calibri" w:hint="cs"/>
            <w:sz w:val="28"/>
            <w:szCs w:val="28"/>
            <w:rtl/>
            <w:lang w:bidi="fa-IR"/>
          </w:rPr>
          <w:t xml:space="preserve"> تستی بسازیم یکی توی </w:t>
        </w:r>
        <w:r>
          <w:rPr>
            <w:rFonts w:cs="Calibri"/>
            <w:sz w:val="28"/>
            <w:szCs w:val="28"/>
            <w:lang w:bidi="fa-IR"/>
          </w:rPr>
          <w:t>google</w:t>
        </w:r>
        <w:r>
          <w:rPr>
            <w:rFonts w:cs="Calibri" w:hint="cs"/>
            <w:sz w:val="28"/>
            <w:szCs w:val="28"/>
            <w:rtl/>
            <w:lang w:bidi="fa-IR"/>
          </w:rPr>
          <w:t xml:space="preserve"> یکی توی </w:t>
        </w:r>
        <w:r>
          <w:rPr>
            <w:rFonts w:cs="Calibri"/>
            <w:sz w:val="28"/>
            <w:szCs w:val="28"/>
            <w:lang w:bidi="fa-IR"/>
          </w:rPr>
          <w:t>yahoo</w:t>
        </w:r>
        <w:r>
          <w:rPr>
            <w:rFonts w:cs="Calibri" w:hint="cs"/>
            <w:sz w:val="28"/>
            <w:szCs w:val="28"/>
            <w:rtl/>
            <w:lang w:bidi="fa-IR"/>
          </w:rPr>
          <w:t xml:space="preserve"> که راحت بتونیم تست کنیم. </w:t>
        </w:r>
      </w:ins>
      <w:ins w:id="3615" w:author="Microsoft account" w:date="2025-10-09T10:16:00Z">
        <w:r>
          <w:rPr>
            <w:rFonts w:cs="Calibri" w:hint="cs"/>
            <w:sz w:val="28"/>
            <w:szCs w:val="28"/>
            <w:rtl/>
            <w:lang w:bidi="fa-IR"/>
          </w:rPr>
          <w:t xml:space="preserve">(اما چون ما تعداد بی شماری ایمیل داریم روی گوگل دیگه از ساختن یکی روی </w:t>
        </w:r>
        <w:r>
          <w:rPr>
            <w:rFonts w:cs="Calibri"/>
            <w:sz w:val="28"/>
            <w:szCs w:val="28"/>
            <w:lang w:bidi="fa-IR"/>
          </w:rPr>
          <w:t>yahoo</w:t>
        </w:r>
        <w:r>
          <w:rPr>
            <w:rFonts w:cs="Calibri" w:hint="cs"/>
            <w:sz w:val="28"/>
            <w:szCs w:val="28"/>
            <w:rtl/>
            <w:lang w:bidi="fa-IR"/>
          </w:rPr>
          <w:t xml:space="preserve"> صرف نظر میکنیم. )</w:t>
        </w:r>
      </w:ins>
    </w:p>
    <w:p w14:paraId="2DE359A8" w14:textId="77777777" w:rsidR="00934439" w:rsidRDefault="00934439">
      <w:pPr>
        <w:bidi/>
        <w:spacing w:after="0" w:line="276" w:lineRule="auto"/>
        <w:rPr>
          <w:ins w:id="3616" w:author="Microsoft account" w:date="2025-10-09T10:12:00Z"/>
          <w:rFonts w:cs="Calibri"/>
          <w:sz w:val="28"/>
          <w:szCs w:val="28"/>
          <w:rtl/>
          <w:lang w:bidi="fa-IR"/>
        </w:rPr>
        <w:pPrChange w:id="3617" w:author="Microsoft account" w:date="2025-10-09T10:12:00Z">
          <w:pPr>
            <w:bidi/>
            <w:spacing w:after="0" w:line="276" w:lineRule="auto"/>
            <w:jc w:val="both"/>
          </w:pPr>
        </w:pPrChange>
      </w:pPr>
    </w:p>
    <w:p w14:paraId="6357B459" w14:textId="00129447" w:rsidR="00934439" w:rsidRDefault="00934439">
      <w:pPr>
        <w:bidi/>
        <w:spacing w:after="0" w:line="276" w:lineRule="auto"/>
        <w:rPr>
          <w:ins w:id="3618" w:author="Microsoft account" w:date="2025-10-09T10:23:00Z"/>
          <w:rFonts w:cs="Calibri"/>
          <w:sz w:val="28"/>
          <w:szCs w:val="28"/>
          <w:rtl/>
          <w:lang w:bidi="fa-IR"/>
        </w:rPr>
        <w:pPrChange w:id="3619" w:author="Microsoft account" w:date="2025-10-09T10:12:00Z">
          <w:pPr>
            <w:bidi/>
            <w:spacing w:after="0" w:line="276" w:lineRule="auto"/>
            <w:jc w:val="both"/>
          </w:pPr>
        </w:pPrChange>
      </w:pPr>
      <w:ins w:id="3620" w:author="Microsoft account" w:date="2025-10-09T10:12:00Z">
        <w:r>
          <w:rPr>
            <w:rFonts w:cs="Calibri" w:hint="cs"/>
            <w:sz w:val="28"/>
            <w:szCs w:val="28"/>
            <w:rtl/>
            <w:lang w:bidi="fa-IR"/>
          </w:rPr>
          <w:t>-</w:t>
        </w:r>
      </w:ins>
      <w:ins w:id="3621" w:author="Microsoft account" w:date="2025-10-09T10:23:00Z">
        <w:r w:rsidR="00FF2621">
          <w:rPr>
            <w:rFonts w:cs="Calibri" w:hint="cs"/>
            <w:sz w:val="28"/>
            <w:szCs w:val="28"/>
            <w:rtl/>
            <w:lang w:bidi="fa-IR"/>
          </w:rPr>
          <w:t xml:space="preserve">یسری از </w:t>
        </w:r>
        <w:r w:rsidR="00FF2621">
          <w:rPr>
            <w:rFonts w:cs="Calibri"/>
            <w:sz w:val="28"/>
            <w:szCs w:val="28"/>
            <w:lang w:bidi="fa-IR"/>
          </w:rPr>
          <w:t>smtp host</w:t>
        </w:r>
        <w:r w:rsidR="00FF2621">
          <w:rPr>
            <w:rFonts w:cs="Calibri" w:hint="cs"/>
            <w:sz w:val="28"/>
            <w:szCs w:val="28"/>
            <w:rtl/>
            <w:lang w:bidi="fa-IR"/>
          </w:rPr>
          <w:t xml:space="preserve"> های پر استفاده :</w:t>
        </w:r>
      </w:ins>
    </w:p>
    <w:p w14:paraId="314D5DC1" w14:textId="797A923E" w:rsidR="00FF2621" w:rsidRDefault="00FF2621">
      <w:pPr>
        <w:bidi/>
        <w:spacing w:after="0" w:line="276" w:lineRule="auto"/>
        <w:rPr>
          <w:ins w:id="3622" w:author="Microsoft account" w:date="2025-10-09T10:23:00Z"/>
          <w:rFonts w:cs="Calibri"/>
          <w:sz w:val="28"/>
          <w:szCs w:val="28"/>
          <w:rtl/>
          <w:lang w:bidi="fa-IR"/>
        </w:rPr>
        <w:pPrChange w:id="3623" w:author="Microsoft account" w:date="2025-10-09T10:23:00Z">
          <w:pPr>
            <w:bidi/>
            <w:spacing w:after="0" w:line="276" w:lineRule="auto"/>
            <w:jc w:val="both"/>
          </w:pPr>
        </w:pPrChange>
      </w:pPr>
      <w:ins w:id="3624" w:author="Microsoft account" w:date="2025-10-09T10:23:00Z">
        <w:r w:rsidRPr="00FF2621">
          <w:rPr>
            <w:rFonts w:cs="Calibri"/>
            <w:noProof/>
            <w:sz w:val="28"/>
            <w:szCs w:val="28"/>
            <w:rPrChange w:id="3625" w:author="Unknown">
              <w:rPr>
                <w:noProof/>
              </w:rPr>
            </w:rPrChange>
          </w:rPr>
          <w:drawing>
            <wp:inline distT="0" distB="0" distL="0" distR="0" wp14:anchorId="6E49558C" wp14:editId="4ED6DC1C">
              <wp:extent cx="5731510" cy="262318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31510" cy="2623185"/>
                      </a:xfrm>
                      <a:prstGeom prst="rect">
                        <a:avLst/>
                      </a:prstGeom>
                    </pic:spPr>
                  </pic:pic>
                </a:graphicData>
              </a:graphic>
            </wp:inline>
          </w:drawing>
        </w:r>
      </w:ins>
    </w:p>
    <w:p w14:paraId="23C70D4B" w14:textId="77777777" w:rsidR="00FF2621" w:rsidRDefault="00FF2621">
      <w:pPr>
        <w:bidi/>
        <w:spacing w:after="0" w:line="276" w:lineRule="auto"/>
        <w:rPr>
          <w:ins w:id="3626" w:author="Microsoft account" w:date="2025-10-09T10:23:00Z"/>
          <w:rFonts w:cs="Calibri"/>
          <w:sz w:val="28"/>
          <w:szCs w:val="28"/>
          <w:rtl/>
          <w:lang w:bidi="fa-IR"/>
        </w:rPr>
        <w:pPrChange w:id="3627" w:author="Microsoft account" w:date="2025-10-09T10:23:00Z">
          <w:pPr>
            <w:bidi/>
            <w:spacing w:after="0" w:line="276" w:lineRule="auto"/>
            <w:jc w:val="both"/>
          </w:pPr>
        </w:pPrChange>
      </w:pPr>
    </w:p>
    <w:p w14:paraId="07DCEAF2" w14:textId="2E58EEDF" w:rsidR="00FF2621" w:rsidRDefault="00FF2621">
      <w:pPr>
        <w:bidi/>
        <w:spacing w:after="0" w:line="276" w:lineRule="auto"/>
        <w:rPr>
          <w:ins w:id="3628" w:author="Microsoft account" w:date="2025-10-09T10:27:00Z"/>
          <w:rFonts w:cs="Calibri"/>
          <w:sz w:val="28"/>
          <w:szCs w:val="28"/>
          <w:rtl/>
          <w:lang w:bidi="fa-IR"/>
        </w:rPr>
        <w:pPrChange w:id="3629" w:author="Microsoft account" w:date="2025-10-09T10:23:00Z">
          <w:pPr>
            <w:bidi/>
            <w:spacing w:after="0" w:line="276" w:lineRule="auto"/>
            <w:jc w:val="both"/>
          </w:pPr>
        </w:pPrChange>
      </w:pPr>
      <w:ins w:id="3630" w:author="Microsoft account" w:date="2025-10-09T10:23:00Z">
        <w:r>
          <w:rPr>
            <w:rFonts w:cs="Calibri" w:hint="cs"/>
            <w:sz w:val="28"/>
            <w:szCs w:val="28"/>
            <w:rtl/>
            <w:lang w:bidi="fa-IR"/>
          </w:rPr>
          <w:t>-</w:t>
        </w:r>
      </w:ins>
      <w:ins w:id="3631" w:author="Microsoft account" w:date="2025-10-09T10:26:00Z">
        <w:r>
          <w:rPr>
            <w:rFonts w:cs="Calibri" w:hint="cs"/>
            <w:sz w:val="28"/>
            <w:szCs w:val="28"/>
            <w:rtl/>
            <w:lang w:bidi="fa-IR"/>
          </w:rPr>
          <w:t xml:space="preserve">خب بریم تو دلِ کار. اول خب باید </w:t>
        </w:r>
        <w:r>
          <w:rPr>
            <w:rFonts w:cs="Calibri"/>
            <w:sz w:val="28"/>
            <w:szCs w:val="28"/>
            <w:lang w:bidi="fa-IR"/>
          </w:rPr>
          <w:t>import</w:t>
        </w:r>
        <w:r>
          <w:rPr>
            <w:rFonts w:cs="Calibri" w:hint="cs"/>
            <w:sz w:val="28"/>
            <w:szCs w:val="28"/>
            <w:rtl/>
            <w:lang w:bidi="fa-IR"/>
          </w:rPr>
          <w:t xml:space="preserve"> کنیم. بعد باید یه </w:t>
        </w:r>
        <w:r>
          <w:rPr>
            <w:rFonts w:cs="Calibri"/>
            <w:sz w:val="28"/>
            <w:szCs w:val="28"/>
            <w:lang w:bidi="fa-IR"/>
          </w:rPr>
          <w:t>object</w:t>
        </w:r>
        <w:r>
          <w:rPr>
            <w:rFonts w:cs="Calibri" w:hint="cs"/>
            <w:sz w:val="28"/>
            <w:szCs w:val="28"/>
            <w:rtl/>
            <w:lang w:bidi="fa-IR"/>
          </w:rPr>
          <w:t xml:space="preserve"> بسازیم از </w:t>
        </w:r>
        <w:r>
          <w:rPr>
            <w:rFonts w:cs="Calibri"/>
            <w:sz w:val="28"/>
            <w:szCs w:val="28"/>
            <w:lang w:bidi="fa-IR"/>
          </w:rPr>
          <w:t>class SMTP</w:t>
        </w:r>
        <w:r>
          <w:rPr>
            <w:rFonts w:cs="Calibri" w:hint="cs"/>
            <w:sz w:val="28"/>
            <w:szCs w:val="28"/>
            <w:rtl/>
            <w:lang w:bidi="fa-IR"/>
          </w:rPr>
          <w:t xml:space="preserve"> ای که داخل </w:t>
        </w:r>
        <w:r>
          <w:rPr>
            <w:rFonts w:cs="Calibri"/>
            <w:sz w:val="28"/>
            <w:szCs w:val="28"/>
            <w:lang w:bidi="fa-IR"/>
          </w:rPr>
          <w:t>smtplib</w:t>
        </w:r>
      </w:ins>
      <w:ins w:id="3632" w:author="Microsoft account" w:date="2025-10-09T10:27:00Z">
        <w:r>
          <w:rPr>
            <w:rFonts w:cs="Calibri" w:hint="cs"/>
            <w:sz w:val="28"/>
            <w:szCs w:val="28"/>
            <w:rtl/>
            <w:lang w:bidi="fa-IR"/>
          </w:rPr>
          <w:t xml:space="preserve"> قرار داره. </w:t>
        </w:r>
        <w:r>
          <w:rPr>
            <w:rFonts w:cs="Calibri"/>
            <w:sz w:val="28"/>
            <w:szCs w:val="28"/>
            <w:lang w:bidi="fa-IR"/>
          </w:rPr>
          <w:t>Sender email</w:t>
        </w:r>
        <w:r>
          <w:rPr>
            <w:rFonts w:cs="Calibri" w:hint="cs"/>
            <w:sz w:val="28"/>
            <w:szCs w:val="28"/>
            <w:rtl/>
            <w:lang w:bidi="fa-IR"/>
          </w:rPr>
          <w:t xml:space="preserve"> هم داخل یه متغیر میزاریم:</w:t>
        </w:r>
      </w:ins>
    </w:p>
    <w:p w14:paraId="7124DDAB" w14:textId="20397AF5" w:rsidR="00FF2621" w:rsidRDefault="00FF2621">
      <w:pPr>
        <w:bidi/>
        <w:spacing w:after="0" w:line="276" w:lineRule="auto"/>
        <w:rPr>
          <w:ins w:id="3633" w:author="Microsoft account" w:date="2025-10-09T10:40:00Z"/>
          <w:rFonts w:cs="Calibri"/>
          <w:sz w:val="28"/>
          <w:szCs w:val="28"/>
          <w:lang w:bidi="fa-IR"/>
        </w:rPr>
        <w:pPrChange w:id="3634" w:author="Microsoft account" w:date="2025-10-09T10:27:00Z">
          <w:pPr>
            <w:bidi/>
            <w:spacing w:after="0" w:line="276" w:lineRule="auto"/>
            <w:jc w:val="both"/>
          </w:pPr>
        </w:pPrChange>
      </w:pPr>
      <w:ins w:id="3635" w:author="Microsoft account" w:date="2025-10-09T10:27:00Z">
        <w:r w:rsidRPr="00FF2621">
          <w:rPr>
            <w:rFonts w:cs="Calibri"/>
            <w:noProof/>
            <w:sz w:val="28"/>
            <w:szCs w:val="28"/>
            <w:rPrChange w:id="3636" w:author="Unknown">
              <w:rPr>
                <w:noProof/>
              </w:rPr>
            </w:rPrChange>
          </w:rPr>
          <w:drawing>
            <wp:inline distT="0" distB="0" distL="0" distR="0" wp14:anchorId="582ECE16" wp14:editId="16A50DF7">
              <wp:extent cx="4887007" cy="1590897"/>
              <wp:effectExtent l="0" t="0" r="8890"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887007" cy="1590897"/>
                      </a:xfrm>
                      <a:prstGeom prst="rect">
                        <a:avLst/>
                      </a:prstGeom>
                    </pic:spPr>
                  </pic:pic>
                </a:graphicData>
              </a:graphic>
            </wp:inline>
          </w:drawing>
        </w:r>
      </w:ins>
    </w:p>
    <w:p w14:paraId="19D81FF9" w14:textId="4BDA9528" w:rsidR="007148B9" w:rsidRDefault="007148B9">
      <w:pPr>
        <w:bidi/>
        <w:spacing w:after="0" w:line="276" w:lineRule="auto"/>
        <w:rPr>
          <w:ins w:id="3637" w:author="Microsoft account" w:date="2025-10-09T10:27:00Z"/>
          <w:rFonts w:cs="Calibri"/>
          <w:sz w:val="28"/>
          <w:szCs w:val="28"/>
          <w:rtl/>
          <w:lang w:bidi="fa-IR"/>
        </w:rPr>
        <w:pPrChange w:id="3638" w:author="Microsoft account" w:date="2025-10-09T10:40:00Z">
          <w:pPr>
            <w:bidi/>
            <w:spacing w:after="0" w:line="276" w:lineRule="auto"/>
            <w:jc w:val="both"/>
          </w:pPr>
        </w:pPrChange>
      </w:pPr>
      <w:ins w:id="3639" w:author="Microsoft account" w:date="2025-10-09T10:40:00Z">
        <w:r>
          <w:rPr>
            <w:rFonts w:cs="Calibri" w:hint="cs"/>
            <w:sz w:val="28"/>
            <w:szCs w:val="28"/>
            <w:rtl/>
            <w:lang w:bidi="fa-IR"/>
          </w:rPr>
          <w:lastRenderedPageBreak/>
          <w:t xml:space="preserve">باید آدرس </w:t>
        </w:r>
        <w:r>
          <w:rPr>
            <w:rFonts w:cs="Calibri"/>
            <w:sz w:val="28"/>
            <w:szCs w:val="28"/>
            <w:lang w:bidi="fa-IR"/>
          </w:rPr>
          <w:t>smtp server host</w:t>
        </w:r>
        <w:r>
          <w:rPr>
            <w:rFonts w:cs="Calibri" w:hint="cs"/>
            <w:sz w:val="28"/>
            <w:szCs w:val="28"/>
            <w:rtl/>
            <w:lang w:bidi="fa-IR"/>
          </w:rPr>
          <w:t xml:space="preserve"> رو به عنوان </w:t>
        </w:r>
        <w:r>
          <w:rPr>
            <w:rFonts w:cs="Calibri"/>
            <w:sz w:val="28"/>
            <w:szCs w:val="28"/>
            <w:lang w:bidi="fa-IR"/>
          </w:rPr>
          <w:t>arg</w:t>
        </w:r>
        <w:r>
          <w:rPr>
            <w:rFonts w:cs="Calibri" w:hint="cs"/>
            <w:sz w:val="28"/>
            <w:szCs w:val="28"/>
            <w:rtl/>
            <w:lang w:bidi="fa-IR"/>
          </w:rPr>
          <w:t xml:space="preserve"> ارسال کنیم به </w:t>
        </w:r>
        <w:r>
          <w:rPr>
            <w:rFonts w:cs="Calibri"/>
            <w:sz w:val="28"/>
            <w:szCs w:val="28"/>
            <w:lang w:bidi="fa-IR"/>
          </w:rPr>
          <w:t>SMTP()</w:t>
        </w:r>
        <w:r>
          <w:rPr>
            <w:rFonts w:cs="Calibri" w:hint="cs"/>
            <w:sz w:val="28"/>
            <w:szCs w:val="28"/>
            <w:rtl/>
            <w:lang w:bidi="fa-IR"/>
          </w:rPr>
          <w:t xml:space="preserve"> و اینطوری به اصطلاح ارتباط ما با اون </w:t>
        </w:r>
      </w:ins>
      <w:ins w:id="3640" w:author="Microsoft account" w:date="2025-10-09T10:41:00Z">
        <w:r>
          <w:rPr>
            <w:rFonts w:cs="Calibri"/>
            <w:sz w:val="28"/>
            <w:szCs w:val="28"/>
            <w:lang w:bidi="fa-IR"/>
          </w:rPr>
          <w:t>smtp server host</w:t>
        </w:r>
        <w:r>
          <w:rPr>
            <w:rFonts w:cs="Calibri" w:hint="cs"/>
            <w:sz w:val="28"/>
            <w:szCs w:val="28"/>
            <w:rtl/>
            <w:lang w:bidi="fa-IR"/>
          </w:rPr>
          <w:t xml:space="preserve"> برقرار میشه. </w:t>
        </w:r>
      </w:ins>
    </w:p>
    <w:p w14:paraId="55158CC1" w14:textId="34F38F2B" w:rsidR="00FF2621" w:rsidRDefault="00FF2621">
      <w:pPr>
        <w:bidi/>
        <w:spacing w:after="0" w:line="276" w:lineRule="auto"/>
        <w:rPr>
          <w:ins w:id="3641" w:author="Microsoft account" w:date="2025-10-09T10:30:00Z"/>
          <w:rFonts w:cs="Calibri"/>
          <w:sz w:val="28"/>
          <w:szCs w:val="28"/>
          <w:lang w:bidi="fa-IR"/>
        </w:rPr>
        <w:pPrChange w:id="3642" w:author="Microsoft account" w:date="2025-10-09T10:27:00Z">
          <w:pPr>
            <w:bidi/>
            <w:spacing w:after="0" w:line="276" w:lineRule="auto"/>
            <w:jc w:val="both"/>
          </w:pPr>
        </w:pPrChange>
      </w:pPr>
      <w:ins w:id="3643" w:author="Microsoft account" w:date="2025-10-09T10:27:00Z">
        <w:r>
          <w:rPr>
            <w:rFonts w:cs="Calibri" w:hint="cs"/>
            <w:sz w:val="28"/>
            <w:szCs w:val="28"/>
            <w:rtl/>
            <w:lang w:bidi="fa-IR"/>
          </w:rPr>
          <w:t xml:space="preserve">بعدش باید یه کارِ مهم بکنیم. خاطرت باشه توی یه پادکستی درمورد این صحبت میشد که حکومت ها میتونن ببینن که چه کسی به چه کسی ایمیل زده ، اما نمیتونن محتواشون رو مستقیم بخونن. خب </w:t>
        </w:r>
      </w:ins>
      <w:ins w:id="3644" w:author="Microsoft account" w:date="2025-10-09T10:28:00Z">
        <w:r>
          <w:rPr>
            <w:rFonts w:cs="Calibri" w:hint="cs"/>
            <w:sz w:val="28"/>
            <w:szCs w:val="28"/>
            <w:rtl/>
            <w:lang w:bidi="fa-IR"/>
          </w:rPr>
          <w:t xml:space="preserve">این یه دلیل داره و دلیلش هم باید رعایت کنیم . </w:t>
        </w:r>
        <w:r w:rsidR="00926059">
          <w:rPr>
            <w:rFonts w:cs="Calibri"/>
            <w:sz w:val="28"/>
            <w:szCs w:val="28"/>
            <w:lang w:bidi="fa-IR"/>
          </w:rPr>
          <w:t>TLS</w:t>
        </w:r>
        <w:r w:rsidR="00926059">
          <w:rPr>
            <w:rFonts w:cs="Calibri" w:hint="cs"/>
            <w:sz w:val="28"/>
            <w:szCs w:val="28"/>
            <w:rtl/>
            <w:lang w:bidi="fa-IR"/>
          </w:rPr>
          <w:t xml:space="preserve"> </w:t>
        </w:r>
      </w:ins>
    </w:p>
    <w:p w14:paraId="4A6E6F2F" w14:textId="07283009" w:rsidR="00926059" w:rsidRDefault="00926059">
      <w:pPr>
        <w:bidi/>
        <w:spacing w:after="0" w:line="276" w:lineRule="auto"/>
        <w:rPr>
          <w:ins w:id="3645" w:author="Microsoft account" w:date="2025-10-09T10:28:00Z"/>
          <w:rFonts w:cs="Calibri"/>
          <w:sz w:val="28"/>
          <w:szCs w:val="28"/>
          <w:rtl/>
          <w:lang w:bidi="fa-IR"/>
        </w:rPr>
        <w:pPrChange w:id="3646" w:author="Microsoft account" w:date="2025-10-09T10:30:00Z">
          <w:pPr>
            <w:bidi/>
            <w:spacing w:after="0" w:line="276" w:lineRule="auto"/>
            <w:jc w:val="both"/>
          </w:pPr>
        </w:pPrChange>
      </w:pPr>
      <w:ins w:id="3647" w:author="Microsoft account" w:date="2025-10-09T10:30:00Z">
        <w:r w:rsidRPr="00926059">
          <w:rPr>
            <w:rFonts w:cs="Calibri"/>
            <w:noProof/>
            <w:sz w:val="28"/>
            <w:szCs w:val="28"/>
            <w:rPrChange w:id="3648" w:author="Unknown">
              <w:rPr>
                <w:noProof/>
              </w:rPr>
            </w:rPrChange>
          </w:rPr>
          <w:drawing>
            <wp:inline distT="0" distB="0" distL="0" distR="0" wp14:anchorId="2BC78956" wp14:editId="30949E30">
              <wp:extent cx="5731510" cy="261112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31510" cy="2611120"/>
                      </a:xfrm>
                      <a:prstGeom prst="rect">
                        <a:avLst/>
                      </a:prstGeom>
                    </pic:spPr>
                  </pic:pic>
                </a:graphicData>
              </a:graphic>
            </wp:inline>
          </w:drawing>
        </w:r>
      </w:ins>
    </w:p>
    <w:p w14:paraId="664D0CDE" w14:textId="59971F89" w:rsidR="00926059" w:rsidRDefault="00926059">
      <w:pPr>
        <w:bidi/>
        <w:spacing w:after="0" w:line="276" w:lineRule="auto"/>
        <w:rPr>
          <w:ins w:id="3649" w:author="Microsoft account" w:date="2025-10-09T10:30:00Z"/>
          <w:rFonts w:cs="Calibri"/>
          <w:sz w:val="28"/>
          <w:szCs w:val="28"/>
          <w:rtl/>
          <w:lang w:bidi="fa-IR"/>
        </w:rPr>
        <w:pPrChange w:id="3650" w:author="Microsoft account" w:date="2025-10-09T10:28:00Z">
          <w:pPr>
            <w:bidi/>
            <w:spacing w:after="0" w:line="276" w:lineRule="auto"/>
            <w:jc w:val="both"/>
          </w:pPr>
        </w:pPrChange>
      </w:pPr>
      <w:ins w:id="3651" w:author="Microsoft account" w:date="2025-10-09T10:28:00Z">
        <w:r>
          <w:rPr>
            <w:rFonts w:cs="Calibri" w:hint="cs"/>
            <w:sz w:val="28"/>
            <w:szCs w:val="28"/>
            <w:rtl/>
            <w:lang w:bidi="fa-IR"/>
          </w:rPr>
          <w:t xml:space="preserve">حالا </w:t>
        </w:r>
        <w:r>
          <w:rPr>
            <w:rFonts w:cs="Calibri"/>
            <w:sz w:val="28"/>
            <w:szCs w:val="28"/>
            <w:lang w:bidi="fa-IR"/>
          </w:rPr>
          <w:t>TLS</w:t>
        </w:r>
        <w:r>
          <w:rPr>
            <w:rFonts w:cs="Calibri" w:hint="cs"/>
            <w:sz w:val="28"/>
            <w:szCs w:val="28"/>
            <w:rtl/>
            <w:lang w:bidi="fa-IR"/>
          </w:rPr>
          <w:t xml:space="preserve"> چیه؟ مخففِ </w:t>
        </w:r>
        <w:r>
          <w:rPr>
            <w:rFonts w:cs="Calibri"/>
            <w:sz w:val="28"/>
            <w:szCs w:val="28"/>
            <w:lang w:bidi="fa-IR"/>
          </w:rPr>
          <w:t>Transfer Layer Security</w:t>
        </w:r>
        <w:r>
          <w:rPr>
            <w:rFonts w:cs="Calibri" w:hint="cs"/>
            <w:sz w:val="28"/>
            <w:szCs w:val="28"/>
            <w:rtl/>
            <w:lang w:bidi="fa-IR"/>
          </w:rPr>
          <w:t xml:space="preserve"> هستش. این باعث میشه که پیام حینی که داره در شبکه جابه جا میشه ، رمز گذاری شده جابجا بشه. اینجا </w:t>
        </w:r>
      </w:ins>
      <w:ins w:id="3652" w:author="Microsoft account" w:date="2025-10-09T10:29:00Z">
        <w:r>
          <w:rPr>
            <w:rFonts w:cs="Calibri" w:hint="cs"/>
            <w:sz w:val="28"/>
            <w:szCs w:val="28"/>
            <w:rtl/>
            <w:lang w:bidi="fa-IR"/>
          </w:rPr>
          <w:t xml:space="preserve">دقیقا نکته ایه که حکومت هارو از اینکه محتوای ایمیل ها چیه رو بدونن باز میداره. چون </w:t>
        </w:r>
        <w:r>
          <w:rPr>
            <w:rFonts w:cs="Calibri"/>
            <w:sz w:val="28"/>
            <w:szCs w:val="28"/>
            <w:lang w:bidi="fa-IR"/>
          </w:rPr>
          <w:t>encrypted</w:t>
        </w:r>
        <w:r>
          <w:rPr>
            <w:rFonts w:cs="Calibri" w:hint="cs"/>
            <w:sz w:val="28"/>
            <w:szCs w:val="28"/>
            <w:rtl/>
            <w:lang w:bidi="fa-IR"/>
          </w:rPr>
          <w:t xml:space="preserve"> جابجا میشن ، یعنی چی؟ یعنی اینکه در اصل محتوای ایمیل شما رو بین راه دریافت میکنن ، اما نمیتونن بفهمن که چیه، چون رمزگذاری های سفت و سختی روش میخوره. البته اگر برای خودِ شرکت ها  </w:t>
        </w:r>
      </w:ins>
      <w:ins w:id="3653" w:author="Microsoft account" w:date="2025-10-09T10:30:00Z">
        <w:r>
          <w:rPr>
            <w:rFonts w:cs="Calibri"/>
            <w:sz w:val="28"/>
            <w:szCs w:val="28"/>
            <w:lang w:bidi="fa-IR"/>
          </w:rPr>
          <w:t>back door</w:t>
        </w:r>
        <w:r>
          <w:rPr>
            <w:rFonts w:cs="Calibri" w:hint="cs"/>
            <w:sz w:val="28"/>
            <w:szCs w:val="28"/>
            <w:rtl/>
            <w:lang w:bidi="fa-IR"/>
          </w:rPr>
          <w:t xml:space="preserve"> ای وجود نداشته باشه که این یه بحث دیگه س. </w:t>
        </w:r>
      </w:ins>
    </w:p>
    <w:p w14:paraId="4FD92CC3" w14:textId="2996CEB0" w:rsidR="00926059" w:rsidRDefault="00926059">
      <w:pPr>
        <w:bidi/>
        <w:spacing w:after="0" w:line="276" w:lineRule="auto"/>
        <w:rPr>
          <w:ins w:id="3654" w:author="Microsoft account" w:date="2025-10-09T09:03:00Z"/>
          <w:rFonts w:cs="Calibri"/>
          <w:sz w:val="28"/>
          <w:szCs w:val="28"/>
          <w:lang w:bidi="fa-IR"/>
        </w:rPr>
        <w:pPrChange w:id="3655" w:author="Microsoft account" w:date="2025-10-09T10:32:00Z">
          <w:pPr>
            <w:bidi/>
            <w:spacing w:after="0" w:line="276" w:lineRule="auto"/>
            <w:jc w:val="both"/>
          </w:pPr>
        </w:pPrChange>
      </w:pPr>
      <w:ins w:id="3656" w:author="Microsoft account" w:date="2025-10-09T10:30:00Z">
        <w:r>
          <w:rPr>
            <w:rFonts w:cs="Calibri" w:hint="cs"/>
            <w:sz w:val="28"/>
            <w:szCs w:val="28"/>
            <w:rtl/>
            <w:lang w:bidi="fa-IR"/>
          </w:rPr>
          <w:t>حالا که میدونیم چیه، باید یادمون باشه که باید فعالش کنیم. چطوری ، با</w:t>
        </w:r>
        <w:r>
          <w:rPr>
            <w:rFonts w:cs="Calibri"/>
            <w:sz w:val="28"/>
            <w:szCs w:val="28"/>
            <w:lang w:bidi="fa-IR"/>
          </w:rPr>
          <w:t xml:space="preserve"> </w:t>
        </w:r>
        <w:r>
          <w:rPr>
            <w:rFonts w:cs="Calibri" w:hint="cs"/>
            <w:sz w:val="28"/>
            <w:szCs w:val="28"/>
            <w:rtl/>
            <w:lang w:bidi="fa-IR"/>
          </w:rPr>
          <w:t xml:space="preserve"> </w:t>
        </w:r>
      </w:ins>
      <w:ins w:id="3657" w:author="Microsoft account" w:date="2025-10-09T10:32:00Z">
        <w:r w:rsidR="00FD11AA">
          <w:rPr>
            <w:rFonts w:cs="Calibri"/>
            <w:sz w:val="28"/>
            <w:szCs w:val="28"/>
            <w:lang w:bidi="fa-IR"/>
          </w:rPr>
          <w:t>SMTP().starttls()</w:t>
        </w:r>
        <w:r w:rsidR="00FD11AA">
          <w:rPr>
            <w:rFonts w:cs="Calibri" w:hint="cs"/>
            <w:sz w:val="28"/>
            <w:szCs w:val="28"/>
            <w:rtl/>
            <w:lang w:bidi="fa-IR"/>
          </w:rPr>
          <w:t xml:space="preserve"> </w:t>
        </w:r>
      </w:ins>
    </w:p>
    <w:p w14:paraId="6030C0A5" w14:textId="77777777" w:rsidR="007148B9" w:rsidRDefault="007148B9">
      <w:pPr>
        <w:bidi/>
        <w:spacing w:after="0" w:line="276" w:lineRule="auto"/>
        <w:rPr>
          <w:ins w:id="3658" w:author="Microsoft account" w:date="2025-10-09T10:42:00Z"/>
          <w:rFonts w:cs="Calibri"/>
          <w:sz w:val="28"/>
          <w:szCs w:val="28"/>
          <w:rtl/>
          <w:lang w:bidi="fa-IR"/>
        </w:rPr>
        <w:pPrChange w:id="3659" w:author="Microsoft account" w:date="2025-10-09T09:03:00Z">
          <w:pPr>
            <w:bidi/>
            <w:spacing w:after="0" w:line="276" w:lineRule="auto"/>
            <w:jc w:val="both"/>
          </w:pPr>
        </w:pPrChange>
      </w:pPr>
      <w:ins w:id="3660" w:author="Microsoft account" w:date="2025-10-09T10:41:00Z">
        <w:r>
          <w:rPr>
            <w:rFonts w:cs="Calibri" w:hint="cs"/>
            <w:sz w:val="28"/>
            <w:szCs w:val="28"/>
            <w:rtl/>
            <w:lang w:bidi="fa-IR"/>
          </w:rPr>
          <w:t xml:space="preserve">سپس باید </w:t>
        </w:r>
        <w:r>
          <w:rPr>
            <w:rFonts w:cs="Calibri"/>
            <w:sz w:val="28"/>
            <w:szCs w:val="28"/>
            <w:lang w:bidi="fa-IR"/>
          </w:rPr>
          <w:t>login</w:t>
        </w:r>
        <w:r>
          <w:rPr>
            <w:rFonts w:cs="Calibri" w:hint="cs"/>
            <w:sz w:val="28"/>
            <w:szCs w:val="28"/>
            <w:rtl/>
            <w:lang w:bidi="fa-IR"/>
          </w:rPr>
          <w:t xml:space="preserve"> کنیم که دقیقا با </w:t>
        </w:r>
        <w:r>
          <w:rPr>
            <w:rFonts w:cs="Calibri"/>
            <w:sz w:val="28"/>
            <w:szCs w:val="28"/>
            <w:lang w:bidi="fa-IR"/>
          </w:rPr>
          <w:t>login()</w:t>
        </w:r>
        <w:r>
          <w:rPr>
            <w:rFonts w:cs="Calibri" w:hint="cs"/>
            <w:sz w:val="28"/>
            <w:szCs w:val="28"/>
            <w:rtl/>
            <w:lang w:bidi="fa-IR"/>
          </w:rPr>
          <w:t xml:space="preserve"> اتفاق میوفته ، و بعدش هم میخوایم </w:t>
        </w:r>
        <w:r>
          <w:rPr>
            <w:rFonts w:cs="Calibri"/>
            <w:sz w:val="28"/>
            <w:szCs w:val="28"/>
            <w:lang w:bidi="fa-IR"/>
          </w:rPr>
          <w:t>email</w:t>
        </w:r>
        <w:r>
          <w:rPr>
            <w:rFonts w:cs="Calibri" w:hint="cs"/>
            <w:sz w:val="28"/>
            <w:szCs w:val="28"/>
            <w:rtl/>
            <w:lang w:bidi="fa-IR"/>
          </w:rPr>
          <w:t xml:space="preserve"> بفرستیم دیگه، از </w:t>
        </w:r>
        <w:r>
          <w:rPr>
            <w:rFonts w:cs="Calibri"/>
            <w:sz w:val="28"/>
            <w:szCs w:val="28"/>
            <w:lang w:bidi="fa-IR"/>
          </w:rPr>
          <w:t>.sendmail()</w:t>
        </w:r>
        <w:r>
          <w:rPr>
            <w:rFonts w:cs="Calibri" w:hint="cs"/>
            <w:sz w:val="28"/>
            <w:szCs w:val="28"/>
            <w:rtl/>
            <w:lang w:bidi="fa-IR"/>
          </w:rPr>
          <w:t xml:space="preserve"> استفاده میکنیم ، و وقتی این کار انجام شد، </w:t>
        </w:r>
      </w:ins>
      <w:ins w:id="3661" w:author="Microsoft account" w:date="2025-10-09T10:42:00Z">
        <w:r>
          <w:rPr>
            <w:rFonts w:cs="Calibri"/>
            <w:sz w:val="28"/>
            <w:szCs w:val="28"/>
            <w:lang w:bidi="fa-IR"/>
          </w:rPr>
          <w:t>connection.close()</w:t>
        </w:r>
        <w:r>
          <w:rPr>
            <w:rFonts w:cs="Calibri" w:hint="cs"/>
            <w:sz w:val="28"/>
            <w:szCs w:val="28"/>
            <w:rtl/>
            <w:lang w:bidi="fa-IR"/>
          </w:rPr>
          <w:t xml:space="preserve"> میکنیم، یعنی اون </w:t>
        </w:r>
        <w:r>
          <w:rPr>
            <w:rFonts w:cs="Calibri"/>
            <w:sz w:val="28"/>
            <w:szCs w:val="28"/>
            <w:lang w:bidi="fa-IR"/>
          </w:rPr>
          <w:t>smtplib.SMTP()</w:t>
        </w:r>
        <w:r>
          <w:rPr>
            <w:rFonts w:cs="Calibri" w:hint="cs"/>
            <w:sz w:val="28"/>
            <w:szCs w:val="28"/>
            <w:rtl/>
            <w:lang w:bidi="fa-IR"/>
          </w:rPr>
          <w:t xml:space="preserve"> ای که ساخته بودیم رو میبندیم چون دیگه نیاز نداریم.</w:t>
        </w:r>
      </w:ins>
    </w:p>
    <w:p w14:paraId="52BAAE05" w14:textId="11476874" w:rsidR="007148B9" w:rsidRDefault="007148B9">
      <w:pPr>
        <w:bidi/>
        <w:spacing w:after="0" w:line="276" w:lineRule="auto"/>
        <w:rPr>
          <w:ins w:id="3662" w:author="Microsoft account" w:date="2025-10-09T10:43:00Z"/>
          <w:rFonts w:cs="Calibri"/>
          <w:sz w:val="28"/>
          <w:szCs w:val="28"/>
          <w:rtl/>
          <w:lang w:bidi="fa-IR"/>
        </w:rPr>
        <w:pPrChange w:id="3663" w:author="Microsoft account" w:date="2025-10-09T10:42:00Z">
          <w:pPr>
            <w:bidi/>
            <w:spacing w:after="0" w:line="276" w:lineRule="auto"/>
            <w:jc w:val="both"/>
          </w:pPr>
        </w:pPrChange>
      </w:pPr>
      <w:ins w:id="3664" w:author="Microsoft account" w:date="2025-10-09T10:43:00Z">
        <w:r w:rsidRPr="007148B9">
          <w:rPr>
            <w:rFonts w:cs="Calibri"/>
            <w:noProof/>
            <w:sz w:val="28"/>
            <w:szCs w:val="28"/>
            <w:rPrChange w:id="3665" w:author="Unknown">
              <w:rPr>
                <w:noProof/>
              </w:rPr>
            </w:rPrChange>
          </w:rPr>
          <w:drawing>
            <wp:inline distT="0" distB="0" distL="0" distR="0" wp14:anchorId="7B7ED585" wp14:editId="17678ECA">
              <wp:extent cx="5731510" cy="143700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31510" cy="1437005"/>
                      </a:xfrm>
                      <a:prstGeom prst="rect">
                        <a:avLst/>
                      </a:prstGeom>
                    </pic:spPr>
                  </pic:pic>
                </a:graphicData>
              </a:graphic>
            </wp:inline>
          </w:drawing>
        </w:r>
      </w:ins>
    </w:p>
    <w:p w14:paraId="7ADDAABB" w14:textId="77777777" w:rsidR="007148B9" w:rsidRDefault="007148B9">
      <w:pPr>
        <w:bidi/>
        <w:spacing w:after="0" w:line="276" w:lineRule="auto"/>
        <w:rPr>
          <w:ins w:id="3666" w:author="Microsoft account" w:date="2025-10-09T10:42:00Z"/>
          <w:rFonts w:cs="Calibri"/>
          <w:sz w:val="28"/>
          <w:szCs w:val="28"/>
          <w:rtl/>
          <w:lang w:bidi="fa-IR"/>
        </w:rPr>
        <w:pPrChange w:id="3667" w:author="Microsoft account" w:date="2025-10-09T10:43:00Z">
          <w:pPr>
            <w:bidi/>
            <w:spacing w:after="0" w:line="276" w:lineRule="auto"/>
            <w:jc w:val="both"/>
          </w:pPr>
        </w:pPrChange>
      </w:pPr>
    </w:p>
    <w:p w14:paraId="545A894F" w14:textId="767C57AE" w:rsidR="00984BB5" w:rsidRDefault="007148B9">
      <w:pPr>
        <w:bidi/>
        <w:spacing w:after="0" w:line="276" w:lineRule="auto"/>
        <w:rPr>
          <w:ins w:id="3668" w:author="Microsoft account" w:date="2025-10-09T10:57:00Z"/>
          <w:rFonts w:cs="Calibri"/>
          <w:sz w:val="28"/>
          <w:szCs w:val="28"/>
          <w:lang w:bidi="fa-IR"/>
        </w:rPr>
        <w:pPrChange w:id="3669" w:author="Microsoft account" w:date="2025-10-09T10:42:00Z">
          <w:pPr>
            <w:bidi/>
            <w:spacing w:after="0" w:line="276" w:lineRule="auto"/>
            <w:jc w:val="both"/>
          </w:pPr>
        </w:pPrChange>
      </w:pPr>
      <w:ins w:id="3670" w:author="Microsoft account" w:date="2025-10-09T10:42:00Z">
        <w:r>
          <w:rPr>
            <w:rFonts w:cs="Calibri" w:hint="cs"/>
            <w:sz w:val="28"/>
            <w:szCs w:val="28"/>
            <w:rtl/>
            <w:lang w:bidi="fa-IR"/>
          </w:rPr>
          <w:t xml:space="preserve"> اما هنوزم نکته هست</w:t>
        </w:r>
      </w:ins>
      <w:ins w:id="3671" w:author="Microsoft account" w:date="2025-10-09T10:43:00Z">
        <w:r>
          <w:rPr>
            <w:rFonts w:cs="Calibri" w:hint="cs"/>
            <w:sz w:val="28"/>
            <w:szCs w:val="28"/>
            <w:rtl/>
            <w:lang w:bidi="fa-IR"/>
          </w:rPr>
          <w:t xml:space="preserve">. </w:t>
        </w:r>
        <w:r>
          <w:rPr>
            <w:rFonts w:cs="Calibri"/>
            <w:sz w:val="28"/>
            <w:szCs w:val="28"/>
            <w:lang w:bidi="fa-IR"/>
          </w:rPr>
          <w:t>Gmail</w:t>
        </w:r>
        <w:r>
          <w:rPr>
            <w:rFonts w:cs="Calibri" w:hint="cs"/>
            <w:sz w:val="28"/>
            <w:szCs w:val="28"/>
            <w:rtl/>
            <w:lang w:bidi="fa-IR"/>
          </w:rPr>
          <w:t xml:space="preserve"> اجازه نمیده که شما فقط با داشتن </w:t>
        </w:r>
        <w:r>
          <w:rPr>
            <w:rFonts w:cs="Calibri"/>
            <w:sz w:val="28"/>
            <w:szCs w:val="28"/>
            <w:lang w:bidi="fa-IR"/>
          </w:rPr>
          <w:t>password</w:t>
        </w:r>
        <w:r>
          <w:rPr>
            <w:rFonts w:cs="Calibri" w:hint="cs"/>
            <w:sz w:val="28"/>
            <w:szCs w:val="28"/>
            <w:rtl/>
            <w:lang w:bidi="fa-IR"/>
          </w:rPr>
          <w:t xml:space="preserve"> وارد بشی ، کارای دیگه ای هم لازمه انجام بدیم. </w:t>
        </w:r>
      </w:ins>
    </w:p>
    <w:p w14:paraId="38962772" w14:textId="3A93FC47" w:rsidR="00B71852" w:rsidRDefault="00B71852">
      <w:pPr>
        <w:bidi/>
        <w:spacing w:after="0" w:line="276" w:lineRule="auto"/>
        <w:rPr>
          <w:ins w:id="3672" w:author="Microsoft account" w:date="2025-10-09T11:09:00Z"/>
          <w:rFonts w:cs="Calibri"/>
          <w:sz w:val="28"/>
          <w:szCs w:val="28"/>
          <w:lang w:bidi="fa-IR"/>
        </w:rPr>
        <w:pPrChange w:id="3673" w:author="Microsoft account" w:date="2025-10-09T10:57:00Z">
          <w:pPr>
            <w:bidi/>
            <w:spacing w:after="0" w:line="276" w:lineRule="auto"/>
            <w:jc w:val="both"/>
          </w:pPr>
        </w:pPrChange>
      </w:pPr>
      <w:ins w:id="3674" w:author="Microsoft account" w:date="2025-10-09T10:57:00Z">
        <w:r>
          <w:rPr>
            <w:rFonts w:cs="Calibri" w:hint="cs"/>
            <w:sz w:val="28"/>
            <w:szCs w:val="28"/>
            <w:rtl/>
            <w:lang w:bidi="fa-IR"/>
          </w:rPr>
          <w:lastRenderedPageBreak/>
          <w:t>-برای اینکه یه برنامه خارجی مثل چیزی که الان نوشتیم بتونه و قابلیت این رو داشته باشه که کنترل حساب گوگلِ ما رو بدست بگیره، باید بریم و به گوگل بگیم که این کار رو میتونه بکنه ، توی بخشِ</w:t>
        </w:r>
      </w:ins>
      <w:ins w:id="3675" w:author="Microsoft account" w:date="2025-10-09T10:58:00Z">
        <w:r>
          <w:rPr>
            <w:rFonts w:cs="Calibri"/>
            <w:sz w:val="28"/>
            <w:szCs w:val="28"/>
            <w:rtl/>
            <w:lang w:bidi="fa-IR"/>
          </w:rPr>
          <w:br/>
        </w:r>
        <w:r>
          <w:rPr>
            <w:rFonts w:cs="Calibri"/>
            <w:sz w:val="28"/>
            <w:szCs w:val="28"/>
            <w:lang w:bidi="fa-IR"/>
          </w:rPr>
          <w:t xml:space="preserve">Manage your google &gt; Security &gt; </w:t>
        </w:r>
        <w:r>
          <w:rPr>
            <w:rFonts w:cs="Calibri"/>
            <w:sz w:val="28"/>
            <w:szCs w:val="28"/>
            <w:lang w:bidi="fa-IR"/>
          </w:rPr>
          <w:br/>
        </w:r>
        <w:r>
          <w:rPr>
            <w:rFonts w:cs="Calibri" w:hint="cs"/>
            <w:sz w:val="28"/>
            <w:szCs w:val="28"/>
            <w:rtl/>
            <w:lang w:bidi="fa-IR"/>
          </w:rPr>
          <w:t xml:space="preserve">شما میری و </w:t>
        </w:r>
        <w:r>
          <w:rPr>
            <w:rFonts w:cs="Calibri"/>
            <w:sz w:val="28"/>
            <w:szCs w:val="28"/>
            <w:lang w:bidi="fa-IR"/>
          </w:rPr>
          <w:t>2-step-verification</w:t>
        </w:r>
        <w:r>
          <w:rPr>
            <w:rFonts w:cs="Calibri" w:hint="cs"/>
            <w:sz w:val="28"/>
            <w:szCs w:val="28"/>
            <w:rtl/>
            <w:lang w:bidi="fa-IR"/>
          </w:rPr>
          <w:t xml:space="preserve"> رو فعال میکنی ، بعد میتونی بری و سرچ کنی:</w:t>
        </w:r>
      </w:ins>
      <w:ins w:id="3676" w:author="Microsoft account" w:date="2025-10-09T10:59:00Z">
        <w:r>
          <w:rPr>
            <w:rFonts w:cs="Calibri"/>
            <w:sz w:val="28"/>
            <w:szCs w:val="28"/>
            <w:rtl/>
            <w:lang w:bidi="fa-IR"/>
          </w:rPr>
          <w:br/>
        </w:r>
        <w:r>
          <w:rPr>
            <w:rFonts w:cs="Calibri"/>
            <w:sz w:val="28"/>
            <w:szCs w:val="28"/>
            <w:lang w:bidi="fa-IR"/>
          </w:rPr>
          <w:t>app passwords</w:t>
        </w:r>
        <w:r>
          <w:rPr>
            <w:rFonts w:cs="Calibri" w:hint="cs"/>
            <w:sz w:val="28"/>
            <w:szCs w:val="28"/>
            <w:rtl/>
            <w:lang w:bidi="fa-IR"/>
          </w:rPr>
          <w:t xml:space="preserve"> </w:t>
        </w:r>
        <w:r>
          <w:rPr>
            <w:rFonts w:cs="Calibri"/>
            <w:sz w:val="28"/>
            <w:szCs w:val="28"/>
            <w:rtl/>
            <w:lang w:bidi="fa-IR"/>
          </w:rPr>
          <w:br/>
        </w:r>
        <w:r>
          <w:rPr>
            <w:rFonts w:cs="Calibri" w:hint="cs"/>
            <w:sz w:val="28"/>
            <w:szCs w:val="28"/>
            <w:rtl/>
            <w:lang w:bidi="fa-IR"/>
          </w:rPr>
          <w:t>اونجا کاراشو انجام میدی و یه پسورد بهت میده که مختصِ اینه که این برنامه اونور به سرور</w:t>
        </w:r>
        <w:r w:rsidR="00651BFF">
          <w:rPr>
            <w:rFonts w:cs="Calibri" w:hint="cs"/>
            <w:sz w:val="28"/>
            <w:szCs w:val="28"/>
            <w:rtl/>
            <w:lang w:bidi="fa-IR"/>
          </w:rPr>
          <w:t xml:space="preserve"> بدتش و بتونه کارارو انجام بده.</w:t>
        </w:r>
      </w:ins>
      <w:ins w:id="3677" w:author="Microsoft account" w:date="2025-10-09T11:02:00Z">
        <w:r w:rsidR="00651BFF">
          <w:rPr>
            <w:rFonts w:cs="Calibri"/>
            <w:sz w:val="28"/>
            <w:szCs w:val="28"/>
            <w:lang w:bidi="fa-IR"/>
          </w:rPr>
          <w:t xml:space="preserve"> </w:t>
        </w:r>
        <w:r w:rsidR="00651BFF">
          <w:rPr>
            <w:rFonts w:cs="Calibri" w:hint="cs"/>
            <w:sz w:val="28"/>
            <w:szCs w:val="28"/>
            <w:rtl/>
            <w:lang w:bidi="fa-IR"/>
          </w:rPr>
          <w:t xml:space="preserve">و به همین راحتی </w:t>
        </w:r>
        <w:r w:rsidR="00651BFF">
          <w:rPr>
            <w:rFonts w:cs="Calibri"/>
            <w:sz w:val="28"/>
            <w:szCs w:val="28"/>
            <w:lang w:bidi="fa-IR"/>
          </w:rPr>
          <w:t>mail send</w:t>
        </w:r>
        <w:r w:rsidR="00651BFF">
          <w:rPr>
            <w:rFonts w:cs="Calibri" w:hint="cs"/>
            <w:sz w:val="28"/>
            <w:szCs w:val="28"/>
            <w:rtl/>
            <w:lang w:bidi="fa-IR"/>
          </w:rPr>
          <w:t xml:space="preserve"> میشه. </w:t>
        </w:r>
      </w:ins>
    </w:p>
    <w:p w14:paraId="6BC9947C" w14:textId="77777777" w:rsidR="00AB4F1A" w:rsidRDefault="00AB4F1A">
      <w:pPr>
        <w:bidi/>
        <w:spacing w:after="0" w:line="276" w:lineRule="auto"/>
        <w:rPr>
          <w:ins w:id="3678" w:author="Microsoft account" w:date="2025-10-09T11:09:00Z"/>
          <w:rFonts w:cs="Calibri"/>
          <w:sz w:val="28"/>
          <w:szCs w:val="28"/>
          <w:lang w:bidi="fa-IR"/>
        </w:rPr>
        <w:pPrChange w:id="3679" w:author="Microsoft account" w:date="2025-10-09T11:09:00Z">
          <w:pPr>
            <w:bidi/>
            <w:spacing w:after="0" w:line="276" w:lineRule="auto"/>
            <w:jc w:val="both"/>
          </w:pPr>
        </w:pPrChange>
      </w:pPr>
    </w:p>
    <w:p w14:paraId="2F5244F2" w14:textId="2FD8475A" w:rsidR="00AB4F1A" w:rsidRDefault="00AB4F1A">
      <w:pPr>
        <w:bidi/>
        <w:spacing w:after="0" w:line="276" w:lineRule="auto"/>
        <w:rPr>
          <w:ins w:id="3680" w:author="Microsoft account" w:date="2025-10-09T11:10:00Z"/>
          <w:rFonts w:cs="Calibri"/>
          <w:sz w:val="28"/>
          <w:szCs w:val="28"/>
          <w:rtl/>
          <w:lang w:bidi="fa-IR"/>
        </w:rPr>
        <w:pPrChange w:id="3681" w:author="Microsoft account" w:date="2025-10-09T11:09:00Z">
          <w:pPr>
            <w:bidi/>
            <w:spacing w:after="0" w:line="276" w:lineRule="auto"/>
            <w:jc w:val="both"/>
          </w:pPr>
        </w:pPrChange>
      </w:pPr>
      <w:ins w:id="3682" w:author="Microsoft account" w:date="2025-10-09T11:09:00Z">
        <w:r>
          <w:rPr>
            <w:rFonts w:cs="Calibri" w:hint="cs"/>
            <w:sz w:val="28"/>
            <w:szCs w:val="28"/>
            <w:rtl/>
            <w:lang w:bidi="fa-IR"/>
          </w:rPr>
          <w:t xml:space="preserve">دوتا نکته: اولی اینکه ما میتونیم توی قسمت </w:t>
        </w:r>
        <w:r>
          <w:rPr>
            <w:rFonts w:cs="Calibri"/>
            <w:sz w:val="28"/>
            <w:szCs w:val="28"/>
            <w:lang w:bidi="fa-IR"/>
          </w:rPr>
          <w:t>msg=</w:t>
        </w:r>
        <w:r>
          <w:rPr>
            <w:rFonts w:cs="Calibri" w:hint="cs"/>
            <w:sz w:val="28"/>
            <w:szCs w:val="28"/>
            <w:rtl/>
            <w:lang w:bidi="fa-IR"/>
          </w:rPr>
          <w:t xml:space="preserve"> به صورت عکس زیر عمل کنیم که ایمیلی که میفرستیم </w:t>
        </w:r>
        <w:r>
          <w:rPr>
            <w:rFonts w:cs="Calibri"/>
            <w:sz w:val="28"/>
            <w:szCs w:val="28"/>
            <w:lang w:bidi="fa-IR"/>
          </w:rPr>
          <w:t>subject</w:t>
        </w:r>
      </w:ins>
      <w:ins w:id="3683" w:author="Microsoft account" w:date="2025-10-09T11:10:00Z">
        <w:r>
          <w:rPr>
            <w:rFonts w:cs="Calibri" w:hint="cs"/>
            <w:sz w:val="28"/>
            <w:szCs w:val="28"/>
            <w:rtl/>
            <w:lang w:bidi="fa-IR"/>
          </w:rPr>
          <w:t xml:space="preserve"> هم داشته باشه. با دوتا </w:t>
        </w:r>
        <w:r>
          <w:rPr>
            <w:rFonts w:cs="Calibri"/>
            <w:sz w:val="28"/>
            <w:szCs w:val="28"/>
            <w:lang w:bidi="fa-IR"/>
          </w:rPr>
          <w:t>\n\n</w:t>
        </w:r>
        <w:r>
          <w:rPr>
            <w:rFonts w:cs="Calibri" w:hint="cs"/>
            <w:sz w:val="28"/>
            <w:szCs w:val="28"/>
            <w:rtl/>
            <w:lang w:bidi="fa-IR"/>
          </w:rPr>
          <w:t xml:space="preserve"> بدنه رو از </w:t>
        </w:r>
        <w:r>
          <w:rPr>
            <w:rFonts w:cs="Calibri"/>
            <w:sz w:val="28"/>
            <w:szCs w:val="28"/>
            <w:lang w:bidi="fa-IR"/>
          </w:rPr>
          <w:t>subject</w:t>
        </w:r>
        <w:r>
          <w:rPr>
            <w:rFonts w:cs="Calibri" w:hint="cs"/>
            <w:sz w:val="28"/>
            <w:szCs w:val="28"/>
            <w:rtl/>
            <w:lang w:bidi="fa-IR"/>
          </w:rPr>
          <w:t xml:space="preserve"> جدا میکنیم. </w:t>
        </w:r>
      </w:ins>
    </w:p>
    <w:p w14:paraId="17362549" w14:textId="440B7956" w:rsidR="00AB4F1A" w:rsidRDefault="00AB4F1A">
      <w:pPr>
        <w:bidi/>
        <w:spacing w:after="0" w:line="276" w:lineRule="auto"/>
        <w:rPr>
          <w:ins w:id="3684" w:author="Microsoft account" w:date="2025-10-09T11:11:00Z"/>
          <w:rFonts w:cs="Calibri"/>
          <w:sz w:val="28"/>
          <w:szCs w:val="28"/>
          <w:lang w:bidi="fa-IR"/>
        </w:rPr>
        <w:pPrChange w:id="3685" w:author="Microsoft account" w:date="2025-10-09T11:10:00Z">
          <w:pPr>
            <w:bidi/>
            <w:spacing w:after="0" w:line="276" w:lineRule="auto"/>
            <w:jc w:val="both"/>
          </w:pPr>
        </w:pPrChange>
      </w:pPr>
      <w:ins w:id="3686" w:author="Microsoft account" w:date="2025-10-09T11:10:00Z">
        <w:r>
          <w:rPr>
            <w:rFonts w:cs="Calibri" w:hint="cs"/>
            <w:sz w:val="28"/>
            <w:szCs w:val="28"/>
            <w:rtl/>
            <w:lang w:bidi="fa-IR"/>
          </w:rPr>
          <w:t xml:space="preserve">دومی هم اینکه ما قبلا </w:t>
        </w:r>
        <w:r>
          <w:rPr>
            <w:rFonts w:cs="Calibri"/>
            <w:sz w:val="28"/>
            <w:szCs w:val="28"/>
            <w:lang w:bidi="fa-IR"/>
          </w:rPr>
          <w:t>close()</w:t>
        </w:r>
        <w:r>
          <w:rPr>
            <w:rFonts w:cs="Calibri" w:hint="cs"/>
            <w:sz w:val="28"/>
            <w:szCs w:val="28"/>
            <w:rtl/>
            <w:lang w:bidi="fa-IR"/>
          </w:rPr>
          <w:t xml:space="preserve"> رو حین باز کردن فایل دیدیم. که وقتی </w:t>
        </w:r>
        <w:r>
          <w:rPr>
            <w:rFonts w:cs="Calibri"/>
            <w:sz w:val="28"/>
            <w:szCs w:val="28"/>
            <w:lang w:bidi="fa-IR"/>
          </w:rPr>
          <w:t>close()</w:t>
        </w:r>
        <w:r>
          <w:rPr>
            <w:rFonts w:cs="Calibri" w:hint="cs"/>
            <w:sz w:val="28"/>
            <w:szCs w:val="28"/>
            <w:rtl/>
            <w:lang w:bidi="fa-IR"/>
          </w:rPr>
          <w:t xml:space="preserve"> میکردیم که دیگه کاریش نداشتیم و باعث میشد </w:t>
        </w:r>
      </w:ins>
      <w:ins w:id="3687" w:author="Microsoft account" w:date="2025-10-09T11:11:00Z">
        <w:r>
          <w:rPr>
            <w:rFonts w:cs="Calibri"/>
            <w:sz w:val="28"/>
            <w:szCs w:val="28"/>
            <w:lang w:bidi="fa-IR"/>
          </w:rPr>
          <w:t>resource</w:t>
        </w:r>
        <w:r>
          <w:rPr>
            <w:rFonts w:cs="Calibri" w:hint="cs"/>
            <w:sz w:val="28"/>
            <w:szCs w:val="28"/>
            <w:rtl/>
            <w:lang w:bidi="fa-IR"/>
          </w:rPr>
          <w:t xml:space="preserve"> های سیستم درگیر بمونه. که برای خودکار شدنش از  </w:t>
        </w:r>
      </w:ins>
    </w:p>
    <w:p w14:paraId="073AA905" w14:textId="03C5AAEC" w:rsidR="00AB4F1A" w:rsidRDefault="00AB4F1A">
      <w:pPr>
        <w:bidi/>
        <w:spacing w:after="0" w:line="276" w:lineRule="auto"/>
        <w:rPr>
          <w:ins w:id="3688" w:author="Microsoft account" w:date="2025-10-09T11:12:00Z"/>
          <w:rFonts w:cs="Calibri"/>
          <w:sz w:val="28"/>
          <w:szCs w:val="28"/>
          <w:rtl/>
          <w:lang w:bidi="fa-IR"/>
        </w:rPr>
        <w:pPrChange w:id="3689" w:author="Microsoft account" w:date="2025-10-09T11:11:00Z">
          <w:pPr>
            <w:bidi/>
            <w:spacing w:after="0" w:line="276" w:lineRule="auto"/>
            <w:jc w:val="both"/>
          </w:pPr>
        </w:pPrChange>
      </w:pPr>
      <w:ins w:id="3690" w:author="Microsoft account" w:date="2025-10-09T11:11:00Z">
        <w:r>
          <w:rPr>
            <w:rFonts w:cs="Calibri"/>
            <w:sz w:val="28"/>
            <w:szCs w:val="28"/>
            <w:lang w:bidi="fa-IR"/>
          </w:rPr>
          <w:t>With open() as file</w:t>
        </w:r>
        <w:r>
          <w:rPr>
            <w:rFonts w:cs="Calibri" w:hint="cs"/>
            <w:sz w:val="28"/>
            <w:szCs w:val="28"/>
            <w:rtl/>
            <w:lang w:bidi="fa-IR"/>
          </w:rPr>
          <w:t xml:space="preserve"> استفاده میکردیم که </w:t>
        </w:r>
        <w:r>
          <w:rPr>
            <w:rFonts w:cs="Calibri"/>
            <w:sz w:val="28"/>
            <w:szCs w:val="28"/>
            <w:lang w:bidi="fa-IR"/>
          </w:rPr>
          <w:t xml:space="preserve">indent </w:t>
        </w:r>
        <w:r>
          <w:rPr>
            <w:rFonts w:cs="Calibri" w:hint="cs"/>
            <w:sz w:val="28"/>
            <w:szCs w:val="28"/>
            <w:rtl/>
            <w:lang w:bidi="fa-IR"/>
          </w:rPr>
          <w:t xml:space="preserve"> رو اجرا میکرد و بعد فایل رو میبست. اینجا هم </w:t>
        </w:r>
        <w:r>
          <w:rPr>
            <w:rFonts w:cs="Calibri"/>
            <w:sz w:val="28"/>
            <w:szCs w:val="28"/>
            <w:lang w:bidi="fa-IR"/>
          </w:rPr>
          <w:t>close</w:t>
        </w:r>
        <w:r>
          <w:rPr>
            <w:rFonts w:cs="Calibri" w:hint="cs"/>
            <w:sz w:val="28"/>
            <w:szCs w:val="28"/>
            <w:rtl/>
            <w:lang w:bidi="fa-IR"/>
          </w:rPr>
          <w:t xml:space="preserve"> داریم و همینه دقیقا، </w:t>
        </w:r>
        <w:r>
          <w:rPr>
            <w:rFonts w:cs="Calibri"/>
            <w:sz w:val="28"/>
            <w:szCs w:val="28"/>
            <w:lang w:bidi="fa-IR"/>
          </w:rPr>
          <w:t>with</w:t>
        </w:r>
        <w:r>
          <w:rPr>
            <w:rFonts w:cs="Calibri" w:hint="cs"/>
            <w:sz w:val="28"/>
            <w:szCs w:val="28"/>
            <w:rtl/>
            <w:lang w:bidi="fa-IR"/>
          </w:rPr>
          <w:t xml:space="preserve"> که بزاریم و </w:t>
        </w:r>
        <w:r>
          <w:rPr>
            <w:rFonts w:cs="Calibri"/>
            <w:sz w:val="28"/>
            <w:szCs w:val="28"/>
            <w:lang w:bidi="fa-IR"/>
          </w:rPr>
          <w:t>SMTP()</w:t>
        </w:r>
      </w:ins>
      <w:ins w:id="3691" w:author="Microsoft account" w:date="2025-10-09T11:12:00Z">
        <w:r>
          <w:rPr>
            <w:rFonts w:cs="Calibri" w:hint="cs"/>
            <w:sz w:val="28"/>
            <w:szCs w:val="28"/>
            <w:rtl/>
            <w:lang w:bidi="fa-IR"/>
          </w:rPr>
          <w:t xml:space="preserve"> رو بسازیم برای </w:t>
        </w:r>
        <w:r>
          <w:rPr>
            <w:rFonts w:cs="Calibri"/>
            <w:sz w:val="28"/>
            <w:szCs w:val="28"/>
            <w:lang w:bidi="fa-IR"/>
          </w:rPr>
          <w:t>connection</w:t>
        </w:r>
        <w:r>
          <w:rPr>
            <w:rFonts w:cs="Calibri" w:hint="cs"/>
            <w:sz w:val="28"/>
            <w:szCs w:val="28"/>
            <w:rtl/>
            <w:lang w:bidi="fa-IR"/>
          </w:rPr>
          <w:t xml:space="preserve"> ، هرچی تو </w:t>
        </w:r>
        <w:r>
          <w:rPr>
            <w:rFonts w:cs="Calibri"/>
            <w:sz w:val="28"/>
            <w:szCs w:val="28"/>
            <w:lang w:bidi="fa-IR"/>
          </w:rPr>
          <w:t>indent</w:t>
        </w:r>
        <w:r>
          <w:rPr>
            <w:rFonts w:cs="Calibri" w:hint="cs"/>
            <w:sz w:val="28"/>
            <w:szCs w:val="28"/>
            <w:rtl/>
            <w:lang w:bidi="fa-IR"/>
          </w:rPr>
          <w:t xml:space="preserve"> بنویسیم اجرا میشه و بعد از </w:t>
        </w:r>
        <w:r>
          <w:rPr>
            <w:rFonts w:cs="Calibri"/>
            <w:sz w:val="28"/>
            <w:szCs w:val="28"/>
            <w:lang w:bidi="fa-IR"/>
          </w:rPr>
          <w:t>indent</w:t>
        </w:r>
        <w:r>
          <w:rPr>
            <w:rFonts w:cs="Calibri" w:hint="cs"/>
            <w:sz w:val="28"/>
            <w:szCs w:val="28"/>
            <w:rtl/>
            <w:lang w:bidi="fa-IR"/>
          </w:rPr>
          <w:t xml:space="preserve"> خودش خودکار </w:t>
        </w:r>
        <w:r>
          <w:rPr>
            <w:rFonts w:cs="Calibri"/>
            <w:sz w:val="28"/>
            <w:szCs w:val="28"/>
            <w:lang w:bidi="fa-IR"/>
          </w:rPr>
          <w:t>close()</w:t>
        </w:r>
        <w:r>
          <w:rPr>
            <w:rFonts w:cs="Calibri" w:hint="cs"/>
            <w:sz w:val="28"/>
            <w:szCs w:val="28"/>
            <w:rtl/>
            <w:lang w:bidi="fa-IR"/>
          </w:rPr>
          <w:t xml:space="preserve">میکنه. </w:t>
        </w:r>
      </w:ins>
    </w:p>
    <w:p w14:paraId="444E1D45" w14:textId="68E07493" w:rsidR="00AB4F1A" w:rsidRDefault="00AB4F1A">
      <w:pPr>
        <w:bidi/>
        <w:spacing w:after="0" w:line="276" w:lineRule="auto"/>
        <w:rPr>
          <w:ins w:id="3692" w:author="Microsoft account" w:date="2025-10-09T11:12:00Z"/>
          <w:rFonts w:cs="Calibri"/>
          <w:sz w:val="28"/>
          <w:szCs w:val="28"/>
          <w:rtl/>
          <w:lang w:bidi="fa-IR"/>
        </w:rPr>
        <w:pPrChange w:id="3693" w:author="Microsoft account" w:date="2025-10-09T11:12:00Z">
          <w:pPr>
            <w:bidi/>
            <w:spacing w:after="0" w:line="276" w:lineRule="auto"/>
            <w:jc w:val="both"/>
          </w:pPr>
        </w:pPrChange>
      </w:pPr>
      <w:ins w:id="3694" w:author="Microsoft account" w:date="2025-10-09T11:12:00Z">
        <w:r>
          <w:rPr>
            <w:rFonts w:cs="Calibri" w:hint="cs"/>
            <w:sz w:val="28"/>
            <w:szCs w:val="28"/>
            <w:rtl/>
            <w:lang w:bidi="fa-IR"/>
          </w:rPr>
          <w:t>که نتیجۀ همۀ نکات بالا میشه این:</w:t>
        </w:r>
      </w:ins>
    </w:p>
    <w:p w14:paraId="5B6911E5" w14:textId="0C684196" w:rsidR="00AB4F1A" w:rsidRDefault="00AB4F1A">
      <w:pPr>
        <w:bidi/>
        <w:spacing w:after="0" w:line="276" w:lineRule="auto"/>
        <w:rPr>
          <w:ins w:id="3695" w:author="Microsoft account" w:date="2025-10-09T11:12:00Z"/>
          <w:rFonts w:cs="Calibri"/>
          <w:sz w:val="28"/>
          <w:szCs w:val="28"/>
          <w:rtl/>
          <w:lang w:bidi="fa-IR"/>
        </w:rPr>
        <w:pPrChange w:id="3696" w:author="Microsoft account" w:date="2025-10-09T11:12:00Z">
          <w:pPr>
            <w:bidi/>
            <w:spacing w:after="0" w:line="276" w:lineRule="auto"/>
            <w:jc w:val="both"/>
          </w:pPr>
        </w:pPrChange>
      </w:pPr>
      <w:ins w:id="3697" w:author="Microsoft account" w:date="2025-10-09T11:12:00Z">
        <w:r w:rsidRPr="00AB4F1A">
          <w:rPr>
            <w:rFonts w:cs="Calibri"/>
            <w:noProof/>
            <w:sz w:val="28"/>
            <w:szCs w:val="28"/>
            <w:rPrChange w:id="3698" w:author="Unknown">
              <w:rPr>
                <w:noProof/>
              </w:rPr>
            </w:rPrChange>
          </w:rPr>
          <w:drawing>
            <wp:inline distT="0" distB="0" distL="0" distR="0" wp14:anchorId="16A8DF5B" wp14:editId="3F7FFD7B">
              <wp:extent cx="5731510" cy="299656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31510" cy="2996565"/>
                      </a:xfrm>
                      <a:prstGeom prst="rect">
                        <a:avLst/>
                      </a:prstGeom>
                    </pic:spPr>
                  </pic:pic>
                </a:graphicData>
              </a:graphic>
            </wp:inline>
          </w:drawing>
        </w:r>
      </w:ins>
    </w:p>
    <w:p w14:paraId="2C2C3B6A" w14:textId="257DC19D" w:rsidR="00AB4F1A" w:rsidRDefault="00AB4F1A">
      <w:pPr>
        <w:bidi/>
        <w:spacing w:after="0" w:line="276" w:lineRule="auto"/>
        <w:rPr>
          <w:ins w:id="3699" w:author="Microsoft account" w:date="2025-10-10T18:12:00Z"/>
          <w:rFonts w:cs="Calibri"/>
          <w:sz w:val="28"/>
          <w:szCs w:val="28"/>
          <w:lang w:bidi="fa-IR"/>
        </w:rPr>
        <w:pPrChange w:id="3700" w:author="Microsoft account" w:date="2025-10-09T11:12:00Z">
          <w:pPr>
            <w:bidi/>
            <w:spacing w:after="0" w:line="276" w:lineRule="auto"/>
            <w:jc w:val="both"/>
          </w:pPr>
        </w:pPrChange>
      </w:pPr>
      <w:ins w:id="3701" w:author="Microsoft account" w:date="2025-10-09T11:12:00Z">
        <w:r>
          <w:rPr>
            <w:rFonts w:cs="Calibri" w:hint="cs"/>
            <w:sz w:val="28"/>
            <w:szCs w:val="28"/>
            <w:rtl/>
            <w:lang w:bidi="fa-IR"/>
          </w:rPr>
          <w:t xml:space="preserve">اون </w:t>
        </w:r>
        <w:r>
          <w:rPr>
            <w:rFonts w:cs="Calibri"/>
            <w:sz w:val="28"/>
            <w:szCs w:val="28"/>
            <w:lang w:bidi="fa-IR"/>
          </w:rPr>
          <w:t>password</w:t>
        </w:r>
        <w:r>
          <w:rPr>
            <w:rFonts w:cs="Calibri" w:hint="cs"/>
            <w:sz w:val="28"/>
            <w:szCs w:val="28"/>
            <w:rtl/>
            <w:lang w:bidi="fa-IR"/>
          </w:rPr>
          <w:t xml:space="preserve"> هم </w:t>
        </w:r>
        <w:r>
          <w:rPr>
            <w:rFonts w:cs="Calibri"/>
            <w:sz w:val="28"/>
            <w:szCs w:val="28"/>
            <w:lang w:bidi="fa-IR"/>
          </w:rPr>
          <w:t>password</w:t>
        </w:r>
      </w:ins>
      <w:ins w:id="3702" w:author="Microsoft account" w:date="2025-10-09T11:13:00Z">
        <w:r>
          <w:rPr>
            <w:rFonts w:cs="Calibri" w:hint="cs"/>
            <w:sz w:val="28"/>
            <w:szCs w:val="28"/>
            <w:rtl/>
            <w:lang w:bidi="fa-IR"/>
          </w:rPr>
          <w:t xml:space="preserve"> ایه که برای این برنامه س ، و احتمالا بعد از اینکه </w:t>
        </w:r>
        <w:r>
          <w:rPr>
            <w:rFonts w:cs="Calibri"/>
            <w:sz w:val="28"/>
            <w:szCs w:val="28"/>
            <w:lang w:bidi="fa-IR"/>
          </w:rPr>
          <w:t xml:space="preserve">course </w:t>
        </w:r>
        <w:r>
          <w:rPr>
            <w:rFonts w:cs="Calibri" w:hint="cs"/>
            <w:sz w:val="28"/>
            <w:szCs w:val="28"/>
            <w:rtl/>
            <w:lang w:bidi="fa-IR"/>
          </w:rPr>
          <w:t xml:space="preserve">رو تموم کنم برگردم تو تنظیمات و حذفش کنم. </w:t>
        </w:r>
      </w:ins>
    </w:p>
    <w:p w14:paraId="14ABE3F2" w14:textId="77777777" w:rsidR="007D082F" w:rsidRDefault="007D082F">
      <w:pPr>
        <w:bidi/>
        <w:spacing w:after="0" w:line="276" w:lineRule="auto"/>
        <w:rPr>
          <w:ins w:id="3703" w:author="Microsoft account" w:date="2025-10-10T18:12:00Z"/>
          <w:rFonts w:cs="Calibri"/>
          <w:sz w:val="28"/>
          <w:szCs w:val="28"/>
          <w:lang w:bidi="fa-IR"/>
        </w:rPr>
        <w:pPrChange w:id="3704" w:author="Microsoft account" w:date="2025-10-10T18:12:00Z">
          <w:pPr>
            <w:bidi/>
            <w:spacing w:after="0" w:line="276" w:lineRule="auto"/>
            <w:jc w:val="both"/>
          </w:pPr>
        </w:pPrChange>
      </w:pPr>
    </w:p>
    <w:p w14:paraId="215468B3" w14:textId="323EA5B4" w:rsidR="007D082F" w:rsidRDefault="007D082F">
      <w:pPr>
        <w:bidi/>
        <w:spacing w:after="0" w:line="276" w:lineRule="auto"/>
        <w:rPr>
          <w:ins w:id="3705" w:author="Microsoft account" w:date="2025-10-09T11:13:00Z"/>
          <w:rFonts w:cs="Calibri"/>
          <w:sz w:val="28"/>
          <w:szCs w:val="28"/>
          <w:rtl/>
          <w:lang w:bidi="fa-IR"/>
        </w:rPr>
        <w:pPrChange w:id="3706" w:author="Microsoft account" w:date="2025-10-10T18:12:00Z">
          <w:pPr>
            <w:bidi/>
            <w:spacing w:after="0" w:line="276" w:lineRule="auto"/>
            <w:jc w:val="both"/>
          </w:pPr>
        </w:pPrChange>
      </w:pPr>
      <w:ins w:id="3707" w:author="Microsoft account" w:date="2025-10-10T18:12:00Z">
        <w:r>
          <w:rPr>
            <w:rFonts w:cs="Calibri" w:hint="cs"/>
            <w:sz w:val="28"/>
            <w:szCs w:val="28"/>
            <w:rtl/>
            <w:lang w:bidi="fa-IR"/>
          </w:rPr>
          <w:t>(</w:t>
        </w:r>
        <w:r>
          <w:rPr>
            <w:rFonts w:cs="Calibri" w:hint="cs"/>
            <w:sz w:val="18"/>
            <w:szCs w:val="18"/>
            <w:rtl/>
            <w:lang w:bidi="fa-IR"/>
          </w:rPr>
          <w:t xml:space="preserve">نکته: در صحبت با </w:t>
        </w:r>
        <w:r>
          <w:rPr>
            <w:rFonts w:cs="Calibri"/>
            <w:sz w:val="18"/>
            <w:szCs w:val="18"/>
            <w:lang w:bidi="fa-IR"/>
          </w:rPr>
          <w:t>GPT</w:t>
        </w:r>
        <w:r>
          <w:rPr>
            <w:rFonts w:cs="Calibri" w:hint="cs"/>
            <w:sz w:val="18"/>
            <w:szCs w:val="18"/>
            <w:rtl/>
            <w:lang w:bidi="fa-IR"/>
          </w:rPr>
          <w:t xml:space="preserve"> متوجه شدم که </w:t>
        </w:r>
        <w:r>
          <w:rPr>
            <w:rFonts w:cs="Calibri"/>
            <w:sz w:val="18"/>
            <w:szCs w:val="18"/>
            <w:lang w:bidi="fa-IR"/>
          </w:rPr>
          <w:t>SMTP</w:t>
        </w:r>
        <w:r>
          <w:rPr>
            <w:rFonts w:cs="Calibri" w:hint="cs"/>
            <w:sz w:val="18"/>
            <w:szCs w:val="18"/>
            <w:rtl/>
            <w:lang w:bidi="fa-IR"/>
          </w:rPr>
          <w:t xml:space="preserve"> یا همون </w:t>
        </w:r>
        <w:r>
          <w:rPr>
            <w:rFonts w:cs="Calibri"/>
            <w:sz w:val="18"/>
            <w:szCs w:val="18"/>
            <w:lang w:bidi="fa-IR"/>
          </w:rPr>
          <w:t>S</w:t>
        </w:r>
      </w:ins>
      <w:ins w:id="3708" w:author="Microsoft account" w:date="2025-10-10T18:13:00Z">
        <w:r>
          <w:rPr>
            <w:rFonts w:cs="Calibri"/>
            <w:sz w:val="18"/>
            <w:szCs w:val="18"/>
            <w:lang w:bidi="fa-IR"/>
          </w:rPr>
          <w:t>imple</w:t>
        </w:r>
      </w:ins>
      <w:ins w:id="3709" w:author="Microsoft account" w:date="2025-10-10T18:12:00Z">
        <w:r>
          <w:rPr>
            <w:rFonts w:cs="Calibri"/>
            <w:sz w:val="18"/>
            <w:szCs w:val="18"/>
            <w:lang w:bidi="fa-IR"/>
          </w:rPr>
          <w:t xml:space="preserve"> Mail </w:t>
        </w:r>
      </w:ins>
      <w:ins w:id="3710" w:author="Microsoft account" w:date="2025-10-10T18:13:00Z">
        <w:r>
          <w:rPr>
            <w:rFonts w:cs="Calibri"/>
            <w:sz w:val="18"/>
            <w:szCs w:val="18"/>
            <w:lang w:bidi="fa-IR"/>
          </w:rPr>
          <w:t>Transfer Protocol</w:t>
        </w:r>
        <w:r>
          <w:rPr>
            <w:rFonts w:cs="Calibri" w:hint="cs"/>
            <w:sz w:val="18"/>
            <w:szCs w:val="18"/>
            <w:rtl/>
            <w:lang w:bidi="fa-IR"/>
          </w:rPr>
          <w:t xml:space="preserve"> برای فرستادن تا آخرین سرور استفاده میشه، مثلا ما میفرستیم به سرور های </w:t>
        </w:r>
        <w:r>
          <w:rPr>
            <w:rFonts w:cs="Calibri"/>
            <w:sz w:val="18"/>
            <w:szCs w:val="18"/>
            <w:lang w:bidi="fa-IR"/>
          </w:rPr>
          <w:t>gmail</w:t>
        </w:r>
        <w:r>
          <w:rPr>
            <w:rFonts w:cs="Calibri" w:hint="cs"/>
            <w:sz w:val="18"/>
            <w:szCs w:val="18"/>
            <w:rtl/>
            <w:lang w:bidi="fa-IR"/>
          </w:rPr>
          <w:t xml:space="preserve">، و مثل اینکه از اونجا به بعد وقتی </w:t>
        </w:r>
        <w:r>
          <w:rPr>
            <w:rFonts w:cs="Calibri"/>
            <w:sz w:val="18"/>
            <w:szCs w:val="18"/>
            <w:lang w:bidi="fa-IR"/>
          </w:rPr>
          <w:t>user</w:t>
        </w:r>
        <w:r>
          <w:rPr>
            <w:rFonts w:cs="Calibri" w:hint="cs"/>
            <w:sz w:val="18"/>
            <w:szCs w:val="18"/>
            <w:rtl/>
            <w:lang w:bidi="fa-IR"/>
          </w:rPr>
          <w:t xml:space="preserve"> قصد کنه که </w:t>
        </w:r>
        <w:r>
          <w:rPr>
            <w:rFonts w:cs="Calibri"/>
            <w:sz w:val="18"/>
            <w:szCs w:val="18"/>
            <w:lang w:bidi="fa-IR"/>
          </w:rPr>
          <w:t>email</w:t>
        </w:r>
        <w:r>
          <w:rPr>
            <w:rFonts w:cs="Calibri" w:hint="cs"/>
            <w:sz w:val="18"/>
            <w:szCs w:val="18"/>
            <w:rtl/>
            <w:lang w:bidi="fa-IR"/>
          </w:rPr>
          <w:t xml:space="preserve"> هاشو دریافت کنه، از یه </w:t>
        </w:r>
        <w:r>
          <w:rPr>
            <w:rFonts w:cs="Calibri"/>
            <w:sz w:val="18"/>
            <w:szCs w:val="18"/>
            <w:lang w:bidi="fa-IR"/>
          </w:rPr>
          <w:t>protocol</w:t>
        </w:r>
        <w:r>
          <w:rPr>
            <w:rFonts w:cs="Calibri" w:hint="cs"/>
            <w:sz w:val="18"/>
            <w:szCs w:val="18"/>
            <w:rtl/>
            <w:lang w:bidi="fa-IR"/>
          </w:rPr>
          <w:t xml:space="preserve"> دیگه ای استفاده میشه که اسمش هم گفت ولی یادم نموند.</w:t>
        </w:r>
      </w:ins>
      <w:ins w:id="3711" w:author="Microsoft account" w:date="2025-10-10T18:12:00Z">
        <w:r>
          <w:rPr>
            <w:rFonts w:cs="Calibri" w:hint="cs"/>
            <w:sz w:val="28"/>
            <w:szCs w:val="28"/>
            <w:rtl/>
            <w:lang w:bidi="fa-IR"/>
          </w:rPr>
          <w:t>)</w:t>
        </w:r>
      </w:ins>
    </w:p>
    <w:p w14:paraId="157ADD05" w14:textId="77777777" w:rsidR="00AB4F1A" w:rsidRDefault="00AB4F1A">
      <w:pPr>
        <w:bidi/>
        <w:spacing w:after="0" w:line="276" w:lineRule="auto"/>
        <w:rPr>
          <w:ins w:id="3712" w:author="Microsoft account" w:date="2025-10-09T11:13:00Z"/>
          <w:rFonts w:cs="Calibri"/>
          <w:sz w:val="28"/>
          <w:szCs w:val="28"/>
          <w:rtl/>
          <w:lang w:bidi="fa-IR"/>
        </w:rPr>
        <w:pPrChange w:id="3713" w:author="Microsoft account" w:date="2025-10-09T11:13:00Z">
          <w:pPr>
            <w:bidi/>
            <w:spacing w:after="0" w:line="276" w:lineRule="auto"/>
            <w:jc w:val="both"/>
          </w:pPr>
        </w:pPrChange>
      </w:pPr>
    </w:p>
    <w:p w14:paraId="647971BC" w14:textId="70707A10" w:rsidR="00AB4F1A" w:rsidRDefault="00395079">
      <w:pPr>
        <w:bidi/>
        <w:spacing w:after="0" w:line="276" w:lineRule="auto"/>
        <w:rPr>
          <w:ins w:id="3714" w:author="Microsoft account" w:date="2025-10-09T09:03:00Z"/>
          <w:rFonts w:cs="Calibri"/>
          <w:sz w:val="28"/>
          <w:szCs w:val="28"/>
          <w:lang w:bidi="fa-IR"/>
        </w:rPr>
        <w:pPrChange w:id="3715" w:author="Microsoft account" w:date="2025-10-09T11:13:00Z">
          <w:pPr>
            <w:bidi/>
            <w:spacing w:after="0" w:line="276" w:lineRule="auto"/>
            <w:jc w:val="both"/>
          </w:pPr>
        </w:pPrChange>
      </w:pPr>
      <w:ins w:id="3716" w:author="Microsoft account" w:date="2025-10-09T11:17:00Z">
        <w:r>
          <w:rPr>
            <w:rFonts w:cs="Calibri" w:hint="cs"/>
            <w:sz w:val="28"/>
            <w:szCs w:val="28"/>
            <w:rtl/>
            <w:lang w:bidi="fa-IR"/>
          </w:rPr>
          <w:lastRenderedPageBreak/>
          <w:t xml:space="preserve">تا انتهای </w:t>
        </w:r>
        <w:r>
          <w:rPr>
            <w:rFonts w:cs="Calibri"/>
            <w:sz w:val="28"/>
            <w:szCs w:val="28"/>
            <w:lang w:bidi="fa-IR"/>
          </w:rPr>
          <w:t>Day032 003</w:t>
        </w:r>
      </w:ins>
    </w:p>
    <w:p w14:paraId="30527FCE" w14:textId="77777777" w:rsidR="00984BB5" w:rsidRDefault="00984BB5">
      <w:pPr>
        <w:bidi/>
        <w:spacing w:after="0" w:line="276" w:lineRule="auto"/>
        <w:rPr>
          <w:ins w:id="3717" w:author="Microsoft account" w:date="2025-10-09T09:03:00Z"/>
          <w:rFonts w:cs="Calibri"/>
          <w:sz w:val="28"/>
          <w:szCs w:val="28"/>
          <w:rtl/>
          <w:lang w:bidi="fa-IR"/>
        </w:rPr>
        <w:pPrChange w:id="3718" w:author="Microsoft account" w:date="2025-10-09T09:03:00Z">
          <w:pPr>
            <w:bidi/>
            <w:spacing w:after="0" w:line="276" w:lineRule="auto"/>
            <w:jc w:val="both"/>
          </w:pPr>
        </w:pPrChange>
      </w:pPr>
    </w:p>
    <w:p w14:paraId="67FDCF16" w14:textId="0EFE6340" w:rsidR="00984BB5" w:rsidRDefault="00984BB5">
      <w:pPr>
        <w:spacing w:after="0" w:line="240" w:lineRule="auto"/>
        <w:rPr>
          <w:ins w:id="3719" w:author="Microsoft account" w:date="2025-10-09T09:03:00Z"/>
          <w:rFonts w:cs="Calibri"/>
          <w:sz w:val="28"/>
          <w:szCs w:val="28"/>
          <w:rtl/>
          <w:lang w:bidi="fa-IR"/>
        </w:rPr>
      </w:pPr>
      <w:ins w:id="3720" w:author="Microsoft account" w:date="2025-10-09T09:03:00Z">
        <w:r>
          <w:rPr>
            <w:rFonts w:cs="Calibri"/>
            <w:sz w:val="28"/>
            <w:szCs w:val="28"/>
            <w:rtl/>
            <w:lang w:bidi="fa-IR"/>
          </w:rPr>
          <w:br w:type="page"/>
        </w:r>
      </w:ins>
    </w:p>
    <w:p w14:paraId="50324313" w14:textId="0C244A6F" w:rsidR="00984BB5" w:rsidRDefault="009F13CD">
      <w:pPr>
        <w:bidi/>
        <w:spacing w:after="0" w:line="276" w:lineRule="auto"/>
        <w:rPr>
          <w:ins w:id="3721" w:author="Microsoft account" w:date="2025-10-10T18:14:00Z"/>
          <w:rFonts w:cs="Calibri"/>
          <w:sz w:val="28"/>
          <w:szCs w:val="28"/>
          <w:rtl/>
          <w:lang w:bidi="fa-IR"/>
        </w:rPr>
        <w:pPrChange w:id="3722" w:author="Microsoft account" w:date="2025-10-09T09:03:00Z">
          <w:pPr>
            <w:bidi/>
            <w:spacing w:after="0" w:line="276" w:lineRule="auto"/>
            <w:jc w:val="both"/>
          </w:pPr>
        </w:pPrChange>
      </w:pPr>
      <w:bookmarkStart w:id="3723" w:name="I4040718"/>
      <w:ins w:id="3724" w:author="Microsoft account" w:date="2025-10-10T18:14:00Z">
        <w:r>
          <w:rPr>
            <w:rFonts w:cs="Calibri" w:hint="cs"/>
            <w:sz w:val="28"/>
            <w:szCs w:val="28"/>
            <w:rtl/>
            <w:lang w:bidi="fa-IR"/>
          </w:rPr>
          <w:lastRenderedPageBreak/>
          <w:t>ادامه</w:t>
        </w:r>
      </w:ins>
    </w:p>
    <w:bookmarkEnd w:id="3723"/>
    <w:p w14:paraId="46AD946F" w14:textId="77777777" w:rsidR="009F13CD" w:rsidRDefault="009F13CD">
      <w:pPr>
        <w:bidi/>
        <w:spacing w:after="0" w:line="276" w:lineRule="auto"/>
        <w:rPr>
          <w:ins w:id="3725" w:author="Microsoft account" w:date="2025-10-10T18:14:00Z"/>
          <w:rFonts w:cs="Calibri"/>
          <w:sz w:val="28"/>
          <w:szCs w:val="28"/>
          <w:rtl/>
          <w:lang w:bidi="fa-IR"/>
        </w:rPr>
        <w:pPrChange w:id="3726" w:author="Microsoft account" w:date="2025-10-10T18:14:00Z">
          <w:pPr>
            <w:bidi/>
            <w:spacing w:after="0" w:line="276" w:lineRule="auto"/>
            <w:jc w:val="both"/>
          </w:pPr>
        </w:pPrChange>
      </w:pPr>
    </w:p>
    <w:p w14:paraId="67482B36" w14:textId="1586A036" w:rsidR="009F13CD" w:rsidRDefault="009F13CD">
      <w:pPr>
        <w:bidi/>
        <w:spacing w:after="0" w:line="276" w:lineRule="auto"/>
        <w:rPr>
          <w:ins w:id="3727" w:author="Microsoft account" w:date="2025-10-10T18:48:00Z"/>
          <w:rFonts w:cs="Calibri"/>
          <w:sz w:val="28"/>
          <w:szCs w:val="28"/>
          <w:rtl/>
          <w:lang w:bidi="fa-IR"/>
        </w:rPr>
        <w:pPrChange w:id="3728" w:author="Microsoft account" w:date="2025-10-10T18:14:00Z">
          <w:pPr>
            <w:bidi/>
            <w:spacing w:after="0" w:line="276" w:lineRule="auto"/>
            <w:jc w:val="both"/>
          </w:pPr>
        </w:pPrChange>
      </w:pPr>
      <w:ins w:id="3729" w:author="Microsoft account" w:date="2025-10-10T18:14:00Z">
        <w:r>
          <w:rPr>
            <w:rFonts w:cs="Calibri" w:hint="cs"/>
            <w:sz w:val="28"/>
            <w:szCs w:val="28"/>
            <w:rtl/>
            <w:lang w:bidi="fa-IR"/>
          </w:rPr>
          <w:t>-</w:t>
        </w:r>
      </w:ins>
      <w:ins w:id="3730" w:author="Microsoft account" w:date="2025-10-10T18:46:00Z">
        <w:r w:rsidR="00133318">
          <w:rPr>
            <w:rFonts w:cs="Calibri" w:hint="cs"/>
            <w:sz w:val="28"/>
            <w:szCs w:val="28"/>
            <w:rtl/>
            <w:lang w:bidi="fa-IR"/>
          </w:rPr>
          <w:t xml:space="preserve">داشتم تا الان لینک های مربوط به </w:t>
        </w:r>
        <w:r w:rsidR="00133318">
          <w:rPr>
            <w:rFonts w:cs="Calibri"/>
            <w:sz w:val="28"/>
            <w:szCs w:val="28"/>
            <w:lang w:bidi="fa-IR"/>
          </w:rPr>
          <w:t>smtplib documentation</w:t>
        </w:r>
      </w:ins>
      <w:ins w:id="3731" w:author="Microsoft account" w:date="2025-10-10T18:47:00Z">
        <w:r w:rsidR="00133318">
          <w:rPr>
            <w:rFonts w:cs="Calibri" w:hint="cs"/>
            <w:sz w:val="28"/>
            <w:szCs w:val="28"/>
            <w:rtl/>
            <w:lang w:bidi="fa-IR"/>
          </w:rPr>
          <w:t xml:space="preserve">  و </w:t>
        </w:r>
        <w:r w:rsidR="00133318">
          <w:rPr>
            <w:rFonts w:cs="Calibri"/>
            <w:sz w:val="28"/>
            <w:szCs w:val="28"/>
            <w:lang w:bidi="fa-IR"/>
          </w:rPr>
          <w:t>datetime documentation</w:t>
        </w:r>
        <w:r w:rsidR="00133318">
          <w:rPr>
            <w:rFonts w:cs="Calibri" w:hint="cs"/>
            <w:sz w:val="28"/>
            <w:szCs w:val="28"/>
            <w:rtl/>
            <w:lang w:bidi="fa-IR"/>
          </w:rPr>
          <w:t xml:space="preserve"> رو چک میکردم. </w:t>
        </w:r>
        <w:r w:rsidR="00133318" w:rsidRPr="0031424C">
          <w:rPr>
            <w:rFonts w:cs="Calibri" w:hint="cs"/>
            <w:sz w:val="28"/>
            <w:szCs w:val="28"/>
            <w:highlight w:val="darkGreen"/>
            <w:rtl/>
            <w:lang w:bidi="fa-IR"/>
            <w:rPrChange w:id="3732" w:author="Microsoft account" w:date="2025-10-11T09:48:00Z">
              <w:rPr>
                <w:rFonts w:cs="Calibri" w:hint="cs"/>
                <w:sz w:val="28"/>
                <w:szCs w:val="28"/>
                <w:rtl/>
                <w:lang w:bidi="fa-IR"/>
              </w:rPr>
            </w:rPrChange>
          </w:rPr>
          <w:t xml:space="preserve">خیلی مهارت مهمی هست خوندن </w:t>
        </w:r>
        <w:r w:rsidR="00133318" w:rsidRPr="0031424C">
          <w:rPr>
            <w:rFonts w:cs="Calibri"/>
            <w:sz w:val="28"/>
            <w:szCs w:val="28"/>
            <w:highlight w:val="darkGreen"/>
            <w:lang w:bidi="fa-IR"/>
            <w:rPrChange w:id="3733" w:author="Microsoft account" w:date="2025-10-11T09:48:00Z">
              <w:rPr>
                <w:rFonts w:cs="Calibri"/>
                <w:sz w:val="28"/>
                <w:szCs w:val="28"/>
                <w:lang w:bidi="fa-IR"/>
              </w:rPr>
            </w:rPrChange>
          </w:rPr>
          <w:t>document</w:t>
        </w:r>
        <w:r w:rsidR="00133318" w:rsidRPr="0031424C">
          <w:rPr>
            <w:rFonts w:cs="Calibri" w:hint="cs"/>
            <w:sz w:val="28"/>
            <w:szCs w:val="28"/>
            <w:highlight w:val="darkGreen"/>
            <w:rtl/>
            <w:lang w:bidi="fa-IR"/>
            <w:rPrChange w:id="3734" w:author="Microsoft account" w:date="2025-10-11T09:48:00Z">
              <w:rPr>
                <w:rFonts w:cs="Calibri" w:hint="cs"/>
                <w:sz w:val="28"/>
                <w:szCs w:val="28"/>
                <w:rtl/>
                <w:lang w:bidi="fa-IR"/>
              </w:rPr>
            </w:rPrChange>
          </w:rPr>
          <w:t xml:space="preserve"> ها</w:t>
        </w:r>
        <w:r w:rsidR="00133318">
          <w:rPr>
            <w:rFonts w:cs="Calibri" w:hint="cs"/>
            <w:sz w:val="28"/>
            <w:szCs w:val="28"/>
            <w:rtl/>
            <w:lang w:bidi="fa-IR"/>
          </w:rPr>
          <w:t xml:space="preserve"> ، تا بتونیم ازش استفاده کنیم. نکته مهم اینه که زرتی میشه تو گوگل سرچ کرد و بیاره بالا، باید چشممون روی </w:t>
        </w:r>
        <w:r w:rsidR="00133318">
          <w:rPr>
            <w:rFonts w:cs="Calibri"/>
            <w:sz w:val="28"/>
            <w:szCs w:val="28"/>
            <w:lang w:bidi="fa-IR"/>
          </w:rPr>
          <w:t>table of content</w:t>
        </w:r>
      </w:ins>
      <w:ins w:id="3735" w:author="Microsoft account" w:date="2025-10-10T18:48:00Z">
        <w:r w:rsidR="00133318">
          <w:rPr>
            <w:rFonts w:cs="Calibri" w:hint="cs"/>
            <w:sz w:val="28"/>
            <w:szCs w:val="28"/>
            <w:rtl/>
            <w:lang w:bidi="fa-IR"/>
          </w:rPr>
          <w:t xml:space="preserve"> باشه و از اونجا از بالا به پایین بگردیم دنبال چیزی که میخوام، نشینیم خط به خط از بالا به پایین بخونیم، از قابلیت </w:t>
        </w:r>
        <w:r w:rsidR="00133318">
          <w:rPr>
            <w:rFonts w:cs="Calibri"/>
            <w:sz w:val="28"/>
            <w:szCs w:val="28"/>
            <w:lang w:bidi="fa-IR"/>
          </w:rPr>
          <w:t>search</w:t>
        </w:r>
        <w:r w:rsidR="00133318">
          <w:rPr>
            <w:rFonts w:cs="Calibri" w:hint="cs"/>
            <w:sz w:val="28"/>
            <w:szCs w:val="28"/>
            <w:rtl/>
            <w:lang w:bidi="fa-IR"/>
          </w:rPr>
          <w:t xml:space="preserve"> استفاده کنیم و قبلش، تو ذهنمون داشته باشیم که الان هدف پیدا کردن چه چیزی هست. میشه حتی با </w:t>
        </w:r>
        <w:r w:rsidR="00133318">
          <w:rPr>
            <w:rFonts w:cs="Calibri"/>
            <w:sz w:val="28"/>
            <w:szCs w:val="28"/>
            <w:lang w:bidi="fa-IR"/>
          </w:rPr>
          <w:t>base</w:t>
        </w:r>
        <w:r w:rsidR="00133318">
          <w:rPr>
            <w:rFonts w:cs="Calibri" w:hint="cs"/>
            <w:sz w:val="28"/>
            <w:szCs w:val="28"/>
            <w:rtl/>
            <w:lang w:bidi="fa-IR"/>
          </w:rPr>
          <w:t xml:space="preserve"> قراردادنِ این، از </w:t>
        </w:r>
        <w:r w:rsidR="00133318">
          <w:rPr>
            <w:rFonts w:cs="Calibri"/>
            <w:sz w:val="28"/>
            <w:szCs w:val="28"/>
            <w:lang w:bidi="fa-IR"/>
          </w:rPr>
          <w:t>GPT</w:t>
        </w:r>
        <w:r w:rsidR="00133318">
          <w:rPr>
            <w:rFonts w:cs="Calibri" w:hint="cs"/>
            <w:sz w:val="28"/>
            <w:szCs w:val="28"/>
            <w:rtl/>
            <w:lang w:bidi="fa-IR"/>
          </w:rPr>
          <w:t xml:space="preserve"> هم خیلی خوب کمک گرفت و به جواب رسید. </w:t>
        </w:r>
      </w:ins>
    </w:p>
    <w:p w14:paraId="522CA36E" w14:textId="77777777" w:rsidR="00133318" w:rsidRDefault="00133318">
      <w:pPr>
        <w:bidi/>
        <w:spacing w:after="0" w:line="276" w:lineRule="auto"/>
        <w:rPr>
          <w:ins w:id="3736" w:author="Microsoft account" w:date="2025-10-10T18:48:00Z"/>
          <w:rFonts w:cs="Calibri"/>
          <w:sz w:val="28"/>
          <w:szCs w:val="28"/>
          <w:rtl/>
          <w:lang w:bidi="fa-IR"/>
        </w:rPr>
        <w:pPrChange w:id="3737" w:author="Microsoft account" w:date="2025-10-10T18:48:00Z">
          <w:pPr>
            <w:bidi/>
            <w:spacing w:after="0" w:line="276" w:lineRule="auto"/>
            <w:jc w:val="both"/>
          </w:pPr>
        </w:pPrChange>
      </w:pPr>
    </w:p>
    <w:p w14:paraId="68BCE4A6" w14:textId="11452138" w:rsidR="00133318" w:rsidRDefault="00133318">
      <w:pPr>
        <w:bidi/>
        <w:spacing w:after="0" w:line="276" w:lineRule="auto"/>
        <w:rPr>
          <w:ins w:id="3738" w:author="Microsoft account" w:date="2025-10-10T18:57:00Z"/>
          <w:rFonts w:cs="Calibri"/>
          <w:sz w:val="28"/>
          <w:szCs w:val="28"/>
          <w:rtl/>
          <w:lang w:bidi="fa-IR"/>
        </w:rPr>
        <w:pPrChange w:id="3739" w:author="Microsoft account" w:date="2025-10-10T18:48:00Z">
          <w:pPr>
            <w:bidi/>
            <w:spacing w:after="0" w:line="276" w:lineRule="auto"/>
            <w:jc w:val="both"/>
          </w:pPr>
        </w:pPrChange>
      </w:pPr>
      <w:ins w:id="3740" w:author="Microsoft account" w:date="2025-10-10T18:48:00Z">
        <w:r>
          <w:rPr>
            <w:rFonts w:cs="Calibri" w:hint="cs"/>
            <w:sz w:val="28"/>
            <w:szCs w:val="28"/>
            <w:rtl/>
            <w:lang w:bidi="fa-IR"/>
          </w:rPr>
          <w:t>-</w:t>
        </w:r>
      </w:ins>
      <w:ins w:id="3741" w:author="Microsoft account" w:date="2025-10-10T18:56:00Z">
        <w:r w:rsidR="00DE6CBA">
          <w:rPr>
            <w:rFonts w:cs="Calibri" w:hint="cs"/>
            <w:sz w:val="28"/>
            <w:szCs w:val="28"/>
            <w:rtl/>
            <w:lang w:bidi="fa-IR"/>
          </w:rPr>
          <w:t xml:space="preserve">حالا قراره درمورد </w:t>
        </w:r>
        <w:r w:rsidR="00DE6CBA">
          <w:rPr>
            <w:rFonts w:cs="Calibri"/>
            <w:sz w:val="28"/>
            <w:szCs w:val="28"/>
            <w:lang w:bidi="fa-IR"/>
          </w:rPr>
          <w:t>datetime</w:t>
        </w:r>
      </w:ins>
      <w:ins w:id="3742" w:author="Microsoft account" w:date="2025-10-10T18:57:00Z">
        <w:r w:rsidR="00DE6CBA">
          <w:rPr>
            <w:rFonts w:cs="Calibri" w:hint="cs"/>
            <w:sz w:val="28"/>
            <w:szCs w:val="28"/>
            <w:rtl/>
            <w:lang w:bidi="fa-IR"/>
          </w:rPr>
          <w:t xml:space="preserve"> یسری چیزا بدونیم</w:t>
        </w:r>
      </w:ins>
    </w:p>
    <w:p w14:paraId="5DCCB4E8" w14:textId="77777777" w:rsidR="00DE6CBA" w:rsidRDefault="00DE6CBA">
      <w:pPr>
        <w:bidi/>
        <w:spacing w:after="0" w:line="276" w:lineRule="auto"/>
        <w:rPr>
          <w:ins w:id="3743" w:author="Microsoft account" w:date="2025-10-10T18:58:00Z"/>
          <w:rFonts w:cs="Calibri"/>
          <w:sz w:val="28"/>
          <w:szCs w:val="28"/>
          <w:rtl/>
          <w:lang w:bidi="fa-IR"/>
        </w:rPr>
        <w:pPrChange w:id="3744" w:author="Microsoft account" w:date="2025-10-10T18:57:00Z">
          <w:pPr>
            <w:bidi/>
            <w:spacing w:after="0" w:line="276" w:lineRule="auto"/>
            <w:jc w:val="both"/>
          </w:pPr>
        </w:pPrChange>
      </w:pPr>
    </w:p>
    <w:p w14:paraId="24181B44" w14:textId="32CEA383" w:rsidR="00DE6CBA" w:rsidRDefault="00DE6CBA">
      <w:pPr>
        <w:bidi/>
        <w:spacing w:after="0" w:line="276" w:lineRule="auto"/>
        <w:rPr>
          <w:ins w:id="3745" w:author="Microsoft account" w:date="2025-10-10T18:59:00Z"/>
          <w:rFonts w:cs="Calibri"/>
          <w:sz w:val="28"/>
          <w:szCs w:val="28"/>
          <w:rtl/>
          <w:lang w:bidi="fa-IR"/>
        </w:rPr>
        <w:pPrChange w:id="3746" w:author="Microsoft account" w:date="2025-10-10T18:58:00Z">
          <w:pPr>
            <w:bidi/>
            <w:spacing w:after="0" w:line="276" w:lineRule="auto"/>
            <w:jc w:val="both"/>
          </w:pPr>
        </w:pPrChange>
      </w:pPr>
      <w:ins w:id="3747" w:author="Microsoft account" w:date="2025-10-10T18:58:00Z">
        <w:r>
          <w:rPr>
            <w:rFonts w:cs="Calibri" w:hint="cs"/>
            <w:sz w:val="28"/>
            <w:szCs w:val="28"/>
            <w:rtl/>
            <w:lang w:bidi="fa-IR"/>
          </w:rPr>
          <w:t xml:space="preserve">-درمورد این صحبت کرد که ما اینجا </w:t>
        </w:r>
        <w:r>
          <w:rPr>
            <w:rFonts w:cs="Calibri"/>
            <w:sz w:val="28"/>
            <w:szCs w:val="28"/>
            <w:lang w:bidi="fa-IR"/>
          </w:rPr>
          <w:t>datetime</w:t>
        </w:r>
        <w:r>
          <w:rPr>
            <w:rFonts w:cs="Calibri" w:hint="cs"/>
            <w:sz w:val="28"/>
            <w:szCs w:val="28"/>
            <w:rtl/>
            <w:lang w:bidi="fa-IR"/>
          </w:rPr>
          <w:t xml:space="preserve"> رو داریم به عنوان یه </w:t>
        </w:r>
        <w:r>
          <w:rPr>
            <w:rFonts w:cs="Calibri"/>
            <w:sz w:val="28"/>
            <w:szCs w:val="28"/>
            <w:lang w:bidi="fa-IR"/>
          </w:rPr>
          <w:t>module</w:t>
        </w:r>
        <w:r>
          <w:rPr>
            <w:rFonts w:cs="Calibri" w:hint="cs"/>
            <w:sz w:val="28"/>
            <w:szCs w:val="28"/>
            <w:rtl/>
            <w:lang w:bidi="fa-IR"/>
          </w:rPr>
          <w:t xml:space="preserve"> یعنی یه فایل با پسوند </w:t>
        </w:r>
        <w:r>
          <w:rPr>
            <w:rFonts w:cs="Calibri"/>
            <w:sz w:val="28"/>
            <w:szCs w:val="28"/>
            <w:lang w:bidi="fa-IR"/>
          </w:rPr>
          <w:t>.py</w:t>
        </w:r>
        <w:r>
          <w:rPr>
            <w:rFonts w:cs="Calibri" w:hint="cs"/>
            <w:sz w:val="28"/>
            <w:szCs w:val="28"/>
            <w:rtl/>
            <w:lang w:bidi="fa-IR"/>
          </w:rPr>
          <w:t xml:space="preserve"> که یسری چیزا توشه، و داخلش هم یه سری </w:t>
        </w:r>
        <w:r>
          <w:rPr>
            <w:rFonts w:cs="Calibri"/>
            <w:sz w:val="28"/>
            <w:szCs w:val="28"/>
            <w:lang w:bidi="fa-IR"/>
          </w:rPr>
          <w:t>class</w:t>
        </w:r>
        <w:r>
          <w:rPr>
            <w:rFonts w:cs="Calibri" w:hint="cs"/>
            <w:sz w:val="28"/>
            <w:szCs w:val="28"/>
            <w:rtl/>
            <w:lang w:bidi="fa-IR"/>
          </w:rPr>
          <w:t xml:space="preserve"> و </w:t>
        </w:r>
        <w:r>
          <w:rPr>
            <w:rFonts w:cs="Calibri"/>
            <w:sz w:val="28"/>
            <w:szCs w:val="28"/>
            <w:lang w:bidi="fa-IR"/>
          </w:rPr>
          <w:t>variable</w:t>
        </w:r>
        <w:r>
          <w:rPr>
            <w:rFonts w:cs="Calibri" w:hint="cs"/>
            <w:sz w:val="28"/>
            <w:szCs w:val="28"/>
            <w:rtl/>
            <w:lang w:bidi="fa-IR"/>
          </w:rPr>
          <w:t xml:space="preserve"> و شاید </w:t>
        </w:r>
        <w:r>
          <w:rPr>
            <w:rFonts w:cs="Calibri"/>
            <w:sz w:val="28"/>
            <w:szCs w:val="28"/>
            <w:lang w:bidi="fa-IR"/>
          </w:rPr>
          <w:t>function</w:t>
        </w:r>
        <w:r>
          <w:rPr>
            <w:rFonts w:cs="Calibri" w:hint="cs"/>
            <w:sz w:val="28"/>
            <w:szCs w:val="28"/>
            <w:rtl/>
            <w:lang w:bidi="fa-IR"/>
          </w:rPr>
          <w:t xml:space="preserve"> داشته باشیم و که استفاده میشن. پیشنهاد </w:t>
        </w:r>
      </w:ins>
      <w:ins w:id="3748" w:author="Microsoft account" w:date="2025-10-10T18:59:00Z">
        <w:r>
          <w:rPr>
            <w:rFonts w:cs="Calibri" w:hint="cs"/>
            <w:sz w:val="28"/>
            <w:szCs w:val="28"/>
            <w:rtl/>
            <w:lang w:bidi="fa-IR"/>
          </w:rPr>
          <w:t xml:space="preserve">دوره اینه که برای </w:t>
        </w:r>
        <w:r>
          <w:rPr>
            <w:rFonts w:cs="Calibri"/>
            <w:sz w:val="28"/>
            <w:szCs w:val="28"/>
            <w:lang w:bidi="fa-IR"/>
          </w:rPr>
          <w:t>module</w:t>
        </w:r>
        <w:r>
          <w:rPr>
            <w:rFonts w:cs="Calibri" w:hint="cs"/>
            <w:sz w:val="28"/>
            <w:szCs w:val="28"/>
            <w:rtl/>
            <w:lang w:bidi="fa-IR"/>
          </w:rPr>
          <w:t xml:space="preserve"> هایی مثل این که یه </w:t>
        </w:r>
        <w:r>
          <w:rPr>
            <w:rFonts w:cs="Calibri"/>
            <w:sz w:val="28"/>
            <w:szCs w:val="28"/>
            <w:lang w:bidi="fa-IR"/>
          </w:rPr>
          <w:t>class</w:t>
        </w:r>
        <w:r>
          <w:rPr>
            <w:rFonts w:cs="Calibri" w:hint="cs"/>
            <w:sz w:val="28"/>
            <w:szCs w:val="28"/>
            <w:rtl/>
            <w:lang w:bidi="fa-IR"/>
          </w:rPr>
          <w:t xml:space="preserve"> داخلشون هست هم نام با خودِ </w:t>
        </w:r>
        <w:r>
          <w:rPr>
            <w:rFonts w:cs="Calibri"/>
            <w:sz w:val="28"/>
            <w:szCs w:val="28"/>
            <w:lang w:bidi="fa-IR"/>
          </w:rPr>
          <w:t>module</w:t>
        </w:r>
        <w:r>
          <w:rPr>
            <w:rFonts w:cs="Calibri" w:hint="cs"/>
            <w:sz w:val="28"/>
            <w:szCs w:val="28"/>
            <w:rtl/>
            <w:lang w:bidi="fa-IR"/>
          </w:rPr>
          <w:t xml:space="preserve"> (چون یه </w:t>
        </w:r>
        <w:r>
          <w:rPr>
            <w:rFonts w:cs="Calibri"/>
            <w:sz w:val="28"/>
            <w:szCs w:val="28"/>
            <w:lang w:bidi="fa-IR"/>
          </w:rPr>
          <w:t>class</w:t>
        </w:r>
        <w:r>
          <w:rPr>
            <w:rFonts w:cs="Calibri" w:hint="cs"/>
            <w:sz w:val="28"/>
            <w:szCs w:val="28"/>
            <w:rtl/>
            <w:lang w:bidi="fa-IR"/>
          </w:rPr>
          <w:t xml:space="preserve"> داریم به نام </w:t>
        </w:r>
        <w:r>
          <w:rPr>
            <w:rFonts w:cs="Calibri"/>
            <w:sz w:val="28"/>
            <w:szCs w:val="28"/>
            <w:lang w:bidi="fa-IR"/>
          </w:rPr>
          <w:t xml:space="preserve">datetime() </w:t>
        </w:r>
        <w:r>
          <w:rPr>
            <w:rFonts w:cs="Calibri" w:hint="cs"/>
            <w:sz w:val="28"/>
            <w:szCs w:val="28"/>
            <w:rtl/>
            <w:lang w:bidi="fa-IR"/>
          </w:rPr>
          <w:t xml:space="preserve"> ) بهتره که اینطوری </w:t>
        </w:r>
        <w:r>
          <w:rPr>
            <w:rFonts w:cs="Calibri"/>
            <w:sz w:val="28"/>
            <w:szCs w:val="28"/>
            <w:lang w:bidi="fa-IR"/>
          </w:rPr>
          <w:t>import</w:t>
        </w:r>
        <w:r>
          <w:rPr>
            <w:rFonts w:cs="Calibri" w:hint="cs"/>
            <w:sz w:val="28"/>
            <w:szCs w:val="28"/>
            <w:rtl/>
            <w:lang w:bidi="fa-IR"/>
          </w:rPr>
          <w:t xml:space="preserve"> کنیم :</w:t>
        </w:r>
      </w:ins>
    </w:p>
    <w:p w14:paraId="5522CAE5" w14:textId="6E18712D" w:rsidR="00DE6CBA" w:rsidRDefault="00DE6CBA">
      <w:pPr>
        <w:bidi/>
        <w:spacing w:after="0" w:line="276" w:lineRule="auto"/>
        <w:rPr>
          <w:ins w:id="3749" w:author="Microsoft account" w:date="2025-10-10T19:00:00Z"/>
          <w:rFonts w:cs="Calibri"/>
          <w:sz w:val="28"/>
          <w:szCs w:val="28"/>
          <w:rtl/>
          <w:lang w:bidi="fa-IR"/>
        </w:rPr>
        <w:pPrChange w:id="3750" w:author="Microsoft account" w:date="2025-10-10T18:59:00Z">
          <w:pPr>
            <w:bidi/>
            <w:spacing w:after="0" w:line="276" w:lineRule="auto"/>
            <w:jc w:val="both"/>
          </w:pPr>
        </w:pPrChange>
      </w:pPr>
      <w:ins w:id="3751" w:author="Microsoft account" w:date="2025-10-10T18:59:00Z">
        <w:r>
          <w:rPr>
            <w:rFonts w:cs="Calibri"/>
            <w:sz w:val="28"/>
            <w:szCs w:val="28"/>
            <w:lang w:bidi="fa-IR"/>
          </w:rPr>
          <w:t>Import datetime as dt</w:t>
        </w:r>
        <w:r>
          <w:rPr>
            <w:rFonts w:cs="Calibri" w:hint="cs"/>
            <w:sz w:val="28"/>
            <w:szCs w:val="28"/>
            <w:rtl/>
            <w:lang w:bidi="fa-IR"/>
          </w:rPr>
          <w:t xml:space="preserve"> که اگر خواستیم از </w:t>
        </w:r>
      </w:ins>
      <w:ins w:id="3752" w:author="Microsoft account" w:date="2025-10-10T19:00:00Z">
        <w:r>
          <w:rPr>
            <w:rFonts w:cs="Calibri"/>
            <w:sz w:val="28"/>
            <w:szCs w:val="28"/>
            <w:lang w:bidi="fa-IR"/>
          </w:rPr>
          <w:t>datetime()</w:t>
        </w:r>
        <w:r>
          <w:rPr>
            <w:rFonts w:cs="Calibri" w:hint="cs"/>
            <w:sz w:val="28"/>
            <w:szCs w:val="28"/>
            <w:rtl/>
            <w:lang w:bidi="fa-IR"/>
          </w:rPr>
          <w:t xml:space="preserve"> استفاده کنیم دچار دوگانگی نشیم که الان داریم درمورد </w:t>
        </w:r>
        <w:r>
          <w:rPr>
            <w:rFonts w:cs="Calibri"/>
            <w:sz w:val="28"/>
            <w:szCs w:val="28"/>
            <w:lang w:bidi="fa-IR"/>
          </w:rPr>
          <w:t>module</w:t>
        </w:r>
        <w:r>
          <w:rPr>
            <w:rFonts w:cs="Calibri" w:hint="cs"/>
            <w:sz w:val="28"/>
            <w:szCs w:val="28"/>
            <w:rtl/>
            <w:lang w:bidi="fa-IR"/>
          </w:rPr>
          <w:t xml:space="preserve"> صحبت میکنیم یا </w:t>
        </w:r>
        <w:r>
          <w:rPr>
            <w:rFonts w:cs="Calibri"/>
            <w:sz w:val="28"/>
            <w:szCs w:val="28"/>
            <w:lang w:bidi="fa-IR"/>
          </w:rPr>
          <w:t>class</w:t>
        </w:r>
        <w:r>
          <w:rPr>
            <w:rFonts w:cs="Calibri" w:hint="cs"/>
            <w:sz w:val="28"/>
            <w:szCs w:val="28"/>
            <w:rtl/>
            <w:lang w:bidi="fa-IR"/>
          </w:rPr>
          <w:t xml:space="preserve"> . </w:t>
        </w:r>
      </w:ins>
    </w:p>
    <w:p w14:paraId="563298B0" w14:textId="77777777" w:rsidR="00DE6CBA" w:rsidRDefault="00DE6CBA">
      <w:pPr>
        <w:bidi/>
        <w:spacing w:after="0" w:line="276" w:lineRule="auto"/>
        <w:rPr>
          <w:ins w:id="3753" w:author="Microsoft account" w:date="2025-10-10T19:00:00Z"/>
          <w:rFonts w:cs="Calibri"/>
          <w:sz w:val="28"/>
          <w:szCs w:val="28"/>
          <w:rtl/>
          <w:lang w:bidi="fa-IR"/>
        </w:rPr>
        <w:pPrChange w:id="3754" w:author="Microsoft account" w:date="2025-10-10T19:00:00Z">
          <w:pPr>
            <w:bidi/>
            <w:spacing w:after="0" w:line="276" w:lineRule="auto"/>
            <w:jc w:val="both"/>
          </w:pPr>
        </w:pPrChange>
      </w:pPr>
    </w:p>
    <w:p w14:paraId="3ABAB200" w14:textId="78B29370" w:rsidR="00DE6CBA" w:rsidRDefault="00DE6CBA">
      <w:pPr>
        <w:bidi/>
        <w:spacing w:after="0" w:line="276" w:lineRule="auto"/>
        <w:rPr>
          <w:ins w:id="3755" w:author="Microsoft account" w:date="2025-10-10T19:02:00Z"/>
          <w:rFonts w:cs="Calibri"/>
          <w:sz w:val="28"/>
          <w:szCs w:val="28"/>
          <w:rtl/>
          <w:lang w:bidi="fa-IR"/>
        </w:rPr>
        <w:pPrChange w:id="3756" w:author="Microsoft account" w:date="2025-10-10T19:00:00Z">
          <w:pPr>
            <w:bidi/>
            <w:spacing w:after="0" w:line="276" w:lineRule="auto"/>
            <w:jc w:val="both"/>
          </w:pPr>
        </w:pPrChange>
      </w:pPr>
      <w:ins w:id="3757" w:author="Microsoft account" w:date="2025-10-10T19:00:00Z">
        <w:r>
          <w:rPr>
            <w:rFonts w:cs="Calibri" w:hint="cs"/>
            <w:sz w:val="28"/>
            <w:szCs w:val="28"/>
            <w:rtl/>
            <w:lang w:bidi="fa-IR"/>
          </w:rPr>
          <w:t>-</w:t>
        </w:r>
      </w:ins>
      <w:ins w:id="3758" w:author="Microsoft account" w:date="2025-10-10T19:01:00Z">
        <w:r>
          <w:rPr>
            <w:rFonts w:cs="Calibri" w:hint="cs"/>
            <w:sz w:val="28"/>
            <w:szCs w:val="28"/>
            <w:rtl/>
            <w:lang w:bidi="fa-IR"/>
          </w:rPr>
          <w:t xml:space="preserve">ما میتونیم از </w:t>
        </w:r>
      </w:ins>
      <w:ins w:id="3759" w:author="Microsoft account" w:date="2025-10-10T19:02:00Z">
        <w:r>
          <w:rPr>
            <w:rFonts w:cs="Calibri"/>
            <w:sz w:val="28"/>
            <w:szCs w:val="28"/>
            <w:lang w:bidi="fa-IR"/>
          </w:rPr>
          <w:t>method</w:t>
        </w:r>
        <w:r>
          <w:rPr>
            <w:rFonts w:cs="Calibri" w:hint="cs"/>
            <w:sz w:val="28"/>
            <w:szCs w:val="28"/>
            <w:rtl/>
            <w:lang w:bidi="fa-IR"/>
          </w:rPr>
          <w:t xml:space="preserve"> ای داخل </w:t>
        </w:r>
        <w:r>
          <w:rPr>
            <w:rFonts w:cs="Calibri"/>
            <w:sz w:val="28"/>
            <w:szCs w:val="28"/>
            <w:lang w:bidi="fa-IR"/>
          </w:rPr>
          <w:t>datetime()</w:t>
        </w:r>
        <w:r>
          <w:rPr>
            <w:rFonts w:cs="Calibri" w:hint="cs"/>
            <w:sz w:val="28"/>
            <w:szCs w:val="28"/>
            <w:rtl/>
            <w:lang w:bidi="fa-IR"/>
          </w:rPr>
          <w:t xml:space="preserve"> استفاده کنیم که اطلاعات همین الان رو میده</w:t>
        </w:r>
        <w:r w:rsidR="008D658D">
          <w:rPr>
            <w:rFonts w:cs="Calibri" w:hint="cs"/>
            <w:sz w:val="28"/>
            <w:szCs w:val="28"/>
            <w:rtl/>
            <w:lang w:bidi="fa-IR"/>
          </w:rPr>
          <w:t xml:space="preserve"> اینطوری: </w:t>
        </w:r>
      </w:ins>
    </w:p>
    <w:p w14:paraId="205BB16E" w14:textId="7267996A" w:rsidR="008D658D" w:rsidRDefault="008D658D" w:rsidP="00C675D9">
      <w:pPr>
        <w:bidi/>
        <w:spacing w:after="0" w:line="276" w:lineRule="auto"/>
        <w:rPr>
          <w:ins w:id="3760" w:author="Microsoft account" w:date="2025-10-10T19:03:00Z"/>
          <w:rFonts w:cs="Calibri"/>
          <w:sz w:val="28"/>
          <w:szCs w:val="28"/>
          <w:rtl/>
          <w:lang w:bidi="fa-IR"/>
        </w:rPr>
        <w:pPrChange w:id="3761" w:author="Microsoft account" w:date="2025-10-11T09:53:00Z">
          <w:pPr>
            <w:bidi/>
            <w:spacing w:after="0" w:line="276" w:lineRule="auto"/>
            <w:jc w:val="both"/>
          </w:pPr>
        </w:pPrChange>
      </w:pPr>
      <w:ins w:id="3762" w:author="Microsoft account" w:date="2025-10-10T19:02:00Z">
        <w:r>
          <w:rPr>
            <w:rFonts w:cs="Calibri"/>
            <w:sz w:val="28"/>
            <w:szCs w:val="28"/>
            <w:lang w:bidi="fa-IR"/>
          </w:rPr>
          <w:t>Dt.datetime.no</w:t>
        </w:r>
      </w:ins>
      <w:ins w:id="3763" w:author="Microsoft account" w:date="2025-10-11T09:53:00Z">
        <w:r w:rsidR="00C675D9">
          <w:rPr>
            <w:rFonts w:cs="Calibri"/>
            <w:sz w:val="28"/>
            <w:szCs w:val="28"/>
            <w:lang w:bidi="fa-IR"/>
          </w:rPr>
          <w:t>w</w:t>
        </w:r>
      </w:ins>
      <w:ins w:id="3764" w:author="Microsoft account" w:date="2025-10-10T19:02:00Z">
        <w:r>
          <w:rPr>
            <w:rFonts w:cs="Calibri"/>
            <w:sz w:val="28"/>
            <w:szCs w:val="28"/>
            <w:lang w:bidi="fa-IR"/>
          </w:rPr>
          <w:t>()</w:t>
        </w:r>
        <w:r>
          <w:rPr>
            <w:rFonts w:cs="Calibri" w:hint="cs"/>
            <w:sz w:val="28"/>
            <w:szCs w:val="28"/>
            <w:rtl/>
            <w:lang w:bidi="fa-IR"/>
          </w:rPr>
          <w:t xml:space="preserve"> که دارای </w:t>
        </w:r>
        <w:r>
          <w:rPr>
            <w:rFonts w:cs="Calibri"/>
            <w:sz w:val="28"/>
            <w:szCs w:val="28"/>
            <w:lang w:bidi="fa-IR"/>
          </w:rPr>
          <w:t>att</w:t>
        </w:r>
        <w:r>
          <w:rPr>
            <w:rFonts w:cs="Calibri" w:hint="cs"/>
            <w:sz w:val="28"/>
            <w:szCs w:val="28"/>
            <w:rtl/>
            <w:lang w:bidi="fa-IR"/>
          </w:rPr>
          <w:t xml:space="preserve"> های </w:t>
        </w:r>
        <w:r>
          <w:rPr>
            <w:rFonts w:cs="Calibri"/>
            <w:sz w:val="28"/>
            <w:szCs w:val="28"/>
            <w:lang w:bidi="fa-IR"/>
          </w:rPr>
          <w:t>year, month, day, hour, minute, second</w:t>
        </w:r>
        <w:r>
          <w:rPr>
            <w:rFonts w:cs="Calibri" w:hint="cs"/>
            <w:sz w:val="28"/>
            <w:szCs w:val="28"/>
            <w:rtl/>
            <w:lang w:bidi="fa-IR"/>
          </w:rPr>
          <w:t xml:space="preserve"> هست . که همونطور که گفتم اینا </w:t>
        </w:r>
      </w:ins>
      <w:ins w:id="3765" w:author="Microsoft account" w:date="2025-10-10T19:03:00Z">
        <w:r>
          <w:rPr>
            <w:rFonts w:cs="Calibri"/>
            <w:sz w:val="28"/>
            <w:szCs w:val="28"/>
            <w:lang w:bidi="fa-IR"/>
          </w:rPr>
          <w:t>attribute</w:t>
        </w:r>
        <w:r>
          <w:rPr>
            <w:rFonts w:cs="Calibri" w:hint="cs"/>
            <w:sz w:val="28"/>
            <w:szCs w:val="28"/>
            <w:rtl/>
            <w:lang w:bidi="fa-IR"/>
          </w:rPr>
          <w:t xml:space="preserve"> هستن و قابل </w:t>
        </w:r>
        <w:r>
          <w:rPr>
            <w:rFonts w:cs="Calibri"/>
            <w:sz w:val="28"/>
            <w:szCs w:val="28"/>
            <w:lang w:bidi="fa-IR"/>
          </w:rPr>
          <w:t>tap in</w:t>
        </w:r>
        <w:r>
          <w:rPr>
            <w:rFonts w:cs="Calibri" w:hint="cs"/>
            <w:sz w:val="28"/>
            <w:szCs w:val="28"/>
            <w:rtl/>
            <w:lang w:bidi="fa-IR"/>
          </w:rPr>
          <w:t xml:space="preserve"> که یعنی میشه نوشت :</w:t>
        </w:r>
      </w:ins>
    </w:p>
    <w:p w14:paraId="5712EDCC" w14:textId="6F950169" w:rsidR="008D658D" w:rsidRDefault="008D658D">
      <w:pPr>
        <w:bidi/>
        <w:spacing w:after="0" w:line="276" w:lineRule="auto"/>
        <w:rPr>
          <w:ins w:id="3766" w:author="Microsoft account" w:date="2025-10-10T19:03:00Z"/>
          <w:rFonts w:cs="Calibri"/>
          <w:sz w:val="28"/>
          <w:szCs w:val="28"/>
          <w:rtl/>
          <w:lang w:bidi="fa-IR"/>
        </w:rPr>
        <w:pPrChange w:id="3767" w:author="Microsoft account" w:date="2025-10-10T19:03:00Z">
          <w:pPr>
            <w:bidi/>
            <w:spacing w:after="0" w:line="276" w:lineRule="auto"/>
            <w:jc w:val="both"/>
          </w:pPr>
        </w:pPrChange>
      </w:pPr>
      <w:ins w:id="3768" w:author="Microsoft account" w:date="2025-10-10T19:03:00Z">
        <w:r>
          <w:rPr>
            <w:rFonts w:cs="Calibri"/>
            <w:sz w:val="28"/>
            <w:szCs w:val="28"/>
            <w:lang w:bidi="fa-IR"/>
          </w:rPr>
          <w:t>Dt.datetime.now().year</w:t>
        </w:r>
        <w:r>
          <w:rPr>
            <w:rFonts w:cs="Calibri" w:hint="cs"/>
            <w:sz w:val="28"/>
            <w:szCs w:val="28"/>
            <w:rtl/>
            <w:lang w:bidi="fa-IR"/>
          </w:rPr>
          <w:t xml:space="preserve"> یا </w:t>
        </w:r>
        <w:r>
          <w:rPr>
            <w:rFonts w:cs="Calibri"/>
            <w:sz w:val="28"/>
            <w:szCs w:val="28"/>
            <w:lang w:bidi="fa-IR"/>
          </w:rPr>
          <w:t>dt.datetime.now().day</w:t>
        </w:r>
        <w:r>
          <w:rPr>
            <w:rFonts w:cs="Calibri" w:hint="cs"/>
            <w:sz w:val="28"/>
            <w:szCs w:val="28"/>
            <w:rtl/>
            <w:lang w:bidi="fa-IR"/>
          </w:rPr>
          <w:t xml:space="preserve"> یا ... </w:t>
        </w:r>
      </w:ins>
    </w:p>
    <w:p w14:paraId="61C221BC" w14:textId="77777777" w:rsidR="008D658D" w:rsidRDefault="008D658D">
      <w:pPr>
        <w:bidi/>
        <w:spacing w:after="0" w:line="276" w:lineRule="auto"/>
        <w:rPr>
          <w:ins w:id="3769" w:author="Microsoft account" w:date="2025-10-10T19:03:00Z"/>
          <w:rFonts w:cs="Calibri"/>
          <w:sz w:val="28"/>
          <w:szCs w:val="28"/>
          <w:rtl/>
          <w:lang w:bidi="fa-IR"/>
        </w:rPr>
        <w:pPrChange w:id="3770" w:author="Microsoft account" w:date="2025-10-10T19:03:00Z">
          <w:pPr>
            <w:bidi/>
            <w:spacing w:after="0" w:line="276" w:lineRule="auto"/>
            <w:jc w:val="both"/>
          </w:pPr>
        </w:pPrChange>
      </w:pPr>
    </w:p>
    <w:p w14:paraId="42640A5D" w14:textId="14F5A1AF" w:rsidR="008D658D" w:rsidRDefault="008D658D">
      <w:pPr>
        <w:bidi/>
        <w:spacing w:after="0" w:line="276" w:lineRule="auto"/>
        <w:rPr>
          <w:ins w:id="3771" w:author="Microsoft account" w:date="2025-10-10T19:07:00Z"/>
          <w:rFonts w:cs="Calibri"/>
          <w:sz w:val="28"/>
          <w:szCs w:val="28"/>
          <w:rtl/>
          <w:lang w:bidi="fa-IR"/>
        </w:rPr>
        <w:pPrChange w:id="3772" w:author="Microsoft account" w:date="2025-10-10T19:03:00Z">
          <w:pPr>
            <w:bidi/>
            <w:spacing w:after="0" w:line="276" w:lineRule="auto"/>
            <w:jc w:val="both"/>
          </w:pPr>
        </w:pPrChange>
      </w:pPr>
      <w:ins w:id="3773" w:author="Microsoft account" w:date="2025-10-10T19:03:00Z">
        <w:r>
          <w:rPr>
            <w:rFonts w:cs="Calibri" w:hint="cs"/>
            <w:sz w:val="28"/>
            <w:szCs w:val="28"/>
            <w:rtl/>
            <w:lang w:bidi="fa-IR"/>
          </w:rPr>
          <w:t>-</w:t>
        </w:r>
      </w:ins>
      <w:ins w:id="3774" w:author="Microsoft account" w:date="2025-10-10T19:05:00Z">
        <w:r>
          <w:rPr>
            <w:rFonts w:cs="Calibri" w:hint="cs"/>
            <w:sz w:val="28"/>
            <w:szCs w:val="28"/>
            <w:rtl/>
            <w:lang w:bidi="fa-IR"/>
          </w:rPr>
          <w:t xml:space="preserve">یه </w:t>
        </w:r>
        <w:r>
          <w:rPr>
            <w:rFonts w:cs="Calibri"/>
            <w:sz w:val="28"/>
            <w:szCs w:val="28"/>
            <w:lang w:bidi="fa-IR"/>
          </w:rPr>
          <w:t>method</w:t>
        </w:r>
        <w:r>
          <w:rPr>
            <w:rFonts w:cs="Calibri" w:hint="cs"/>
            <w:sz w:val="28"/>
            <w:szCs w:val="28"/>
            <w:rtl/>
            <w:lang w:bidi="fa-IR"/>
          </w:rPr>
          <w:t xml:space="preserve"> دیگه داریم ، میتونه از یه </w:t>
        </w:r>
        <w:r>
          <w:rPr>
            <w:rFonts w:cs="Calibri"/>
            <w:sz w:val="28"/>
            <w:szCs w:val="28"/>
            <w:lang w:bidi="fa-IR"/>
          </w:rPr>
          <w:t>datetime() object</w:t>
        </w:r>
        <w:r>
          <w:rPr>
            <w:rFonts w:cs="Calibri" w:hint="cs"/>
            <w:sz w:val="28"/>
            <w:szCs w:val="28"/>
            <w:rtl/>
            <w:lang w:bidi="fa-IR"/>
          </w:rPr>
          <w:t xml:space="preserve"> شماره روزِ هفته رو بهمون بده، مثلا اگر الان </w:t>
        </w:r>
      </w:ins>
      <w:ins w:id="3775" w:author="Microsoft account" w:date="2025-10-10T19:06:00Z">
        <w:r>
          <w:rPr>
            <w:rFonts w:cs="Calibri" w:hint="cs"/>
            <w:sz w:val="28"/>
            <w:szCs w:val="28"/>
            <w:rtl/>
            <w:lang w:bidi="fa-IR"/>
          </w:rPr>
          <w:t xml:space="preserve">سه شنبه یا </w:t>
        </w:r>
        <w:r>
          <w:rPr>
            <w:rFonts w:cs="Calibri"/>
            <w:sz w:val="28"/>
            <w:szCs w:val="28"/>
            <w:lang w:bidi="fa-IR"/>
          </w:rPr>
          <w:t>Tuesday</w:t>
        </w:r>
        <w:r>
          <w:rPr>
            <w:rFonts w:cs="Calibri" w:hint="cs"/>
            <w:sz w:val="28"/>
            <w:szCs w:val="28"/>
            <w:rtl/>
            <w:lang w:bidi="fa-IR"/>
          </w:rPr>
          <w:t xml:space="preserve"> باشه بهمون عدد 1 رو میده. چراکه کامپیوتر ها از 0 میشمرن و روزِ شروعِ هفته در این </w:t>
        </w:r>
        <w:r>
          <w:rPr>
            <w:rFonts w:cs="Calibri"/>
            <w:sz w:val="28"/>
            <w:szCs w:val="28"/>
            <w:lang w:bidi="fa-IR"/>
          </w:rPr>
          <w:t>module</w:t>
        </w:r>
        <w:r>
          <w:rPr>
            <w:rFonts w:cs="Calibri" w:hint="cs"/>
            <w:sz w:val="28"/>
            <w:szCs w:val="28"/>
            <w:rtl/>
            <w:lang w:bidi="fa-IR"/>
          </w:rPr>
          <w:t xml:space="preserve"> از </w:t>
        </w:r>
        <w:r>
          <w:rPr>
            <w:rFonts w:cs="Calibri"/>
            <w:sz w:val="28"/>
            <w:szCs w:val="28"/>
            <w:lang w:bidi="fa-IR"/>
          </w:rPr>
          <w:t>Sunday</w:t>
        </w:r>
        <w:r>
          <w:rPr>
            <w:rFonts w:cs="Calibri" w:hint="cs"/>
            <w:sz w:val="28"/>
            <w:szCs w:val="28"/>
            <w:rtl/>
            <w:lang w:bidi="fa-IR"/>
          </w:rPr>
          <w:t xml:space="preserve"> یا یکشنبه هست. (که توی </w:t>
        </w:r>
      </w:ins>
      <w:ins w:id="3776" w:author="Microsoft account" w:date="2025-10-10T19:07:00Z">
        <w:r>
          <w:rPr>
            <w:rFonts w:cs="Calibri"/>
            <w:sz w:val="28"/>
            <w:szCs w:val="28"/>
            <w:lang w:bidi="fa-IR"/>
          </w:rPr>
          <w:t>doc</w:t>
        </w:r>
        <w:r>
          <w:rPr>
            <w:rFonts w:cs="Calibri" w:hint="cs"/>
            <w:sz w:val="28"/>
            <w:szCs w:val="28"/>
            <w:rtl/>
            <w:lang w:bidi="fa-IR"/>
          </w:rPr>
          <w:t xml:space="preserve"> هاش داشتم میخوندم که میشه این رو تغیرش داد ، چطوریش رو یادم نیست) </w:t>
        </w:r>
      </w:ins>
    </w:p>
    <w:p w14:paraId="049A87A8" w14:textId="77777777" w:rsidR="00211263" w:rsidRDefault="00211263">
      <w:pPr>
        <w:bidi/>
        <w:spacing w:after="0" w:line="276" w:lineRule="auto"/>
        <w:rPr>
          <w:ins w:id="3777" w:author="Microsoft account" w:date="2025-10-10T19:07:00Z"/>
          <w:rFonts w:cs="Calibri"/>
          <w:sz w:val="28"/>
          <w:szCs w:val="28"/>
          <w:rtl/>
          <w:lang w:bidi="fa-IR"/>
        </w:rPr>
        <w:pPrChange w:id="3778" w:author="Microsoft account" w:date="2025-10-10T19:07:00Z">
          <w:pPr>
            <w:bidi/>
            <w:spacing w:after="0" w:line="276" w:lineRule="auto"/>
            <w:jc w:val="both"/>
          </w:pPr>
        </w:pPrChange>
      </w:pPr>
    </w:p>
    <w:p w14:paraId="3752FB18" w14:textId="48B54671" w:rsidR="00211263" w:rsidRDefault="00211263">
      <w:pPr>
        <w:bidi/>
        <w:spacing w:after="0" w:line="276" w:lineRule="auto"/>
        <w:rPr>
          <w:ins w:id="3779" w:author="Microsoft account" w:date="2025-10-10T19:08:00Z"/>
          <w:rFonts w:cs="Calibri"/>
          <w:sz w:val="28"/>
          <w:szCs w:val="28"/>
          <w:rtl/>
          <w:lang w:bidi="fa-IR"/>
        </w:rPr>
        <w:pPrChange w:id="3780" w:author="Microsoft account" w:date="2025-10-10T19:07:00Z">
          <w:pPr>
            <w:bidi/>
            <w:spacing w:after="0" w:line="276" w:lineRule="auto"/>
            <w:jc w:val="both"/>
          </w:pPr>
        </w:pPrChange>
      </w:pPr>
      <w:ins w:id="3781" w:author="Microsoft account" w:date="2025-10-10T19:07:00Z">
        <w:r>
          <w:rPr>
            <w:rFonts w:cs="Calibri" w:hint="cs"/>
            <w:sz w:val="28"/>
            <w:szCs w:val="28"/>
            <w:rtl/>
            <w:lang w:bidi="fa-IR"/>
          </w:rPr>
          <w:t xml:space="preserve">-حالا فرض میکنیم که ما میخوایم یه </w:t>
        </w:r>
        <w:r>
          <w:rPr>
            <w:rFonts w:cs="Calibri"/>
            <w:sz w:val="28"/>
            <w:szCs w:val="28"/>
            <w:lang w:bidi="fa-IR"/>
          </w:rPr>
          <w:t>datetime</w:t>
        </w:r>
        <w:r>
          <w:rPr>
            <w:rFonts w:cs="Calibri" w:hint="cs"/>
            <w:sz w:val="28"/>
            <w:szCs w:val="28"/>
            <w:rtl/>
            <w:lang w:bidi="fa-IR"/>
          </w:rPr>
          <w:t xml:space="preserve"> خاص داشته باشیم، در گذشته یا در آینده فرقی نمیکنه. بازم باید از </w:t>
        </w:r>
        <w:r>
          <w:rPr>
            <w:rFonts w:cs="Calibri"/>
            <w:sz w:val="28"/>
            <w:szCs w:val="28"/>
            <w:lang w:bidi="fa-IR"/>
          </w:rPr>
          <w:t>dt.datetime()</w:t>
        </w:r>
      </w:ins>
      <w:ins w:id="3782" w:author="Microsoft account" w:date="2025-10-10T19:08:00Z">
        <w:r>
          <w:rPr>
            <w:rFonts w:cs="Calibri" w:hint="cs"/>
            <w:sz w:val="28"/>
            <w:szCs w:val="28"/>
            <w:rtl/>
            <w:lang w:bidi="fa-IR"/>
          </w:rPr>
          <w:t xml:space="preserve"> استفاده کنیم و بهش </w:t>
        </w:r>
        <w:r>
          <w:rPr>
            <w:rFonts w:cs="Calibri"/>
            <w:sz w:val="28"/>
            <w:szCs w:val="28"/>
            <w:lang w:bidi="fa-IR"/>
          </w:rPr>
          <w:t>kwarg</w:t>
        </w:r>
        <w:r>
          <w:rPr>
            <w:rFonts w:cs="Calibri" w:hint="cs"/>
            <w:sz w:val="28"/>
            <w:szCs w:val="28"/>
            <w:rtl/>
            <w:lang w:bidi="fa-IR"/>
          </w:rPr>
          <w:t xml:space="preserve"> بفرستیم. و بعدش اون رو میسازه. </w:t>
        </w:r>
      </w:ins>
    </w:p>
    <w:p w14:paraId="6D5C492B" w14:textId="77777777" w:rsidR="00211263" w:rsidRDefault="00211263">
      <w:pPr>
        <w:bidi/>
        <w:spacing w:after="0" w:line="276" w:lineRule="auto"/>
        <w:rPr>
          <w:ins w:id="3783" w:author="Microsoft account" w:date="2025-10-10T19:08:00Z"/>
          <w:rFonts w:cs="Calibri"/>
          <w:sz w:val="28"/>
          <w:szCs w:val="28"/>
          <w:rtl/>
          <w:lang w:bidi="fa-IR"/>
        </w:rPr>
        <w:pPrChange w:id="3784" w:author="Microsoft account" w:date="2025-10-10T19:08:00Z">
          <w:pPr>
            <w:bidi/>
            <w:spacing w:after="0" w:line="276" w:lineRule="auto"/>
            <w:jc w:val="both"/>
          </w:pPr>
        </w:pPrChange>
      </w:pPr>
    </w:p>
    <w:p w14:paraId="086FFAF3" w14:textId="0B2D790F" w:rsidR="00211263" w:rsidRDefault="00211263">
      <w:pPr>
        <w:bidi/>
        <w:spacing w:after="0" w:line="276" w:lineRule="auto"/>
        <w:rPr>
          <w:ins w:id="3785" w:author="Microsoft account" w:date="2025-10-10T19:10:00Z"/>
          <w:rFonts w:cs="Calibri"/>
          <w:sz w:val="28"/>
          <w:szCs w:val="28"/>
          <w:rtl/>
          <w:lang w:bidi="fa-IR"/>
        </w:rPr>
        <w:pPrChange w:id="3786" w:author="Microsoft account" w:date="2025-10-10T19:08:00Z">
          <w:pPr>
            <w:bidi/>
            <w:spacing w:after="0" w:line="276" w:lineRule="auto"/>
            <w:jc w:val="both"/>
          </w:pPr>
        </w:pPrChange>
      </w:pPr>
      <w:ins w:id="3787" w:author="Microsoft account" w:date="2025-10-10T19:08:00Z">
        <w:r>
          <w:rPr>
            <w:rFonts w:cs="Calibri" w:hint="cs"/>
            <w:sz w:val="28"/>
            <w:szCs w:val="28"/>
            <w:rtl/>
            <w:lang w:bidi="fa-IR"/>
          </w:rPr>
          <w:lastRenderedPageBreak/>
          <w:t xml:space="preserve">-یادآوری: ما میدونیم که اگر توی </w:t>
        </w:r>
      </w:ins>
      <w:ins w:id="3788" w:author="Microsoft account" w:date="2025-10-10T19:09:00Z">
        <w:r>
          <w:rPr>
            <w:rFonts w:cs="Calibri"/>
            <w:sz w:val="28"/>
            <w:szCs w:val="28"/>
            <w:lang w:bidi="fa-IR"/>
          </w:rPr>
          <w:t>definition</w:t>
        </w:r>
        <w:r>
          <w:rPr>
            <w:rFonts w:cs="Calibri" w:hint="cs"/>
            <w:sz w:val="28"/>
            <w:szCs w:val="28"/>
            <w:rtl/>
            <w:lang w:bidi="fa-IR"/>
          </w:rPr>
          <w:t xml:space="preserve"> ای که مخصوصا توی </w:t>
        </w:r>
        <w:r>
          <w:rPr>
            <w:rFonts w:cs="Calibri"/>
            <w:sz w:val="28"/>
            <w:szCs w:val="28"/>
            <w:lang w:bidi="fa-IR"/>
          </w:rPr>
          <w:t>pycharm</w:t>
        </w:r>
        <w:r>
          <w:rPr>
            <w:rFonts w:cs="Calibri" w:hint="cs"/>
            <w:sz w:val="28"/>
            <w:szCs w:val="28"/>
            <w:rtl/>
            <w:lang w:bidi="fa-IR"/>
          </w:rPr>
          <w:t xml:space="preserve"> نشونمون میده چیزی مثلِ </w:t>
        </w:r>
        <w:r>
          <w:rPr>
            <w:rFonts w:cs="Calibri"/>
            <w:sz w:val="28"/>
            <w:szCs w:val="28"/>
            <w:lang w:bidi="fa-IR"/>
          </w:rPr>
          <w:t>int=…</w:t>
        </w:r>
        <w:r>
          <w:rPr>
            <w:rFonts w:cs="Calibri" w:hint="cs"/>
            <w:sz w:val="28"/>
            <w:szCs w:val="28"/>
            <w:rtl/>
            <w:lang w:bidi="fa-IR"/>
          </w:rPr>
          <w:t xml:space="preserve"> دیدیم ، به این معنیه که این </w:t>
        </w:r>
        <w:r>
          <w:rPr>
            <w:rFonts w:cs="Calibri"/>
            <w:sz w:val="28"/>
            <w:szCs w:val="28"/>
            <w:lang w:bidi="fa-IR"/>
          </w:rPr>
          <w:t>parameter</w:t>
        </w:r>
        <w:r>
          <w:rPr>
            <w:rFonts w:cs="Calibri" w:hint="cs"/>
            <w:sz w:val="28"/>
            <w:szCs w:val="28"/>
            <w:rtl/>
            <w:lang w:bidi="fa-IR"/>
          </w:rPr>
          <w:t xml:space="preserve"> دارای </w:t>
        </w:r>
        <w:r>
          <w:rPr>
            <w:rFonts w:cs="Calibri"/>
            <w:sz w:val="28"/>
            <w:szCs w:val="28"/>
            <w:lang w:bidi="fa-IR"/>
          </w:rPr>
          <w:t>default value</w:t>
        </w:r>
        <w:r>
          <w:rPr>
            <w:rFonts w:cs="Calibri" w:hint="cs"/>
            <w:sz w:val="28"/>
            <w:szCs w:val="28"/>
            <w:rtl/>
            <w:lang w:bidi="fa-IR"/>
          </w:rPr>
          <w:t xml:space="preserve"> هست، یعنی اگر ارسال نکنیم خودش اون مقدار رو براش در نظر میگیره. </w:t>
        </w:r>
      </w:ins>
    </w:p>
    <w:p w14:paraId="28687C0D" w14:textId="06ABD702" w:rsidR="00211263" w:rsidRDefault="00211263">
      <w:pPr>
        <w:bidi/>
        <w:spacing w:after="0" w:line="276" w:lineRule="auto"/>
        <w:rPr>
          <w:ins w:id="3789" w:author="Microsoft account" w:date="2025-10-10T19:09:00Z"/>
          <w:rFonts w:cs="Calibri"/>
          <w:sz w:val="28"/>
          <w:szCs w:val="28"/>
          <w:rtl/>
          <w:lang w:bidi="fa-IR"/>
        </w:rPr>
        <w:pPrChange w:id="3790" w:author="Microsoft account" w:date="2025-10-10T19:10:00Z">
          <w:pPr>
            <w:bidi/>
            <w:spacing w:after="0" w:line="276" w:lineRule="auto"/>
            <w:jc w:val="both"/>
          </w:pPr>
        </w:pPrChange>
      </w:pPr>
      <w:ins w:id="3791" w:author="Microsoft account" w:date="2025-10-10T19:10:00Z">
        <w:r w:rsidRPr="00211263">
          <w:rPr>
            <w:rFonts w:cs="Calibri"/>
            <w:noProof/>
            <w:sz w:val="28"/>
            <w:szCs w:val="28"/>
            <w:rPrChange w:id="3792" w:author="Unknown">
              <w:rPr>
                <w:noProof/>
              </w:rPr>
            </w:rPrChange>
          </w:rPr>
          <w:drawing>
            <wp:inline distT="0" distB="0" distL="0" distR="0" wp14:anchorId="096429E4" wp14:editId="32A68DCF">
              <wp:extent cx="5731510" cy="154622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31510" cy="1546225"/>
                      </a:xfrm>
                      <a:prstGeom prst="rect">
                        <a:avLst/>
                      </a:prstGeom>
                    </pic:spPr>
                  </pic:pic>
                </a:graphicData>
              </a:graphic>
            </wp:inline>
          </w:drawing>
        </w:r>
      </w:ins>
    </w:p>
    <w:p w14:paraId="563A070E" w14:textId="77777777" w:rsidR="00211263" w:rsidRDefault="00211263">
      <w:pPr>
        <w:bidi/>
        <w:spacing w:after="0" w:line="276" w:lineRule="auto"/>
        <w:rPr>
          <w:ins w:id="3793" w:author="Microsoft account" w:date="2025-10-10T19:09:00Z"/>
          <w:rFonts w:cs="Calibri"/>
          <w:sz w:val="28"/>
          <w:szCs w:val="28"/>
          <w:rtl/>
          <w:lang w:bidi="fa-IR"/>
        </w:rPr>
        <w:pPrChange w:id="3794" w:author="Microsoft account" w:date="2025-10-10T19:09:00Z">
          <w:pPr>
            <w:bidi/>
            <w:spacing w:after="0" w:line="276" w:lineRule="auto"/>
            <w:jc w:val="both"/>
          </w:pPr>
        </w:pPrChange>
      </w:pPr>
    </w:p>
    <w:p w14:paraId="6A89E72C" w14:textId="7D57E315" w:rsidR="00211263" w:rsidRDefault="00211263" w:rsidP="00C675D9">
      <w:pPr>
        <w:bidi/>
        <w:spacing w:after="0" w:line="276" w:lineRule="auto"/>
        <w:rPr>
          <w:ins w:id="3795" w:author="Microsoft account" w:date="2025-10-10T19:11:00Z"/>
          <w:rFonts w:cs="Calibri"/>
          <w:sz w:val="28"/>
          <w:szCs w:val="28"/>
          <w:rtl/>
          <w:lang w:bidi="fa-IR"/>
        </w:rPr>
        <w:pPrChange w:id="3796" w:author="Microsoft account" w:date="2025-10-11T09:54:00Z">
          <w:pPr>
            <w:bidi/>
            <w:spacing w:after="0" w:line="276" w:lineRule="auto"/>
            <w:jc w:val="both"/>
          </w:pPr>
        </w:pPrChange>
      </w:pPr>
      <w:ins w:id="3797" w:author="Microsoft account" w:date="2025-10-10T19:09:00Z">
        <w:r>
          <w:rPr>
            <w:rFonts w:cs="Calibri" w:hint="cs"/>
            <w:sz w:val="28"/>
            <w:szCs w:val="28"/>
            <w:rtl/>
            <w:lang w:bidi="fa-IR"/>
          </w:rPr>
          <w:t xml:space="preserve">-حالا پس ما </w:t>
        </w:r>
      </w:ins>
      <w:ins w:id="3798" w:author="Microsoft account" w:date="2025-10-10T19:10:00Z">
        <w:r>
          <w:rPr>
            <w:rFonts w:cs="Calibri" w:hint="cs"/>
            <w:sz w:val="28"/>
            <w:szCs w:val="28"/>
            <w:rtl/>
            <w:lang w:bidi="fa-IR"/>
          </w:rPr>
          <w:t xml:space="preserve">میدونیم که باید </w:t>
        </w:r>
        <w:r>
          <w:rPr>
            <w:rFonts w:cs="Calibri"/>
            <w:sz w:val="28"/>
            <w:szCs w:val="28"/>
            <w:lang w:bidi="fa-IR"/>
          </w:rPr>
          <w:t>year, month, day</w:t>
        </w:r>
        <w:r>
          <w:rPr>
            <w:rFonts w:cs="Calibri" w:hint="cs"/>
            <w:sz w:val="28"/>
            <w:szCs w:val="28"/>
            <w:rtl/>
            <w:lang w:bidi="fa-IR"/>
          </w:rPr>
          <w:t xml:space="preserve"> رو حتما ارسال کن</w:t>
        </w:r>
      </w:ins>
      <w:ins w:id="3799" w:author="Microsoft account" w:date="2025-10-11T09:54:00Z">
        <w:r w:rsidR="00C675D9">
          <w:rPr>
            <w:rFonts w:cs="Calibri" w:hint="cs"/>
            <w:sz w:val="28"/>
            <w:szCs w:val="28"/>
            <w:rtl/>
            <w:lang w:bidi="fa-IR"/>
          </w:rPr>
          <w:t>یم</w:t>
        </w:r>
      </w:ins>
      <w:ins w:id="3800" w:author="Microsoft account" w:date="2025-10-10T19:10:00Z">
        <w:r>
          <w:rPr>
            <w:rFonts w:cs="Calibri" w:hint="cs"/>
            <w:sz w:val="28"/>
            <w:szCs w:val="28"/>
            <w:rtl/>
            <w:lang w:bidi="fa-IR"/>
          </w:rPr>
          <w:t xml:space="preserve"> تا اون </w:t>
        </w:r>
        <w:r>
          <w:rPr>
            <w:rFonts w:cs="Calibri"/>
            <w:sz w:val="28"/>
            <w:szCs w:val="28"/>
            <w:lang w:bidi="fa-IR"/>
          </w:rPr>
          <w:t>object</w:t>
        </w:r>
        <w:r>
          <w:rPr>
            <w:rFonts w:cs="Calibri" w:hint="cs"/>
            <w:sz w:val="28"/>
            <w:szCs w:val="28"/>
            <w:rtl/>
            <w:lang w:bidi="fa-IR"/>
          </w:rPr>
          <w:t xml:space="preserve"> از </w:t>
        </w:r>
        <w:r>
          <w:rPr>
            <w:rFonts w:cs="Calibri"/>
            <w:sz w:val="28"/>
            <w:szCs w:val="28"/>
            <w:lang w:bidi="fa-IR"/>
          </w:rPr>
          <w:t>datetime</w:t>
        </w:r>
        <w:r>
          <w:rPr>
            <w:rFonts w:cs="Calibri" w:hint="cs"/>
            <w:sz w:val="28"/>
            <w:szCs w:val="28"/>
            <w:rtl/>
            <w:lang w:bidi="fa-IR"/>
          </w:rPr>
          <w:t xml:space="preserve"> ساخته بشه و بتونیم باهاش کار کنیم. کارایی که میتونیم بکنیم گرفتن فاصله بین دوتا </w:t>
        </w:r>
        <w:r>
          <w:rPr>
            <w:rFonts w:cs="Calibri"/>
            <w:sz w:val="28"/>
            <w:szCs w:val="28"/>
            <w:lang w:bidi="fa-IR"/>
          </w:rPr>
          <w:t>datetime()</w:t>
        </w:r>
        <w:r>
          <w:rPr>
            <w:rFonts w:cs="Calibri" w:hint="cs"/>
            <w:sz w:val="28"/>
            <w:szCs w:val="28"/>
            <w:rtl/>
            <w:lang w:bidi="fa-IR"/>
          </w:rPr>
          <w:t xml:space="preserve"> هست ، گرفتن </w:t>
        </w:r>
        <w:r>
          <w:rPr>
            <w:rFonts w:cs="Calibri"/>
            <w:sz w:val="28"/>
            <w:szCs w:val="28"/>
            <w:lang w:bidi="fa-IR"/>
          </w:rPr>
          <w:t>att</w:t>
        </w:r>
        <w:r>
          <w:rPr>
            <w:rFonts w:cs="Calibri" w:hint="cs"/>
            <w:sz w:val="28"/>
            <w:szCs w:val="28"/>
            <w:rtl/>
            <w:lang w:bidi="fa-IR"/>
          </w:rPr>
          <w:t xml:space="preserve"> هاش </w:t>
        </w:r>
        <w:r>
          <w:rPr>
            <w:rFonts w:cs="Calibri"/>
            <w:sz w:val="28"/>
            <w:szCs w:val="28"/>
            <w:lang w:bidi="fa-IR"/>
          </w:rPr>
          <w:t>tap in</w:t>
        </w:r>
      </w:ins>
      <w:ins w:id="3801" w:author="Microsoft account" w:date="2025-10-10T19:11:00Z">
        <w:r>
          <w:rPr>
            <w:rFonts w:cs="Calibri" w:hint="cs"/>
            <w:sz w:val="28"/>
            <w:szCs w:val="28"/>
            <w:rtl/>
            <w:lang w:bidi="fa-IR"/>
          </w:rPr>
          <w:t xml:space="preserve"> هست، و استفاده از </w:t>
        </w:r>
        <w:r>
          <w:rPr>
            <w:rFonts w:cs="Calibri"/>
            <w:sz w:val="28"/>
            <w:szCs w:val="28"/>
            <w:lang w:bidi="fa-IR"/>
          </w:rPr>
          <w:t>method</w:t>
        </w:r>
        <w:r>
          <w:rPr>
            <w:rFonts w:cs="Calibri" w:hint="cs"/>
            <w:sz w:val="28"/>
            <w:szCs w:val="28"/>
            <w:rtl/>
            <w:lang w:bidi="fa-IR"/>
          </w:rPr>
          <w:t xml:space="preserve"> های </w:t>
        </w:r>
        <w:r>
          <w:rPr>
            <w:rFonts w:cs="Calibri"/>
            <w:sz w:val="28"/>
            <w:szCs w:val="28"/>
            <w:lang w:bidi="fa-IR"/>
          </w:rPr>
          <w:t>built-in</w:t>
        </w:r>
        <w:r>
          <w:rPr>
            <w:rFonts w:cs="Calibri" w:hint="cs"/>
            <w:sz w:val="28"/>
            <w:szCs w:val="28"/>
            <w:rtl/>
            <w:lang w:bidi="fa-IR"/>
          </w:rPr>
          <w:t xml:space="preserve"> ای که هر </w:t>
        </w:r>
        <w:r>
          <w:rPr>
            <w:rFonts w:cs="Calibri"/>
            <w:sz w:val="28"/>
            <w:szCs w:val="28"/>
            <w:lang w:bidi="fa-IR"/>
          </w:rPr>
          <w:t>datetime()</w:t>
        </w:r>
        <w:r>
          <w:rPr>
            <w:rFonts w:cs="Calibri" w:hint="cs"/>
            <w:sz w:val="28"/>
            <w:szCs w:val="28"/>
            <w:rtl/>
            <w:lang w:bidi="fa-IR"/>
          </w:rPr>
          <w:t xml:space="preserve"> ای داره که توی </w:t>
        </w:r>
        <w:r>
          <w:rPr>
            <w:rFonts w:cs="Calibri"/>
            <w:sz w:val="28"/>
            <w:szCs w:val="28"/>
            <w:lang w:bidi="fa-IR"/>
          </w:rPr>
          <w:t>doc</w:t>
        </w:r>
        <w:r>
          <w:rPr>
            <w:rFonts w:cs="Calibri" w:hint="cs"/>
            <w:sz w:val="28"/>
            <w:szCs w:val="28"/>
            <w:rtl/>
            <w:lang w:bidi="fa-IR"/>
          </w:rPr>
          <w:t xml:space="preserve"> هاش هستن و در ادامه خوباشو اشاره میکنیم. </w:t>
        </w:r>
      </w:ins>
    </w:p>
    <w:p w14:paraId="1C2F2588" w14:textId="77777777" w:rsidR="00211263" w:rsidRDefault="00211263">
      <w:pPr>
        <w:bidi/>
        <w:spacing w:after="0" w:line="276" w:lineRule="auto"/>
        <w:rPr>
          <w:ins w:id="3802" w:author="Microsoft account" w:date="2025-10-10T19:11:00Z"/>
          <w:rFonts w:cs="Calibri"/>
          <w:sz w:val="28"/>
          <w:szCs w:val="28"/>
          <w:rtl/>
          <w:lang w:bidi="fa-IR"/>
        </w:rPr>
        <w:pPrChange w:id="3803" w:author="Microsoft account" w:date="2025-10-10T19:11:00Z">
          <w:pPr>
            <w:bidi/>
            <w:spacing w:after="0" w:line="276" w:lineRule="auto"/>
            <w:jc w:val="both"/>
          </w:pPr>
        </w:pPrChange>
      </w:pPr>
    </w:p>
    <w:p w14:paraId="6D993191" w14:textId="33666D13" w:rsidR="00211263" w:rsidRDefault="00211263">
      <w:pPr>
        <w:bidi/>
        <w:spacing w:after="0" w:line="276" w:lineRule="auto"/>
        <w:rPr>
          <w:ins w:id="3804" w:author="Microsoft account" w:date="2025-10-10T19:14:00Z"/>
          <w:rFonts w:cs="Calibri"/>
          <w:sz w:val="28"/>
          <w:szCs w:val="28"/>
          <w:rtl/>
          <w:lang w:bidi="fa-IR"/>
        </w:rPr>
        <w:pPrChange w:id="3805" w:author="Microsoft account" w:date="2025-10-10T19:11:00Z">
          <w:pPr>
            <w:bidi/>
            <w:spacing w:after="0" w:line="276" w:lineRule="auto"/>
            <w:jc w:val="both"/>
          </w:pPr>
        </w:pPrChange>
      </w:pPr>
      <w:ins w:id="3806" w:author="Microsoft account" w:date="2025-10-10T19:11:00Z">
        <w:r>
          <w:rPr>
            <w:rFonts w:cs="Calibri" w:hint="cs"/>
            <w:sz w:val="28"/>
            <w:szCs w:val="28"/>
            <w:rtl/>
            <w:lang w:bidi="fa-IR"/>
          </w:rPr>
          <w:t xml:space="preserve">-نکته: وقتی که داشتم </w:t>
        </w:r>
        <w:r>
          <w:rPr>
            <w:rFonts w:cs="Calibri"/>
            <w:sz w:val="28"/>
            <w:szCs w:val="28"/>
            <w:lang w:bidi="fa-IR"/>
          </w:rPr>
          <w:t>document</w:t>
        </w:r>
        <w:r>
          <w:rPr>
            <w:rFonts w:cs="Calibri" w:hint="cs"/>
            <w:sz w:val="28"/>
            <w:szCs w:val="28"/>
            <w:rtl/>
            <w:lang w:bidi="fa-IR"/>
          </w:rPr>
          <w:t xml:space="preserve"> ش رو میخوندم، متوجه شدم که به صورت کلی هم </w:t>
        </w:r>
        <w:r>
          <w:rPr>
            <w:rFonts w:cs="Calibri"/>
            <w:sz w:val="28"/>
            <w:szCs w:val="28"/>
            <w:lang w:bidi="fa-IR"/>
          </w:rPr>
          <w:t>time</w:t>
        </w:r>
        <w:r>
          <w:rPr>
            <w:rFonts w:cs="Calibri" w:hint="cs"/>
            <w:sz w:val="28"/>
            <w:szCs w:val="28"/>
            <w:rtl/>
            <w:lang w:bidi="fa-IR"/>
          </w:rPr>
          <w:t xml:space="preserve"> هم </w:t>
        </w:r>
        <w:r>
          <w:rPr>
            <w:rFonts w:cs="Calibri"/>
            <w:sz w:val="28"/>
            <w:szCs w:val="28"/>
            <w:lang w:bidi="fa-IR"/>
          </w:rPr>
          <w:t>datetime</w:t>
        </w:r>
        <w:r>
          <w:rPr>
            <w:rFonts w:cs="Calibri" w:hint="cs"/>
            <w:sz w:val="28"/>
            <w:szCs w:val="28"/>
            <w:rtl/>
            <w:lang w:bidi="fa-IR"/>
          </w:rPr>
          <w:t xml:space="preserve"> درای دونوع </w:t>
        </w:r>
        <w:r>
          <w:rPr>
            <w:rFonts w:cs="Calibri"/>
            <w:sz w:val="28"/>
            <w:szCs w:val="28"/>
            <w:lang w:bidi="fa-IR"/>
          </w:rPr>
          <w:t>type</w:t>
        </w:r>
        <w:r>
          <w:rPr>
            <w:rFonts w:cs="Calibri" w:hint="cs"/>
            <w:sz w:val="28"/>
            <w:szCs w:val="28"/>
            <w:rtl/>
            <w:lang w:bidi="fa-IR"/>
          </w:rPr>
          <w:t xml:space="preserve"> هستن، یکی </w:t>
        </w:r>
        <w:r>
          <w:rPr>
            <w:rFonts w:cs="Calibri"/>
            <w:sz w:val="28"/>
            <w:szCs w:val="28"/>
            <w:lang w:bidi="fa-IR"/>
          </w:rPr>
          <w:t>naive</w:t>
        </w:r>
        <w:r>
          <w:rPr>
            <w:rFonts w:cs="Calibri" w:hint="cs"/>
            <w:sz w:val="28"/>
            <w:szCs w:val="28"/>
            <w:rtl/>
            <w:lang w:bidi="fa-IR"/>
          </w:rPr>
          <w:t xml:space="preserve"> و یکی </w:t>
        </w:r>
      </w:ins>
      <w:ins w:id="3807" w:author="Microsoft account" w:date="2025-10-10T19:12:00Z">
        <w:r>
          <w:rPr>
            <w:rFonts w:cs="Calibri"/>
            <w:sz w:val="28"/>
            <w:szCs w:val="28"/>
            <w:lang w:bidi="fa-IR"/>
          </w:rPr>
          <w:t>aware</w:t>
        </w:r>
        <w:r>
          <w:rPr>
            <w:rFonts w:cs="Calibri" w:hint="cs"/>
            <w:sz w:val="28"/>
            <w:szCs w:val="28"/>
            <w:rtl/>
            <w:lang w:bidi="fa-IR"/>
          </w:rPr>
          <w:t xml:space="preserve"> . حالا اینا یعنی چی؟ تا جایی که من برداشت کردم </w:t>
        </w:r>
        <w:r>
          <w:rPr>
            <w:rFonts w:cs="Calibri"/>
            <w:sz w:val="28"/>
            <w:szCs w:val="28"/>
            <w:lang w:bidi="fa-IR"/>
          </w:rPr>
          <w:t>aware</w:t>
        </w:r>
        <w:r>
          <w:rPr>
            <w:rFonts w:cs="Calibri" w:hint="cs"/>
            <w:sz w:val="28"/>
            <w:szCs w:val="28"/>
            <w:rtl/>
            <w:lang w:bidi="fa-IR"/>
          </w:rPr>
          <w:t xml:space="preserve"> به اون </w:t>
        </w:r>
        <w:r>
          <w:rPr>
            <w:rFonts w:cs="Calibri"/>
            <w:sz w:val="28"/>
            <w:szCs w:val="28"/>
            <w:lang w:bidi="fa-IR"/>
          </w:rPr>
          <w:t>object</w:t>
        </w:r>
        <w:r>
          <w:rPr>
            <w:rFonts w:cs="Calibri" w:hint="cs"/>
            <w:sz w:val="28"/>
            <w:szCs w:val="28"/>
            <w:rtl/>
            <w:lang w:bidi="fa-IR"/>
          </w:rPr>
          <w:t xml:space="preserve"> هایی میگن که میتونن با بقیه </w:t>
        </w:r>
        <w:r>
          <w:rPr>
            <w:rFonts w:cs="Calibri"/>
            <w:sz w:val="28"/>
            <w:szCs w:val="28"/>
            <w:lang w:bidi="fa-IR"/>
          </w:rPr>
          <w:t>aware</w:t>
        </w:r>
        <w:r>
          <w:rPr>
            <w:rFonts w:cs="Calibri" w:hint="cs"/>
            <w:sz w:val="28"/>
            <w:szCs w:val="28"/>
            <w:rtl/>
            <w:lang w:bidi="fa-IR"/>
          </w:rPr>
          <w:t xml:space="preserve"> ها </w:t>
        </w:r>
        <w:r>
          <w:rPr>
            <w:rFonts w:cs="Calibri"/>
            <w:sz w:val="28"/>
            <w:szCs w:val="28"/>
            <w:lang w:bidi="fa-IR"/>
          </w:rPr>
          <w:t>sync</w:t>
        </w:r>
        <w:r>
          <w:rPr>
            <w:rFonts w:cs="Calibri" w:hint="cs"/>
            <w:sz w:val="28"/>
            <w:szCs w:val="28"/>
            <w:rtl/>
            <w:lang w:bidi="fa-IR"/>
          </w:rPr>
          <w:t xml:space="preserve"> بشن و مقدار رو تغیر بدن و یجورایی هوشمندی داخلشون هست، اما </w:t>
        </w:r>
        <w:r>
          <w:rPr>
            <w:rFonts w:cs="Calibri"/>
            <w:sz w:val="28"/>
            <w:szCs w:val="28"/>
            <w:lang w:bidi="fa-IR"/>
          </w:rPr>
          <w:t>naive</w:t>
        </w:r>
        <w:r>
          <w:rPr>
            <w:rFonts w:cs="Calibri" w:hint="cs"/>
            <w:sz w:val="28"/>
            <w:szCs w:val="28"/>
            <w:rtl/>
            <w:lang w:bidi="fa-IR"/>
          </w:rPr>
          <w:t xml:space="preserve"> ها چنین قابلیتی ندارن. و اکثرا ما از </w:t>
        </w:r>
      </w:ins>
      <w:ins w:id="3808" w:author="Microsoft account" w:date="2025-10-10T19:13:00Z">
        <w:r>
          <w:rPr>
            <w:rFonts w:cs="Calibri"/>
            <w:sz w:val="28"/>
            <w:szCs w:val="28"/>
            <w:lang w:bidi="fa-IR"/>
          </w:rPr>
          <w:t xml:space="preserve">naive </w:t>
        </w:r>
        <w:r>
          <w:rPr>
            <w:rFonts w:cs="Calibri" w:hint="cs"/>
            <w:sz w:val="28"/>
            <w:szCs w:val="28"/>
            <w:rtl/>
            <w:lang w:bidi="fa-IR"/>
          </w:rPr>
          <w:t xml:space="preserve"> ها استفاده کردیم تا اینجا.</w:t>
        </w:r>
      </w:ins>
      <w:ins w:id="3809" w:author="Microsoft account" w:date="2025-10-10T19:14:00Z">
        <w:r>
          <w:rPr>
            <w:rFonts w:cs="Calibri" w:hint="cs"/>
            <w:sz w:val="28"/>
            <w:szCs w:val="28"/>
            <w:rtl/>
            <w:lang w:bidi="fa-IR"/>
          </w:rPr>
          <w:t xml:space="preserve"> نظر </w:t>
        </w:r>
        <w:r>
          <w:rPr>
            <w:rFonts w:cs="Calibri"/>
            <w:sz w:val="28"/>
            <w:szCs w:val="28"/>
            <w:lang w:bidi="fa-IR"/>
          </w:rPr>
          <w:t>GPT</w:t>
        </w:r>
        <w:r>
          <w:rPr>
            <w:rFonts w:cs="Calibri" w:hint="cs"/>
            <w:sz w:val="28"/>
            <w:szCs w:val="28"/>
            <w:rtl/>
            <w:lang w:bidi="fa-IR"/>
          </w:rPr>
          <w:t xml:space="preserve"> :</w:t>
        </w:r>
      </w:ins>
    </w:p>
    <w:p w14:paraId="6F769607" w14:textId="5028E957" w:rsidR="00211263" w:rsidRDefault="00211263">
      <w:pPr>
        <w:bidi/>
        <w:spacing w:after="0" w:line="276" w:lineRule="auto"/>
        <w:rPr>
          <w:ins w:id="3810" w:author="Microsoft account" w:date="2025-10-10T19:14:00Z"/>
          <w:rFonts w:cs="Calibri"/>
          <w:sz w:val="28"/>
          <w:szCs w:val="28"/>
          <w:rtl/>
          <w:lang w:bidi="fa-IR"/>
        </w:rPr>
        <w:pPrChange w:id="3811" w:author="Microsoft account" w:date="2025-10-10T19:14:00Z">
          <w:pPr>
            <w:bidi/>
            <w:spacing w:after="0" w:line="276" w:lineRule="auto"/>
            <w:jc w:val="both"/>
          </w:pPr>
        </w:pPrChange>
      </w:pPr>
      <w:ins w:id="3812" w:author="Microsoft account" w:date="2025-10-10T19:14:00Z">
        <w:r w:rsidRPr="00211263">
          <w:rPr>
            <w:rFonts w:cs="Calibri"/>
            <w:noProof/>
            <w:sz w:val="28"/>
            <w:szCs w:val="28"/>
            <w:rPrChange w:id="3813" w:author="Unknown">
              <w:rPr>
                <w:noProof/>
              </w:rPr>
            </w:rPrChange>
          </w:rPr>
          <w:drawing>
            <wp:inline distT="0" distB="0" distL="0" distR="0" wp14:anchorId="4C8C95C8" wp14:editId="764083E3">
              <wp:extent cx="5731510" cy="204787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2047875"/>
                      </a:xfrm>
                      <a:prstGeom prst="rect">
                        <a:avLst/>
                      </a:prstGeom>
                    </pic:spPr>
                  </pic:pic>
                </a:graphicData>
              </a:graphic>
            </wp:inline>
          </w:drawing>
        </w:r>
      </w:ins>
    </w:p>
    <w:p w14:paraId="241096E0" w14:textId="77777777" w:rsidR="00211263" w:rsidRDefault="00211263">
      <w:pPr>
        <w:bidi/>
        <w:spacing w:after="0" w:line="276" w:lineRule="auto"/>
        <w:rPr>
          <w:ins w:id="3814" w:author="Microsoft account" w:date="2025-10-10T19:14:00Z"/>
          <w:rFonts w:cs="Calibri"/>
          <w:sz w:val="28"/>
          <w:szCs w:val="28"/>
          <w:rtl/>
          <w:lang w:bidi="fa-IR"/>
        </w:rPr>
        <w:pPrChange w:id="3815" w:author="Microsoft account" w:date="2025-10-10T19:14:00Z">
          <w:pPr>
            <w:bidi/>
            <w:spacing w:after="0" w:line="276" w:lineRule="auto"/>
            <w:jc w:val="both"/>
          </w:pPr>
        </w:pPrChange>
      </w:pPr>
    </w:p>
    <w:p w14:paraId="6E7BAAE3" w14:textId="4AC516DA" w:rsidR="00211263" w:rsidRDefault="00211263">
      <w:pPr>
        <w:bidi/>
        <w:spacing w:after="0" w:line="276" w:lineRule="auto"/>
        <w:rPr>
          <w:ins w:id="3816" w:author="Microsoft account" w:date="2025-10-10T21:28:00Z"/>
          <w:rFonts w:cs="Calibri"/>
          <w:sz w:val="28"/>
          <w:szCs w:val="28"/>
          <w:rtl/>
          <w:lang w:bidi="fa-IR"/>
        </w:rPr>
        <w:pPrChange w:id="3817" w:author="Microsoft account" w:date="2025-10-10T19:14:00Z">
          <w:pPr>
            <w:bidi/>
            <w:spacing w:after="0" w:line="276" w:lineRule="auto"/>
            <w:jc w:val="both"/>
          </w:pPr>
        </w:pPrChange>
      </w:pPr>
      <w:ins w:id="3818" w:author="Microsoft account" w:date="2025-10-10T19:14:00Z">
        <w:r>
          <w:rPr>
            <w:rFonts w:cs="Calibri" w:hint="cs"/>
            <w:sz w:val="28"/>
            <w:szCs w:val="28"/>
            <w:rtl/>
            <w:lang w:bidi="fa-IR"/>
          </w:rPr>
          <w:t>-</w:t>
        </w:r>
      </w:ins>
      <w:ins w:id="3819" w:author="Microsoft account" w:date="2025-10-10T21:28:00Z">
        <w:r w:rsidR="00CF16E4">
          <w:rPr>
            <w:rFonts w:cs="Calibri" w:hint="cs"/>
            <w:sz w:val="28"/>
            <w:szCs w:val="28"/>
            <w:rtl/>
            <w:lang w:bidi="fa-IR"/>
          </w:rPr>
          <w:t xml:space="preserve">در حال انجام دادنه </w:t>
        </w:r>
        <w:r w:rsidR="00CF16E4">
          <w:rPr>
            <w:rFonts w:cs="Calibri"/>
            <w:sz w:val="28"/>
            <w:szCs w:val="28"/>
            <w:lang w:bidi="fa-IR"/>
          </w:rPr>
          <w:t>challenge</w:t>
        </w:r>
        <w:r w:rsidR="00CF16E4">
          <w:rPr>
            <w:rFonts w:cs="Calibri" w:hint="cs"/>
            <w:sz w:val="28"/>
            <w:szCs w:val="28"/>
            <w:rtl/>
            <w:lang w:bidi="fa-IR"/>
          </w:rPr>
          <w:t xml:space="preserve"> هستیم که برنامه رو روی </w:t>
        </w:r>
        <w:r w:rsidR="00CF16E4">
          <w:rPr>
            <w:rFonts w:cs="Calibri"/>
            <w:sz w:val="28"/>
            <w:szCs w:val="28"/>
            <w:lang w:bidi="fa-IR"/>
          </w:rPr>
          <w:t>difficulty = extra hard</w:t>
        </w:r>
        <w:r w:rsidR="00CF16E4">
          <w:rPr>
            <w:rFonts w:cs="Calibri" w:hint="cs"/>
            <w:sz w:val="28"/>
            <w:szCs w:val="28"/>
            <w:rtl/>
            <w:lang w:bidi="fa-IR"/>
          </w:rPr>
          <w:t xml:space="preserve"> خودمون بسازیم. </w:t>
        </w:r>
      </w:ins>
    </w:p>
    <w:p w14:paraId="58F1AEA0" w14:textId="77777777" w:rsidR="00CF16E4" w:rsidRDefault="00CF16E4">
      <w:pPr>
        <w:bidi/>
        <w:spacing w:after="0" w:line="276" w:lineRule="auto"/>
        <w:rPr>
          <w:ins w:id="3820" w:author="Microsoft account" w:date="2025-10-10T21:28:00Z"/>
          <w:rFonts w:cs="Calibri"/>
          <w:sz w:val="28"/>
          <w:szCs w:val="28"/>
          <w:rtl/>
          <w:lang w:bidi="fa-IR"/>
        </w:rPr>
        <w:pPrChange w:id="3821" w:author="Microsoft account" w:date="2025-10-10T21:28:00Z">
          <w:pPr>
            <w:bidi/>
            <w:spacing w:after="0" w:line="276" w:lineRule="auto"/>
            <w:jc w:val="both"/>
          </w:pPr>
        </w:pPrChange>
      </w:pPr>
    </w:p>
    <w:p w14:paraId="060A842A" w14:textId="423F63C7" w:rsidR="00CF16E4" w:rsidRDefault="00CF16E4">
      <w:pPr>
        <w:bidi/>
        <w:spacing w:after="0" w:line="276" w:lineRule="auto"/>
        <w:rPr>
          <w:ins w:id="3822" w:author="Microsoft account" w:date="2025-10-10T21:31:00Z"/>
          <w:rFonts w:cs="Calibri"/>
          <w:sz w:val="28"/>
          <w:szCs w:val="28"/>
          <w:rtl/>
          <w:lang w:bidi="fa-IR"/>
        </w:rPr>
        <w:pPrChange w:id="3823" w:author="Microsoft account" w:date="2025-10-10T21:28:00Z">
          <w:pPr>
            <w:bidi/>
            <w:spacing w:after="0" w:line="276" w:lineRule="auto"/>
            <w:jc w:val="both"/>
          </w:pPr>
        </w:pPrChange>
      </w:pPr>
      <w:ins w:id="3824" w:author="Microsoft account" w:date="2025-10-10T21:28:00Z">
        <w:r>
          <w:rPr>
            <w:rFonts w:cs="Calibri" w:hint="cs"/>
            <w:sz w:val="28"/>
            <w:szCs w:val="28"/>
            <w:rtl/>
            <w:lang w:bidi="fa-IR"/>
          </w:rPr>
          <w:t xml:space="preserve">-نکته: برای اینکه وقتی مقدار یه </w:t>
        </w:r>
        <w:r>
          <w:rPr>
            <w:rFonts w:cs="Calibri"/>
            <w:sz w:val="28"/>
            <w:szCs w:val="28"/>
            <w:lang w:bidi="fa-IR"/>
          </w:rPr>
          <w:t>row</w:t>
        </w:r>
      </w:ins>
      <w:ins w:id="3825" w:author="Microsoft account" w:date="2025-10-10T21:29:00Z">
        <w:r>
          <w:rPr>
            <w:rFonts w:cs="Calibri" w:hint="cs"/>
            <w:sz w:val="28"/>
            <w:szCs w:val="28"/>
            <w:rtl/>
            <w:lang w:bidi="fa-IR"/>
          </w:rPr>
          <w:t xml:space="preserve"> رو میخوایم بگیریم </w:t>
        </w:r>
        <w:r>
          <w:rPr>
            <w:rFonts w:cs="Calibri"/>
            <w:sz w:val="28"/>
            <w:szCs w:val="28"/>
            <w:lang w:bidi="fa-IR"/>
          </w:rPr>
          <w:t>index</w:t>
        </w:r>
        <w:r>
          <w:rPr>
            <w:rFonts w:cs="Calibri" w:hint="cs"/>
            <w:sz w:val="28"/>
            <w:szCs w:val="28"/>
            <w:rtl/>
            <w:lang w:bidi="fa-IR"/>
          </w:rPr>
          <w:t xml:space="preserve"> همراهش نیاد، دوتا راه داریم. یا روش </w:t>
        </w:r>
        <w:r>
          <w:rPr>
            <w:rFonts w:cs="Calibri"/>
            <w:sz w:val="28"/>
            <w:szCs w:val="28"/>
            <w:lang w:bidi="fa-IR"/>
          </w:rPr>
          <w:t>.max()</w:t>
        </w:r>
        <w:r>
          <w:rPr>
            <w:rFonts w:cs="Calibri" w:hint="cs"/>
            <w:sz w:val="28"/>
            <w:szCs w:val="28"/>
            <w:rtl/>
            <w:lang w:bidi="fa-IR"/>
          </w:rPr>
          <w:t xml:space="preserve"> بزنیم، که در اصن نمیدونم چرا این اتفاق میوفته ولی </w:t>
        </w:r>
        <w:r>
          <w:rPr>
            <w:rFonts w:cs="Calibri"/>
            <w:sz w:val="28"/>
            <w:szCs w:val="28"/>
            <w:lang w:bidi="fa-IR"/>
          </w:rPr>
          <w:t>index</w:t>
        </w:r>
        <w:r>
          <w:rPr>
            <w:rFonts w:cs="Calibri" w:hint="cs"/>
            <w:sz w:val="28"/>
            <w:szCs w:val="28"/>
            <w:rtl/>
            <w:lang w:bidi="fa-IR"/>
          </w:rPr>
          <w:t xml:space="preserve"> حذف میشه و کار راه </w:t>
        </w:r>
        <w:r>
          <w:rPr>
            <w:rFonts w:cs="Calibri" w:hint="cs"/>
            <w:sz w:val="28"/>
            <w:szCs w:val="28"/>
            <w:rtl/>
            <w:lang w:bidi="fa-IR"/>
          </w:rPr>
          <w:lastRenderedPageBreak/>
          <w:t xml:space="preserve">میوفته. یا اینکه </w:t>
        </w:r>
        <w:r>
          <w:rPr>
            <w:rFonts w:cs="Calibri"/>
            <w:sz w:val="28"/>
            <w:szCs w:val="28"/>
            <w:lang w:bidi="fa-IR"/>
          </w:rPr>
          <w:t>.to_list()</w:t>
        </w:r>
        <w:r>
          <w:rPr>
            <w:rFonts w:cs="Calibri" w:hint="cs"/>
            <w:sz w:val="28"/>
            <w:szCs w:val="28"/>
            <w:rtl/>
            <w:lang w:bidi="fa-IR"/>
          </w:rPr>
          <w:t xml:space="preserve"> یا </w:t>
        </w:r>
        <w:r>
          <w:rPr>
            <w:rFonts w:cs="Calibri"/>
            <w:sz w:val="28"/>
            <w:szCs w:val="28"/>
            <w:lang w:bidi="fa-IR"/>
          </w:rPr>
          <w:t>.values</w:t>
        </w:r>
        <w:r>
          <w:rPr>
            <w:rFonts w:cs="Calibri" w:hint="cs"/>
            <w:sz w:val="28"/>
            <w:szCs w:val="28"/>
            <w:rtl/>
            <w:lang w:bidi="fa-IR"/>
          </w:rPr>
          <w:t xml:space="preserve"> </w:t>
        </w:r>
      </w:ins>
      <w:ins w:id="3826" w:author="Microsoft account" w:date="2025-10-10T21:31:00Z">
        <w:r>
          <w:rPr>
            <w:rFonts w:cs="Calibri" w:hint="cs"/>
            <w:sz w:val="28"/>
            <w:szCs w:val="28"/>
            <w:rtl/>
            <w:lang w:bidi="fa-IR"/>
          </w:rPr>
          <w:t xml:space="preserve">و راهِ اصلی ای که الان یادم اومد اینه که </w:t>
        </w:r>
        <w:r>
          <w:rPr>
            <w:rFonts w:cs="Calibri"/>
            <w:sz w:val="28"/>
            <w:szCs w:val="28"/>
            <w:lang w:bidi="fa-IR"/>
          </w:rPr>
          <w:t>.to_string(index= False)</w:t>
        </w:r>
        <w:r>
          <w:rPr>
            <w:rFonts w:cs="Calibri" w:hint="cs"/>
            <w:sz w:val="28"/>
            <w:szCs w:val="28"/>
            <w:rtl/>
            <w:lang w:bidi="fa-IR"/>
          </w:rPr>
          <w:t xml:space="preserve"> بزنی تو سرش. :</w:t>
        </w:r>
      </w:ins>
    </w:p>
    <w:p w14:paraId="74FDA8BD" w14:textId="0B8C05AA" w:rsidR="00CF16E4" w:rsidRDefault="00CF16E4">
      <w:pPr>
        <w:bidi/>
        <w:spacing w:after="0" w:line="276" w:lineRule="auto"/>
        <w:rPr>
          <w:ins w:id="3827" w:author="Microsoft account" w:date="2025-10-10T21:31:00Z"/>
          <w:rFonts w:cs="Calibri"/>
          <w:sz w:val="28"/>
          <w:szCs w:val="28"/>
          <w:rtl/>
          <w:lang w:bidi="fa-IR"/>
        </w:rPr>
        <w:pPrChange w:id="3828" w:author="Microsoft account" w:date="2025-10-10T21:31:00Z">
          <w:pPr>
            <w:bidi/>
            <w:spacing w:after="0" w:line="276" w:lineRule="auto"/>
            <w:jc w:val="both"/>
          </w:pPr>
        </w:pPrChange>
      </w:pPr>
      <w:ins w:id="3829" w:author="Microsoft account" w:date="2025-10-10T21:31:00Z">
        <w:r w:rsidRPr="00CF16E4">
          <w:rPr>
            <w:rFonts w:cs="Calibri"/>
            <w:noProof/>
            <w:sz w:val="28"/>
            <w:szCs w:val="28"/>
            <w:rPrChange w:id="3830" w:author="Unknown">
              <w:rPr>
                <w:noProof/>
              </w:rPr>
            </w:rPrChange>
          </w:rPr>
          <w:drawing>
            <wp:inline distT="0" distB="0" distL="0" distR="0" wp14:anchorId="15C20F52" wp14:editId="7C83F937">
              <wp:extent cx="5731510" cy="217551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1510" cy="2175510"/>
                      </a:xfrm>
                      <a:prstGeom prst="rect">
                        <a:avLst/>
                      </a:prstGeom>
                    </pic:spPr>
                  </pic:pic>
                </a:graphicData>
              </a:graphic>
            </wp:inline>
          </w:drawing>
        </w:r>
      </w:ins>
    </w:p>
    <w:p w14:paraId="6DFCBF52" w14:textId="77777777" w:rsidR="00CF16E4" w:rsidRDefault="00CF16E4">
      <w:pPr>
        <w:bidi/>
        <w:spacing w:after="0" w:line="276" w:lineRule="auto"/>
        <w:rPr>
          <w:ins w:id="3831" w:author="Microsoft account" w:date="2025-10-10T21:31:00Z"/>
          <w:rFonts w:cs="Calibri"/>
          <w:sz w:val="28"/>
          <w:szCs w:val="28"/>
          <w:rtl/>
          <w:lang w:bidi="fa-IR"/>
        </w:rPr>
        <w:pPrChange w:id="3832" w:author="Microsoft account" w:date="2025-10-10T21:31:00Z">
          <w:pPr>
            <w:bidi/>
            <w:spacing w:after="0" w:line="276" w:lineRule="auto"/>
            <w:jc w:val="both"/>
          </w:pPr>
        </w:pPrChange>
      </w:pPr>
    </w:p>
    <w:p w14:paraId="207584F1" w14:textId="1EEA3879" w:rsidR="00CF16E4" w:rsidRDefault="00CF16E4">
      <w:pPr>
        <w:bidi/>
        <w:spacing w:after="0" w:line="276" w:lineRule="auto"/>
        <w:rPr>
          <w:ins w:id="3833" w:author="Microsoft account" w:date="2025-10-10T21:32:00Z"/>
          <w:rFonts w:cs="Calibri"/>
          <w:sz w:val="28"/>
          <w:szCs w:val="28"/>
          <w:rtl/>
          <w:lang w:bidi="fa-IR"/>
        </w:rPr>
        <w:pPrChange w:id="3834" w:author="Microsoft account" w:date="2025-10-10T21:31:00Z">
          <w:pPr>
            <w:bidi/>
            <w:spacing w:after="0" w:line="276" w:lineRule="auto"/>
            <w:jc w:val="both"/>
          </w:pPr>
        </w:pPrChange>
      </w:pPr>
      <w:ins w:id="3835" w:author="Microsoft account" w:date="2025-10-10T21:31:00Z">
        <w:r>
          <w:rPr>
            <w:rFonts w:cs="Calibri" w:hint="cs"/>
            <w:sz w:val="28"/>
            <w:szCs w:val="28"/>
            <w:rtl/>
            <w:lang w:bidi="fa-IR"/>
          </w:rPr>
          <w:t xml:space="preserve">به صورت کلی: هرجا </w:t>
        </w:r>
        <w:r>
          <w:rPr>
            <w:rFonts w:cs="Calibri"/>
            <w:sz w:val="28"/>
            <w:szCs w:val="28"/>
            <w:lang w:bidi="fa-IR"/>
          </w:rPr>
          <w:t>index</w:t>
        </w:r>
        <w:r>
          <w:rPr>
            <w:rFonts w:cs="Calibri" w:hint="cs"/>
            <w:sz w:val="28"/>
            <w:szCs w:val="28"/>
            <w:rtl/>
            <w:lang w:bidi="fa-IR"/>
          </w:rPr>
          <w:t xml:space="preserve"> اذیتمون کرد تو خروجی، شاید با اضافه کردن </w:t>
        </w:r>
        <w:r>
          <w:rPr>
            <w:rFonts w:cs="Calibri"/>
            <w:sz w:val="28"/>
            <w:szCs w:val="28"/>
            <w:lang w:bidi="fa-IR"/>
          </w:rPr>
          <w:t>arg</w:t>
        </w:r>
      </w:ins>
      <w:ins w:id="3836" w:author="Microsoft account" w:date="2025-10-10T21:32:00Z">
        <w:r>
          <w:rPr>
            <w:rFonts w:cs="Calibri" w:hint="cs"/>
            <w:sz w:val="28"/>
            <w:szCs w:val="28"/>
            <w:rtl/>
            <w:lang w:bidi="fa-IR"/>
          </w:rPr>
          <w:t xml:space="preserve"> ای به صورت </w:t>
        </w:r>
        <w:r>
          <w:rPr>
            <w:rFonts w:cs="Calibri"/>
            <w:sz w:val="28"/>
            <w:szCs w:val="28"/>
            <w:lang w:bidi="fa-IR"/>
          </w:rPr>
          <w:t>index= False</w:t>
        </w:r>
        <w:r>
          <w:rPr>
            <w:rFonts w:cs="Calibri" w:hint="cs"/>
            <w:sz w:val="28"/>
            <w:szCs w:val="28"/>
            <w:rtl/>
            <w:lang w:bidi="fa-IR"/>
          </w:rPr>
          <w:t xml:space="preserve"> مشکل  حل بشه. </w:t>
        </w:r>
        <w:r w:rsidRPr="00CF16E4">
          <w:rPr>
            <w:rFonts w:cs="Calibri"/>
            <w:sz w:val="28"/>
            <w:szCs w:val="28"/>
            <w:lang w:bidi="fa-IR"/>
          </w:rPr>
          <w:sym w:font="Wingdings" w:char="F04A"/>
        </w:r>
      </w:ins>
    </w:p>
    <w:p w14:paraId="64AF0ACC" w14:textId="77777777" w:rsidR="00CF16E4" w:rsidRDefault="00CF16E4">
      <w:pPr>
        <w:bidi/>
        <w:spacing w:after="0" w:line="276" w:lineRule="auto"/>
        <w:rPr>
          <w:ins w:id="3837" w:author="Microsoft account" w:date="2025-10-10T21:32:00Z"/>
          <w:rFonts w:cs="Calibri"/>
          <w:sz w:val="28"/>
          <w:szCs w:val="28"/>
          <w:rtl/>
          <w:lang w:bidi="fa-IR"/>
        </w:rPr>
        <w:pPrChange w:id="3838" w:author="Microsoft account" w:date="2025-10-10T21:32:00Z">
          <w:pPr>
            <w:bidi/>
            <w:spacing w:after="0" w:line="276" w:lineRule="auto"/>
            <w:jc w:val="both"/>
          </w:pPr>
        </w:pPrChange>
      </w:pPr>
    </w:p>
    <w:p w14:paraId="2A3E1B36" w14:textId="68283445" w:rsidR="00CF16E4" w:rsidRDefault="00CF16E4">
      <w:pPr>
        <w:bidi/>
        <w:spacing w:after="0" w:line="276" w:lineRule="auto"/>
        <w:rPr>
          <w:ins w:id="3839" w:author="Microsoft account" w:date="2025-10-10T22:39:00Z"/>
          <w:rFonts w:cs="Calibri"/>
          <w:sz w:val="28"/>
          <w:szCs w:val="28"/>
          <w:rtl/>
          <w:lang w:bidi="fa-IR"/>
        </w:rPr>
        <w:pPrChange w:id="3840" w:author="Microsoft account" w:date="2025-10-10T22:37:00Z">
          <w:pPr>
            <w:bidi/>
            <w:spacing w:after="0" w:line="276" w:lineRule="auto"/>
            <w:jc w:val="both"/>
          </w:pPr>
        </w:pPrChange>
      </w:pPr>
      <w:ins w:id="3841" w:author="Microsoft account" w:date="2025-10-10T21:32:00Z">
        <w:r>
          <w:rPr>
            <w:rFonts w:cs="Calibri" w:hint="cs"/>
            <w:sz w:val="28"/>
            <w:szCs w:val="28"/>
            <w:rtl/>
            <w:lang w:bidi="fa-IR"/>
          </w:rPr>
          <w:t>-</w:t>
        </w:r>
      </w:ins>
      <w:ins w:id="3842" w:author="Microsoft account" w:date="2025-10-10T22:35:00Z">
        <w:r w:rsidR="004573F6">
          <w:rPr>
            <w:rFonts w:cs="Calibri" w:hint="cs"/>
            <w:sz w:val="28"/>
            <w:szCs w:val="28"/>
            <w:rtl/>
            <w:lang w:bidi="fa-IR"/>
          </w:rPr>
          <w:t xml:space="preserve">خب اینم با موفقیت انجام شد، تنها تفاوتی که داشتیم این بود که دوره رفت براشون یه </w:t>
        </w:r>
        <w:r w:rsidR="004573F6">
          <w:rPr>
            <w:rFonts w:cs="Calibri"/>
            <w:sz w:val="28"/>
            <w:szCs w:val="28"/>
            <w:lang w:bidi="fa-IR"/>
          </w:rPr>
          <w:t>dictionary</w:t>
        </w:r>
        <w:r w:rsidR="004573F6">
          <w:rPr>
            <w:rFonts w:cs="Calibri" w:hint="cs"/>
            <w:sz w:val="28"/>
            <w:szCs w:val="28"/>
            <w:rtl/>
            <w:lang w:bidi="fa-IR"/>
          </w:rPr>
          <w:t xml:space="preserve"> درست کرد (اونایی که امروز تولدشونه). میره </w:t>
        </w:r>
      </w:ins>
      <w:ins w:id="3843" w:author="Microsoft account" w:date="2025-10-10T22:36:00Z">
        <w:r w:rsidR="004573F6">
          <w:rPr>
            <w:rFonts w:cs="Calibri" w:hint="cs"/>
            <w:sz w:val="28"/>
            <w:szCs w:val="28"/>
            <w:rtl/>
            <w:lang w:bidi="fa-IR"/>
          </w:rPr>
          <w:t xml:space="preserve">توی کلِ </w:t>
        </w:r>
        <w:r w:rsidR="004573F6">
          <w:rPr>
            <w:rFonts w:cs="Calibri"/>
            <w:sz w:val="28"/>
            <w:szCs w:val="28"/>
            <w:lang w:bidi="fa-IR"/>
          </w:rPr>
          <w:t>data</w:t>
        </w:r>
        <w:r w:rsidR="004573F6">
          <w:rPr>
            <w:rFonts w:cs="Calibri" w:hint="cs"/>
            <w:sz w:val="28"/>
            <w:szCs w:val="28"/>
            <w:rtl/>
            <w:lang w:bidi="fa-IR"/>
          </w:rPr>
          <w:t xml:space="preserve"> به روش </w:t>
        </w:r>
        <w:r w:rsidR="004573F6">
          <w:rPr>
            <w:rFonts w:cs="Calibri"/>
            <w:sz w:val="28"/>
            <w:szCs w:val="28"/>
            <w:lang w:bidi="fa-IR"/>
          </w:rPr>
          <w:t>iterrows()</w:t>
        </w:r>
        <w:r w:rsidR="004573F6">
          <w:rPr>
            <w:rFonts w:cs="Calibri" w:hint="cs"/>
            <w:sz w:val="28"/>
            <w:szCs w:val="28"/>
            <w:rtl/>
            <w:lang w:bidi="fa-IR"/>
          </w:rPr>
          <w:t xml:space="preserve"> میگرده و اگر </w:t>
        </w:r>
        <w:r w:rsidR="004573F6">
          <w:rPr>
            <w:rFonts w:cs="Calibri"/>
            <w:sz w:val="28"/>
            <w:szCs w:val="28"/>
            <w:lang w:bidi="fa-IR"/>
          </w:rPr>
          <w:t>match</w:t>
        </w:r>
        <w:r w:rsidR="004573F6">
          <w:rPr>
            <w:rFonts w:cs="Calibri" w:hint="cs"/>
            <w:sz w:val="28"/>
            <w:szCs w:val="28"/>
            <w:rtl/>
            <w:lang w:bidi="fa-IR"/>
          </w:rPr>
          <w:t xml:space="preserve"> بود میاره </w:t>
        </w:r>
      </w:ins>
      <w:ins w:id="3844" w:author="Microsoft account" w:date="2025-10-10T22:37:00Z">
        <w:r w:rsidR="004573F6">
          <w:rPr>
            <w:rFonts w:cs="Calibri" w:hint="cs"/>
            <w:sz w:val="28"/>
            <w:szCs w:val="28"/>
            <w:rtl/>
            <w:lang w:bidi="fa-IR"/>
          </w:rPr>
          <w:t xml:space="preserve">به روش </w:t>
        </w:r>
        <w:r w:rsidR="004573F6">
          <w:rPr>
            <w:rFonts w:cs="Calibri"/>
            <w:sz w:val="28"/>
            <w:szCs w:val="28"/>
            <w:lang w:bidi="fa-IR"/>
          </w:rPr>
          <w:t>dictionary comprehension</w:t>
        </w:r>
        <w:r w:rsidR="004573F6">
          <w:rPr>
            <w:rFonts w:cs="Calibri" w:hint="cs"/>
            <w:sz w:val="28"/>
            <w:szCs w:val="28"/>
            <w:rtl/>
            <w:lang w:bidi="fa-IR"/>
          </w:rPr>
          <w:t xml:space="preserve"> یه دیکشنری پر میکنه. که من خودم روشِ خودم رو بیشتر دوست دارم، ما واسش شرط گذاشتیم تا اونایی رو </w:t>
        </w:r>
      </w:ins>
      <w:ins w:id="3845" w:author="Microsoft account" w:date="2025-10-10T22:38:00Z">
        <w:r w:rsidR="004573F6">
          <w:rPr>
            <w:rFonts w:cs="Calibri"/>
            <w:sz w:val="28"/>
            <w:szCs w:val="28"/>
            <w:lang w:bidi="fa-IR"/>
          </w:rPr>
          <w:t>return</w:t>
        </w:r>
        <w:r w:rsidR="004573F6">
          <w:rPr>
            <w:rFonts w:cs="Calibri" w:hint="cs"/>
            <w:sz w:val="28"/>
            <w:szCs w:val="28"/>
            <w:rtl/>
            <w:lang w:bidi="fa-IR"/>
          </w:rPr>
          <w:t xml:space="preserve"> کنه که اون شرطا براشون برقراره (تاریخشون مالِ امروزه) و در انتها همون </w:t>
        </w:r>
        <w:r w:rsidR="004573F6">
          <w:rPr>
            <w:rFonts w:cs="Calibri"/>
            <w:sz w:val="28"/>
            <w:szCs w:val="28"/>
            <w:lang w:bidi="fa-IR"/>
          </w:rPr>
          <w:t>dictionary</w:t>
        </w:r>
        <w:r w:rsidR="004573F6">
          <w:rPr>
            <w:rFonts w:cs="Calibri" w:hint="cs"/>
            <w:sz w:val="28"/>
            <w:szCs w:val="28"/>
            <w:rtl/>
            <w:lang w:bidi="fa-IR"/>
          </w:rPr>
          <w:t xml:space="preserve"> ای که این ساخت رو من لیست دریافت کردم، و بعد کاراشو کردم. در انتها داره کدم کار میکنه و خیلی هم خوب کار میکنه. </w:t>
        </w:r>
      </w:ins>
    </w:p>
    <w:p w14:paraId="64088737" w14:textId="77777777" w:rsidR="00A056F3" w:rsidRDefault="00A056F3">
      <w:pPr>
        <w:bidi/>
        <w:spacing w:after="0" w:line="276" w:lineRule="auto"/>
        <w:rPr>
          <w:ins w:id="3846" w:author="Microsoft account" w:date="2025-10-10T22:39:00Z"/>
          <w:rFonts w:cs="Calibri"/>
          <w:sz w:val="28"/>
          <w:szCs w:val="28"/>
          <w:rtl/>
          <w:lang w:bidi="fa-IR"/>
        </w:rPr>
        <w:pPrChange w:id="3847" w:author="Microsoft account" w:date="2025-10-10T22:39:00Z">
          <w:pPr>
            <w:bidi/>
            <w:spacing w:after="0" w:line="276" w:lineRule="auto"/>
            <w:jc w:val="both"/>
          </w:pPr>
        </w:pPrChange>
      </w:pPr>
    </w:p>
    <w:p w14:paraId="36382B23" w14:textId="39A6C036" w:rsidR="00A056F3" w:rsidRDefault="00A056F3">
      <w:pPr>
        <w:bidi/>
        <w:spacing w:after="0" w:line="276" w:lineRule="auto"/>
        <w:rPr>
          <w:ins w:id="3848" w:author="Microsoft account" w:date="2025-10-10T22:39:00Z"/>
          <w:rFonts w:cs="Calibri"/>
          <w:sz w:val="28"/>
          <w:szCs w:val="28"/>
          <w:rtl/>
          <w:lang w:bidi="fa-IR"/>
        </w:rPr>
        <w:pPrChange w:id="3849" w:author="Microsoft account" w:date="2025-10-10T22:39:00Z">
          <w:pPr>
            <w:bidi/>
            <w:spacing w:after="0" w:line="276" w:lineRule="auto"/>
            <w:jc w:val="both"/>
          </w:pPr>
        </w:pPrChange>
      </w:pPr>
      <w:ins w:id="3850" w:author="Microsoft account" w:date="2025-10-10T22:39:00Z">
        <w:r>
          <w:rPr>
            <w:rFonts w:cs="Calibri" w:hint="cs"/>
            <w:sz w:val="28"/>
            <w:szCs w:val="28"/>
            <w:rtl/>
            <w:lang w:bidi="fa-IR"/>
          </w:rPr>
          <w:t>یسری نکات برای یاداوری بد نیست:</w:t>
        </w:r>
      </w:ins>
    </w:p>
    <w:p w14:paraId="3ED2D79F" w14:textId="3615D119" w:rsidR="00A056F3" w:rsidRDefault="00A056F3">
      <w:pPr>
        <w:bidi/>
        <w:spacing w:after="0" w:line="276" w:lineRule="auto"/>
        <w:rPr>
          <w:ins w:id="3851" w:author="Microsoft account" w:date="2025-10-10T22:39:00Z"/>
          <w:rFonts w:cs="Calibri"/>
          <w:sz w:val="28"/>
          <w:szCs w:val="28"/>
          <w:rtl/>
          <w:lang w:bidi="fa-IR"/>
        </w:rPr>
        <w:pPrChange w:id="3852" w:author="Microsoft account" w:date="2025-10-10T22:39:00Z">
          <w:pPr>
            <w:bidi/>
            <w:spacing w:after="0" w:line="276" w:lineRule="auto"/>
            <w:jc w:val="both"/>
          </w:pPr>
        </w:pPrChange>
      </w:pPr>
      <w:ins w:id="3853" w:author="Microsoft account" w:date="2025-10-10T22:39:00Z">
        <w:r>
          <w:rPr>
            <w:rFonts w:cs="Calibri"/>
            <w:sz w:val="28"/>
            <w:szCs w:val="28"/>
            <w:lang w:bidi="fa-IR"/>
          </w:rPr>
          <w:t>Dictionary comprehension</w:t>
        </w:r>
      </w:ins>
    </w:p>
    <w:p w14:paraId="05B4E399" w14:textId="77777777" w:rsidR="00A056F3" w:rsidRDefault="00A056F3">
      <w:pPr>
        <w:bidi/>
        <w:spacing w:after="0" w:line="276" w:lineRule="auto"/>
        <w:rPr>
          <w:ins w:id="3854" w:author="Microsoft account" w:date="2025-10-10T22:40:00Z"/>
          <w:rFonts w:cs="Calibri"/>
          <w:sz w:val="28"/>
          <w:szCs w:val="28"/>
          <w:lang w:bidi="fa-IR"/>
        </w:rPr>
        <w:pPrChange w:id="3855" w:author="Microsoft account" w:date="2025-10-10T22:39:00Z">
          <w:pPr>
            <w:bidi/>
            <w:spacing w:after="0" w:line="276" w:lineRule="auto"/>
            <w:jc w:val="both"/>
          </w:pPr>
        </w:pPrChange>
      </w:pPr>
      <w:ins w:id="3856" w:author="Microsoft account" w:date="2025-10-10T22:40:00Z">
        <w:r>
          <w:rPr>
            <w:rFonts w:cs="Calibri"/>
            <w:sz w:val="28"/>
            <w:szCs w:val="28"/>
            <w:lang w:bidi="fa-IR"/>
          </w:rPr>
          <w:t>{</w:t>
        </w:r>
      </w:ins>
      <w:ins w:id="3857" w:author="Microsoft account" w:date="2025-10-10T22:39:00Z">
        <w:r>
          <w:rPr>
            <w:rFonts w:cs="Calibri"/>
            <w:sz w:val="28"/>
            <w:szCs w:val="28"/>
            <w:lang w:bidi="fa-IR"/>
          </w:rPr>
          <w:t>New_key:new_value</w:t>
        </w:r>
      </w:ins>
      <w:ins w:id="3858" w:author="Microsoft account" w:date="2025-10-10T22:40:00Z">
        <w:r>
          <w:rPr>
            <w:rFonts w:cs="Calibri"/>
            <w:sz w:val="28"/>
            <w:szCs w:val="28"/>
            <w:lang w:bidi="fa-IR"/>
          </w:rPr>
          <w:t xml:space="preserve"> for (index, data_row) in pandas.DataFrame.iterrows() }</w:t>
        </w:r>
      </w:ins>
    </w:p>
    <w:p w14:paraId="7E037E0D" w14:textId="66D54754" w:rsidR="00A056F3" w:rsidRDefault="00A056F3">
      <w:pPr>
        <w:bidi/>
        <w:spacing w:after="0" w:line="276" w:lineRule="auto"/>
        <w:rPr>
          <w:ins w:id="3859" w:author="Microsoft account" w:date="2025-10-10T22:41:00Z"/>
          <w:rFonts w:cs="Calibri"/>
          <w:sz w:val="28"/>
          <w:szCs w:val="28"/>
          <w:rtl/>
          <w:lang w:bidi="fa-IR"/>
        </w:rPr>
        <w:pPrChange w:id="3860" w:author="Microsoft account" w:date="2025-10-10T22:41:00Z">
          <w:pPr>
            <w:bidi/>
            <w:spacing w:after="0" w:line="276" w:lineRule="auto"/>
            <w:jc w:val="both"/>
          </w:pPr>
        </w:pPrChange>
      </w:pPr>
      <w:ins w:id="3861" w:author="Microsoft account" w:date="2025-10-10T22:41:00Z">
        <w:r>
          <w:rPr>
            <w:rFonts w:cs="Calibri" w:hint="cs"/>
            <w:sz w:val="28"/>
            <w:szCs w:val="28"/>
            <w:rtl/>
            <w:lang w:bidi="fa-IR"/>
          </w:rPr>
          <w:t>که حتی اون</w:t>
        </w:r>
        <w:r>
          <w:rPr>
            <w:rFonts w:cs="Calibri"/>
            <w:sz w:val="28"/>
            <w:szCs w:val="28"/>
            <w:lang w:bidi="fa-IR"/>
          </w:rPr>
          <w:t>new_key</w:t>
        </w:r>
        <w:r>
          <w:rPr>
            <w:rFonts w:cs="Calibri" w:hint="cs"/>
            <w:sz w:val="28"/>
            <w:szCs w:val="28"/>
            <w:rtl/>
            <w:lang w:bidi="fa-IR"/>
          </w:rPr>
          <w:t xml:space="preserve"> میتونه یه </w:t>
        </w:r>
        <w:r>
          <w:rPr>
            <w:rFonts w:cs="Calibri"/>
            <w:sz w:val="28"/>
            <w:szCs w:val="28"/>
            <w:lang w:bidi="fa-IR"/>
          </w:rPr>
          <w:t>tuple</w:t>
        </w:r>
        <w:r>
          <w:rPr>
            <w:rFonts w:cs="Calibri" w:hint="cs"/>
            <w:sz w:val="28"/>
            <w:szCs w:val="28"/>
            <w:rtl/>
            <w:lang w:bidi="fa-IR"/>
          </w:rPr>
          <w:t xml:space="preserve"> باشه:</w:t>
        </w:r>
      </w:ins>
    </w:p>
    <w:p w14:paraId="642B291E" w14:textId="7F438F37" w:rsidR="00A056F3" w:rsidRDefault="00A056F3">
      <w:pPr>
        <w:bidi/>
        <w:spacing w:after="0" w:line="276" w:lineRule="auto"/>
        <w:rPr>
          <w:ins w:id="3862" w:author="Microsoft account" w:date="2025-10-10T22:41:00Z"/>
          <w:rFonts w:cs="Calibri"/>
          <w:sz w:val="28"/>
          <w:szCs w:val="28"/>
          <w:rtl/>
          <w:lang w:bidi="fa-IR"/>
        </w:rPr>
        <w:pPrChange w:id="3863" w:author="Microsoft account" w:date="2025-10-10T22:41:00Z">
          <w:pPr>
            <w:bidi/>
            <w:spacing w:after="0" w:line="276" w:lineRule="auto"/>
            <w:jc w:val="both"/>
          </w:pPr>
        </w:pPrChange>
      </w:pPr>
      <w:ins w:id="3864" w:author="Microsoft account" w:date="2025-10-10T22:41:00Z">
        <w:r w:rsidRPr="00A056F3">
          <w:rPr>
            <w:rFonts w:cs="Calibri"/>
            <w:noProof/>
            <w:sz w:val="28"/>
            <w:szCs w:val="28"/>
            <w:rPrChange w:id="3865" w:author="Unknown">
              <w:rPr>
                <w:noProof/>
              </w:rPr>
            </w:rPrChange>
          </w:rPr>
          <w:drawing>
            <wp:inline distT="0" distB="0" distL="0" distR="0" wp14:anchorId="5DDA33E1" wp14:editId="0E6E4185">
              <wp:extent cx="5731510" cy="19113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31510" cy="191135"/>
                      </a:xfrm>
                      <a:prstGeom prst="rect">
                        <a:avLst/>
                      </a:prstGeom>
                    </pic:spPr>
                  </pic:pic>
                </a:graphicData>
              </a:graphic>
            </wp:inline>
          </w:drawing>
        </w:r>
      </w:ins>
    </w:p>
    <w:p w14:paraId="36D44E4E" w14:textId="77777777" w:rsidR="00A056F3" w:rsidRDefault="00A056F3">
      <w:pPr>
        <w:bidi/>
        <w:spacing w:after="0" w:line="276" w:lineRule="auto"/>
        <w:rPr>
          <w:ins w:id="3866" w:author="Microsoft account" w:date="2025-10-10T22:41:00Z"/>
          <w:rFonts w:cs="Calibri"/>
          <w:sz w:val="28"/>
          <w:szCs w:val="28"/>
          <w:rtl/>
          <w:lang w:bidi="fa-IR"/>
        </w:rPr>
        <w:pPrChange w:id="3867" w:author="Microsoft account" w:date="2025-10-10T22:41:00Z">
          <w:pPr>
            <w:bidi/>
            <w:spacing w:after="0" w:line="276" w:lineRule="auto"/>
            <w:jc w:val="both"/>
          </w:pPr>
        </w:pPrChange>
      </w:pPr>
    </w:p>
    <w:p w14:paraId="6BCD64CF" w14:textId="6CF32DB3" w:rsidR="00A056F3" w:rsidRDefault="00A056F3">
      <w:pPr>
        <w:bidi/>
        <w:spacing w:after="0" w:line="276" w:lineRule="auto"/>
        <w:rPr>
          <w:ins w:id="3868" w:author="Microsoft account" w:date="2025-10-10T22:43:00Z"/>
          <w:rFonts w:cs="Calibri"/>
          <w:sz w:val="28"/>
          <w:szCs w:val="28"/>
          <w:rtl/>
          <w:lang w:bidi="fa-IR"/>
        </w:rPr>
        <w:pPrChange w:id="3869" w:author="Microsoft account" w:date="2025-10-10T22:41:00Z">
          <w:pPr>
            <w:bidi/>
            <w:spacing w:after="0" w:line="276" w:lineRule="auto"/>
            <w:jc w:val="both"/>
          </w:pPr>
        </w:pPrChange>
      </w:pPr>
      <w:ins w:id="3870" w:author="Microsoft account" w:date="2025-10-10T22:43:00Z">
        <w:r>
          <w:rPr>
            <w:rFonts w:cs="Calibri" w:hint="cs"/>
            <w:sz w:val="28"/>
            <w:szCs w:val="28"/>
            <w:rtl/>
            <w:lang w:bidi="fa-IR"/>
          </w:rPr>
          <w:t xml:space="preserve">-یه چیز جالب این انتها داریم که من خودم تو ذهنم بود برم دنبالش و چه عالی که توی خودِ دوره هست: اونم اینه که کدمون و برناممون رو بزاریم روی یه سرور آنلاین، که هر زمانی میخوایم اجرا بشه. </w:t>
        </w:r>
      </w:ins>
    </w:p>
    <w:p w14:paraId="159AC138" w14:textId="77777777" w:rsidR="00A056F3" w:rsidRDefault="00A056F3">
      <w:pPr>
        <w:bidi/>
        <w:spacing w:after="0" w:line="276" w:lineRule="auto"/>
        <w:rPr>
          <w:ins w:id="3871" w:author="Microsoft account" w:date="2025-10-10T22:43:00Z"/>
          <w:rFonts w:cs="Calibri"/>
          <w:sz w:val="28"/>
          <w:szCs w:val="28"/>
          <w:rtl/>
          <w:lang w:bidi="fa-IR"/>
        </w:rPr>
        <w:pPrChange w:id="3872" w:author="Microsoft account" w:date="2025-10-10T22:43:00Z">
          <w:pPr>
            <w:bidi/>
            <w:spacing w:after="0" w:line="276" w:lineRule="auto"/>
            <w:jc w:val="both"/>
          </w:pPr>
        </w:pPrChange>
      </w:pPr>
    </w:p>
    <w:p w14:paraId="482D1A3F" w14:textId="298C292F" w:rsidR="00A056F3" w:rsidRDefault="00A056F3">
      <w:pPr>
        <w:bidi/>
        <w:spacing w:after="0" w:line="276" w:lineRule="auto"/>
        <w:rPr>
          <w:ins w:id="3873" w:author="Microsoft account" w:date="2025-10-10T22:50:00Z"/>
          <w:rFonts w:cs="Calibri"/>
          <w:sz w:val="28"/>
          <w:szCs w:val="28"/>
          <w:lang w:bidi="fa-IR"/>
        </w:rPr>
        <w:pPrChange w:id="3874" w:author="Microsoft account" w:date="2025-10-10T22:43:00Z">
          <w:pPr>
            <w:bidi/>
            <w:spacing w:after="0" w:line="276" w:lineRule="auto"/>
            <w:jc w:val="both"/>
          </w:pPr>
        </w:pPrChange>
      </w:pPr>
      <w:ins w:id="3875" w:author="Microsoft account" w:date="2025-10-10T22:43:00Z">
        <w:r>
          <w:rPr>
            <w:rFonts w:cs="Calibri" w:hint="cs"/>
            <w:sz w:val="28"/>
            <w:szCs w:val="28"/>
            <w:rtl/>
            <w:lang w:bidi="fa-IR"/>
          </w:rPr>
          <w:t>-</w:t>
        </w:r>
      </w:ins>
      <w:ins w:id="3876" w:author="Microsoft account" w:date="2025-10-10T22:49:00Z">
        <w:r w:rsidR="00007741">
          <w:rPr>
            <w:rFonts w:cs="Calibri" w:hint="cs"/>
            <w:sz w:val="28"/>
            <w:szCs w:val="28"/>
            <w:rtl/>
            <w:lang w:bidi="fa-IR"/>
          </w:rPr>
          <w:t xml:space="preserve">جایی که قراره ازش استفاده کنیم تا این کار رو بکنیم اینجاست </w:t>
        </w:r>
      </w:ins>
      <w:ins w:id="3877" w:author="Microsoft account" w:date="2025-10-10T22:50:00Z">
        <w:r w:rsidR="00007741">
          <w:rPr>
            <w:rFonts w:cs="Calibri" w:hint="cs"/>
            <w:sz w:val="28"/>
            <w:szCs w:val="28"/>
            <w:rtl/>
            <w:lang w:bidi="fa-IR"/>
          </w:rPr>
          <w:t xml:space="preserve">: </w:t>
        </w:r>
        <w:r w:rsidR="00007741">
          <w:rPr>
            <w:rFonts w:cs="Calibri"/>
            <w:sz w:val="28"/>
            <w:szCs w:val="28"/>
            <w:lang w:bidi="fa-IR"/>
          </w:rPr>
          <w:t>pythonanywhere.com</w:t>
        </w:r>
      </w:ins>
    </w:p>
    <w:p w14:paraId="3E7BAC42" w14:textId="6FABE002" w:rsidR="00007741" w:rsidRDefault="00007741">
      <w:pPr>
        <w:bidi/>
        <w:spacing w:after="0" w:line="276" w:lineRule="auto"/>
        <w:rPr>
          <w:ins w:id="3878" w:author="Microsoft account" w:date="2025-10-10T22:50:00Z"/>
          <w:rFonts w:cs="Calibri"/>
          <w:sz w:val="28"/>
          <w:szCs w:val="28"/>
          <w:lang w:bidi="fa-IR"/>
        </w:rPr>
        <w:pPrChange w:id="3879" w:author="Microsoft account" w:date="2025-10-10T22:50:00Z">
          <w:pPr>
            <w:bidi/>
            <w:spacing w:after="0" w:line="276" w:lineRule="auto"/>
            <w:jc w:val="both"/>
          </w:pPr>
        </w:pPrChange>
      </w:pPr>
      <w:ins w:id="3880" w:author="Microsoft account" w:date="2025-10-10T22:50:00Z">
        <w:r w:rsidRPr="00007741">
          <w:rPr>
            <w:rFonts w:cs="Calibri"/>
            <w:noProof/>
            <w:sz w:val="28"/>
            <w:szCs w:val="28"/>
            <w:rPrChange w:id="3881" w:author="Unknown">
              <w:rPr>
                <w:noProof/>
              </w:rPr>
            </w:rPrChange>
          </w:rPr>
          <w:lastRenderedPageBreak/>
          <w:drawing>
            <wp:inline distT="0" distB="0" distL="0" distR="0" wp14:anchorId="2FBD8E5C" wp14:editId="765E0AE1">
              <wp:extent cx="5731510" cy="3223895"/>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31510" cy="3223895"/>
                      </a:xfrm>
                      <a:prstGeom prst="rect">
                        <a:avLst/>
                      </a:prstGeom>
                    </pic:spPr>
                  </pic:pic>
                </a:graphicData>
              </a:graphic>
            </wp:inline>
          </w:drawing>
        </w:r>
      </w:ins>
    </w:p>
    <w:p w14:paraId="7C83B4D3" w14:textId="6613F25E" w:rsidR="00007741" w:rsidRDefault="00007741">
      <w:pPr>
        <w:bidi/>
        <w:spacing w:after="0" w:line="276" w:lineRule="auto"/>
        <w:rPr>
          <w:ins w:id="3882" w:author="Microsoft account" w:date="2025-10-10T22:50:00Z"/>
          <w:rFonts w:cs="Calibri" w:hint="cs"/>
          <w:sz w:val="28"/>
          <w:szCs w:val="28"/>
          <w:rtl/>
          <w:lang w:bidi="fa-IR"/>
        </w:rPr>
        <w:pPrChange w:id="3883" w:author="Microsoft account" w:date="2025-10-10T22:50:00Z">
          <w:pPr>
            <w:bidi/>
            <w:spacing w:after="0" w:line="276" w:lineRule="auto"/>
            <w:jc w:val="both"/>
          </w:pPr>
        </w:pPrChange>
      </w:pPr>
      <w:ins w:id="3884" w:author="Microsoft account" w:date="2025-10-10T22:50:00Z">
        <w:r>
          <w:rPr>
            <w:rFonts w:cs="Calibri" w:hint="cs"/>
            <w:sz w:val="28"/>
            <w:szCs w:val="28"/>
            <w:rtl/>
            <w:lang w:bidi="fa-IR"/>
          </w:rPr>
          <w:t>که مثل اینکه رایگانه (</w:t>
        </w:r>
        <w:r>
          <w:rPr>
            <w:rFonts w:cs="Calibri"/>
            <w:sz w:val="28"/>
            <w:szCs w:val="28"/>
            <w:lang w:bidi="fa-IR"/>
          </w:rPr>
          <w:t>hooray</w:t>
        </w:r>
        <w:r>
          <w:rPr>
            <w:rFonts w:cs="Calibri" w:hint="cs"/>
            <w:sz w:val="28"/>
            <w:szCs w:val="28"/>
            <w:rtl/>
            <w:lang w:bidi="fa-IR"/>
          </w:rPr>
          <w:t xml:space="preserve"> ) </w:t>
        </w:r>
        <w:r w:rsidRPr="00007741">
          <w:rPr>
            <w:rFonts w:cs="Calibri"/>
            <w:sz w:val="28"/>
            <w:szCs w:val="28"/>
            <w:lang w:bidi="fa-IR"/>
          </w:rPr>
          <w:sym w:font="Wingdings" w:char="F04A"/>
        </w:r>
      </w:ins>
      <w:ins w:id="3885" w:author="Microsoft account" w:date="2025-10-11T10:05:00Z">
        <w:r w:rsidR="004F0175">
          <w:rPr>
            <w:rFonts w:cs="Calibri" w:hint="cs"/>
            <w:sz w:val="28"/>
            <w:szCs w:val="28"/>
            <w:rtl/>
            <w:lang w:bidi="fa-IR"/>
          </w:rPr>
          <w:t xml:space="preserve"> (</w:t>
        </w:r>
        <w:r w:rsidR="004F0175">
          <w:rPr>
            <w:rFonts w:cs="Calibri" w:hint="cs"/>
            <w:sz w:val="18"/>
            <w:szCs w:val="18"/>
            <w:rtl/>
            <w:lang w:bidi="fa-IR"/>
          </w:rPr>
          <w:t xml:space="preserve">به ازای یک حساب میتونیم 1 </w:t>
        </w:r>
        <w:r w:rsidR="004F0175">
          <w:rPr>
            <w:rFonts w:cs="Calibri"/>
            <w:sz w:val="18"/>
            <w:szCs w:val="18"/>
            <w:lang w:bidi="fa-IR"/>
          </w:rPr>
          <w:t>daily task</w:t>
        </w:r>
        <w:r w:rsidR="004F0175">
          <w:rPr>
            <w:rFonts w:cs="Calibri" w:hint="cs"/>
            <w:sz w:val="18"/>
            <w:szCs w:val="18"/>
            <w:rtl/>
            <w:lang w:bidi="fa-IR"/>
          </w:rPr>
          <w:t xml:space="preserve"> داشته باشیم که برناممون رو روی سرور اجرا کنه و مثلا خروجی بفرسته و از این چیزا. تا </w:t>
        </w:r>
        <w:r w:rsidR="004F0175">
          <w:rPr>
            <w:rFonts w:cs="Calibri"/>
            <w:sz w:val="18"/>
            <w:szCs w:val="18"/>
            <w:lang w:bidi="fa-IR"/>
          </w:rPr>
          <w:t>500MB</w:t>
        </w:r>
        <w:r w:rsidR="004F0175">
          <w:rPr>
            <w:rFonts w:cs="Calibri" w:hint="cs"/>
            <w:sz w:val="18"/>
            <w:szCs w:val="18"/>
            <w:rtl/>
            <w:lang w:bidi="fa-IR"/>
          </w:rPr>
          <w:t xml:space="preserve"> هم میتونی فایل بزاری بالا. </w:t>
        </w:r>
        <w:r w:rsidR="004F0175">
          <w:rPr>
            <w:rFonts w:cs="Calibri" w:hint="cs"/>
            <w:sz w:val="28"/>
            <w:szCs w:val="28"/>
            <w:rtl/>
            <w:lang w:bidi="fa-IR"/>
          </w:rPr>
          <w:t>)</w:t>
        </w:r>
      </w:ins>
    </w:p>
    <w:p w14:paraId="262D8EA7" w14:textId="77777777" w:rsidR="00007741" w:rsidRDefault="00007741">
      <w:pPr>
        <w:bidi/>
        <w:spacing w:after="0" w:line="276" w:lineRule="auto"/>
        <w:rPr>
          <w:ins w:id="3886" w:author="Microsoft account" w:date="2025-10-10T22:50:00Z"/>
          <w:rFonts w:cs="Calibri"/>
          <w:sz w:val="28"/>
          <w:szCs w:val="28"/>
          <w:rtl/>
          <w:lang w:bidi="fa-IR"/>
        </w:rPr>
        <w:pPrChange w:id="3887" w:author="Microsoft account" w:date="2025-10-10T22:50:00Z">
          <w:pPr>
            <w:bidi/>
            <w:spacing w:after="0" w:line="276" w:lineRule="auto"/>
            <w:jc w:val="both"/>
          </w:pPr>
        </w:pPrChange>
      </w:pPr>
    </w:p>
    <w:p w14:paraId="3CC66859" w14:textId="58F0C9B0" w:rsidR="00007741" w:rsidRDefault="00007741">
      <w:pPr>
        <w:bidi/>
        <w:spacing w:after="0" w:line="276" w:lineRule="auto"/>
        <w:rPr>
          <w:ins w:id="3888" w:author="Microsoft account" w:date="2025-10-10T23:39:00Z"/>
          <w:rFonts w:cs="Calibri"/>
          <w:sz w:val="28"/>
          <w:szCs w:val="28"/>
          <w:rtl/>
          <w:lang w:bidi="fa-IR"/>
        </w:rPr>
        <w:pPrChange w:id="3889" w:author="Microsoft account" w:date="2025-10-10T22:50:00Z">
          <w:pPr>
            <w:bidi/>
            <w:spacing w:after="0" w:line="276" w:lineRule="auto"/>
            <w:jc w:val="both"/>
          </w:pPr>
        </w:pPrChange>
      </w:pPr>
      <w:ins w:id="3890" w:author="Microsoft account" w:date="2025-10-10T22:50:00Z">
        <w:r>
          <w:rPr>
            <w:rFonts w:cs="Calibri" w:hint="cs"/>
            <w:sz w:val="28"/>
            <w:szCs w:val="28"/>
            <w:rtl/>
            <w:lang w:bidi="fa-IR"/>
          </w:rPr>
          <w:t>-</w:t>
        </w:r>
      </w:ins>
      <w:ins w:id="3891" w:author="Microsoft account" w:date="2025-10-10T23:38:00Z">
        <w:r w:rsidR="00713895">
          <w:rPr>
            <w:rFonts w:cs="Calibri" w:hint="cs"/>
            <w:sz w:val="28"/>
            <w:szCs w:val="28"/>
            <w:rtl/>
            <w:lang w:bidi="fa-IR"/>
          </w:rPr>
          <w:t xml:space="preserve">خب تونستیم برنامه رو </w:t>
        </w:r>
        <w:r w:rsidR="00713895">
          <w:rPr>
            <w:rFonts w:cs="Calibri"/>
            <w:sz w:val="28"/>
            <w:szCs w:val="28"/>
            <w:lang w:bidi="fa-IR"/>
          </w:rPr>
          <w:t>host</w:t>
        </w:r>
      </w:ins>
      <w:ins w:id="3892" w:author="Microsoft account" w:date="2025-10-10T23:39:00Z">
        <w:r w:rsidR="00713895">
          <w:rPr>
            <w:rFonts w:cs="Calibri" w:hint="cs"/>
            <w:sz w:val="28"/>
            <w:szCs w:val="28"/>
            <w:rtl/>
            <w:lang w:bidi="fa-IR"/>
          </w:rPr>
          <w:t xml:space="preserve"> کنیم که اجرا بشه، یعنی بهتر بگم تونستیم کاری کنیم که روی اون </w:t>
        </w:r>
        <w:r w:rsidR="00713895">
          <w:rPr>
            <w:rFonts w:cs="Calibri"/>
            <w:sz w:val="28"/>
            <w:szCs w:val="28"/>
            <w:lang w:bidi="fa-IR"/>
          </w:rPr>
          <w:t>server</w:t>
        </w:r>
        <w:r w:rsidR="00713895">
          <w:rPr>
            <w:rFonts w:cs="Calibri" w:hint="cs"/>
            <w:sz w:val="28"/>
            <w:szCs w:val="28"/>
            <w:rtl/>
            <w:lang w:bidi="fa-IR"/>
          </w:rPr>
          <w:t xml:space="preserve"> اجرا بشه . </w:t>
        </w:r>
        <w:r w:rsidR="00713895">
          <w:rPr>
            <w:rFonts w:cs="Calibri"/>
            <w:sz w:val="28"/>
            <w:szCs w:val="28"/>
            <w:rtl/>
            <w:lang w:bidi="fa-IR"/>
          </w:rPr>
          <w:fldChar w:fldCharType="begin"/>
        </w:r>
        <w:r w:rsidR="00713895">
          <w:rPr>
            <w:rFonts w:cs="Calibri"/>
            <w:sz w:val="28"/>
            <w:szCs w:val="28"/>
            <w:rtl/>
            <w:lang w:bidi="fa-IR"/>
          </w:rPr>
          <w:instrText xml:space="preserve"> </w:instrText>
        </w:r>
        <w:r w:rsidR="00713895">
          <w:rPr>
            <w:rFonts w:cs="Calibri"/>
            <w:sz w:val="28"/>
            <w:szCs w:val="28"/>
            <w:lang w:bidi="fa-IR"/>
          </w:rPr>
          <w:instrText>HYPERLINK</w:instrText>
        </w:r>
        <w:r w:rsidR="00713895">
          <w:rPr>
            <w:rFonts w:cs="Calibri"/>
            <w:sz w:val="28"/>
            <w:szCs w:val="28"/>
            <w:rtl/>
            <w:lang w:bidi="fa-IR"/>
          </w:rPr>
          <w:instrText xml:space="preserve"> "</w:instrText>
        </w:r>
        <w:r w:rsidR="00713895">
          <w:rPr>
            <w:rFonts w:cs="Calibri"/>
            <w:sz w:val="28"/>
            <w:szCs w:val="28"/>
            <w:lang w:bidi="fa-IR"/>
          </w:rPr>
          <w:instrText>https://www.pythonanywhere.com/user/erfawnhy1/tasks_tab</w:instrText>
        </w:r>
        <w:r w:rsidR="00713895">
          <w:rPr>
            <w:rFonts w:cs="Calibri"/>
            <w:sz w:val="28"/>
            <w:szCs w:val="28"/>
            <w:rtl/>
            <w:lang w:bidi="fa-IR"/>
          </w:rPr>
          <w:instrText xml:space="preserve">/" </w:instrText>
        </w:r>
        <w:r w:rsidR="00713895">
          <w:rPr>
            <w:rFonts w:cs="Calibri"/>
            <w:sz w:val="28"/>
            <w:szCs w:val="28"/>
            <w:rtl/>
            <w:lang w:bidi="fa-IR"/>
          </w:rPr>
          <w:fldChar w:fldCharType="separate"/>
        </w:r>
        <w:r w:rsidR="00713895" w:rsidRPr="00713895">
          <w:rPr>
            <w:rStyle w:val="Hyperlink"/>
            <w:rFonts w:cs="Calibri" w:hint="cs"/>
            <w:sz w:val="28"/>
            <w:szCs w:val="28"/>
            <w:rtl/>
            <w:lang w:bidi="fa-IR"/>
          </w:rPr>
          <w:t>لینک</w:t>
        </w:r>
        <w:r w:rsidR="00713895">
          <w:rPr>
            <w:rFonts w:cs="Calibri"/>
            <w:sz w:val="28"/>
            <w:szCs w:val="28"/>
            <w:rtl/>
            <w:lang w:bidi="fa-IR"/>
          </w:rPr>
          <w:fldChar w:fldCharType="end"/>
        </w:r>
      </w:ins>
    </w:p>
    <w:p w14:paraId="28764F1D" w14:textId="11D64DCF" w:rsidR="00713895" w:rsidRDefault="00713895">
      <w:pPr>
        <w:bidi/>
        <w:spacing w:after="0" w:line="276" w:lineRule="auto"/>
        <w:rPr>
          <w:ins w:id="3893" w:author="Microsoft account" w:date="2025-10-10T23:41:00Z"/>
          <w:rFonts w:cs="Calibri"/>
          <w:sz w:val="28"/>
          <w:szCs w:val="28"/>
          <w:rtl/>
          <w:lang w:bidi="fa-IR"/>
        </w:rPr>
        <w:pPrChange w:id="3894" w:author="Microsoft account" w:date="2025-10-10T23:39:00Z">
          <w:pPr>
            <w:bidi/>
            <w:spacing w:after="0" w:line="276" w:lineRule="auto"/>
            <w:jc w:val="both"/>
          </w:pPr>
        </w:pPrChange>
      </w:pPr>
      <w:ins w:id="3895" w:author="Microsoft account" w:date="2025-10-10T23:39:00Z">
        <w:r>
          <w:rPr>
            <w:rFonts w:cs="Calibri" w:hint="cs"/>
            <w:sz w:val="28"/>
            <w:szCs w:val="28"/>
            <w:rtl/>
            <w:lang w:bidi="fa-IR"/>
          </w:rPr>
          <w:t>خیلی کارای جالبی میشه باهاش کرد. باید بعدا درموردش بیشتر فکر کنیم که چه کارهایی.</w:t>
        </w:r>
      </w:ins>
      <w:ins w:id="3896" w:author="Microsoft account" w:date="2025-10-10T23:40:00Z">
        <w:r w:rsidR="005535C7">
          <w:rPr>
            <w:rFonts w:cs="Calibri" w:hint="cs"/>
            <w:sz w:val="28"/>
            <w:szCs w:val="28"/>
            <w:rtl/>
            <w:lang w:bidi="fa-IR"/>
          </w:rPr>
          <w:t xml:space="preserve"> فقط نکته ای که هست باید اول روی </w:t>
        </w:r>
        <w:r w:rsidR="005535C7">
          <w:rPr>
            <w:rFonts w:cs="Calibri"/>
            <w:sz w:val="28"/>
            <w:szCs w:val="28"/>
            <w:lang w:bidi="fa-IR"/>
          </w:rPr>
          <w:t>console</w:t>
        </w:r>
        <w:r w:rsidR="005535C7">
          <w:rPr>
            <w:rFonts w:cs="Calibri" w:hint="cs"/>
            <w:sz w:val="28"/>
            <w:szCs w:val="28"/>
            <w:rtl/>
            <w:lang w:bidi="fa-IR"/>
          </w:rPr>
          <w:t xml:space="preserve"> یبار اجرا بگیریم که آدرس دهی هاشو درست انجام بدیم، بعد که مطمئن شدیم فلان </w:t>
        </w:r>
        <w:r w:rsidR="005535C7">
          <w:rPr>
            <w:rFonts w:cs="Calibri"/>
            <w:sz w:val="28"/>
            <w:szCs w:val="28"/>
            <w:lang w:bidi="fa-IR"/>
          </w:rPr>
          <w:t>script</w:t>
        </w:r>
        <w:r w:rsidR="005535C7">
          <w:rPr>
            <w:rFonts w:cs="Calibri" w:hint="cs"/>
            <w:sz w:val="28"/>
            <w:szCs w:val="28"/>
            <w:rtl/>
            <w:lang w:bidi="fa-IR"/>
          </w:rPr>
          <w:t xml:space="preserve"> باعث میشه که این کار انجام بشه اون زمان </w:t>
        </w:r>
      </w:ins>
      <w:ins w:id="3897" w:author="Microsoft account" w:date="2025-10-10T23:41:00Z">
        <w:r w:rsidR="005535C7">
          <w:rPr>
            <w:rFonts w:cs="Calibri"/>
            <w:sz w:val="28"/>
            <w:szCs w:val="28"/>
            <w:lang w:bidi="fa-IR"/>
          </w:rPr>
          <w:t>schedule</w:t>
        </w:r>
        <w:r w:rsidR="005535C7">
          <w:rPr>
            <w:rFonts w:cs="Calibri" w:hint="cs"/>
            <w:sz w:val="28"/>
            <w:szCs w:val="28"/>
            <w:rtl/>
            <w:lang w:bidi="fa-IR"/>
          </w:rPr>
          <w:t xml:space="preserve"> میکنیم. </w:t>
        </w:r>
      </w:ins>
    </w:p>
    <w:p w14:paraId="5C3FACD5" w14:textId="77777777" w:rsidR="005535C7" w:rsidRDefault="005535C7">
      <w:pPr>
        <w:bidi/>
        <w:spacing w:after="0" w:line="276" w:lineRule="auto"/>
        <w:rPr>
          <w:ins w:id="3898" w:author="Microsoft account" w:date="2025-10-10T23:42:00Z"/>
          <w:rFonts w:cs="Calibri"/>
          <w:sz w:val="28"/>
          <w:szCs w:val="28"/>
          <w:rtl/>
          <w:lang w:bidi="fa-IR"/>
        </w:rPr>
        <w:pPrChange w:id="3899" w:author="Microsoft account" w:date="2025-10-10T23:41:00Z">
          <w:pPr>
            <w:bidi/>
            <w:spacing w:after="0" w:line="276" w:lineRule="auto"/>
            <w:jc w:val="both"/>
          </w:pPr>
        </w:pPrChange>
      </w:pPr>
    </w:p>
    <w:p w14:paraId="77B3A7CF" w14:textId="3DF44A23" w:rsidR="00F050EA" w:rsidRDefault="00F050EA">
      <w:pPr>
        <w:bidi/>
        <w:spacing w:after="0" w:line="276" w:lineRule="auto"/>
        <w:rPr>
          <w:ins w:id="3900" w:author="Microsoft account" w:date="2025-10-10T23:39:00Z"/>
          <w:rFonts w:cs="Calibri"/>
          <w:sz w:val="28"/>
          <w:szCs w:val="28"/>
          <w:lang w:bidi="fa-IR"/>
        </w:rPr>
        <w:pPrChange w:id="3901" w:author="Microsoft account" w:date="2025-10-10T23:42:00Z">
          <w:pPr>
            <w:bidi/>
            <w:spacing w:after="0" w:line="276" w:lineRule="auto"/>
            <w:jc w:val="both"/>
          </w:pPr>
        </w:pPrChange>
      </w:pPr>
      <w:ins w:id="3902" w:author="Microsoft account" w:date="2025-10-10T23:42:00Z">
        <w:r>
          <w:rPr>
            <w:rFonts w:cs="Calibri" w:hint="cs"/>
            <w:sz w:val="28"/>
            <w:szCs w:val="28"/>
            <w:rtl/>
            <w:lang w:bidi="fa-IR"/>
          </w:rPr>
          <w:t xml:space="preserve">تا انتهای </w:t>
        </w:r>
        <w:r>
          <w:rPr>
            <w:rFonts w:cs="Calibri"/>
            <w:sz w:val="28"/>
            <w:szCs w:val="28"/>
            <w:lang w:bidi="fa-IR"/>
          </w:rPr>
          <w:t>Day032</w:t>
        </w:r>
      </w:ins>
    </w:p>
    <w:p w14:paraId="628939B0" w14:textId="77777777" w:rsidR="00713895" w:rsidRDefault="00713895">
      <w:pPr>
        <w:bidi/>
        <w:spacing w:after="0" w:line="276" w:lineRule="auto"/>
        <w:rPr>
          <w:ins w:id="3903" w:author="Microsoft account" w:date="2025-10-10T23:39:00Z"/>
          <w:rFonts w:cs="Calibri"/>
          <w:sz w:val="28"/>
          <w:szCs w:val="28"/>
          <w:rtl/>
          <w:lang w:bidi="fa-IR"/>
        </w:rPr>
        <w:pPrChange w:id="3904" w:author="Microsoft account" w:date="2025-10-10T23:39:00Z">
          <w:pPr>
            <w:bidi/>
            <w:spacing w:after="0" w:line="276" w:lineRule="auto"/>
            <w:jc w:val="both"/>
          </w:pPr>
        </w:pPrChange>
      </w:pPr>
    </w:p>
    <w:p w14:paraId="024530D8" w14:textId="336F7B5A" w:rsidR="00713895" w:rsidRDefault="00713895">
      <w:pPr>
        <w:bidi/>
        <w:spacing w:after="0" w:line="276" w:lineRule="auto"/>
        <w:rPr>
          <w:ins w:id="3905" w:author="Microsoft account" w:date="2025-10-10T18:14:00Z"/>
          <w:rFonts w:cs="Calibri"/>
          <w:sz w:val="28"/>
          <w:szCs w:val="28"/>
          <w:rtl/>
          <w:lang w:bidi="fa-IR"/>
        </w:rPr>
        <w:pPrChange w:id="3906" w:author="Microsoft account" w:date="2025-10-10T23:39:00Z">
          <w:pPr>
            <w:bidi/>
            <w:spacing w:after="0" w:line="276" w:lineRule="auto"/>
            <w:jc w:val="both"/>
          </w:pPr>
        </w:pPrChange>
      </w:pPr>
      <w:ins w:id="3907" w:author="Microsoft account" w:date="2025-10-10T23:39:00Z">
        <w:r>
          <w:rPr>
            <w:rFonts w:cs="Calibri" w:hint="cs"/>
            <w:sz w:val="28"/>
            <w:szCs w:val="28"/>
            <w:rtl/>
            <w:lang w:bidi="fa-IR"/>
          </w:rPr>
          <w:t>-</w:t>
        </w:r>
      </w:ins>
    </w:p>
    <w:p w14:paraId="56AE9ADF" w14:textId="77777777" w:rsidR="009F13CD" w:rsidRDefault="009F13CD">
      <w:pPr>
        <w:bidi/>
        <w:spacing w:after="0" w:line="276" w:lineRule="auto"/>
        <w:rPr>
          <w:ins w:id="3908" w:author="Microsoft account" w:date="2025-10-10T18:14:00Z"/>
          <w:rFonts w:cs="Calibri"/>
          <w:sz w:val="28"/>
          <w:szCs w:val="28"/>
          <w:rtl/>
          <w:lang w:bidi="fa-IR"/>
        </w:rPr>
        <w:pPrChange w:id="3909" w:author="Microsoft account" w:date="2025-10-10T18:14:00Z">
          <w:pPr>
            <w:bidi/>
            <w:spacing w:after="0" w:line="276" w:lineRule="auto"/>
            <w:jc w:val="both"/>
          </w:pPr>
        </w:pPrChange>
      </w:pPr>
    </w:p>
    <w:p w14:paraId="03783834" w14:textId="77777777" w:rsidR="009F13CD" w:rsidRDefault="009F13CD">
      <w:pPr>
        <w:bidi/>
        <w:spacing w:after="0" w:line="276" w:lineRule="auto"/>
        <w:rPr>
          <w:ins w:id="3910" w:author="Microsoft account" w:date="2025-10-10T18:14:00Z"/>
          <w:rFonts w:cs="Calibri"/>
          <w:sz w:val="28"/>
          <w:szCs w:val="28"/>
          <w:rtl/>
          <w:lang w:bidi="fa-IR"/>
        </w:rPr>
        <w:pPrChange w:id="3911" w:author="Microsoft account" w:date="2025-10-10T18:14:00Z">
          <w:pPr>
            <w:bidi/>
            <w:spacing w:after="0" w:line="276" w:lineRule="auto"/>
            <w:jc w:val="both"/>
          </w:pPr>
        </w:pPrChange>
      </w:pPr>
    </w:p>
    <w:p w14:paraId="3610D88A" w14:textId="77777777" w:rsidR="009F13CD" w:rsidRDefault="009F13CD">
      <w:pPr>
        <w:bidi/>
        <w:spacing w:after="0" w:line="276" w:lineRule="auto"/>
        <w:rPr>
          <w:ins w:id="3912" w:author="Microsoft account" w:date="2025-10-10T18:14:00Z"/>
          <w:rFonts w:cs="Calibri"/>
          <w:sz w:val="28"/>
          <w:szCs w:val="28"/>
          <w:rtl/>
          <w:lang w:bidi="fa-IR"/>
        </w:rPr>
        <w:pPrChange w:id="3913" w:author="Microsoft account" w:date="2025-10-10T18:14:00Z">
          <w:pPr>
            <w:bidi/>
            <w:spacing w:after="0" w:line="276" w:lineRule="auto"/>
            <w:jc w:val="both"/>
          </w:pPr>
        </w:pPrChange>
      </w:pPr>
    </w:p>
    <w:p w14:paraId="3F500212" w14:textId="77777777" w:rsidR="009F13CD" w:rsidRDefault="009F13CD">
      <w:pPr>
        <w:bidi/>
        <w:spacing w:after="0" w:line="276" w:lineRule="auto"/>
        <w:rPr>
          <w:ins w:id="3914" w:author="Microsoft account" w:date="2025-10-10T18:14:00Z"/>
          <w:rFonts w:cs="Calibri"/>
          <w:sz w:val="28"/>
          <w:szCs w:val="28"/>
          <w:rtl/>
          <w:lang w:bidi="fa-IR"/>
        </w:rPr>
        <w:pPrChange w:id="3915" w:author="Microsoft account" w:date="2025-10-10T18:14:00Z">
          <w:pPr>
            <w:bidi/>
            <w:spacing w:after="0" w:line="276" w:lineRule="auto"/>
            <w:jc w:val="both"/>
          </w:pPr>
        </w:pPrChange>
      </w:pPr>
    </w:p>
    <w:p w14:paraId="7B6C4181" w14:textId="77777777" w:rsidR="009F13CD" w:rsidRDefault="009F13CD">
      <w:pPr>
        <w:bidi/>
        <w:spacing w:after="0" w:line="276" w:lineRule="auto"/>
        <w:rPr>
          <w:ins w:id="3916" w:author="Microsoft account" w:date="2025-10-10T18:14:00Z"/>
          <w:rFonts w:cs="Calibri"/>
          <w:sz w:val="28"/>
          <w:szCs w:val="28"/>
          <w:rtl/>
          <w:lang w:bidi="fa-IR"/>
        </w:rPr>
        <w:pPrChange w:id="3917" w:author="Microsoft account" w:date="2025-10-10T18:14:00Z">
          <w:pPr>
            <w:bidi/>
            <w:spacing w:after="0" w:line="276" w:lineRule="auto"/>
            <w:jc w:val="both"/>
          </w:pPr>
        </w:pPrChange>
      </w:pPr>
    </w:p>
    <w:p w14:paraId="0319F152" w14:textId="154B8938" w:rsidR="009F13CD" w:rsidRDefault="009F13CD">
      <w:pPr>
        <w:spacing w:after="0" w:line="240" w:lineRule="auto"/>
        <w:rPr>
          <w:ins w:id="3918" w:author="Microsoft account" w:date="2025-10-10T18:14:00Z"/>
          <w:rFonts w:cs="Calibri"/>
          <w:sz w:val="28"/>
          <w:szCs w:val="28"/>
          <w:rtl/>
          <w:lang w:bidi="fa-IR"/>
        </w:rPr>
      </w:pPr>
      <w:ins w:id="3919" w:author="Microsoft account" w:date="2025-10-10T18:14:00Z">
        <w:r>
          <w:rPr>
            <w:rFonts w:cs="Calibri"/>
            <w:sz w:val="28"/>
            <w:szCs w:val="28"/>
            <w:rtl/>
            <w:lang w:bidi="fa-IR"/>
          </w:rPr>
          <w:br w:type="page"/>
        </w:r>
      </w:ins>
    </w:p>
    <w:p w14:paraId="0DDBE631" w14:textId="7BCA6102" w:rsidR="009F13CD" w:rsidRDefault="004F0175">
      <w:pPr>
        <w:bidi/>
        <w:spacing w:after="0" w:line="276" w:lineRule="auto"/>
        <w:rPr>
          <w:ins w:id="3920" w:author="Microsoft account" w:date="2025-10-11T10:07:00Z"/>
          <w:rFonts w:cs="Calibri" w:hint="cs"/>
          <w:sz w:val="28"/>
          <w:szCs w:val="28"/>
          <w:rtl/>
          <w:lang w:bidi="fa-IR"/>
        </w:rPr>
        <w:pPrChange w:id="3921" w:author="Microsoft account" w:date="2025-10-10T18:14:00Z">
          <w:pPr>
            <w:bidi/>
            <w:spacing w:after="0" w:line="276" w:lineRule="auto"/>
            <w:jc w:val="both"/>
          </w:pPr>
        </w:pPrChange>
      </w:pPr>
      <w:bookmarkStart w:id="3922" w:name="I4040719"/>
      <w:ins w:id="3923" w:author="Microsoft account" w:date="2025-10-11T10:07:00Z">
        <w:r>
          <w:rPr>
            <w:rFonts w:cs="Calibri" w:hint="cs"/>
            <w:sz w:val="28"/>
            <w:szCs w:val="28"/>
            <w:rtl/>
            <w:lang w:bidi="fa-IR"/>
          </w:rPr>
          <w:lastRenderedPageBreak/>
          <w:t>ادامه</w:t>
        </w:r>
      </w:ins>
    </w:p>
    <w:bookmarkEnd w:id="3922"/>
    <w:p w14:paraId="5FAFF156" w14:textId="77777777" w:rsidR="004F0175" w:rsidRDefault="004F0175" w:rsidP="004F0175">
      <w:pPr>
        <w:bidi/>
        <w:spacing w:after="0" w:line="276" w:lineRule="auto"/>
        <w:rPr>
          <w:ins w:id="3924" w:author="Microsoft account" w:date="2025-10-11T10:07:00Z"/>
          <w:rFonts w:cs="Calibri"/>
          <w:sz w:val="28"/>
          <w:szCs w:val="28"/>
          <w:rtl/>
          <w:lang w:bidi="fa-IR"/>
        </w:rPr>
        <w:pPrChange w:id="3925" w:author="Microsoft account" w:date="2025-10-11T10:07:00Z">
          <w:pPr>
            <w:bidi/>
            <w:spacing w:after="0" w:line="276" w:lineRule="auto"/>
            <w:jc w:val="both"/>
          </w:pPr>
        </w:pPrChange>
      </w:pPr>
    </w:p>
    <w:p w14:paraId="1DF871BB" w14:textId="024EEE66" w:rsidR="004F0175" w:rsidRDefault="004F0175" w:rsidP="004F0175">
      <w:pPr>
        <w:bidi/>
        <w:spacing w:after="0" w:line="276" w:lineRule="auto"/>
        <w:rPr>
          <w:ins w:id="3926" w:author="Microsoft account" w:date="2025-10-11T10:22:00Z"/>
          <w:rFonts w:cs="Calibri" w:hint="cs"/>
          <w:sz w:val="28"/>
          <w:szCs w:val="28"/>
          <w:rtl/>
          <w:lang w:bidi="fa-IR"/>
        </w:rPr>
        <w:pPrChange w:id="3927" w:author="Microsoft account" w:date="2025-10-11T10:07:00Z">
          <w:pPr>
            <w:bidi/>
            <w:spacing w:after="0" w:line="276" w:lineRule="auto"/>
            <w:jc w:val="both"/>
          </w:pPr>
        </w:pPrChange>
      </w:pPr>
      <w:ins w:id="3928" w:author="Microsoft account" w:date="2025-10-11T10:07:00Z">
        <w:r>
          <w:rPr>
            <w:rFonts w:cs="Calibri" w:hint="cs"/>
            <w:sz w:val="28"/>
            <w:szCs w:val="28"/>
            <w:rtl/>
            <w:lang w:bidi="fa-IR"/>
          </w:rPr>
          <w:t>-</w:t>
        </w:r>
      </w:ins>
      <w:ins w:id="3929" w:author="Microsoft account" w:date="2025-10-11T10:20:00Z">
        <w:r w:rsidR="00100BE5">
          <w:rPr>
            <w:rFonts w:cs="Calibri" w:hint="cs"/>
            <w:sz w:val="28"/>
            <w:szCs w:val="28"/>
            <w:rtl/>
            <w:lang w:bidi="fa-IR"/>
          </w:rPr>
          <w:t xml:space="preserve">یذره با قابلیت های </w:t>
        </w:r>
      </w:ins>
      <w:ins w:id="3930" w:author="Microsoft account" w:date="2025-10-11T10:21:00Z">
        <w:r w:rsidR="00100BE5">
          <w:rPr>
            <w:rFonts w:cs="Calibri"/>
            <w:sz w:val="28"/>
            <w:szCs w:val="28"/>
            <w:lang w:bidi="fa-IR"/>
          </w:rPr>
          <w:t>notebooklm</w:t>
        </w:r>
        <w:r w:rsidR="00100BE5">
          <w:rPr>
            <w:rFonts w:cs="Calibri" w:hint="cs"/>
            <w:sz w:val="28"/>
            <w:szCs w:val="28"/>
            <w:rtl/>
            <w:lang w:bidi="fa-IR"/>
          </w:rPr>
          <w:t xml:space="preserve"> ور رفتم و متوجه شدم میشه بهش این چیزایی که مینویسیم میخوایم مرور کنیم رو بدیم و اون برامون طی چند دقیقه </w:t>
        </w:r>
        <w:r w:rsidR="00100BE5">
          <w:rPr>
            <w:rFonts w:cs="Calibri"/>
            <w:sz w:val="28"/>
            <w:szCs w:val="28"/>
            <w:lang w:bidi="fa-IR"/>
          </w:rPr>
          <w:t>podcast</w:t>
        </w:r>
        <w:r w:rsidR="00100BE5">
          <w:rPr>
            <w:rFonts w:cs="Calibri" w:hint="cs"/>
            <w:sz w:val="28"/>
            <w:szCs w:val="28"/>
            <w:rtl/>
            <w:lang w:bidi="fa-IR"/>
          </w:rPr>
          <w:t xml:space="preserve"> ش میکنه و میشه گوش کرد. حتی میتونه سوال های 4 گزینه ای خفن تولید کنه به همراه </w:t>
        </w:r>
      </w:ins>
      <w:ins w:id="3931" w:author="Microsoft account" w:date="2025-10-11T10:22:00Z">
        <w:r w:rsidR="00100BE5">
          <w:rPr>
            <w:rFonts w:cs="Calibri"/>
            <w:sz w:val="28"/>
            <w:szCs w:val="28"/>
            <w:lang w:bidi="fa-IR"/>
          </w:rPr>
          <w:t>hint</w:t>
        </w:r>
        <w:r w:rsidR="00100BE5">
          <w:rPr>
            <w:rFonts w:cs="Calibri" w:hint="cs"/>
            <w:sz w:val="28"/>
            <w:szCs w:val="28"/>
            <w:rtl/>
            <w:lang w:bidi="fa-IR"/>
          </w:rPr>
          <w:t xml:space="preserve"> و جوابِ درست رو نشون دادن که این خیلی تو هر درسی کمک میکنه. خب دیگه ور رفتن کافیه، بریم تو دلِ دوره</w:t>
        </w:r>
      </w:ins>
    </w:p>
    <w:p w14:paraId="5F92157B" w14:textId="77777777" w:rsidR="00100BE5" w:rsidRDefault="00100BE5" w:rsidP="00100BE5">
      <w:pPr>
        <w:bidi/>
        <w:spacing w:after="0" w:line="276" w:lineRule="auto"/>
        <w:rPr>
          <w:ins w:id="3932" w:author="Microsoft account" w:date="2025-10-11T10:22:00Z"/>
          <w:rFonts w:cs="Calibri"/>
          <w:sz w:val="28"/>
          <w:szCs w:val="28"/>
          <w:rtl/>
          <w:lang w:bidi="fa-IR"/>
        </w:rPr>
        <w:pPrChange w:id="3933" w:author="Microsoft account" w:date="2025-10-11T10:22:00Z">
          <w:pPr>
            <w:bidi/>
            <w:spacing w:after="0" w:line="276" w:lineRule="auto"/>
            <w:jc w:val="both"/>
          </w:pPr>
        </w:pPrChange>
      </w:pPr>
    </w:p>
    <w:p w14:paraId="291C62F2" w14:textId="78BF0660" w:rsidR="00100BE5" w:rsidRDefault="00100BE5" w:rsidP="00100BE5">
      <w:pPr>
        <w:bidi/>
        <w:spacing w:after="0" w:line="276" w:lineRule="auto"/>
        <w:rPr>
          <w:ins w:id="3934" w:author="Microsoft account" w:date="2025-10-11T10:22:00Z"/>
          <w:rFonts w:cs="Calibri"/>
          <w:sz w:val="28"/>
          <w:szCs w:val="28"/>
          <w:lang w:bidi="fa-IR"/>
        </w:rPr>
        <w:pPrChange w:id="3935" w:author="Microsoft account" w:date="2025-10-11T10:22:00Z">
          <w:pPr>
            <w:bidi/>
            <w:spacing w:after="0" w:line="276" w:lineRule="auto"/>
            <w:jc w:val="both"/>
          </w:pPr>
        </w:pPrChange>
      </w:pPr>
      <w:ins w:id="3936" w:author="Microsoft account" w:date="2025-10-11T10:22:00Z">
        <w:r>
          <w:rPr>
            <w:rFonts w:cs="Calibri" w:hint="cs"/>
            <w:sz w:val="28"/>
            <w:szCs w:val="28"/>
            <w:rtl/>
            <w:lang w:bidi="fa-IR"/>
          </w:rPr>
          <w:t>-</w:t>
        </w:r>
        <w:r>
          <w:rPr>
            <w:rFonts w:cs="Calibri"/>
            <w:sz w:val="28"/>
            <w:szCs w:val="28"/>
            <w:lang w:bidi="fa-IR"/>
          </w:rPr>
          <w:t>start Day033</w:t>
        </w:r>
      </w:ins>
    </w:p>
    <w:p w14:paraId="1FFAEF67" w14:textId="3F101A9E" w:rsidR="00100BE5" w:rsidRDefault="00100BE5" w:rsidP="00100BE5">
      <w:pPr>
        <w:bidi/>
        <w:spacing w:after="0" w:line="276" w:lineRule="auto"/>
        <w:rPr>
          <w:ins w:id="3937" w:author="Microsoft account" w:date="2025-10-11T10:23:00Z"/>
          <w:rFonts w:cs="Calibri"/>
          <w:sz w:val="28"/>
          <w:szCs w:val="28"/>
          <w:lang w:bidi="fa-IR"/>
        </w:rPr>
        <w:pPrChange w:id="3938" w:author="Microsoft account" w:date="2025-10-11T10:22:00Z">
          <w:pPr>
            <w:bidi/>
            <w:spacing w:after="0" w:line="276" w:lineRule="auto"/>
            <w:jc w:val="both"/>
          </w:pPr>
        </w:pPrChange>
      </w:pPr>
      <w:ins w:id="3939" w:author="Microsoft account" w:date="2025-10-11T10:23:00Z">
        <w:r>
          <w:rPr>
            <w:rFonts w:cs="Calibri"/>
            <w:sz w:val="28"/>
            <w:szCs w:val="28"/>
            <w:lang w:bidi="fa-IR"/>
          </w:rPr>
          <w:t>Application Programming Interface</w:t>
        </w:r>
        <w:r>
          <w:rPr>
            <w:rFonts w:cs="Calibri" w:hint="cs"/>
            <w:sz w:val="28"/>
            <w:szCs w:val="28"/>
            <w:rtl/>
            <w:lang w:bidi="fa-IR"/>
          </w:rPr>
          <w:t xml:space="preserve"> یا همون </w:t>
        </w:r>
        <w:r>
          <w:rPr>
            <w:rFonts w:cs="Calibri"/>
            <w:sz w:val="28"/>
            <w:szCs w:val="28"/>
            <w:lang w:bidi="fa-IR"/>
          </w:rPr>
          <w:t>API</w:t>
        </w:r>
      </w:ins>
    </w:p>
    <w:p w14:paraId="1F5C9D6D" w14:textId="77777777" w:rsidR="00100BE5" w:rsidRDefault="00100BE5" w:rsidP="00100BE5">
      <w:pPr>
        <w:bidi/>
        <w:spacing w:after="0" w:line="276" w:lineRule="auto"/>
        <w:rPr>
          <w:ins w:id="3940" w:author="Microsoft account" w:date="2025-10-11T10:23:00Z"/>
          <w:rFonts w:cs="Calibri"/>
          <w:sz w:val="28"/>
          <w:szCs w:val="28"/>
          <w:lang w:bidi="fa-IR"/>
        </w:rPr>
        <w:pPrChange w:id="3941" w:author="Microsoft account" w:date="2025-10-11T10:23:00Z">
          <w:pPr>
            <w:bidi/>
            <w:spacing w:after="0" w:line="276" w:lineRule="auto"/>
            <w:jc w:val="both"/>
          </w:pPr>
        </w:pPrChange>
      </w:pPr>
    </w:p>
    <w:p w14:paraId="67D9E5D4" w14:textId="3973DB33" w:rsidR="00100BE5" w:rsidRDefault="00100BE5" w:rsidP="00100BE5">
      <w:pPr>
        <w:bidi/>
        <w:spacing w:after="0" w:line="276" w:lineRule="auto"/>
        <w:rPr>
          <w:ins w:id="3942" w:author="Microsoft account" w:date="2025-10-11T10:27:00Z"/>
          <w:rFonts w:cs="Calibri" w:hint="cs"/>
          <w:sz w:val="28"/>
          <w:szCs w:val="28"/>
          <w:rtl/>
          <w:lang w:bidi="fa-IR"/>
        </w:rPr>
        <w:pPrChange w:id="3943" w:author="Microsoft account" w:date="2025-10-11T10:23:00Z">
          <w:pPr>
            <w:bidi/>
            <w:spacing w:after="0" w:line="276" w:lineRule="auto"/>
            <w:jc w:val="both"/>
          </w:pPr>
        </w:pPrChange>
      </w:pPr>
      <w:ins w:id="3944" w:author="Microsoft account" w:date="2025-10-11T10:25:00Z">
        <w:r>
          <w:rPr>
            <w:rFonts w:cs="Calibri" w:hint="cs"/>
            <w:sz w:val="28"/>
            <w:szCs w:val="28"/>
            <w:rtl/>
            <w:lang w:bidi="fa-IR"/>
          </w:rPr>
          <w:t xml:space="preserve">-قراره یه </w:t>
        </w:r>
        <w:r>
          <w:rPr>
            <w:rFonts w:cs="Calibri"/>
            <w:sz w:val="28"/>
            <w:szCs w:val="28"/>
            <w:lang w:bidi="fa-IR"/>
          </w:rPr>
          <w:t>ISS tracker</w:t>
        </w:r>
      </w:ins>
      <w:ins w:id="3945" w:author="Microsoft account" w:date="2025-10-11T10:26:00Z">
        <w:r>
          <w:rPr>
            <w:rFonts w:cs="Calibri" w:hint="cs"/>
            <w:sz w:val="28"/>
            <w:szCs w:val="28"/>
            <w:rtl/>
            <w:lang w:bidi="fa-IR"/>
          </w:rPr>
          <w:t xml:space="preserve"> بسازیم. حالا این </w:t>
        </w:r>
        <w:r>
          <w:rPr>
            <w:rFonts w:cs="Calibri"/>
            <w:sz w:val="28"/>
            <w:szCs w:val="28"/>
            <w:lang w:bidi="fa-IR"/>
          </w:rPr>
          <w:t>ISS</w:t>
        </w:r>
        <w:r>
          <w:rPr>
            <w:rFonts w:cs="Calibri" w:hint="cs"/>
            <w:sz w:val="28"/>
            <w:szCs w:val="28"/>
            <w:rtl/>
            <w:lang w:bidi="fa-IR"/>
          </w:rPr>
          <w:t xml:space="preserve"> چیه؟ یه ماهواره س که مثل اینکه خیلی دورِ زمین میچرخه و میشه نگاهش کرد و خب جالبه از همه جا هم رد میشه ، میشه یه برنامه نوشت که وقتی که این بالای سرمونه یه </w:t>
        </w:r>
        <w:r>
          <w:rPr>
            <w:rFonts w:cs="Calibri"/>
            <w:sz w:val="28"/>
            <w:szCs w:val="28"/>
            <w:lang w:bidi="fa-IR"/>
          </w:rPr>
          <w:t>email</w:t>
        </w:r>
        <w:r>
          <w:rPr>
            <w:rFonts w:cs="Calibri" w:hint="cs"/>
            <w:sz w:val="28"/>
            <w:szCs w:val="28"/>
            <w:rtl/>
            <w:lang w:bidi="fa-IR"/>
          </w:rPr>
          <w:t xml:space="preserve"> بفرسته که بالا رو نگاه کن ، احتمالا این که این الان کجاست رو با یه </w:t>
        </w:r>
      </w:ins>
      <w:ins w:id="3946" w:author="Microsoft account" w:date="2025-10-11T10:27:00Z">
        <w:r>
          <w:rPr>
            <w:rFonts w:cs="Calibri"/>
            <w:sz w:val="28"/>
            <w:szCs w:val="28"/>
            <w:lang w:bidi="fa-IR"/>
          </w:rPr>
          <w:t>API</w:t>
        </w:r>
        <w:r>
          <w:rPr>
            <w:rFonts w:cs="Calibri" w:hint="cs"/>
            <w:sz w:val="28"/>
            <w:szCs w:val="28"/>
            <w:rtl/>
            <w:lang w:bidi="fa-IR"/>
          </w:rPr>
          <w:t xml:space="preserve"> قراره بدست بیاریم. </w:t>
        </w:r>
      </w:ins>
    </w:p>
    <w:p w14:paraId="392AC928" w14:textId="77777777" w:rsidR="00100BE5" w:rsidRDefault="00100BE5" w:rsidP="00100BE5">
      <w:pPr>
        <w:bidi/>
        <w:spacing w:after="0" w:line="276" w:lineRule="auto"/>
        <w:rPr>
          <w:ins w:id="3947" w:author="Microsoft account" w:date="2025-10-11T10:27:00Z"/>
          <w:rFonts w:cs="Calibri"/>
          <w:sz w:val="28"/>
          <w:szCs w:val="28"/>
          <w:rtl/>
          <w:lang w:bidi="fa-IR"/>
        </w:rPr>
        <w:pPrChange w:id="3948" w:author="Microsoft account" w:date="2025-10-11T10:27:00Z">
          <w:pPr>
            <w:bidi/>
            <w:spacing w:after="0" w:line="276" w:lineRule="auto"/>
            <w:jc w:val="both"/>
          </w:pPr>
        </w:pPrChange>
      </w:pPr>
    </w:p>
    <w:p w14:paraId="2CACFAEF" w14:textId="34742E5E" w:rsidR="00100BE5" w:rsidRDefault="00100BE5" w:rsidP="00100BE5">
      <w:pPr>
        <w:bidi/>
        <w:spacing w:after="0" w:line="276" w:lineRule="auto"/>
        <w:rPr>
          <w:ins w:id="3949" w:author="Microsoft account" w:date="2025-10-11T10:27:00Z"/>
          <w:rFonts w:cs="Calibri" w:hint="cs"/>
          <w:sz w:val="28"/>
          <w:szCs w:val="28"/>
          <w:rtl/>
          <w:lang w:bidi="fa-IR"/>
        </w:rPr>
        <w:pPrChange w:id="3950" w:author="Microsoft account" w:date="2025-10-11T10:27:00Z">
          <w:pPr>
            <w:bidi/>
            <w:spacing w:after="0" w:line="276" w:lineRule="auto"/>
            <w:jc w:val="both"/>
          </w:pPr>
        </w:pPrChange>
      </w:pPr>
      <w:ins w:id="3951" w:author="Microsoft account" w:date="2025-10-11T10:27:00Z">
        <w:r>
          <w:rPr>
            <w:rFonts w:cs="Calibri" w:hint="cs"/>
            <w:sz w:val="28"/>
            <w:szCs w:val="28"/>
            <w:rtl/>
            <w:lang w:bidi="fa-IR"/>
          </w:rPr>
          <w:t xml:space="preserve">-اول باید یه مقدار درمورد </w:t>
        </w:r>
        <w:r>
          <w:rPr>
            <w:rFonts w:cs="Calibri"/>
            <w:sz w:val="28"/>
            <w:szCs w:val="28"/>
            <w:lang w:bidi="fa-IR"/>
          </w:rPr>
          <w:t>API</w:t>
        </w:r>
        <w:r>
          <w:rPr>
            <w:rFonts w:cs="Calibri" w:hint="cs"/>
            <w:sz w:val="28"/>
            <w:szCs w:val="28"/>
            <w:rtl/>
            <w:lang w:bidi="fa-IR"/>
          </w:rPr>
          <w:t xml:space="preserve"> بفهمیم</w:t>
        </w:r>
      </w:ins>
    </w:p>
    <w:p w14:paraId="062E2CAA" w14:textId="6311A7B2" w:rsidR="00100BE5" w:rsidRDefault="0048160D" w:rsidP="00100BE5">
      <w:pPr>
        <w:bidi/>
        <w:spacing w:after="0" w:line="276" w:lineRule="auto"/>
        <w:rPr>
          <w:ins w:id="3952" w:author="Microsoft account" w:date="2025-10-11T10:27:00Z"/>
          <w:rFonts w:cs="Calibri"/>
          <w:sz w:val="28"/>
          <w:szCs w:val="28"/>
          <w:rtl/>
          <w:lang w:bidi="fa-IR"/>
        </w:rPr>
        <w:pPrChange w:id="3953" w:author="Microsoft account" w:date="2025-10-11T10:27:00Z">
          <w:pPr>
            <w:bidi/>
            <w:spacing w:after="0" w:line="276" w:lineRule="auto"/>
            <w:jc w:val="both"/>
          </w:pPr>
        </w:pPrChange>
      </w:pPr>
      <w:ins w:id="3954" w:author="Microsoft account" w:date="2025-10-11T10:28:00Z">
        <w:r w:rsidRPr="0048160D">
          <w:rPr>
            <w:rFonts w:cs="Calibri"/>
            <w:sz w:val="28"/>
            <w:szCs w:val="28"/>
            <w:rtl/>
            <w:lang w:bidi="fa-IR"/>
          </w:rPr>
          <w:drawing>
            <wp:inline distT="0" distB="0" distL="0" distR="0" wp14:anchorId="375B43C9" wp14:editId="7D494A99">
              <wp:extent cx="5731510" cy="223647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31510" cy="2236470"/>
                      </a:xfrm>
                      <a:prstGeom prst="rect">
                        <a:avLst/>
                      </a:prstGeom>
                    </pic:spPr>
                  </pic:pic>
                </a:graphicData>
              </a:graphic>
            </wp:inline>
          </w:drawing>
        </w:r>
      </w:ins>
    </w:p>
    <w:p w14:paraId="68239B9C" w14:textId="4A429595" w:rsidR="00100BE5" w:rsidRDefault="00100BE5" w:rsidP="00100BE5">
      <w:pPr>
        <w:bidi/>
        <w:spacing w:after="0" w:line="276" w:lineRule="auto"/>
        <w:rPr>
          <w:ins w:id="3955" w:author="Microsoft account" w:date="2025-10-11T10:31:00Z"/>
          <w:rFonts w:cs="Calibri"/>
          <w:sz w:val="28"/>
          <w:szCs w:val="28"/>
          <w:rtl/>
          <w:lang w:bidi="fa-IR"/>
        </w:rPr>
        <w:pPrChange w:id="3956" w:author="Microsoft account" w:date="2025-10-11T10:27:00Z">
          <w:pPr>
            <w:bidi/>
            <w:spacing w:after="0" w:line="276" w:lineRule="auto"/>
            <w:jc w:val="both"/>
          </w:pPr>
        </w:pPrChange>
      </w:pPr>
      <w:ins w:id="3957" w:author="Microsoft account" w:date="2025-10-11T10:27:00Z">
        <w:r>
          <w:rPr>
            <w:rFonts w:cs="Calibri" w:hint="cs"/>
            <w:sz w:val="28"/>
            <w:szCs w:val="28"/>
            <w:rtl/>
            <w:lang w:bidi="fa-IR"/>
          </w:rPr>
          <w:t>-</w:t>
        </w:r>
      </w:ins>
      <w:ins w:id="3958" w:author="Microsoft account" w:date="2025-10-11T10:28:00Z">
        <w:r w:rsidR="0048160D">
          <w:rPr>
            <w:rFonts w:cs="Calibri" w:hint="cs"/>
            <w:sz w:val="28"/>
            <w:szCs w:val="28"/>
            <w:rtl/>
            <w:lang w:bidi="fa-IR"/>
          </w:rPr>
          <w:t xml:space="preserve">از دیدگاه جالبی بهش نگاه کرد. گفت </w:t>
        </w:r>
      </w:ins>
      <w:ins w:id="3959" w:author="Microsoft account" w:date="2025-10-11T10:29:00Z">
        <w:r w:rsidR="0048160D">
          <w:rPr>
            <w:rFonts w:cs="Calibri" w:hint="cs"/>
            <w:sz w:val="28"/>
            <w:szCs w:val="28"/>
            <w:rtl/>
            <w:lang w:bidi="fa-IR"/>
          </w:rPr>
          <w:t xml:space="preserve">که ما میتونیم بریم توی سایت های مختلف که پر از اطلاعات هستن و ... مثل مثلا یه سایت هواشناسی که اطلاعات چند روز آینده رو </w:t>
        </w:r>
        <w:r w:rsidR="0048160D">
          <w:rPr>
            <w:rFonts w:cs="Calibri"/>
            <w:sz w:val="28"/>
            <w:szCs w:val="28"/>
            <w:lang w:bidi="fa-IR"/>
          </w:rPr>
          <w:t>predict</w:t>
        </w:r>
        <w:r w:rsidR="0048160D">
          <w:rPr>
            <w:rFonts w:cs="Calibri" w:hint="cs"/>
            <w:sz w:val="28"/>
            <w:szCs w:val="28"/>
            <w:rtl/>
            <w:lang w:bidi="fa-IR"/>
          </w:rPr>
          <w:t xml:space="preserve"> شده و آماده نشونمون میده. سوال مطرح میکنه "اگر بخوایم از اطلاعات این سایت ها و برنامه ها توی برنامه خودمون استفاده کنیم چطور باید انجام بدیم؟" جوابش </w:t>
        </w:r>
      </w:ins>
      <w:ins w:id="3960" w:author="Microsoft account" w:date="2025-10-11T10:31:00Z">
        <w:r w:rsidR="0048160D">
          <w:rPr>
            <w:rFonts w:cs="Calibri"/>
            <w:sz w:val="28"/>
            <w:szCs w:val="28"/>
            <w:lang w:bidi="fa-IR"/>
          </w:rPr>
          <w:t>API</w:t>
        </w:r>
        <w:r w:rsidR="0048160D">
          <w:rPr>
            <w:rFonts w:cs="Calibri" w:hint="cs"/>
            <w:sz w:val="28"/>
            <w:szCs w:val="28"/>
            <w:rtl/>
            <w:lang w:bidi="fa-IR"/>
          </w:rPr>
          <w:t xml:space="preserve"> عه. تو عکس بالا نوشته:</w:t>
        </w:r>
        <w:r w:rsidR="0048160D">
          <w:rPr>
            <w:rFonts w:cs="Calibri"/>
            <w:sz w:val="28"/>
            <w:szCs w:val="28"/>
            <w:rtl/>
            <w:lang w:bidi="fa-IR"/>
          </w:rPr>
          <w:br/>
        </w:r>
        <w:r w:rsidR="0048160D">
          <w:rPr>
            <w:rFonts w:cs="Calibri"/>
            <w:sz w:val="28"/>
            <w:szCs w:val="28"/>
            <w:lang w:bidi="fa-IR"/>
          </w:rPr>
          <w:t>…programmers can use to create software or interact with an external system.</w:t>
        </w:r>
      </w:ins>
    </w:p>
    <w:p w14:paraId="777147B2" w14:textId="279602A6" w:rsidR="0048160D" w:rsidRDefault="0048160D" w:rsidP="0048160D">
      <w:pPr>
        <w:bidi/>
        <w:spacing w:after="0" w:line="276" w:lineRule="auto"/>
        <w:rPr>
          <w:ins w:id="3961" w:author="Microsoft account" w:date="2025-10-11T10:31:00Z"/>
          <w:rFonts w:cs="Calibri" w:hint="cs"/>
          <w:sz w:val="28"/>
          <w:szCs w:val="28"/>
          <w:rtl/>
          <w:lang w:bidi="fa-IR"/>
        </w:rPr>
        <w:pPrChange w:id="3962" w:author="Microsoft account" w:date="2025-10-11T10:31:00Z">
          <w:pPr>
            <w:bidi/>
            <w:spacing w:after="0" w:line="276" w:lineRule="auto"/>
            <w:jc w:val="both"/>
          </w:pPr>
        </w:pPrChange>
      </w:pPr>
      <w:ins w:id="3963" w:author="Microsoft account" w:date="2025-10-11T10:31:00Z">
        <w:r>
          <w:rPr>
            <w:rFonts w:cs="Calibri" w:hint="cs"/>
            <w:sz w:val="28"/>
            <w:szCs w:val="28"/>
            <w:rtl/>
            <w:lang w:bidi="fa-IR"/>
          </w:rPr>
          <w:t xml:space="preserve">این توضیح خیلی مهمه. </w:t>
        </w:r>
      </w:ins>
    </w:p>
    <w:p w14:paraId="3F728646" w14:textId="77777777" w:rsidR="0048160D" w:rsidRDefault="0048160D" w:rsidP="0048160D">
      <w:pPr>
        <w:bidi/>
        <w:spacing w:after="0" w:line="276" w:lineRule="auto"/>
        <w:rPr>
          <w:ins w:id="3964" w:author="Microsoft account" w:date="2025-10-11T10:31:00Z"/>
          <w:rFonts w:cs="Calibri"/>
          <w:sz w:val="28"/>
          <w:szCs w:val="28"/>
          <w:rtl/>
          <w:lang w:bidi="fa-IR"/>
        </w:rPr>
        <w:pPrChange w:id="3965" w:author="Microsoft account" w:date="2025-10-11T10:31:00Z">
          <w:pPr>
            <w:bidi/>
            <w:spacing w:after="0" w:line="276" w:lineRule="auto"/>
            <w:jc w:val="both"/>
          </w:pPr>
        </w:pPrChange>
      </w:pPr>
    </w:p>
    <w:p w14:paraId="40F05E44" w14:textId="290FED1E" w:rsidR="0048160D" w:rsidRDefault="0048160D" w:rsidP="0048160D">
      <w:pPr>
        <w:bidi/>
        <w:spacing w:after="0" w:line="276" w:lineRule="auto"/>
        <w:rPr>
          <w:ins w:id="3966" w:author="Microsoft account" w:date="2025-10-11T10:33:00Z"/>
          <w:rFonts w:cs="Calibri" w:hint="cs"/>
          <w:sz w:val="28"/>
          <w:szCs w:val="28"/>
          <w:rtl/>
          <w:lang w:bidi="fa-IR"/>
        </w:rPr>
        <w:pPrChange w:id="3967" w:author="Microsoft account" w:date="2025-10-11T10:31:00Z">
          <w:pPr>
            <w:bidi/>
            <w:spacing w:after="0" w:line="276" w:lineRule="auto"/>
            <w:jc w:val="both"/>
          </w:pPr>
        </w:pPrChange>
      </w:pPr>
      <w:ins w:id="3968" w:author="Microsoft account" w:date="2025-10-11T10:31:00Z">
        <w:r>
          <w:rPr>
            <w:rFonts w:cs="Calibri" w:hint="cs"/>
            <w:sz w:val="28"/>
            <w:szCs w:val="28"/>
            <w:rtl/>
            <w:lang w:bidi="fa-IR"/>
          </w:rPr>
          <w:t>-</w:t>
        </w:r>
      </w:ins>
      <w:ins w:id="3969" w:author="Microsoft account" w:date="2025-10-11T10:33:00Z">
        <w:r>
          <w:rPr>
            <w:rFonts w:cs="Calibri" w:hint="cs"/>
            <w:sz w:val="28"/>
            <w:szCs w:val="28"/>
            <w:rtl/>
            <w:lang w:bidi="fa-IR"/>
          </w:rPr>
          <w:t>یه نگاه به عکس زیر خیلی قضیه رو برای فهمیدن راحت میکنه:</w:t>
        </w:r>
      </w:ins>
    </w:p>
    <w:p w14:paraId="70A946D9" w14:textId="5B843E83" w:rsidR="0048160D" w:rsidRDefault="0048160D" w:rsidP="0048160D">
      <w:pPr>
        <w:bidi/>
        <w:spacing w:after="0" w:line="276" w:lineRule="auto"/>
        <w:rPr>
          <w:ins w:id="3970" w:author="Microsoft account" w:date="2025-10-11T10:33:00Z"/>
          <w:rFonts w:cs="Calibri"/>
          <w:sz w:val="28"/>
          <w:szCs w:val="28"/>
          <w:rtl/>
          <w:lang w:bidi="fa-IR"/>
        </w:rPr>
        <w:pPrChange w:id="3971" w:author="Microsoft account" w:date="2025-10-11T10:33:00Z">
          <w:pPr>
            <w:bidi/>
            <w:spacing w:after="0" w:line="276" w:lineRule="auto"/>
            <w:jc w:val="both"/>
          </w:pPr>
        </w:pPrChange>
      </w:pPr>
      <w:ins w:id="3972" w:author="Microsoft account" w:date="2025-10-11T10:33:00Z">
        <w:r w:rsidRPr="0048160D">
          <w:rPr>
            <w:rFonts w:cs="Calibri"/>
            <w:sz w:val="28"/>
            <w:szCs w:val="28"/>
            <w:rtl/>
            <w:lang w:bidi="fa-IR"/>
          </w:rPr>
          <w:lastRenderedPageBreak/>
          <w:drawing>
            <wp:inline distT="0" distB="0" distL="0" distR="0" wp14:anchorId="7B5F0D0A" wp14:editId="1957E28B">
              <wp:extent cx="5731510" cy="2152015"/>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31510" cy="2152015"/>
                      </a:xfrm>
                      <a:prstGeom prst="rect">
                        <a:avLst/>
                      </a:prstGeom>
                    </pic:spPr>
                  </pic:pic>
                </a:graphicData>
              </a:graphic>
            </wp:inline>
          </w:drawing>
        </w:r>
      </w:ins>
    </w:p>
    <w:p w14:paraId="5B9ABB4C" w14:textId="77777777" w:rsidR="0048160D" w:rsidRDefault="0048160D" w:rsidP="0048160D">
      <w:pPr>
        <w:bidi/>
        <w:spacing w:after="0" w:line="276" w:lineRule="auto"/>
        <w:rPr>
          <w:ins w:id="3973" w:author="Microsoft account" w:date="2025-10-11T10:33:00Z"/>
          <w:rFonts w:cs="Calibri"/>
          <w:sz w:val="28"/>
          <w:szCs w:val="28"/>
          <w:rtl/>
          <w:lang w:bidi="fa-IR"/>
        </w:rPr>
        <w:pPrChange w:id="3974" w:author="Microsoft account" w:date="2025-10-11T10:33:00Z">
          <w:pPr>
            <w:bidi/>
            <w:spacing w:after="0" w:line="276" w:lineRule="auto"/>
            <w:jc w:val="both"/>
          </w:pPr>
        </w:pPrChange>
      </w:pPr>
    </w:p>
    <w:p w14:paraId="74BA14B3" w14:textId="606C0EAD" w:rsidR="0048160D" w:rsidRDefault="0048160D" w:rsidP="0048160D">
      <w:pPr>
        <w:bidi/>
        <w:spacing w:after="0" w:line="276" w:lineRule="auto"/>
        <w:rPr>
          <w:ins w:id="3975" w:author="Microsoft account" w:date="2025-10-11T10:37:00Z"/>
          <w:rFonts w:cs="Calibri"/>
          <w:sz w:val="28"/>
          <w:szCs w:val="28"/>
          <w:rtl/>
          <w:lang w:bidi="fa-IR"/>
        </w:rPr>
        <w:pPrChange w:id="3976" w:author="Microsoft account" w:date="2025-10-11T10:33:00Z">
          <w:pPr>
            <w:bidi/>
            <w:spacing w:after="0" w:line="276" w:lineRule="auto"/>
            <w:jc w:val="both"/>
          </w:pPr>
        </w:pPrChange>
      </w:pPr>
      <w:ins w:id="3977" w:author="Microsoft account" w:date="2025-10-11T10:33:00Z">
        <w:r>
          <w:rPr>
            <w:rFonts w:cs="Calibri" w:hint="cs"/>
            <w:sz w:val="28"/>
            <w:szCs w:val="28"/>
            <w:rtl/>
            <w:lang w:bidi="fa-IR"/>
          </w:rPr>
          <w:t xml:space="preserve">اینجا ما برنامه خودمون رو داریم و یه سیستم خارجی. حالا این سیستم خارجی یسری کارا از دستش بر میاد که ما میخوایم ازش استفاده کنیم. </w:t>
        </w:r>
        <w:r>
          <w:rPr>
            <w:rFonts w:cs="Calibri"/>
            <w:sz w:val="28"/>
            <w:szCs w:val="28"/>
            <w:lang w:bidi="fa-IR"/>
          </w:rPr>
          <w:t>API</w:t>
        </w:r>
        <w:r>
          <w:rPr>
            <w:rFonts w:cs="Calibri" w:hint="cs"/>
            <w:sz w:val="28"/>
            <w:szCs w:val="28"/>
            <w:rtl/>
            <w:lang w:bidi="fa-IR"/>
          </w:rPr>
          <w:t xml:space="preserve"> ای که اون </w:t>
        </w:r>
        <w:r>
          <w:rPr>
            <w:rFonts w:cs="Calibri"/>
            <w:sz w:val="28"/>
            <w:szCs w:val="28"/>
            <w:lang w:bidi="fa-IR"/>
          </w:rPr>
          <w:t>external system</w:t>
        </w:r>
        <w:r>
          <w:rPr>
            <w:rFonts w:cs="Calibri" w:hint="cs"/>
            <w:sz w:val="28"/>
            <w:szCs w:val="28"/>
            <w:rtl/>
            <w:lang w:bidi="fa-IR"/>
          </w:rPr>
          <w:t xml:space="preserve"> داره به ما اجازه این رو میده طبق ساختار های اون </w:t>
        </w:r>
      </w:ins>
      <w:ins w:id="3978" w:author="Microsoft account" w:date="2025-10-11T10:34:00Z">
        <w:r>
          <w:rPr>
            <w:rFonts w:cs="Calibri"/>
            <w:sz w:val="28"/>
            <w:szCs w:val="28"/>
            <w:lang w:bidi="fa-IR"/>
          </w:rPr>
          <w:t>API</w:t>
        </w:r>
        <w:r>
          <w:rPr>
            <w:rFonts w:cs="Calibri" w:hint="cs"/>
            <w:sz w:val="28"/>
            <w:szCs w:val="28"/>
            <w:rtl/>
            <w:lang w:bidi="fa-IR"/>
          </w:rPr>
          <w:t xml:space="preserve"> یسری </w:t>
        </w:r>
        <w:r>
          <w:rPr>
            <w:rFonts w:cs="Calibri"/>
            <w:sz w:val="28"/>
            <w:szCs w:val="28"/>
            <w:lang w:bidi="fa-IR"/>
          </w:rPr>
          <w:t>Request</w:t>
        </w:r>
        <w:r>
          <w:rPr>
            <w:rFonts w:cs="Calibri" w:hint="cs"/>
            <w:sz w:val="28"/>
            <w:szCs w:val="28"/>
            <w:rtl/>
            <w:lang w:bidi="fa-IR"/>
          </w:rPr>
          <w:t xml:space="preserve"> ارسال کنمی به </w:t>
        </w:r>
        <w:r>
          <w:rPr>
            <w:rFonts w:cs="Calibri"/>
            <w:sz w:val="28"/>
            <w:szCs w:val="28"/>
            <w:lang w:bidi="fa-IR"/>
          </w:rPr>
          <w:t>external system</w:t>
        </w:r>
        <w:r>
          <w:rPr>
            <w:rFonts w:cs="Calibri" w:hint="cs"/>
            <w:sz w:val="28"/>
            <w:szCs w:val="28"/>
            <w:rtl/>
            <w:lang w:bidi="fa-IR"/>
          </w:rPr>
          <w:t xml:space="preserve"> و </w:t>
        </w:r>
        <w:r w:rsidR="00F71556">
          <w:rPr>
            <w:rFonts w:cs="Calibri" w:hint="cs"/>
            <w:sz w:val="28"/>
            <w:szCs w:val="28"/>
            <w:rtl/>
            <w:lang w:bidi="fa-IR"/>
          </w:rPr>
          <w:t xml:space="preserve">اون سیستم بهمون </w:t>
        </w:r>
        <w:r w:rsidR="00F71556">
          <w:rPr>
            <w:rFonts w:cs="Calibri"/>
            <w:sz w:val="28"/>
            <w:szCs w:val="28"/>
            <w:lang w:bidi="fa-IR"/>
          </w:rPr>
          <w:t>Response</w:t>
        </w:r>
        <w:r w:rsidR="00F71556">
          <w:rPr>
            <w:rFonts w:cs="Calibri" w:hint="cs"/>
            <w:sz w:val="28"/>
            <w:szCs w:val="28"/>
            <w:rtl/>
            <w:lang w:bidi="fa-IR"/>
          </w:rPr>
          <w:t xml:space="preserve"> میده (اگر مشکلی نباشه) اما اگر مشکلی باشه ارور خواهیم داشت و کلا کار نمیکنه دیگه.</w:t>
        </w:r>
      </w:ins>
    </w:p>
    <w:p w14:paraId="2C7BFE42" w14:textId="77777777" w:rsidR="00F71556" w:rsidRDefault="00F71556" w:rsidP="00F71556">
      <w:pPr>
        <w:bidi/>
        <w:spacing w:after="0" w:line="276" w:lineRule="auto"/>
        <w:rPr>
          <w:ins w:id="3979" w:author="Microsoft account" w:date="2025-10-11T10:37:00Z"/>
          <w:rFonts w:cs="Calibri"/>
          <w:sz w:val="28"/>
          <w:szCs w:val="28"/>
          <w:rtl/>
          <w:lang w:bidi="fa-IR"/>
        </w:rPr>
        <w:pPrChange w:id="3980" w:author="Microsoft account" w:date="2025-10-11T10:37:00Z">
          <w:pPr>
            <w:bidi/>
            <w:spacing w:after="0" w:line="276" w:lineRule="auto"/>
            <w:jc w:val="both"/>
          </w:pPr>
        </w:pPrChange>
      </w:pPr>
    </w:p>
    <w:p w14:paraId="2BD5E3AC" w14:textId="67979E1F" w:rsidR="00F71556" w:rsidRDefault="00F71556" w:rsidP="00F71556">
      <w:pPr>
        <w:bidi/>
        <w:spacing w:after="0" w:line="276" w:lineRule="auto"/>
        <w:rPr>
          <w:ins w:id="3981" w:author="Microsoft account" w:date="2025-10-11T10:39:00Z"/>
          <w:rFonts w:cs="Calibri" w:hint="cs"/>
          <w:sz w:val="28"/>
          <w:szCs w:val="28"/>
          <w:rtl/>
          <w:lang w:bidi="fa-IR"/>
        </w:rPr>
        <w:pPrChange w:id="3982" w:author="Microsoft account" w:date="2025-10-11T10:37:00Z">
          <w:pPr>
            <w:bidi/>
            <w:spacing w:after="0" w:line="276" w:lineRule="auto"/>
            <w:jc w:val="both"/>
          </w:pPr>
        </w:pPrChange>
      </w:pPr>
      <w:ins w:id="3983" w:author="Microsoft account" w:date="2025-10-11T10:37:00Z">
        <w:r>
          <w:rPr>
            <w:rFonts w:cs="Calibri" w:hint="cs"/>
            <w:sz w:val="28"/>
            <w:szCs w:val="28"/>
            <w:rtl/>
            <w:lang w:bidi="fa-IR"/>
          </w:rPr>
          <w:t xml:space="preserve">-یه مثال جالب برای این قضیه داریم: رستوران! وقتی میریم رستوران ما یسری غذا داریم اونجا، که اینا حاصل یسری فرایند هستن که توی آشپزخونه اتفاق میوفته. میگه ما وقتی میریم اونجا سرمون رو نمیندازیم پایین بریم تو آشپزخونه یسری چیزارو خودمون برداریم یا مثلا خودمون غذا درست کنیم و از این دست کار ها... اما، میتونیم درخواست یا سفارش بدیم. که </w:t>
        </w:r>
      </w:ins>
      <w:ins w:id="3984" w:author="Microsoft account" w:date="2025-10-11T10:38:00Z">
        <w:r>
          <w:rPr>
            <w:rFonts w:cs="Calibri" w:hint="cs"/>
            <w:sz w:val="28"/>
            <w:szCs w:val="28"/>
            <w:rtl/>
            <w:lang w:bidi="fa-IR"/>
          </w:rPr>
          <w:t xml:space="preserve">این درخواست های ممکن رو از روی </w:t>
        </w:r>
        <w:r>
          <w:rPr>
            <w:rFonts w:cs="Calibri"/>
            <w:sz w:val="28"/>
            <w:szCs w:val="28"/>
            <w:lang w:bidi="fa-IR"/>
          </w:rPr>
          <w:t>Menu</w:t>
        </w:r>
        <w:r>
          <w:rPr>
            <w:rFonts w:cs="Calibri" w:hint="cs"/>
            <w:sz w:val="28"/>
            <w:szCs w:val="28"/>
            <w:rtl/>
            <w:lang w:bidi="fa-IR"/>
          </w:rPr>
          <w:t xml:space="preserve"> میتونیم متوجه بشیم. این </w:t>
        </w:r>
        <w:r>
          <w:rPr>
            <w:rFonts w:cs="Calibri"/>
            <w:sz w:val="28"/>
            <w:szCs w:val="28"/>
            <w:lang w:bidi="fa-IR"/>
          </w:rPr>
          <w:t>menu</w:t>
        </w:r>
        <w:r>
          <w:rPr>
            <w:rFonts w:cs="Calibri" w:hint="cs"/>
            <w:sz w:val="28"/>
            <w:szCs w:val="28"/>
            <w:rtl/>
            <w:lang w:bidi="fa-IR"/>
          </w:rPr>
          <w:t xml:space="preserve"> بهمون میگه که چه چیزهایی در چه شرایطی میتونید درخواست بدید. که در این مثال  </w:t>
        </w:r>
        <w:r>
          <w:rPr>
            <w:rFonts w:cs="Calibri"/>
            <w:sz w:val="28"/>
            <w:szCs w:val="28"/>
            <w:lang w:bidi="fa-IR"/>
          </w:rPr>
          <w:t>Menu</w:t>
        </w:r>
        <w:r>
          <w:rPr>
            <w:rFonts w:cs="Calibri" w:hint="cs"/>
            <w:sz w:val="28"/>
            <w:szCs w:val="28"/>
            <w:rtl/>
            <w:lang w:bidi="fa-IR"/>
          </w:rPr>
          <w:t xml:space="preserve"> مثالی بارز از </w:t>
        </w:r>
        <w:r>
          <w:rPr>
            <w:rFonts w:cs="Calibri"/>
            <w:sz w:val="28"/>
            <w:szCs w:val="28"/>
            <w:lang w:bidi="fa-IR"/>
          </w:rPr>
          <w:t>API</w:t>
        </w:r>
        <w:r>
          <w:rPr>
            <w:rFonts w:cs="Calibri" w:hint="cs"/>
            <w:sz w:val="28"/>
            <w:szCs w:val="28"/>
            <w:rtl/>
            <w:lang w:bidi="fa-IR"/>
          </w:rPr>
          <w:t xml:space="preserve"> هست. بینِ سیستم گوارشی شما </w:t>
        </w:r>
      </w:ins>
      <w:ins w:id="3985" w:author="Microsoft account" w:date="2025-10-11T10:39:00Z">
        <w:r w:rsidRPr="00F71556">
          <w:rPr>
            <w:rFonts w:cs="Calibri"/>
            <w:sz w:val="28"/>
            <w:szCs w:val="28"/>
            <w:lang w:bidi="fa-IR"/>
          </w:rPr>
          <w:sym w:font="Wingdings" w:char="F04A"/>
        </w:r>
        <w:r>
          <w:rPr>
            <w:rFonts w:cs="Calibri" w:hint="cs"/>
            <w:sz w:val="28"/>
            <w:szCs w:val="28"/>
            <w:rtl/>
            <w:lang w:bidi="fa-IR"/>
          </w:rPr>
          <w:t xml:space="preserve"> و سیستم ساخت غذا که باشه آشپزخونه :</w:t>
        </w:r>
      </w:ins>
    </w:p>
    <w:p w14:paraId="452CED47" w14:textId="4AE4F151" w:rsidR="00F71556" w:rsidRDefault="00F71556" w:rsidP="00F71556">
      <w:pPr>
        <w:bidi/>
        <w:spacing w:after="0" w:line="276" w:lineRule="auto"/>
        <w:rPr>
          <w:ins w:id="3986" w:author="Microsoft account" w:date="2025-10-11T10:39:00Z"/>
          <w:rFonts w:cs="Calibri"/>
          <w:sz w:val="28"/>
          <w:szCs w:val="28"/>
          <w:rtl/>
          <w:lang w:bidi="fa-IR"/>
        </w:rPr>
        <w:pPrChange w:id="3987" w:author="Microsoft account" w:date="2025-10-11T10:39:00Z">
          <w:pPr>
            <w:bidi/>
            <w:spacing w:after="0" w:line="276" w:lineRule="auto"/>
            <w:jc w:val="both"/>
          </w:pPr>
        </w:pPrChange>
      </w:pPr>
      <w:ins w:id="3988" w:author="Microsoft account" w:date="2025-10-11T10:39:00Z">
        <w:r w:rsidRPr="00F71556">
          <w:rPr>
            <w:rFonts w:cs="Calibri"/>
            <w:sz w:val="28"/>
            <w:szCs w:val="28"/>
            <w:rtl/>
            <w:lang w:bidi="fa-IR"/>
          </w:rPr>
          <w:drawing>
            <wp:inline distT="0" distB="0" distL="0" distR="0" wp14:anchorId="4C0A9E0C" wp14:editId="6854E542">
              <wp:extent cx="5731510" cy="205232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31510" cy="2052320"/>
                      </a:xfrm>
                      <a:prstGeom prst="rect">
                        <a:avLst/>
                      </a:prstGeom>
                    </pic:spPr>
                  </pic:pic>
                </a:graphicData>
              </a:graphic>
            </wp:inline>
          </w:drawing>
        </w:r>
      </w:ins>
    </w:p>
    <w:p w14:paraId="1BEBF1AA" w14:textId="77777777" w:rsidR="00F71556" w:rsidRDefault="00F71556" w:rsidP="00F71556">
      <w:pPr>
        <w:bidi/>
        <w:spacing w:after="0" w:line="276" w:lineRule="auto"/>
        <w:rPr>
          <w:ins w:id="3989" w:author="Microsoft account" w:date="2025-10-11T10:39:00Z"/>
          <w:rFonts w:cs="Calibri"/>
          <w:sz w:val="28"/>
          <w:szCs w:val="28"/>
          <w:rtl/>
          <w:lang w:bidi="fa-IR"/>
        </w:rPr>
        <w:pPrChange w:id="3990" w:author="Microsoft account" w:date="2025-10-11T10:39:00Z">
          <w:pPr>
            <w:bidi/>
            <w:spacing w:after="0" w:line="276" w:lineRule="auto"/>
            <w:jc w:val="both"/>
          </w:pPr>
        </w:pPrChange>
      </w:pPr>
    </w:p>
    <w:p w14:paraId="2F88565A" w14:textId="07F922CC" w:rsidR="00F71556" w:rsidRDefault="00F71556" w:rsidP="00F71556">
      <w:pPr>
        <w:bidi/>
        <w:spacing w:after="0" w:line="276" w:lineRule="auto"/>
        <w:rPr>
          <w:ins w:id="3991" w:author="Microsoft account" w:date="2025-10-11T10:42:00Z"/>
          <w:rFonts w:cs="Calibri" w:hint="cs"/>
          <w:sz w:val="28"/>
          <w:szCs w:val="28"/>
          <w:rtl/>
          <w:lang w:bidi="fa-IR"/>
        </w:rPr>
        <w:pPrChange w:id="3992" w:author="Microsoft account" w:date="2025-10-11T10:39:00Z">
          <w:pPr>
            <w:bidi/>
            <w:spacing w:after="0" w:line="276" w:lineRule="auto"/>
            <w:jc w:val="both"/>
          </w:pPr>
        </w:pPrChange>
      </w:pPr>
      <w:ins w:id="3993" w:author="Microsoft account" w:date="2025-10-11T10:39:00Z">
        <w:r>
          <w:rPr>
            <w:rFonts w:cs="Calibri" w:hint="cs"/>
            <w:sz w:val="28"/>
            <w:szCs w:val="28"/>
            <w:rtl/>
            <w:lang w:bidi="fa-IR"/>
          </w:rPr>
          <w:t>-</w:t>
        </w:r>
      </w:ins>
      <w:ins w:id="3994" w:author="Microsoft account" w:date="2025-10-11T10:40:00Z">
        <w:r w:rsidR="0077292C">
          <w:rPr>
            <w:rFonts w:cs="Calibri" w:hint="cs"/>
            <w:sz w:val="28"/>
            <w:szCs w:val="28"/>
            <w:rtl/>
            <w:lang w:bidi="fa-IR"/>
          </w:rPr>
          <w:t xml:space="preserve">خب ما نیاز داریم درمورد </w:t>
        </w:r>
        <w:r w:rsidR="0077292C">
          <w:rPr>
            <w:rFonts w:cs="Calibri"/>
            <w:sz w:val="28"/>
            <w:szCs w:val="28"/>
            <w:lang w:bidi="fa-IR"/>
          </w:rPr>
          <w:t>API Endpoint</w:t>
        </w:r>
        <w:r w:rsidR="0077292C">
          <w:rPr>
            <w:rFonts w:cs="Calibri" w:hint="cs"/>
            <w:sz w:val="28"/>
            <w:szCs w:val="28"/>
            <w:rtl/>
            <w:lang w:bidi="fa-IR"/>
          </w:rPr>
          <w:t xml:space="preserve"> هم بدونیم. میگه ما وقتی میخوایم درخواستی بدیم باید اول بدونیم به کجا درخواست بدیم. که این میشه همون جایی که اون </w:t>
        </w:r>
        <w:r w:rsidR="0077292C">
          <w:rPr>
            <w:rFonts w:cs="Calibri"/>
            <w:sz w:val="28"/>
            <w:szCs w:val="28"/>
            <w:lang w:bidi="fa-IR"/>
          </w:rPr>
          <w:t>API</w:t>
        </w:r>
        <w:r w:rsidR="0077292C">
          <w:rPr>
            <w:rFonts w:cs="Calibri" w:hint="cs"/>
            <w:sz w:val="28"/>
            <w:szCs w:val="28"/>
            <w:rtl/>
            <w:lang w:bidi="fa-IR"/>
          </w:rPr>
          <w:t xml:space="preserve"> ذخیره شده روی اینترنت ، توجه داشته باشیم که </w:t>
        </w:r>
      </w:ins>
      <w:ins w:id="3995" w:author="Microsoft account" w:date="2025-10-11T10:41:00Z">
        <w:r w:rsidR="0077292C">
          <w:rPr>
            <w:rFonts w:cs="Calibri"/>
            <w:sz w:val="28"/>
            <w:szCs w:val="28"/>
            <w:lang w:bidi="fa-IR"/>
          </w:rPr>
          <w:t>API</w:t>
        </w:r>
        <w:r w:rsidR="0077292C">
          <w:rPr>
            <w:rFonts w:cs="Calibri" w:hint="cs"/>
            <w:sz w:val="28"/>
            <w:szCs w:val="28"/>
            <w:rtl/>
            <w:lang w:bidi="fa-IR"/>
          </w:rPr>
          <w:t xml:space="preserve"> هم خودش یه برنامه س دیگه، که وظیفه ش دریافت </w:t>
        </w:r>
        <w:r w:rsidR="0077292C">
          <w:rPr>
            <w:rFonts w:cs="Calibri"/>
            <w:sz w:val="28"/>
            <w:szCs w:val="28"/>
            <w:lang w:bidi="fa-IR"/>
          </w:rPr>
          <w:t>Request</w:t>
        </w:r>
        <w:r w:rsidR="0077292C">
          <w:rPr>
            <w:rFonts w:cs="Calibri" w:hint="cs"/>
            <w:sz w:val="28"/>
            <w:szCs w:val="28"/>
            <w:rtl/>
            <w:lang w:bidi="fa-IR"/>
          </w:rPr>
          <w:t xml:space="preserve"> برسیش، </w:t>
        </w:r>
        <w:r w:rsidR="0077292C">
          <w:rPr>
            <w:rFonts w:cs="Calibri" w:hint="cs"/>
            <w:sz w:val="28"/>
            <w:szCs w:val="28"/>
            <w:rtl/>
            <w:lang w:bidi="fa-IR"/>
          </w:rPr>
          <w:lastRenderedPageBreak/>
          <w:t xml:space="preserve">دادن درخواست به </w:t>
        </w:r>
        <w:r w:rsidR="0077292C">
          <w:rPr>
            <w:rFonts w:cs="Calibri"/>
            <w:sz w:val="28"/>
            <w:szCs w:val="28"/>
            <w:lang w:bidi="fa-IR"/>
          </w:rPr>
          <w:t>external system</w:t>
        </w:r>
        <w:r w:rsidR="0077292C">
          <w:rPr>
            <w:rFonts w:cs="Calibri" w:hint="cs"/>
            <w:sz w:val="28"/>
            <w:szCs w:val="28"/>
            <w:rtl/>
            <w:lang w:bidi="fa-IR"/>
          </w:rPr>
          <w:t xml:space="preserve"> گرفتن </w:t>
        </w:r>
        <w:r w:rsidR="0077292C">
          <w:rPr>
            <w:rFonts w:cs="Calibri"/>
            <w:sz w:val="28"/>
            <w:szCs w:val="28"/>
            <w:lang w:bidi="fa-IR"/>
          </w:rPr>
          <w:t>response</w:t>
        </w:r>
        <w:r w:rsidR="0077292C">
          <w:rPr>
            <w:rFonts w:cs="Calibri" w:hint="cs"/>
            <w:sz w:val="28"/>
            <w:szCs w:val="28"/>
            <w:rtl/>
            <w:lang w:bidi="fa-IR"/>
          </w:rPr>
          <w:t xml:space="preserve"> و برسیش و دادنش به </w:t>
        </w:r>
        <w:r w:rsidR="0077292C">
          <w:rPr>
            <w:rFonts w:cs="Calibri"/>
            <w:sz w:val="28"/>
            <w:szCs w:val="28"/>
            <w:lang w:bidi="fa-IR"/>
          </w:rPr>
          <w:t>requester</w:t>
        </w:r>
        <w:r w:rsidR="0077292C">
          <w:rPr>
            <w:rFonts w:cs="Calibri" w:hint="cs"/>
            <w:sz w:val="28"/>
            <w:szCs w:val="28"/>
            <w:rtl/>
            <w:lang w:bidi="fa-IR"/>
          </w:rPr>
          <w:t xml:space="preserve">  . آدرس ِ این برنامه روی اینترنت میشه همون </w:t>
        </w:r>
      </w:ins>
      <w:ins w:id="3996" w:author="Microsoft account" w:date="2025-10-11T10:42:00Z">
        <w:r w:rsidR="0077292C">
          <w:rPr>
            <w:rFonts w:cs="Calibri"/>
            <w:sz w:val="28"/>
            <w:szCs w:val="28"/>
            <w:lang w:bidi="fa-IR"/>
          </w:rPr>
          <w:t>URL</w:t>
        </w:r>
        <w:r w:rsidR="0077292C">
          <w:rPr>
            <w:rFonts w:cs="Calibri" w:hint="cs"/>
            <w:sz w:val="28"/>
            <w:szCs w:val="28"/>
            <w:rtl/>
            <w:lang w:bidi="fa-IR"/>
          </w:rPr>
          <w:t xml:space="preserve"> ش. </w:t>
        </w:r>
      </w:ins>
    </w:p>
    <w:p w14:paraId="0CDFFCFD" w14:textId="77777777" w:rsidR="0077292C" w:rsidRDefault="0077292C" w:rsidP="0077292C">
      <w:pPr>
        <w:bidi/>
        <w:spacing w:after="0" w:line="276" w:lineRule="auto"/>
        <w:rPr>
          <w:ins w:id="3997" w:author="Microsoft account" w:date="2025-10-11T10:42:00Z"/>
          <w:rFonts w:cs="Calibri"/>
          <w:sz w:val="28"/>
          <w:szCs w:val="28"/>
          <w:rtl/>
          <w:lang w:bidi="fa-IR"/>
        </w:rPr>
        <w:pPrChange w:id="3998" w:author="Microsoft account" w:date="2025-10-11T10:42:00Z">
          <w:pPr>
            <w:bidi/>
            <w:spacing w:after="0" w:line="276" w:lineRule="auto"/>
            <w:jc w:val="both"/>
          </w:pPr>
        </w:pPrChange>
      </w:pPr>
    </w:p>
    <w:p w14:paraId="7BB89804" w14:textId="12B4770E" w:rsidR="0077292C" w:rsidRDefault="0077292C" w:rsidP="0077292C">
      <w:pPr>
        <w:bidi/>
        <w:spacing w:after="0" w:line="276" w:lineRule="auto"/>
        <w:rPr>
          <w:ins w:id="3999" w:author="Microsoft account" w:date="2025-10-11T10:50:00Z"/>
          <w:rFonts w:cs="Calibri"/>
          <w:sz w:val="28"/>
          <w:szCs w:val="28"/>
          <w:rtl/>
          <w:lang w:bidi="fa-IR"/>
        </w:rPr>
        <w:pPrChange w:id="4000" w:author="Microsoft account" w:date="2025-10-11T10:42:00Z">
          <w:pPr>
            <w:bidi/>
            <w:spacing w:after="0" w:line="276" w:lineRule="auto"/>
            <w:jc w:val="both"/>
          </w:pPr>
        </w:pPrChange>
      </w:pPr>
      <w:ins w:id="4001" w:author="Microsoft account" w:date="2025-10-11T10:42:00Z">
        <w:r>
          <w:rPr>
            <w:rFonts w:cs="Calibri" w:hint="cs"/>
            <w:sz w:val="28"/>
            <w:szCs w:val="28"/>
            <w:rtl/>
            <w:lang w:bidi="fa-IR"/>
          </w:rPr>
          <w:t>-</w:t>
        </w:r>
      </w:ins>
      <w:ins w:id="4002" w:author="Microsoft account" w:date="2025-10-11T10:49:00Z">
        <w:r w:rsidR="00326C1F">
          <w:rPr>
            <w:rFonts w:cs="Calibri" w:hint="cs"/>
            <w:sz w:val="28"/>
            <w:szCs w:val="28"/>
            <w:rtl/>
            <w:lang w:bidi="fa-IR"/>
          </w:rPr>
          <w:t xml:space="preserve">و خب </w:t>
        </w:r>
        <w:r w:rsidR="00326C1F">
          <w:rPr>
            <w:rFonts w:cs="Calibri"/>
            <w:sz w:val="28"/>
            <w:szCs w:val="28"/>
            <w:lang w:bidi="fa-IR"/>
          </w:rPr>
          <w:t>Endpoint</w:t>
        </w:r>
        <w:r w:rsidR="00326C1F">
          <w:rPr>
            <w:rFonts w:cs="Calibri" w:hint="cs"/>
            <w:sz w:val="28"/>
            <w:szCs w:val="28"/>
            <w:rtl/>
            <w:lang w:bidi="fa-IR"/>
          </w:rPr>
          <w:t xml:space="preserve"> برای </w:t>
        </w:r>
        <w:r w:rsidR="00326C1F">
          <w:rPr>
            <w:rFonts w:cs="Calibri"/>
            <w:sz w:val="28"/>
            <w:szCs w:val="28"/>
            <w:lang w:bidi="fa-IR"/>
          </w:rPr>
          <w:t>ISS</w:t>
        </w:r>
        <w:r w:rsidR="00326C1F">
          <w:rPr>
            <w:rFonts w:cs="Calibri" w:hint="cs"/>
            <w:sz w:val="28"/>
            <w:szCs w:val="28"/>
            <w:rtl/>
            <w:lang w:bidi="fa-IR"/>
          </w:rPr>
          <w:t xml:space="preserve"> چیه؟ اینه . </w:t>
        </w:r>
        <w:r w:rsidR="00326C1F">
          <w:rPr>
            <w:rFonts w:cs="Calibri"/>
            <w:sz w:val="28"/>
            <w:szCs w:val="28"/>
            <w:lang w:bidi="fa-IR"/>
          </w:rPr>
          <w:fldChar w:fldCharType="begin"/>
        </w:r>
        <w:r w:rsidR="00326C1F">
          <w:rPr>
            <w:rFonts w:cs="Calibri"/>
            <w:sz w:val="28"/>
            <w:szCs w:val="28"/>
            <w:lang w:bidi="fa-IR"/>
          </w:rPr>
          <w:instrText xml:space="preserve"> HYPERLINK "http://api.open-notify.org/iss-now.json" </w:instrText>
        </w:r>
        <w:r w:rsidR="00326C1F">
          <w:rPr>
            <w:rFonts w:cs="Calibri"/>
            <w:sz w:val="28"/>
            <w:szCs w:val="28"/>
            <w:lang w:bidi="fa-IR"/>
          </w:rPr>
        </w:r>
        <w:r w:rsidR="00326C1F">
          <w:rPr>
            <w:rFonts w:cs="Calibri"/>
            <w:sz w:val="28"/>
            <w:szCs w:val="28"/>
            <w:lang w:bidi="fa-IR"/>
          </w:rPr>
          <w:fldChar w:fldCharType="separate"/>
        </w:r>
        <w:r w:rsidR="00326C1F" w:rsidRPr="00326C1F">
          <w:rPr>
            <w:rStyle w:val="Hyperlink"/>
            <w:rFonts w:cs="Calibri"/>
            <w:sz w:val="28"/>
            <w:szCs w:val="28"/>
            <w:lang w:bidi="fa-IR"/>
          </w:rPr>
          <w:t>Link</w:t>
        </w:r>
        <w:r w:rsidR="00326C1F">
          <w:rPr>
            <w:rFonts w:cs="Calibri"/>
            <w:sz w:val="28"/>
            <w:szCs w:val="28"/>
            <w:lang w:bidi="fa-IR"/>
          </w:rPr>
          <w:fldChar w:fldCharType="end"/>
        </w:r>
        <w:r w:rsidR="00326C1F">
          <w:rPr>
            <w:rFonts w:cs="Calibri" w:hint="cs"/>
            <w:sz w:val="28"/>
            <w:szCs w:val="28"/>
            <w:rtl/>
            <w:lang w:bidi="fa-IR"/>
          </w:rPr>
          <w:t xml:space="preserve">  که میشه بری تو مرورگر هم ببینی که موقعیت جغرافیایی لحظه ای رو توی یه فایل </w:t>
        </w:r>
      </w:ins>
      <w:ins w:id="4003" w:author="Microsoft account" w:date="2025-10-11T10:50:00Z">
        <w:r w:rsidR="00326C1F">
          <w:rPr>
            <w:rFonts w:cs="Calibri"/>
            <w:sz w:val="28"/>
            <w:szCs w:val="28"/>
            <w:lang w:bidi="fa-IR"/>
          </w:rPr>
          <w:t>JSON</w:t>
        </w:r>
        <w:r w:rsidR="00326C1F">
          <w:rPr>
            <w:rFonts w:cs="Calibri" w:hint="cs"/>
            <w:sz w:val="28"/>
            <w:szCs w:val="28"/>
            <w:rtl/>
            <w:lang w:bidi="fa-IR"/>
          </w:rPr>
          <w:t xml:space="preserve"> ارائه میده.</w:t>
        </w:r>
      </w:ins>
    </w:p>
    <w:p w14:paraId="30481C8B" w14:textId="7164F38C" w:rsidR="00326C1F" w:rsidRDefault="00326C1F" w:rsidP="00326C1F">
      <w:pPr>
        <w:bidi/>
        <w:spacing w:after="0" w:line="276" w:lineRule="auto"/>
        <w:rPr>
          <w:ins w:id="4004" w:author="Microsoft account" w:date="2025-10-11T10:51:00Z"/>
          <w:rFonts w:cs="Calibri" w:hint="cs"/>
          <w:sz w:val="28"/>
          <w:szCs w:val="28"/>
          <w:rtl/>
          <w:lang w:bidi="fa-IR"/>
        </w:rPr>
        <w:pPrChange w:id="4005" w:author="Microsoft account" w:date="2025-10-11T10:50:00Z">
          <w:pPr>
            <w:bidi/>
            <w:spacing w:after="0" w:line="276" w:lineRule="auto"/>
            <w:jc w:val="both"/>
          </w:pPr>
        </w:pPrChange>
      </w:pPr>
      <w:ins w:id="4006" w:author="Microsoft account" w:date="2025-10-11T10:50:00Z">
        <w:r>
          <w:rPr>
            <w:rFonts w:cs="Calibri" w:hint="cs"/>
            <w:sz w:val="28"/>
            <w:szCs w:val="28"/>
            <w:rtl/>
            <w:lang w:bidi="fa-IR"/>
          </w:rPr>
          <w:t xml:space="preserve">نکته : ما میتونیم این </w:t>
        </w:r>
        <w:r>
          <w:rPr>
            <w:rFonts w:cs="Calibri"/>
            <w:sz w:val="28"/>
            <w:szCs w:val="28"/>
            <w:lang w:bidi="fa-IR"/>
          </w:rPr>
          <w:t>API</w:t>
        </w:r>
        <w:r>
          <w:rPr>
            <w:rFonts w:cs="Calibri" w:hint="cs"/>
            <w:sz w:val="28"/>
            <w:szCs w:val="28"/>
            <w:rtl/>
            <w:lang w:bidi="fa-IR"/>
          </w:rPr>
          <w:t>هارو داخل خودِ مرورگر هم آدرسشونو بزنیم و نتیجه رو ببینیم (اگر درجا چیزی</w:t>
        </w:r>
      </w:ins>
      <w:ins w:id="4007" w:author="Microsoft account" w:date="2025-10-11T10:51:00Z">
        <w:r>
          <w:rPr>
            <w:rFonts w:cs="Calibri"/>
            <w:sz w:val="28"/>
            <w:szCs w:val="28"/>
            <w:lang w:bidi="fa-IR"/>
          </w:rPr>
          <w:t xml:space="preserve"> return </w:t>
        </w:r>
        <w:r>
          <w:rPr>
            <w:rFonts w:cs="Calibri" w:hint="cs"/>
            <w:sz w:val="28"/>
            <w:szCs w:val="28"/>
            <w:rtl/>
            <w:lang w:bidi="fa-IR"/>
          </w:rPr>
          <w:t xml:space="preserve"> بکنن.) و برای این منظور رفتیم یه </w:t>
        </w:r>
        <w:r>
          <w:rPr>
            <w:rFonts w:cs="Calibri"/>
            <w:sz w:val="28"/>
            <w:szCs w:val="28"/>
            <w:lang w:bidi="fa-IR"/>
          </w:rPr>
          <w:t>extension</w:t>
        </w:r>
        <w:r>
          <w:rPr>
            <w:rFonts w:cs="Calibri" w:hint="cs"/>
            <w:sz w:val="28"/>
            <w:szCs w:val="28"/>
            <w:rtl/>
            <w:lang w:bidi="fa-IR"/>
          </w:rPr>
          <w:t xml:space="preserve"> ای نصب کردیم به </w:t>
        </w:r>
        <w:r>
          <w:rPr>
            <w:rFonts w:cs="Calibri"/>
            <w:sz w:val="28"/>
            <w:szCs w:val="28"/>
            <w:lang w:bidi="fa-IR"/>
          </w:rPr>
          <w:t>JSON viewer awesome</w:t>
        </w:r>
        <w:r>
          <w:rPr>
            <w:rFonts w:cs="Calibri" w:hint="cs"/>
            <w:sz w:val="28"/>
            <w:szCs w:val="28"/>
            <w:rtl/>
            <w:lang w:bidi="fa-IR"/>
          </w:rPr>
          <w:t xml:space="preserve"> که با فرمت درست توی  </w:t>
        </w:r>
        <w:r>
          <w:rPr>
            <w:rFonts w:cs="Calibri"/>
            <w:sz w:val="28"/>
            <w:szCs w:val="28"/>
            <w:lang w:bidi="fa-IR"/>
          </w:rPr>
          <w:t>browser</w:t>
        </w:r>
        <w:r>
          <w:rPr>
            <w:rFonts w:cs="Calibri" w:hint="cs"/>
            <w:sz w:val="28"/>
            <w:szCs w:val="28"/>
            <w:rtl/>
            <w:lang w:bidi="fa-IR"/>
          </w:rPr>
          <w:t xml:space="preserve"> نشونش بده.</w:t>
        </w:r>
      </w:ins>
    </w:p>
    <w:p w14:paraId="64C840A5" w14:textId="77777777" w:rsidR="00326C1F" w:rsidRDefault="00326C1F" w:rsidP="00326C1F">
      <w:pPr>
        <w:bidi/>
        <w:spacing w:after="0" w:line="276" w:lineRule="auto"/>
        <w:rPr>
          <w:ins w:id="4008" w:author="Microsoft account" w:date="2025-10-11T10:51:00Z"/>
          <w:rFonts w:cs="Calibri"/>
          <w:sz w:val="28"/>
          <w:szCs w:val="28"/>
          <w:rtl/>
          <w:lang w:bidi="fa-IR"/>
        </w:rPr>
        <w:pPrChange w:id="4009" w:author="Microsoft account" w:date="2025-10-11T10:51:00Z">
          <w:pPr>
            <w:bidi/>
            <w:spacing w:after="0" w:line="276" w:lineRule="auto"/>
            <w:jc w:val="both"/>
          </w:pPr>
        </w:pPrChange>
      </w:pPr>
    </w:p>
    <w:p w14:paraId="48E03A7E" w14:textId="1FD868A1" w:rsidR="00326C1F" w:rsidRDefault="00326C1F" w:rsidP="00326C1F">
      <w:pPr>
        <w:bidi/>
        <w:spacing w:after="0" w:line="276" w:lineRule="auto"/>
        <w:rPr>
          <w:ins w:id="4010" w:author="Microsoft account" w:date="2025-10-11T10:59:00Z"/>
          <w:rFonts w:cs="Calibri" w:hint="cs"/>
          <w:sz w:val="28"/>
          <w:szCs w:val="28"/>
          <w:rtl/>
          <w:lang w:bidi="fa-IR"/>
        </w:rPr>
        <w:pPrChange w:id="4011" w:author="Microsoft account" w:date="2025-10-11T10:51:00Z">
          <w:pPr>
            <w:bidi/>
            <w:spacing w:after="0" w:line="276" w:lineRule="auto"/>
            <w:jc w:val="both"/>
          </w:pPr>
        </w:pPrChange>
      </w:pPr>
      <w:ins w:id="4012" w:author="Microsoft account" w:date="2025-10-11T10:51:00Z">
        <w:r>
          <w:rPr>
            <w:rFonts w:cs="Calibri" w:hint="cs"/>
            <w:sz w:val="28"/>
            <w:szCs w:val="28"/>
            <w:rtl/>
            <w:lang w:bidi="fa-IR"/>
          </w:rPr>
          <w:t>-</w:t>
        </w:r>
      </w:ins>
      <w:ins w:id="4013" w:author="Microsoft account" w:date="2025-10-11T10:54:00Z">
        <w:r w:rsidR="00B9080C">
          <w:rPr>
            <w:rFonts w:cs="Calibri" w:hint="cs"/>
            <w:sz w:val="28"/>
            <w:szCs w:val="28"/>
            <w:rtl/>
            <w:lang w:bidi="fa-IR"/>
          </w:rPr>
          <w:t>خب ، این</w:t>
        </w:r>
      </w:ins>
      <w:ins w:id="4014" w:author="Microsoft account" w:date="2025-10-11T10:55:00Z">
        <w:r w:rsidR="00B9080C">
          <w:rPr>
            <w:rFonts w:cs="Calibri" w:hint="cs"/>
            <w:sz w:val="28"/>
            <w:szCs w:val="28"/>
            <w:rtl/>
            <w:lang w:bidi="fa-IR"/>
          </w:rPr>
          <w:t xml:space="preserve"> جزو </w:t>
        </w:r>
        <w:r w:rsidR="00B9080C">
          <w:rPr>
            <w:rFonts w:cs="Calibri"/>
            <w:sz w:val="28"/>
            <w:szCs w:val="28"/>
            <w:lang w:bidi="fa-IR"/>
          </w:rPr>
          <w:t>API</w:t>
        </w:r>
        <w:r w:rsidR="00B9080C">
          <w:rPr>
            <w:rFonts w:cs="Calibri" w:hint="cs"/>
            <w:sz w:val="28"/>
            <w:szCs w:val="28"/>
            <w:rtl/>
            <w:lang w:bidi="fa-IR"/>
          </w:rPr>
          <w:t xml:space="preserve"> های ساده س که با زدنش تو </w:t>
        </w:r>
        <w:r w:rsidR="00B9080C">
          <w:rPr>
            <w:rFonts w:cs="Calibri"/>
            <w:sz w:val="28"/>
            <w:szCs w:val="28"/>
            <w:lang w:bidi="fa-IR"/>
          </w:rPr>
          <w:t xml:space="preserve">browser </w:t>
        </w:r>
        <w:r w:rsidR="00B9080C">
          <w:rPr>
            <w:rFonts w:cs="Calibri" w:hint="cs"/>
            <w:sz w:val="28"/>
            <w:szCs w:val="28"/>
            <w:rtl/>
            <w:lang w:bidi="fa-IR"/>
          </w:rPr>
          <w:t xml:space="preserve"> میشه دیتا رو دید. کاری نداریم. چطور توی </w:t>
        </w:r>
        <w:r w:rsidR="00B9080C">
          <w:rPr>
            <w:rFonts w:cs="Calibri"/>
            <w:sz w:val="28"/>
            <w:szCs w:val="28"/>
            <w:lang w:bidi="fa-IR"/>
          </w:rPr>
          <w:t>python</w:t>
        </w:r>
        <w:r w:rsidR="00B9080C">
          <w:rPr>
            <w:rFonts w:cs="Calibri" w:hint="cs"/>
            <w:sz w:val="28"/>
            <w:szCs w:val="28"/>
            <w:rtl/>
            <w:lang w:bidi="fa-IR"/>
          </w:rPr>
          <w:t xml:space="preserve"> دیتا رو دریافت کنیم؟ باید یسری چیزا یاد بگیریم. از جمله  یه </w:t>
        </w:r>
        <w:r w:rsidR="00B9080C">
          <w:rPr>
            <w:rFonts w:cs="Calibri"/>
            <w:sz w:val="28"/>
            <w:szCs w:val="28"/>
            <w:lang w:bidi="fa-IR"/>
          </w:rPr>
          <w:t>package</w:t>
        </w:r>
        <w:r w:rsidR="00B9080C">
          <w:rPr>
            <w:rFonts w:cs="Calibri" w:hint="cs"/>
            <w:sz w:val="28"/>
            <w:szCs w:val="28"/>
            <w:rtl/>
            <w:lang w:bidi="fa-IR"/>
          </w:rPr>
          <w:t xml:space="preserve"> به نامِ </w:t>
        </w:r>
        <w:r w:rsidR="00B9080C">
          <w:rPr>
            <w:rFonts w:cs="Calibri"/>
            <w:sz w:val="28"/>
            <w:szCs w:val="28"/>
            <w:lang w:bidi="fa-IR"/>
          </w:rPr>
          <w:t>requests</w:t>
        </w:r>
        <w:r w:rsidR="00B9080C">
          <w:rPr>
            <w:rFonts w:cs="Calibri" w:hint="cs"/>
            <w:sz w:val="28"/>
            <w:szCs w:val="28"/>
            <w:rtl/>
            <w:lang w:bidi="fa-IR"/>
          </w:rPr>
          <w:t xml:space="preserve"> که با اون میتونیم از روی اینترنت اطلاعات دریافت کنیم (یا حتی فکر میکنم </w:t>
        </w:r>
      </w:ins>
      <w:ins w:id="4015" w:author="Microsoft account" w:date="2025-10-11T10:56:00Z">
        <w:r w:rsidR="00B9080C">
          <w:rPr>
            <w:rFonts w:cs="Calibri"/>
            <w:sz w:val="28"/>
            <w:szCs w:val="28"/>
            <w:lang w:bidi="fa-IR"/>
          </w:rPr>
          <w:t>upload</w:t>
        </w:r>
        <w:r w:rsidR="00B9080C">
          <w:rPr>
            <w:rFonts w:cs="Calibri" w:hint="cs"/>
            <w:sz w:val="28"/>
            <w:szCs w:val="28"/>
            <w:rtl/>
            <w:lang w:bidi="fa-IR"/>
          </w:rPr>
          <w:t xml:space="preserve"> هم با همین بشه نمیدونم) </w:t>
        </w:r>
        <w:r w:rsidR="00C47F0D">
          <w:rPr>
            <w:rFonts w:cs="Calibri" w:hint="cs"/>
            <w:sz w:val="28"/>
            <w:szCs w:val="28"/>
            <w:rtl/>
            <w:lang w:bidi="fa-IR"/>
          </w:rPr>
          <w:t xml:space="preserve">، </w:t>
        </w:r>
        <w:r w:rsidR="00C47F0D">
          <w:rPr>
            <w:rFonts w:cs="Calibri"/>
            <w:sz w:val="28"/>
            <w:szCs w:val="28"/>
            <w:lang w:bidi="fa-IR"/>
          </w:rPr>
          <w:t>built-in</w:t>
        </w:r>
        <w:r w:rsidR="00C47F0D">
          <w:rPr>
            <w:rFonts w:cs="Calibri" w:hint="cs"/>
            <w:sz w:val="28"/>
            <w:szCs w:val="28"/>
            <w:rtl/>
            <w:lang w:bidi="fa-IR"/>
          </w:rPr>
          <w:t xml:space="preserve"> نیستش باید نصب بشه. پس...</w:t>
        </w:r>
      </w:ins>
      <w:ins w:id="4016" w:author="Microsoft account" w:date="2025-10-11T10:59:00Z">
        <w:r w:rsidR="00C47F0D">
          <w:rPr>
            <w:rFonts w:cs="Calibri"/>
            <w:sz w:val="28"/>
            <w:szCs w:val="28"/>
            <w:lang w:bidi="fa-IR"/>
          </w:rPr>
          <w:t xml:space="preserve"> </w:t>
        </w:r>
        <w:r w:rsidR="00C47F0D">
          <w:rPr>
            <w:rFonts w:cs="Calibri" w:hint="cs"/>
            <w:sz w:val="28"/>
            <w:szCs w:val="28"/>
            <w:rtl/>
            <w:lang w:bidi="fa-IR"/>
          </w:rPr>
          <w:t xml:space="preserve"> </w:t>
        </w:r>
        <w:r w:rsidR="00C47F0D">
          <w:rPr>
            <w:rFonts w:cs="Calibri"/>
            <w:sz w:val="28"/>
            <w:szCs w:val="28"/>
            <w:lang w:bidi="fa-IR"/>
          </w:rPr>
          <w:t>pip install requests</w:t>
        </w:r>
        <w:r w:rsidR="00C47F0D">
          <w:rPr>
            <w:rFonts w:cs="Calibri" w:hint="cs"/>
            <w:sz w:val="28"/>
            <w:szCs w:val="28"/>
            <w:rtl/>
            <w:lang w:bidi="fa-IR"/>
          </w:rPr>
          <w:t xml:space="preserve"> </w:t>
        </w:r>
      </w:ins>
    </w:p>
    <w:p w14:paraId="5CE6DDD0" w14:textId="77777777" w:rsidR="00C47F0D" w:rsidRDefault="00C47F0D" w:rsidP="00C47F0D">
      <w:pPr>
        <w:bidi/>
        <w:spacing w:after="0" w:line="276" w:lineRule="auto"/>
        <w:rPr>
          <w:ins w:id="4017" w:author="Microsoft account" w:date="2025-10-11T11:00:00Z"/>
          <w:rFonts w:cs="Calibri"/>
          <w:sz w:val="28"/>
          <w:szCs w:val="28"/>
          <w:rtl/>
          <w:lang w:bidi="fa-IR"/>
        </w:rPr>
        <w:pPrChange w:id="4018" w:author="Microsoft account" w:date="2025-10-11T10:59:00Z">
          <w:pPr>
            <w:bidi/>
            <w:spacing w:after="0" w:line="276" w:lineRule="auto"/>
            <w:jc w:val="both"/>
          </w:pPr>
        </w:pPrChange>
      </w:pPr>
    </w:p>
    <w:p w14:paraId="71421C6E" w14:textId="1DE6B32B" w:rsidR="00290D39" w:rsidRDefault="00290D39" w:rsidP="00290D39">
      <w:pPr>
        <w:bidi/>
        <w:spacing w:after="0" w:line="276" w:lineRule="auto"/>
        <w:rPr>
          <w:ins w:id="4019" w:author="Microsoft account" w:date="2025-10-11T11:00:00Z"/>
          <w:rFonts w:cs="Calibri" w:hint="cs"/>
          <w:sz w:val="28"/>
          <w:szCs w:val="28"/>
          <w:rtl/>
          <w:lang w:bidi="fa-IR"/>
        </w:rPr>
        <w:pPrChange w:id="4020" w:author="Microsoft account" w:date="2025-10-11T11:00:00Z">
          <w:pPr>
            <w:bidi/>
            <w:spacing w:after="0" w:line="276" w:lineRule="auto"/>
            <w:jc w:val="both"/>
          </w:pPr>
        </w:pPrChange>
      </w:pPr>
      <w:ins w:id="4021" w:author="Microsoft account" w:date="2025-10-11T11:00:00Z">
        <w:r>
          <w:rPr>
            <w:rFonts w:cs="Calibri" w:hint="cs"/>
            <w:sz w:val="28"/>
            <w:szCs w:val="28"/>
            <w:rtl/>
            <w:lang w:bidi="fa-IR"/>
          </w:rPr>
          <w:t xml:space="preserve">-نحوه گرفتن اطلاعات از یک </w:t>
        </w:r>
        <w:r>
          <w:rPr>
            <w:rFonts w:cs="Calibri"/>
            <w:sz w:val="28"/>
            <w:szCs w:val="28"/>
            <w:lang w:bidi="fa-IR"/>
          </w:rPr>
          <w:t>API</w:t>
        </w:r>
        <w:r>
          <w:rPr>
            <w:rFonts w:cs="Calibri" w:hint="cs"/>
            <w:sz w:val="28"/>
            <w:szCs w:val="28"/>
            <w:rtl/>
            <w:lang w:bidi="fa-IR"/>
          </w:rPr>
          <w:t xml:space="preserve"> :</w:t>
        </w:r>
      </w:ins>
    </w:p>
    <w:p w14:paraId="08022C37" w14:textId="00E6B50C" w:rsidR="00290D39" w:rsidRDefault="00290D39" w:rsidP="00290D39">
      <w:pPr>
        <w:bidi/>
        <w:spacing w:after="0" w:line="276" w:lineRule="auto"/>
        <w:rPr>
          <w:ins w:id="4022" w:author="Microsoft account" w:date="2025-10-11T11:00:00Z"/>
          <w:rFonts w:cs="Calibri" w:hint="cs"/>
          <w:sz w:val="28"/>
          <w:szCs w:val="28"/>
          <w:rtl/>
          <w:lang w:bidi="fa-IR"/>
        </w:rPr>
        <w:pPrChange w:id="4023" w:author="Microsoft account" w:date="2025-10-11T11:00:00Z">
          <w:pPr>
            <w:bidi/>
            <w:spacing w:after="0" w:line="276" w:lineRule="auto"/>
            <w:jc w:val="both"/>
          </w:pPr>
        </w:pPrChange>
      </w:pPr>
      <w:ins w:id="4024" w:author="Microsoft account" w:date="2025-10-11T11:00:00Z">
        <w:r w:rsidRPr="00290D39">
          <w:rPr>
            <w:rFonts w:cs="Calibri"/>
            <w:sz w:val="28"/>
            <w:szCs w:val="28"/>
            <w:rtl/>
            <w:lang w:bidi="fa-IR"/>
          </w:rPr>
          <w:drawing>
            <wp:inline distT="0" distB="0" distL="0" distR="0" wp14:anchorId="0FC8FFE8" wp14:editId="23D39B86">
              <wp:extent cx="5731510" cy="981075"/>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31510" cy="981075"/>
                      </a:xfrm>
                      <a:prstGeom prst="rect">
                        <a:avLst/>
                      </a:prstGeom>
                    </pic:spPr>
                  </pic:pic>
                </a:graphicData>
              </a:graphic>
            </wp:inline>
          </w:drawing>
        </w:r>
      </w:ins>
    </w:p>
    <w:p w14:paraId="10499B81" w14:textId="77777777" w:rsidR="00290D39" w:rsidRDefault="00290D39" w:rsidP="00290D39">
      <w:pPr>
        <w:bidi/>
        <w:spacing w:after="0" w:line="276" w:lineRule="auto"/>
        <w:rPr>
          <w:ins w:id="4025" w:author="Microsoft account" w:date="2025-10-11T10:59:00Z"/>
          <w:rFonts w:cs="Calibri"/>
          <w:sz w:val="28"/>
          <w:szCs w:val="28"/>
          <w:rtl/>
          <w:lang w:bidi="fa-IR"/>
        </w:rPr>
        <w:pPrChange w:id="4026" w:author="Microsoft account" w:date="2025-10-11T11:00:00Z">
          <w:pPr>
            <w:bidi/>
            <w:spacing w:after="0" w:line="276" w:lineRule="auto"/>
            <w:jc w:val="both"/>
          </w:pPr>
        </w:pPrChange>
      </w:pPr>
    </w:p>
    <w:p w14:paraId="4C32B836" w14:textId="38A843A9" w:rsidR="00C47F0D" w:rsidRDefault="00C47F0D" w:rsidP="00C47F0D">
      <w:pPr>
        <w:bidi/>
        <w:spacing w:after="0" w:line="276" w:lineRule="auto"/>
        <w:rPr>
          <w:ins w:id="4027" w:author="Microsoft account" w:date="2025-10-11T10:56:00Z"/>
          <w:rFonts w:cs="Calibri" w:hint="cs"/>
          <w:sz w:val="28"/>
          <w:szCs w:val="28"/>
          <w:rtl/>
          <w:lang w:bidi="fa-IR"/>
        </w:rPr>
        <w:pPrChange w:id="4028" w:author="Microsoft account" w:date="2025-10-11T10:59:00Z">
          <w:pPr>
            <w:bidi/>
            <w:spacing w:after="0" w:line="276" w:lineRule="auto"/>
            <w:jc w:val="both"/>
          </w:pPr>
        </w:pPrChange>
      </w:pPr>
      <w:ins w:id="4029" w:author="Microsoft account" w:date="2025-10-11T10:59:00Z">
        <w:r>
          <w:rPr>
            <w:rFonts w:cs="Calibri" w:hint="cs"/>
            <w:sz w:val="28"/>
            <w:szCs w:val="28"/>
            <w:rtl/>
            <w:lang w:bidi="fa-IR"/>
          </w:rPr>
          <w:t xml:space="preserve">-اما وقتی این کار رو میکنیم بهمون مقداری که تو مرورگر دیدیم رو نشون نمیده انگار </w:t>
        </w:r>
        <w:r>
          <w:rPr>
            <w:rFonts w:cs="Calibri"/>
            <w:sz w:val="28"/>
            <w:szCs w:val="28"/>
            <w:lang w:bidi="fa-IR"/>
          </w:rPr>
          <w:t>JSON</w:t>
        </w:r>
        <w:r>
          <w:rPr>
            <w:rFonts w:cs="Calibri" w:hint="cs"/>
            <w:sz w:val="28"/>
            <w:szCs w:val="28"/>
            <w:rtl/>
            <w:lang w:bidi="fa-IR"/>
          </w:rPr>
          <w:t xml:space="preserve"> دریافت نکرده و یه کد </w:t>
        </w:r>
      </w:ins>
      <w:ins w:id="4030" w:author="Microsoft account" w:date="2025-10-11T11:00:00Z">
        <w:r>
          <w:rPr>
            <w:rFonts w:cs="Calibri"/>
            <w:sz w:val="28"/>
            <w:szCs w:val="28"/>
            <w:lang w:bidi="fa-IR"/>
          </w:rPr>
          <w:t>&lt;Response [200]&gt;</w:t>
        </w:r>
        <w:r>
          <w:rPr>
            <w:rFonts w:cs="Calibri" w:hint="cs"/>
            <w:sz w:val="28"/>
            <w:szCs w:val="28"/>
            <w:rtl/>
            <w:lang w:bidi="fa-IR"/>
          </w:rPr>
          <w:t xml:space="preserve"> بهمون میده (که یعنی </w:t>
        </w:r>
        <w:r>
          <w:rPr>
            <w:rFonts w:cs="Calibri"/>
            <w:sz w:val="28"/>
            <w:szCs w:val="28"/>
            <w:lang w:bidi="fa-IR"/>
          </w:rPr>
          <w:t>Request</w:t>
        </w:r>
        <w:r>
          <w:rPr>
            <w:rFonts w:cs="Calibri" w:hint="cs"/>
            <w:sz w:val="28"/>
            <w:szCs w:val="28"/>
            <w:rtl/>
            <w:lang w:bidi="fa-IR"/>
          </w:rPr>
          <w:t xml:space="preserve"> انجام شد.) </w:t>
        </w:r>
      </w:ins>
    </w:p>
    <w:p w14:paraId="7E681CB0" w14:textId="77777777" w:rsidR="00C47F0D" w:rsidRDefault="00C47F0D" w:rsidP="00C47F0D">
      <w:pPr>
        <w:bidi/>
        <w:spacing w:after="0" w:line="276" w:lineRule="auto"/>
        <w:rPr>
          <w:ins w:id="4031" w:author="Microsoft account" w:date="2025-10-11T11:00:00Z"/>
          <w:rFonts w:cs="Calibri"/>
          <w:sz w:val="28"/>
          <w:szCs w:val="28"/>
          <w:rtl/>
          <w:lang w:bidi="fa-IR"/>
        </w:rPr>
        <w:pPrChange w:id="4032" w:author="Microsoft account" w:date="2025-10-11T10:56:00Z">
          <w:pPr>
            <w:bidi/>
            <w:spacing w:after="0" w:line="276" w:lineRule="auto"/>
            <w:jc w:val="both"/>
          </w:pPr>
        </w:pPrChange>
      </w:pPr>
    </w:p>
    <w:p w14:paraId="2DBC35BF" w14:textId="75890E48" w:rsidR="00290D39" w:rsidRDefault="00290D39" w:rsidP="00290D39">
      <w:pPr>
        <w:bidi/>
        <w:spacing w:after="0" w:line="276" w:lineRule="auto"/>
        <w:rPr>
          <w:ins w:id="4033" w:author="Microsoft account" w:date="2025-10-11T11:03:00Z"/>
          <w:rFonts w:cs="Calibri" w:hint="cs"/>
          <w:sz w:val="28"/>
          <w:szCs w:val="28"/>
          <w:rtl/>
          <w:lang w:bidi="fa-IR"/>
        </w:rPr>
        <w:pPrChange w:id="4034" w:author="Microsoft account" w:date="2025-10-11T11:00:00Z">
          <w:pPr>
            <w:bidi/>
            <w:spacing w:after="0" w:line="276" w:lineRule="auto"/>
            <w:jc w:val="both"/>
          </w:pPr>
        </w:pPrChange>
      </w:pPr>
      <w:ins w:id="4035" w:author="Microsoft account" w:date="2025-10-11T11:00:00Z">
        <w:r>
          <w:rPr>
            <w:rFonts w:cs="Calibri" w:hint="cs"/>
            <w:sz w:val="28"/>
            <w:szCs w:val="28"/>
            <w:rtl/>
            <w:lang w:bidi="fa-IR"/>
          </w:rPr>
          <w:t>-</w:t>
        </w:r>
      </w:ins>
      <w:ins w:id="4036" w:author="Microsoft account" w:date="2025-10-11T11:02:00Z">
        <w:r>
          <w:rPr>
            <w:rFonts w:cs="Calibri" w:hint="cs"/>
            <w:sz w:val="28"/>
            <w:szCs w:val="28"/>
            <w:rtl/>
            <w:lang w:bidi="fa-IR"/>
          </w:rPr>
          <w:t xml:space="preserve">خب ، ما وقتی به یه </w:t>
        </w:r>
        <w:r>
          <w:rPr>
            <w:rFonts w:cs="Calibri"/>
            <w:sz w:val="28"/>
            <w:szCs w:val="28"/>
            <w:lang w:bidi="fa-IR"/>
          </w:rPr>
          <w:t>URL</w:t>
        </w:r>
        <w:r>
          <w:rPr>
            <w:rFonts w:cs="Calibri" w:hint="cs"/>
            <w:sz w:val="28"/>
            <w:szCs w:val="28"/>
            <w:rtl/>
            <w:lang w:bidi="fa-IR"/>
          </w:rPr>
          <w:t xml:space="preserve"> در اینترنت </w:t>
        </w:r>
        <w:r>
          <w:rPr>
            <w:rFonts w:cs="Calibri"/>
            <w:sz w:val="28"/>
            <w:szCs w:val="28"/>
            <w:lang w:bidi="fa-IR"/>
          </w:rPr>
          <w:t xml:space="preserve">request </w:t>
        </w:r>
      </w:ins>
      <w:ins w:id="4037" w:author="Microsoft account" w:date="2025-10-11T11:03:00Z">
        <w:r>
          <w:rPr>
            <w:rFonts w:cs="Calibri" w:hint="cs"/>
            <w:sz w:val="28"/>
            <w:szCs w:val="28"/>
            <w:rtl/>
            <w:lang w:bidi="fa-IR"/>
          </w:rPr>
          <w:t xml:space="preserve"> میزنیم ، همیشه یه </w:t>
        </w:r>
        <w:r>
          <w:rPr>
            <w:rFonts w:cs="Calibri"/>
            <w:sz w:val="28"/>
            <w:szCs w:val="28"/>
            <w:lang w:bidi="fa-IR"/>
          </w:rPr>
          <w:t>Response</w:t>
        </w:r>
        <w:r>
          <w:rPr>
            <w:rFonts w:cs="Calibri" w:hint="cs"/>
            <w:sz w:val="28"/>
            <w:szCs w:val="28"/>
            <w:rtl/>
            <w:lang w:bidi="fa-IR"/>
          </w:rPr>
          <w:t xml:space="preserve"> ای دریافت میکنیم و اگر دریافت نکنیم یعنی اصن ارتباط نگرفتیم و مشکل از جای دیگه س. اما زمانی که یه سرور بهمون </w:t>
        </w:r>
        <w:r>
          <w:rPr>
            <w:rFonts w:cs="Calibri"/>
            <w:sz w:val="28"/>
            <w:szCs w:val="28"/>
            <w:lang w:bidi="fa-IR"/>
          </w:rPr>
          <w:t xml:space="preserve">Response </w:t>
        </w:r>
        <w:r>
          <w:rPr>
            <w:rFonts w:cs="Calibri" w:hint="cs"/>
            <w:sz w:val="28"/>
            <w:szCs w:val="28"/>
            <w:rtl/>
            <w:lang w:bidi="fa-IR"/>
          </w:rPr>
          <w:t xml:space="preserve"> کد برمیگردونه یعنی اینکه پیامِ شما رو گرفتم این جوابمه. جوابش چیه؟ با این کد ها بیانش میکنه:</w:t>
        </w:r>
      </w:ins>
    </w:p>
    <w:p w14:paraId="1FCC23E0" w14:textId="1C9F3B13" w:rsidR="00290D39" w:rsidRDefault="00290D39" w:rsidP="00290D39">
      <w:pPr>
        <w:bidi/>
        <w:spacing w:after="0" w:line="276" w:lineRule="auto"/>
        <w:rPr>
          <w:ins w:id="4038" w:author="Microsoft account" w:date="2025-10-11T11:03:00Z"/>
          <w:rFonts w:cs="Calibri"/>
          <w:sz w:val="28"/>
          <w:szCs w:val="28"/>
          <w:rtl/>
          <w:lang w:bidi="fa-IR"/>
        </w:rPr>
        <w:pPrChange w:id="4039" w:author="Microsoft account" w:date="2025-10-11T11:03:00Z">
          <w:pPr>
            <w:bidi/>
            <w:spacing w:after="0" w:line="276" w:lineRule="auto"/>
            <w:jc w:val="both"/>
          </w:pPr>
        </w:pPrChange>
      </w:pPr>
      <w:ins w:id="4040" w:author="Microsoft account" w:date="2025-10-11T11:03:00Z">
        <w:r w:rsidRPr="00290D39">
          <w:rPr>
            <w:rFonts w:cs="Calibri"/>
            <w:sz w:val="28"/>
            <w:szCs w:val="28"/>
            <w:rtl/>
            <w:lang w:bidi="fa-IR"/>
          </w:rPr>
          <w:lastRenderedPageBreak/>
          <w:drawing>
            <wp:inline distT="0" distB="0" distL="0" distR="0" wp14:anchorId="23AA0CC3" wp14:editId="4FEF8C19">
              <wp:extent cx="5731510" cy="365125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31510" cy="3651250"/>
                      </a:xfrm>
                      <a:prstGeom prst="rect">
                        <a:avLst/>
                      </a:prstGeom>
                    </pic:spPr>
                  </pic:pic>
                </a:graphicData>
              </a:graphic>
            </wp:inline>
          </w:drawing>
        </w:r>
      </w:ins>
    </w:p>
    <w:p w14:paraId="761C01FD" w14:textId="7EBBA809" w:rsidR="00290D39" w:rsidRDefault="00290D39" w:rsidP="00290D39">
      <w:pPr>
        <w:bidi/>
        <w:spacing w:after="0" w:line="276" w:lineRule="auto"/>
        <w:rPr>
          <w:ins w:id="4041" w:author="Microsoft account" w:date="2025-10-11T11:09:00Z"/>
          <w:rFonts w:cs="Calibri"/>
          <w:sz w:val="28"/>
          <w:szCs w:val="28"/>
          <w:rtl/>
          <w:lang w:bidi="fa-IR"/>
        </w:rPr>
        <w:pPrChange w:id="4042" w:author="Microsoft account" w:date="2025-10-11T11:04:00Z">
          <w:pPr>
            <w:bidi/>
            <w:spacing w:after="0" w:line="276" w:lineRule="auto"/>
            <w:jc w:val="both"/>
          </w:pPr>
        </w:pPrChange>
      </w:pPr>
      <w:ins w:id="4043" w:author="Microsoft account" w:date="2025-10-11T11:04:00Z">
        <w:r>
          <w:rPr>
            <w:rFonts w:cs="Calibri" w:hint="cs"/>
            <w:sz w:val="28"/>
            <w:szCs w:val="28"/>
            <w:rtl/>
            <w:lang w:bidi="fa-IR"/>
          </w:rPr>
          <w:t xml:space="preserve">دوره خیلی جالب اینارو توضیح داد، که اگر اولش یک بود، داره میگه صبر کن همه چی ردیفه ولی صبر کن. اگر اولش 2 بود، یعنی اینکه همه چی ردیفه اطلاعات هم باید الان دستت باشه. اگر اولش 3 بود، یعنی اینکه برو پِی کارت این چیزی که میخوای اجازه دسترسیشو نداری. اگر اولش 4 بود اینه که </w:t>
        </w:r>
      </w:ins>
      <w:ins w:id="4044" w:author="Microsoft account" w:date="2025-10-11T11:05:00Z">
        <w:r w:rsidR="005312E0">
          <w:rPr>
            <w:rFonts w:cs="Calibri" w:hint="cs"/>
            <w:sz w:val="28"/>
            <w:szCs w:val="28"/>
            <w:rtl/>
            <w:lang w:bidi="fa-IR"/>
          </w:rPr>
          <w:t>اشتباهه درخواستت یا یه همچین چیزی</w:t>
        </w:r>
      </w:ins>
      <w:ins w:id="4045" w:author="Microsoft account" w:date="2025-10-11T11:06:00Z">
        <w:r w:rsidR="005312E0">
          <w:rPr>
            <w:rFonts w:cs="Calibri" w:hint="cs"/>
            <w:sz w:val="28"/>
            <w:szCs w:val="28"/>
            <w:rtl/>
            <w:lang w:bidi="fa-IR"/>
          </w:rPr>
          <w:t xml:space="preserve"> یا اینکه حساب نیستی و به صورت کلی تویی که داری درخواست رو میدی یه مشکلی داری</w:t>
        </w:r>
      </w:ins>
      <w:ins w:id="4046" w:author="Microsoft account" w:date="2025-10-11T11:05:00Z">
        <w:r w:rsidR="005312E0">
          <w:rPr>
            <w:rFonts w:cs="Calibri" w:hint="cs"/>
            <w:sz w:val="28"/>
            <w:szCs w:val="28"/>
            <w:rtl/>
            <w:lang w:bidi="fa-IR"/>
          </w:rPr>
          <w:t xml:space="preserve"> ، اگر اولش 5 بود به این معنیه که سرور مشکلی براش پیش اومده و مشکل از اونجاست . </w:t>
        </w:r>
      </w:ins>
    </w:p>
    <w:p w14:paraId="002A4E38" w14:textId="77777777" w:rsidR="005312E0" w:rsidRDefault="005312E0" w:rsidP="005312E0">
      <w:pPr>
        <w:bidi/>
        <w:spacing w:after="0" w:line="276" w:lineRule="auto"/>
        <w:rPr>
          <w:ins w:id="4047" w:author="Microsoft account" w:date="2025-10-11T11:09:00Z"/>
          <w:rFonts w:cs="Calibri"/>
          <w:sz w:val="28"/>
          <w:szCs w:val="28"/>
          <w:rtl/>
          <w:lang w:bidi="fa-IR"/>
        </w:rPr>
        <w:pPrChange w:id="4048" w:author="Microsoft account" w:date="2025-10-11T11:09:00Z">
          <w:pPr>
            <w:bidi/>
            <w:spacing w:after="0" w:line="276" w:lineRule="auto"/>
            <w:jc w:val="both"/>
          </w:pPr>
        </w:pPrChange>
      </w:pPr>
    </w:p>
    <w:p w14:paraId="72077203" w14:textId="35B1DA81" w:rsidR="005312E0" w:rsidRDefault="005312E0" w:rsidP="005312E0">
      <w:pPr>
        <w:bidi/>
        <w:spacing w:after="0" w:line="276" w:lineRule="auto"/>
        <w:rPr>
          <w:ins w:id="4049" w:author="Microsoft account" w:date="2025-10-11T10:56:00Z"/>
          <w:rFonts w:cs="Calibri" w:hint="cs"/>
          <w:sz w:val="28"/>
          <w:szCs w:val="28"/>
          <w:rtl/>
          <w:lang w:bidi="fa-IR"/>
        </w:rPr>
        <w:pPrChange w:id="4050" w:author="Microsoft account" w:date="2025-10-11T11:09:00Z">
          <w:pPr>
            <w:bidi/>
            <w:spacing w:after="0" w:line="276" w:lineRule="auto"/>
            <w:jc w:val="both"/>
          </w:pPr>
        </w:pPrChange>
      </w:pPr>
      <w:ins w:id="4051" w:author="Microsoft account" w:date="2025-10-11T11:09:00Z">
        <w:r>
          <w:rPr>
            <w:rFonts w:cs="Calibri" w:hint="cs"/>
            <w:sz w:val="28"/>
            <w:szCs w:val="28"/>
            <w:rtl/>
            <w:lang w:bidi="fa-IR"/>
          </w:rPr>
          <w:t xml:space="preserve">به صورت کلی لیست تمامی </w:t>
        </w:r>
        <w:r>
          <w:rPr>
            <w:rFonts w:cs="Calibri"/>
            <w:sz w:val="28"/>
            <w:szCs w:val="28"/>
            <w:lang w:bidi="fa-IR"/>
          </w:rPr>
          <w:t>HTTP Response code</w:t>
        </w:r>
        <w:r>
          <w:rPr>
            <w:rFonts w:cs="Calibri" w:hint="cs"/>
            <w:sz w:val="28"/>
            <w:szCs w:val="28"/>
            <w:rtl/>
            <w:lang w:bidi="fa-IR"/>
          </w:rPr>
          <w:t xml:space="preserve"> رو میتونیم توی </w:t>
        </w:r>
      </w:ins>
      <w:ins w:id="4052" w:author="Microsoft account" w:date="2025-10-11T11:10:00Z">
        <w:r w:rsidR="00190D80">
          <w:rPr>
            <w:rFonts w:cs="Calibri"/>
            <w:sz w:val="28"/>
            <w:szCs w:val="28"/>
            <w:lang w:bidi="fa-IR"/>
          </w:rPr>
          <w:fldChar w:fldCharType="begin"/>
        </w:r>
        <w:r w:rsidR="00190D80">
          <w:rPr>
            <w:rFonts w:cs="Calibri"/>
            <w:sz w:val="28"/>
            <w:szCs w:val="28"/>
            <w:lang w:bidi="fa-IR"/>
          </w:rPr>
          <w:instrText xml:space="preserve"> HYPERLINK "httpstatuses.com" </w:instrText>
        </w:r>
        <w:r w:rsidR="00190D80">
          <w:rPr>
            <w:rFonts w:cs="Calibri"/>
            <w:sz w:val="28"/>
            <w:szCs w:val="28"/>
            <w:lang w:bidi="fa-IR"/>
          </w:rPr>
        </w:r>
        <w:r w:rsidR="00190D80">
          <w:rPr>
            <w:rFonts w:cs="Calibri"/>
            <w:sz w:val="28"/>
            <w:szCs w:val="28"/>
            <w:lang w:bidi="fa-IR"/>
          </w:rPr>
          <w:fldChar w:fldCharType="separate"/>
        </w:r>
        <w:r w:rsidRPr="00190D80">
          <w:rPr>
            <w:rStyle w:val="Hyperlink"/>
            <w:rFonts w:cs="Calibri"/>
            <w:sz w:val="28"/>
            <w:szCs w:val="28"/>
            <w:lang w:bidi="fa-IR"/>
          </w:rPr>
          <w:t>Link</w:t>
        </w:r>
        <w:r w:rsidR="00190D80">
          <w:rPr>
            <w:rFonts w:cs="Calibri"/>
            <w:sz w:val="28"/>
            <w:szCs w:val="28"/>
            <w:lang w:bidi="fa-IR"/>
          </w:rPr>
          <w:fldChar w:fldCharType="end"/>
        </w:r>
      </w:ins>
      <w:ins w:id="4053" w:author="Microsoft account" w:date="2025-10-11T11:09:00Z">
        <w:r>
          <w:rPr>
            <w:rFonts w:cs="Calibri" w:hint="cs"/>
            <w:sz w:val="28"/>
            <w:szCs w:val="28"/>
            <w:rtl/>
            <w:lang w:bidi="fa-IR"/>
          </w:rPr>
          <w:t xml:space="preserve"> پیدا کنیم </w:t>
        </w:r>
        <w:r w:rsidR="00190D80">
          <w:rPr>
            <w:rFonts w:cs="Calibri" w:hint="cs"/>
            <w:sz w:val="28"/>
            <w:szCs w:val="28"/>
            <w:rtl/>
            <w:lang w:bidi="fa-IR"/>
          </w:rPr>
          <w:t>.</w:t>
        </w:r>
      </w:ins>
    </w:p>
    <w:p w14:paraId="51746DF7" w14:textId="77777777" w:rsidR="00C47F0D" w:rsidRDefault="00C47F0D" w:rsidP="00C47F0D">
      <w:pPr>
        <w:bidi/>
        <w:spacing w:after="0" w:line="276" w:lineRule="auto"/>
        <w:rPr>
          <w:ins w:id="4054" w:author="Microsoft account" w:date="2025-10-11T11:10:00Z"/>
          <w:rFonts w:cs="Calibri"/>
          <w:sz w:val="28"/>
          <w:szCs w:val="28"/>
          <w:lang w:bidi="fa-IR"/>
        </w:rPr>
        <w:pPrChange w:id="4055" w:author="Microsoft account" w:date="2025-10-11T10:56:00Z">
          <w:pPr>
            <w:bidi/>
            <w:spacing w:after="0" w:line="276" w:lineRule="auto"/>
            <w:jc w:val="both"/>
          </w:pPr>
        </w:pPrChange>
      </w:pPr>
    </w:p>
    <w:p w14:paraId="3C5B18C9" w14:textId="614F62B0" w:rsidR="005811D8" w:rsidRDefault="005811D8" w:rsidP="005811D8">
      <w:pPr>
        <w:bidi/>
        <w:spacing w:after="0" w:line="276" w:lineRule="auto"/>
        <w:rPr>
          <w:ins w:id="4056" w:author="Microsoft account" w:date="2025-10-11T11:13:00Z"/>
          <w:rFonts w:cs="Calibri"/>
          <w:sz w:val="28"/>
          <w:szCs w:val="28"/>
          <w:rtl/>
          <w:lang w:bidi="fa-IR"/>
        </w:rPr>
        <w:pPrChange w:id="4057" w:author="Microsoft account" w:date="2025-10-11T11:10:00Z">
          <w:pPr>
            <w:bidi/>
            <w:spacing w:after="0" w:line="276" w:lineRule="auto"/>
            <w:jc w:val="both"/>
          </w:pPr>
        </w:pPrChange>
      </w:pPr>
      <w:ins w:id="4058" w:author="Microsoft account" w:date="2025-10-11T11:11:00Z">
        <w:r>
          <w:rPr>
            <w:rFonts w:cs="Calibri" w:hint="cs"/>
            <w:sz w:val="28"/>
            <w:szCs w:val="28"/>
            <w:rtl/>
            <w:lang w:bidi="fa-IR"/>
          </w:rPr>
          <w:t xml:space="preserve">-داشت برسی میکرد که اگر ما کد </w:t>
        </w:r>
        <w:r>
          <w:rPr>
            <w:rFonts w:cs="Calibri"/>
            <w:sz w:val="28"/>
            <w:szCs w:val="28"/>
            <w:lang w:bidi="fa-IR"/>
          </w:rPr>
          <w:t>response</w:t>
        </w:r>
      </w:ins>
      <w:ins w:id="4059" w:author="Microsoft account" w:date="2025-10-11T11:12:00Z">
        <w:r>
          <w:rPr>
            <w:rFonts w:cs="Calibri" w:hint="cs"/>
            <w:sz w:val="28"/>
            <w:szCs w:val="28"/>
            <w:rtl/>
            <w:lang w:bidi="fa-IR"/>
          </w:rPr>
          <w:t xml:space="preserve"> داشتیم که 200 بود که قضیه اوکیه، اما اگر این نبود چی؟ یکی دوتا </w:t>
        </w:r>
        <w:r>
          <w:rPr>
            <w:rFonts w:cs="Calibri"/>
            <w:sz w:val="28"/>
            <w:szCs w:val="28"/>
            <w:lang w:bidi="fa-IR"/>
          </w:rPr>
          <w:t>exception</w:t>
        </w:r>
        <w:r>
          <w:rPr>
            <w:rFonts w:cs="Calibri" w:hint="cs"/>
            <w:sz w:val="28"/>
            <w:szCs w:val="28"/>
            <w:rtl/>
            <w:lang w:bidi="fa-IR"/>
          </w:rPr>
          <w:t xml:space="preserve"> رو </w:t>
        </w:r>
        <w:r>
          <w:rPr>
            <w:rFonts w:cs="Calibri"/>
            <w:sz w:val="28"/>
            <w:szCs w:val="28"/>
            <w:lang w:bidi="fa-IR"/>
          </w:rPr>
          <w:t>raise</w:t>
        </w:r>
        <w:r>
          <w:rPr>
            <w:rFonts w:cs="Calibri" w:hint="cs"/>
            <w:sz w:val="28"/>
            <w:szCs w:val="28"/>
            <w:rtl/>
            <w:lang w:bidi="fa-IR"/>
          </w:rPr>
          <w:t xml:space="preserve"> کرد و بعد توی لینک نشونمون داد که چقدر میزان این </w:t>
        </w:r>
        <w:r>
          <w:rPr>
            <w:rFonts w:cs="Calibri"/>
            <w:sz w:val="28"/>
            <w:szCs w:val="28"/>
            <w:lang w:bidi="fa-IR"/>
          </w:rPr>
          <w:t>respsonse code</w:t>
        </w:r>
        <w:r>
          <w:rPr>
            <w:rFonts w:cs="Calibri" w:hint="cs"/>
            <w:sz w:val="28"/>
            <w:szCs w:val="28"/>
            <w:rtl/>
            <w:lang w:bidi="fa-IR"/>
          </w:rPr>
          <w:t xml:space="preserve"> ها میتونه زیاد باشه، بعد گفت واسه هرکدوم منطقی نیست بخوایم کد بزنیم خودمون. و سپس به این اشاره کرد که خودِ </w:t>
        </w:r>
        <w:r>
          <w:rPr>
            <w:rFonts w:cs="Calibri"/>
            <w:sz w:val="28"/>
            <w:szCs w:val="28"/>
            <w:lang w:bidi="fa-IR"/>
          </w:rPr>
          <w:t>Requests</w:t>
        </w:r>
      </w:ins>
      <w:ins w:id="4060" w:author="Microsoft account" w:date="2025-10-11T11:13:00Z">
        <w:r>
          <w:rPr>
            <w:rFonts w:cs="Calibri" w:hint="cs"/>
            <w:sz w:val="28"/>
            <w:szCs w:val="28"/>
            <w:rtl/>
            <w:lang w:bidi="fa-IR"/>
          </w:rPr>
          <w:t xml:space="preserve"> دارای این قابلیت هست. </w:t>
        </w:r>
      </w:ins>
    </w:p>
    <w:p w14:paraId="3D89E3BD" w14:textId="1A00866B" w:rsidR="005811D8" w:rsidRDefault="005811D8" w:rsidP="005811D8">
      <w:pPr>
        <w:bidi/>
        <w:spacing w:after="0" w:line="276" w:lineRule="auto"/>
        <w:rPr>
          <w:ins w:id="4061" w:author="Microsoft account" w:date="2025-10-11T11:13:00Z"/>
          <w:rFonts w:cs="Calibri"/>
          <w:sz w:val="28"/>
          <w:szCs w:val="28"/>
          <w:rtl/>
          <w:lang w:bidi="fa-IR"/>
        </w:rPr>
        <w:pPrChange w:id="4062" w:author="Microsoft account" w:date="2025-10-11T11:13:00Z">
          <w:pPr>
            <w:bidi/>
            <w:spacing w:after="0" w:line="276" w:lineRule="auto"/>
            <w:jc w:val="both"/>
          </w:pPr>
        </w:pPrChange>
      </w:pPr>
      <w:ins w:id="4063" w:author="Microsoft account" w:date="2025-10-11T11:13:00Z">
        <w:r w:rsidRPr="005811D8">
          <w:rPr>
            <w:rFonts w:cs="Calibri"/>
            <w:sz w:val="28"/>
            <w:szCs w:val="28"/>
            <w:rtl/>
            <w:lang w:bidi="fa-IR"/>
          </w:rPr>
          <w:drawing>
            <wp:inline distT="0" distB="0" distL="0" distR="0" wp14:anchorId="213174B0" wp14:editId="4C8AA2B3">
              <wp:extent cx="5731510" cy="81407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31510" cy="814070"/>
                      </a:xfrm>
                      <a:prstGeom prst="rect">
                        <a:avLst/>
                      </a:prstGeom>
                    </pic:spPr>
                  </pic:pic>
                </a:graphicData>
              </a:graphic>
            </wp:inline>
          </w:drawing>
        </w:r>
      </w:ins>
    </w:p>
    <w:p w14:paraId="7D909998" w14:textId="05D0624C" w:rsidR="005811D8" w:rsidRDefault="005811D8" w:rsidP="005811D8">
      <w:pPr>
        <w:bidi/>
        <w:spacing w:after="0" w:line="276" w:lineRule="auto"/>
        <w:rPr>
          <w:ins w:id="4064" w:author="Microsoft account" w:date="2025-10-11T11:14:00Z"/>
          <w:rFonts w:cs="Calibri" w:hint="cs"/>
          <w:sz w:val="28"/>
          <w:szCs w:val="28"/>
          <w:rtl/>
          <w:lang w:bidi="fa-IR"/>
        </w:rPr>
        <w:pPrChange w:id="4065" w:author="Microsoft account" w:date="2025-10-11T11:13:00Z">
          <w:pPr>
            <w:bidi/>
            <w:spacing w:after="0" w:line="276" w:lineRule="auto"/>
            <w:jc w:val="both"/>
          </w:pPr>
        </w:pPrChange>
      </w:pPr>
      <w:ins w:id="4066" w:author="Microsoft account" w:date="2025-10-11T11:13:00Z">
        <w:r>
          <w:rPr>
            <w:rFonts w:cs="Calibri" w:hint="cs"/>
            <w:sz w:val="28"/>
            <w:szCs w:val="28"/>
            <w:rtl/>
            <w:lang w:bidi="fa-IR"/>
          </w:rPr>
          <w:t xml:space="preserve">که با </w:t>
        </w:r>
      </w:ins>
      <w:ins w:id="4067" w:author="Microsoft account" w:date="2025-10-11T11:14:00Z">
        <w:r w:rsidR="00903B07">
          <w:rPr>
            <w:rFonts w:cs="Calibri"/>
            <w:sz w:val="28"/>
            <w:szCs w:val="28"/>
            <w:lang w:bidi="fa-IR"/>
          </w:rPr>
          <w:t>response.raise_for_status()</w:t>
        </w:r>
        <w:r w:rsidR="00903B07">
          <w:rPr>
            <w:rFonts w:cs="Calibri" w:hint="cs"/>
            <w:sz w:val="28"/>
            <w:szCs w:val="28"/>
            <w:rtl/>
            <w:lang w:bidi="fa-IR"/>
          </w:rPr>
          <w:t xml:space="preserve"> اگر </w:t>
        </w:r>
        <w:r w:rsidR="00903B07">
          <w:rPr>
            <w:rFonts w:cs="Calibri"/>
            <w:sz w:val="28"/>
            <w:szCs w:val="28"/>
            <w:lang w:bidi="fa-IR"/>
          </w:rPr>
          <w:t>response code</w:t>
        </w:r>
        <w:r w:rsidR="00903B07">
          <w:rPr>
            <w:rFonts w:cs="Calibri" w:hint="cs"/>
            <w:sz w:val="28"/>
            <w:szCs w:val="28"/>
            <w:rtl/>
            <w:lang w:bidi="fa-IR"/>
          </w:rPr>
          <w:t xml:space="preserve"> ای بگیریم که بیان گر ارور باشه (که یعنی </w:t>
        </w:r>
        <w:r w:rsidR="00903B07">
          <w:rPr>
            <w:rFonts w:cs="Calibri"/>
            <w:sz w:val="28"/>
            <w:szCs w:val="28"/>
            <w:lang w:bidi="fa-IR"/>
          </w:rPr>
          <w:t>2XX</w:t>
        </w:r>
        <w:r w:rsidR="00903B07">
          <w:rPr>
            <w:rFonts w:cs="Calibri" w:hint="cs"/>
            <w:sz w:val="28"/>
            <w:szCs w:val="28"/>
            <w:rtl/>
            <w:lang w:bidi="fa-IR"/>
          </w:rPr>
          <w:t xml:space="preserve"> نیست) این خودش پیدا میکنه چه </w:t>
        </w:r>
        <w:r w:rsidR="00903B07">
          <w:rPr>
            <w:rFonts w:cs="Calibri"/>
            <w:sz w:val="28"/>
            <w:szCs w:val="28"/>
            <w:lang w:bidi="fa-IR"/>
          </w:rPr>
          <w:t>raise exception</w:t>
        </w:r>
        <w:r w:rsidR="00903B07">
          <w:rPr>
            <w:rFonts w:cs="Calibri" w:hint="cs"/>
            <w:sz w:val="28"/>
            <w:szCs w:val="28"/>
            <w:rtl/>
            <w:lang w:bidi="fa-IR"/>
          </w:rPr>
          <w:t xml:space="preserve"> ای بده و کار رو راحت کرده. </w:t>
        </w:r>
      </w:ins>
    </w:p>
    <w:p w14:paraId="528650A3" w14:textId="77777777" w:rsidR="00903B07" w:rsidRDefault="00903B07" w:rsidP="00903B07">
      <w:pPr>
        <w:bidi/>
        <w:spacing w:after="0" w:line="276" w:lineRule="auto"/>
        <w:rPr>
          <w:ins w:id="4068" w:author="Microsoft account" w:date="2025-10-11T11:14:00Z"/>
          <w:rFonts w:cs="Calibri"/>
          <w:sz w:val="28"/>
          <w:szCs w:val="28"/>
          <w:rtl/>
          <w:lang w:bidi="fa-IR"/>
        </w:rPr>
        <w:pPrChange w:id="4069" w:author="Microsoft account" w:date="2025-10-11T11:14:00Z">
          <w:pPr>
            <w:bidi/>
            <w:spacing w:after="0" w:line="276" w:lineRule="auto"/>
            <w:jc w:val="both"/>
          </w:pPr>
        </w:pPrChange>
      </w:pPr>
    </w:p>
    <w:p w14:paraId="2657B25C" w14:textId="6CAFB7C9" w:rsidR="00903B07" w:rsidRDefault="00903B07" w:rsidP="00903B07">
      <w:pPr>
        <w:bidi/>
        <w:spacing w:after="0" w:line="276" w:lineRule="auto"/>
        <w:rPr>
          <w:ins w:id="4070" w:author="Microsoft account" w:date="2025-10-11T11:18:00Z"/>
          <w:rFonts w:cs="Calibri" w:hint="cs"/>
          <w:sz w:val="28"/>
          <w:szCs w:val="28"/>
          <w:rtl/>
          <w:lang w:bidi="fa-IR"/>
        </w:rPr>
        <w:pPrChange w:id="4071" w:author="Microsoft account" w:date="2025-10-11T11:14:00Z">
          <w:pPr>
            <w:bidi/>
            <w:spacing w:after="0" w:line="276" w:lineRule="auto"/>
            <w:jc w:val="both"/>
          </w:pPr>
        </w:pPrChange>
      </w:pPr>
      <w:ins w:id="4072" w:author="Microsoft account" w:date="2025-10-11T11:14:00Z">
        <w:r>
          <w:rPr>
            <w:rFonts w:cs="Calibri" w:hint="cs"/>
            <w:sz w:val="28"/>
            <w:szCs w:val="28"/>
            <w:rtl/>
            <w:lang w:bidi="fa-IR"/>
          </w:rPr>
          <w:lastRenderedPageBreak/>
          <w:t>-</w:t>
        </w:r>
      </w:ins>
      <w:ins w:id="4073" w:author="Microsoft account" w:date="2025-10-11T11:18:00Z">
        <w:r>
          <w:rPr>
            <w:rFonts w:cs="Calibri" w:hint="cs"/>
            <w:sz w:val="28"/>
            <w:szCs w:val="28"/>
            <w:rtl/>
            <w:lang w:bidi="fa-IR"/>
          </w:rPr>
          <w:t xml:space="preserve">حالا اینا رو بیخیال، برگردیم سر اصل ماجرا، از این </w:t>
        </w:r>
        <w:r>
          <w:rPr>
            <w:rFonts w:cs="Calibri"/>
            <w:sz w:val="28"/>
            <w:szCs w:val="28"/>
            <w:lang w:bidi="fa-IR"/>
          </w:rPr>
          <w:t>get()</w:t>
        </w:r>
        <w:r>
          <w:rPr>
            <w:rFonts w:cs="Calibri" w:hint="cs"/>
            <w:sz w:val="28"/>
            <w:szCs w:val="28"/>
            <w:rtl/>
            <w:lang w:bidi="fa-IR"/>
          </w:rPr>
          <w:t xml:space="preserve"> ما چطوری دیتا رو بگیریم؟ مثل اینکه باید از یه </w:t>
        </w:r>
        <w:r>
          <w:rPr>
            <w:rFonts w:cs="Calibri"/>
            <w:sz w:val="28"/>
            <w:szCs w:val="28"/>
            <w:lang w:bidi="fa-IR"/>
          </w:rPr>
          <w:t>method</w:t>
        </w:r>
        <w:r>
          <w:rPr>
            <w:rFonts w:cs="Calibri" w:hint="cs"/>
            <w:sz w:val="28"/>
            <w:szCs w:val="28"/>
            <w:rtl/>
            <w:lang w:bidi="fa-IR"/>
          </w:rPr>
          <w:t xml:space="preserve"> استفاده کنیم به نام </w:t>
        </w:r>
        <w:r>
          <w:rPr>
            <w:rFonts w:cs="Calibri"/>
            <w:sz w:val="28"/>
            <w:szCs w:val="28"/>
            <w:lang w:bidi="fa-IR"/>
          </w:rPr>
          <w:t>.json()</w:t>
        </w:r>
        <w:r>
          <w:rPr>
            <w:rFonts w:cs="Calibri" w:hint="cs"/>
            <w:sz w:val="28"/>
            <w:szCs w:val="28"/>
            <w:rtl/>
            <w:lang w:bidi="fa-IR"/>
          </w:rPr>
          <w:t xml:space="preserve"> که دیتا رو </w:t>
        </w:r>
        <w:r>
          <w:rPr>
            <w:rFonts w:cs="Calibri"/>
            <w:sz w:val="28"/>
            <w:szCs w:val="28"/>
            <w:lang w:bidi="fa-IR"/>
          </w:rPr>
          <w:t>return</w:t>
        </w:r>
        <w:r>
          <w:rPr>
            <w:rFonts w:cs="Calibri" w:hint="cs"/>
            <w:sz w:val="28"/>
            <w:szCs w:val="28"/>
            <w:rtl/>
            <w:lang w:bidi="fa-IR"/>
          </w:rPr>
          <w:t xml:space="preserve"> میکنه از اون </w:t>
        </w:r>
        <w:r>
          <w:rPr>
            <w:rFonts w:cs="Calibri"/>
            <w:sz w:val="28"/>
            <w:szCs w:val="28"/>
            <w:lang w:bidi="fa-IR"/>
          </w:rPr>
          <w:t>response</w:t>
        </w:r>
        <w:r>
          <w:rPr>
            <w:rFonts w:cs="Calibri" w:hint="cs"/>
            <w:sz w:val="28"/>
            <w:szCs w:val="28"/>
            <w:rtl/>
            <w:lang w:bidi="fa-IR"/>
          </w:rPr>
          <w:t xml:space="preserve"> . بعدش هم که دیگه میدونیم. </w:t>
        </w:r>
      </w:ins>
    </w:p>
    <w:p w14:paraId="2C2A7895" w14:textId="77777777" w:rsidR="00903B07" w:rsidRDefault="00903B07" w:rsidP="00903B07">
      <w:pPr>
        <w:bidi/>
        <w:spacing w:after="0" w:line="276" w:lineRule="auto"/>
        <w:rPr>
          <w:ins w:id="4074" w:author="Microsoft account" w:date="2025-10-11T11:19:00Z"/>
          <w:rFonts w:cs="Calibri"/>
          <w:sz w:val="28"/>
          <w:szCs w:val="28"/>
          <w:rtl/>
          <w:lang w:bidi="fa-IR"/>
        </w:rPr>
        <w:pPrChange w:id="4075" w:author="Microsoft account" w:date="2025-10-11T11:19:00Z">
          <w:pPr>
            <w:bidi/>
            <w:spacing w:after="0" w:line="276" w:lineRule="auto"/>
            <w:jc w:val="both"/>
          </w:pPr>
        </w:pPrChange>
      </w:pPr>
    </w:p>
    <w:p w14:paraId="7460A898" w14:textId="7C6AD4E8" w:rsidR="00903B07" w:rsidRPr="00F71556" w:rsidRDefault="00903B07" w:rsidP="00903B07">
      <w:pPr>
        <w:bidi/>
        <w:spacing w:after="0" w:line="276" w:lineRule="auto"/>
        <w:rPr>
          <w:ins w:id="4076" w:author="Microsoft account" w:date="2025-10-11T10:07:00Z"/>
          <w:rFonts w:cs="Calibri"/>
          <w:sz w:val="28"/>
          <w:szCs w:val="28"/>
          <w:lang w:bidi="fa-IR"/>
          <w:rPrChange w:id="4077" w:author="Microsoft account" w:date="2025-10-11T10:37:00Z">
            <w:rPr>
              <w:ins w:id="4078" w:author="Microsoft account" w:date="2025-10-11T10:07:00Z"/>
              <w:rFonts w:hint="cs"/>
              <w:rtl/>
              <w:lang w:bidi="fa-IR"/>
            </w:rPr>
          </w:rPrChange>
        </w:rPr>
        <w:pPrChange w:id="4079" w:author="Microsoft account" w:date="2025-10-11T11:19:00Z">
          <w:pPr>
            <w:bidi/>
            <w:spacing w:after="0" w:line="276" w:lineRule="auto"/>
            <w:jc w:val="both"/>
          </w:pPr>
        </w:pPrChange>
      </w:pPr>
      <w:ins w:id="4080" w:author="Microsoft account" w:date="2025-10-11T11:19:00Z">
        <w:r>
          <w:rPr>
            <w:rFonts w:cs="Calibri" w:hint="cs"/>
            <w:sz w:val="28"/>
            <w:szCs w:val="28"/>
            <w:rtl/>
            <w:lang w:bidi="fa-IR"/>
          </w:rPr>
          <w:t xml:space="preserve">-حالا این </w:t>
        </w:r>
        <w:r>
          <w:rPr>
            <w:rFonts w:cs="Calibri"/>
            <w:sz w:val="28"/>
            <w:szCs w:val="28"/>
            <w:lang w:bidi="fa-IR"/>
          </w:rPr>
          <w:t>API</w:t>
        </w:r>
        <w:r>
          <w:rPr>
            <w:rFonts w:cs="Calibri" w:hint="cs"/>
            <w:sz w:val="28"/>
            <w:szCs w:val="28"/>
            <w:rtl/>
            <w:lang w:bidi="fa-IR"/>
          </w:rPr>
          <w:t xml:space="preserve"> که داریم استفاده میکنیم </w:t>
        </w:r>
        <w:r>
          <w:rPr>
            <w:rFonts w:cs="Calibri"/>
            <w:sz w:val="28"/>
            <w:szCs w:val="28"/>
            <w:lang w:bidi="fa-IR"/>
          </w:rPr>
          <w:t>Longitude and Latitude</w:t>
        </w:r>
        <w:r>
          <w:rPr>
            <w:rFonts w:cs="Calibri" w:hint="cs"/>
            <w:sz w:val="28"/>
            <w:szCs w:val="28"/>
            <w:rtl/>
            <w:lang w:bidi="fa-IR"/>
          </w:rPr>
          <w:t xml:space="preserve"> رو میده که طول و عرض جغرافیایی معنی میده</w:t>
        </w:r>
      </w:ins>
      <w:ins w:id="4081" w:author="Microsoft account" w:date="2025-10-11T11:20:00Z">
        <w:r>
          <w:rPr>
            <w:rFonts w:cs="Calibri" w:hint="cs"/>
            <w:sz w:val="28"/>
            <w:szCs w:val="28"/>
            <w:rtl/>
            <w:lang w:bidi="fa-IR"/>
          </w:rPr>
          <w:t xml:space="preserve">، این رو چطوری بفهمیم الان کجای دنیا منظورشه، واسه اینم سایت داریم ها ها </w:t>
        </w:r>
        <w:r>
          <w:rPr>
            <w:rFonts w:cs="Calibri"/>
            <w:sz w:val="28"/>
            <w:szCs w:val="28"/>
            <w:lang w:bidi="fa-IR"/>
          </w:rPr>
          <w:fldChar w:fldCharType="begin"/>
        </w:r>
      </w:ins>
      <w:ins w:id="4082" w:author="Microsoft account" w:date="2025-10-11T11:21:00Z">
        <w:r w:rsidR="00C37964">
          <w:rPr>
            <w:rFonts w:cs="Calibri"/>
            <w:sz w:val="28"/>
            <w:szCs w:val="28"/>
            <w:lang w:bidi="fa-IR"/>
          </w:rPr>
          <w:instrText>HYPERLINK "https://latlong.net"</w:instrText>
        </w:r>
        <w:r w:rsidR="00C37964">
          <w:rPr>
            <w:rFonts w:cs="Calibri"/>
            <w:sz w:val="28"/>
            <w:szCs w:val="28"/>
            <w:lang w:bidi="fa-IR"/>
          </w:rPr>
        </w:r>
      </w:ins>
      <w:ins w:id="4083" w:author="Microsoft account" w:date="2025-10-11T11:20:00Z">
        <w:r>
          <w:rPr>
            <w:rFonts w:cs="Calibri"/>
            <w:sz w:val="28"/>
            <w:szCs w:val="28"/>
            <w:lang w:bidi="fa-IR"/>
          </w:rPr>
          <w:fldChar w:fldCharType="separate"/>
        </w:r>
        <w:r w:rsidRPr="00903B07">
          <w:rPr>
            <w:rStyle w:val="Hyperlink"/>
            <w:rFonts w:cs="Calibri"/>
            <w:sz w:val="28"/>
            <w:szCs w:val="28"/>
            <w:lang w:bidi="fa-IR"/>
          </w:rPr>
          <w:t>li</w:t>
        </w:r>
        <w:r w:rsidRPr="00903B07">
          <w:rPr>
            <w:rStyle w:val="Hyperlink"/>
            <w:rFonts w:cs="Calibri"/>
            <w:sz w:val="28"/>
            <w:szCs w:val="28"/>
            <w:lang w:bidi="fa-IR"/>
          </w:rPr>
          <w:t>n</w:t>
        </w:r>
        <w:r w:rsidRPr="00903B07">
          <w:rPr>
            <w:rStyle w:val="Hyperlink"/>
            <w:rFonts w:cs="Calibri"/>
            <w:sz w:val="28"/>
            <w:szCs w:val="28"/>
            <w:lang w:bidi="fa-IR"/>
          </w:rPr>
          <w:t>k</w:t>
        </w:r>
        <w:r>
          <w:rPr>
            <w:rFonts w:cs="Calibri"/>
            <w:sz w:val="28"/>
            <w:szCs w:val="28"/>
            <w:lang w:bidi="fa-IR"/>
          </w:rPr>
          <w:fldChar w:fldCharType="end"/>
        </w:r>
      </w:ins>
    </w:p>
    <w:p w14:paraId="5F2FCAE7" w14:textId="77777777" w:rsidR="004F0175" w:rsidRDefault="004F0175" w:rsidP="004F0175">
      <w:pPr>
        <w:bidi/>
        <w:spacing w:after="0" w:line="276" w:lineRule="auto"/>
        <w:rPr>
          <w:ins w:id="4084" w:author="Microsoft account" w:date="2025-10-11T10:07:00Z"/>
          <w:rFonts w:cs="Calibri"/>
          <w:sz w:val="28"/>
          <w:szCs w:val="28"/>
          <w:rtl/>
          <w:lang w:bidi="fa-IR"/>
        </w:rPr>
        <w:pPrChange w:id="4085" w:author="Microsoft account" w:date="2025-10-11T10:07:00Z">
          <w:pPr>
            <w:bidi/>
            <w:spacing w:after="0" w:line="276" w:lineRule="auto"/>
            <w:jc w:val="both"/>
          </w:pPr>
        </w:pPrChange>
      </w:pPr>
    </w:p>
    <w:p w14:paraId="45AAABC1" w14:textId="144E093F" w:rsidR="004F0175" w:rsidRDefault="004B74E6" w:rsidP="004F0175">
      <w:pPr>
        <w:bidi/>
        <w:spacing w:after="0" w:line="276" w:lineRule="auto"/>
        <w:rPr>
          <w:ins w:id="4086" w:author="Microsoft account" w:date="2025-10-11T10:07:00Z"/>
          <w:rFonts w:cs="Calibri"/>
          <w:sz w:val="28"/>
          <w:szCs w:val="28"/>
          <w:lang w:bidi="fa-IR"/>
        </w:rPr>
        <w:pPrChange w:id="4087" w:author="Microsoft account" w:date="2025-10-11T10:07:00Z">
          <w:pPr>
            <w:bidi/>
            <w:spacing w:after="0" w:line="276" w:lineRule="auto"/>
            <w:jc w:val="both"/>
          </w:pPr>
        </w:pPrChange>
      </w:pPr>
      <w:ins w:id="4088" w:author="Microsoft account" w:date="2025-10-11T12:09:00Z">
        <w:r>
          <w:rPr>
            <w:rFonts w:cs="Calibri" w:hint="cs"/>
            <w:sz w:val="28"/>
            <w:szCs w:val="28"/>
            <w:rtl/>
            <w:lang w:bidi="fa-IR"/>
          </w:rPr>
          <w:t xml:space="preserve">تا </w:t>
        </w:r>
        <w:bookmarkStart w:id="4089" w:name="_GoBack"/>
        <w:r>
          <w:rPr>
            <w:rFonts w:cs="Calibri"/>
            <w:sz w:val="28"/>
            <w:szCs w:val="28"/>
            <w:lang w:bidi="fa-IR"/>
          </w:rPr>
          <w:t>Day033 005 00:002:00</w:t>
        </w:r>
      </w:ins>
      <w:bookmarkEnd w:id="4089"/>
    </w:p>
    <w:p w14:paraId="3F8BEFD1" w14:textId="77777777" w:rsidR="004F0175" w:rsidRDefault="004F0175" w:rsidP="004F0175">
      <w:pPr>
        <w:bidi/>
        <w:spacing w:after="0" w:line="276" w:lineRule="auto"/>
        <w:rPr>
          <w:ins w:id="4090" w:author="Microsoft account" w:date="2025-10-11T10:07:00Z"/>
          <w:rFonts w:cs="Calibri"/>
          <w:sz w:val="28"/>
          <w:szCs w:val="28"/>
          <w:rtl/>
          <w:lang w:bidi="fa-IR"/>
        </w:rPr>
        <w:pPrChange w:id="4091" w:author="Microsoft account" w:date="2025-10-11T10:07:00Z">
          <w:pPr>
            <w:bidi/>
            <w:spacing w:after="0" w:line="276" w:lineRule="auto"/>
            <w:jc w:val="both"/>
          </w:pPr>
        </w:pPrChange>
      </w:pPr>
    </w:p>
    <w:p w14:paraId="767C038F" w14:textId="77777777" w:rsidR="004F0175" w:rsidRDefault="004F0175" w:rsidP="004F0175">
      <w:pPr>
        <w:bidi/>
        <w:spacing w:after="0" w:line="276" w:lineRule="auto"/>
        <w:rPr>
          <w:ins w:id="4092" w:author="Microsoft account" w:date="2025-10-11T10:07:00Z"/>
          <w:rFonts w:cs="Calibri"/>
          <w:sz w:val="28"/>
          <w:szCs w:val="28"/>
          <w:rtl/>
          <w:lang w:bidi="fa-IR"/>
        </w:rPr>
        <w:pPrChange w:id="4093" w:author="Microsoft account" w:date="2025-10-11T10:07:00Z">
          <w:pPr>
            <w:bidi/>
            <w:spacing w:after="0" w:line="276" w:lineRule="auto"/>
            <w:jc w:val="both"/>
          </w:pPr>
        </w:pPrChange>
      </w:pPr>
    </w:p>
    <w:p w14:paraId="0EA16E9A" w14:textId="621CC1EA" w:rsidR="004F0175" w:rsidRDefault="004F0175">
      <w:pPr>
        <w:spacing w:after="0" w:line="240" w:lineRule="auto"/>
        <w:rPr>
          <w:ins w:id="4094" w:author="Microsoft account" w:date="2025-10-11T10:07:00Z"/>
          <w:rFonts w:cs="Calibri"/>
          <w:sz w:val="28"/>
          <w:szCs w:val="28"/>
          <w:rtl/>
          <w:lang w:bidi="fa-IR"/>
        </w:rPr>
      </w:pPr>
      <w:ins w:id="4095" w:author="Microsoft account" w:date="2025-10-11T10:07:00Z">
        <w:r>
          <w:rPr>
            <w:rFonts w:cs="Calibri"/>
            <w:sz w:val="28"/>
            <w:szCs w:val="28"/>
            <w:rtl/>
            <w:lang w:bidi="fa-IR"/>
          </w:rPr>
          <w:br w:type="page"/>
        </w:r>
      </w:ins>
    </w:p>
    <w:p w14:paraId="04482227" w14:textId="77777777" w:rsidR="004F0175" w:rsidRDefault="004F0175" w:rsidP="004F0175">
      <w:pPr>
        <w:bidi/>
        <w:spacing w:after="0" w:line="276" w:lineRule="auto"/>
        <w:rPr>
          <w:ins w:id="4096" w:author="Microsoft account" w:date="2025-09-23T10:48:00Z"/>
          <w:rFonts w:cs="Calibri"/>
          <w:sz w:val="28"/>
          <w:szCs w:val="28"/>
          <w:rtl/>
          <w:lang w:bidi="fa-IR"/>
        </w:rPr>
        <w:pPrChange w:id="4097" w:author="Microsoft account" w:date="2025-10-11T10:07:00Z">
          <w:pPr>
            <w:bidi/>
            <w:spacing w:after="0" w:line="276" w:lineRule="auto"/>
            <w:jc w:val="both"/>
          </w:pPr>
        </w:pPrChange>
      </w:pPr>
    </w:p>
    <w:p w14:paraId="63ED0B68" w14:textId="77777777" w:rsidR="00776D6D" w:rsidRPr="00CB12CF" w:rsidRDefault="00CB12CF">
      <w:pPr>
        <w:bidi/>
        <w:spacing w:after="0" w:line="276" w:lineRule="auto"/>
        <w:jc w:val="both"/>
        <w:rPr>
          <w:rFonts w:cs="Calibri"/>
          <w:sz w:val="28"/>
          <w:szCs w:val="28"/>
          <w:lang w:bidi="fa-IR"/>
        </w:rPr>
        <w:pPrChange w:id="4098" w:author="Microsoft account" w:date="2025-10-03T11:22:00Z">
          <w:pPr>
            <w:bidi/>
            <w:spacing w:after="0" w:line="276" w:lineRule="auto"/>
            <w:jc w:val="both"/>
          </w:pPr>
        </w:pPrChange>
      </w:pPr>
      <w:bookmarkStart w:id="4099" w:name="next"/>
      <w:r w:rsidRPr="00CB12CF">
        <w:rPr>
          <w:rFonts w:cs="Calibri"/>
          <w:sz w:val="28"/>
          <w:szCs w:val="28"/>
          <w:rtl/>
          <w:lang w:bidi="fa-IR"/>
        </w:rPr>
        <w:t>ادامه</w:t>
      </w:r>
    </w:p>
    <w:bookmarkEnd w:id="4099"/>
    <w:p w14:paraId="17DB8F11" w14:textId="77777777" w:rsidR="00776D6D" w:rsidRPr="00CB12CF" w:rsidRDefault="00776D6D" w:rsidP="00A07812">
      <w:pPr>
        <w:bidi/>
        <w:spacing w:line="276" w:lineRule="auto"/>
        <w:jc w:val="both"/>
        <w:rPr>
          <w:rFonts w:cs="Calibri"/>
          <w:sz w:val="28"/>
          <w:szCs w:val="28"/>
        </w:rPr>
      </w:pPr>
    </w:p>
    <w:sectPr w:rsidR="00776D6D" w:rsidRPr="00CB12CF">
      <w:pgSz w:w="11906" w:h="16838"/>
      <w:pgMar w:top="1440" w:right="1440" w:bottom="1440" w:left="1440" w:header="0" w:footer="0" w:gutter="0"/>
      <w:cols w:space="720"/>
      <w:formProt w:val="0"/>
      <w:docGrid w:linePitch="360" w:charSpace="4096"/>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386" w:author="Microsoft account" w:date="2025-09-08T12:29:00Z" w:initials="Ma">
    <w:p w14:paraId="598AAB5D" w14:textId="77777777" w:rsidR="002B7A0B" w:rsidRDefault="002B7A0B">
      <w:pPr>
        <w:pStyle w:val="CommentText"/>
        <w:rPr>
          <w:rFonts w:cstheme="minorBidi"/>
          <w:rtl/>
          <w:lang w:bidi="fa-IR"/>
        </w:rPr>
      </w:pPr>
      <w:r>
        <w:rPr>
          <w:rStyle w:val="CommentReference"/>
        </w:rPr>
        <w:annotationRef/>
      </w:r>
      <w:r>
        <w:rPr>
          <w:rFonts w:cstheme="minorBidi" w:hint="cs"/>
          <w:rtl/>
          <w:lang w:bidi="fa-IR"/>
        </w:rPr>
        <w:t xml:space="preserve">این که کارمونه </w:t>
      </w:r>
      <w:r w:rsidRPr="00E769DC">
        <w:rPr>
          <w:rFonts w:cstheme="minorBidi"/>
          <w:lang w:bidi="fa-IR"/>
        </w:rPr>
        <w:sym w:font="Wingdings" w:char="F04A"/>
      </w:r>
    </w:p>
    <w:p w14:paraId="37DCED92" w14:textId="77777777" w:rsidR="002B7A0B" w:rsidRPr="00E769DC" w:rsidRDefault="002B7A0B">
      <w:pPr>
        <w:pStyle w:val="CommentText"/>
        <w:rPr>
          <w:rFonts w:cstheme="minorBidi"/>
          <w:rtl/>
          <w:lang w:bidi="fa-IR"/>
        </w:rPr>
      </w:pP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37DCED92"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57A8A43" w14:textId="77777777" w:rsidR="00CF021D" w:rsidRDefault="00CF021D" w:rsidP="00F41F59">
      <w:pPr>
        <w:spacing w:after="0" w:line="240" w:lineRule="auto"/>
      </w:pPr>
      <w:r>
        <w:separator/>
      </w:r>
    </w:p>
  </w:endnote>
  <w:endnote w:type="continuationSeparator" w:id="0">
    <w:p w14:paraId="2035C856" w14:textId="77777777" w:rsidR="00CF021D" w:rsidRDefault="00CF021D" w:rsidP="00F41F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Arabic">
    <w:altName w:val="Times New Roman"/>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Liberation Sans">
    <w:altName w:val="Arial"/>
    <w:charset w:val="01"/>
    <w:family w:val="roman"/>
    <w:pitch w:val="variable"/>
  </w:font>
  <w:font w:name="Noto Sans CJK SC">
    <w:panose1 w:val="00000000000000000000"/>
    <w:charset w:val="00"/>
    <w:family w:val="roman"/>
    <w:notTrueType/>
    <w:pitch w:val="default"/>
  </w:font>
  <w:font w:name="Noto Sans Devanagari">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1DEEDBA" w14:textId="77777777" w:rsidR="00CF021D" w:rsidRDefault="00CF021D" w:rsidP="00F41F59">
      <w:pPr>
        <w:spacing w:after="0" w:line="240" w:lineRule="auto"/>
      </w:pPr>
      <w:r>
        <w:separator/>
      </w:r>
    </w:p>
  </w:footnote>
  <w:footnote w:type="continuationSeparator" w:id="0">
    <w:p w14:paraId="14450FFC" w14:textId="77777777" w:rsidR="00CF021D" w:rsidRDefault="00CF021D" w:rsidP="00F41F5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7F7C68"/>
    <w:multiLevelType w:val="hybridMultilevel"/>
    <w:tmpl w:val="F2A69092"/>
    <w:lvl w:ilvl="0" w:tplc="37A642E0">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1FD3FAF"/>
    <w:multiLevelType w:val="hybridMultilevel"/>
    <w:tmpl w:val="3D94DFB2"/>
    <w:lvl w:ilvl="0" w:tplc="C2E2EE52">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2283683"/>
    <w:multiLevelType w:val="hybridMultilevel"/>
    <w:tmpl w:val="53E6013C"/>
    <w:lvl w:ilvl="0" w:tplc="BD6A1F3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AD878D3"/>
    <w:multiLevelType w:val="hybridMultilevel"/>
    <w:tmpl w:val="B4F00570"/>
    <w:lvl w:ilvl="0" w:tplc="8640B89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362F6D27"/>
    <w:multiLevelType w:val="hybridMultilevel"/>
    <w:tmpl w:val="94120902"/>
    <w:lvl w:ilvl="0" w:tplc="117E913E">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382C3CD4"/>
    <w:multiLevelType w:val="hybridMultilevel"/>
    <w:tmpl w:val="FD1CA77E"/>
    <w:lvl w:ilvl="0" w:tplc="64406FA2">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3AEF28E5"/>
    <w:multiLevelType w:val="hybridMultilevel"/>
    <w:tmpl w:val="BF6AE2AE"/>
    <w:lvl w:ilvl="0" w:tplc="06E4D750">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3BB84BE7"/>
    <w:multiLevelType w:val="hybridMultilevel"/>
    <w:tmpl w:val="8DA80706"/>
    <w:lvl w:ilvl="0" w:tplc="FB8E1798">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4BF11D4B"/>
    <w:multiLevelType w:val="hybridMultilevel"/>
    <w:tmpl w:val="82B83F94"/>
    <w:lvl w:ilvl="0" w:tplc="1952ADE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4EB664AC"/>
    <w:multiLevelType w:val="hybridMultilevel"/>
    <w:tmpl w:val="408EEE2A"/>
    <w:lvl w:ilvl="0" w:tplc="2BCEC3AC">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55BA7FA8"/>
    <w:multiLevelType w:val="hybridMultilevel"/>
    <w:tmpl w:val="1CAEAFF6"/>
    <w:lvl w:ilvl="0" w:tplc="9A38FB7A">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58976101"/>
    <w:multiLevelType w:val="hybridMultilevel"/>
    <w:tmpl w:val="36060318"/>
    <w:lvl w:ilvl="0" w:tplc="0FF0CD66">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6B9572BC"/>
    <w:multiLevelType w:val="hybridMultilevel"/>
    <w:tmpl w:val="79C04B3E"/>
    <w:lvl w:ilvl="0" w:tplc="0DCE1C6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6BF03538"/>
    <w:multiLevelType w:val="hybridMultilevel"/>
    <w:tmpl w:val="D2E4EB20"/>
    <w:lvl w:ilvl="0" w:tplc="89561646">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7D16000D"/>
    <w:multiLevelType w:val="hybridMultilevel"/>
    <w:tmpl w:val="6C44C6F8"/>
    <w:lvl w:ilvl="0" w:tplc="63F8988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6"/>
  </w:num>
  <w:num w:numId="3">
    <w:abstractNumId w:val="4"/>
  </w:num>
  <w:num w:numId="4">
    <w:abstractNumId w:val="11"/>
  </w:num>
  <w:num w:numId="5">
    <w:abstractNumId w:val="10"/>
  </w:num>
  <w:num w:numId="6">
    <w:abstractNumId w:val="7"/>
  </w:num>
  <w:num w:numId="7">
    <w:abstractNumId w:val="5"/>
  </w:num>
  <w:num w:numId="8">
    <w:abstractNumId w:val="3"/>
  </w:num>
  <w:num w:numId="9">
    <w:abstractNumId w:val="13"/>
  </w:num>
  <w:num w:numId="10">
    <w:abstractNumId w:val="1"/>
  </w:num>
  <w:num w:numId="11">
    <w:abstractNumId w:val="14"/>
  </w:num>
  <w:num w:numId="12">
    <w:abstractNumId w:val="12"/>
  </w:num>
  <w:num w:numId="13">
    <w:abstractNumId w:val="0"/>
  </w:num>
  <w:num w:numId="14">
    <w:abstractNumId w:val="2"/>
  </w:num>
  <w:num w:numId="15">
    <w:abstractNumId w:val="9"/>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icrosoft account">
    <w15:presenceInfo w15:providerId="Windows Live" w15:userId="d0178d427d6fd5e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val="bestFit" w:percent="190"/>
  <w:displayBackgroundShape/>
  <w:trackRevisions/>
  <w:defaultTabStop w:val="720"/>
  <w:autoHyphenation/>
  <w:characterSpacingControl w:val="doNotCompress"/>
  <w:footnotePr>
    <w:footnote w:id="-1"/>
    <w:footnote w:id="0"/>
  </w:footnotePr>
  <w:endnotePr>
    <w:endnote w:id="-1"/>
    <w:endnote w:id="0"/>
  </w:endnotePr>
  <w:compat>
    <w:compatSetting w:name="compatibilityMode" w:uri="http://schemas.microsoft.com/office/word" w:val="12"/>
  </w:compat>
  <w:rsids>
    <w:rsidRoot w:val="00776D6D"/>
    <w:rsid w:val="00007741"/>
    <w:rsid w:val="0001293F"/>
    <w:rsid w:val="00015E85"/>
    <w:rsid w:val="00031FC4"/>
    <w:rsid w:val="00041A02"/>
    <w:rsid w:val="0004716C"/>
    <w:rsid w:val="000560D9"/>
    <w:rsid w:val="0006117F"/>
    <w:rsid w:val="000616B9"/>
    <w:rsid w:val="000619A5"/>
    <w:rsid w:val="00062862"/>
    <w:rsid w:val="0007054C"/>
    <w:rsid w:val="000816D8"/>
    <w:rsid w:val="00083781"/>
    <w:rsid w:val="000A57EC"/>
    <w:rsid w:val="000B7F66"/>
    <w:rsid w:val="000C00BE"/>
    <w:rsid w:val="000C203F"/>
    <w:rsid w:val="000C5824"/>
    <w:rsid w:val="000E15FF"/>
    <w:rsid w:val="000E29AC"/>
    <w:rsid w:val="000E2A49"/>
    <w:rsid w:val="000F3655"/>
    <w:rsid w:val="00100BE5"/>
    <w:rsid w:val="001038C0"/>
    <w:rsid w:val="00105952"/>
    <w:rsid w:val="001079AA"/>
    <w:rsid w:val="00110369"/>
    <w:rsid w:val="001233C1"/>
    <w:rsid w:val="00133318"/>
    <w:rsid w:val="001350CB"/>
    <w:rsid w:val="00144B2C"/>
    <w:rsid w:val="00145A4C"/>
    <w:rsid w:val="00152236"/>
    <w:rsid w:val="00153261"/>
    <w:rsid w:val="00161F77"/>
    <w:rsid w:val="00164F65"/>
    <w:rsid w:val="00166988"/>
    <w:rsid w:val="0016769F"/>
    <w:rsid w:val="00181B89"/>
    <w:rsid w:val="00186BA3"/>
    <w:rsid w:val="00190BFF"/>
    <w:rsid w:val="00190D80"/>
    <w:rsid w:val="00191AA6"/>
    <w:rsid w:val="001971AE"/>
    <w:rsid w:val="001A505D"/>
    <w:rsid w:val="001A6D6F"/>
    <w:rsid w:val="001A6E5F"/>
    <w:rsid w:val="001A714E"/>
    <w:rsid w:val="001B31A3"/>
    <w:rsid w:val="001C5886"/>
    <w:rsid w:val="001C5999"/>
    <w:rsid w:val="001D2BC1"/>
    <w:rsid w:val="001E0EE1"/>
    <w:rsid w:val="001E420C"/>
    <w:rsid w:val="001F062A"/>
    <w:rsid w:val="002012F7"/>
    <w:rsid w:val="002061CD"/>
    <w:rsid w:val="00207BF5"/>
    <w:rsid w:val="00210F46"/>
    <w:rsid w:val="00211263"/>
    <w:rsid w:val="002135B0"/>
    <w:rsid w:val="002160ED"/>
    <w:rsid w:val="0022301D"/>
    <w:rsid w:val="00231EEF"/>
    <w:rsid w:val="00246151"/>
    <w:rsid w:val="00246883"/>
    <w:rsid w:val="00266C25"/>
    <w:rsid w:val="0027270D"/>
    <w:rsid w:val="002763AA"/>
    <w:rsid w:val="00290D39"/>
    <w:rsid w:val="002915A5"/>
    <w:rsid w:val="00294FAC"/>
    <w:rsid w:val="00296D20"/>
    <w:rsid w:val="002A7590"/>
    <w:rsid w:val="002B0B06"/>
    <w:rsid w:val="002B158B"/>
    <w:rsid w:val="002B7A0B"/>
    <w:rsid w:val="002C0414"/>
    <w:rsid w:val="002C1B6A"/>
    <w:rsid w:val="002D4789"/>
    <w:rsid w:val="002D6B93"/>
    <w:rsid w:val="002D6DA1"/>
    <w:rsid w:val="002E0CFE"/>
    <w:rsid w:val="002E1405"/>
    <w:rsid w:val="002E481E"/>
    <w:rsid w:val="002E4F7C"/>
    <w:rsid w:val="0031424C"/>
    <w:rsid w:val="003142E1"/>
    <w:rsid w:val="003153E9"/>
    <w:rsid w:val="00316A3E"/>
    <w:rsid w:val="00320F35"/>
    <w:rsid w:val="00326C1F"/>
    <w:rsid w:val="00326DDC"/>
    <w:rsid w:val="00332F8B"/>
    <w:rsid w:val="003409CC"/>
    <w:rsid w:val="00340CDD"/>
    <w:rsid w:val="00341AAE"/>
    <w:rsid w:val="00342CE0"/>
    <w:rsid w:val="003431C5"/>
    <w:rsid w:val="00347D76"/>
    <w:rsid w:val="003554AF"/>
    <w:rsid w:val="00356155"/>
    <w:rsid w:val="00372EAE"/>
    <w:rsid w:val="00374F57"/>
    <w:rsid w:val="003916DE"/>
    <w:rsid w:val="00395079"/>
    <w:rsid w:val="003A00CB"/>
    <w:rsid w:val="003B2D2B"/>
    <w:rsid w:val="003B3A05"/>
    <w:rsid w:val="003B3C3A"/>
    <w:rsid w:val="003C0C27"/>
    <w:rsid w:val="003C1B55"/>
    <w:rsid w:val="003C205D"/>
    <w:rsid w:val="003D2422"/>
    <w:rsid w:val="003E07C5"/>
    <w:rsid w:val="003E29B0"/>
    <w:rsid w:val="003F5BBA"/>
    <w:rsid w:val="00422B25"/>
    <w:rsid w:val="00430016"/>
    <w:rsid w:val="00430E70"/>
    <w:rsid w:val="00432310"/>
    <w:rsid w:val="00436A90"/>
    <w:rsid w:val="004424A6"/>
    <w:rsid w:val="00445024"/>
    <w:rsid w:val="00447AF9"/>
    <w:rsid w:val="004521BA"/>
    <w:rsid w:val="004573F6"/>
    <w:rsid w:val="00462037"/>
    <w:rsid w:val="0048160D"/>
    <w:rsid w:val="0049728E"/>
    <w:rsid w:val="004A1B72"/>
    <w:rsid w:val="004B1DBB"/>
    <w:rsid w:val="004B74E6"/>
    <w:rsid w:val="004B77C0"/>
    <w:rsid w:val="004D3599"/>
    <w:rsid w:val="004D65D5"/>
    <w:rsid w:val="004E3A5E"/>
    <w:rsid w:val="004E4AEC"/>
    <w:rsid w:val="004F0175"/>
    <w:rsid w:val="004F4823"/>
    <w:rsid w:val="004F4B76"/>
    <w:rsid w:val="0051066A"/>
    <w:rsid w:val="0051705C"/>
    <w:rsid w:val="005221AA"/>
    <w:rsid w:val="005312E0"/>
    <w:rsid w:val="00531E00"/>
    <w:rsid w:val="005341CF"/>
    <w:rsid w:val="00534298"/>
    <w:rsid w:val="00536A28"/>
    <w:rsid w:val="005535C7"/>
    <w:rsid w:val="00556FDE"/>
    <w:rsid w:val="00573870"/>
    <w:rsid w:val="005811D8"/>
    <w:rsid w:val="005876E9"/>
    <w:rsid w:val="005904CC"/>
    <w:rsid w:val="00594F6D"/>
    <w:rsid w:val="00595DCF"/>
    <w:rsid w:val="005A4641"/>
    <w:rsid w:val="005B05EB"/>
    <w:rsid w:val="005C1A42"/>
    <w:rsid w:val="005C574D"/>
    <w:rsid w:val="005D1A51"/>
    <w:rsid w:val="005E1440"/>
    <w:rsid w:val="005E4B33"/>
    <w:rsid w:val="005F2484"/>
    <w:rsid w:val="00602405"/>
    <w:rsid w:val="0060751C"/>
    <w:rsid w:val="00611260"/>
    <w:rsid w:val="006130C1"/>
    <w:rsid w:val="00637F2D"/>
    <w:rsid w:val="0064197E"/>
    <w:rsid w:val="0064329B"/>
    <w:rsid w:val="00646DAE"/>
    <w:rsid w:val="00651BFF"/>
    <w:rsid w:val="00651D78"/>
    <w:rsid w:val="00652B98"/>
    <w:rsid w:val="00657FF3"/>
    <w:rsid w:val="006628A1"/>
    <w:rsid w:val="006748B5"/>
    <w:rsid w:val="00677EEE"/>
    <w:rsid w:val="0068174A"/>
    <w:rsid w:val="006858B0"/>
    <w:rsid w:val="00690D06"/>
    <w:rsid w:val="006A2A78"/>
    <w:rsid w:val="006B4E22"/>
    <w:rsid w:val="006D06FF"/>
    <w:rsid w:val="00701FFF"/>
    <w:rsid w:val="0070255D"/>
    <w:rsid w:val="00713895"/>
    <w:rsid w:val="0071423D"/>
    <w:rsid w:val="007148B9"/>
    <w:rsid w:val="00715CE6"/>
    <w:rsid w:val="00721849"/>
    <w:rsid w:val="00725257"/>
    <w:rsid w:val="00736843"/>
    <w:rsid w:val="00741AFF"/>
    <w:rsid w:val="00752A02"/>
    <w:rsid w:val="00756CDA"/>
    <w:rsid w:val="0076463F"/>
    <w:rsid w:val="007707E4"/>
    <w:rsid w:val="00772648"/>
    <w:rsid w:val="0077292C"/>
    <w:rsid w:val="00776D6D"/>
    <w:rsid w:val="00784C31"/>
    <w:rsid w:val="00791056"/>
    <w:rsid w:val="0079377D"/>
    <w:rsid w:val="007B7BFF"/>
    <w:rsid w:val="007C3E0D"/>
    <w:rsid w:val="007C4D9D"/>
    <w:rsid w:val="007C4E68"/>
    <w:rsid w:val="007D082F"/>
    <w:rsid w:val="007D4478"/>
    <w:rsid w:val="007D56A5"/>
    <w:rsid w:val="007E1409"/>
    <w:rsid w:val="007E17F4"/>
    <w:rsid w:val="007E5D18"/>
    <w:rsid w:val="007F25FF"/>
    <w:rsid w:val="00805E71"/>
    <w:rsid w:val="00816BDB"/>
    <w:rsid w:val="00821F32"/>
    <w:rsid w:val="00827E87"/>
    <w:rsid w:val="00845EA7"/>
    <w:rsid w:val="00853E99"/>
    <w:rsid w:val="0086673F"/>
    <w:rsid w:val="008672DC"/>
    <w:rsid w:val="00867F49"/>
    <w:rsid w:val="00871A74"/>
    <w:rsid w:val="00872985"/>
    <w:rsid w:val="008868C9"/>
    <w:rsid w:val="00891166"/>
    <w:rsid w:val="00893337"/>
    <w:rsid w:val="00895A0F"/>
    <w:rsid w:val="008A27FF"/>
    <w:rsid w:val="008A2F00"/>
    <w:rsid w:val="008A5BB2"/>
    <w:rsid w:val="008B3D4A"/>
    <w:rsid w:val="008C0462"/>
    <w:rsid w:val="008C17E4"/>
    <w:rsid w:val="008C5507"/>
    <w:rsid w:val="008C7284"/>
    <w:rsid w:val="008C7665"/>
    <w:rsid w:val="008D2255"/>
    <w:rsid w:val="008D3B28"/>
    <w:rsid w:val="008D658D"/>
    <w:rsid w:val="008E1AA7"/>
    <w:rsid w:val="008E4121"/>
    <w:rsid w:val="008E7B86"/>
    <w:rsid w:val="008F4435"/>
    <w:rsid w:val="00902DD5"/>
    <w:rsid w:val="00903B07"/>
    <w:rsid w:val="00904712"/>
    <w:rsid w:val="0092181A"/>
    <w:rsid w:val="009224E3"/>
    <w:rsid w:val="00926059"/>
    <w:rsid w:val="009309FB"/>
    <w:rsid w:val="0093156B"/>
    <w:rsid w:val="009326D3"/>
    <w:rsid w:val="00934439"/>
    <w:rsid w:val="0093661C"/>
    <w:rsid w:val="00943A01"/>
    <w:rsid w:val="009518C0"/>
    <w:rsid w:val="0095388C"/>
    <w:rsid w:val="00954022"/>
    <w:rsid w:val="009554B3"/>
    <w:rsid w:val="0097151B"/>
    <w:rsid w:val="00971BFF"/>
    <w:rsid w:val="00976414"/>
    <w:rsid w:val="00984BB5"/>
    <w:rsid w:val="00986EE8"/>
    <w:rsid w:val="009902E3"/>
    <w:rsid w:val="00991398"/>
    <w:rsid w:val="00992BDF"/>
    <w:rsid w:val="009C2FC8"/>
    <w:rsid w:val="009C7EA7"/>
    <w:rsid w:val="009D1A80"/>
    <w:rsid w:val="009D1CD4"/>
    <w:rsid w:val="009E2BE5"/>
    <w:rsid w:val="009E446A"/>
    <w:rsid w:val="009F075E"/>
    <w:rsid w:val="009F13CD"/>
    <w:rsid w:val="009F6B4F"/>
    <w:rsid w:val="00A020B6"/>
    <w:rsid w:val="00A0540F"/>
    <w:rsid w:val="00A056F3"/>
    <w:rsid w:val="00A07812"/>
    <w:rsid w:val="00A16425"/>
    <w:rsid w:val="00A23ABB"/>
    <w:rsid w:val="00A243AE"/>
    <w:rsid w:val="00A34EB0"/>
    <w:rsid w:val="00A40A16"/>
    <w:rsid w:val="00A41D0E"/>
    <w:rsid w:val="00A45AC1"/>
    <w:rsid w:val="00A620CB"/>
    <w:rsid w:val="00A636BA"/>
    <w:rsid w:val="00A7222C"/>
    <w:rsid w:val="00A72519"/>
    <w:rsid w:val="00A86E91"/>
    <w:rsid w:val="00A878E2"/>
    <w:rsid w:val="00A87D86"/>
    <w:rsid w:val="00A92D5B"/>
    <w:rsid w:val="00A93AB2"/>
    <w:rsid w:val="00AA1648"/>
    <w:rsid w:val="00AA3438"/>
    <w:rsid w:val="00AB2FC7"/>
    <w:rsid w:val="00AB4F1A"/>
    <w:rsid w:val="00AB5066"/>
    <w:rsid w:val="00AB768D"/>
    <w:rsid w:val="00AC4EB9"/>
    <w:rsid w:val="00AD5617"/>
    <w:rsid w:val="00AD57ED"/>
    <w:rsid w:val="00AE1AF7"/>
    <w:rsid w:val="00AE5E89"/>
    <w:rsid w:val="00AF5725"/>
    <w:rsid w:val="00AF7657"/>
    <w:rsid w:val="00B15B6C"/>
    <w:rsid w:val="00B27A9C"/>
    <w:rsid w:val="00B31481"/>
    <w:rsid w:val="00B32022"/>
    <w:rsid w:val="00B333D4"/>
    <w:rsid w:val="00B349C8"/>
    <w:rsid w:val="00B37674"/>
    <w:rsid w:val="00B44DB5"/>
    <w:rsid w:val="00B455A9"/>
    <w:rsid w:val="00B53A7D"/>
    <w:rsid w:val="00B608BA"/>
    <w:rsid w:val="00B71852"/>
    <w:rsid w:val="00B736A3"/>
    <w:rsid w:val="00B85955"/>
    <w:rsid w:val="00B85C88"/>
    <w:rsid w:val="00B9080C"/>
    <w:rsid w:val="00B921A0"/>
    <w:rsid w:val="00B941EB"/>
    <w:rsid w:val="00B94C4B"/>
    <w:rsid w:val="00B95F58"/>
    <w:rsid w:val="00BA0D05"/>
    <w:rsid w:val="00BA4536"/>
    <w:rsid w:val="00BC1D07"/>
    <w:rsid w:val="00BD0C68"/>
    <w:rsid w:val="00BE2332"/>
    <w:rsid w:val="00BE5993"/>
    <w:rsid w:val="00BF3BB4"/>
    <w:rsid w:val="00BF3DA4"/>
    <w:rsid w:val="00C0212C"/>
    <w:rsid w:val="00C11108"/>
    <w:rsid w:val="00C133F2"/>
    <w:rsid w:val="00C26D57"/>
    <w:rsid w:val="00C325C2"/>
    <w:rsid w:val="00C35A33"/>
    <w:rsid w:val="00C37964"/>
    <w:rsid w:val="00C44315"/>
    <w:rsid w:val="00C44A5E"/>
    <w:rsid w:val="00C46712"/>
    <w:rsid w:val="00C4682B"/>
    <w:rsid w:val="00C47F0D"/>
    <w:rsid w:val="00C5089F"/>
    <w:rsid w:val="00C61F73"/>
    <w:rsid w:val="00C621F8"/>
    <w:rsid w:val="00C67456"/>
    <w:rsid w:val="00C675D9"/>
    <w:rsid w:val="00C77CBB"/>
    <w:rsid w:val="00C86746"/>
    <w:rsid w:val="00C92375"/>
    <w:rsid w:val="00CA5F5E"/>
    <w:rsid w:val="00CB12CF"/>
    <w:rsid w:val="00CD2B04"/>
    <w:rsid w:val="00CD555C"/>
    <w:rsid w:val="00CE2EC0"/>
    <w:rsid w:val="00CE4E2A"/>
    <w:rsid w:val="00CF021D"/>
    <w:rsid w:val="00CF16E4"/>
    <w:rsid w:val="00CF4E76"/>
    <w:rsid w:val="00D124EC"/>
    <w:rsid w:val="00D30333"/>
    <w:rsid w:val="00D327B9"/>
    <w:rsid w:val="00D33E8B"/>
    <w:rsid w:val="00D448BF"/>
    <w:rsid w:val="00D448F6"/>
    <w:rsid w:val="00D47888"/>
    <w:rsid w:val="00D5018B"/>
    <w:rsid w:val="00D67A61"/>
    <w:rsid w:val="00D726F1"/>
    <w:rsid w:val="00D964CE"/>
    <w:rsid w:val="00D97444"/>
    <w:rsid w:val="00DC0DCA"/>
    <w:rsid w:val="00DC37EC"/>
    <w:rsid w:val="00DC3A93"/>
    <w:rsid w:val="00DD45E8"/>
    <w:rsid w:val="00DD6F92"/>
    <w:rsid w:val="00DE6CBA"/>
    <w:rsid w:val="00E1635E"/>
    <w:rsid w:val="00E218A3"/>
    <w:rsid w:val="00E26450"/>
    <w:rsid w:val="00E27A66"/>
    <w:rsid w:val="00E31FD2"/>
    <w:rsid w:val="00E3271C"/>
    <w:rsid w:val="00E34CC8"/>
    <w:rsid w:val="00E46B7A"/>
    <w:rsid w:val="00E46FCA"/>
    <w:rsid w:val="00E47AC6"/>
    <w:rsid w:val="00E551F2"/>
    <w:rsid w:val="00E55BBA"/>
    <w:rsid w:val="00E565D1"/>
    <w:rsid w:val="00E73202"/>
    <w:rsid w:val="00E769DC"/>
    <w:rsid w:val="00EB4239"/>
    <w:rsid w:val="00EC1080"/>
    <w:rsid w:val="00EC1463"/>
    <w:rsid w:val="00EC728E"/>
    <w:rsid w:val="00ED0AB6"/>
    <w:rsid w:val="00EE2EC4"/>
    <w:rsid w:val="00EF1614"/>
    <w:rsid w:val="00EF482D"/>
    <w:rsid w:val="00EF49AC"/>
    <w:rsid w:val="00F0180E"/>
    <w:rsid w:val="00F03F63"/>
    <w:rsid w:val="00F04D31"/>
    <w:rsid w:val="00F050EA"/>
    <w:rsid w:val="00F13E7B"/>
    <w:rsid w:val="00F16A4F"/>
    <w:rsid w:val="00F26E73"/>
    <w:rsid w:val="00F31066"/>
    <w:rsid w:val="00F337E4"/>
    <w:rsid w:val="00F41F59"/>
    <w:rsid w:val="00F5323B"/>
    <w:rsid w:val="00F546B0"/>
    <w:rsid w:val="00F55FAB"/>
    <w:rsid w:val="00F5608E"/>
    <w:rsid w:val="00F71556"/>
    <w:rsid w:val="00F73A63"/>
    <w:rsid w:val="00F75817"/>
    <w:rsid w:val="00F75CD0"/>
    <w:rsid w:val="00F75F66"/>
    <w:rsid w:val="00F914FA"/>
    <w:rsid w:val="00F9195A"/>
    <w:rsid w:val="00F92A13"/>
    <w:rsid w:val="00FC0CF4"/>
    <w:rsid w:val="00FC668A"/>
    <w:rsid w:val="00FD11AA"/>
    <w:rsid w:val="00FE2E7C"/>
    <w:rsid w:val="00FE3704"/>
    <w:rsid w:val="00FF10B0"/>
    <w:rsid w:val="00FF1489"/>
    <w:rsid w:val="00FF2621"/>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C7741C"/>
  <w15:docId w15:val="{85392FA9-3CF3-4538-B67F-FCE7A5F4CE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Noto Sans Arabic"/>
        <w:sz w:val="22"/>
        <w:szCs w:val="22"/>
        <w:lang w:val="en-US" w:eastAsia="en-US" w:bidi="ar-SA"/>
      </w:rPr>
    </w:rPrDefault>
    <w:pPrDefault>
      <w:pPr>
        <w:suppressAutoHyphens/>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0"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57FF3"/>
    <w:pPr>
      <w:spacing w:after="160" w:line="259" w:lineRule="auto"/>
    </w:pPr>
  </w:style>
  <w:style w:type="paragraph" w:styleId="Heading1">
    <w:name w:val="heading 1"/>
    <w:basedOn w:val="Normal"/>
    <w:next w:val="Normal"/>
    <w:link w:val="Heading1Char"/>
    <w:qFormat/>
    <w:pPr>
      <w:keepNext/>
      <w:keepLines/>
      <w:spacing w:before="240" w:after="0"/>
      <w:outlineLvl w:val="0"/>
    </w:pPr>
    <w:rPr>
      <w:rFonts w:ascii="Calibri Light" w:hAnsi="Calibri Light"/>
      <w:color w:val="2E74B5" w:themeColor="accent1" w:themeShade="BF"/>
      <w:sz w:val="32"/>
      <w:szCs w:val="32"/>
    </w:rPr>
  </w:style>
  <w:style w:type="paragraph" w:styleId="Heading2">
    <w:name w:val="heading 2"/>
    <w:basedOn w:val="Normal"/>
    <w:next w:val="Normal"/>
    <w:link w:val="Heading2Char"/>
    <w:qFormat/>
    <w:pPr>
      <w:keepNext/>
      <w:keepLines/>
      <w:spacing w:before="40" w:after="0"/>
      <w:outlineLvl w:val="1"/>
    </w:pPr>
    <w:rPr>
      <w:rFonts w:ascii="Calibri Light" w:hAnsi="Calibri Light"/>
      <w:color w:val="2E74B5" w:themeColor="accent1" w:themeShade="BF"/>
      <w:sz w:val="26"/>
      <w:szCs w:val="26"/>
    </w:rPr>
  </w:style>
  <w:style w:type="paragraph" w:styleId="Heading3">
    <w:name w:val="heading 3"/>
    <w:basedOn w:val="Normal"/>
    <w:next w:val="Normal"/>
    <w:link w:val="Heading3Char"/>
    <w:qFormat/>
    <w:pPr>
      <w:keepNext/>
      <w:keepLines/>
      <w:spacing w:before="40" w:after="0"/>
      <w:outlineLvl w:val="2"/>
    </w:pPr>
    <w:rPr>
      <w:rFonts w:ascii="Calibri Light" w:hAnsi="Calibri Light"/>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qFormat/>
    <w:rPr>
      <w:rFonts w:ascii="Calibri Light" w:eastAsia="Calibri" w:hAnsi="Calibri Light" w:cs="Noto Sans Arabic"/>
      <w:color w:val="2E74B5" w:themeColor="accent1" w:themeShade="BF"/>
      <w:sz w:val="32"/>
      <w:szCs w:val="32"/>
    </w:rPr>
  </w:style>
  <w:style w:type="character" w:customStyle="1" w:styleId="Heading2Char">
    <w:name w:val="Heading 2 Char"/>
    <w:basedOn w:val="DefaultParagraphFont"/>
    <w:link w:val="Heading2"/>
    <w:qFormat/>
    <w:rPr>
      <w:rFonts w:ascii="Calibri Light" w:eastAsia="Calibri" w:hAnsi="Calibri Light" w:cs="Noto Sans Arabic"/>
      <w:color w:val="2E74B5" w:themeColor="accent1" w:themeShade="BF"/>
      <w:sz w:val="26"/>
      <w:szCs w:val="26"/>
    </w:rPr>
  </w:style>
  <w:style w:type="character" w:customStyle="1" w:styleId="Heading3Char">
    <w:name w:val="Heading 3 Char"/>
    <w:basedOn w:val="DefaultParagraphFont"/>
    <w:link w:val="Heading3"/>
    <w:qFormat/>
    <w:rPr>
      <w:rFonts w:ascii="Calibri Light" w:eastAsia="Calibri" w:hAnsi="Calibri Light" w:cs="Noto Sans Arabic"/>
      <w:color w:val="1F4D78" w:themeColor="accent1" w:themeShade="7F"/>
      <w:sz w:val="24"/>
      <w:szCs w:val="24"/>
    </w:rPr>
  </w:style>
  <w:style w:type="character" w:styleId="Strong">
    <w:name w:val="Strong"/>
    <w:basedOn w:val="DefaultParagraphFont"/>
    <w:qFormat/>
    <w:rPr>
      <w:b/>
      <w:bCs/>
    </w:rPr>
  </w:style>
  <w:style w:type="character" w:styleId="Hyperlink">
    <w:name w:val="Hyperlink"/>
    <w:basedOn w:val="DefaultParagraphFont"/>
    <w:rPr>
      <w:color w:val="0563C1" w:themeColor="hyperlink"/>
      <w:u w:val="single"/>
    </w:rPr>
  </w:style>
  <w:style w:type="character" w:styleId="FollowedHyperlink">
    <w:name w:val="FollowedHyperlink"/>
    <w:basedOn w:val="DefaultParagraphFont"/>
    <w:rPr>
      <w:color w:val="954F72" w:themeColor="followedHyperlink"/>
      <w:u w:val="single"/>
    </w:rPr>
  </w:style>
  <w:style w:type="character" w:customStyle="1" w:styleId="BalloonTextChar">
    <w:name w:val="Balloon Text Char"/>
    <w:basedOn w:val="DefaultParagraphFont"/>
    <w:link w:val="BalloonText"/>
    <w:qFormat/>
    <w:rPr>
      <w:rFonts w:ascii="Segoe UI" w:hAnsi="Segoe UI" w:cs="Segoe UI"/>
      <w:sz w:val="18"/>
      <w:szCs w:val="18"/>
    </w:rPr>
  </w:style>
  <w:style w:type="character" w:styleId="PlaceholderText">
    <w:name w:val="Placeholder Text"/>
    <w:basedOn w:val="DefaultParagraphFont"/>
    <w:qFormat/>
    <w:rPr>
      <w:color w:val="808080"/>
    </w:rPr>
  </w:style>
  <w:style w:type="character" w:styleId="CommentReference">
    <w:name w:val="annotation reference"/>
    <w:basedOn w:val="DefaultParagraphFont"/>
    <w:qFormat/>
    <w:rPr>
      <w:sz w:val="16"/>
      <w:szCs w:val="16"/>
    </w:rPr>
  </w:style>
  <w:style w:type="character" w:customStyle="1" w:styleId="CommentTextChar">
    <w:name w:val="Comment Text Char"/>
    <w:basedOn w:val="DefaultParagraphFont"/>
    <w:link w:val="CommentText"/>
    <w:qFormat/>
    <w:rPr>
      <w:sz w:val="20"/>
      <w:szCs w:val="20"/>
    </w:rPr>
  </w:style>
  <w:style w:type="character" w:customStyle="1" w:styleId="CommentSubjectChar">
    <w:name w:val="Comment Subject Char"/>
    <w:basedOn w:val="CommentTextChar"/>
    <w:link w:val="CommentSubject"/>
    <w:qFormat/>
    <w:rPr>
      <w:b/>
      <w:bCs/>
      <w:sz w:val="20"/>
      <w:szCs w:val="20"/>
    </w:rPr>
  </w:style>
  <w:style w:type="character" w:customStyle="1" w:styleId="EndnoteTextChar">
    <w:name w:val="Endnote Text Char"/>
    <w:basedOn w:val="DefaultParagraphFont"/>
    <w:link w:val="EndnoteText"/>
    <w:qFormat/>
    <w:rPr>
      <w:sz w:val="20"/>
      <w:szCs w:val="20"/>
    </w:rPr>
  </w:style>
  <w:style w:type="character" w:customStyle="1" w:styleId="EndnoteCharacters">
    <w:name w:val="Endnote Characters"/>
    <w:qFormat/>
    <w:rPr>
      <w:vertAlign w:val="superscript"/>
    </w:rPr>
  </w:style>
  <w:style w:type="character" w:styleId="EndnoteReference">
    <w:name w:val="endnote reference"/>
    <w:rPr>
      <w:vertAlign w:val="superscript"/>
    </w:rPr>
  </w:style>
  <w:style w:type="character" w:customStyle="1" w:styleId="kma42e">
    <w:name w:val="kma42e"/>
    <w:basedOn w:val="DefaultParagraphFont"/>
    <w:qFormat/>
  </w:style>
  <w:style w:type="paragraph" w:customStyle="1" w:styleId="Heading">
    <w:name w:val="Heading"/>
    <w:basedOn w:val="Normal"/>
    <w:next w:val="BodyText"/>
    <w:qFormat/>
    <w:pPr>
      <w:keepNext/>
      <w:spacing w:before="240" w:after="120"/>
    </w:pPr>
    <w:rPr>
      <w:rFonts w:ascii="Liberation Sans" w:eastAsia="Noto Sans CJK SC" w:hAnsi="Liberation Sans" w:cs="Noto Sans Devanagari"/>
      <w:sz w:val="28"/>
      <w:szCs w:val="28"/>
    </w:rPr>
  </w:style>
  <w:style w:type="paragraph" w:styleId="BodyText">
    <w:name w:val="Body Text"/>
    <w:basedOn w:val="Normal"/>
    <w:pPr>
      <w:spacing w:after="140" w:line="276" w:lineRule="auto"/>
    </w:pPr>
  </w:style>
  <w:style w:type="paragraph" w:styleId="List">
    <w:name w:val="List"/>
    <w:basedOn w:val="BodyText"/>
    <w:rPr>
      <w:rFonts w:cs="Noto Sans Devanagari"/>
    </w:rPr>
  </w:style>
  <w:style w:type="paragraph" w:styleId="Caption">
    <w:name w:val="caption"/>
    <w:basedOn w:val="Normal"/>
    <w:qFormat/>
    <w:pPr>
      <w:suppressLineNumbers/>
      <w:spacing w:before="120" w:after="120"/>
    </w:pPr>
    <w:rPr>
      <w:rFonts w:cs="Noto Sans Devanagari"/>
      <w:i/>
      <w:iCs/>
      <w:sz w:val="24"/>
      <w:szCs w:val="24"/>
    </w:rPr>
  </w:style>
  <w:style w:type="paragraph" w:customStyle="1" w:styleId="Index">
    <w:name w:val="Index"/>
    <w:basedOn w:val="Normal"/>
    <w:qFormat/>
    <w:pPr>
      <w:suppressLineNumbers/>
    </w:pPr>
    <w:rPr>
      <w:rFonts w:cs="Noto Sans Devanagari"/>
    </w:rPr>
  </w:style>
  <w:style w:type="paragraph" w:styleId="ListParagraph">
    <w:name w:val="List Paragraph"/>
    <w:basedOn w:val="Normal"/>
    <w:qFormat/>
    <w:pPr>
      <w:ind w:left="720"/>
      <w:contextualSpacing/>
    </w:pPr>
  </w:style>
  <w:style w:type="paragraph" w:styleId="BalloonText">
    <w:name w:val="Balloon Text"/>
    <w:basedOn w:val="Normal"/>
    <w:link w:val="BalloonTextChar"/>
    <w:qFormat/>
    <w:pPr>
      <w:spacing w:after="0" w:line="240" w:lineRule="auto"/>
    </w:pPr>
    <w:rPr>
      <w:rFonts w:ascii="Segoe UI" w:hAnsi="Segoe UI" w:cs="Segoe UI"/>
      <w:sz w:val="18"/>
      <w:szCs w:val="18"/>
    </w:rPr>
  </w:style>
  <w:style w:type="paragraph" w:styleId="CommentText">
    <w:name w:val="annotation text"/>
    <w:basedOn w:val="Normal"/>
    <w:link w:val="CommentTextChar"/>
    <w:pPr>
      <w:spacing w:line="240" w:lineRule="auto"/>
    </w:pPr>
    <w:rPr>
      <w:sz w:val="20"/>
      <w:szCs w:val="20"/>
    </w:rPr>
  </w:style>
  <w:style w:type="paragraph" w:styleId="CommentSubject">
    <w:name w:val="annotation subject"/>
    <w:basedOn w:val="CommentText"/>
    <w:next w:val="CommentText"/>
    <w:link w:val="CommentSubjectChar"/>
    <w:qFormat/>
    <w:rPr>
      <w:b/>
      <w:bCs/>
    </w:rPr>
  </w:style>
  <w:style w:type="paragraph" w:styleId="EndnoteText">
    <w:name w:val="endnote text"/>
    <w:basedOn w:val="Normal"/>
    <w:link w:val="EndnoteTextChar"/>
    <w:pPr>
      <w:spacing w:after="0" w:line="240" w:lineRule="auto"/>
    </w:pPr>
    <w:rPr>
      <w:sz w:val="20"/>
      <w:szCs w:val="20"/>
    </w:rPr>
  </w:style>
  <w:style w:type="paragraph" w:styleId="Header">
    <w:name w:val="header"/>
    <w:basedOn w:val="Normal"/>
    <w:link w:val="HeaderChar"/>
    <w:uiPriority w:val="99"/>
    <w:unhideWhenUsed/>
    <w:rsid w:val="00F41F59"/>
    <w:pPr>
      <w:tabs>
        <w:tab w:val="center" w:pos="4680"/>
        <w:tab w:val="right" w:pos="9360"/>
      </w:tabs>
      <w:spacing w:after="0" w:line="240" w:lineRule="auto"/>
    </w:pPr>
  </w:style>
  <w:style w:type="character" w:customStyle="1" w:styleId="HeaderChar">
    <w:name w:val="Header Char"/>
    <w:basedOn w:val="DefaultParagraphFont"/>
    <w:link w:val="Header"/>
    <w:uiPriority w:val="99"/>
    <w:rsid w:val="00F41F59"/>
  </w:style>
  <w:style w:type="paragraph" w:styleId="Footer">
    <w:name w:val="footer"/>
    <w:basedOn w:val="Normal"/>
    <w:link w:val="FooterChar"/>
    <w:uiPriority w:val="99"/>
    <w:unhideWhenUsed/>
    <w:rsid w:val="00F41F59"/>
    <w:pPr>
      <w:tabs>
        <w:tab w:val="center" w:pos="4680"/>
        <w:tab w:val="right" w:pos="9360"/>
      </w:tabs>
      <w:spacing w:after="0" w:line="240" w:lineRule="auto"/>
    </w:pPr>
  </w:style>
  <w:style w:type="character" w:customStyle="1" w:styleId="FooterChar">
    <w:name w:val="Footer Char"/>
    <w:basedOn w:val="DefaultParagraphFont"/>
    <w:link w:val="Footer"/>
    <w:uiPriority w:val="99"/>
    <w:rsid w:val="00F41F59"/>
  </w:style>
  <w:style w:type="paragraph" w:styleId="IntenseQuote">
    <w:name w:val="Intense Quote"/>
    <w:basedOn w:val="Normal"/>
    <w:next w:val="Normal"/>
    <w:link w:val="IntenseQuoteChar"/>
    <w:uiPriority w:val="30"/>
    <w:qFormat/>
    <w:rsid w:val="00C0212C"/>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C0212C"/>
    <w:rPr>
      <w:i/>
      <w:iCs/>
      <w:color w:val="5B9BD5" w:themeColor="accent1"/>
    </w:rPr>
  </w:style>
  <w:style w:type="character" w:styleId="IntenseEmphasis">
    <w:name w:val="Intense Emphasis"/>
    <w:basedOn w:val="DefaultParagraphFont"/>
    <w:uiPriority w:val="21"/>
    <w:qFormat/>
    <w:rsid w:val="006D06FF"/>
    <w:rPr>
      <w:i/>
      <w:iCs/>
      <w:color w:val="5B9BD5"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0846647">
      <w:bodyDiv w:val="1"/>
      <w:marLeft w:val="0"/>
      <w:marRight w:val="0"/>
      <w:marTop w:val="0"/>
      <w:marBottom w:val="0"/>
      <w:divBdr>
        <w:top w:val="none" w:sz="0" w:space="0" w:color="auto"/>
        <w:left w:val="none" w:sz="0" w:space="0" w:color="auto"/>
        <w:bottom w:val="none" w:sz="0" w:space="0" w:color="auto"/>
        <w:right w:val="none" w:sz="0" w:space="0" w:color="auto"/>
      </w:divBdr>
    </w:div>
    <w:div w:id="322317381">
      <w:bodyDiv w:val="1"/>
      <w:marLeft w:val="0"/>
      <w:marRight w:val="0"/>
      <w:marTop w:val="0"/>
      <w:marBottom w:val="0"/>
      <w:divBdr>
        <w:top w:val="none" w:sz="0" w:space="0" w:color="auto"/>
        <w:left w:val="none" w:sz="0" w:space="0" w:color="auto"/>
        <w:bottom w:val="none" w:sz="0" w:space="0" w:color="auto"/>
        <w:right w:val="none" w:sz="0" w:space="0" w:color="auto"/>
      </w:divBdr>
    </w:div>
    <w:div w:id="422342310">
      <w:bodyDiv w:val="1"/>
      <w:marLeft w:val="0"/>
      <w:marRight w:val="0"/>
      <w:marTop w:val="0"/>
      <w:marBottom w:val="0"/>
      <w:divBdr>
        <w:top w:val="none" w:sz="0" w:space="0" w:color="auto"/>
        <w:left w:val="none" w:sz="0" w:space="0" w:color="auto"/>
        <w:bottom w:val="none" w:sz="0" w:space="0" w:color="auto"/>
        <w:right w:val="none" w:sz="0" w:space="0" w:color="auto"/>
      </w:divBdr>
    </w:div>
    <w:div w:id="552162552">
      <w:bodyDiv w:val="1"/>
      <w:marLeft w:val="0"/>
      <w:marRight w:val="0"/>
      <w:marTop w:val="0"/>
      <w:marBottom w:val="0"/>
      <w:divBdr>
        <w:top w:val="none" w:sz="0" w:space="0" w:color="auto"/>
        <w:left w:val="none" w:sz="0" w:space="0" w:color="auto"/>
        <w:bottom w:val="none" w:sz="0" w:space="0" w:color="auto"/>
        <w:right w:val="none" w:sz="0" w:space="0" w:color="auto"/>
      </w:divBdr>
    </w:div>
    <w:div w:id="643855483">
      <w:bodyDiv w:val="1"/>
      <w:marLeft w:val="0"/>
      <w:marRight w:val="0"/>
      <w:marTop w:val="0"/>
      <w:marBottom w:val="0"/>
      <w:divBdr>
        <w:top w:val="none" w:sz="0" w:space="0" w:color="auto"/>
        <w:left w:val="none" w:sz="0" w:space="0" w:color="auto"/>
        <w:bottom w:val="none" w:sz="0" w:space="0" w:color="auto"/>
        <w:right w:val="none" w:sz="0" w:space="0" w:color="auto"/>
      </w:divBdr>
    </w:div>
    <w:div w:id="1085229514">
      <w:bodyDiv w:val="1"/>
      <w:marLeft w:val="0"/>
      <w:marRight w:val="0"/>
      <w:marTop w:val="0"/>
      <w:marBottom w:val="0"/>
      <w:divBdr>
        <w:top w:val="none" w:sz="0" w:space="0" w:color="auto"/>
        <w:left w:val="none" w:sz="0" w:space="0" w:color="auto"/>
        <w:bottom w:val="none" w:sz="0" w:space="0" w:color="auto"/>
        <w:right w:val="none" w:sz="0" w:space="0" w:color="auto"/>
      </w:divBdr>
      <w:divsChild>
        <w:div w:id="2034838052">
          <w:marLeft w:val="0"/>
          <w:marRight w:val="0"/>
          <w:marTop w:val="0"/>
          <w:marBottom w:val="0"/>
          <w:divBdr>
            <w:top w:val="none" w:sz="0" w:space="0" w:color="auto"/>
            <w:left w:val="none" w:sz="0" w:space="0" w:color="auto"/>
            <w:bottom w:val="none" w:sz="0" w:space="0" w:color="auto"/>
            <w:right w:val="none" w:sz="0" w:space="0" w:color="auto"/>
          </w:divBdr>
          <w:divsChild>
            <w:div w:id="509956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932077">
      <w:bodyDiv w:val="1"/>
      <w:marLeft w:val="0"/>
      <w:marRight w:val="0"/>
      <w:marTop w:val="0"/>
      <w:marBottom w:val="0"/>
      <w:divBdr>
        <w:top w:val="none" w:sz="0" w:space="0" w:color="auto"/>
        <w:left w:val="none" w:sz="0" w:space="0" w:color="auto"/>
        <w:bottom w:val="none" w:sz="0" w:space="0" w:color="auto"/>
        <w:right w:val="none" w:sz="0" w:space="0" w:color="auto"/>
      </w:divBdr>
    </w:div>
    <w:div w:id="1241866161">
      <w:bodyDiv w:val="1"/>
      <w:marLeft w:val="0"/>
      <w:marRight w:val="0"/>
      <w:marTop w:val="0"/>
      <w:marBottom w:val="0"/>
      <w:divBdr>
        <w:top w:val="none" w:sz="0" w:space="0" w:color="auto"/>
        <w:left w:val="none" w:sz="0" w:space="0" w:color="auto"/>
        <w:bottom w:val="none" w:sz="0" w:space="0" w:color="auto"/>
        <w:right w:val="none" w:sz="0" w:space="0" w:color="auto"/>
      </w:divBdr>
    </w:div>
    <w:div w:id="1323924614">
      <w:bodyDiv w:val="1"/>
      <w:marLeft w:val="0"/>
      <w:marRight w:val="0"/>
      <w:marTop w:val="0"/>
      <w:marBottom w:val="0"/>
      <w:divBdr>
        <w:top w:val="none" w:sz="0" w:space="0" w:color="auto"/>
        <w:left w:val="none" w:sz="0" w:space="0" w:color="auto"/>
        <w:bottom w:val="none" w:sz="0" w:space="0" w:color="auto"/>
        <w:right w:val="none" w:sz="0" w:space="0" w:color="auto"/>
      </w:divBdr>
    </w:div>
    <w:div w:id="1439982331">
      <w:bodyDiv w:val="1"/>
      <w:marLeft w:val="0"/>
      <w:marRight w:val="0"/>
      <w:marTop w:val="0"/>
      <w:marBottom w:val="0"/>
      <w:divBdr>
        <w:top w:val="none" w:sz="0" w:space="0" w:color="auto"/>
        <w:left w:val="none" w:sz="0" w:space="0" w:color="auto"/>
        <w:bottom w:val="none" w:sz="0" w:space="0" w:color="auto"/>
        <w:right w:val="none" w:sz="0" w:space="0" w:color="auto"/>
      </w:divBdr>
      <w:divsChild>
        <w:div w:id="2131586281">
          <w:marLeft w:val="0"/>
          <w:marRight w:val="0"/>
          <w:marTop w:val="0"/>
          <w:marBottom w:val="0"/>
          <w:divBdr>
            <w:top w:val="none" w:sz="0" w:space="0" w:color="auto"/>
            <w:left w:val="none" w:sz="0" w:space="0" w:color="auto"/>
            <w:bottom w:val="none" w:sz="0" w:space="0" w:color="auto"/>
            <w:right w:val="none" w:sz="0" w:space="0" w:color="auto"/>
          </w:divBdr>
          <w:divsChild>
            <w:div w:id="1694379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3080049">
      <w:bodyDiv w:val="1"/>
      <w:marLeft w:val="0"/>
      <w:marRight w:val="0"/>
      <w:marTop w:val="0"/>
      <w:marBottom w:val="0"/>
      <w:divBdr>
        <w:top w:val="none" w:sz="0" w:space="0" w:color="auto"/>
        <w:left w:val="none" w:sz="0" w:space="0" w:color="auto"/>
        <w:bottom w:val="none" w:sz="0" w:space="0" w:color="auto"/>
        <w:right w:val="none" w:sz="0" w:space="0" w:color="auto"/>
      </w:divBdr>
    </w:div>
    <w:div w:id="1693068064">
      <w:bodyDiv w:val="1"/>
      <w:marLeft w:val="0"/>
      <w:marRight w:val="0"/>
      <w:marTop w:val="0"/>
      <w:marBottom w:val="0"/>
      <w:divBdr>
        <w:top w:val="none" w:sz="0" w:space="0" w:color="auto"/>
        <w:left w:val="none" w:sz="0" w:space="0" w:color="auto"/>
        <w:bottom w:val="none" w:sz="0" w:space="0" w:color="auto"/>
        <w:right w:val="none" w:sz="0" w:space="0" w:color="auto"/>
      </w:divBdr>
    </w:div>
    <w:div w:id="1897744237">
      <w:bodyDiv w:val="1"/>
      <w:marLeft w:val="0"/>
      <w:marRight w:val="0"/>
      <w:marTop w:val="0"/>
      <w:marBottom w:val="0"/>
      <w:divBdr>
        <w:top w:val="none" w:sz="0" w:space="0" w:color="auto"/>
        <w:left w:val="none" w:sz="0" w:space="0" w:color="auto"/>
        <w:bottom w:val="none" w:sz="0" w:space="0" w:color="auto"/>
        <w:right w:val="none" w:sz="0" w:space="0" w:color="auto"/>
      </w:divBdr>
    </w:div>
    <w:div w:id="2034501680">
      <w:bodyDiv w:val="1"/>
      <w:marLeft w:val="0"/>
      <w:marRight w:val="0"/>
      <w:marTop w:val="0"/>
      <w:marBottom w:val="0"/>
      <w:divBdr>
        <w:top w:val="none" w:sz="0" w:space="0" w:color="auto"/>
        <w:left w:val="none" w:sz="0" w:space="0" w:color="auto"/>
        <w:bottom w:val="none" w:sz="0" w:space="0" w:color="auto"/>
        <w:right w:val="none" w:sz="0" w:space="0" w:color="auto"/>
      </w:divBdr>
    </w:div>
    <w:div w:id="2047412971">
      <w:bodyDiv w:val="1"/>
      <w:marLeft w:val="0"/>
      <w:marRight w:val="0"/>
      <w:marTop w:val="0"/>
      <w:marBottom w:val="0"/>
      <w:divBdr>
        <w:top w:val="none" w:sz="0" w:space="0" w:color="auto"/>
        <w:left w:val="none" w:sz="0" w:space="0" w:color="auto"/>
        <w:bottom w:val="none" w:sz="0" w:space="0" w:color="auto"/>
        <w:right w:val="none" w:sz="0" w:space="0" w:color="auto"/>
      </w:divBdr>
      <w:divsChild>
        <w:div w:id="1655209949">
          <w:marLeft w:val="0"/>
          <w:marRight w:val="0"/>
          <w:marTop w:val="0"/>
          <w:marBottom w:val="0"/>
          <w:divBdr>
            <w:top w:val="none" w:sz="0" w:space="0" w:color="auto"/>
            <w:left w:val="none" w:sz="0" w:space="0" w:color="auto"/>
            <w:bottom w:val="none" w:sz="0" w:space="0" w:color="auto"/>
            <w:right w:val="none" w:sz="0" w:space="0" w:color="auto"/>
          </w:divBdr>
          <w:divsChild>
            <w:div w:id="2112847630">
              <w:marLeft w:val="0"/>
              <w:marRight w:val="0"/>
              <w:marTop w:val="0"/>
              <w:marBottom w:val="0"/>
              <w:divBdr>
                <w:top w:val="none" w:sz="0" w:space="0" w:color="auto"/>
                <w:left w:val="none" w:sz="0" w:space="0" w:color="auto"/>
                <w:bottom w:val="none" w:sz="0" w:space="0" w:color="auto"/>
                <w:right w:val="none" w:sz="0" w:space="0" w:color="auto"/>
              </w:divBdr>
            </w:div>
            <w:div w:id="1801145917">
              <w:marLeft w:val="0"/>
              <w:marRight w:val="0"/>
              <w:marTop w:val="0"/>
              <w:marBottom w:val="0"/>
              <w:divBdr>
                <w:top w:val="none" w:sz="0" w:space="0" w:color="auto"/>
                <w:left w:val="none" w:sz="0" w:space="0" w:color="auto"/>
                <w:bottom w:val="none" w:sz="0" w:space="0" w:color="auto"/>
                <w:right w:val="none" w:sz="0" w:space="0" w:color="auto"/>
              </w:divBdr>
            </w:div>
            <w:div w:id="131294762">
              <w:marLeft w:val="0"/>
              <w:marRight w:val="0"/>
              <w:marTop w:val="0"/>
              <w:marBottom w:val="0"/>
              <w:divBdr>
                <w:top w:val="none" w:sz="0" w:space="0" w:color="auto"/>
                <w:left w:val="none" w:sz="0" w:space="0" w:color="auto"/>
                <w:bottom w:val="none" w:sz="0" w:space="0" w:color="auto"/>
                <w:right w:val="none" w:sz="0" w:space="0" w:color="auto"/>
              </w:divBdr>
            </w:div>
            <w:div w:id="2011367574">
              <w:marLeft w:val="0"/>
              <w:marRight w:val="0"/>
              <w:marTop w:val="0"/>
              <w:marBottom w:val="0"/>
              <w:divBdr>
                <w:top w:val="none" w:sz="0" w:space="0" w:color="auto"/>
                <w:left w:val="none" w:sz="0" w:space="0" w:color="auto"/>
                <w:bottom w:val="none" w:sz="0" w:space="0" w:color="auto"/>
                <w:right w:val="none" w:sz="0" w:space="0" w:color="auto"/>
              </w:divBdr>
            </w:div>
            <w:div w:id="1641879226">
              <w:marLeft w:val="0"/>
              <w:marRight w:val="0"/>
              <w:marTop w:val="0"/>
              <w:marBottom w:val="0"/>
              <w:divBdr>
                <w:top w:val="none" w:sz="0" w:space="0" w:color="auto"/>
                <w:left w:val="none" w:sz="0" w:space="0" w:color="auto"/>
                <w:bottom w:val="none" w:sz="0" w:space="0" w:color="auto"/>
                <w:right w:val="none" w:sz="0" w:space="0" w:color="auto"/>
              </w:divBdr>
            </w:div>
            <w:div w:id="2061205301">
              <w:marLeft w:val="0"/>
              <w:marRight w:val="0"/>
              <w:marTop w:val="0"/>
              <w:marBottom w:val="0"/>
              <w:divBdr>
                <w:top w:val="none" w:sz="0" w:space="0" w:color="auto"/>
                <w:left w:val="none" w:sz="0" w:space="0" w:color="auto"/>
                <w:bottom w:val="none" w:sz="0" w:space="0" w:color="auto"/>
                <w:right w:val="none" w:sz="0" w:space="0" w:color="auto"/>
              </w:divBdr>
            </w:div>
            <w:div w:id="1235824040">
              <w:marLeft w:val="0"/>
              <w:marRight w:val="0"/>
              <w:marTop w:val="0"/>
              <w:marBottom w:val="0"/>
              <w:divBdr>
                <w:top w:val="none" w:sz="0" w:space="0" w:color="auto"/>
                <w:left w:val="none" w:sz="0" w:space="0" w:color="auto"/>
                <w:bottom w:val="none" w:sz="0" w:space="0" w:color="auto"/>
                <w:right w:val="none" w:sz="0" w:space="0" w:color="auto"/>
              </w:divBdr>
            </w:div>
            <w:div w:id="364408624">
              <w:marLeft w:val="0"/>
              <w:marRight w:val="0"/>
              <w:marTop w:val="0"/>
              <w:marBottom w:val="0"/>
              <w:divBdr>
                <w:top w:val="none" w:sz="0" w:space="0" w:color="auto"/>
                <w:left w:val="none" w:sz="0" w:space="0" w:color="auto"/>
                <w:bottom w:val="none" w:sz="0" w:space="0" w:color="auto"/>
                <w:right w:val="none" w:sz="0" w:space="0" w:color="auto"/>
              </w:divBdr>
            </w:div>
            <w:div w:id="660426980">
              <w:marLeft w:val="0"/>
              <w:marRight w:val="0"/>
              <w:marTop w:val="0"/>
              <w:marBottom w:val="0"/>
              <w:divBdr>
                <w:top w:val="none" w:sz="0" w:space="0" w:color="auto"/>
                <w:left w:val="none" w:sz="0" w:space="0" w:color="auto"/>
                <w:bottom w:val="none" w:sz="0" w:space="0" w:color="auto"/>
                <w:right w:val="none" w:sz="0" w:space="0" w:color="auto"/>
              </w:divBdr>
            </w:div>
            <w:div w:id="1224636346">
              <w:marLeft w:val="0"/>
              <w:marRight w:val="0"/>
              <w:marTop w:val="0"/>
              <w:marBottom w:val="0"/>
              <w:divBdr>
                <w:top w:val="none" w:sz="0" w:space="0" w:color="auto"/>
                <w:left w:val="none" w:sz="0" w:space="0" w:color="auto"/>
                <w:bottom w:val="none" w:sz="0" w:space="0" w:color="auto"/>
                <w:right w:val="none" w:sz="0" w:space="0" w:color="auto"/>
              </w:divBdr>
            </w:div>
            <w:div w:id="1323460884">
              <w:marLeft w:val="0"/>
              <w:marRight w:val="0"/>
              <w:marTop w:val="0"/>
              <w:marBottom w:val="0"/>
              <w:divBdr>
                <w:top w:val="none" w:sz="0" w:space="0" w:color="auto"/>
                <w:left w:val="none" w:sz="0" w:space="0" w:color="auto"/>
                <w:bottom w:val="none" w:sz="0" w:space="0" w:color="auto"/>
                <w:right w:val="none" w:sz="0" w:space="0" w:color="auto"/>
              </w:divBdr>
            </w:div>
            <w:div w:id="1583296216">
              <w:marLeft w:val="0"/>
              <w:marRight w:val="0"/>
              <w:marTop w:val="0"/>
              <w:marBottom w:val="0"/>
              <w:divBdr>
                <w:top w:val="none" w:sz="0" w:space="0" w:color="auto"/>
                <w:left w:val="none" w:sz="0" w:space="0" w:color="auto"/>
                <w:bottom w:val="none" w:sz="0" w:space="0" w:color="auto"/>
                <w:right w:val="none" w:sz="0" w:space="0" w:color="auto"/>
              </w:divBdr>
            </w:div>
            <w:div w:id="705760696">
              <w:marLeft w:val="0"/>
              <w:marRight w:val="0"/>
              <w:marTop w:val="0"/>
              <w:marBottom w:val="0"/>
              <w:divBdr>
                <w:top w:val="none" w:sz="0" w:space="0" w:color="auto"/>
                <w:left w:val="none" w:sz="0" w:space="0" w:color="auto"/>
                <w:bottom w:val="none" w:sz="0" w:space="0" w:color="auto"/>
                <w:right w:val="none" w:sz="0" w:space="0" w:color="auto"/>
              </w:divBdr>
            </w:div>
            <w:div w:id="1298611570">
              <w:marLeft w:val="0"/>
              <w:marRight w:val="0"/>
              <w:marTop w:val="0"/>
              <w:marBottom w:val="0"/>
              <w:divBdr>
                <w:top w:val="none" w:sz="0" w:space="0" w:color="auto"/>
                <w:left w:val="none" w:sz="0" w:space="0" w:color="auto"/>
                <w:bottom w:val="none" w:sz="0" w:space="0" w:color="auto"/>
                <w:right w:val="none" w:sz="0" w:space="0" w:color="auto"/>
              </w:divBdr>
            </w:div>
            <w:div w:id="1806506386">
              <w:marLeft w:val="0"/>
              <w:marRight w:val="0"/>
              <w:marTop w:val="0"/>
              <w:marBottom w:val="0"/>
              <w:divBdr>
                <w:top w:val="none" w:sz="0" w:space="0" w:color="auto"/>
                <w:left w:val="none" w:sz="0" w:space="0" w:color="auto"/>
                <w:bottom w:val="none" w:sz="0" w:space="0" w:color="auto"/>
                <w:right w:val="none" w:sz="0" w:space="0" w:color="auto"/>
              </w:divBdr>
            </w:div>
            <w:div w:id="362630792">
              <w:marLeft w:val="0"/>
              <w:marRight w:val="0"/>
              <w:marTop w:val="0"/>
              <w:marBottom w:val="0"/>
              <w:divBdr>
                <w:top w:val="none" w:sz="0" w:space="0" w:color="auto"/>
                <w:left w:val="none" w:sz="0" w:space="0" w:color="auto"/>
                <w:bottom w:val="none" w:sz="0" w:space="0" w:color="auto"/>
                <w:right w:val="none" w:sz="0" w:space="0" w:color="auto"/>
              </w:divBdr>
            </w:div>
            <w:div w:id="1637759679">
              <w:marLeft w:val="0"/>
              <w:marRight w:val="0"/>
              <w:marTop w:val="0"/>
              <w:marBottom w:val="0"/>
              <w:divBdr>
                <w:top w:val="none" w:sz="0" w:space="0" w:color="auto"/>
                <w:left w:val="none" w:sz="0" w:space="0" w:color="auto"/>
                <w:bottom w:val="none" w:sz="0" w:space="0" w:color="auto"/>
                <w:right w:val="none" w:sz="0" w:space="0" w:color="auto"/>
              </w:divBdr>
            </w:div>
            <w:div w:id="1525091288">
              <w:marLeft w:val="0"/>
              <w:marRight w:val="0"/>
              <w:marTop w:val="0"/>
              <w:marBottom w:val="0"/>
              <w:divBdr>
                <w:top w:val="none" w:sz="0" w:space="0" w:color="auto"/>
                <w:left w:val="none" w:sz="0" w:space="0" w:color="auto"/>
                <w:bottom w:val="none" w:sz="0" w:space="0" w:color="auto"/>
                <w:right w:val="none" w:sz="0" w:space="0" w:color="auto"/>
              </w:divBdr>
            </w:div>
            <w:div w:id="1554193211">
              <w:marLeft w:val="0"/>
              <w:marRight w:val="0"/>
              <w:marTop w:val="0"/>
              <w:marBottom w:val="0"/>
              <w:divBdr>
                <w:top w:val="none" w:sz="0" w:space="0" w:color="auto"/>
                <w:left w:val="none" w:sz="0" w:space="0" w:color="auto"/>
                <w:bottom w:val="none" w:sz="0" w:space="0" w:color="auto"/>
                <w:right w:val="none" w:sz="0" w:space="0" w:color="auto"/>
              </w:divBdr>
            </w:div>
            <w:div w:id="625238362">
              <w:marLeft w:val="0"/>
              <w:marRight w:val="0"/>
              <w:marTop w:val="0"/>
              <w:marBottom w:val="0"/>
              <w:divBdr>
                <w:top w:val="none" w:sz="0" w:space="0" w:color="auto"/>
                <w:left w:val="none" w:sz="0" w:space="0" w:color="auto"/>
                <w:bottom w:val="none" w:sz="0" w:space="0" w:color="auto"/>
                <w:right w:val="none" w:sz="0" w:space="0" w:color="auto"/>
              </w:divBdr>
            </w:div>
            <w:div w:id="1779834830">
              <w:marLeft w:val="0"/>
              <w:marRight w:val="0"/>
              <w:marTop w:val="0"/>
              <w:marBottom w:val="0"/>
              <w:divBdr>
                <w:top w:val="none" w:sz="0" w:space="0" w:color="auto"/>
                <w:left w:val="none" w:sz="0" w:space="0" w:color="auto"/>
                <w:bottom w:val="none" w:sz="0" w:space="0" w:color="auto"/>
                <w:right w:val="none" w:sz="0" w:space="0" w:color="auto"/>
              </w:divBdr>
            </w:div>
            <w:div w:id="884215941">
              <w:marLeft w:val="0"/>
              <w:marRight w:val="0"/>
              <w:marTop w:val="0"/>
              <w:marBottom w:val="0"/>
              <w:divBdr>
                <w:top w:val="none" w:sz="0" w:space="0" w:color="auto"/>
                <w:left w:val="none" w:sz="0" w:space="0" w:color="auto"/>
                <w:bottom w:val="none" w:sz="0" w:space="0" w:color="auto"/>
                <w:right w:val="none" w:sz="0" w:space="0" w:color="auto"/>
              </w:divBdr>
            </w:div>
            <w:div w:id="1492746020">
              <w:marLeft w:val="0"/>
              <w:marRight w:val="0"/>
              <w:marTop w:val="0"/>
              <w:marBottom w:val="0"/>
              <w:divBdr>
                <w:top w:val="none" w:sz="0" w:space="0" w:color="auto"/>
                <w:left w:val="none" w:sz="0" w:space="0" w:color="auto"/>
                <w:bottom w:val="none" w:sz="0" w:space="0" w:color="auto"/>
                <w:right w:val="none" w:sz="0" w:space="0" w:color="auto"/>
              </w:divBdr>
            </w:div>
            <w:div w:id="1197546501">
              <w:marLeft w:val="0"/>
              <w:marRight w:val="0"/>
              <w:marTop w:val="0"/>
              <w:marBottom w:val="0"/>
              <w:divBdr>
                <w:top w:val="none" w:sz="0" w:space="0" w:color="auto"/>
                <w:left w:val="none" w:sz="0" w:space="0" w:color="auto"/>
                <w:bottom w:val="none" w:sz="0" w:space="0" w:color="auto"/>
                <w:right w:val="none" w:sz="0" w:space="0" w:color="auto"/>
              </w:divBdr>
            </w:div>
            <w:div w:id="1853454722">
              <w:marLeft w:val="0"/>
              <w:marRight w:val="0"/>
              <w:marTop w:val="0"/>
              <w:marBottom w:val="0"/>
              <w:divBdr>
                <w:top w:val="none" w:sz="0" w:space="0" w:color="auto"/>
                <w:left w:val="none" w:sz="0" w:space="0" w:color="auto"/>
                <w:bottom w:val="none" w:sz="0" w:space="0" w:color="auto"/>
                <w:right w:val="none" w:sz="0" w:space="0" w:color="auto"/>
              </w:divBdr>
            </w:div>
            <w:div w:id="450974732">
              <w:marLeft w:val="0"/>
              <w:marRight w:val="0"/>
              <w:marTop w:val="0"/>
              <w:marBottom w:val="0"/>
              <w:divBdr>
                <w:top w:val="none" w:sz="0" w:space="0" w:color="auto"/>
                <w:left w:val="none" w:sz="0" w:space="0" w:color="auto"/>
                <w:bottom w:val="none" w:sz="0" w:space="0" w:color="auto"/>
                <w:right w:val="none" w:sz="0" w:space="0" w:color="auto"/>
              </w:divBdr>
            </w:div>
            <w:div w:id="1835099405">
              <w:marLeft w:val="0"/>
              <w:marRight w:val="0"/>
              <w:marTop w:val="0"/>
              <w:marBottom w:val="0"/>
              <w:divBdr>
                <w:top w:val="none" w:sz="0" w:space="0" w:color="auto"/>
                <w:left w:val="none" w:sz="0" w:space="0" w:color="auto"/>
                <w:bottom w:val="none" w:sz="0" w:space="0" w:color="auto"/>
                <w:right w:val="none" w:sz="0" w:space="0" w:color="auto"/>
              </w:divBdr>
            </w:div>
            <w:div w:id="922687545">
              <w:marLeft w:val="0"/>
              <w:marRight w:val="0"/>
              <w:marTop w:val="0"/>
              <w:marBottom w:val="0"/>
              <w:divBdr>
                <w:top w:val="none" w:sz="0" w:space="0" w:color="auto"/>
                <w:left w:val="none" w:sz="0" w:space="0" w:color="auto"/>
                <w:bottom w:val="none" w:sz="0" w:space="0" w:color="auto"/>
                <w:right w:val="none" w:sz="0" w:space="0" w:color="auto"/>
              </w:divBdr>
            </w:div>
            <w:div w:id="1409384408">
              <w:marLeft w:val="0"/>
              <w:marRight w:val="0"/>
              <w:marTop w:val="0"/>
              <w:marBottom w:val="0"/>
              <w:divBdr>
                <w:top w:val="none" w:sz="0" w:space="0" w:color="auto"/>
                <w:left w:val="none" w:sz="0" w:space="0" w:color="auto"/>
                <w:bottom w:val="none" w:sz="0" w:space="0" w:color="auto"/>
                <w:right w:val="none" w:sz="0" w:space="0" w:color="auto"/>
              </w:divBdr>
            </w:div>
            <w:div w:id="506989245">
              <w:marLeft w:val="0"/>
              <w:marRight w:val="0"/>
              <w:marTop w:val="0"/>
              <w:marBottom w:val="0"/>
              <w:divBdr>
                <w:top w:val="none" w:sz="0" w:space="0" w:color="auto"/>
                <w:left w:val="none" w:sz="0" w:space="0" w:color="auto"/>
                <w:bottom w:val="none" w:sz="0" w:space="0" w:color="auto"/>
                <w:right w:val="none" w:sz="0" w:space="0" w:color="auto"/>
              </w:divBdr>
            </w:div>
            <w:div w:id="1848012119">
              <w:marLeft w:val="0"/>
              <w:marRight w:val="0"/>
              <w:marTop w:val="0"/>
              <w:marBottom w:val="0"/>
              <w:divBdr>
                <w:top w:val="none" w:sz="0" w:space="0" w:color="auto"/>
                <w:left w:val="none" w:sz="0" w:space="0" w:color="auto"/>
                <w:bottom w:val="none" w:sz="0" w:space="0" w:color="auto"/>
                <w:right w:val="none" w:sz="0" w:space="0" w:color="auto"/>
              </w:divBdr>
            </w:div>
            <w:div w:id="1406488960">
              <w:marLeft w:val="0"/>
              <w:marRight w:val="0"/>
              <w:marTop w:val="0"/>
              <w:marBottom w:val="0"/>
              <w:divBdr>
                <w:top w:val="none" w:sz="0" w:space="0" w:color="auto"/>
                <w:left w:val="none" w:sz="0" w:space="0" w:color="auto"/>
                <w:bottom w:val="none" w:sz="0" w:space="0" w:color="auto"/>
                <w:right w:val="none" w:sz="0" w:space="0" w:color="auto"/>
              </w:divBdr>
            </w:div>
            <w:div w:id="1085683415">
              <w:marLeft w:val="0"/>
              <w:marRight w:val="0"/>
              <w:marTop w:val="0"/>
              <w:marBottom w:val="0"/>
              <w:divBdr>
                <w:top w:val="none" w:sz="0" w:space="0" w:color="auto"/>
                <w:left w:val="none" w:sz="0" w:space="0" w:color="auto"/>
                <w:bottom w:val="none" w:sz="0" w:space="0" w:color="auto"/>
                <w:right w:val="none" w:sz="0" w:space="0" w:color="auto"/>
              </w:divBdr>
            </w:div>
            <w:div w:id="2026441113">
              <w:marLeft w:val="0"/>
              <w:marRight w:val="0"/>
              <w:marTop w:val="0"/>
              <w:marBottom w:val="0"/>
              <w:divBdr>
                <w:top w:val="none" w:sz="0" w:space="0" w:color="auto"/>
                <w:left w:val="none" w:sz="0" w:space="0" w:color="auto"/>
                <w:bottom w:val="none" w:sz="0" w:space="0" w:color="auto"/>
                <w:right w:val="none" w:sz="0" w:space="0" w:color="auto"/>
              </w:divBdr>
            </w:div>
            <w:div w:id="1219249532">
              <w:marLeft w:val="0"/>
              <w:marRight w:val="0"/>
              <w:marTop w:val="0"/>
              <w:marBottom w:val="0"/>
              <w:divBdr>
                <w:top w:val="none" w:sz="0" w:space="0" w:color="auto"/>
                <w:left w:val="none" w:sz="0" w:space="0" w:color="auto"/>
                <w:bottom w:val="none" w:sz="0" w:space="0" w:color="auto"/>
                <w:right w:val="none" w:sz="0" w:space="0" w:color="auto"/>
              </w:divBdr>
            </w:div>
            <w:div w:id="1207763684">
              <w:marLeft w:val="0"/>
              <w:marRight w:val="0"/>
              <w:marTop w:val="0"/>
              <w:marBottom w:val="0"/>
              <w:divBdr>
                <w:top w:val="none" w:sz="0" w:space="0" w:color="auto"/>
                <w:left w:val="none" w:sz="0" w:space="0" w:color="auto"/>
                <w:bottom w:val="none" w:sz="0" w:space="0" w:color="auto"/>
                <w:right w:val="none" w:sz="0" w:space="0" w:color="auto"/>
              </w:divBdr>
            </w:div>
            <w:div w:id="1930308746">
              <w:marLeft w:val="0"/>
              <w:marRight w:val="0"/>
              <w:marTop w:val="0"/>
              <w:marBottom w:val="0"/>
              <w:divBdr>
                <w:top w:val="none" w:sz="0" w:space="0" w:color="auto"/>
                <w:left w:val="none" w:sz="0" w:space="0" w:color="auto"/>
                <w:bottom w:val="none" w:sz="0" w:space="0" w:color="auto"/>
                <w:right w:val="none" w:sz="0" w:space="0" w:color="auto"/>
              </w:divBdr>
            </w:div>
            <w:div w:id="892234831">
              <w:marLeft w:val="0"/>
              <w:marRight w:val="0"/>
              <w:marTop w:val="0"/>
              <w:marBottom w:val="0"/>
              <w:divBdr>
                <w:top w:val="none" w:sz="0" w:space="0" w:color="auto"/>
                <w:left w:val="none" w:sz="0" w:space="0" w:color="auto"/>
                <w:bottom w:val="none" w:sz="0" w:space="0" w:color="auto"/>
                <w:right w:val="none" w:sz="0" w:space="0" w:color="auto"/>
              </w:divBdr>
            </w:div>
            <w:div w:id="803888032">
              <w:marLeft w:val="0"/>
              <w:marRight w:val="0"/>
              <w:marTop w:val="0"/>
              <w:marBottom w:val="0"/>
              <w:divBdr>
                <w:top w:val="none" w:sz="0" w:space="0" w:color="auto"/>
                <w:left w:val="none" w:sz="0" w:space="0" w:color="auto"/>
                <w:bottom w:val="none" w:sz="0" w:space="0" w:color="auto"/>
                <w:right w:val="none" w:sz="0" w:space="0" w:color="auto"/>
              </w:divBdr>
            </w:div>
            <w:div w:id="527452211">
              <w:marLeft w:val="0"/>
              <w:marRight w:val="0"/>
              <w:marTop w:val="0"/>
              <w:marBottom w:val="0"/>
              <w:divBdr>
                <w:top w:val="none" w:sz="0" w:space="0" w:color="auto"/>
                <w:left w:val="none" w:sz="0" w:space="0" w:color="auto"/>
                <w:bottom w:val="none" w:sz="0" w:space="0" w:color="auto"/>
                <w:right w:val="none" w:sz="0" w:space="0" w:color="auto"/>
              </w:divBdr>
            </w:div>
            <w:div w:id="1489787632">
              <w:marLeft w:val="0"/>
              <w:marRight w:val="0"/>
              <w:marTop w:val="0"/>
              <w:marBottom w:val="0"/>
              <w:divBdr>
                <w:top w:val="none" w:sz="0" w:space="0" w:color="auto"/>
                <w:left w:val="none" w:sz="0" w:space="0" w:color="auto"/>
                <w:bottom w:val="none" w:sz="0" w:space="0" w:color="auto"/>
                <w:right w:val="none" w:sz="0" w:space="0" w:color="auto"/>
              </w:divBdr>
            </w:div>
            <w:div w:id="1134979539">
              <w:marLeft w:val="0"/>
              <w:marRight w:val="0"/>
              <w:marTop w:val="0"/>
              <w:marBottom w:val="0"/>
              <w:divBdr>
                <w:top w:val="none" w:sz="0" w:space="0" w:color="auto"/>
                <w:left w:val="none" w:sz="0" w:space="0" w:color="auto"/>
                <w:bottom w:val="none" w:sz="0" w:space="0" w:color="auto"/>
                <w:right w:val="none" w:sz="0" w:space="0" w:color="auto"/>
              </w:divBdr>
            </w:div>
            <w:div w:id="1947421839">
              <w:marLeft w:val="0"/>
              <w:marRight w:val="0"/>
              <w:marTop w:val="0"/>
              <w:marBottom w:val="0"/>
              <w:divBdr>
                <w:top w:val="none" w:sz="0" w:space="0" w:color="auto"/>
                <w:left w:val="none" w:sz="0" w:space="0" w:color="auto"/>
                <w:bottom w:val="none" w:sz="0" w:space="0" w:color="auto"/>
                <w:right w:val="none" w:sz="0" w:space="0" w:color="auto"/>
              </w:divBdr>
            </w:div>
            <w:div w:id="910775300">
              <w:marLeft w:val="0"/>
              <w:marRight w:val="0"/>
              <w:marTop w:val="0"/>
              <w:marBottom w:val="0"/>
              <w:divBdr>
                <w:top w:val="none" w:sz="0" w:space="0" w:color="auto"/>
                <w:left w:val="none" w:sz="0" w:space="0" w:color="auto"/>
                <w:bottom w:val="none" w:sz="0" w:space="0" w:color="auto"/>
                <w:right w:val="none" w:sz="0" w:space="0" w:color="auto"/>
              </w:divBdr>
            </w:div>
            <w:div w:id="899049461">
              <w:marLeft w:val="0"/>
              <w:marRight w:val="0"/>
              <w:marTop w:val="0"/>
              <w:marBottom w:val="0"/>
              <w:divBdr>
                <w:top w:val="none" w:sz="0" w:space="0" w:color="auto"/>
                <w:left w:val="none" w:sz="0" w:space="0" w:color="auto"/>
                <w:bottom w:val="none" w:sz="0" w:space="0" w:color="auto"/>
                <w:right w:val="none" w:sz="0" w:space="0" w:color="auto"/>
              </w:divBdr>
            </w:div>
            <w:div w:id="1441219948">
              <w:marLeft w:val="0"/>
              <w:marRight w:val="0"/>
              <w:marTop w:val="0"/>
              <w:marBottom w:val="0"/>
              <w:divBdr>
                <w:top w:val="none" w:sz="0" w:space="0" w:color="auto"/>
                <w:left w:val="none" w:sz="0" w:space="0" w:color="auto"/>
                <w:bottom w:val="none" w:sz="0" w:space="0" w:color="auto"/>
                <w:right w:val="none" w:sz="0" w:space="0" w:color="auto"/>
              </w:divBdr>
            </w:div>
            <w:div w:id="1436049634">
              <w:marLeft w:val="0"/>
              <w:marRight w:val="0"/>
              <w:marTop w:val="0"/>
              <w:marBottom w:val="0"/>
              <w:divBdr>
                <w:top w:val="none" w:sz="0" w:space="0" w:color="auto"/>
                <w:left w:val="none" w:sz="0" w:space="0" w:color="auto"/>
                <w:bottom w:val="none" w:sz="0" w:space="0" w:color="auto"/>
                <w:right w:val="none" w:sz="0" w:space="0" w:color="auto"/>
              </w:divBdr>
            </w:div>
            <w:div w:id="1531531052">
              <w:marLeft w:val="0"/>
              <w:marRight w:val="0"/>
              <w:marTop w:val="0"/>
              <w:marBottom w:val="0"/>
              <w:divBdr>
                <w:top w:val="none" w:sz="0" w:space="0" w:color="auto"/>
                <w:left w:val="none" w:sz="0" w:space="0" w:color="auto"/>
                <w:bottom w:val="none" w:sz="0" w:space="0" w:color="auto"/>
                <w:right w:val="none" w:sz="0" w:space="0" w:color="auto"/>
              </w:divBdr>
            </w:div>
            <w:div w:id="2099715387">
              <w:marLeft w:val="0"/>
              <w:marRight w:val="0"/>
              <w:marTop w:val="0"/>
              <w:marBottom w:val="0"/>
              <w:divBdr>
                <w:top w:val="none" w:sz="0" w:space="0" w:color="auto"/>
                <w:left w:val="none" w:sz="0" w:space="0" w:color="auto"/>
                <w:bottom w:val="none" w:sz="0" w:space="0" w:color="auto"/>
                <w:right w:val="none" w:sz="0" w:space="0" w:color="auto"/>
              </w:divBdr>
            </w:div>
            <w:div w:id="1909266312">
              <w:marLeft w:val="0"/>
              <w:marRight w:val="0"/>
              <w:marTop w:val="0"/>
              <w:marBottom w:val="0"/>
              <w:divBdr>
                <w:top w:val="none" w:sz="0" w:space="0" w:color="auto"/>
                <w:left w:val="none" w:sz="0" w:space="0" w:color="auto"/>
                <w:bottom w:val="none" w:sz="0" w:space="0" w:color="auto"/>
                <w:right w:val="none" w:sz="0" w:space="0" w:color="auto"/>
              </w:divBdr>
            </w:div>
            <w:div w:id="1390300991">
              <w:marLeft w:val="0"/>
              <w:marRight w:val="0"/>
              <w:marTop w:val="0"/>
              <w:marBottom w:val="0"/>
              <w:divBdr>
                <w:top w:val="none" w:sz="0" w:space="0" w:color="auto"/>
                <w:left w:val="none" w:sz="0" w:space="0" w:color="auto"/>
                <w:bottom w:val="none" w:sz="0" w:space="0" w:color="auto"/>
                <w:right w:val="none" w:sz="0" w:space="0" w:color="auto"/>
              </w:divBdr>
            </w:div>
            <w:div w:id="1357147985">
              <w:marLeft w:val="0"/>
              <w:marRight w:val="0"/>
              <w:marTop w:val="0"/>
              <w:marBottom w:val="0"/>
              <w:divBdr>
                <w:top w:val="none" w:sz="0" w:space="0" w:color="auto"/>
                <w:left w:val="none" w:sz="0" w:space="0" w:color="auto"/>
                <w:bottom w:val="none" w:sz="0" w:space="0" w:color="auto"/>
                <w:right w:val="none" w:sz="0" w:space="0" w:color="auto"/>
              </w:divBdr>
            </w:div>
            <w:div w:id="321471224">
              <w:marLeft w:val="0"/>
              <w:marRight w:val="0"/>
              <w:marTop w:val="0"/>
              <w:marBottom w:val="0"/>
              <w:divBdr>
                <w:top w:val="none" w:sz="0" w:space="0" w:color="auto"/>
                <w:left w:val="none" w:sz="0" w:space="0" w:color="auto"/>
                <w:bottom w:val="none" w:sz="0" w:space="0" w:color="auto"/>
                <w:right w:val="none" w:sz="0" w:space="0" w:color="auto"/>
              </w:divBdr>
            </w:div>
            <w:div w:id="1347902691">
              <w:marLeft w:val="0"/>
              <w:marRight w:val="0"/>
              <w:marTop w:val="0"/>
              <w:marBottom w:val="0"/>
              <w:divBdr>
                <w:top w:val="none" w:sz="0" w:space="0" w:color="auto"/>
                <w:left w:val="none" w:sz="0" w:space="0" w:color="auto"/>
                <w:bottom w:val="none" w:sz="0" w:space="0" w:color="auto"/>
                <w:right w:val="none" w:sz="0" w:space="0" w:color="auto"/>
              </w:divBdr>
            </w:div>
            <w:div w:id="255288770">
              <w:marLeft w:val="0"/>
              <w:marRight w:val="0"/>
              <w:marTop w:val="0"/>
              <w:marBottom w:val="0"/>
              <w:divBdr>
                <w:top w:val="none" w:sz="0" w:space="0" w:color="auto"/>
                <w:left w:val="none" w:sz="0" w:space="0" w:color="auto"/>
                <w:bottom w:val="none" w:sz="0" w:space="0" w:color="auto"/>
                <w:right w:val="none" w:sz="0" w:space="0" w:color="auto"/>
              </w:divBdr>
            </w:div>
            <w:div w:id="1465393342">
              <w:marLeft w:val="0"/>
              <w:marRight w:val="0"/>
              <w:marTop w:val="0"/>
              <w:marBottom w:val="0"/>
              <w:divBdr>
                <w:top w:val="none" w:sz="0" w:space="0" w:color="auto"/>
                <w:left w:val="none" w:sz="0" w:space="0" w:color="auto"/>
                <w:bottom w:val="none" w:sz="0" w:space="0" w:color="auto"/>
                <w:right w:val="none" w:sz="0" w:space="0" w:color="auto"/>
              </w:divBdr>
            </w:div>
            <w:div w:id="681398296">
              <w:marLeft w:val="0"/>
              <w:marRight w:val="0"/>
              <w:marTop w:val="0"/>
              <w:marBottom w:val="0"/>
              <w:divBdr>
                <w:top w:val="none" w:sz="0" w:space="0" w:color="auto"/>
                <w:left w:val="none" w:sz="0" w:space="0" w:color="auto"/>
                <w:bottom w:val="none" w:sz="0" w:space="0" w:color="auto"/>
                <w:right w:val="none" w:sz="0" w:space="0" w:color="auto"/>
              </w:divBdr>
            </w:div>
            <w:div w:id="1360937849">
              <w:marLeft w:val="0"/>
              <w:marRight w:val="0"/>
              <w:marTop w:val="0"/>
              <w:marBottom w:val="0"/>
              <w:divBdr>
                <w:top w:val="none" w:sz="0" w:space="0" w:color="auto"/>
                <w:left w:val="none" w:sz="0" w:space="0" w:color="auto"/>
                <w:bottom w:val="none" w:sz="0" w:space="0" w:color="auto"/>
                <w:right w:val="none" w:sz="0" w:space="0" w:color="auto"/>
              </w:divBdr>
            </w:div>
            <w:div w:id="521554038">
              <w:marLeft w:val="0"/>
              <w:marRight w:val="0"/>
              <w:marTop w:val="0"/>
              <w:marBottom w:val="0"/>
              <w:divBdr>
                <w:top w:val="none" w:sz="0" w:space="0" w:color="auto"/>
                <w:left w:val="none" w:sz="0" w:space="0" w:color="auto"/>
                <w:bottom w:val="none" w:sz="0" w:space="0" w:color="auto"/>
                <w:right w:val="none" w:sz="0" w:space="0" w:color="auto"/>
              </w:divBdr>
            </w:div>
            <w:div w:id="2037660908">
              <w:marLeft w:val="0"/>
              <w:marRight w:val="0"/>
              <w:marTop w:val="0"/>
              <w:marBottom w:val="0"/>
              <w:divBdr>
                <w:top w:val="none" w:sz="0" w:space="0" w:color="auto"/>
                <w:left w:val="none" w:sz="0" w:space="0" w:color="auto"/>
                <w:bottom w:val="none" w:sz="0" w:space="0" w:color="auto"/>
                <w:right w:val="none" w:sz="0" w:space="0" w:color="auto"/>
              </w:divBdr>
            </w:div>
            <w:div w:id="1431126922">
              <w:marLeft w:val="0"/>
              <w:marRight w:val="0"/>
              <w:marTop w:val="0"/>
              <w:marBottom w:val="0"/>
              <w:divBdr>
                <w:top w:val="none" w:sz="0" w:space="0" w:color="auto"/>
                <w:left w:val="none" w:sz="0" w:space="0" w:color="auto"/>
                <w:bottom w:val="none" w:sz="0" w:space="0" w:color="auto"/>
                <w:right w:val="none" w:sz="0" w:space="0" w:color="auto"/>
              </w:divBdr>
            </w:div>
            <w:div w:id="274211763">
              <w:marLeft w:val="0"/>
              <w:marRight w:val="0"/>
              <w:marTop w:val="0"/>
              <w:marBottom w:val="0"/>
              <w:divBdr>
                <w:top w:val="none" w:sz="0" w:space="0" w:color="auto"/>
                <w:left w:val="none" w:sz="0" w:space="0" w:color="auto"/>
                <w:bottom w:val="none" w:sz="0" w:space="0" w:color="auto"/>
                <w:right w:val="none" w:sz="0" w:space="0" w:color="auto"/>
              </w:divBdr>
            </w:div>
            <w:div w:id="707876175">
              <w:marLeft w:val="0"/>
              <w:marRight w:val="0"/>
              <w:marTop w:val="0"/>
              <w:marBottom w:val="0"/>
              <w:divBdr>
                <w:top w:val="none" w:sz="0" w:space="0" w:color="auto"/>
                <w:left w:val="none" w:sz="0" w:space="0" w:color="auto"/>
                <w:bottom w:val="none" w:sz="0" w:space="0" w:color="auto"/>
                <w:right w:val="none" w:sz="0" w:space="0" w:color="auto"/>
              </w:divBdr>
            </w:div>
            <w:div w:id="1758095792">
              <w:marLeft w:val="0"/>
              <w:marRight w:val="0"/>
              <w:marTop w:val="0"/>
              <w:marBottom w:val="0"/>
              <w:divBdr>
                <w:top w:val="none" w:sz="0" w:space="0" w:color="auto"/>
                <w:left w:val="none" w:sz="0" w:space="0" w:color="auto"/>
                <w:bottom w:val="none" w:sz="0" w:space="0" w:color="auto"/>
                <w:right w:val="none" w:sz="0" w:space="0" w:color="auto"/>
              </w:divBdr>
            </w:div>
            <w:div w:id="608393175">
              <w:marLeft w:val="0"/>
              <w:marRight w:val="0"/>
              <w:marTop w:val="0"/>
              <w:marBottom w:val="0"/>
              <w:divBdr>
                <w:top w:val="none" w:sz="0" w:space="0" w:color="auto"/>
                <w:left w:val="none" w:sz="0" w:space="0" w:color="auto"/>
                <w:bottom w:val="none" w:sz="0" w:space="0" w:color="auto"/>
                <w:right w:val="none" w:sz="0" w:space="0" w:color="auto"/>
              </w:divBdr>
            </w:div>
            <w:div w:id="2011525310">
              <w:marLeft w:val="0"/>
              <w:marRight w:val="0"/>
              <w:marTop w:val="0"/>
              <w:marBottom w:val="0"/>
              <w:divBdr>
                <w:top w:val="none" w:sz="0" w:space="0" w:color="auto"/>
                <w:left w:val="none" w:sz="0" w:space="0" w:color="auto"/>
                <w:bottom w:val="none" w:sz="0" w:space="0" w:color="auto"/>
                <w:right w:val="none" w:sz="0" w:space="0" w:color="auto"/>
              </w:divBdr>
            </w:div>
            <w:div w:id="1399283789">
              <w:marLeft w:val="0"/>
              <w:marRight w:val="0"/>
              <w:marTop w:val="0"/>
              <w:marBottom w:val="0"/>
              <w:divBdr>
                <w:top w:val="none" w:sz="0" w:space="0" w:color="auto"/>
                <w:left w:val="none" w:sz="0" w:space="0" w:color="auto"/>
                <w:bottom w:val="none" w:sz="0" w:space="0" w:color="auto"/>
                <w:right w:val="none" w:sz="0" w:space="0" w:color="auto"/>
              </w:divBdr>
            </w:div>
            <w:div w:id="213348194">
              <w:marLeft w:val="0"/>
              <w:marRight w:val="0"/>
              <w:marTop w:val="0"/>
              <w:marBottom w:val="0"/>
              <w:divBdr>
                <w:top w:val="none" w:sz="0" w:space="0" w:color="auto"/>
                <w:left w:val="none" w:sz="0" w:space="0" w:color="auto"/>
                <w:bottom w:val="none" w:sz="0" w:space="0" w:color="auto"/>
                <w:right w:val="none" w:sz="0" w:space="0" w:color="auto"/>
              </w:divBdr>
            </w:div>
            <w:div w:id="638992659">
              <w:marLeft w:val="0"/>
              <w:marRight w:val="0"/>
              <w:marTop w:val="0"/>
              <w:marBottom w:val="0"/>
              <w:divBdr>
                <w:top w:val="none" w:sz="0" w:space="0" w:color="auto"/>
                <w:left w:val="none" w:sz="0" w:space="0" w:color="auto"/>
                <w:bottom w:val="none" w:sz="0" w:space="0" w:color="auto"/>
                <w:right w:val="none" w:sz="0" w:space="0" w:color="auto"/>
              </w:divBdr>
            </w:div>
            <w:div w:id="299001604">
              <w:marLeft w:val="0"/>
              <w:marRight w:val="0"/>
              <w:marTop w:val="0"/>
              <w:marBottom w:val="0"/>
              <w:divBdr>
                <w:top w:val="none" w:sz="0" w:space="0" w:color="auto"/>
                <w:left w:val="none" w:sz="0" w:space="0" w:color="auto"/>
                <w:bottom w:val="none" w:sz="0" w:space="0" w:color="auto"/>
                <w:right w:val="none" w:sz="0" w:space="0" w:color="auto"/>
              </w:divBdr>
            </w:div>
            <w:div w:id="417100923">
              <w:marLeft w:val="0"/>
              <w:marRight w:val="0"/>
              <w:marTop w:val="0"/>
              <w:marBottom w:val="0"/>
              <w:divBdr>
                <w:top w:val="none" w:sz="0" w:space="0" w:color="auto"/>
                <w:left w:val="none" w:sz="0" w:space="0" w:color="auto"/>
                <w:bottom w:val="none" w:sz="0" w:space="0" w:color="auto"/>
                <w:right w:val="none" w:sz="0" w:space="0" w:color="auto"/>
              </w:divBdr>
            </w:div>
            <w:div w:id="1113748708">
              <w:marLeft w:val="0"/>
              <w:marRight w:val="0"/>
              <w:marTop w:val="0"/>
              <w:marBottom w:val="0"/>
              <w:divBdr>
                <w:top w:val="none" w:sz="0" w:space="0" w:color="auto"/>
                <w:left w:val="none" w:sz="0" w:space="0" w:color="auto"/>
                <w:bottom w:val="none" w:sz="0" w:space="0" w:color="auto"/>
                <w:right w:val="none" w:sz="0" w:space="0" w:color="auto"/>
              </w:divBdr>
            </w:div>
            <w:div w:id="2070372389">
              <w:marLeft w:val="0"/>
              <w:marRight w:val="0"/>
              <w:marTop w:val="0"/>
              <w:marBottom w:val="0"/>
              <w:divBdr>
                <w:top w:val="none" w:sz="0" w:space="0" w:color="auto"/>
                <w:left w:val="none" w:sz="0" w:space="0" w:color="auto"/>
                <w:bottom w:val="none" w:sz="0" w:space="0" w:color="auto"/>
                <w:right w:val="none" w:sz="0" w:space="0" w:color="auto"/>
              </w:divBdr>
            </w:div>
            <w:div w:id="226957164">
              <w:marLeft w:val="0"/>
              <w:marRight w:val="0"/>
              <w:marTop w:val="0"/>
              <w:marBottom w:val="0"/>
              <w:divBdr>
                <w:top w:val="none" w:sz="0" w:space="0" w:color="auto"/>
                <w:left w:val="none" w:sz="0" w:space="0" w:color="auto"/>
                <w:bottom w:val="none" w:sz="0" w:space="0" w:color="auto"/>
                <w:right w:val="none" w:sz="0" w:space="0" w:color="auto"/>
              </w:divBdr>
            </w:div>
            <w:div w:id="124005475">
              <w:marLeft w:val="0"/>
              <w:marRight w:val="0"/>
              <w:marTop w:val="0"/>
              <w:marBottom w:val="0"/>
              <w:divBdr>
                <w:top w:val="none" w:sz="0" w:space="0" w:color="auto"/>
                <w:left w:val="none" w:sz="0" w:space="0" w:color="auto"/>
                <w:bottom w:val="none" w:sz="0" w:space="0" w:color="auto"/>
                <w:right w:val="none" w:sz="0" w:space="0" w:color="auto"/>
              </w:divBdr>
            </w:div>
            <w:div w:id="1478035698">
              <w:marLeft w:val="0"/>
              <w:marRight w:val="0"/>
              <w:marTop w:val="0"/>
              <w:marBottom w:val="0"/>
              <w:divBdr>
                <w:top w:val="none" w:sz="0" w:space="0" w:color="auto"/>
                <w:left w:val="none" w:sz="0" w:space="0" w:color="auto"/>
                <w:bottom w:val="none" w:sz="0" w:space="0" w:color="auto"/>
                <w:right w:val="none" w:sz="0" w:space="0" w:color="auto"/>
              </w:divBdr>
            </w:div>
            <w:div w:id="1095133288">
              <w:marLeft w:val="0"/>
              <w:marRight w:val="0"/>
              <w:marTop w:val="0"/>
              <w:marBottom w:val="0"/>
              <w:divBdr>
                <w:top w:val="none" w:sz="0" w:space="0" w:color="auto"/>
                <w:left w:val="none" w:sz="0" w:space="0" w:color="auto"/>
                <w:bottom w:val="none" w:sz="0" w:space="0" w:color="auto"/>
                <w:right w:val="none" w:sz="0" w:space="0" w:color="auto"/>
              </w:divBdr>
            </w:div>
            <w:div w:id="1928613213">
              <w:marLeft w:val="0"/>
              <w:marRight w:val="0"/>
              <w:marTop w:val="0"/>
              <w:marBottom w:val="0"/>
              <w:divBdr>
                <w:top w:val="none" w:sz="0" w:space="0" w:color="auto"/>
                <w:left w:val="none" w:sz="0" w:space="0" w:color="auto"/>
                <w:bottom w:val="none" w:sz="0" w:space="0" w:color="auto"/>
                <w:right w:val="none" w:sz="0" w:space="0" w:color="auto"/>
              </w:divBdr>
            </w:div>
            <w:div w:id="213080962">
              <w:marLeft w:val="0"/>
              <w:marRight w:val="0"/>
              <w:marTop w:val="0"/>
              <w:marBottom w:val="0"/>
              <w:divBdr>
                <w:top w:val="none" w:sz="0" w:space="0" w:color="auto"/>
                <w:left w:val="none" w:sz="0" w:space="0" w:color="auto"/>
                <w:bottom w:val="none" w:sz="0" w:space="0" w:color="auto"/>
                <w:right w:val="none" w:sz="0" w:space="0" w:color="auto"/>
              </w:divBdr>
            </w:div>
            <w:div w:id="976299929">
              <w:marLeft w:val="0"/>
              <w:marRight w:val="0"/>
              <w:marTop w:val="0"/>
              <w:marBottom w:val="0"/>
              <w:divBdr>
                <w:top w:val="none" w:sz="0" w:space="0" w:color="auto"/>
                <w:left w:val="none" w:sz="0" w:space="0" w:color="auto"/>
                <w:bottom w:val="none" w:sz="0" w:space="0" w:color="auto"/>
                <w:right w:val="none" w:sz="0" w:space="0" w:color="auto"/>
              </w:divBdr>
            </w:div>
            <w:div w:id="750852350">
              <w:marLeft w:val="0"/>
              <w:marRight w:val="0"/>
              <w:marTop w:val="0"/>
              <w:marBottom w:val="0"/>
              <w:divBdr>
                <w:top w:val="none" w:sz="0" w:space="0" w:color="auto"/>
                <w:left w:val="none" w:sz="0" w:space="0" w:color="auto"/>
                <w:bottom w:val="none" w:sz="0" w:space="0" w:color="auto"/>
                <w:right w:val="none" w:sz="0" w:space="0" w:color="auto"/>
              </w:divBdr>
            </w:div>
            <w:div w:id="1414400745">
              <w:marLeft w:val="0"/>
              <w:marRight w:val="0"/>
              <w:marTop w:val="0"/>
              <w:marBottom w:val="0"/>
              <w:divBdr>
                <w:top w:val="none" w:sz="0" w:space="0" w:color="auto"/>
                <w:left w:val="none" w:sz="0" w:space="0" w:color="auto"/>
                <w:bottom w:val="none" w:sz="0" w:space="0" w:color="auto"/>
                <w:right w:val="none" w:sz="0" w:space="0" w:color="auto"/>
              </w:divBdr>
            </w:div>
            <w:div w:id="432283269">
              <w:marLeft w:val="0"/>
              <w:marRight w:val="0"/>
              <w:marTop w:val="0"/>
              <w:marBottom w:val="0"/>
              <w:divBdr>
                <w:top w:val="none" w:sz="0" w:space="0" w:color="auto"/>
                <w:left w:val="none" w:sz="0" w:space="0" w:color="auto"/>
                <w:bottom w:val="none" w:sz="0" w:space="0" w:color="auto"/>
                <w:right w:val="none" w:sz="0" w:space="0" w:color="auto"/>
              </w:divBdr>
            </w:div>
            <w:div w:id="1755975829">
              <w:marLeft w:val="0"/>
              <w:marRight w:val="0"/>
              <w:marTop w:val="0"/>
              <w:marBottom w:val="0"/>
              <w:divBdr>
                <w:top w:val="none" w:sz="0" w:space="0" w:color="auto"/>
                <w:left w:val="none" w:sz="0" w:space="0" w:color="auto"/>
                <w:bottom w:val="none" w:sz="0" w:space="0" w:color="auto"/>
                <w:right w:val="none" w:sz="0" w:space="0" w:color="auto"/>
              </w:divBdr>
            </w:div>
            <w:div w:id="957952616">
              <w:marLeft w:val="0"/>
              <w:marRight w:val="0"/>
              <w:marTop w:val="0"/>
              <w:marBottom w:val="0"/>
              <w:divBdr>
                <w:top w:val="none" w:sz="0" w:space="0" w:color="auto"/>
                <w:left w:val="none" w:sz="0" w:space="0" w:color="auto"/>
                <w:bottom w:val="none" w:sz="0" w:space="0" w:color="auto"/>
                <w:right w:val="none" w:sz="0" w:space="0" w:color="auto"/>
              </w:divBdr>
            </w:div>
            <w:div w:id="1459911796">
              <w:marLeft w:val="0"/>
              <w:marRight w:val="0"/>
              <w:marTop w:val="0"/>
              <w:marBottom w:val="0"/>
              <w:divBdr>
                <w:top w:val="none" w:sz="0" w:space="0" w:color="auto"/>
                <w:left w:val="none" w:sz="0" w:space="0" w:color="auto"/>
                <w:bottom w:val="none" w:sz="0" w:space="0" w:color="auto"/>
                <w:right w:val="none" w:sz="0" w:space="0" w:color="auto"/>
              </w:divBdr>
            </w:div>
            <w:div w:id="243027609">
              <w:marLeft w:val="0"/>
              <w:marRight w:val="0"/>
              <w:marTop w:val="0"/>
              <w:marBottom w:val="0"/>
              <w:divBdr>
                <w:top w:val="none" w:sz="0" w:space="0" w:color="auto"/>
                <w:left w:val="none" w:sz="0" w:space="0" w:color="auto"/>
                <w:bottom w:val="none" w:sz="0" w:space="0" w:color="auto"/>
                <w:right w:val="none" w:sz="0" w:space="0" w:color="auto"/>
              </w:divBdr>
            </w:div>
            <w:div w:id="1913928905">
              <w:marLeft w:val="0"/>
              <w:marRight w:val="0"/>
              <w:marTop w:val="0"/>
              <w:marBottom w:val="0"/>
              <w:divBdr>
                <w:top w:val="none" w:sz="0" w:space="0" w:color="auto"/>
                <w:left w:val="none" w:sz="0" w:space="0" w:color="auto"/>
                <w:bottom w:val="none" w:sz="0" w:space="0" w:color="auto"/>
                <w:right w:val="none" w:sz="0" w:space="0" w:color="auto"/>
              </w:divBdr>
            </w:div>
            <w:div w:id="225800541">
              <w:marLeft w:val="0"/>
              <w:marRight w:val="0"/>
              <w:marTop w:val="0"/>
              <w:marBottom w:val="0"/>
              <w:divBdr>
                <w:top w:val="none" w:sz="0" w:space="0" w:color="auto"/>
                <w:left w:val="none" w:sz="0" w:space="0" w:color="auto"/>
                <w:bottom w:val="none" w:sz="0" w:space="0" w:color="auto"/>
                <w:right w:val="none" w:sz="0" w:space="0" w:color="auto"/>
              </w:divBdr>
            </w:div>
            <w:div w:id="766386011">
              <w:marLeft w:val="0"/>
              <w:marRight w:val="0"/>
              <w:marTop w:val="0"/>
              <w:marBottom w:val="0"/>
              <w:divBdr>
                <w:top w:val="none" w:sz="0" w:space="0" w:color="auto"/>
                <w:left w:val="none" w:sz="0" w:space="0" w:color="auto"/>
                <w:bottom w:val="none" w:sz="0" w:space="0" w:color="auto"/>
                <w:right w:val="none" w:sz="0" w:space="0" w:color="auto"/>
              </w:divBdr>
            </w:div>
            <w:div w:id="1692024447">
              <w:marLeft w:val="0"/>
              <w:marRight w:val="0"/>
              <w:marTop w:val="0"/>
              <w:marBottom w:val="0"/>
              <w:divBdr>
                <w:top w:val="none" w:sz="0" w:space="0" w:color="auto"/>
                <w:left w:val="none" w:sz="0" w:space="0" w:color="auto"/>
                <w:bottom w:val="none" w:sz="0" w:space="0" w:color="auto"/>
                <w:right w:val="none" w:sz="0" w:space="0" w:color="auto"/>
              </w:divBdr>
            </w:div>
            <w:div w:id="985091288">
              <w:marLeft w:val="0"/>
              <w:marRight w:val="0"/>
              <w:marTop w:val="0"/>
              <w:marBottom w:val="0"/>
              <w:divBdr>
                <w:top w:val="none" w:sz="0" w:space="0" w:color="auto"/>
                <w:left w:val="none" w:sz="0" w:space="0" w:color="auto"/>
                <w:bottom w:val="none" w:sz="0" w:space="0" w:color="auto"/>
                <w:right w:val="none" w:sz="0" w:space="0" w:color="auto"/>
              </w:divBdr>
            </w:div>
            <w:div w:id="449983326">
              <w:marLeft w:val="0"/>
              <w:marRight w:val="0"/>
              <w:marTop w:val="0"/>
              <w:marBottom w:val="0"/>
              <w:divBdr>
                <w:top w:val="none" w:sz="0" w:space="0" w:color="auto"/>
                <w:left w:val="none" w:sz="0" w:space="0" w:color="auto"/>
                <w:bottom w:val="none" w:sz="0" w:space="0" w:color="auto"/>
                <w:right w:val="none" w:sz="0" w:space="0" w:color="auto"/>
              </w:divBdr>
            </w:div>
            <w:div w:id="615596623">
              <w:marLeft w:val="0"/>
              <w:marRight w:val="0"/>
              <w:marTop w:val="0"/>
              <w:marBottom w:val="0"/>
              <w:divBdr>
                <w:top w:val="none" w:sz="0" w:space="0" w:color="auto"/>
                <w:left w:val="none" w:sz="0" w:space="0" w:color="auto"/>
                <w:bottom w:val="none" w:sz="0" w:space="0" w:color="auto"/>
                <w:right w:val="none" w:sz="0" w:space="0" w:color="auto"/>
              </w:divBdr>
            </w:div>
            <w:div w:id="1502354683">
              <w:marLeft w:val="0"/>
              <w:marRight w:val="0"/>
              <w:marTop w:val="0"/>
              <w:marBottom w:val="0"/>
              <w:divBdr>
                <w:top w:val="none" w:sz="0" w:space="0" w:color="auto"/>
                <w:left w:val="none" w:sz="0" w:space="0" w:color="auto"/>
                <w:bottom w:val="none" w:sz="0" w:space="0" w:color="auto"/>
                <w:right w:val="none" w:sz="0" w:space="0" w:color="auto"/>
              </w:divBdr>
            </w:div>
            <w:div w:id="1760981991">
              <w:marLeft w:val="0"/>
              <w:marRight w:val="0"/>
              <w:marTop w:val="0"/>
              <w:marBottom w:val="0"/>
              <w:divBdr>
                <w:top w:val="none" w:sz="0" w:space="0" w:color="auto"/>
                <w:left w:val="none" w:sz="0" w:space="0" w:color="auto"/>
                <w:bottom w:val="none" w:sz="0" w:space="0" w:color="auto"/>
                <w:right w:val="none" w:sz="0" w:space="0" w:color="auto"/>
              </w:divBdr>
            </w:div>
            <w:div w:id="139268510">
              <w:marLeft w:val="0"/>
              <w:marRight w:val="0"/>
              <w:marTop w:val="0"/>
              <w:marBottom w:val="0"/>
              <w:divBdr>
                <w:top w:val="none" w:sz="0" w:space="0" w:color="auto"/>
                <w:left w:val="none" w:sz="0" w:space="0" w:color="auto"/>
                <w:bottom w:val="none" w:sz="0" w:space="0" w:color="auto"/>
                <w:right w:val="none" w:sz="0" w:space="0" w:color="auto"/>
              </w:divBdr>
            </w:div>
            <w:div w:id="1959952151">
              <w:marLeft w:val="0"/>
              <w:marRight w:val="0"/>
              <w:marTop w:val="0"/>
              <w:marBottom w:val="0"/>
              <w:divBdr>
                <w:top w:val="none" w:sz="0" w:space="0" w:color="auto"/>
                <w:left w:val="none" w:sz="0" w:space="0" w:color="auto"/>
                <w:bottom w:val="none" w:sz="0" w:space="0" w:color="auto"/>
                <w:right w:val="none" w:sz="0" w:space="0" w:color="auto"/>
              </w:divBdr>
            </w:div>
            <w:div w:id="1388064156">
              <w:marLeft w:val="0"/>
              <w:marRight w:val="0"/>
              <w:marTop w:val="0"/>
              <w:marBottom w:val="0"/>
              <w:divBdr>
                <w:top w:val="none" w:sz="0" w:space="0" w:color="auto"/>
                <w:left w:val="none" w:sz="0" w:space="0" w:color="auto"/>
                <w:bottom w:val="none" w:sz="0" w:space="0" w:color="auto"/>
                <w:right w:val="none" w:sz="0" w:space="0" w:color="auto"/>
              </w:divBdr>
            </w:div>
            <w:div w:id="1128469081">
              <w:marLeft w:val="0"/>
              <w:marRight w:val="0"/>
              <w:marTop w:val="0"/>
              <w:marBottom w:val="0"/>
              <w:divBdr>
                <w:top w:val="none" w:sz="0" w:space="0" w:color="auto"/>
                <w:left w:val="none" w:sz="0" w:space="0" w:color="auto"/>
                <w:bottom w:val="none" w:sz="0" w:space="0" w:color="auto"/>
                <w:right w:val="none" w:sz="0" w:space="0" w:color="auto"/>
              </w:divBdr>
            </w:div>
            <w:div w:id="1554543706">
              <w:marLeft w:val="0"/>
              <w:marRight w:val="0"/>
              <w:marTop w:val="0"/>
              <w:marBottom w:val="0"/>
              <w:divBdr>
                <w:top w:val="none" w:sz="0" w:space="0" w:color="auto"/>
                <w:left w:val="none" w:sz="0" w:space="0" w:color="auto"/>
                <w:bottom w:val="none" w:sz="0" w:space="0" w:color="auto"/>
                <w:right w:val="none" w:sz="0" w:space="0" w:color="auto"/>
              </w:divBdr>
            </w:div>
            <w:div w:id="1340502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613473">
      <w:bodyDiv w:val="1"/>
      <w:marLeft w:val="0"/>
      <w:marRight w:val="0"/>
      <w:marTop w:val="0"/>
      <w:marBottom w:val="0"/>
      <w:divBdr>
        <w:top w:val="none" w:sz="0" w:space="0" w:color="auto"/>
        <w:left w:val="none" w:sz="0" w:space="0" w:color="auto"/>
        <w:bottom w:val="none" w:sz="0" w:space="0" w:color="auto"/>
        <w:right w:val="none" w:sz="0" w:space="0" w:color="auto"/>
      </w:divBdr>
      <w:divsChild>
        <w:div w:id="1854221368">
          <w:marLeft w:val="0"/>
          <w:marRight w:val="0"/>
          <w:marTop w:val="0"/>
          <w:marBottom w:val="0"/>
          <w:divBdr>
            <w:top w:val="none" w:sz="0" w:space="0" w:color="auto"/>
            <w:left w:val="none" w:sz="0" w:space="0" w:color="auto"/>
            <w:bottom w:val="none" w:sz="0" w:space="0" w:color="auto"/>
            <w:right w:val="none" w:sz="0" w:space="0" w:color="auto"/>
          </w:divBdr>
          <w:divsChild>
            <w:div w:id="1662005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53561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4.png"/><Relationship Id="rId42" Type="http://schemas.openxmlformats.org/officeDocument/2006/relationships/image" Target="media/image32.png"/><Relationship Id="rId63" Type="http://schemas.openxmlformats.org/officeDocument/2006/relationships/image" Target="media/image51.png"/><Relationship Id="rId84" Type="http://schemas.openxmlformats.org/officeDocument/2006/relationships/image" Target="media/image71.png"/><Relationship Id="rId138" Type="http://schemas.openxmlformats.org/officeDocument/2006/relationships/image" Target="media/image125.png"/><Relationship Id="rId107" Type="http://schemas.openxmlformats.org/officeDocument/2006/relationships/image" Target="media/image94.png"/><Relationship Id="rId11" Type="http://schemas.openxmlformats.org/officeDocument/2006/relationships/image" Target="media/image5.png"/><Relationship Id="rId32" Type="http://schemas.openxmlformats.org/officeDocument/2006/relationships/image" Target="media/image23.png"/><Relationship Id="rId53" Type="http://schemas.openxmlformats.org/officeDocument/2006/relationships/image" Target="media/image43.png"/><Relationship Id="rId74" Type="http://schemas.openxmlformats.org/officeDocument/2006/relationships/image" Target="media/image62.png"/><Relationship Id="rId128" Type="http://schemas.openxmlformats.org/officeDocument/2006/relationships/image" Target="media/image115.png"/><Relationship Id="rId149" Type="http://schemas.openxmlformats.org/officeDocument/2006/relationships/image" Target="media/image136.png"/><Relationship Id="rId5" Type="http://schemas.openxmlformats.org/officeDocument/2006/relationships/footnotes" Target="footnotes.xml"/><Relationship Id="rId95" Type="http://schemas.openxmlformats.org/officeDocument/2006/relationships/image" Target="media/image82.png"/><Relationship Id="rId22" Type="http://schemas.openxmlformats.org/officeDocument/2006/relationships/image" Target="media/image15.png"/><Relationship Id="rId27" Type="http://schemas.openxmlformats.org/officeDocument/2006/relationships/image" Target="media/image18.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image" Target="media/image100.png"/><Relationship Id="rId118" Type="http://schemas.openxmlformats.org/officeDocument/2006/relationships/image" Target="media/image105.png"/><Relationship Id="rId134" Type="http://schemas.openxmlformats.org/officeDocument/2006/relationships/image" Target="media/image121.png"/><Relationship Id="rId139" Type="http://schemas.openxmlformats.org/officeDocument/2006/relationships/image" Target="media/image126.png"/><Relationship Id="rId80" Type="http://schemas.openxmlformats.org/officeDocument/2006/relationships/image" Target="media/image67.png"/><Relationship Id="rId85" Type="http://schemas.openxmlformats.org/officeDocument/2006/relationships/image" Target="media/image72.png"/><Relationship Id="rId150" Type="http://schemas.openxmlformats.org/officeDocument/2006/relationships/image" Target="media/image137.png"/><Relationship Id="rId12" Type="http://schemas.openxmlformats.org/officeDocument/2006/relationships/image" Target="media/image6.png"/><Relationship Id="rId17" Type="http://schemas.openxmlformats.org/officeDocument/2006/relationships/image" Target="media/image10.png"/><Relationship Id="rId33" Type="http://schemas.openxmlformats.org/officeDocument/2006/relationships/image" Target="media/image24.png"/><Relationship Id="rId38" Type="http://schemas.openxmlformats.org/officeDocument/2006/relationships/image" Target="media/image28.png"/><Relationship Id="rId59" Type="http://schemas.openxmlformats.org/officeDocument/2006/relationships/comments" Target="comments.xml"/><Relationship Id="rId103" Type="http://schemas.openxmlformats.org/officeDocument/2006/relationships/image" Target="media/image90.png"/><Relationship Id="rId108" Type="http://schemas.openxmlformats.org/officeDocument/2006/relationships/image" Target="media/image95.png"/><Relationship Id="rId124" Type="http://schemas.openxmlformats.org/officeDocument/2006/relationships/image" Target="media/image111.png"/><Relationship Id="rId129" Type="http://schemas.openxmlformats.org/officeDocument/2006/relationships/image" Target="media/image116.png"/><Relationship Id="rId54" Type="http://schemas.openxmlformats.org/officeDocument/2006/relationships/image" Target="media/image44.png"/><Relationship Id="rId70" Type="http://schemas.openxmlformats.org/officeDocument/2006/relationships/image" Target="media/image58.png"/><Relationship Id="rId75" Type="http://schemas.openxmlformats.org/officeDocument/2006/relationships/hyperlink" Target="http://pandas.pydata.org/docs/" TargetMode="External"/><Relationship Id="rId91" Type="http://schemas.openxmlformats.org/officeDocument/2006/relationships/image" Target="media/image78.png"/><Relationship Id="rId96" Type="http://schemas.openxmlformats.org/officeDocument/2006/relationships/image" Target="media/image83.png"/><Relationship Id="rId140" Type="http://schemas.openxmlformats.org/officeDocument/2006/relationships/image" Target="media/image127.png"/><Relationship Id="rId145" Type="http://schemas.openxmlformats.org/officeDocument/2006/relationships/image" Target="media/image132.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hyperlink" Target="https://haveibeenpwned.com/" TargetMode="External"/><Relationship Id="rId28" Type="http://schemas.openxmlformats.org/officeDocument/2006/relationships/image" Target="media/image19.png"/><Relationship Id="rId49" Type="http://schemas.openxmlformats.org/officeDocument/2006/relationships/image" Target="media/image39.png"/><Relationship Id="rId114" Type="http://schemas.openxmlformats.org/officeDocument/2006/relationships/image" Target="media/image101.png"/><Relationship Id="rId119" Type="http://schemas.openxmlformats.org/officeDocument/2006/relationships/image" Target="media/image106.png"/><Relationship Id="rId44" Type="http://schemas.openxmlformats.org/officeDocument/2006/relationships/image" Target="media/image34.png"/><Relationship Id="rId60" Type="http://schemas.microsoft.com/office/2011/relationships/commentsExtended" Target="commentsExtended.xml"/><Relationship Id="rId65" Type="http://schemas.openxmlformats.org/officeDocument/2006/relationships/image" Target="media/image53.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image" Target="media/image117.png"/><Relationship Id="rId135" Type="http://schemas.openxmlformats.org/officeDocument/2006/relationships/image" Target="media/image122.png"/><Relationship Id="rId151" Type="http://schemas.openxmlformats.org/officeDocument/2006/relationships/fontTable" Target="fontTable.xml"/><Relationship Id="rId13" Type="http://schemas.openxmlformats.org/officeDocument/2006/relationships/image" Target="media/image7.png"/><Relationship Id="rId18" Type="http://schemas.openxmlformats.org/officeDocument/2006/relationships/image" Target="media/image11.png"/><Relationship Id="rId39" Type="http://schemas.openxmlformats.org/officeDocument/2006/relationships/image" Target="media/image29.png"/><Relationship Id="rId109" Type="http://schemas.openxmlformats.org/officeDocument/2006/relationships/image" Target="media/image96.png"/><Relationship Id="rId34" Type="http://schemas.openxmlformats.org/officeDocument/2006/relationships/image" Target="media/image25.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image" Target="media/image128.png"/><Relationship Id="rId146" Type="http://schemas.openxmlformats.org/officeDocument/2006/relationships/image" Target="media/image133.png"/><Relationship Id="rId7" Type="http://schemas.openxmlformats.org/officeDocument/2006/relationships/image" Target="media/image1.png"/><Relationship Id="rId71" Type="http://schemas.openxmlformats.org/officeDocument/2006/relationships/image" Target="media/image59.png"/><Relationship Id="rId92" Type="http://schemas.openxmlformats.org/officeDocument/2006/relationships/image" Target="media/image79.png"/><Relationship Id="rId2" Type="http://schemas.openxmlformats.org/officeDocument/2006/relationships/styles" Target="styles.xml"/><Relationship Id="rId29" Type="http://schemas.openxmlformats.org/officeDocument/2006/relationships/image" Target="media/image20.png"/><Relationship Id="rId24" Type="http://schemas.openxmlformats.org/officeDocument/2006/relationships/hyperlink" Target="https://reeborg.ca/reeborg.html?lang=en&amp;mode=python&amp;menu=worlds%2Fmenus%2Freeborg_intro_en.json&amp;name=Hurdle%201&amp;url=worlds%2Ftutorial_en%2Fhurdle1.json" TargetMode="External"/><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4.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image" Target="media/image123.png"/><Relationship Id="rId61" Type="http://schemas.openxmlformats.org/officeDocument/2006/relationships/image" Target="media/image49.png"/><Relationship Id="rId82" Type="http://schemas.openxmlformats.org/officeDocument/2006/relationships/image" Target="media/image69.png"/><Relationship Id="rId152" Type="http://schemas.microsoft.com/office/2011/relationships/people" Target="people.xml"/><Relationship Id="rId19" Type="http://schemas.openxmlformats.org/officeDocument/2006/relationships/image" Target="media/image12.png"/><Relationship Id="rId14" Type="http://schemas.openxmlformats.org/officeDocument/2006/relationships/image" Target="media/image8.png"/><Relationship Id="rId30" Type="http://schemas.openxmlformats.org/officeDocument/2006/relationships/image" Target="media/image21.png"/><Relationship Id="rId35" Type="http://schemas.openxmlformats.org/officeDocument/2006/relationships/hyperlink" Target="https://patorjk.com/software/taag/" TargetMode="External"/><Relationship Id="rId56" Type="http://schemas.openxmlformats.org/officeDocument/2006/relationships/image" Target="media/image46.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4.png"/><Relationship Id="rId8" Type="http://schemas.openxmlformats.org/officeDocument/2006/relationships/image" Target="media/image2.png"/><Relationship Id="rId51" Type="http://schemas.openxmlformats.org/officeDocument/2006/relationships/image" Target="media/image41.png"/><Relationship Id="rId72" Type="http://schemas.openxmlformats.org/officeDocument/2006/relationships/image" Target="media/image60.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9.png"/><Relationship Id="rId3" Type="http://schemas.openxmlformats.org/officeDocument/2006/relationships/settings" Target="settings.xml"/><Relationship Id="rId25" Type="http://schemas.openxmlformats.org/officeDocument/2006/relationships/image" Target="media/image16.png"/><Relationship Id="rId46" Type="http://schemas.openxmlformats.org/officeDocument/2006/relationships/image" Target="media/image36.png"/><Relationship Id="rId67" Type="http://schemas.openxmlformats.org/officeDocument/2006/relationships/image" Target="media/image55.png"/><Relationship Id="rId116" Type="http://schemas.openxmlformats.org/officeDocument/2006/relationships/image" Target="media/image103.png"/><Relationship Id="rId137" Type="http://schemas.openxmlformats.org/officeDocument/2006/relationships/image" Target="media/image124.png"/><Relationship Id="rId20" Type="http://schemas.openxmlformats.org/officeDocument/2006/relationships/image" Target="media/image13.png"/><Relationship Id="rId41" Type="http://schemas.openxmlformats.org/officeDocument/2006/relationships/image" Target="media/image31.png"/><Relationship Id="rId62" Type="http://schemas.openxmlformats.org/officeDocument/2006/relationships/image" Target="media/image50.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theme" Target="theme/theme1.xml"/><Relationship Id="rId15" Type="http://schemas.openxmlformats.org/officeDocument/2006/relationships/image" Target="media/image9.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3.png"/><Relationship Id="rId127" Type="http://schemas.openxmlformats.org/officeDocument/2006/relationships/image" Target="media/image114.png"/><Relationship Id="rId10" Type="http://schemas.openxmlformats.org/officeDocument/2006/relationships/image" Target="media/image4.png"/><Relationship Id="rId31" Type="http://schemas.openxmlformats.org/officeDocument/2006/relationships/image" Target="media/image22.png"/><Relationship Id="rId52" Type="http://schemas.openxmlformats.org/officeDocument/2006/relationships/image" Target="media/image42.png"/><Relationship Id="rId73" Type="http://schemas.openxmlformats.org/officeDocument/2006/relationships/image" Target="media/image61.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43" Type="http://schemas.openxmlformats.org/officeDocument/2006/relationships/image" Target="media/image130.png"/><Relationship Id="rId148" Type="http://schemas.openxmlformats.org/officeDocument/2006/relationships/image" Target="media/image135.png"/><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image" Target="media/image17.png"/><Relationship Id="rId47" Type="http://schemas.openxmlformats.org/officeDocument/2006/relationships/image" Target="media/image37.png"/><Relationship Id="rId68" Type="http://schemas.openxmlformats.org/officeDocument/2006/relationships/image" Target="media/image56.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20.png"/><Relationship Id="rId16" Type="http://schemas.openxmlformats.org/officeDocument/2006/relationships/hyperlink" Target="https://ascii.co.uk/art" TargetMode="External"/><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image" Target="media/image131.png"/><Relationship Id="rId90" Type="http://schemas.openxmlformats.org/officeDocument/2006/relationships/image" Target="media/image77.png"/></Relationships>
</file>

<file path=word/theme/theme1.xml><?xml version="1.0" encoding="utf-8"?>
<a:theme xmlns:a="http://schemas.openxmlformats.org/drawingml/2006/main" name="Office Theme">
  <a:themeElements>
    <a:clrScheme name="Office">
      <a:dk1>
        <a:srgbClr val="000000"/>
      </a:dk1>
      <a:lt1>
        <a:srgbClr val="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rial"/>
        <a:ea typeface="DejaVu Sans"/>
        <a:cs typeface="DejaVu Sans"/>
      </a:majorFont>
      <a:minorFont>
        <a:latin typeface="Arial"/>
        <a:ea typeface="DejaVu Sans"/>
        <a:cs typeface="DejaVu Sans"/>
      </a:minorFont>
    </a:fontScheme>
    <a:fmtSche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12205</TotalTime>
  <Pages>157</Pages>
  <Words>22695</Words>
  <Characters>129368</Characters>
  <Application>Microsoft Office Word</Application>
  <DocSecurity>0</DocSecurity>
  <Lines>1078</Lines>
  <Paragraphs>303</Paragraphs>
  <ScaleCrop>false</ScaleCrop>
  <HeadingPairs>
    <vt:vector size="2" baseType="variant">
      <vt:variant>
        <vt:lpstr>Title</vt:lpstr>
      </vt:variant>
      <vt:variant>
        <vt:i4>1</vt:i4>
      </vt:variant>
    </vt:vector>
  </HeadingPairs>
  <TitlesOfParts>
    <vt:vector size="1" baseType="lpstr">
      <vt:lpstr/>
    </vt:vector>
  </TitlesOfParts>
  <Company>Moorche 30 DVDs</Company>
  <LinksUpToDate>false</LinksUpToDate>
  <CharactersWithSpaces>151760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dc:description/>
  <cp:lastModifiedBy>Microsoft account</cp:lastModifiedBy>
  <cp:revision>193</cp:revision>
  <cp:lastPrinted>2024-11-13T07:01:00Z</cp:lastPrinted>
  <dcterms:created xsi:type="dcterms:W3CDTF">2024-10-30T04:33:00Z</dcterms:created>
  <dcterms:modified xsi:type="dcterms:W3CDTF">2025-10-11T08:39:00Z</dcterms:modified>
  <dc:language>en-US</dc:language>
</cp:coreProperties>
</file>