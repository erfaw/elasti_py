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4B77C0"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4B77C0"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noProof/>
            <w:sz w:val="18"/>
            <w:szCs w:val="18"/>
            <w:rPrChange w:id="27"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bidi/>
        <w:spacing w:line="276" w:lineRule="auto"/>
        <w:jc w:val="both"/>
        <w:rPr>
          <w:rFonts w:cs="Calibri"/>
          <w:rtl/>
        </w:rPr>
        <w:pPrChange w:id="28" w:author="Microsoft account" w:date="2025-09-12T09:56:00Z">
          <w:pPr>
            <w:bidi/>
            <w:spacing w:line="276" w:lineRule="auto"/>
            <w:jc w:val="both"/>
          </w:pPr>
        </w:pPrChange>
      </w:pPr>
      <w:ins w:id="29"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30"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1" w:name="I4030910"/>
      <w:r w:rsidRPr="00CB12CF">
        <w:rPr>
          <w:rFonts w:cs="Calibri"/>
          <w:sz w:val="28"/>
          <w:szCs w:val="28"/>
          <w:rtl/>
          <w:lang w:bidi="fa-IR"/>
        </w:rPr>
        <w:lastRenderedPageBreak/>
        <w:t>ادامه</w:t>
      </w:r>
      <w:bookmarkEnd w:id="31"/>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7420549A" w14:textId="77777777" w:rsidR="00AF5725" w:rsidRDefault="00CB12CF" w:rsidP="00A07812">
      <w:pPr>
        <w:bidi/>
        <w:spacing w:line="276" w:lineRule="auto"/>
        <w:jc w:val="both"/>
        <w:rPr>
          <w:ins w:id="33" w:author="Microsoft account" w:date="2025-09-13T10:57:00Z"/>
          <w:rFonts w:cs="Calibri"/>
          <w:sz w:val="28"/>
          <w:szCs w:val="28"/>
          <w:lang w:bidi="fa-IR"/>
        </w:rPr>
      </w:pPr>
      <w:r w:rsidRPr="00CB12CF">
        <w:rPr>
          <w:rFonts w:cs="Calibri"/>
          <w:sz w:val="28"/>
          <w:szCs w:val="28"/>
          <w:rtl/>
          <w:lang w:bidi="fa-IR"/>
        </w:rPr>
        <w:t>نکته:</w:t>
      </w:r>
    </w:p>
    <w:p w14:paraId="55201F90" w14:textId="175A8B1D" w:rsidR="00776D6D" w:rsidRDefault="00CB12CF">
      <w:pPr>
        <w:bidi/>
        <w:spacing w:line="276" w:lineRule="auto"/>
        <w:jc w:val="both"/>
        <w:rPr>
          <w:ins w:id="34" w:author="Microsoft account" w:date="2025-09-13T10:57:00Z"/>
          <w:rFonts w:cs="Calibri"/>
          <w:sz w:val="28"/>
          <w:szCs w:val="28"/>
          <w:lang w:bidi="fa-IR"/>
        </w:rPr>
        <w:pPrChange w:id="35" w:author="Microsoft account" w:date="2025-09-13T10:57:00Z">
          <w:pPr>
            <w:bidi/>
            <w:spacing w:line="276" w:lineRule="auto"/>
            <w:jc w:val="both"/>
          </w:pPr>
        </w:pPrChange>
      </w:pPr>
      <w:r w:rsidRPr="00CB12CF">
        <w:rPr>
          <w:rFonts w:cs="Calibri"/>
          <w:sz w:val="28"/>
          <w:szCs w:val="28"/>
          <w:rtl/>
          <w:lang w:bidi="fa-IR"/>
        </w:rPr>
        <w:t xml:space="preserve"> </w:t>
      </w:r>
      <w:r w:rsidRPr="00CB12CF">
        <w:rPr>
          <w:rFonts w:cs="Calibri"/>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bidi/>
        <w:spacing w:line="276" w:lineRule="auto"/>
        <w:rPr>
          <w:ins w:id="36" w:author="Microsoft account" w:date="2025-09-13T11:05:00Z"/>
          <w:rFonts w:cs="Calibri"/>
          <w:sz w:val="18"/>
          <w:szCs w:val="18"/>
          <w:rtl/>
          <w:lang w:bidi="fa-IR"/>
        </w:rPr>
        <w:pPrChange w:id="37" w:author="Microsoft account" w:date="2025-09-13T11:05:00Z">
          <w:pPr>
            <w:spacing w:line="276" w:lineRule="auto"/>
          </w:pPr>
        </w:pPrChange>
      </w:pPr>
      <w:ins w:id="38" w:author="Microsoft account" w:date="2025-09-13T10:57:00Z">
        <w:r>
          <w:rPr>
            <w:rFonts w:cs="Calibri" w:hint="cs"/>
            <w:sz w:val="28"/>
            <w:szCs w:val="28"/>
            <w:rtl/>
            <w:lang w:bidi="fa-IR"/>
          </w:rPr>
          <w:t>(</w:t>
        </w:r>
      </w:ins>
      <w:ins w:id="39" w:author="Microsoft account" w:date="2025-09-13T11:05:00Z">
        <w:r w:rsidR="003C1B55" w:rsidRPr="003C1B55">
          <w:rPr>
            <w:rFonts w:cs="Calibri"/>
            <w:sz w:val="18"/>
            <w:szCs w:val="18"/>
            <w:rtl/>
            <w:lang w:bidi="fa-IR"/>
          </w:rPr>
          <w:t>۱</w:t>
        </w:r>
        <w:r w:rsidR="003C1B55" w:rsidRPr="003C1B55">
          <w:rPr>
            <w:rFonts w:cs="Calibri"/>
            <w:sz w:val="18"/>
            <w:szCs w:val="18"/>
            <w:lang w:bidi="fa-IR"/>
          </w:rPr>
          <w:t xml:space="preserve">. </w:t>
        </w:r>
        <w:r w:rsidR="003C1B55" w:rsidRPr="003C1B55">
          <w:rPr>
            <w:rFonts w:cs="Calibri"/>
            <w:sz w:val="18"/>
            <w:szCs w:val="18"/>
            <w:rtl/>
            <w:lang w:bidi="fa-IR"/>
          </w:rPr>
          <w:t>پایتون ماژول‌ها رو اول از **دایرکتوری فعلی پروژه**، بعد از</w:t>
        </w:r>
        <w:r w:rsidR="003C1B55" w:rsidRPr="003C1B55">
          <w:rPr>
            <w:rFonts w:cs="Calibri"/>
            <w:sz w:val="18"/>
            <w:szCs w:val="18"/>
          </w:rPr>
          <w:t xml:space="preserve"> **site-packages** </w:t>
        </w:r>
        <w:r w:rsidR="003C1B55" w:rsidRPr="003C1B55">
          <w:rPr>
            <w:rFonts w:cs="Calibri"/>
            <w:sz w:val="18"/>
            <w:szCs w:val="18"/>
            <w:rtl/>
            <w:lang w:bidi="fa-IR"/>
          </w:rPr>
          <w:t>(پکیج‌های نصب‌شده) و در نهایت از **مسیرهای پیش‌فرض</w:t>
        </w:r>
        <w:r w:rsidR="003C1B55" w:rsidRPr="003C1B55">
          <w:rPr>
            <w:rFonts w:cs="Calibri"/>
            <w:sz w:val="18"/>
            <w:szCs w:val="18"/>
          </w:rPr>
          <w:t xml:space="preserve"> sys.path** </w:t>
        </w:r>
        <w:r w:rsidR="003C1B55" w:rsidRPr="003C1B55">
          <w:rPr>
            <w:rFonts w:cs="Calibri"/>
            <w:sz w:val="18"/>
            <w:szCs w:val="18"/>
            <w:rtl/>
            <w:lang w:bidi="fa-IR"/>
          </w:rPr>
          <w:t>لود می‌کنه</w:t>
        </w:r>
        <w:r w:rsidR="003C1B55" w:rsidRPr="003C1B55">
          <w:rPr>
            <w:rFonts w:cs="Calibri"/>
            <w:sz w:val="18"/>
            <w:szCs w:val="18"/>
          </w:rPr>
          <w:t>.</w:t>
        </w:r>
      </w:ins>
    </w:p>
    <w:p w14:paraId="771CC3A9" w14:textId="77777777" w:rsidR="003C1B55" w:rsidRPr="003C1B55" w:rsidRDefault="003C1B55">
      <w:pPr>
        <w:bidi/>
        <w:spacing w:line="276" w:lineRule="auto"/>
        <w:rPr>
          <w:ins w:id="40" w:author="Microsoft account" w:date="2025-09-13T11:05:00Z"/>
          <w:rFonts w:cs="Calibri"/>
          <w:sz w:val="18"/>
          <w:szCs w:val="18"/>
          <w:rtl/>
        </w:rPr>
        <w:pPrChange w:id="41" w:author="Microsoft account" w:date="2025-09-13T11:05:00Z">
          <w:pPr>
            <w:spacing w:line="276" w:lineRule="auto"/>
          </w:pPr>
        </w:pPrChange>
      </w:pPr>
      <w:ins w:id="42" w:author="Microsoft account" w:date="2025-09-13T11:05:00Z">
        <w:r w:rsidRPr="003C1B55">
          <w:rPr>
            <w:rFonts w:cs="Calibri"/>
            <w:sz w:val="18"/>
            <w:szCs w:val="18"/>
            <w:rtl/>
            <w:lang w:bidi="fa-IR"/>
          </w:rPr>
          <w:t>۲</w:t>
        </w:r>
        <w:r w:rsidRPr="003C1B55">
          <w:rPr>
            <w:rFonts w:cs="Calibri"/>
            <w:sz w:val="18"/>
            <w:szCs w:val="18"/>
            <w:lang w:bidi="fa-IR"/>
          </w:rPr>
          <w:t xml:space="preserve">. </w:t>
        </w:r>
        <w:r w:rsidRPr="003C1B55">
          <w:rPr>
            <w:rFonts w:cs="Calibri"/>
            <w:sz w:val="18"/>
            <w:szCs w:val="18"/>
            <w:rtl/>
            <w:lang w:bidi="fa-IR"/>
          </w:rPr>
          <w:t>ماژول‌های خارج از این مسیرها به صورت عادی شناخته نمی‌شن و باعث</w:t>
        </w:r>
        <w:r w:rsidRPr="003C1B55">
          <w:rPr>
            <w:rFonts w:cs="Calibri"/>
            <w:sz w:val="18"/>
            <w:szCs w:val="18"/>
          </w:rPr>
          <w:t xml:space="preserve"> `ModuleNotFoundError` </w:t>
        </w:r>
        <w:r w:rsidRPr="003C1B55">
          <w:rPr>
            <w:rFonts w:cs="Calibri"/>
            <w:sz w:val="18"/>
            <w:szCs w:val="18"/>
            <w:rtl/>
            <w:lang w:bidi="fa-IR"/>
          </w:rPr>
          <w:t>می‌شن</w:t>
        </w:r>
        <w:r w:rsidRPr="003C1B55">
          <w:rPr>
            <w:rFonts w:cs="Calibri"/>
            <w:sz w:val="18"/>
            <w:szCs w:val="18"/>
          </w:rPr>
          <w:t>.</w:t>
        </w:r>
      </w:ins>
    </w:p>
    <w:p w14:paraId="0797920F" w14:textId="78A6920C" w:rsidR="00AF5725" w:rsidRPr="003C1B55" w:rsidRDefault="003C1B55">
      <w:pPr>
        <w:bidi/>
        <w:spacing w:line="276" w:lineRule="auto"/>
        <w:rPr>
          <w:rFonts w:cs="Calibri"/>
          <w:sz w:val="18"/>
          <w:szCs w:val="18"/>
          <w:rtl/>
          <w:lang w:bidi="fa-IR"/>
          <w:rPrChange w:id="43" w:author="Microsoft account" w:date="2025-09-13T11:05:00Z">
            <w:rPr>
              <w:rFonts w:cs="Calibri"/>
              <w:rtl/>
            </w:rPr>
          </w:rPrChange>
        </w:rPr>
        <w:pPrChange w:id="44" w:author="Microsoft account" w:date="2025-09-13T11:05:00Z">
          <w:pPr>
            <w:bidi/>
            <w:spacing w:line="276" w:lineRule="auto"/>
            <w:jc w:val="both"/>
          </w:pPr>
        </w:pPrChange>
      </w:pPr>
      <w:ins w:id="45" w:author="Microsoft account" w:date="2025-09-13T11:05:00Z">
        <w:r w:rsidRPr="003C1B55">
          <w:rPr>
            <w:rFonts w:cs="Calibri"/>
            <w:sz w:val="18"/>
            <w:szCs w:val="18"/>
            <w:rtl/>
            <w:lang w:bidi="fa-IR"/>
          </w:rPr>
          <w:t>۳. برای استفاده از مسیرهای دیگه باید دستی اون‌ها رو به `</w:t>
        </w:r>
        <w:r w:rsidRPr="003C1B55">
          <w:rPr>
            <w:rFonts w:cs="Calibri"/>
            <w:sz w:val="18"/>
            <w:szCs w:val="18"/>
          </w:rPr>
          <w:t>sys.path</w:t>
        </w:r>
        <w:r w:rsidRPr="003C1B55">
          <w:rPr>
            <w:rFonts w:cs="Calibri"/>
            <w:sz w:val="18"/>
            <w:szCs w:val="18"/>
            <w:rtl/>
            <w:lang w:bidi="fa-IR"/>
          </w:rPr>
          <w:t>` یا **</w:t>
        </w:r>
        <w:r w:rsidRPr="003C1B55">
          <w:rPr>
            <w:rFonts w:cs="Calibri"/>
            <w:sz w:val="18"/>
            <w:szCs w:val="18"/>
          </w:rPr>
          <w:t>PYTHONPATH</w:t>
        </w:r>
        <w:r w:rsidRPr="003C1B55">
          <w:rPr>
            <w:rFonts w:cs="Calibri"/>
            <w:sz w:val="18"/>
            <w:szCs w:val="18"/>
            <w:rtl/>
            <w:lang w:bidi="fa-IR"/>
          </w:rPr>
          <w:t>** اضافه کنی.</w:t>
        </w:r>
      </w:ins>
      <w:ins w:id="46" w:author="Microsoft account" w:date="2025-09-13T10:57:00Z">
        <w:r w:rsidR="00AF5725">
          <w:rPr>
            <w:rFonts w:cs="Calibri" w:hint="cs"/>
            <w:sz w:val="28"/>
            <w:szCs w:val="28"/>
            <w:rtl/>
            <w:lang w:bidi="fa-IR"/>
          </w:rPr>
          <w:t>)</w:t>
        </w:r>
      </w:ins>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01C359ED" w:rsidR="00776D6D" w:rsidRPr="00CB12CF" w:rsidRDefault="00CB12CF" w:rsidP="003C1B55">
      <w:pPr>
        <w:bidi/>
        <w:spacing w:line="276" w:lineRule="auto"/>
        <w:jc w:val="both"/>
        <w:rPr>
          <w:rFonts w:cs="Calibri"/>
        </w:rPr>
      </w:pPr>
      <w:r w:rsidRPr="00CB12CF">
        <w:rPr>
          <w:rFonts w:cs="Calibri"/>
          <w:sz w:val="28"/>
          <w:szCs w:val="28"/>
          <w:rtl/>
          <w:lang w:bidi="fa-IR"/>
        </w:rPr>
        <w:lastRenderedPageBreak/>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ins w:id="47" w:author="Microsoft account" w:date="2025-09-13T11:07:00Z">
        <w:r w:rsidR="003C1B55">
          <w:rPr>
            <w:rFonts w:cs="Calibri" w:hint="cs"/>
            <w:sz w:val="28"/>
            <w:szCs w:val="28"/>
            <w:rtl/>
            <w:lang w:bidi="fa-IR"/>
          </w:rPr>
          <w:t xml:space="preserve"> . ..... (</w:t>
        </w:r>
        <w:r w:rsidR="003C1B55">
          <w:rPr>
            <w:rFonts w:cs="Calibri" w:hint="cs"/>
            <w:sz w:val="18"/>
            <w:szCs w:val="18"/>
            <w:rtl/>
            <w:lang w:bidi="fa-IR"/>
          </w:rPr>
          <w:t xml:space="preserve">به صورت کلی هر </w:t>
        </w:r>
        <w:r w:rsidR="003C1B55">
          <w:rPr>
            <w:rFonts w:cs="Calibri"/>
            <w:sz w:val="18"/>
            <w:szCs w:val="18"/>
            <w:lang w:bidi="fa-IR"/>
          </w:rPr>
          <w:t>iterable</w:t>
        </w:r>
        <w:r w:rsidR="003C1B55">
          <w:rPr>
            <w:rFonts w:cs="Calibri" w:hint="cs"/>
            <w:sz w:val="18"/>
            <w:szCs w:val="18"/>
            <w:rtl/>
            <w:lang w:bidi="fa-IR"/>
          </w:rPr>
          <w:t xml:space="preserve"> ای که با عدد و مقدار عددی پر شده ، میشه روش از این </w:t>
        </w:r>
      </w:ins>
      <w:ins w:id="48" w:author="Microsoft account" w:date="2025-09-13T11:08:00Z">
        <w:r w:rsidR="003C1B55" w:rsidRPr="003C1B55">
          <w:rPr>
            <w:rFonts w:cs="Calibri"/>
            <w:sz w:val="18"/>
            <w:szCs w:val="18"/>
            <w:lang w:bidi="fa-IR"/>
          </w:rPr>
          <w:t>calculation</w:t>
        </w:r>
        <w:r w:rsidR="003C1B55">
          <w:rPr>
            <w:rFonts w:cs="Calibri"/>
            <w:sz w:val="18"/>
            <w:szCs w:val="18"/>
            <w:lang w:bidi="fa-IR"/>
          </w:rPr>
          <w:t xml:space="preserve"> built-in function</w:t>
        </w:r>
        <w:r w:rsidR="003C1B55">
          <w:rPr>
            <w:rFonts w:cs="Calibri" w:hint="cs"/>
            <w:sz w:val="18"/>
            <w:szCs w:val="18"/>
            <w:rtl/>
            <w:lang w:bidi="fa-IR"/>
          </w:rPr>
          <w:t xml:space="preserve"> ها استفاده کرد</w:t>
        </w:r>
      </w:ins>
      <w:ins w:id="49" w:author="Microsoft account" w:date="2025-09-13T11:07:00Z">
        <w:r w:rsidR="003C1B55">
          <w:rPr>
            <w:rFonts w:cs="Calibri" w:hint="cs"/>
            <w:sz w:val="28"/>
            <w:szCs w:val="28"/>
            <w:rtl/>
            <w:lang w:bidi="fa-IR"/>
          </w:rPr>
          <w:t>)</w:t>
        </w:r>
      </w:ins>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50" w:name="I4030913"/>
      <w:r w:rsidRPr="00CB12CF">
        <w:rPr>
          <w:rFonts w:cs="Calibri"/>
          <w:sz w:val="28"/>
          <w:szCs w:val="28"/>
          <w:rtl/>
          <w:lang w:bidi="fa-IR"/>
        </w:rPr>
        <w:lastRenderedPageBreak/>
        <w:t>ادامه</w:t>
      </w:r>
      <w:bookmarkEnd w:id="50"/>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51" w:name="I4030914"/>
      <w:r w:rsidRPr="00CB12CF">
        <w:rPr>
          <w:rFonts w:cs="Calibri"/>
          <w:sz w:val="28"/>
          <w:szCs w:val="28"/>
          <w:rtl/>
          <w:lang w:bidi="fa-IR"/>
        </w:rPr>
        <w:lastRenderedPageBreak/>
        <w:t>ادامه</w:t>
      </w:r>
      <w:bookmarkEnd w:id="51"/>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4B77C0"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52" w:name="I4030915"/>
      <w:r w:rsidRPr="00CB12CF">
        <w:rPr>
          <w:rFonts w:cs="Calibri"/>
          <w:sz w:val="28"/>
          <w:szCs w:val="28"/>
          <w:rtl/>
          <w:lang w:bidi="fa-IR"/>
        </w:rPr>
        <w:lastRenderedPageBreak/>
        <w:t>ادامه</w:t>
      </w:r>
      <w:bookmarkEnd w:id="52"/>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rFonts w:cs="Calibri"/>
          <w:sz w:val="28"/>
          <w:szCs w:val="28"/>
          <w:u w:val="single"/>
          <w:rtl/>
          <w:lang w:bidi="fa-IR"/>
          <w:rPrChange w:id="53" w:author="Microsoft account" w:date="2025-09-16T11:10:00Z">
            <w:rPr>
              <w:rFonts w:cs="Calibri"/>
              <w:sz w:val="28"/>
              <w:szCs w:val="28"/>
              <w:rtl/>
              <w:lang w:bidi="fa-IR"/>
            </w:rPr>
          </w:rPrChange>
        </w:rPr>
        <w:t>تقر</w:t>
      </w:r>
      <w:r w:rsidRPr="00C86746">
        <w:rPr>
          <w:rFonts w:cs="Calibri" w:hint="cs"/>
          <w:sz w:val="28"/>
          <w:szCs w:val="28"/>
          <w:u w:val="single"/>
          <w:rtl/>
          <w:lang w:bidi="fa-IR"/>
          <w:rPrChange w:id="54"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5" w:author="Microsoft account" w:date="2025-09-16T11:10:00Z">
            <w:rPr>
              <w:rFonts w:cs="Calibri" w:hint="eastAsia"/>
              <w:sz w:val="28"/>
              <w:szCs w:val="28"/>
              <w:rtl/>
              <w:lang w:bidi="fa-IR"/>
            </w:rPr>
          </w:rPrChange>
        </w:rPr>
        <w:t>با</w:t>
      </w:r>
      <w:r w:rsidRPr="00C86746">
        <w:rPr>
          <w:rFonts w:cs="Calibri"/>
          <w:sz w:val="28"/>
          <w:szCs w:val="28"/>
          <w:u w:val="single"/>
          <w:rtl/>
          <w:lang w:bidi="fa-IR"/>
          <w:rPrChange w:id="5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57" w:author="Microsoft account" w:date="2025-09-16T11:10:00Z">
            <w:rPr>
              <w:rFonts w:cs="Calibri" w:hint="eastAsia"/>
              <w:sz w:val="28"/>
              <w:szCs w:val="28"/>
              <w:rtl/>
              <w:lang w:bidi="fa-IR"/>
            </w:rPr>
          </w:rPrChange>
        </w:rPr>
        <w:t>غ</w:t>
      </w:r>
      <w:r w:rsidRPr="00C86746">
        <w:rPr>
          <w:rFonts w:cs="Calibri" w:hint="cs"/>
          <w:sz w:val="28"/>
          <w:szCs w:val="28"/>
          <w:u w:val="single"/>
          <w:rtl/>
          <w:lang w:bidi="fa-IR"/>
          <w:rPrChange w:id="58"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59" w:author="Microsoft account" w:date="2025-09-16T11:10:00Z">
            <w:rPr>
              <w:rFonts w:cs="Calibri" w:hint="eastAsia"/>
              <w:sz w:val="28"/>
              <w:szCs w:val="28"/>
              <w:rtl/>
              <w:lang w:bidi="fa-IR"/>
            </w:rPr>
          </w:rPrChange>
        </w:rPr>
        <w:t>ر</w:t>
      </w:r>
      <w:r w:rsidRPr="00C86746">
        <w:rPr>
          <w:rFonts w:cs="Calibri"/>
          <w:sz w:val="28"/>
          <w:szCs w:val="28"/>
          <w:u w:val="single"/>
          <w:rtl/>
          <w:lang w:bidi="fa-IR"/>
          <w:rPrChange w:id="6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1" w:author="Microsoft account" w:date="2025-09-16T11:10:00Z">
            <w:rPr>
              <w:rFonts w:cs="Calibri" w:hint="eastAsia"/>
              <w:sz w:val="28"/>
              <w:szCs w:val="28"/>
              <w:rtl/>
              <w:lang w:bidi="fa-IR"/>
            </w:rPr>
          </w:rPrChange>
        </w:rPr>
        <w:t>ممکنه</w:t>
      </w:r>
      <w:r w:rsidRPr="00C86746">
        <w:rPr>
          <w:rFonts w:cs="Calibri"/>
          <w:sz w:val="28"/>
          <w:szCs w:val="28"/>
          <w:u w:val="single"/>
          <w:rtl/>
          <w:lang w:bidi="fa-IR"/>
          <w:rPrChange w:id="6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3" w:author="Microsoft account" w:date="2025-09-16T11:10:00Z">
            <w:rPr>
              <w:rFonts w:cs="Calibri" w:hint="eastAsia"/>
              <w:sz w:val="28"/>
              <w:szCs w:val="28"/>
              <w:rtl/>
              <w:lang w:bidi="fa-IR"/>
            </w:rPr>
          </w:rPrChange>
        </w:rPr>
        <w:t>وقت</w:t>
      </w:r>
      <w:r w:rsidRPr="00C86746">
        <w:rPr>
          <w:rFonts w:cs="Calibri" w:hint="cs"/>
          <w:sz w:val="28"/>
          <w:szCs w:val="28"/>
          <w:u w:val="single"/>
          <w:rtl/>
          <w:lang w:bidi="fa-IR"/>
          <w:rPrChange w:id="64" w:author="Microsoft account" w:date="2025-09-16T11:10:00Z">
            <w:rPr>
              <w:rFonts w:cs="Calibri" w:hint="cs"/>
              <w:sz w:val="28"/>
              <w:szCs w:val="28"/>
              <w:rtl/>
              <w:lang w:bidi="fa-IR"/>
            </w:rPr>
          </w:rPrChange>
        </w:rPr>
        <w:t>ی</w:t>
      </w:r>
      <w:r w:rsidRPr="00C86746">
        <w:rPr>
          <w:rFonts w:cs="Calibri"/>
          <w:sz w:val="28"/>
          <w:szCs w:val="28"/>
          <w:u w:val="single"/>
          <w:rtl/>
          <w:lang w:bidi="fa-IR"/>
          <w:rPrChange w:id="6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6"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67"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68" w:author="Microsoft account" w:date="2025-09-16T11:10:00Z">
            <w:rPr>
              <w:rFonts w:cs="Calibri" w:hint="eastAsia"/>
              <w:sz w:val="28"/>
              <w:szCs w:val="28"/>
              <w:rtl/>
              <w:lang w:bidi="fa-IR"/>
            </w:rPr>
          </w:rPrChange>
        </w:rPr>
        <w:t>خودتون</w:t>
      </w:r>
      <w:r w:rsidRPr="00C86746">
        <w:rPr>
          <w:rFonts w:cs="Calibri"/>
          <w:sz w:val="28"/>
          <w:szCs w:val="28"/>
          <w:u w:val="single"/>
          <w:rtl/>
          <w:lang w:bidi="fa-IR"/>
          <w:rPrChange w:id="6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0"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71"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2" w:author="Microsoft account" w:date="2025-09-16T11:10:00Z">
            <w:rPr>
              <w:rFonts w:cs="Calibri" w:hint="eastAsia"/>
              <w:sz w:val="28"/>
              <w:szCs w:val="28"/>
              <w:rtl/>
              <w:lang w:bidi="fa-IR"/>
            </w:rPr>
          </w:rPrChange>
        </w:rPr>
        <w:t>مشکل</w:t>
      </w:r>
      <w:r w:rsidRPr="00C86746">
        <w:rPr>
          <w:rFonts w:cs="Calibri"/>
          <w:sz w:val="28"/>
          <w:szCs w:val="28"/>
          <w:u w:val="single"/>
          <w:rtl/>
          <w:lang w:bidi="fa-IR"/>
          <w:rPrChange w:id="7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4" w:author="Microsoft account" w:date="2025-09-16T11:10:00Z">
            <w:rPr>
              <w:rFonts w:cs="Calibri" w:hint="eastAsia"/>
              <w:sz w:val="28"/>
              <w:szCs w:val="28"/>
              <w:rtl/>
              <w:lang w:bidi="fa-IR"/>
            </w:rPr>
          </w:rPrChange>
        </w:rPr>
        <w:t>خبر</w:t>
      </w:r>
      <w:r w:rsidRPr="00C86746">
        <w:rPr>
          <w:rFonts w:cs="Calibri"/>
          <w:sz w:val="28"/>
          <w:szCs w:val="28"/>
          <w:u w:val="single"/>
          <w:rtl/>
          <w:lang w:bidi="fa-IR"/>
          <w:rPrChange w:id="7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76" w:author="Microsoft account" w:date="2025-09-16T11:10:00Z">
            <w:rPr>
              <w:rFonts w:cs="Calibri" w:hint="eastAsia"/>
              <w:sz w:val="28"/>
              <w:szCs w:val="28"/>
              <w:rtl/>
              <w:lang w:bidi="fa-IR"/>
            </w:rPr>
          </w:rPrChange>
        </w:rPr>
        <w:t>ندار</w:t>
      </w:r>
      <w:r w:rsidRPr="00C86746">
        <w:rPr>
          <w:rFonts w:cs="Calibri" w:hint="cs"/>
          <w:sz w:val="28"/>
          <w:szCs w:val="28"/>
          <w:u w:val="single"/>
          <w:rtl/>
          <w:lang w:bidi="fa-IR"/>
          <w:rPrChange w:id="7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78" w:author="Microsoft account" w:date="2025-09-16T11:10:00Z">
            <w:rPr>
              <w:rFonts w:cs="Calibri" w:hint="eastAsia"/>
              <w:sz w:val="28"/>
              <w:szCs w:val="28"/>
              <w:rtl/>
              <w:lang w:bidi="fa-IR"/>
            </w:rPr>
          </w:rPrChange>
        </w:rPr>
        <w:t>د</w:t>
      </w:r>
      <w:r w:rsidRPr="00C86746">
        <w:rPr>
          <w:rFonts w:cs="Calibri"/>
          <w:sz w:val="28"/>
          <w:szCs w:val="28"/>
          <w:u w:val="single"/>
          <w:rtl/>
          <w:lang w:bidi="fa-IR"/>
          <w:rPrChange w:id="79"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0" w:author="Microsoft account" w:date="2025-09-16T11:10:00Z">
            <w:rPr>
              <w:rFonts w:cs="Calibri" w:hint="eastAsia"/>
              <w:sz w:val="28"/>
              <w:szCs w:val="28"/>
              <w:rtl/>
              <w:lang w:bidi="fa-IR"/>
            </w:rPr>
          </w:rPrChange>
        </w:rPr>
        <w:t>بتون</w:t>
      </w:r>
      <w:r w:rsidRPr="00C86746">
        <w:rPr>
          <w:rFonts w:cs="Calibri" w:hint="cs"/>
          <w:sz w:val="28"/>
          <w:szCs w:val="28"/>
          <w:u w:val="single"/>
          <w:rtl/>
          <w:lang w:bidi="fa-IR"/>
          <w:rPrChange w:id="81"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2" w:author="Microsoft account" w:date="2025-09-16T11:10:00Z">
            <w:rPr>
              <w:rFonts w:cs="Calibri" w:hint="eastAsia"/>
              <w:sz w:val="28"/>
              <w:szCs w:val="28"/>
              <w:rtl/>
              <w:lang w:bidi="fa-IR"/>
            </w:rPr>
          </w:rPrChange>
        </w:rPr>
        <w:t>د</w:t>
      </w:r>
      <w:r w:rsidRPr="00C86746">
        <w:rPr>
          <w:rFonts w:cs="Calibri"/>
          <w:sz w:val="28"/>
          <w:szCs w:val="28"/>
          <w:u w:val="single"/>
          <w:rtl/>
          <w:lang w:bidi="fa-IR"/>
          <w:rPrChange w:id="83"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4" w:author="Microsoft account" w:date="2025-09-16T11:10:00Z">
            <w:rPr>
              <w:rFonts w:cs="Calibri" w:hint="eastAsia"/>
              <w:sz w:val="28"/>
              <w:szCs w:val="28"/>
              <w:rtl/>
              <w:lang w:bidi="fa-IR"/>
            </w:rPr>
          </w:rPrChange>
        </w:rPr>
        <w:t>حلش</w:t>
      </w:r>
      <w:r w:rsidRPr="00C86746">
        <w:rPr>
          <w:rFonts w:cs="Calibri"/>
          <w:sz w:val="28"/>
          <w:szCs w:val="28"/>
          <w:u w:val="single"/>
          <w:rtl/>
          <w:lang w:bidi="fa-IR"/>
          <w:rPrChange w:id="85"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86" w:author="Microsoft account" w:date="2025-09-16T11:10:00Z">
            <w:rPr>
              <w:rFonts w:cs="Calibri" w:hint="eastAsia"/>
              <w:sz w:val="28"/>
              <w:szCs w:val="28"/>
              <w:rtl/>
              <w:lang w:bidi="fa-IR"/>
            </w:rPr>
          </w:rPrChange>
        </w:rPr>
        <w:t>کن</w:t>
      </w:r>
      <w:r w:rsidRPr="00C86746">
        <w:rPr>
          <w:rFonts w:cs="Calibri" w:hint="cs"/>
          <w:sz w:val="28"/>
          <w:szCs w:val="28"/>
          <w:u w:val="single"/>
          <w:rtl/>
          <w:lang w:bidi="fa-IR"/>
          <w:rPrChange w:id="87"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88" w:author="Microsoft account" w:date="2025-09-16T11:10:00Z">
            <w:rPr>
              <w:rFonts w:cs="Calibri" w:hint="eastAsia"/>
              <w:sz w:val="28"/>
              <w:szCs w:val="28"/>
              <w:rtl/>
              <w:lang w:bidi="fa-IR"/>
            </w:rPr>
          </w:rPrChange>
        </w:rPr>
        <w:t>د</w:t>
      </w:r>
      <w:r w:rsidRPr="00CB12CF">
        <w:rPr>
          <w:rFonts w:cs="Calibri"/>
          <w:sz w:val="28"/>
          <w:szCs w:val="28"/>
          <w:rtl/>
          <w:lang w:bidi="fa-IR"/>
        </w:rPr>
        <w:t xml:space="preserve">)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مهمی هم که وجود داره اینه که </w:t>
      </w:r>
      <w:r w:rsidRPr="00C86746">
        <w:rPr>
          <w:rFonts w:cs="Calibri"/>
          <w:sz w:val="28"/>
          <w:szCs w:val="28"/>
          <w:u w:val="single"/>
          <w:rtl/>
          <w:lang w:bidi="fa-IR"/>
          <w:rPrChange w:id="89" w:author="Microsoft account" w:date="2025-09-16T11:10:00Z">
            <w:rPr>
              <w:rFonts w:cs="Calibri"/>
              <w:sz w:val="28"/>
              <w:szCs w:val="28"/>
              <w:rtl/>
              <w:lang w:bidi="fa-IR"/>
            </w:rPr>
          </w:rPrChange>
        </w:rPr>
        <w:t>مشکل</w:t>
      </w:r>
      <w:r w:rsidRPr="00C86746">
        <w:rPr>
          <w:rFonts w:cs="Calibri" w:hint="cs"/>
          <w:sz w:val="28"/>
          <w:szCs w:val="28"/>
          <w:u w:val="single"/>
          <w:rtl/>
          <w:lang w:bidi="fa-IR"/>
          <w:rPrChange w:id="90" w:author="Microsoft account" w:date="2025-09-16T11:10:00Z">
            <w:rPr>
              <w:rFonts w:cs="Calibri" w:hint="cs"/>
              <w:sz w:val="28"/>
              <w:szCs w:val="28"/>
              <w:rtl/>
              <w:lang w:bidi="fa-IR"/>
            </w:rPr>
          </w:rPrChange>
        </w:rPr>
        <w:t>ی</w:t>
      </w:r>
      <w:r w:rsidRPr="00C86746">
        <w:rPr>
          <w:rFonts w:cs="Calibri"/>
          <w:sz w:val="28"/>
          <w:szCs w:val="28"/>
          <w:u w:val="single"/>
          <w:rtl/>
          <w:lang w:bidi="fa-IR"/>
          <w:rPrChange w:id="91" w:author="Microsoft account" w:date="2025-09-16T11:10:00Z">
            <w:rPr>
              <w:rFonts w:cs="Calibri"/>
              <w:sz w:val="28"/>
              <w:szCs w:val="28"/>
              <w:rtl/>
              <w:lang w:bidi="fa-IR"/>
            </w:rPr>
          </w:rPrChange>
        </w:rPr>
        <w:t xml:space="preserve"> رو م</w:t>
      </w:r>
      <w:r w:rsidRPr="00C86746">
        <w:rPr>
          <w:rFonts w:cs="Calibri" w:hint="cs"/>
          <w:sz w:val="28"/>
          <w:szCs w:val="28"/>
          <w:u w:val="single"/>
          <w:rtl/>
          <w:lang w:bidi="fa-IR"/>
          <w:rPrChange w:id="92" w:author="Microsoft account" w:date="2025-09-16T11:10:00Z">
            <w:rPr>
              <w:rFonts w:cs="Calibri" w:hint="cs"/>
              <w:sz w:val="28"/>
              <w:szCs w:val="28"/>
              <w:rtl/>
              <w:lang w:bidi="fa-IR"/>
            </w:rPr>
          </w:rPrChange>
        </w:rPr>
        <w:t>ی</w:t>
      </w:r>
      <w:r w:rsidRPr="00C86746">
        <w:rPr>
          <w:rFonts w:cs="Calibri" w:hint="eastAsia"/>
          <w:sz w:val="28"/>
          <w:szCs w:val="28"/>
          <w:u w:val="single"/>
          <w:rtl/>
          <w:lang w:bidi="fa-IR"/>
          <w:rPrChange w:id="93" w:author="Microsoft account" w:date="2025-09-16T11:10:00Z">
            <w:rPr>
              <w:rFonts w:cs="Calibri" w:hint="eastAsia"/>
              <w:sz w:val="28"/>
              <w:szCs w:val="28"/>
              <w:rtl/>
              <w:lang w:bidi="fa-IR"/>
            </w:rPr>
          </w:rPrChange>
        </w:rPr>
        <w:t>شه</w:t>
      </w:r>
      <w:r w:rsidRPr="00C86746">
        <w:rPr>
          <w:rFonts w:cs="Calibri"/>
          <w:sz w:val="28"/>
          <w:szCs w:val="28"/>
          <w:u w:val="single"/>
          <w:rtl/>
          <w:lang w:bidi="fa-IR"/>
          <w:rPrChange w:id="9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5" w:author="Microsoft account" w:date="2025-09-16T11:10:00Z">
            <w:rPr>
              <w:rFonts w:cs="Calibri" w:hint="eastAsia"/>
              <w:sz w:val="28"/>
              <w:szCs w:val="28"/>
              <w:rtl/>
              <w:lang w:bidi="fa-IR"/>
            </w:rPr>
          </w:rPrChange>
        </w:rPr>
        <w:t>حل</w:t>
      </w:r>
      <w:r w:rsidRPr="00C86746">
        <w:rPr>
          <w:rFonts w:cs="Calibri"/>
          <w:sz w:val="28"/>
          <w:szCs w:val="28"/>
          <w:u w:val="single"/>
          <w:rtl/>
          <w:lang w:bidi="fa-IR"/>
          <w:rPrChange w:id="9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7" w:author="Microsoft account" w:date="2025-09-16T11:10:00Z">
            <w:rPr>
              <w:rFonts w:cs="Calibri" w:hint="eastAsia"/>
              <w:sz w:val="28"/>
              <w:szCs w:val="28"/>
              <w:rtl/>
              <w:lang w:bidi="fa-IR"/>
            </w:rPr>
          </w:rPrChange>
        </w:rPr>
        <w:t>کرد</w:t>
      </w:r>
      <w:r w:rsidRPr="00C86746">
        <w:rPr>
          <w:rFonts w:cs="Calibri"/>
          <w:sz w:val="28"/>
          <w:szCs w:val="28"/>
          <w:u w:val="single"/>
          <w:rtl/>
          <w:lang w:bidi="fa-IR"/>
          <w:rPrChange w:id="9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99" w:author="Microsoft account" w:date="2025-09-16T11:10:00Z">
            <w:rPr>
              <w:rFonts w:cs="Calibri" w:hint="eastAsia"/>
              <w:sz w:val="28"/>
              <w:szCs w:val="28"/>
              <w:rtl/>
              <w:lang w:bidi="fa-IR"/>
            </w:rPr>
          </w:rPrChange>
        </w:rPr>
        <w:t>که</w:t>
      </w:r>
      <w:r w:rsidRPr="00C86746">
        <w:rPr>
          <w:rFonts w:cs="Calibri"/>
          <w:sz w:val="28"/>
          <w:szCs w:val="28"/>
          <w:u w:val="single"/>
          <w:rtl/>
          <w:lang w:bidi="fa-IR"/>
          <w:rPrChange w:id="100"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1" w:author="Microsoft account" w:date="2025-09-16T11:10:00Z">
            <w:rPr>
              <w:rFonts w:cs="Calibri" w:hint="eastAsia"/>
              <w:sz w:val="28"/>
              <w:szCs w:val="28"/>
              <w:rtl/>
              <w:lang w:bidi="fa-IR"/>
            </w:rPr>
          </w:rPrChange>
        </w:rPr>
        <w:t>بشه</w:t>
      </w:r>
      <w:r w:rsidRPr="00C86746">
        <w:rPr>
          <w:rFonts w:cs="Calibri"/>
          <w:sz w:val="28"/>
          <w:szCs w:val="28"/>
          <w:u w:val="single"/>
          <w:rtl/>
          <w:lang w:bidi="fa-IR"/>
          <w:rPrChange w:id="102"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3" w:author="Microsoft account" w:date="2025-09-16T11:10:00Z">
            <w:rPr>
              <w:rFonts w:cs="Calibri" w:hint="eastAsia"/>
              <w:sz w:val="28"/>
              <w:szCs w:val="28"/>
              <w:rtl/>
              <w:lang w:bidi="fa-IR"/>
            </w:rPr>
          </w:rPrChange>
        </w:rPr>
        <w:t>از</w:t>
      </w:r>
      <w:r w:rsidRPr="00C86746">
        <w:rPr>
          <w:rFonts w:cs="Calibri"/>
          <w:sz w:val="28"/>
          <w:szCs w:val="28"/>
          <w:u w:val="single"/>
          <w:rtl/>
          <w:lang w:bidi="fa-IR"/>
          <w:rPrChange w:id="104"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5" w:author="Microsoft account" w:date="2025-09-16T11:10:00Z">
            <w:rPr>
              <w:rFonts w:cs="Calibri" w:hint="eastAsia"/>
              <w:sz w:val="28"/>
              <w:szCs w:val="28"/>
              <w:rtl/>
              <w:lang w:bidi="fa-IR"/>
            </w:rPr>
          </w:rPrChange>
        </w:rPr>
        <w:t>دوباره</w:t>
      </w:r>
      <w:r w:rsidRPr="00C86746">
        <w:rPr>
          <w:rFonts w:cs="Calibri"/>
          <w:sz w:val="28"/>
          <w:szCs w:val="28"/>
          <w:u w:val="single"/>
          <w:rtl/>
          <w:lang w:bidi="fa-IR"/>
          <w:rPrChange w:id="106"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7" w:author="Microsoft account" w:date="2025-09-16T11:10:00Z">
            <w:rPr>
              <w:rFonts w:cs="Calibri" w:hint="eastAsia"/>
              <w:sz w:val="28"/>
              <w:szCs w:val="28"/>
              <w:rtl/>
              <w:lang w:bidi="fa-IR"/>
            </w:rPr>
          </w:rPrChange>
        </w:rPr>
        <w:t>خلقش</w:t>
      </w:r>
      <w:r w:rsidRPr="00C86746">
        <w:rPr>
          <w:rFonts w:cs="Calibri"/>
          <w:sz w:val="28"/>
          <w:szCs w:val="28"/>
          <w:u w:val="single"/>
          <w:rtl/>
          <w:lang w:bidi="fa-IR"/>
          <w:rPrChange w:id="108" w:author="Microsoft account" w:date="2025-09-16T11:10:00Z">
            <w:rPr>
              <w:rFonts w:cs="Calibri"/>
              <w:sz w:val="28"/>
              <w:szCs w:val="28"/>
              <w:rtl/>
              <w:lang w:bidi="fa-IR"/>
            </w:rPr>
          </w:rPrChange>
        </w:rPr>
        <w:t xml:space="preserve"> </w:t>
      </w:r>
      <w:r w:rsidRPr="00C86746">
        <w:rPr>
          <w:rFonts w:cs="Calibri" w:hint="eastAsia"/>
          <w:sz w:val="28"/>
          <w:szCs w:val="28"/>
          <w:u w:val="single"/>
          <w:rtl/>
          <w:lang w:bidi="fa-IR"/>
          <w:rPrChange w:id="109" w:author="Microsoft account" w:date="2025-09-16T11:10:00Z">
            <w:rPr>
              <w:rFonts w:cs="Calibri" w:hint="eastAsia"/>
              <w:sz w:val="28"/>
              <w:szCs w:val="28"/>
              <w:rtl/>
              <w:lang w:bidi="fa-IR"/>
            </w:rPr>
          </w:rPrChange>
        </w:rPr>
        <w:t>کرد</w:t>
      </w:r>
      <w:r w:rsidRPr="00CB12CF">
        <w:rPr>
          <w:rFonts w:cs="Calibri"/>
          <w:sz w:val="28"/>
          <w:szCs w:val="28"/>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2A760689" w:rsidR="00776D6D" w:rsidRPr="00CB12CF" w:rsidRDefault="00CB12CF" w:rsidP="00A07812">
      <w:pPr>
        <w:bidi/>
        <w:spacing w:line="276" w:lineRule="auto"/>
        <w:jc w:val="both"/>
        <w:rPr>
          <w:rFonts w:cs="Calibri"/>
          <w:rtl/>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110" w:author="Microsoft account" w:date="2025-09-16T11:13:00Z">
        <w:r w:rsidR="00C86746">
          <w:rPr>
            <w:rFonts w:cs="Calibri" w:hint="cs"/>
            <w:sz w:val="28"/>
            <w:szCs w:val="28"/>
            <w:rtl/>
            <w:lang w:bidi="fa-IR"/>
          </w:rPr>
          <w:t>(</w:t>
        </w:r>
        <w:r w:rsidR="00C86746">
          <w:rPr>
            <w:rFonts w:cs="Calibri" w:hint="cs"/>
            <w:sz w:val="18"/>
            <w:szCs w:val="18"/>
            <w:rtl/>
            <w:lang w:bidi="fa-IR"/>
          </w:rPr>
          <w:t xml:space="preserve">که به همین منظور، </w:t>
        </w:r>
        <w:r w:rsidR="00C86746">
          <w:rPr>
            <w:rFonts w:cs="Calibri"/>
            <w:sz w:val="18"/>
            <w:szCs w:val="18"/>
            <w:lang w:bidi="fa-IR"/>
          </w:rPr>
          <w:t>jupyter notebook</w:t>
        </w:r>
      </w:ins>
      <w:ins w:id="111" w:author="Microsoft account" w:date="2025-09-16T11:14:00Z">
        <w:r w:rsidR="00C86746">
          <w:rPr>
            <w:rFonts w:cs="Calibri" w:hint="cs"/>
            <w:sz w:val="18"/>
            <w:szCs w:val="18"/>
            <w:rtl/>
            <w:lang w:bidi="fa-IR"/>
          </w:rPr>
          <w:t xml:space="preserve"> خیلی کاربرد خوبی ارائه میده، </w:t>
        </w:r>
        <w:r w:rsidR="00C86746">
          <w:rPr>
            <w:rFonts w:cs="Calibri"/>
            <w:sz w:val="18"/>
            <w:szCs w:val="18"/>
            <w:lang w:bidi="fa-IR"/>
          </w:rPr>
          <w:t>extension</w:t>
        </w:r>
        <w:r w:rsidR="00C86746">
          <w:rPr>
            <w:rFonts w:cs="Calibri" w:hint="cs"/>
            <w:sz w:val="18"/>
            <w:szCs w:val="18"/>
            <w:rtl/>
            <w:lang w:bidi="fa-IR"/>
          </w:rPr>
          <w:t xml:space="preserve"> ش رو روی </w:t>
        </w:r>
        <w:r w:rsidR="00C86746">
          <w:rPr>
            <w:rFonts w:cs="Calibri"/>
            <w:sz w:val="18"/>
            <w:szCs w:val="18"/>
            <w:lang w:bidi="fa-IR"/>
          </w:rPr>
          <w:t>vs code</w:t>
        </w:r>
        <w:r w:rsidR="00C86746">
          <w:rPr>
            <w:rFonts w:cs="Calibri" w:hint="cs"/>
            <w:sz w:val="18"/>
            <w:szCs w:val="18"/>
            <w:rtl/>
            <w:lang w:bidi="fa-IR"/>
          </w:rPr>
          <w:t xml:space="preserve"> ریختیم و میشه با </w:t>
        </w:r>
        <w:r w:rsidR="00C86746">
          <w:rPr>
            <w:rFonts w:cs="Calibri"/>
            <w:sz w:val="18"/>
            <w:szCs w:val="18"/>
            <w:lang w:bidi="fa-IR"/>
          </w:rPr>
          <w:t>Ctrl+Shift+p</w:t>
        </w:r>
        <w:r w:rsidR="00C86746">
          <w:rPr>
            <w:rFonts w:cs="Calibri" w:hint="cs"/>
            <w:sz w:val="18"/>
            <w:szCs w:val="18"/>
            <w:rtl/>
            <w:lang w:bidi="fa-IR"/>
          </w:rPr>
          <w:t xml:space="preserve"> و نوشتن نام </w:t>
        </w:r>
        <w:r w:rsidR="00C86746">
          <w:rPr>
            <w:rFonts w:cs="Calibri"/>
            <w:sz w:val="18"/>
            <w:szCs w:val="18"/>
            <w:lang w:bidi="fa-IR"/>
          </w:rPr>
          <w:t>create: jupyter</w:t>
        </w:r>
        <w:r w:rsidR="00C86746">
          <w:rPr>
            <w:rFonts w:cs="Calibri" w:hint="cs"/>
            <w:sz w:val="18"/>
            <w:szCs w:val="18"/>
            <w:rtl/>
            <w:lang w:bidi="fa-IR"/>
          </w:rPr>
          <w:t xml:space="preserve"> </w:t>
        </w:r>
        <w:r w:rsidR="00347D76">
          <w:rPr>
            <w:rFonts w:cs="Calibri" w:hint="cs"/>
            <w:sz w:val="18"/>
            <w:szCs w:val="18"/>
            <w:rtl/>
            <w:lang w:bidi="fa-IR"/>
          </w:rPr>
          <w:t xml:space="preserve">یدونه ازش ساخت هرجایی که هستی. </w:t>
        </w:r>
      </w:ins>
      <w:ins w:id="112" w:author="Microsoft account" w:date="2025-09-16T11:15:00Z">
        <w:r w:rsidR="00347D76">
          <w:rPr>
            <w:rFonts w:cs="Calibri" w:hint="cs"/>
            <w:sz w:val="18"/>
            <w:szCs w:val="18"/>
            <w:rtl/>
            <w:lang w:bidi="fa-IR"/>
          </w:rPr>
          <w:t>برای تست ها خیلی جوابه.</w:t>
        </w:r>
      </w:ins>
      <w:ins w:id="113" w:author="Microsoft account" w:date="2025-09-16T11:13:00Z">
        <w:r w:rsidR="00C86746">
          <w:rPr>
            <w:rFonts w:cs="Calibri" w:hint="cs"/>
            <w:sz w:val="28"/>
            <w:szCs w:val="28"/>
            <w:rtl/>
            <w:lang w:bidi="fa-IR"/>
          </w:rPr>
          <w:t>)</w:t>
        </w:r>
      </w:ins>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114" w:name="I4030917"/>
      <w:r w:rsidRPr="00CB12CF">
        <w:rPr>
          <w:rFonts w:cs="Calibri"/>
          <w:sz w:val="28"/>
          <w:szCs w:val="28"/>
          <w:lang w:bidi="fa-IR"/>
        </w:rPr>
        <w:lastRenderedPageBreak/>
        <w:t>Day014</w:t>
      </w:r>
      <w:bookmarkEnd w:id="114"/>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115" w:name="I4030920"/>
      <w:r w:rsidRPr="00CB12CF">
        <w:rPr>
          <w:rFonts w:cs="Calibri"/>
          <w:sz w:val="28"/>
          <w:szCs w:val="28"/>
          <w:rtl/>
          <w:lang w:bidi="fa-IR"/>
        </w:rPr>
        <w:lastRenderedPageBreak/>
        <w:t>ادامه</w:t>
      </w:r>
      <w:bookmarkEnd w:id="115"/>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116" w:name="I4031011"/>
      <w:r w:rsidRPr="00CB12CF">
        <w:rPr>
          <w:rFonts w:cs="Calibri"/>
          <w:sz w:val="28"/>
          <w:szCs w:val="28"/>
          <w:rtl/>
          <w:lang w:bidi="fa-IR"/>
        </w:rPr>
        <w:lastRenderedPageBreak/>
        <w:t>ادامه</w:t>
      </w:r>
      <w:bookmarkEnd w:id="116"/>
      <w:r w:rsidRPr="00CB12CF">
        <w:rPr>
          <w:rFonts w:cs="Calibri"/>
          <w:sz w:val="28"/>
          <w:szCs w:val="28"/>
          <w:rtl/>
          <w:lang w:bidi="fa-IR"/>
        </w:rPr>
        <w:t xml:space="preserve"> </w:t>
      </w:r>
    </w:p>
    <w:p w14:paraId="65962116" w14:textId="30AEA15A" w:rsidR="00776D6D" w:rsidRPr="00CB12CF" w:rsidRDefault="00CB12CF" w:rsidP="00A07812">
      <w:pPr>
        <w:bidi/>
        <w:spacing w:line="276" w:lineRule="auto"/>
        <w:jc w:val="both"/>
        <w:rPr>
          <w:rFonts w:cs="Calibri"/>
          <w:rtl/>
        </w:rPr>
      </w:pPr>
      <w:r w:rsidRPr="00CB12CF">
        <w:rPr>
          <w:rFonts w:cs="Calibri"/>
          <w:sz w:val="28"/>
          <w:szCs w:val="28"/>
          <w:rtl/>
          <w:lang w:bidi="fa-IR"/>
        </w:rPr>
        <w:t xml:space="preserve">یه وقفه طولانی مدت داشتیم سر مسائل درسی و کاری و ... </w:t>
      </w:r>
      <w:ins w:id="117" w:author="Microsoft account" w:date="2025-09-17T12:41:00Z">
        <w:r w:rsidR="00C26D57">
          <w:rPr>
            <w:rFonts w:cs="Calibri" w:hint="cs"/>
            <w:sz w:val="28"/>
            <w:szCs w:val="28"/>
            <w:rtl/>
            <w:lang w:bidi="fa-IR"/>
          </w:rPr>
          <w:t>(</w:t>
        </w:r>
        <w:r w:rsidR="00C26D57">
          <w:rPr>
            <w:rFonts w:cs="Calibri" w:hint="cs"/>
            <w:sz w:val="18"/>
            <w:szCs w:val="18"/>
            <w:rtl/>
            <w:lang w:bidi="fa-IR"/>
          </w:rPr>
          <w:t>هزار بار زد واقعه مارو، ما بلند میشیم بار هزارم!</w:t>
        </w:r>
        <w:r w:rsidR="00C26D57">
          <w:rPr>
            <w:rFonts w:cs="Calibri" w:hint="cs"/>
            <w:sz w:val="28"/>
            <w:szCs w:val="28"/>
            <w:rtl/>
            <w:lang w:bidi="fa-IR"/>
          </w:rPr>
          <w:t>)</w:t>
        </w:r>
      </w:ins>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118" w:name="I4031025"/>
      <w:r w:rsidRPr="00CB12CF">
        <w:rPr>
          <w:rFonts w:cs="Calibri"/>
          <w:sz w:val="28"/>
          <w:szCs w:val="28"/>
          <w:rtl/>
          <w:lang w:bidi="fa-IR"/>
        </w:rPr>
        <w:lastRenderedPageBreak/>
        <w:t>ادامه</w:t>
      </w:r>
      <w:bookmarkEnd w:id="118"/>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119" w:name="I4031026"/>
      <w:r w:rsidRPr="00CB12CF">
        <w:rPr>
          <w:rFonts w:cs="Calibri"/>
          <w:sz w:val="28"/>
          <w:szCs w:val="28"/>
          <w:rtl/>
          <w:lang w:bidi="fa-IR"/>
        </w:rPr>
        <w:lastRenderedPageBreak/>
        <w:t>ادامه</w:t>
      </w:r>
      <w:bookmarkEnd w:id="119"/>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120" w:name="I4031027"/>
      <w:r w:rsidRPr="00CB12CF">
        <w:rPr>
          <w:rFonts w:cs="Calibri"/>
          <w:sz w:val="28"/>
          <w:szCs w:val="28"/>
          <w:rtl/>
          <w:lang w:bidi="fa-IR"/>
        </w:rPr>
        <w:lastRenderedPageBreak/>
        <w:t>ادامه</w:t>
      </w:r>
      <w:bookmarkEnd w:id="120"/>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w:t>
      </w:r>
      <w:r w:rsidRPr="000C00BE">
        <w:rPr>
          <w:rFonts w:cs="Calibri"/>
          <w:sz w:val="28"/>
          <w:szCs w:val="28"/>
          <w:u w:val="single"/>
          <w:rtl/>
          <w:lang w:bidi="fa-IR"/>
          <w:rPrChange w:id="121" w:author="Microsoft account" w:date="2025-09-18T09:37:00Z">
            <w:rPr>
              <w:rFonts w:cs="Calibri"/>
              <w:sz w:val="28"/>
              <w:szCs w:val="28"/>
              <w:rtl/>
              <w:lang w:bidi="fa-IR"/>
            </w:rPr>
          </w:rPrChange>
        </w:rPr>
        <w:t xml:space="preserve">با گذاشتن یک * پشت اسمِ </w:t>
      </w:r>
      <w:r w:rsidRPr="000C00BE">
        <w:rPr>
          <w:rFonts w:cs="Calibri"/>
          <w:sz w:val="28"/>
          <w:szCs w:val="28"/>
          <w:u w:val="single"/>
          <w:lang w:bidi="fa-IR"/>
          <w:rPrChange w:id="122" w:author="Microsoft account" w:date="2025-09-18T09:37:00Z">
            <w:rPr>
              <w:rFonts w:cs="Calibri"/>
              <w:sz w:val="28"/>
              <w:szCs w:val="28"/>
              <w:lang w:bidi="fa-IR"/>
            </w:rPr>
          </w:rPrChange>
        </w:rPr>
        <w:t>list</w:t>
      </w:r>
      <w:r w:rsidRPr="000C00BE">
        <w:rPr>
          <w:rFonts w:cs="Calibri"/>
          <w:sz w:val="28"/>
          <w:szCs w:val="28"/>
          <w:u w:val="single"/>
          <w:rtl/>
          <w:lang w:bidi="fa-IR"/>
          <w:rPrChange w:id="123" w:author="Microsoft account" w:date="2025-09-18T09:37:00Z">
            <w:rPr>
              <w:rFonts w:cs="Calibri"/>
              <w:sz w:val="28"/>
              <w:szCs w:val="28"/>
              <w:rtl/>
              <w:lang w:bidi="fa-IR"/>
            </w:rPr>
          </w:rPrChange>
        </w:rPr>
        <w:t xml:space="preserve"> میتونیم تمامی عناصرش رو پرینت بگیریم</w:t>
      </w:r>
      <w:r w:rsidRPr="00CB12CF">
        <w:rPr>
          <w:rFonts w:cs="Calibri"/>
          <w:sz w:val="28"/>
          <w:szCs w:val="28"/>
          <w:rtl/>
          <w:lang w:bidi="fa-IR"/>
        </w:rPr>
        <w:t xml:space="preserve">. ولی خب چرا توی اون فرمتی که ما میخواستیم نشد رو نمیدونم (الان تستش کردم ، </w:t>
      </w:r>
      <w:r w:rsidRPr="000C00BE">
        <w:rPr>
          <w:rFonts w:cs="Calibri"/>
          <w:sz w:val="28"/>
          <w:szCs w:val="28"/>
          <w:u w:val="single"/>
          <w:rtl/>
          <w:lang w:bidi="fa-IR"/>
          <w:rPrChange w:id="124" w:author="Microsoft account" w:date="2025-09-18T09:37:00Z">
            <w:rPr>
              <w:rFonts w:cs="Calibri"/>
              <w:sz w:val="28"/>
              <w:szCs w:val="28"/>
              <w:rtl/>
              <w:lang w:bidi="fa-IR"/>
            </w:rPr>
          </w:rPrChange>
        </w:rPr>
        <w:t xml:space="preserve">انجام میده ولی با </w:t>
      </w:r>
      <w:r w:rsidRPr="000C00BE">
        <w:rPr>
          <w:rFonts w:cs="Calibri"/>
          <w:sz w:val="28"/>
          <w:szCs w:val="28"/>
          <w:u w:val="single"/>
          <w:lang w:bidi="fa-IR"/>
          <w:rPrChange w:id="125" w:author="Microsoft account" w:date="2025-09-18T09:37:00Z">
            <w:rPr>
              <w:rFonts w:cs="Calibri"/>
              <w:sz w:val="28"/>
              <w:szCs w:val="28"/>
              <w:lang w:bidi="fa-IR"/>
            </w:rPr>
          </w:rPrChange>
        </w:rPr>
        <w:t>f-string</w:t>
      </w:r>
      <w:r w:rsidRPr="000C00BE">
        <w:rPr>
          <w:rFonts w:cs="Calibri"/>
          <w:sz w:val="28"/>
          <w:szCs w:val="28"/>
          <w:u w:val="single"/>
          <w:rtl/>
          <w:lang w:bidi="fa-IR"/>
          <w:rPrChange w:id="126" w:author="Microsoft account" w:date="2025-09-18T09:37:00Z">
            <w:rPr>
              <w:rFonts w:cs="Calibri"/>
              <w:sz w:val="28"/>
              <w:szCs w:val="28"/>
              <w:rtl/>
              <w:lang w:bidi="fa-IR"/>
            </w:rPr>
          </w:rPrChange>
        </w:rPr>
        <w:t xml:space="preserve"> مشکل داره</w:t>
      </w:r>
      <w:r w:rsidRPr="00CB12CF">
        <w:rPr>
          <w:rFonts w:cs="Calibri"/>
          <w:sz w:val="28"/>
          <w:szCs w:val="28"/>
          <w:rtl/>
          <w:lang w:bidi="fa-IR"/>
        </w:rPr>
        <w:t xml:space="preserve">،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rsidP="00A07812">
      <w:pPr>
        <w:bidi/>
        <w:spacing w:line="276" w:lineRule="auto"/>
        <w:jc w:val="both"/>
        <w:rPr>
          <w:ins w:id="127" w:author="Microsoft account" w:date="2025-09-18T09:42:00Z"/>
          <w:rFonts w:cs="Calibri"/>
          <w:sz w:val="18"/>
          <w:szCs w:val="18"/>
          <w:rtl/>
          <w:lang w:bidi="fa-IR"/>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p>
    <w:p w14:paraId="66EED8F2" w14:textId="1594B843" w:rsidR="004B77C0" w:rsidRDefault="004B77C0" w:rsidP="004B77C0">
      <w:pPr>
        <w:bidi/>
        <w:spacing w:line="276" w:lineRule="auto"/>
        <w:jc w:val="both"/>
        <w:rPr>
          <w:ins w:id="128" w:author="Microsoft account" w:date="2025-09-18T09:42:00Z"/>
          <w:rFonts w:cs="Calibri" w:hint="cs"/>
          <w:sz w:val="18"/>
          <w:szCs w:val="18"/>
          <w:rtl/>
          <w:lang w:bidi="fa-IR"/>
        </w:rPr>
        <w:pPrChange w:id="129" w:author="Microsoft account" w:date="2025-09-18T09:42:00Z">
          <w:pPr>
            <w:bidi/>
            <w:spacing w:line="276" w:lineRule="auto"/>
            <w:jc w:val="both"/>
          </w:pPr>
        </w:pPrChange>
      </w:pPr>
      <w:ins w:id="130" w:author="Microsoft account" w:date="2025-09-18T09:42:00Z">
        <w:r>
          <w:rPr>
            <w:rFonts w:cs="Calibri" w:hint="cs"/>
            <w:sz w:val="18"/>
            <w:szCs w:val="18"/>
            <w:rtl/>
            <w:lang w:bidi="fa-IR"/>
          </w:rPr>
          <w:t xml:space="preserve">-نکته اصلی در اینه که این روشِ </w:t>
        </w:r>
        <w:r>
          <w:rPr>
            <w:rFonts w:cs="Calibri"/>
            <w:sz w:val="18"/>
            <w:szCs w:val="18"/>
            <w:lang w:bidi="fa-IR"/>
          </w:rPr>
          <w:t>dynamic</w:t>
        </w:r>
        <w:r>
          <w:rPr>
            <w:rFonts w:cs="Calibri" w:hint="cs"/>
            <w:sz w:val="18"/>
            <w:szCs w:val="18"/>
            <w:rtl/>
            <w:lang w:bidi="fa-IR"/>
          </w:rPr>
          <w:t xml:space="preserve"> برای تشکیل یک </w:t>
        </w:r>
        <w:r>
          <w:rPr>
            <w:rFonts w:cs="Calibri"/>
            <w:sz w:val="18"/>
            <w:szCs w:val="18"/>
            <w:lang w:bidi="fa-IR"/>
          </w:rPr>
          <w:t>class</w:t>
        </w:r>
        <w:r>
          <w:rPr>
            <w:rFonts w:cs="Calibri" w:hint="cs"/>
            <w:sz w:val="18"/>
            <w:szCs w:val="18"/>
            <w:rtl/>
            <w:lang w:bidi="fa-IR"/>
          </w:rPr>
          <w:t xml:space="preserve">هست. حالا باید یه مقدار روی </w:t>
        </w:r>
        <w:r>
          <w:rPr>
            <w:rFonts w:cs="Calibri"/>
            <w:sz w:val="18"/>
            <w:szCs w:val="18"/>
            <w:lang w:bidi="fa-IR"/>
          </w:rPr>
          <w:t>dynamic</w:t>
        </w:r>
        <w:r>
          <w:rPr>
            <w:rFonts w:cs="Calibri"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rsidP="004B77C0">
      <w:pPr>
        <w:bidi/>
        <w:spacing w:line="276" w:lineRule="auto"/>
        <w:jc w:val="both"/>
        <w:rPr>
          <w:ins w:id="131" w:author="Microsoft account" w:date="2025-09-18T09:42:00Z"/>
          <w:rFonts w:cs="Calibri" w:hint="cs"/>
          <w:sz w:val="18"/>
          <w:szCs w:val="18"/>
          <w:rtl/>
          <w:lang w:bidi="fa-IR"/>
        </w:rPr>
        <w:pPrChange w:id="132" w:author="Microsoft account" w:date="2025-09-18T09:43:00Z">
          <w:pPr>
            <w:bidi/>
            <w:spacing w:line="276" w:lineRule="auto"/>
            <w:jc w:val="both"/>
          </w:pPr>
        </w:pPrChange>
      </w:pPr>
      <w:ins w:id="133" w:author="Microsoft account" w:date="2025-09-18T09:43:00Z">
        <w:r w:rsidRPr="004B77C0">
          <w:rPr>
            <w:rFonts w:cs="Calibri"/>
            <w:sz w:val="18"/>
            <w:szCs w:val="18"/>
            <w:rtl/>
            <w:lang w:bidi="fa-IR"/>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rsidP="004B77C0">
      <w:pPr>
        <w:bidi/>
        <w:spacing w:line="276" w:lineRule="auto"/>
        <w:jc w:val="both"/>
        <w:rPr>
          <w:rFonts w:cs="Calibri"/>
        </w:rPr>
        <w:pPrChange w:id="134" w:author="Microsoft account" w:date="2025-09-18T09:42:00Z">
          <w:pPr>
            <w:bidi/>
            <w:spacing w:line="276" w:lineRule="auto"/>
            <w:jc w:val="both"/>
          </w:pPr>
        </w:pPrChange>
      </w:pP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bookmarkStart w:id="135" w:name="mrp"/>
      <w:r w:rsidRPr="00CB12CF">
        <w:rPr>
          <w:rFonts w:cs="Calibri"/>
          <w:sz w:val="28"/>
          <w:szCs w:val="28"/>
          <w:rtl/>
          <w:lang w:bidi="fa-IR"/>
        </w:rPr>
        <w:t xml:space="preserve">الان </w:t>
      </w:r>
      <w:bookmarkEnd w:id="135"/>
      <w:r w:rsidRPr="00CB12CF">
        <w:rPr>
          <w:rFonts w:cs="Calibri"/>
          <w:sz w:val="28"/>
          <w:szCs w:val="28"/>
          <w:rtl/>
          <w:lang w:bidi="fa-IR"/>
        </w:rPr>
        <w:t xml:space="preserve">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136" w:name="I4031028"/>
      <w:r w:rsidRPr="00CB12CF">
        <w:rPr>
          <w:rFonts w:cs="Calibri"/>
          <w:sz w:val="28"/>
          <w:szCs w:val="28"/>
          <w:rtl/>
          <w:lang w:bidi="fa-IR"/>
        </w:rPr>
        <w:lastRenderedPageBreak/>
        <w:t>ادامه</w:t>
      </w:r>
      <w:bookmarkEnd w:id="13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4B77C0"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137" w:name="I4031029"/>
      <w:r w:rsidRPr="00CB12CF">
        <w:rPr>
          <w:rFonts w:cs="Calibri"/>
          <w:sz w:val="28"/>
          <w:szCs w:val="28"/>
          <w:rtl/>
          <w:lang w:bidi="fa-IR"/>
        </w:rPr>
        <w:lastRenderedPageBreak/>
        <w:t>ادامه</w:t>
      </w:r>
      <w:bookmarkEnd w:id="137"/>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138" w:name="I4031030"/>
      <w:r w:rsidRPr="00CB12CF">
        <w:rPr>
          <w:rFonts w:cs="Calibri"/>
          <w:sz w:val="28"/>
          <w:szCs w:val="28"/>
          <w:rtl/>
          <w:lang w:bidi="fa-IR"/>
        </w:rPr>
        <w:lastRenderedPageBreak/>
        <w:t>ادامه</w:t>
      </w:r>
      <w:bookmarkEnd w:id="138"/>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139" w:name="I4031101"/>
      <w:r w:rsidRPr="00CB12CF">
        <w:rPr>
          <w:rFonts w:cs="Calibri"/>
          <w:sz w:val="28"/>
          <w:szCs w:val="28"/>
          <w:rtl/>
          <w:lang w:bidi="fa-IR"/>
        </w:rPr>
        <w:lastRenderedPageBreak/>
        <w:t>ادامه</w:t>
      </w:r>
      <w:bookmarkEnd w:id="139"/>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140" w:name="I4031102"/>
      <w:r w:rsidRPr="00CB12CF">
        <w:rPr>
          <w:rFonts w:cs="Calibri"/>
          <w:sz w:val="28"/>
          <w:szCs w:val="28"/>
          <w:rtl/>
          <w:lang w:bidi="fa-IR"/>
        </w:rPr>
        <w:lastRenderedPageBreak/>
        <w:t>ادامه</w:t>
      </w:r>
      <w:bookmarkEnd w:id="140"/>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141" w:name="I4031103"/>
      <w:r w:rsidRPr="00CB12CF">
        <w:rPr>
          <w:rFonts w:cs="Calibri"/>
          <w:sz w:val="28"/>
          <w:szCs w:val="28"/>
          <w:rtl/>
          <w:lang w:bidi="fa-IR"/>
        </w:rPr>
        <w:lastRenderedPageBreak/>
        <w:t>ادامه</w:t>
      </w:r>
      <w:bookmarkEnd w:id="141"/>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142" w:name="I4031104"/>
      <w:r w:rsidRPr="00CB12CF">
        <w:rPr>
          <w:rFonts w:cs="Calibri"/>
          <w:sz w:val="28"/>
          <w:szCs w:val="28"/>
          <w:rtl/>
          <w:lang w:bidi="fa-IR"/>
        </w:rPr>
        <w:lastRenderedPageBreak/>
        <w:t>ادامه</w:t>
      </w:r>
      <w:bookmarkEnd w:id="142"/>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143" w:name="I4031105"/>
      <w:r w:rsidRPr="00CB12CF">
        <w:rPr>
          <w:rFonts w:cs="Calibri"/>
          <w:sz w:val="28"/>
          <w:szCs w:val="28"/>
          <w:rtl/>
          <w:lang w:bidi="fa-IR"/>
        </w:rPr>
        <w:lastRenderedPageBreak/>
        <w:t>ادامه</w:t>
      </w:r>
      <w:bookmarkEnd w:id="14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144" w:name="I4031108"/>
      <w:r w:rsidRPr="00CB12CF">
        <w:rPr>
          <w:rFonts w:cs="Calibri"/>
          <w:sz w:val="28"/>
          <w:szCs w:val="28"/>
          <w:rtl/>
          <w:lang w:bidi="fa-IR"/>
        </w:rPr>
        <w:lastRenderedPageBreak/>
        <w:t>ادامه</w:t>
      </w:r>
      <w:bookmarkEnd w:id="14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145" w:name="I4031109"/>
      <w:r w:rsidRPr="00CB12CF">
        <w:rPr>
          <w:rFonts w:cs="Calibri"/>
          <w:sz w:val="28"/>
          <w:szCs w:val="28"/>
          <w:rtl/>
          <w:lang w:bidi="fa-IR"/>
        </w:rPr>
        <w:lastRenderedPageBreak/>
        <w:t>ادامه</w:t>
      </w:r>
      <w:bookmarkEnd w:id="145"/>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6"/>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7"/>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146" w:name="I4031110"/>
      <w:r w:rsidRPr="00CB12CF">
        <w:rPr>
          <w:rFonts w:cs="Calibri"/>
          <w:sz w:val="28"/>
          <w:szCs w:val="28"/>
          <w:rtl/>
          <w:lang w:bidi="fa-IR"/>
        </w:rPr>
        <w:lastRenderedPageBreak/>
        <w:t>ادامه</w:t>
      </w:r>
      <w:bookmarkEnd w:id="146"/>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147" w:name="I4031113"/>
      <w:r w:rsidRPr="00CB12CF">
        <w:rPr>
          <w:rFonts w:cs="Calibri"/>
          <w:sz w:val="28"/>
          <w:szCs w:val="28"/>
          <w:rtl/>
          <w:lang w:bidi="fa-IR"/>
        </w:rPr>
        <w:lastRenderedPageBreak/>
        <w:t>ادامه</w:t>
      </w:r>
      <w:bookmarkEnd w:id="147"/>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148" w:name="I4031115"/>
      <w:r w:rsidRPr="00CB12CF">
        <w:rPr>
          <w:rFonts w:cs="Calibri"/>
          <w:sz w:val="28"/>
          <w:szCs w:val="28"/>
          <w:rtl/>
          <w:lang w:bidi="fa-IR"/>
        </w:rPr>
        <w:lastRenderedPageBreak/>
        <w:t>ادامه</w:t>
      </w:r>
      <w:bookmarkEnd w:id="148"/>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149" w:name="I4031117"/>
      <w:r w:rsidRPr="00CB12CF">
        <w:rPr>
          <w:rFonts w:cs="Calibri"/>
          <w:sz w:val="28"/>
          <w:szCs w:val="28"/>
          <w:rtl/>
          <w:lang w:bidi="fa-IR"/>
        </w:rPr>
        <w:lastRenderedPageBreak/>
        <w:t>ادامه</w:t>
      </w:r>
      <w:bookmarkEnd w:id="149"/>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150" w:name="I4031120"/>
      <w:r w:rsidRPr="00CB12CF">
        <w:rPr>
          <w:rFonts w:cs="Calibri"/>
          <w:sz w:val="28"/>
          <w:szCs w:val="28"/>
          <w:rtl/>
          <w:lang w:bidi="fa-IR"/>
        </w:rPr>
        <w:lastRenderedPageBreak/>
        <w:t>ادامه</w:t>
      </w:r>
      <w:bookmarkEnd w:id="150"/>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8"/>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151" w:name="I4031122"/>
      <w:r w:rsidRPr="00CB12CF">
        <w:rPr>
          <w:rFonts w:cs="Calibri"/>
          <w:sz w:val="28"/>
          <w:szCs w:val="28"/>
          <w:rtl/>
          <w:lang w:bidi="fa-IR"/>
        </w:rPr>
        <w:lastRenderedPageBreak/>
        <w:t>ادامه</w:t>
      </w:r>
      <w:bookmarkEnd w:id="151"/>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152" w:name="I4031205"/>
      <w:r w:rsidRPr="00CB12CF">
        <w:rPr>
          <w:rFonts w:cs="Calibri"/>
          <w:sz w:val="28"/>
          <w:szCs w:val="28"/>
          <w:rtl/>
        </w:rPr>
        <w:lastRenderedPageBreak/>
        <w:t>ادامه</w:t>
      </w:r>
      <w:bookmarkEnd w:id="152"/>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153" w:name="I4031207"/>
      <w:r w:rsidRPr="00CB12CF">
        <w:rPr>
          <w:rFonts w:cs="Calibri"/>
          <w:rtl/>
        </w:rPr>
        <w:lastRenderedPageBreak/>
        <w:t>ادامه</w:t>
      </w:r>
      <w:bookmarkEnd w:id="153"/>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9"/>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0"/>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154" w:name="I4031208"/>
      <w:r w:rsidRPr="00CB12CF">
        <w:rPr>
          <w:rFonts w:cs="Calibri"/>
          <w:sz w:val="28"/>
          <w:szCs w:val="28"/>
          <w:rtl/>
        </w:rPr>
        <w:lastRenderedPageBreak/>
        <w:t>ادامه</w:t>
      </w:r>
      <w:bookmarkEnd w:id="154"/>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155" w:name="I4031212"/>
      <w:r w:rsidRPr="00CB12CF">
        <w:rPr>
          <w:rFonts w:cs="Calibri"/>
          <w:sz w:val="28"/>
          <w:szCs w:val="28"/>
          <w:rtl/>
        </w:rPr>
        <w:lastRenderedPageBreak/>
        <w:t>ادامه</w:t>
      </w:r>
      <w:bookmarkEnd w:id="155"/>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156" w:name="I4031214"/>
      <w:r w:rsidRPr="00CB12CF">
        <w:rPr>
          <w:rFonts w:cs="Calibri"/>
          <w:sz w:val="28"/>
          <w:szCs w:val="28"/>
          <w:rtl/>
        </w:rPr>
        <w:lastRenderedPageBreak/>
        <w:t>ادامه</w:t>
      </w:r>
      <w:bookmarkEnd w:id="156"/>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157" w:name="I4031215"/>
      <w:r w:rsidRPr="00CB12CF">
        <w:rPr>
          <w:rFonts w:cs="Calibri"/>
          <w:sz w:val="28"/>
          <w:szCs w:val="28"/>
          <w:rtl/>
        </w:rPr>
        <w:lastRenderedPageBreak/>
        <w:t>ادامه</w:t>
      </w:r>
      <w:bookmarkEnd w:id="157"/>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1"/>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158" w:name="I4031218"/>
      <w:r w:rsidRPr="00CB12CF">
        <w:rPr>
          <w:rFonts w:cs="Calibri"/>
          <w:sz w:val="28"/>
          <w:szCs w:val="28"/>
          <w:rtl/>
        </w:rPr>
        <w:lastRenderedPageBreak/>
        <w:t>ادامه</w:t>
      </w:r>
      <w:bookmarkEnd w:id="158"/>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159" w:name="I4031226"/>
      <w:r w:rsidRPr="00CB12CF">
        <w:rPr>
          <w:rFonts w:cs="Calibri"/>
          <w:sz w:val="28"/>
          <w:szCs w:val="28"/>
          <w:rtl/>
        </w:rPr>
        <w:lastRenderedPageBreak/>
        <w:t>ادامه</w:t>
      </w:r>
      <w:bookmarkEnd w:id="159"/>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2"/>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160" w:name="I4040115"/>
      <w:r w:rsidRPr="00CB12CF">
        <w:rPr>
          <w:rFonts w:cs="Calibri"/>
          <w:sz w:val="28"/>
          <w:szCs w:val="28"/>
          <w:rtl/>
        </w:rPr>
        <w:lastRenderedPageBreak/>
        <w:t>ادامه</w:t>
      </w:r>
      <w:bookmarkEnd w:id="160"/>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161" w:name="I4040401"/>
      <w:r w:rsidRPr="00CB12CF">
        <w:rPr>
          <w:rFonts w:cs="Calibri"/>
          <w:sz w:val="28"/>
          <w:szCs w:val="28"/>
          <w:rtl/>
        </w:rPr>
        <w:lastRenderedPageBreak/>
        <w:t>ادامه</w:t>
      </w:r>
    </w:p>
    <w:bookmarkEnd w:id="161"/>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162"/>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162"/>
      <w:r w:rsidR="00E769DC">
        <w:rPr>
          <w:rStyle w:val="CommentReference"/>
        </w:rPr>
        <w:commentReference w:id="162"/>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163" w:name="I4040401_2"/>
      <w:r w:rsidRPr="00CB12CF">
        <w:rPr>
          <w:rFonts w:cs="Calibri"/>
          <w:sz w:val="28"/>
          <w:szCs w:val="28"/>
          <w:rtl/>
        </w:rPr>
        <w:lastRenderedPageBreak/>
        <w:t>ادامه</w:t>
      </w:r>
    </w:p>
    <w:bookmarkEnd w:id="163"/>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164"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164"/>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165" w:name="I4040403_2"/>
      <w:r w:rsidRPr="00CB12CF">
        <w:rPr>
          <w:rFonts w:cs="Calibri"/>
          <w:sz w:val="28"/>
          <w:szCs w:val="28"/>
          <w:rtl/>
          <w:lang w:bidi="fa-IR"/>
        </w:rPr>
        <w:lastRenderedPageBreak/>
        <w:t>ادامه</w:t>
      </w:r>
    </w:p>
    <w:bookmarkEnd w:id="16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7"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166" w:name="I4040618"/>
      <w:r>
        <w:rPr>
          <w:rFonts w:cs="Calibri" w:hint="cs"/>
          <w:sz w:val="28"/>
          <w:szCs w:val="28"/>
          <w:rtl/>
          <w:lang w:bidi="fa-IR"/>
        </w:rPr>
        <w:lastRenderedPageBreak/>
        <w:t>ادامه</w:t>
      </w:r>
      <w:bookmarkEnd w:id="166"/>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167" w:name="I4040619"/>
      <w:r>
        <w:rPr>
          <w:rFonts w:cs="Calibri" w:hint="cs"/>
          <w:sz w:val="28"/>
          <w:szCs w:val="28"/>
          <w:rtl/>
          <w:lang w:bidi="fa-IR"/>
        </w:rPr>
        <w:lastRenderedPageBreak/>
        <w:t>ادامه</w:t>
      </w:r>
    </w:p>
    <w:bookmarkEnd w:id="167"/>
    <w:p w14:paraId="45AE09A5" w14:textId="3A0F3E97" w:rsidR="00D97444" w:rsidRDefault="00E551F2" w:rsidP="00E551F2">
      <w:pPr>
        <w:bidi/>
        <w:spacing w:after="0" w:line="276" w:lineRule="auto"/>
        <w:jc w:val="both"/>
        <w:rPr>
          <w:ins w:id="16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169" w:author="Microsoft account" w:date="2025-09-10T09:37:00Z"/>
          <w:rFonts w:cs="Calibri"/>
          <w:sz w:val="28"/>
          <w:szCs w:val="28"/>
          <w:rtl/>
          <w:lang w:bidi="fa-IR"/>
        </w:rPr>
      </w:pPr>
      <w:ins w:id="170"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171" w:author="Microsoft account" w:date="2025-09-10T09:38:00Z"/>
          <w:rFonts w:cs="Calibri"/>
          <w:sz w:val="28"/>
          <w:szCs w:val="28"/>
          <w:rtl/>
          <w:lang w:bidi="fa-IR"/>
        </w:rPr>
        <w:pPrChange w:id="172" w:author="Microsoft account" w:date="2025-09-10T09:37:00Z">
          <w:pPr>
            <w:bidi/>
            <w:spacing w:after="0" w:line="276" w:lineRule="auto"/>
            <w:jc w:val="both"/>
          </w:pPr>
        </w:pPrChange>
      </w:pPr>
      <w:ins w:id="17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174"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175" w:author="Microsoft account" w:date="2025-09-10T09:38:00Z"/>
          <w:rFonts w:cs="Calibri"/>
          <w:sz w:val="28"/>
          <w:szCs w:val="28"/>
          <w:rtl/>
          <w:lang w:bidi="fa-IR"/>
        </w:rPr>
        <w:pPrChange w:id="176"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177" w:author="Microsoft account" w:date="2025-09-10T09:40:00Z"/>
          <w:rFonts w:cs="Calibri"/>
          <w:sz w:val="28"/>
          <w:szCs w:val="28"/>
          <w:rtl/>
          <w:lang w:bidi="fa-IR"/>
        </w:rPr>
        <w:pPrChange w:id="178" w:author="Microsoft account" w:date="2025-09-10T09:40:00Z">
          <w:pPr>
            <w:bidi/>
            <w:spacing w:after="0" w:line="276" w:lineRule="auto"/>
            <w:jc w:val="both"/>
          </w:pPr>
        </w:pPrChange>
      </w:pPr>
      <w:ins w:id="179" w:author="Microsoft account" w:date="2025-09-10T09:38:00Z">
        <w:r>
          <w:rPr>
            <w:rFonts w:cs="Calibri" w:hint="cs"/>
            <w:sz w:val="28"/>
            <w:szCs w:val="28"/>
            <w:rtl/>
            <w:lang w:bidi="fa-IR"/>
          </w:rPr>
          <w:t>-</w:t>
        </w:r>
      </w:ins>
      <w:ins w:id="18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18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182" w:author="Microsoft account" w:date="2025-09-10T09:40:00Z"/>
          <w:rFonts w:cs="Calibri"/>
          <w:sz w:val="28"/>
          <w:szCs w:val="28"/>
          <w:rtl/>
          <w:lang w:bidi="fa-IR"/>
        </w:rPr>
        <w:pPrChange w:id="183"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184" w:author="Microsoft account" w:date="2025-09-10T10:12:00Z"/>
          <w:rFonts w:cs="Calibri"/>
          <w:sz w:val="28"/>
          <w:szCs w:val="28"/>
          <w:lang w:bidi="fa-IR"/>
        </w:rPr>
        <w:pPrChange w:id="185" w:author="Microsoft account" w:date="2025-09-10T09:40:00Z">
          <w:pPr>
            <w:bidi/>
            <w:spacing w:after="0" w:line="276" w:lineRule="auto"/>
            <w:jc w:val="both"/>
          </w:pPr>
        </w:pPrChange>
      </w:pPr>
      <w:ins w:id="18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18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18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189" w:author="Microsoft account" w:date="2025-09-10T10:12:00Z"/>
          <w:rFonts w:cs="Calibri"/>
          <w:sz w:val="28"/>
          <w:szCs w:val="28"/>
          <w:lang w:bidi="fa-IR"/>
        </w:rPr>
        <w:pPrChange w:id="190"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191" w:author="Microsoft account" w:date="2025-09-11T09:52:00Z"/>
          <w:rFonts w:cs="Calibri"/>
          <w:sz w:val="28"/>
          <w:szCs w:val="28"/>
          <w:rtl/>
          <w:lang w:bidi="fa-IR"/>
        </w:rPr>
        <w:pPrChange w:id="192" w:author="Microsoft account" w:date="2025-09-10T10:12:00Z">
          <w:pPr>
            <w:bidi/>
            <w:spacing w:after="0" w:line="276" w:lineRule="auto"/>
            <w:jc w:val="both"/>
          </w:pPr>
        </w:pPrChange>
      </w:pPr>
      <w:ins w:id="19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194"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195" w:author="Microsoft account" w:date="2025-09-11T09:47:00Z">
        <w:r w:rsidR="008C0462">
          <w:rPr>
            <w:rFonts w:cs="Calibri" w:hint="cs"/>
            <w:sz w:val="18"/>
            <w:szCs w:val="18"/>
            <w:rtl/>
            <w:lang w:bidi="fa-IR"/>
          </w:rPr>
          <w:t xml:space="preserve"> هست</w:t>
        </w:r>
      </w:ins>
      <w:ins w:id="196" w:author="Microsoft account" w:date="2025-09-11T09:46:00Z">
        <w:r w:rsidR="009326D3">
          <w:rPr>
            <w:rFonts w:cs="Calibri" w:hint="cs"/>
            <w:sz w:val="28"/>
            <w:szCs w:val="28"/>
            <w:rtl/>
            <w:lang w:bidi="fa-IR"/>
          </w:rPr>
          <w:t>)</w:t>
        </w:r>
      </w:ins>
      <w:ins w:id="197" w:author="Microsoft account" w:date="2025-09-10T10:12:00Z">
        <w:r>
          <w:rPr>
            <w:rFonts w:cs="Calibri" w:hint="cs"/>
            <w:sz w:val="28"/>
            <w:szCs w:val="28"/>
            <w:rtl/>
            <w:lang w:bidi="fa-IR"/>
          </w:rPr>
          <w:t xml:space="preserve"> و ارور میگیرم. که </w:t>
        </w:r>
      </w:ins>
      <w:ins w:id="198"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199"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200" w:author="Microsoft account" w:date="2025-09-11T09:53:00Z"/>
          <w:rFonts w:cs="Calibri"/>
          <w:sz w:val="18"/>
          <w:szCs w:val="18"/>
          <w:rtl/>
          <w:lang w:bidi="fa-IR"/>
          <w:rPrChange w:id="201" w:author="Microsoft account" w:date="2025-09-11T09:54:00Z">
            <w:rPr>
              <w:ins w:id="202" w:author="Microsoft account" w:date="2025-09-11T09:53:00Z"/>
              <w:rFonts w:cs="Calibri"/>
              <w:sz w:val="28"/>
              <w:szCs w:val="28"/>
              <w:rtl/>
              <w:lang w:bidi="fa-IR"/>
            </w:rPr>
          </w:rPrChange>
        </w:rPr>
        <w:pPrChange w:id="203" w:author="Microsoft account" w:date="2025-09-11T09:55:00Z">
          <w:pPr>
            <w:spacing w:after="0" w:line="276" w:lineRule="auto"/>
          </w:pPr>
        </w:pPrChange>
      </w:pPr>
      <w:ins w:id="204" w:author="Microsoft account" w:date="2025-09-11T09:53:00Z">
        <w:r w:rsidRPr="00186BA3">
          <w:rPr>
            <w:rFonts w:cs="Calibri"/>
            <w:sz w:val="18"/>
            <w:szCs w:val="18"/>
            <w:lang w:bidi="fa-IR"/>
            <w:rPrChange w:id="205" w:author="Microsoft account" w:date="2025-09-11T09:54:00Z">
              <w:rPr>
                <w:rFonts w:cs="Calibri"/>
                <w:sz w:val="28"/>
                <w:szCs w:val="28"/>
                <w:lang w:bidi="fa-IR"/>
              </w:rPr>
            </w:rPrChange>
          </w:rPr>
          <w:t xml:space="preserve">NaN </w:t>
        </w:r>
        <w:r w:rsidRPr="00186BA3">
          <w:rPr>
            <w:rFonts w:cs="Calibri"/>
            <w:sz w:val="18"/>
            <w:szCs w:val="18"/>
            <w:rtl/>
            <w:lang w:bidi="fa-IR"/>
            <w:rPrChange w:id="206" w:author="Microsoft account" w:date="2025-09-11T09:54:00Z">
              <w:rPr>
                <w:rFonts w:cs="Calibri"/>
                <w:sz w:val="28"/>
                <w:szCs w:val="28"/>
                <w:rtl/>
                <w:lang w:bidi="fa-IR"/>
              </w:rPr>
            </w:rPrChange>
          </w:rPr>
          <w:t>مخفف</w:t>
        </w:r>
        <w:r w:rsidRPr="00186BA3">
          <w:rPr>
            <w:rFonts w:cs="Calibri"/>
            <w:sz w:val="18"/>
            <w:szCs w:val="18"/>
            <w:lang w:bidi="fa-IR"/>
            <w:rPrChange w:id="207" w:author="Microsoft account" w:date="2025-09-11T09:54:00Z">
              <w:rPr>
                <w:rFonts w:cs="Calibri"/>
                <w:sz w:val="28"/>
                <w:szCs w:val="28"/>
                <w:lang w:bidi="fa-IR"/>
              </w:rPr>
            </w:rPrChange>
          </w:rPr>
          <w:t xml:space="preserve"> Not a Number </w:t>
        </w:r>
        <w:r w:rsidRPr="00186BA3">
          <w:rPr>
            <w:rFonts w:cs="Calibri"/>
            <w:sz w:val="18"/>
            <w:szCs w:val="18"/>
            <w:rtl/>
            <w:lang w:bidi="fa-IR"/>
            <w:rPrChange w:id="208"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209" w:author="Microsoft account" w:date="2025-09-11T09:54:00Z">
              <w:rPr>
                <w:rFonts w:cs="Calibri" w:hint="cs"/>
                <w:sz w:val="28"/>
                <w:szCs w:val="28"/>
                <w:rtl/>
                <w:lang w:bidi="fa-IR"/>
              </w:rPr>
            </w:rPrChange>
          </w:rPr>
          <w:t>ی</w:t>
        </w:r>
        <w:r w:rsidRPr="00186BA3">
          <w:rPr>
            <w:rFonts w:cs="Calibri"/>
            <w:sz w:val="18"/>
            <w:szCs w:val="18"/>
            <w:rtl/>
            <w:lang w:bidi="fa-IR"/>
            <w:rPrChange w:id="210"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211" w:author="Microsoft account" w:date="2025-09-11T09:54:00Z">
              <w:rPr>
                <w:rFonts w:cs="Calibri" w:hint="cs"/>
                <w:sz w:val="28"/>
                <w:szCs w:val="28"/>
                <w:rtl/>
                <w:lang w:bidi="fa-IR"/>
              </w:rPr>
            </w:rPrChange>
          </w:rPr>
          <w:t>ی</w:t>
        </w:r>
        <w:r w:rsidRPr="00186BA3">
          <w:rPr>
            <w:rFonts w:cs="Calibri"/>
            <w:sz w:val="18"/>
            <w:szCs w:val="18"/>
            <w:rtl/>
            <w:lang w:bidi="fa-IR"/>
            <w:rPrChange w:id="212"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213" w:author="Microsoft account" w:date="2025-09-11T09:54:00Z">
              <w:rPr>
                <w:rFonts w:cs="Calibri" w:hint="cs"/>
                <w:sz w:val="28"/>
                <w:szCs w:val="28"/>
                <w:rtl/>
                <w:lang w:bidi="fa-IR"/>
              </w:rPr>
            </w:rPrChange>
          </w:rPr>
          <w:t>ی</w:t>
        </w:r>
        <w:r w:rsidRPr="00186BA3">
          <w:rPr>
            <w:rFonts w:cs="Calibri" w:hint="eastAsia"/>
            <w:sz w:val="18"/>
            <w:szCs w:val="18"/>
            <w:rtl/>
            <w:lang w:bidi="fa-IR"/>
            <w:rPrChange w:id="214" w:author="Microsoft account" w:date="2025-09-11T09:54:00Z">
              <w:rPr>
                <w:rFonts w:cs="Calibri" w:hint="eastAsia"/>
                <w:sz w:val="28"/>
                <w:szCs w:val="28"/>
                <w:rtl/>
                <w:lang w:bidi="fa-IR"/>
              </w:rPr>
            </w:rPrChange>
          </w:rPr>
          <w:t>ا</w:t>
        </w:r>
        <w:r w:rsidRPr="00186BA3">
          <w:rPr>
            <w:rFonts w:cs="Calibri"/>
            <w:sz w:val="18"/>
            <w:szCs w:val="18"/>
            <w:rtl/>
            <w:lang w:bidi="fa-IR"/>
            <w:rPrChange w:id="21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16" w:author="Microsoft account" w:date="2025-09-11T09:54:00Z">
              <w:rPr>
                <w:rFonts w:cs="Calibri" w:hint="eastAsia"/>
                <w:sz w:val="28"/>
                <w:szCs w:val="28"/>
                <w:rtl/>
                <w:lang w:bidi="fa-IR"/>
              </w:rPr>
            </w:rPrChange>
          </w:rPr>
          <w:t>نامعتبر</w:t>
        </w:r>
        <w:r w:rsidRPr="00186BA3">
          <w:rPr>
            <w:rFonts w:cs="Calibri"/>
            <w:sz w:val="18"/>
            <w:szCs w:val="18"/>
            <w:rtl/>
            <w:lang w:bidi="fa-IR"/>
            <w:rPrChange w:id="21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18" w:author="Microsoft account" w:date="2025-09-11T09:54:00Z">
              <w:rPr>
                <w:rFonts w:cs="Calibri" w:hint="eastAsia"/>
                <w:sz w:val="28"/>
                <w:szCs w:val="28"/>
                <w:rtl/>
                <w:lang w:bidi="fa-IR"/>
              </w:rPr>
            </w:rPrChange>
          </w:rPr>
          <w:t>عدد</w:t>
        </w:r>
        <w:r w:rsidRPr="00186BA3">
          <w:rPr>
            <w:rFonts w:cs="Calibri" w:hint="cs"/>
            <w:sz w:val="18"/>
            <w:szCs w:val="18"/>
            <w:rtl/>
            <w:lang w:bidi="fa-IR"/>
            <w:rPrChange w:id="219" w:author="Microsoft account" w:date="2025-09-11T09:54:00Z">
              <w:rPr>
                <w:rFonts w:cs="Calibri" w:hint="cs"/>
                <w:sz w:val="28"/>
                <w:szCs w:val="28"/>
                <w:rtl/>
                <w:lang w:bidi="fa-IR"/>
              </w:rPr>
            </w:rPrChange>
          </w:rPr>
          <w:t>ی</w:t>
        </w:r>
        <w:r w:rsidRPr="00186BA3">
          <w:rPr>
            <w:rFonts w:cs="Calibri" w:hint="eastAsia"/>
            <w:sz w:val="18"/>
            <w:szCs w:val="18"/>
            <w:rtl/>
            <w:lang w:bidi="fa-IR"/>
            <w:rPrChange w:id="220" w:author="Microsoft account" w:date="2025-09-11T09:54:00Z">
              <w:rPr>
                <w:rFonts w:cs="Calibri" w:hint="eastAsia"/>
                <w:sz w:val="28"/>
                <w:szCs w:val="28"/>
                <w:rtl/>
                <w:lang w:bidi="fa-IR"/>
              </w:rPr>
            </w:rPrChange>
          </w:rPr>
          <w:t>ه</w:t>
        </w:r>
        <w:r w:rsidRPr="00186BA3">
          <w:rPr>
            <w:rFonts w:cs="Calibri"/>
            <w:sz w:val="18"/>
            <w:szCs w:val="18"/>
            <w:lang w:bidi="fa-IR"/>
            <w:rPrChange w:id="221"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222" w:author="Microsoft account" w:date="2025-09-11T09:53:00Z"/>
          <w:rFonts w:cs="Calibri"/>
          <w:sz w:val="18"/>
          <w:szCs w:val="18"/>
          <w:rtl/>
          <w:lang w:bidi="fa-IR"/>
          <w:rPrChange w:id="223" w:author="Microsoft account" w:date="2025-09-11T09:54:00Z">
            <w:rPr>
              <w:ins w:id="224" w:author="Microsoft account" w:date="2025-09-11T09:53:00Z"/>
              <w:rFonts w:cs="Calibri"/>
              <w:sz w:val="28"/>
              <w:szCs w:val="28"/>
              <w:rtl/>
              <w:lang w:bidi="fa-IR"/>
            </w:rPr>
          </w:rPrChange>
        </w:rPr>
        <w:pPrChange w:id="225" w:author="Microsoft account" w:date="2025-09-11T09:55:00Z">
          <w:pPr>
            <w:bidi/>
            <w:spacing w:after="0" w:line="276" w:lineRule="auto"/>
            <w:jc w:val="both"/>
          </w:pPr>
        </w:pPrChange>
      </w:pPr>
      <w:ins w:id="226" w:author="Microsoft account" w:date="2025-09-11T09:53:00Z">
        <w:r w:rsidRPr="00186BA3">
          <w:rPr>
            <w:rFonts w:cs="Calibri"/>
            <w:sz w:val="18"/>
            <w:szCs w:val="18"/>
            <w:rtl/>
            <w:lang w:bidi="fa-IR"/>
            <w:rPrChange w:id="227" w:author="Microsoft account" w:date="2025-09-11T09:54:00Z">
              <w:rPr>
                <w:rFonts w:cs="Calibri"/>
                <w:sz w:val="28"/>
                <w:szCs w:val="28"/>
                <w:rtl/>
                <w:lang w:bidi="fa-IR"/>
              </w:rPr>
            </w:rPrChange>
          </w:rPr>
          <w:t>تو</w:t>
        </w:r>
        <w:r w:rsidRPr="00186BA3">
          <w:rPr>
            <w:rFonts w:cs="Calibri" w:hint="cs"/>
            <w:sz w:val="18"/>
            <w:szCs w:val="18"/>
            <w:rtl/>
            <w:lang w:bidi="fa-IR"/>
            <w:rPrChange w:id="228" w:author="Microsoft account" w:date="2025-09-11T09:54:00Z">
              <w:rPr>
                <w:rFonts w:cs="Calibri" w:hint="cs"/>
                <w:sz w:val="28"/>
                <w:szCs w:val="28"/>
                <w:rtl/>
                <w:lang w:bidi="fa-IR"/>
              </w:rPr>
            </w:rPrChange>
          </w:rPr>
          <w:t>ی</w:t>
        </w:r>
        <w:r w:rsidRPr="00186BA3">
          <w:rPr>
            <w:rFonts w:cs="Calibri"/>
            <w:sz w:val="18"/>
            <w:szCs w:val="18"/>
            <w:rtl/>
            <w:lang w:bidi="fa-IR"/>
            <w:rPrChange w:id="229" w:author="Microsoft account" w:date="2025-09-11T09:54:00Z">
              <w:rPr>
                <w:rFonts w:cs="Calibri"/>
                <w:sz w:val="28"/>
                <w:szCs w:val="28"/>
                <w:rtl/>
                <w:lang w:bidi="fa-IR"/>
              </w:rPr>
            </w:rPrChange>
          </w:rPr>
          <w:t xml:space="preserve"> پا</w:t>
        </w:r>
        <w:r w:rsidRPr="00186BA3">
          <w:rPr>
            <w:rFonts w:cs="Calibri" w:hint="cs"/>
            <w:sz w:val="18"/>
            <w:szCs w:val="18"/>
            <w:rtl/>
            <w:lang w:bidi="fa-IR"/>
            <w:rPrChange w:id="230" w:author="Microsoft account" w:date="2025-09-11T09:54:00Z">
              <w:rPr>
                <w:rFonts w:cs="Calibri" w:hint="cs"/>
                <w:sz w:val="28"/>
                <w:szCs w:val="28"/>
                <w:rtl/>
                <w:lang w:bidi="fa-IR"/>
              </w:rPr>
            </w:rPrChange>
          </w:rPr>
          <w:t>ی</w:t>
        </w:r>
        <w:r w:rsidRPr="00186BA3">
          <w:rPr>
            <w:rFonts w:cs="Calibri" w:hint="eastAsia"/>
            <w:sz w:val="18"/>
            <w:szCs w:val="18"/>
            <w:rtl/>
            <w:lang w:bidi="fa-IR"/>
            <w:rPrChange w:id="231" w:author="Microsoft account" w:date="2025-09-11T09:54:00Z">
              <w:rPr>
                <w:rFonts w:cs="Calibri" w:hint="eastAsia"/>
                <w:sz w:val="28"/>
                <w:szCs w:val="28"/>
                <w:rtl/>
                <w:lang w:bidi="fa-IR"/>
              </w:rPr>
            </w:rPrChange>
          </w:rPr>
          <w:t>تون</w:t>
        </w:r>
        <w:r w:rsidRPr="00186BA3">
          <w:rPr>
            <w:rFonts w:cs="Calibri"/>
            <w:sz w:val="18"/>
            <w:szCs w:val="18"/>
            <w:rtl/>
            <w:lang w:bidi="fa-IR"/>
            <w:rPrChange w:id="232" w:author="Microsoft account" w:date="2025-09-11T09:54:00Z">
              <w:rPr>
                <w:rFonts w:cs="Calibri"/>
                <w:sz w:val="28"/>
                <w:szCs w:val="28"/>
                <w:rtl/>
                <w:lang w:bidi="fa-IR"/>
              </w:rPr>
            </w:rPrChange>
          </w:rPr>
          <w:t xml:space="preserve"> (مثلاً در </w:t>
        </w:r>
        <w:r w:rsidRPr="00186BA3">
          <w:rPr>
            <w:rFonts w:cs="Calibri"/>
            <w:sz w:val="18"/>
            <w:szCs w:val="18"/>
            <w:lang w:bidi="fa-IR"/>
            <w:rPrChange w:id="233" w:author="Microsoft account" w:date="2025-09-11T09:54:00Z">
              <w:rPr>
                <w:rFonts w:cs="Calibri"/>
                <w:sz w:val="28"/>
                <w:szCs w:val="28"/>
                <w:lang w:bidi="fa-IR"/>
              </w:rPr>
            </w:rPrChange>
          </w:rPr>
          <w:t>pandas</w:t>
        </w:r>
        <w:r w:rsidRPr="00186BA3">
          <w:rPr>
            <w:rFonts w:cs="Calibri"/>
            <w:sz w:val="18"/>
            <w:szCs w:val="18"/>
            <w:rtl/>
            <w:lang w:bidi="fa-IR"/>
            <w:rPrChange w:id="234" w:author="Microsoft account" w:date="2025-09-11T09:54:00Z">
              <w:rPr>
                <w:rFonts w:cs="Calibri"/>
                <w:sz w:val="28"/>
                <w:szCs w:val="28"/>
                <w:rtl/>
                <w:lang w:bidi="fa-IR"/>
              </w:rPr>
            </w:rPrChange>
          </w:rPr>
          <w:t xml:space="preserve"> </w:t>
        </w:r>
        <w:r w:rsidRPr="00186BA3">
          <w:rPr>
            <w:rFonts w:cs="Calibri" w:hint="cs"/>
            <w:sz w:val="18"/>
            <w:szCs w:val="18"/>
            <w:rtl/>
            <w:lang w:bidi="fa-IR"/>
            <w:rPrChange w:id="235" w:author="Microsoft account" w:date="2025-09-11T09:54:00Z">
              <w:rPr>
                <w:rFonts w:cs="Calibri" w:hint="cs"/>
                <w:sz w:val="28"/>
                <w:szCs w:val="28"/>
                <w:rtl/>
                <w:lang w:bidi="fa-IR"/>
              </w:rPr>
            </w:rPrChange>
          </w:rPr>
          <w:t>ی</w:t>
        </w:r>
        <w:r w:rsidRPr="00186BA3">
          <w:rPr>
            <w:rFonts w:cs="Calibri" w:hint="eastAsia"/>
            <w:sz w:val="18"/>
            <w:szCs w:val="18"/>
            <w:rtl/>
            <w:lang w:bidi="fa-IR"/>
            <w:rPrChange w:id="236" w:author="Microsoft account" w:date="2025-09-11T09:54:00Z">
              <w:rPr>
                <w:rFonts w:cs="Calibri" w:hint="eastAsia"/>
                <w:sz w:val="28"/>
                <w:szCs w:val="28"/>
                <w:rtl/>
                <w:lang w:bidi="fa-IR"/>
              </w:rPr>
            </w:rPrChange>
          </w:rPr>
          <w:t>ا</w:t>
        </w:r>
        <w:r w:rsidRPr="00186BA3">
          <w:rPr>
            <w:rFonts w:cs="Calibri"/>
            <w:sz w:val="18"/>
            <w:szCs w:val="18"/>
            <w:rtl/>
            <w:lang w:bidi="fa-IR"/>
            <w:rPrChange w:id="237" w:author="Microsoft account" w:date="2025-09-11T09:54:00Z">
              <w:rPr>
                <w:rFonts w:cs="Calibri"/>
                <w:sz w:val="28"/>
                <w:szCs w:val="28"/>
                <w:rtl/>
                <w:lang w:bidi="fa-IR"/>
              </w:rPr>
            </w:rPrChange>
          </w:rPr>
          <w:t xml:space="preserve"> </w:t>
        </w:r>
        <w:r w:rsidRPr="00186BA3">
          <w:rPr>
            <w:rFonts w:cs="Calibri"/>
            <w:sz w:val="18"/>
            <w:szCs w:val="18"/>
            <w:lang w:bidi="fa-IR"/>
            <w:rPrChange w:id="238" w:author="Microsoft account" w:date="2025-09-11T09:54:00Z">
              <w:rPr>
                <w:rFonts w:cs="Calibri"/>
                <w:sz w:val="28"/>
                <w:szCs w:val="28"/>
                <w:lang w:bidi="fa-IR"/>
              </w:rPr>
            </w:rPrChange>
          </w:rPr>
          <w:t>numpy</w:t>
        </w:r>
        <w:r w:rsidRPr="00186BA3">
          <w:rPr>
            <w:rFonts w:cs="Calibri"/>
            <w:sz w:val="18"/>
            <w:szCs w:val="18"/>
            <w:rtl/>
            <w:lang w:bidi="fa-IR"/>
            <w:rPrChange w:id="239" w:author="Microsoft account" w:date="2025-09-11T09:54:00Z">
              <w:rPr>
                <w:rFonts w:cs="Calibri"/>
                <w:sz w:val="28"/>
                <w:szCs w:val="28"/>
                <w:rtl/>
                <w:lang w:bidi="fa-IR"/>
              </w:rPr>
            </w:rPrChange>
          </w:rPr>
          <w:t>) معمولاً وقت</w:t>
        </w:r>
        <w:r w:rsidRPr="00186BA3">
          <w:rPr>
            <w:rFonts w:cs="Calibri" w:hint="cs"/>
            <w:sz w:val="18"/>
            <w:szCs w:val="18"/>
            <w:rtl/>
            <w:lang w:bidi="fa-IR"/>
            <w:rPrChange w:id="240" w:author="Microsoft account" w:date="2025-09-11T09:54:00Z">
              <w:rPr>
                <w:rFonts w:cs="Calibri" w:hint="cs"/>
                <w:sz w:val="28"/>
                <w:szCs w:val="28"/>
                <w:rtl/>
                <w:lang w:bidi="fa-IR"/>
              </w:rPr>
            </w:rPrChange>
          </w:rPr>
          <w:t>ی</w:t>
        </w:r>
        <w:r w:rsidRPr="00186BA3">
          <w:rPr>
            <w:rFonts w:cs="Calibri"/>
            <w:sz w:val="18"/>
            <w:szCs w:val="18"/>
            <w:rtl/>
            <w:lang w:bidi="fa-IR"/>
            <w:rPrChange w:id="241"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242" w:author="Microsoft account" w:date="2025-09-11T09:54:00Z">
              <w:rPr>
                <w:rFonts w:cs="Calibri" w:hint="cs"/>
                <w:sz w:val="28"/>
                <w:szCs w:val="28"/>
                <w:rtl/>
                <w:lang w:bidi="fa-IR"/>
              </w:rPr>
            </w:rPrChange>
          </w:rPr>
          <w:t>ی</w:t>
        </w:r>
        <w:r w:rsidRPr="00186BA3">
          <w:rPr>
            <w:rFonts w:cs="Calibri"/>
            <w:sz w:val="18"/>
            <w:szCs w:val="18"/>
            <w:rtl/>
            <w:lang w:bidi="fa-IR"/>
            <w:rPrChange w:id="243"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244" w:author="Microsoft account" w:date="2025-09-11T09:54:00Z">
              <w:rPr>
                <w:rFonts w:cs="Calibri" w:hint="cs"/>
                <w:sz w:val="28"/>
                <w:szCs w:val="28"/>
                <w:rtl/>
                <w:lang w:bidi="fa-IR"/>
              </w:rPr>
            </w:rPrChange>
          </w:rPr>
          <w:t>ی</w:t>
        </w:r>
        <w:r w:rsidRPr="00186BA3">
          <w:rPr>
            <w:rFonts w:cs="Calibri" w:hint="eastAsia"/>
            <w:sz w:val="18"/>
            <w:szCs w:val="18"/>
            <w:rtl/>
            <w:lang w:bidi="fa-IR"/>
            <w:rPrChange w:id="245" w:author="Microsoft account" w:date="2025-09-11T09:54:00Z">
              <w:rPr>
                <w:rFonts w:cs="Calibri" w:hint="eastAsia"/>
                <w:sz w:val="28"/>
                <w:szCs w:val="28"/>
                <w:rtl/>
                <w:lang w:bidi="fa-IR"/>
              </w:rPr>
            </w:rPrChange>
          </w:rPr>
          <w:t>ا</w:t>
        </w:r>
        <w:r w:rsidRPr="00186BA3">
          <w:rPr>
            <w:rFonts w:cs="Calibri"/>
            <w:sz w:val="18"/>
            <w:szCs w:val="18"/>
            <w:rtl/>
            <w:lang w:bidi="fa-IR"/>
            <w:rPrChange w:id="246"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247" w:author="Microsoft account" w:date="2025-09-11T09:54:00Z">
              <w:rPr>
                <w:rFonts w:cs="Calibri" w:hint="cs"/>
                <w:sz w:val="28"/>
                <w:szCs w:val="28"/>
                <w:rtl/>
                <w:lang w:bidi="fa-IR"/>
              </w:rPr>
            </w:rPrChange>
          </w:rPr>
          <w:t>ی</w:t>
        </w:r>
        <w:r w:rsidRPr="00186BA3">
          <w:rPr>
            <w:rFonts w:cs="Calibri" w:hint="eastAsia"/>
            <w:sz w:val="18"/>
            <w:szCs w:val="18"/>
            <w:rtl/>
            <w:lang w:bidi="fa-IR"/>
            <w:rPrChange w:id="248" w:author="Microsoft account" w:date="2025-09-11T09:54:00Z">
              <w:rPr>
                <w:rFonts w:cs="Calibri" w:hint="eastAsia"/>
                <w:sz w:val="28"/>
                <w:szCs w:val="28"/>
                <w:rtl/>
                <w:lang w:bidi="fa-IR"/>
              </w:rPr>
            </w:rPrChange>
          </w:rPr>
          <w:t>ست،</w:t>
        </w:r>
        <w:r w:rsidRPr="00186BA3">
          <w:rPr>
            <w:rFonts w:cs="Calibri"/>
            <w:sz w:val="18"/>
            <w:szCs w:val="18"/>
            <w:rtl/>
            <w:lang w:bidi="fa-IR"/>
            <w:rPrChange w:id="249"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250" w:author="Microsoft account" w:date="2025-09-11T09:54:00Z">
              <w:rPr>
                <w:rFonts w:cs="Calibri" w:hint="cs"/>
                <w:sz w:val="28"/>
                <w:szCs w:val="28"/>
                <w:rtl/>
                <w:lang w:bidi="fa-IR"/>
              </w:rPr>
            </w:rPrChange>
          </w:rPr>
          <w:t>ی</w:t>
        </w:r>
        <w:r w:rsidRPr="00186BA3">
          <w:rPr>
            <w:rFonts w:cs="Calibri"/>
            <w:sz w:val="18"/>
            <w:szCs w:val="18"/>
            <w:rtl/>
            <w:lang w:bidi="fa-IR"/>
            <w:rPrChange w:id="251" w:author="Microsoft account" w:date="2025-09-11T09:54:00Z">
              <w:rPr>
                <w:rFonts w:cs="Calibri"/>
                <w:sz w:val="28"/>
                <w:szCs w:val="28"/>
                <w:rtl/>
                <w:lang w:bidi="fa-IR"/>
              </w:rPr>
            </w:rPrChange>
          </w:rPr>
          <w:t xml:space="preserve"> اون </w:t>
        </w:r>
        <w:r w:rsidRPr="00186BA3">
          <w:rPr>
            <w:rFonts w:cs="Calibri"/>
            <w:sz w:val="18"/>
            <w:szCs w:val="18"/>
            <w:lang w:bidi="fa-IR"/>
            <w:rPrChange w:id="252" w:author="Microsoft account" w:date="2025-09-11T09:54:00Z">
              <w:rPr>
                <w:rFonts w:cs="Calibri"/>
                <w:sz w:val="28"/>
                <w:szCs w:val="28"/>
                <w:lang w:bidi="fa-IR"/>
              </w:rPr>
            </w:rPrChange>
          </w:rPr>
          <w:t>NaN</w:t>
        </w:r>
        <w:r w:rsidRPr="00186BA3">
          <w:rPr>
            <w:rFonts w:cs="Calibri"/>
            <w:sz w:val="18"/>
            <w:szCs w:val="18"/>
            <w:rtl/>
            <w:lang w:bidi="fa-IR"/>
            <w:rPrChange w:id="253" w:author="Microsoft account" w:date="2025-09-11T09:54:00Z">
              <w:rPr>
                <w:rFonts w:cs="Calibri"/>
                <w:sz w:val="28"/>
                <w:szCs w:val="28"/>
                <w:rtl/>
                <w:lang w:bidi="fa-IR"/>
              </w:rPr>
            </w:rPrChange>
          </w:rPr>
          <w:t xml:space="preserve"> م</w:t>
        </w:r>
        <w:r w:rsidRPr="00186BA3">
          <w:rPr>
            <w:rFonts w:cs="Calibri" w:hint="cs"/>
            <w:sz w:val="18"/>
            <w:szCs w:val="18"/>
            <w:rtl/>
            <w:lang w:bidi="fa-IR"/>
            <w:rPrChange w:id="254" w:author="Microsoft account" w:date="2025-09-11T09:54:00Z">
              <w:rPr>
                <w:rFonts w:cs="Calibri" w:hint="cs"/>
                <w:sz w:val="28"/>
                <w:szCs w:val="28"/>
                <w:rtl/>
                <w:lang w:bidi="fa-IR"/>
              </w:rPr>
            </w:rPrChange>
          </w:rPr>
          <w:t>ی</w:t>
        </w:r>
        <w:r w:rsidRPr="00186BA3">
          <w:rPr>
            <w:rFonts w:cs="Calibri" w:hint="eastAsia"/>
            <w:sz w:val="18"/>
            <w:szCs w:val="18"/>
            <w:rtl/>
            <w:lang w:bidi="fa-IR"/>
            <w:rPrChange w:id="255" w:author="Microsoft account" w:date="2025-09-11T09:54:00Z">
              <w:rPr>
                <w:rFonts w:cs="Calibri" w:hint="eastAsia"/>
                <w:sz w:val="28"/>
                <w:szCs w:val="28"/>
                <w:rtl/>
                <w:lang w:bidi="fa-IR"/>
              </w:rPr>
            </w:rPrChange>
          </w:rPr>
          <w:t>اد</w:t>
        </w:r>
        <w:r w:rsidRPr="00186BA3">
          <w:rPr>
            <w:rFonts w:cs="Calibri"/>
            <w:sz w:val="18"/>
            <w:szCs w:val="18"/>
            <w:rtl/>
            <w:lang w:bidi="fa-IR"/>
            <w:rPrChange w:id="256"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257" w:author="Microsoft account" w:date="2025-09-11T09:53:00Z"/>
          <w:rFonts w:cs="Calibri"/>
          <w:sz w:val="18"/>
          <w:szCs w:val="18"/>
          <w:rtl/>
          <w:lang w:bidi="fa-IR"/>
          <w:rPrChange w:id="258" w:author="Microsoft account" w:date="2025-09-11T09:54:00Z">
            <w:rPr>
              <w:ins w:id="259" w:author="Microsoft account" w:date="2025-09-11T09:53:00Z"/>
              <w:rFonts w:cs="Calibri"/>
              <w:sz w:val="28"/>
              <w:szCs w:val="28"/>
              <w:rtl/>
              <w:lang w:bidi="fa-IR"/>
            </w:rPr>
          </w:rPrChange>
        </w:rPr>
        <w:pPrChange w:id="260" w:author="Microsoft account" w:date="2025-09-11T09:55:00Z">
          <w:pPr>
            <w:spacing w:after="0" w:line="276" w:lineRule="auto"/>
          </w:pPr>
        </w:pPrChange>
      </w:pPr>
      <w:ins w:id="261" w:author="Microsoft account" w:date="2025-09-11T09:53:00Z">
        <w:r w:rsidRPr="00186BA3">
          <w:rPr>
            <w:rFonts w:cs="Calibri"/>
            <w:sz w:val="18"/>
            <w:szCs w:val="18"/>
            <w:rtl/>
            <w:lang w:bidi="fa-IR"/>
            <w:rPrChange w:id="262" w:author="Microsoft account" w:date="2025-09-11T09:54:00Z">
              <w:rPr>
                <w:rFonts w:cs="Calibri"/>
                <w:sz w:val="28"/>
                <w:szCs w:val="28"/>
                <w:rtl/>
                <w:lang w:bidi="fa-IR"/>
              </w:rPr>
            </w:rPrChange>
          </w:rPr>
          <w:t>خودت هم م</w:t>
        </w:r>
        <w:r w:rsidRPr="00186BA3">
          <w:rPr>
            <w:rFonts w:cs="Calibri" w:hint="cs"/>
            <w:sz w:val="18"/>
            <w:szCs w:val="18"/>
            <w:rtl/>
            <w:lang w:bidi="fa-IR"/>
            <w:rPrChange w:id="263" w:author="Microsoft account" w:date="2025-09-11T09:54:00Z">
              <w:rPr>
                <w:rFonts w:cs="Calibri" w:hint="cs"/>
                <w:sz w:val="28"/>
                <w:szCs w:val="28"/>
                <w:rtl/>
                <w:lang w:bidi="fa-IR"/>
              </w:rPr>
            </w:rPrChange>
          </w:rPr>
          <w:t>ی‌</w:t>
        </w:r>
        <w:r w:rsidRPr="00186BA3">
          <w:rPr>
            <w:rFonts w:cs="Calibri" w:hint="eastAsia"/>
            <w:sz w:val="18"/>
            <w:szCs w:val="18"/>
            <w:rtl/>
            <w:lang w:bidi="fa-IR"/>
            <w:rPrChange w:id="264" w:author="Microsoft account" w:date="2025-09-11T09:54:00Z">
              <w:rPr>
                <w:rFonts w:cs="Calibri" w:hint="eastAsia"/>
                <w:sz w:val="28"/>
                <w:szCs w:val="28"/>
                <w:rtl/>
                <w:lang w:bidi="fa-IR"/>
              </w:rPr>
            </w:rPrChange>
          </w:rPr>
          <w:t>تون</w:t>
        </w:r>
        <w:r w:rsidRPr="00186BA3">
          <w:rPr>
            <w:rFonts w:cs="Calibri" w:hint="cs"/>
            <w:sz w:val="18"/>
            <w:szCs w:val="18"/>
            <w:rtl/>
            <w:lang w:bidi="fa-IR"/>
            <w:rPrChange w:id="265" w:author="Microsoft account" w:date="2025-09-11T09:54:00Z">
              <w:rPr>
                <w:rFonts w:cs="Calibri" w:hint="cs"/>
                <w:sz w:val="28"/>
                <w:szCs w:val="28"/>
                <w:rtl/>
                <w:lang w:bidi="fa-IR"/>
              </w:rPr>
            </w:rPrChange>
          </w:rPr>
          <w:t>ی</w:t>
        </w:r>
        <w:r w:rsidRPr="00186BA3">
          <w:rPr>
            <w:rFonts w:cs="Calibri"/>
            <w:sz w:val="18"/>
            <w:szCs w:val="18"/>
            <w:rtl/>
            <w:lang w:bidi="fa-IR"/>
            <w:rPrChange w:id="266"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67" w:author="Microsoft account" w:date="2025-09-11T09:54:00Z">
              <w:rPr>
                <w:rFonts w:cs="Calibri" w:hint="eastAsia"/>
                <w:sz w:val="28"/>
                <w:szCs w:val="28"/>
                <w:rtl/>
                <w:lang w:bidi="fa-IR"/>
              </w:rPr>
            </w:rPrChange>
          </w:rPr>
          <w:t>تو</w:t>
        </w:r>
        <w:r w:rsidRPr="00186BA3">
          <w:rPr>
            <w:rFonts w:cs="Calibri" w:hint="cs"/>
            <w:sz w:val="18"/>
            <w:szCs w:val="18"/>
            <w:rtl/>
            <w:lang w:bidi="fa-IR"/>
            <w:rPrChange w:id="268" w:author="Microsoft account" w:date="2025-09-11T09:54:00Z">
              <w:rPr>
                <w:rFonts w:cs="Calibri" w:hint="cs"/>
                <w:sz w:val="28"/>
                <w:szCs w:val="28"/>
                <w:rtl/>
                <w:lang w:bidi="fa-IR"/>
              </w:rPr>
            </w:rPrChange>
          </w:rPr>
          <w:t>ی</w:t>
        </w:r>
        <w:r w:rsidRPr="00186BA3">
          <w:rPr>
            <w:rFonts w:cs="Calibri"/>
            <w:sz w:val="18"/>
            <w:szCs w:val="18"/>
            <w:rtl/>
            <w:lang w:bidi="fa-IR"/>
            <w:rPrChange w:id="269"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70" w:author="Microsoft account" w:date="2025-09-11T09:54:00Z">
              <w:rPr>
                <w:rFonts w:cs="Calibri" w:hint="eastAsia"/>
                <w:sz w:val="28"/>
                <w:szCs w:val="28"/>
                <w:rtl/>
                <w:lang w:bidi="fa-IR"/>
              </w:rPr>
            </w:rPrChange>
          </w:rPr>
          <w:t>برنامه</w:t>
        </w:r>
        <w:r w:rsidRPr="00186BA3">
          <w:rPr>
            <w:rFonts w:cs="Calibri"/>
            <w:sz w:val="18"/>
            <w:szCs w:val="18"/>
            <w:rtl/>
            <w:lang w:bidi="fa-IR"/>
            <w:rPrChange w:id="27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272" w:author="Microsoft account" w:date="2025-09-11T09:54:00Z">
              <w:rPr>
                <w:rFonts w:cs="Calibri" w:hint="eastAsia"/>
                <w:sz w:val="28"/>
                <w:szCs w:val="28"/>
                <w:rtl/>
                <w:lang w:bidi="fa-IR"/>
              </w:rPr>
            </w:rPrChange>
          </w:rPr>
          <w:t>مقدار</w:t>
        </w:r>
        <w:r w:rsidRPr="00186BA3">
          <w:rPr>
            <w:rFonts w:cs="Calibri"/>
            <w:sz w:val="18"/>
            <w:szCs w:val="18"/>
            <w:lang w:bidi="fa-IR"/>
            <w:rPrChange w:id="273" w:author="Microsoft account" w:date="2025-09-11T09:54:00Z">
              <w:rPr>
                <w:rFonts w:cs="Calibri"/>
                <w:sz w:val="28"/>
                <w:szCs w:val="28"/>
                <w:lang w:bidi="fa-IR"/>
              </w:rPr>
            </w:rPrChange>
          </w:rPr>
          <w:t xml:space="preserve"> NaN </w:t>
        </w:r>
        <w:r w:rsidRPr="00186BA3">
          <w:rPr>
            <w:rFonts w:cs="Calibri"/>
            <w:sz w:val="18"/>
            <w:szCs w:val="18"/>
            <w:rtl/>
            <w:lang w:bidi="fa-IR"/>
            <w:rPrChange w:id="274" w:author="Microsoft account" w:date="2025-09-11T09:54:00Z">
              <w:rPr>
                <w:rFonts w:cs="Calibri"/>
                <w:sz w:val="28"/>
                <w:szCs w:val="28"/>
                <w:rtl/>
                <w:lang w:bidi="fa-IR"/>
              </w:rPr>
            </w:rPrChange>
          </w:rPr>
          <w:t>رو بساز</w:t>
        </w:r>
        <w:r w:rsidRPr="00186BA3">
          <w:rPr>
            <w:rFonts w:cs="Calibri" w:hint="cs"/>
            <w:sz w:val="18"/>
            <w:szCs w:val="18"/>
            <w:rtl/>
            <w:lang w:bidi="fa-IR"/>
            <w:rPrChange w:id="275" w:author="Microsoft account" w:date="2025-09-11T09:54:00Z">
              <w:rPr>
                <w:rFonts w:cs="Calibri" w:hint="cs"/>
                <w:sz w:val="28"/>
                <w:szCs w:val="28"/>
                <w:rtl/>
                <w:lang w:bidi="fa-IR"/>
              </w:rPr>
            </w:rPrChange>
          </w:rPr>
          <w:t>ی</w:t>
        </w:r>
        <w:r w:rsidRPr="00186BA3">
          <w:rPr>
            <w:rFonts w:cs="Calibri"/>
            <w:sz w:val="18"/>
            <w:szCs w:val="18"/>
            <w:lang w:bidi="fa-IR"/>
            <w:rPrChange w:id="276"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277" w:author="Microsoft account" w:date="2025-09-11T09:53:00Z"/>
          <w:rFonts w:cs="Calibri"/>
          <w:sz w:val="18"/>
          <w:szCs w:val="18"/>
          <w:rtl/>
          <w:lang w:bidi="fa-IR"/>
          <w:rPrChange w:id="278" w:author="Microsoft account" w:date="2025-09-11T09:54:00Z">
            <w:rPr>
              <w:ins w:id="279" w:author="Microsoft account" w:date="2025-09-11T09:53:00Z"/>
              <w:rFonts w:cs="Calibri"/>
              <w:sz w:val="28"/>
              <w:szCs w:val="28"/>
              <w:rtl/>
              <w:lang w:bidi="fa-IR"/>
            </w:rPr>
          </w:rPrChange>
        </w:rPr>
        <w:pPrChange w:id="280"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281" w:author="Microsoft account" w:date="2025-09-11T09:53:00Z"/>
          <w:rFonts w:cs="Calibri"/>
          <w:sz w:val="18"/>
          <w:szCs w:val="18"/>
          <w:rtl/>
          <w:lang w:bidi="fa-IR"/>
          <w:rPrChange w:id="282" w:author="Microsoft account" w:date="2025-09-11T09:54:00Z">
            <w:rPr>
              <w:ins w:id="283" w:author="Microsoft account" w:date="2025-09-11T09:53:00Z"/>
              <w:rFonts w:cs="Calibri"/>
              <w:sz w:val="28"/>
              <w:szCs w:val="28"/>
              <w:rtl/>
              <w:lang w:bidi="fa-IR"/>
            </w:rPr>
          </w:rPrChange>
        </w:rPr>
        <w:pPrChange w:id="284" w:author="Microsoft account" w:date="2025-09-11T09:55:00Z">
          <w:pPr>
            <w:bidi/>
            <w:spacing w:after="0" w:line="276" w:lineRule="auto"/>
            <w:jc w:val="both"/>
          </w:pPr>
        </w:pPrChange>
      </w:pPr>
      <w:ins w:id="285" w:author="Microsoft account" w:date="2025-09-11T09:53:00Z">
        <w:r w:rsidRPr="00186BA3">
          <w:rPr>
            <w:rFonts w:cs="Calibri"/>
            <w:sz w:val="18"/>
            <w:szCs w:val="18"/>
            <w:rtl/>
            <w:lang w:bidi="fa-IR"/>
            <w:rPrChange w:id="286"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287" w:author="Microsoft account" w:date="2025-09-11T09:53:00Z"/>
          <w:rFonts w:cs="Calibri"/>
          <w:sz w:val="18"/>
          <w:szCs w:val="18"/>
          <w:lang w:bidi="fa-IR"/>
          <w:rPrChange w:id="288" w:author="Microsoft account" w:date="2025-09-11T09:54:00Z">
            <w:rPr>
              <w:ins w:id="289" w:author="Microsoft account" w:date="2025-09-11T09:53:00Z"/>
              <w:rFonts w:cs="Calibri"/>
              <w:sz w:val="28"/>
              <w:szCs w:val="28"/>
              <w:lang w:bidi="fa-IR"/>
            </w:rPr>
          </w:rPrChange>
        </w:rPr>
        <w:pPrChange w:id="290" w:author="Microsoft account" w:date="2025-09-11T09:55:00Z">
          <w:pPr>
            <w:bidi/>
            <w:spacing w:after="0" w:line="276" w:lineRule="auto"/>
            <w:jc w:val="both"/>
          </w:pPr>
        </w:pPrChange>
      </w:pPr>
      <w:ins w:id="291" w:author="Microsoft account" w:date="2025-09-11T09:53:00Z">
        <w:r w:rsidRPr="00186BA3">
          <w:rPr>
            <w:rFonts w:cs="Calibri"/>
            <w:sz w:val="18"/>
            <w:szCs w:val="18"/>
            <w:lang w:bidi="fa-IR"/>
            <w:rPrChange w:id="292"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293" w:author="Microsoft account" w:date="2025-09-11T09:53:00Z"/>
          <w:rFonts w:cs="Calibri"/>
          <w:sz w:val="18"/>
          <w:szCs w:val="18"/>
          <w:lang w:bidi="fa-IR"/>
          <w:rPrChange w:id="294" w:author="Microsoft account" w:date="2025-09-11T09:54:00Z">
            <w:rPr>
              <w:ins w:id="295" w:author="Microsoft account" w:date="2025-09-11T09:53:00Z"/>
              <w:rFonts w:cs="Calibri"/>
              <w:sz w:val="28"/>
              <w:szCs w:val="28"/>
              <w:lang w:bidi="fa-IR"/>
            </w:rPr>
          </w:rPrChange>
        </w:rPr>
        <w:pPrChange w:id="296" w:author="Microsoft account" w:date="2025-09-11T09:55:00Z">
          <w:pPr>
            <w:bidi/>
            <w:spacing w:after="0" w:line="276" w:lineRule="auto"/>
            <w:jc w:val="both"/>
          </w:pPr>
        </w:pPrChange>
      </w:pPr>
      <w:ins w:id="297" w:author="Microsoft account" w:date="2025-09-11T09:53:00Z">
        <w:r w:rsidRPr="00186BA3">
          <w:rPr>
            <w:rFonts w:cs="Calibri"/>
            <w:sz w:val="18"/>
            <w:szCs w:val="18"/>
            <w:lang w:bidi="fa-IR"/>
            <w:rPrChange w:id="298"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299" w:author="Microsoft account" w:date="2025-09-11T09:53:00Z"/>
          <w:rFonts w:cs="Calibri"/>
          <w:sz w:val="18"/>
          <w:szCs w:val="18"/>
          <w:lang w:bidi="fa-IR"/>
          <w:rPrChange w:id="300" w:author="Microsoft account" w:date="2025-09-11T09:54:00Z">
            <w:rPr>
              <w:ins w:id="301" w:author="Microsoft account" w:date="2025-09-11T09:53:00Z"/>
              <w:rFonts w:cs="Calibri"/>
              <w:sz w:val="28"/>
              <w:szCs w:val="28"/>
              <w:lang w:bidi="fa-IR"/>
            </w:rPr>
          </w:rPrChange>
        </w:rPr>
        <w:pPrChange w:id="302"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303" w:author="Microsoft account" w:date="2025-09-11T09:53:00Z"/>
          <w:rFonts w:cs="Calibri"/>
          <w:sz w:val="18"/>
          <w:szCs w:val="18"/>
          <w:lang w:bidi="fa-IR"/>
          <w:rPrChange w:id="304" w:author="Microsoft account" w:date="2025-09-11T09:54:00Z">
            <w:rPr>
              <w:ins w:id="305" w:author="Microsoft account" w:date="2025-09-11T09:53:00Z"/>
              <w:rFonts w:cs="Calibri"/>
              <w:sz w:val="28"/>
              <w:szCs w:val="28"/>
              <w:lang w:bidi="fa-IR"/>
            </w:rPr>
          </w:rPrChange>
        </w:rPr>
        <w:pPrChange w:id="306" w:author="Microsoft account" w:date="2025-09-11T09:55:00Z">
          <w:pPr>
            <w:bidi/>
            <w:spacing w:after="0" w:line="276" w:lineRule="auto"/>
            <w:jc w:val="both"/>
          </w:pPr>
        </w:pPrChange>
      </w:pPr>
      <w:ins w:id="307" w:author="Microsoft account" w:date="2025-09-11T09:53:00Z">
        <w:r w:rsidRPr="00186BA3">
          <w:rPr>
            <w:rFonts w:cs="Calibri"/>
            <w:sz w:val="18"/>
            <w:szCs w:val="18"/>
            <w:lang w:bidi="fa-IR"/>
            <w:rPrChange w:id="308" w:author="Microsoft account" w:date="2025-09-11T09:54:00Z">
              <w:rPr>
                <w:rFonts w:cs="Calibri"/>
                <w:sz w:val="28"/>
                <w:szCs w:val="28"/>
                <w:lang w:bidi="fa-IR"/>
              </w:rPr>
            </w:rPrChange>
          </w:rPr>
          <w:t>x = math.nan</w:t>
        </w:r>
        <w:r w:rsidRPr="00186BA3">
          <w:rPr>
            <w:rFonts w:cs="Calibri"/>
            <w:sz w:val="18"/>
            <w:szCs w:val="18"/>
            <w:rtl/>
            <w:lang w:bidi="fa-IR"/>
            <w:rPrChange w:id="309" w:author="Microsoft account" w:date="2025-09-11T09:54:00Z">
              <w:rPr>
                <w:rFonts w:cs="Calibri"/>
                <w:sz w:val="28"/>
                <w:szCs w:val="28"/>
                <w:rtl/>
                <w:lang w:bidi="fa-IR"/>
              </w:rPr>
            </w:rPrChange>
          </w:rPr>
          <w:t xml:space="preserve">   # با ماژول </w:t>
        </w:r>
        <w:r w:rsidRPr="00186BA3">
          <w:rPr>
            <w:rFonts w:cs="Calibri"/>
            <w:sz w:val="18"/>
            <w:szCs w:val="18"/>
            <w:lang w:bidi="fa-IR"/>
            <w:rPrChange w:id="310"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311" w:author="Microsoft account" w:date="2025-09-11T09:53:00Z"/>
          <w:rFonts w:cs="Calibri"/>
          <w:sz w:val="18"/>
          <w:szCs w:val="18"/>
          <w:lang w:bidi="fa-IR"/>
          <w:rPrChange w:id="312" w:author="Microsoft account" w:date="2025-09-11T09:54:00Z">
            <w:rPr>
              <w:ins w:id="313" w:author="Microsoft account" w:date="2025-09-11T09:53:00Z"/>
              <w:rFonts w:cs="Calibri"/>
              <w:sz w:val="28"/>
              <w:szCs w:val="28"/>
              <w:lang w:bidi="fa-IR"/>
            </w:rPr>
          </w:rPrChange>
        </w:rPr>
        <w:pPrChange w:id="314" w:author="Microsoft account" w:date="2025-09-11T09:55:00Z">
          <w:pPr>
            <w:bidi/>
            <w:spacing w:after="0" w:line="276" w:lineRule="auto"/>
            <w:jc w:val="both"/>
          </w:pPr>
        </w:pPrChange>
      </w:pPr>
      <w:ins w:id="315" w:author="Microsoft account" w:date="2025-09-11T09:53:00Z">
        <w:r w:rsidRPr="00186BA3">
          <w:rPr>
            <w:rFonts w:cs="Calibri"/>
            <w:sz w:val="18"/>
            <w:szCs w:val="18"/>
            <w:lang w:bidi="fa-IR"/>
            <w:rPrChange w:id="316" w:author="Microsoft account" w:date="2025-09-11T09:54:00Z">
              <w:rPr>
                <w:rFonts w:cs="Calibri"/>
                <w:sz w:val="28"/>
                <w:szCs w:val="28"/>
                <w:lang w:bidi="fa-IR"/>
              </w:rPr>
            </w:rPrChange>
          </w:rPr>
          <w:t>y = np.nan</w:t>
        </w:r>
        <w:r w:rsidRPr="00186BA3">
          <w:rPr>
            <w:rFonts w:cs="Calibri"/>
            <w:sz w:val="18"/>
            <w:szCs w:val="18"/>
            <w:rtl/>
            <w:lang w:bidi="fa-IR"/>
            <w:rPrChange w:id="317" w:author="Microsoft account" w:date="2025-09-11T09:54:00Z">
              <w:rPr>
                <w:rFonts w:cs="Calibri"/>
                <w:sz w:val="28"/>
                <w:szCs w:val="28"/>
                <w:rtl/>
                <w:lang w:bidi="fa-IR"/>
              </w:rPr>
            </w:rPrChange>
          </w:rPr>
          <w:t xml:space="preserve">     # با ماژول </w:t>
        </w:r>
        <w:r w:rsidRPr="00186BA3">
          <w:rPr>
            <w:rFonts w:cs="Calibri"/>
            <w:sz w:val="18"/>
            <w:szCs w:val="18"/>
            <w:lang w:bidi="fa-IR"/>
            <w:rPrChange w:id="318"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319" w:author="Microsoft account" w:date="2025-09-11T09:53:00Z"/>
          <w:rFonts w:cs="Calibri"/>
          <w:sz w:val="18"/>
          <w:szCs w:val="18"/>
          <w:lang w:bidi="fa-IR"/>
          <w:rPrChange w:id="320" w:author="Microsoft account" w:date="2025-09-11T09:54:00Z">
            <w:rPr>
              <w:ins w:id="321" w:author="Microsoft account" w:date="2025-09-11T09:53:00Z"/>
              <w:rFonts w:cs="Calibri"/>
              <w:sz w:val="28"/>
              <w:szCs w:val="28"/>
              <w:lang w:bidi="fa-IR"/>
            </w:rPr>
          </w:rPrChange>
        </w:rPr>
        <w:pPrChange w:id="322"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323" w:author="Microsoft account" w:date="2025-09-11T09:52:00Z"/>
          <w:rFonts w:cs="Calibri"/>
          <w:sz w:val="18"/>
          <w:szCs w:val="18"/>
          <w:rtl/>
          <w:lang w:bidi="fa-IR"/>
          <w:rPrChange w:id="324" w:author="Microsoft account" w:date="2025-09-11T09:54:00Z">
            <w:rPr>
              <w:ins w:id="325" w:author="Microsoft account" w:date="2025-09-11T09:52:00Z"/>
              <w:rFonts w:cs="Calibri"/>
              <w:sz w:val="28"/>
              <w:szCs w:val="28"/>
              <w:rtl/>
              <w:lang w:bidi="fa-IR"/>
            </w:rPr>
          </w:rPrChange>
        </w:rPr>
        <w:pPrChange w:id="326" w:author="Microsoft account" w:date="2025-09-11T09:55:00Z">
          <w:pPr>
            <w:bidi/>
            <w:spacing w:after="0" w:line="276" w:lineRule="auto"/>
            <w:jc w:val="both"/>
          </w:pPr>
        </w:pPrChange>
      </w:pPr>
      <w:ins w:id="327" w:author="Microsoft account" w:date="2025-09-11T09:53:00Z">
        <w:r w:rsidRPr="00186BA3">
          <w:rPr>
            <w:rFonts w:cs="Calibri"/>
            <w:sz w:val="18"/>
            <w:szCs w:val="18"/>
            <w:lang w:bidi="fa-IR"/>
            <w:rPrChange w:id="328" w:author="Microsoft account" w:date="2025-09-11T09:54:00Z">
              <w:rPr>
                <w:rFonts w:cs="Calibri"/>
                <w:sz w:val="28"/>
                <w:szCs w:val="28"/>
                <w:lang w:bidi="fa-IR"/>
              </w:rPr>
            </w:rPrChange>
          </w:rPr>
          <w:t>print(x, y)</w:t>
        </w:r>
        <w:r w:rsidRPr="00186BA3">
          <w:rPr>
            <w:rFonts w:cs="Calibri"/>
            <w:sz w:val="18"/>
            <w:szCs w:val="18"/>
            <w:rtl/>
            <w:lang w:bidi="fa-IR"/>
            <w:rPrChange w:id="329" w:author="Microsoft account" w:date="2025-09-11T09:54:00Z">
              <w:rPr>
                <w:rFonts w:cs="Calibri"/>
                <w:sz w:val="28"/>
                <w:szCs w:val="28"/>
                <w:rtl/>
                <w:lang w:bidi="fa-IR"/>
              </w:rPr>
            </w:rPrChange>
          </w:rPr>
          <w:t xml:space="preserve">    # هردو </w:t>
        </w:r>
        <w:r w:rsidRPr="00186BA3">
          <w:rPr>
            <w:rFonts w:cs="Calibri"/>
            <w:sz w:val="18"/>
            <w:szCs w:val="18"/>
            <w:lang w:bidi="fa-IR"/>
            <w:rPrChange w:id="330" w:author="Microsoft account" w:date="2025-09-11T09:54:00Z">
              <w:rPr>
                <w:rFonts w:cs="Calibri"/>
                <w:sz w:val="28"/>
                <w:szCs w:val="28"/>
                <w:lang w:bidi="fa-IR"/>
              </w:rPr>
            </w:rPrChange>
          </w:rPr>
          <w:t>NaN</w:t>
        </w:r>
        <w:r w:rsidRPr="00186BA3">
          <w:rPr>
            <w:rFonts w:cs="Calibri"/>
            <w:sz w:val="18"/>
            <w:szCs w:val="18"/>
            <w:rtl/>
            <w:lang w:bidi="fa-IR"/>
            <w:rPrChange w:id="331"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332" w:author="Microsoft account" w:date="2025-09-11T09:54:00Z">
              <w:rPr>
                <w:rFonts w:cs="Calibri" w:hint="cs"/>
                <w:sz w:val="28"/>
                <w:szCs w:val="28"/>
                <w:rtl/>
                <w:lang w:bidi="fa-IR"/>
              </w:rPr>
            </w:rPrChange>
          </w:rPr>
          <w:t>ی</w:t>
        </w:r>
        <w:r w:rsidRPr="00186BA3">
          <w:rPr>
            <w:rFonts w:cs="Calibri" w:hint="eastAsia"/>
            <w:sz w:val="18"/>
            <w:szCs w:val="18"/>
            <w:rtl/>
            <w:lang w:bidi="fa-IR"/>
            <w:rPrChange w:id="333"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334" w:author="Microsoft account" w:date="2025-09-11T09:55:00Z"/>
          <w:rFonts w:cs="Calibri"/>
          <w:sz w:val="18"/>
          <w:szCs w:val="18"/>
          <w:rtl/>
          <w:lang w:bidi="fa-IR"/>
          <w:rPrChange w:id="335" w:author="Microsoft account" w:date="2025-09-11T09:56:00Z">
            <w:rPr>
              <w:ins w:id="336" w:author="Microsoft account" w:date="2025-09-11T09:55:00Z"/>
              <w:rFonts w:cs="Calibri"/>
              <w:sz w:val="28"/>
              <w:szCs w:val="28"/>
              <w:rtl/>
              <w:lang w:bidi="fa-IR"/>
            </w:rPr>
          </w:rPrChange>
        </w:rPr>
        <w:pPrChange w:id="337" w:author="Microsoft account" w:date="2025-09-11T09:52:00Z">
          <w:pPr>
            <w:bidi/>
            <w:spacing w:after="0" w:line="276" w:lineRule="auto"/>
            <w:jc w:val="both"/>
          </w:pPr>
        </w:pPrChange>
      </w:pPr>
      <w:ins w:id="338" w:author="Microsoft account" w:date="2025-09-11T09:56:00Z">
        <w:r w:rsidRPr="002B0B06">
          <w:rPr>
            <w:rFonts w:cs="Calibri"/>
            <w:sz w:val="18"/>
            <w:szCs w:val="18"/>
            <w:rtl/>
            <w:lang w:bidi="fa-IR"/>
            <w:rPrChange w:id="339" w:author="Microsoft account" w:date="2025-09-11T09:56:00Z">
              <w:rPr>
                <w:rFonts w:cs="Calibri"/>
                <w:sz w:val="28"/>
                <w:szCs w:val="28"/>
                <w:rtl/>
                <w:lang w:bidi="fa-IR"/>
              </w:rPr>
            </w:rPrChange>
          </w:rPr>
          <w:t>دل</w:t>
        </w:r>
        <w:r w:rsidRPr="002B0B06">
          <w:rPr>
            <w:rFonts w:cs="Calibri" w:hint="cs"/>
            <w:sz w:val="18"/>
            <w:szCs w:val="18"/>
            <w:rtl/>
            <w:lang w:bidi="fa-IR"/>
            <w:rPrChange w:id="340" w:author="Microsoft account" w:date="2025-09-11T09:56:00Z">
              <w:rPr>
                <w:rFonts w:cs="Calibri" w:hint="cs"/>
                <w:sz w:val="28"/>
                <w:szCs w:val="28"/>
                <w:rtl/>
                <w:lang w:bidi="fa-IR"/>
              </w:rPr>
            </w:rPrChange>
          </w:rPr>
          <w:t>ی</w:t>
        </w:r>
        <w:r w:rsidRPr="002B0B06">
          <w:rPr>
            <w:rFonts w:cs="Calibri" w:hint="eastAsia"/>
            <w:sz w:val="18"/>
            <w:szCs w:val="18"/>
            <w:rtl/>
            <w:lang w:bidi="fa-IR"/>
            <w:rPrChange w:id="341" w:author="Microsoft account" w:date="2025-09-11T09:56:00Z">
              <w:rPr>
                <w:rFonts w:cs="Calibri" w:hint="eastAsia"/>
                <w:sz w:val="28"/>
                <w:szCs w:val="28"/>
                <w:rtl/>
                <w:lang w:bidi="fa-IR"/>
              </w:rPr>
            </w:rPrChange>
          </w:rPr>
          <w:t>لش</w:t>
        </w:r>
        <w:r w:rsidRPr="002B0B06">
          <w:rPr>
            <w:rFonts w:cs="Calibri"/>
            <w:sz w:val="18"/>
            <w:szCs w:val="18"/>
            <w:rtl/>
            <w:lang w:bidi="fa-IR"/>
            <w:rPrChange w:id="342" w:author="Microsoft account" w:date="2025-09-11T09:56:00Z">
              <w:rPr>
                <w:rFonts w:cs="Calibri"/>
                <w:sz w:val="28"/>
                <w:szCs w:val="28"/>
                <w:rtl/>
                <w:lang w:bidi="fa-IR"/>
              </w:rPr>
            </w:rPrChange>
          </w:rPr>
          <w:t xml:space="preserve"> ا</w:t>
        </w:r>
        <w:r w:rsidRPr="002B0B06">
          <w:rPr>
            <w:rFonts w:cs="Calibri" w:hint="cs"/>
            <w:sz w:val="18"/>
            <w:szCs w:val="18"/>
            <w:rtl/>
            <w:lang w:bidi="fa-IR"/>
            <w:rPrChange w:id="343" w:author="Microsoft account" w:date="2025-09-11T09:56:00Z">
              <w:rPr>
                <w:rFonts w:cs="Calibri" w:hint="cs"/>
                <w:sz w:val="28"/>
                <w:szCs w:val="28"/>
                <w:rtl/>
                <w:lang w:bidi="fa-IR"/>
              </w:rPr>
            </w:rPrChange>
          </w:rPr>
          <w:t>ی</w:t>
        </w:r>
        <w:r w:rsidRPr="002B0B06">
          <w:rPr>
            <w:rFonts w:cs="Calibri" w:hint="eastAsia"/>
            <w:sz w:val="18"/>
            <w:szCs w:val="18"/>
            <w:rtl/>
            <w:lang w:bidi="fa-IR"/>
            <w:rPrChange w:id="344" w:author="Microsoft account" w:date="2025-09-11T09:56:00Z">
              <w:rPr>
                <w:rFonts w:cs="Calibri" w:hint="eastAsia"/>
                <w:sz w:val="28"/>
                <w:szCs w:val="28"/>
                <w:rtl/>
                <w:lang w:bidi="fa-IR"/>
              </w:rPr>
            </w:rPrChange>
          </w:rPr>
          <w:t>نه</w:t>
        </w:r>
        <w:r w:rsidRPr="002B0B06">
          <w:rPr>
            <w:rFonts w:cs="Calibri"/>
            <w:sz w:val="18"/>
            <w:szCs w:val="18"/>
            <w:rtl/>
            <w:lang w:bidi="fa-IR"/>
            <w:rPrChange w:id="345"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346" w:author="Microsoft account" w:date="2025-09-11T09:56:00Z">
              <w:rPr>
                <w:rFonts w:cs="Calibri" w:hint="cs"/>
                <w:sz w:val="28"/>
                <w:szCs w:val="28"/>
                <w:rtl/>
                <w:lang w:bidi="fa-IR"/>
              </w:rPr>
            </w:rPrChange>
          </w:rPr>
          <w:t>ی</w:t>
        </w:r>
        <w:r w:rsidRPr="002B0B06">
          <w:rPr>
            <w:rFonts w:cs="Calibri"/>
            <w:sz w:val="18"/>
            <w:szCs w:val="18"/>
            <w:rtl/>
            <w:lang w:bidi="fa-IR"/>
            <w:rPrChange w:id="347"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348" w:author="Microsoft account" w:date="2025-09-11T09:56:00Z">
              <w:rPr>
                <w:rFonts w:cs="Calibri"/>
                <w:sz w:val="28"/>
                <w:szCs w:val="28"/>
                <w:lang w:bidi="fa-IR"/>
              </w:rPr>
            </w:rPrChange>
          </w:rPr>
          <w:t>IEEE 754</w:t>
        </w:r>
        <w:r w:rsidRPr="002B0B06">
          <w:rPr>
            <w:rFonts w:cs="Calibri"/>
            <w:sz w:val="18"/>
            <w:szCs w:val="18"/>
            <w:rtl/>
            <w:lang w:bidi="fa-IR"/>
            <w:rPrChange w:id="349"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350" w:author="Microsoft account" w:date="2025-09-11T09:56:00Z">
              <w:rPr>
                <w:rFonts w:cs="Calibri" w:hint="cs"/>
                <w:sz w:val="28"/>
                <w:szCs w:val="28"/>
                <w:rtl/>
                <w:lang w:bidi="fa-IR"/>
              </w:rPr>
            </w:rPrChange>
          </w:rPr>
          <w:t>ی</w:t>
        </w:r>
        <w:r w:rsidRPr="002B0B06">
          <w:rPr>
            <w:rFonts w:cs="Calibri"/>
            <w:sz w:val="18"/>
            <w:szCs w:val="18"/>
            <w:rtl/>
            <w:lang w:bidi="fa-IR"/>
            <w:rPrChange w:id="351" w:author="Microsoft account" w:date="2025-09-11T09:56:00Z">
              <w:rPr>
                <w:rFonts w:cs="Calibri"/>
                <w:sz w:val="28"/>
                <w:szCs w:val="28"/>
                <w:rtl/>
                <w:lang w:bidi="fa-IR"/>
              </w:rPr>
            </w:rPrChange>
          </w:rPr>
          <w:t xml:space="preserve"> ذخ</w:t>
        </w:r>
        <w:r w:rsidRPr="002B0B06">
          <w:rPr>
            <w:rFonts w:cs="Calibri" w:hint="cs"/>
            <w:sz w:val="18"/>
            <w:szCs w:val="18"/>
            <w:rtl/>
            <w:lang w:bidi="fa-IR"/>
            <w:rPrChange w:id="352" w:author="Microsoft account" w:date="2025-09-11T09:56:00Z">
              <w:rPr>
                <w:rFonts w:cs="Calibri" w:hint="cs"/>
                <w:sz w:val="28"/>
                <w:szCs w:val="28"/>
                <w:rtl/>
                <w:lang w:bidi="fa-IR"/>
              </w:rPr>
            </w:rPrChange>
          </w:rPr>
          <w:t>ی</w:t>
        </w:r>
        <w:r w:rsidRPr="002B0B06">
          <w:rPr>
            <w:rFonts w:cs="Calibri" w:hint="eastAsia"/>
            <w:sz w:val="18"/>
            <w:szCs w:val="18"/>
            <w:rtl/>
            <w:lang w:bidi="fa-IR"/>
            <w:rPrChange w:id="353"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354" w:author="Microsoft account" w:date="2025-09-11T09:56:00Z">
              <w:rPr>
                <w:rFonts w:cs="Calibri" w:hint="cs"/>
                <w:sz w:val="28"/>
                <w:szCs w:val="28"/>
                <w:rtl/>
                <w:lang w:bidi="fa-IR"/>
              </w:rPr>
            </w:rPrChange>
          </w:rPr>
          <w:t>ی</w:t>
        </w:r>
        <w:r w:rsidRPr="002B0B06">
          <w:rPr>
            <w:rFonts w:cs="Calibri"/>
            <w:sz w:val="18"/>
            <w:szCs w:val="18"/>
            <w:rtl/>
            <w:lang w:bidi="fa-IR"/>
            <w:rPrChange w:id="355"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356" w:author="Microsoft account" w:date="2025-09-11T09:56:00Z">
              <w:rPr>
                <w:rFonts w:cs="Calibri" w:hint="cs"/>
                <w:sz w:val="28"/>
                <w:szCs w:val="28"/>
                <w:rtl/>
                <w:lang w:bidi="fa-IR"/>
              </w:rPr>
            </w:rPrChange>
          </w:rPr>
          <w:t>ی</w:t>
        </w:r>
        <w:r w:rsidRPr="002B0B06">
          <w:rPr>
            <w:rFonts w:cs="Calibri"/>
            <w:sz w:val="18"/>
            <w:szCs w:val="18"/>
            <w:rtl/>
            <w:lang w:bidi="fa-IR"/>
            <w:rPrChange w:id="357"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358" w:author="Microsoft account" w:date="2025-09-11T09:56:00Z">
              <w:rPr>
                <w:rFonts w:cs="Calibri" w:hint="cs"/>
                <w:sz w:val="28"/>
                <w:szCs w:val="28"/>
                <w:rtl/>
                <w:lang w:bidi="fa-IR"/>
              </w:rPr>
            </w:rPrChange>
          </w:rPr>
          <w:t>ی</w:t>
        </w:r>
        <w:r w:rsidRPr="002B0B06">
          <w:rPr>
            <w:rFonts w:cs="Calibri" w:hint="eastAsia"/>
            <w:sz w:val="18"/>
            <w:szCs w:val="18"/>
            <w:rtl/>
            <w:lang w:bidi="fa-IR"/>
            <w:rPrChange w:id="359" w:author="Microsoft account" w:date="2025-09-11T09:56:00Z">
              <w:rPr>
                <w:rFonts w:cs="Calibri" w:hint="eastAsia"/>
                <w:sz w:val="28"/>
                <w:szCs w:val="28"/>
                <w:rtl/>
                <w:lang w:bidi="fa-IR"/>
              </w:rPr>
            </w:rPrChange>
          </w:rPr>
          <w:t>وتره</w:t>
        </w:r>
        <w:r w:rsidRPr="002B0B06">
          <w:rPr>
            <w:rFonts w:cs="Calibri"/>
            <w:sz w:val="18"/>
            <w:szCs w:val="18"/>
            <w:rtl/>
            <w:lang w:bidi="fa-IR"/>
            <w:rPrChange w:id="360" w:author="Microsoft account" w:date="2025-09-11T09:56:00Z">
              <w:rPr>
                <w:rFonts w:cs="Calibri"/>
                <w:sz w:val="28"/>
                <w:szCs w:val="28"/>
                <w:rtl/>
                <w:lang w:bidi="fa-IR"/>
              </w:rPr>
            </w:rPrChange>
          </w:rPr>
          <w:t xml:space="preserve">)، مقدار </w:t>
        </w:r>
        <w:r w:rsidRPr="002B0B06">
          <w:rPr>
            <w:rFonts w:cs="Calibri"/>
            <w:sz w:val="18"/>
            <w:szCs w:val="18"/>
            <w:lang w:bidi="fa-IR"/>
            <w:rPrChange w:id="361" w:author="Microsoft account" w:date="2025-09-11T09:56:00Z">
              <w:rPr>
                <w:rFonts w:cs="Calibri"/>
                <w:sz w:val="28"/>
                <w:szCs w:val="28"/>
                <w:lang w:bidi="fa-IR"/>
              </w:rPr>
            </w:rPrChange>
          </w:rPr>
          <w:t>NaN</w:t>
        </w:r>
        <w:r w:rsidRPr="002B0B06">
          <w:rPr>
            <w:rFonts w:cs="Calibri"/>
            <w:sz w:val="18"/>
            <w:szCs w:val="18"/>
            <w:rtl/>
            <w:lang w:bidi="fa-IR"/>
            <w:rPrChange w:id="362"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363" w:author="Microsoft account" w:date="2025-09-11T09:56:00Z">
              <w:rPr>
                <w:rFonts w:cs="Calibri" w:hint="cs"/>
                <w:sz w:val="28"/>
                <w:szCs w:val="28"/>
                <w:rtl/>
                <w:lang w:bidi="fa-IR"/>
              </w:rPr>
            </w:rPrChange>
          </w:rPr>
          <w:t>ی</w:t>
        </w:r>
        <w:r w:rsidRPr="002B0B06">
          <w:rPr>
            <w:rFonts w:cs="Calibri" w:hint="eastAsia"/>
            <w:sz w:val="18"/>
            <w:szCs w:val="18"/>
            <w:rtl/>
            <w:lang w:bidi="fa-IR"/>
            <w:rPrChange w:id="364" w:author="Microsoft account" w:date="2025-09-11T09:56:00Z">
              <w:rPr>
                <w:rFonts w:cs="Calibri" w:hint="eastAsia"/>
                <w:sz w:val="28"/>
                <w:szCs w:val="28"/>
                <w:rtl/>
                <w:lang w:bidi="fa-IR"/>
              </w:rPr>
            </w:rPrChange>
          </w:rPr>
          <w:t>ک</w:t>
        </w:r>
        <w:r w:rsidRPr="002B0B06">
          <w:rPr>
            <w:rFonts w:cs="Calibri"/>
            <w:sz w:val="18"/>
            <w:szCs w:val="18"/>
            <w:rtl/>
            <w:lang w:bidi="fa-IR"/>
            <w:rPrChange w:id="365"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366" w:author="Microsoft account" w:date="2025-09-11T09:56:00Z">
              <w:rPr>
                <w:rFonts w:cs="Calibri"/>
                <w:sz w:val="28"/>
                <w:szCs w:val="28"/>
                <w:lang w:bidi="fa-IR"/>
              </w:rPr>
            </w:rPrChange>
          </w:rPr>
          <w:t>float</w:t>
        </w:r>
        <w:r w:rsidRPr="002B0B06">
          <w:rPr>
            <w:rFonts w:cs="Calibri"/>
            <w:sz w:val="18"/>
            <w:szCs w:val="18"/>
            <w:rtl/>
            <w:lang w:bidi="fa-IR"/>
            <w:rPrChange w:id="367"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368" w:author="Microsoft account" w:date="2025-09-11T09:56:00Z">
              <w:rPr>
                <w:rFonts w:cs="Calibri" w:hint="cs"/>
                <w:sz w:val="28"/>
                <w:szCs w:val="28"/>
                <w:rtl/>
                <w:lang w:bidi="fa-IR"/>
              </w:rPr>
            </w:rPrChange>
          </w:rPr>
          <w:t>ی</w:t>
        </w:r>
        <w:r w:rsidRPr="002B0B06">
          <w:rPr>
            <w:rFonts w:cs="Calibri" w:hint="eastAsia"/>
            <w:sz w:val="18"/>
            <w:szCs w:val="18"/>
            <w:rtl/>
            <w:lang w:bidi="fa-IR"/>
            <w:rPrChange w:id="369" w:author="Microsoft account" w:date="2025-09-11T09:56:00Z">
              <w:rPr>
                <w:rFonts w:cs="Calibri" w:hint="eastAsia"/>
                <w:sz w:val="28"/>
                <w:szCs w:val="28"/>
                <w:rtl/>
                <w:lang w:bidi="fa-IR"/>
              </w:rPr>
            </w:rPrChange>
          </w:rPr>
          <w:t>ف</w:t>
        </w:r>
        <w:r w:rsidRPr="002B0B06">
          <w:rPr>
            <w:rFonts w:cs="Calibri"/>
            <w:sz w:val="18"/>
            <w:szCs w:val="18"/>
            <w:rtl/>
            <w:lang w:bidi="fa-IR"/>
            <w:rPrChange w:id="370"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371" w:author="Microsoft account" w:date="2025-09-10T10:13:00Z"/>
          <w:rFonts w:cs="Calibri"/>
          <w:sz w:val="28"/>
          <w:szCs w:val="28"/>
          <w:rtl/>
          <w:lang w:bidi="fa-IR"/>
        </w:rPr>
        <w:pPrChange w:id="372" w:author="Microsoft account" w:date="2025-09-11T09:55:00Z">
          <w:pPr>
            <w:bidi/>
            <w:spacing w:after="0" w:line="276" w:lineRule="auto"/>
            <w:jc w:val="both"/>
          </w:pPr>
        </w:pPrChange>
      </w:pPr>
      <w:ins w:id="373"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374" w:author="Microsoft account" w:date="2025-09-10T10:13:00Z"/>
          <w:rFonts w:cs="Calibri"/>
          <w:sz w:val="28"/>
          <w:szCs w:val="28"/>
          <w:rtl/>
          <w:lang w:bidi="fa-IR"/>
        </w:rPr>
        <w:pPrChange w:id="375"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376" w:author="Microsoft account" w:date="2025-09-10T10:37:00Z"/>
          <w:rFonts w:cs="Calibri"/>
          <w:sz w:val="28"/>
          <w:szCs w:val="28"/>
          <w:rtl/>
          <w:lang w:bidi="fa-IR"/>
        </w:rPr>
        <w:pPrChange w:id="377" w:author="Microsoft account" w:date="2025-09-10T10:13:00Z">
          <w:pPr>
            <w:bidi/>
            <w:spacing w:after="0" w:line="276" w:lineRule="auto"/>
            <w:jc w:val="both"/>
          </w:pPr>
        </w:pPrChange>
      </w:pPr>
      <w:ins w:id="378" w:author="Microsoft account" w:date="2025-09-10T10:13:00Z">
        <w:r>
          <w:rPr>
            <w:rFonts w:cs="Calibri" w:hint="cs"/>
            <w:sz w:val="28"/>
            <w:szCs w:val="28"/>
            <w:rtl/>
            <w:lang w:bidi="fa-IR"/>
          </w:rPr>
          <w:t>-</w:t>
        </w:r>
      </w:ins>
      <w:ins w:id="379"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380" w:author="Microsoft account" w:date="2025-09-10T10:36:00Z">
        <w:r w:rsidR="00EB4239">
          <w:rPr>
            <w:rFonts w:cs="Calibri"/>
            <w:sz w:val="28"/>
            <w:szCs w:val="28"/>
            <w:lang w:bidi="fa-IR"/>
          </w:rPr>
          <w:t>c</w:t>
        </w:r>
      </w:ins>
      <w:ins w:id="381" w:author="Microsoft account" w:date="2025-09-11T09:56:00Z">
        <w:r w:rsidR="002B0B06">
          <w:rPr>
            <w:rFonts w:cs="Calibri"/>
            <w:sz w:val="28"/>
            <w:szCs w:val="28"/>
            <w:lang w:bidi="fa-IR"/>
          </w:rPr>
          <w:t>o</w:t>
        </w:r>
      </w:ins>
      <w:ins w:id="382"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383"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384" w:author="Microsoft account" w:date="2025-09-10T10:37:00Z"/>
          <w:rFonts w:cs="Calibri"/>
          <w:sz w:val="28"/>
          <w:szCs w:val="28"/>
          <w:rtl/>
          <w:lang w:bidi="fa-IR"/>
        </w:rPr>
        <w:pPrChange w:id="385"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386" w:author="Microsoft account" w:date="2025-09-10T11:33:00Z"/>
          <w:rFonts w:cs="Calibri"/>
          <w:sz w:val="28"/>
          <w:szCs w:val="28"/>
          <w:rtl/>
          <w:lang w:bidi="fa-IR"/>
        </w:rPr>
        <w:pPrChange w:id="387" w:author="Microsoft account" w:date="2025-09-10T10:37:00Z">
          <w:pPr>
            <w:bidi/>
            <w:spacing w:after="0" w:line="276" w:lineRule="auto"/>
            <w:jc w:val="both"/>
          </w:pPr>
        </w:pPrChange>
      </w:pPr>
      <w:ins w:id="388" w:author="Microsoft account" w:date="2025-09-10T10:37:00Z">
        <w:r>
          <w:rPr>
            <w:rFonts w:cs="Calibri" w:hint="cs"/>
            <w:sz w:val="28"/>
            <w:szCs w:val="28"/>
            <w:rtl/>
            <w:lang w:bidi="fa-IR"/>
          </w:rPr>
          <w:t>-</w:t>
        </w:r>
      </w:ins>
      <w:ins w:id="389"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390"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391"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392" w:author="Microsoft account" w:date="2025-09-10T11:34:00Z"/>
          <w:rFonts w:cs="Calibri"/>
          <w:sz w:val="28"/>
          <w:szCs w:val="28"/>
          <w:rtl/>
          <w:lang w:bidi="fa-IR"/>
        </w:rPr>
        <w:pPrChange w:id="393" w:author="Microsoft account" w:date="2025-09-10T11:33:00Z">
          <w:pPr>
            <w:bidi/>
            <w:spacing w:after="0" w:line="276" w:lineRule="auto"/>
            <w:jc w:val="both"/>
          </w:pPr>
        </w:pPrChange>
      </w:pPr>
      <w:ins w:id="394" w:author="Microsoft account" w:date="2025-09-10T11:34:00Z">
        <w:r w:rsidRPr="003153E9">
          <w:rPr>
            <w:rFonts w:cs="Calibri"/>
            <w:noProof/>
            <w:sz w:val="28"/>
            <w:szCs w:val="28"/>
            <w:rPrChange w:id="395"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396" w:author="Microsoft account" w:date="2025-09-10T11:34:00Z"/>
          <w:rFonts w:cs="Calibri"/>
          <w:sz w:val="28"/>
          <w:szCs w:val="28"/>
          <w:rtl/>
          <w:lang w:bidi="fa-IR"/>
        </w:rPr>
        <w:pPrChange w:id="397" w:author="Microsoft account" w:date="2025-09-10T11:34:00Z">
          <w:pPr>
            <w:bidi/>
            <w:spacing w:after="0" w:line="276" w:lineRule="auto"/>
            <w:jc w:val="both"/>
          </w:pPr>
        </w:pPrChange>
      </w:pPr>
      <w:ins w:id="398"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399" w:author="Microsoft account" w:date="2025-09-10T11:34:00Z"/>
          <w:rFonts w:cs="Calibri"/>
          <w:sz w:val="28"/>
          <w:szCs w:val="28"/>
          <w:rtl/>
          <w:lang w:bidi="fa-IR"/>
        </w:rPr>
        <w:pPrChange w:id="400"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401" w:author="Microsoft account" w:date="2025-09-10T11:37:00Z"/>
          <w:rFonts w:cs="Calibri"/>
          <w:sz w:val="28"/>
          <w:szCs w:val="28"/>
          <w:rtl/>
          <w:lang w:bidi="fa-IR"/>
        </w:rPr>
        <w:pPrChange w:id="402" w:author="Microsoft account" w:date="2025-09-10T11:34:00Z">
          <w:pPr>
            <w:bidi/>
            <w:spacing w:after="0" w:line="276" w:lineRule="auto"/>
            <w:jc w:val="both"/>
          </w:pPr>
        </w:pPrChange>
      </w:pPr>
      <w:ins w:id="403" w:author="Microsoft account" w:date="2025-09-10T11:34:00Z">
        <w:r>
          <w:rPr>
            <w:rFonts w:cs="Calibri" w:hint="cs"/>
            <w:sz w:val="28"/>
            <w:szCs w:val="28"/>
            <w:rtl/>
            <w:lang w:bidi="fa-IR"/>
          </w:rPr>
          <w:t>-</w:t>
        </w:r>
      </w:ins>
      <w:ins w:id="404"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405"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406"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407"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408" w:author="Microsoft account" w:date="2025-09-10T11:37:00Z">
          <w:pPr>
            <w:bidi/>
            <w:spacing w:after="0" w:line="276" w:lineRule="auto"/>
            <w:jc w:val="both"/>
          </w:pPr>
        </w:pPrChange>
      </w:pPr>
      <w:ins w:id="409"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37F2AB60" w14:textId="77777777" w:rsidR="00594F6D" w:rsidRDefault="002B0B06">
      <w:pPr>
        <w:bidi/>
        <w:spacing w:after="0" w:line="276" w:lineRule="auto"/>
        <w:jc w:val="both"/>
        <w:rPr>
          <w:ins w:id="410" w:author="Microsoft account" w:date="2025-09-12T12:20:00Z"/>
          <w:rFonts w:cs="Calibri"/>
          <w:sz w:val="28"/>
          <w:szCs w:val="28"/>
          <w:rtl/>
          <w:lang w:bidi="fa-IR"/>
        </w:rPr>
        <w:pPrChange w:id="411" w:author="Microsoft account" w:date="2025-09-12T12:19:00Z">
          <w:pPr>
            <w:spacing w:after="0" w:line="240" w:lineRule="auto"/>
          </w:pPr>
        </w:pPrChange>
      </w:pPr>
      <w:bookmarkStart w:id="412" w:name="I4040621"/>
      <w:ins w:id="413" w:author="Microsoft account" w:date="2025-09-11T09:58:00Z">
        <w:r>
          <w:rPr>
            <w:rFonts w:cs="Calibri" w:hint="cs"/>
            <w:sz w:val="28"/>
            <w:szCs w:val="28"/>
            <w:rtl/>
            <w:lang w:bidi="fa-IR"/>
          </w:rPr>
          <w:lastRenderedPageBreak/>
          <w:t>ادامه</w:t>
        </w:r>
      </w:ins>
      <w:bookmarkEnd w:id="412"/>
    </w:p>
    <w:p w14:paraId="71F0C576" w14:textId="77777777" w:rsidR="00594F6D" w:rsidRDefault="00594F6D">
      <w:pPr>
        <w:bidi/>
        <w:spacing w:after="0" w:line="276" w:lineRule="auto"/>
        <w:jc w:val="both"/>
        <w:rPr>
          <w:ins w:id="414" w:author="Microsoft account" w:date="2025-09-12T12:19:00Z"/>
          <w:rFonts w:cs="Calibri"/>
          <w:sz w:val="28"/>
          <w:szCs w:val="28"/>
          <w:rtl/>
          <w:lang w:bidi="fa-IR"/>
        </w:rPr>
        <w:pPrChange w:id="415" w:author="Microsoft account" w:date="2025-09-12T12:20:00Z">
          <w:pPr>
            <w:spacing w:after="0" w:line="240" w:lineRule="auto"/>
          </w:pPr>
        </w:pPrChange>
      </w:pPr>
    </w:p>
    <w:p w14:paraId="1E84161F" w14:textId="77777777" w:rsidR="0064197E" w:rsidRDefault="00594F6D">
      <w:pPr>
        <w:bidi/>
        <w:spacing w:after="0" w:line="276" w:lineRule="auto"/>
        <w:jc w:val="both"/>
        <w:rPr>
          <w:ins w:id="416" w:author="Microsoft account" w:date="2025-09-13T11:18:00Z"/>
          <w:rFonts w:cs="Calibri"/>
          <w:sz w:val="28"/>
          <w:szCs w:val="28"/>
          <w:rtl/>
          <w:lang w:bidi="fa-IR"/>
        </w:rPr>
        <w:pPrChange w:id="417" w:author="Microsoft account" w:date="2025-09-12T12:19:00Z">
          <w:pPr>
            <w:spacing w:after="0" w:line="240" w:lineRule="auto"/>
          </w:pPr>
        </w:pPrChange>
      </w:pPr>
      <w:ins w:id="418" w:author="Microsoft account" w:date="2025-09-12T12:19:00Z">
        <w:r>
          <w:rPr>
            <w:rFonts w:cs="Calibri"/>
            <w:sz w:val="28"/>
            <w:szCs w:val="28"/>
            <w:lang w:bidi="fa-IR"/>
          </w:rPr>
          <w:t>-</w:t>
        </w:r>
        <w:r>
          <w:rPr>
            <w:rFonts w:cs="Calibri" w:hint="cs"/>
            <w:sz w:val="28"/>
            <w:szCs w:val="28"/>
            <w:rtl/>
            <w:lang w:bidi="fa-IR"/>
          </w:rPr>
          <w:t xml:space="preserve">نکته: حین استفاده از </w:t>
        </w:r>
        <w:r>
          <w:rPr>
            <w:rFonts w:cs="Calibri"/>
            <w:sz w:val="28"/>
            <w:szCs w:val="28"/>
            <w:lang w:bidi="fa-IR"/>
          </w:rPr>
          <w:t>pandas</w:t>
        </w:r>
        <w:r>
          <w:rPr>
            <w:rFonts w:cs="Calibri" w:hint="cs"/>
            <w:sz w:val="28"/>
            <w:szCs w:val="28"/>
            <w:rtl/>
            <w:lang w:bidi="fa-IR"/>
          </w:rPr>
          <w:t xml:space="preserve"> و ویژگی هایی مثل </w:t>
        </w:r>
        <w:r>
          <w:rPr>
            <w:rFonts w:cs="Calibri"/>
            <w:sz w:val="28"/>
            <w:szCs w:val="28"/>
            <w:lang w:bidi="fa-IR"/>
          </w:rPr>
          <w:t>.loc</w:t>
        </w:r>
        <w:r>
          <w:rPr>
            <w:rFonts w:cs="Calibri" w:hint="cs"/>
            <w:sz w:val="28"/>
            <w:szCs w:val="28"/>
            <w:rtl/>
            <w:lang w:bidi="fa-IR"/>
          </w:rPr>
          <w:t xml:space="preserve"> باید به خاطر داشته باشیم که اینا </w:t>
        </w:r>
        <w:r>
          <w:rPr>
            <w:rFonts w:cs="Calibri"/>
            <w:sz w:val="28"/>
            <w:szCs w:val="28"/>
            <w:lang w:bidi="fa-IR"/>
          </w:rPr>
          <w:t>property</w:t>
        </w:r>
        <w:r>
          <w:rPr>
            <w:rFonts w:cs="Calibri" w:hint="cs"/>
            <w:sz w:val="28"/>
            <w:szCs w:val="28"/>
            <w:rtl/>
            <w:lang w:bidi="fa-IR"/>
          </w:rPr>
          <w:t xml:space="preserve"> هستن و از این جهت نباید کال بشن و پرانتز جلوشون باشه، ما اونجاها باید از کروشه </w:t>
        </w:r>
      </w:ins>
      <w:ins w:id="419" w:author="Microsoft account" w:date="2025-09-12T12:20:00Z">
        <w:r>
          <w:rPr>
            <w:rFonts w:cs="Calibri"/>
            <w:sz w:val="28"/>
            <w:szCs w:val="28"/>
            <w:lang w:bidi="fa-IR"/>
          </w:rPr>
          <w:t>[]</w:t>
        </w:r>
        <w:r>
          <w:rPr>
            <w:rFonts w:cs="Calibri" w:hint="cs"/>
            <w:sz w:val="28"/>
            <w:szCs w:val="28"/>
            <w:rtl/>
            <w:lang w:bidi="fa-IR"/>
          </w:rPr>
          <w:t xml:space="preserve"> استفاده کنیم.</w:t>
        </w:r>
      </w:ins>
    </w:p>
    <w:p w14:paraId="1A2F006F" w14:textId="3F15AAF4" w:rsidR="00594F6D" w:rsidRDefault="0064197E">
      <w:pPr>
        <w:bidi/>
        <w:spacing w:after="0" w:line="276" w:lineRule="auto"/>
        <w:jc w:val="both"/>
        <w:rPr>
          <w:ins w:id="420" w:author="Microsoft account" w:date="2025-09-16T11:25:00Z"/>
          <w:rFonts w:cs="Calibri"/>
          <w:sz w:val="28"/>
          <w:szCs w:val="28"/>
          <w:lang w:bidi="fa-IR"/>
        </w:rPr>
        <w:pPrChange w:id="421" w:author="Microsoft account" w:date="2025-09-13T11:18:00Z">
          <w:pPr>
            <w:spacing w:after="0" w:line="240" w:lineRule="auto"/>
          </w:pPr>
        </w:pPrChange>
      </w:pPr>
      <w:ins w:id="422" w:author="Microsoft account" w:date="2025-09-13T11:18:00Z">
        <w:r w:rsidRPr="0064197E">
          <w:rPr>
            <w:rFonts w:cs="Calibri"/>
            <w:noProof/>
            <w:sz w:val="28"/>
            <w:szCs w:val="28"/>
            <w:rPrChange w:id="423" w:author="Unknown">
              <w:rPr>
                <w:noProof/>
              </w:rPr>
            </w:rPrChange>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4607" cy="1767039"/>
                      </a:xfrm>
                      <a:prstGeom prst="rect">
                        <a:avLst/>
                      </a:prstGeom>
                    </pic:spPr>
                  </pic:pic>
                </a:graphicData>
              </a:graphic>
            </wp:inline>
          </w:drawing>
        </w:r>
      </w:ins>
      <w:ins w:id="424" w:author="Microsoft account" w:date="2025-09-12T12:20:00Z">
        <w:r w:rsidR="00594F6D">
          <w:rPr>
            <w:rFonts w:cs="Calibri" w:hint="cs"/>
            <w:sz w:val="28"/>
            <w:szCs w:val="28"/>
            <w:rtl/>
            <w:lang w:bidi="fa-IR"/>
          </w:rPr>
          <w:t xml:space="preserve"> </w:t>
        </w:r>
      </w:ins>
    </w:p>
    <w:p w14:paraId="43B47E41" w14:textId="77777777" w:rsidR="00C61F73" w:rsidRDefault="00E55BBA">
      <w:pPr>
        <w:bidi/>
        <w:spacing w:after="0" w:line="276" w:lineRule="auto"/>
        <w:jc w:val="both"/>
        <w:rPr>
          <w:ins w:id="425" w:author="Microsoft account" w:date="2025-09-16T11:36:00Z"/>
          <w:rFonts w:cs="Calibri"/>
          <w:sz w:val="18"/>
          <w:szCs w:val="18"/>
          <w:lang w:bidi="fa-IR"/>
        </w:rPr>
        <w:pPrChange w:id="426" w:author="Microsoft account" w:date="2025-09-16T11:25:00Z">
          <w:pPr>
            <w:spacing w:after="0" w:line="240" w:lineRule="auto"/>
          </w:pPr>
        </w:pPrChange>
      </w:pPr>
      <w:ins w:id="427" w:author="Microsoft account" w:date="2025-09-16T11:25:00Z">
        <w:r>
          <w:rPr>
            <w:rFonts w:cs="Calibri" w:hint="cs"/>
            <w:sz w:val="28"/>
            <w:szCs w:val="28"/>
            <w:rtl/>
            <w:lang w:bidi="fa-IR"/>
          </w:rPr>
          <w:t>(</w:t>
        </w:r>
        <w:r>
          <w:rPr>
            <w:rFonts w:cs="Calibri"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bidi/>
        <w:spacing w:after="0" w:line="276" w:lineRule="auto"/>
        <w:jc w:val="both"/>
        <w:rPr>
          <w:ins w:id="428" w:author="Microsoft account" w:date="2025-09-16T11:36:00Z"/>
          <w:rFonts w:cs="Calibri"/>
          <w:sz w:val="18"/>
          <w:szCs w:val="18"/>
          <w:rtl/>
          <w:lang w:bidi="fa-IR"/>
        </w:rPr>
        <w:pPrChange w:id="429" w:author="Microsoft account" w:date="2025-09-16T11:36:00Z">
          <w:pPr>
            <w:spacing w:after="0" w:line="240" w:lineRule="auto"/>
          </w:pPr>
        </w:pPrChange>
      </w:pPr>
      <w:ins w:id="430" w:author="Microsoft account" w:date="2025-09-16T11:36:00Z">
        <w:r>
          <w:rPr>
            <w:rFonts w:cs="Calibri" w:hint="cs"/>
            <w:sz w:val="18"/>
            <w:szCs w:val="18"/>
            <w:rtl/>
            <w:lang w:bidi="fa-IR"/>
          </w:rPr>
          <w:t>و همچنین برای یاداوری بد نیست به این 3 بلاک کد زیر توجه داشته باشیم:</w:t>
        </w:r>
      </w:ins>
    </w:p>
    <w:p w14:paraId="690FCEB7" w14:textId="261F1EEA" w:rsidR="00C61F73" w:rsidRDefault="00C61F73">
      <w:pPr>
        <w:bidi/>
        <w:spacing w:after="0" w:line="276" w:lineRule="auto"/>
        <w:jc w:val="both"/>
        <w:rPr>
          <w:ins w:id="431" w:author="Microsoft account" w:date="2025-09-16T11:37:00Z"/>
          <w:rFonts w:cs="Calibri"/>
          <w:sz w:val="18"/>
          <w:szCs w:val="18"/>
          <w:rtl/>
          <w:lang w:bidi="fa-IR"/>
        </w:rPr>
        <w:pPrChange w:id="432" w:author="Microsoft account" w:date="2025-09-16T11:37:00Z">
          <w:pPr>
            <w:spacing w:after="0" w:line="240" w:lineRule="auto"/>
          </w:pPr>
        </w:pPrChange>
      </w:pPr>
      <w:ins w:id="433" w:author="Microsoft account" w:date="2025-09-16T11:37:00Z">
        <w:r w:rsidRPr="00C61F73">
          <w:rPr>
            <w:rFonts w:cs="Calibri"/>
            <w:noProof/>
            <w:sz w:val="18"/>
            <w:szCs w:val="18"/>
            <w:rPrChange w:id="434"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5796" cy="1698316"/>
                      </a:xfrm>
                      <a:prstGeom prst="rect">
                        <a:avLst/>
                      </a:prstGeom>
                    </pic:spPr>
                  </pic:pic>
                </a:graphicData>
              </a:graphic>
            </wp:inline>
          </w:drawing>
        </w:r>
      </w:ins>
    </w:p>
    <w:p w14:paraId="5BFE0431" w14:textId="16016D9B" w:rsidR="00C61F73" w:rsidRDefault="00C61F73">
      <w:pPr>
        <w:bidi/>
        <w:spacing w:after="0" w:line="276" w:lineRule="auto"/>
        <w:jc w:val="both"/>
        <w:rPr>
          <w:ins w:id="435" w:author="Microsoft account" w:date="2025-09-16T11:36:00Z"/>
          <w:rFonts w:cs="Calibri"/>
          <w:sz w:val="18"/>
          <w:szCs w:val="18"/>
          <w:rtl/>
          <w:lang w:bidi="fa-IR"/>
        </w:rPr>
        <w:pPrChange w:id="436" w:author="Microsoft account" w:date="2025-09-16T11:37:00Z">
          <w:pPr>
            <w:spacing w:after="0" w:line="240" w:lineRule="auto"/>
          </w:pPr>
        </w:pPrChange>
      </w:pPr>
      <w:ins w:id="437" w:author="Microsoft account" w:date="2025-09-16T11:37:00Z">
        <w:r>
          <w:rPr>
            <w:rFonts w:cs="Calibri" w:hint="cs"/>
            <w:sz w:val="18"/>
            <w:szCs w:val="18"/>
            <w:rtl/>
            <w:lang w:bidi="fa-IR"/>
          </w:rPr>
          <w:t xml:space="preserve">از اونجایی که ما برای کار کردن با دیتا باید از </w:t>
        </w:r>
        <w:r>
          <w:rPr>
            <w:rFonts w:cs="Calibri"/>
            <w:sz w:val="18"/>
            <w:szCs w:val="18"/>
            <w:lang w:bidi="fa-IR"/>
          </w:rPr>
          <w:t>pandas</w:t>
        </w:r>
        <w:r>
          <w:rPr>
            <w:rFonts w:cs="Calibri" w:hint="cs"/>
            <w:sz w:val="18"/>
            <w:szCs w:val="18"/>
            <w:rtl/>
            <w:lang w:bidi="fa-IR"/>
          </w:rPr>
          <w:t xml:space="preserve">استفاده کنیم، و همچنین اگر بخوایم درست استفاده کنیم باید یجوری دستورات رو بتونیم استفاده کنیم که مثل </w:t>
        </w:r>
        <w:r>
          <w:rPr>
            <w:rFonts w:cs="Calibri"/>
            <w:sz w:val="18"/>
            <w:szCs w:val="18"/>
            <w:lang w:bidi="fa-IR"/>
          </w:rPr>
          <w:t>sql</w:t>
        </w:r>
        <w:r>
          <w:rPr>
            <w:rFonts w:cs="Calibri" w:hint="cs"/>
            <w:sz w:val="18"/>
            <w:szCs w:val="18"/>
            <w:rtl/>
            <w:lang w:bidi="fa-IR"/>
          </w:rPr>
          <w:t xml:space="preserve"> باشه و کوئری باشه عملا. که ما میدونیم باید از </w:t>
        </w:r>
        <w:r>
          <w:rPr>
            <w:rFonts w:cs="Calibri"/>
            <w:sz w:val="18"/>
            <w:szCs w:val="18"/>
            <w:lang w:bidi="fa-IR"/>
          </w:rPr>
          <w:t>DataFrame.loc[]</w:t>
        </w:r>
      </w:ins>
      <w:ins w:id="438" w:author="Microsoft account" w:date="2025-09-16T11:38:00Z">
        <w:r>
          <w:rPr>
            <w:rFonts w:cs="Calibri" w:hint="cs"/>
            <w:sz w:val="18"/>
            <w:szCs w:val="18"/>
            <w:rtl/>
            <w:lang w:bidi="fa-IR"/>
          </w:rPr>
          <w:t xml:space="preserve"> استفاده کنیم. بلاک کد اول برای زمانیه که یسری ستون هارو میخوایم (یا به زبانِ </w:t>
        </w:r>
        <w:r>
          <w:rPr>
            <w:rFonts w:cs="Calibri"/>
            <w:sz w:val="18"/>
            <w:szCs w:val="18"/>
            <w:lang w:bidi="fa-IR"/>
          </w:rPr>
          <w:t>pandas</w:t>
        </w:r>
        <w:r>
          <w:rPr>
            <w:rFonts w:cs="Calibri" w:hint="cs"/>
            <w:sz w:val="18"/>
            <w:szCs w:val="18"/>
            <w:rtl/>
            <w:lang w:bidi="fa-IR"/>
          </w:rPr>
          <w:t xml:space="preserve"> ای یسری </w:t>
        </w:r>
        <w:r>
          <w:rPr>
            <w:rFonts w:cs="Calibri"/>
            <w:sz w:val="18"/>
            <w:szCs w:val="18"/>
            <w:lang w:bidi="fa-IR"/>
          </w:rPr>
          <w:t>series</w:t>
        </w:r>
        <w:r>
          <w:rPr>
            <w:rFonts w:cs="Calibri" w:hint="cs"/>
            <w:sz w:val="18"/>
            <w:szCs w:val="18"/>
            <w:rtl/>
            <w:lang w:bidi="fa-IR"/>
          </w:rPr>
          <w:t xml:space="preserve"> میخوایم و هیچ شرطی برای </w:t>
        </w:r>
        <w:r>
          <w:rPr>
            <w:rFonts w:cs="Calibri"/>
            <w:sz w:val="18"/>
            <w:szCs w:val="18"/>
            <w:lang w:bidi="fa-IR"/>
          </w:rPr>
          <w:t>row</w:t>
        </w:r>
        <w:r>
          <w:rPr>
            <w:rFonts w:cs="Calibri" w:hint="cs"/>
            <w:sz w:val="18"/>
            <w:szCs w:val="18"/>
            <w:rtl/>
            <w:lang w:bidi="fa-IR"/>
          </w:rPr>
          <w:t xml:space="preserve"> ها نمیخوایم داشته باشیم و همشون رو میخوایم، میشه بلاک اول. بلاک </w:t>
        </w:r>
      </w:ins>
      <w:ins w:id="439" w:author="Microsoft account" w:date="2025-09-16T11:39:00Z">
        <w:r>
          <w:rPr>
            <w:rFonts w:cs="Calibri"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rFonts w:cs="Calibri"/>
            <w:sz w:val="18"/>
            <w:szCs w:val="18"/>
            <w:lang w:bidi="fa-IR"/>
          </w:rPr>
          <w:t>pandas</w:t>
        </w:r>
        <w:r>
          <w:rPr>
            <w:rFonts w:cs="Calibri" w:hint="cs"/>
            <w:sz w:val="18"/>
            <w:szCs w:val="18"/>
            <w:rtl/>
            <w:lang w:bidi="fa-IR"/>
          </w:rPr>
          <w:t xml:space="preserve"> باشن که شامل </w:t>
        </w:r>
        <w:r>
          <w:rPr>
            <w:rFonts w:cs="Calibri"/>
            <w:sz w:val="18"/>
            <w:szCs w:val="18"/>
            <w:lang w:bidi="fa-IR"/>
          </w:rPr>
          <w:t xml:space="preserve">&amp; | </w:t>
        </w:r>
      </w:ins>
      <w:ins w:id="440" w:author="Microsoft account" w:date="2025-09-16T11:40:00Z">
        <w:r>
          <w:rPr>
            <w:rFonts w:cs="Calibri"/>
            <w:sz w:val="18"/>
            <w:szCs w:val="18"/>
            <w:lang w:bidi="fa-IR"/>
          </w:rPr>
          <w:t>~</w:t>
        </w:r>
        <w:r>
          <w:rPr>
            <w:rFonts w:cs="Calibri" w:hint="cs"/>
            <w:sz w:val="18"/>
            <w:szCs w:val="18"/>
            <w:rtl/>
            <w:lang w:bidi="fa-IR"/>
          </w:rPr>
          <w:t xml:space="preserve"> میشه. محدودیتی هم برای تعداد </w:t>
        </w:r>
        <w:r>
          <w:rPr>
            <w:rFonts w:cs="Calibri"/>
            <w:sz w:val="18"/>
            <w:szCs w:val="18"/>
            <w:lang w:bidi="fa-IR"/>
          </w:rPr>
          <w:t>condtion</w:t>
        </w:r>
        <w:r>
          <w:rPr>
            <w:rFonts w:cs="Calibri" w:hint="cs"/>
            <w:sz w:val="18"/>
            <w:szCs w:val="18"/>
            <w:rtl/>
            <w:lang w:bidi="fa-IR"/>
          </w:rPr>
          <w:t xml:space="preserve"> ها نداریم. </w:t>
        </w:r>
      </w:ins>
    </w:p>
    <w:p w14:paraId="2AB39C26" w14:textId="7E5C5788" w:rsidR="00E55BBA" w:rsidRDefault="00E55BBA">
      <w:pPr>
        <w:bidi/>
        <w:spacing w:after="0" w:line="276" w:lineRule="auto"/>
        <w:jc w:val="both"/>
        <w:rPr>
          <w:ins w:id="441" w:author="Microsoft account" w:date="2025-09-12T12:20:00Z"/>
          <w:rFonts w:cs="Calibri"/>
          <w:sz w:val="28"/>
          <w:szCs w:val="28"/>
          <w:rtl/>
          <w:lang w:bidi="fa-IR"/>
        </w:rPr>
        <w:pPrChange w:id="442" w:author="Microsoft account" w:date="2025-09-16T11:36:00Z">
          <w:pPr>
            <w:spacing w:after="0" w:line="240" w:lineRule="auto"/>
          </w:pPr>
        </w:pPrChange>
      </w:pPr>
      <w:ins w:id="443" w:author="Microsoft account" w:date="2025-09-16T11:25:00Z">
        <w:r>
          <w:rPr>
            <w:rFonts w:cs="Calibri" w:hint="cs"/>
            <w:sz w:val="28"/>
            <w:szCs w:val="28"/>
            <w:rtl/>
            <w:lang w:bidi="fa-IR"/>
          </w:rPr>
          <w:t>)</w:t>
        </w:r>
      </w:ins>
    </w:p>
    <w:p w14:paraId="59D8979B" w14:textId="77777777" w:rsidR="00594F6D" w:rsidRDefault="00594F6D">
      <w:pPr>
        <w:bidi/>
        <w:spacing w:after="0" w:line="276" w:lineRule="auto"/>
        <w:jc w:val="both"/>
        <w:rPr>
          <w:ins w:id="444" w:author="Microsoft account" w:date="2025-09-12T12:20:00Z"/>
          <w:rFonts w:cs="Calibri"/>
          <w:sz w:val="28"/>
          <w:szCs w:val="28"/>
          <w:rtl/>
          <w:lang w:bidi="fa-IR"/>
        </w:rPr>
        <w:pPrChange w:id="445" w:author="Microsoft account" w:date="2025-09-12T12:20:00Z">
          <w:pPr>
            <w:spacing w:after="0" w:line="240" w:lineRule="auto"/>
          </w:pPr>
        </w:pPrChange>
      </w:pPr>
    </w:p>
    <w:p w14:paraId="6B3738BF" w14:textId="1DD62BFD" w:rsidR="00E27A66" w:rsidRDefault="00E27A66">
      <w:pPr>
        <w:bidi/>
        <w:spacing w:after="0" w:line="276" w:lineRule="auto"/>
        <w:rPr>
          <w:ins w:id="446" w:author="Microsoft account" w:date="2025-09-12T12:21:00Z"/>
          <w:rFonts w:cs="Calibri"/>
          <w:sz w:val="28"/>
          <w:szCs w:val="28"/>
          <w:rtl/>
          <w:lang w:bidi="fa-IR"/>
        </w:rPr>
        <w:pPrChange w:id="447" w:author="Microsoft account" w:date="2025-09-12T12:22:00Z">
          <w:pPr>
            <w:spacing w:after="0" w:line="240" w:lineRule="auto"/>
          </w:pPr>
        </w:pPrChange>
      </w:pPr>
      <w:ins w:id="448" w:author="Microsoft account" w:date="2025-09-12T12:20:00Z">
        <w:r>
          <w:rPr>
            <w:rFonts w:cs="Calibri" w:hint="cs"/>
            <w:sz w:val="28"/>
            <w:szCs w:val="28"/>
            <w:rtl/>
            <w:lang w:bidi="fa-IR"/>
          </w:rPr>
          <w:t xml:space="preserve">-یادآوری: توضیحاتی درمورد </w:t>
        </w:r>
        <w:r>
          <w:rPr>
            <w:rFonts w:cs="Calibri"/>
            <w:sz w:val="28"/>
            <w:szCs w:val="28"/>
            <w:lang w:bidi="fa-IR"/>
          </w:rPr>
          <w:t xml:space="preserve">numPy </w:t>
        </w:r>
        <w:r>
          <w:rPr>
            <w:rFonts w:cs="Calibri" w:hint="cs"/>
            <w:sz w:val="28"/>
            <w:szCs w:val="28"/>
            <w:rtl/>
            <w:lang w:bidi="fa-IR"/>
          </w:rPr>
          <w:t xml:space="preserve"> و </w:t>
        </w:r>
        <w:r>
          <w:rPr>
            <w:rFonts w:cs="Calibri"/>
            <w:sz w:val="28"/>
            <w:szCs w:val="28"/>
            <w:lang w:bidi="fa-IR"/>
          </w:rPr>
          <w:t>sciPy</w:t>
        </w:r>
      </w:ins>
      <w:ins w:id="449" w:author="Microsoft account" w:date="2025-09-12T12:21:00Z">
        <w:r>
          <w:rPr>
            <w:rFonts w:cs="Calibri" w:hint="cs"/>
            <w:sz w:val="28"/>
            <w:szCs w:val="28"/>
            <w:rtl/>
            <w:lang w:bidi="fa-IR"/>
          </w:rPr>
          <w:t xml:space="preserve"> :</w:t>
        </w:r>
      </w:ins>
    </w:p>
    <w:p w14:paraId="302944DA" w14:textId="7FEC5699" w:rsidR="00E27A66" w:rsidRPr="00E27A66" w:rsidRDefault="00E27A66">
      <w:pPr>
        <w:bidi/>
        <w:spacing w:after="0" w:line="276" w:lineRule="auto"/>
        <w:ind w:left="720"/>
        <w:rPr>
          <w:ins w:id="450" w:author="Microsoft account" w:date="2025-09-12T12:21:00Z"/>
          <w:rFonts w:cs="Calibri"/>
          <w:sz w:val="18"/>
          <w:szCs w:val="18"/>
          <w:rtl/>
          <w:lang w:bidi="fa-IR"/>
          <w:rPrChange w:id="451" w:author="Microsoft account" w:date="2025-09-12T12:22:00Z">
            <w:rPr>
              <w:ins w:id="452" w:author="Microsoft account" w:date="2025-09-12T12:21:00Z"/>
              <w:rFonts w:cs="Calibri"/>
              <w:sz w:val="28"/>
              <w:szCs w:val="28"/>
              <w:rtl/>
              <w:lang w:bidi="fa-IR"/>
            </w:rPr>
          </w:rPrChange>
        </w:rPr>
        <w:pPrChange w:id="453" w:author="Microsoft account" w:date="2025-09-12T12:22:00Z">
          <w:pPr>
            <w:spacing w:after="0" w:line="276" w:lineRule="auto"/>
          </w:pPr>
        </w:pPrChange>
      </w:pPr>
      <w:ins w:id="454" w:author="Microsoft account" w:date="2025-09-12T12:21:00Z">
        <w:r w:rsidRPr="00E27A66">
          <w:rPr>
            <w:rFonts w:cs="Calibri"/>
            <w:sz w:val="18"/>
            <w:szCs w:val="18"/>
            <w:lang w:bidi="fa-IR"/>
            <w:rPrChange w:id="455" w:author="Microsoft account" w:date="2025-09-12T12:22:00Z">
              <w:rPr>
                <w:rFonts w:cs="Calibri"/>
                <w:sz w:val="28"/>
                <w:szCs w:val="28"/>
                <w:lang w:bidi="fa-IR"/>
              </w:rPr>
            </w:rPrChange>
          </w:rPr>
          <w:t>NumPy</w:t>
        </w:r>
      </w:ins>
      <w:ins w:id="456" w:author="Microsoft account" w:date="2025-09-12T12:22:00Z">
        <w:r w:rsidRPr="00E27A66">
          <w:rPr>
            <w:rFonts w:cs="Calibri"/>
            <w:sz w:val="18"/>
            <w:szCs w:val="18"/>
            <w:rtl/>
            <w:lang w:bidi="fa-IR"/>
            <w:rPrChange w:id="457" w:author="Microsoft account" w:date="2025-09-12T12:22:00Z">
              <w:rPr>
                <w:rFonts w:cs="Calibri"/>
                <w:sz w:val="28"/>
                <w:szCs w:val="28"/>
                <w:rtl/>
                <w:lang w:bidi="fa-IR"/>
              </w:rPr>
            </w:rPrChange>
          </w:rPr>
          <w:t xml:space="preserve"> </w:t>
        </w:r>
      </w:ins>
      <w:ins w:id="458" w:author="Microsoft account" w:date="2025-09-12T12:21:00Z">
        <w:r w:rsidRPr="00E27A66">
          <w:rPr>
            <w:rFonts w:cs="Calibri"/>
            <w:sz w:val="18"/>
            <w:szCs w:val="18"/>
            <w:lang w:bidi="fa-IR"/>
            <w:rPrChange w:id="459" w:author="Microsoft account" w:date="2025-09-12T12:22:00Z">
              <w:rPr>
                <w:rFonts w:cs="Calibri"/>
                <w:sz w:val="28"/>
                <w:szCs w:val="28"/>
                <w:lang w:bidi="fa-IR"/>
              </w:rPr>
            </w:rPrChange>
          </w:rPr>
          <w:t xml:space="preserve"> </w:t>
        </w:r>
        <w:r w:rsidRPr="00E27A66">
          <w:rPr>
            <w:rFonts w:cs="Calibri"/>
            <w:sz w:val="18"/>
            <w:szCs w:val="18"/>
            <w:rtl/>
            <w:lang w:bidi="fa-IR"/>
            <w:rPrChange w:id="460" w:author="Microsoft account" w:date="2025-09-12T12:22:00Z">
              <w:rPr>
                <w:rFonts w:cs="Calibri"/>
                <w:sz w:val="28"/>
                <w:szCs w:val="28"/>
                <w:rtl/>
                <w:lang w:bidi="fa-IR"/>
              </w:rPr>
            </w:rPrChange>
          </w:rPr>
          <w:t>کتابخونه‌</w:t>
        </w:r>
        <w:r w:rsidRPr="00E27A66">
          <w:rPr>
            <w:rFonts w:cs="Calibri" w:hint="cs"/>
            <w:sz w:val="18"/>
            <w:szCs w:val="18"/>
            <w:rtl/>
            <w:lang w:bidi="fa-IR"/>
            <w:rPrChange w:id="461" w:author="Microsoft account" w:date="2025-09-12T12:22:00Z">
              <w:rPr>
                <w:rFonts w:cs="Calibri" w:hint="cs"/>
                <w:sz w:val="28"/>
                <w:szCs w:val="28"/>
                <w:rtl/>
                <w:lang w:bidi="fa-IR"/>
              </w:rPr>
            </w:rPrChange>
          </w:rPr>
          <w:t>ی</w:t>
        </w:r>
        <w:r w:rsidRPr="00E27A66">
          <w:rPr>
            <w:rFonts w:cs="Calibri"/>
            <w:sz w:val="18"/>
            <w:szCs w:val="18"/>
            <w:rtl/>
            <w:lang w:bidi="fa-IR"/>
            <w:rPrChange w:id="462" w:author="Microsoft account" w:date="2025-09-12T12:22:00Z">
              <w:rPr>
                <w:rFonts w:cs="Calibri"/>
                <w:sz w:val="28"/>
                <w:szCs w:val="28"/>
                <w:rtl/>
                <w:lang w:bidi="fa-IR"/>
              </w:rPr>
            </w:rPrChange>
          </w:rPr>
          <w:t xml:space="preserve"> اصل</w:t>
        </w:r>
        <w:r w:rsidRPr="00E27A66">
          <w:rPr>
            <w:rFonts w:cs="Calibri" w:hint="cs"/>
            <w:sz w:val="18"/>
            <w:szCs w:val="18"/>
            <w:rtl/>
            <w:lang w:bidi="fa-IR"/>
            <w:rPrChange w:id="463" w:author="Microsoft account" w:date="2025-09-12T12:22:00Z">
              <w:rPr>
                <w:rFonts w:cs="Calibri" w:hint="cs"/>
                <w:sz w:val="28"/>
                <w:szCs w:val="28"/>
                <w:rtl/>
                <w:lang w:bidi="fa-IR"/>
              </w:rPr>
            </w:rPrChange>
          </w:rPr>
          <w:t>ی</w:t>
        </w:r>
        <w:r w:rsidRPr="00E27A66">
          <w:rPr>
            <w:rFonts w:cs="Calibri"/>
            <w:sz w:val="18"/>
            <w:szCs w:val="18"/>
            <w:rtl/>
            <w:lang w:bidi="fa-IR"/>
            <w:rPrChange w:id="464" w:author="Microsoft account" w:date="2025-09-12T12:22:00Z">
              <w:rPr>
                <w:rFonts w:cs="Calibri"/>
                <w:sz w:val="28"/>
                <w:szCs w:val="28"/>
                <w:rtl/>
                <w:lang w:bidi="fa-IR"/>
              </w:rPr>
            </w:rPrChange>
          </w:rPr>
          <w:t xml:space="preserve"> پا</w:t>
        </w:r>
        <w:r w:rsidRPr="00E27A66">
          <w:rPr>
            <w:rFonts w:cs="Calibri" w:hint="cs"/>
            <w:sz w:val="18"/>
            <w:szCs w:val="18"/>
            <w:rtl/>
            <w:lang w:bidi="fa-IR"/>
            <w:rPrChange w:id="465" w:author="Microsoft account" w:date="2025-09-12T12:22:00Z">
              <w:rPr>
                <w:rFonts w:cs="Calibri" w:hint="cs"/>
                <w:sz w:val="28"/>
                <w:szCs w:val="28"/>
                <w:rtl/>
                <w:lang w:bidi="fa-IR"/>
              </w:rPr>
            </w:rPrChange>
          </w:rPr>
          <w:t>ی</w:t>
        </w:r>
        <w:r w:rsidRPr="00E27A66">
          <w:rPr>
            <w:rFonts w:cs="Calibri" w:hint="eastAsia"/>
            <w:sz w:val="18"/>
            <w:szCs w:val="18"/>
            <w:rtl/>
            <w:lang w:bidi="fa-IR"/>
            <w:rPrChange w:id="466" w:author="Microsoft account" w:date="2025-09-12T12:22:00Z">
              <w:rPr>
                <w:rFonts w:cs="Calibri" w:hint="eastAsia"/>
                <w:sz w:val="28"/>
                <w:szCs w:val="28"/>
                <w:rtl/>
                <w:lang w:bidi="fa-IR"/>
              </w:rPr>
            </w:rPrChange>
          </w:rPr>
          <w:t>تون</w:t>
        </w:r>
        <w:r w:rsidRPr="00E27A66">
          <w:rPr>
            <w:rFonts w:cs="Calibri"/>
            <w:sz w:val="18"/>
            <w:szCs w:val="18"/>
            <w:rtl/>
            <w:lang w:bidi="fa-IR"/>
            <w:rPrChange w:id="467"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68" w:author="Microsoft account" w:date="2025-09-12T12:22:00Z">
              <w:rPr>
                <w:rFonts w:cs="Calibri" w:hint="eastAsia"/>
                <w:sz w:val="28"/>
                <w:szCs w:val="28"/>
                <w:rtl/>
                <w:lang w:bidi="fa-IR"/>
              </w:rPr>
            </w:rPrChange>
          </w:rPr>
          <w:t>برا</w:t>
        </w:r>
        <w:r w:rsidRPr="00E27A66">
          <w:rPr>
            <w:rFonts w:cs="Calibri" w:hint="cs"/>
            <w:sz w:val="18"/>
            <w:szCs w:val="18"/>
            <w:rtl/>
            <w:lang w:bidi="fa-IR"/>
            <w:rPrChange w:id="469" w:author="Microsoft account" w:date="2025-09-12T12:22:00Z">
              <w:rPr>
                <w:rFonts w:cs="Calibri" w:hint="cs"/>
                <w:sz w:val="28"/>
                <w:szCs w:val="28"/>
                <w:rtl/>
                <w:lang w:bidi="fa-IR"/>
              </w:rPr>
            </w:rPrChange>
          </w:rPr>
          <w:t>ی</w:t>
        </w:r>
        <w:r w:rsidRPr="00E27A66">
          <w:rPr>
            <w:rFonts w:cs="Calibri"/>
            <w:sz w:val="18"/>
            <w:szCs w:val="18"/>
            <w:rtl/>
            <w:lang w:bidi="fa-IR"/>
            <w:rPrChange w:id="47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71" w:author="Microsoft account" w:date="2025-09-12T12:22:00Z">
              <w:rPr>
                <w:rFonts w:cs="Calibri" w:hint="eastAsia"/>
                <w:sz w:val="28"/>
                <w:szCs w:val="28"/>
                <w:rtl/>
                <w:lang w:bidi="fa-IR"/>
              </w:rPr>
            </w:rPrChange>
          </w:rPr>
          <w:t>کار</w:t>
        </w:r>
        <w:r w:rsidRPr="00E27A66">
          <w:rPr>
            <w:rFonts w:cs="Calibri"/>
            <w:sz w:val="18"/>
            <w:szCs w:val="18"/>
            <w:rtl/>
            <w:lang w:bidi="fa-IR"/>
            <w:rPrChange w:id="47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73" w:author="Microsoft account" w:date="2025-09-12T12:22:00Z">
              <w:rPr>
                <w:rFonts w:cs="Calibri" w:hint="eastAsia"/>
                <w:sz w:val="28"/>
                <w:szCs w:val="28"/>
                <w:rtl/>
                <w:lang w:bidi="fa-IR"/>
              </w:rPr>
            </w:rPrChange>
          </w:rPr>
          <w:t>با</w:t>
        </w:r>
        <w:r w:rsidRPr="00E27A66">
          <w:rPr>
            <w:rFonts w:cs="Calibri"/>
            <w:sz w:val="18"/>
            <w:szCs w:val="18"/>
            <w:rtl/>
            <w:lang w:bidi="fa-IR"/>
            <w:rPrChange w:id="47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75" w:author="Microsoft account" w:date="2025-09-12T12:22:00Z">
              <w:rPr>
                <w:rFonts w:cs="Calibri" w:hint="eastAsia"/>
                <w:sz w:val="28"/>
                <w:szCs w:val="28"/>
                <w:rtl/>
                <w:lang w:bidi="fa-IR"/>
              </w:rPr>
            </w:rPrChange>
          </w:rPr>
          <w:t>آرا</w:t>
        </w:r>
        <w:r w:rsidRPr="00E27A66">
          <w:rPr>
            <w:rFonts w:cs="Calibri" w:hint="cs"/>
            <w:sz w:val="18"/>
            <w:szCs w:val="18"/>
            <w:rtl/>
            <w:lang w:bidi="fa-IR"/>
            <w:rPrChange w:id="476" w:author="Microsoft account" w:date="2025-09-12T12:22:00Z">
              <w:rPr>
                <w:rFonts w:cs="Calibri" w:hint="cs"/>
                <w:sz w:val="28"/>
                <w:szCs w:val="28"/>
                <w:rtl/>
                <w:lang w:bidi="fa-IR"/>
              </w:rPr>
            </w:rPrChange>
          </w:rPr>
          <w:t>ی</w:t>
        </w:r>
        <w:r w:rsidRPr="00E27A66">
          <w:rPr>
            <w:rFonts w:cs="Calibri" w:hint="eastAsia"/>
            <w:sz w:val="18"/>
            <w:szCs w:val="18"/>
            <w:rtl/>
            <w:lang w:bidi="fa-IR"/>
            <w:rPrChange w:id="477" w:author="Microsoft account" w:date="2025-09-12T12:22:00Z">
              <w:rPr>
                <w:rFonts w:cs="Calibri" w:hint="eastAsia"/>
                <w:sz w:val="28"/>
                <w:szCs w:val="28"/>
                <w:rtl/>
                <w:lang w:bidi="fa-IR"/>
              </w:rPr>
            </w:rPrChange>
          </w:rPr>
          <w:t>ه‌ها</w:t>
        </w:r>
        <w:r w:rsidRPr="00E27A66">
          <w:rPr>
            <w:rFonts w:cs="Calibri"/>
            <w:sz w:val="18"/>
            <w:szCs w:val="18"/>
            <w:rtl/>
            <w:lang w:bidi="fa-IR"/>
            <w:rPrChange w:id="47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79" w:author="Microsoft account" w:date="2025-09-12T12:22:00Z">
              <w:rPr>
                <w:rFonts w:cs="Calibri" w:hint="eastAsia"/>
                <w:sz w:val="28"/>
                <w:szCs w:val="28"/>
                <w:rtl/>
                <w:lang w:bidi="fa-IR"/>
              </w:rPr>
            </w:rPrChange>
          </w:rPr>
          <w:t>و</w:t>
        </w:r>
        <w:r w:rsidRPr="00E27A66">
          <w:rPr>
            <w:rFonts w:cs="Calibri"/>
            <w:sz w:val="18"/>
            <w:szCs w:val="18"/>
            <w:rtl/>
            <w:lang w:bidi="fa-IR"/>
            <w:rPrChange w:id="48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81" w:author="Microsoft account" w:date="2025-09-12T12:22:00Z">
              <w:rPr>
                <w:rFonts w:cs="Calibri" w:hint="eastAsia"/>
                <w:sz w:val="28"/>
                <w:szCs w:val="28"/>
                <w:rtl/>
                <w:lang w:bidi="fa-IR"/>
              </w:rPr>
            </w:rPrChange>
          </w:rPr>
          <w:t>ماتر</w:t>
        </w:r>
        <w:r w:rsidRPr="00E27A66">
          <w:rPr>
            <w:rFonts w:cs="Calibri" w:hint="cs"/>
            <w:sz w:val="18"/>
            <w:szCs w:val="18"/>
            <w:rtl/>
            <w:lang w:bidi="fa-IR"/>
            <w:rPrChange w:id="482" w:author="Microsoft account" w:date="2025-09-12T12:22:00Z">
              <w:rPr>
                <w:rFonts w:cs="Calibri" w:hint="cs"/>
                <w:sz w:val="28"/>
                <w:szCs w:val="28"/>
                <w:rtl/>
                <w:lang w:bidi="fa-IR"/>
              </w:rPr>
            </w:rPrChange>
          </w:rPr>
          <w:t>ی</w:t>
        </w:r>
        <w:r w:rsidRPr="00E27A66">
          <w:rPr>
            <w:rFonts w:cs="Calibri" w:hint="eastAsia"/>
            <w:sz w:val="18"/>
            <w:szCs w:val="18"/>
            <w:rtl/>
            <w:lang w:bidi="fa-IR"/>
            <w:rPrChange w:id="483" w:author="Microsoft account" w:date="2025-09-12T12:22:00Z">
              <w:rPr>
                <w:rFonts w:cs="Calibri" w:hint="eastAsia"/>
                <w:sz w:val="28"/>
                <w:szCs w:val="28"/>
                <w:rtl/>
                <w:lang w:bidi="fa-IR"/>
              </w:rPr>
            </w:rPrChange>
          </w:rPr>
          <w:t>س‌هاست</w:t>
        </w:r>
        <w:r w:rsidRPr="00E27A66">
          <w:rPr>
            <w:rFonts w:cs="Calibri"/>
            <w:sz w:val="18"/>
            <w:szCs w:val="18"/>
            <w:rtl/>
            <w:lang w:bidi="fa-IR"/>
            <w:rPrChange w:id="48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85" w:author="Microsoft account" w:date="2025-09-12T12:22:00Z">
              <w:rPr>
                <w:rFonts w:cs="Calibri" w:hint="eastAsia"/>
                <w:sz w:val="28"/>
                <w:szCs w:val="28"/>
                <w:rtl/>
                <w:lang w:bidi="fa-IR"/>
              </w:rPr>
            </w:rPrChange>
          </w:rPr>
          <w:t>و</w:t>
        </w:r>
        <w:r w:rsidRPr="00E27A66">
          <w:rPr>
            <w:rFonts w:cs="Calibri"/>
            <w:sz w:val="18"/>
            <w:szCs w:val="18"/>
            <w:rtl/>
            <w:lang w:bidi="fa-IR"/>
            <w:rPrChange w:id="48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87" w:author="Microsoft account" w:date="2025-09-12T12:22:00Z">
              <w:rPr>
                <w:rFonts w:cs="Calibri" w:hint="eastAsia"/>
                <w:sz w:val="28"/>
                <w:szCs w:val="28"/>
                <w:rtl/>
                <w:lang w:bidi="fa-IR"/>
              </w:rPr>
            </w:rPrChange>
          </w:rPr>
          <w:t>پردازش</w:t>
        </w:r>
        <w:r w:rsidRPr="00E27A66">
          <w:rPr>
            <w:rFonts w:cs="Calibri"/>
            <w:sz w:val="18"/>
            <w:szCs w:val="18"/>
            <w:rtl/>
            <w:lang w:bidi="fa-IR"/>
            <w:rPrChange w:id="48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89" w:author="Microsoft account" w:date="2025-09-12T12:22:00Z">
              <w:rPr>
                <w:rFonts w:cs="Calibri" w:hint="eastAsia"/>
                <w:sz w:val="28"/>
                <w:szCs w:val="28"/>
                <w:rtl/>
                <w:lang w:bidi="fa-IR"/>
              </w:rPr>
            </w:rPrChange>
          </w:rPr>
          <w:t>داده‌ها</w:t>
        </w:r>
        <w:r w:rsidRPr="00E27A66">
          <w:rPr>
            <w:rFonts w:cs="Calibri" w:hint="cs"/>
            <w:sz w:val="18"/>
            <w:szCs w:val="18"/>
            <w:rtl/>
            <w:lang w:bidi="fa-IR"/>
            <w:rPrChange w:id="490" w:author="Microsoft account" w:date="2025-09-12T12:22:00Z">
              <w:rPr>
                <w:rFonts w:cs="Calibri" w:hint="cs"/>
                <w:sz w:val="28"/>
                <w:szCs w:val="28"/>
                <w:rtl/>
                <w:lang w:bidi="fa-IR"/>
              </w:rPr>
            </w:rPrChange>
          </w:rPr>
          <w:t>ی</w:t>
        </w:r>
        <w:r w:rsidRPr="00E27A66">
          <w:rPr>
            <w:rFonts w:cs="Calibri"/>
            <w:sz w:val="18"/>
            <w:szCs w:val="18"/>
            <w:rtl/>
            <w:lang w:bidi="fa-IR"/>
            <w:rPrChange w:id="4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92" w:author="Microsoft account" w:date="2025-09-12T12:22:00Z">
              <w:rPr>
                <w:rFonts w:cs="Calibri" w:hint="eastAsia"/>
                <w:sz w:val="28"/>
                <w:szCs w:val="28"/>
                <w:rtl/>
                <w:lang w:bidi="fa-IR"/>
              </w:rPr>
            </w:rPrChange>
          </w:rPr>
          <w:t>عدد</w:t>
        </w:r>
        <w:r w:rsidRPr="00E27A66">
          <w:rPr>
            <w:rFonts w:cs="Calibri" w:hint="cs"/>
            <w:sz w:val="18"/>
            <w:szCs w:val="18"/>
            <w:rtl/>
            <w:lang w:bidi="fa-IR"/>
            <w:rPrChange w:id="493" w:author="Microsoft account" w:date="2025-09-12T12:22:00Z">
              <w:rPr>
                <w:rFonts w:cs="Calibri" w:hint="cs"/>
                <w:sz w:val="28"/>
                <w:szCs w:val="28"/>
                <w:rtl/>
                <w:lang w:bidi="fa-IR"/>
              </w:rPr>
            </w:rPrChange>
          </w:rPr>
          <w:t>ی</w:t>
        </w:r>
        <w:r w:rsidRPr="00E27A66">
          <w:rPr>
            <w:rFonts w:cs="Calibri"/>
            <w:sz w:val="18"/>
            <w:szCs w:val="18"/>
            <w:rtl/>
            <w:lang w:bidi="fa-IR"/>
            <w:rPrChange w:id="49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95" w:author="Microsoft account" w:date="2025-09-12T12:22:00Z">
              <w:rPr>
                <w:rFonts w:cs="Calibri" w:hint="eastAsia"/>
                <w:sz w:val="28"/>
                <w:szCs w:val="28"/>
                <w:rtl/>
                <w:lang w:bidi="fa-IR"/>
              </w:rPr>
            </w:rPrChange>
          </w:rPr>
          <w:t>رو</w:t>
        </w:r>
        <w:r w:rsidRPr="00E27A66">
          <w:rPr>
            <w:rFonts w:cs="Calibri"/>
            <w:sz w:val="18"/>
            <w:szCs w:val="18"/>
            <w:rtl/>
            <w:lang w:bidi="fa-IR"/>
            <w:rPrChange w:id="4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497" w:author="Microsoft account" w:date="2025-09-12T12:22:00Z">
              <w:rPr>
                <w:rFonts w:cs="Calibri" w:hint="eastAsia"/>
                <w:sz w:val="28"/>
                <w:szCs w:val="28"/>
                <w:rtl/>
                <w:lang w:bidi="fa-IR"/>
              </w:rPr>
            </w:rPrChange>
          </w:rPr>
          <w:t>خ</w:t>
        </w:r>
        <w:r w:rsidRPr="00E27A66">
          <w:rPr>
            <w:rFonts w:cs="Calibri" w:hint="cs"/>
            <w:sz w:val="18"/>
            <w:szCs w:val="18"/>
            <w:rtl/>
            <w:lang w:bidi="fa-IR"/>
            <w:rPrChange w:id="498" w:author="Microsoft account" w:date="2025-09-12T12:22:00Z">
              <w:rPr>
                <w:rFonts w:cs="Calibri" w:hint="cs"/>
                <w:sz w:val="28"/>
                <w:szCs w:val="28"/>
                <w:rtl/>
                <w:lang w:bidi="fa-IR"/>
              </w:rPr>
            </w:rPrChange>
          </w:rPr>
          <w:t>ی</w:t>
        </w:r>
        <w:r w:rsidRPr="00E27A66">
          <w:rPr>
            <w:rFonts w:cs="Calibri" w:hint="eastAsia"/>
            <w:sz w:val="18"/>
            <w:szCs w:val="18"/>
            <w:rtl/>
            <w:lang w:bidi="fa-IR"/>
            <w:rPrChange w:id="499" w:author="Microsoft account" w:date="2025-09-12T12:22:00Z">
              <w:rPr>
                <w:rFonts w:cs="Calibri" w:hint="eastAsia"/>
                <w:sz w:val="28"/>
                <w:szCs w:val="28"/>
                <w:rtl/>
                <w:lang w:bidi="fa-IR"/>
              </w:rPr>
            </w:rPrChange>
          </w:rPr>
          <w:t>ل</w:t>
        </w:r>
        <w:r w:rsidRPr="00E27A66">
          <w:rPr>
            <w:rFonts w:cs="Calibri" w:hint="cs"/>
            <w:sz w:val="18"/>
            <w:szCs w:val="18"/>
            <w:rtl/>
            <w:lang w:bidi="fa-IR"/>
            <w:rPrChange w:id="500" w:author="Microsoft account" w:date="2025-09-12T12:22:00Z">
              <w:rPr>
                <w:rFonts w:cs="Calibri" w:hint="cs"/>
                <w:sz w:val="28"/>
                <w:szCs w:val="28"/>
                <w:rtl/>
                <w:lang w:bidi="fa-IR"/>
              </w:rPr>
            </w:rPrChange>
          </w:rPr>
          <w:t>ی</w:t>
        </w:r>
        <w:r w:rsidRPr="00E27A66">
          <w:rPr>
            <w:rFonts w:cs="Calibri"/>
            <w:sz w:val="18"/>
            <w:szCs w:val="18"/>
            <w:rtl/>
            <w:lang w:bidi="fa-IR"/>
            <w:rPrChange w:id="50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2" w:author="Microsoft account" w:date="2025-09-12T12:22:00Z">
              <w:rPr>
                <w:rFonts w:cs="Calibri" w:hint="eastAsia"/>
                <w:sz w:val="28"/>
                <w:szCs w:val="28"/>
                <w:rtl/>
                <w:lang w:bidi="fa-IR"/>
              </w:rPr>
            </w:rPrChange>
          </w:rPr>
          <w:t>سر</w:t>
        </w:r>
        <w:r w:rsidRPr="00E27A66">
          <w:rPr>
            <w:rFonts w:cs="Calibri" w:hint="cs"/>
            <w:sz w:val="18"/>
            <w:szCs w:val="18"/>
            <w:rtl/>
            <w:lang w:bidi="fa-IR"/>
            <w:rPrChange w:id="503" w:author="Microsoft account" w:date="2025-09-12T12:22:00Z">
              <w:rPr>
                <w:rFonts w:cs="Calibri" w:hint="cs"/>
                <w:sz w:val="28"/>
                <w:szCs w:val="28"/>
                <w:rtl/>
                <w:lang w:bidi="fa-IR"/>
              </w:rPr>
            </w:rPrChange>
          </w:rPr>
          <w:t>ی</w:t>
        </w:r>
        <w:r w:rsidRPr="00E27A66">
          <w:rPr>
            <w:rFonts w:cs="Calibri" w:hint="eastAsia"/>
            <w:sz w:val="18"/>
            <w:szCs w:val="18"/>
            <w:rtl/>
            <w:lang w:bidi="fa-IR"/>
            <w:rPrChange w:id="504" w:author="Microsoft account" w:date="2025-09-12T12:22:00Z">
              <w:rPr>
                <w:rFonts w:cs="Calibri" w:hint="eastAsia"/>
                <w:sz w:val="28"/>
                <w:szCs w:val="28"/>
                <w:rtl/>
                <w:lang w:bidi="fa-IR"/>
              </w:rPr>
            </w:rPrChange>
          </w:rPr>
          <w:t>ع</w:t>
        </w:r>
        <w:r w:rsidRPr="00E27A66">
          <w:rPr>
            <w:rFonts w:cs="Calibri"/>
            <w:sz w:val="18"/>
            <w:szCs w:val="18"/>
            <w:rtl/>
            <w:lang w:bidi="fa-IR"/>
            <w:rPrChange w:id="50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06" w:author="Microsoft account" w:date="2025-09-12T12:22:00Z">
              <w:rPr>
                <w:rFonts w:cs="Calibri" w:hint="eastAsia"/>
                <w:sz w:val="28"/>
                <w:szCs w:val="28"/>
                <w:rtl/>
                <w:lang w:bidi="fa-IR"/>
              </w:rPr>
            </w:rPrChange>
          </w:rPr>
          <w:t>م</w:t>
        </w:r>
        <w:r w:rsidRPr="00E27A66">
          <w:rPr>
            <w:rFonts w:cs="Calibri" w:hint="cs"/>
            <w:sz w:val="18"/>
            <w:szCs w:val="18"/>
            <w:rtl/>
            <w:lang w:bidi="fa-IR"/>
            <w:rPrChange w:id="507" w:author="Microsoft account" w:date="2025-09-12T12:22:00Z">
              <w:rPr>
                <w:rFonts w:cs="Calibri" w:hint="cs"/>
                <w:sz w:val="28"/>
                <w:szCs w:val="28"/>
                <w:rtl/>
                <w:lang w:bidi="fa-IR"/>
              </w:rPr>
            </w:rPrChange>
          </w:rPr>
          <w:t>ی‌</w:t>
        </w:r>
        <w:r w:rsidRPr="00E27A66">
          <w:rPr>
            <w:rFonts w:cs="Calibri" w:hint="eastAsia"/>
            <w:sz w:val="18"/>
            <w:szCs w:val="18"/>
            <w:rtl/>
            <w:lang w:bidi="fa-IR"/>
            <w:rPrChange w:id="508" w:author="Microsoft account" w:date="2025-09-12T12:22:00Z">
              <w:rPr>
                <w:rFonts w:cs="Calibri" w:hint="eastAsia"/>
                <w:sz w:val="28"/>
                <w:szCs w:val="28"/>
                <w:rtl/>
                <w:lang w:bidi="fa-IR"/>
              </w:rPr>
            </w:rPrChange>
          </w:rPr>
          <w:t>کنه</w:t>
        </w:r>
        <w:r w:rsidRPr="00E27A66">
          <w:rPr>
            <w:rFonts w:cs="Calibri"/>
            <w:sz w:val="18"/>
            <w:szCs w:val="18"/>
            <w:lang w:bidi="fa-IR"/>
            <w:rPrChange w:id="509" w:author="Microsoft account" w:date="2025-09-12T12:22:00Z">
              <w:rPr>
                <w:rFonts w:cs="Calibri"/>
                <w:sz w:val="28"/>
                <w:szCs w:val="28"/>
                <w:lang w:bidi="fa-IR"/>
              </w:rPr>
            </w:rPrChange>
          </w:rPr>
          <w:t>.</w:t>
        </w:r>
      </w:ins>
    </w:p>
    <w:p w14:paraId="3EF2EB53" w14:textId="28C33347" w:rsidR="00E27A66" w:rsidRPr="00E27A66" w:rsidRDefault="00E27A66">
      <w:pPr>
        <w:bidi/>
        <w:spacing w:after="0" w:line="276" w:lineRule="auto"/>
        <w:ind w:left="720"/>
        <w:rPr>
          <w:ins w:id="510" w:author="Microsoft account" w:date="2025-09-12T12:21:00Z"/>
          <w:rFonts w:cs="Calibri"/>
          <w:sz w:val="18"/>
          <w:szCs w:val="18"/>
          <w:rtl/>
          <w:lang w:bidi="fa-IR"/>
          <w:rPrChange w:id="511" w:author="Microsoft account" w:date="2025-09-12T12:22:00Z">
            <w:rPr>
              <w:ins w:id="512" w:author="Microsoft account" w:date="2025-09-12T12:21:00Z"/>
              <w:rFonts w:cs="Calibri"/>
              <w:sz w:val="28"/>
              <w:szCs w:val="28"/>
              <w:rtl/>
              <w:lang w:bidi="fa-IR"/>
            </w:rPr>
          </w:rPrChange>
        </w:rPr>
        <w:pPrChange w:id="513" w:author="Microsoft account" w:date="2025-09-12T12:22:00Z">
          <w:pPr>
            <w:spacing w:after="0" w:line="276" w:lineRule="auto"/>
          </w:pPr>
        </w:pPrChange>
      </w:pPr>
      <w:ins w:id="514" w:author="Microsoft account" w:date="2025-09-12T12:21:00Z">
        <w:r w:rsidRPr="00E27A66">
          <w:rPr>
            <w:rFonts w:cs="Calibri"/>
            <w:sz w:val="18"/>
            <w:szCs w:val="18"/>
            <w:rtl/>
            <w:lang w:bidi="fa-IR"/>
            <w:rPrChange w:id="515" w:author="Microsoft account" w:date="2025-09-12T12:22:00Z">
              <w:rPr>
                <w:rFonts w:cs="Calibri"/>
                <w:sz w:val="28"/>
                <w:szCs w:val="28"/>
                <w:rtl/>
                <w:lang w:bidi="fa-IR"/>
              </w:rPr>
            </w:rPrChange>
          </w:rPr>
          <w:t>توابع ز</w:t>
        </w:r>
        <w:r w:rsidRPr="00E27A66">
          <w:rPr>
            <w:rFonts w:cs="Calibri" w:hint="cs"/>
            <w:sz w:val="18"/>
            <w:szCs w:val="18"/>
            <w:rtl/>
            <w:lang w:bidi="fa-IR"/>
            <w:rPrChange w:id="516" w:author="Microsoft account" w:date="2025-09-12T12:22:00Z">
              <w:rPr>
                <w:rFonts w:cs="Calibri" w:hint="cs"/>
                <w:sz w:val="28"/>
                <w:szCs w:val="28"/>
                <w:rtl/>
                <w:lang w:bidi="fa-IR"/>
              </w:rPr>
            </w:rPrChange>
          </w:rPr>
          <w:t>ی</w:t>
        </w:r>
        <w:r w:rsidRPr="00E27A66">
          <w:rPr>
            <w:rFonts w:cs="Calibri" w:hint="eastAsia"/>
            <w:sz w:val="18"/>
            <w:szCs w:val="18"/>
            <w:rtl/>
            <w:lang w:bidi="fa-IR"/>
            <w:rPrChange w:id="517" w:author="Microsoft account" w:date="2025-09-12T12:22:00Z">
              <w:rPr>
                <w:rFonts w:cs="Calibri" w:hint="eastAsia"/>
                <w:sz w:val="28"/>
                <w:szCs w:val="28"/>
                <w:rtl/>
                <w:lang w:bidi="fa-IR"/>
              </w:rPr>
            </w:rPrChange>
          </w:rPr>
          <w:t>اد</w:t>
        </w:r>
        <w:r w:rsidRPr="00E27A66">
          <w:rPr>
            <w:rFonts w:cs="Calibri" w:hint="cs"/>
            <w:sz w:val="18"/>
            <w:szCs w:val="18"/>
            <w:rtl/>
            <w:lang w:bidi="fa-IR"/>
            <w:rPrChange w:id="518" w:author="Microsoft account" w:date="2025-09-12T12:22:00Z">
              <w:rPr>
                <w:rFonts w:cs="Calibri" w:hint="cs"/>
                <w:sz w:val="28"/>
                <w:szCs w:val="28"/>
                <w:rtl/>
                <w:lang w:bidi="fa-IR"/>
              </w:rPr>
            </w:rPrChange>
          </w:rPr>
          <w:t>ی</w:t>
        </w:r>
        <w:r w:rsidRPr="00E27A66">
          <w:rPr>
            <w:rFonts w:cs="Calibri"/>
            <w:sz w:val="18"/>
            <w:szCs w:val="18"/>
            <w:rtl/>
            <w:lang w:bidi="fa-IR"/>
            <w:rPrChange w:id="51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0" w:author="Microsoft account" w:date="2025-09-12T12:22:00Z">
              <w:rPr>
                <w:rFonts w:cs="Calibri" w:hint="eastAsia"/>
                <w:sz w:val="28"/>
                <w:szCs w:val="28"/>
                <w:rtl/>
                <w:lang w:bidi="fa-IR"/>
              </w:rPr>
            </w:rPrChange>
          </w:rPr>
          <w:t>برا</w:t>
        </w:r>
        <w:r w:rsidRPr="00E27A66">
          <w:rPr>
            <w:rFonts w:cs="Calibri" w:hint="cs"/>
            <w:sz w:val="18"/>
            <w:szCs w:val="18"/>
            <w:rtl/>
            <w:lang w:bidi="fa-IR"/>
            <w:rPrChange w:id="521" w:author="Microsoft account" w:date="2025-09-12T12:22:00Z">
              <w:rPr>
                <w:rFonts w:cs="Calibri" w:hint="cs"/>
                <w:sz w:val="28"/>
                <w:szCs w:val="28"/>
                <w:rtl/>
                <w:lang w:bidi="fa-IR"/>
              </w:rPr>
            </w:rPrChange>
          </w:rPr>
          <w:t>ی</w:t>
        </w:r>
        <w:r w:rsidRPr="00E27A66">
          <w:rPr>
            <w:rFonts w:cs="Calibri"/>
            <w:sz w:val="18"/>
            <w:szCs w:val="18"/>
            <w:rtl/>
            <w:lang w:bidi="fa-IR"/>
            <w:rPrChange w:id="522"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3" w:author="Microsoft account" w:date="2025-09-12T12:22:00Z">
              <w:rPr>
                <w:rFonts w:cs="Calibri" w:hint="eastAsia"/>
                <w:sz w:val="28"/>
                <w:szCs w:val="28"/>
                <w:rtl/>
                <w:lang w:bidi="fa-IR"/>
              </w:rPr>
            </w:rPrChange>
          </w:rPr>
          <w:t>جبر</w:t>
        </w:r>
        <w:r w:rsidRPr="00E27A66">
          <w:rPr>
            <w:rFonts w:cs="Calibri"/>
            <w:sz w:val="18"/>
            <w:szCs w:val="18"/>
            <w:rtl/>
            <w:lang w:bidi="fa-IR"/>
            <w:rPrChange w:id="52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5" w:author="Microsoft account" w:date="2025-09-12T12:22:00Z">
              <w:rPr>
                <w:rFonts w:cs="Calibri" w:hint="eastAsia"/>
                <w:sz w:val="28"/>
                <w:szCs w:val="28"/>
                <w:rtl/>
                <w:lang w:bidi="fa-IR"/>
              </w:rPr>
            </w:rPrChange>
          </w:rPr>
          <w:t>خط</w:t>
        </w:r>
        <w:r w:rsidRPr="00E27A66">
          <w:rPr>
            <w:rFonts w:cs="Calibri" w:hint="cs"/>
            <w:sz w:val="18"/>
            <w:szCs w:val="18"/>
            <w:rtl/>
            <w:lang w:bidi="fa-IR"/>
            <w:rPrChange w:id="526" w:author="Microsoft account" w:date="2025-09-12T12:22:00Z">
              <w:rPr>
                <w:rFonts w:cs="Calibri" w:hint="cs"/>
                <w:sz w:val="28"/>
                <w:szCs w:val="28"/>
                <w:rtl/>
                <w:lang w:bidi="fa-IR"/>
              </w:rPr>
            </w:rPrChange>
          </w:rPr>
          <w:t>ی</w:t>
        </w:r>
        <w:r w:rsidRPr="00E27A66">
          <w:rPr>
            <w:rFonts w:cs="Calibri" w:hint="eastAsia"/>
            <w:sz w:val="18"/>
            <w:szCs w:val="18"/>
            <w:rtl/>
            <w:lang w:bidi="fa-IR"/>
            <w:rPrChange w:id="527" w:author="Microsoft account" w:date="2025-09-12T12:22:00Z">
              <w:rPr>
                <w:rFonts w:cs="Calibri" w:hint="eastAsia"/>
                <w:sz w:val="28"/>
                <w:szCs w:val="28"/>
                <w:rtl/>
                <w:lang w:bidi="fa-IR"/>
              </w:rPr>
            </w:rPrChange>
          </w:rPr>
          <w:t>،</w:t>
        </w:r>
        <w:r w:rsidRPr="00E27A66">
          <w:rPr>
            <w:rFonts w:cs="Calibri"/>
            <w:sz w:val="18"/>
            <w:szCs w:val="18"/>
            <w:rtl/>
            <w:lang w:bidi="fa-IR"/>
            <w:rPrChange w:id="52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29" w:author="Microsoft account" w:date="2025-09-12T12:22:00Z">
              <w:rPr>
                <w:rFonts w:cs="Calibri" w:hint="eastAsia"/>
                <w:sz w:val="28"/>
                <w:szCs w:val="28"/>
                <w:rtl/>
                <w:lang w:bidi="fa-IR"/>
              </w:rPr>
            </w:rPrChange>
          </w:rPr>
          <w:t>آمار،</w:t>
        </w:r>
        <w:r w:rsidRPr="00E27A66">
          <w:rPr>
            <w:rFonts w:cs="Calibri"/>
            <w:sz w:val="18"/>
            <w:szCs w:val="18"/>
            <w:rtl/>
            <w:lang w:bidi="fa-IR"/>
            <w:rPrChange w:id="530"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1" w:author="Microsoft account" w:date="2025-09-12T12:22:00Z">
              <w:rPr>
                <w:rFonts w:cs="Calibri" w:hint="eastAsia"/>
                <w:sz w:val="28"/>
                <w:szCs w:val="28"/>
                <w:rtl/>
                <w:lang w:bidi="fa-IR"/>
              </w:rPr>
            </w:rPrChange>
          </w:rPr>
          <w:t>تبد</w:t>
        </w:r>
        <w:r w:rsidRPr="00E27A66">
          <w:rPr>
            <w:rFonts w:cs="Calibri" w:hint="cs"/>
            <w:sz w:val="18"/>
            <w:szCs w:val="18"/>
            <w:rtl/>
            <w:lang w:bidi="fa-IR"/>
            <w:rPrChange w:id="532" w:author="Microsoft account" w:date="2025-09-12T12:22:00Z">
              <w:rPr>
                <w:rFonts w:cs="Calibri" w:hint="cs"/>
                <w:sz w:val="28"/>
                <w:szCs w:val="28"/>
                <w:rtl/>
                <w:lang w:bidi="fa-IR"/>
              </w:rPr>
            </w:rPrChange>
          </w:rPr>
          <w:t>ی</w:t>
        </w:r>
        <w:r w:rsidRPr="00E27A66">
          <w:rPr>
            <w:rFonts w:cs="Calibri" w:hint="eastAsia"/>
            <w:sz w:val="18"/>
            <w:szCs w:val="18"/>
            <w:rtl/>
            <w:lang w:bidi="fa-IR"/>
            <w:rPrChange w:id="533" w:author="Microsoft account" w:date="2025-09-12T12:22:00Z">
              <w:rPr>
                <w:rFonts w:cs="Calibri" w:hint="eastAsia"/>
                <w:sz w:val="28"/>
                <w:szCs w:val="28"/>
                <w:rtl/>
                <w:lang w:bidi="fa-IR"/>
              </w:rPr>
            </w:rPrChange>
          </w:rPr>
          <w:t>ل‌ها</w:t>
        </w:r>
        <w:r w:rsidRPr="00E27A66">
          <w:rPr>
            <w:rFonts w:cs="Calibri"/>
            <w:sz w:val="18"/>
            <w:szCs w:val="18"/>
            <w:rtl/>
            <w:lang w:bidi="fa-IR"/>
            <w:rPrChange w:id="53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5" w:author="Microsoft account" w:date="2025-09-12T12:22:00Z">
              <w:rPr>
                <w:rFonts w:cs="Calibri" w:hint="eastAsia"/>
                <w:sz w:val="28"/>
                <w:szCs w:val="28"/>
                <w:rtl/>
                <w:lang w:bidi="fa-IR"/>
              </w:rPr>
            </w:rPrChange>
          </w:rPr>
          <w:t>و</w:t>
        </w:r>
        <w:r w:rsidRPr="00E27A66">
          <w:rPr>
            <w:rFonts w:cs="Calibri"/>
            <w:sz w:val="18"/>
            <w:szCs w:val="18"/>
            <w:rtl/>
            <w:lang w:bidi="fa-IR"/>
            <w:rPrChange w:id="53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7" w:author="Microsoft account" w:date="2025-09-12T12:22:00Z">
              <w:rPr>
                <w:rFonts w:cs="Calibri" w:hint="eastAsia"/>
                <w:sz w:val="28"/>
                <w:szCs w:val="28"/>
                <w:rtl/>
                <w:lang w:bidi="fa-IR"/>
              </w:rPr>
            </w:rPrChange>
          </w:rPr>
          <w:t>محاسبات</w:t>
        </w:r>
        <w:r w:rsidRPr="00E27A66">
          <w:rPr>
            <w:rFonts w:cs="Calibri"/>
            <w:sz w:val="18"/>
            <w:szCs w:val="18"/>
            <w:rtl/>
            <w:lang w:bidi="fa-IR"/>
            <w:rPrChange w:id="538"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39" w:author="Microsoft account" w:date="2025-09-12T12:22:00Z">
              <w:rPr>
                <w:rFonts w:cs="Calibri" w:hint="eastAsia"/>
                <w:sz w:val="28"/>
                <w:szCs w:val="28"/>
                <w:rtl/>
                <w:lang w:bidi="fa-IR"/>
              </w:rPr>
            </w:rPrChange>
          </w:rPr>
          <w:t>ر</w:t>
        </w:r>
        <w:r w:rsidRPr="00E27A66">
          <w:rPr>
            <w:rFonts w:cs="Calibri" w:hint="cs"/>
            <w:sz w:val="18"/>
            <w:szCs w:val="18"/>
            <w:rtl/>
            <w:lang w:bidi="fa-IR"/>
            <w:rPrChange w:id="540" w:author="Microsoft account" w:date="2025-09-12T12:22:00Z">
              <w:rPr>
                <w:rFonts w:cs="Calibri" w:hint="cs"/>
                <w:sz w:val="28"/>
                <w:szCs w:val="28"/>
                <w:rtl/>
                <w:lang w:bidi="fa-IR"/>
              </w:rPr>
            </w:rPrChange>
          </w:rPr>
          <w:t>ی</w:t>
        </w:r>
        <w:r w:rsidRPr="00E27A66">
          <w:rPr>
            <w:rFonts w:cs="Calibri" w:hint="eastAsia"/>
            <w:sz w:val="18"/>
            <w:szCs w:val="18"/>
            <w:rtl/>
            <w:lang w:bidi="fa-IR"/>
            <w:rPrChange w:id="541" w:author="Microsoft account" w:date="2025-09-12T12:22:00Z">
              <w:rPr>
                <w:rFonts w:cs="Calibri" w:hint="eastAsia"/>
                <w:sz w:val="28"/>
                <w:szCs w:val="28"/>
                <w:rtl/>
                <w:lang w:bidi="fa-IR"/>
              </w:rPr>
            </w:rPrChange>
          </w:rPr>
          <w:t>اض</w:t>
        </w:r>
        <w:r w:rsidRPr="00E27A66">
          <w:rPr>
            <w:rFonts w:cs="Calibri" w:hint="cs"/>
            <w:sz w:val="18"/>
            <w:szCs w:val="18"/>
            <w:rtl/>
            <w:lang w:bidi="fa-IR"/>
            <w:rPrChange w:id="542" w:author="Microsoft account" w:date="2025-09-12T12:22:00Z">
              <w:rPr>
                <w:rFonts w:cs="Calibri" w:hint="cs"/>
                <w:sz w:val="28"/>
                <w:szCs w:val="28"/>
                <w:rtl/>
                <w:lang w:bidi="fa-IR"/>
              </w:rPr>
            </w:rPrChange>
          </w:rPr>
          <w:t>ی</w:t>
        </w:r>
        <w:r w:rsidRPr="00E27A66">
          <w:rPr>
            <w:rFonts w:cs="Calibri"/>
            <w:sz w:val="18"/>
            <w:szCs w:val="18"/>
            <w:rtl/>
            <w:lang w:bidi="fa-IR"/>
            <w:rPrChange w:id="5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44" w:author="Microsoft account" w:date="2025-09-12T12:22:00Z">
              <w:rPr>
                <w:rFonts w:cs="Calibri" w:hint="eastAsia"/>
                <w:sz w:val="28"/>
                <w:szCs w:val="28"/>
                <w:rtl/>
                <w:lang w:bidi="fa-IR"/>
              </w:rPr>
            </w:rPrChange>
          </w:rPr>
          <w:t>داره</w:t>
        </w:r>
        <w:r w:rsidRPr="00E27A66">
          <w:rPr>
            <w:rFonts w:cs="Calibri"/>
            <w:sz w:val="18"/>
            <w:szCs w:val="18"/>
            <w:lang w:bidi="fa-IR"/>
            <w:rPrChange w:id="545" w:author="Microsoft account" w:date="2025-09-12T12:22:00Z">
              <w:rPr>
                <w:rFonts w:cs="Calibri"/>
                <w:sz w:val="28"/>
                <w:szCs w:val="28"/>
                <w:lang w:bidi="fa-IR"/>
              </w:rPr>
            </w:rPrChange>
          </w:rPr>
          <w:t>.</w:t>
        </w:r>
      </w:ins>
    </w:p>
    <w:p w14:paraId="003C214D" w14:textId="083A9391" w:rsidR="00E27A66" w:rsidRPr="00E27A66" w:rsidRDefault="00E27A66">
      <w:pPr>
        <w:bidi/>
        <w:spacing w:after="0" w:line="276" w:lineRule="auto"/>
        <w:ind w:left="720"/>
        <w:rPr>
          <w:ins w:id="546" w:author="Microsoft account" w:date="2025-09-12T12:21:00Z"/>
          <w:rFonts w:cs="Calibri"/>
          <w:sz w:val="18"/>
          <w:szCs w:val="18"/>
          <w:rtl/>
          <w:lang w:bidi="fa-IR"/>
          <w:rPrChange w:id="547" w:author="Microsoft account" w:date="2025-09-12T12:22:00Z">
            <w:rPr>
              <w:ins w:id="548" w:author="Microsoft account" w:date="2025-09-12T12:21:00Z"/>
              <w:rFonts w:cs="Calibri"/>
              <w:sz w:val="28"/>
              <w:szCs w:val="28"/>
              <w:rtl/>
              <w:lang w:bidi="fa-IR"/>
            </w:rPr>
          </w:rPrChange>
        </w:rPr>
        <w:pPrChange w:id="549" w:author="Microsoft account" w:date="2025-09-12T12:22:00Z">
          <w:pPr>
            <w:spacing w:after="0" w:line="240" w:lineRule="auto"/>
          </w:pPr>
        </w:pPrChange>
      </w:pPr>
      <w:ins w:id="550" w:author="Microsoft account" w:date="2025-09-12T12:21:00Z">
        <w:r w:rsidRPr="00E27A66">
          <w:rPr>
            <w:rFonts w:cs="Calibri"/>
            <w:sz w:val="18"/>
            <w:szCs w:val="18"/>
            <w:rtl/>
            <w:lang w:bidi="fa-IR"/>
            <w:rPrChange w:id="551" w:author="Microsoft account" w:date="2025-09-12T12:22:00Z">
              <w:rPr>
                <w:rFonts w:cs="Calibri"/>
                <w:sz w:val="28"/>
                <w:szCs w:val="28"/>
                <w:rtl/>
                <w:lang w:bidi="fa-IR"/>
              </w:rPr>
            </w:rPrChange>
          </w:rPr>
          <w:t>تقر</w:t>
        </w:r>
        <w:r w:rsidRPr="00E27A66">
          <w:rPr>
            <w:rFonts w:cs="Calibri" w:hint="cs"/>
            <w:sz w:val="18"/>
            <w:szCs w:val="18"/>
            <w:rtl/>
            <w:lang w:bidi="fa-IR"/>
            <w:rPrChange w:id="552" w:author="Microsoft account" w:date="2025-09-12T12:22:00Z">
              <w:rPr>
                <w:rFonts w:cs="Calibri" w:hint="cs"/>
                <w:sz w:val="28"/>
                <w:szCs w:val="28"/>
                <w:rtl/>
                <w:lang w:bidi="fa-IR"/>
              </w:rPr>
            </w:rPrChange>
          </w:rPr>
          <w:t>ی</w:t>
        </w:r>
        <w:r w:rsidRPr="00E27A66">
          <w:rPr>
            <w:rFonts w:cs="Calibri" w:hint="eastAsia"/>
            <w:sz w:val="18"/>
            <w:szCs w:val="18"/>
            <w:rtl/>
            <w:lang w:bidi="fa-IR"/>
            <w:rPrChange w:id="553" w:author="Microsoft account" w:date="2025-09-12T12:22:00Z">
              <w:rPr>
                <w:rFonts w:cs="Calibri" w:hint="eastAsia"/>
                <w:sz w:val="28"/>
                <w:szCs w:val="28"/>
                <w:rtl/>
                <w:lang w:bidi="fa-IR"/>
              </w:rPr>
            </w:rPrChange>
          </w:rPr>
          <w:t>باً</w:t>
        </w:r>
        <w:r w:rsidRPr="00E27A66">
          <w:rPr>
            <w:rFonts w:cs="Calibri"/>
            <w:sz w:val="18"/>
            <w:szCs w:val="18"/>
            <w:rtl/>
            <w:lang w:bidi="fa-IR"/>
            <w:rPrChange w:id="554" w:author="Microsoft account" w:date="2025-09-12T12:22:00Z">
              <w:rPr>
                <w:rFonts w:cs="Calibri"/>
                <w:sz w:val="28"/>
                <w:szCs w:val="28"/>
                <w:rtl/>
                <w:lang w:bidi="fa-IR"/>
              </w:rPr>
            </w:rPrChange>
          </w:rPr>
          <w:t xml:space="preserve"> پا</w:t>
        </w:r>
        <w:r w:rsidRPr="00E27A66">
          <w:rPr>
            <w:rFonts w:cs="Calibri" w:hint="cs"/>
            <w:sz w:val="18"/>
            <w:szCs w:val="18"/>
            <w:rtl/>
            <w:lang w:bidi="fa-IR"/>
            <w:rPrChange w:id="555" w:author="Microsoft account" w:date="2025-09-12T12:22:00Z">
              <w:rPr>
                <w:rFonts w:cs="Calibri" w:hint="cs"/>
                <w:sz w:val="28"/>
                <w:szCs w:val="28"/>
                <w:rtl/>
                <w:lang w:bidi="fa-IR"/>
              </w:rPr>
            </w:rPrChange>
          </w:rPr>
          <w:t>ی</w:t>
        </w:r>
        <w:r w:rsidRPr="00E27A66">
          <w:rPr>
            <w:rFonts w:cs="Calibri" w:hint="eastAsia"/>
            <w:sz w:val="18"/>
            <w:szCs w:val="18"/>
            <w:rtl/>
            <w:lang w:bidi="fa-IR"/>
            <w:rPrChange w:id="556" w:author="Microsoft account" w:date="2025-09-12T12:22:00Z">
              <w:rPr>
                <w:rFonts w:cs="Calibri" w:hint="eastAsia"/>
                <w:sz w:val="28"/>
                <w:szCs w:val="28"/>
                <w:rtl/>
                <w:lang w:bidi="fa-IR"/>
              </w:rPr>
            </w:rPrChange>
          </w:rPr>
          <w:t>ه‌</w:t>
        </w:r>
        <w:r w:rsidRPr="00E27A66">
          <w:rPr>
            <w:rFonts w:cs="Calibri" w:hint="cs"/>
            <w:sz w:val="18"/>
            <w:szCs w:val="18"/>
            <w:rtl/>
            <w:lang w:bidi="fa-IR"/>
            <w:rPrChange w:id="557" w:author="Microsoft account" w:date="2025-09-12T12:22:00Z">
              <w:rPr>
                <w:rFonts w:cs="Calibri" w:hint="cs"/>
                <w:sz w:val="28"/>
                <w:szCs w:val="28"/>
                <w:rtl/>
                <w:lang w:bidi="fa-IR"/>
              </w:rPr>
            </w:rPrChange>
          </w:rPr>
          <w:t>ی</w:t>
        </w:r>
        <w:r w:rsidRPr="00E27A66">
          <w:rPr>
            <w:rFonts w:cs="Calibri"/>
            <w:sz w:val="18"/>
            <w:szCs w:val="18"/>
            <w:rtl/>
            <w:lang w:bidi="fa-IR"/>
            <w:rPrChange w:id="558" w:author="Microsoft account" w:date="2025-09-12T12:22:00Z">
              <w:rPr>
                <w:rFonts w:cs="Calibri"/>
                <w:sz w:val="28"/>
                <w:szCs w:val="28"/>
                <w:rtl/>
                <w:lang w:bidi="fa-IR"/>
              </w:rPr>
            </w:rPrChange>
          </w:rPr>
          <w:t xml:space="preserve"> خ</w:t>
        </w:r>
        <w:r w:rsidRPr="00E27A66">
          <w:rPr>
            <w:rFonts w:cs="Calibri" w:hint="cs"/>
            <w:sz w:val="18"/>
            <w:szCs w:val="18"/>
            <w:rtl/>
            <w:lang w:bidi="fa-IR"/>
            <w:rPrChange w:id="559" w:author="Microsoft account" w:date="2025-09-12T12:22:00Z">
              <w:rPr>
                <w:rFonts w:cs="Calibri" w:hint="cs"/>
                <w:sz w:val="28"/>
                <w:szCs w:val="28"/>
                <w:rtl/>
                <w:lang w:bidi="fa-IR"/>
              </w:rPr>
            </w:rPrChange>
          </w:rPr>
          <w:t>ی</w:t>
        </w:r>
        <w:r w:rsidRPr="00E27A66">
          <w:rPr>
            <w:rFonts w:cs="Calibri" w:hint="eastAsia"/>
            <w:sz w:val="18"/>
            <w:szCs w:val="18"/>
            <w:rtl/>
            <w:lang w:bidi="fa-IR"/>
            <w:rPrChange w:id="560" w:author="Microsoft account" w:date="2025-09-12T12:22:00Z">
              <w:rPr>
                <w:rFonts w:cs="Calibri" w:hint="eastAsia"/>
                <w:sz w:val="28"/>
                <w:szCs w:val="28"/>
                <w:rtl/>
                <w:lang w:bidi="fa-IR"/>
              </w:rPr>
            </w:rPrChange>
          </w:rPr>
          <w:t>ل</w:t>
        </w:r>
        <w:r w:rsidRPr="00E27A66">
          <w:rPr>
            <w:rFonts w:cs="Calibri" w:hint="cs"/>
            <w:sz w:val="18"/>
            <w:szCs w:val="18"/>
            <w:rtl/>
            <w:lang w:bidi="fa-IR"/>
            <w:rPrChange w:id="561" w:author="Microsoft account" w:date="2025-09-12T12:22:00Z">
              <w:rPr>
                <w:rFonts w:cs="Calibri" w:hint="cs"/>
                <w:sz w:val="28"/>
                <w:szCs w:val="28"/>
                <w:rtl/>
                <w:lang w:bidi="fa-IR"/>
              </w:rPr>
            </w:rPrChange>
          </w:rPr>
          <w:t>ی</w:t>
        </w:r>
        <w:r w:rsidRPr="00E27A66">
          <w:rPr>
            <w:rFonts w:cs="Calibri"/>
            <w:sz w:val="18"/>
            <w:szCs w:val="18"/>
            <w:rtl/>
            <w:lang w:bidi="fa-IR"/>
            <w:rPrChange w:id="562" w:author="Microsoft account" w:date="2025-09-12T12:22:00Z">
              <w:rPr>
                <w:rFonts w:cs="Calibri"/>
                <w:sz w:val="28"/>
                <w:szCs w:val="28"/>
                <w:rtl/>
                <w:lang w:bidi="fa-IR"/>
              </w:rPr>
            </w:rPrChange>
          </w:rPr>
          <w:t xml:space="preserve"> از کتابخونه‌ها</w:t>
        </w:r>
        <w:r w:rsidRPr="00E27A66">
          <w:rPr>
            <w:rFonts w:cs="Calibri" w:hint="cs"/>
            <w:sz w:val="18"/>
            <w:szCs w:val="18"/>
            <w:rtl/>
            <w:lang w:bidi="fa-IR"/>
            <w:rPrChange w:id="563" w:author="Microsoft account" w:date="2025-09-12T12:22:00Z">
              <w:rPr>
                <w:rFonts w:cs="Calibri" w:hint="cs"/>
                <w:sz w:val="28"/>
                <w:szCs w:val="28"/>
                <w:rtl/>
                <w:lang w:bidi="fa-IR"/>
              </w:rPr>
            </w:rPrChange>
          </w:rPr>
          <w:t>ی</w:t>
        </w:r>
        <w:r w:rsidRPr="00E27A66">
          <w:rPr>
            <w:rFonts w:cs="Calibri"/>
            <w:sz w:val="18"/>
            <w:szCs w:val="18"/>
            <w:rtl/>
            <w:lang w:bidi="fa-IR"/>
            <w:rPrChange w:id="564" w:author="Microsoft account" w:date="2025-09-12T12:22:00Z">
              <w:rPr>
                <w:rFonts w:cs="Calibri"/>
                <w:sz w:val="28"/>
                <w:szCs w:val="28"/>
                <w:rtl/>
                <w:lang w:bidi="fa-IR"/>
              </w:rPr>
            </w:rPrChange>
          </w:rPr>
          <w:t xml:space="preserve"> د</w:t>
        </w:r>
        <w:r w:rsidRPr="00E27A66">
          <w:rPr>
            <w:rFonts w:cs="Calibri" w:hint="cs"/>
            <w:sz w:val="18"/>
            <w:szCs w:val="18"/>
            <w:rtl/>
            <w:lang w:bidi="fa-IR"/>
            <w:rPrChange w:id="565" w:author="Microsoft account" w:date="2025-09-12T12:22:00Z">
              <w:rPr>
                <w:rFonts w:cs="Calibri" w:hint="cs"/>
                <w:sz w:val="28"/>
                <w:szCs w:val="28"/>
                <w:rtl/>
                <w:lang w:bidi="fa-IR"/>
              </w:rPr>
            </w:rPrChange>
          </w:rPr>
          <w:t>ی</w:t>
        </w:r>
        <w:r w:rsidRPr="00E27A66">
          <w:rPr>
            <w:rFonts w:cs="Calibri" w:hint="eastAsia"/>
            <w:sz w:val="18"/>
            <w:szCs w:val="18"/>
            <w:rtl/>
            <w:lang w:bidi="fa-IR"/>
            <w:rPrChange w:id="566" w:author="Microsoft account" w:date="2025-09-12T12:22:00Z">
              <w:rPr>
                <w:rFonts w:cs="Calibri" w:hint="eastAsia"/>
                <w:sz w:val="28"/>
                <w:szCs w:val="28"/>
                <w:rtl/>
                <w:lang w:bidi="fa-IR"/>
              </w:rPr>
            </w:rPrChange>
          </w:rPr>
          <w:t>گه</w:t>
        </w:r>
        <w:r w:rsidRPr="00E27A66">
          <w:rPr>
            <w:rFonts w:cs="Calibri"/>
            <w:sz w:val="18"/>
            <w:szCs w:val="18"/>
            <w:rtl/>
            <w:lang w:bidi="fa-IR"/>
            <w:rPrChange w:id="567" w:author="Microsoft account" w:date="2025-09-12T12:22:00Z">
              <w:rPr>
                <w:rFonts w:cs="Calibri"/>
                <w:sz w:val="28"/>
                <w:szCs w:val="28"/>
                <w:rtl/>
                <w:lang w:bidi="fa-IR"/>
              </w:rPr>
            </w:rPrChange>
          </w:rPr>
          <w:t xml:space="preserve"> مثل </w:t>
        </w:r>
        <w:r w:rsidRPr="00E27A66">
          <w:rPr>
            <w:rFonts w:cs="Calibri"/>
            <w:sz w:val="18"/>
            <w:szCs w:val="18"/>
            <w:lang w:bidi="fa-IR"/>
            <w:rPrChange w:id="568" w:author="Microsoft account" w:date="2025-09-12T12:22:00Z">
              <w:rPr>
                <w:rFonts w:cs="Calibri"/>
                <w:sz w:val="28"/>
                <w:szCs w:val="28"/>
                <w:lang w:bidi="fa-IR"/>
              </w:rPr>
            </w:rPrChange>
          </w:rPr>
          <w:t>pandas</w:t>
        </w:r>
        <w:r w:rsidRPr="00E27A66">
          <w:rPr>
            <w:rFonts w:cs="Calibri"/>
            <w:sz w:val="18"/>
            <w:szCs w:val="18"/>
            <w:rtl/>
            <w:lang w:bidi="fa-IR"/>
            <w:rPrChange w:id="569" w:author="Microsoft account" w:date="2025-09-12T12:22:00Z">
              <w:rPr>
                <w:rFonts w:cs="Calibri"/>
                <w:sz w:val="28"/>
                <w:szCs w:val="28"/>
                <w:rtl/>
                <w:lang w:bidi="fa-IR"/>
              </w:rPr>
            </w:rPrChange>
          </w:rPr>
          <w:t xml:space="preserve">، </w:t>
        </w:r>
        <w:r w:rsidRPr="00E27A66">
          <w:rPr>
            <w:rFonts w:cs="Calibri"/>
            <w:sz w:val="18"/>
            <w:szCs w:val="18"/>
            <w:lang w:bidi="fa-IR"/>
            <w:rPrChange w:id="570" w:author="Microsoft account" w:date="2025-09-12T12:22:00Z">
              <w:rPr>
                <w:rFonts w:cs="Calibri"/>
                <w:sz w:val="28"/>
                <w:szCs w:val="28"/>
                <w:lang w:bidi="fa-IR"/>
              </w:rPr>
            </w:rPrChange>
          </w:rPr>
          <w:t>scikit-learn</w:t>
        </w:r>
        <w:r w:rsidRPr="00E27A66">
          <w:rPr>
            <w:rFonts w:cs="Calibri"/>
            <w:sz w:val="18"/>
            <w:szCs w:val="18"/>
            <w:rtl/>
            <w:lang w:bidi="fa-IR"/>
            <w:rPrChange w:id="571" w:author="Microsoft account" w:date="2025-09-12T12:22:00Z">
              <w:rPr>
                <w:rFonts w:cs="Calibri"/>
                <w:sz w:val="28"/>
                <w:szCs w:val="28"/>
                <w:rtl/>
                <w:lang w:bidi="fa-IR"/>
              </w:rPr>
            </w:rPrChange>
          </w:rPr>
          <w:t xml:space="preserve">، </w:t>
        </w:r>
        <w:r w:rsidRPr="00E27A66">
          <w:rPr>
            <w:rFonts w:cs="Calibri"/>
            <w:sz w:val="18"/>
            <w:szCs w:val="18"/>
            <w:lang w:bidi="fa-IR"/>
            <w:rPrChange w:id="572" w:author="Microsoft account" w:date="2025-09-12T12:22:00Z">
              <w:rPr>
                <w:rFonts w:cs="Calibri"/>
                <w:sz w:val="28"/>
                <w:szCs w:val="28"/>
                <w:lang w:bidi="fa-IR"/>
              </w:rPr>
            </w:rPrChange>
          </w:rPr>
          <w:t>TensorFlow</w:t>
        </w:r>
        <w:r w:rsidRPr="00E27A66">
          <w:rPr>
            <w:rFonts w:cs="Calibri"/>
            <w:sz w:val="18"/>
            <w:szCs w:val="18"/>
            <w:rtl/>
            <w:lang w:bidi="fa-IR"/>
            <w:rPrChange w:id="573" w:author="Microsoft account" w:date="2025-09-12T12:22:00Z">
              <w:rPr>
                <w:rFonts w:cs="Calibri"/>
                <w:sz w:val="28"/>
                <w:szCs w:val="28"/>
                <w:rtl/>
                <w:lang w:bidi="fa-IR"/>
              </w:rPr>
            </w:rPrChange>
          </w:rPr>
          <w:t xml:space="preserve"> هست.</w:t>
        </w:r>
      </w:ins>
    </w:p>
    <w:p w14:paraId="506366C2" w14:textId="639302D5" w:rsidR="00E27A66" w:rsidRPr="00E27A66" w:rsidRDefault="00E27A66">
      <w:pPr>
        <w:bidi/>
        <w:spacing w:after="0" w:line="276" w:lineRule="auto"/>
        <w:ind w:left="720"/>
        <w:rPr>
          <w:ins w:id="574" w:author="Microsoft account" w:date="2025-09-12T12:21:00Z"/>
          <w:rFonts w:cs="Calibri"/>
          <w:sz w:val="18"/>
          <w:szCs w:val="18"/>
          <w:rtl/>
          <w:lang w:bidi="fa-IR"/>
          <w:rPrChange w:id="575" w:author="Microsoft account" w:date="2025-09-12T12:22:00Z">
            <w:rPr>
              <w:ins w:id="576" w:author="Microsoft account" w:date="2025-09-12T12:21:00Z"/>
              <w:rFonts w:cs="Calibri"/>
              <w:sz w:val="28"/>
              <w:szCs w:val="28"/>
              <w:rtl/>
              <w:lang w:bidi="fa-IR"/>
            </w:rPr>
          </w:rPrChange>
        </w:rPr>
        <w:pPrChange w:id="577" w:author="Microsoft account" w:date="2025-09-12T12:22:00Z">
          <w:pPr>
            <w:spacing w:after="0" w:line="276" w:lineRule="auto"/>
          </w:pPr>
        </w:pPrChange>
      </w:pPr>
      <w:ins w:id="578" w:author="Microsoft account" w:date="2025-09-12T12:21:00Z">
        <w:r w:rsidRPr="00E27A66">
          <w:rPr>
            <w:rFonts w:cs="Calibri"/>
            <w:sz w:val="18"/>
            <w:szCs w:val="18"/>
            <w:lang w:bidi="fa-IR"/>
            <w:rPrChange w:id="579" w:author="Microsoft account" w:date="2025-09-12T12:22:00Z">
              <w:rPr>
                <w:rFonts w:cs="Calibri"/>
                <w:sz w:val="28"/>
                <w:szCs w:val="28"/>
                <w:lang w:bidi="fa-IR"/>
              </w:rPr>
            </w:rPrChange>
          </w:rPr>
          <w:t xml:space="preserve">SciPy </w:t>
        </w:r>
        <w:r w:rsidRPr="00E27A66">
          <w:rPr>
            <w:rFonts w:cs="Calibri"/>
            <w:sz w:val="18"/>
            <w:szCs w:val="18"/>
            <w:rtl/>
            <w:lang w:bidi="fa-IR"/>
            <w:rPrChange w:id="580" w:author="Microsoft account" w:date="2025-09-12T12:22:00Z">
              <w:rPr>
                <w:rFonts w:cs="Calibri"/>
                <w:sz w:val="28"/>
                <w:szCs w:val="28"/>
                <w:rtl/>
                <w:lang w:bidi="fa-IR"/>
              </w:rPr>
            </w:rPrChange>
          </w:rPr>
          <w:t>کتابخونه‌ا</w:t>
        </w:r>
        <w:r w:rsidRPr="00E27A66">
          <w:rPr>
            <w:rFonts w:cs="Calibri" w:hint="cs"/>
            <w:sz w:val="18"/>
            <w:szCs w:val="18"/>
            <w:rtl/>
            <w:lang w:bidi="fa-IR"/>
            <w:rPrChange w:id="581" w:author="Microsoft account" w:date="2025-09-12T12:22:00Z">
              <w:rPr>
                <w:rFonts w:cs="Calibri" w:hint="cs"/>
                <w:sz w:val="28"/>
                <w:szCs w:val="28"/>
                <w:rtl/>
                <w:lang w:bidi="fa-IR"/>
              </w:rPr>
            </w:rPrChange>
          </w:rPr>
          <w:t>ی</w:t>
        </w:r>
        <w:r w:rsidRPr="00E27A66">
          <w:rPr>
            <w:rFonts w:cs="Calibri"/>
            <w:sz w:val="18"/>
            <w:szCs w:val="18"/>
            <w:rtl/>
            <w:lang w:bidi="fa-IR"/>
            <w:rPrChange w:id="582" w:author="Microsoft account" w:date="2025-09-12T12:22:00Z">
              <w:rPr>
                <w:rFonts w:cs="Calibri"/>
                <w:sz w:val="28"/>
                <w:szCs w:val="28"/>
                <w:rtl/>
                <w:lang w:bidi="fa-IR"/>
              </w:rPr>
            </w:rPrChange>
          </w:rPr>
          <w:t xml:space="preserve"> ساخته‌شده رو</w:t>
        </w:r>
        <w:r w:rsidRPr="00E27A66">
          <w:rPr>
            <w:rFonts w:cs="Calibri" w:hint="cs"/>
            <w:sz w:val="18"/>
            <w:szCs w:val="18"/>
            <w:rtl/>
            <w:lang w:bidi="fa-IR"/>
            <w:rPrChange w:id="583" w:author="Microsoft account" w:date="2025-09-12T12:22:00Z">
              <w:rPr>
                <w:rFonts w:cs="Calibri" w:hint="cs"/>
                <w:sz w:val="28"/>
                <w:szCs w:val="28"/>
                <w:rtl/>
                <w:lang w:bidi="fa-IR"/>
              </w:rPr>
            </w:rPrChange>
          </w:rPr>
          <w:t>ی</w:t>
        </w:r>
        <w:r w:rsidRPr="00E27A66">
          <w:rPr>
            <w:rFonts w:cs="Calibri"/>
            <w:sz w:val="18"/>
            <w:szCs w:val="18"/>
            <w:lang w:bidi="fa-IR"/>
            <w:rPrChange w:id="584" w:author="Microsoft account" w:date="2025-09-12T12:22:00Z">
              <w:rPr>
                <w:rFonts w:cs="Calibri"/>
                <w:sz w:val="28"/>
                <w:szCs w:val="28"/>
                <w:lang w:bidi="fa-IR"/>
              </w:rPr>
            </w:rPrChange>
          </w:rPr>
          <w:t xml:space="preserve"> NumPy </w:t>
        </w:r>
        <w:r w:rsidRPr="00E27A66">
          <w:rPr>
            <w:rFonts w:cs="Calibri"/>
            <w:sz w:val="18"/>
            <w:szCs w:val="18"/>
            <w:rtl/>
            <w:lang w:bidi="fa-IR"/>
            <w:rPrChange w:id="585" w:author="Microsoft account" w:date="2025-09-12T12:22:00Z">
              <w:rPr>
                <w:rFonts w:cs="Calibri"/>
                <w:sz w:val="28"/>
                <w:szCs w:val="28"/>
                <w:rtl/>
                <w:lang w:bidi="fa-IR"/>
              </w:rPr>
            </w:rPrChange>
          </w:rPr>
          <w:t>هست که ابزارها</w:t>
        </w:r>
        <w:r w:rsidRPr="00E27A66">
          <w:rPr>
            <w:rFonts w:cs="Calibri" w:hint="cs"/>
            <w:sz w:val="18"/>
            <w:szCs w:val="18"/>
            <w:rtl/>
            <w:lang w:bidi="fa-IR"/>
            <w:rPrChange w:id="586" w:author="Microsoft account" w:date="2025-09-12T12:22:00Z">
              <w:rPr>
                <w:rFonts w:cs="Calibri" w:hint="cs"/>
                <w:sz w:val="28"/>
                <w:szCs w:val="28"/>
                <w:rtl/>
                <w:lang w:bidi="fa-IR"/>
              </w:rPr>
            </w:rPrChange>
          </w:rPr>
          <w:t>ی</w:t>
        </w:r>
        <w:r w:rsidRPr="00E27A66">
          <w:rPr>
            <w:rFonts w:cs="Calibri"/>
            <w:sz w:val="18"/>
            <w:szCs w:val="18"/>
            <w:rtl/>
            <w:lang w:bidi="fa-IR"/>
            <w:rPrChange w:id="587" w:author="Microsoft account" w:date="2025-09-12T12:22:00Z">
              <w:rPr>
                <w:rFonts w:cs="Calibri"/>
                <w:sz w:val="28"/>
                <w:szCs w:val="28"/>
                <w:rtl/>
                <w:lang w:bidi="fa-IR"/>
              </w:rPr>
            </w:rPrChange>
          </w:rPr>
          <w:t xml:space="preserve"> پ</w:t>
        </w:r>
        <w:r w:rsidRPr="00E27A66">
          <w:rPr>
            <w:rFonts w:cs="Calibri" w:hint="cs"/>
            <w:sz w:val="18"/>
            <w:szCs w:val="18"/>
            <w:rtl/>
            <w:lang w:bidi="fa-IR"/>
            <w:rPrChange w:id="588" w:author="Microsoft account" w:date="2025-09-12T12:22:00Z">
              <w:rPr>
                <w:rFonts w:cs="Calibri" w:hint="cs"/>
                <w:sz w:val="28"/>
                <w:szCs w:val="28"/>
                <w:rtl/>
                <w:lang w:bidi="fa-IR"/>
              </w:rPr>
            </w:rPrChange>
          </w:rPr>
          <w:t>ی</w:t>
        </w:r>
        <w:r w:rsidRPr="00E27A66">
          <w:rPr>
            <w:rFonts w:cs="Calibri" w:hint="eastAsia"/>
            <w:sz w:val="18"/>
            <w:szCs w:val="18"/>
            <w:rtl/>
            <w:lang w:bidi="fa-IR"/>
            <w:rPrChange w:id="589" w:author="Microsoft account" w:date="2025-09-12T12:22:00Z">
              <w:rPr>
                <w:rFonts w:cs="Calibri" w:hint="eastAsia"/>
                <w:sz w:val="28"/>
                <w:szCs w:val="28"/>
                <w:rtl/>
                <w:lang w:bidi="fa-IR"/>
              </w:rPr>
            </w:rPrChange>
          </w:rPr>
          <w:t>شرفته‌تر</w:t>
        </w:r>
        <w:r w:rsidRPr="00E27A66">
          <w:rPr>
            <w:rFonts w:cs="Calibri" w:hint="cs"/>
            <w:sz w:val="18"/>
            <w:szCs w:val="18"/>
            <w:rtl/>
            <w:lang w:bidi="fa-IR"/>
            <w:rPrChange w:id="590" w:author="Microsoft account" w:date="2025-09-12T12:22:00Z">
              <w:rPr>
                <w:rFonts w:cs="Calibri" w:hint="cs"/>
                <w:sz w:val="28"/>
                <w:szCs w:val="28"/>
                <w:rtl/>
                <w:lang w:bidi="fa-IR"/>
              </w:rPr>
            </w:rPrChange>
          </w:rPr>
          <w:t>ی</w:t>
        </w:r>
        <w:r w:rsidRPr="00E27A66">
          <w:rPr>
            <w:rFonts w:cs="Calibri"/>
            <w:sz w:val="18"/>
            <w:szCs w:val="18"/>
            <w:rtl/>
            <w:lang w:bidi="fa-IR"/>
            <w:rPrChange w:id="59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2" w:author="Microsoft account" w:date="2025-09-12T12:22:00Z">
              <w:rPr>
                <w:rFonts w:cs="Calibri" w:hint="eastAsia"/>
                <w:sz w:val="28"/>
                <w:szCs w:val="28"/>
                <w:rtl/>
                <w:lang w:bidi="fa-IR"/>
              </w:rPr>
            </w:rPrChange>
          </w:rPr>
          <w:t>برا</w:t>
        </w:r>
        <w:r w:rsidRPr="00E27A66">
          <w:rPr>
            <w:rFonts w:cs="Calibri" w:hint="cs"/>
            <w:sz w:val="18"/>
            <w:szCs w:val="18"/>
            <w:rtl/>
            <w:lang w:bidi="fa-IR"/>
            <w:rPrChange w:id="593" w:author="Microsoft account" w:date="2025-09-12T12:22:00Z">
              <w:rPr>
                <w:rFonts w:cs="Calibri" w:hint="cs"/>
                <w:sz w:val="28"/>
                <w:szCs w:val="28"/>
                <w:rtl/>
                <w:lang w:bidi="fa-IR"/>
              </w:rPr>
            </w:rPrChange>
          </w:rPr>
          <w:t>ی</w:t>
        </w:r>
        <w:r w:rsidRPr="00E27A66">
          <w:rPr>
            <w:rFonts w:cs="Calibri"/>
            <w:sz w:val="18"/>
            <w:szCs w:val="18"/>
            <w:rtl/>
            <w:lang w:bidi="fa-IR"/>
            <w:rPrChange w:id="59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5" w:author="Microsoft account" w:date="2025-09-12T12:22:00Z">
              <w:rPr>
                <w:rFonts w:cs="Calibri" w:hint="eastAsia"/>
                <w:sz w:val="28"/>
                <w:szCs w:val="28"/>
                <w:rtl/>
                <w:lang w:bidi="fa-IR"/>
              </w:rPr>
            </w:rPrChange>
          </w:rPr>
          <w:t>محاسبات</w:t>
        </w:r>
        <w:r w:rsidRPr="00E27A66">
          <w:rPr>
            <w:rFonts w:cs="Calibri"/>
            <w:sz w:val="18"/>
            <w:szCs w:val="18"/>
            <w:rtl/>
            <w:lang w:bidi="fa-IR"/>
            <w:rPrChange w:id="59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597" w:author="Microsoft account" w:date="2025-09-12T12:22:00Z">
              <w:rPr>
                <w:rFonts w:cs="Calibri" w:hint="eastAsia"/>
                <w:sz w:val="28"/>
                <w:szCs w:val="28"/>
                <w:rtl/>
                <w:lang w:bidi="fa-IR"/>
              </w:rPr>
            </w:rPrChange>
          </w:rPr>
          <w:t>علم</w:t>
        </w:r>
        <w:r w:rsidRPr="00E27A66">
          <w:rPr>
            <w:rFonts w:cs="Calibri" w:hint="cs"/>
            <w:sz w:val="18"/>
            <w:szCs w:val="18"/>
            <w:rtl/>
            <w:lang w:bidi="fa-IR"/>
            <w:rPrChange w:id="598" w:author="Microsoft account" w:date="2025-09-12T12:22:00Z">
              <w:rPr>
                <w:rFonts w:cs="Calibri" w:hint="cs"/>
                <w:sz w:val="28"/>
                <w:szCs w:val="28"/>
                <w:rtl/>
                <w:lang w:bidi="fa-IR"/>
              </w:rPr>
            </w:rPrChange>
          </w:rPr>
          <w:t>ی</w:t>
        </w:r>
        <w:r w:rsidRPr="00E27A66">
          <w:rPr>
            <w:rFonts w:cs="Calibri"/>
            <w:sz w:val="18"/>
            <w:szCs w:val="18"/>
            <w:rtl/>
            <w:lang w:bidi="fa-IR"/>
            <w:rPrChange w:id="59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0" w:author="Microsoft account" w:date="2025-09-12T12:22:00Z">
              <w:rPr>
                <w:rFonts w:cs="Calibri" w:hint="eastAsia"/>
                <w:sz w:val="28"/>
                <w:szCs w:val="28"/>
                <w:rtl/>
                <w:lang w:bidi="fa-IR"/>
              </w:rPr>
            </w:rPrChange>
          </w:rPr>
          <w:t>و</w:t>
        </w:r>
        <w:r w:rsidRPr="00E27A66">
          <w:rPr>
            <w:rFonts w:cs="Calibri"/>
            <w:sz w:val="18"/>
            <w:szCs w:val="18"/>
            <w:rtl/>
            <w:lang w:bidi="fa-IR"/>
            <w:rPrChange w:id="60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2" w:author="Microsoft account" w:date="2025-09-12T12:22:00Z">
              <w:rPr>
                <w:rFonts w:cs="Calibri" w:hint="eastAsia"/>
                <w:sz w:val="28"/>
                <w:szCs w:val="28"/>
                <w:rtl/>
                <w:lang w:bidi="fa-IR"/>
              </w:rPr>
            </w:rPrChange>
          </w:rPr>
          <w:t>مهندس</w:t>
        </w:r>
        <w:r w:rsidRPr="00E27A66">
          <w:rPr>
            <w:rFonts w:cs="Calibri" w:hint="cs"/>
            <w:sz w:val="18"/>
            <w:szCs w:val="18"/>
            <w:rtl/>
            <w:lang w:bidi="fa-IR"/>
            <w:rPrChange w:id="603" w:author="Microsoft account" w:date="2025-09-12T12:22:00Z">
              <w:rPr>
                <w:rFonts w:cs="Calibri" w:hint="cs"/>
                <w:sz w:val="28"/>
                <w:szCs w:val="28"/>
                <w:rtl/>
                <w:lang w:bidi="fa-IR"/>
              </w:rPr>
            </w:rPrChange>
          </w:rPr>
          <w:t>ی</w:t>
        </w:r>
        <w:r w:rsidRPr="00E27A66">
          <w:rPr>
            <w:rFonts w:cs="Calibri"/>
            <w:sz w:val="18"/>
            <w:szCs w:val="18"/>
            <w:rtl/>
            <w:lang w:bidi="fa-IR"/>
            <w:rPrChange w:id="604"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5" w:author="Microsoft account" w:date="2025-09-12T12:22:00Z">
              <w:rPr>
                <w:rFonts w:cs="Calibri" w:hint="eastAsia"/>
                <w:sz w:val="28"/>
                <w:szCs w:val="28"/>
                <w:rtl/>
                <w:lang w:bidi="fa-IR"/>
              </w:rPr>
            </w:rPrChange>
          </w:rPr>
          <w:t>فراهم</w:t>
        </w:r>
        <w:r w:rsidRPr="00E27A66">
          <w:rPr>
            <w:rFonts w:cs="Calibri"/>
            <w:sz w:val="18"/>
            <w:szCs w:val="18"/>
            <w:rtl/>
            <w:lang w:bidi="fa-IR"/>
            <w:rPrChange w:id="606"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07" w:author="Microsoft account" w:date="2025-09-12T12:22:00Z">
              <w:rPr>
                <w:rFonts w:cs="Calibri" w:hint="eastAsia"/>
                <w:sz w:val="28"/>
                <w:szCs w:val="28"/>
                <w:rtl/>
                <w:lang w:bidi="fa-IR"/>
              </w:rPr>
            </w:rPrChange>
          </w:rPr>
          <w:t>م</w:t>
        </w:r>
        <w:r w:rsidRPr="00E27A66">
          <w:rPr>
            <w:rFonts w:cs="Calibri" w:hint="cs"/>
            <w:sz w:val="18"/>
            <w:szCs w:val="18"/>
            <w:rtl/>
            <w:lang w:bidi="fa-IR"/>
            <w:rPrChange w:id="608" w:author="Microsoft account" w:date="2025-09-12T12:22:00Z">
              <w:rPr>
                <w:rFonts w:cs="Calibri" w:hint="cs"/>
                <w:sz w:val="28"/>
                <w:szCs w:val="28"/>
                <w:rtl/>
                <w:lang w:bidi="fa-IR"/>
              </w:rPr>
            </w:rPrChange>
          </w:rPr>
          <w:t>ی‌</w:t>
        </w:r>
        <w:r w:rsidRPr="00E27A66">
          <w:rPr>
            <w:rFonts w:cs="Calibri" w:hint="eastAsia"/>
            <w:sz w:val="18"/>
            <w:szCs w:val="18"/>
            <w:rtl/>
            <w:lang w:bidi="fa-IR"/>
            <w:rPrChange w:id="609" w:author="Microsoft account" w:date="2025-09-12T12:22:00Z">
              <w:rPr>
                <w:rFonts w:cs="Calibri" w:hint="eastAsia"/>
                <w:sz w:val="28"/>
                <w:szCs w:val="28"/>
                <w:rtl/>
                <w:lang w:bidi="fa-IR"/>
              </w:rPr>
            </w:rPrChange>
          </w:rPr>
          <w:t>کنه</w:t>
        </w:r>
        <w:r w:rsidRPr="00E27A66">
          <w:rPr>
            <w:rFonts w:cs="Calibri"/>
            <w:sz w:val="18"/>
            <w:szCs w:val="18"/>
            <w:lang w:bidi="fa-IR"/>
            <w:rPrChange w:id="610" w:author="Microsoft account" w:date="2025-09-12T12:22:00Z">
              <w:rPr>
                <w:rFonts w:cs="Calibri"/>
                <w:sz w:val="28"/>
                <w:szCs w:val="28"/>
                <w:lang w:bidi="fa-IR"/>
              </w:rPr>
            </w:rPrChange>
          </w:rPr>
          <w:t>.</w:t>
        </w:r>
      </w:ins>
    </w:p>
    <w:p w14:paraId="4F9785DC" w14:textId="19E08FA1" w:rsidR="00E27A66" w:rsidRPr="00E27A66" w:rsidRDefault="00E27A66">
      <w:pPr>
        <w:bidi/>
        <w:spacing w:after="0" w:line="276" w:lineRule="auto"/>
        <w:ind w:left="720"/>
        <w:rPr>
          <w:ins w:id="611" w:author="Microsoft account" w:date="2025-09-12T12:21:00Z"/>
          <w:rFonts w:cs="Calibri"/>
          <w:sz w:val="18"/>
          <w:szCs w:val="18"/>
          <w:rtl/>
          <w:lang w:bidi="fa-IR"/>
          <w:rPrChange w:id="612" w:author="Microsoft account" w:date="2025-09-12T12:22:00Z">
            <w:rPr>
              <w:ins w:id="613" w:author="Microsoft account" w:date="2025-09-12T12:21:00Z"/>
              <w:rFonts w:cs="Calibri"/>
              <w:sz w:val="28"/>
              <w:szCs w:val="28"/>
              <w:rtl/>
              <w:lang w:bidi="fa-IR"/>
            </w:rPr>
          </w:rPrChange>
        </w:rPr>
        <w:pPrChange w:id="614" w:author="Microsoft account" w:date="2025-09-12T12:22:00Z">
          <w:pPr>
            <w:spacing w:after="0" w:line="276" w:lineRule="auto"/>
          </w:pPr>
        </w:pPrChange>
      </w:pPr>
      <w:ins w:id="615" w:author="Microsoft account" w:date="2025-09-12T12:21:00Z">
        <w:r w:rsidRPr="00E27A66">
          <w:rPr>
            <w:rFonts w:cs="Calibri"/>
            <w:sz w:val="18"/>
            <w:szCs w:val="18"/>
            <w:rtl/>
            <w:lang w:bidi="fa-IR"/>
            <w:rPrChange w:id="616" w:author="Microsoft account" w:date="2025-09-12T12:22:00Z">
              <w:rPr>
                <w:rFonts w:cs="Calibri"/>
                <w:sz w:val="28"/>
                <w:szCs w:val="28"/>
                <w:rtl/>
                <w:lang w:bidi="fa-IR"/>
              </w:rPr>
            </w:rPrChange>
          </w:rPr>
          <w:t>شامل ماژول‌ها</w:t>
        </w:r>
        <w:r w:rsidRPr="00E27A66">
          <w:rPr>
            <w:rFonts w:cs="Calibri" w:hint="cs"/>
            <w:sz w:val="18"/>
            <w:szCs w:val="18"/>
            <w:rtl/>
            <w:lang w:bidi="fa-IR"/>
            <w:rPrChange w:id="617" w:author="Microsoft account" w:date="2025-09-12T12:22:00Z">
              <w:rPr>
                <w:rFonts w:cs="Calibri" w:hint="cs"/>
                <w:sz w:val="28"/>
                <w:szCs w:val="28"/>
                <w:rtl/>
                <w:lang w:bidi="fa-IR"/>
              </w:rPr>
            </w:rPrChange>
          </w:rPr>
          <w:t>یی</w:t>
        </w:r>
        <w:r w:rsidRPr="00E27A66">
          <w:rPr>
            <w:rFonts w:cs="Calibri"/>
            <w:sz w:val="18"/>
            <w:szCs w:val="18"/>
            <w:rtl/>
            <w:lang w:bidi="fa-IR"/>
            <w:rPrChange w:id="618"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619" w:author="Microsoft account" w:date="2025-09-12T12:22:00Z">
              <w:rPr>
                <w:rFonts w:cs="Calibri" w:hint="cs"/>
                <w:sz w:val="28"/>
                <w:szCs w:val="28"/>
                <w:rtl/>
                <w:lang w:bidi="fa-IR"/>
              </w:rPr>
            </w:rPrChange>
          </w:rPr>
          <w:t>ی</w:t>
        </w:r>
        <w:r w:rsidRPr="00E27A66">
          <w:rPr>
            <w:rFonts w:cs="Calibri"/>
            <w:sz w:val="18"/>
            <w:szCs w:val="18"/>
            <w:rtl/>
            <w:lang w:bidi="fa-IR"/>
            <w:rPrChange w:id="620" w:author="Microsoft account" w:date="2025-09-12T12:22:00Z">
              <w:rPr>
                <w:rFonts w:cs="Calibri"/>
                <w:sz w:val="28"/>
                <w:szCs w:val="28"/>
                <w:rtl/>
                <w:lang w:bidi="fa-IR"/>
              </w:rPr>
            </w:rPrChange>
          </w:rPr>
          <w:t xml:space="preserve"> به</w:t>
        </w:r>
        <w:r w:rsidRPr="00E27A66">
          <w:rPr>
            <w:rFonts w:cs="Calibri" w:hint="cs"/>
            <w:sz w:val="18"/>
            <w:szCs w:val="18"/>
            <w:rtl/>
            <w:lang w:bidi="fa-IR"/>
            <w:rPrChange w:id="621" w:author="Microsoft account" w:date="2025-09-12T12:22:00Z">
              <w:rPr>
                <w:rFonts w:cs="Calibri" w:hint="cs"/>
                <w:sz w:val="28"/>
                <w:szCs w:val="28"/>
                <w:rtl/>
                <w:lang w:bidi="fa-IR"/>
              </w:rPr>
            </w:rPrChange>
          </w:rPr>
          <w:t>ی</w:t>
        </w:r>
        <w:r w:rsidRPr="00E27A66">
          <w:rPr>
            <w:rFonts w:cs="Calibri" w:hint="eastAsia"/>
            <w:sz w:val="18"/>
            <w:szCs w:val="18"/>
            <w:rtl/>
            <w:lang w:bidi="fa-IR"/>
            <w:rPrChange w:id="622" w:author="Microsoft account" w:date="2025-09-12T12:22:00Z">
              <w:rPr>
                <w:rFonts w:cs="Calibri" w:hint="eastAsia"/>
                <w:sz w:val="28"/>
                <w:szCs w:val="28"/>
                <w:rtl/>
                <w:lang w:bidi="fa-IR"/>
              </w:rPr>
            </w:rPrChange>
          </w:rPr>
          <w:t>نه‌ساز</w:t>
        </w:r>
        <w:r w:rsidRPr="00E27A66">
          <w:rPr>
            <w:rFonts w:cs="Calibri" w:hint="cs"/>
            <w:sz w:val="18"/>
            <w:szCs w:val="18"/>
            <w:rtl/>
            <w:lang w:bidi="fa-IR"/>
            <w:rPrChange w:id="623" w:author="Microsoft account" w:date="2025-09-12T12:22:00Z">
              <w:rPr>
                <w:rFonts w:cs="Calibri" w:hint="cs"/>
                <w:sz w:val="28"/>
                <w:szCs w:val="28"/>
                <w:rtl/>
                <w:lang w:bidi="fa-IR"/>
              </w:rPr>
            </w:rPrChange>
          </w:rPr>
          <w:t>ی</w:t>
        </w:r>
        <w:r w:rsidRPr="00E27A66">
          <w:rPr>
            <w:rFonts w:cs="Calibri" w:hint="eastAsia"/>
            <w:sz w:val="18"/>
            <w:szCs w:val="18"/>
            <w:rtl/>
            <w:lang w:bidi="fa-IR"/>
            <w:rPrChange w:id="624" w:author="Microsoft account" w:date="2025-09-12T12:22:00Z">
              <w:rPr>
                <w:rFonts w:cs="Calibri" w:hint="eastAsia"/>
                <w:sz w:val="28"/>
                <w:szCs w:val="28"/>
                <w:rtl/>
                <w:lang w:bidi="fa-IR"/>
              </w:rPr>
            </w:rPrChange>
          </w:rPr>
          <w:t>،</w:t>
        </w:r>
        <w:r w:rsidRPr="00E27A66">
          <w:rPr>
            <w:rFonts w:cs="Calibri"/>
            <w:sz w:val="18"/>
            <w:szCs w:val="18"/>
            <w:rtl/>
            <w:lang w:bidi="fa-IR"/>
            <w:rPrChange w:id="62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26" w:author="Microsoft account" w:date="2025-09-12T12:22:00Z">
              <w:rPr>
                <w:rFonts w:cs="Calibri" w:hint="eastAsia"/>
                <w:sz w:val="28"/>
                <w:szCs w:val="28"/>
                <w:rtl/>
                <w:lang w:bidi="fa-IR"/>
              </w:rPr>
            </w:rPrChange>
          </w:rPr>
          <w:t>انتگرال‌گ</w:t>
        </w:r>
        <w:r w:rsidRPr="00E27A66">
          <w:rPr>
            <w:rFonts w:cs="Calibri" w:hint="cs"/>
            <w:sz w:val="18"/>
            <w:szCs w:val="18"/>
            <w:rtl/>
            <w:lang w:bidi="fa-IR"/>
            <w:rPrChange w:id="627" w:author="Microsoft account" w:date="2025-09-12T12:22:00Z">
              <w:rPr>
                <w:rFonts w:cs="Calibri" w:hint="cs"/>
                <w:sz w:val="28"/>
                <w:szCs w:val="28"/>
                <w:rtl/>
                <w:lang w:bidi="fa-IR"/>
              </w:rPr>
            </w:rPrChange>
          </w:rPr>
          <w:t>ی</w:t>
        </w:r>
        <w:r w:rsidRPr="00E27A66">
          <w:rPr>
            <w:rFonts w:cs="Calibri" w:hint="eastAsia"/>
            <w:sz w:val="18"/>
            <w:szCs w:val="18"/>
            <w:rtl/>
            <w:lang w:bidi="fa-IR"/>
            <w:rPrChange w:id="628" w:author="Microsoft account" w:date="2025-09-12T12:22:00Z">
              <w:rPr>
                <w:rFonts w:cs="Calibri" w:hint="eastAsia"/>
                <w:sz w:val="28"/>
                <w:szCs w:val="28"/>
                <w:rtl/>
                <w:lang w:bidi="fa-IR"/>
              </w:rPr>
            </w:rPrChange>
          </w:rPr>
          <w:t>ر</w:t>
        </w:r>
        <w:r w:rsidRPr="00E27A66">
          <w:rPr>
            <w:rFonts w:cs="Calibri" w:hint="cs"/>
            <w:sz w:val="18"/>
            <w:szCs w:val="18"/>
            <w:rtl/>
            <w:lang w:bidi="fa-IR"/>
            <w:rPrChange w:id="629" w:author="Microsoft account" w:date="2025-09-12T12:22:00Z">
              <w:rPr>
                <w:rFonts w:cs="Calibri" w:hint="cs"/>
                <w:sz w:val="28"/>
                <w:szCs w:val="28"/>
                <w:rtl/>
                <w:lang w:bidi="fa-IR"/>
              </w:rPr>
            </w:rPrChange>
          </w:rPr>
          <w:t>ی</w:t>
        </w:r>
        <w:r w:rsidRPr="00E27A66">
          <w:rPr>
            <w:rFonts w:cs="Calibri" w:hint="eastAsia"/>
            <w:sz w:val="18"/>
            <w:szCs w:val="18"/>
            <w:rtl/>
            <w:lang w:bidi="fa-IR"/>
            <w:rPrChange w:id="630" w:author="Microsoft account" w:date="2025-09-12T12:22:00Z">
              <w:rPr>
                <w:rFonts w:cs="Calibri" w:hint="eastAsia"/>
                <w:sz w:val="28"/>
                <w:szCs w:val="28"/>
                <w:rtl/>
                <w:lang w:bidi="fa-IR"/>
              </w:rPr>
            </w:rPrChange>
          </w:rPr>
          <w:t>،</w:t>
        </w:r>
        <w:r w:rsidRPr="00E27A66">
          <w:rPr>
            <w:rFonts w:cs="Calibri"/>
            <w:sz w:val="18"/>
            <w:szCs w:val="18"/>
            <w:rtl/>
            <w:lang w:bidi="fa-IR"/>
            <w:rPrChange w:id="63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2" w:author="Microsoft account" w:date="2025-09-12T12:22:00Z">
              <w:rPr>
                <w:rFonts w:cs="Calibri" w:hint="eastAsia"/>
                <w:sz w:val="28"/>
                <w:szCs w:val="28"/>
                <w:rtl/>
                <w:lang w:bidi="fa-IR"/>
              </w:rPr>
            </w:rPrChange>
          </w:rPr>
          <w:t>معادلات</w:t>
        </w:r>
        <w:r w:rsidRPr="00E27A66">
          <w:rPr>
            <w:rFonts w:cs="Calibri"/>
            <w:sz w:val="18"/>
            <w:szCs w:val="18"/>
            <w:rtl/>
            <w:lang w:bidi="fa-IR"/>
            <w:rPrChange w:id="63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34" w:author="Microsoft account" w:date="2025-09-12T12:22:00Z">
              <w:rPr>
                <w:rFonts w:cs="Calibri" w:hint="eastAsia"/>
                <w:sz w:val="28"/>
                <w:szCs w:val="28"/>
                <w:rtl/>
                <w:lang w:bidi="fa-IR"/>
              </w:rPr>
            </w:rPrChange>
          </w:rPr>
          <w:t>د</w:t>
        </w:r>
        <w:r w:rsidRPr="00E27A66">
          <w:rPr>
            <w:rFonts w:cs="Calibri" w:hint="cs"/>
            <w:sz w:val="18"/>
            <w:szCs w:val="18"/>
            <w:rtl/>
            <w:lang w:bidi="fa-IR"/>
            <w:rPrChange w:id="635" w:author="Microsoft account" w:date="2025-09-12T12:22:00Z">
              <w:rPr>
                <w:rFonts w:cs="Calibri" w:hint="cs"/>
                <w:sz w:val="28"/>
                <w:szCs w:val="28"/>
                <w:rtl/>
                <w:lang w:bidi="fa-IR"/>
              </w:rPr>
            </w:rPrChange>
          </w:rPr>
          <w:t>ی</w:t>
        </w:r>
        <w:r w:rsidRPr="00E27A66">
          <w:rPr>
            <w:rFonts w:cs="Calibri" w:hint="eastAsia"/>
            <w:sz w:val="18"/>
            <w:szCs w:val="18"/>
            <w:rtl/>
            <w:lang w:bidi="fa-IR"/>
            <w:rPrChange w:id="636" w:author="Microsoft account" w:date="2025-09-12T12:22:00Z">
              <w:rPr>
                <w:rFonts w:cs="Calibri" w:hint="eastAsia"/>
                <w:sz w:val="28"/>
                <w:szCs w:val="28"/>
                <w:rtl/>
                <w:lang w:bidi="fa-IR"/>
              </w:rPr>
            </w:rPrChange>
          </w:rPr>
          <w:t>فرانس</w:t>
        </w:r>
        <w:r w:rsidRPr="00E27A66">
          <w:rPr>
            <w:rFonts w:cs="Calibri" w:hint="cs"/>
            <w:sz w:val="18"/>
            <w:szCs w:val="18"/>
            <w:rtl/>
            <w:lang w:bidi="fa-IR"/>
            <w:rPrChange w:id="637" w:author="Microsoft account" w:date="2025-09-12T12:22:00Z">
              <w:rPr>
                <w:rFonts w:cs="Calibri" w:hint="cs"/>
                <w:sz w:val="28"/>
                <w:szCs w:val="28"/>
                <w:rtl/>
                <w:lang w:bidi="fa-IR"/>
              </w:rPr>
            </w:rPrChange>
          </w:rPr>
          <w:t>ی</w:t>
        </w:r>
        <w:r w:rsidRPr="00E27A66">
          <w:rPr>
            <w:rFonts w:cs="Calibri" w:hint="eastAsia"/>
            <w:sz w:val="18"/>
            <w:szCs w:val="18"/>
            <w:rtl/>
            <w:lang w:bidi="fa-IR"/>
            <w:rPrChange w:id="638" w:author="Microsoft account" w:date="2025-09-12T12:22:00Z">
              <w:rPr>
                <w:rFonts w:cs="Calibri" w:hint="eastAsia"/>
                <w:sz w:val="28"/>
                <w:szCs w:val="28"/>
                <w:rtl/>
                <w:lang w:bidi="fa-IR"/>
              </w:rPr>
            </w:rPrChange>
          </w:rPr>
          <w:t>ل،</w:t>
        </w:r>
        <w:r w:rsidRPr="00E27A66">
          <w:rPr>
            <w:rFonts w:cs="Calibri"/>
            <w:sz w:val="18"/>
            <w:szCs w:val="18"/>
            <w:rtl/>
            <w:lang w:bidi="fa-IR"/>
            <w:rPrChange w:id="639"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0" w:author="Microsoft account" w:date="2025-09-12T12:22:00Z">
              <w:rPr>
                <w:rFonts w:cs="Calibri" w:hint="eastAsia"/>
                <w:sz w:val="28"/>
                <w:szCs w:val="28"/>
                <w:rtl/>
                <w:lang w:bidi="fa-IR"/>
              </w:rPr>
            </w:rPrChange>
          </w:rPr>
          <w:t>آمار</w:t>
        </w:r>
        <w:r w:rsidRPr="00E27A66">
          <w:rPr>
            <w:rFonts w:cs="Calibri"/>
            <w:sz w:val="18"/>
            <w:szCs w:val="18"/>
            <w:rtl/>
            <w:lang w:bidi="fa-IR"/>
            <w:rPrChange w:id="641"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2" w:author="Microsoft account" w:date="2025-09-12T12:22:00Z">
              <w:rPr>
                <w:rFonts w:cs="Calibri" w:hint="eastAsia"/>
                <w:sz w:val="28"/>
                <w:szCs w:val="28"/>
                <w:rtl/>
                <w:lang w:bidi="fa-IR"/>
              </w:rPr>
            </w:rPrChange>
          </w:rPr>
          <w:t>و</w:t>
        </w:r>
        <w:r w:rsidRPr="00E27A66">
          <w:rPr>
            <w:rFonts w:cs="Calibri"/>
            <w:sz w:val="18"/>
            <w:szCs w:val="18"/>
            <w:rtl/>
            <w:lang w:bidi="fa-IR"/>
            <w:rPrChange w:id="643"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4" w:author="Microsoft account" w:date="2025-09-12T12:22:00Z">
              <w:rPr>
                <w:rFonts w:cs="Calibri" w:hint="eastAsia"/>
                <w:sz w:val="28"/>
                <w:szCs w:val="28"/>
                <w:rtl/>
                <w:lang w:bidi="fa-IR"/>
              </w:rPr>
            </w:rPrChange>
          </w:rPr>
          <w:t>پردازش</w:t>
        </w:r>
        <w:r w:rsidRPr="00E27A66">
          <w:rPr>
            <w:rFonts w:cs="Calibri"/>
            <w:sz w:val="18"/>
            <w:szCs w:val="18"/>
            <w:rtl/>
            <w:lang w:bidi="fa-IR"/>
            <w:rPrChange w:id="645" w:author="Microsoft account" w:date="2025-09-12T12:22:00Z">
              <w:rPr>
                <w:rFonts w:cs="Calibri"/>
                <w:sz w:val="28"/>
                <w:szCs w:val="28"/>
                <w:rtl/>
                <w:lang w:bidi="fa-IR"/>
              </w:rPr>
            </w:rPrChange>
          </w:rPr>
          <w:t xml:space="preserve"> </w:t>
        </w:r>
        <w:r w:rsidRPr="00E27A66">
          <w:rPr>
            <w:rFonts w:cs="Calibri" w:hint="eastAsia"/>
            <w:sz w:val="18"/>
            <w:szCs w:val="18"/>
            <w:rtl/>
            <w:lang w:bidi="fa-IR"/>
            <w:rPrChange w:id="646" w:author="Microsoft account" w:date="2025-09-12T12:22:00Z">
              <w:rPr>
                <w:rFonts w:cs="Calibri" w:hint="eastAsia"/>
                <w:sz w:val="28"/>
                <w:szCs w:val="28"/>
                <w:rtl/>
                <w:lang w:bidi="fa-IR"/>
              </w:rPr>
            </w:rPrChange>
          </w:rPr>
          <w:t>س</w:t>
        </w:r>
        <w:r w:rsidRPr="00E27A66">
          <w:rPr>
            <w:rFonts w:cs="Calibri" w:hint="cs"/>
            <w:sz w:val="18"/>
            <w:szCs w:val="18"/>
            <w:rtl/>
            <w:lang w:bidi="fa-IR"/>
            <w:rPrChange w:id="647" w:author="Microsoft account" w:date="2025-09-12T12:22:00Z">
              <w:rPr>
                <w:rFonts w:cs="Calibri" w:hint="cs"/>
                <w:sz w:val="28"/>
                <w:szCs w:val="28"/>
                <w:rtl/>
                <w:lang w:bidi="fa-IR"/>
              </w:rPr>
            </w:rPrChange>
          </w:rPr>
          <w:t>ی</w:t>
        </w:r>
        <w:r w:rsidRPr="00E27A66">
          <w:rPr>
            <w:rFonts w:cs="Calibri" w:hint="eastAsia"/>
            <w:sz w:val="18"/>
            <w:szCs w:val="18"/>
            <w:rtl/>
            <w:lang w:bidi="fa-IR"/>
            <w:rPrChange w:id="648" w:author="Microsoft account" w:date="2025-09-12T12:22:00Z">
              <w:rPr>
                <w:rFonts w:cs="Calibri" w:hint="eastAsia"/>
                <w:sz w:val="28"/>
                <w:szCs w:val="28"/>
                <w:rtl/>
                <w:lang w:bidi="fa-IR"/>
              </w:rPr>
            </w:rPrChange>
          </w:rPr>
          <w:t>گناله</w:t>
        </w:r>
        <w:r w:rsidRPr="00E27A66">
          <w:rPr>
            <w:rFonts w:cs="Calibri"/>
            <w:sz w:val="18"/>
            <w:szCs w:val="18"/>
            <w:lang w:bidi="fa-IR"/>
            <w:rPrChange w:id="649" w:author="Microsoft account" w:date="2025-09-12T12:22:00Z">
              <w:rPr>
                <w:rFonts w:cs="Calibri"/>
                <w:sz w:val="28"/>
                <w:szCs w:val="28"/>
                <w:lang w:bidi="fa-IR"/>
              </w:rPr>
            </w:rPrChange>
          </w:rPr>
          <w:t>.</w:t>
        </w:r>
      </w:ins>
    </w:p>
    <w:p w14:paraId="4A3BCEEF" w14:textId="02F73160" w:rsidR="00E27A66" w:rsidRDefault="00E27A66">
      <w:pPr>
        <w:bidi/>
        <w:spacing w:after="0" w:line="276" w:lineRule="auto"/>
        <w:ind w:left="720"/>
        <w:rPr>
          <w:ins w:id="650" w:author="Microsoft account" w:date="2025-09-12T12:20:00Z"/>
          <w:rFonts w:cs="Calibri"/>
          <w:sz w:val="28"/>
          <w:szCs w:val="28"/>
          <w:rtl/>
          <w:lang w:bidi="fa-IR"/>
        </w:rPr>
        <w:pPrChange w:id="651" w:author="Microsoft account" w:date="2025-09-12T12:22:00Z">
          <w:pPr>
            <w:spacing w:after="0" w:line="240" w:lineRule="auto"/>
          </w:pPr>
        </w:pPrChange>
      </w:pPr>
      <w:ins w:id="652" w:author="Microsoft account" w:date="2025-09-12T12:21:00Z">
        <w:r w:rsidRPr="00E27A66">
          <w:rPr>
            <w:rFonts w:cs="Calibri"/>
            <w:sz w:val="18"/>
            <w:szCs w:val="18"/>
            <w:rtl/>
            <w:lang w:bidi="fa-IR"/>
            <w:rPrChange w:id="653" w:author="Microsoft account" w:date="2025-09-12T12:22:00Z">
              <w:rPr>
                <w:rFonts w:cs="Calibri"/>
                <w:sz w:val="28"/>
                <w:szCs w:val="28"/>
                <w:rtl/>
                <w:lang w:bidi="fa-IR"/>
              </w:rPr>
            </w:rPrChange>
          </w:rPr>
          <w:t>وقت</w:t>
        </w:r>
        <w:r w:rsidRPr="00E27A66">
          <w:rPr>
            <w:rFonts w:cs="Calibri" w:hint="cs"/>
            <w:sz w:val="18"/>
            <w:szCs w:val="18"/>
            <w:rtl/>
            <w:lang w:bidi="fa-IR"/>
            <w:rPrChange w:id="654" w:author="Microsoft account" w:date="2025-09-12T12:22:00Z">
              <w:rPr>
                <w:rFonts w:cs="Calibri" w:hint="cs"/>
                <w:sz w:val="28"/>
                <w:szCs w:val="28"/>
                <w:rtl/>
                <w:lang w:bidi="fa-IR"/>
              </w:rPr>
            </w:rPrChange>
          </w:rPr>
          <w:t>ی</w:t>
        </w:r>
        <w:r w:rsidRPr="00E27A66">
          <w:rPr>
            <w:rFonts w:cs="Calibri"/>
            <w:sz w:val="18"/>
            <w:szCs w:val="18"/>
            <w:rtl/>
            <w:lang w:bidi="fa-IR"/>
            <w:rPrChange w:id="655" w:author="Microsoft account" w:date="2025-09-12T12:22:00Z">
              <w:rPr>
                <w:rFonts w:cs="Calibri"/>
                <w:sz w:val="28"/>
                <w:szCs w:val="28"/>
                <w:rtl/>
                <w:lang w:bidi="fa-IR"/>
              </w:rPr>
            </w:rPrChange>
          </w:rPr>
          <w:t xml:space="preserve"> </w:t>
        </w:r>
        <w:r w:rsidRPr="00E27A66">
          <w:rPr>
            <w:rFonts w:cs="Calibri"/>
            <w:sz w:val="18"/>
            <w:szCs w:val="18"/>
            <w:lang w:bidi="fa-IR"/>
            <w:rPrChange w:id="656" w:author="Microsoft account" w:date="2025-09-12T12:22:00Z">
              <w:rPr>
                <w:rFonts w:cs="Calibri"/>
                <w:sz w:val="28"/>
                <w:szCs w:val="28"/>
                <w:lang w:bidi="fa-IR"/>
              </w:rPr>
            </w:rPrChange>
          </w:rPr>
          <w:t>NumPy</w:t>
        </w:r>
        <w:r w:rsidRPr="00E27A66">
          <w:rPr>
            <w:rFonts w:cs="Calibri"/>
            <w:sz w:val="18"/>
            <w:szCs w:val="18"/>
            <w:rtl/>
            <w:lang w:bidi="fa-IR"/>
            <w:rPrChange w:id="657" w:author="Microsoft account" w:date="2025-09-12T12:22:00Z">
              <w:rPr>
                <w:rFonts w:cs="Calibri"/>
                <w:sz w:val="28"/>
                <w:szCs w:val="28"/>
                <w:rtl/>
                <w:lang w:bidi="fa-IR"/>
              </w:rPr>
            </w:rPrChange>
          </w:rPr>
          <w:t xml:space="preserve"> برا</w:t>
        </w:r>
        <w:r w:rsidRPr="00E27A66">
          <w:rPr>
            <w:rFonts w:cs="Calibri" w:hint="cs"/>
            <w:sz w:val="18"/>
            <w:szCs w:val="18"/>
            <w:rtl/>
            <w:lang w:bidi="fa-IR"/>
            <w:rPrChange w:id="658" w:author="Microsoft account" w:date="2025-09-12T12:22:00Z">
              <w:rPr>
                <w:rFonts w:cs="Calibri" w:hint="cs"/>
                <w:sz w:val="28"/>
                <w:szCs w:val="28"/>
                <w:rtl/>
                <w:lang w:bidi="fa-IR"/>
              </w:rPr>
            </w:rPrChange>
          </w:rPr>
          <w:t>ی</w:t>
        </w:r>
        <w:r w:rsidRPr="00E27A66">
          <w:rPr>
            <w:rFonts w:cs="Calibri"/>
            <w:sz w:val="18"/>
            <w:szCs w:val="18"/>
            <w:rtl/>
            <w:lang w:bidi="fa-IR"/>
            <w:rPrChange w:id="659" w:author="Microsoft account" w:date="2025-09-12T12:22:00Z">
              <w:rPr>
                <w:rFonts w:cs="Calibri"/>
                <w:sz w:val="28"/>
                <w:szCs w:val="28"/>
                <w:rtl/>
                <w:lang w:bidi="fa-IR"/>
              </w:rPr>
            </w:rPrChange>
          </w:rPr>
          <w:t xml:space="preserve"> کارها</w:t>
        </w:r>
        <w:r w:rsidRPr="00E27A66">
          <w:rPr>
            <w:rFonts w:cs="Calibri" w:hint="cs"/>
            <w:sz w:val="18"/>
            <w:szCs w:val="18"/>
            <w:rtl/>
            <w:lang w:bidi="fa-IR"/>
            <w:rPrChange w:id="660" w:author="Microsoft account" w:date="2025-09-12T12:22:00Z">
              <w:rPr>
                <w:rFonts w:cs="Calibri" w:hint="cs"/>
                <w:sz w:val="28"/>
                <w:szCs w:val="28"/>
                <w:rtl/>
                <w:lang w:bidi="fa-IR"/>
              </w:rPr>
            </w:rPrChange>
          </w:rPr>
          <w:t>ی</w:t>
        </w:r>
        <w:r w:rsidRPr="00E27A66">
          <w:rPr>
            <w:rFonts w:cs="Calibri"/>
            <w:sz w:val="18"/>
            <w:szCs w:val="18"/>
            <w:rtl/>
            <w:lang w:bidi="fa-IR"/>
            <w:rPrChange w:id="661" w:author="Microsoft account" w:date="2025-09-12T12:22:00Z">
              <w:rPr>
                <w:rFonts w:cs="Calibri"/>
                <w:sz w:val="28"/>
                <w:szCs w:val="28"/>
                <w:rtl/>
                <w:lang w:bidi="fa-IR"/>
              </w:rPr>
            </w:rPrChange>
          </w:rPr>
          <w:t xml:space="preserve"> پا</w:t>
        </w:r>
        <w:r w:rsidRPr="00E27A66">
          <w:rPr>
            <w:rFonts w:cs="Calibri" w:hint="cs"/>
            <w:sz w:val="18"/>
            <w:szCs w:val="18"/>
            <w:rtl/>
            <w:lang w:bidi="fa-IR"/>
            <w:rPrChange w:id="662" w:author="Microsoft account" w:date="2025-09-12T12:22:00Z">
              <w:rPr>
                <w:rFonts w:cs="Calibri" w:hint="cs"/>
                <w:sz w:val="28"/>
                <w:szCs w:val="28"/>
                <w:rtl/>
                <w:lang w:bidi="fa-IR"/>
              </w:rPr>
            </w:rPrChange>
          </w:rPr>
          <w:t>ی</w:t>
        </w:r>
        <w:r w:rsidRPr="00E27A66">
          <w:rPr>
            <w:rFonts w:cs="Calibri" w:hint="eastAsia"/>
            <w:sz w:val="18"/>
            <w:szCs w:val="18"/>
            <w:rtl/>
            <w:lang w:bidi="fa-IR"/>
            <w:rPrChange w:id="663" w:author="Microsoft account" w:date="2025-09-12T12:22:00Z">
              <w:rPr>
                <w:rFonts w:cs="Calibri" w:hint="eastAsia"/>
                <w:sz w:val="28"/>
                <w:szCs w:val="28"/>
                <w:rtl/>
                <w:lang w:bidi="fa-IR"/>
              </w:rPr>
            </w:rPrChange>
          </w:rPr>
          <w:t>ه</w:t>
        </w:r>
        <w:r w:rsidRPr="00E27A66">
          <w:rPr>
            <w:rFonts w:cs="Calibri"/>
            <w:sz w:val="18"/>
            <w:szCs w:val="18"/>
            <w:rtl/>
            <w:lang w:bidi="fa-IR"/>
            <w:rPrChange w:id="664" w:author="Microsoft account" w:date="2025-09-12T12:22:00Z">
              <w:rPr>
                <w:rFonts w:cs="Calibri"/>
                <w:sz w:val="28"/>
                <w:szCs w:val="28"/>
                <w:rtl/>
                <w:lang w:bidi="fa-IR"/>
              </w:rPr>
            </w:rPrChange>
          </w:rPr>
          <w:t xml:space="preserve"> کاف</w:t>
        </w:r>
        <w:r w:rsidRPr="00E27A66">
          <w:rPr>
            <w:rFonts w:cs="Calibri" w:hint="cs"/>
            <w:sz w:val="18"/>
            <w:szCs w:val="18"/>
            <w:rtl/>
            <w:lang w:bidi="fa-IR"/>
            <w:rPrChange w:id="665" w:author="Microsoft account" w:date="2025-09-12T12:22:00Z">
              <w:rPr>
                <w:rFonts w:cs="Calibri" w:hint="cs"/>
                <w:sz w:val="28"/>
                <w:szCs w:val="28"/>
                <w:rtl/>
                <w:lang w:bidi="fa-IR"/>
              </w:rPr>
            </w:rPrChange>
          </w:rPr>
          <w:t>ی</w:t>
        </w:r>
        <w:r w:rsidRPr="00E27A66">
          <w:rPr>
            <w:rFonts w:cs="Calibri"/>
            <w:sz w:val="18"/>
            <w:szCs w:val="18"/>
            <w:rtl/>
            <w:lang w:bidi="fa-IR"/>
            <w:rPrChange w:id="666" w:author="Microsoft account" w:date="2025-09-12T12:22:00Z">
              <w:rPr>
                <w:rFonts w:cs="Calibri"/>
                <w:sz w:val="28"/>
                <w:szCs w:val="28"/>
                <w:rtl/>
                <w:lang w:bidi="fa-IR"/>
              </w:rPr>
            </w:rPrChange>
          </w:rPr>
          <w:t xml:space="preserve"> ن</w:t>
        </w:r>
        <w:r w:rsidRPr="00E27A66">
          <w:rPr>
            <w:rFonts w:cs="Calibri" w:hint="cs"/>
            <w:sz w:val="18"/>
            <w:szCs w:val="18"/>
            <w:rtl/>
            <w:lang w:bidi="fa-IR"/>
            <w:rPrChange w:id="667" w:author="Microsoft account" w:date="2025-09-12T12:22:00Z">
              <w:rPr>
                <w:rFonts w:cs="Calibri" w:hint="cs"/>
                <w:sz w:val="28"/>
                <w:szCs w:val="28"/>
                <w:rtl/>
                <w:lang w:bidi="fa-IR"/>
              </w:rPr>
            </w:rPrChange>
          </w:rPr>
          <w:t>ی</w:t>
        </w:r>
        <w:r w:rsidRPr="00E27A66">
          <w:rPr>
            <w:rFonts w:cs="Calibri" w:hint="eastAsia"/>
            <w:sz w:val="18"/>
            <w:szCs w:val="18"/>
            <w:rtl/>
            <w:lang w:bidi="fa-IR"/>
            <w:rPrChange w:id="668" w:author="Microsoft account" w:date="2025-09-12T12:22:00Z">
              <w:rPr>
                <w:rFonts w:cs="Calibri" w:hint="eastAsia"/>
                <w:sz w:val="28"/>
                <w:szCs w:val="28"/>
                <w:rtl/>
                <w:lang w:bidi="fa-IR"/>
              </w:rPr>
            </w:rPrChange>
          </w:rPr>
          <w:t>ست،</w:t>
        </w:r>
        <w:r w:rsidRPr="00E27A66">
          <w:rPr>
            <w:rFonts w:cs="Calibri"/>
            <w:sz w:val="18"/>
            <w:szCs w:val="18"/>
            <w:rtl/>
            <w:lang w:bidi="fa-IR"/>
            <w:rPrChange w:id="669" w:author="Microsoft account" w:date="2025-09-12T12:22:00Z">
              <w:rPr>
                <w:rFonts w:cs="Calibri"/>
                <w:sz w:val="28"/>
                <w:szCs w:val="28"/>
                <w:rtl/>
                <w:lang w:bidi="fa-IR"/>
              </w:rPr>
            </w:rPrChange>
          </w:rPr>
          <w:t xml:space="preserve"> </w:t>
        </w:r>
        <w:r w:rsidRPr="00E27A66">
          <w:rPr>
            <w:rFonts w:cs="Calibri"/>
            <w:sz w:val="18"/>
            <w:szCs w:val="18"/>
            <w:lang w:bidi="fa-IR"/>
            <w:rPrChange w:id="670" w:author="Microsoft account" w:date="2025-09-12T12:22:00Z">
              <w:rPr>
                <w:rFonts w:cs="Calibri"/>
                <w:sz w:val="28"/>
                <w:szCs w:val="28"/>
                <w:lang w:bidi="fa-IR"/>
              </w:rPr>
            </w:rPrChange>
          </w:rPr>
          <w:t>SciPy</w:t>
        </w:r>
        <w:r w:rsidRPr="00E27A66">
          <w:rPr>
            <w:rFonts w:cs="Calibri"/>
            <w:sz w:val="18"/>
            <w:szCs w:val="18"/>
            <w:rtl/>
            <w:lang w:bidi="fa-IR"/>
            <w:rPrChange w:id="671" w:author="Microsoft account" w:date="2025-09-12T12:22:00Z">
              <w:rPr>
                <w:rFonts w:cs="Calibri"/>
                <w:sz w:val="28"/>
                <w:szCs w:val="28"/>
                <w:rtl/>
                <w:lang w:bidi="fa-IR"/>
              </w:rPr>
            </w:rPrChange>
          </w:rPr>
          <w:t xml:space="preserve"> امکانات سطح بالاتر رو اضافه م</w:t>
        </w:r>
        <w:r w:rsidRPr="00E27A66">
          <w:rPr>
            <w:rFonts w:cs="Calibri" w:hint="cs"/>
            <w:sz w:val="18"/>
            <w:szCs w:val="18"/>
            <w:rtl/>
            <w:lang w:bidi="fa-IR"/>
            <w:rPrChange w:id="672" w:author="Microsoft account" w:date="2025-09-12T12:22:00Z">
              <w:rPr>
                <w:rFonts w:cs="Calibri" w:hint="cs"/>
                <w:sz w:val="28"/>
                <w:szCs w:val="28"/>
                <w:rtl/>
                <w:lang w:bidi="fa-IR"/>
              </w:rPr>
            </w:rPrChange>
          </w:rPr>
          <w:t>ی‌</w:t>
        </w:r>
        <w:r w:rsidRPr="00E27A66">
          <w:rPr>
            <w:rFonts w:cs="Calibri" w:hint="eastAsia"/>
            <w:sz w:val="18"/>
            <w:szCs w:val="18"/>
            <w:rtl/>
            <w:lang w:bidi="fa-IR"/>
            <w:rPrChange w:id="673" w:author="Microsoft account" w:date="2025-09-12T12:22:00Z">
              <w:rPr>
                <w:rFonts w:cs="Calibri" w:hint="eastAsia"/>
                <w:sz w:val="28"/>
                <w:szCs w:val="28"/>
                <w:rtl/>
                <w:lang w:bidi="fa-IR"/>
              </w:rPr>
            </w:rPrChange>
          </w:rPr>
          <w:t>کنه</w:t>
        </w:r>
        <w:r w:rsidRPr="00E27A66">
          <w:rPr>
            <w:rFonts w:cs="Calibri"/>
            <w:sz w:val="18"/>
            <w:szCs w:val="18"/>
            <w:rtl/>
            <w:lang w:bidi="fa-IR"/>
            <w:rPrChange w:id="674" w:author="Microsoft account" w:date="2025-09-12T12:22:00Z">
              <w:rPr>
                <w:rFonts w:cs="Calibri"/>
                <w:sz w:val="28"/>
                <w:szCs w:val="28"/>
                <w:rtl/>
                <w:lang w:bidi="fa-IR"/>
              </w:rPr>
            </w:rPrChange>
          </w:rPr>
          <w:t>.</w:t>
        </w:r>
      </w:ins>
    </w:p>
    <w:p w14:paraId="4088F916" w14:textId="77777777" w:rsidR="00E27A66" w:rsidRDefault="00E27A66">
      <w:pPr>
        <w:bidi/>
        <w:spacing w:after="0" w:line="276" w:lineRule="auto"/>
        <w:jc w:val="both"/>
        <w:rPr>
          <w:ins w:id="675" w:author="Microsoft account" w:date="2025-09-12T12:19:00Z"/>
          <w:rFonts w:cs="Calibri"/>
          <w:sz w:val="28"/>
          <w:szCs w:val="28"/>
          <w:rtl/>
          <w:lang w:bidi="fa-IR"/>
        </w:rPr>
        <w:pPrChange w:id="676" w:author="Microsoft account" w:date="2025-09-12T12:20:00Z">
          <w:pPr>
            <w:spacing w:after="0" w:line="240" w:lineRule="auto"/>
          </w:pPr>
        </w:pPrChange>
      </w:pPr>
    </w:p>
    <w:p w14:paraId="119D442C" w14:textId="2517F4C7" w:rsidR="002B0B06" w:rsidRDefault="00AD5617">
      <w:pPr>
        <w:bidi/>
        <w:spacing w:after="0" w:line="240" w:lineRule="auto"/>
        <w:jc w:val="both"/>
        <w:rPr>
          <w:ins w:id="677" w:author="Microsoft account" w:date="2025-09-12T11:59:00Z"/>
          <w:rFonts w:cs="Calibri"/>
          <w:sz w:val="28"/>
          <w:szCs w:val="28"/>
          <w:rtl/>
          <w:lang w:bidi="fa-IR"/>
        </w:rPr>
        <w:pPrChange w:id="678" w:author="Microsoft account" w:date="2025-09-12T12:19:00Z">
          <w:pPr>
            <w:spacing w:after="0" w:line="240" w:lineRule="auto"/>
          </w:pPr>
        </w:pPrChange>
      </w:pPr>
      <w:ins w:id="679"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w:t>
        </w:r>
        <w:r>
          <w:rPr>
            <w:rFonts w:cs="Calibri" w:hint="cs"/>
            <w:sz w:val="28"/>
            <w:szCs w:val="28"/>
            <w:rtl/>
            <w:lang w:bidi="fa-IR"/>
          </w:rPr>
          <w:lastRenderedPageBreak/>
          <w:t>(مثلا "</w:t>
        </w:r>
      </w:ins>
      <w:ins w:id="680" w:author="Microsoft account" w:date="2025-09-12T11:57:00Z">
        <w:r w:rsidRPr="00AD5617">
          <w:rPr>
            <w:rFonts w:cs="Calibri"/>
            <w:sz w:val="28"/>
            <w:szCs w:val="28"/>
            <w:rtl/>
            <w:lang w:bidi="fa-IR"/>
          </w:rPr>
          <w:t>ي</w:t>
        </w:r>
        <w:r>
          <w:rPr>
            <w:rFonts w:cs="Calibri" w:hint="cs"/>
            <w:sz w:val="28"/>
            <w:szCs w:val="28"/>
            <w:rtl/>
            <w:lang w:bidi="fa-IR"/>
          </w:rPr>
          <w:t>" یا "</w:t>
        </w:r>
      </w:ins>
      <w:ins w:id="681"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682"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pPr>
        <w:bidi/>
        <w:spacing w:after="0" w:line="240" w:lineRule="auto"/>
        <w:jc w:val="both"/>
        <w:rPr>
          <w:ins w:id="683" w:author="Microsoft account" w:date="2025-09-12T11:59:00Z"/>
          <w:rFonts w:cs="Calibri"/>
          <w:sz w:val="28"/>
          <w:szCs w:val="28"/>
          <w:rtl/>
          <w:lang w:bidi="fa-IR"/>
        </w:rPr>
        <w:pPrChange w:id="684" w:author="Microsoft account" w:date="2025-09-12T11:59:00Z">
          <w:pPr>
            <w:spacing w:after="0" w:line="240" w:lineRule="auto"/>
          </w:pPr>
        </w:pPrChange>
      </w:pPr>
      <w:ins w:id="685" w:author="Microsoft account" w:date="2025-09-12T11:59:00Z">
        <w:r w:rsidRPr="00AD5617">
          <w:rPr>
            <w:rFonts w:cs="Calibri"/>
            <w:noProof/>
            <w:sz w:val="28"/>
            <w:szCs w:val="28"/>
            <w:rPrChange w:id="686" w:author="Unknown">
              <w:rPr>
                <w:noProof/>
              </w:rPr>
            </w:rPrChange>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bidi/>
        <w:spacing w:after="0" w:line="240" w:lineRule="auto"/>
        <w:jc w:val="both"/>
        <w:rPr>
          <w:ins w:id="687" w:author="Microsoft account" w:date="2025-09-12T12:00:00Z"/>
          <w:rFonts w:cs="Calibri"/>
          <w:sz w:val="18"/>
          <w:szCs w:val="18"/>
          <w:rtl/>
          <w:lang w:bidi="fa-IR"/>
          <w:rPrChange w:id="688" w:author="Microsoft account" w:date="2025-09-16T11:45:00Z">
            <w:rPr>
              <w:ins w:id="689" w:author="Microsoft account" w:date="2025-09-12T12:00:00Z"/>
              <w:rFonts w:ascii="Segoe UI Symbol" w:hAnsi="Segoe UI Symbol" w:cs="Times New Roman"/>
              <w:sz w:val="28"/>
              <w:szCs w:val="28"/>
              <w:rtl/>
              <w:lang w:bidi="fa-IR"/>
            </w:rPr>
          </w:rPrChange>
        </w:rPr>
        <w:pPrChange w:id="690" w:author="Microsoft account" w:date="2025-09-16T11:45:00Z">
          <w:pPr>
            <w:spacing w:after="0" w:line="240" w:lineRule="auto"/>
          </w:pPr>
        </w:pPrChange>
      </w:pPr>
      <w:ins w:id="691"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692" w:author="Microsoft account" w:date="2025-09-12T12:00:00Z">
        <w:r w:rsidRPr="00AD5617">
          <w:rPr>
            <w:rFonts w:ascii="Segoe UI Symbol" w:hAnsi="Segoe UI Symbol" w:cs="Times New Roman"/>
            <w:sz w:val="28"/>
            <w:szCs w:val="28"/>
            <w:lang w:bidi="fa-IR"/>
          </w:rPr>
          <w:sym w:font="Wingdings" w:char="F04A"/>
        </w:r>
      </w:ins>
      <w:ins w:id="693" w:author="Microsoft account" w:date="2025-09-16T11:43:00Z">
        <w:r w:rsidR="003916DE">
          <w:rPr>
            <w:rFonts w:ascii="Segoe UI Symbol" w:hAnsi="Segoe UI Symbol" w:cs="Times New Roman" w:hint="cs"/>
            <w:sz w:val="28"/>
            <w:szCs w:val="28"/>
            <w:rtl/>
            <w:lang w:bidi="fa-IR"/>
          </w:rPr>
          <w:t xml:space="preserve"> (</w:t>
        </w:r>
      </w:ins>
      <w:ins w:id="694" w:author="Microsoft account" w:date="2025-09-16T11:44:00Z">
        <w:r w:rsidR="003916DE">
          <w:rPr>
            <w:rFonts w:cs="Calibri" w:hint="cs"/>
            <w:sz w:val="18"/>
            <w:szCs w:val="18"/>
            <w:rtl/>
            <w:lang w:bidi="fa-IR"/>
          </w:rPr>
          <w:t xml:space="preserve">توجه به این نکته هم حائض اهمیته که بدونیم همه چیز </w:t>
        </w:r>
        <w:r w:rsidR="003916DE">
          <w:rPr>
            <w:rFonts w:cs="Calibri"/>
            <w:sz w:val="18"/>
            <w:szCs w:val="18"/>
            <w:lang w:bidi="fa-IR"/>
          </w:rPr>
          <w:t>object</w:t>
        </w:r>
        <w:r w:rsidR="003916DE">
          <w:rPr>
            <w:rFonts w:cs="Calibri" w:hint="cs"/>
            <w:sz w:val="18"/>
            <w:szCs w:val="18"/>
            <w:rtl/>
            <w:lang w:bidi="fa-IR"/>
          </w:rPr>
          <w:t xml:space="preserve"> عه و  این </w:t>
        </w:r>
        <w:r w:rsidR="003916DE">
          <w:rPr>
            <w:rFonts w:cs="Calibri"/>
            <w:sz w:val="18"/>
            <w:szCs w:val="18"/>
            <w:lang w:bidi="fa-IR"/>
          </w:rPr>
          <w:t>object</w:t>
        </w:r>
        <w:r w:rsidR="003916DE">
          <w:rPr>
            <w:rFonts w:cs="Calibri" w:hint="cs"/>
            <w:sz w:val="18"/>
            <w:szCs w:val="18"/>
            <w:rtl/>
            <w:lang w:bidi="fa-IR"/>
          </w:rPr>
          <w:t xml:space="preserve"> ها در </w:t>
        </w:r>
        <w:r w:rsidR="003916DE">
          <w:rPr>
            <w:rFonts w:cs="Calibri"/>
            <w:sz w:val="18"/>
            <w:szCs w:val="18"/>
            <w:lang w:bidi="fa-IR"/>
          </w:rPr>
          <w:t>python</w:t>
        </w:r>
        <w:r w:rsidR="003916DE">
          <w:rPr>
            <w:rFonts w:cs="Calibri" w:hint="cs"/>
            <w:sz w:val="18"/>
            <w:szCs w:val="18"/>
            <w:rtl/>
            <w:lang w:bidi="fa-IR"/>
          </w:rPr>
          <w:t xml:space="preserve"> کلی قابلیت </w:t>
        </w:r>
        <w:r w:rsidR="003916DE">
          <w:rPr>
            <w:rFonts w:cs="Calibri"/>
            <w:sz w:val="18"/>
            <w:szCs w:val="18"/>
            <w:lang w:bidi="fa-IR"/>
          </w:rPr>
          <w:t>built-in</w:t>
        </w:r>
        <w:r w:rsidR="003916DE">
          <w:rPr>
            <w:rFonts w:cs="Calibri" w:hint="cs"/>
            <w:sz w:val="18"/>
            <w:szCs w:val="18"/>
            <w:rtl/>
            <w:lang w:bidi="fa-IR"/>
          </w:rPr>
          <w:t xml:space="preserve">دارن. یعنی باید اینطوری فکر کنیم که کاربردی که الان ما دنبالشیم رو احتمالا </w:t>
        </w:r>
      </w:ins>
      <w:ins w:id="695" w:author="Microsoft account" w:date="2025-09-16T11:45:00Z">
        <w:r w:rsidR="003916DE">
          <w:rPr>
            <w:rFonts w:cs="Calibri"/>
            <w:sz w:val="18"/>
            <w:szCs w:val="18"/>
            <w:lang w:bidi="fa-IR"/>
          </w:rPr>
          <w:t>n</w:t>
        </w:r>
        <w:r w:rsidR="003916DE">
          <w:rPr>
            <w:rFonts w:cs="Calibri" w:hint="cs"/>
            <w:sz w:val="18"/>
            <w:szCs w:val="18"/>
            <w:rtl/>
            <w:lang w:bidi="fa-IR"/>
          </w:rPr>
          <w:t xml:space="preserve"> نفر قبلا دنبالش بودن و به صورت </w:t>
        </w:r>
        <w:r w:rsidR="003916DE">
          <w:rPr>
            <w:rFonts w:cs="Calibri"/>
            <w:sz w:val="18"/>
            <w:szCs w:val="18"/>
            <w:lang w:bidi="fa-IR"/>
          </w:rPr>
          <w:t>built-in</w:t>
        </w:r>
        <w:r w:rsidR="003916DE">
          <w:rPr>
            <w:rFonts w:cs="Calibri" w:hint="cs"/>
            <w:sz w:val="18"/>
            <w:szCs w:val="18"/>
            <w:rtl/>
            <w:lang w:bidi="fa-IR"/>
          </w:rPr>
          <w:t xml:space="preserve"> قرار گرفته. اگر هم نبود که میگردیم دنبال </w:t>
        </w:r>
        <w:r w:rsidR="003916DE">
          <w:rPr>
            <w:rFonts w:cs="Calibri"/>
            <w:sz w:val="18"/>
            <w:szCs w:val="18"/>
            <w:lang w:bidi="fa-IR"/>
          </w:rPr>
          <w:t>module</w:t>
        </w:r>
        <w:r w:rsidR="003916DE">
          <w:rPr>
            <w:rFonts w:cs="Calibri" w:hint="cs"/>
            <w:sz w:val="18"/>
            <w:szCs w:val="18"/>
            <w:rtl/>
            <w:lang w:bidi="fa-IR"/>
          </w:rPr>
          <w:t xml:space="preserve"> اش </w:t>
        </w:r>
        <w:r w:rsidR="003916DE" w:rsidRPr="003916DE">
          <w:rPr>
            <w:rFonts w:cs="Calibri"/>
            <w:sz w:val="18"/>
            <w:szCs w:val="18"/>
            <w:lang w:bidi="fa-IR"/>
          </w:rPr>
          <w:sym w:font="Wingdings" w:char="F04A"/>
        </w:r>
      </w:ins>
      <w:ins w:id="696" w:author="Microsoft account" w:date="2025-09-16T11:43:00Z">
        <w:r w:rsidR="003916DE">
          <w:rPr>
            <w:rFonts w:ascii="Segoe UI Symbol" w:hAnsi="Segoe UI Symbol" w:cs="Times New Roman" w:hint="cs"/>
            <w:sz w:val="28"/>
            <w:szCs w:val="28"/>
            <w:rtl/>
            <w:lang w:bidi="fa-IR"/>
          </w:rPr>
          <w:t>)</w:t>
        </w:r>
      </w:ins>
    </w:p>
    <w:p w14:paraId="7FAF599C" w14:textId="77777777" w:rsidR="00AD5617" w:rsidRDefault="00AD5617">
      <w:pPr>
        <w:bidi/>
        <w:spacing w:after="0" w:line="240" w:lineRule="auto"/>
        <w:jc w:val="both"/>
        <w:rPr>
          <w:ins w:id="697" w:author="Microsoft account" w:date="2025-09-12T12:00:00Z"/>
          <w:rFonts w:ascii="Segoe UI Symbol" w:hAnsi="Segoe UI Symbol" w:cs="Times New Roman"/>
          <w:sz w:val="28"/>
          <w:szCs w:val="28"/>
          <w:rtl/>
          <w:lang w:bidi="fa-IR"/>
        </w:rPr>
        <w:pPrChange w:id="698" w:author="Microsoft account" w:date="2025-09-12T12:00:00Z">
          <w:pPr>
            <w:spacing w:after="0" w:line="240" w:lineRule="auto"/>
          </w:pPr>
        </w:pPrChange>
      </w:pPr>
    </w:p>
    <w:p w14:paraId="050DC1CB" w14:textId="3E69C6F1" w:rsidR="00AD5617" w:rsidRPr="002061CD" w:rsidRDefault="002061CD">
      <w:pPr>
        <w:bidi/>
        <w:spacing w:after="0" w:line="240" w:lineRule="auto"/>
        <w:jc w:val="both"/>
        <w:rPr>
          <w:ins w:id="699" w:author="Microsoft account" w:date="2025-09-11T09:58:00Z"/>
          <w:rFonts w:cs="Calibri"/>
          <w:sz w:val="28"/>
          <w:szCs w:val="28"/>
          <w:lang w:bidi="fa-IR"/>
          <w:rPrChange w:id="700" w:author="Microsoft account" w:date="2025-09-12T12:15:00Z">
            <w:rPr>
              <w:ins w:id="701" w:author="Microsoft account" w:date="2025-09-11T09:58:00Z"/>
              <w:lang w:bidi="fa-IR"/>
            </w:rPr>
          </w:rPrChange>
        </w:rPr>
        <w:pPrChange w:id="702" w:author="Microsoft account" w:date="2025-09-12T12:15:00Z">
          <w:pPr>
            <w:spacing w:after="0" w:line="240" w:lineRule="auto"/>
          </w:pPr>
        </w:pPrChange>
      </w:pPr>
      <w:ins w:id="703" w:author="Microsoft account" w:date="2025-09-12T12:15:00Z">
        <w:r>
          <w:rPr>
            <w:rFonts w:cs="Calibri" w:hint="cs"/>
            <w:sz w:val="28"/>
            <w:szCs w:val="28"/>
            <w:rtl/>
            <w:lang w:bidi="fa-IR"/>
          </w:rPr>
          <w:t xml:space="preserve">-تا </w:t>
        </w:r>
        <w:r>
          <w:rPr>
            <w:rFonts w:cs="Calibri"/>
            <w:sz w:val="28"/>
            <w:szCs w:val="28"/>
            <w:lang w:bidi="fa-IR"/>
          </w:rPr>
          <w:t>day025 006 00:14:00</w:t>
        </w:r>
        <w:r>
          <w:rPr>
            <w:rFonts w:cs="Calibri" w:hint="cs"/>
            <w:sz w:val="28"/>
            <w:szCs w:val="28"/>
            <w:rtl/>
            <w:lang w:bidi="fa-IR"/>
          </w:rPr>
          <w:t xml:space="preserve"> رفتیم. درحال درست کردن بازی هستیم. جلسه آینده باید از ساختِ </w:t>
        </w:r>
        <w:r>
          <w:rPr>
            <w:rFonts w:cs="Calibri"/>
            <w:sz w:val="28"/>
            <w:szCs w:val="28"/>
            <w:lang w:bidi="fa-IR"/>
          </w:rPr>
          <w:t>class CorrectNameWriter</w:t>
        </w:r>
        <w:r>
          <w:rPr>
            <w:rFonts w:cs="Calibri" w:hint="cs"/>
            <w:sz w:val="28"/>
            <w:szCs w:val="28"/>
            <w:rtl/>
            <w:lang w:bidi="fa-IR"/>
          </w:rPr>
          <w:t xml:space="preserve"> شروع کنیم که باهاش اسم های درست رو بنویسیم روی نقشه. </w:t>
        </w:r>
      </w:ins>
    </w:p>
    <w:p w14:paraId="620786AB" w14:textId="55C64628" w:rsidR="002B0B06" w:rsidRDefault="002B0B06">
      <w:pPr>
        <w:bidi/>
        <w:spacing w:after="0" w:line="240" w:lineRule="auto"/>
        <w:rPr>
          <w:ins w:id="704" w:author="Microsoft account" w:date="2025-09-11T09:58:00Z"/>
          <w:rFonts w:cs="Calibri"/>
          <w:sz w:val="28"/>
          <w:szCs w:val="28"/>
          <w:rtl/>
          <w:lang w:bidi="fa-IR"/>
        </w:rPr>
        <w:pPrChange w:id="705" w:author="Microsoft account" w:date="2025-09-11T09:59:00Z">
          <w:pPr>
            <w:spacing w:after="0" w:line="240" w:lineRule="auto"/>
          </w:pPr>
        </w:pPrChange>
      </w:pPr>
      <w:ins w:id="706" w:author="Microsoft account" w:date="2025-09-11T09:58:00Z">
        <w:r>
          <w:rPr>
            <w:rFonts w:cs="Calibri"/>
            <w:sz w:val="28"/>
            <w:szCs w:val="28"/>
            <w:rtl/>
            <w:lang w:bidi="fa-IR"/>
          </w:rPr>
          <w:br w:type="page"/>
        </w:r>
      </w:ins>
    </w:p>
    <w:p w14:paraId="327E45EC" w14:textId="6F1D2AEC" w:rsidR="002B0B06" w:rsidRDefault="003C0C27">
      <w:pPr>
        <w:bidi/>
        <w:spacing w:after="0" w:line="240" w:lineRule="auto"/>
        <w:jc w:val="both"/>
        <w:rPr>
          <w:ins w:id="707" w:author="Microsoft account" w:date="2025-09-11T09:58:00Z"/>
          <w:rFonts w:cs="Calibri"/>
          <w:sz w:val="28"/>
          <w:szCs w:val="28"/>
          <w:rtl/>
          <w:lang w:bidi="fa-IR"/>
        </w:rPr>
        <w:pPrChange w:id="708" w:author="Microsoft account" w:date="2025-09-11T09:58:00Z">
          <w:pPr>
            <w:spacing w:after="0" w:line="240" w:lineRule="auto"/>
          </w:pPr>
        </w:pPrChange>
      </w:pPr>
      <w:bookmarkStart w:id="709" w:name="I4040622"/>
      <w:ins w:id="710" w:author="Microsoft account" w:date="2025-09-13T11:22:00Z">
        <w:r>
          <w:rPr>
            <w:rFonts w:cs="Calibri" w:hint="cs"/>
            <w:sz w:val="28"/>
            <w:szCs w:val="28"/>
            <w:rtl/>
            <w:lang w:bidi="fa-IR"/>
          </w:rPr>
          <w:lastRenderedPageBreak/>
          <w:t>ادامه</w:t>
        </w:r>
      </w:ins>
    </w:p>
    <w:bookmarkEnd w:id="709"/>
    <w:p w14:paraId="2A54CC41" w14:textId="189E8E19" w:rsidR="003C0C27" w:rsidRDefault="00C621F8">
      <w:pPr>
        <w:bidi/>
        <w:spacing w:after="0" w:line="240" w:lineRule="auto"/>
        <w:jc w:val="both"/>
        <w:rPr>
          <w:ins w:id="711" w:author="Microsoft account" w:date="2025-09-13T11:52:00Z"/>
          <w:rFonts w:cs="Calibri"/>
          <w:sz w:val="28"/>
          <w:szCs w:val="28"/>
          <w:rtl/>
          <w:lang w:bidi="fa-IR"/>
        </w:rPr>
        <w:pPrChange w:id="712" w:author="Microsoft account" w:date="2025-09-13T11:23:00Z">
          <w:pPr>
            <w:spacing w:after="0" w:line="240" w:lineRule="auto"/>
          </w:pPr>
        </w:pPrChange>
      </w:pPr>
      <w:ins w:id="713" w:author="Microsoft account" w:date="2025-09-13T11:51:00Z">
        <w:r>
          <w:rPr>
            <w:rFonts w:cs="Calibri" w:hint="cs"/>
            <w:sz w:val="28"/>
            <w:szCs w:val="28"/>
            <w:rtl/>
            <w:lang w:bidi="fa-IR"/>
          </w:rPr>
          <w:t xml:space="preserve">-یادآوری: وقتی که از یه کلاسی </w:t>
        </w:r>
        <w:r>
          <w:rPr>
            <w:rFonts w:cs="Calibri"/>
            <w:sz w:val="28"/>
            <w:szCs w:val="28"/>
            <w:lang w:bidi="fa-IR"/>
          </w:rPr>
          <w:t>inherit</w:t>
        </w:r>
        <w:r>
          <w:rPr>
            <w:rFonts w:cs="Calibri" w:hint="cs"/>
            <w:sz w:val="28"/>
            <w:szCs w:val="28"/>
            <w:rtl/>
            <w:lang w:bidi="fa-IR"/>
          </w:rPr>
          <w:t xml:space="preserve"> میکنیم ، حتما باید </w:t>
        </w:r>
        <w:r>
          <w:rPr>
            <w:rFonts w:cs="Calibri"/>
            <w:sz w:val="28"/>
            <w:szCs w:val="28"/>
            <w:lang w:bidi="fa-IR"/>
          </w:rPr>
          <w:t>constructor</w:t>
        </w:r>
      </w:ins>
      <w:ins w:id="714" w:author="Microsoft account" w:date="2025-09-13T11:52:00Z">
        <w:r>
          <w:rPr>
            <w:rFonts w:cs="Calibri" w:hint="cs"/>
            <w:sz w:val="28"/>
            <w:szCs w:val="28"/>
            <w:rtl/>
            <w:lang w:bidi="fa-IR"/>
          </w:rPr>
          <w:t xml:space="preserve"> ش هم </w:t>
        </w:r>
        <w:r>
          <w:rPr>
            <w:rFonts w:cs="Calibri"/>
            <w:sz w:val="28"/>
            <w:szCs w:val="28"/>
            <w:lang w:bidi="fa-IR"/>
          </w:rPr>
          <w:t>call</w:t>
        </w:r>
        <w:r>
          <w:rPr>
            <w:rFonts w:cs="Calibri" w:hint="cs"/>
            <w:sz w:val="28"/>
            <w:szCs w:val="28"/>
            <w:rtl/>
            <w:lang w:bidi="fa-IR"/>
          </w:rPr>
          <w:t xml:space="preserve"> کنیم که میشه دستور </w:t>
        </w:r>
        <w:r>
          <w:rPr>
            <w:rFonts w:cs="Calibri"/>
            <w:sz w:val="28"/>
            <w:szCs w:val="28"/>
            <w:lang w:bidi="fa-IR"/>
          </w:rPr>
          <w:t>super</w:t>
        </w:r>
      </w:ins>
      <w:ins w:id="715" w:author="Microsoft account" w:date="2025-09-13T11:53:00Z">
        <w:r w:rsidR="003E07C5">
          <w:rPr>
            <w:rFonts w:cs="Calibri"/>
            <w:sz w:val="28"/>
            <w:szCs w:val="28"/>
            <w:lang w:bidi="fa-IR"/>
          </w:rPr>
          <w:t>()</w:t>
        </w:r>
      </w:ins>
      <w:ins w:id="716" w:author="Microsoft account" w:date="2025-09-13T11:52:00Z">
        <w:r>
          <w:rPr>
            <w:rFonts w:cs="Calibri"/>
            <w:sz w:val="28"/>
            <w:szCs w:val="28"/>
            <w:lang w:bidi="fa-IR"/>
          </w:rPr>
          <w:t>.__init__()</w:t>
        </w:r>
        <w:r>
          <w:rPr>
            <w:rFonts w:cs="Calibri" w:hint="cs"/>
            <w:sz w:val="28"/>
            <w:szCs w:val="28"/>
            <w:rtl/>
            <w:lang w:bidi="fa-IR"/>
          </w:rPr>
          <w:t xml:space="preserve"> و اگر انجام ندیم خب کلاس اصلی </w:t>
        </w:r>
        <w:r>
          <w:rPr>
            <w:rFonts w:cs="Calibri"/>
            <w:sz w:val="28"/>
            <w:szCs w:val="28"/>
            <w:lang w:bidi="fa-IR"/>
          </w:rPr>
          <w:t>initiate</w:t>
        </w:r>
        <w:r>
          <w:rPr>
            <w:rFonts w:cs="Calibri" w:hint="cs"/>
            <w:sz w:val="28"/>
            <w:szCs w:val="28"/>
            <w:rtl/>
            <w:lang w:bidi="fa-IR"/>
          </w:rPr>
          <w:t xml:space="preserve"> های اولیه شو انجام نمیده و کلی مشکل خواهیم داشت. </w:t>
        </w:r>
      </w:ins>
      <w:ins w:id="717" w:author="Microsoft account" w:date="2025-09-16T11:45:00Z">
        <w:r w:rsidR="003916DE">
          <w:rPr>
            <w:rFonts w:cs="Calibri" w:hint="cs"/>
            <w:sz w:val="28"/>
            <w:szCs w:val="28"/>
            <w:rtl/>
            <w:lang w:bidi="fa-IR"/>
          </w:rPr>
          <w:t>(</w:t>
        </w:r>
      </w:ins>
      <w:ins w:id="718" w:author="Microsoft account" w:date="2025-09-16T11:46:00Z">
        <w:r w:rsidR="003916DE">
          <w:rPr>
            <w:rFonts w:cs="Calibri"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rFonts w:cs="Calibri"/>
            <w:sz w:val="18"/>
            <w:szCs w:val="18"/>
            <w:lang w:bidi="fa-IR"/>
          </w:rPr>
          <w:t>super</w:t>
        </w:r>
        <w:r w:rsidR="003916DE">
          <w:rPr>
            <w:rFonts w:cs="Calibri" w:hint="cs"/>
            <w:sz w:val="18"/>
            <w:szCs w:val="18"/>
            <w:rtl/>
            <w:lang w:bidi="fa-IR"/>
          </w:rPr>
          <w:t xml:space="preserve"> رو بنویسیم و بازم عمل نمیکرد. خوبه ، یادم موند که در اصل چیه و باید چی باشه موقع </w:t>
        </w:r>
        <w:r w:rsidR="008672DC">
          <w:rPr>
            <w:rFonts w:cs="Calibri"/>
            <w:sz w:val="18"/>
            <w:szCs w:val="18"/>
            <w:lang w:bidi="fa-IR"/>
          </w:rPr>
          <w:t>inherit</w:t>
        </w:r>
        <w:r w:rsidR="008672DC">
          <w:rPr>
            <w:rFonts w:cs="Calibri" w:hint="cs"/>
            <w:sz w:val="18"/>
            <w:szCs w:val="18"/>
            <w:rtl/>
            <w:lang w:bidi="fa-IR"/>
          </w:rPr>
          <w:t xml:space="preserve"> </w:t>
        </w:r>
      </w:ins>
      <w:ins w:id="719" w:author="Microsoft account" w:date="2025-09-16T11:45:00Z">
        <w:r w:rsidR="003916DE">
          <w:rPr>
            <w:rFonts w:cs="Calibri" w:hint="cs"/>
            <w:sz w:val="28"/>
            <w:szCs w:val="28"/>
            <w:rtl/>
            <w:lang w:bidi="fa-IR"/>
          </w:rPr>
          <w:t>)</w:t>
        </w:r>
      </w:ins>
    </w:p>
    <w:p w14:paraId="7293CA06" w14:textId="77777777" w:rsidR="00C621F8" w:rsidRDefault="00C621F8">
      <w:pPr>
        <w:bidi/>
        <w:spacing w:after="0" w:line="240" w:lineRule="auto"/>
        <w:jc w:val="both"/>
        <w:rPr>
          <w:ins w:id="720" w:author="Microsoft account" w:date="2025-09-13T11:52:00Z"/>
          <w:rFonts w:cs="Calibri"/>
          <w:sz w:val="28"/>
          <w:szCs w:val="28"/>
          <w:rtl/>
          <w:lang w:bidi="fa-IR"/>
        </w:rPr>
        <w:pPrChange w:id="721" w:author="Microsoft account" w:date="2025-09-13T11:52:00Z">
          <w:pPr>
            <w:spacing w:after="0" w:line="240" w:lineRule="auto"/>
          </w:pPr>
        </w:pPrChange>
      </w:pPr>
    </w:p>
    <w:p w14:paraId="48971C6A" w14:textId="4CF14FA3" w:rsidR="00C621F8" w:rsidRDefault="00C621F8">
      <w:pPr>
        <w:bidi/>
        <w:spacing w:after="0" w:line="240" w:lineRule="auto"/>
        <w:jc w:val="both"/>
        <w:rPr>
          <w:ins w:id="722" w:author="Microsoft account" w:date="2025-09-13T12:37:00Z"/>
          <w:rFonts w:cs="Calibri"/>
          <w:sz w:val="28"/>
          <w:szCs w:val="28"/>
          <w:rtl/>
          <w:lang w:bidi="fa-IR"/>
        </w:rPr>
        <w:pPrChange w:id="723" w:author="Microsoft account" w:date="2025-09-13T11:52:00Z">
          <w:pPr>
            <w:spacing w:after="0" w:line="240" w:lineRule="auto"/>
          </w:pPr>
        </w:pPrChange>
      </w:pPr>
      <w:ins w:id="724" w:author="Microsoft account" w:date="2025-09-13T11:52:00Z">
        <w:r>
          <w:rPr>
            <w:rFonts w:cs="Calibri" w:hint="cs"/>
            <w:sz w:val="28"/>
            <w:szCs w:val="28"/>
            <w:rtl/>
            <w:lang w:bidi="fa-IR"/>
          </w:rPr>
          <w:t>-</w:t>
        </w:r>
      </w:ins>
      <w:ins w:id="725" w:author="Microsoft account" w:date="2025-09-13T12:37:00Z">
        <w:r w:rsidR="003B3A05">
          <w:rPr>
            <w:rFonts w:cs="Calibri" w:hint="cs"/>
            <w:sz w:val="28"/>
            <w:szCs w:val="28"/>
            <w:rtl/>
            <w:lang w:bidi="fa-IR"/>
          </w:rPr>
          <w:t xml:space="preserve">برای دیتا تایپ </w:t>
        </w:r>
        <w:r w:rsidR="003B3A05">
          <w:rPr>
            <w:rFonts w:cs="Calibri"/>
            <w:sz w:val="28"/>
            <w:szCs w:val="28"/>
            <w:lang w:bidi="fa-IR"/>
          </w:rPr>
          <w:t>set</w:t>
        </w:r>
        <w:r w:rsidR="003B3A05">
          <w:rPr>
            <w:rFonts w:cs="Calibri" w:hint="cs"/>
            <w:sz w:val="28"/>
            <w:szCs w:val="28"/>
            <w:rtl/>
            <w:lang w:bidi="fa-IR"/>
          </w:rPr>
          <w:t xml:space="preserve"> این نکات رو داریم: </w:t>
        </w:r>
      </w:ins>
    </w:p>
    <w:p w14:paraId="552D7BC0" w14:textId="62F96A6E" w:rsidR="003B3A05" w:rsidRDefault="003B3A05">
      <w:pPr>
        <w:bidi/>
        <w:spacing w:after="0" w:line="240" w:lineRule="auto"/>
        <w:jc w:val="both"/>
        <w:rPr>
          <w:ins w:id="726" w:author="Microsoft account" w:date="2025-09-13T12:39:00Z"/>
          <w:rFonts w:cs="Calibri"/>
          <w:sz w:val="28"/>
          <w:szCs w:val="28"/>
          <w:rtl/>
          <w:lang w:bidi="fa-IR"/>
        </w:rPr>
        <w:pPrChange w:id="727" w:author="Microsoft account" w:date="2025-09-13T12:37:00Z">
          <w:pPr>
            <w:spacing w:after="0" w:line="240" w:lineRule="auto"/>
          </w:pPr>
        </w:pPrChange>
      </w:pPr>
      <w:ins w:id="728" w:author="Microsoft account" w:date="2025-09-13T12:39:00Z">
        <w:r w:rsidRPr="003B3A05">
          <w:rPr>
            <w:rFonts w:cs="Calibri"/>
            <w:noProof/>
            <w:sz w:val="28"/>
            <w:szCs w:val="28"/>
            <w:rPrChange w:id="729" w:author="Unknown">
              <w:rPr>
                <w:noProof/>
              </w:rPr>
            </w:rPrChange>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bidi/>
        <w:spacing w:after="0" w:line="240" w:lineRule="auto"/>
        <w:jc w:val="both"/>
        <w:rPr>
          <w:ins w:id="730" w:author="Microsoft account" w:date="2025-09-16T11:48:00Z"/>
          <w:rFonts w:cs="Calibri"/>
          <w:sz w:val="28"/>
          <w:szCs w:val="28"/>
          <w:lang w:bidi="fa-IR"/>
        </w:rPr>
        <w:pPrChange w:id="731" w:author="Microsoft account" w:date="2025-09-13T12:39:00Z">
          <w:pPr>
            <w:spacing w:after="0" w:line="240" w:lineRule="auto"/>
          </w:pPr>
        </w:pPrChange>
      </w:pPr>
      <w:ins w:id="732" w:author="Microsoft account" w:date="2025-09-13T12:39:00Z">
        <w:r w:rsidRPr="003B3A05">
          <w:rPr>
            <w:rFonts w:cs="Calibri"/>
            <w:noProof/>
            <w:sz w:val="28"/>
            <w:szCs w:val="28"/>
            <w:rPrChange w:id="733" w:author="Unknown">
              <w:rPr>
                <w:noProof/>
              </w:rPr>
            </w:rPrChange>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bidi/>
        <w:spacing w:after="0" w:line="240" w:lineRule="auto"/>
        <w:jc w:val="both"/>
        <w:rPr>
          <w:ins w:id="734" w:author="Microsoft account" w:date="2025-09-13T12:40:00Z"/>
          <w:rFonts w:cs="Calibri"/>
          <w:sz w:val="28"/>
          <w:szCs w:val="28"/>
          <w:rtl/>
          <w:lang w:bidi="fa-IR"/>
        </w:rPr>
        <w:pPrChange w:id="735" w:author="Microsoft account" w:date="2025-09-16T11:48:00Z">
          <w:pPr>
            <w:spacing w:after="0" w:line="240" w:lineRule="auto"/>
          </w:pPr>
        </w:pPrChange>
      </w:pPr>
      <w:ins w:id="736" w:author="Microsoft account" w:date="2025-09-16T11:48:00Z">
        <w:r>
          <w:rPr>
            <w:rFonts w:cs="Calibri"/>
            <w:sz w:val="28"/>
            <w:szCs w:val="28"/>
            <w:lang w:bidi="fa-IR"/>
          </w:rPr>
          <w:t xml:space="preserve"> </w:t>
        </w:r>
        <w:r>
          <w:rPr>
            <w:rFonts w:cs="Calibri" w:hint="cs"/>
            <w:sz w:val="28"/>
            <w:szCs w:val="28"/>
            <w:rtl/>
            <w:lang w:bidi="fa-IR"/>
          </w:rPr>
          <w:t>(</w:t>
        </w:r>
        <w:r>
          <w:rPr>
            <w:rFonts w:cs="Calibri" w:hint="cs"/>
            <w:sz w:val="18"/>
            <w:szCs w:val="18"/>
            <w:rtl/>
            <w:lang w:bidi="fa-IR"/>
          </w:rPr>
          <w:t xml:space="preserve">دلیل اینکه وقتی میخواست </w:t>
        </w:r>
      </w:ins>
      <w:ins w:id="737" w:author="Microsoft account" w:date="2025-09-16T11:49:00Z">
        <w:r>
          <w:rPr>
            <w:rFonts w:cs="Calibri"/>
            <w:sz w:val="18"/>
            <w:szCs w:val="18"/>
            <w:lang w:bidi="fa-IR"/>
          </w:rPr>
          <w:t>set</w:t>
        </w:r>
        <w:r>
          <w:rPr>
            <w:rFonts w:cs="Calibri" w:hint="cs"/>
            <w:sz w:val="18"/>
            <w:szCs w:val="18"/>
            <w:rtl/>
            <w:lang w:bidi="fa-IR"/>
          </w:rPr>
          <w:t xml:space="preserve"> رو با تابع تعریف کنه داخل </w:t>
        </w:r>
        <w:r>
          <w:rPr>
            <w:rFonts w:cs="Calibri"/>
            <w:sz w:val="18"/>
            <w:szCs w:val="18"/>
            <w:lang w:bidi="fa-IR"/>
          </w:rPr>
          <w:t>my_set2</w:t>
        </w:r>
        <w:r>
          <w:rPr>
            <w:rFonts w:cs="Calibri" w:hint="cs"/>
            <w:sz w:val="18"/>
            <w:szCs w:val="18"/>
            <w:rtl/>
            <w:lang w:bidi="fa-IR"/>
          </w:rPr>
          <w:t xml:space="preserve"> کروشه استفاده کرده اینه که این </w:t>
        </w:r>
        <w:r>
          <w:rPr>
            <w:rFonts w:cs="Calibri"/>
            <w:sz w:val="18"/>
            <w:szCs w:val="18"/>
            <w:lang w:bidi="fa-IR"/>
          </w:rPr>
          <w:t>constructor</w:t>
        </w:r>
        <w:r>
          <w:rPr>
            <w:rFonts w:cs="Calibri" w:hint="cs"/>
            <w:sz w:val="18"/>
            <w:szCs w:val="18"/>
            <w:rtl/>
            <w:lang w:bidi="fa-IR"/>
          </w:rPr>
          <w:t xml:space="preserve"> فقط یک </w:t>
        </w:r>
        <w:r>
          <w:rPr>
            <w:rFonts w:cs="Calibri"/>
            <w:sz w:val="18"/>
            <w:szCs w:val="18"/>
            <w:lang w:bidi="fa-IR"/>
          </w:rPr>
          <w:t>argument</w:t>
        </w:r>
        <w:r>
          <w:rPr>
            <w:rFonts w:cs="Calibri" w:hint="cs"/>
            <w:sz w:val="18"/>
            <w:szCs w:val="18"/>
            <w:rtl/>
            <w:lang w:bidi="fa-IR"/>
          </w:rPr>
          <w:t xml:space="preserve"> میپذیره، و همه دیتای اولیه رو باید توی همون </w:t>
        </w:r>
        <w:r>
          <w:rPr>
            <w:rFonts w:cs="Calibri"/>
            <w:sz w:val="18"/>
            <w:szCs w:val="18"/>
            <w:lang w:bidi="fa-IR"/>
          </w:rPr>
          <w:t>arg</w:t>
        </w:r>
        <w:r>
          <w:rPr>
            <w:rFonts w:cs="Calibri" w:hint="cs"/>
            <w:sz w:val="18"/>
            <w:szCs w:val="18"/>
            <w:rtl/>
            <w:lang w:bidi="fa-IR"/>
          </w:rPr>
          <w:t xml:space="preserve"> بهش ارسال کنی. از همین جهت همه داخل یه کروشه قرار میگیرن که بشن </w:t>
        </w:r>
      </w:ins>
      <w:ins w:id="738" w:author="Microsoft account" w:date="2025-09-16T11:50:00Z">
        <w:r>
          <w:rPr>
            <w:rFonts w:cs="Calibri" w:hint="cs"/>
            <w:sz w:val="18"/>
            <w:szCs w:val="18"/>
            <w:rtl/>
            <w:lang w:bidi="fa-IR"/>
          </w:rPr>
          <w:t xml:space="preserve">یه </w:t>
        </w:r>
        <w:r>
          <w:rPr>
            <w:rFonts w:cs="Calibri"/>
            <w:sz w:val="18"/>
            <w:szCs w:val="18"/>
            <w:lang w:bidi="fa-IR"/>
          </w:rPr>
          <w:t>arg</w:t>
        </w:r>
        <w:r>
          <w:rPr>
            <w:rFonts w:cs="Calibri" w:hint="cs"/>
            <w:sz w:val="18"/>
            <w:szCs w:val="18"/>
            <w:rtl/>
            <w:lang w:bidi="fa-IR"/>
          </w:rPr>
          <w:t xml:space="preserve"> .</w:t>
        </w:r>
      </w:ins>
      <w:ins w:id="739" w:author="Microsoft account" w:date="2025-09-16T11:48:00Z">
        <w:r>
          <w:rPr>
            <w:rFonts w:cs="Calibri" w:hint="cs"/>
            <w:sz w:val="28"/>
            <w:szCs w:val="28"/>
            <w:rtl/>
            <w:lang w:bidi="fa-IR"/>
          </w:rPr>
          <w:t>)</w:t>
        </w:r>
      </w:ins>
    </w:p>
    <w:p w14:paraId="7736A6C2" w14:textId="77777777" w:rsidR="003B3A05" w:rsidRDefault="003B3A05">
      <w:pPr>
        <w:bidi/>
        <w:spacing w:after="0" w:line="240" w:lineRule="auto"/>
        <w:jc w:val="both"/>
        <w:rPr>
          <w:ins w:id="740" w:author="Microsoft account" w:date="2025-09-13T12:40:00Z"/>
          <w:rFonts w:cs="Calibri"/>
          <w:sz w:val="28"/>
          <w:szCs w:val="28"/>
          <w:rtl/>
          <w:lang w:bidi="fa-IR"/>
        </w:rPr>
        <w:pPrChange w:id="741" w:author="Microsoft account" w:date="2025-09-13T12:40:00Z">
          <w:pPr>
            <w:spacing w:after="0" w:line="240" w:lineRule="auto"/>
          </w:pPr>
        </w:pPrChange>
      </w:pPr>
    </w:p>
    <w:p w14:paraId="0935A9C0" w14:textId="26FEAAE8" w:rsidR="003B3A05" w:rsidRDefault="003B3C3A">
      <w:pPr>
        <w:bidi/>
        <w:spacing w:after="0" w:line="240" w:lineRule="auto"/>
        <w:jc w:val="both"/>
        <w:rPr>
          <w:ins w:id="742" w:author="Microsoft account" w:date="2025-09-13T11:23:00Z"/>
          <w:rFonts w:cs="Calibri"/>
          <w:sz w:val="28"/>
          <w:szCs w:val="28"/>
          <w:rtl/>
          <w:lang w:bidi="fa-IR"/>
        </w:rPr>
        <w:pPrChange w:id="743" w:author="Microsoft account" w:date="2025-09-13T12:40:00Z">
          <w:pPr>
            <w:spacing w:after="0" w:line="240" w:lineRule="auto"/>
          </w:pPr>
        </w:pPrChange>
      </w:pPr>
      <w:ins w:id="744" w:author="Microsoft account" w:date="2025-09-13T13:28:00Z">
        <w:r>
          <w:rPr>
            <w:rFonts w:cs="Calibri" w:hint="cs"/>
            <w:sz w:val="28"/>
            <w:szCs w:val="28"/>
            <w:rtl/>
            <w:lang w:bidi="fa-IR"/>
          </w:rPr>
          <w:t xml:space="preserve">اسم ها در ازای حدس در حال حاضر درست میشینن روی جایی که باید باشن توی نقشه، دفعه بعد باید بیایم و مراحل نهایی رو درست کنیم، </w:t>
        </w:r>
        <w:r>
          <w:rPr>
            <w:rFonts w:cs="Calibri"/>
            <w:sz w:val="28"/>
            <w:szCs w:val="28"/>
            <w:lang w:bidi="fa-IR"/>
          </w:rPr>
          <w:t>wrong_guess</w:t>
        </w:r>
        <w:r>
          <w:rPr>
            <w:rFonts w:cs="Calibri" w:hint="cs"/>
            <w:sz w:val="28"/>
            <w:szCs w:val="28"/>
            <w:rtl/>
            <w:lang w:bidi="fa-IR"/>
          </w:rPr>
          <w:t xml:space="preserve">و </w:t>
        </w:r>
        <w:r>
          <w:rPr>
            <w:rFonts w:cs="Calibri"/>
            <w:sz w:val="28"/>
            <w:szCs w:val="28"/>
            <w:lang w:bidi="fa-IR"/>
          </w:rPr>
          <w:t>tries_num</w:t>
        </w:r>
        <w:r>
          <w:rPr>
            <w:rFonts w:cs="Calibri" w:hint="cs"/>
            <w:sz w:val="28"/>
            <w:szCs w:val="28"/>
            <w:rtl/>
            <w:lang w:bidi="fa-IR"/>
          </w:rPr>
          <w:t xml:space="preserve"> رو </w:t>
        </w:r>
        <w:r>
          <w:rPr>
            <w:rFonts w:cs="Calibri"/>
            <w:sz w:val="28"/>
            <w:szCs w:val="28"/>
            <w:lang w:bidi="fa-IR"/>
          </w:rPr>
          <w:t>implement</w:t>
        </w:r>
        <w:r>
          <w:rPr>
            <w:rFonts w:cs="Calibri" w:hint="cs"/>
            <w:sz w:val="28"/>
            <w:szCs w:val="28"/>
            <w:rtl/>
            <w:lang w:bidi="fa-IR"/>
          </w:rPr>
          <w:t xml:space="preserve"> کنیم و بعد هم بریم ببینیم دوره چیکار کرده.</w:t>
        </w:r>
      </w:ins>
    </w:p>
    <w:p w14:paraId="16FB8CAB" w14:textId="0E9FFA5F" w:rsidR="003C0C27" w:rsidRDefault="003C0C27">
      <w:pPr>
        <w:bidi/>
        <w:spacing w:after="0" w:line="240" w:lineRule="auto"/>
        <w:jc w:val="both"/>
        <w:rPr>
          <w:ins w:id="745" w:author="Microsoft account" w:date="2025-09-13T11:23:00Z"/>
          <w:rFonts w:cs="Calibri"/>
          <w:sz w:val="28"/>
          <w:szCs w:val="28"/>
          <w:rtl/>
          <w:lang w:bidi="fa-IR"/>
        </w:rPr>
        <w:pPrChange w:id="746" w:author="Microsoft account" w:date="2025-09-13T11:23:00Z">
          <w:pPr>
            <w:spacing w:after="0" w:line="240" w:lineRule="auto"/>
          </w:pPr>
        </w:pPrChange>
      </w:pPr>
      <w:ins w:id="747" w:author="Microsoft account" w:date="2025-09-13T11:23:00Z">
        <w:r>
          <w:rPr>
            <w:rFonts w:cs="Calibri"/>
            <w:sz w:val="28"/>
            <w:szCs w:val="28"/>
            <w:rtl/>
            <w:lang w:bidi="fa-IR"/>
          </w:rPr>
          <w:br w:type="page"/>
        </w:r>
      </w:ins>
    </w:p>
    <w:p w14:paraId="4370436B" w14:textId="14E3A1C2" w:rsidR="002B0B06" w:rsidRDefault="008C17E4">
      <w:pPr>
        <w:bidi/>
        <w:spacing w:after="0" w:line="276" w:lineRule="auto"/>
        <w:jc w:val="both"/>
        <w:rPr>
          <w:ins w:id="748" w:author="Microsoft account" w:date="2025-09-11T09:58:00Z"/>
          <w:rFonts w:cs="Calibri"/>
          <w:sz w:val="28"/>
          <w:szCs w:val="28"/>
          <w:rtl/>
          <w:lang w:bidi="fa-IR"/>
        </w:rPr>
        <w:pPrChange w:id="749" w:author="Microsoft account" w:date="2025-09-11T09:58:00Z">
          <w:pPr>
            <w:bidi/>
            <w:spacing w:after="0" w:line="276" w:lineRule="auto"/>
            <w:jc w:val="both"/>
          </w:pPr>
        </w:pPrChange>
      </w:pPr>
      <w:bookmarkStart w:id="750" w:name="I4040623"/>
      <w:ins w:id="751" w:author="Microsoft account" w:date="2025-09-14T10:33:00Z">
        <w:r>
          <w:rPr>
            <w:rFonts w:cs="Calibri" w:hint="cs"/>
            <w:sz w:val="28"/>
            <w:szCs w:val="28"/>
            <w:rtl/>
            <w:lang w:bidi="fa-IR"/>
          </w:rPr>
          <w:lastRenderedPageBreak/>
          <w:t>ادامه</w:t>
        </w:r>
      </w:ins>
    </w:p>
    <w:bookmarkEnd w:id="750"/>
    <w:p w14:paraId="7BEB0CC6" w14:textId="75CA96C9" w:rsidR="002B0B06" w:rsidRDefault="00725257">
      <w:pPr>
        <w:bidi/>
        <w:spacing w:after="0" w:line="276" w:lineRule="auto"/>
        <w:jc w:val="both"/>
        <w:rPr>
          <w:ins w:id="752" w:author="Microsoft account" w:date="2025-09-14T10:33:00Z"/>
          <w:rFonts w:cs="Calibri"/>
          <w:sz w:val="28"/>
          <w:szCs w:val="28"/>
          <w:rtl/>
          <w:lang w:bidi="fa-IR"/>
        </w:rPr>
        <w:pPrChange w:id="753" w:author="Microsoft account" w:date="2025-09-11T09:58:00Z">
          <w:pPr>
            <w:bidi/>
            <w:spacing w:after="0" w:line="276" w:lineRule="auto"/>
            <w:jc w:val="both"/>
          </w:pPr>
        </w:pPrChange>
      </w:pPr>
      <w:ins w:id="754" w:author="Microsoft account" w:date="2025-09-14T10:33:00Z">
        <w:r>
          <w:rPr>
            <w:rFonts w:cs="Calibri" w:hint="cs"/>
            <w:sz w:val="28"/>
            <w:szCs w:val="28"/>
            <w:rtl/>
            <w:lang w:bidi="fa-IR"/>
          </w:rPr>
          <w:t xml:space="preserve">-در تلاش بودیم برای درست کردن تایمر مناسب برای بازی </w:t>
        </w:r>
        <w:r>
          <w:rPr>
            <w:rFonts w:cs="Calibri"/>
            <w:sz w:val="28"/>
            <w:szCs w:val="28"/>
            <w:lang w:bidi="fa-IR"/>
          </w:rPr>
          <w:t>iran-state-game</w:t>
        </w:r>
        <w:r>
          <w:rPr>
            <w:rFonts w:cs="Calibri" w:hint="cs"/>
            <w:sz w:val="28"/>
            <w:szCs w:val="28"/>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bidi/>
        <w:spacing w:after="0" w:line="276" w:lineRule="auto"/>
        <w:jc w:val="both"/>
        <w:rPr>
          <w:ins w:id="755" w:author="Microsoft account" w:date="2025-09-14T10:34:00Z"/>
          <w:rFonts w:cs="Calibri"/>
          <w:sz w:val="28"/>
          <w:szCs w:val="28"/>
          <w:rtl/>
          <w:lang w:bidi="fa-IR"/>
        </w:rPr>
        <w:pPrChange w:id="756" w:author="Microsoft account" w:date="2025-09-14T10:34:00Z">
          <w:pPr>
            <w:bidi/>
            <w:spacing w:after="0" w:line="276" w:lineRule="auto"/>
            <w:jc w:val="both"/>
          </w:pPr>
        </w:pPrChange>
      </w:pPr>
      <w:ins w:id="757" w:author="Microsoft account" w:date="2025-09-14T10:34:00Z">
        <w:r w:rsidRPr="00725257">
          <w:rPr>
            <w:rFonts w:cs="Calibri"/>
            <w:noProof/>
            <w:sz w:val="28"/>
            <w:szCs w:val="28"/>
            <w:rPrChange w:id="758" w:author="Unknown">
              <w:rPr>
                <w:noProof/>
              </w:rPr>
            </w:rPrChange>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75255"/>
                      </a:xfrm>
                      <a:prstGeom prst="rect">
                        <a:avLst/>
                      </a:prstGeom>
                    </pic:spPr>
                  </pic:pic>
                </a:graphicData>
              </a:graphic>
            </wp:inline>
          </w:drawing>
        </w:r>
      </w:ins>
    </w:p>
    <w:p w14:paraId="4D8FE60B" w14:textId="6FB7F3A3" w:rsidR="00725257" w:rsidRDefault="00725257">
      <w:pPr>
        <w:bidi/>
        <w:spacing w:after="0" w:line="276" w:lineRule="auto"/>
        <w:jc w:val="both"/>
        <w:rPr>
          <w:ins w:id="759" w:author="Microsoft account" w:date="2025-09-16T11:57:00Z"/>
          <w:rFonts w:cs="Calibri"/>
          <w:sz w:val="28"/>
          <w:szCs w:val="28"/>
          <w:rtl/>
          <w:lang w:bidi="fa-IR"/>
        </w:rPr>
        <w:pPrChange w:id="760" w:author="Microsoft account" w:date="2025-09-14T10:34:00Z">
          <w:pPr>
            <w:bidi/>
            <w:spacing w:after="0" w:line="276" w:lineRule="auto"/>
            <w:jc w:val="both"/>
          </w:pPr>
        </w:pPrChange>
      </w:pPr>
      <w:ins w:id="761" w:author="Microsoft account" w:date="2025-09-14T10:34:00Z">
        <w:r>
          <w:rPr>
            <w:rFonts w:cs="Calibri" w:hint="cs"/>
            <w:sz w:val="28"/>
            <w:szCs w:val="28"/>
            <w:rtl/>
            <w:lang w:bidi="fa-IR"/>
          </w:rPr>
          <w:t xml:space="preserve">نکته ای که چشمم رو گرفت </w:t>
        </w:r>
        <w:r>
          <w:rPr>
            <w:rFonts w:cs="Calibri"/>
            <w:sz w:val="28"/>
            <w:szCs w:val="28"/>
            <w:lang w:bidi="fa-IR"/>
          </w:rPr>
          <w:t>“\r”</w:t>
        </w:r>
        <w:r>
          <w:rPr>
            <w:rFonts w:cs="Calibri" w:hint="cs"/>
            <w:sz w:val="28"/>
            <w:szCs w:val="28"/>
            <w:rtl/>
            <w:lang w:bidi="fa-IR"/>
          </w:rPr>
          <w:t xml:space="preserve"> بود که باعث میشد </w:t>
        </w:r>
        <w:r>
          <w:rPr>
            <w:rFonts w:cs="Calibri"/>
            <w:sz w:val="28"/>
            <w:szCs w:val="28"/>
            <w:lang w:bidi="fa-IR"/>
          </w:rPr>
          <w:t>cursor</w:t>
        </w:r>
        <w:r>
          <w:rPr>
            <w:rFonts w:cs="Calibri" w:hint="cs"/>
            <w:sz w:val="28"/>
            <w:szCs w:val="28"/>
            <w:rtl/>
            <w:lang w:bidi="fa-IR"/>
          </w:rPr>
          <w:t xml:space="preserve"> توی ترمینال یا </w:t>
        </w:r>
        <w:r>
          <w:rPr>
            <w:rFonts w:cs="Calibri"/>
            <w:sz w:val="28"/>
            <w:szCs w:val="28"/>
            <w:lang w:bidi="fa-IR"/>
          </w:rPr>
          <w:t>cmd</w:t>
        </w:r>
        <w:r>
          <w:rPr>
            <w:rFonts w:cs="Calibri" w:hint="cs"/>
            <w:sz w:val="28"/>
            <w:szCs w:val="28"/>
            <w:rtl/>
            <w:lang w:bidi="fa-IR"/>
          </w:rPr>
          <w:t xml:space="preserve"> بره اولِ خط. </w:t>
        </w:r>
      </w:ins>
      <w:ins w:id="762" w:author="Microsoft account" w:date="2025-09-14T10:35:00Z">
        <w:r>
          <w:rPr>
            <w:rFonts w:cs="Calibri" w:hint="cs"/>
            <w:sz w:val="28"/>
            <w:szCs w:val="28"/>
            <w:rtl/>
            <w:lang w:bidi="fa-IR"/>
          </w:rPr>
          <w:t xml:space="preserve">و اینکار باعث میشه که چیزی که توی ترمینال نوشتی </w:t>
        </w:r>
        <w:r>
          <w:rPr>
            <w:rFonts w:cs="Calibri"/>
            <w:sz w:val="28"/>
            <w:szCs w:val="28"/>
            <w:lang w:bidi="fa-IR"/>
          </w:rPr>
          <w:t>overwrite</w:t>
        </w:r>
        <w:r>
          <w:rPr>
            <w:rFonts w:cs="Calibri" w:hint="cs"/>
            <w:sz w:val="28"/>
            <w:szCs w:val="28"/>
            <w:rtl/>
            <w:lang w:bidi="fa-IR"/>
          </w:rPr>
          <w:t xml:space="preserve"> بشه. جالبه. </w:t>
        </w:r>
      </w:ins>
      <w:ins w:id="763" w:author="Microsoft account" w:date="2025-09-16T11:52:00Z">
        <w:r w:rsidR="001233C1">
          <w:rPr>
            <w:rFonts w:cs="Calibri" w:hint="cs"/>
            <w:sz w:val="28"/>
            <w:szCs w:val="28"/>
            <w:rtl/>
            <w:lang w:bidi="fa-IR"/>
          </w:rPr>
          <w:t>(</w:t>
        </w:r>
        <w:r w:rsidR="001233C1">
          <w:rPr>
            <w:rFonts w:cs="Calibri" w:hint="cs"/>
            <w:sz w:val="18"/>
            <w:szCs w:val="18"/>
            <w:rtl/>
            <w:lang w:bidi="fa-IR"/>
          </w:rPr>
          <w:t xml:space="preserve">یادمه زمانی که داشتیم </w:t>
        </w:r>
        <w:r w:rsidR="001233C1">
          <w:rPr>
            <w:rFonts w:cs="Calibri"/>
            <w:sz w:val="18"/>
            <w:szCs w:val="18"/>
            <w:lang w:bidi="fa-IR"/>
          </w:rPr>
          <w:t>PTK</w:t>
        </w:r>
        <w:r w:rsidR="001233C1">
          <w:rPr>
            <w:rFonts w:cs="Calibri" w:hint="cs"/>
            <w:sz w:val="18"/>
            <w:szCs w:val="18"/>
            <w:rtl/>
            <w:lang w:bidi="fa-IR"/>
          </w:rPr>
          <w:t xml:space="preserve"> رو مینوشتیم ، میخواستیم </w:t>
        </w:r>
        <w:r w:rsidR="001233C1">
          <w:rPr>
            <w:rFonts w:cs="Calibri"/>
            <w:sz w:val="18"/>
            <w:szCs w:val="18"/>
            <w:lang w:bidi="fa-IR"/>
          </w:rPr>
          <w:t>count-down timer</w:t>
        </w:r>
        <w:r w:rsidR="001233C1">
          <w:rPr>
            <w:rFonts w:cs="Calibri" w:hint="cs"/>
            <w:sz w:val="18"/>
            <w:szCs w:val="18"/>
            <w:rtl/>
            <w:lang w:bidi="fa-IR"/>
          </w:rPr>
          <w:t xml:space="preserve"> رو بسازیم از یچیزی مثل همین استفاده کردیم. </w:t>
        </w:r>
        <w:r w:rsidR="001233C1">
          <w:rPr>
            <w:rFonts w:cs="Calibri" w:hint="cs"/>
            <w:sz w:val="28"/>
            <w:szCs w:val="28"/>
            <w:rtl/>
            <w:lang w:bidi="fa-IR"/>
          </w:rPr>
          <w:t>)</w:t>
        </w:r>
      </w:ins>
    </w:p>
    <w:p w14:paraId="6300DB48" w14:textId="77777777" w:rsidR="00447AF9" w:rsidRDefault="00447AF9">
      <w:pPr>
        <w:bidi/>
        <w:spacing w:after="0" w:line="276" w:lineRule="auto"/>
        <w:jc w:val="both"/>
        <w:rPr>
          <w:ins w:id="764" w:author="Microsoft account" w:date="2025-09-16T11:57:00Z"/>
          <w:rFonts w:cs="Calibri"/>
          <w:sz w:val="28"/>
          <w:szCs w:val="28"/>
          <w:rtl/>
          <w:lang w:bidi="fa-IR"/>
        </w:rPr>
        <w:pPrChange w:id="765" w:author="Microsoft account" w:date="2025-09-16T11:57:00Z">
          <w:pPr>
            <w:bidi/>
            <w:spacing w:after="0" w:line="276" w:lineRule="auto"/>
            <w:jc w:val="both"/>
          </w:pPr>
        </w:pPrChange>
      </w:pPr>
    </w:p>
    <w:p w14:paraId="41EBB27D" w14:textId="77777777" w:rsidR="00447AF9" w:rsidRDefault="00447AF9">
      <w:pPr>
        <w:bidi/>
        <w:spacing w:after="0" w:line="276" w:lineRule="auto"/>
        <w:jc w:val="both"/>
        <w:rPr>
          <w:ins w:id="766" w:author="Microsoft account" w:date="2025-09-16T11:58:00Z"/>
          <w:rFonts w:cs="Calibri"/>
          <w:sz w:val="18"/>
          <w:szCs w:val="18"/>
          <w:rtl/>
          <w:lang w:bidi="fa-IR"/>
        </w:rPr>
        <w:pPrChange w:id="767" w:author="Microsoft account" w:date="2025-09-16T11:57:00Z">
          <w:pPr>
            <w:bidi/>
            <w:spacing w:after="0" w:line="276" w:lineRule="auto"/>
            <w:jc w:val="both"/>
          </w:pPr>
        </w:pPrChange>
      </w:pPr>
      <w:ins w:id="768" w:author="Microsoft account" w:date="2025-09-16T11:58:00Z">
        <w:r>
          <w:rPr>
            <w:rFonts w:cs="Calibri" w:hint="cs"/>
            <w:sz w:val="28"/>
            <w:szCs w:val="28"/>
            <w:rtl/>
            <w:lang w:bidi="fa-IR"/>
          </w:rPr>
          <w:t>(</w:t>
        </w:r>
        <w:r>
          <w:rPr>
            <w:rFonts w:cs="Calibri" w:hint="cs"/>
            <w:sz w:val="18"/>
            <w:szCs w:val="18"/>
            <w:rtl/>
            <w:lang w:bidi="fa-IR"/>
          </w:rPr>
          <w:t xml:space="preserve">یادآوری: </w:t>
        </w:r>
        <w:r>
          <w:rPr>
            <w:rFonts w:cs="Calibri"/>
            <w:sz w:val="18"/>
            <w:szCs w:val="18"/>
            <w:lang w:bidi="fa-IR"/>
          </w:rPr>
          <w:t>divmode()</w:t>
        </w:r>
        <w:r>
          <w:rPr>
            <w:rFonts w:cs="Calibri" w:hint="cs"/>
            <w:sz w:val="18"/>
            <w:szCs w:val="18"/>
            <w:rtl/>
            <w:lang w:bidi="fa-IR"/>
          </w:rPr>
          <w:t xml:space="preserve"> :</w:t>
        </w:r>
      </w:ins>
    </w:p>
    <w:p w14:paraId="4B0912D0" w14:textId="77777777" w:rsidR="00447AF9" w:rsidRDefault="00447AF9">
      <w:pPr>
        <w:bidi/>
        <w:spacing w:after="0" w:line="276" w:lineRule="auto"/>
        <w:jc w:val="both"/>
        <w:rPr>
          <w:ins w:id="769" w:author="Microsoft account" w:date="2025-09-16T11:58:00Z"/>
          <w:rFonts w:cs="Calibri"/>
          <w:sz w:val="28"/>
          <w:szCs w:val="28"/>
          <w:rtl/>
          <w:lang w:bidi="fa-IR"/>
        </w:rPr>
        <w:pPrChange w:id="770" w:author="Microsoft account" w:date="2025-09-16T11:58:00Z">
          <w:pPr>
            <w:bidi/>
            <w:spacing w:after="0" w:line="276" w:lineRule="auto"/>
            <w:jc w:val="both"/>
          </w:pPr>
        </w:pPrChange>
      </w:pPr>
      <w:ins w:id="771" w:author="Microsoft account" w:date="2025-09-16T11:58:00Z">
        <w:r w:rsidRPr="00447AF9">
          <w:rPr>
            <w:rFonts w:cs="Calibri"/>
            <w:noProof/>
            <w:sz w:val="28"/>
            <w:szCs w:val="28"/>
            <w:rPrChange w:id="772" w:author="Unknown">
              <w:rPr>
                <w:noProof/>
              </w:rPr>
            </w:rPrChange>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bidi/>
        <w:spacing w:after="0" w:line="276" w:lineRule="auto"/>
        <w:jc w:val="both"/>
        <w:rPr>
          <w:ins w:id="773" w:author="Microsoft account" w:date="2025-09-16T11:58:00Z"/>
          <w:rFonts w:cs="Calibri"/>
          <w:sz w:val="28"/>
          <w:szCs w:val="28"/>
          <w:rtl/>
          <w:lang w:bidi="fa-IR"/>
        </w:rPr>
        <w:pPrChange w:id="774" w:author="Microsoft account" w:date="2025-09-16T11:58:00Z">
          <w:pPr>
            <w:bidi/>
            <w:spacing w:after="0" w:line="276" w:lineRule="auto"/>
            <w:jc w:val="both"/>
          </w:pPr>
        </w:pPrChange>
      </w:pPr>
      <w:ins w:id="775" w:author="Microsoft account" w:date="2025-09-16T11:58:00Z">
        <w:r w:rsidRPr="00447AF9">
          <w:rPr>
            <w:rFonts w:cs="Calibri"/>
            <w:noProof/>
            <w:sz w:val="18"/>
            <w:szCs w:val="18"/>
            <w:rPrChange w:id="776"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bidi/>
        <w:spacing w:after="0" w:line="276" w:lineRule="auto"/>
        <w:jc w:val="both"/>
        <w:rPr>
          <w:ins w:id="777" w:author="Microsoft account" w:date="2025-09-14T10:35:00Z"/>
          <w:rFonts w:cs="Calibri"/>
          <w:sz w:val="28"/>
          <w:szCs w:val="28"/>
          <w:rtl/>
          <w:lang w:bidi="fa-IR"/>
        </w:rPr>
        <w:pPrChange w:id="778" w:author="Microsoft account" w:date="2025-09-16T11:58:00Z">
          <w:pPr>
            <w:bidi/>
            <w:spacing w:after="0" w:line="276" w:lineRule="auto"/>
            <w:jc w:val="both"/>
          </w:pPr>
        </w:pPrChange>
      </w:pPr>
      <w:ins w:id="779" w:author="Microsoft account" w:date="2025-09-16T11:58:00Z">
        <w:r>
          <w:rPr>
            <w:rFonts w:cs="Calibri" w:hint="cs"/>
            <w:sz w:val="28"/>
            <w:szCs w:val="28"/>
            <w:rtl/>
            <w:lang w:bidi="fa-IR"/>
          </w:rPr>
          <w:t>)</w:t>
        </w:r>
      </w:ins>
    </w:p>
    <w:p w14:paraId="3B572F1C" w14:textId="77777777" w:rsidR="00725257" w:rsidRDefault="00725257">
      <w:pPr>
        <w:bidi/>
        <w:spacing w:after="0" w:line="276" w:lineRule="auto"/>
        <w:jc w:val="both"/>
        <w:rPr>
          <w:ins w:id="780" w:author="Microsoft account" w:date="2025-09-14T10:35:00Z"/>
          <w:rFonts w:cs="Calibri"/>
          <w:sz w:val="28"/>
          <w:szCs w:val="28"/>
          <w:rtl/>
          <w:lang w:bidi="fa-IR"/>
        </w:rPr>
        <w:pPrChange w:id="781" w:author="Microsoft account" w:date="2025-09-14T10:35:00Z">
          <w:pPr>
            <w:bidi/>
            <w:spacing w:after="0" w:line="276" w:lineRule="auto"/>
            <w:jc w:val="both"/>
          </w:pPr>
        </w:pPrChange>
      </w:pPr>
    </w:p>
    <w:p w14:paraId="7E27C804" w14:textId="2C804B2A" w:rsidR="00725257" w:rsidRDefault="00725257">
      <w:pPr>
        <w:bidi/>
        <w:spacing w:after="0" w:line="276" w:lineRule="auto"/>
        <w:jc w:val="both"/>
        <w:rPr>
          <w:ins w:id="782" w:author="Microsoft account" w:date="2025-09-14T10:38:00Z"/>
          <w:rFonts w:cs="Calibri"/>
          <w:sz w:val="28"/>
          <w:szCs w:val="28"/>
          <w:rtl/>
          <w:lang w:bidi="fa-IR"/>
        </w:rPr>
        <w:pPrChange w:id="783" w:author="Microsoft account" w:date="2025-09-14T10:35:00Z">
          <w:pPr>
            <w:bidi/>
            <w:spacing w:after="0" w:line="276" w:lineRule="auto"/>
            <w:jc w:val="both"/>
          </w:pPr>
        </w:pPrChange>
      </w:pPr>
      <w:ins w:id="784" w:author="Microsoft account" w:date="2025-09-14T10:35:00Z">
        <w:r>
          <w:rPr>
            <w:rFonts w:cs="Calibri" w:hint="cs"/>
            <w:sz w:val="28"/>
            <w:szCs w:val="28"/>
            <w:rtl/>
            <w:lang w:bidi="fa-IR"/>
          </w:rPr>
          <w:t>-</w:t>
        </w:r>
      </w:ins>
      <w:ins w:id="785" w:author="Microsoft account" w:date="2025-09-14T10:38:00Z">
        <w:r>
          <w:rPr>
            <w:rFonts w:cs="Calibri" w:hint="cs"/>
            <w:sz w:val="28"/>
            <w:szCs w:val="28"/>
            <w:rtl/>
            <w:lang w:bidi="fa-IR"/>
          </w:rPr>
          <w:t xml:space="preserve">نکته درمورد </w:t>
        </w:r>
        <w:r w:rsidR="00EF482D">
          <w:rPr>
            <w:rFonts w:cs="Calibri" w:hint="cs"/>
            <w:sz w:val="28"/>
            <w:szCs w:val="28"/>
            <w:rtl/>
            <w:lang w:bidi="fa-IR"/>
          </w:rPr>
          <w:t xml:space="preserve">ماژول </w:t>
        </w:r>
        <w:r w:rsidR="00EF482D">
          <w:rPr>
            <w:rFonts w:cs="Calibri"/>
            <w:sz w:val="28"/>
            <w:szCs w:val="28"/>
            <w:lang w:bidi="fa-IR"/>
          </w:rPr>
          <w:t>sys</w:t>
        </w:r>
        <w:r w:rsidR="00EF482D">
          <w:rPr>
            <w:rFonts w:cs="Calibri" w:hint="cs"/>
            <w:sz w:val="28"/>
            <w:szCs w:val="28"/>
            <w:rtl/>
            <w:lang w:bidi="fa-IR"/>
          </w:rPr>
          <w:t xml:space="preserve"> :</w:t>
        </w:r>
      </w:ins>
    </w:p>
    <w:p w14:paraId="39632B48" w14:textId="3C518302" w:rsidR="00EF482D" w:rsidRDefault="00EF482D">
      <w:pPr>
        <w:bidi/>
        <w:spacing w:after="0" w:line="276" w:lineRule="auto"/>
        <w:jc w:val="both"/>
        <w:rPr>
          <w:ins w:id="786" w:author="Microsoft account" w:date="2025-09-14T10:38:00Z"/>
          <w:rFonts w:cs="Calibri"/>
          <w:sz w:val="28"/>
          <w:szCs w:val="28"/>
          <w:rtl/>
          <w:lang w:bidi="fa-IR"/>
        </w:rPr>
        <w:pPrChange w:id="787" w:author="Microsoft account" w:date="2025-09-14T10:38:00Z">
          <w:pPr>
            <w:bidi/>
            <w:spacing w:after="0" w:line="276" w:lineRule="auto"/>
            <w:jc w:val="both"/>
          </w:pPr>
        </w:pPrChange>
      </w:pPr>
      <w:ins w:id="788" w:author="Microsoft account" w:date="2025-09-14T10:38:00Z">
        <w:r w:rsidRPr="00EF482D">
          <w:rPr>
            <w:rFonts w:cs="Calibri"/>
            <w:noProof/>
            <w:sz w:val="28"/>
            <w:szCs w:val="28"/>
            <w:rPrChange w:id="789" w:author="Unknown">
              <w:rPr>
                <w:noProof/>
              </w:rPr>
            </w:rPrChange>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bidi/>
        <w:spacing w:after="0" w:line="276" w:lineRule="auto"/>
        <w:jc w:val="both"/>
        <w:rPr>
          <w:ins w:id="790" w:author="Microsoft account" w:date="2025-09-16T12:08:00Z"/>
          <w:rFonts w:cs="Calibri"/>
          <w:sz w:val="28"/>
          <w:szCs w:val="28"/>
          <w:rtl/>
          <w:lang w:bidi="fa-IR"/>
        </w:rPr>
        <w:pPrChange w:id="791" w:author="Microsoft account" w:date="2025-09-14T10:38:00Z">
          <w:pPr>
            <w:bidi/>
            <w:spacing w:after="0" w:line="276" w:lineRule="auto"/>
            <w:jc w:val="both"/>
          </w:pPr>
        </w:pPrChange>
      </w:pPr>
      <w:ins w:id="792" w:author="Microsoft account" w:date="2025-09-14T10:38:00Z">
        <w:r>
          <w:rPr>
            <w:rFonts w:cs="Calibri" w:hint="cs"/>
            <w:sz w:val="28"/>
            <w:szCs w:val="28"/>
            <w:rtl/>
            <w:lang w:bidi="fa-IR"/>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bidi/>
        <w:spacing w:after="0" w:line="276" w:lineRule="auto"/>
        <w:rPr>
          <w:ins w:id="793" w:author="Microsoft account" w:date="2025-09-16T12:08:00Z"/>
          <w:rFonts w:cs="Calibri"/>
          <w:sz w:val="28"/>
          <w:szCs w:val="28"/>
          <w:rtl/>
          <w:lang w:bidi="fa-IR"/>
        </w:rPr>
        <w:pPrChange w:id="794" w:author="Microsoft account" w:date="2025-09-16T12:08:00Z">
          <w:pPr>
            <w:spacing w:after="0" w:line="276" w:lineRule="auto"/>
          </w:pPr>
        </w:pPrChange>
      </w:pPr>
      <w:ins w:id="795" w:author="Microsoft account" w:date="2025-09-16T12:08:00Z">
        <w:r>
          <w:rPr>
            <w:rFonts w:cs="Calibri" w:hint="cs"/>
            <w:sz w:val="28"/>
            <w:szCs w:val="28"/>
            <w:rtl/>
            <w:lang w:bidi="fa-IR"/>
          </w:rPr>
          <w:lastRenderedPageBreak/>
          <w:t>(</w:t>
        </w:r>
      </w:ins>
    </w:p>
    <w:p w14:paraId="0535F93A" w14:textId="00B1B54F" w:rsidR="00A45AC1" w:rsidRPr="001A6E5F" w:rsidRDefault="00A45AC1">
      <w:pPr>
        <w:bidi/>
        <w:spacing w:after="0" w:line="276" w:lineRule="auto"/>
        <w:rPr>
          <w:ins w:id="796" w:author="Microsoft account" w:date="2025-09-16T12:08:00Z"/>
          <w:rFonts w:cs="Calibri"/>
          <w:sz w:val="18"/>
          <w:szCs w:val="18"/>
          <w:rtl/>
          <w:lang w:bidi="fa-IR"/>
          <w:rPrChange w:id="797" w:author="Microsoft account" w:date="2025-09-16T12:09:00Z">
            <w:rPr>
              <w:ins w:id="798" w:author="Microsoft account" w:date="2025-09-16T12:08:00Z"/>
              <w:rFonts w:cs="Calibri"/>
              <w:sz w:val="28"/>
              <w:szCs w:val="28"/>
              <w:rtl/>
              <w:lang w:bidi="fa-IR"/>
            </w:rPr>
          </w:rPrChange>
        </w:rPr>
        <w:pPrChange w:id="799" w:author="Microsoft account" w:date="2025-09-16T12:08:00Z">
          <w:pPr>
            <w:spacing w:after="0" w:line="276" w:lineRule="auto"/>
          </w:pPr>
        </w:pPrChange>
      </w:pPr>
      <w:ins w:id="800" w:author="Microsoft account" w:date="2025-09-16T12:08:00Z">
        <w:r>
          <w:rPr>
            <w:rFonts w:cs="Calibri" w:hint="cs"/>
            <w:sz w:val="28"/>
            <w:szCs w:val="28"/>
            <w:rtl/>
            <w:lang w:bidi="fa-IR"/>
          </w:rPr>
          <w:t>-</w:t>
        </w:r>
        <w:r w:rsidRPr="001A6E5F">
          <w:rPr>
            <w:rFonts w:cs="Calibri" w:hint="eastAsia"/>
            <w:sz w:val="18"/>
            <w:szCs w:val="18"/>
            <w:rtl/>
            <w:lang w:bidi="fa-IR"/>
            <w:rPrChange w:id="801" w:author="Microsoft account" w:date="2025-09-16T12:09:00Z">
              <w:rPr>
                <w:rFonts w:cs="Calibri" w:hint="eastAsia"/>
                <w:sz w:val="28"/>
                <w:szCs w:val="28"/>
                <w:rtl/>
                <w:lang w:bidi="fa-IR"/>
              </w:rPr>
            </w:rPrChange>
          </w:rPr>
          <w:t>جمع</w:t>
        </w:r>
        <w:r w:rsidRPr="001A6E5F">
          <w:rPr>
            <w:rFonts w:cs="Calibri"/>
            <w:sz w:val="18"/>
            <w:szCs w:val="18"/>
            <w:rtl/>
            <w:lang w:bidi="fa-IR"/>
            <w:rPrChange w:id="80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03" w:author="Microsoft account" w:date="2025-09-16T12:09:00Z">
              <w:rPr>
                <w:rFonts w:cs="Calibri" w:hint="eastAsia"/>
                <w:sz w:val="28"/>
                <w:szCs w:val="28"/>
                <w:rtl/>
                <w:lang w:bidi="fa-IR"/>
              </w:rPr>
            </w:rPrChange>
          </w:rPr>
          <w:t>بند</w:t>
        </w:r>
        <w:r w:rsidRPr="001A6E5F">
          <w:rPr>
            <w:rFonts w:cs="Calibri" w:hint="cs"/>
            <w:sz w:val="18"/>
            <w:szCs w:val="18"/>
            <w:rtl/>
            <w:lang w:bidi="fa-IR"/>
            <w:rPrChange w:id="804" w:author="Microsoft account" w:date="2025-09-16T12:09:00Z">
              <w:rPr>
                <w:rFonts w:cs="Calibri" w:hint="cs"/>
                <w:sz w:val="28"/>
                <w:szCs w:val="28"/>
                <w:rtl/>
                <w:lang w:bidi="fa-IR"/>
              </w:rPr>
            </w:rPrChange>
          </w:rPr>
          <w:t>ی</w:t>
        </w:r>
        <w:r w:rsidRPr="001A6E5F">
          <w:rPr>
            <w:rFonts w:cs="Calibri"/>
            <w:sz w:val="18"/>
            <w:szCs w:val="18"/>
            <w:rtl/>
            <w:lang w:bidi="fa-IR"/>
            <w:rPrChange w:id="805" w:author="Microsoft account" w:date="2025-09-16T12:09:00Z">
              <w:rPr>
                <w:rFonts w:cs="Calibri"/>
                <w:sz w:val="28"/>
                <w:szCs w:val="28"/>
                <w:rtl/>
                <w:lang w:bidi="fa-IR"/>
              </w:rPr>
            </w:rPrChange>
          </w:rPr>
          <w:t>:</w:t>
        </w:r>
      </w:ins>
    </w:p>
    <w:p w14:paraId="1ACC0F14" w14:textId="02A6C6AB" w:rsidR="00A45AC1" w:rsidRPr="001A6E5F" w:rsidRDefault="00A45AC1">
      <w:pPr>
        <w:bidi/>
        <w:spacing w:after="0" w:line="276" w:lineRule="auto"/>
        <w:rPr>
          <w:ins w:id="806" w:author="Microsoft account" w:date="2025-09-16T12:08:00Z"/>
          <w:rFonts w:cs="Calibri"/>
          <w:sz w:val="18"/>
          <w:szCs w:val="18"/>
          <w:rtl/>
          <w:lang w:bidi="fa-IR"/>
          <w:rPrChange w:id="807" w:author="Microsoft account" w:date="2025-09-16T12:09:00Z">
            <w:rPr>
              <w:ins w:id="808" w:author="Microsoft account" w:date="2025-09-16T12:08:00Z"/>
              <w:rFonts w:cs="Calibri"/>
              <w:sz w:val="28"/>
              <w:szCs w:val="28"/>
              <w:rtl/>
              <w:lang w:bidi="fa-IR"/>
            </w:rPr>
          </w:rPrChange>
        </w:rPr>
        <w:pPrChange w:id="809" w:author="Microsoft account" w:date="2025-09-16T12:08:00Z">
          <w:pPr>
            <w:spacing w:after="0" w:line="276" w:lineRule="auto"/>
          </w:pPr>
        </w:pPrChange>
      </w:pPr>
      <w:ins w:id="810" w:author="Microsoft account" w:date="2025-09-16T12:08:00Z">
        <w:r w:rsidRPr="001A6E5F">
          <w:rPr>
            <w:rFonts w:cs="Calibri"/>
            <w:sz w:val="18"/>
            <w:szCs w:val="18"/>
            <w:rtl/>
            <w:lang w:bidi="fa-IR"/>
            <w:rPrChange w:id="811" w:author="Microsoft account" w:date="2025-09-16T12:09:00Z">
              <w:rPr>
                <w:rFonts w:cs="Calibri"/>
                <w:sz w:val="28"/>
                <w:szCs w:val="28"/>
                <w:rtl/>
                <w:lang w:bidi="fa-IR"/>
              </w:rPr>
            </w:rPrChange>
          </w:rPr>
          <w:t>م</w:t>
        </w:r>
        <w:r w:rsidRPr="001A6E5F">
          <w:rPr>
            <w:rFonts w:cs="Calibri" w:hint="cs"/>
            <w:sz w:val="18"/>
            <w:szCs w:val="18"/>
            <w:rtl/>
            <w:lang w:bidi="fa-IR"/>
            <w:rPrChange w:id="812" w:author="Microsoft account" w:date="2025-09-16T12:09:00Z">
              <w:rPr>
                <w:rFonts w:cs="Calibri" w:hint="cs"/>
                <w:sz w:val="28"/>
                <w:szCs w:val="28"/>
                <w:rtl/>
                <w:lang w:bidi="fa-IR"/>
              </w:rPr>
            </w:rPrChange>
          </w:rPr>
          <w:t>ی</w:t>
        </w:r>
        <w:r w:rsidRPr="001A6E5F">
          <w:rPr>
            <w:rFonts w:cs="Calibri" w:hint="eastAsia"/>
            <w:sz w:val="18"/>
            <w:szCs w:val="18"/>
            <w:rtl/>
            <w:lang w:bidi="fa-IR"/>
            <w:rPrChange w:id="813" w:author="Microsoft account" w:date="2025-09-16T12:09:00Z">
              <w:rPr>
                <w:rFonts w:cs="Calibri" w:hint="eastAsia"/>
                <w:sz w:val="28"/>
                <w:szCs w:val="28"/>
                <w:rtl/>
                <w:lang w:bidi="fa-IR"/>
              </w:rPr>
            </w:rPrChange>
          </w:rPr>
          <w:t>شه</w:t>
        </w:r>
        <w:r w:rsidRPr="001A6E5F">
          <w:rPr>
            <w:rFonts w:cs="Calibri"/>
            <w:sz w:val="18"/>
            <w:szCs w:val="18"/>
            <w:rtl/>
            <w:lang w:bidi="fa-IR"/>
            <w:rPrChange w:id="81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15" w:author="Microsoft account" w:date="2025-09-16T12:09:00Z">
              <w:rPr>
                <w:rFonts w:cs="Calibri" w:hint="eastAsia"/>
                <w:sz w:val="28"/>
                <w:szCs w:val="28"/>
                <w:rtl/>
                <w:lang w:bidi="fa-IR"/>
              </w:rPr>
            </w:rPrChange>
          </w:rPr>
          <w:t>با</w:t>
        </w:r>
        <w:r w:rsidRPr="001A6E5F">
          <w:rPr>
            <w:rFonts w:cs="Calibri"/>
            <w:sz w:val="18"/>
            <w:szCs w:val="18"/>
            <w:rtl/>
            <w:lang w:bidi="fa-IR"/>
            <w:rPrChange w:id="81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17" w:author="Microsoft account" w:date="2025-09-16T12:09:00Z">
              <w:rPr>
                <w:rFonts w:cs="Calibri" w:hint="eastAsia"/>
                <w:sz w:val="28"/>
                <w:szCs w:val="28"/>
                <w:rtl/>
                <w:lang w:bidi="fa-IR"/>
              </w:rPr>
            </w:rPrChange>
          </w:rPr>
          <w:t>نوشتن</w:t>
        </w:r>
        <w:r w:rsidRPr="001A6E5F">
          <w:rPr>
            <w:rFonts w:cs="Calibri"/>
            <w:sz w:val="18"/>
            <w:szCs w:val="18"/>
            <w:rtl/>
            <w:lang w:bidi="fa-IR"/>
            <w:rPrChange w:id="81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19" w:author="Microsoft account" w:date="2025-09-16T12:09:00Z">
              <w:rPr>
                <w:rFonts w:cs="Calibri" w:hint="eastAsia"/>
                <w:sz w:val="28"/>
                <w:szCs w:val="28"/>
                <w:rtl/>
                <w:lang w:bidi="fa-IR"/>
              </w:rPr>
            </w:rPrChange>
          </w:rPr>
          <w:t>کد</w:t>
        </w:r>
        <w:r w:rsidRPr="001A6E5F">
          <w:rPr>
            <w:rFonts w:cs="Calibri"/>
            <w:sz w:val="18"/>
            <w:szCs w:val="18"/>
            <w:lang w:bidi="fa-IR"/>
            <w:rPrChange w:id="820" w:author="Microsoft account" w:date="2025-09-16T12:09:00Z">
              <w:rPr>
                <w:rFonts w:cs="Calibri"/>
                <w:sz w:val="28"/>
                <w:szCs w:val="28"/>
                <w:lang w:bidi="fa-IR"/>
              </w:rPr>
            </w:rPrChange>
          </w:rPr>
          <w:t xml:space="preserve"> C </w:t>
        </w:r>
        <w:r w:rsidRPr="001A6E5F">
          <w:rPr>
            <w:rFonts w:cs="Calibri"/>
            <w:sz w:val="18"/>
            <w:szCs w:val="18"/>
            <w:rtl/>
            <w:lang w:bidi="fa-IR"/>
            <w:rPrChange w:id="821" w:author="Microsoft account" w:date="2025-09-16T12:09:00Z">
              <w:rPr>
                <w:rFonts w:cs="Calibri"/>
                <w:sz w:val="28"/>
                <w:szCs w:val="28"/>
                <w:rtl/>
                <w:lang w:bidi="fa-IR"/>
              </w:rPr>
            </w:rPrChange>
          </w:rPr>
          <w:t xml:space="preserve">و ساخت </w:t>
        </w:r>
        <w:r w:rsidRPr="001A6E5F">
          <w:rPr>
            <w:rFonts w:cs="Calibri" w:hint="cs"/>
            <w:sz w:val="18"/>
            <w:szCs w:val="18"/>
            <w:rtl/>
            <w:lang w:bidi="fa-IR"/>
            <w:rPrChange w:id="822" w:author="Microsoft account" w:date="2025-09-16T12:09:00Z">
              <w:rPr>
                <w:rFonts w:cs="Calibri" w:hint="cs"/>
                <w:sz w:val="28"/>
                <w:szCs w:val="28"/>
                <w:rtl/>
                <w:lang w:bidi="fa-IR"/>
              </w:rPr>
            </w:rPrChange>
          </w:rPr>
          <w:t>ی</w:t>
        </w:r>
        <w:r w:rsidRPr="001A6E5F">
          <w:rPr>
            <w:rFonts w:cs="Calibri" w:hint="eastAsia"/>
            <w:sz w:val="18"/>
            <w:szCs w:val="18"/>
            <w:rtl/>
            <w:lang w:bidi="fa-IR"/>
            <w:rPrChange w:id="823" w:author="Microsoft account" w:date="2025-09-16T12:09:00Z">
              <w:rPr>
                <w:rFonts w:cs="Calibri" w:hint="eastAsia"/>
                <w:sz w:val="28"/>
                <w:szCs w:val="28"/>
                <w:rtl/>
                <w:lang w:bidi="fa-IR"/>
              </w:rPr>
            </w:rPrChange>
          </w:rPr>
          <w:t>ه</w:t>
        </w:r>
        <w:r w:rsidRPr="001A6E5F">
          <w:rPr>
            <w:rFonts w:cs="Calibri"/>
            <w:sz w:val="18"/>
            <w:szCs w:val="18"/>
            <w:lang w:bidi="fa-IR"/>
            <w:rPrChange w:id="824" w:author="Microsoft account" w:date="2025-09-16T12:09:00Z">
              <w:rPr>
                <w:rFonts w:cs="Calibri"/>
                <w:sz w:val="28"/>
                <w:szCs w:val="28"/>
                <w:lang w:bidi="fa-IR"/>
              </w:rPr>
            </w:rPrChange>
          </w:rPr>
          <w:t xml:space="preserve"> Python Extension Module </w:t>
        </w:r>
        <w:r w:rsidRPr="001A6E5F">
          <w:rPr>
            <w:rFonts w:cs="Calibri"/>
            <w:sz w:val="18"/>
            <w:szCs w:val="18"/>
            <w:rtl/>
            <w:lang w:bidi="fa-IR"/>
            <w:rPrChange w:id="825" w:author="Microsoft account" w:date="2025-09-16T12:09:00Z">
              <w:rPr>
                <w:rFonts w:cs="Calibri"/>
                <w:sz w:val="28"/>
                <w:szCs w:val="28"/>
                <w:rtl/>
                <w:lang w:bidi="fa-IR"/>
              </w:rPr>
            </w:rPrChange>
          </w:rPr>
          <w:t>اون کد رو مستق</w:t>
        </w:r>
        <w:r w:rsidRPr="001A6E5F">
          <w:rPr>
            <w:rFonts w:cs="Calibri" w:hint="cs"/>
            <w:sz w:val="18"/>
            <w:szCs w:val="18"/>
            <w:rtl/>
            <w:lang w:bidi="fa-IR"/>
            <w:rPrChange w:id="826" w:author="Microsoft account" w:date="2025-09-16T12:09:00Z">
              <w:rPr>
                <w:rFonts w:cs="Calibri" w:hint="cs"/>
                <w:sz w:val="28"/>
                <w:szCs w:val="28"/>
                <w:rtl/>
                <w:lang w:bidi="fa-IR"/>
              </w:rPr>
            </w:rPrChange>
          </w:rPr>
          <w:t>ی</w:t>
        </w:r>
        <w:r w:rsidRPr="001A6E5F">
          <w:rPr>
            <w:rFonts w:cs="Calibri" w:hint="eastAsia"/>
            <w:sz w:val="18"/>
            <w:szCs w:val="18"/>
            <w:rtl/>
            <w:lang w:bidi="fa-IR"/>
            <w:rPrChange w:id="827" w:author="Microsoft account" w:date="2025-09-16T12:09:00Z">
              <w:rPr>
                <w:rFonts w:cs="Calibri" w:hint="eastAsia"/>
                <w:sz w:val="28"/>
                <w:szCs w:val="28"/>
                <w:rtl/>
                <w:lang w:bidi="fa-IR"/>
              </w:rPr>
            </w:rPrChange>
          </w:rPr>
          <w:t>ماً</w:t>
        </w:r>
        <w:r w:rsidRPr="001A6E5F">
          <w:rPr>
            <w:rFonts w:cs="Calibri"/>
            <w:sz w:val="18"/>
            <w:szCs w:val="18"/>
            <w:rtl/>
            <w:lang w:bidi="fa-IR"/>
            <w:rPrChange w:id="82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29" w:author="Microsoft account" w:date="2025-09-16T12:09:00Z">
              <w:rPr>
                <w:rFonts w:cs="Calibri" w:hint="eastAsia"/>
                <w:sz w:val="28"/>
                <w:szCs w:val="28"/>
                <w:rtl/>
                <w:lang w:bidi="fa-IR"/>
              </w:rPr>
            </w:rPrChange>
          </w:rPr>
          <w:t>در</w:t>
        </w:r>
        <w:r w:rsidRPr="001A6E5F">
          <w:rPr>
            <w:rFonts w:cs="Calibri"/>
            <w:sz w:val="18"/>
            <w:szCs w:val="18"/>
            <w:rtl/>
            <w:lang w:bidi="fa-IR"/>
            <w:rPrChange w:id="83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31" w:author="Microsoft account" w:date="2025-09-16T12:09:00Z">
              <w:rPr>
                <w:rFonts w:cs="Calibri" w:hint="eastAsia"/>
                <w:sz w:val="28"/>
                <w:szCs w:val="28"/>
                <w:rtl/>
                <w:lang w:bidi="fa-IR"/>
              </w:rPr>
            </w:rPrChange>
          </w:rPr>
          <w:t>پا</w:t>
        </w:r>
        <w:r w:rsidRPr="001A6E5F">
          <w:rPr>
            <w:rFonts w:cs="Calibri" w:hint="cs"/>
            <w:sz w:val="18"/>
            <w:szCs w:val="18"/>
            <w:rtl/>
            <w:lang w:bidi="fa-IR"/>
            <w:rPrChange w:id="832" w:author="Microsoft account" w:date="2025-09-16T12:09:00Z">
              <w:rPr>
                <w:rFonts w:cs="Calibri" w:hint="cs"/>
                <w:sz w:val="28"/>
                <w:szCs w:val="28"/>
                <w:rtl/>
                <w:lang w:bidi="fa-IR"/>
              </w:rPr>
            </w:rPrChange>
          </w:rPr>
          <w:t>ی</w:t>
        </w:r>
        <w:r w:rsidRPr="001A6E5F">
          <w:rPr>
            <w:rFonts w:cs="Calibri" w:hint="eastAsia"/>
            <w:sz w:val="18"/>
            <w:szCs w:val="18"/>
            <w:rtl/>
            <w:lang w:bidi="fa-IR"/>
            <w:rPrChange w:id="833" w:author="Microsoft account" w:date="2025-09-16T12:09:00Z">
              <w:rPr>
                <w:rFonts w:cs="Calibri" w:hint="eastAsia"/>
                <w:sz w:val="28"/>
                <w:szCs w:val="28"/>
                <w:rtl/>
                <w:lang w:bidi="fa-IR"/>
              </w:rPr>
            </w:rPrChange>
          </w:rPr>
          <w:t>تون</w:t>
        </w:r>
        <w:r w:rsidRPr="001A6E5F">
          <w:rPr>
            <w:rFonts w:cs="Calibri"/>
            <w:sz w:val="18"/>
            <w:szCs w:val="18"/>
            <w:rtl/>
            <w:lang w:bidi="fa-IR"/>
            <w:rPrChange w:id="83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35" w:author="Microsoft account" w:date="2025-09-16T12:09:00Z">
              <w:rPr>
                <w:rFonts w:cs="Calibri" w:hint="eastAsia"/>
                <w:sz w:val="28"/>
                <w:szCs w:val="28"/>
                <w:rtl/>
                <w:lang w:bidi="fa-IR"/>
              </w:rPr>
            </w:rPrChange>
          </w:rPr>
          <w:t>استفاده</w:t>
        </w:r>
        <w:r w:rsidRPr="001A6E5F">
          <w:rPr>
            <w:rFonts w:cs="Calibri"/>
            <w:sz w:val="18"/>
            <w:szCs w:val="18"/>
            <w:rtl/>
            <w:lang w:bidi="fa-IR"/>
            <w:rPrChange w:id="83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37" w:author="Microsoft account" w:date="2025-09-16T12:09:00Z">
              <w:rPr>
                <w:rFonts w:cs="Calibri" w:hint="eastAsia"/>
                <w:sz w:val="28"/>
                <w:szCs w:val="28"/>
                <w:rtl/>
                <w:lang w:bidi="fa-IR"/>
              </w:rPr>
            </w:rPrChange>
          </w:rPr>
          <w:t>کرد</w:t>
        </w:r>
        <w:r w:rsidRPr="001A6E5F">
          <w:rPr>
            <w:rFonts w:cs="Calibri"/>
            <w:sz w:val="18"/>
            <w:szCs w:val="18"/>
            <w:lang w:bidi="fa-IR"/>
            <w:rPrChange w:id="838" w:author="Microsoft account" w:date="2025-09-16T12:09:00Z">
              <w:rPr>
                <w:rFonts w:cs="Calibri"/>
                <w:sz w:val="28"/>
                <w:szCs w:val="28"/>
                <w:lang w:bidi="fa-IR"/>
              </w:rPr>
            </w:rPrChange>
          </w:rPr>
          <w:t>.</w:t>
        </w:r>
      </w:ins>
    </w:p>
    <w:p w14:paraId="25D0447E" w14:textId="29045BBA" w:rsidR="00A45AC1" w:rsidRPr="001A6E5F" w:rsidRDefault="00A45AC1">
      <w:pPr>
        <w:bidi/>
        <w:spacing w:after="0" w:line="276" w:lineRule="auto"/>
        <w:rPr>
          <w:ins w:id="839" w:author="Microsoft account" w:date="2025-09-16T12:08:00Z"/>
          <w:rFonts w:cs="Calibri"/>
          <w:sz w:val="18"/>
          <w:szCs w:val="18"/>
          <w:rtl/>
          <w:lang w:bidi="fa-IR"/>
          <w:rPrChange w:id="840" w:author="Microsoft account" w:date="2025-09-16T12:09:00Z">
            <w:rPr>
              <w:ins w:id="841" w:author="Microsoft account" w:date="2025-09-16T12:08:00Z"/>
              <w:rFonts w:cs="Calibri"/>
              <w:sz w:val="28"/>
              <w:szCs w:val="28"/>
              <w:rtl/>
              <w:lang w:bidi="fa-IR"/>
            </w:rPr>
          </w:rPrChange>
        </w:rPr>
        <w:pPrChange w:id="842" w:author="Microsoft account" w:date="2025-09-16T12:08:00Z">
          <w:pPr>
            <w:spacing w:after="0" w:line="276" w:lineRule="auto"/>
          </w:pPr>
        </w:pPrChange>
      </w:pPr>
      <w:ins w:id="843" w:author="Microsoft account" w:date="2025-09-16T12:08:00Z">
        <w:r w:rsidRPr="001A6E5F">
          <w:rPr>
            <w:rFonts w:cs="Calibri"/>
            <w:sz w:val="18"/>
            <w:szCs w:val="18"/>
            <w:rtl/>
            <w:lang w:bidi="fa-IR"/>
            <w:rPrChange w:id="844" w:author="Microsoft account" w:date="2025-09-16T12:09:00Z">
              <w:rPr>
                <w:rFonts w:cs="Calibri"/>
                <w:sz w:val="28"/>
                <w:szCs w:val="28"/>
                <w:rtl/>
                <w:lang w:bidi="fa-IR"/>
              </w:rPr>
            </w:rPrChange>
          </w:rPr>
          <w:t>ا</w:t>
        </w:r>
        <w:r w:rsidRPr="001A6E5F">
          <w:rPr>
            <w:rFonts w:cs="Calibri" w:hint="cs"/>
            <w:sz w:val="18"/>
            <w:szCs w:val="18"/>
            <w:rtl/>
            <w:lang w:bidi="fa-IR"/>
            <w:rPrChange w:id="845" w:author="Microsoft account" w:date="2025-09-16T12:09:00Z">
              <w:rPr>
                <w:rFonts w:cs="Calibri" w:hint="cs"/>
                <w:sz w:val="28"/>
                <w:szCs w:val="28"/>
                <w:rtl/>
                <w:lang w:bidi="fa-IR"/>
              </w:rPr>
            </w:rPrChange>
          </w:rPr>
          <w:t>ی</w:t>
        </w:r>
        <w:r w:rsidRPr="001A6E5F">
          <w:rPr>
            <w:rFonts w:cs="Calibri" w:hint="eastAsia"/>
            <w:sz w:val="18"/>
            <w:szCs w:val="18"/>
            <w:rtl/>
            <w:lang w:bidi="fa-IR"/>
            <w:rPrChange w:id="846" w:author="Microsoft account" w:date="2025-09-16T12:09:00Z">
              <w:rPr>
                <w:rFonts w:cs="Calibri" w:hint="eastAsia"/>
                <w:sz w:val="28"/>
                <w:szCs w:val="28"/>
                <w:rtl/>
                <w:lang w:bidi="fa-IR"/>
              </w:rPr>
            </w:rPrChange>
          </w:rPr>
          <w:t>ن</w:t>
        </w:r>
        <w:r w:rsidRPr="001A6E5F">
          <w:rPr>
            <w:rFonts w:cs="Calibri"/>
            <w:sz w:val="18"/>
            <w:szCs w:val="18"/>
            <w:rtl/>
            <w:lang w:bidi="fa-IR"/>
            <w:rPrChange w:id="847"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48" w:author="Microsoft account" w:date="2025-09-16T12:09:00Z">
              <w:rPr>
                <w:rFonts w:cs="Calibri" w:hint="eastAsia"/>
                <w:sz w:val="28"/>
                <w:szCs w:val="28"/>
                <w:rtl/>
                <w:lang w:bidi="fa-IR"/>
              </w:rPr>
            </w:rPrChange>
          </w:rPr>
          <w:t>کار</w:t>
        </w:r>
        <w:r w:rsidRPr="001A6E5F">
          <w:rPr>
            <w:rFonts w:cs="Calibri"/>
            <w:sz w:val="18"/>
            <w:szCs w:val="18"/>
            <w:rtl/>
            <w:lang w:bidi="fa-IR"/>
            <w:rPrChange w:id="849"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50" w:author="Microsoft account" w:date="2025-09-16T12:09:00Z">
              <w:rPr>
                <w:rFonts w:cs="Calibri" w:hint="eastAsia"/>
                <w:sz w:val="28"/>
                <w:szCs w:val="28"/>
                <w:rtl/>
                <w:lang w:bidi="fa-IR"/>
              </w:rPr>
            </w:rPrChange>
          </w:rPr>
          <w:t>اجازه</w:t>
        </w:r>
        <w:r w:rsidRPr="001A6E5F">
          <w:rPr>
            <w:rFonts w:cs="Calibri"/>
            <w:sz w:val="18"/>
            <w:szCs w:val="18"/>
            <w:rtl/>
            <w:lang w:bidi="fa-IR"/>
            <w:rPrChange w:id="851"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52" w:author="Microsoft account" w:date="2025-09-16T12:09:00Z">
              <w:rPr>
                <w:rFonts w:cs="Calibri" w:hint="eastAsia"/>
                <w:sz w:val="28"/>
                <w:szCs w:val="28"/>
                <w:rtl/>
                <w:lang w:bidi="fa-IR"/>
              </w:rPr>
            </w:rPrChange>
          </w:rPr>
          <w:t>م</w:t>
        </w:r>
        <w:r w:rsidRPr="001A6E5F">
          <w:rPr>
            <w:rFonts w:cs="Calibri" w:hint="cs"/>
            <w:sz w:val="18"/>
            <w:szCs w:val="18"/>
            <w:rtl/>
            <w:lang w:bidi="fa-IR"/>
            <w:rPrChange w:id="853" w:author="Microsoft account" w:date="2025-09-16T12:09:00Z">
              <w:rPr>
                <w:rFonts w:cs="Calibri" w:hint="cs"/>
                <w:sz w:val="28"/>
                <w:szCs w:val="28"/>
                <w:rtl/>
                <w:lang w:bidi="fa-IR"/>
              </w:rPr>
            </w:rPrChange>
          </w:rPr>
          <w:t>ی</w:t>
        </w:r>
        <w:r w:rsidRPr="001A6E5F">
          <w:rPr>
            <w:rFonts w:cs="Calibri" w:hint="eastAsia"/>
            <w:sz w:val="18"/>
            <w:szCs w:val="18"/>
            <w:rtl/>
            <w:lang w:bidi="fa-IR"/>
            <w:rPrChange w:id="854" w:author="Microsoft account" w:date="2025-09-16T12:09:00Z">
              <w:rPr>
                <w:rFonts w:cs="Calibri" w:hint="eastAsia"/>
                <w:sz w:val="28"/>
                <w:szCs w:val="28"/>
                <w:rtl/>
                <w:lang w:bidi="fa-IR"/>
              </w:rPr>
            </w:rPrChange>
          </w:rPr>
          <w:t>ده</w:t>
        </w:r>
        <w:r w:rsidRPr="001A6E5F">
          <w:rPr>
            <w:rFonts w:cs="Calibri"/>
            <w:sz w:val="18"/>
            <w:szCs w:val="18"/>
            <w:rtl/>
            <w:lang w:bidi="fa-IR"/>
            <w:rPrChange w:id="855"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56" w:author="Microsoft account" w:date="2025-09-16T12:09:00Z">
              <w:rPr>
                <w:rFonts w:cs="Calibri" w:hint="eastAsia"/>
                <w:sz w:val="28"/>
                <w:szCs w:val="28"/>
                <w:rtl/>
                <w:lang w:bidi="fa-IR"/>
              </w:rPr>
            </w:rPrChange>
          </w:rPr>
          <w:t>کارا</w:t>
        </w:r>
        <w:r w:rsidRPr="001A6E5F">
          <w:rPr>
            <w:rFonts w:cs="Calibri" w:hint="cs"/>
            <w:sz w:val="18"/>
            <w:szCs w:val="18"/>
            <w:rtl/>
            <w:lang w:bidi="fa-IR"/>
            <w:rPrChange w:id="857" w:author="Microsoft account" w:date="2025-09-16T12:09:00Z">
              <w:rPr>
                <w:rFonts w:cs="Calibri" w:hint="cs"/>
                <w:sz w:val="28"/>
                <w:szCs w:val="28"/>
                <w:rtl/>
                <w:lang w:bidi="fa-IR"/>
              </w:rPr>
            </w:rPrChange>
          </w:rPr>
          <w:t>ی</w:t>
        </w:r>
        <w:r w:rsidRPr="001A6E5F">
          <w:rPr>
            <w:rFonts w:cs="Calibri"/>
            <w:sz w:val="18"/>
            <w:szCs w:val="18"/>
            <w:rtl/>
            <w:lang w:bidi="fa-IR"/>
            <w:rPrChange w:id="85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59" w:author="Microsoft account" w:date="2025-09-16T12:09:00Z">
              <w:rPr>
                <w:rFonts w:cs="Calibri" w:hint="eastAsia"/>
                <w:sz w:val="28"/>
                <w:szCs w:val="28"/>
                <w:rtl/>
                <w:lang w:bidi="fa-IR"/>
              </w:rPr>
            </w:rPrChange>
          </w:rPr>
          <w:t>پرفورمنس‌محور</w:t>
        </w:r>
        <w:r w:rsidRPr="001A6E5F">
          <w:rPr>
            <w:rFonts w:cs="Calibri"/>
            <w:sz w:val="18"/>
            <w:szCs w:val="18"/>
            <w:rtl/>
            <w:lang w:bidi="fa-IR"/>
            <w:rPrChange w:id="860" w:author="Microsoft account" w:date="2025-09-16T12:09:00Z">
              <w:rPr>
                <w:rFonts w:cs="Calibri"/>
                <w:sz w:val="28"/>
                <w:szCs w:val="28"/>
                <w:rtl/>
                <w:lang w:bidi="fa-IR"/>
              </w:rPr>
            </w:rPrChange>
          </w:rPr>
          <w:t xml:space="preserve"> (محاسبات </w:t>
        </w:r>
        <w:r w:rsidRPr="001A6E5F">
          <w:rPr>
            <w:rFonts w:cs="Calibri" w:hint="eastAsia"/>
            <w:sz w:val="18"/>
            <w:szCs w:val="18"/>
            <w:rtl/>
            <w:lang w:bidi="fa-IR"/>
            <w:rPrChange w:id="861" w:author="Microsoft account" w:date="2025-09-16T12:09:00Z">
              <w:rPr>
                <w:rFonts w:cs="Calibri" w:hint="eastAsia"/>
                <w:sz w:val="28"/>
                <w:szCs w:val="28"/>
                <w:rtl/>
                <w:lang w:bidi="fa-IR"/>
              </w:rPr>
            </w:rPrChange>
          </w:rPr>
          <w:t>سنگ</w:t>
        </w:r>
        <w:r w:rsidRPr="001A6E5F">
          <w:rPr>
            <w:rFonts w:cs="Calibri" w:hint="cs"/>
            <w:sz w:val="18"/>
            <w:szCs w:val="18"/>
            <w:rtl/>
            <w:lang w:bidi="fa-IR"/>
            <w:rPrChange w:id="862" w:author="Microsoft account" w:date="2025-09-16T12:09:00Z">
              <w:rPr>
                <w:rFonts w:cs="Calibri" w:hint="cs"/>
                <w:sz w:val="28"/>
                <w:szCs w:val="28"/>
                <w:rtl/>
                <w:lang w:bidi="fa-IR"/>
              </w:rPr>
            </w:rPrChange>
          </w:rPr>
          <w:t>ی</w:t>
        </w:r>
        <w:r w:rsidRPr="001A6E5F">
          <w:rPr>
            <w:rFonts w:cs="Calibri" w:hint="eastAsia"/>
            <w:sz w:val="18"/>
            <w:szCs w:val="18"/>
            <w:rtl/>
            <w:lang w:bidi="fa-IR"/>
            <w:rPrChange w:id="863" w:author="Microsoft account" w:date="2025-09-16T12:09:00Z">
              <w:rPr>
                <w:rFonts w:cs="Calibri" w:hint="eastAsia"/>
                <w:sz w:val="28"/>
                <w:szCs w:val="28"/>
                <w:rtl/>
                <w:lang w:bidi="fa-IR"/>
              </w:rPr>
            </w:rPrChange>
          </w:rPr>
          <w:t>ن،</w:t>
        </w:r>
        <w:r w:rsidRPr="001A6E5F">
          <w:rPr>
            <w:rFonts w:cs="Calibri"/>
            <w:sz w:val="18"/>
            <w:szCs w:val="18"/>
            <w:rtl/>
            <w:lang w:bidi="fa-IR"/>
            <w:rPrChange w:id="86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65" w:author="Microsoft account" w:date="2025-09-16T12:09:00Z">
              <w:rPr>
                <w:rFonts w:cs="Calibri" w:hint="eastAsia"/>
                <w:sz w:val="28"/>
                <w:szCs w:val="28"/>
                <w:rtl/>
                <w:lang w:bidi="fa-IR"/>
              </w:rPr>
            </w:rPrChange>
          </w:rPr>
          <w:t>حافظه‌محور</w:t>
        </w:r>
        <w:r w:rsidRPr="001A6E5F">
          <w:rPr>
            <w:rFonts w:cs="Calibri"/>
            <w:sz w:val="18"/>
            <w:szCs w:val="18"/>
            <w:rtl/>
            <w:lang w:bidi="fa-IR"/>
            <w:rPrChange w:id="86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67" w:author="Microsoft account" w:date="2025-09-16T12:09:00Z">
              <w:rPr>
                <w:rFonts w:cs="Calibri" w:hint="eastAsia"/>
                <w:sz w:val="28"/>
                <w:szCs w:val="28"/>
                <w:rtl/>
                <w:lang w:bidi="fa-IR"/>
              </w:rPr>
            </w:rPrChange>
          </w:rPr>
          <w:t>رو</w:t>
        </w:r>
        <w:r w:rsidRPr="001A6E5F">
          <w:rPr>
            <w:rFonts w:cs="Calibri"/>
            <w:sz w:val="18"/>
            <w:szCs w:val="18"/>
            <w:rtl/>
            <w:lang w:bidi="fa-IR"/>
            <w:rPrChange w:id="868"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69" w:author="Microsoft account" w:date="2025-09-16T12:09:00Z">
              <w:rPr>
                <w:rFonts w:cs="Calibri" w:hint="eastAsia"/>
                <w:sz w:val="28"/>
                <w:szCs w:val="28"/>
                <w:rtl/>
                <w:lang w:bidi="fa-IR"/>
              </w:rPr>
            </w:rPrChange>
          </w:rPr>
          <w:t>به</w:t>
        </w:r>
        <w:r w:rsidRPr="001A6E5F">
          <w:rPr>
            <w:rFonts w:cs="Calibri"/>
            <w:sz w:val="18"/>
            <w:szCs w:val="18"/>
            <w:lang w:bidi="fa-IR"/>
            <w:rPrChange w:id="870" w:author="Microsoft account" w:date="2025-09-16T12:09:00Z">
              <w:rPr>
                <w:rFonts w:cs="Calibri"/>
                <w:sz w:val="28"/>
                <w:szCs w:val="28"/>
                <w:lang w:bidi="fa-IR"/>
              </w:rPr>
            </w:rPrChange>
          </w:rPr>
          <w:t xml:space="preserve"> C </w:t>
        </w:r>
        <w:r w:rsidRPr="001A6E5F">
          <w:rPr>
            <w:rFonts w:cs="Calibri"/>
            <w:sz w:val="18"/>
            <w:szCs w:val="18"/>
            <w:rtl/>
            <w:lang w:bidi="fa-IR"/>
            <w:rPrChange w:id="871" w:author="Microsoft account" w:date="2025-09-16T12:09:00Z">
              <w:rPr>
                <w:rFonts w:cs="Calibri"/>
                <w:sz w:val="28"/>
                <w:szCs w:val="28"/>
                <w:rtl/>
                <w:lang w:bidi="fa-IR"/>
              </w:rPr>
            </w:rPrChange>
          </w:rPr>
          <w:t>بسپر</w:t>
        </w:r>
        <w:r w:rsidRPr="001A6E5F">
          <w:rPr>
            <w:rFonts w:cs="Calibri" w:hint="cs"/>
            <w:sz w:val="18"/>
            <w:szCs w:val="18"/>
            <w:rtl/>
            <w:lang w:bidi="fa-IR"/>
            <w:rPrChange w:id="872" w:author="Microsoft account" w:date="2025-09-16T12:09:00Z">
              <w:rPr>
                <w:rFonts w:cs="Calibri" w:hint="cs"/>
                <w:sz w:val="28"/>
                <w:szCs w:val="28"/>
                <w:rtl/>
                <w:lang w:bidi="fa-IR"/>
              </w:rPr>
            </w:rPrChange>
          </w:rPr>
          <w:t>ی</w:t>
        </w:r>
        <w:r w:rsidRPr="001A6E5F">
          <w:rPr>
            <w:rFonts w:cs="Calibri" w:hint="eastAsia"/>
            <w:sz w:val="18"/>
            <w:szCs w:val="18"/>
            <w:rtl/>
            <w:lang w:bidi="fa-IR"/>
            <w:rPrChange w:id="873" w:author="Microsoft account" w:date="2025-09-16T12:09:00Z">
              <w:rPr>
                <w:rFonts w:cs="Calibri" w:hint="eastAsia"/>
                <w:sz w:val="28"/>
                <w:szCs w:val="28"/>
                <w:rtl/>
                <w:lang w:bidi="fa-IR"/>
              </w:rPr>
            </w:rPrChange>
          </w:rPr>
          <w:t>م</w:t>
        </w:r>
        <w:r w:rsidRPr="001A6E5F">
          <w:rPr>
            <w:rFonts w:cs="Calibri"/>
            <w:sz w:val="18"/>
            <w:szCs w:val="18"/>
            <w:rtl/>
            <w:lang w:bidi="fa-IR"/>
            <w:rPrChange w:id="87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75" w:author="Microsoft account" w:date="2025-09-16T12:09:00Z">
              <w:rPr>
                <w:rFonts w:cs="Calibri" w:hint="eastAsia"/>
                <w:sz w:val="28"/>
                <w:szCs w:val="28"/>
                <w:rtl/>
                <w:lang w:bidi="fa-IR"/>
              </w:rPr>
            </w:rPrChange>
          </w:rPr>
          <w:t>و</w:t>
        </w:r>
        <w:r w:rsidRPr="001A6E5F">
          <w:rPr>
            <w:rFonts w:cs="Calibri"/>
            <w:sz w:val="18"/>
            <w:szCs w:val="18"/>
            <w:rtl/>
            <w:lang w:bidi="fa-IR"/>
            <w:rPrChange w:id="87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77" w:author="Microsoft account" w:date="2025-09-16T12:09:00Z">
              <w:rPr>
                <w:rFonts w:cs="Calibri" w:hint="eastAsia"/>
                <w:sz w:val="28"/>
                <w:szCs w:val="28"/>
                <w:rtl/>
                <w:lang w:bidi="fa-IR"/>
              </w:rPr>
            </w:rPrChange>
          </w:rPr>
          <w:t>بق</w:t>
        </w:r>
        <w:r w:rsidRPr="001A6E5F">
          <w:rPr>
            <w:rFonts w:cs="Calibri" w:hint="cs"/>
            <w:sz w:val="18"/>
            <w:szCs w:val="18"/>
            <w:rtl/>
            <w:lang w:bidi="fa-IR"/>
            <w:rPrChange w:id="878" w:author="Microsoft account" w:date="2025-09-16T12:09:00Z">
              <w:rPr>
                <w:rFonts w:cs="Calibri" w:hint="cs"/>
                <w:sz w:val="28"/>
                <w:szCs w:val="28"/>
                <w:rtl/>
                <w:lang w:bidi="fa-IR"/>
              </w:rPr>
            </w:rPrChange>
          </w:rPr>
          <w:t>ی</w:t>
        </w:r>
        <w:r w:rsidRPr="001A6E5F">
          <w:rPr>
            <w:rFonts w:cs="Calibri" w:hint="eastAsia"/>
            <w:sz w:val="18"/>
            <w:szCs w:val="18"/>
            <w:rtl/>
            <w:lang w:bidi="fa-IR"/>
            <w:rPrChange w:id="879" w:author="Microsoft account" w:date="2025-09-16T12:09:00Z">
              <w:rPr>
                <w:rFonts w:cs="Calibri" w:hint="eastAsia"/>
                <w:sz w:val="28"/>
                <w:szCs w:val="28"/>
                <w:rtl/>
                <w:lang w:bidi="fa-IR"/>
              </w:rPr>
            </w:rPrChange>
          </w:rPr>
          <w:t>ه</w:t>
        </w:r>
        <w:r w:rsidRPr="001A6E5F">
          <w:rPr>
            <w:rFonts w:cs="Calibri"/>
            <w:sz w:val="18"/>
            <w:szCs w:val="18"/>
            <w:rtl/>
            <w:lang w:bidi="fa-IR"/>
            <w:rPrChange w:id="88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81" w:author="Microsoft account" w:date="2025-09-16T12:09:00Z">
              <w:rPr>
                <w:rFonts w:cs="Calibri" w:hint="eastAsia"/>
                <w:sz w:val="28"/>
                <w:szCs w:val="28"/>
                <w:rtl/>
                <w:lang w:bidi="fa-IR"/>
              </w:rPr>
            </w:rPrChange>
          </w:rPr>
          <w:t>منطق</w:t>
        </w:r>
        <w:r w:rsidRPr="001A6E5F">
          <w:rPr>
            <w:rFonts w:cs="Calibri"/>
            <w:sz w:val="18"/>
            <w:szCs w:val="18"/>
            <w:rtl/>
            <w:lang w:bidi="fa-IR"/>
            <w:rPrChange w:id="882"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83" w:author="Microsoft account" w:date="2025-09-16T12:09:00Z">
              <w:rPr>
                <w:rFonts w:cs="Calibri" w:hint="eastAsia"/>
                <w:sz w:val="28"/>
                <w:szCs w:val="28"/>
                <w:rtl/>
                <w:lang w:bidi="fa-IR"/>
              </w:rPr>
            </w:rPrChange>
          </w:rPr>
          <w:t>رو</w:t>
        </w:r>
        <w:r w:rsidRPr="001A6E5F">
          <w:rPr>
            <w:rFonts w:cs="Calibri"/>
            <w:sz w:val="18"/>
            <w:szCs w:val="18"/>
            <w:rtl/>
            <w:lang w:bidi="fa-IR"/>
            <w:rPrChange w:id="884"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85" w:author="Microsoft account" w:date="2025-09-16T12:09:00Z">
              <w:rPr>
                <w:rFonts w:cs="Calibri" w:hint="eastAsia"/>
                <w:sz w:val="28"/>
                <w:szCs w:val="28"/>
                <w:rtl/>
                <w:lang w:bidi="fa-IR"/>
              </w:rPr>
            </w:rPrChange>
          </w:rPr>
          <w:t>با</w:t>
        </w:r>
        <w:r w:rsidRPr="001A6E5F">
          <w:rPr>
            <w:rFonts w:cs="Calibri"/>
            <w:sz w:val="18"/>
            <w:szCs w:val="18"/>
            <w:rtl/>
            <w:lang w:bidi="fa-IR"/>
            <w:rPrChange w:id="886"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87" w:author="Microsoft account" w:date="2025-09-16T12:09:00Z">
              <w:rPr>
                <w:rFonts w:cs="Calibri" w:hint="eastAsia"/>
                <w:sz w:val="28"/>
                <w:szCs w:val="28"/>
                <w:rtl/>
                <w:lang w:bidi="fa-IR"/>
              </w:rPr>
            </w:rPrChange>
          </w:rPr>
          <w:t>پا</w:t>
        </w:r>
        <w:r w:rsidRPr="001A6E5F">
          <w:rPr>
            <w:rFonts w:cs="Calibri" w:hint="cs"/>
            <w:sz w:val="18"/>
            <w:szCs w:val="18"/>
            <w:rtl/>
            <w:lang w:bidi="fa-IR"/>
            <w:rPrChange w:id="888" w:author="Microsoft account" w:date="2025-09-16T12:09:00Z">
              <w:rPr>
                <w:rFonts w:cs="Calibri" w:hint="cs"/>
                <w:sz w:val="28"/>
                <w:szCs w:val="28"/>
                <w:rtl/>
                <w:lang w:bidi="fa-IR"/>
              </w:rPr>
            </w:rPrChange>
          </w:rPr>
          <w:t>ی</w:t>
        </w:r>
        <w:r w:rsidRPr="001A6E5F">
          <w:rPr>
            <w:rFonts w:cs="Calibri" w:hint="eastAsia"/>
            <w:sz w:val="18"/>
            <w:szCs w:val="18"/>
            <w:rtl/>
            <w:lang w:bidi="fa-IR"/>
            <w:rPrChange w:id="889" w:author="Microsoft account" w:date="2025-09-16T12:09:00Z">
              <w:rPr>
                <w:rFonts w:cs="Calibri" w:hint="eastAsia"/>
                <w:sz w:val="28"/>
                <w:szCs w:val="28"/>
                <w:rtl/>
                <w:lang w:bidi="fa-IR"/>
              </w:rPr>
            </w:rPrChange>
          </w:rPr>
          <w:t>تون</w:t>
        </w:r>
        <w:r w:rsidRPr="001A6E5F">
          <w:rPr>
            <w:rFonts w:cs="Calibri"/>
            <w:sz w:val="18"/>
            <w:szCs w:val="18"/>
            <w:rtl/>
            <w:lang w:bidi="fa-IR"/>
            <w:rPrChange w:id="890" w:author="Microsoft account" w:date="2025-09-16T12:09:00Z">
              <w:rPr>
                <w:rFonts w:cs="Calibri"/>
                <w:sz w:val="28"/>
                <w:szCs w:val="28"/>
                <w:rtl/>
                <w:lang w:bidi="fa-IR"/>
              </w:rPr>
            </w:rPrChange>
          </w:rPr>
          <w:t xml:space="preserve"> </w:t>
        </w:r>
        <w:r w:rsidRPr="001A6E5F">
          <w:rPr>
            <w:rFonts w:cs="Calibri" w:hint="eastAsia"/>
            <w:sz w:val="18"/>
            <w:szCs w:val="18"/>
            <w:rtl/>
            <w:lang w:bidi="fa-IR"/>
            <w:rPrChange w:id="891" w:author="Microsoft account" w:date="2025-09-16T12:09:00Z">
              <w:rPr>
                <w:rFonts w:cs="Calibri" w:hint="eastAsia"/>
                <w:sz w:val="28"/>
                <w:szCs w:val="28"/>
                <w:rtl/>
                <w:lang w:bidi="fa-IR"/>
              </w:rPr>
            </w:rPrChange>
          </w:rPr>
          <w:t>بنو</w:t>
        </w:r>
        <w:r w:rsidRPr="001A6E5F">
          <w:rPr>
            <w:rFonts w:cs="Calibri" w:hint="cs"/>
            <w:sz w:val="18"/>
            <w:szCs w:val="18"/>
            <w:rtl/>
            <w:lang w:bidi="fa-IR"/>
            <w:rPrChange w:id="892" w:author="Microsoft account" w:date="2025-09-16T12:09:00Z">
              <w:rPr>
                <w:rFonts w:cs="Calibri" w:hint="cs"/>
                <w:sz w:val="28"/>
                <w:szCs w:val="28"/>
                <w:rtl/>
                <w:lang w:bidi="fa-IR"/>
              </w:rPr>
            </w:rPrChange>
          </w:rPr>
          <w:t>ی</w:t>
        </w:r>
        <w:r w:rsidRPr="001A6E5F">
          <w:rPr>
            <w:rFonts w:cs="Calibri" w:hint="eastAsia"/>
            <w:sz w:val="18"/>
            <w:szCs w:val="18"/>
            <w:rtl/>
            <w:lang w:bidi="fa-IR"/>
            <w:rPrChange w:id="893" w:author="Microsoft account" w:date="2025-09-16T12:09:00Z">
              <w:rPr>
                <w:rFonts w:cs="Calibri" w:hint="eastAsia"/>
                <w:sz w:val="28"/>
                <w:szCs w:val="28"/>
                <w:rtl/>
                <w:lang w:bidi="fa-IR"/>
              </w:rPr>
            </w:rPrChange>
          </w:rPr>
          <w:t>س</w:t>
        </w:r>
        <w:r w:rsidRPr="001A6E5F">
          <w:rPr>
            <w:rFonts w:cs="Calibri" w:hint="cs"/>
            <w:sz w:val="18"/>
            <w:szCs w:val="18"/>
            <w:rtl/>
            <w:lang w:bidi="fa-IR"/>
            <w:rPrChange w:id="894" w:author="Microsoft account" w:date="2025-09-16T12:09:00Z">
              <w:rPr>
                <w:rFonts w:cs="Calibri" w:hint="cs"/>
                <w:sz w:val="28"/>
                <w:szCs w:val="28"/>
                <w:rtl/>
                <w:lang w:bidi="fa-IR"/>
              </w:rPr>
            </w:rPrChange>
          </w:rPr>
          <w:t>ی</w:t>
        </w:r>
        <w:r w:rsidRPr="001A6E5F">
          <w:rPr>
            <w:rFonts w:cs="Calibri" w:hint="eastAsia"/>
            <w:sz w:val="18"/>
            <w:szCs w:val="18"/>
            <w:rtl/>
            <w:lang w:bidi="fa-IR"/>
            <w:rPrChange w:id="895" w:author="Microsoft account" w:date="2025-09-16T12:09:00Z">
              <w:rPr>
                <w:rFonts w:cs="Calibri" w:hint="eastAsia"/>
                <w:sz w:val="28"/>
                <w:szCs w:val="28"/>
                <w:rtl/>
                <w:lang w:bidi="fa-IR"/>
              </w:rPr>
            </w:rPrChange>
          </w:rPr>
          <w:t>م</w:t>
        </w:r>
        <w:r w:rsidRPr="001A6E5F">
          <w:rPr>
            <w:rFonts w:cs="Calibri"/>
            <w:sz w:val="18"/>
            <w:szCs w:val="18"/>
            <w:lang w:bidi="fa-IR"/>
            <w:rPrChange w:id="896" w:author="Microsoft account" w:date="2025-09-16T12:09:00Z">
              <w:rPr>
                <w:rFonts w:cs="Calibri"/>
                <w:sz w:val="28"/>
                <w:szCs w:val="28"/>
                <w:lang w:bidi="fa-IR"/>
              </w:rPr>
            </w:rPrChange>
          </w:rPr>
          <w:t>.</w:t>
        </w:r>
      </w:ins>
    </w:p>
    <w:p w14:paraId="273FA844" w14:textId="1508C143" w:rsidR="00A45AC1" w:rsidRPr="001A6E5F" w:rsidRDefault="00A45AC1">
      <w:pPr>
        <w:bidi/>
        <w:spacing w:after="0" w:line="276" w:lineRule="auto"/>
        <w:jc w:val="both"/>
        <w:rPr>
          <w:ins w:id="897" w:author="Microsoft account" w:date="2025-09-16T12:08:00Z"/>
          <w:rFonts w:cs="Calibri"/>
          <w:sz w:val="18"/>
          <w:szCs w:val="18"/>
          <w:rtl/>
          <w:lang w:bidi="fa-IR"/>
          <w:rPrChange w:id="898" w:author="Microsoft account" w:date="2025-09-16T12:09:00Z">
            <w:rPr>
              <w:ins w:id="899" w:author="Microsoft account" w:date="2025-09-16T12:08:00Z"/>
              <w:rFonts w:cs="Calibri"/>
              <w:sz w:val="28"/>
              <w:szCs w:val="28"/>
              <w:rtl/>
              <w:lang w:bidi="fa-IR"/>
            </w:rPr>
          </w:rPrChange>
        </w:rPr>
        <w:pPrChange w:id="900" w:author="Microsoft account" w:date="2025-09-16T12:09:00Z">
          <w:pPr>
            <w:bidi/>
            <w:spacing w:after="0" w:line="276" w:lineRule="auto"/>
            <w:jc w:val="both"/>
          </w:pPr>
        </w:pPrChange>
      </w:pPr>
      <w:ins w:id="901" w:author="Microsoft account" w:date="2025-09-16T12:08:00Z">
        <w:r w:rsidRPr="001A6E5F">
          <w:rPr>
            <w:rFonts w:cs="Calibri"/>
            <w:sz w:val="18"/>
            <w:szCs w:val="18"/>
            <w:rtl/>
            <w:lang w:bidi="fa-IR"/>
            <w:rPrChange w:id="902" w:author="Microsoft account" w:date="2025-09-16T12:09:00Z">
              <w:rPr>
                <w:rFonts w:cs="Calibri"/>
                <w:sz w:val="28"/>
                <w:szCs w:val="28"/>
                <w:rtl/>
                <w:lang w:bidi="fa-IR"/>
              </w:rPr>
            </w:rPrChange>
          </w:rPr>
          <w:t>ترک</w:t>
        </w:r>
        <w:r w:rsidRPr="001A6E5F">
          <w:rPr>
            <w:rFonts w:cs="Calibri" w:hint="cs"/>
            <w:sz w:val="18"/>
            <w:szCs w:val="18"/>
            <w:rtl/>
            <w:lang w:bidi="fa-IR"/>
            <w:rPrChange w:id="903" w:author="Microsoft account" w:date="2025-09-16T12:09:00Z">
              <w:rPr>
                <w:rFonts w:cs="Calibri" w:hint="cs"/>
                <w:sz w:val="28"/>
                <w:szCs w:val="28"/>
                <w:rtl/>
                <w:lang w:bidi="fa-IR"/>
              </w:rPr>
            </w:rPrChange>
          </w:rPr>
          <w:t>ی</w:t>
        </w:r>
        <w:r w:rsidRPr="001A6E5F">
          <w:rPr>
            <w:rFonts w:cs="Calibri" w:hint="eastAsia"/>
            <w:sz w:val="18"/>
            <w:szCs w:val="18"/>
            <w:rtl/>
            <w:lang w:bidi="fa-IR"/>
            <w:rPrChange w:id="904" w:author="Microsoft account" w:date="2025-09-16T12:09:00Z">
              <w:rPr>
                <w:rFonts w:cs="Calibri" w:hint="eastAsia"/>
                <w:sz w:val="28"/>
                <w:szCs w:val="28"/>
                <w:rtl/>
                <w:lang w:bidi="fa-IR"/>
              </w:rPr>
            </w:rPrChange>
          </w:rPr>
          <w:t>ب</w:t>
        </w:r>
        <w:r w:rsidRPr="001A6E5F">
          <w:rPr>
            <w:rFonts w:cs="Calibri"/>
            <w:sz w:val="18"/>
            <w:szCs w:val="18"/>
            <w:rtl/>
            <w:lang w:bidi="fa-IR"/>
            <w:rPrChange w:id="905" w:author="Microsoft account" w:date="2025-09-16T12:09:00Z">
              <w:rPr>
                <w:rFonts w:cs="Calibri"/>
                <w:sz w:val="28"/>
                <w:szCs w:val="28"/>
                <w:rtl/>
                <w:lang w:bidi="fa-IR"/>
              </w:rPr>
            </w:rPrChange>
          </w:rPr>
          <w:t xml:space="preserve"> </w:t>
        </w:r>
        <w:r w:rsidRPr="001A6E5F">
          <w:rPr>
            <w:rFonts w:cs="Calibri"/>
            <w:sz w:val="18"/>
            <w:szCs w:val="18"/>
            <w:lang w:bidi="fa-IR"/>
            <w:rPrChange w:id="906" w:author="Microsoft account" w:date="2025-09-16T12:09:00Z">
              <w:rPr>
                <w:rFonts w:cs="Calibri"/>
                <w:sz w:val="28"/>
                <w:szCs w:val="28"/>
                <w:lang w:bidi="fa-IR"/>
              </w:rPr>
            </w:rPrChange>
          </w:rPr>
          <w:t>C + Python</w:t>
        </w:r>
        <w:r w:rsidRPr="001A6E5F">
          <w:rPr>
            <w:rFonts w:cs="Calibri"/>
            <w:sz w:val="18"/>
            <w:szCs w:val="18"/>
            <w:rtl/>
            <w:lang w:bidi="fa-IR"/>
            <w:rPrChange w:id="907" w:author="Microsoft account" w:date="2025-09-16T12:09:00Z">
              <w:rPr>
                <w:rFonts w:cs="Calibri"/>
                <w:sz w:val="28"/>
                <w:szCs w:val="28"/>
                <w:rtl/>
                <w:lang w:bidi="fa-IR"/>
              </w:rPr>
            </w:rPrChange>
          </w:rPr>
          <w:t xml:space="preserve"> دستت رو باز م</w:t>
        </w:r>
        <w:r w:rsidRPr="001A6E5F">
          <w:rPr>
            <w:rFonts w:cs="Calibri" w:hint="cs"/>
            <w:sz w:val="18"/>
            <w:szCs w:val="18"/>
            <w:rtl/>
            <w:lang w:bidi="fa-IR"/>
            <w:rPrChange w:id="908" w:author="Microsoft account" w:date="2025-09-16T12:09:00Z">
              <w:rPr>
                <w:rFonts w:cs="Calibri" w:hint="cs"/>
                <w:sz w:val="28"/>
                <w:szCs w:val="28"/>
                <w:rtl/>
                <w:lang w:bidi="fa-IR"/>
              </w:rPr>
            </w:rPrChange>
          </w:rPr>
          <w:t>ی</w:t>
        </w:r>
        <w:r w:rsidRPr="001A6E5F">
          <w:rPr>
            <w:rFonts w:cs="Calibri" w:hint="eastAsia"/>
            <w:sz w:val="18"/>
            <w:szCs w:val="18"/>
            <w:rtl/>
            <w:lang w:bidi="fa-IR"/>
            <w:rPrChange w:id="909" w:author="Microsoft account" w:date="2025-09-16T12:09:00Z">
              <w:rPr>
                <w:rFonts w:cs="Calibri" w:hint="eastAsia"/>
                <w:sz w:val="28"/>
                <w:szCs w:val="28"/>
                <w:rtl/>
                <w:lang w:bidi="fa-IR"/>
              </w:rPr>
            </w:rPrChange>
          </w:rPr>
          <w:t>ذاره</w:t>
        </w:r>
        <w:r w:rsidRPr="001A6E5F">
          <w:rPr>
            <w:rFonts w:cs="Calibri"/>
            <w:sz w:val="18"/>
            <w:szCs w:val="18"/>
            <w:rtl/>
            <w:lang w:bidi="fa-IR"/>
            <w:rPrChange w:id="910" w:author="Microsoft account" w:date="2025-09-16T12:09:00Z">
              <w:rPr>
                <w:rFonts w:cs="Calibri"/>
                <w:sz w:val="28"/>
                <w:szCs w:val="28"/>
                <w:rtl/>
                <w:lang w:bidi="fa-IR"/>
              </w:rPr>
            </w:rPrChange>
          </w:rPr>
          <w:t xml:space="preserve"> هم به سطح </w:t>
        </w:r>
      </w:ins>
      <w:ins w:id="911" w:author="Microsoft account" w:date="2025-09-16T12:09:00Z">
        <w:r w:rsidR="001A6E5F">
          <w:rPr>
            <w:rFonts w:cs="Calibri"/>
            <w:sz w:val="18"/>
            <w:szCs w:val="18"/>
            <w:lang w:bidi="fa-IR"/>
          </w:rPr>
          <w:t>low-level</w:t>
        </w:r>
      </w:ins>
      <w:ins w:id="912" w:author="Microsoft account" w:date="2025-09-16T12:08:00Z">
        <w:r w:rsidRPr="001A6E5F">
          <w:rPr>
            <w:rFonts w:cs="Calibri"/>
            <w:sz w:val="18"/>
            <w:szCs w:val="18"/>
            <w:rtl/>
            <w:lang w:bidi="fa-IR"/>
            <w:rPrChange w:id="913" w:author="Microsoft account" w:date="2025-09-16T12:09:00Z">
              <w:rPr>
                <w:rFonts w:cs="Calibri"/>
                <w:sz w:val="28"/>
                <w:szCs w:val="28"/>
                <w:rtl/>
                <w:lang w:bidi="fa-IR"/>
              </w:rPr>
            </w:rPrChange>
          </w:rPr>
          <w:t xml:space="preserve"> دسترس</w:t>
        </w:r>
        <w:r w:rsidRPr="001A6E5F">
          <w:rPr>
            <w:rFonts w:cs="Calibri" w:hint="cs"/>
            <w:sz w:val="18"/>
            <w:szCs w:val="18"/>
            <w:rtl/>
            <w:lang w:bidi="fa-IR"/>
            <w:rPrChange w:id="914" w:author="Microsoft account" w:date="2025-09-16T12:09:00Z">
              <w:rPr>
                <w:rFonts w:cs="Calibri" w:hint="cs"/>
                <w:sz w:val="28"/>
                <w:szCs w:val="28"/>
                <w:rtl/>
                <w:lang w:bidi="fa-IR"/>
              </w:rPr>
            </w:rPrChange>
          </w:rPr>
          <w:t>ی</w:t>
        </w:r>
        <w:r w:rsidRPr="001A6E5F">
          <w:rPr>
            <w:rFonts w:cs="Calibri"/>
            <w:sz w:val="18"/>
            <w:szCs w:val="18"/>
            <w:rtl/>
            <w:lang w:bidi="fa-IR"/>
            <w:rPrChange w:id="915" w:author="Microsoft account" w:date="2025-09-16T12:09:00Z">
              <w:rPr>
                <w:rFonts w:cs="Calibri"/>
                <w:sz w:val="28"/>
                <w:szCs w:val="28"/>
                <w:rtl/>
                <w:lang w:bidi="fa-IR"/>
              </w:rPr>
            </w:rPrChange>
          </w:rPr>
          <w:t xml:space="preserve"> داشته باش</w:t>
        </w:r>
        <w:r w:rsidRPr="001A6E5F">
          <w:rPr>
            <w:rFonts w:cs="Calibri" w:hint="cs"/>
            <w:sz w:val="18"/>
            <w:szCs w:val="18"/>
            <w:rtl/>
            <w:lang w:bidi="fa-IR"/>
            <w:rPrChange w:id="916" w:author="Microsoft account" w:date="2025-09-16T12:09:00Z">
              <w:rPr>
                <w:rFonts w:cs="Calibri" w:hint="cs"/>
                <w:sz w:val="28"/>
                <w:szCs w:val="28"/>
                <w:rtl/>
                <w:lang w:bidi="fa-IR"/>
              </w:rPr>
            </w:rPrChange>
          </w:rPr>
          <w:t>ی</w:t>
        </w:r>
        <w:r w:rsidRPr="001A6E5F">
          <w:rPr>
            <w:rFonts w:cs="Calibri"/>
            <w:sz w:val="18"/>
            <w:szCs w:val="18"/>
            <w:rtl/>
            <w:lang w:bidi="fa-IR"/>
            <w:rPrChange w:id="917" w:author="Microsoft account" w:date="2025-09-16T12:09:00Z">
              <w:rPr>
                <w:rFonts w:cs="Calibri"/>
                <w:sz w:val="28"/>
                <w:szCs w:val="28"/>
                <w:rtl/>
                <w:lang w:bidi="fa-IR"/>
              </w:rPr>
            </w:rPrChange>
          </w:rPr>
          <w:t xml:space="preserve"> هم راحت</w:t>
        </w:r>
        <w:r w:rsidRPr="001A6E5F">
          <w:rPr>
            <w:rFonts w:cs="Calibri" w:hint="cs"/>
            <w:sz w:val="18"/>
            <w:szCs w:val="18"/>
            <w:rtl/>
            <w:lang w:bidi="fa-IR"/>
            <w:rPrChange w:id="918" w:author="Microsoft account" w:date="2025-09-16T12:09:00Z">
              <w:rPr>
                <w:rFonts w:cs="Calibri" w:hint="cs"/>
                <w:sz w:val="28"/>
                <w:szCs w:val="28"/>
                <w:rtl/>
                <w:lang w:bidi="fa-IR"/>
              </w:rPr>
            </w:rPrChange>
          </w:rPr>
          <w:t>ی</w:t>
        </w:r>
        <w:r w:rsidRPr="001A6E5F">
          <w:rPr>
            <w:rFonts w:cs="Calibri"/>
            <w:sz w:val="18"/>
            <w:szCs w:val="18"/>
            <w:rtl/>
            <w:lang w:bidi="fa-IR"/>
            <w:rPrChange w:id="919" w:author="Microsoft account" w:date="2025-09-16T12:09:00Z">
              <w:rPr>
                <w:rFonts w:cs="Calibri"/>
                <w:sz w:val="28"/>
                <w:szCs w:val="28"/>
                <w:rtl/>
                <w:lang w:bidi="fa-IR"/>
              </w:rPr>
            </w:rPrChange>
          </w:rPr>
          <w:t xml:space="preserve"> و انعطاف </w:t>
        </w:r>
      </w:ins>
      <w:ins w:id="920" w:author="Microsoft account" w:date="2025-09-16T12:09:00Z">
        <w:r w:rsidR="001A6E5F">
          <w:rPr>
            <w:rFonts w:cs="Calibri"/>
            <w:sz w:val="18"/>
            <w:szCs w:val="18"/>
            <w:lang w:bidi="fa-IR"/>
          </w:rPr>
          <w:t>high-level</w:t>
        </w:r>
      </w:ins>
      <w:ins w:id="921" w:author="Microsoft account" w:date="2025-09-16T12:08:00Z">
        <w:r w:rsidRPr="001A6E5F">
          <w:rPr>
            <w:rFonts w:cs="Calibri"/>
            <w:sz w:val="18"/>
            <w:szCs w:val="18"/>
            <w:rtl/>
            <w:lang w:bidi="fa-IR"/>
            <w:rPrChange w:id="922" w:author="Microsoft account" w:date="2025-09-16T12:09:00Z">
              <w:rPr>
                <w:rFonts w:cs="Calibri"/>
                <w:sz w:val="28"/>
                <w:szCs w:val="28"/>
                <w:rtl/>
                <w:lang w:bidi="fa-IR"/>
              </w:rPr>
            </w:rPrChange>
          </w:rPr>
          <w:t xml:space="preserve"> رو داشته باش</w:t>
        </w:r>
        <w:r w:rsidRPr="001A6E5F">
          <w:rPr>
            <w:rFonts w:cs="Calibri" w:hint="cs"/>
            <w:sz w:val="18"/>
            <w:szCs w:val="18"/>
            <w:rtl/>
            <w:lang w:bidi="fa-IR"/>
            <w:rPrChange w:id="923" w:author="Microsoft account" w:date="2025-09-16T12:09:00Z">
              <w:rPr>
                <w:rFonts w:cs="Calibri" w:hint="cs"/>
                <w:sz w:val="28"/>
                <w:szCs w:val="28"/>
                <w:rtl/>
                <w:lang w:bidi="fa-IR"/>
              </w:rPr>
            </w:rPrChange>
          </w:rPr>
          <w:t>ی</w:t>
        </w:r>
        <w:r w:rsidRPr="001A6E5F">
          <w:rPr>
            <w:rFonts w:cs="Calibri"/>
            <w:sz w:val="18"/>
            <w:szCs w:val="18"/>
            <w:rtl/>
            <w:lang w:bidi="fa-IR"/>
            <w:rPrChange w:id="924" w:author="Microsoft account" w:date="2025-09-16T12:09:00Z">
              <w:rPr>
                <w:rFonts w:cs="Calibri"/>
                <w:sz w:val="28"/>
                <w:szCs w:val="28"/>
                <w:rtl/>
                <w:lang w:bidi="fa-IR"/>
              </w:rPr>
            </w:rPrChange>
          </w:rPr>
          <w:t>.</w:t>
        </w:r>
      </w:ins>
    </w:p>
    <w:p w14:paraId="5C9D474C" w14:textId="50270D4C" w:rsidR="00A45AC1" w:rsidRDefault="00A45AC1">
      <w:pPr>
        <w:bidi/>
        <w:spacing w:after="0" w:line="276" w:lineRule="auto"/>
        <w:jc w:val="both"/>
        <w:rPr>
          <w:ins w:id="925" w:author="Microsoft account" w:date="2025-09-14T10:38:00Z"/>
          <w:rFonts w:cs="Calibri"/>
          <w:sz w:val="28"/>
          <w:szCs w:val="28"/>
          <w:rtl/>
          <w:lang w:bidi="fa-IR"/>
        </w:rPr>
        <w:pPrChange w:id="926" w:author="Microsoft account" w:date="2025-09-16T12:08:00Z">
          <w:pPr>
            <w:bidi/>
            <w:spacing w:after="0" w:line="276" w:lineRule="auto"/>
            <w:jc w:val="both"/>
          </w:pPr>
        </w:pPrChange>
      </w:pPr>
      <w:ins w:id="927" w:author="Microsoft account" w:date="2025-09-16T12:08:00Z">
        <w:r>
          <w:rPr>
            <w:rFonts w:cs="Calibri" w:hint="cs"/>
            <w:sz w:val="28"/>
            <w:szCs w:val="28"/>
            <w:rtl/>
            <w:lang w:bidi="fa-IR"/>
          </w:rPr>
          <w:t>)</w:t>
        </w:r>
      </w:ins>
    </w:p>
    <w:p w14:paraId="22E64FEE" w14:textId="77777777" w:rsidR="00EF482D" w:rsidRDefault="00EF482D">
      <w:pPr>
        <w:bidi/>
        <w:spacing w:after="0" w:line="276" w:lineRule="auto"/>
        <w:jc w:val="both"/>
        <w:rPr>
          <w:ins w:id="928" w:author="Microsoft account" w:date="2025-09-14T10:39:00Z"/>
          <w:rFonts w:cs="Calibri"/>
          <w:sz w:val="28"/>
          <w:szCs w:val="28"/>
          <w:rtl/>
          <w:lang w:bidi="fa-IR"/>
        </w:rPr>
        <w:pPrChange w:id="929" w:author="Microsoft account" w:date="2025-09-14T10:39:00Z">
          <w:pPr>
            <w:bidi/>
            <w:spacing w:after="0" w:line="276" w:lineRule="auto"/>
            <w:jc w:val="both"/>
          </w:pPr>
        </w:pPrChange>
      </w:pPr>
    </w:p>
    <w:p w14:paraId="0DA2CBBA" w14:textId="59759B06" w:rsidR="00EF482D" w:rsidRDefault="00EF482D">
      <w:pPr>
        <w:bidi/>
        <w:spacing w:after="0" w:line="276" w:lineRule="auto"/>
        <w:jc w:val="both"/>
        <w:rPr>
          <w:ins w:id="930" w:author="Microsoft account" w:date="2025-09-14T10:44:00Z"/>
          <w:rFonts w:cs="Calibri"/>
          <w:sz w:val="28"/>
          <w:szCs w:val="28"/>
          <w:rtl/>
          <w:lang w:bidi="fa-IR"/>
        </w:rPr>
        <w:pPrChange w:id="931" w:author="Microsoft account" w:date="2025-09-14T10:39:00Z">
          <w:pPr>
            <w:bidi/>
            <w:spacing w:after="0" w:line="276" w:lineRule="auto"/>
            <w:jc w:val="both"/>
          </w:pPr>
        </w:pPrChange>
      </w:pPr>
      <w:ins w:id="932" w:author="Microsoft account" w:date="2025-09-14T10:39:00Z">
        <w:r>
          <w:rPr>
            <w:rFonts w:cs="Calibri" w:hint="cs"/>
            <w:sz w:val="28"/>
            <w:szCs w:val="28"/>
            <w:rtl/>
            <w:lang w:bidi="fa-IR"/>
          </w:rPr>
          <w:t>-</w:t>
        </w:r>
      </w:ins>
      <w:ins w:id="933" w:author="Microsoft account" w:date="2025-09-14T10:43:00Z">
        <w:r>
          <w:rPr>
            <w:rFonts w:cs="Calibri" w:hint="cs"/>
            <w:sz w:val="28"/>
            <w:szCs w:val="28"/>
            <w:rtl/>
            <w:lang w:bidi="fa-IR"/>
          </w:rPr>
          <w:t xml:space="preserve">این هم متوجه شدم که ما میتونیم در یه پروژه پایتونی، به </w:t>
        </w:r>
        <w:r>
          <w:rPr>
            <w:rFonts w:cs="Calibri"/>
            <w:sz w:val="28"/>
            <w:szCs w:val="28"/>
            <w:lang w:bidi="fa-IR"/>
          </w:rPr>
          <w:t>C</w:t>
        </w:r>
        <w:r>
          <w:rPr>
            <w:rFonts w:cs="Calibri" w:hint="cs"/>
            <w:sz w:val="28"/>
            <w:szCs w:val="28"/>
            <w:rtl/>
            <w:lang w:bidi="fa-IR"/>
          </w:rPr>
          <w:t xml:space="preserve"> کد بنویسیم توی فایل های دیگه، و با روش هایی که یادم نمونده اشاره هم نمیکنم؛ اون رو </w:t>
        </w:r>
        <w:r>
          <w:rPr>
            <w:rFonts w:cs="Calibri"/>
            <w:sz w:val="28"/>
            <w:szCs w:val="28"/>
            <w:lang w:bidi="fa-IR"/>
          </w:rPr>
          <w:t>module</w:t>
        </w:r>
        <w:r>
          <w:rPr>
            <w:rFonts w:cs="Calibri" w:hint="cs"/>
            <w:sz w:val="28"/>
            <w:szCs w:val="28"/>
            <w:rtl/>
            <w:lang w:bidi="fa-IR"/>
          </w:rPr>
          <w:t xml:space="preserve"> کنیم و داخل پایتون </w:t>
        </w:r>
        <w:r>
          <w:rPr>
            <w:rFonts w:cs="Calibri"/>
            <w:sz w:val="28"/>
            <w:szCs w:val="28"/>
            <w:lang w:bidi="fa-IR"/>
          </w:rPr>
          <w:t>import</w:t>
        </w:r>
      </w:ins>
      <w:ins w:id="934" w:author="Microsoft account" w:date="2025-09-14T10:44:00Z">
        <w:r>
          <w:rPr>
            <w:rFonts w:cs="Calibri" w:hint="cs"/>
            <w:sz w:val="28"/>
            <w:szCs w:val="28"/>
            <w:rtl/>
            <w:lang w:bidi="fa-IR"/>
          </w:rPr>
          <w:t xml:space="preserve"> کنیم و برای استفاده سریع تر (جاهایی که پایتون کندِ نیاز به سرعت و یا نزدیک بودن به سخت افزار داریم</w:t>
        </w:r>
        <w:r w:rsidR="00CA5F5E">
          <w:rPr>
            <w:rFonts w:cs="Calibri" w:hint="cs"/>
            <w:sz w:val="28"/>
            <w:szCs w:val="28"/>
            <w:rtl/>
            <w:lang w:bidi="fa-IR"/>
          </w:rPr>
          <w:t xml:space="preserve">) با کمک </w:t>
        </w:r>
        <w:r w:rsidR="00CA5F5E">
          <w:rPr>
            <w:rFonts w:cs="Calibri"/>
            <w:sz w:val="28"/>
            <w:szCs w:val="28"/>
            <w:lang w:bidi="fa-IR"/>
          </w:rPr>
          <w:t>C</w:t>
        </w:r>
        <w:r w:rsidR="00CA5F5E">
          <w:rPr>
            <w:rFonts w:cs="Calibri" w:hint="cs"/>
            <w:sz w:val="28"/>
            <w:szCs w:val="28"/>
            <w:rtl/>
            <w:lang w:bidi="fa-IR"/>
          </w:rPr>
          <w:t xml:space="preserve"> به سخت افزار نزدیک بشیم. </w:t>
        </w:r>
      </w:ins>
    </w:p>
    <w:p w14:paraId="58D4094C" w14:textId="77777777" w:rsidR="00CA5F5E" w:rsidRDefault="00CA5F5E">
      <w:pPr>
        <w:bidi/>
        <w:spacing w:after="0" w:line="276" w:lineRule="auto"/>
        <w:jc w:val="both"/>
        <w:rPr>
          <w:ins w:id="935" w:author="Microsoft account" w:date="2025-09-14T10:44:00Z"/>
          <w:rFonts w:cs="Calibri"/>
          <w:sz w:val="28"/>
          <w:szCs w:val="28"/>
          <w:rtl/>
          <w:lang w:bidi="fa-IR"/>
        </w:rPr>
        <w:pPrChange w:id="936" w:author="Microsoft account" w:date="2025-09-14T10:44:00Z">
          <w:pPr>
            <w:bidi/>
            <w:spacing w:after="0" w:line="276" w:lineRule="auto"/>
            <w:jc w:val="both"/>
          </w:pPr>
        </w:pPrChange>
      </w:pPr>
    </w:p>
    <w:p w14:paraId="0FC91D09" w14:textId="1FC24AC4" w:rsidR="00CA5F5E" w:rsidRDefault="00CA5F5E">
      <w:pPr>
        <w:bidi/>
        <w:spacing w:after="0" w:line="276" w:lineRule="auto"/>
        <w:jc w:val="both"/>
        <w:rPr>
          <w:ins w:id="937" w:author="Microsoft account" w:date="2025-09-14T11:03:00Z"/>
          <w:rFonts w:cs="Calibri"/>
          <w:sz w:val="28"/>
          <w:szCs w:val="28"/>
          <w:rtl/>
          <w:lang w:bidi="fa-IR"/>
        </w:rPr>
        <w:pPrChange w:id="938" w:author="Microsoft account" w:date="2025-09-14T10:44:00Z">
          <w:pPr>
            <w:bidi/>
            <w:spacing w:after="0" w:line="276" w:lineRule="auto"/>
            <w:jc w:val="both"/>
          </w:pPr>
        </w:pPrChange>
      </w:pPr>
      <w:ins w:id="939" w:author="Microsoft account" w:date="2025-09-14T10:44:00Z">
        <w:r>
          <w:rPr>
            <w:rFonts w:cs="Calibri" w:hint="cs"/>
            <w:sz w:val="28"/>
            <w:szCs w:val="28"/>
            <w:rtl/>
            <w:lang w:bidi="fa-IR"/>
          </w:rPr>
          <w:t>-</w:t>
        </w:r>
      </w:ins>
      <w:ins w:id="940" w:author="Microsoft account" w:date="2025-09-14T11:03:00Z">
        <w:r w:rsidR="009E446A">
          <w:rPr>
            <w:rFonts w:cs="Calibri" w:hint="cs"/>
            <w:sz w:val="28"/>
            <w:szCs w:val="28"/>
            <w:rtl/>
            <w:lang w:bidi="fa-IR"/>
          </w:rPr>
          <w:t xml:space="preserve">یادآوری: </w:t>
        </w:r>
        <w:r w:rsidR="009E446A">
          <w:rPr>
            <w:rFonts w:cs="Calibri"/>
            <w:sz w:val="28"/>
            <w:szCs w:val="28"/>
            <w:lang w:bidi="fa-IR"/>
          </w:rPr>
          <w:t>lambda</w:t>
        </w:r>
      </w:ins>
    </w:p>
    <w:p w14:paraId="7BBAFF04" w14:textId="3225573F" w:rsidR="009E446A" w:rsidRDefault="009E446A">
      <w:pPr>
        <w:bidi/>
        <w:spacing w:after="0" w:line="276" w:lineRule="auto"/>
        <w:jc w:val="both"/>
        <w:rPr>
          <w:ins w:id="941" w:author="Microsoft account" w:date="2025-09-14T11:03:00Z"/>
          <w:rFonts w:cs="Calibri"/>
          <w:sz w:val="28"/>
          <w:szCs w:val="28"/>
          <w:rtl/>
          <w:lang w:bidi="fa-IR"/>
        </w:rPr>
        <w:pPrChange w:id="942" w:author="Microsoft account" w:date="2025-09-14T11:03:00Z">
          <w:pPr>
            <w:bidi/>
            <w:spacing w:after="0" w:line="276" w:lineRule="auto"/>
            <w:jc w:val="both"/>
          </w:pPr>
        </w:pPrChange>
      </w:pPr>
      <w:ins w:id="943" w:author="Microsoft account" w:date="2025-09-14T11:03:00Z">
        <w:r w:rsidRPr="009E446A">
          <w:rPr>
            <w:rFonts w:cs="Calibri"/>
            <w:noProof/>
            <w:sz w:val="28"/>
            <w:szCs w:val="28"/>
            <w:rPrChange w:id="944" w:author="Unknown">
              <w:rPr>
                <w:noProof/>
              </w:rPr>
            </w:rPrChange>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bidi/>
        <w:spacing w:after="0" w:line="276" w:lineRule="auto"/>
        <w:jc w:val="both"/>
        <w:rPr>
          <w:ins w:id="945" w:author="Microsoft account" w:date="2025-09-14T11:03:00Z"/>
          <w:rFonts w:cs="Calibri"/>
          <w:sz w:val="28"/>
          <w:szCs w:val="28"/>
          <w:rtl/>
          <w:lang w:bidi="fa-IR"/>
        </w:rPr>
        <w:pPrChange w:id="946" w:author="Microsoft account" w:date="2025-09-14T11:03:00Z">
          <w:pPr>
            <w:bidi/>
            <w:spacing w:after="0" w:line="276" w:lineRule="auto"/>
            <w:jc w:val="both"/>
          </w:pPr>
        </w:pPrChange>
      </w:pPr>
    </w:p>
    <w:p w14:paraId="202962EF" w14:textId="08719B62" w:rsidR="009E446A" w:rsidRDefault="009E446A">
      <w:pPr>
        <w:bidi/>
        <w:spacing w:after="0" w:line="276" w:lineRule="auto"/>
        <w:jc w:val="both"/>
        <w:rPr>
          <w:ins w:id="947" w:author="Microsoft account" w:date="2025-09-14T11:33:00Z"/>
          <w:rFonts w:cs="Calibri"/>
          <w:sz w:val="28"/>
          <w:szCs w:val="28"/>
          <w:rtl/>
          <w:lang w:bidi="fa-IR"/>
        </w:rPr>
        <w:pPrChange w:id="948" w:author="Microsoft account" w:date="2025-09-14T11:03:00Z">
          <w:pPr>
            <w:bidi/>
            <w:spacing w:after="0" w:line="276" w:lineRule="auto"/>
            <w:jc w:val="both"/>
          </w:pPr>
        </w:pPrChange>
      </w:pPr>
      <w:ins w:id="949" w:author="Microsoft account" w:date="2025-09-14T11:03:00Z">
        <w:r>
          <w:rPr>
            <w:rFonts w:cs="Calibri" w:hint="cs"/>
            <w:sz w:val="28"/>
            <w:szCs w:val="28"/>
            <w:rtl/>
            <w:lang w:bidi="fa-IR"/>
          </w:rPr>
          <w:t>-</w:t>
        </w:r>
      </w:ins>
      <w:ins w:id="950" w:author="Microsoft account" w:date="2025-09-14T11:33:00Z">
        <w:r w:rsidR="00207BF5">
          <w:rPr>
            <w:rFonts w:cs="Calibri" w:hint="cs"/>
            <w:sz w:val="28"/>
            <w:szCs w:val="28"/>
            <w:rtl/>
            <w:lang w:bidi="fa-IR"/>
          </w:rPr>
          <w:t xml:space="preserve">برای اینکه بتونیم تایمر داشته باشیم در نهایت بعد از اینکه خودمون توی اینترنت گشتیم دست به دامن </w:t>
        </w:r>
        <w:r w:rsidR="00207BF5">
          <w:rPr>
            <w:rFonts w:cs="Calibri"/>
            <w:sz w:val="28"/>
            <w:szCs w:val="28"/>
            <w:lang w:bidi="fa-IR"/>
          </w:rPr>
          <w:t>GPT</w:t>
        </w:r>
        <w:r w:rsidR="00207BF5">
          <w:rPr>
            <w:rFonts w:cs="Calibri" w:hint="cs"/>
            <w:sz w:val="28"/>
            <w:szCs w:val="28"/>
            <w:rtl/>
            <w:lang w:bidi="fa-IR"/>
          </w:rPr>
          <w:t xml:space="preserve"> شدیم و در نهایت با کمک اون تونستیم این رو بنویسیم:</w:t>
        </w:r>
      </w:ins>
    </w:p>
    <w:p w14:paraId="02155BDB" w14:textId="15D8452C" w:rsidR="00207BF5" w:rsidRDefault="00207BF5">
      <w:pPr>
        <w:bidi/>
        <w:spacing w:after="0" w:line="276" w:lineRule="auto"/>
        <w:jc w:val="both"/>
        <w:rPr>
          <w:ins w:id="951" w:author="Microsoft account" w:date="2025-09-14T11:33:00Z"/>
          <w:rFonts w:cs="Calibri"/>
          <w:sz w:val="28"/>
          <w:szCs w:val="28"/>
          <w:rtl/>
          <w:lang w:bidi="fa-IR"/>
        </w:rPr>
        <w:pPrChange w:id="952" w:author="Microsoft account" w:date="2025-09-14T11:33:00Z">
          <w:pPr>
            <w:bidi/>
            <w:spacing w:after="0" w:line="276" w:lineRule="auto"/>
            <w:jc w:val="both"/>
          </w:pPr>
        </w:pPrChange>
      </w:pPr>
      <w:ins w:id="953" w:author="Microsoft account" w:date="2025-09-14T11:33:00Z">
        <w:r w:rsidRPr="00207BF5">
          <w:rPr>
            <w:rFonts w:cs="Calibri"/>
            <w:noProof/>
            <w:sz w:val="28"/>
            <w:szCs w:val="28"/>
            <w:rPrChange w:id="954" w:author="Unknown">
              <w:rPr>
                <w:noProof/>
              </w:rPr>
            </w:rPrChange>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731645"/>
                      </a:xfrm>
                      <a:prstGeom prst="rect">
                        <a:avLst/>
                      </a:prstGeom>
                    </pic:spPr>
                  </pic:pic>
                </a:graphicData>
              </a:graphic>
            </wp:inline>
          </w:drawing>
        </w:r>
      </w:ins>
    </w:p>
    <w:p w14:paraId="2AF25CB8" w14:textId="02AF7BFF" w:rsidR="00207BF5" w:rsidRDefault="00207BF5">
      <w:pPr>
        <w:bidi/>
        <w:spacing w:after="0" w:line="276" w:lineRule="auto"/>
        <w:jc w:val="both"/>
        <w:rPr>
          <w:ins w:id="955" w:author="Microsoft account" w:date="2025-09-14T11:44:00Z"/>
          <w:rFonts w:cs="Calibri"/>
          <w:sz w:val="28"/>
          <w:szCs w:val="28"/>
          <w:rtl/>
          <w:lang w:bidi="fa-IR"/>
        </w:rPr>
        <w:pPrChange w:id="956" w:author="Microsoft account" w:date="2025-09-14T11:33:00Z">
          <w:pPr>
            <w:bidi/>
            <w:spacing w:after="0" w:line="276" w:lineRule="auto"/>
            <w:jc w:val="both"/>
          </w:pPr>
        </w:pPrChange>
      </w:pPr>
      <w:ins w:id="957" w:author="Microsoft account" w:date="2025-09-14T11:33:00Z">
        <w:r>
          <w:rPr>
            <w:rFonts w:cs="Calibri" w:hint="cs"/>
            <w:sz w:val="28"/>
            <w:szCs w:val="28"/>
            <w:rtl/>
            <w:lang w:bidi="fa-IR"/>
          </w:rPr>
          <w:t xml:space="preserve">که چیکار میکنه؟ یه تابع هست همونطور که میبینی ، تایمی که تا الان سپری شده رو حساب میکنه میریزه تو </w:t>
        </w:r>
      </w:ins>
      <w:ins w:id="958" w:author="Microsoft account" w:date="2025-09-14T11:34:00Z">
        <w:r>
          <w:rPr>
            <w:rFonts w:cs="Calibri"/>
            <w:sz w:val="28"/>
            <w:szCs w:val="28"/>
            <w:lang w:bidi="fa-IR"/>
          </w:rPr>
          <w:t>elapsed</w:t>
        </w:r>
        <w:r>
          <w:rPr>
            <w:rFonts w:cs="Calibri" w:hint="cs"/>
            <w:sz w:val="28"/>
            <w:szCs w:val="28"/>
            <w:rtl/>
            <w:lang w:bidi="fa-IR"/>
          </w:rPr>
          <w:t xml:space="preserve"> و </w:t>
        </w:r>
        <w:r>
          <w:rPr>
            <w:rFonts w:cs="Calibri"/>
            <w:sz w:val="28"/>
            <w:szCs w:val="28"/>
            <w:lang w:bidi="fa-IR"/>
          </w:rPr>
          <w:t>title</w:t>
        </w:r>
        <w:r>
          <w:rPr>
            <w:rFonts w:cs="Calibri" w:hint="cs"/>
            <w:sz w:val="28"/>
            <w:szCs w:val="28"/>
            <w:rtl/>
            <w:lang w:bidi="fa-IR"/>
          </w:rPr>
          <w:t xml:space="preserve"> رو آپدیت میکنه و داخلش از </w:t>
        </w:r>
        <w:r>
          <w:rPr>
            <w:rFonts w:cs="Calibri"/>
            <w:sz w:val="28"/>
            <w:szCs w:val="28"/>
            <w:lang w:bidi="fa-IR"/>
          </w:rPr>
          <w:t>built-in function</w:t>
        </w:r>
        <w:r>
          <w:rPr>
            <w:rFonts w:cs="Calibri" w:hint="cs"/>
            <w:sz w:val="28"/>
            <w:szCs w:val="28"/>
            <w:rtl/>
            <w:lang w:bidi="fa-IR"/>
          </w:rPr>
          <w:t xml:space="preserve"> خود </w:t>
        </w:r>
        <w:r>
          <w:rPr>
            <w:rFonts w:cs="Calibri"/>
            <w:sz w:val="28"/>
            <w:szCs w:val="28"/>
            <w:lang w:bidi="fa-IR"/>
          </w:rPr>
          <w:t>turtle</w:t>
        </w:r>
        <w:r>
          <w:rPr>
            <w:rFonts w:cs="Calibri" w:hint="cs"/>
            <w:sz w:val="28"/>
            <w:szCs w:val="28"/>
            <w:rtl/>
            <w:lang w:bidi="fa-IR"/>
          </w:rPr>
          <w:t xml:space="preserve"> استفاده کردیم که </w:t>
        </w:r>
        <w:r>
          <w:rPr>
            <w:rFonts w:cs="Calibri"/>
            <w:sz w:val="28"/>
            <w:szCs w:val="28"/>
            <w:lang w:bidi="fa-IR"/>
          </w:rPr>
          <w:t>sc.ontimer()</w:t>
        </w:r>
        <w:r>
          <w:rPr>
            <w:rFonts w:cs="Calibri" w:hint="cs"/>
            <w:sz w:val="28"/>
            <w:szCs w:val="28"/>
            <w:rtl/>
            <w:lang w:bidi="fa-IR"/>
          </w:rPr>
          <w:t xml:space="preserve"> هست که یه </w:t>
        </w:r>
        <w:r>
          <w:rPr>
            <w:rFonts w:cs="Calibri"/>
            <w:sz w:val="28"/>
            <w:szCs w:val="28"/>
            <w:lang w:bidi="fa-IR"/>
          </w:rPr>
          <w:t>function</w:t>
        </w:r>
        <w:r>
          <w:rPr>
            <w:rFonts w:cs="Calibri" w:hint="cs"/>
            <w:sz w:val="28"/>
            <w:szCs w:val="28"/>
            <w:rtl/>
            <w:lang w:bidi="fa-IR"/>
          </w:rPr>
          <w:t xml:space="preserve">ای رو میگیره و بعد از هر </w:t>
        </w:r>
        <w:r>
          <w:rPr>
            <w:rFonts w:cs="Calibri"/>
            <w:sz w:val="28"/>
            <w:szCs w:val="28"/>
            <w:lang w:bidi="fa-IR"/>
          </w:rPr>
          <w:t>t miliseconds</w:t>
        </w:r>
        <w:r>
          <w:rPr>
            <w:rFonts w:cs="Calibri" w:hint="cs"/>
            <w:sz w:val="28"/>
            <w:szCs w:val="28"/>
            <w:rtl/>
            <w:lang w:bidi="fa-IR"/>
          </w:rPr>
          <w:t xml:space="preserve"> مجدد اجراش میکنه تا زمانی که </w:t>
        </w:r>
        <w:r>
          <w:rPr>
            <w:rFonts w:cs="Calibri"/>
            <w:sz w:val="28"/>
            <w:szCs w:val="28"/>
            <w:lang w:bidi="fa-IR"/>
          </w:rPr>
          <w:t>turtle screen</w:t>
        </w:r>
      </w:ins>
      <w:ins w:id="959" w:author="Microsoft account" w:date="2025-09-14T11:35:00Z">
        <w:r>
          <w:rPr>
            <w:rFonts w:cs="Calibri" w:hint="cs"/>
            <w:sz w:val="28"/>
            <w:szCs w:val="28"/>
            <w:rtl/>
            <w:lang w:bidi="fa-IR"/>
          </w:rPr>
          <w:t xml:space="preserve"> بازه. ما گفتیم همین </w:t>
        </w:r>
        <w:r>
          <w:rPr>
            <w:rFonts w:cs="Calibri"/>
            <w:sz w:val="28"/>
            <w:szCs w:val="28"/>
            <w:lang w:bidi="fa-IR"/>
          </w:rPr>
          <w:t>update_timer</w:t>
        </w:r>
        <w:r>
          <w:rPr>
            <w:rFonts w:cs="Calibri" w:hint="cs"/>
            <w:sz w:val="28"/>
            <w:szCs w:val="28"/>
            <w:rtl/>
            <w:lang w:bidi="fa-IR"/>
          </w:rPr>
          <w:t xml:space="preserve"> خودمون رو هر 1 ثانیه (1000میلی ثانیه = 1 ثانیه) اجرا مجدد بگیر.</w:t>
        </w:r>
      </w:ins>
    </w:p>
    <w:p w14:paraId="6EF695E9" w14:textId="77777777" w:rsidR="008B3D4A" w:rsidRDefault="008B3D4A">
      <w:pPr>
        <w:bidi/>
        <w:spacing w:after="0" w:line="276" w:lineRule="auto"/>
        <w:jc w:val="both"/>
        <w:rPr>
          <w:ins w:id="960" w:author="Microsoft account" w:date="2025-09-14T11:44:00Z"/>
          <w:rFonts w:cs="Calibri"/>
          <w:sz w:val="28"/>
          <w:szCs w:val="28"/>
          <w:rtl/>
          <w:lang w:bidi="fa-IR"/>
        </w:rPr>
        <w:pPrChange w:id="961" w:author="Microsoft account" w:date="2025-09-14T11:44:00Z">
          <w:pPr>
            <w:bidi/>
            <w:spacing w:after="0" w:line="276" w:lineRule="auto"/>
            <w:jc w:val="both"/>
          </w:pPr>
        </w:pPrChange>
      </w:pPr>
    </w:p>
    <w:p w14:paraId="04E1EC9B" w14:textId="6743AD38" w:rsidR="008B3D4A" w:rsidRDefault="008B3D4A">
      <w:pPr>
        <w:bidi/>
        <w:spacing w:after="0" w:line="276" w:lineRule="auto"/>
        <w:jc w:val="both"/>
        <w:rPr>
          <w:ins w:id="962" w:author="Microsoft account" w:date="2025-09-14T11:45:00Z"/>
          <w:rFonts w:cs="Calibri"/>
          <w:sz w:val="28"/>
          <w:szCs w:val="28"/>
          <w:rtl/>
          <w:lang w:bidi="fa-IR"/>
        </w:rPr>
        <w:pPrChange w:id="963" w:author="Microsoft account" w:date="2025-09-14T11:44:00Z">
          <w:pPr>
            <w:bidi/>
            <w:spacing w:after="0" w:line="276" w:lineRule="auto"/>
            <w:jc w:val="both"/>
          </w:pPr>
        </w:pPrChange>
      </w:pPr>
      <w:ins w:id="964" w:author="Microsoft account" w:date="2025-09-14T11:44:00Z">
        <w:r>
          <w:rPr>
            <w:rFonts w:cs="Calibri" w:hint="cs"/>
            <w:sz w:val="28"/>
            <w:szCs w:val="28"/>
            <w:rtl/>
            <w:lang w:bidi="fa-IR"/>
          </w:rPr>
          <w:t xml:space="preserve">-درمورد </w:t>
        </w:r>
        <w:r>
          <w:rPr>
            <w:rFonts w:cs="Calibri"/>
            <w:sz w:val="28"/>
            <w:szCs w:val="28"/>
            <w:lang w:bidi="fa-IR"/>
          </w:rPr>
          <w:t>screen.ontimer()</w:t>
        </w:r>
        <w:r>
          <w:rPr>
            <w:rFonts w:cs="Calibri" w:hint="cs"/>
            <w:sz w:val="28"/>
            <w:szCs w:val="28"/>
            <w:rtl/>
            <w:lang w:bidi="fa-IR"/>
          </w:rPr>
          <w:t xml:space="preserve"> و </w:t>
        </w:r>
        <w:r>
          <w:rPr>
            <w:rFonts w:cs="Calibri"/>
            <w:sz w:val="28"/>
            <w:szCs w:val="28"/>
            <w:lang w:bidi="fa-IR"/>
          </w:rPr>
          <w:t>call-back function</w:t>
        </w:r>
        <w:r>
          <w:rPr>
            <w:rFonts w:cs="Calibri" w:hint="cs"/>
            <w:sz w:val="28"/>
            <w:szCs w:val="28"/>
            <w:rtl/>
            <w:lang w:bidi="fa-IR"/>
          </w:rPr>
          <w:t xml:space="preserve">ها و </w:t>
        </w:r>
        <w:r>
          <w:rPr>
            <w:rFonts w:cs="Calibri"/>
            <w:sz w:val="28"/>
            <w:szCs w:val="28"/>
            <w:lang w:bidi="fa-IR"/>
          </w:rPr>
          <w:t>event-driven function</w:t>
        </w:r>
        <w:r>
          <w:rPr>
            <w:rFonts w:cs="Calibri" w:hint="cs"/>
            <w:sz w:val="28"/>
            <w:szCs w:val="28"/>
            <w:rtl/>
            <w:lang w:bidi="fa-IR"/>
          </w:rPr>
          <w:t xml:space="preserve">ها در </w:t>
        </w:r>
        <w:r>
          <w:rPr>
            <w:rFonts w:cs="Calibri"/>
            <w:sz w:val="28"/>
            <w:szCs w:val="28"/>
            <w:lang w:bidi="fa-IR"/>
          </w:rPr>
          <w:t>python</w:t>
        </w:r>
        <w:r>
          <w:rPr>
            <w:rFonts w:cs="Calibri" w:hint="cs"/>
            <w:sz w:val="28"/>
            <w:szCs w:val="28"/>
            <w:rtl/>
            <w:lang w:bidi="fa-IR"/>
          </w:rPr>
          <w:t xml:space="preserve"> :</w:t>
        </w:r>
      </w:ins>
      <w:ins w:id="965" w:author="Microsoft account" w:date="2025-09-14T11:48:00Z">
        <w:r w:rsidR="007E5D18">
          <w:rPr>
            <w:rFonts w:cs="Calibri" w:hint="cs"/>
            <w:sz w:val="28"/>
            <w:szCs w:val="28"/>
            <w:rtl/>
            <w:lang w:bidi="fa-IR"/>
          </w:rPr>
          <w:t>{</w:t>
        </w:r>
      </w:ins>
    </w:p>
    <w:p w14:paraId="2D84E77E" w14:textId="2390B837" w:rsidR="008B3D4A" w:rsidRPr="007E5D18" w:rsidRDefault="008B3D4A">
      <w:pPr>
        <w:bidi/>
        <w:spacing w:after="0" w:line="276" w:lineRule="auto"/>
        <w:jc w:val="both"/>
        <w:rPr>
          <w:ins w:id="966" w:author="Microsoft account" w:date="2025-09-14T11:44:00Z"/>
          <w:rFonts w:cs="Calibri"/>
          <w:sz w:val="18"/>
          <w:szCs w:val="18"/>
          <w:rtl/>
          <w:lang w:bidi="fa-IR"/>
          <w:rPrChange w:id="967" w:author="Microsoft account" w:date="2025-09-14T11:47:00Z">
            <w:rPr>
              <w:ins w:id="968" w:author="Microsoft account" w:date="2025-09-14T11:44:00Z"/>
              <w:rFonts w:cs="Calibri"/>
              <w:sz w:val="28"/>
              <w:szCs w:val="28"/>
              <w:rtl/>
              <w:lang w:bidi="fa-IR"/>
            </w:rPr>
          </w:rPrChange>
        </w:rPr>
        <w:pPrChange w:id="969" w:author="Microsoft account" w:date="2025-09-14T11:45:00Z">
          <w:pPr>
            <w:bidi/>
            <w:spacing w:after="0" w:line="276" w:lineRule="auto"/>
            <w:jc w:val="both"/>
          </w:pPr>
        </w:pPrChange>
      </w:pPr>
      <w:ins w:id="970" w:author="Microsoft account" w:date="2025-09-14T11:45:00Z">
        <w:r>
          <w:rPr>
            <w:rFonts w:cs="Calibri"/>
            <w:sz w:val="28"/>
            <w:szCs w:val="28"/>
            <w:rtl/>
            <w:lang w:bidi="fa-IR"/>
          </w:rPr>
          <w:tab/>
        </w:r>
        <w:r w:rsidRPr="007E5D18">
          <w:rPr>
            <w:rFonts w:cs="Calibri" w:hint="eastAsia"/>
            <w:sz w:val="18"/>
            <w:szCs w:val="18"/>
            <w:rtl/>
            <w:lang w:bidi="fa-IR"/>
            <w:rPrChange w:id="971" w:author="Microsoft account" w:date="2025-09-14T11:47:00Z">
              <w:rPr>
                <w:rFonts w:cs="Calibri" w:hint="eastAsia"/>
                <w:sz w:val="28"/>
                <w:szCs w:val="28"/>
                <w:rtl/>
                <w:lang w:bidi="fa-IR"/>
              </w:rPr>
            </w:rPrChange>
          </w:rPr>
          <w:t>عرفان</w:t>
        </w:r>
        <w:r w:rsidRPr="007E5D18">
          <w:rPr>
            <w:rFonts w:cs="Calibri"/>
            <w:sz w:val="18"/>
            <w:szCs w:val="18"/>
            <w:rtl/>
            <w:lang w:bidi="fa-IR"/>
            <w:rPrChange w:id="972" w:author="Microsoft account" w:date="2025-09-14T11:47:00Z">
              <w:rPr>
                <w:rFonts w:cs="Calibri"/>
                <w:sz w:val="28"/>
                <w:szCs w:val="28"/>
                <w:rtl/>
                <w:lang w:bidi="fa-IR"/>
              </w:rPr>
            </w:rPrChange>
          </w:rPr>
          <w:t>:</w:t>
        </w:r>
      </w:ins>
    </w:p>
    <w:p w14:paraId="0F6698AF" w14:textId="6D0D2D04" w:rsidR="008B3D4A" w:rsidRPr="007E5D18" w:rsidRDefault="008B3D4A">
      <w:pPr>
        <w:bidi/>
        <w:spacing w:after="0" w:line="276" w:lineRule="auto"/>
        <w:jc w:val="both"/>
        <w:rPr>
          <w:ins w:id="973" w:author="Microsoft account" w:date="2025-09-14T11:45:00Z"/>
          <w:rFonts w:cs="Calibri"/>
          <w:sz w:val="18"/>
          <w:szCs w:val="18"/>
          <w:lang w:bidi="fa-IR"/>
          <w:rPrChange w:id="974" w:author="Microsoft account" w:date="2025-09-14T11:47:00Z">
            <w:rPr>
              <w:ins w:id="975" w:author="Microsoft account" w:date="2025-09-14T11:45:00Z"/>
              <w:rFonts w:cs="Calibri"/>
              <w:sz w:val="28"/>
              <w:szCs w:val="28"/>
              <w:lang w:bidi="fa-IR"/>
            </w:rPr>
          </w:rPrChange>
        </w:rPr>
        <w:pPrChange w:id="976" w:author="Microsoft account" w:date="2025-09-14T11:45:00Z">
          <w:pPr>
            <w:bidi/>
            <w:spacing w:after="0" w:line="276" w:lineRule="auto"/>
            <w:jc w:val="both"/>
          </w:pPr>
        </w:pPrChange>
      </w:pPr>
      <w:ins w:id="977" w:author="Microsoft account" w:date="2025-09-14T11:44:00Z">
        <w:r w:rsidRPr="007E5D18">
          <w:rPr>
            <w:rFonts w:cs="Calibri"/>
            <w:sz w:val="18"/>
            <w:szCs w:val="18"/>
            <w:rtl/>
            <w:lang w:bidi="fa-IR"/>
            <w:rPrChange w:id="978" w:author="Microsoft account" w:date="2025-09-14T11:47:00Z">
              <w:rPr>
                <w:rFonts w:cs="Calibri"/>
                <w:sz w:val="28"/>
                <w:szCs w:val="28"/>
                <w:rtl/>
                <w:lang w:bidi="fa-IR"/>
              </w:rPr>
            </w:rPrChange>
          </w:rPr>
          <w:tab/>
        </w:r>
      </w:ins>
      <w:ins w:id="979" w:author="Microsoft account" w:date="2025-09-14T11:45:00Z">
        <w:r w:rsidRPr="007E5D18">
          <w:rPr>
            <w:rFonts w:cs="Calibri"/>
            <w:sz w:val="18"/>
            <w:szCs w:val="18"/>
            <w:rtl/>
            <w:lang w:bidi="fa-IR"/>
            <w:rPrChange w:id="980" w:author="Microsoft account" w:date="2025-09-14T11:47:00Z">
              <w:rPr>
                <w:rFonts w:cs="Calibri"/>
                <w:sz w:val="28"/>
                <w:szCs w:val="28"/>
                <w:rtl/>
                <w:lang w:bidi="fa-IR"/>
              </w:rPr>
            </w:rPrChange>
          </w:rPr>
          <w:tab/>
          <w:t>قبل از ا</w:t>
        </w:r>
        <w:r w:rsidRPr="007E5D18">
          <w:rPr>
            <w:rFonts w:cs="Calibri" w:hint="cs"/>
            <w:sz w:val="18"/>
            <w:szCs w:val="18"/>
            <w:rtl/>
            <w:lang w:bidi="fa-IR"/>
            <w:rPrChange w:id="981" w:author="Microsoft account" w:date="2025-09-14T11:47:00Z">
              <w:rPr>
                <w:rFonts w:cs="Calibri" w:hint="cs"/>
                <w:sz w:val="28"/>
                <w:szCs w:val="28"/>
                <w:rtl/>
                <w:lang w:bidi="fa-IR"/>
              </w:rPr>
            </w:rPrChange>
          </w:rPr>
          <w:t>ی</w:t>
        </w:r>
        <w:r w:rsidRPr="007E5D18">
          <w:rPr>
            <w:rFonts w:cs="Calibri" w:hint="eastAsia"/>
            <w:sz w:val="18"/>
            <w:szCs w:val="18"/>
            <w:rtl/>
            <w:lang w:bidi="fa-IR"/>
            <w:rPrChange w:id="982" w:author="Microsoft account" w:date="2025-09-14T11:47:00Z">
              <w:rPr>
                <w:rFonts w:cs="Calibri" w:hint="eastAsia"/>
                <w:sz w:val="28"/>
                <w:szCs w:val="28"/>
                <w:rtl/>
                <w:lang w:bidi="fa-IR"/>
              </w:rPr>
            </w:rPrChange>
          </w:rPr>
          <w:t>نکه</w:t>
        </w:r>
        <w:r w:rsidRPr="007E5D18">
          <w:rPr>
            <w:rFonts w:cs="Calibri"/>
            <w:sz w:val="18"/>
            <w:szCs w:val="18"/>
            <w:rtl/>
            <w:lang w:bidi="fa-IR"/>
            <w:rPrChange w:id="983" w:author="Microsoft account" w:date="2025-09-14T11:47:00Z">
              <w:rPr>
                <w:rFonts w:cs="Calibri"/>
                <w:sz w:val="28"/>
                <w:szCs w:val="28"/>
                <w:rtl/>
                <w:lang w:bidi="fa-IR"/>
              </w:rPr>
            </w:rPrChange>
          </w:rPr>
          <w:t xml:space="preserve"> به ادامه سوالام بپردازم: ا</w:t>
        </w:r>
        <w:r w:rsidRPr="007E5D18">
          <w:rPr>
            <w:rFonts w:cs="Calibri" w:hint="cs"/>
            <w:sz w:val="18"/>
            <w:szCs w:val="18"/>
            <w:rtl/>
            <w:lang w:bidi="fa-IR"/>
            <w:rPrChange w:id="984" w:author="Microsoft account" w:date="2025-09-14T11:47:00Z">
              <w:rPr>
                <w:rFonts w:cs="Calibri" w:hint="cs"/>
                <w:sz w:val="28"/>
                <w:szCs w:val="28"/>
                <w:rtl/>
                <w:lang w:bidi="fa-IR"/>
              </w:rPr>
            </w:rPrChange>
          </w:rPr>
          <w:t>ی</w:t>
        </w:r>
        <w:r w:rsidRPr="007E5D18">
          <w:rPr>
            <w:rFonts w:cs="Calibri" w:hint="eastAsia"/>
            <w:sz w:val="18"/>
            <w:szCs w:val="18"/>
            <w:rtl/>
            <w:lang w:bidi="fa-IR"/>
            <w:rPrChange w:id="985" w:author="Microsoft account" w:date="2025-09-14T11:47:00Z">
              <w:rPr>
                <w:rFonts w:cs="Calibri" w:hint="eastAsia"/>
                <w:sz w:val="28"/>
                <w:szCs w:val="28"/>
                <w:rtl/>
                <w:lang w:bidi="fa-IR"/>
              </w:rPr>
            </w:rPrChange>
          </w:rPr>
          <w:t>ن</w:t>
        </w:r>
        <w:r w:rsidRPr="007E5D18">
          <w:rPr>
            <w:rFonts w:cs="Calibri"/>
            <w:sz w:val="18"/>
            <w:szCs w:val="18"/>
            <w:rtl/>
            <w:lang w:bidi="fa-IR"/>
            <w:rPrChange w:id="986" w:author="Microsoft account" w:date="2025-09-14T11:47:00Z">
              <w:rPr>
                <w:rFonts w:cs="Calibri"/>
                <w:sz w:val="28"/>
                <w:szCs w:val="28"/>
                <w:rtl/>
                <w:lang w:bidi="fa-IR"/>
              </w:rPr>
            </w:rPrChange>
          </w:rPr>
          <w:t xml:space="preserve"> </w:t>
        </w:r>
        <w:r w:rsidRPr="007E5D18">
          <w:rPr>
            <w:rFonts w:cs="Calibri"/>
            <w:sz w:val="18"/>
            <w:szCs w:val="18"/>
            <w:lang w:bidi="fa-IR"/>
            <w:rPrChange w:id="987" w:author="Microsoft account" w:date="2025-09-14T11:47:00Z">
              <w:rPr>
                <w:rFonts w:cs="Calibri"/>
                <w:sz w:val="28"/>
                <w:szCs w:val="28"/>
                <w:lang w:bidi="fa-IR"/>
              </w:rPr>
            </w:rPrChange>
          </w:rPr>
          <w:t>screen.ontimer(func, miliseconds)</w:t>
        </w:r>
      </w:ins>
    </w:p>
    <w:p w14:paraId="6DFC281F" w14:textId="77777777" w:rsidR="008B3D4A" w:rsidRPr="007E5D18" w:rsidRDefault="008B3D4A">
      <w:pPr>
        <w:bidi/>
        <w:spacing w:after="0" w:line="276" w:lineRule="auto"/>
        <w:ind w:left="720" w:firstLine="720"/>
        <w:jc w:val="both"/>
        <w:rPr>
          <w:ins w:id="988" w:author="Microsoft account" w:date="2025-09-14T11:45:00Z"/>
          <w:rFonts w:cs="Calibri"/>
          <w:sz w:val="18"/>
          <w:szCs w:val="18"/>
          <w:lang w:bidi="fa-IR"/>
          <w:rPrChange w:id="989" w:author="Microsoft account" w:date="2025-09-14T11:47:00Z">
            <w:rPr>
              <w:ins w:id="990" w:author="Microsoft account" w:date="2025-09-14T11:45:00Z"/>
              <w:rFonts w:cs="Calibri"/>
              <w:sz w:val="28"/>
              <w:szCs w:val="28"/>
              <w:lang w:bidi="fa-IR"/>
            </w:rPr>
          </w:rPrChange>
        </w:rPr>
        <w:pPrChange w:id="991" w:author="Microsoft account" w:date="2025-09-14T11:45:00Z">
          <w:pPr>
            <w:bidi/>
            <w:spacing w:after="0" w:line="276" w:lineRule="auto"/>
            <w:jc w:val="both"/>
          </w:pPr>
        </w:pPrChange>
      </w:pPr>
      <w:ins w:id="992" w:author="Microsoft account" w:date="2025-09-14T11:45:00Z">
        <w:r w:rsidRPr="007E5D18">
          <w:rPr>
            <w:rFonts w:cs="Calibri" w:hint="cs"/>
            <w:sz w:val="18"/>
            <w:szCs w:val="18"/>
            <w:rtl/>
            <w:lang w:bidi="fa-IR"/>
            <w:rPrChange w:id="993" w:author="Microsoft account" w:date="2025-09-14T11:47:00Z">
              <w:rPr>
                <w:rFonts w:cs="Calibri" w:hint="cs"/>
                <w:sz w:val="28"/>
                <w:szCs w:val="28"/>
                <w:rtl/>
                <w:lang w:bidi="fa-IR"/>
              </w:rPr>
            </w:rPrChange>
          </w:rPr>
          <w:t>ی</w:t>
        </w:r>
        <w:r w:rsidRPr="007E5D18">
          <w:rPr>
            <w:rFonts w:cs="Calibri" w:hint="eastAsia"/>
            <w:sz w:val="18"/>
            <w:szCs w:val="18"/>
            <w:rtl/>
            <w:lang w:bidi="fa-IR"/>
            <w:rPrChange w:id="994" w:author="Microsoft account" w:date="2025-09-14T11:47:00Z">
              <w:rPr>
                <w:rFonts w:cs="Calibri" w:hint="eastAsia"/>
                <w:sz w:val="28"/>
                <w:szCs w:val="28"/>
                <w:rtl/>
                <w:lang w:bidi="fa-IR"/>
              </w:rPr>
            </w:rPrChange>
          </w:rPr>
          <w:t>ه</w:t>
        </w:r>
        <w:r w:rsidRPr="007E5D18">
          <w:rPr>
            <w:rFonts w:cs="Calibri"/>
            <w:sz w:val="18"/>
            <w:szCs w:val="18"/>
            <w:rtl/>
            <w:lang w:bidi="fa-IR"/>
            <w:rPrChange w:id="995" w:author="Microsoft account" w:date="2025-09-14T11:47:00Z">
              <w:rPr>
                <w:rFonts w:cs="Calibri"/>
                <w:sz w:val="28"/>
                <w:szCs w:val="28"/>
                <w:rtl/>
                <w:lang w:bidi="fa-IR"/>
              </w:rPr>
            </w:rPrChange>
          </w:rPr>
          <w:t xml:space="preserve"> </w:t>
        </w:r>
        <w:r w:rsidRPr="007E5D18">
          <w:rPr>
            <w:rFonts w:cs="Calibri"/>
            <w:sz w:val="18"/>
            <w:szCs w:val="18"/>
            <w:lang w:bidi="fa-IR"/>
            <w:rPrChange w:id="996" w:author="Microsoft account" w:date="2025-09-14T11:47:00Z">
              <w:rPr>
                <w:rFonts w:cs="Calibri"/>
                <w:sz w:val="28"/>
                <w:szCs w:val="28"/>
                <w:lang w:bidi="fa-IR"/>
              </w:rPr>
            </w:rPrChange>
          </w:rPr>
          <w:t>built-in</w:t>
        </w:r>
        <w:r w:rsidRPr="007E5D18">
          <w:rPr>
            <w:rFonts w:cs="Calibri"/>
            <w:sz w:val="18"/>
            <w:szCs w:val="18"/>
            <w:rtl/>
            <w:lang w:bidi="fa-IR"/>
            <w:rPrChange w:id="997" w:author="Microsoft account" w:date="2025-09-14T11:47:00Z">
              <w:rPr>
                <w:rFonts w:cs="Calibri"/>
                <w:sz w:val="28"/>
                <w:szCs w:val="28"/>
                <w:rtl/>
                <w:lang w:bidi="fa-IR"/>
              </w:rPr>
            </w:rPrChange>
          </w:rPr>
          <w:t xml:space="preserve"> عه که ا</w:t>
        </w:r>
        <w:r w:rsidRPr="007E5D18">
          <w:rPr>
            <w:rFonts w:cs="Calibri" w:hint="cs"/>
            <w:sz w:val="18"/>
            <w:szCs w:val="18"/>
            <w:rtl/>
            <w:lang w:bidi="fa-IR"/>
            <w:rPrChange w:id="998" w:author="Microsoft account" w:date="2025-09-14T11:47:00Z">
              <w:rPr>
                <w:rFonts w:cs="Calibri" w:hint="cs"/>
                <w:sz w:val="28"/>
                <w:szCs w:val="28"/>
                <w:rtl/>
                <w:lang w:bidi="fa-IR"/>
              </w:rPr>
            </w:rPrChange>
          </w:rPr>
          <w:t>ی</w:t>
        </w:r>
        <w:r w:rsidRPr="007E5D18">
          <w:rPr>
            <w:rFonts w:cs="Calibri" w:hint="eastAsia"/>
            <w:sz w:val="18"/>
            <w:szCs w:val="18"/>
            <w:rtl/>
            <w:lang w:bidi="fa-IR"/>
            <w:rPrChange w:id="999" w:author="Microsoft account" w:date="2025-09-14T11:47:00Z">
              <w:rPr>
                <w:rFonts w:cs="Calibri" w:hint="eastAsia"/>
                <w:sz w:val="28"/>
                <w:szCs w:val="28"/>
                <w:rtl/>
                <w:lang w:bidi="fa-IR"/>
              </w:rPr>
            </w:rPrChange>
          </w:rPr>
          <w:t>نجا</w:t>
        </w:r>
        <w:r w:rsidRPr="007E5D18">
          <w:rPr>
            <w:rFonts w:cs="Calibri"/>
            <w:sz w:val="18"/>
            <w:szCs w:val="18"/>
            <w:rtl/>
            <w:lang w:bidi="fa-IR"/>
            <w:rPrChange w:id="1000" w:author="Microsoft account" w:date="2025-09-14T11:47:00Z">
              <w:rPr>
                <w:rFonts w:cs="Calibri"/>
                <w:sz w:val="28"/>
                <w:szCs w:val="28"/>
                <w:rtl/>
                <w:lang w:bidi="fa-IR"/>
              </w:rPr>
            </w:rPrChange>
          </w:rPr>
          <w:t xml:space="preserve"> در اخت</w:t>
        </w:r>
        <w:r w:rsidRPr="007E5D18">
          <w:rPr>
            <w:rFonts w:cs="Calibri" w:hint="cs"/>
            <w:sz w:val="18"/>
            <w:szCs w:val="18"/>
            <w:rtl/>
            <w:lang w:bidi="fa-IR"/>
            <w:rPrChange w:id="1001" w:author="Microsoft account" w:date="2025-09-14T11:47:00Z">
              <w:rPr>
                <w:rFonts w:cs="Calibri" w:hint="cs"/>
                <w:sz w:val="28"/>
                <w:szCs w:val="28"/>
                <w:rtl/>
                <w:lang w:bidi="fa-IR"/>
              </w:rPr>
            </w:rPrChange>
          </w:rPr>
          <w:t>ی</w:t>
        </w:r>
        <w:r w:rsidRPr="007E5D18">
          <w:rPr>
            <w:rFonts w:cs="Calibri" w:hint="eastAsia"/>
            <w:sz w:val="18"/>
            <w:szCs w:val="18"/>
            <w:rtl/>
            <w:lang w:bidi="fa-IR"/>
            <w:rPrChange w:id="1002" w:author="Microsoft account" w:date="2025-09-14T11:47:00Z">
              <w:rPr>
                <w:rFonts w:cs="Calibri" w:hint="eastAsia"/>
                <w:sz w:val="28"/>
                <w:szCs w:val="28"/>
                <w:rtl/>
                <w:lang w:bidi="fa-IR"/>
              </w:rPr>
            </w:rPrChange>
          </w:rPr>
          <w:t>ار</w:t>
        </w:r>
        <w:r w:rsidRPr="007E5D18">
          <w:rPr>
            <w:rFonts w:cs="Calibri"/>
            <w:sz w:val="18"/>
            <w:szCs w:val="18"/>
            <w:rtl/>
            <w:lang w:bidi="fa-IR"/>
            <w:rPrChange w:id="1003" w:author="Microsoft account" w:date="2025-09-14T11:47:00Z">
              <w:rPr>
                <w:rFonts w:cs="Calibri"/>
                <w:sz w:val="28"/>
                <w:szCs w:val="28"/>
                <w:rtl/>
                <w:lang w:bidi="fa-IR"/>
              </w:rPr>
            </w:rPrChange>
          </w:rPr>
          <w:t xml:space="preserve"> ما قرار گرفت. </w:t>
        </w:r>
      </w:ins>
    </w:p>
    <w:p w14:paraId="7D9C1017" w14:textId="77777777" w:rsidR="008B3D4A" w:rsidRPr="007E5D18" w:rsidRDefault="008B3D4A">
      <w:pPr>
        <w:bidi/>
        <w:spacing w:after="0" w:line="276" w:lineRule="auto"/>
        <w:ind w:left="1440"/>
        <w:jc w:val="both"/>
        <w:rPr>
          <w:ins w:id="1004" w:author="Microsoft account" w:date="2025-09-14T11:45:00Z"/>
          <w:rFonts w:cs="Calibri"/>
          <w:sz w:val="18"/>
          <w:szCs w:val="18"/>
          <w:lang w:bidi="fa-IR"/>
          <w:rPrChange w:id="1005" w:author="Microsoft account" w:date="2025-09-14T11:47:00Z">
            <w:rPr>
              <w:ins w:id="1006" w:author="Microsoft account" w:date="2025-09-14T11:45:00Z"/>
              <w:rFonts w:cs="Calibri"/>
              <w:sz w:val="28"/>
              <w:szCs w:val="28"/>
              <w:lang w:bidi="fa-IR"/>
            </w:rPr>
          </w:rPrChange>
        </w:rPr>
        <w:pPrChange w:id="1007" w:author="Microsoft account" w:date="2025-09-14T11:45:00Z">
          <w:pPr>
            <w:bidi/>
            <w:spacing w:after="0" w:line="276" w:lineRule="auto"/>
            <w:jc w:val="both"/>
          </w:pPr>
        </w:pPrChange>
      </w:pPr>
      <w:ins w:id="1008" w:author="Microsoft account" w:date="2025-09-14T11:45:00Z">
        <w:r w:rsidRPr="007E5D18">
          <w:rPr>
            <w:rFonts w:cs="Calibri"/>
            <w:sz w:val="18"/>
            <w:szCs w:val="18"/>
            <w:rtl/>
            <w:lang w:bidi="fa-IR"/>
            <w:rPrChange w:id="1009" w:author="Microsoft account" w:date="2025-09-14T11:47:00Z">
              <w:rPr>
                <w:rFonts w:cs="Calibri"/>
                <w:sz w:val="28"/>
                <w:szCs w:val="28"/>
                <w:rtl/>
                <w:lang w:bidi="fa-IR"/>
              </w:rPr>
            </w:rPrChange>
          </w:rPr>
          <w:t>سوالم ا</w:t>
        </w:r>
        <w:r w:rsidRPr="007E5D18">
          <w:rPr>
            <w:rFonts w:cs="Calibri" w:hint="cs"/>
            <w:sz w:val="18"/>
            <w:szCs w:val="18"/>
            <w:rtl/>
            <w:lang w:bidi="fa-IR"/>
            <w:rPrChange w:id="1010" w:author="Microsoft account" w:date="2025-09-14T11:47:00Z">
              <w:rPr>
                <w:rFonts w:cs="Calibri" w:hint="cs"/>
                <w:sz w:val="28"/>
                <w:szCs w:val="28"/>
                <w:rtl/>
                <w:lang w:bidi="fa-IR"/>
              </w:rPr>
            </w:rPrChange>
          </w:rPr>
          <w:t>ی</w:t>
        </w:r>
        <w:r w:rsidRPr="007E5D18">
          <w:rPr>
            <w:rFonts w:cs="Calibri" w:hint="eastAsia"/>
            <w:sz w:val="18"/>
            <w:szCs w:val="18"/>
            <w:rtl/>
            <w:lang w:bidi="fa-IR"/>
            <w:rPrChange w:id="1011" w:author="Microsoft account" w:date="2025-09-14T11:47:00Z">
              <w:rPr>
                <w:rFonts w:cs="Calibri" w:hint="eastAsia"/>
                <w:sz w:val="28"/>
                <w:szCs w:val="28"/>
                <w:rtl/>
                <w:lang w:bidi="fa-IR"/>
              </w:rPr>
            </w:rPrChange>
          </w:rPr>
          <w:t>نه</w:t>
        </w:r>
        <w:r w:rsidRPr="007E5D18">
          <w:rPr>
            <w:rFonts w:cs="Calibri"/>
            <w:sz w:val="18"/>
            <w:szCs w:val="18"/>
            <w:rtl/>
            <w:lang w:bidi="fa-IR"/>
            <w:rPrChange w:id="101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13" w:author="Microsoft account" w:date="2025-09-14T11:47:00Z">
              <w:rPr>
                <w:rFonts w:cs="Calibri" w:hint="eastAsia"/>
                <w:sz w:val="28"/>
                <w:szCs w:val="28"/>
                <w:rtl/>
                <w:lang w:bidi="fa-IR"/>
              </w:rPr>
            </w:rPrChange>
          </w:rPr>
          <w:t>که</w:t>
        </w:r>
        <w:r w:rsidRPr="007E5D18">
          <w:rPr>
            <w:rFonts w:cs="Calibri"/>
            <w:sz w:val="18"/>
            <w:szCs w:val="18"/>
            <w:rtl/>
            <w:lang w:bidi="fa-IR"/>
            <w:rPrChange w:id="101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15" w:author="Microsoft account" w:date="2025-09-14T11:47:00Z">
              <w:rPr>
                <w:rFonts w:cs="Calibri" w:hint="eastAsia"/>
                <w:sz w:val="28"/>
                <w:szCs w:val="28"/>
                <w:rtl/>
                <w:lang w:bidi="fa-IR"/>
              </w:rPr>
            </w:rPrChange>
          </w:rPr>
          <w:t>اولا</w:t>
        </w:r>
        <w:r w:rsidRPr="007E5D18">
          <w:rPr>
            <w:rFonts w:cs="Calibri"/>
            <w:sz w:val="18"/>
            <w:szCs w:val="18"/>
            <w:rtl/>
            <w:lang w:bidi="fa-IR"/>
            <w:rPrChange w:id="101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17" w:author="Microsoft account" w:date="2025-09-14T11:47:00Z">
              <w:rPr>
                <w:rFonts w:cs="Calibri" w:hint="eastAsia"/>
                <w:sz w:val="28"/>
                <w:szCs w:val="28"/>
                <w:rtl/>
                <w:lang w:bidi="fa-IR"/>
              </w:rPr>
            </w:rPrChange>
          </w:rPr>
          <w:t>به</w:t>
        </w:r>
        <w:r w:rsidRPr="007E5D18">
          <w:rPr>
            <w:rFonts w:cs="Calibri"/>
            <w:sz w:val="18"/>
            <w:szCs w:val="18"/>
            <w:rtl/>
            <w:lang w:bidi="fa-IR"/>
            <w:rPrChange w:id="101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19" w:author="Microsoft account" w:date="2025-09-14T11:47:00Z">
              <w:rPr>
                <w:rFonts w:cs="Calibri" w:hint="eastAsia"/>
                <w:sz w:val="28"/>
                <w:szCs w:val="28"/>
                <w:rtl/>
                <w:lang w:bidi="fa-IR"/>
              </w:rPr>
            </w:rPrChange>
          </w:rPr>
          <w:t>ا</w:t>
        </w:r>
        <w:r w:rsidRPr="007E5D18">
          <w:rPr>
            <w:rFonts w:cs="Calibri" w:hint="cs"/>
            <w:sz w:val="18"/>
            <w:szCs w:val="18"/>
            <w:rtl/>
            <w:lang w:bidi="fa-IR"/>
            <w:rPrChange w:id="1020" w:author="Microsoft account" w:date="2025-09-14T11:47:00Z">
              <w:rPr>
                <w:rFonts w:cs="Calibri" w:hint="cs"/>
                <w:sz w:val="28"/>
                <w:szCs w:val="28"/>
                <w:rtl/>
                <w:lang w:bidi="fa-IR"/>
              </w:rPr>
            </w:rPrChange>
          </w:rPr>
          <w:t>ی</w:t>
        </w:r>
        <w:r w:rsidRPr="007E5D18">
          <w:rPr>
            <w:rFonts w:cs="Calibri" w:hint="eastAsia"/>
            <w:sz w:val="18"/>
            <w:szCs w:val="18"/>
            <w:rtl/>
            <w:lang w:bidi="fa-IR"/>
            <w:rPrChange w:id="1021" w:author="Microsoft account" w:date="2025-09-14T11:47:00Z">
              <w:rPr>
                <w:rFonts w:cs="Calibri" w:hint="eastAsia"/>
                <w:sz w:val="28"/>
                <w:szCs w:val="28"/>
                <w:rtl/>
                <w:lang w:bidi="fa-IR"/>
              </w:rPr>
            </w:rPrChange>
          </w:rPr>
          <w:t>ن</w:t>
        </w:r>
        <w:r w:rsidRPr="007E5D18">
          <w:rPr>
            <w:rFonts w:cs="Calibri"/>
            <w:sz w:val="18"/>
            <w:szCs w:val="18"/>
            <w:rtl/>
            <w:lang w:bidi="fa-IR"/>
            <w:rPrChange w:id="102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23" w:author="Microsoft account" w:date="2025-09-14T11:47:00Z">
              <w:rPr>
                <w:rFonts w:cs="Calibri" w:hint="eastAsia"/>
                <w:sz w:val="28"/>
                <w:szCs w:val="28"/>
                <w:rtl/>
                <w:lang w:bidi="fa-IR"/>
              </w:rPr>
            </w:rPrChange>
          </w:rPr>
          <w:t>ت</w:t>
        </w:r>
        <w:r w:rsidRPr="007E5D18">
          <w:rPr>
            <w:rFonts w:cs="Calibri" w:hint="cs"/>
            <w:sz w:val="18"/>
            <w:szCs w:val="18"/>
            <w:rtl/>
            <w:lang w:bidi="fa-IR"/>
            <w:rPrChange w:id="1024" w:author="Microsoft account" w:date="2025-09-14T11:47:00Z">
              <w:rPr>
                <w:rFonts w:cs="Calibri" w:hint="cs"/>
                <w:sz w:val="28"/>
                <w:szCs w:val="28"/>
                <w:rtl/>
                <w:lang w:bidi="fa-IR"/>
              </w:rPr>
            </w:rPrChange>
          </w:rPr>
          <w:t>ی</w:t>
        </w:r>
        <w:r w:rsidRPr="007E5D18">
          <w:rPr>
            <w:rFonts w:cs="Calibri" w:hint="eastAsia"/>
            <w:sz w:val="18"/>
            <w:szCs w:val="18"/>
            <w:rtl/>
            <w:lang w:bidi="fa-IR"/>
            <w:rPrChange w:id="1025" w:author="Microsoft account" w:date="2025-09-14T11:47:00Z">
              <w:rPr>
                <w:rFonts w:cs="Calibri" w:hint="eastAsia"/>
                <w:sz w:val="28"/>
                <w:szCs w:val="28"/>
                <w:rtl/>
                <w:lang w:bidi="fa-IR"/>
              </w:rPr>
            </w:rPrChange>
          </w:rPr>
          <w:t>پ</w:t>
        </w:r>
        <w:r w:rsidRPr="007E5D18">
          <w:rPr>
            <w:rFonts w:cs="Calibri"/>
            <w:sz w:val="18"/>
            <w:szCs w:val="18"/>
            <w:rtl/>
            <w:lang w:bidi="fa-IR"/>
            <w:rPrChange w:id="102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27" w:author="Microsoft account" w:date="2025-09-14T11:47:00Z">
              <w:rPr>
                <w:rFonts w:cs="Calibri" w:hint="eastAsia"/>
                <w:sz w:val="28"/>
                <w:szCs w:val="28"/>
                <w:rtl/>
                <w:lang w:bidi="fa-IR"/>
              </w:rPr>
            </w:rPrChange>
          </w:rPr>
          <w:t>از</w:t>
        </w:r>
        <w:r w:rsidRPr="007E5D18">
          <w:rPr>
            <w:rFonts w:cs="Calibri"/>
            <w:sz w:val="18"/>
            <w:szCs w:val="18"/>
            <w:rtl/>
            <w:lang w:bidi="fa-IR"/>
            <w:rPrChange w:id="102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29" w:author="Microsoft account" w:date="2025-09-14T11:47:00Z">
              <w:rPr>
                <w:rFonts w:cs="Calibri" w:hint="eastAsia"/>
                <w:sz w:val="28"/>
                <w:szCs w:val="28"/>
                <w:rtl/>
                <w:lang w:bidi="fa-IR"/>
              </w:rPr>
            </w:rPrChange>
          </w:rPr>
          <w:t>فانکشن</w:t>
        </w:r>
        <w:r w:rsidRPr="007E5D18">
          <w:rPr>
            <w:rFonts w:cs="Calibri"/>
            <w:sz w:val="18"/>
            <w:szCs w:val="18"/>
            <w:rtl/>
            <w:lang w:bidi="fa-IR"/>
            <w:rPrChange w:id="103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31" w:author="Microsoft account" w:date="2025-09-14T11:47:00Z">
              <w:rPr>
                <w:rFonts w:cs="Calibri" w:hint="eastAsia"/>
                <w:sz w:val="28"/>
                <w:szCs w:val="28"/>
                <w:rtl/>
                <w:lang w:bidi="fa-IR"/>
              </w:rPr>
            </w:rPrChange>
          </w:rPr>
          <w:t>ها</w:t>
        </w:r>
        <w:r w:rsidRPr="007E5D18">
          <w:rPr>
            <w:rFonts w:cs="Calibri"/>
            <w:sz w:val="18"/>
            <w:szCs w:val="18"/>
            <w:rtl/>
            <w:lang w:bidi="fa-IR"/>
            <w:rPrChange w:id="103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33" w:author="Microsoft account" w:date="2025-09-14T11:47:00Z">
              <w:rPr>
                <w:rFonts w:cs="Calibri" w:hint="eastAsia"/>
                <w:sz w:val="28"/>
                <w:szCs w:val="28"/>
                <w:rtl/>
                <w:lang w:bidi="fa-IR"/>
              </w:rPr>
            </w:rPrChange>
          </w:rPr>
          <w:t>چ</w:t>
        </w:r>
        <w:r w:rsidRPr="007E5D18">
          <w:rPr>
            <w:rFonts w:cs="Calibri" w:hint="cs"/>
            <w:sz w:val="18"/>
            <w:szCs w:val="18"/>
            <w:rtl/>
            <w:lang w:bidi="fa-IR"/>
            <w:rPrChange w:id="1034" w:author="Microsoft account" w:date="2025-09-14T11:47:00Z">
              <w:rPr>
                <w:rFonts w:cs="Calibri" w:hint="cs"/>
                <w:sz w:val="28"/>
                <w:szCs w:val="28"/>
                <w:rtl/>
                <w:lang w:bidi="fa-IR"/>
              </w:rPr>
            </w:rPrChange>
          </w:rPr>
          <w:t>ی</w:t>
        </w:r>
        <w:r w:rsidRPr="007E5D18">
          <w:rPr>
            <w:rFonts w:cs="Calibri"/>
            <w:sz w:val="18"/>
            <w:szCs w:val="18"/>
            <w:rtl/>
            <w:lang w:bidi="fa-IR"/>
            <w:rPrChange w:id="103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36" w:author="Microsoft account" w:date="2025-09-14T11:47:00Z">
              <w:rPr>
                <w:rFonts w:cs="Calibri" w:hint="eastAsia"/>
                <w:sz w:val="28"/>
                <w:szCs w:val="28"/>
                <w:rtl/>
                <w:lang w:bidi="fa-IR"/>
              </w:rPr>
            </w:rPrChange>
          </w:rPr>
          <w:t>م</w:t>
        </w:r>
        <w:r w:rsidRPr="007E5D18">
          <w:rPr>
            <w:rFonts w:cs="Calibri" w:hint="cs"/>
            <w:sz w:val="18"/>
            <w:szCs w:val="18"/>
            <w:rtl/>
            <w:lang w:bidi="fa-IR"/>
            <w:rPrChange w:id="1037" w:author="Microsoft account" w:date="2025-09-14T11:47:00Z">
              <w:rPr>
                <w:rFonts w:cs="Calibri" w:hint="cs"/>
                <w:sz w:val="28"/>
                <w:szCs w:val="28"/>
                <w:rtl/>
                <w:lang w:bidi="fa-IR"/>
              </w:rPr>
            </w:rPrChange>
          </w:rPr>
          <w:t>ی</w:t>
        </w:r>
        <w:r w:rsidRPr="007E5D18">
          <w:rPr>
            <w:rFonts w:cs="Calibri" w:hint="eastAsia"/>
            <w:sz w:val="18"/>
            <w:szCs w:val="18"/>
            <w:rtl/>
            <w:lang w:bidi="fa-IR"/>
            <w:rPrChange w:id="1038" w:author="Microsoft account" w:date="2025-09-14T11:47:00Z">
              <w:rPr>
                <w:rFonts w:cs="Calibri" w:hint="eastAsia"/>
                <w:sz w:val="28"/>
                <w:szCs w:val="28"/>
                <w:rtl/>
                <w:lang w:bidi="fa-IR"/>
              </w:rPr>
            </w:rPrChange>
          </w:rPr>
          <w:t>گن</w:t>
        </w:r>
        <w:r w:rsidRPr="007E5D18">
          <w:rPr>
            <w:rFonts w:cs="Calibri"/>
            <w:sz w:val="18"/>
            <w:szCs w:val="18"/>
            <w:rtl/>
            <w:lang w:bidi="fa-IR"/>
            <w:rPrChange w:id="103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40" w:author="Microsoft account" w:date="2025-09-14T11:47:00Z">
              <w:rPr>
                <w:rFonts w:cs="Calibri" w:hint="eastAsia"/>
                <w:sz w:val="28"/>
                <w:szCs w:val="28"/>
                <w:rtl/>
                <w:lang w:bidi="fa-IR"/>
              </w:rPr>
            </w:rPrChange>
          </w:rPr>
          <w:t>که</w:t>
        </w:r>
        <w:r w:rsidRPr="007E5D18">
          <w:rPr>
            <w:rFonts w:cs="Calibri"/>
            <w:sz w:val="18"/>
            <w:szCs w:val="18"/>
            <w:rtl/>
            <w:lang w:bidi="fa-IR"/>
            <w:rPrChange w:id="1041"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42" w:author="Microsoft account" w:date="2025-09-14T11:47:00Z">
              <w:rPr>
                <w:rFonts w:cs="Calibri" w:hint="eastAsia"/>
                <w:sz w:val="28"/>
                <w:szCs w:val="28"/>
                <w:rtl/>
                <w:lang w:bidi="fa-IR"/>
              </w:rPr>
            </w:rPrChange>
          </w:rPr>
          <w:t>مثل</w:t>
        </w:r>
        <w:r w:rsidRPr="007E5D18">
          <w:rPr>
            <w:rFonts w:cs="Calibri"/>
            <w:sz w:val="18"/>
            <w:szCs w:val="18"/>
            <w:rtl/>
            <w:lang w:bidi="fa-IR"/>
            <w:rPrChange w:id="104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44" w:author="Microsoft account" w:date="2025-09-14T11:47:00Z">
              <w:rPr>
                <w:rFonts w:cs="Calibri" w:hint="eastAsia"/>
                <w:sz w:val="28"/>
                <w:szCs w:val="28"/>
                <w:rtl/>
                <w:lang w:bidi="fa-IR"/>
              </w:rPr>
            </w:rPrChange>
          </w:rPr>
          <w:t>ا</w:t>
        </w:r>
        <w:r w:rsidRPr="007E5D18">
          <w:rPr>
            <w:rFonts w:cs="Calibri" w:hint="cs"/>
            <w:sz w:val="18"/>
            <w:szCs w:val="18"/>
            <w:rtl/>
            <w:lang w:bidi="fa-IR"/>
            <w:rPrChange w:id="1045" w:author="Microsoft account" w:date="2025-09-14T11:47:00Z">
              <w:rPr>
                <w:rFonts w:cs="Calibri" w:hint="cs"/>
                <w:sz w:val="28"/>
                <w:szCs w:val="28"/>
                <w:rtl/>
                <w:lang w:bidi="fa-IR"/>
              </w:rPr>
            </w:rPrChange>
          </w:rPr>
          <w:t>ی</w:t>
        </w:r>
        <w:r w:rsidRPr="007E5D18">
          <w:rPr>
            <w:rFonts w:cs="Calibri" w:hint="eastAsia"/>
            <w:sz w:val="18"/>
            <w:szCs w:val="18"/>
            <w:rtl/>
            <w:lang w:bidi="fa-IR"/>
            <w:rPrChange w:id="1046" w:author="Microsoft account" w:date="2025-09-14T11:47:00Z">
              <w:rPr>
                <w:rFonts w:cs="Calibri" w:hint="eastAsia"/>
                <w:sz w:val="28"/>
                <w:szCs w:val="28"/>
                <w:rtl/>
                <w:lang w:bidi="fa-IR"/>
              </w:rPr>
            </w:rPrChange>
          </w:rPr>
          <w:t>ن</w:t>
        </w:r>
        <w:r w:rsidRPr="007E5D18">
          <w:rPr>
            <w:rFonts w:cs="Calibri"/>
            <w:sz w:val="18"/>
            <w:szCs w:val="18"/>
            <w:rtl/>
            <w:lang w:bidi="fa-IR"/>
            <w:rPrChange w:id="1047"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48" w:author="Microsoft account" w:date="2025-09-14T11:47:00Z">
              <w:rPr>
                <w:rFonts w:cs="Calibri" w:hint="eastAsia"/>
                <w:sz w:val="28"/>
                <w:szCs w:val="28"/>
                <w:rtl/>
                <w:lang w:bidi="fa-IR"/>
              </w:rPr>
            </w:rPrChange>
          </w:rPr>
          <w:t>عمل</w:t>
        </w:r>
        <w:r w:rsidRPr="007E5D18">
          <w:rPr>
            <w:rFonts w:cs="Calibri"/>
            <w:sz w:val="18"/>
            <w:szCs w:val="18"/>
            <w:rtl/>
            <w:lang w:bidi="fa-IR"/>
            <w:rPrChange w:id="1049"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0" w:author="Microsoft account" w:date="2025-09-14T11:47:00Z">
              <w:rPr>
                <w:rFonts w:cs="Calibri" w:hint="eastAsia"/>
                <w:sz w:val="28"/>
                <w:szCs w:val="28"/>
                <w:rtl/>
                <w:lang w:bidi="fa-IR"/>
              </w:rPr>
            </w:rPrChange>
          </w:rPr>
          <w:t>م</w:t>
        </w:r>
        <w:r w:rsidRPr="007E5D18">
          <w:rPr>
            <w:rFonts w:cs="Calibri" w:hint="cs"/>
            <w:sz w:val="18"/>
            <w:szCs w:val="18"/>
            <w:rtl/>
            <w:lang w:bidi="fa-IR"/>
            <w:rPrChange w:id="1051" w:author="Microsoft account" w:date="2025-09-14T11:47:00Z">
              <w:rPr>
                <w:rFonts w:cs="Calibri" w:hint="cs"/>
                <w:sz w:val="28"/>
                <w:szCs w:val="28"/>
                <w:rtl/>
                <w:lang w:bidi="fa-IR"/>
              </w:rPr>
            </w:rPrChange>
          </w:rPr>
          <w:t>ی</w:t>
        </w:r>
        <w:r w:rsidRPr="007E5D18">
          <w:rPr>
            <w:rFonts w:cs="Calibri" w:hint="eastAsia"/>
            <w:sz w:val="18"/>
            <w:szCs w:val="18"/>
            <w:rtl/>
            <w:lang w:bidi="fa-IR"/>
            <w:rPrChange w:id="1052" w:author="Microsoft account" w:date="2025-09-14T11:47:00Z">
              <w:rPr>
                <w:rFonts w:cs="Calibri" w:hint="eastAsia"/>
                <w:sz w:val="28"/>
                <w:szCs w:val="28"/>
                <w:rtl/>
                <w:lang w:bidi="fa-IR"/>
              </w:rPr>
            </w:rPrChange>
          </w:rPr>
          <w:t>کنن</w:t>
        </w:r>
        <w:r w:rsidRPr="007E5D18">
          <w:rPr>
            <w:rFonts w:cs="Calibri"/>
            <w:sz w:val="18"/>
            <w:szCs w:val="18"/>
            <w:rtl/>
            <w:lang w:bidi="fa-IR"/>
            <w:rPrChange w:id="1053"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4" w:author="Microsoft account" w:date="2025-09-14T11:47:00Z">
              <w:rPr>
                <w:rFonts w:cs="Calibri" w:hint="eastAsia"/>
                <w:sz w:val="28"/>
                <w:szCs w:val="28"/>
                <w:rtl/>
                <w:lang w:bidi="fa-IR"/>
              </w:rPr>
            </w:rPrChange>
          </w:rPr>
          <w:t>و</w:t>
        </w:r>
        <w:r w:rsidRPr="007E5D18">
          <w:rPr>
            <w:rFonts w:cs="Calibri"/>
            <w:sz w:val="18"/>
            <w:szCs w:val="18"/>
            <w:rtl/>
            <w:lang w:bidi="fa-IR"/>
            <w:rPrChange w:id="105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56" w:author="Microsoft account" w:date="2025-09-14T11:47:00Z">
              <w:rPr>
                <w:rFonts w:cs="Calibri" w:hint="eastAsia"/>
                <w:sz w:val="28"/>
                <w:szCs w:val="28"/>
                <w:rtl/>
                <w:lang w:bidi="fa-IR"/>
              </w:rPr>
            </w:rPrChange>
          </w:rPr>
          <w:t>م</w:t>
        </w:r>
        <w:r w:rsidRPr="007E5D18">
          <w:rPr>
            <w:rFonts w:cs="Calibri" w:hint="cs"/>
            <w:sz w:val="18"/>
            <w:szCs w:val="18"/>
            <w:rtl/>
            <w:lang w:bidi="fa-IR"/>
            <w:rPrChange w:id="1057" w:author="Microsoft account" w:date="2025-09-14T11:47:00Z">
              <w:rPr>
                <w:rFonts w:cs="Calibri" w:hint="cs"/>
                <w:sz w:val="28"/>
                <w:szCs w:val="28"/>
                <w:rtl/>
                <w:lang w:bidi="fa-IR"/>
              </w:rPr>
            </w:rPrChange>
          </w:rPr>
          <w:t>ی</w:t>
        </w:r>
        <w:r w:rsidRPr="007E5D18">
          <w:rPr>
            <w:rFonts w:cs="Calibri" w:hint="eastAsia"/>
            <w:sz w:val="18"/>
            <w:szCs w:val="18"/>
            <w:rtl/>
            <w:lang w:bidi="fa-IR"/>
            <w:rPrChange w:id="1058" w:author="Microsoft account" w:date="2025-09-14T11:47:00Z">
              <w:rPr>
                <w:rFonts w:cs="Calibri" w:hint="eastAsia"/>
                <w:sz w:val="28"/>
                <w:szCs w:val="28"/>
                <w:rtl/>
                <w:lang w:bidi="fa-IR"/>
              </w:rPr>
            </w:rPrChange>
          </w:rPr>
          <w:t>تونن</w:t>
        </w:r>
        <w:r w:rsidRPr="007E5D18">
          <w:rPr>
            <w:rFonts w:cs="Calibri"/>
            <w:sz w:val="18"/>
            <w:szCs w:val="18"/>
            <w:rtl/>
            <w:lang w:bidi="fa-IR"/>
            <w:rPrChange w:id="1059" w:author="Microsoft account" w:date="2025-09-14T11:47:00Z">
              <w:rPr>
                <w:rFonts w:cs="Calibri"/>
                <w:sz w:val="28"/>
                <w:szCs w:val="28"/>
                <w:rtl/>
                <w:lang w:bidi="fa-IR"/>
              </w:rPr>
            </w:rPrChange>
          </w:rPr>
          <w:t xml:space="preserve"> </w:t>
        </w:r>
        <w:r w:rsidRPr="007E5D18">
          <w:rPr>
            <w:rFonts w:cs="Calibri" w:hint="cs"/>
            <w:sz w:val="18"/>
            <w:szCs w:val="18"/>
            <w:rtl/>
            <w:lang w:bidi="fa-IR"/>
            <w:rPrChange w:id="1060" w:author="Microsoft account" w:date="2025-09-14T11:47:00Z">
              <w:rPr>
                <w:rFonts w:cs="Calibri" w:hint="cs"/>
                <w:sz w:val="28"/>
                <w:szCs w:val="28"/>
                <w:rtl/>
                <w:lang w:bidi="fa-IR"/>
              </w:rPr>
            </w:rPrChange>
          </w:rPr>
          <w:t>ی</w:t>
        </w:r>
        <w:r w:rsidRPr="007E5D18">
          <w:rPr>
            <w:rFonts w:cs="Calibri" w:hint="eastAsia"/>
            <w:sz w:val="18"/>
            <w:szCs w:val="18"/>
            <w:rtl/>
            <w:lang w:bidi="fa-IR"/>
            <w:rPrChange w:id="1061" w:author="Microsoft account" w:date="2025-09-14T11:47:00Z">
              <w:rPr>
                <w:rFonts w:cs="Calibri" w:hint="eastAsia"/>
                <w:sz w:val="28"/>
                <w:szCs w:val="28"/>
                <w:rtl/>
                <w:lang w:bidi="fa-IR"/>
              </w:rPr>
            </w:rPrChange>
          </w:rPr>
          <w:t>ه</w:t>
        </w:r>
        <w:r w:rsidRPr="007E5D18">
          <w:rPr>
            <w:rFonts w:cs="Calibri"/>
            <w:sz w:val="18"/>
            <w:szCs w:val="18"/>
            <w:rtl/>
            <w:lang w:bidi="fa-IR"/>
            <w:rPrChange w:id="106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63" w:author="Microsoft account" w:date="2025-09-14T11:47:00Z">
              <w:rPr>
                <w:rFonts w:cs="Calibri" w:hint="eastAsia"/>
                <w:sz w:val="28"/>
                <w:szCs w:val="28"/>
                <w:rtl/>
                <w:lang w:bidi="fa-IR"/>
              </w:rPr>
            </w:rPrChange>
          </w:rPr>
          <w:t>لوپ</w:t>
        </w:r>
        <w:r w:rsidRPr="007E5D18">
          <w:rPr>
            <w:rFonts w:cs="Calibri"/>
            <w:sz w:val="18"/>
            <w:szCs w:val="18"/>
            <w:rtl/>
            <w:lang w:bidi="fa-IR"/>
            <w:rPrChange w:id="1064"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65" w:author="Microsoft account" w:date="2025-09-14T11:47:00Z">
              <w:rPr>
                <w:rFonts w:cs="Calibri" w:hint="eastAsia"/>
                <w:sz w:val="28"/>
                <w:szCs w:val="28"/>
                <w:rtl/>
                <w:lang w:bidi="fa-IR"/>
              </w:rPr>
            </w:rPrChange>
          </w:rPr>
          <w:t>باشن</w:t>
        </w:r>
        <w:r w:rsidRPr="007E5D18">
          <w:rPr>
            <w:rFonts w:cs="Calibri"/>
            <w:sz w:val="18"/>
            <w:szCs w:val="18"/>
            <w:rtl/>
            <w:lang w:bidi="fa-IR"/>
            <w:rPrChange w:id="1066"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67" w:author="Microsoft account" w:date="2025-09-14T11:47:00Z">
              <w:rPr>
                <w:rFonts w:cs="Calibri" w:hint="eastAsia"/>
                <w:sz w:val="28"/>
                <w:szCs w:val="28"/>
                <w:rtl/>
                <w:lang w:bidi="fa-IR"/>
              </w:rPr>
            </w:rPrChange>
          </w:rPr>
          <w:t>خارج</w:t>
        </w:r>
        <w:r w:rsidRPr="007E5D18">
          <w:rPr>
            <w:rFonts w:cs="Calibri"/>
            <w:sz w:val="18"/>
            <w:szCs w:val="18"/>
            <w:rtl/>
            <w:lang w:bidi="fa-IR"/>
            <w:rPrChange w:id="1068"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69" w:author="Microsoft account" w:date="2025-09-14T11:47:00Z">
              <w:rPr>
                <w:rFonts w:cs="Calibri" w:hint="eastAsia"/>
                <w:sz w:val="28"/>
                <w:szCs w:val="28"/>
                <w:rtl/>
                <w:lang w:bidi="fa-IR"/>
              </w:rPr>
            </w:rPrChange>
          </w:rPr>
          <w:t>از</w:t>
        </w:r>
        <w:r w:rsidRPr="007E5D18">
          <w:rPr>
            <w:rFonts w:cs="Calibri"/>
            <w:sz w:val="18"/>
            <w:szCs w:val="18"/>
            <w:rtl/>
            <w:lang w:bidi="fa-IR"/>
            <w:rPrChange w:id="1070"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71" w:author="Microsoft account" w:date="2025-09-14T11:47:00Z">
              <w:rPr>
                <w:rFonts w:cs="Calibri" w:hint="eastAsia"/>
                <w:sz w:val="28"/>
                <w:szCs w:val="28"/>
                <w:rtl/>
                <w:lang w:bidi="fa-IR"/>
              </w:rPr>
            </w:rPrChange>
          </w:rPr>
          <w:t>خط</w:t>
        </w:r>
        <w:r w:rsidRPr="007E5D18">
          <w:rPr>
            <w:rFonts w:cs="Calibri"/>
            <w:sz w:val="18"/>
            <w:szCs w:val="18"/>
            <w:rtl/>
            <w:lang w:bidi="fa-IR"/>
            <w:rPrChange w:id="1072"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73" w:author="Microsoft account" w:date="2025-09-14T11:47:00Z">
              <w:rPr>
                <w:rFonts w:cs="Calibri" w:hint="eastAsia"/>
                <w:sz w:val="28"/>
                <w:szCs w:val="28"/>
                <w:rtl/>
                <w:lang w:bidi="fa-IR"/>
              </w:rPr>
            </w:rPrChange>
          </w:rPr>
          <w:t>اصل</w:t>
        </w:r>
        <w:r w:rsidRPr="007E5D18">
          <w:rPr>
            <w:rFonts w:cs="Calibri" w:hint="cs"/>
            <w:sz w:val="18"/>
            <w:szCs w:val="18"/>
            <w:rtl/>
            <w:lang w:bidi="fa-IR"/>
            <w:rPrChange w:id="1074" w:author="Microsoft account" w:date="2025-09-14T11:47:00Z">
              <w:rPr>
                <w:rFonts w:cs="Calibri" w:hint="cs"/>
                <w:sz w:val="28"/>
                <w:szCs w:val="28"/>
                <w:rtl/>
                <w:lang w:bidi="fa-IR"/>
              </w:rPr>
            </w:rPrChange>
          </w:rPr>
          <w:t>ی</w:t>
        </w:r>
        <w:r w:rsidRPr="007E5D18">
          <w:rPr>
            <w:rFonts w:cs="Calibri"/>
            <w:sz w:val="18"/>
            <w:szCs w:val="18"/>
            <w:rtl/>
            <w:lang w:bidi="fa-IR"/>
            <w:rPrChange w:id="1075" w:author="Microsoft account" w:date="2025-09-14T11:47:00Z">
              <w:rPr>
                <w:rFonts w:cs="Calibri"/>
                <w:sz w:val="28"/>
                <w:szCs w:val="28"/>
                <w:rtl/>
                <w:lang w:bidi="fa-IR"/>
              </w:rPr>
            </w:rPrChange>
          </w:rPr>
          <w:t xml:space="preserve"> </w:t>
        </w:r>
        <w:r w:rsidRPr="007E5D18">
          <w:rPr>
            <w:rFonts w:cs="Calibri" w:hint="eastAsia"/>
            <w:sz w:val="18"/>
            <w:szCs w:val="18"/>
            <w:rtl/>
            <w:lang w:bidi="fa-IR"/>
            <w:rPrChange w:id="1076" w:author="Microsoft account" w:date="2025-09-14T11:47:00Z">
              <w:rPr>
                <w:rFonts w:cs="Calibri" w:hint="eastAsia"/>
                <w:sz w:val="28"/>
                <w:szCs w:val="28"/>
                <w:rtl/>
                <w:lang w:bidi="fa-IR"/>
              </w:rPr>
            </w:rPrChange>
          </w:rPr>
          <w:t>برنامه</w:t>
        </w:r>
        <w:r w:rsidRPr="007E5D18">
          <w:rPr>
            <w:rFonts w:cs="Calibri"/>
            <w:sz w:val="18"/>
            <w:szCs w:val="18"/>
            <w:rtl/>
            <w:lang w:bidi="fa-IR"/>
            <w:rPrChange w:id="1077" w:author="Microsoft account" w:date="2025-09-14T11:47:00Z">
              <w:rPr>
                <w:rFonts w:cs="Calibri"/>
                <w:sz w:val="28"/>
                <w:szCs w:val="28"/>
                <w:rtl/>
                <w:lang w:bidi="fa-IR"/>
              </w:rPr>
            </w:rPrChange>
          </w:rPr>
          <w:t xml:space="preserve"> )</w:t>
        </w:r>
      </w:ins>
    </w:p>
    <w:p w14:paraId="42101DAE" w14:textId="1EC3C7F5" w:rsidR="008B3D4A" w:rsidRPr="007E5D18" w:rsidRDefault="008B3D4A">
      <w:pPr>
        <w:bidi/>
        <w:spacing w:after="0" w:line="276" w:lineRule="auto"/>
        <w:ind w:left="1440"/>
        <w:jc w:val="both"/>
        <w:rPr>
          <w:ins w:id="1078" w:author="Microsoft account" w:date="2025-09-14T11:45:00Z"/>
          <w:rFonts w:cs="Calibri"/>
          <w:sz w:val="18"/>
          <w:szCs w:val="18"/>
          <w:rtl/>
          <w:lang w:bidi="fa-IR"/>
          <w:rPrChange w:id="1079" w:author="Microsoft account" w:date="2025-09-14T11:47:00Z">
            <w:rPr>
              <w:ins w:id="1080" w:author="Microsoft account" w:date="2025-09-14T11:45:00Z"/>
              <w:rFonts w:cs="Calibri"/>
              <w:sz w:val="28"/>
              <w:szCs w:val="28"/>
              <w:rtl/>
              <w:lang w:bidi="fa-IR"/>
            </w:rPr>
          </w:rPrChange>
        </w:rPr>
        <w:pPrChange w:id="1081" w:author="Microsoft account" w:date="2025-09-14T11:45:00Z">
          <w:pPr>
            <w:bidi/>
            <w:spacing w:after="0" w:line="276" w:lineRule="auto"/>
            <w:jc w:val="both"/>
          </w:pPr>
        </w:pPrChange>
      </w:pPr>
      <w:ins w:id="1082" w:author="Microsoft account" w:date="2025-09-14T11:45:00Z">
        <w:r w:rsidRPr="007E5D18">
          <w:rPr>
            <w:rFonts w:cs="Calibri"/>
            <w:sz w:val="18"/>
            <w:szCs w:val="18"/>
            <w:rtl/>
            <w:lang w:bidi="fa-IR"/>
            <w:rPrChange w:id="1083" w:author="Microsoft account" w:date="2025-09-14T11:47:00Z">
              <w:rPr>
                <w:rFonts w:cs="Calibri"/>
                <w:sz w:val="28"/>
                <w:szCs w:val="28"/>
                <w:rtl/>
                <w:lang w:bidi="fa-IR"/>
              </w:rPr>
            </w:rPrChange>
          </w:rPr>
          <w:t>و سوال بعد</w:t>
        </w:r>
        <w:r w:rsidRPr="007E5D18">
          <w:rPr>
            <w:rFonts w:cs="Calibri" w:hint="cs"/>
            <w:sz w:val="18"/>
            <w:szCs w:val="18"/>
            <w:rtl/>
            <w:lang w:bidi="fa-IR"/>
            <w:rPrChange w:id="1084" w:author="Microsoft account" w:date="2025-09-14T11:47:00Z">
              <w:rPr>
                <w:rFonts w:cs="Calibri" w:hint="cs"/>
                <w:sz w:val="28"/>
                <w:szCs w:val="28"/>
                <w:rtl/>
                <w:lang w:bidi="fa-IR"/>
              </w:rPr>
            </w:rPrChange>
          </w:rPr>
          <w:t>ی</w:t>
        </w:r>
        <w:r w:rsidRPr="007E5D18">
          <w:rPr>
            <w:rFonts w:cs="Calibri"/>
            <w:sz w:val="18"/>
            <w:szCs w:val="18"/>
            <w:rtl/>
            <w:lang w:bidi="fa-IR"/>
            <w:rPrChange w:id="1085" w:author="Microsoft account" w:date="2025-09-14T11:47:00Z">
              <w:rPr>
                <w:rFonts w:cs="Calibri"/>
                <w:sz w:val="28"/>
                <w:szCs w:val="28"/>
                <w:rtl/>
                <w:lang w:bidi="fa-IR"/>
              </w:rPr>
            </w:rPrChange>
          </w:rPr>
          <w:t xml:space="preserve"> هم ا</w:t>
        </w:r>
        <w:r w:rsidRPr="007E5D18">
          <w:rPr>
            <w:rFonts w:cs="Calibri" w:hint="cs"/>
            <w:sz w:val="18"/>
            <w:szCs w:val="18"/>
            <w:rtl/>
            <w:lang w:bidi="fa-IR"/>
            <w:rPrChange w:id="1086" w:author="Microsoft account" w:date="2025-09-14T11:47:00Z">
              <w:rPr>
                <w:rFonts w:cs="Calibri" w:hint="cs"/>
                <w:sz w:val="28"/>
                <w:szCs w:val="28"/>
                <w:rtl/>
                <w:lang w:bidi="fa-IR"/>
              </w:rPr>
            </w:rPrChange>
          </w:rPr>
          <w:t>ی</w:t>
        </w:r>
        <w:r w:rsidRPr="007E5D18">
          <w:rPr>
            <w:rFonts w:cs="Calibri" w:hint="eastAsia"/>
            <w:sz w:val="18"/>
            <w:szCs w:val="18"/>
            <w:rtl/>
            <w:lang w:bidi="fa-IR"/>
            <w:rPrChange w:id="1087" w:author="Microsoft account" w:date="2025-09-14T11:47:00Z">
              <w:rPr>
                <w:rFonts w:cs="Calibri" w:hint="eastAsia"/>
                <w:sz w:val="28"/>
                <w:szCs w:val="28"/>
                <w:rtl/>
                <w:lang w:bidi="fa-IR"/>
              </w:rPr>
            </w:rPrChange>
          </w:rPr>
          <w:t>نه</w:t>
        </w:r>
        <w:r w:rsidRPr="007E5D18">
          <w:rPr>
            <w:rFonts w:cs="Calibri"/>
            <w:sz w:val="18"/>
            <w:szCs w:val="18"/>
            <w:rtl/>
            <w:lang w:bidi="fa-IR"/>
            <w:rPrChange w:id="1088" w:author="Microsoft account" w:date="2025-09-14T11:47:00Z">
              <w:rPr>
                <w:rFonts w:cs="Calibri"/>
                <w:sz w:val="28"/>
                <w:szCs w:val="28"/>
                <w:rtl/>
                <w:lang w:bidi="fa-IR"/>
              </w:rPr>
            </w:rPrChange>
          </w:rPr>
          <w:t xml:space="preserve"> که اگر با </w:t>
        </w:r>
        <w:r w:rsidRPr="007E5D18">
          <w:rPr>
            <w:rFonts w:cs="Calibri"/>
            <w:sz w:val="18"/>
            <w:szCs w:val="18"/>
            <w:lang w:bidi="fa-IR"/>
            <w:rPrChange w:id="1089" w:author="Microsoft account" w:date="2025-09-14T11:47:00Z">
              <w:rPr>
                <w:rFonts w:cs="Calibri"/>
                <w:sz w:val="28"/>
                <w:szCs w:val="28"/>
                <w:lang w:bidi="fa-IR"/>
              </w:rPr>
            </w:rPrChange>
          </w:rPr>
          <w:t>turtle</w:t>
        </w:r>
        <w:r w:rsidRPr="007E5D18">
          <w:rPr>
            <w:rFonts w:cs="Calibri"/>
            <w:sz w:val="18"/>
            <w:szCs w:val="18"/>
            <w:rtl/>
            <w:lang w:bidi="fa-IR"/>
            <w:rPrChange w:id="1090" w:author="Microsoft account" w:date="2025-09-14T11:47:00Z">
              <w:rPr>
                <w:rFonts w:cs="Calibri"/>
                <w:sz w:val="28"/>
                <w:szCs w:val="28"/>
                <w:rtl/>
                <w:lang w:bidi="fa-IR"/>
              </w:rPr>
            </w:rPrChange>
          </w:rPr>
          <w:t xml:space="preserve"> کار نم</w:t>
        </w:r>
        <w:r w:rsidRPr="007E5D18">
          <w:rPr>
            <w:rFonts w:cs="Calibri" w:hint="cs"/>
            <w:sz w:val="18"/>
            <w:szCs w:val="18"/>
            <w:rtl/>
            <w:lang w:bidi="fa-IR"/>
            <w:rPrChange w:id="1091" w:author="Microsoft account" w:date="2025-09-14T11:47:00Z">
              <w:rPr>
                <w:rFonts w:cs="Calibri" w:hint="cs"/>
                <w:sz w:val="28"/>
                <w:szCs w:val="28"/>
                <w:rtl/>
                <w:lang w:bidi="fa-IR"/>
              </w:rPr>
            </w:rPrChange>
          </w:rPr>
          <w:t>ی</w:t>
        </w:r>
        <w:r w:rsidRPr="007E5D18">
          <w:rPr>
            <w:rFonts w:cs="Calibri" w:hint="eastAsia"/>
            <w:sz w:val="18"/>
            <w:szCs w:val="18"/>
            <w:rtl/>
            <w:lang w:bidi="fa-IR"/>
            <w:rPrChange w:id="1092" w:author="Microsoft account" w:date="2025-09-14T11:47:00Z">
              <w:rPr>
                <w:rFonts w:cs="Calibri" w:hint="eastAsia"/>
                <w:sz w:val="28"/>
                <w:szCs w:val="28"/>
                <w:rtl/>
                <w:lang w:bidi="fa-IR"/>
              </w:rPr>
            </w:rPrChange>
          </w:rPr>
          <w:t>کردم</w:t>
        </w:r>
        <w:r w:rsidRPr="007E5D18">
          <w:rPr>
            <w:rFonts w:cs="Calibri"/>
            <w:sz w:val="18"/>
            <w:szCs w:val="18"/>
            <w:rtl/>
            <w:lang w:bidi="fa-IR"/>
            <w:rPrChange w:id="1093" w:author="Microsoft account" w:date="2025-09-14T11:47:00Z">
              <w:rPr>
                <w:rFonts w:cs="Calibri"/>
                <w:sz w:val="28"/>
                <w:szCs w:val="28"/>
                <w:rtl/>
                <w:lang w:bidi="fa-IR"/>
              </w:rPr>
            </w:rPrChange>
          </w:rPr>
          <w:t xml:space="preserve"> و م</w:t>
        </w:r>
        <w:r w:rsidRPr="007E5D18">
          <w:rPr>
            <w:rFonts w:cs="Calibri" w:hint="cs"/>
            <w:sz w:val="18"/>
            <w:szCs w:val="18"/>
            <w:rtl/>
            <w:lang w:bidi="fa-IR"/>
            <w:rPrChange w:id="1094" w:author="Microsoft account" w:date="2025-09-14T11:47:00Z">
              <w:rPr>
                <w:rFonts w:cs="Calibri" w:hint="cs"/>
                <w:sz w:val="28"/>
                <w:szCs w:val="28"/>
                <w:rtl/>
                <w:lang w:bidi="fa-IR"/>
              </w:rPr>
            </w:rPrChange>
          </w:rPr>
          <w:t>ی</w:t>
        </w:r>
        <w:r w:rsidRPr="007E5D18">
          <w:rPr>
            <w:rFonts w:cs="Calibri" w:hint="eastAsia"/>
            <w:sz w:val="18"/>
            <w:szCs w:val="18"/>
            <w:rtl/>
            <w:lang w:bidi="fa-IR"/>
            <w:rPrChange w:id="1095" w:author="Microsoft account" w:date="2025-09-14T11:47:00Z">
              <w:rPr>
                <w:rFonts w:cs="Calibri" w:hint="eastAsia"/>
                <w:sz w:val="28"/>
                <w:szCs w:val="28"/>
                <w:rtl/>
                <w:lang w:bidi="fa-IR"/>
              </w:rPr>
            </w:rPrChange>
          </w:rPr>
          <w:t>خواستم</w:t>
        </w:r>
        <w:r w:rsidRPr="007E5D18">
          <w:rPr>
            <w:rFonts w:cs="Calibri"/>
            <w:sz w:val="18"/>
            <w:szCs w:val="18"/>
            <w:rtl/>
            <w:lang w:bidi="fa-IR"/>
            <w:rPrChange w:id="1096" w:author="Microsoft account" w:date="2025-09-14T11:47:00Z">
              <w:rPr>
                <w:rFonts w:cs="Calibri"/>
                <w:sz w:val="28"/>
                <w:szCs w:val="28"/>
                <w:rtl/>
                <w:lang w:bidi="fa-IR"/>
              </w:rPr>
            </w:rPrChange>
          </w:rPr>
          <w:t xml:space="preserve"> با خود </w:t>
        </w:r>
        <w:r w:rsidRPr="007E5D18">
          <w:rPr>
            <w:rFonts w:cs="Calibri"/>
            <w:sz w:val="18"/>
            <w:szCs w:val="18"/>
            <w:lang w:bidi="fa-IR"/>
            <w:rPrChange w:id="1097" w:author="Microsoft account" w:date="2025-09-14T11:47:00Z">
              <w:rPr>
                <w:rFonts w:cs="Calibri"/>
                <w:sz w:val="28"/>
                <w:szCs w:val="28"/>
                <w:lang w:bidi="fa-IR"/>
              </w:rPr>
            </w:rPrChange>
          </w:rPr>
          <w:t>python</w:t>
        </w:r>
        <w:r w:rsidRPr="007E5D18">
          <w:rPr>
            <w:rFonts w:cs="Calibri"/>
            <w:sz w:val="18"/>
            <w:szCs w:val="18"/>
            <w:rtl/>
            <w:lang w:bidi="fa-IR"/>
            <w:rPrChange w:id="1098" w:author="Microsoft account" w:date="2025-09-14T11:47:00Z">
              <w:rPr>
                <w:rFonts w:cs="Calibri"/>
                <w:sz w:val="28"/>
                <w:szCs w:val="28"/>
                <w:rtl/>
                <w:lang w:bidi="fa-IR"/>
              </w:rPr>
            </w:rPrChange>
          </w:rPr>
          <w:t xml:space="preserve"> </w:t>
        </w:r>
        <w:r w:rsidRPr="007E5D18">
          <w:rPr>
            <w:rFonts w:cs="Calibri" w:hint="cs"/>
            <w:sz w:val="18"/>
            <w:szCs w:val="18"/>
            <w:rtl/>
            <w:lang w:bidi="fa-IR"/>
            <w:rPrChange w:id="1099" w:author="Microsoft account" w:date="2025-09-14T11:47:00Z">
              <w:rPr>
                <w:rFonts w:cs="Calibri" w:hint="cs"/>
                <w:sz w:val="28"/>
                <w:szCs w:val="28"/>
                <w:rtl/>
                <w:lang w:bidi="fa-IR"/>
              </w:rPr>
            </w:rPrChange>
          </w:rPr>
          <w:t>ی</w:t>
        </w:r>
        <w:r w:rsidRPr="007E5D18">
          <w:rPr>
            <w:rFonts w:cs="Calibri" w:hint="eastAsia"/>
            <w:sz w:val="18"/>
            <w:szCs w:val="18"/>
            <w:rtl/>
            <w:lang w:bidi="fa-IR"/>
            <w:rPrChange w:id="1100" w:author="Microsoft account" w:date="2025-09-14T11:47:00Z">
              <w:rPr>
                <w:rFonts w:cs="Calibri" w:hint="eastAsia"/>
                <w:sz w:val="28"/>
                <w:szCs w:val="28"/>
                <w:rtl/>
                <w:lang w:bidi="fa-IR"/>
              </w:rPr>
            </w:rPrChange>
          </w:rPr>
          <w:t>ه</w:t>
        </w:r>
        <w:r w:rsidRPr="007E5D18">
          <w:rPr>
            <w:rFonts w:cs="Calibri"/>
            <w:sz w:val="18"/>
            <w:szCs w:val="18"/>
            <w:rtl/>
            <w:lang w:bidi="fa-IR"/>
            <w:rPrChange w:id="1101" w:author="Microsoft account" w:date="2025-09-14T11:47:00Z">
              <w:rPr>
                <w:rFonts w:cs="Calibri"/>
                <w:sz w:val="28"/>
                <w:szCs w:val="28"/>
                <w:rtl/>
                <w:lang w:bidi="fa-IR"/>
              </w:rPr>
            </w:rPrChange>
          </w:rPr>
          <w:t xml:space="preserve"> همچ</w:t>
        </w:r>
        <w:r w:rsidRPr="007E5D18">
          <w:rPr>
            <w:rFonts w:cs="Calibri" w:hint="cs"/>
            <w:sz w:val="18"/>
            <w:szCs w:val="18"/>
            <w:rtl/>
            <w:lang w:bidi="fa-IR"/>
            <w:rPrChange w:id="1102" w:author="Microsoft account" w:date="2025-09-14T11:47:00Z">
              <w:rPr>
                <w:rFonts w:cs="Calibri" w:hint="cs"/>
                <w:sz w:val="28"/>
                <w:szCs w:val="28"/>
                <w:rtl/>
                <w:lang w:bidi="fa-IR"/>
              </w:rPr>
            </w:rPrChange>
          </w:rPr>
          <w:t>ی</w:t>
        </w:r>
        <w:r w:rsidRPr="007E5D18">
          <w:rPr>
            <w:rFonts w:cs="Calibri" w:hint="eastAsia"/>
            <w:sz w:val="18"/>
            <w:szCs w:val="18"/>
            <w:rtl/>
            <w:lang w:bidi="fa-IR"/>
            <w:rPrChange w:id="1103" w:author="Microsoft account" w:date="2025-09-14T11:47:00Z">
              <w:rPr>
                <w:rFonts w:cs="Calibri" w:hint="eastAsia"/>
                <w:sz w:val="28"/>
                <w:szCs w:val="28"/>
                <w:rtl/>
                <w:lang w:bidi="fa-IR"/>
              </w:rPr>
            </w:rPrChange>
          </w:rPr>
          <w:t>ن</w:t>
        </w:r>
        <w:r w:rsidRPr="007E5D18">
          <w:rPr>
            <w:rFonts w:cs="Calibri"/>
            <w:sz w:val="18"/>
            <w:szCs w:val="18"/>
            <w:rtl/>
            <w:lang w:bidi="fa-IR"/>
            <w:rPrChange w:id="1104" w:author="Microsoft account" w:date="2025-09-14T11:47:00Z">
              <w:rPr>
                <w:rFonts w:cs="Calibri"/>
                <w:sz w:val="28"/>
                <w:szCs w:val="28"/>
                <w:rtl/>
                <w:lang w:bidi="fa-IR"/>
              </w:rPr>
            </w:rPrChange>
          </w:rPr>
          <w:t xml:space="preserve"> کار</w:t>
        </w:r>
        <w:r w:rsidRPr="007E5D18">
          <w:rPr>
            <w:rFonts w:cs="Calibri" w:hint="cs"/>
            <w:sz w:val="18"/>
            <w:szCs w:val="18"/>
            <w:rtl/>
            <w:lang w:bidi="fa-IR"/>
            <w:rPrChange w:id="1105" w:author="Microsoft account" w:date="2025-09-14T11:47:00Z">
              <w:rPr>
                <w:rFonts w:cs="Calibri" w:hint="cs"/>
                <w:sz w:val="28"/>
                <w:szCs w:val="28"/>
                <w:rtl/>
                <w:lang w:bidi="fa-IR"/>
              </w:rPr>
            </w:rPrChange>
          </w:rPr>
          <w:t>ی</w:t>
        </w:r>
        <w:r w:rsidRPr="007E5D18">
          <w:rPr>
            <w:rFonts w:cs="Calibri"/>
            <w:sz w:val="18"/>
            <w:szCs w:val="18"/>
            <w:rtl/>
            <w:lang w:bidi="fa-IR"/>
            <w:rPrChange w:id="1106" w:author="Microsoft account" w:date="2025-09-14T11:47:00Z">
              <w:rPr>
                <w:rFonts w:cs="Calibri"/>
                <w:sz w:val="28"/>
                <w:szCs w:val="28"/>
                <w:rtl/>
                <w:lang w:bidi="fa-IR"/>
              </w:rPr>
            </w:rPrChange>
          </w:rPr>
          <w:t xml:space="preserve"> بکنم (</w:t>
        </w:r>
        <w:r w:rsidRPr="007E5D18">
          <w:rPr>
            <w:rFonts w:cs="Calibri" w:hint="cs"/>
            <w:sz w:val="18"/>
            <w:szCs w:val="18"/>
            <w:rtl/>
            <w:lang w:bidi="fa-IR"/>
            <w:rPrChange w:id="1107" w:author="Microsoft account" w:date="2025-09-14T11:47:00Z">
              <w:rPr>
                <w:rFonts w:cs="Calibri" w:hint="cs"/>
                <w:sz w:val="28"/>
                <w:szCs w:val="28"/>
                <w:rtl/>
                <w:lang w:bidi="fa-IR"/>
              </w:rPr>
            </w:rPrChange>
          </w:rPr>
          <w:t>ی</w:t>
        </w:r>
        <w:r w:rsidRPr="007E5D18">
          <w:rPr>
            <w:rFonts w:cs="Calibri" w:hint="eastAsia"/>
            <w:sz w:val="18"/>
            <w:szCs w:val="18"/>
            <w:rtl/>
            <w:lang w:bidi="fa-IR"/>
            <w:rPrChange w:id="1108" w:author="Microsoft account" w:date="2025-09-14T11:47:00Z">
              <w:rPr>
                <w:rFonts w:cs="Calibri" w:hint="eastAsia"/>
                <w:sz w:val="28"/>
                <w:szCs w:val="28"/>
                <w:rtl/>
                <w:lang w:bidi="fa-IR"/>
              </w:rPr>
            </w:rPrChange>
          </w:rPr>
          <w:t>ه</w:t>
        </w:r>
        <w:r w:rsidRPr="007E5D18">
          <w:rPr>
            <w:rFonts w:cs="Calibri"/>
            <w:sz w:val="18"/>
            <w:szCs w:val="18"/>
            <w:rtl/>
            <w:lang w:bidi="fa-IR"/>
            <w:rPrChange w:id="1109" w:author="Microsoft account" w:date="2025-09-14T11:47:00Z">
              <w:rPr>
                <w:rFonts w:cs="Calibri"/>
                <w:sz w:val="28"/>
                <w:szCs w:val="28"/>
                <w:rtl/>
                <w:lang w:bidi="fa-IR"/>
              </w:rPr>
            </w:rPrChange>
          </w:rPr>
          <w:t xml:space="preserve"> لوپ</w:t>
        </w:r>
        <w:r w:rsidRPr="007E5D18">
          <w:rPr>
            <w:rFonts w:cs="Calibri" w:hint="cs"/>
            <w:sz w:val="18"/>
            <w:szCs w:val="18"/>
            <w:rtl/>
            <w:lang w:bidi="fa-IR"/>
            <w:rPrChange w:id="1110" w:author="Microsoft account" w:date="2025-09-14T11:47:00Z">
              <w:rPr>
                <w:rFonts w:cs="Calibri" w:hint="cs"/>
                <w:sz w:val="28"/>
                <w:szCs w:val="28"/>
                <w:rtl/>
                <w:lang w:bidi="fa-IR"/>
              </w:rPr>
            </w:rPrChange>
          </w:rPr>
          <w:t>ی</w:t>
        </w:r>
        <w:r w:rsidRPr="007E5D18">
          <w:rPr>
            <w:rFonts w:cs="Calibri"/>
            <w:sz w:val="18"/>
            <w:szCs w:val="18"/>
            <w:rtl/>
            <w:lang w:bidi="fa-IR"/>
            <w:rPrChange w:id="1111" w:author="Microsoft account" w:date="2025-09-14T11:47:00Z">
              <w:rPr>
                <w:rFonts w:cs="Calibri"/>
                <w:sz w:val="28"/>
                <w:szCs w:val="28"/>
                <w:rtl/>
                <w:lang w:bidi="fa-IR"/>
              </w:rPr>
            </w:rPrChange>
          </w:rPr>
          <w:t xml:space="preserve"> درست کنم مثل ا</w:t>
        </w:r>
        <w:r w:rsidRPr="007E5D18">
          <w:rPr>
            <w:rFonts w:cs="Calibri" w:hint="cs"/>
            <w:sz w:val="18"/>
            <w:szCs w:val="18"/>
            <w:rtl/>
            <w:lang w:bidi="fa-IR"/>
            <w:rPrChange w:id="1112" w:author="Microsoft account" w:date="2025-09-14T11:47:00Z">
              <w:rPr>
                <w:rFonts w:cs="Calibri" w:hint="cs"/>
                <w:sz w:val="28"/>
                <w:szCs w:val="28"/>
                <w:rtl/>
                <w:lang w:bidi="fa-IR"/>
              </w:rPr>
            </w:rPrChange>
          </w:rPr>
          <w:t>ی</w:t>
        </w:r>
        <w:r w:rsidRPr="007E5D18">
          <w:rPr>
            <w:rFonts w:cs="Calibri" w:hint="eastAsia"/>
            <w:sz w:val="18"/>
            <w:szCs w:val="18"/>
            <w:rtl/>
            <w:lang w:bidi="fa-IR"/>
            <w:rPrChange w:id="1113" w:author="Microsoft account" w:date="2025-09-14T11:47:00Z">
              <w:rPr>
                <w:rFonts w:cs="Calibri" w:hint="eastAsia"/>
                <w:sz w:val="28"/>
                <w:szCs w:val="28"/>
                <w:rtl/>
                <w:lang w:bidi="fa-IR"/>
              </w:rPr>
            </w:rPrChange>
          </w:rPr>
          <w:t>ن</w:t>
        </w:r>
        <w:r w:rsidRPr="007E5D18">
          <w:rPr>
            <w:rFonts w:cs="Calibri"/>
            <w:sz w:val="18"/>
            <w:szCs w:val="18"/>
            <w:rtl/>
            <w:lang w:bidi="fa-IR"/>
            <w:rPrChange w:id="1114" w:author="Microsoft account" w:date="2025-09-14T11:47:00Z">
              <w:rPr>
                <w:rFonts w:cs="Calibri"/>
                <w:sz w:val="28"/>
                <w:szCs w:val="28"/>
                <w:rtl/>
                <w:lang w:bidi="fa-IR"/>
              </w:rPr>
            </w:rPrChange>
          </w:rPr>
          <w:t xml:space="preserve"> که خارج از خط اصل</w:t>
        </w:r>
        <w:r w:rsidRPr="007E5D18">
          <w:rPr>
            <w:rFonts w:cs="Calibri" w:hint="cs"/>
            <w:sz w:val="18"/>
            <w:szCs w:val="18"/>
            <w:rtl/>
            <w:lang w:bidi="fa-IR"/>
            <w:rPrChange w:id="1115" w:author="Microsoft account" w:date="2025-09-14T11:47:00Z">
              <w:rPr>
                <w:rFonts w:cs="Calibri" w:hint="cs"/>
                <w:sz w:val="28"/>
                <w:szCs w:val="28"/>
                <w:rtl/>
                <w:lang w:bidi="fa-IR"/>
              </w:rPr>
            </w:rPrChange>
          </w:rPr>
          <w:t>ی</w:t>
        </w:r>
        <w:r w:rsidRPr="007E5D18">
          <w:rPr>
            <w:rFonts w:cs="Calibri"/>
            <w:sz w:val="18"/>
            <w:szCs w:val="18"/>
            <w:rtl/>
            <w:lang w:bidi="fa-IR"/>
            <w:rPrChange w:id="1116" w:author="Microsoft account" w:date="2025-09-14T11:47:00Z">
              <w:rPr>
                <w:rFonts w:cs="Calibri"/>
                <w:sz w:val="28"/>
                <w:szCs w:val="28"/>
                <w:rtl/>
                <w:lang w:bidi="fa-IR"/>
              </w:rPr>
            </w:rPrChange>
          </w:rPr>
          <w:t xml:space="preserve"> برنامه در زمان ها</w:t>
        </w:r>
        <w:r w:rsidRPr="007E5D18">
          <w:rPr>
            <w:rFonts w:cs="Calibri" w:hint="cs"/>
            <w:sz w:val="18"/>
            <w:szCs w:val="18"/>
            <w:rtl/>
            <w:lang w:bidi="fa-IR"/>
            <w:rPrChange w:id="1117" w:author="Microsoft account" w:date="2025-09-14T11:47:00Z">
              <w:rPr>
                <w:rFonts w:cs="Calibri" w:hint="cs"/>
                <w:sz w:val="28"/>
                <w:szCs w:val="28"/>
                <w:rtl/>
                <w:lang w:bidi="fa-IR"/>
              </w:rPr>
            </w:rPrChange>
          </w:rPr>
          <w:t>ی</w:t>
        </w:r>
        <w:r w:rsidRPr="007E5D18">
          <w:rPr>
            <w:rFonts w:cs="Calibri"/>
            <w:sz w:val="18"/>
            <w:szCs w:val="18"/>
            <w:rtl/>
            <w:lang w:bidi="fa-IR"/>
            <w:rPrChange w:id="1118"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119" w:author="Microsoft account" w:date="2025-09-14T11:47:00Z">
              <w:rPr>
                <w:rFonts w:cs="Calibri" w:hint="cs"/>
                <w:sz w:val="28"/>
                <w:szCs w:val="28"/>
                <w:rtl/>
                <w:lang w:bidi="fa-IR"/>
              </w:rPr>
            </w:rPrChange>
          </w:rPr>
          <w:t>ی</w:t>
        </w:r>
        <w:r w:rsidRPr="007E5D18">
          <w:rPr>
            <w:rFonts w:cs="Calibri"/>
            <w:sz w:val="18"/>
            <w:szCs w:val="18"/>
            <w:rtl/>
            <w:lang w:bidi="fa-IR"/>
            <w:rPrChange w:id="1120" w:author="Microsoft account" w:date="2025-09-14T11:47:00Z">
              <w:rPr>
                <w:rFonts w:cs="Calibri"/>
                <w:sz w:val="28"/>
                <w:szCs w:val="28"/>
                <w:rtl/>
                <w:lang w:bidi="fa-IR"/>
              </w:rPr>
            </w:rPrChange>
          </w:rPr>
          <w:t xml:space="preserve"> </w:t>
        </w:r>
        <w:r w:rsidRPr="007E5D18">
          <w:rPr>
            <w:rFonts w:cs="Calibri" w:hint="cs"/>
            <w:sz w:val="18"/>
            <w:szCs w:val="18"/>
            <w:rtl/>
            <w:lang w:bidi="fa-IR"/>
            <w:rPrChange w:id="1121" w:author="Microsoft account" w:date="2025-09-14T11:47:00Z">
              <w:rPr>
                <w:rFonts w:cs="Calibri" w:hint="cs"/>
                <w:sz w:val="28"/>
                <w:szCs w:val="28"/>
                <w:rtl/>
                <w:lang w:bidi="fa-IR"/>
              </w:rPr>
            </w:rPrChange>
          </w:rPr>
          <w:t>ی</w:t>
        </w:r>
        <w:r w:rsidRPr="007E5D18">
          <w:rPr>
            <w:rFonts w:cs="Calibri" w:hint="eastAsia"/>
            <w:sz w:val="18"/>
            <w:szCs w:val="18"/>
            <w:rtl/>
            <w:lang w:bidi="fa-IR"/>
            <w:rPrChange w:id="1122" w:author="Microsoft account" w:date="2025-09-14T11:47:00Z">
              <w:rPr>
                <w:rFonts w:cs="Calibri" w:hint="eastAsia"/>
                <w:sz w:val="28"/>
                <w:szCs w:val="28"/>
                <w:rtl/>
                <w:lang w:bidi="fa-IR"/>
              </w:rPr>
            </w:rPrChange>
          </w:rPr>
          <w:t>ا</w:t>
        </w:r>
        <w:r w:rsidRPr="007E5D18">
          <w:rPr>
            <w:rFonts w:cs="Calibri"/>
            <w:sz w:val="18"/>
            <w:szCs w:val="18"/>
            <w:rtl/>
            <w:lang w:bidi="fa-IR"/>
            <w:rPrChange w:id="1123" w:author="Microsoft account" w:date="2025-09-14T11:47:00Z">
              <w:rPr>
                <w:rFonts w:cs="Calibri"/>
                <w:sz w:val="28"/>
                <w:szCs w:val="28"/>
                <w:rtl/>
                <w:lang w:bidi="fa-IR"/>
              </w:rPr>
            </w:rPrChange>
          </w:rPr>
          <w:t xml:space="preserve"> شا</w:t>
        </w:r>
        <w:r w:rsidRPr="007E5D18">
          <w:rPr>
            <w:rFonts w:cs="Calibri" w:hint="cs"/>
            <w:sz w:val="18"/>
            <w:szCs w:val="18"/>
            <w:rtl/>
            <w:lang w:bidi="fa-IR"/>
            <w:rPrChange w:id="1124" w:author="Microsoft account" w:date="2025-09-14T11:47:00Z">
              <w:rPr>
                <w:rFonts w:cs="Calibri" w:hint="cs"/>
                <w:sz w:val="28"/>
                <w:szCs w:val="28"/>
                <w:rtl/>
                <w:lang w:bidi="fa-IR"/>
              </w:rPr>
            </w:rPrChange>
          </w:rPr>
          <w:t>ی</w:t>
        </w:r>
        <w:r w:rsidRPr="007E5D18">
          <w:rPr>
            <w:rFonts w:cs="Calibri" w:hint="eastAsia"/>
            <w:sz w:val="18"/>
            <w:szCs w:val="18"/>
            <w:rtl/>
            <w:lang w:bidi="fa-IR"/>
            <w:rPrChange w:id="1125" w:author="Microsoft account" w:date="2025-09-14T11:47:00Z">
              <w:rPr>
                <w:rFonts w:cs="Calibri" w:hint="eastAsia"/>
                <w:sz w:val="28"/>
                <w:szCs w:val="28"/>
                <w:rtl/>
                <w:lang w:bidi="fa-IR"/>
              </w:rPr>
            </w:rPrChange>
          </w:rPr>
          <w:t>د</w:t>
        </w:r>
        <w:r w:rsidRPr="007E5D18">
          <w:rPr>
            <w:rFonts w:cs="Calibri"/>
            <w:sz w:val="18"/>
            <w:szCs w:val="18"/>
            <w:rtl/>
            <w:lang w:bidi="fa-IR"/>
            <w:rPrChange w:id="1126" w:author="Microsoft account" w:date="2025-09-14T11:47:00Z">
              <w:rPr>
                <w:rFonts w:cs="Calibri"/>
                <w:sz w:val="28"/>
                <w:szCs w:val="28"/>
                <w:rtl/>
                <w:lang w:bidi="fa-IR"/>
              </w:rPr>
            </w:rPrChange>
          </w:rPr>
          <w:t xml:space="preserve"> با شرط ها</w:t>
        </w:r>
        <w:r w:rsidRPr="007E5D18">
          <w:rPr>
            <w:rFonts w:cs="Calibri" w:hint="cs"/>
            <w:sz w:val="18"/>
            <w:szCs w:val="18"/>
            <w:rtl/>
            <w:lang w:bidi="fa-IR"/>
            <w:rPrChange w:id="1127" w:author="Microsoft account" w:date="2025-09-14T11:47:00Z">
              <w:rPr>
                <w:rFonts w:cs="Calibri" w:hint="cs"/>
                <w:sz w:val="28"/>
                <w:szCs w:val="28"/>
                <w:rtl/>
                <w:lang w:bidi="fa-IR"/>
              </w:rPr>
            </w:rPrChange>
          </w:rPr>
          <w:t>ی</w:t>
        </w:r>
        <w:r w:rsidRPr="007E5D18">
          <w:rPr>
            <w:rFonts w:cs="Calibri"/>
            <w:sz w:val="18"/>
            <w:szCs w:val="18"/>
            <w:rtl/>
            <w:lang w:bidi="fa-IR"/>
            <w:rPrChange w:id="1128" w:author="Microsoft account" w:date="2025-09-14T11:47:00Z">
              <w:rPr>
                <w:rFonts w:cs="Calibri"/>
                <w:sz w:val="28"/>
                <w:szCs w:val="28"/>
                <w:rtl/>
                <w:lang w:bidi="fa-IR"/>
              </w:rPr>
            </w:rPrChange>
          </w:rPr>
          <w:t xml:space="preserve"> مشخص</w:t>
        </w:r>
        <w:r w:rsidRPr="007E5D18">
          <w:rPr>
            <w:rFonts w:cs="Calibri" w:hint="cs"/>
            <w:sz w:val="18"/>
            <w:szCs w:val="18"/>
            <w:rtl/>
            <w:lang w:bidi="fa-IR"/>
            <w:rPrChange w:id="1129" w:author="Microsoft account" w:date="2025-09-14T11:47:00Z">
              <w:rPr>
                <w:rFonts w:cs="Calibri" w:hint="cs"/>
                <w:sz w:val="28"/>
                <w:szCs w:val="28"/>
                <w:rtl/>
                <w:lang w:bidi="fa-IR"/>
              </w:rPr>
            </w:rPrChange>
          </w:rPr>
          <w:t>ی</w:t>
        </w:r>
        <w:r w:rsidRPr="007E5D18">
          <w:rPr>
            <w:rFonts w:cs="Calibri"/>
            <w:sz w:val="18"/>
            <w:szCs w:val="18"/>
            <w:rtl/>
            <w:lang w:bidi="fa-IR"/>
            <w:rPrChange w:id="1130" w:author="Microsoft account" w:date="2025-09-14T11:47:00Z">
              <w:rPr>
                <w:rFonts w:cs="Calibri"/>
                <w:sz w:val="28"/>
                <w:szCs w:val="28"/>
                <w:rtl/>
                <w:lang w:bidi="fa-IR"/>
              </w:rPr>
            </w:rPrChange>
          </w:rPr>
          <w:t xml:space="preserve"> کار کنه) چطور با</w:t>
        </w:r>
        <w:r w:rsidRPr="007E5D18">
          <w:rPr>
            <w:rFonts w:cs="Calibri" w:hint="cs"/>
            <w:sz w:val="18"/>
            <w:szCs w:val="18"/>
            <w:rtl/>
            <w:lang w:bidi="fa-IR"/>
            <w:rPrChange w:id="1131" w:author="Microsoft account" w:date="2025-09-14T11:47:00Z">
              <w:rPr>
                <w:rFonts w:cs="Calibri" w:hint="cs"/>
                <w:sz w:val="28"/>
                <w:szCs w:val="28"/>
                <w:rtl/>
                <w:lang w:bidi="fa-IR"/>
              </w:rPr>
            </w:rPrChange>
          </w:rPr>
          <w:t>ی</w:t>
        </w:r>
        <w:r w:rsidRPr="007E5D18">
          <w:rPr>
            <w:rFonts w:cs="Calibri" w:hint="eastAsia"/>
            <w:sz w:val="18"/>
            <w:szCs w:val="18"/>
            <w:rtl/>
            <w:lang w:bidi="fa-IR"/>
            <w:rPrChange w:id="1132" w:author="Microsoft account" w:date="2025-09-14T11:47:00Z">
              <w:rPr>
                <w:rFonts w:cs="Calibri" w:hint="eastAsia"/>
                <w:sz w:val="28"/>
                <w:szCs w:val="28"/>
                <w:rtl/>
                <w:lang w:bidi="fa-IR"/>
              </w:rPr>
            </w:rPrChange>
          </w:rPr>
          <w:t>د</w:t>
        </w:r>
        <w:r w:rsidRPr="007E5D18">
          <w:rPr>
            <w:rFonts w:cs="Calibri"/>
            <w:sz w:val="18"/>
            <w:szCs w:val="18"/>
            <w:rtl/>
            <w:lang w:bidi="fa-IR"/>
            <w:rPrChange w:id="1133" w:author="Microsoft account" w:date="2025-09-14T11:47:00Z">
              <w:rPr>
                <w:rFonts w:cs="Calibri"/>
                <w:sz w:val="28"/>
                <w:szCs w:val="28"/>
                <w:rtl/>
                <w:lang w:bidi="fa-IR"/>
              </w:rPr>
            </w:rPrChange>
          </w:rPr>
          <w:t xml:space="preserve"> انجام بدم؟</w:t>
        </w:r>
      </w:ins>
    </w:p>
    <w:p w14:paraId="57DABA0D" w14:textId="56A154BE" w:rsidR="008B3D4A" w:rsidRPr="007E5D18" w:rsidRDefault="008B3D4A">
      <w:pPr>
        <w:bidi/>
        <w:spacing w:after="0" w:line="276" w:lineRule="auto"/>
        <w:jc w:val="both"/>
        <w:rPr>
          <w:ins w:id="1134" w:author="Microsoft account" w:date="2025-09-14T11:45:00Z"/>
          <w:rFonts w:cs="Calibri"/>
          <w:sz w:val="18"/>
          <w:szCs w:val="18"/>
          <w:rtl/>
          <w:lang w:bidi="fa-IR"/>
          <w:rPrChange w:id="1135" w:author="Microsoft account" w:date="2025-09-14T11:47:00Z">
            <w:rPr>
              <w:ins w:id="1136" w:author="Microsoft account" w:date="2025-09-14T11:45:00Z"/>
              <w:rFonts w:cs="Calibri"/>
              <w:sz w:val="28"/>
              <w:szCs w:val="28"/>
              <w:rtl/>
              <w:lang w:bidi="fa-IR"/>
            </w:rPr>
          </w:rPrChange>
        </w:rPr>
        <w:pPrChange w:id="1137" w:author="Microsoft account" w:date="2025-09-14T11:45:00Z">
          <w:pPr>
            <w:bidi/>
            <w:spacing w:after="0" w:line="276" w:lineRule="auto"/>
            <w:jc w:val="both"/>
          </w:pPr>
        </w:pPrChange>
      </w:pPr>
      <w:ins w:id="1138" w:author="Microsoft account" w:date="2025-09-14T11:45:00Z">
        <w:r w:rsidRPr="007E5D18">
          <w:rPr>
            <w:rFonts w:cs="Calibri"/>
            <w:sz w:val="18"/>
            <w:szCs w:val="18"/>
            <w:rtl/>
            <w:lang w:bidi="fa-IR"/>
            <w:rPrChange w:id="1139" w:author="Microsoft account" w:date="2025-09-14T11:47:00Z">
              <w:rPr>
                <w:rFonts w:cs="Calibri"/>
                <w:sz w:val="28"/>
                <w:szCs w:val="28"/>
                <w:rtl/>
                <w:lang w:bidi="fa-IR"/>
              </w:rPr>
            </w:rPrChange>
          </w:rPr>
          <w:tab/>
        </w:r>
        <w:r w:rsidRPr="007E5D18">
          <w:rPr>
            <w:rFonts w:cs="Calibri"/>
            <w:sz w:val="18"/>
            <w:szCs w:val="18"/>
            <w:lang w:bidi="fa-IR"/>
            <w:rPrChange w:id="1140" w:author="Microsoft account" w:date="2025-09-14T11:47:00Z">
              <w:rPr>
                <w:rFonts w:cs="Calibri"/>
                <w:sz w:val="28"/>
                <w:szCs w:val="28"/>
                <w:lang w:bidi="fa-IR"/>
              </w:rPr>
            </w:rPrChange>
          </w:rPr>
          <w:t>GPT</w:t>
        </w:r>
        <w:r w:rsidRPr="007E5D18">
          <w:rPr>
            <w:rFonts w:cs="Calibri"/>
            <w:sz w:val="18"/>
            <w:szCs w:val="18"/>
            <w:rtl/>
            <w:lang w:bidi="fa-IR"/>
            <w:rPrChange w:id="1141" w:author="Microsoft account" w:date="2025-09-14T11:47:00Z">
              <w:rPr>
                <w:rFonts w:cs="Calibri"/>
                <w:sz w:val="28"/>
                <w:szCs w:val="28"/>
                <w:rtl/>
                <w:lang w:bidi="fa-IR"/>
              </w:rPr>
            </w:rPrChange>
          </w:rPr>
          <w:t>:</w:t>
        </w:r>
      </w:ins>
    </w:p>
    <w:p w14:paraId="4B3BF7E1" w14:textId="3B453B52" w:rsidR="008B3D4A" w:rsidRPr="007E5D18" w:rsidRDefault="008B3D4A">
      <w:pPr>
        <w:bidi/>
        <w:spacing w:after="0" w:line="276" w:lineRule="auto"/>
        <w:ind w:left="1440"/>
        <w:jc w:val="both"/>
        <w:rPr>
          <w:ins w:id="1142" w:author="Microsoft account" w:date="2025-09-14T11:46:00Z"/>
          <w:rFonts w:cs="Calibri"/>
          <w:sz w:val="18"/>
          <w:szCs w:val="18"/>
          <w:rtl/>
          <w:lang w:bidi="fa-IR"/>
          <w:rPrChange w:id="1143" w:author="Microsoft account" w:date="2025-09-14T11:47:00Z">
            <w:rPr>
              <w:ins w:id="1144" w:author="Microsoft account" w:date="2025-09-14T11:46:00Z"/>
              <w:rFonts w:cs="Calibri"/>
              <w:sz w:val="28"/>
              <w:szCs w:val="28"/>
              <w:rtl/>
              <w:lang w:bidi="fa-IR"/>
            </w:rPr>
          </w:rPrChange>
        </w:rPr>
        <w:pPrChange w:id="1145" w:author="Microsoft account" w:date="2025-09-14T11:46:00Z">
          <w:pPr>
            <w:bidi/>
            <w:spacing w:after="0" w:line="276" w:lineRule="auto"/>
            <w:jc w:val="both"/>
          </w:pPr>
        </w:pPrChange>
      </w:pPr>
      <w:ins w:id="1146" w:author="Microsoft account" w:date="2025-09-14T11:45:00Z">
        <w:r w:rsidRPr="007E5D18">
          <w:rPr>
            <w:rFonts w:cs="Calibri"/>
            <w:sz w:val="18"/>
            <w:szCs w:val="18"/>
            <w:rtl/>
            <w:lang w:bidi="fa-IR"/>
            <w:rPrChange w:id="1147" w:author="Microsoft account" w:date="2025-09-14T11:47:00Z">
              <w:rPr>
                <w:rFonts w:cs="Calibri"/>
                <w:sz w:val="28"/>
                <w:szCs w:val="28"/>
                <w:rtl/>
                <w:lang w:bidi="fa-IR"/>
              </w:rPr>
            </w:rPrChange>
          </w:rPr>
          <w:tab/>
        </w:r>
      </w:ins>
      <w:ins w:id="1148" w:author="Microsoft account" w:date="2025-09-14T11:46:00Z">
        <w:r w:rsidR="007E5D18" w:rsidRPr="007E5D18">
          <w:rPr>
            <w:rFonts w:cs="Calibri"/>
            <w:sz w:val="18"/>
            <w:szCs w:val="18"/>
            <w:rtl/>
            <w:lang w:bidi="fa-IR"/>
            <w:rPrChange w:id="1149" w:author="Microsoft account" w:date="2025-09-14T11:47:00Z">
              <w:rPr>
                <w:rFonts w:cs="Calibri"/>
                <w:sz w:val="28"/>
                <w:szCs w:val="28"/>
                <w:rtl/>
                <w:lang w:bidi="fa-IR"/>
              </w:rPr>
            </w:rPrChange>
          </w:rPr>
          <w:tab/>
        </w:r>
      </w:ins>
      <w:ins w:id="1150" w:author="Microsoft account" w:date="2025-09-14T11:45:00Z">
        <w:r w:rsidRPr="007E5D18">
          <w:rPr>
            <w:rFonts w:cs="Calibri"/>
            <w:sz w:val="18"/>
            <w:szCs w:val="18"/>
            <w:rtl/>
            <w:lang w:bidi="fa-IR"/>
            <w:rPrChange w:id="1151" w:author="Microsoft account" w:date="2025-09-14T11:47:00Z">
              <w:rPr>
                <w:rFonts w:cs="Calibri"/>
                <w:sz w:val="28"/>
                <w:szCs w:val="28"/>
                <w:rtl/>
                <w:lang w:bidi="fa-IR"/>
              </w:rPr>
            </w:rPrChange>
          </w:rPr>
          <w:tab/>
        </w:r>
      </w:ins>
      <w:ins w:id="1152" w:author="Microsoft account" w:date="2025-09-14T11:46:00Z">
        <w:r w:rsidR="007E5D18" w:rsidRPr="007E5D18">
          <w:rPr>
            <w:rFonts w:cs="Calibri"/>
            <w:noProof/>
            <w:sz w:val="18"/>
            <w:szCs w:val="18"/>
            <w:rtl/>
            <w:rPrChange w:id="1153" w:author="Microsoft account" w:date="2025-09-14T11:47:00Z">
              <w:rPr>
                <w:rFonts w:cs="Calibri"/>
                <w:noProof/>
                <w:sz w:val="28"/>
                <w:szCs w:val="28"/>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6217" cy="1143910"/>
                      </a:xfrm>
                      <a:prstGeom prst="rect">
                        <a:avLst/>
                      </a:prstGeom>
                    </pic:spPr>
                  </pic:pic>
                </a:graphicData>
              </a:graphic>
            </wp:inline>
          </w:drawing>
        </w:r>
      </w:ins>
    </w:p>
    <w:p w14:paraId="143767E2" w14:textId="097FA35E" w:rsidR="007E5D18" w:rsidRPr="007E5D18" w:rsidRDefault="007E5D18">
      <w:pPr>
        <w:bidi/>
        <w:spacing w:after="0" w:line="276" w:lineRule="auto"/>
        <w:ind w:left="1440"/>
        <w:jc w:val="both"/>
        <w:rPr>
          <w:ins w:id="1154" w:author="Microsoft account" w:date="2025-09-14T11:47:00Z"/>
          <w:rFonts w:cs="Calibri"/>
          <w:sz w:val="18"/>
          <w:szCs w:val="18"/>
          <w:rtl/>
          <w:lang w:bidi="fa-IR"/>
          <w:rPrChange w:id="1155" w:author="Microsoft account" w:date="2025-09-14T11:47:00Z">
            <w:rPr>
              <w:ins w:id="1156" w:author="Microsoft account" w:date="2025-09-14T11:47:00Z"/>
              <w:rFonts w:cs="Calibri"/>
              <w:sz w:val="28"/>
              <w:szCs w:val="28"/>
              <w:rtl/>
              <w:lang w:bidi="fa-IR"/>
            </w:rPr>
          </w:rPrChange>
        </w:rPr>
        <w:pPrChange w:id="1157" w:author="Microsoft account" w:date="2025-09-14T11:46:00Z">
          <w:pPr>
            <w:bidi/>
            <w:spacing w:after="0" w:line="276" w:lineRule="auto"/>
            <w:jc w:val="both"/>
          </w:pPr>
        </w:pPrChange>
      </w:pPr>
      <w:ins w:id="1158" w:author="Microsoft account" w:date="2025-09-14T11:47:00Z">
        <w:r w:rsidRPr="007E5D18">
          <w:rPr>
            <w:rFonts w:cs="Calibri"/>
            <w:noProof/>
            <w:sz w:val="18"/>
            <w:szCs w:val="18"/>
            <w:rtl/>
            <w:rPrChange w:id="1159" w:author="Microsoft account" w:date="2025-09-14T11:47:00Z">
              <w:rPr>
                <w:rFonts w:cs="Calibri"/>
                <w:noProof/>
                <w:sz w:val="28"/>
                <w:szCs w:val="28"/>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3046" cy="2707832"/>
                      </a:xfrm>
                      <a:prstGeom prst="rect">
                        <a:avLst/>
                      </a:prstGeom>
                    </pic:spPr>
                  </pic:pic>
                </a:graphicData>
              </a:graphic>
            </wp:inline>
          </w:drawing>
        </w:r>
      </w:ins>
    </w:p>
    <w:p w14:paraId="3B565F0B" w14:textId="4533A183" w:rsidR="007E5D18" w:rsidRDefault="007E5D18">
      <w:pPr>
        <w:bidi/>
        <w:spacing w:after="0" w:line="276" w:lineRule="auto"/>
        <w:ind w:left="1440"/>
        <w:jc w:val="both"/>
        <w:rPr>
          <w:ins w:id="1160" w:author="Microsoft account" w:date="2025-09-14T11:48:00Z"/>
          <w:rFonts w:cs="Calibri"/>
          <w:sz w:val="28"/>
          <w:szCs w:val="28"/>
          <w:rtl/>
          <w:lang w:bidi="fa-IR"/>
        </w:rPr>
        <w:pPrChange w:id="1161" w:author="Microsoft account" w:date="2025-09-14T11:47:00Z">
          <w:pPr>
            <w:bidi/>
            <w:spacing w:after="0" w:line="276" w:lineRule="auto"/>
            <w:jc w:val="both"/>
          </w:pPr>
        </w:pPrChange>
      </w:pPr>
      <w:ins w:id="1162" w:author="Microsoft account" w:date="2025-09-14T11:47:00Z">
        <w:r w:rsidRPr="007E5D18">
          <w:rPr>
            <w:rFonts w:cs="Calibri"/>
            <w:noProof/>
            <w:sz w:val="28"/>
            <w:szCs w:val="28"/>
            <w:rPrChange w:id="1163" w:author="Unknown">
              <w:rPr>
                <w:noProof/>
              </w:rPr>
            </w:rPrChange>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bidi/>
        <w:spacing w:after="0" w:line="276" w:lineRule="auto"/>
        <w:ind w:left="1440"/>
        <w:rPr>
          <w:ins w:id="1164" w:author="Microsoft account" w:date="2025-09-14T11:49:00Z"/>
          <w:rFonts w:cs="Calibri"/>
          <w:sz w:val="18"/>
          <w:szCs w:val="18"/>
          <w:rtl/>
          <w:lang w:bidi="fa-IR"/>
          <w:rPrChange w:id="1165" w:author="Microsoft account" w:date="2025-09-14T11:49:00Z">
            <w:rPr>
              <w:ins w:id="1166" w:author="Microsoft account" w:date="2025-09-14T11:49:00Z"/>
              <w:rFonts w:cs="Calibri"/>
              <w:sz w:val="28"/>
              <w:szCs w:val="28"/>
              <w:rtl/>
              <w:lang w:bidi="fa-IR"/>
            </w:rPr>
          </w:rPrChange>
        </w:rPr>
        <w:pPrChange w:id="1167" w:author="Microsoft account" w:date="2025-09-14T11:49:00Z">
          <w:pPr>
            <w:spacing w:after="0" w:line="276" w:lineRule="auto"/>
            <w:ind w:left="1440"/>
          </w:pPr>
        </w:pPrChange>
      </w:pPr>
      <w:ins w:id="1168" w:author="Microsoft account" w:date="2025-09-14T11:49:00Z">
        <w:r w:rsidRPr="007E5D18">
          <w:rPr>
            <w:rFonts w:cs="Calibri"/>
            <w:sz w:val="18"/>
            <w:szCs w:val="18"/>
            <w:rtl/>
            <w:lang w:bidi="fa-IR"/>
            <w:rPrChange w:id="1169" w:author="Microsoft account" w:date="2025-09-14T11:49:00Z">
              <w:rPr>
                <w:rFonts w:cs="Calibri"/>
                <w:sz w:val="28"/>
                <w:szCs w:val="28"/>
                <w:rtl/>
                <w:lang w:bidi="fa-IR"/>
              </w:rPr>
            </w:rPrChange>
          </w:rPr>
          <w:lastRenderedPageBreak/>
          <w:t>چ</w:t>
        </w:r>
        <w:r w:rsidRPr="007E5D18">
          <w:rPr>
            <w:rFonts w:cs="Calibri" w:hint="cs"/>
            <w:sz w:val="18"/>
            <w:szCs w:val="18"/>
            <w:rtl/>
            <w:lang w:bidi="fa-IR"/>
            <w:rPrChange w:id="1170" w:author="Microsoft account" w:date="2025-09-14T11:49:00Z">
              <w:rPr>
                <w:rFonts w:cs="Calibri" w:hint="cs"/>
                <w:sz w:val="28"/>
                <w:szCs w:val="28"/>
                <w:rtl/>
                <w:lang w:bidi="fa-IR"/>
              </w:rPr>
            </w:rPrChange>
          </w:rPr>
          <w:t>ی</w:t>
        </w:r>
        <w:r w:rsidRPr="007E5D18">
          <w:rPr>
            <w:rFonts w:cs="Calibri" w:hint="eastAsia"/>
            <w:sz w:val="18"/>
            <w:szCs w:val="18"/>
            <w:rtl/>
            <w:lang w:bidi="fa-IR"/>
            <w:rPrChange w:id="1171" w:author="Microsoft account" w:date="2025-09-14T11:49:00Z">
              <w:rPr>
                <w:rFonts w:cs="Calibri" w:hint="eastAsia"/>
                <w:sz w:val="28"/>
                <w:szCs w:val="28"/>
                <w:rtl/>
                <w:lang w:bidi="fa-IR"/>
              </w:rPr>
            </w:rPrChange>
          </w:rPr>
          <w:t>ز</w:t>
        </w:r>
        <w:r w:rsidRPr="007E5D18">
          <w:rPr>
            <w:rFonts w:cs="Calibri" w:hint="cs"/>
            <w:sz w:val="18"/>
            <w:szCs w:val="18"/>
            <w:rtl/>
            <w:lang w:bidi="fa-IR"/>
            <w:rPrChange w:id="1172" w:author="Microsoft account" w:date="2025-09-14T11:49:00Z">
              <w:rPr>
                <w:rFonts w:cs="Calibri" w:hint="cs"/>
                <w:sz w:val="28"/>
                <w:szCs w:val="28"/>
                <w:rtl/>
                <w:lang w:bidi="fa-IR"/>
              </w:rPr>
            </w:rPrChange>
          </w:rPr>
          <w:t>ی</w:t>
        </w:r>
        <w:r w:rsidRPr="007E5D18">
          <w:rPr>
            <w:rFonts w:cs="Calibri"/>
            <w:sz w:val="18"/>
            <w:szCs w:val="18"/>
            <w:rtl/>
            <w:lang w:bidi="fa-IR"/>
            <w:rPrChange w:id="1173" w:author="Microsoft account" w:date="2025-09-14T11:49:00Z">
              <w:rPr>
                <w:rFonts w:cs="Calibri"/>
                <w:sz w:val="28"/>
                <w:szCs w:val="28"/>
                <w:rtl/>
                <w:lang w:bidi="fa-IR"/>
              </w:rPr>
            </w:rPrChange>
          </w:rPr>
          <w:t xml:space="preserve"> </w:t>
        </w:r>
        <w:r w:rsidRPr="007E5D18">
          <w:rPr>
            <w:rFonts w:cs="Calibri" w:hint="eastAsia"/>
            <w:sz w:val="18"/>
            <w:szCs w:val="18"/>
            <w:rtl/>
            <w:lang w:bidi="fa-IR"/>
            <w:rPrChange w:id="1174" w:author="Microsoft account" w:date="2025-09-14T11:49:00Z">
              <w:rPr>
                <w:rFonts w:cs="Calibri" w:hint="eastAsia"/>
                <w:sz w:val="28"/>
                <w:szCs w:val="28"/>
                <w:rtl/>
                <w:lang w:bidi="fa-IR"/>
              </w:rPr>
            </w:rPrChange>
          </w:rPr>
          <w:t>مثل</w:t>
        </w:r>
        <w:r w:rsidRPr="007E5D18">
          <w:rPr>
            <w:rFonts w:cs="Calibri"/>
            <w:sz w:val="18"/>
            <w:szCs w:val="18"/>
            <w:lang w:bidi="fa-IR"/>
            <w:rPrChange w:id="1175" w:author="Microsoft account" w:date="2025-09-14T11:49:00Z">
              <w:rPr>
                <w:rFonts w:cs="Calibri"/>
                <w:sz w:val="28"/>
                <w:szCs w:val="28"/>
                <w:lang w:bidi="fa-IR"/>
              </w:rPr>
            </w:rPrChange>
          </w:rPr>
          <w:t xml:space="preserve"> ontimer </w:t>
        </w:r>
        <w:r w:rsidRPr="007E5D18">
          <w:rPr>
            <w:rFonts w:cs="Calibri"/>
            <w:sz w:val="18"/>
            <w:szCs w:val="18"/>
            <w:rtl/>
            <w:lang w:bidi="fa-IR"/>
            <w:rPrChange w:id="1176" w:author="Microsoft account" w:date="2025-09-14T11:49:00Z">
              <w:rPr>
                <w:rFonts w:cs="Calibri"/>
                <w:sz w:val="28"/>
                <w:szCs w:val="28"/>
                <w:rtl/>
                <w:lang w:bidi="fa-IR"/>
              </w:rPr>
            </w:rPrChange>
          </w:rPr>
          <w:t xml:space="preserve">در اصل </w:t>
        </w:r>
        <w:r w:rsidRPr="007E5D18">
          <w:rPr>
            <w:rFonts w:cs="Calibri" w:hint="cs"/>
            <w:sz w:val="18"/>
            <w:szCs w:val="18"/>
            <w:rtl/>
            <w:lang w:bidi="fa-IR"/>
            <w:rPrChange w:id="1177" w:author="Microsoft account" w:date="2025-09-14T11:49:00Z">
              <w:rPr>
                <w:rFonts w:cs="Calibri" w:hint="cs"/>
                <w:sz w:val="28"/>
                <w:szCs w:val="28"/>
                <w:rtl/>
                <w:lang w:bidi="fa-IR"/>
              </w:rPr>
            </w:rPrChange>
          </w:rPr>
          <w:t>ی</w:t>
        </w:r>
        <w:r w:rsidRPr="007E5D18">
          <w:rPr>
            <w:rFonts w:cs="Calibri" w:hint="eastAsia"/>
            <w:sz w:val="18"/>
            <w:szCs w:val="18"/>
            <w:rtl/>
            <w:lang w:bidi="fa-IR"/>
            <w:rPrChange w:id="1178" w:author="Microsoft account" w:date="2025-09-14T11:49:00Z">
              <w:rPr>
                <w:rFonts w:cs="Calibri" w:hint="eastAsia"/>
                <w:sz w:val="28"/>
                <w:szCs w:val="28"/>
                <w:rtl/>
                <w:lang w:bidi="fa-IR"/>
              </w:rPr>
            </w:rPrChange>
          </w:rPr>
          <w:t>ه</w:t>
        </w:r>
        <w:r w:rsidRPr="007E5D18">
          <w:rPr>
            <w:rFonts w:cs="Calibri"/>
            <w:sz w:val="18"/>
            <w:szCs w:val="18"/>
            <w:lang w:bidi="fa-IR"/>
            <w:rPrChange w:id="1179" w:author="Microsoft account" w:date="2025-09-14T11:49:00Z">
              <w:rPr>
                <w:rFonts w:cs="Calibri"/>
                <w:sz w:val="28"/>
                <w:szCs w:val="28"/>
                <w:lang w:bidi="fa-IR"/>
              </w:rPr>
            </w:rPrChange>
          </w:rPr>
          <w:t xml:space="preserve"> callback </w:t>
        </w:r>
        <w:r w:rsidRPr="007E5D18">
          <w:rPr>
            <w:rFonts w:cs="Calibri"/>
            <w:sz w:val="18"/>
            <w:szCs w:val="18"/>
            <w:rtl/>
            <w:lang w:bidi="fa-IR"/>
            <w:rPrChange w:id="1180" w:author="Microsoft account" w:date="2025-09-14T11:49:00Z">
              <w:rPr>
                <w:rFonts w:cs="Calibri"/>
                <w:sz w:val="28"/>
                <w:szCs w:val="28"/>
                <w:rtl/>
                <w:lang w:bidi="fa-IR"/>
              </w:rPr>
            </w:rPrChange>
          </w:rPr>
          <w:t>مبتن</w:t>
        </w:r>
        <w:r w:rsidRPr="007E5D18">
          <w:rPr>
            <w:rFonts w:cs="Calibri" w:hint="cs"/>
            <w:sz w:val="18"/>
            <w:szCs w:val="18"/>
            <w:rtl/>
            <w:lang w:bidi="fa-IR"/>
            <w:rPrChange w:id="1181" w:author="Microsoft account" w:date="2025-09-14T11:49:00Z">
              <w:rPr>
                <w:rFonts w:cs="Calibri" w:hint="cs"/>
                <w:sz w:val="28"/>
                <w:szCs w:val="28"/>
                <w:rtl/>
                <w:lang w:bidi="fa-IR"/>
              </w:rPr>
            </w:rPrChange>
          </w:rPr>
          <w:t>ی</w:t>
        </w:r>
        <w:r w:rsidRPr="007E5D18">
          <w:rPr>
            <w:rFonts w:cs="Calibri"/>
            <w:sz w:val="18"/>
            <w:szCs w:val="18"/>
            <w:rtl/>
            <w:lang w:bidi="fa-IR"/>
            <w:rPrChange w:id="1182" w:author="Microsoft account" w:date="2025-09-14T11:49:00Z">
              <w:rPr>
                <w:rFonts w:cs="Calibri"/>
                <w:sz w:val="28"/>
                <w:szCs w:val="28"/>
                <w:rtl/>
                <w:lang w:bidi="fa-IR"/>
              </w:rPr>
            </w:rPrChange>
          </w:rPr>
          <w:t xml:space="preserve"> بر</w:t>
        </w:r>
        <w:r w:rsidRPr="007E5D18">
          <w:rPr>
            <w:rFonts w:cs="Calibri"/>
            <w:sz w:val="18"/>
            <w:szCs w:val="18"/>
            <w:lang w:bidi="fa-IR"/>
            <w:rPrChange w:id="1183" w:author="Microsoft account" w:date="2025-09-14T11:49:00Z">
              <w:rPr>
                <w:rFonts w:cs="Calibri"/>
                <w:sz w:val="28"/>
                <w:szCs w:val="28"/>
                <w:lang w:bidi="fa-IR"/>
              </w:rPr>
            </w:rPrChange>
          </w:rPr>
          <w:t xml:space="preserve"> event loop</w:t>
        </w:r>
        <w:r w:rsidRPr="007E5D18">
          <w:rPr>
            <w:rFonts w:cs="Calibri"/>
            <w:sz w:val="18"/>
            <w:szCs w:val="18"/>
            <w:rtl/>
            <w:lang w:bidi="fa-IR"/>
            <w:rPrChange w:id="1184" w:author="Microsoft account" w:date="2025-09-14T11:49:00Z">
              <w:rPr>
                <w:rFonts w:cs="Calibri"/>
                <w:sz w:val="28"/>
                <w:szCs w:val="28"/>
                <w:rtl/>
                <w:lang w:bidi="fa-IR"/>
              </w:rPr>
            </w:rPrChange>
          </w:rPr>
          <w:t>ه</w:t>
        </w:r>
        <w:r w:rsidRPr="007E5D18">
          <w:rPr>
            <w:rFonts w:cs="Calibri"/>
            <w:sz w:val="18"/>
            <w:szCs w:val="18"/>
            <w:lang w:bidi="fa-IR"/>
            <w:rPrChange w:id="1185" w:author="Microsoft account" w:date="2025-09-14T11:49:00Z">
              <w:rPr>
                <w:rFonts w:cs="Calibri"/>
                <w:sz w:val="28"/>
                <w:szCs w:val="28"/>
                <w:lang w:bidi="fa-IR"/>
              </w:rPr>
            </w:rPrChange>
          </w:rPr>
          <w:t>.</w:t>
        </w:r>
      </w:ins>
    </w:p>
    <w:p w14:paraId="2DF35E66" w14:textId="2ECE7511" w:rsidR="007E5D18" w:rsidRPr="007E5D18" w:rsidRDefault="007E5D18">
      <w:pPr>
        <w:bidi/>
        <w:spacing w:after="0" w:line="276" w:lineRule="auto"/>
        <w:ind w:left="1440"/>
        <w:jc w:val="both"/>
        <w:rPr>
          <w:ins w:id="1186" w:author="Microsoft account" w:date="2025-09-14T11:48:00Z"/>
          <w:rFonts w:cs="Calibri"/>
          <w:sz w:val="18"/>
          <w:szCs w:val="18"/>
          <w:rtl/>
          <w:lang w:bidi="fa-IR"/>
          <w:rPrChange w:id="1187" w:author="Microsoft account" w:date="2025-09-14T11:49:00Z">
            <w:rPr>
              <w:ins w:id="1188" w:author="Microsoft account" w:date="2025-09-14T11:48:00Z"/>
              <w:rFonts w:cs="Calibri"/>
              <w:sz w:val="28"/>
              <w:szCs w:val="28"/>
              <w:rtl/>
              <w:lang w:bidi="fa-IR"/>
            </w:rPr>
          </w:rPrChange>
        </w:rPr>
        <w:pPrChange w:id="1189" w:author="Microsoft account" w:date="2025-09-14T11:49:00Z">
          <w:pPr>
            <w:bidi/>
            <w:spacing w:after="0" w:line="276" w:lineRule="auto"/>
            <w:jc w:val="both"/>
          </w:pPr>
        </w:pPrChange>
      </w:pPr>
      <w:ins w:id="1190" w:author="Microsoft account" w:date="2025-09-14T11:49:00Z">
        <w:r w:rsidRPr="007E5D18">
          <w:rPr>
            <w:rFonts w:cs="Calibri"/>
            <w:sz w:val="18"/>
            <w:szCs w:val="18"/>
            <w:rtl/>
            <w:lang w:bidi="fa-IR"/>
            <w:rPrChange w:id="1191" w:author="Microsoft account" w:date="2025-09-14T11:49:00Z">
              <w:rPr>
                <w:rFonts w:cs="Calibri"/>
                <w:sz w:val="28"/>
                <w:szCs w:val="28"/>
                <w:rtl/>
                <w:lang w:bidi="fa-IR"/>
              </w:rPr>
            </w:rPrChange>
          </w:rPr>
          <w:t xml:space="preserve">خارج از </w:t>
        </w:r>
        <w:r w:rsidRPr="007E5D18">
          <w:rPr>
            <w:rFonts w:cs="Calibri"/>
            <w:sz w:val="18"/>
            <w:szCs w:val="18"/>
            <w:lang w:bidi="fa-IR"/>
            <w:rPrChange w:id="1192" w:author="Microsoft account" w:date="2025-09-14T11:49:00Z">
              <w:rPr>
                <w:rFonts w:cs="Calibri"/>
                <w:sz w:val="28"/>
                <w:szCs w:val="28"/>
                <w:lang w:bidi="fa-IR"/>
              </w:rPr>
            </w:rPrChange>
          </w:rPr>
          <w:t>turtle</w:t>
        </w:r>
        <w:r w:rsidRPr="007E5D18">
          <w:rPr>
            <w:rFonts w:cs="Calibri"/>
            <w:sz w:val="18"/>
            <w:szCs w:val="18"/>
            <w:rtl/>
            <w:lang w:bidi="fa-IR"/>
            <w:rPrChange w:id="1193" w:author="Microsoft account" w:date="2025-09-14T11:49:00Z">
              <w:rPr>
                <w:rFonts w:cs="Calibri"/>
                <w:sz w:val="28"/>
                <w:szCs w:val="28"/>
                <w:rtl/>
                <w:lang w:bidi="fa-IR"/>
              </w:rPr>
            </w:rPrChange>
          </w:rPr>
          <w:t xml:space="preserve"> → م</w:t>
        </w:r>
        <w:r w:rsidRPr="007E5D18">
          <w:rPr>
            <w:rFonts w:cs="Calibri" w:hint="cs"/>
            <w:sz w:val="18"/>
            <w:szCs w:val="18"/>
            <w:rtl/>
            <w:lang w:bidi="fa-IR"/>
            <w:rPrChange w:id="1194" w:author="Microsoft account" w:date="2025-09-14T11:49:00Z">
              <w:rPr>
                <w:rFonts w:cs="Calibri" w:hint="cs"/>
                <w:sz w:val="28"/>
                <w:szCs w:val="28"/>
                <w:rtl/>
                <w:lang w:bidi="fa-IR"/>
              </w:rPr>
            </w:rPrChange>
          </w:rPr>
          <w:t>ی‌</w:t>
        </w:r>
        <w:r w:rsidRPr="007E5D18">
          <w:rPr>
            <w:rFonts w:cs="Calibri" w:hint="eastAsia"/>
            <w:sz w:val="18"/>
            <w:szCs w:val="18"/>
            <w:rtl/>
            <w:lang w:bidi="fa-IR"/>
            <w:rPrChange w:id="1195" w:author="Microsoft account" w:date="2025-09-14T11:49:00Z">
              <w:rPr>
                <w:rFonts w:cs="Calibri" w:hint="eastAsia"/>
                <w:sz w:val="28"/>
                <w:szCs w:val="28"/>
                <w:rtl/>
                <w:lang w:bidi="fa-IR"/>
              </w:rPr>
            </w:rPrChange>
          </w:rPr>
          <w:t>تون</w:t>
        </w:r>
        <w:r w:rsidRPr="007E5D18">
          <w:rPr>
            <w:rFonts w:cs="Calibri" w:hint="cs"/>
            <w:sz w:val="18"/>
            <w:szCs w:val="18"/>
            <w:rtl/>
            <w:lang w:bidi="fa-IR"/>
            <w:rPrChange w:id="1196" w:author="Microsoft account" w:date="2025-09-14T11:49:00Z">
              <w:rPr>
                <w:rFonts w:cs="Calibri" w:hint="cs"/>
                <w:sz w:val="28"/>
                <w:szCs w:val="28"/>
                <w:rtl/>
                <w:lang w:bidi="fa-IR"/>
              </w:rPr>
            </w:rPrChange>
          </w:rPr>
          <w:t>ی</w:t>
        </w:r>
        <w:r w:rsidRPr="007E5D18">
          <w:rPr>
            <w:rFonts w:cs="Calibri"/>
            <w:sz w:val="18"/>
            <w:szCs w:val="18"/>
            <w:rtl/>
            <w:lang w:bidi="fa-IR"/>
            <w:rPrChange w:id="1197" w:author="Microsoft account" w:date="2025-09-14T11:49:00Z">
              <w:rPr>
                <w:rFonts w:cs="Calibri"/>
                <w:sz w:val="28"/>
                <w:szCs w:val="28"/>
                <w:rtl/>
                <w:lang w:bidi="fa-IR"/>
              </w:rPr>
            </w:rPrChange>
          </w:rPr>
          <w:t xml:space="preserve"> از </w:t>
        </w:r>
        <w:r w:rsidRPr="007E5D18">
          <w:rPr>
            <w:rFonts w:cs="Calibri"/>
            <w:sz w:val="18"/>
            <w:szCs w:val="18"/>
            <w:lang w:bidi="fa-IR"/>
            <w:rPrChange w:id="1198" w:author="Microsoft account" w:date="2025-09-14T11:49:00Z">
              <w:rPr>
                <w:rFonts w:cs="Calibri"/>
                <w:sz w:val="28"/>
                <w:szCs w:val="28"/>
                <w:lang w:bidi="fa-IR"/>
              </w:rPr>
            </w:rPrChange>
          </w:rPr>
          <w:t>threading.Timer</w:t>
        </w:r>
        <w:r w:rsidRPr="007E5D18">
          <w:rPr>
            <w:rFonts w:cs="Calibri"/>
            <w:sz w:val="18"/>
            <w:szCs w:val="18"/>
            <w:rtl/>
            <w:lang w:bidi="fa-IR"/>
            <w:rPrChange w:id="1199" w:author="Microsoft account" w:date="2025-09-14T11:49:00Z">
              <w:rPr>
                <w:rFonts w:cs="Calibri"/>
                <w:sz w:val="28"/>
                <w:szCs w:val="28"/>
                <w:rtl/>
                <w:lang w:bidi="fa-IR"/>
              </w:rPr>
            </w:rPrChange>
          </w:rPr>
          <w:t xml:space="preserve"> </w:t>
        </w:r>
        <w:r w:rsidRPr="007E5D18">
          <w:rPr>
            <w:rFonts w:cs="Calibri" w:hint="cs"/>
            <w:sz w:val="18"/>
            <w:szCs w:val="18"/>
            <w:rtl/>
            <w:lang w:bidi="fa-IR"/>
            <w:rPrChange w:id="1200" w:author="Microsoft account" w:date="2025-09-14T11:49:00Z">
              <w:rPr>
                <w:rFonts w:cs="Calibri" w:hint="cs"/>
                <w:sz w:val="28"/>
                <w:szCs w:val="28"/>
                <w:rtl/>
                <w:lang w:bidi="fa-IR"/>
              </w:rPr>
            </w:rPrChange>
          </w:rPr>
          <w:t>ی</w:t>
        </w:r>
        <w:r w:rsidRPr="007E5D18">
          <w:rPr>
            <w:rFonts w:cs="Calibri" w:hint="eastAsia"/>
            <w:sz w:val="18"/>
            <w:szCs w:val="18"/>
            <w:rtl/>
            <w:lang w:bidi="fa-IR"/>
            <w:rPrChange w:id="1201" w:author="Microsoft account" w:date="2025-09-14T11:49:00Z">
              <w:rPr>
                <w:rFonts w:cs="Calibri" w:hint="eastAsia"/>
                <w:sz w:val="28"/>
                <w:szCs w:val="28"/>
                <w:rtl/>
                <w:lang w:bidi="fa-IR"/>
              </w:rPr>
            </w:rPrChange>
          </w:rPr>
          <w:t>ا</w:t>
        </w:r>
        <w:r w:rsidRPr="007E5D18">
          <w:rPr>
            <w:rFonts w:cs="Calibri"/>
            <w:sz w:val="18"/>
            <w:szCs w:val="18"/>
            <w:rtl/>
            <w:lang w:bidi="fa-IR"/>
            <w:rPrChange w:id="1202" w:author="Microsoft account" w:date="2025-09-14T11:49:00Z">
              <w:rPr>
                <w:rFonts w:cs="Calibri"/>
                <w:sz w:val="28"/>
                <w:szCs w:val="28"/>
                <w:rtl/>
                <w:lang w:bidi="fa-IR"/>
              </w:rPr>
            </w:rPrChange>
          </w:rPr>
          <w:t xml:space="preserve"> </w:t>
        </w:r>
        <w:r w:rsidRPr="007E5D18">
          <w:rPr>
            <w:rFonts w:cs="Calibri"/>
            <w:sz w:val="18"/>
            <w:szCs w:val="18"/>
            <w:lang w:bidi="fa-IR"/>
            <w:rPrChange w:id="1203" w:author="Microsoft account" w:date="2025-09-14T11:49:00Z">
              <w:rPr>
                <w:rFonts w:cs="Calibri"/>
                <w:sz w:val="28"/>
                <w:szCs w:val="28"/>
                <w:lang w:bidi="fa-IR"/>
              </w:rPr>
            </w:rPrChange>
          </w:rPr>
          <w:t>asyncio</w:t>
        </w:r>
        <w:r w:rsidRPr="007E5D18">
          <w:rPr>
            <w:rFonts w:cs="Calibri"/>
            <w:sz w:val="18"/>
            <w:szCs w:val="18"/>
            <w:rtl/>
            <w:lang w:bidi="fa-IR"/>
            <w:rPrChange w:id="1204" w:author="Microsoft account" w:date="2025-09-14T11:49:00Z">
              <w:rPr>
                <w:rFonts w:cs="Calibri"/>
                <w:sz w:val="28"/>
                <w:szCs w:val="28"/>
                <w:rtl/>
                <w:lang w:bidi="fa-IR"/>
              </w:rPr>
            </w:rPrChange>
          </w:rPr>
          <w:t xml:space="preserve"> برا</w:t>
        </w:r>
        <w:r w:rsidRPr="007E5D18">
          <w:rPr>
            <w:rFonts w:cs="Calibri" w:hint="cs"/>
            <w:sz w:val="18"/>
            <w:szCs w:val="18"/>
            <w:rtl/>
            <w:lang w:bidi="fa-IR"/>
            <w:rPrChange w:id="1205" w:author="Microsoft account" w:date="2025-09-14T11:49:00Z">
              <w:rPr>
                <w:rFonts w:cs="Calibri" w:hint="cs"/>
                <w:sz w:val="28"/>
                <w:szCs w:val="28"/>
                <w:rtl/>
                <w:lang w:bidi="fa-IR"/>
              </w:rPr>
            </w:rPrChange>
          </w:rPr>
          <w:t>ی</w:t>
        </w:r>
        <w:r w:rsidRPr="007E5D18">
          <w:rPr>
            <w:rFonts w:cs="Calibri"/>
            <w:sz w:val="18"/>
            <w:szCs w:val="18"/>
            <w:rtl/>
            <w:lang w:bidi="fa-IR"/>
            <w:rPrChange w:id="1206" w:author="Microsoft account" w:date="2025-09-14T11:49:00Z">
              <w:rPr>
                <w:rFonts w:cs="Calibri"/>
                <w:sz w:val="28"/>
                <w:szCs w:val="28"/>
                <w:rtl/>
                <w:lang w:bidi="fa-IR"/>
              </w:rPr>
            </w:rPrChange>
          </w:rPr>
          <w:t xml:space="preserve"> همون کار استفاده کن</w:t>
        </w:r>
        <w:r w:rsidRPr="007E5D18">
          <w:rPr>
            <w:rFonts w:cs="Calibri" w:hint="cs"/>
            <w:sz w:val="18"/>
            <w:szCs w:val="18"/>
            <w:rtl/>
            <w:lang w:bidi="fa-IR"/>
            <w:rPrChange w:id="1207" w:author="Microsoft account" w:date="2025-09-14T11:49:00Z">
              <w:rPr>
                <w:rFonts w:cs="Calibri" w:hint="cs"/>
                <w:sz w:val="28"/>
                <w:szCs w:val="28"/>
                <w:rtl/>
                <w:lang w:bidi="fa-IR"/>
              </w:rPr>
            </w:rPrChange>
          </w:rPr>
          <w:t>ی</w:t>
        </w:r>
        <w:r w:rsidRPr="007E5D18">
          <w:rPr>
            <w:rFonts w:cs="Calibri"/>
            <w:sz w:val="18"/>
            <w:szCs w:val="18"/>
            <w:rtl/>
            <w:lang w:bidi="fa-IR"/>
            <w:rPrChange w:id="1208" w:author="Microsoft account" w:date="2025-09-14T11:49:00Z">
              <w:rPr>
                <w:rFonts w:cs="Calibri"/>
                <w:sz w:val="28"/>
                <w:szCs w:val="28"/>
                <w:rtl/>
                <w:lang w:bidi="fa-IR"/>
              </w:rPr>
            </w:rPrChange>
          </w:rPr>
          <w:t>.</w:t>
        </w:r>
      </w:ins>
    </w:p>
    <w:p w14:paraId="2A592B6A" w14:textId="0BA98042" w:rsidR="007E5D18" w:rsidRDefault="007E5D18">
      <w:pPr>
        <w:bidi/>
        <w:spacing w:after="0" w:line="276" w:lineRule="auto"/>
        <w:ind w:left="1440"/>
        <w:jc w:val="both"/>
        <w:rPr>
          <w:ins w:id="1209" w:author="Microsoft account" w:date="2025-09-14T11:48:00Z"/>
          <w:rFonts w:cs="Calibri"/>
          <w:sz w:val="28"/>
          <w:szCs w:val="28"/>
          <w:rtl/>
          <w:lang w:bidi="fa-IR"/>
        </w:rPr>
        <w:pPrChange w:id="1210" w:author="Microsoft account" w:date="2025-09-14T11:48:00Z">
          <w:pPr>
            <w:bidi/>
            <w:spacing w:after="0" w:line="276" w:lineRule="auto"/>
            <w:jc w:val="both"/>
          </w:pPr>
        </w:pPrChange>
      </w:pPr>
      <w:ins w:id="1211" w:author="Microsoft account" w:date="2025-09-14T11:48:00Z">
        <w:r>
          <w:rPr>
            <w:rFonts w:cs="Calibri" w:hint="cs"/>
            <w:sz w:val="28"/>
            <w:szCs w:val="28"/>
            <w:rtl/>
            <w:lang w:bidi="fa-IR"/>
          </w:rPr>
          <w:t>}</w:t>
        </w:r>
      </w:ins>
    </w:p>
    <w:p w14:paraId="6E674AB2" w14:textId="77777777" w:rsidR="007E5D18" w:rsidRDefault="007E5D18">
      <w:pPr>
        <w:bidi/>
        <w:spacing w:after="0" w:line="276" w:lineRule="auto"/>
        <w:jc w:val="both"/>
        <w:rPr>
          <w:ins w:id="1212" w:author="Microsoft account" w:date="2025-09-14T11:48:00Z"/>
          <w:rFonts w:cs="Calibri"/>
          <w:sz w:val="28"/>
          <w:szCs w:val="28"/>
          <w:rtl/>
          <w:lang w:bidi="fa-IR"/>
        </w:rPr>
        <w:pPrChange w:id="1213" w:author="Microsoft account" w:date="2025-09-14T11:48:00Z">
          <w:pPr>
            <w:bidi/>
            <w:spacing w:after="0" w:line="276" w:lineRule="auto"/>
            <w:jc w:val="both"/>
          </w:pPr>
        </w:pPrChange>
      </w:pPr>
    </w:p>
    <w:p w14:paraId="00AA258B" w14:textId="5966F420" w:rsidR="007E5D18" w:rsidRDefault="007E5D18">
      <w:pPr>
        <w:bidi/>
        <w:spacing w:after="0" w:line="276" w:lineRule="auto"/>
        <w:jc w:val="both"/>
        <w:rPr>
          <w:ins w:id="1214" w:author="Microsoft account" w:date="2025-09-14T12:06:00Z"/>
          <w:rFonts w:cs="Calibri"/>
          <w:sz w:val="28"/>
          <w:szCs w:val="28"/>
          <w:rtl/>
          <w:lang w:bidi="fa-IR"/>
        </w:rPr>
        <w:pPrChange w:id="1215" w:author="Microsoft account" w:date="2025-09-14T11:48:00Z">
          <w:pPr>
            <w:bidi/>
            <w:spacing w:after="0" w:line="276" w:lineRule="auto"/>
            <w:jc w:val="both"/>
          </w:pPr>
        </w:pPrChange>
      </w:pPr>
      <w:ins w:id="1216" w:author="Microsoft account" w:date="2025-09-14T11:48:00Z">
        <w:r>
          <w:rPr>
            <w:rFonts w:cs="Calibri" w:hint="cs"/>
            <w:sz w:val="28"/>
            <w:szCs w:val="28"/>
            <w:rtl/>
            <w:lang w:bidi="fa-IR"/>
          </w:rPr>
          <w:t>-</w:t>
        </w:r>
      </w:ins>
      <w:ins w:id="1217" w:author="Microsoft account" w:date="2025-09-14T12:05:00Z">
        <w:r w:rsidR="00F75F66">
          <w:rPr>
            <w:rFonts w:cs="Calibri" w:hint="cs"/>
            <w:sz w:val="28"/>
            <w:szCs w:val="28"/>
            <w:rtl/>
            <w:lang w:bidi="fa-IR"/>
          </w:rPr>
          <w:t xml:space="preserve">یادآوری: برای فرمت بندی زمان به کمک </w:t>
        </w:r>
      </w:ins>
      <w:ins w:id="1218" w:author="Microsoft account" w:date="2025-09-14T12:06:00Z">
        <w:r w:rsidR="00F75F66">
          <w:rPr>
            <w:rFonts w:cs="Calibri"/>
            <w:sz w:val="28"/>
            <w:szCs w:val="28"/>
            <w:lang w:bidi="fa-IR"/>
          </w:rPr>
          <w:t>time</w:t>
        </w:r>
        <w:r w:rsidR="00F75F66">
          <w:rPr>
            <w:rFonts w:cs="Calibri" w:hint="cs"/>
            <w:sz w:val="28"/>
            <w:szCs w:val="28"/>
            <w:rtl/>
            <w:lang w:bidi="fa-IR"/>
          </w:rPr>
          <w:t xml:space="preserve"> باید از </w:t>
        </w:r>
        <w:r w:rsidR="00F75F66">
          <w:rPr>
            <w:rFonts w:cs="Calibri"/>
            <w:sz w:val="28"/>
            <w:szCs w:val="28"/>
            <w:lang w:bidi="fa-IR"/>
          </w:rPr>
          <w:t>method</w:t>
        </w:r>
        <w:r w:rsidR="00F75F66">
          <w:rPr>
            <w:rFonts w:cs="Calibri" w:hint="cs"/>
            <w:sz w:val="28"/>
            <w:szCs w:val="28"/>
            <w:rtl/>
            <w:lang w:bidi="fa-IR"/>
          </w:rPr>
          <w:t xml:space="preserve"> عه </w:t>
        </w:r>
        <w:r w:rsidR="00F75F66">
          <w:rPr>
            <w:rFonts w:cs="Calibri"/>
            <w:sz w:val="28"/>
            <w:szCs w:val="28"/>
            <w:lang w:bidi="fa-IR"/>
          </w:rPr>
          <w:t>strftime()</w:t>
        </w:r>
        <w:r w:rsidR="00F75F66">
          <w:rPr>
            <w:rFonts w:cs="Calibri" w:hint="cs"/>
            <w:sz w:val="28"/>
            <w:szCs w:val="28"/>
            <w:rtl/>
            <w:lang w:bidi="fa-IR"/>
          </w:rPr>
          <w:t xml:space="preserve"> استفاده کنیم. </w:t>
        </w:r>
      </w:ins>
    </w:p>
    <w:p w14:paraId="2E53A17D" w14:textId="77777777" w:rsidR="00F75F66" w:rsidRDefault="00F75F66">
      <w:pPr>
        <w:bidi/>
        <w:spacing w:after="0" w:line="276" w:lineRule="auto"/>
        <w:jc w:val="both"/>
        <w:rPr>
          <w:ins w:id="1219" w:author="Microsoft account" w:date="2025-09-14T12:06:00Z"/>
          <w:rFonts w:cs="Calibri"/>
          <w:sz w:val="28"/>
          <w:szCs w:val="28"/>
          <w:rtl/>
          <w:lang w:bidi="fa-IR"/>
        </w:rPr>
        <w:pPrChange w:id="1220" w:author="Microsoft account" w:date="2025-09-14T12:06:00Z">
          <w:pPr>
            <w:bidi/>
            <w:spacing w:after="0" w:line="276" w:lineRule="auto"/>
            <w:jc w:val="both"/>
          </w:pPr>
        </w:pPrChange>
      </w:pPr>
    </w:p>
    <w:p w14:paraId="5DB066E9" w14:textId="54CD78F0" w:rsidR="00F75F66" w:rsidRDefault="00646DAE">
      <w:pPr>
        <w:bidi/>
        <w:spacing w:after="0" w:line="276" w:lineRule="auto"/>
        <w:jc w:val="both"/>
        <w:rPr>
          <w:ins w:id="1221" w:author="Microsoft account" w:date="2025-09-14T10:33:00Z"/>
          <w:rFonts w:cs="Calibri"/>
          <w:sz w:val="28"/>
          <w:szCs w:val="28"/>
          <w:rtl/>
          <w:lang w:bidi="fa-IR"/>
        </w:rPr>
        <w:pPrChange w:id="1222" w:author="Microsoft account" w:date="2025-09-14T12:06:00Z">
          <w:pPr>
            <w:bidi/>
            <w:spacing w:after="0" w:line="276" w:lineRule="auto"/>
            <w:jc w:val="both"/>
          </w:pPr>
        </w:pPrChange>
      </w:pPr>
      <w:ins w:id="1223" w:author="Microsoft account" w:date="2025-09-14T12:38:00Z">
        <w:r>
          <w:rPr>
            <w:rFonts w:cs="Calibri" w:hint="cs"/>
            <w:sz w:val="28"/>
            <w:szCs w:val="28"/>
            <w:rtl/>
            <w:lang w:bidi="fa-IR"/>
          </w:rPr>
          <w:t xml:space="preserve">با کمک </w:t>
        </w:r>
        <w:r>
          <w:rPr>
            <w:rFonts w:cs="Calibri"/>
            <w:sz w:val="28"/>
            <w:szCs w:val="28"/>
            <w:lang w:bidi="fa-IR"/>
          </w:rPr>
          <w:t>GPT</w:t>
        </w:r>
        <w:r>
          <w:rPr>
            <w:rFonts w:cs="Calibri" w:hint="cs"/>
            <w:sz w:val="28"/>
            <w:szCs w:val="28"/>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bidi/>
        <w:spacing w:after="0" w:line="276" w:lineRule="auto"/>
        <w:jc w:val="both"/>
        <w:rPr>
          <w:ins w:id="1224" w:author="Microsoft account" w:date="2025-09-14T10:33:00Z"/>
          <w:rFonts w:cs="Calibri"/>
          <w:sz w:val="28"/>
          <w:szCs w:val="28"/>
          <w:rtl/>
          <w:lang w:bidi="fa-IR"/>
        </w:rPr>
        <w:pPrChange w:id="1225" w:author="Microsoft account" w:date="2025-09-14T10:33:00Z">
          <w:pPr>
            <w:bidi/>
            <w:spacing w:after="0" w:line="276" w:lineRule="auto"/>
            <w:jc w:val="both"/>
          </w:pPr>
        </w:pPrChange>
      </w:pPr>
    </w:p>
    <w:p w14:paraId="3F18A8FD" w14:textId="3017B92B" w:rsidR="008C17E4" w:rsidRDefault="008C17E4">
      <w:pPr>
        <w:spacing w:after="0" w:line="240" w:lineRule="auto"/>
        <w:rPr>
          <w:ins w:id="1226" w:author="Microsoft account" w:date="2025-09-14T10:33:00Z"/>
          <w:rFonts w:cs="Calibri"/>
          <w:sz w:val="28"/>
          <w:szCs w:val="28"/>
          <w:rtl/>
          <w:lang w:bidi="fa-IR"/>
        </w:rPr>
      </w:pPr>
      <w:ins w:id="1227" w:author="Microsoft account" w:date="2025-09-14T10:33:00Z">
        <w:r>
          <w:rPr>
            <w:rFonts w:cs="Calibri"/>
            <w:sz w:val="28"/>
            <w:szCs w:val="28"/>
            <w:rtl/>
            <w:lang w:bidi="fa-IR"/>
          </w:rPr>
          <w:br w:type="page"/>
        </w:r>
      </w:ins>
    </w:p>
    <w:p w14:paraId="1927767F" w14:textId="0667DAD6" w:rsidR="008C17E4" w:rsidRDefault="00F13E7B">
      <w:pPr>
        <w:bidi/>
        <w:spacing w:after="0" w:line="276" w:lineRule="auto"/>
        <w:jc w:val="both"/>
        <w:rPr>
          <w:ins w:id="1228" w:author="Microsoft account" w:date="2025-09-16T12:28:00Z"/>
          <w:rFonts w:cs="Calibri"/>
          <w:sz w:val="28"/>
          <w:szCs w:val="28"/>
          <w:rtl/>
          <w:lang w:bidi="fa-IR"/>
        </w:rPr>
        <w:pPrChange w:id="1229" w:author="Microsoft account" w:date="2025-09-14T10:33:00Z">
          <w:pPr>
            <w:bidi/>
            <w:spacing w:after="0" w:line="276" w:lineRule="auto"/>
            <w:jc w:val="both"/>
          </w:pPr>
        </w:pPrChange>
      </w:pPr>
      <w:bookmarkStart w:id="1230" w:name="I4040625"/>
      <w:ins w:id="1231" w:author="Microsoft account" w:date="2025-09-16T12:28:00Z">
        <w:r>
          <w:rPr>
            <w:rFonts w:cs="Calibri" w:hint="cs"/>
            <w:sz w:val="28"/>
            <w:szCs w:val="28"/>
            <w:rtl/>
            <w:lang w:bidi="fa-IR"/>
          </w:rPr>
          <w:lastRenderedPageBreak/>
          <w:t>ادامه</w:t>
        </w:r>
      </w:ins>
    </w:p>
    <w:bookmarkEnd w:id="1230"/>
    <w:p w14:paraId="32C338D4" w14:textId="52FA3815" w:rsidR="00F13E7B" w:rsidRDefault="002C1B6A">
      <w:pPr>
        <w:bidi/>
        <w:spacing w:after="0" w:line="276" w:lineRule="auto"/>
        <w:jc w:val="both"/>
        <w:rPr>
          <w:ins w:id="1232" w:author="Microsoft account" w:date="2025-09-16T13:54:00Z"/>
          <w:rFonts w:cs="Calibri"/>
          <w:sz w:val="28"/>
          <w:szCs w:val="28"/>
          <w:rtl/>
          <w:lang w:bidi="fa-IR"/>
        </w:rPr>
        <w:pPrChange w:id="1233" w:author="Microsoft account" w:date="2025-09-16T12:28:00Z">
          <w:pPr>
            <w:bidi/>
            <w:spacing w:after="0" w:line="276" w:lineRule="auto"/>
            <w:jc w:val="both"/>
          </w:pPr>
        </w:pPrChange>
      </w:pPr>
      <w:ins w:id="1234" w:author="Microsoft account" w:date="2025-09-16T13:53:00Z">
        <w:r>
          <w:rPr>
            <w:rFonts w:cs="Calibri" w:hint="cs"/>
            <w:sz w:val="28"/>
            <w:szCs w:val="28"/>
            <w:rtl/>
            <w:lang w:bidi="fa-IR"/>
          </w:rPr>
          <w:t xml:space="preserve">-تا الان بازی رو </w:t>
        </w:r>
        <w:r>
          <w:rPr>
            <w:rFonts w:cs="Calibri"/>
            <w:sz w:val="28"/>
            <w:szCs w:val="28"/>
            <w:lang w:bidi="fa-IR"/>
          </w:rPr>
          <w:t>repeatable</w:t>
        </w:r>
        <w:r>
          <w:rPr>
            <w:rFonts w:cs="Calibri" w:hint="cs"/>
            <w:sz w:val="28"/>
            <w:szCs w:val="28"/>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1235" w:author="Microsoft account" w:date="2025-09-16T13:54:00Z">
        <w:r>
          <w:rPr>
            <w:rFonts w:cs="Calibri"/>
            <w:sz w:val="28"/>
            <w:szCs w:val="28"/>
            <w:lang w:bidi="fa-IR"/>
          </w:rPr>
          <w:t>turtle screen</w:t>
        </w:r>
        <w:r>
          <w:rPr>
            <w:rFonts w:cs="Calibri" w:hint="cs"/>
            <w:sz w:val="28"/>
            <w:szCs w:val="28"/>
            <w:rtl/>
            <w:lang w:bidi="fa-IR"/>
          </w:rPr>
          <w:t xml:space="preserve"> رو از اول بسازه که اون </w:t>
        </w:r>
        <w:r>
          <w:rPr>
            <w:rFonts w:cs="Calibri"/>
            <w:sz w:val="28"/>
            <w:szCs w:val="28"/>
            <w:lang w:bidi="fa-IR"/>
          </w:rPr>
          <w:t>call back funciton</w:t>
        </w:r>
        <w:r>
          <w:rPr>
            <w:rFonts w:cs="Calibri" w:hint="cs"/>
            <w:sz w:val="28"/>
            <w:szCs w:val="28"/>
            <w:rtl/>
            <w:lang w:bidi="fa-IR"/>
          </w:rPr>
          <w:t xml:space="preserve"> ای که باعث میشد اون تایمر اونجا باشه هم ریست بشه. نمیدونم.</w:t>
        </w:r>
      </w:ins>
    </w:p>
    <w:p w14:paraId="5DEBE3D3" w14:textId="7D98CD24" w:rsidR="00A41D0E" w:rsidRDefault="00A41D0E">
      <w:pPr>
        <w:bidi/>
        <w:spacing w:after="0" w:line="276" w:lineRule="auto"/>
        <w:jc w:val="both"/>
        <w:rPr>
          <w:ins w:id="1236" w:author="Microsoft account" w:date="2025-09-17T12:58:00Z"/>
          <w:rFonts w:cs="Calibri"/>
          <w:sz w:val="28"/>
          <w:szCs w:val="28"/>
          <w:rtl/>
          <w:lang w:bidi="fa-IR"/>
        </w:rPr>
        <w:pPrChange w:id="1237" w:author="Microsoft account" w:date="2025-09-16T13:54:00Z">
          <w:pPr>
            <w:bidi/>
            <w:spacing w:after="0" w:line="276" w:lineRule="auto"/>
            <w:jc w:val="both"/>
          </w:pPr>
        </w:pPrChange>
      </w:pPr>
      <w:ins w:id="1238" w:author="Microsoft account" w:date="2025-09-16T13:54:00Z">
        <w:r>
          <w:rPr>
            <w:rFonts w:cs="Calibri" w:hint="cs"/>
            <w:sz w:val="28"/>
            <w:szCs w:val="28"/>
            <w:rtl/>
            <w:lang w:bidi="fa-IR"/>
          </w:rPr>
          <w:t xml:space="preserve">آره خلاصه، جلسه بعدی اول این مشکل رو رفع کن (مشکل تایمر رو) بعد پروژه رو </w:t>
        </w:r>
      </w:ins>
      <w:ins w:id="1239" w:author="Microsoft account" w:date="2025-09-16T13:55:00Z">
        <w:r>
          <w:rPr>
            <w:rFonts w:cs="Calibri"/>
            <w:sz w:val="28"/>
            <w:szCs w:val="28"/>
            <w:lang w:bidi="fa-IR"/>
          </w:rPr>
          <w:t>modulate</w:t>
        </w:r>
        <w:r>
          <w:rPr>
            <w:rFonts w:cs="Calibri" w:hint="cs"/>
            <w:sz w:val="28"/>
            <w:szCs w:val="28"/>
            <w:rtl/>
            <w:lang w:bidi="fa-IR"/>
          </w:rPr>
          <w:t xml:space="preserve"> کن و دیگه به فکر اضافه کردن چیزی بهش نیوفت و از روی ویدیو ها ادامه بده. </w:t>
        </w:r>
      </w:ins>
    </w:p>
    <w:p w14:paraId="3D98D670" w14:textId="77777777" w:rsidR="00701FFF" w:rsidRDefault="00701FFF">
      <w:pPr>
        <w:bidi/>
        <w:spacing w:after="0" w:line="276" w:lineRule="auto"/>
        <w:jc w:val="both"/>
        <w:rPr>
          <w:ins w:id="1240" w:author="Microsoft account" w:date="2025-09-17T12:58:00Z"/>
          <w:rFonts w:cs="Calibri"/>
          <w:sz w:val="28"/>
          <w:szCs w:val="28"/>
          <w:rtl/>
          <w:lang w:bidi="fa-IR"/>
        </w:rPr>
        <w:pPrChange w:id="1241" w:author="Microsoft account" w:date="2025-09-17T12:58:00Z">
          <w:pPr>
            <w:bidi/>
            <w:spacing w:after="0" w:line="276" w:lineRule="auto"/>
            <w:jc w:val="both"/>
          </w:pPr>
        </w:pPrChange>
      </w:pPr>
    </w:p>
    <w:p w14:paraId="2B674B53" w14:textId="7C24F2CF" w:rsidR="00701FFF" w:rsidRDefault="00701FFF">
      <w:pPr>
        <w:bidi/>
        <w:spacing w:after="0" w:line="276" w:lineRule="auto"/>
        <w:jc w:val="both"/>
        <w:rPr>
          <w:ins w:id="1242" w:author="Microsoft account" w:date="2025-09-16T13:55:00Z"/>
          <w:rFonts w:cs="Calibri"/>
          <w:sz w:val="28"/>
          <w:szCs w:val="28"/>
          <w:lang w:bidi="fa-IR"/>
        </w:rPr>
        <w:pPrChange w:id="1243" w:author="Microsoft account" w:date="2025-09-17T12:58:00Z">
          <w:pPr>
            <w:bidi/>
            <w:spacing w:after="0" w:line="276" w:lineRule="auto"/>
            <w:jc w:val="both"/>
          </w:pPr>
        </w:pPrChange>
      </w:pPr>
    </w:p>
    <w:p w14:paraId="21E587D5" w14:textId="77777777" w:rsidR="00A41D0E" w:rsidRDefault="00A41D0E">
      <w:pPr>
        <w:bidi/>
        <w:spacing w:after="0" w:line="276" w:lineRule="auto"/>
        <w:jc w:val="both"/>
        <w:rPr>
          <w:ins w:id="1244" w:author="Microsoft account" w:date="2025-09-16T12:28:00Z"/>
          <w:rFonts w:cs="Calibri"/>
          <w:sz w:val="28"/>
          <w:szCs w:val="28"/>
          <w:lang w:bidi="fa-IR"/>
        </w:rPr>
        <w:pPrChange w:id="1245" w:author="Microsoft account" w:date="2025-09-16T13:55:00Z">
          <w:pPr>
            <w:bidi/>
            <w:spacing w:after="0" w:line="276" w:lineRule="auto"/>
            <w:jc w:val="both"/>
          </w:pPr>
        </w:pPrChange>
      </w:pPr>
    </w:p>
    <w:p w14:paraId="5942F199" w14:textId="783B5AB6" w:rsidR="00F13E7B" w:rsidRDefault="00F13E7B">
      <w:pPr>
        <w:spacing w:after="0" w:line="240" w:lineRule="auto"/>
        <w:rPr>
          <w:ins w:id="1246" w:author="Microsoft account" w:date="2025-09-16T12:28:00Z"/>
          <w:rFonts w:cs="Calibri"/>
          <w:sz w:val="28"/>
          <w:szCs w:val="28"/>
          <w:lang w:bidi="fa-IR"/>
        </w:rPr>
      </w:pPr>
      <w:ins w:id="1247" w:author="Microsoft account" w:date="2025-09-16T12:28:00Z">
        <w:r>
          <w:rPr>
            <w:rFonts w:cs="Calibri"/>
            <w:sz w:val="28"/>
            <w:szCs w:val="28"/>
            <w:lang w:bidi="fa-IR"/>
          </w:rPr>
          <w:br w:type="page"/>
        </w:r>
      </w:ins>
    </w:p>
    <w:p w14:paraId="1813FA0C" w14:textId="50225890" w:rsidR="00F13E7B" w:rsidRDefault="00701FFF">
      <w:pPr>
        <w:bidi/>
        <w:spacing w:after="0" w:line="276" w:lineRule="auto"/>
        <w:jc w:val="both"/>
        <w:rPr>
          <w:ins w:id="1248" w:author="Microsoft account" w:date="2025-09-17T12:59:00Z"/>
          <w:rFonts w:cs="Calibri"/>
          <w:sz w:val="28"/>
          <w:szCs w:val="28"/>
          <w:rtl/>
          <w:lang w:bidi="fa-IR"/>
        </w:rPr>
        <w:pPrChange w:id="1249" w:author="Microsoft account" w:date="2025-09-16T12:28:00Z">
          <w:pPr>
            <w:bidi/>
            <w:spacing w:after="0" w:line="276" w:lineRule="auto"/>
            <w:jc w:val="both"/>
          </w:pPr>
        </w:pPrChange>
      </w:pPr>
      <w:bookmarkStart w:id="1250" w:name="I4040626"/>
      <w:ins w:id="1251" w:author="Microsoft account" w:date="2025-09-17T12:59:00Z">
        <w:r>
          <w:rPr>
            <w:rFonts w:cs="Calibri" w:hint="cs"/>
            <w:sz w:val="28"/>
            <w:szCs w:val="28"/>
            <w:rtl/>
            <w:lang w:bidi="fa-IR"/>
          </w:rPr>
          <w:lastRenderedPageBreak/>
          <w:t>ادامه</w:t>
        </w:r>
      </w:ins>
    </w:p>
    <w:bookmarkEnd w:id="1250"/>
    <w:p w14:paraId="3083ECDB" w14:textId="77777777" w:rsidR="00701FFF" w:rsidRDefault="00701FFF">
      <w:pPr>
        <w:bidi/>
        <w:spacing w:after="0" w:line="276" w:lineRule="auto"/>
        <w:jc w:val="both"/>
        <w:rPr>
          <w:ins w:id="1252" w:author="Microsoft account" w:date="2025-09-17T12:59:00Z"/>
          <w:rFonts w:cs="Calibri"/>
          <w:sz w:val="28"/>
          <w:szCs w:val="28"/>
          <w:rtl/>
          <w:lang w:bidi="fa-IR"/>
        </w:rPr>
        <w:pPrChange w:id="1253" w:author="Microsoft account" w:date="2025-09-17T12:59:00Z">
          <w:pPr>
            <w:bidi/>
            <w:spacing w:after="0" w:line="276" w:lineRule="auto"/>
            <w:jc w:val="both"/>
          </w:pPr>
        </w:pPrChange>
      </w:pPr>
    </w:p>
    <w:p w14:paraId="0C29C439" w14:textId="5C4053C6" w:rsidR="00701FFF" w:rsidRDefault="00701FFF">
      <w:pPr>
        <w:bidi/>
        <w:spacing w:after="0" w:line="276" w:lineRule="auto"/>
        <w:jc w:val="both"/>
        <w:rPr>
          <w:ins w:id="1254" w:author="Microsoft account" w:date="2025-09-17T13:00:00Z"/>
          <w:rFonts w:cs="Calibri"/>
          <w:sz w:val="28"/>
          <w:szCs w:val="28"/>
          <w:rtl/>
          <w:lang w:bidi="fa-IR"/>
        </w:rPr>
        <w:pPrChange w:id="1255" w:author="Microsoft account" w:date="2025-09-17T12:59:00Z">
          <w:pPr>
            <w:bidi/>
            <w:spacing w:after="0" w:line="276" w:lineRule="auto"/>
            <w:jc w:val="both"/>
          </w:pPr>
        </w:pPrChange>
      </w:pPr>
      <w:ins w:id="1256" w:author="Microsoft account" w:date="2025-09-17T12:59:00Z">
        <w:r>
          <w:rPr>
            <w:rFonts w:cs="Calibri" w:hint="cs"/>
            <w:sz w:val="28"/>
            <w:szCs w:val="28"/>
            <w:rtl/>
            <w:lang w:bidi="fa-IR"/>
          </w:rPr>
          <w:t xml:space="preserve">-یادآوری: جمع بندی مفهوم </w:t>
        </w:r>
        <w:r>
          <w:rPr>
            <w:rFonts w:cs="Calibri"/>
            <w:sz w:val="28"/>
            <w:szCs w:val="28"/>
            <w:lang w:bidi="fa-IR"/>
          </w:rPr>
          <w:t>API</w:t>
        </w:r>
        <w:r>
          <w:rPr>
            <w:rFonts w:cs="Calibri" w:hint="cs"/>
            <w:sz w:val="28"/>
            <w:szCs w:val="28"/>
            <w:rtl/>
            <w:lang w:bidi="fa-IR"/>
          </w:rPr>
          <w:t xml:space="preserve"> :</w:t>
        </w:r>
      </w:ins>
    </w:p>
    <w:p w14:paraId="1A4D864C" w14:textId="20F2C66C" w:rsidR="001F062A" w:rsidRDefault="001F062A">
      <w:pPr>
        <w:bidi/>
        <w:spacing w:after="0" w:line="276" w:lineRule="auto"/>
        <w:jc w:val="both"/>
        <w:rPr>
          <w:ins w:id="1257" w:author="Microsoft account" w:date="2025-09-17T13:00:00Z"/>
          <w:rFonts w:cs="Calibri"/>
          <w:sz w:val="28"/>
          <w:szCs w:val="28"/>
          <w:rtl/>
          <w:lang w:bidi="fa-IR"/>
        </w:rPr>
        <w:pPrChange w:id="1258" w:author="Microsoft account" w:date="2025-09-17T13:00:00Z">
          <w:pPr>
            <w:bidi/>
            <w:spacing w:after="0" w:line="276" w:lineRule="auto"/>
            <w:jc w:val="both"/>
          </w:pPr>
        </w:pPrChange>
      </w:pPr>
      <w:ins w:id="1259" w:author="Microsoft account" w:date="2025-09-17T13:00:00Z">
        <w:r w:rsidRPr="001F062A">
          <w:rPr>
            <w:rFonts w:cs="Calibri"/>
            <w:noProof/>
            <w:sz w:val="28"/>
            <w:szCs w:val="28"/>
            <w:rPrChange w:id="1260" w:author="Unknown">
              <w:rPr>
                <w:noProof/>
              </w:rPr>
            </w:rPrChange>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bidi/>
        <w:spacing w:after="0" w:line="276" w:lineRule="auto"/>
        <w:jc w:val="both"/>
        <w:rPr>
          <w:ins w:id="1261" w:author="Microsoft account" w:date="2025-09-17T13:00:00Z"/>
          <w:rFonts w:cs="Calibri"/>
          <w:sz w:val="28"/>
          <w:szCs w:val="28"/>
          <w:rtl/>
          <w:lang w:bidi="fa-IR"/>
        </w:rPr>
        <w:pPrChange w:id="1262" w:author="Microsoft account" w:date="2025-09-17T13:00:00Z">
          <w:pPr>
            <w:bidi/>
            <w:spacing w:after="0" w:line="276" w:lineRule="auto"/>
            <w:jc w:val="both"/>
          </w:pPr>
        </w:pPrChange>
      </w:pPr>
    </w:p>
    <w:p w14:paraId="572B0A89" w14:textId="77777777" w:rsidR="004B77C0" w:rsidRDefault="001F062A">
      <w:pPr>
        <w:bidi/>
        <w:spacing w:after="0" w:line="276" w:lineRule="auto"/>
        <w:jc w:val="both"/>
        <w:rPr>
          <w:ins w:id="1263" w:author="Microsoft account" w:date="2025-09-18T09:44:00Z"/>
          <w:rFonts w:cs="Calibri"/>
          <w:sz w:val="28"/>
          <w:szCs w:val="28"/>
          <w:lang w:bidi="fa-IR"/>
        </w:rPr>
        <w:pPrChange w:id="1264" w:author="Microsoft account" w:date="2025-09-17T13:00:00Z">
          <w:pPr>
            <w:bidi/>
            <w:spacing w:after="0" w:line="276" w:lineRule="auto"/>
            <w:jc w:val="both"/>
          </w:pPr>
        </w:pPrChange>
      </w:pPr>
      <w:ins w:id="1265" w:author="Microsoft account" w:date="2025-09-17T13:00:00Z">
        <w:r>
          <w:rPr>
            <w:rFonts w:cs="Calibri" w:hint="cs"/>
            <w:sz w:val="28"/>
            <w:szCs w:val="28"/>
            <w:rtl/>
            <w:lang w:bidi="fa-IR"/>
          </w:rPr>
          <w:t xml:space="preserve">-یادآوری: چه فرقی بین </w:t>
        </w:r>
        <w:r>
          <w:rPr>
            <w:rFonts w:cs="Calibri"/>
            <w:sz w:val="28"/>
            <w:szCs w:val="28"/>
            <w:lang w:bidi="fa-IR"/>
          </w:rPr>
          <w:t xml:space="preserve">os.system(“command”) </w:t>
        </w:r>
        <w:r>
          <w:rPr>
            <w:rFonts w:cs="Calibri" w:hint="cs"/>
            <w:sz w:val="28"/>
            <w:szCs w:val="28"/>
            <w:rtl/>
            <w:lang w:bidi="fa-IR"/>
          </w:rPr>
          <w:t xml:space="preserve"> و</w:t>
        </w:r>
      </w:ins>
    </w:p>
    <w:p w14:paraId="529CD446" w14:textId="18F0FCAC" w:rsidR="001F062A" w:rsidRPr="004B77C0" w:rsidRDefault="001F062A" w:rsidP="004B77C0">
      <w:pPr>
        <w:bidi/>
        <w:spacing w:after="0" w:line="276" w:lineRule="auto"/>
        <w:jc w:val="both"/>
        <w:rPr>
          <w:ins w:id="1266" w:author="Microsoft account" w:date="2025-09-17T13:01:00Z"/>
          <w:rFonts w:cs="Calibri"/>
          <w:sz w:val="28"/>
          <w:szCs w:val="28"/>
          <w:rtl/>
          <w:lang w:bidi="fa-IR"/>
          <w:rPrChange w:id="1267" w:author="Microsoft account" w:date="2025-09-18T09:44:00Z">
            <w:rPr>
              <w:ins w:id="1268" w:author="Microsoft account" w:date="2025-09-17T13:01:00Z"/>
              <w:noProof/>
              <w:rtl/>
            </w:rPr>
          </w:rPrChange>
        </w:rPr>
        <w:pPrChange w:id="1269" w:author="Microsoft account" w:date="2025-09-18T09:44:00Z">
          <w:pPr>
            <w:bidi/>
            <w:spacing w:after="0" w:line="276" w:lineRule="auto"/>
            <w:jc w:val="both"/>
          </w:pPr>
        </w:pPrChange>
      </w:pPr>
      <w:ins w:id="1270" w:author="Microsoft account" w:date="2025-09-17T13:00:00Z">
        <w:r>
          <w:rPr>
            <w:rFonts w:cs="Calibri" w:hint="cs"/>
            <w:sz w:val="28"/>
            <w:szCs w:val="28"/>
            <w:rtl/>
            <w:lang w:bidi="fa-IR"/>
          </w:rPr>
          <w:t xml:space="preserve"> </w:t>
        </w:r>
        <w:r>
          <w:rPr>
            <w:rFonts w:cs="Calibri"/>
            <w:sz w:val="28"/>
            <w:szCs w:val="28"/>
            <w:lang w:bidi="fa-IR"/>
          </w:rPr>
          <w:t>subprocess.call(“command”, shell=True)</w:t>
        </w:r>
        <w:r>
          <w:rPr>
            <w:rFonts w:cs="Calibri" w:hint="cs"/>
            <w:sz w:val="28"/>
            <w:szCs w:val="28"/>
            <w:rtl/>
            <w:lang w:bidi="fa-IR"/>
          </w:rPr>
          <w:t xml:space="preserve"> در پایتون هست؟</w:t>
        </w:r>
      </w:ins>
    </w:p>
    <w:p w14:paraId="2B3CF2EE" w14:textId="16B41C49" w:rsidR="00701FFF" w:rsidRDefault="001F062A">
      <w:pPr>
        <w:bidi/>
        <w:spacing w:after="0" w:line="276" w:lineRule="auto"/>
        <w:jc w:val="both"/>
        <w:rPr>
          <w:ins w:id="1271" w:author="Microsoft account" w:date="2025-09-18T09:44:00Z"/>
          <w:rFonts w:cs="Calibri"/>
          <w:sz w:val="28"/>
          <w:szCs w:val="28"/>
          <w:lang w:bidi="fa-IR"/>
        </w:rPr>
        <w:pPrChange w:id="1272" w:author="Microsoft account" w:date="2025-09-17T13:01:00Z">
          <w:pPr>
            <w:bidi/>
            <w:spacing w:after="0" w:line="276" w:lineRule="auto"/>
            <w:jc w:val="both"/>
          </w:pPr>
        </w:pPrChange>
      </w:pPr>
      <w:ins w:id="127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4B77C0">
      <w:pPr>
        <w:bidi/>
        <w:spacing w:after="0" w:line="276" w:lineRule="auto"/>
        <w:jc w:val="both"/>
        <w:rPr>
          <w:ins w:id="1274" w:author="Microsoft account" w:date="2025-09-17T13:01:00Z"/>
          <w:rFonts w:cs="Calibri" w:hint="cs"/>
          <w:sz w:val="28"/>
          <w:szCs w:val="28"/>
          <w:rtl/>
          <w:lang w:bidi="fa-IR"/>
        </w:rPr>
        <w:pPrChange w:id="1275" w:author="Microsoft account" w:date="2025-09-18T09:44:00Z">
          <w:pPr>
            <w:bidi/>
            <w:spacing w:after="0" w:line="276" w:lineRule="auto"/>
            <w:jc w:val="both"/>
          </w:pPr>
        </w:pPrChange>
      </w:pPr>
      <w:ins w:id="1276" w:author="Microsoft account" w:date="2025-09-18T09:44:00Z">
        <w:r>
          <w:rPr>
            <w:rFonts w:cs="Calibri" w:hint="cs"/>
            <w:sz w:val="28"/>
            <w:szCs w:val="28"/>
            <w:rtl/>
            <w:lang w:bidi="fa-IR"/>
          </w:rPr>
          <w:t>(</w:t>
        </w:r>
        <w:r>
          <w:rPr>
            <w:rFonts w:cs="Calibri" w:hint="cs"/>
            <w:sz w:val="18"/>
            <w:szCs w:val="18"/>
            <w:rtl/>
            <w:lang w:bidi="fa-IR"/>
          </w:rPr>
          <w:t xml:space="preserve">که پیشنهاد میشه از همین الان عادت کنیم و از دومی استفاده کنیم. </w:t>
        </w:r>
        <w:r>
          <w:rPr>
            <w:rFonts w:cs="Calibri" w:hint="cs"/>
            <w:sz w:val="28"/>
            <w:szCs w:val="28"/>
            <w:rtl/>
            <w:lang w:bidi="fa-IR"/>
          </w:rPr>
          <w:t>)</w:t>
        </w:r>
      </w:ins>
    </w:p>
    <w:p w14:paraId="658871D2" w14:textId="77777777" w:rsidR="001F062A" w:rsidRDefault="001F062A">
      <w:pPr>
        <w:bidi/>
        <w:spacing w:after="0" w:line="276" w:lineRule="auto"/>
        <w:jc w:val="both"/>
        <w:rPr>
          <w:ins w:id="1277" w:author="Microsoft account" w:date="2025-09-17T13:01:00Z"/>
          <w:rFonts w:cs="Calibri"/>
          <w:sz w:val="28"/>
          <w:szCs w:val="28"/>
          <w:rtl/>
          <w:lang w:bidi="fa-IR"/>
        </w:rPr>
        <w:pPrChange w:id="1278" w:author="Microsoft account" w:date="2025-09-17T13:01:00Z">
          <w:pPr>
            <w:bidi/>
            <w:spacing w:after="0" w:line="276" w:lineRule="auto"/>
            <w:jc w:val="both"/>
          </w:pPr>
        </w:pPrChange>
      </w:pPr>
    </w:p>
    <w:p w14:paraId="3E8370D0" w14:textId="6D0C0005" w:rsidR="001F062A" w:rsidRDefault="001F062A">
      <w:pPr>
        <w:bidi/>
        <w:spacing w:after="0" w:line="276" w:lineRule="auto"/>
        <w:jc w:val="both"/>
        <w:rPr>
          <w:ins w:id="1279" w:author="Microsoft account" w:date="2025-09-17T13:39:00Z"/>
          <w:rFonts w:cs="Calibri"/>
          <w:sz w:val="28"/>
          <w:szCs w:val="28"/>
          <w:rtl/>
          <w:lang w:bidi="fa-IR"/>
        </w:rPr>
        <w:pPrChange w:id="1280" w:author="Microsoft account" w:date="2025-09-17T13:01:00Z">
          <w:pPr>
            <w:bidi/>
            <w:spacing w:after="0" w:line="276" w:lineRule="auto"/>
            <w:jc w:val="both"/>
          </w:pPr>
        </w:pPrChange>
      </w:pPr>
      <w:ins w:id="1281" w:author="Microsoft account" w:date="2025-09-17T13:01:00Z">
        <w:r>
          <w:rPr>
            <w:rFonts w:cs="Calibri" w:hint="cs"/>
            <w:sz w:val="28"/>
            <w:szCs w:val="28"/>
            <w:rtl/>
            <w:lang w:bidi="fa-IR"/>
          </w:rPr>
          <w:t>-</w:t>
        </w:r>
      </w:ins>
      <w:ins w:id="1282" w:author="Microsoft account" w:date="2025-09-17T13:39:00Z">
        <w:r w:rsidR="00893337">
          <w:rPr>
            <w:rFonts w:cs="Calibri" w:hint="cs"/>
            <w:sz w:val="28"/>
            <w:szCs w:val="28"/>
            <w:rtl/>
            <w:lang w:bidi="fa-IR"/>
          </w:rPr>
          <w:t xml:space="preserve">از نظرم لزومی به </w:t>
        </w:r>
        <w:r w:rsidR="00893337">
          <w:rPr>
            <w:rFonts w:cs="Calibri"/>
            <w:sz w:val="28"/>
            <w:szCs w:val="28"/>
            <w:lang w:bidi="fa-IR"/>
          </w:rPr>
          <w:t>modulate</w:t>
        </w:r>
        <w:r w:rsidR="00893337">
          <w:rPr>
            <w:rFonts w:cs="Calibri" w:hint="cs"/>
            <w:sz w:val="28"/>
            <w:szCs w:val="28"/>
            <w:rtl/>
            <w:lang w:bidi="fa-IR"/>
          </w:rPr>
          <w:t xml:space="preserve">کردنش نبود. </w:t>
        </w:r>
      </w:ins>
    </w:p>
    <w:p w14:paraId="79D149E0" w14:textId="77777777" w:rsidR="00893337" w:rsidRDefault="00893337">
      <w:pPr>
        <w:bidi/>
        <w:spacing w:after="0" w:line="276" w:lineRule="auto"/>
        <w:jc w:val="both"/>
        <w:rPr>
          <w:ins w:id="1283" w:author="Microsoft account" w:date="2025-09-17T13:39:00Z"/>
          <w:rFonts w:cs="Calibri"/>
          <w:sz w:val="28"/>
          <w:szCs w:val="28"/>
          <w:rtl/>
          <w:lang w:bidi="fa-IR"/>
        </w:rPr>
        <w:pPrChange w:id="1284" w:author="Microsoft account" w:date="2025-09-17T13:39:00Z">
          <w:pPr>
            <w:bidi/>
            <w:spacing w:after="0" w:line="276" w:lineRule="auto"/>
            <w:jc w:val="both"/>
          </w:pPr>
        </w:pPrChange>
      </w:pPr>
    </w:p>
    <w:p w14:paraId="24924201" w14:textId="6A178B05" w:rsidR="00166988" w:rsidRDefault="00893337" w:rsidP="004B77C0">
      <w:pPr>
        <w:bidi/>
        <w:spacing w:after="0" w:line="276" w:lineRule="auto"/>
        <w:jc w:val="both"/>
        <w:rPr>
          <w:ins w:id="1285" w:author="Microsoft account" w:date="2025-09-17T13:53:00Z"/>
          <w:rFonts w:cs="Calibri"/>
          <w:sz w:val="28"/>
          <w:szCs w:val="28"/>
          <w:rtl/>
          <w:lang w:bidi="fa-IR"/>
        </w:rPr>
        <w:pPrChange w:id="1286" w:author="Microsoft account" w:date="2025-09-18T09:45:00Z">
          <w:pPr>
            <w:bidi/>
            <w:spacing w:after="0" w:line="276" w:lineRule="auto"/>
            <w:jc w:val="both"/>
          </w:pPr>
        </w:pPrChange>
      </w:pPr>
      <w:ins w:id="1287" w:author="Microsoft account" w:date="2025-09-17T13:39:00Z">
        <w:r>
          <w:rPr>
            <w:rFonts w:cs="Calibri" w:hint="cs"/>
            <w:sz w:val="28"/>
            <w:szCs w:val="28"/>
            <w:rtl/>
            <w:lang w:bidi="fa-IR"/>
          </w:rPr>
          <w:t>-</w:t>
        </w:r>
      </w:ins>
      <w:ins w:id="1288" w:author="Microsoft account" w:date="2025-09-17T13:51:00Z">
        <w:r w:rsidR="00166988">
          <w:rPr>
            <w:rFonts w:cs="Calibri" w:hint="cs"/>
            <w:sz w:val="28"/>
            <w:szCs w:val="28"/>
            <w:rtl/>
            <w:lang w:bidi="fa-IR"/>
          </w:rPr>
          <w:t xml:space="preserve">یادآوری: توی </w:t>
        </w:r>
      </w:ins>
      <w:ins w:id="1289" w:author="Microsoft account" w:date="2025-09-17T13:52:00Z">
        <w:r w:rsidR="00166988">
          <w:rPr>
            <w:rFonts w:cs="Calibri"/>
            <w:sz w:val="28"/>
            <w:szCs w:val="28"/>
            <w:lang w:bidi="fa-IR"/>
          </w:rPr>
          <w:t xml:space="preserve">pandas </w:t>
        </w:r>
        <w:r w:rsidR="00166988">
          <w:rPr>
            <w:rFonts w:cs="Calibri" w:hint="cs"/>
            <w:sz w:val="28"/>
            <w:szCs w:val="28"/>
            <w:rtl/>
            <w:lang w:bidi="fa-IR"/>
          </w:rPr>
          <w:t xml:space="preserve">همه چیز میتونه به </w:t>
        </w:r>
        <w:r w:rsidR="00166988">
          <w:rPr>
            <w:rFonts w:cs="Calibri"/>
            <w:sz w:val="28"/>
            <w:szCs w:val="28"/>
            <w:lang w:bidi="fa-IR"/>
          </w:rPr>
          <w:t>dataFrame</w:t>
        </w:r>
        <w:r w:rsidR="00166988">
          <w:rPr>
            <w:rFonts w:cs="Calibri" w:hint="cs"/>
            <w:sz w:val="28"/>
            <w:szCs w:val="28"/>
            <w:rtl/>
            <w:lang w:bidi="fa-IR"/>
          </w:rPr>
          <w:t xml:space="preserve"> ها برسه که از </w:t>
        </w:r>
        <w:r w:rsidR="00166988">
          <w:rPr>
            <w:rFonts w:cs="Calibri"/>
            <w:sz w:val="28"/>
            <w:szCs w:val="28"/>
            <w:lang w:bidi="fa-IR"/>
          </w:rPr>
          <w:t>Series,rows</w:t>
        </w:r>
        <w:r w:rsidR="00166988">
          <w:rPr>
            <w:rFonts w:cs="Calibri" w:hint="cs"/>
            <w:sz w:val="28"/>
            <w:szCs w:val="28"/>
            <w:rtl/>
            <w:lang w:bidi="fa-IR"/>
          </w:rPr>
          <w:t xml:space="preserve"> تشکیل شدن و میتونن به هر نوعی هم برن . مثلا وقتی که ما در انتها یه </w:t>
        </w:r>
      </w:ins>
      <w:ins w:id="1290" w:author="Microsoft account" w:date="2025-09-17T13:53:00Z">
        <w:r w:rsidR="00166988">
          <w:rPr>
            <w:rFonts w:cs="Calibri"/>
            <w:sz w:val="28"/>
            <w:szCs w:val="28"/>
            <w:lang w:bidi="fa-IR"/>
          </w:rPr>
          <w:t>series</w:t>
        </w:r>
        <w:r w:rsidR="00166988">
          <w:rPr>
            <w:rFonts w:cs="Calibri" w:hint="cs"/>
            <w:sz w:val="28"/>
            <w:szCs w:val="28"/>
            <w:rtl/>
            <w:lang w:bidi="fa-IR"/>
          </w:rPr>
          <w:t xml:space="preserve">رو میریزیم داخل یه متغیر، میتونیم ازش خروجی بگیریم هرطوری که دلمون میخواد، </w:t>
        </w:r>
        <w:r w:rsidR="00166988">
          <w:rPr>
            <w:rFonts w:cs="Calibri"/>
            <w:sz w:val="28"/>
            <w:szCs w:val="28"/>
            <w:lang w:bidi="fa-IR"/>
          </w:rPr>
          <w:t>list, tuple, csv, excel, sql</w:t>
        </w:r>
        <w:r w:rsidR="00166988">
          <w:rPr>
            <w:rFonts w:cs="Calibri" w:hint="cs"/>
            <w:sz w:val="28"/>
            <w:szCs w:val="28"/>
            <w:rtl/>
            <w:lang w:bidi="fa-IR"/>
          </w:rPr>
          <w:t xml:space="preserve"> هرطوری</w:t>
        </w:r>
      </w:ins>
    </w:p>
    <w:p w14:paraId="769F35DF" w14:textId="77777777" w:rsidR="00166988" w:rsidRDefault="00166988">
      <w:pPr>
        <w:bidi/>
        <w:spacing w:after="0" w:line="276" w:lineRule="auto"/>
        <w:jc w:val="both"/>
        <w:rPr>
          <w:ins w:id="1291" w:author="Microsoft account" w:date="2025-09-17T13:53:00Z"/>
          <w:rFonts w:cs="Calibri"/>
          <w:sz w:val="28"/>
          <w:szCs w:val="28"/>
          <w:rtl/>
          <w:lang w:bidi="fa-IR"/>
        </w:rPr>
        <w:pPrChange w:id="1292" w:author="Microsoft account" w:date="2025-09-17T13:53:00Z">
          <w:pPr>
            <w:bidi/>
            <w:spacing w:after="0" w:line="276" w:lineRule="auto"/>
            <w:jc w:val="both"/>
          </w:pPr>
        </w:pPrChange>
      </w:pPr>
    </w:p>
    <w:p w14:paraId="15EFF76D" w14:textId="5F6E3369" w:rsidR="00166988" w:rsidRDefault="00166988" w:rsidP="004B77C0">
      <w:pPr>
        <w:bidi/>
        <w:spacing w:after="0" w:line="276" w:lineRule="auto"/>
        <w:jc w:val="both"/>
        <w:rPr>
          <w:ins w:id="1293" w:author="Microsoft account" w:date="2025-09-17T14:00:00Z"/>
          <w:rFonts w:cs="Calibri"/>
          <w:sz w:val="28"/>
          <w:szCs w:val="28"/>
          <w:rtl/>
          <w:lang w:bidi="fa-IR"/>
        </w:rPr>
        <w:pPrChange w:id="1294" w:author="Microsoft account" w:date="2025-09-18T09:46:00Z">
          <w:pPr>
            <w:bidi/>
            <w:spacing w:after="0" w:line="276" w:lineRule="auto"/>
            <w:jc w:val="both"/>
          </w:pPr>
        </w:pPrChange>
      </w:pPr>
      <w:ins w:id="1295" w:author="Microsoft account" w:date="2025-09-17T13:53:00Z">
        <w:r>
          <w:rPr>
            <w:rFonts w:cs="Calibri" w:hint="cs"/>
            <w:sz w:val="28"/>
            <w:szCs w:val="28"/>
            <w:rtl/>
            <w:lang w:bidi="fa-IR"/>
          </w:rPr>
          <w:t>-</w:t>
        </w:r>
      </w:ins>
      <w:ins w:id="1296" w:author="Microsoft account" w:date="2025-09-17T13:59:00Z">
        <w:r>
          <w:rPr>
            <w:rFonts w:cs="Calibri" w:hint="cs"/>
            <w:sz w:val="28"/>
            <w:szCs w:val="28"/>
            <w:rtl/>
            <w:lang w:bidi="fa-IR"/>
          </w:rPr>
          <w:t xml:space="preserve">نکته: اگر به هر دلیلی نیاز داشتیم که اولین </w:t>
        </w:r>
        <w:r>
          <w:rPr>
            <w:rFonts w:cs="Calibri"/>
            <w:sz w:val="28"/>
            <w:szCs w:val="28"/>
            <w:lang w:bidi="fa-IR"/>
          </w:rPr>
          <w:t>element</w:t>
        </w:r>
        <w:r>
          <w:rPr>
            <w:rFonts w:cs="Calibri" w:hint="cs"/>
            <w:sz w:val="28"/>
            <w:szCs w:val="28"/>
            <w:rtl/>
            <w:lang w:bidi="fa-IR"/>
          </w:rPr>
          <w:t xml:space="preserve"> داخل یه </w:t>
        </w:r>
        <w:r>
          <w:rPr>
            <w:rFonts w:cs="Calibri"/>
            <w:sz w:val="28"/>
            <w:szCs w:val="28"/>
            <w:lang w:bidi="fa-IR"/>
          </w:rPr>
          <w:t>series</w:t>
        </w:r>
        <w:r>
          <w:rPr>
            <w:rFonts w:cs="Calibri" w:hint="cs"/>
            <w:sz w:val="28"/>
            <w:szCs w:val="28"/>
            <w:rtl/>
            <w:lang w:bidi="fa-IR"/>
          </w:rPr>
          <w:t xml:space="preserve">رو برگردونیم، باید از </w:t>
        </w:r>
        <w:r>
          <w:rPr>
            <w:rFonts w:cs="Calibri"/>
            <w:sz w:val="28"/>
            <w:szCs w:val="28"/>
            <w:lang w:bidi="fa-IR"/>
          </w:rPr>
          <w:t>.item()</w:t>
        </w:r>
        <w:r>
          <w:rPr>
            <w:rFonts w:cs="Calibri" w:hint="cs"/>
            <w:sz w:val="28"/>
            <w:szCs w:val="28"/>
            <w:rtl/>
            <w:lang w:bidi="fa-IR"/>
          </w:rPr>
          <w:t xml:space="preserve"> روش استفاده کنیم. ما خودمون به این مشکل بر نخوردیم </w:t>
        </w:r>
        <w:r w:rsidR="004B77C0">
          <w:rPr>
            <w:rFonts w:cs="Calibri" w:hint="cs"/>
            <w:sz w:val="28"/>
            <w:szCs w:val="28"/>
            <w:rtl/>
            <w:lang w:bidi="fa-IR"/>
          </w:rPr>
          <w:t>ولی احتمالا در آینده حین استفاده</w:t>
        </w:r>
        <w:r>
          <w:rPr>
            <w:rFonts w:cs="Calibri" w:hint="cs"/>
            <w:sz w:val="28"/>
            <w:szCs w:val="28"/>
            <w:rtl/>
            <w:lang w:bidi="fa-IR"/>
          </w:rPr>
          <w:t xml:space="preserve"> از </w:t>
        </w:r>
      </w:ins>
      <w:ins w:id="1297" w:author="Microsoft account" w:date="2025-09-17T14:00:00Z">
        <w:r>
          <w:rPr>
            <w:rFonts w:cs="Calibri"/>
            <w:sz w:val="28"/>
            <w:szCs w:val="28"/>
            <w:lang w:bidi="fa-IR"/>
          </w:rPr>
          <w:t>pandas</w:t>
        </w:r>
        <w:r>
          <w:rPr>
            <w:rFonts w:cs="Calibri" w:hint="cs"/>
            <w:sz w:val="28"/>
            <w:szCs w:val="28"/>
            <w:rtl/>
            <w:lang w:bidi="fa-IR"/>
          </w:rPr>
          <w:t xml:space="preserve"> بهش بربخوریم. </w:t>
        </w:r>
      </w:ins>
    </w:p>
    <w:p w14:paraId="1BEEAE5E" w14:textId="77777777" w:rsidR="00166988" w:rsidRDefault="00166988">
      <w:pPr>
        <w:bidi/>
        <w:spacing w:after="0" w:line="276" w:lineRule="auto"/>
        <w:jc w:val="both"/>
        <w:rPr>
          <w:ins w:id="1298" w:author="Microsoft account" w:date="2025-09-17T14:00:00Z"/>
          <w:rFonts w:cs="Calibri"/>
          <w:sz w:val="28"/>
          <w:szCs w:val="28"/>
          <w:rtl/>
          <w:lang w:bidi="fa-IR"/>
        </w:rPr>
        <w:pPrChange w:id="1299" w:author="Microsoft account" w:date="2025-09-17T14:00:00Z">
          <w:pPr>
            <w:bidi/>
            <w:spacing w:after="0" w:line="276" w:lineRule="auto"/>
            <w:jc w:val="both"/>
          </w:pPr>
        </w:pPrChange>
      </w:pPr>
    </w:p>
    <w:p w14:paraId="682D2548" w14:textId="1C8EDD43" w:rsidR="00166988" w:rsidRDefault="00166988">
      <w:pPr>
        <w:bidi/>
        <w:spacing w:after="0" w:line="276" w:lineRule="auto"/>
        <w:jc w:val="both"/>
        <w:rPr>
          <w:ins w:id="1300" w:author="Microsoft account" w:date="2025-09-17T14:05:00Z"/>
          <w:rFonts w:cs="Calibri"/>
          <w:sz w:val="28"/>
          <w:szCs w:val="28"/>
          <w:rtl/>
          <w:lang w:bidi="fa-IR"/>
        </w:rPr>
        <w:pPrChange w:id="1301" w:author="Microsoft account" w:date="2025-09-17T14:00:00Z">
          <w:pPr>
            <w:bidi/>
            <w:spacing w:after="0" w:line="276" w:lineRule="auto"/>
            <w:jc w:val="both"/>
          </w:pPr>
        </w:pPrChange>
      </w:pPr>
      <w:ins w:id="1302" w:author="Microsoft account" w:date="2025-09-17T14:00:00Z">
        <w:r>
          <w:rPr>
            <w:rFonts w:cs="Calibri" w:hint="cs"/>
            <w:sz w:val="28"/>
            <w:szCs w:val="28"/>
            <w:rtl/>
            <w:lang w:bidi="fa-IR"/>
          </w:rPr>
          <w:t>-</w:t>
        </w:r>
      </w:ins>
      <w:ins w:id="1303" w:author="Microsoft account" w:date="2025-09-17T14:03:00Z">
        <w:r w:rsidR="00AD57ED">
          <w:rPr>
            <w:rFonts w:cs="Calibri" w:hint="cs"/>
            <w:sz w:val="28"/>
            <w:szCs w:val="28"/>
            <w:rtl/>
            <w:lang w:bidi="fa-IR"/>
          </w:rPr>
          <w:t>یه چیز جالب. این</w:t>
        </w:r>
      </w:ins>
      <w:ins w:id="1304" w:author="Microsoft account" w:date="2025-09-17T14:04:00Z">
        <w:r w:rsidR="00AD57ED">
          <w:rPr>
            <w:rFonts w:cs="Calibri" w:hint="cs"/>
            <w:sz w:val="28"/>
            <w:szCs w:val="28"/>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1305" w:author="Microsoft account" w:date="2025-09-17T14:05:00Z">
        <w:r w:rsidR="00AD57ED">
          <w:rPr>
            <w:rFonts w:cs="Calibri" w:hint="cs"/>
            <w:sz w:val="28"/>
            <w:szCs w:val="28"/>
            <w:rtl/>
            <w:lang w:bidi="fa-IR"/>
          </w:rPr>
          <w:t>هم خیلی جالبه.</w:t>
        </w:r>
      </w:ins>
    </w:p>
    <w:p w14:paraId="42ADB1E8" w14:textId="77777777" w:rsidR="00AD57ED" w:rsidRDefault="00AD57ED">
      <w:pPr>
        <w:bidi/>
        <w:spacing w:after="0" w:line="276" w:lineRule="auto"/>
        <w:jc w:val="both"/>
        <w:rPr>
          <w:ins w:id="1306" w:author="Microsoft account" w:date="2025-09-17T14:05:00Z"/>
          <w:rFonts w:cs="Calibri"/>
          <w:sz w:val="28"/>
          <w:szCs w:val="28"/>
          <w:rtl/>
          <w:lang w:bidi="fa-IR"/>
        </w:rPr>
        <w:pPrChange w:id="1307" w:author="Microsoft account" w:date="2025-09-17T14:05:00Z">
          <w:pPr>
            <w:bidi/>
            <w:spacing w:after="0" w:line="276" w:lineRule="auto"/>
            <w:jc w:val="both"/>
          </w:pPr>
        </w:pPrChange>
      </w:pPr>
    </w:p>
    <w:p w14:paraId="2FCB0DDC" w14:textId="02AD6C93" w:rsidR="00AD57ED" w:rsidRDefault="00AD57ED">
      <w:pPr>
        <w:bidi/>
        <w:spacing w:after="0" w:line="276" w:lineRule="auto"/>
        <w:jc w:val="both"/>
        <w:rPr>
          <w:ins w:id="1308" w:author="Microsoft account" w:date="2025-09-18T09:46:00Z"/>
          <w:rFonts w:cs="Calibri"/>
          <w:sz w:val="28"/>
          <w:szCs w:val="28"/>
          <w:rtl/>
          <w:lang w:bidi="fa-IR"/>
        </w:rPr>
        <w:pPrChange w:id="1309" w:author="Microsoft account" w:date="2025-09-17T14:05:00Z">
          <w:pPr>
            <w:bidi/>
            <w:spacing w:after="0" w:line="276" w:lineRule="auto"/>
            <w:jc w:val="both"/>
          </w:pPr>
        </w:pPrChange>
      </w:pPr>
      <w:ins w:id="1310" w:author="Microsoft account" w:date="2025-09-17T14:05:00Z">
        <w:r>
          <w:rPr>
            <w:rFonts w:cs="Calibri" w:hint="cs"/>
            <w:sz w:val="28"/>
            <w:szCs w:val="28"/>
            <w:rtl/>
            <w:lang w:bidi="fa-IR"/>
          </w:rPr>
          <w:t>-</w:t>
        </w:r>
      </w:ins>
      <w:ins w:id="1311" w:author="Microsoft account" w:date="2025-09-17T14:09:00Z">
        <w:r w:rsidR="00EC1463">
          <w:rPr>
            <w:rFonts w:cs="Calibri" w:hint="cs"/>
            <w:sz w:val="28"/>
            <w:szCs w:val="28"/>
            <w:rtl/>
            <w:lang w:bidi="fa-IR"/>
          </w:rPr>
          <w:t xml:space="preserve">راهِ خودش اینطوری بود که بعد از وارد کردن مقدار </w:t>
        </w:r>
        <w:r w:rsidR="00EC1463">
          <w:rPr>
            <w:rFonts w:cs="Calibri"/>
            <w:sz w:val="28"/>
            <w:szCs w:val="28"/>
            <w:lang w:bidi="fa-IR"/>
          </w:rPr>
          <w:t>‘exit’</w:t>
        </w:r>
        <w:r w:rsidR="00EC1463">
          <w:rPr>
            <w:rFonts w:cs="Calibri" w:hint="cs"/>
            <w:sz w:val="28"/>
            <w:szCs w:val="28"/>
            <w:rtl/>
            <w:lang w:bidi="fa-IR"/>
          </w:rPr>
          <w:t xml:space="preserve"> بازی از </w:t>
        </w:r>
        <w:r w:rsidR="00EC1463">
          <w:rPr>
            <w:rFonts w:cs="Calibri"/>
            <w:sz w:val="28"/>
            <w:szCs w:val="28"/>
            <w:lang w:bidi="fa-IR"/>
          </w:rPr>
          <w:t>loop</w:t>
        </w:r>
        <w:r w:rsidR="00EC1463">
          <w:rPr>
            <w:rFonts w:cs="Calibri" w:hint="cs"/>
            <w:sz w:val="28"/>
            <w:szCs w:val="28"/>
            <w:rtl/>
            <w:lang w:bidi="fa-IR"/>
          </w:rPr>
          <w:t xml:space="preserve"> خارج میشه و یه </w:t>
        </w:r>
        <w:r w:rsidR="00EC1463">
          <w:rPr>
            <w:rFonts w:cs="Calibri"/>
            <w:sz w:val="28"/>
            <w:szCs w:val="28"/>
            <w:lang w:bidi="fa-IR"/>
          </w:rPr>
          <w:t>csv</w:t>
        </w:r>
        <w:r w:rsidR="00EC1463">
          <w:rPr>
            <w:rFonts w:cs="Calibri" w:hint="cs"/>
            <w:sz w:val="28"/>
            <w:szCs w:val="28"/>
            <w:rtl/>
            <w:lang w:bidi="fa-IR"/>
          </w:rPr>
          <w:t xml:space="preserve"> میسازه حاوی ایالت هایی که درست حدس نزدی. که </w:t>
        </w:r>
      </w:ins>
      <w:ins w:id="1312" w:author="Microsoft account" w:date="2025-09-17T14:10:00Z">
        <w:r w:rsidR="00EC1463">
          <w:rPr>
            <w:rFonts w:cs="Calibri" w:hint="cs"/>
            <w:sz w:val="28"/>
            <w:szCs w:val="28"/>
            <w:rtl/>
            <w:lang w:bidi="fa-IR"/>
          </w:rPr>
          <w:t xml:space="preserve">من فکر میکنم اینطوری بهتر باشه که وقتی </w:t>
        </w:r>
        <w:r w:rsidR="00EC1463">
          <w:rPr>
            <w:rFonts w:cs="Calibri"/>
            <w:sz w:val="28"/>
            <w:szCs w:val="28"/>
            <w:lang w:bidi="fa-IR"/>
          </w:rPr>
          <w:t>exit</w:t>
        </w:r>
        <w:r w:rsidR="00EC1463">
          <w:rPr>
            <w:rFonts w:cs="Calibri" w:hint="cs"/>
            <w:sz w:val="28"/>
            <w:szCs w:val="28"/>
            <w:rtl/>
            <w:lang w:bidi="fa-IR"/>
          </w:rPr>
          <w:t xml:space="preserve"> میزنی ایالت های از قلم افتاده رو با یه رنگ دیگه ای همه رو بنویسه سر جاشون. آره </w:t>
        </w:r>
      </w:ins>
      <w:ins w:id="1313" w:author="Microsoft account" w:date="2025-09-17T14:11:00Z">
        <w:r w:rsidR="00EC1463">
          <w:rPr>
            <w:rFonts w:cs="Calibri" w:hint="cs"/>
            <w:sz w:val="28"/>
            <w:szCs w:val="28"/>
            <w:rtl/>
            <w:lang w:bidi="fa-IR"/>
          </w:rPr>
          <w:t xml:space="preserve">این از نظرم بهتره. فکر نکنم هم زیاد وقت بگیره. </w:t>
        </w:r>
      </w:ins>
    </w:p>
    <w:p w14:paraId="7170FA27" w14:textId="275043A6" w:rsidR="00B608BA" w:rsidRDefault="00B608BA" w:rsidP="00B608BA">
      <w:pPr>
        <w:bidi/>
        <w:spacing w:after="0" w:line="276" w:lineRule="auto"/>
        <w:jc w:val="both"/>
        <w:rPr>
          <w:ins w:id="1314" w:author="Microsoft account" w:date="2025-09-17T14:11:00Z"/>
          <w:rFonts w:cs="Calibri"/>
          <w:sz w:val="28"/>
          <w:szCs w:val="28"/>
          <w:rtl/>
          <w:lang w:bidi="fa-IR"/>
        </w:rPr>
        <w:pPrChange w:id="1315" w:author="Microsoft account" w:date="2025-09-18T09:46:00Z">
          <w:pPr>
            <w:bidi/>
            <w:spacing w:after="0" w:line="276" w:lineRule="auto"/>
            <w:jc w:val="both"/>
          </w:pPr>
        </w:pPrChange>
      </w:pPr>
      <w:ins w:id="1316" w:author="Microsoft account" w:date="2025-09-18T09:46:00Z">
        <w:r>
          <w:rPr>
            <w:rFonts w:cs="Calibri" w:hint="cs"/>
            <w:sz w:val="28"/>
            <w:szCs w:val="28"/>
            <w:rtl/>
            <w:lang w:bidi="fa-IR"/>
          </w:rPr>
          <w:t>(</w:t>
        </w:r>
        <w:r>
          <w:rPr>
            <w:rFonts w:cs="Calibri" w:hint="cs"/>
            <w:sz w:val="18"/>
            <w:szCs w:val="18"/>
            <w:rtl/>
            <w:lang w:bidi="fa-IR"/>
          </w:rPr>
          <w:t xml:space="preserve">حتی الان دارم به این فکر میکنم که میشه </w:t>
        </w:r>
      </w:ins>
      <w:ins w:id="1317" w:author="Microsoft account" w:date="2025-09-18T09:47:00Z">
        <w:r>
          <w:rPr>
            <w:rFonts w:cs="Calibri"/>
            <w:sz w:val="18"/>
            <w:szCs w:val="18"/>
            <w:lang w:bidi="fa-IR"/>
          </w:rPr>
          <w:t>hint</w:t>
        </w:r>
        <w:r>
          <w:rPr>
            <w:rFonts w:cs="Calibri" w:hint="cs"/>
            <w:sz w:val="18"/>
            <w:szCs w:val="18"/>
            <w:rtl/>
            <w:lang w:bidi="fa-IR"/>
          </w:rPr>
          <w:t xml:space="preserve"> هم به بازی اضافه کرد. یعنی اینطوری نباشه که تو یا حدس میزنی یا انصراف میدی، میتونی </w:t>
        </w:r>
        <w:r>
          <w:rPr>
            <w:rFonts w:cs="Calibri"/>
            <w:sz w:val="18"/>
            <w:szCs w:val="18"/>
            <w:lang w:bidi="fa-IR"/>
          </w:rPr>
          <w:t>hint</w:t>
        </w:r>
        <w:r>
          <w:rPr>
            <w:rFonts w:cs="Calibri" w:hint="cs"/>
            <w:sz w:val="18"/>
            <w:szCs w:val="18"/>
            <w:rtl/>
            <w:lang w:bidi="fa-IR"/>
          </w:rPr>
          <w:t xml:space="preserve"> بگیری و استفاده کنی، که خودِ این </w:t>
        </w:r>
        <w:r>
          <w:rPr>
            <w:rFonts w:cs="Calibri"/>
            <w:sz w:val="18"/>
            <w:szCs w:val="18"/>
            <w:lang w:bidi="fa-IR"/>
          </w:rPr>
          <w:t>hint</w:t>
        </w:r>
        <w:r>
          <w:rPr>
            <w:rFonts w:cs="Calibri"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1318" w:author="Microsoft account" w:date="2025-09-18T09:46:00Z">
        <w:r>
          <w:rPr>
            <w:rFonts w:cs="Calibri" w:hint="cs"/>
            <w:sz w:val="28"/>
            <w:szCs w:val="28"/>
            <w:rtl/>
            <w:lang w:bidi="fa-IR"/>
          </w:rPr>
          <w:t>)</w:t>
        </w:r>
      </w:ins>
    </w:p>
    <w:p w14:paraId="7227F9F7" w14:textId="77777777" w:rsidR="00EC1463" w:rsidRDefault="00EC1463">
      <w:pPr>
        <w:bidi/>
        <w:spacing w:after="0" w:line="276" w:lineRule="auto"/>
        <w:jc w:val="both"/>
        <w:rPr>
          <w:ins w:id="1319" w:author="Microsoft account" w:date="2025-09-17T14:11:00Z"/>
          <w:rFonts w:cs="Calibri"/>
          <w:sz w:val="28"/>
          <w:szCs w:val="28"/>
          <w:rtl/>
          <w:lang w:bidi="fa-IR"/>
        </w:rPr>
        <w:pPrChange w:id="1320" w:author="Microsoft account" w:date="2025-09-17T14:11:00Z">
          <w:pPr>
            <w:bidi/>
            <w:spacing w:after="0" w:line="276" w:lineRule="auto"/>
            <w:jc w:val="both"/>
          </w:pPr>
        </w:pPrChange>
      </w:pPr>
    </w:p>
    <w:p w14:paraId="522AEFFC" w14:textId="026487A5" w:rsidR="00EC1463" w:rsidRDefault="002160ED">
      <w:pPr>
        <w:bidi/>
        <w:spacing w:after="0" w:line="276" w:lineRule="auto"/>
        <w:jc w:val="both"/>
        <w:rPr>
          <w:ins w:id="1321" w:author="Microsoft account" w:date="2025-09-17T14:53:00Z"/>
          <w:rFonts w:cs="Calibri"/>
          <w:sz w:val="28"/>
          <w:szCs w:val="28"/>
          <w:rtl/>
          <w:lang w:bidi="fa-IR"/>
        </w:rPr>
        <w:pPrChange w:id="1322" w:author="Microsoft account" w:date="2025-09-17T14:11:00Z">
          <w:pPr>
            <w:bidi/>
            <w:spacing w:after="0" w:line="276" w:lineRule="auto"/>
            <w:jc w:val="both"/>
          </w:pPr>
        </w:pPrChange>
      </w:pPr>
      <w:ins w:id="1323" w:author="Microsoft account" w:date="2025-09-17T14:52:00Z">
        <w:r>
          <w:rPr>
            <w:rFonts w:cs="Calibri" w:hint="cs"/>
            <w:sz w:val="28"/>
            <w:szCs w:val="28"/>
            <w:rtl/>
            <w:lang w:bidi="fa-IR"/>
          </w:rPr>
          <w:t xml:space="preserve">-انجام شد الان یکاری کردیم که با رنگ سبز </w:t>
        </w:r>
        <w:r>
          <w:rPr>
            <w:rFonts w:cs="Calibri"/>
            <w:sz w:val="28"/>
            <w:szCs w:val="28"/>
            <w:lang w:bidi="fa-IR"/>
          </w:rPr>
          <w:t>miss</w:t>
        </w:r>
        <w:r>
          <w:rPr>
            <w:rFonts w:cs="Calibri" w:hint="cs"/>
            <w:sz w:val="28"/>
            <w:szCs w:val="28"/>
            <w:rtl/>
            <w:lang w:bidi="fa-IR"/>
          </w:rPr>
          <w:t xml:space="preserve"> هارو نشون میده. یه </w:t>
        </w:r>
        <w:r>
          <w:rPr>
            <w:rFonts w:cs="Calibri"/>
            <w:sz w:val="28"/>
            <w:szCs w:val="28"/>
            <w:lang w:bidi="fa-IR"/>
          </w:rPr>
          <w:t xml:space="preserve">textinput </w:t>
        </w:r>
        <w:r>
          <w:rPr>
            <w:rFonts w:cs="Calibri" w:hint="cs"/>
            <w:sz w:val="28"/>
            <w:szCs w:val="28"/>
            <w:rtl/>
            <w:lang w:bidi="fa-IR"/>
          </w:rPr>
          <w:t xml:space="preserve">هم اضافه کردیم برای حالتی که کاربر جواب تکراری وارد میکنه (اما همچنان نمره ش کم میشه </w:t>
        </w:r>
      </w:ins>
      <w:ins w:id="1324" w:author="Microsoft account" w:date="2025-09-17T14:53:00Z">
        <w:r w:rsidRPr="002160ED">
          <w:rPr>
            <w:rFonts w:cs="Calibri"/>
            <w:sz w:val="28"/>
            <w:szCs w:val="28"/>
            <w:lang w:bidi="fa-IR"/>
          </w:rPr>
          <w:sym w:font="Wingdings" w:char="F04A"/>
        </w:r>
        <w:r>
          <w:rPr>
            <w:rFonts w:cs="Calibri" w:hint="cs"/>
            <w:sz w:val="28"/>
            <w:szCs w:val="28"/>
            <w:rtl/>
            <w:lang w:bidi="fa-IR"/>
          </w:rPr>
          <w:t xml:space="preserve">  ، میخواستی حواست باشه) و در انتها  </w:t>
        </w:r>
        <w:r>
          <w:rPr>
            <w:rFonts w:cs="Calibri"/>
            <w:sz w:val="28"/>
            <w:szCs w:val="28"/>
            <w:lang w:bidi="fa-IR"/>
          </w:rPr>
          <w:t>done</w:t>
        </w:r>
        <w:r>
          <w:rPr>
            <w:rFonts w:cs="Calibri" w:hint="cs"/>
            <w:sz w:val="28"/>
            <w:szCs w:val="28"/>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bidi/>
        <w:spacing w:after="0" w:line="276" w:lineRule="auto"/>
        <w:jc w:val="both"/>
        <w:rPr>
          <w:ins w:id="1325" w:author="Microsoft account" w:date="2025-09-17T14:53:00Z"/>
          <w:rFonts w:cs="Calibri"/>
          <w:sz w:val="28"/>
          <w:szCs w:val="28"/>
          <w:lang w:bidi="fa-IR"/>
        </w:rPr>
        <w:pPrChange w:id="1326" w:author="Microsoft account" w:date="2025-09-17T14:53:00Z">
          <w:pPr>
            <w:bidi/>
            <w:spacing w:after="0" w:line="276" w:lineRule="auto"/>
            <w:jc w:val="both"/>
          </w:pPr>
        </w:pPrChange>
      </w:pPr>
      <w:ins w:id="1327" w:author="Microsoft account" w:date="2025-09-17T14:53:00Z">
        <w:r>
          <w:rPr>
            <w:rFonts w:cs="Calibri"/>
            <w:sz w:val="28"/>
            <w:szCs w:val="28"/>
            <w:lang w:bidi="fa-IR"/>
          </w:rPr>
          <w:t>End of day025</w:t>
        </w:r>
      </w:ins>
    </w:p>
    <w:p w14:paraId="5F12BC6B" w14:textId="77777777" w:rsidR="002160ED" w:rsidRDefault="002160ED">
      <w:pPr>
        <w:bidi/>
        <w:spacing w:after="0" w:line="276" w:lineRule="auto"/>
        <w:jc w:val="both"/>
        <w:rPr>
          <w:ins w:id="1328" w:author="Microsoft account" w:date="2025-09-17T14:53:00Z"/>
          <w:rFonts w:cs="Calibri"/>
          <w:sz w:val="28"/>
          <w:szCs w:val="28"/>
          <w:lang w:bidi="fa-IR"/>
        </w:rPr>
        <w:pPrChange w:id="1329" w:author="Microsoft account" w:date="2025-09-17T14:53:00Z">
          <w:pPr>
            <w:bidi/>
            <w:spacing w:after="0" w:line="276" w:lineRule="auto"/>
            <w:jc w:val="both"/>
          </w:pPr>
        </w:pPrChange>
      </w:pPr>
    </w:p>
    <w:p w14:paraId="7E7CD939" w14:textId="77777777" w:rsidR="002160ED" w:rsidRDefault="002160ED">
      <w:pPr>
        <w:bidi/>
        <w:spacing w:after="0" w:line="276" w:lineRule="auto"/>
        <w:jc w:val="both"/>
        <w:rPr>
          <w:ins w:id="1330" w:author="Microsoft account" w:date="2025-09-17T13:52:00Z"/>
          <w:rFonts w:cs="Calibri"/>
          <w:sz w:val="28"/>
          <w:szCs w:val="28"/>
          <w:lang w:bidi="fa-IR"/>
        </w:rPr>
        <w:pPrChange w:id="1331" w:author="Microsoft account" w:date="2025-09-17T14:53:00Z">
          <w:pPr>
            <w:bidi/>
            <w:spacing w:after="0" w:line="276" w:lineRule="auto"/>
            <w:jc w:val="both"/>
          </w:pPr>
        </w:pPrChange>
      </w:pPr>
    </w:p>
    <w:p w14:paraId="33EA8DEE" w14:textId="77777777" w:rsidR="00166988" w:rsidRDefault="00166988">
      <w:pPr>
        <w:bidi/>
        <w:spacing w:after="0" w:line="276" w:lineRule="auto"/>
        <w:jc w:val="both"/>
        <w:rPr>
          <w:ins w:id="1332" w:author="Microsoft account" w:date="2025-09-17T13:52:00Z"/>
          <w:rFonts w:cs="Calibri"/>
          <w:sz w:val="28"/>
          <w:szCs w:val="28"/>
          <w:rtl/>
          <w:lang w:bidi="fa-IR"/>
        </w:rPr>
        <w:pPrChange w:id="1333" w:author="Microsoft account" w:date="2025-09-17T13:52:00Z">
          <w:pPr>
            <w:bidi/>
            <w:spacing w:after="0" w:line="276" w:lineRule="auto"/>
            <w:jc w:val="both"/>
          </w:pPr>
        </w:pPrChange>
      </w:pPr>
    </w:p>
    <w:p w14:paraId="4ED16D4F" w14:textId="535B50A8" w:rsidR="00166988" w:rsidRDefault="00166988">
      <w:pPr>
        <w:bidi/>
        <w:spacing w:after="0" w:line="276" w:lineRule="auto"/>
        <w:jc w:val="both"/>
        <w:rPr>
          <w:rFonts w:cs="Calibri"/>
          <w:sz w:val="28"/>
          <w:szCs w:val="28"/>
          <w:rtl/>
          <w:lang w:bidi="fa-IR"/>
        </w:rPr>
        <w:pPrChange w:id="1334" w:author="Microsoft account" w:date="2025-09-17T13:52:00Z">
          <w:pPr>
            <w:bidi/>
            <w:spacing w:after="0" w:line="276" w:lineRule="auto"/>
            <w:jc w:val="both"/>
          </w:pPr>
        </w:pPrChange>
      </w:pPr>
      <w:ins w:id="1335" w:author="Microsoft account" w:date="2025-09-17T13:52:00Z">
        <w:r>
          <w:rPr>
            <w:rFonts w:cs="Calibri" w:hint="cs"/>
            <w:sz w:val="28"/>
            <w:szCs w:val="28"/>
            <w:rtl/>
            <w:lang w:bidi="fa-IR"/>
          </w:rPr>
          <w:t>-</w:t>
        </w:r>
      </w:ins>
    </w:p>
    <w:p w14:paraId="4F96B6BB" w14:textId="77777777" w:rsidR="004E3A5E" w:rsidRDefault="004E3A5E" w:rsidP="00A07812">
      <w:pPr>
        <w:bidi/>
        <w:spacing w:after="0" w:line="276" w:lineRule="auto"/>
        <w:jc w:val="both"/>
        <w:rPr>
          <w:ins w:id="1336" w:author="Microsoft account" w:date="2025-09-17T12:59:00Z"/>
          <w:rFonts w:cs="Calibri"/>
          <w:sz w:val="28"/>
          <w:szCs w:val="28"/>
          <w:rtl/>
          <w:lang w:bidi="fa-IR"/>
        </w:rPr>
      </w:pPr>
    </w:p>
    <w:p w14:paraId="50AC5F55" w14:textId="77777777" w:rsidR="00701FFF" w:rsidRDefault="00701FFF">
      <w:pPr>
        <w:bidi/>
        <w:spacing w:after="0" w:line="276" w:lineRule="auto"/>
        <w:jc w:val="both"/>
        <w:rPr>
          <w:ins w:id="1337" w:author="Microsoft account" w:date="2025-09-17T12:59:00Z"/>
          <w:rFonts w:cs="Calibri"/>
          <w:sz w:val="28"/>
          <w:szCs w:val="28"/>
          <w:rtl/>
          <w:lang w:bidi="fa-IR"/>
        </w:rPr>
        <w:pPrChange w:id="1338" w:author="Microsoft account" w:date="2025-09-17T12:59:00Z">
          <w:pPr>
            <w:bidi/>
            <w:spacing w:after="0" w:line="276" w:lineRule="auto"/>
            <w:jc w:val="both"/>
          </w:pPr>
        </w:pPrChange>
      </w:pPr>
    </w:p>
    <w:p w14:paraId="7FD2239B" w14:textId="3BACE872" w:rsidR="00701FFF" w:rsidRDefault="00701FFF">
      <w:pPr>
        <w:spacing w:after="0" w:line="240" w:lineRule="auto"/>
        <w:rPr>
          <w:ins w:id="1339" w:author="Microsoft account" w:date="2025-09-17T12:59:00Z"/>
          <w:rFonts w:cs="Calibri"/>
          <w:sz w:val="28"/>
          <w:szCs w:val="28"/>
          <w:rtl/>
          <w:lang w:bidi="fa-IR"/>
        </w:rPr>
      </w:pPr>
      <w:ins w:id="1340" w:author="Microsoft account" w:date="2025-09-17T12:59:00Z">
        <w:r>
          <w:rPr>
            <w:rFonts w:cs="Calibri"/>
            <w:sz w:val="28"/>
            <w:szCs w:val="28"/>
            <w:rtl/>
            <w:lang w:bidi="fa-IR"/>
          </w:rPr>
          <w:br w:type="page"/>
        </w:r>
      </w:ins>
    </w:p>
    <w:p w14:paraId="735E300F" w14:textId="2A6C11D1" w:rsidR="00701FFF" w:rsidRDefault="00B608BA">
      <w:pPr>
        <w:bidi/>
        <w:spacing w:after="0" w:line="276" w:lineRule="auto"/>
        <w:jc w:val="both"/>
        <w:rPr>
          <w:ins w:id="1341" w:author="Microsoft account" w:date="2025-09-18T09:48:00Z"/>
          <w:rFonts w:cs="Calibri" w:hint="cs"/>
          <w:sz w:val="28"/>
          <w:szCs w:val="28"/>
          <w:rtl/>
          <w:lang w:bidi="fa-IR"/>
        </w:rPr>
        <w:pPrChange w:id="1342" w:author="Microsoft account" w:date="2025-09-17T12:59:00Z">
          <w:pPr>
            <w:bidi/>
            <w:spacing w:after="0" w:line="276" w:lineRule="auto"/>
            <w:jc w:val="both"/>
          </w:pPr>
        </w:pPrChange>
      </w:pPr>
      <w:ins w:id="1343" w:author="Microsoft account" w:date="2025-09-18T09:48:00Z">
        <w:r>
          <w:rPr>
            <w:rFonts w:cs="Calibri" w:hint="cs"/>
            <w:sz w:val="28"/>
            <w:szCs w:val="28"/>
            <w:rtl/>
            <w:lang w:bidi="fa-IR"/>
          </w:rPr>
          <w:lastRenderedPageBreak/>
          <w:t>ادامه</w:t>
        </w:r>
      </w:ins>
    </w:p>
    <w:p w14:paraId="4D3FFA24" w14:textId="491B60E0" w:rsidR="00B608BA" w:rsidRDefault="00B608BA" w:rsidP="00B608BA">
      <w:pPr>
        <w:bidi/>
        <w:spacing w:after="0" w:line="276" w:lineRule="auto"/>
        <w:jc w:val="both"/>
        <w:rPr>
          <w:ins w:id="1344" w:author="Microsoft account" w:date="2025-09-18T09:49:00Z"/>
          <w:rFonts w:cs="Calibri"/>
          <w:sz w:val="28"/>
          <w:szCs w:val="28"/>
          <w:lang w:bidi="fa-IR"/>
        </w:rPr>
        <w:pPrChange w:id="1345" w:author="Microsoft account" w:date="2025-09-18T09:48:00Z">
          <w:pPr>
            <w:bidi/>
            <w:spacing w:after="0" w:line="276" w:lineRule="auto"/>
            <w:jc w:val="both"/>
          </w:pPr>
        </w:pPrChange>
      </w:pPr>
      <w:ins w:id="1346" w:author="Microsoft account" w:date="2025-09-18T09:49:00Z">
        <w:r>
          <w:rPr>
            <w:rFonts w:cs="Calibri" w:hint="cs"/>
            <w:sz w:val="28"/>
            <w:szCs w:val="28"/>
            <w:rtl/>
            <w:lang w:bidi="fa-IR"/>
          </w:rPr>
          <w:t xml:space="preserve">-خب، میریم برای ادامه از </w:t>
        </w:r>
        <w:r>
          <w:rPr>
            <w:rFonts w:cs="Calibri"/>
            <w:sz w:val="28"/>
            <w:szCs w:val="28"/>
            <w:lang w:bidi="fa-IR"/>
          </w:rPr>
          <w:t>day026</w:t>
        </w:r>
      </w:ins>
    </w:p>
    <w:p w14:paraId="23532E13" w14:textId="0FD7D206" w:rsidR="00B608BA" w:rsidRDefault="00B608BA" w:rsidP="00B608BA">
      <w:pPr>
        <w:bidi/>
        <w:spacing w:after="0" w:line="276" w:lineRule="auto"/>
        <w:jc w:val="both"/>
        <w:rPr>
          <w:ins w:id="1347" w:author="Microsoft account" w:date="2025-09-18T09:48:00Z"/>
          <w:rFonts w:cs="Calibri"/>
          <w:sz w:val="28"/>
          <w:szCs w:val="28"/>
          <w:lang w:bidi="fa-IR"/>
        </w:rPr>
        <w:pPrChange w:id="1348" w:author="Microsoft account" w:date="2025-09-18T09:49:00Z">
          <w:pPr>
            <w:bidi/>
            <w:spacing w:after="0" w:line="276" w:lineRule="auto"/>
            <w:jc w:val="both"/>
          </w:pPr>
        </w:pPrChange>
      </w:pPr>
      <w:ins w:id="1349" w:author="Microsoft account" w:date="2025-09-18T09:49:00Z">
        <w:r>
          <w:rPr>
            <w:rFonts w:cs="Calibri"/>
            <w:sz w:val="28"/>
            <w:szCs w:val="28"/>
            <w:lang w:bidi="fa-IR"/>
          </w:rPr>
          <w:t xml:space="preserve">List and Dictionary </w:t>
        </w:r>
        <w:r w:rsidRPr="00B608BA">
          <w:rPr>
            <w:rFonts w:cs="Calibri"/>
            <w:sz w:val="28"/>
            <w:szCs w:val="28"/>
            <w:lang w:bidi="fa-IR"/>
            <w:rPrChange w:id="1350" w:author="Microsoft account" w:date="2025-09-18T09:50:00Z">
              <w:rPr>
                <w:rFonts w:cs="Calibri"/>
                <w:sz w:val="28"/>
                <w:szCs w:val="28"/>
                <w:lang w:bidi="fa-IR"/>
              </w:rPr>
            </w:rPrChange>
          </w:rPr>
          <w:t>comprehension</w:t>
        </w:r>
      </w:ins>
    </w:p>
    <w:p w14:paraId="0EF4577F" w14:textId="77777777" w:rsidR="00B608BA" w:rsidRDefault="00B608BA" w:rsidP="00B608BA">
      <w:pPr>
        <w:bidi/>
        <w:spacing w:after="0" w:line="276" w:lineRule="auto"/>
        <w:jc w:val="both"/>
        <w:rPr>
          <w:ins w:id="1351" w:author="Microsoft account" w:date="2025-09-18T09:52:00Z"/>
          <w:rFonts w:cs="Calibri"/>
          <w:sz w:val="28"/>
          <w:szCs w:val="28"/>
          <w:lang w:bidi="fa-IR"/>
        </w:rPr>
        <w:pPrChange w:id="1352" w:author="Microsoft account" w:date="2025-09-18T09:48:00Z">
          <w:pPr>
            <w:bidi/>
            <w:spacing w:after="0" w:line="276" w:lineRule="auto"/>
            <w:jc w:val="both"/>
          </w:pPr>
        </w:pPrChange>
      </w:pPr>
    </w:p>
    <w:p w14:paraId="65A0EE12" w14:textId="7F58ACB7" w:rsidR="00B608BA" w:rsidRDefault="00B608BA" w:rsidP="00B608BA">
      <w:pPr>
        <w:bidi/>
        <w:spacing w:after="0" w:line="276" w:lineRule="auto"/>
        <w:jc w:val="both"/>
        <w:rPr>
          <w:ins w:id="1353" w:author="Microsoft account" w:date="2025-09-18T09:54:00Z"/>
          <w:rFonts w:cs="Calibri" w:hint="cs"/>
          <w:sz w:val="28"/>
          <w:szCs w:val="28"/>
          <w:rtl/>
          <w:lang w:bidi="fa-IR"/>
        </w:rPr>
        <w:pPrChange w:id="1354" w:author="Microsoft account" w:date="2025-09-18T09:52:00Z">
          <w:pPr>
            <w:bidi/>
            <w:spacing w:after="0" w:line="276" w:lineRule="auto"/>
            <w:jc w:val="both"/>
          </w:pPr>
        </w:pPrChange>
      </w:pPr>
      <w:ins w:id="1355" w:author="Microsoft account" w:date="2025-09-18T09:52:00Z">
        <w:r>
          <w:rPr>
            <w:rFonts w:cs="Calibri" w:hint="cs"/>
            <w:sz w:val="28"/>
            <w:szCs w:val="28"/>
            <w:rtl/>
            <w:lang w:bidi="fa-IR"/>
          </w:rPr>
          <w:t xml:space="preserve">-بازی چیه؟ وقتی میخوایم پشتِ تلفن اسم خودمون رو </w:t>
        </w:r>
        <w:r>
          <w:rPr>
            <w:rFonts w:cs="Calibri"/>
            <w:sz w:val="28"/>
            <w:szCs w:val="28"/>
            <w:lang w:bidi="fa-IR"/>
          </w:rPr>
          <w:t>spell</w:t>
        </w:r>
        <w:r>
          <w:rPr>
            <w:rFonts w:cs="Calibri" w:hint="cs"/>
            <w:sz w:val="28"/>
            <w:szCs w:val="28"/>
            <w:rtl/>
            <w:lang w:bidi="fa-IR"/>
          </w:rPr>
          <w:t xml:space="preserve">کنیم </w:t>
        </w:r>
        <w:r w:rsidR="006858B0">
          <w:rPr>
            <w:rFonts w:cs="Calibri" w:hint="cs"/>
            <w:sz w:val="28"/>
            <w:szCs w:val="28"/>
            <w:rtl/>
            <w:lang w:bidi="fa-IR"/>
          </w:rPr>
          <w:t xml:space="preserve">گاهی اوقات باید با یه کلمه مشخص که یادِ همه هست مثال بزنیم مثلا </w:t>
        </w:r>
      </w:ins>
      <w:ins w:id="1356" w:author="Microsoft account" w:date="2025-09-18T09:53:00Z">
        <w:r w:rsidR="006858B0">
          <w:rPr>
            <w:rFonts w:cs="Calibri"/>
            <w:sz w:val="28"/>
            <w:szCs w:val="28"/>
            <w:lang w:bidi="fa-IR"/>
          </w:rPr>
          <w:t>Erfan</w:t>
        </w:r>
        <w:r w:rsidR="006858B0">
          <w:rPr>
            <w:rFonts w:cs="Calibri" w:hint="cs"/>
            <w:sz w:val="28"/>
            <w:szCs w:val="28"/>
            <w:rtl/>
            <w:lang w:bidi="fa-IR"/>
          </w:rPr>
          <w:t xml:space="preserve"> که اولش میشه </w:t>
        </w:r>
        <w:r w:rsidR="006858B0">
          <w:rPr>
            <w:rFonts w:cs="Calibri"/>
            <w:sz w:val="28"/>
            <w:szCs w:val="28"/>
            <w:lang w:bidi="fa-IR"/>
          </w:rPr>
          <w:t>E</w:t>
        </w:r>
        <w:r w:rsidR="006858B0">
          <w:rPr>
            <w:rFonts w:cs="Calibri" w:hint="cs"/>
            <w:sz w:val="28"/>
            <w:szCs w:val="28"/>
            <w:rtl/>
            <w:lang w:bidi="fa-IR"/>
          </w:rPr>
          <w:t xml:space="preserve"> اگر یارو گفت </w:t>
        </w:r>
        <w:r w:rsidR="006858B0">
          <w:rPr>
            <w:rFonts w:cs="Calibri"/>
            <w:sz w:val="28"/>
            <w:szCs w:val="28"/>
            <w:lang w:bidi="fa-IR"/>
          </w:rPr>
          <w:t>B</w:t>
        </w:r>
        <w:r w:rsidR="006858B0">
          <w:rPr>
            <w:rFonts w:cs="Calibri" w:hint="cs"/>
            <w:sz w:val="28"/>
            <w:szCs w:val="28"/>
            <w:rtl/>
            <w:lang w:bidi="fa-IR"/>
          </w:rPr>
          <w:t xml:space="preserve"> ؟ تو میگی نه </w:t>
        </w:r>
        <w:r w:rsidR="006858B0">
          <w:rPr>
            <w:rFonts w:cs="Calibri"/>
            <w:sz w:val="28"/>
            <w:szCs w:val="28"/>
            <w:lang w:bidi="fa-IR"/>
          </w:rPr>
          <w:t>E</w:t>
        </w:r>
        <w:r w:rsidR="006858B0">
          <w:rPr>
            <w:rFonts w:cs="Calibri" w:hint="cs"/>
            <w:sz w:val="28"/>
            <w:szCs w:val="28"/>
            <w:rtl/>
            <w:lang w:bidi="fa-IR"/>
          </w:rPr>
          <w:t xml:space="preserve"> مثل </w:t>
        </w:r>
        <w:r w:rsidR="006858B0">
          <w:rPr>
            <w:rFonts w:cs="Calibri"/>
            <w:sz w:val="28"/>
            <w:szCs w:val="28"/>
            <w:lang w:bidi="fa-IR"/>
          </w:rPr>
          <w:t>Ebay</w:t>
        </w:r>
        <w:r w:rsidR="006858B0">
          <w:rPr>
            <w:rFonts w:cs="Calibri" w:hint="cs"/>
            <w:sz w:val="28"/>
            <w:szCs w:val="28"/>
            <w:rtl/>
            <w:lang w:bidi="fa-IR"/>
          </w:rPr>
          <w:t xml:space="preserve"> (مثلا) . این برنامه قراره این کار رو بکنه، اسم رو میگیره و یه کمله از این دست کلماتی که میشه باهاشون راحت </w:t>
        </w:r>
      </w:ins>
      <w:ins w:id="1357" w:author="Microsoft account" w:date="2025-09-18T09:54:00Z">
        <w:r w:rsidR="006858B0">
          <w:rPr>
            <w:rFonts w:cs="Calibri"/>
            <w:sz w:val="28"/>
            <w:szCs w:val="28"/>
            <w:lang w:bidi="fa-IR"/>
          </w:rPr>
          <w:t>spell</w:t>
        </w:r>
        <w:r w:rsidR="006858B0">
          <w:rPr>
            <w:rFonts w:cs="Calibri" w:hint="cs"/>
            <w:sz w:val="28"/>
            <w:szCs w:val="28"/>
            <w:rtl/>
            <w:lang w:bidi="fa-IR"/>
          </w:rPr>
          <w:t xml:space="preserve"> کرد رو توی یه لیست تحویل میده. (درگیر نمیشیم)</w:t>
        </w:r>
      </w:ins>
    </w:p>
    <w:p w14:paraId="653A0EDA" w14:textId="77777777" w:rsidR="006858B0" w:rsidRDefault="006858B0" w:rsidP="006858B0">
      <w:pPr>
        <w:bidi/>
        <w:spacing w:after="0" w:line="276" w:lineRule="auto"/>
        <w:jc w:val="both"/>
        <w:rPr>
          <w:ins w:id="1358" w:author="Microsoft account" w:date="2025-09-18T09:56:00Z"/>
          <w:rFonts w:cs="Calibri"/>
          <w:sz w:val="28"/>
          <w:szCs w:val="28"/>
          <w:rtl/>
          <w:lang w:bidi="fa-IR"/>
        </w:rPr>
        <w:pPrChange w:id="1359" w:author="Microsoft account" w:date="2025-09-18T09:54:00Z">
          <w:pPr>
            <w:bidi/>
            <w:spacing w:after="0" w:line="276" w:lineRule="auto"/>
            <w:jc w:val="both"/>
          </w:pPr>
        </w:pPrChange>
      </w:pPr>
    </w:p>
    <w:p w14:paraId="5CCC9BCF" w14:textId="4962BA77" w:rsidR="006858B0" w:rsidRDefault="006858B0" w:rsidP="006858B0">
      <w:pPr>
        <w:bidi/>
        <w:spacing w:after="0" w:line="276" w:lineRule="auto"/>
        <w:jc w:val="both"/>
        <w:rPr>
          <w:ins w:id="1360" w:author="Microsoft account" w:date="2025-09-18T09:54:00Z"/>
          <w:rFonts w:cs="Calibri" w:hint="cs"/>
          <w:sz w:val="28"/>
          <w:szCs w:val="28"/>
          <w:rtl/>
          <w:lang w:bidi="fa-IR"/>
        </w:rPr>
        <w:pPrChange w:id="1361" w:author="Microsoft account" w:date="2025-09-18T09:56:00Z">
          <w:pPr>
            <w:bidi/>
            <w:spacing w:after="0" w:line="276" w:lineRule="auto"/>
            <w:jc w:val="both"/>
          </w:pPr>
        </w:pPrChange>
      </w:pPr>
      <w:ins w:id="1362" w:author="Microsoft account" w:date="2025-09-18T09:56:00Z">
        <w:r>
          <w:rPr>
            <w:rFonts w:cs="Calibri" w:hint="cs"/>
            <w:sz w:val="28"/>
            <w:szCs w:val="28"/>
            <w:rtl/>
            <w:lang w:bidi="fa-IR"/>
          </w:rPr>
          <w:t xml:space="preserve">گفت که این </w:t>
        </w:r>
        <w:r>
          <w:rPr>
            <w:rFonts w:cs="Calibri"/>
            <w:sz w:val="28"/>
            <w:szCs w:val="28"/>
            <w:lang w:bidi="fa-IR"/>
          </w:rPr>
          <w:t>comprehension</w:t>
        </w:r>
        <w:r>
          <w:rPr>
            <w:rFonts w:cs="Calibri" w:hint="cs"/>
            <w:sz w:val="28"/>
            <w:szCs w:val="28"/>
            <w:rtl/>
            <w:lang w:bidi="fa-IR"/>
          </w:rPr>
          <w:t xml:space="preserve"> ها یجورایی </w:t>
        </w:r>
        <w:r>
          <w:rPr>
            <w:rFonts w:cs="Calibri"/>
            <w:sz w:val="28"/>
            <w:szCs w:val="28"/>
            <w:lang w:bidi="fa-IR"/>
          </w:rPr>
          <w:t>unique</w:t>
        </w:r>
        <w:r>
          <w:rPr>
            <w:rFonts w:cs="Calibri" w:hint="cs"/>
            <w:sz w:val="28"/>
            <w:szCs w:val="28"/>
            <w:rtl/>
            <w:lang w:bidi="fa-IR"/>
          </w:rPr>
          <w:t xml:space="preserve">مالِ پایتون هستن و چیزی هستن که همه </w:t>
        </w:r>
        <w:r>
          <w:rPr>
            <w:rFonts w:cs="Calibri"/>
            <w:sz w:val="28"/>
            <w:szCs w:val="28"/>
            <w:lang w:bidi="fa-IR"/>
          </w:rPr>
          <w:t>developer</w:t>
        </w:r>
        <w:r>
          <w:rPr>
            <w:rFonts w:cs="Calibri" w:hint="cs"/>
            <w:sz w:val="28"/>
            <w:szCs w:val="28"/>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858B0">
      <w:pPr>
        <w:bidi/>
        <w:spacing w:after="0" w:line="276" w:lineRule="auto"/>
        <w:jc w:val="both"/>
        <w:rPr>
          <w:ins w:id="1363" w:author="Microsoft account" w:date="2025-09-18T09:55:00Z"/>
          <w:rFonts w:cs="Calibri"/>
          <w:sz w:val="28"/>
          <w:szCs w:val="28"/>
          <w:rtl/>
          <w:lang w:bidi="fa-IR"/>
        </w:rPr>
        <w:pPrChange w:id="1364" w:author="Microsoft account" w:date="2025-09-18T09:54:00Z">
          <w:pPr>
            <w:bidi/>
            <w:spacing w:after="0" w:line="276" w:lineRule="auto"/>
            <w:jc w:val="both"/>
          </w:pPr>
        </w:pPrChange>
      </w:pPr>
      <w:ins w:id="1365" w:author="Microsoft account" w:date="2025-09-18T09:54:00Z">
        <w:r>
          <w:rPr>
            <w:rFonts w:cs="Calibri" w:hint="cs"/>
            <w:sz w:val="28"/>
            <w:szCs w:val="28"/>
            <w:rtl/>
            <w:lang w:bidi="fa-IR"/>
          </w:rPr>
          <w:t>-</w:t>
        </w:r>
      </w:ins>
      <w:ins w:id="1366" w:author="Microsoft account" w:date="2025-09-18T09:55:00Z">
        <w:r>
          <w:rPr>
            <w:rFonts w:cs="Calibri" w:hint="cs"/>
            <w:sz w:val="28"/>
            <w:szCs w:val="28"/>
            <w:rtl/>
            <w:lang w:bidi="fa-IR"/>
          </w:rPr>
          <w:t xml:space="preserve">در ابتدا </w:t>
        </w:r>
        <w:r>
          <w:rPr>
            <w:rFonts w:cs="Calibri"/>
            <w:sz w:val="28"/>
            <w:szCs w:val="28"/>
            <w:lang w:bidi="fa-IR"/>
          </w:rPr>
          <w:t>list comprehension</w:t>
        </w:r>
      </w:ins>
    </w:p>
    <w:p w14:paraId="423A66AA" w14:textId="3CE5D589" w:rsidR="006858B0" w:rsidRDefault="006858B0" w:rsidP="006858B0">
      <w:pPr>
        <w:bidi/>
        <w:spacing w:after="0" w:line="276" w:lineRule="auto"/>
        <w:jc w:val="both"/>
        <w:rPr>
          <w:ins w:id="1367" w:author="Microsoft account" w:date="2025-09-18T09:57:00Z"/>
          <w:rFonts w:cs="Calibri" w:hint="cs"/>
          <w:sz w:val="28"/>
          <w:szCs w:val="28"/>
          <w:rtl/>
          <w:lang w:bidi="fa-IR"/>
        </w:rPr>
        <w:pPrChange w:id="1368" w:author="Microsoft account" w:date="2025-09-18T09:55:00Z">
          <w:pPr>
            <w:bidi/>
            <w:spacing w:after="0" w:line="276" w:lineRule="auto"/>
            <w:jc w:val="both"/>
          </w:pPr>
        </w:pPrChange>
      </w:pPr>
      <w:ins w:id="1369" w:author="Microsoft account" w:date="2025-09-18T09:56:00Z">
        <w:r>
          <w:rPr>
            <w:rFonts w:cs="Calibri" w:hint="cs"/>
            <w:sz w:val="28"/>
            <w:szCs w:val="28"/>
            <w:rtl/>
            <w:lang w:bidi="fa-IR"/>
          </w:rPr>
          <w:t xml:space="preserve"> </w:t>
        </w:r>
        <w:r w:rsidR="00FF10B0">
          <w:rPr>
            <w:rFonts w:cs="Calibri" w:hint="cs"/>
            <w:sz w:val="28"/>
            <w:szCs w:val="28"/>
            <w:rtl/>
            <w:lang w:bidi="fa-IR"/>
          </w:rPr>
          <w:t xml:space="preserve">مثلا، اگر بخوایم یسری عدد به </w:t>
        </w:r>
      </w:ins>
      <w:ins w:id="1370" w:author="Microsoft account" w:date="2025-09-18T09:57:00Z">
        <w:r w:rsidR="00FF10B0">
          <w:rPr>
            <w:rFonts w:cs="Calibri"/>
            <w:sz w:val="28"/>
            <w:szCs w:val="28"/>
            <w:lang w:bidi="fa-IR"/>
          </w:rPr>
          <w:t>list</w:t>
        </w:r>
        <w:r w:rsidR="00FF10B0">
          <w:rPr>
            <w:rFonts w:cs="Calibri" w:hint="cs"/>
            <w:sz w:val="28"/>
            <w:szCs w:val="28"/>
            <w:rtl/>
            <w:lang w:bidi="fa-IR"/>
          </w:rPr>
          <w:t xml:space="preserve"> اضافه کنیم ، میتونیم این کار رو بکنیم:</w:t>
        </w:r>
      </w:ins>
    </w:p>
    <w:p w14:paraId="29159AF1" w14:textId="24BCE065" w:rsidR="00FF10B0" w:rsidRDefault="00FF10B0" w:rsidP="00FF10B0">
      <w:pPr>
        <w:bidi/>
        <w:spacing w:after="0" w:line="276" w:lineRule="auto"/>
        <w:jc w:val="both"/>
        <w:rPr>
          <w:ins w:id="1371" w:author="Microsoft account" w:date="2025-09-18T09:57:00Z"/>
          <w:rFonts w:cs="Calibri"/>
          <w:sz w:val="28"/>
          <w:szCs w:val="28"/>
          <w:rtl/>
          <w:lang w:bidi="fa-IR"/>
        </w:rPr>
        <w:pPrChange w:id="1372" w:author="Microsoft account" w:date="2025-09-18T09:57:00Z">
          <w:pPr>
            <w:bidi/>
            <w:spacing w:after="0" w:line="276" w:lineRule="auto"/>
            <w:jc w:val="both"/>
          </w:pPr>
        </w:pPrChange>
      </w:pPr>
      <w:ins w:id="1373" w:author="Microsoft account" w:date="2025-09-18T09:57:00Z">
        <w:r w:rsidRPr="00FF10B0">
          <w:rPr>
            <w:rFonts w:cs="Calibri"/>
            <w:sz w:val="28"/>
            <w:szCs w:val="28"/>
            <w:rtl/>
            <w:lang w:bidi="fa-IR"/>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FF10B0">
      <w:pPr>
        <w:bidi/>
        <w:spacing w:after="0" w:line="276" w:lineRule="auto"/>
        <w:jc w:val="both"/>
        <w:rPr>
          <w:ins w:id="1374" w:author="Microsoft account" w:date="2025-09-18T09:57:00Z"/>
          <w:rFonts w:cs="Calibri" w:hint="cs"/>
          <w:sz w:val="28"/>
          <w:szCs w:val="28"/>
          <w:rtl/>
          <w:lang w:bidi="fa-IR"/>
        </w:rPr>
        <w:pPrChange w:id="1375" w:author="Microsoft account" w:date="2025-09-18T09:57:00Z">
          <w:pPr>
            <w:bidi/>
            <w:spacing w:after="0" w:line="276" w:lineRule="auto"/>
            <w:jc w:val="both"/>
          </w:pPr>
        </w:pPrChange>
      </w:pPr>
      <w:ins w:id="1376" w:author="Microsoft account" w:date="2025-09-18T09:57:00Z">
        <w:r>
          <w:rPr>
            <w:rFonts w:cs="Calibri" w:hint="cs"/>
            <w:sz w:val="28"/>
            <w:szCs w:val="28"/>
            <w:rtl/>
            <w:lang w:bidi="fa-IR"/>
          </w:rPr>
          <w:t xml:space="preserve">اما اگر از </w:t>
        </w:r>
        <w:r>
          <w:rPr>
            <w:rFonts w:cs="Calibri"/>
            <w:sz w:val="28"/>
            <w:szCs w:val="28"/>
            <w:lang w:bidi="fa-IR"/>
          </w:rPr>
          <w:t>comprehension</w:t>
        </w:r>
        <w:r>
          <w:rPr>
            <w:rFonts w:cs="Calibri" w:hint="cs"/>
            <w:sz w:val="28"/>
            <w:szCs w:val="28"/>
            <w:rtl/>
            <w:lang w:bidi="fa-IR"/>
          </w:rPr>
          <w:t xml:space="preserve"> استفاده کنیم میشه:</w:t>
        </w:r>
      </w:ins>
    </w:p>
    <w:p w14:paraId="37D4CCBD" w14:textId="388F94E7" w:rsidR="00FF10B0" w:rsidRDefault="00FF10B0" w:rsidP="00FF10B0">
      <w:pPr>
        <w:bidi/>
        <w:spacing w:after="0" w:line="276" w:lineRule="auto"/>
        <w:jc w:val="both"/>
        <w:rPr>
          <w:ins w:id="1377" w:author="Microsoft account" w:date="2025-09-18T09:58:00Z"/>
          <w:rFonts w:cs="Calibri"/>
          <w:sz w:val="28"/>
          <w:szCs w:val="28"/>
          <w:rtl/>
          <w:lang w:bidi="fa-IR"/>
        </w:rPr>
        <w:pPrChange w:id="1378" w:author="Microsoft account" w:date="2025-09-18T09:57:00Z">
          <w:pPr>
            <w:bidi/>
            <w:spacing w:after="0" w:line="276" w:lineRule="auto"/>
            <w:jc w:val="both"/>
          </w:pPr>
        </w:pPrChange>
      </w:pPr>
      <w:ins w:id="1379" w:author="Microsoft account" w:date="2025-09-18T09:58:00Z">
        <w:r w:rsidRPr="00FF10B0">
          <w:rPr>
            <w:rFonts w:cs="Calibri"/>
            <w:sz w:val="28"/>
            <w:szCs w:val="28"/>
            <w:rtl/>
            <w:lang w:bidi="fa-IR"/>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FF10B0">
      <w:pPr>
        <w:bidi/>
        <w:spacing w:after="0" w:line="276" w:lineRule="auto"/>
        <w:jc w:val="both"/>
        <w:rPr>
          <w:ins w:id="1380" w:author="Microsoft account" w:date="2025-09-18T09:58:00Z"/>
          <w:rFonts w:cs="Calibri"/>
          <w:sz w:val="28"/>
          <w:szCs w:val="28"/>
          <w:rtl/>
          <w:lang w:bidi="fa-IR"/>
        </w:rPr>
        <w:pPrChange w:id="1381" w:author="Microsoft account" w:date="2025-09-18T09:58:00Z">
          <w:pPr>
            <w:bidi/>
            <w:spacing w:after="0" w:line="276" w:lineRule="auto"/>
            <w:jc w:val="both"/>
          </w:pPr>
        </w:pPrChange>
      </w:pPr>
    </w:p>
    <w:p w14:paraId="0ADE2E90" w14:textId="0F53AD8A" w:rsidR="00FF10B0" w:rsidRDefault="00FF10B0" w:rsidP="00FF10B0">
      <w:pPr>
        <w:bidi/>
        <w:spacing w:after="0" w:line="276" w:lineRule="auto"/>
        <w:jc w:val="both"/>
        <w:rPr>
          <w:ins w:id="1382" w:author="Microsoft account" w:date="2025-09-18T10:00:00Z"/>
          <w:rFonts w:cs="Calibri"/>
          <w:sz w:val="28"/>
          <w:szCs w:val="28"/>
          <w:rtl/>
          <w:lang w:bidi="fa-IR"/>
        </w:rPr>
        <w:pPrChange w:id="1383" w:author="Microsoft account" w:date="2025-09-18T09:58:00Z">
          <w:pPr>
            <w:bidi/>
            <w:spacing w:after="0" w:line="276" w:lineRule="auto"/>
            <w:jc w:val="both"/>
          </w:pPr>
        </w:pPrChange>
      </w:pPr>
      <w:ins w:id="1384" w:author="Microsoft account" w:date="2025-09-18T09:58:00Z">
        <w:r>
          <w:rPr>
            <w:rFonts w:cs="Calibri" w:hint="cs"/>
            <w:sz w:val="28"/>
            <w:szCs w:val="28"/>
            <w:rtl/>
            <w:lang w:bidi="fa-IR"/>
          </w:rPr>
          <w:t xml:space="preserve">-یادت اومد؟ این رو قبلا خوندیمش، درمورد اینه که میشه حلقه فور و لیست و به صورت کلی </w:t>
        </w:r>
        <w:r>
          <w:rPr>
            <w:rFonts w:cs="Calibri"/>
            <w:sz w:val="28"/>
            <w:szCs w:val="28"/>
            <w:lang w:bidi="fa-IR"/>
          </w:rPr>
          <w:t>iterable</w:t>
        </w:r>
        <w:r>
          <w:rPr>
            <w:rFonts w:cs="Calibri" w:hint="cs"/>
            <w:sz w:val="28"/>
            <w:szCs w:val="28"/>
            <w:rtl/>
            <w:lang w:bidi="fa-IR"/>
          </w:rPr>
          <w:t xml:space="preserve">   هارو توی یک تک خط خروجی گرفت و روی هرکدوم از آیتم های </w:t>
        </w:r>
      </w:ins>
      <w:ins w:id="1385" w:author="Microsoft account" w:date="2025-09-18T09:59:00Z">
        <w:r>
          <w:rPr>
            <w:rFonts w:cs="Calibri"/>
            <w:sz w:val="28"/>
            <w:szCs w:val="28"/>
            <w:lang w:bidi="fa-IR"/>
          </w:rPr>
          <w:t>iterate</w:t>
        </w:r>
        <w:r>
          <w:rPr>
            <w:rFonts w:cs="Calibri" w:hint="cs"/>
            <w:sz w:val="28"/>
            <w:szCs w:val="28"/>
            <w:rtl/>
            <w:lang w:bidi="fa-IR"/>
          </w:rPr>
          <w:t xml:space="preserve"> شده عملیاتی انجام داد و ذخیره کرد. </w:t>
        </w:r>
      </w:ins>
    </w:p>
    <w:p w14:paraId="18353897" w14:textId="77777777" w:rsidR="00FF10B0" w:rsidRDefault="00FF10B0" w:rsidP="00FF10B0">
      <w:pPr>
        <w:bidi/>
        <w:spacing w:after="0" w:line="276" w:lineRule="auto"/>
        <w:jc w:val="both"/>
        <w:rPr>
          <w:ins w:id="1386" w:author="Microsoft account" w:date="2025-09-18T10:00:00Z"/>
          <w:rFonts w:cs="Calibri"/>
          <w:sz w:val="28"/>
          <w:szCs w:val="28"/>
          <w:rtl/>
          <w:lang w:bidi="fa-IR"/>
        </w:rPr>
        <w:pPrChange w:id="1387" w:author="Microsoft account" w:date="2025-09-18T10:00:00Z">
          <w:pPr>
            <w:bidi/>
            <w:spacing w:after="0" w:line="276" w:lineRule="auto"/>
            <w:jc w:val="both"/>
          </w:pPr>
        </w:pPrChange>
      </w:pPr>
    </w:p>
    <w:p w14:paraId="4CC8A7D6" w14:textId="0696080E" w:rsidR="00FF10B0" w:rsidRDefault="00EC1080" w:rsidP="00FF10B0">
      <w:pPr>
        <w:bidi/>
        <w:spacing w:after="0" w:line="276" w:lineRule="auto"/>
        <w:jc w:val="both"/>
        <w:rPr>
          <w:ins w:id="1388" w:author="Microsoft account" w:date="2025-09-18T10:15:00Z"/>
          <w:rFonts w:cs="Calibri" w:hint="cs"/>
          <w:sz w:val="28"/>
          <w:szCs w:val="28"/>
          <w:rtl/>
          <w:lang w:bidi="fa-IR"/>
        </w:rPr>
        <w:pPrChange w:id="1389" w:author="Microsoft account" w:date="2025-09-18T10:00:00Z">
          <w:pPr>
            <w:bidi/>
            <w:spacing w:after="0" w:line="276" w:lineRule="auto"/>
            <w:jc w:val="both"/>
          </w:pPr>
        </w:pPrChange>
      </w:pPr>
      <w:ins w:id="1390" w:author="Microsoft account" w:date="2025-09-18T10:01:00Z">
        <w:r>
          <w:rPr>
            <w:rFonts w:cs="Calibri" w:hint="cs"/>
            <w:sz w:val="28"/>
            <w:szCs w:val="28"/>
            <w:rtl/>
            <w:lang w:bidi="fa-IR"/>
          </w:rPr>
          <w:t xml:space="preserve"> </w:t>
        </w:r>
      </w:ins>
      <w:ins w:id="1391" w:author="Microsoft account" w:date="2025-09-18T10:13:00Z">
        <w:r w:rsidR="00F55FAB">
          <w:rPr>
            <w:rFonts w:cs="Calibri" w:hint="cs"/>
            <w:sz w:val="28"/>
            <w:szCs w:val="28"/>
            <w:rtl/>
            <w:lang w:bidi="fa-IR"/>
          </w:rPr>
          <w:t xml:space="preserve">-نکته طلایی اینه که این رو یادمون باشه که </w:t>
        </w:r>
      </w:ins>
      <w:ins w:id="1392" w:author="Microsoft account" w:date="2025-09-18T10:14:00Z">
        <w:r w:rsidR="00F55FAB">
          <w:rPr>
            <w:rFonts w:cs="Calibri"/>
            <w:sz w:val="28"/>
            <w:szCs w:val="28"/>
            <w:lang w:bidi="fa-IR"/>
          </w:rPr>
          <w:t>[</w:t>
        </w:r>
      </w:ins>
      <w:ins w:id="1393" w:author="Microsoft account" w:date="2025-09-18T10:13:00Z">
        <w:r w:rsidR="00F55FAB">
          <w:rPr>
            <w:rFonts w:cs="Calibri"/>
            <w:sz w:val="28"/>
            <w:szCs w:val="28"/>
            <w:lang w:bidi="fa-IR"/>
          </w:rPr>
          <w:t>new_item for item in list</w:t>
        </w:r>
      </w:ins>
      <w:ins w:id="1394" w:author="Microsoft account" w:date="2025-09-18T10:14:00Z">
        <w:r w:rsidR="00F55FAB">
          <w:rPr>
            <w:rFonts w:cs="Calibri"/>
            <w:sz w:val="28"/>
            <w:szCs w:val="28"/>
            <w:lang w:bidi="fa-IR"/>
          </w:rPr>
          <w:t>]</w:t>
        </w:r>
        <w:r w:rsidR="00F55FAB">
          <w:rPr>
            <w:rFonts w:cs="Calibri" w:hint="cs"/>
            <w:sz w:val="28"/>
            <w:szCs w:val="28"/>
            <w:rtl/>
            <w:lang w:bidi="fa-IR"/>
          </w:rPr>
          <w:t xml:space="preserve"> و هروقت میخوایم از </w:t>
        </w:r>
        <w:r w:rsidR="00F55FAB">
          <w:rPr>
            <w:rFonts w:cs="Calibri"/>
            <w:sz w:val="28"/>
            <w:szCs w:val="28"/>
            <w:lang w:bidi="fa-IR"/>
          </w:rPr>
          <w:t>comprehension</w:t>
        </w:r>
        <w:r w:rsidR="00F55FAB">
          <w:rPr>
            <w:rFonts w:cs="Calibri" w:hint="cs"/>
            <w:sz w:val="28"/>
            <w:szCs w:val="28"/>
            <w:rtl/>
            <w:lang w:bidi="fa-IR"/>
          </w:rPr>
          <w:t xml:space="preserve"> استفاده کنیم </w:t>
        </w:r>
        <w:r w:rsidR="00F55FAB" w:rsidRPr="003409CC">
          <w:rPr>
            <w:rFonts w:cs="Calibri" w:hint="cs"/>
            <w:sz w:val="28"/>
            <w:szCs w:val="28"/>
            <w:u w:val="single"/>
            <w:rtl/>
            <w:lang w:bidi="fa-IR"/>
            <w:rPrChange w:id="1395" w:author="Microsoft account" w:date="2025-09-18T10:36:00Z">
              <w:rPr>
                <w:rFonts w:cs="Calibri" w:hint="cs"/>
                <w:sz w:val="28"/>
                <w:szCs w:val="28"/>
                <w:rtl/>
                <w:lang w:bidi="fa-IR"/>
              </w:rPr>
            </w:rPrChange>
          </w:rPr>
          <w:t>این رو اول بنویسیم و بعد به ترتیب جایگزین کنیم</w:t>
        </w:r>
        <w:r w:rsidR="00F55FAB">
          <w:rPr>
            <w:rFonts w:cs="Calibri" w:hint="cs"/>
            <w:sz w:val="28"/>
            <w:szCs w:val="28"/>
            <w:rtl/>
            <w:lang w:bidi="fa-IR"/>
          </w:rPr>
          <w:t xml:space="preserve"> . </w:t>
        </w:r>
        <w:r w:rsidR="00F55FAB">
          <w:rPr>
            <w:rFonts w:cs="Calibri"/>
            <w:sz w:val="28"/>
            <w:szCs w:val="28"/>
            <w:lang w:bidi="fa-IR"/>
          </w:rPr>
          <w:t>list</w:t>
        </w:r>
        <w:r w:rsidR="00F55FAB">
          <w:rPr>
            <w:rFonts w:cs="Calibri" w:hint="cs"/>
            <w:sz w:val="28"/>
            <w:szCs w:val="28"/>
            <w:rtl/>
            <w:lang w:bidi="fa-IR"/>
          </w:rPr>
          <w:t xml:space="preserve"> رو جایگزین کنیم </w:t>
        </w:r>
      </w:ins>
      <w:ins w:id="1396" w:author="Microsoft account" w:date="2025-09-18T10:15:00Z">
        <w:r w:rsidR="00F55FAB">
          <w:rPr>
            <w:rFonts w:cs="Calibri" w:hint="cs"/>
            <w:sz w:val="28"/>
            <w:szCs w:val="28"/>
            <w:rtl/>
            <w:lang w:bidi="fa-IR"/>
          </w:rPr>
          <w:t xml:space="preserve">اسم واسه </w:t>
        </w:r>
        <w:r w:rsidR="00F55FAB">
          <w:rPr>
            <w:rFonts w:cs="Calibri"/>
            <w:sz w:val="28"/>
            <w:szCs w:val="28"/>
            <w:lang w:bidi="fa-IR"/>
          </w:rPr>
          <w:t>item</w:t>
        </w:r>
        <w:r w:rsidR="00F55FAB">
          <w:rPr>
            <w:rFonts w:cs="Calibri" w:hint="cs"/>
            <w:sz w:val="28"/>
            <w:szCs w:val="28"/>
            <w:rtl/>
            <w:lang w:bidi="fa-IR"/>
          </w:rPr>
          <w:t xml:space="preserve"> انتخاب کنیم و عملیاتی که میخوایم رو روی </w:t>
        </w:r>
        <w:r w:rsidR="00F55FAB">
          <w:rPr>
            <w:rFonts w:cs="Calibri"/>
            <w:sz w:val="28"/>
            <w:szCs w:val="28"/>
            <w:lang w:bidi="fa-IR"/>
          </w:rPr>
          <w:t>item</w:t>
        </w:r>
        <w:r w:rsidR="00F55FAB">
          <w:rPr>
            <w:rFonts w:cs="Calibri" w:hint="cs"/>
            <w:sz w:val="28"/>
            <w:szCs w:val="28"/>
            <w:rtl/>
            <w:lang w:bidi="fa-IR"/>
          </w:rPr>
          <w:t xml:space="preserve"> انجام بدیم و توی یه متغیر ذخیره کنیم. </w:t>
        </w:r>
      </w:ins>
    </w:p>
    <w:p w14:paraId="16BA5D32" w14:textId="77777777" w:rsidR="00F55FAB" w:rsidRDefault="00F55FAB" w:rsidP="00F55FAB">
      <w:pPr>
        <w:bidi/>
        <w:spacing w:after="0" w:line="276" w:lineRule="auto"/>
        <w:jc w:val="both"/>
        <w:rPr>
          <w:ins w:id="1397" w:author="Microsoft account" w:date="2025-09-18T10:15:00Z"/>
          <w:rFonts w:cs="Calibri"/>
          <w:sz w:val="28"/>
          <w:szCs w:val="28"/>
          <w:rtl/>
          <w:lang w:bidi="fa-IR"/>
        </w:rPr>
        <w:pPrChange w:id="1398" w:author="Microsoft account" w:date="2025-09-18T10:15:00Z">
          <w:pPr>
            <w:bidi/>
            <w:spacing w:after="0" w:line="276" w:lineRule="auto"/>
            <w:jc w:val="both"/>
          </w:pPr>
        </w:pPrChange>
      </w:pPr>
    </w:p>
    <w:p w14:paraId="44BFC01A" w14:textId="61D05C81" w:rsidR="00F55FAB" w:rsidRDefault="00D33E8B" w:rsidP="00D33E8B">
      <w:pPr>
        <w:bidi/>
        <w:spacing w:after="0" w:line="276" w:lineRule="auto"/>
        <w:jc w:val="both"/>
        <w:rPr>
          <w:ins w:id="1399" w:author="Microsoft account" w:date="2025-09-18T10:18:00Z"/>
          <w:rFonts w:cs="Calibri"/>
          <w:sz w:val="28"/>
          <w:szCs w:val="28"/>
          <w:rtl/>
          <w:lang w:bidi="fa-IR"/>
        </w:rPr>
        <w:pPrChange w:id="1400" w:author="Microsoft account" w:date="2025-09-18T10:18:00Z">
          <w:pPr>
            <w:bidi/>
            <w:spacing w:after="0" w:line="276" w:lineRule="auto"/>
            <w:jc w:val="both"/>
          </w:pPr>
        </w:pPrChange>
      </w:pPr>
      <w:ins w:id="1401" w:author="Microsoft account" w:date="2025-09-18T10:18:00Z">
        <w:r>
          <w:rPr>
            <w:rFonts w:cs="Calibri" w:hint="cs"/>
            <w:sz w:val="28"/>
            <w:szCs w:val="28"/>
            <w:rtl/>
            <w:lang w:bidi="fa-IR"/>
          </w:rPr>
          <w:lastRenderedPageBreak/>
          <w:t>-همچنین ، میتونی شرط هم بزاریم. چطور؟ فرمول قبلی رو یه بار مرور کنیم</w:t>
        </w:r>
      </w:ins>
    </w:p>
    <w:p w14:paraId="1179A27F" w14:textId="3CCE3010" w:rsidR="00D33E8B" w:rsidRDefault="00D33E8B" w:rsidP="00D33E8B">
      <w:pPr>
        <w:bidi/>
        <w:spacing w:after="0" w:line="276" w:lineRule="auto"/>
        <w:jc w:val="both"/>
        <w:rPr>
          <w:ins w:id="1402" w:author="Microsoft account" w:date="2025-09-18T10:18:00Z"/>
          <w:rFonts w:cs="Calibri" w:hint="cs"/>
          <w:sz w:val="28"/>
          <w:szCs w:val="28"/>
          <w:rtl/>
          <w:lang w:bidi="fa-IR"/>
        </w:rPr>
        <w:pPrChange w:id="1403" w:author="Microsoft account" w:date="2025-09-18T10:18:00Z">
          <w:pPr>
            <w:bidi/>
            <w:spacing w:after="0" w:line="276" w:lineRule="auto"/>
            <w:jc w:val="both"/>
          </w:pPr>
        </w:pPrChange>
      </w:pPr>
      <w:ins w:id="1404" w:author="Microsoft account" w:date="2025-09-18T10:18:00Z">
        <w:r>
          <w:rPr>
            <w:rFonts w:cs="Calibri"/>
            <w:sz w:val="28"/>
            <w:szCs w:val="28"/>
            <w:lang w:bidi="fa-IR"/>
          </w:rPr>
          <w:t>New_list = [ new_item for item in list ]</w:t>
        </w:r>
        <w:r>
          <w:rPr>
            <w:rFonts w:cs="Calibri" w:hint="cs"/>
            <w:sz w:val="28"/>
            <w:szCs w:val="28"/>
            <w:rtl/>
            <w:lang w:bidi="fa-IR"/>
          </w:rPr>
          <w:t xml:space="preserve"> </w:t>
        </w:r>
      </w:ins>
    </w:p>
    <w:p w14:paraId="1FE2045D" w14:textId="700213EF" w:rsidR="00D33E8B" w:rsidRDefault="00D33E8B" w:rsidP="00D33E8B">
      <w:pPr>
        <w:bidi/>
        <w:spacing w:after="0" w:line="276" w:lineRule="auto"/>
        <w:jc w:val="both"/>
        <w:rPr>
          <w:ins w:id="1405" w:author="Microsoft account" w:date="2025-09-18T10:19:00Z"/>
          <w:rFonts w:cs="Calibri" w:hint="cs"/>
          <w:sz w:val="28"/>
          <w:szCs w:val="28"/>
          <w:rtl/>
          <w:lang w:bidi="fa-IR"/>
        </w:rPr>
        <w:pPrChange w:id="1406" w:author="Microsoft account" w:date="2025-09-18T10:18:00Z">
          <w:pPr>
            <w:bidi/>
            <w:spacing w:after="0" w:line="276" w:lineRule="auto"/>
            <w:jc w:val="both"/>
          </w:pPr>
        </w:pPrChange>
      </w:pPr>
      <w:ins w:id="1407" w:author="Microsoft account" w:date="2025-09-18T10:18:00Z">
        <w:r>
          <w:rPr>
            <w:rFonts w:cs="Calibri" w:hint="cs"/>
            <w:sz w:val="28"/>
            <w:szCs w:val="28"/>
            <w:rtl/>
            <w:lang w:bidi="fa-IR"/>
          </w:rPr>
          <w:t xml:space="preserve">حالا اگر بخوایم یه شرطی بزاریم که اگر اون شرط برقرار بود ، بعد بره و </w:t>
        </w:r>
      </w:ins>
      <w:ins w:id="1408" w:author="Microsoft account" w:date="2025-09-18T10:19:00Z">
        <w:r>
          <w:rPr>
            <w:rFonts w:cs="Calibri"/>
            <w:sz w:val="28"/>
            <w:szCs w:val="28"/>
            <w:lang w:bidi="fa-IR"/>
          </w:rPr>
          <w:t>new_item</w:t>
        </w:r>
        <w:r>
          <w:rPr>
            <w:rFonts w:cs="Calibri" w:hint="cs"/>
            <w:sz w:val="28"/>
            <w:szCs w:val="28"/>
            <w:rtl/>
            <w:lang w:bidi="fa-IR"/>
          </w:rPr>
          <w:t xml:space="preserve"> رو اضافه کنه چی؟ میشه زیری:</w:t>
        </w:r>
      </w:ins>
    </w:p>
    <w:p w14:paraId="13C7B89D" w14:textId="2D8E868D" w:rsidR="00D33E8B" w:rsidRDefault="00D33E8B" w:rsidP="00D33E8B">
      <w:pPr>
        <w:bidi/>
        <w:spacing w:after="0" w:line="276" w:lineRule="auto"/>
        <w:jc w:val="both"/>
        <w:rPr>
          <w:ins w:id="1409" w:author="Microsoft account" w:date="2025-09-18T10:19:00Z"/>
          <w:rFonts w:cs="Calibri"/>
          <w:sz w:val="28"/>
          <w:szCs w:val="28"/>
          <w:rtl/>
          <w:lang w:bidi="fa-IR"/>
        </w:rPr>
        <w:pPrChange w:id="1410" w:author="Microsoft account" w:date="2025-09-18T10:19:00Z">
          <w:pPr>
            <w:bidi/>
            <w:spacing w:after="0" w:line="276" w:lineRule="auto"/>
            <w:jc w:val="both"/>
          </w:pPr>
        </w:pPrChange>
      </w:pPr>
      <w:ins w:id="1411" w:author="Microsoft account" w:date="2025-09-18T10:19:00Z">
        <w:r>
          <w:rPr>
            <w:rFonts w:cs="Calibri"/>
            <w:sz w:val="28"/>
            <w:szCs w:val="28"/>
            <w:lang w:bidi="fa-IR"/>
          </w:rPr>
          <w:t>New_list = [ new_item for item in list if test ]</w:t>
        </w:r>
      </w:ins>
    </w:p>
    <w:p w14:paraId="4FCC93B5" w14:textId="0964BBA7" w:rsidR="00D33E8B" w:rsidRDefault="00D33E8B" w:rsidP="00D33E8B">
      <w:pPr>
        <w:bidi/>
        <w:spacing w:after="0" w:line="276" w:lineRule="auto"/>
        <w:jc w:val="both"/>
        <w:rPr>
          <w:ins w:id="1412" w:author="Microsoft account" w:date="2025-09-18T10:20:00Z"/>
          <w:rFonts w:cs="Calibri"/>
          <w:sz w:val="28"/>
          <w:szCs w:val="28"/>
          <w:lang w:bidi="fa-IR"/>
        </w:rPr>
        <w:pPrChange w:id="1413" w:author="Microsoft account" w:date="2025-09-18T10:19:00Z">
          <w:pPr>
            <w:bidi/>
            <w:spacing w:after="0" w:line="276" w:lineRule="auto"/>
            <w:jc w:val="both"/>
          </w:pPr>
        </w:pPrChange>
      </w:pPr>
      <w:ins w:id="1414" w:author="Microsoft account" w:date="2025-09-18T10:19:00Z">
        <w:r>
          <w:rPr>
            <w:rFonts w:cs="Calibri" w:hint="cs"/>
            <w:sz w:val="28"/>
            <w:szCs w:val="28"/>
            <w:rtl/>
            <w:lang w:bidi="fa-IR"/>
          </w:rPr>
          <w:t xml:space="preserve">که یعنی بخش </w:t>
        </w:r>
        <w:r>
          <w:rPr>
            <w:rFonts w:cs="Calibri"/>
            <w:sz w:val="28"/>
            <w:szCs w:val="28"/>
            <w:lang w:bidi="fa-IR"/>
          </w:rPr>
          <w:t>test</w:t>
        </w:r>
        <w:r>
          <w:rPr>
            <w:rFonts w:cs="Calibri" w:hint="cs"/>
            <w:sz w:val="28"/>
            <w:szCs w:val="28"/>
            <w:rtl/>
            <w:lang w:bidi="fa-IR"/>
          </w:rPr>
          <w:t xml:space="preserve"> اگر </w:t>
        </w:r>
        <w:r>
          <w:rPr>
            <w:rFonts w:cs="Calibri"/>
            <w:sz w:val="28"/>
            <w:szCs w:val="28"/>
            <w:lang w:bidi="fa-IR"/>
          </w:rPr>
          <w:t>True</w:t>
        </w:r>
        <w:r>
          <w:rPr>
            <w:rFonts w:cs="Calibri" w:hint="cs"/>
            <w:sz w:val="28"/>
            <w:szCs w:val="28"/>
            <w:rtl/>
            <w:lang w:bidi="fa-IR"/>
          </w:rPr>
          <w:t xml:space="preserve"> شد ، اونموقع </w:t>
        </w:r>
        <w:r>
          <w:rPr>
            <w:rFonts w:cs="Calibri"/>
            <w:sz w:val="28"/>
            <w:szCs w:val="28"/>
            <w:lang w:bidi="fa-IR"/>
          </w:rPr>
          <w:t>new_item</w:t>
        </w:r>
        <w:r>
          <w:rPr>
            <w:rFonts w:cs="Calibri" w:hint="cs"/>
            <w:sz w:val="28"/>
            <w:szCs w:val="28"/>
            <w:rtl/>
            <w:lang w:bidi="fa-IR"/>
          </w:rPr>
          <w:t xml:space="preserve"> اد بشه به </w:t>
        </w:r>
      </w:ins>
      <w:ins w:id="1415" w:author="Microsoft account" w:date="2025-09-18T10:20:00Z">
        <w:r>
          <w:rPr>
            <w:rFonts w:cs="Calibri"/>
            <w:sz w:val="28"/>
            <w:szCs w:val="28"/>
            <w:lang w:bidi="fa-IR"/>
          </w:rPr>
          <w:t>new_list</w:t>
        </w:r>
      </w:ins>
    </w:p>
    <w:p w14:paraId="5D6BBDFF" w14:textId="77777777" w:rsidR="00D33E8B" w:rsidRDefault="00D33E8B" w:rsidP="00D33E8B">
      <w:pPr>
        <w:bidi/>
        <w:spacing w:after="0" w:line="276" w:lineRule="auto"/>
        <w:jc w:val="both"/>
        <w:rPr>
          <w:ins w:id="1416" w:author="Microsoft account" w:date="2025-09-18T10:20:00Z"/>
          <w:rFonts w:cs="Calibri"/>
          <w:sz w:val="28"/>
          <w:szCs w:val="28"/>
          <w:lang w:bidi="fa-IR"/>
        </w:rPr>
        <w:pPrChange w:id="1417" w:author="Microsoft account" w:date="2025-09-18T10:20:00Z">
          <w:pPr>
            <w:bidi/>
            <w:spacing w:after="0" w:line="276" w:lineRule="auto"/>
            <w:jc w:val="both"/>
          </w:pPr>
        </w:pPrChange>
      </w:pPr>
    </w:p>
    <w:p w14:paraId="787FAB3D" w14:textId="25FE814E" w:rsidR="00D33E8B" w:rsidRDefault="00D33E8B" w:rsidP="00D33E8B">
      <w:pPr>
        <w:bidi/>
        <w:spacing w:after="0" w:line="276" w:lineRule="auto"/>
        <w:jc w:val="both"/>
        <w:rPr>
          <w:ins w:id="1418" w:author="Microsoft account" w:date="2025-09-18T10:36:00Z"/>
          <w:rFonts w:cs="Calibri"/>
          <w:sz w:val="28"/>
          <w:szCs w:val="28"/>
          <w:lang w:bidi="fa-IR"/>
        </w:rPr>
        <w:pPrChange w:id="1419" w:author="Microsoft account" w:date="2025-09-18T10:20:00Z">
          <w:pPr>
            <w:bidi/>
            <w:spacing w:after="0" w:line="276" w:lineRule="auto"/>
            <w:jc w:val="both"/>
          </w:pPr>
        </w:pPrChange>
      </w:pPr>
      <w:ins w:id="1420" w:author="Microsoft account" w:date="2025-09-18T10:24:00Z">
        <w:r>
          <w:rPr>
            <w:rFonts w:cs="Calibri" w:hint="cs"/>
            <w:sz w:val="28"/>
            <w:szCs w:val="28"/>
            <w:rtl/>
            <w:lang w:bidi="fa-IR"/>
          </w:rPr>
          <w:t xml:space="preserve">-قابل توجهه که درحال حاضر داریم از یه </w:t>
        </w:r>
        <w:r>
          <w:rPr>
            <w:rFonts w:cs="Calibri"/>
            <w:sz w:val="28"/>
            <w:szCs w:val="28"/>
            <w:lang w:bidi="fa-IR"/>
          </w:rPr>
          <w:t>list</w:t>
        </w:r>
        <w:r>
          <w:rPr>
            <w:rFonts w:cs="Calibri" w:hint="cs"/>
            <w:sz w:val="28"/>
            <w:szCs w:val="28"/>
            <w:rtl/>
            <w:lang w:bidi="fa-IR"/>
          </w:rPr>
          <w:t xml:space="preserve"> یا هرچیزی که مثل </w:t>
        </w:r>
      </w:ins>
      <w:ins w:id="1421" w:author="Microsoft account" w:date="2025-09-18T10:25:00Z">
        <w:r>
          <w:rPr>
            <w:rFonts w:cs="Calibri"/>
            <w:sz w:val="28"/>
            <w:szCs w:val="28"/>
            <w:lang w:bidi="fa-IR"/>
          </w:rPr>
          <w:t>sequence</w:t>
        </w:r>
        <w:r>
          <w:rPr>
            <w:rFonts w:cs="Calibri" w:hint="cs"/>
            <w:sz w:val="28"/>
            <w:szCs w:val="28"/>
            <w:rtl/>
            <w:lang w:bidi="fa-IR"/>
          </w:rPr>
          <w:t xml:space="preserve"> عمل میکنه استفاده میکنیم و توی یه </w:t>
        </w:r>
        <w:r>
          <w:rPr>
            <w:rFonts w:cs="Calibri"/>
            <w:sz w:val="28"/>
            <w:szCs w:val="28"/>
            <w:lang w:bidi="fa-IR"/>
          </w:rPr>
          <w:t>list</w:t>
        </w:r>
        <w:r>
          <w:rPr>
            <w:rFonts w:cs="Calibri" w:hint="cs"/>
            <w:sz w:val="28"/>
            <w:szCs w:val="28"/>
            <w:rtl/>
            <w:lang w:bidi="fa-IR"/>
          </w:rPr>
          <w:t xml:space="preserve"> ذخیره میکنیم. </w:t>
        </w:r>
      </w:ins>
    </w:p>
    <w:p w14:paraId="02CF6C81" w14:textId="77777777" w:rsidR="003409CC" w:rsidRDefault="003409CC" w:rsidP="003409CC">
      <w:pPr>
        <w:bidi/>
        <w:spacing w:after="0" w:line="276" w:lineRule="auto"/>
        <w:jc w:val="both"/>
        <w:rPr>
          <w:ins w:id="1422" w:author="Microsoft account" w:date="2025-09-18T10:36:00Z"/>
          <w:rFonts w:cs="Calibri"/>
          <w:sz w:val="28"/>
          <w:szCs w:val="28"/>
          <w:lang w:bidi="fa-IR"/>
        </w:rPr>
        <w:pPrChange w:id="1423" w:author="Microsoft account" w:date="2025-09-18T10:36:00Z">
          <w:pPr>
            <w:bidi/>
            <w:spacing w:after="0" w:line="276" w:lineRule="auto"/>
            <w:jc w:val="both"/>
          </w:pPr>
        </w:pPrChange>
      </w:pPr>
    </w:p>
    <w:p w14:paraId="6A82307B" w14:textId="7018B87B" w:rsidR="003409CC" w:rsidRDefault="00EF49AC" w:rsidP="00EF49AC">
      <w:pPr>
        <w:bidi/>
        <w:spacing w:after="0" w:line="276" w:lineRule="auto"/>
        <w:jc w:val="both"/>
        <w:rPr>
          <w:ins w:id="1424" w:author="Microsoft account" w:date="2025-09-18T11:08:00Z"/>
          <w:rFonts w:cs="Calibri" w:hint="cs"/>
          <w:sz w:val="28"/>
          <w:szCs w:val="28"/>
          <w:rtl/>
          <w:lang w:bidi="fa-IR"/>
        </w:rPr>
        <w:pPrChange w:id="1425" w:author="Microsoft account" w:date="2025-09-18T11:08:00Z">
          <w:pPr>
            <w:bidi/>
            <w:spacing w:after="0" w:line="276" w:lineRule="auto"/>
            <w:jc w:val="both"/>
          </w:pPr>
        </w:pPrChange>
      </w:pPr>
      <w:ins w:id="1426" w:author="Microsoft account" w:date="2025-09-18T11:08:00Z">
        <w:r>
          <w:rPr>
            <w:rFonts w:cs="Calibri" w:hint="cs"/>
            <w:sz w:val="28"/>
            <w:szCs w:val="28"/>
            <w:rtl/>
            <w:lang w:bidi="fa-IR"/>
          </w:rPr>
          <w:t xml:space="preserve">-با استفاده از </w:t>
        </w:r>
        <w:r>
          <w:rPr>
            <w:rFonts w:cs="Calibri"/>
            <w:sz w:val="28"/>
            <w:szCs w:val="28"/>
            <w:lang w:bidi="fa-IR"/>
          </w:rPr>
          <w:t>List Comprehension</w:t>
        </w:r>
        <w:r>
          <w:rPr>
            <w:rFonts w:cs="Calibri" w:hint="cs"/>
            <w:sz w:val="28"/>
            <w:szCs w:val="28"/>
            <w:rtl/>
            <w:lang w:bidi="fa-IR"/>
          </w:rPr>
          <w:t xml:space="preserve"> که یاد گرفتیم ، یه </w:t>
        </w:r>
        <w:r>
          <w:rPr>
            <w:rFonts w:cs="Calibri"/>
            <w:sz w:val="28"/>
            <w:szCs w:val="28"/>
            <w:lang w:bidi="fa-IR"/>
          </w:rPr>
          <w:t>challenge</w:t>
        </w:r>
        <w:r>
          <w:rPr>
            <w:rFonts w:cs="Calibri" w:hint="cs"/>
            <w:sz w:val="28"/>
            <w:szCs w:val="28"/>
            <w:rtl/>
            <w:lang w:bidi="fa-IR"/>
          </w:rPr>
          <w:t xml:space="preserve"> داد که برگردیم و یه قطعه کدی رو توی </w:t>
        </w:r>
        <w:r>
          <w:rPr>
            <w:rFonts w:cs="Calibri"/>
            <w:sz w:val="28"/>
            <w:szCs w:val="28"/>
            <w:lang w:bidi="fa-IR"/>
          </w:rPr>
          <w:t>day025</w:t>
        </w:r>
        <w:r>
          <w:rPr>
            <w:rFonts w:cs="Calibri" w:hint="cs"/>
            <w:sz w:val="28"/>
            <w:szCs w:val="28"/>
            <w:rtl/>
            <w:lang w:bidi="fa-IR"/>
          </w:rPr>
          <w:t xml:space="preserve"> اصلاح کنیم (کدی که مربوط به عملکرد </w:t>
        </w:r>
        <w:r>
          <w:rPr>
            <w:rFonts w:cs="Calibri"/>
            <w:sz w:val="28"/>
            <w:szCs w:val="28"/>
            <w:lang w:bidi="fa-IR"/>
          </w:rPr>
          <w:t>‘exit’</w:t>
        </w:r>
        <w:r>
          <w:rPr>
            <w:rFonts w:cs="Calibri" w:hint="cs"/>
            <w:sz w:val="28"/>
            <w:szCs w:val="28"/>
            <w:rtl/>
            <w:lang w:bidi="fa-IR"/>
          </w:rPr>
          <w:t xml:space="preserve"> بود) برگشتیم و اصلاح کردیم:</w:t>
        </w:r>
      </w:ins>
    </w:p>
    <w:p w14:paraId="7EB13A5B" w14:textId="39B92F82" w:rsidR="00EF49AC" w:rsidRDefault="00EF49AC" w:rsidP="00EF49AC">
      <w:pPr>
        <w:bidi/>
        <w:spacing w:after="0" w:line="276" w:lineRule="auto"/>
        <w:jc w:val="both"/>
        <w:rPr>
          <w:ins w:id="1427" w:author="Microsoft account" w:date="2025-09-18T11:09:00Z"/>
          <w:rFonts w:cs="Calibri"/>
          <w:sz w:val="28"/>
          <w:szCs w:val="28"/>
          <w:rtl/>
          <w:lang w:bidi="fa-IR"/>
        </w:rPr>
        <w:pPrChange w:id="1428" w:author="Microsoft account" w:date="2025-09-18T11:09:00Z">
          <w:pPr>
            <w:bidi/>
            <w:spacing w:after="0" w:line="276" w:lineRule="auto"/>
            <w:jc w:val="both"/>
          </w:pPr>
        </w:pPrChange>
      </w:pPr>
      <w:ins w:id="1429" w:author="Microsoft account" w:date="2025-09-18T11:09:00Z">
        <w:r w:rsidRPr="00EF49AC">
          <w:rPr>
            <w:rFonts w:cs="Calibri"/>
            <w:sz w:val="28"/>
            <w:szCs w:val="28"/>
            <w:rtl/>
            <w:lang w:bidi="fa-IR"/>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18310"/>
                      </a:xfrm>
                      <a:prstGeom prst="rect">
                        <a:avLst/>
                      </a:prstGeom>
                    </pic:spPr>
                  </pic:pic>
                </a:graphicData>
              </a:graphic>
            </wp:inline>
          </w:drawing>
        </w:r>
      </w:ins>
    </w:p>
    <w:p w14:paraId="6ABFF3A4" w14:textId="2A917B32" w:rsidR="00534298" w:rsidRDefault="00EF49AC" w:rsidP="00534298">
      <w:pPr>
        <w:bidi/>
        <w:spacing w:after="0" w:line="276" w:lineRule="auto"/>
        <w:jc w:val="both"/>
        <w:rPr>
          <w:ins w:id="1430" w:author="Microsoft account" w:date="2025-09-18T11:14:00Z"/>
          <w:rFonts w:cs="Calibri" w:hint="cs"/>
          <w:sz w:val="28"/>
          <w:szCs w:val="28"/>
          <w:rtl/>
          <w:lang w:bidi="fa-IR"/>
        </w:rPr>
        <w:pPrChange w:id="1431" w:author="Microsoft account" w:date="2025-09-18T11:14:00Z">
          <w:pPr>
            <w:bidi/>
            <w:spacing w:after="0" w:line="276" w:lineRule="auto"/>
            <w:jc w:val="both"/>
          </w:pPr>
        </w:pPrChange>
      </w:pPr>
      <w:ins w:id="1432" w:author="Microsoft account" w:date="2025-09-18T11:09:00Z">
        <w:r>
          <w:rPr>
            <w:rFonts w:cs="Calibri" w:hint="cs"/>
            <w:sz w:val="28"/>
            <w:szCs w:val="28"/>
            <w:rtl/>
            <w:lang w:bidi="fa-IR"/>
          </w:rPr>
          <w:t xml:space="preserve">که قابل توجهه که 3 خط کد رو خیلی خوانا و تر و تمیز کرد یک خط کد. البته نکته اینجاست که با این کار خروجی </w:t>
        </w:r>
        <w:r>
          <w:rPr>
            <w:rFonts w:cs="Calibri"/>
            <w:sz w:val="28"/>
            <w:szCs w:val="28"/>
            <w:lang w:bidi="fa-IR"/>
          </w:rPr>
          <w:t>list</w:t>
        </w:r>
        <w:r>
          <w:rPr>
            <w:rFonts w:cs="Calibri" w:hint="cs"/>
            <w:sz w:val="28"/>
            <w:szCs w:val="28"/>
            <w:rtl/>
            <w:lang w:bidi="fa-IR"/>
          </w:rPr>
          <w:t xml:space="preserve"> خواهد بود ولی با کد قبلی ما </w:t>
        </w:r>
        <w:r>
          <w:rPr>
            <w:rFonts w:cs="Calibri"/>
            <w:sz w:val="28"/>
            <w:szCs w:val="28"/>
            <w:lang w:bidi="fa-IR"/>
          </w:rPr>
          <w:t>set</w:t>
        </w:r>
        <w:r>
          <w:rPr>
            <w:rFonts w:cs="Calibri" w:hint="cs"/>
            <w:sz w:val="28"/>
            <w:szCs w:val="28"/>
            <w:rtl/>
            <w:lang w:bidi="fa-IR"/>
          </w:rPr>
          <w:t xml:space="preserve"> بود (به دلیل ویژگی هایی که </w:t>
        </w:r>
      </w:ins>
      <w:ins w:id="1433" w:author="Microsoft account" w:date="2025-09-18T11:10:00Z">
        <w:r>
          <w:rPr>
            <w:rFonts w:cs="Calibri"/>
            <w:sz w:val="28"/>
            <w:szCs w:val="28"/>
            <w:lang w:bidi="fa-IR"/>
          </w:rPr>
          <w:t>datatype set</w:t>
        </w:r>
        <w:r>
          <w:rPr>
            <w:rFonts w:cs="Calibri" w:hint="cs"/>
            <w:sz w:val="28"/>
            <w:szCs w:val="28"/>
            <w:rtl/>
            <w:lang w:bidi="fa-IR"/>
          </w:rPr>
          <w:t xml:space="preserve"> داره) </w:t>
        </w:r>
      </w:ins>
      <w:ins w:id="1434" w:author="Microsoft account" w:date="2025-09-18T11:14:00Z">
        <w:r w:rsidR="00534298">
          <w:rPr>
            <w:rFonts w:cs="Calibri" w:hint="cs"/>
            <w:sz w:val="28"/>
            <w:szCs w:val="28"/>
            <w:rtl/>
            <w:lang w:bidi="fa-IR"/>
          </w:rPr>
          <w:t xml:space="preserve">. که رفتیم و گذاشتن کلِ قضیه توی </w:t>
        </w:r>
        <w:r w:rsidR="00534298">
          <w:rPr>
            <w:rFonts w:cs="Calibri"/>
            <w:sz w:val="28"/>
            <w:szCs w:val="28"/>
            <w:lang w:bidi="fa-IR"/>
          </w:rPr>
          <w:t>constructor</w:t>
        </w:r>
        <w:r w:rsidR="00534298">
          <w:rPr>
            <w:rFonts w:cs="Calibri" w:hint="cs"/>
            <w:sz w:val="28"/>
            <w:szCs w:val="28"/>
            <w:rtl/>
            <w:lang w:bidi="fa-IR"/>
          </w:rPr>
          <w:t xml:space="preserve"> ای که برای </w:t>
        </w:r>
        <w:r w:rsidR="00534298">
          <w:rPr>
            <w:rFonts w:cs="Calibri"/>
            <w:sz w:val="28"/>
            <w:szCs w:val="28"/>
            <w:lang w:bidi="fa-IR"/>
          </w:rPr>
          <w:t>set</w:t>
        </w:r>
        <w:r w:rsidR="00534298">
          <w:rPr>
            <w:rFonts w:cs="Calibri" w:hint="cs"/>
            <w:sz w:val="28"/>
            <w:szCs w:val="28"/>
            <w:rtl/>
            <w:lang w:bidi="fa-IR"/>
          </w:rPr>
          <w:t xml:space="preserve"> به صورت  </w:t>
        </w:r>
        <w:r w:rsidR="00534298">
          <w:rPr>
            <w:rFonts w:cs="Calibri"/>
            <w:sz w:val="28"/>
            <w:szCs w:val="28"/>
            <w:lang w:bidi="fa-IR"/>
          </w:rPr>
          <w:t>built-in</w:t>
        </w:r>
        <w:r w:rsidR="00534298">
          <w:rPr>
            <w:rFonts w:cs="Calibri" w:hint="cs"/>
            <w:sz w:val="28"/>
            <w:szCs w:val="28"/>
            <w:rtl/>
            <w:lang w:bidi="fa-IR"/>
          </w:rPr>
          <w:t xml:space="preserve"> وجود داره (که باشه </w:t>
        </w:r>
        <w:r w:rsidR="00534298">
          <w:rPr>
            <w:rFonts w:cs="Calibri"/>
            <w:sz w:val="28"/>
            <w:szCs w:val="28"/>
            <w:lang w:bidi="fa-IR"/>
          </w:rPr>
          <w:t>set()</w:t>
        </w:r>
        <w:r w:rsidR="00534298">
          <w:rPr>
            <w:rFonts w:cs="Calibri" w:hint="cs"/>
            <w:sz w:val="28"/>
            <w:szCs w:val="28"/>
            <w:rtl/>
            <w:lang w:bidi="fa-IR"/>
          </w:rPr>
          <w:t xml:space="preserve"> ) اون رو تبدیل به </w:t>
        </w:r>
        <w:r w:rsidR="00534298">
          <w:rPr>
            <w:rFonts w:cs="Calibri"/>
            <w:sz w:val="28"/>
            <w:szCs w:val="28"/>
            <w:lang w:bidi="fa-IR"/>
          </w:rPr>
          <w:t>set</w:t>
        </w:r>
        <w:r w:rsidR="00534298">
          <w:rPr>
            <w:rFonts w:cs="Calibri" w:hint="cs"/>
            <w:sz w:val="28"/>
            <w:szCs w:val="28"/>
            <w:rtl/>
            <w:lang w:bidi="fa-IR"/>
          </w:rPr>
          <w:t xml:space="preserve"> کردیم مجددا. یه مقدار کُند تر از </w:t>
        </w:r>
        <w:r w:rsidR="00534298">
          <w:rPr>
            <w:rFonts w:cs="Calibri"/>
            <w:sz w:val="28"/>
            <w:szCs w:val="28"/>
            <w:lang w:bidi="fa-IR"/>
          </w:rPr>
          <w:t>list</w:t>
        </w:r>
        <w:r w:rsidR="00534298">
          <w:rPr>
            <w:rFonts w:cs="Calibri" w:hint="cs"/>
            <w:sz w:val="28"/>
            <w:szCs w:val="28"/>
            <w:rtl/>
            <w:lang w:bidi="fa-IR"/>
          </w:rPr>
          <w:t xml:space="preserve"> عمل میکنه ولی قابل چشم پوشیه. </w:t>
        </w:r>
      </w:ins>
    </w:p>
    <w:p w14:paraId="29F15688" w14:textId="77777777" w:rsidR="00534298" w:rsidRDefault="00534298" w:rsidP="00534298">
      <w:pPr>
        <w:bidi/>
        <w:spacing w:after="0" w:line="276" w:lineRule="auto"/>
        <w:jc w:val="both"/>
        <w:rPr>
          <w:ins w:id="1435" w:author="Microsoft account" w:date="2025-09-18T11:14:00Z"/>
          <w:rFonts w:cs="Calibri"/>
          <w:sz w:val="28"/>
          <w:szCs w:val="28"/>
          <w:rtl/>
          <w:lang w:bidi="fa-IR"/>
        </w:rPr>
        <w:pPrChange w:id="1436" w:author="Microsoft account" w:date="2025-09-18T11:14:00Z">
          <w:pPr>
            <w:bidi/>
            <w:spacing w:after="0" w:line="276" w:lineRule="auto"/>
            <w:jc w:val="both"/>
          </w:pPr>
        </w:pPrChange>
      </w:pPr>
    </w:p>
    <w:p w14:paraId="2A2FF433" w14:textId="7E57E18A" w:rsidR="00534298" w:rsidRDefault="00534298" w:rsidP="00534298">
      <w:pPr>
        <w:bidi/>
        <w:spacing w:after="0" w:line="276" w:lineRule="auto"/>
        <w:jc w:val="both"/>
        <w:rPr>
          <w:ins w:id="1437" w:author="Microsoft account" w:date="2025-09-18T11:15:00Z"/>
          <w:rFonts w:cs="Calibri" w:hint="cs"/>
          <w:sz w:val="28"/>
          <w:szCs w:val="28"/>
          <w:rtl/>
          <w:lang w:bidi="fa-IR"/>
        </w:rPr>
        <w:pPrChange w:id="1438" w:author="Microsoft account" w:date="2025-09-18T11:14:00Z">
          <w:pPr>
            <w:bidi/>
            <w:spacing w:after="0" w:line="276" w:lineRule="auto"/>
            <w:jc w:val="both"/>
          </w:pPr>
        </w:pPrChange>
      </w:pPr>
      <w:ins w:id="1439" w:author="Microsoft account" w:date="2025-09-18T11:14:00Z">
        <w:r>
          <w:rPr>
            <w:rFonts w:cs="Calibri" w:hint="cs"/>
            <w:sz w:val="28"/>
            <w:szCs w:val="28"/>
            <w:rtl/>
            <w:lang w:bidi="fa-IR"/>
          </w:rPr>
          <w:t>-</w:t>
        </w:r>
      </w:ins>
      <w:ins w:id="1440" w:author="Microsoft account" w:date="2025-09-18T11:15:00Z">
        <w:r w:rsidR="00611260">
          <w:rPr>
            <w:rFonts w:cs="Calibri" w:hint="cs"/>
            <w:sz w:val="28"/>
            <w:szCs w:val="28"/>
            <w:rtl/>
            <w:lang w:bidi="fa-IR"/>
          </w:rPr>
          <w:t xml:space="preserve">توجه: تا اینجا هرچی گفته شد </w:t>
        </w:r>
        <w:r w:rsidR="00611260">
          <w:rPr>
            <w:rFonts w:cs="Calibri"/>
            <w:sz w:val="28"/>
            <w:szCs w:val="28"/>
            <w:lang w:bidi="fa-IR"/>
          </w:rPr>
          <w:t>Comprehension</w:t>
        </w:r>
        <w:r w:rsidR="00611260">
          <w:rPr>
            <w:rFonts w:cs="Calibri" w:hint="cs"/>
            <w:sz w:val="28"/>
            <w:szCs w:val="28"/>
            <w:rtl/>
            <w:lang w:bidi="fa-IR"/>
          </w:rPr>
          <w:t xml:space="preserve"> برای </w:t>
        </w:r>
        <w:r w:rsidR="00611260">
          <w:rPr>
            <w:rFonts w:cs="Calibri"/>
            <w:sz w:val="28"/>
            <w:szCs w:val="28"/>
            <w:lang w:bidi="fa-IR"/>
          </w:rPr>
          <w:t>List</w:t>
        </w:r>
        <w:r w:rsidR="00611260">
          <w:rPr>
            <w:rFonts w:cs="Calibri" w:hint="cs"/>
            <w:sz w:val="28"/>
            <w:szCs w:val="28"/>
            <w:rtl/>
            <w:lang w:bidi="fa-IR"/>
          </w:rPr>
          <w:t xml:space="preserve"> ها بود. الان قراره بریم سراغ </w:t>
        </w:r>
        <w:r w:rsidR="00611260">
          <w:rPr>
            <w:rFonts w:cs="Calibri"/>
            <w:sz w:val="28"/>
            <w:szCs w:val="28"/>
            <w:lang w:bidi="fa-IR"/>
          </w:rPr>
          <w:t>Dictionary</w:t>
        </w:r>
        <w:r w:rsidR="00611260">
          <w:rPr>
            <w:rFonts w:cs="Calibri" w:hint="cs"/>
            <w:sz w:val="28"/>
            <w:szCs w:val="28"/>
            <w:rtl/>
            <w:lang w:bidi="fa-IR"/>
          </w:rPr>
          <w:t xml:space="preserve"> ها.</w:t>
        </w:r>
      </w:ins>
    </w:p>
    <w:p w14:paraId="7E78E0E0" w14:textId="77777777" w:rsidR="00611260" w:rsidRDefault="00611260" w:rsidP="00611260">
      <w:pPr>
        <w:bidi/>
        <w:spacing w:after="0" w:line="276" w:lineRule="auto"/>
        <w:jc w:val="both"/>
        <w:rPr>
          <w:ins w:id="1441" w:author="Microsoft account" w:date="2025-09-18T11:15:00Z"/>
          <w:rFonts w:cs="Calibri"/>
          <w:sz w:val="28"/>
          <w:szCs w:val="28"/>
          <w:rtl/>
          <w:lang w:bidi="fa-IR"/>
        </w:rPr>
        <w:pPrChange w:id="1442" w:author="Microsoft account" w:date="2025-09-18T11:15:00Z">
          <w:pPr>
            <w:bidi/>
            <w:spacing w:after="0" w:line="276" w:lineRule="auto"/>
            <w:jc w:val="both"/>
          </w:pPr>
        </w:pPrChange>
      </w:pPr>
    </w:p>
    <w:p w14:paraId="0C746831" w14:textId="59CF280E" w:rsidR="00611260" w:rsidRDefault="00611260" w:rsidP="00611260">
      <w:pPr>
        <w:bidi/>
        <w:spacing w:after="0" w:line="276" w:lineRule="auto"/>
        <w:jc w:val="both"/>
        <w:rPr>
          <w:ins w:id="1443" w:author="Microsoft account" w:date="2025-09-18T11:15:00Z"/>
          <w:rFonts w:cs="Calibri"/>
          <w:sz w:val="28"/>
          <w:szCs w:val="28"/>
          <w:lang w:bidi="fa-IR"/>
        </w:rPr>
        <w:pPrChange w:id="1444" w:author="Microsoft account" w:date="2025-09-18T11:15:00Z">
          <w:pPr>
            <w:bidi/>
            <w:spacing w:after="0" w:line="276" w:lineRule="auto"/>
            <w:jc w:val="both"/>
          </w:pPr>
        </w:pPrChange>
      </w:pPr>
      <w:ins w:id="1445" w:author="Microsoft account" w:date="2025-09-18T11:15:00Z">
        <w:r>
          <w:rPr>
            <w:rFonts w:cs="Calibri" w:hint="cs"/>
            <w:sz w:val="28"/>
            <w:szCs w:val="28"/>
            <w:rtl/>
            <w:lang w:bidi="fa-IR"/>
          </w:rPr>
          <w:t>-</w:t>
        </w:r>
        <w:r>
          <w:rPr>
            <w:rFonts w:cs="Calibri"/>
            <w:sz w:val="28"/>
            <w:szCs w:val="28"/>
            <w:lang w:bidi="fa-IR"/>
          </w:rPr>
          <w:t>Dictionary Comprehension</w:t>
        </w:r>
      </w:ins>
    </w:p>
    <w:p w14:paraId="597E3549" w14:textId="748E7B2A" w:rsidR="00611260" w:rsidRDefault="00611260" w:rsidP="00611260">
      <w:pPr>
        <w:bidi/>
        <w:spacing w:after="0" w:line="276" w:lineRule="auto"/>
        <w:jc w:val="both"/>
        <w:rPr>
          <w:ins w:id="1446" w:author="Microsoft account" w:date="2025-09-18T11:18:00Z"/>
          <w:rFonts w:cs="Calibri" w:hint="cs"/>
          <w:sz w:val="28"/>
          <w:szCs w:val="28"/>
          <w:rtl/>
          <w:lang w:bidi="fa-IR"/>
        </w:rPr>
        <w:pPrChange w:id="1447" w:author="Microsoft account" w:date="2025-09-18T11:16:00Z">
          <w:pPr>
            <w:bidi/>
            <w:spacing w:after="0" w:line="276" w:lineRule="auto"/>
            <w:jc w:val="both"/>
          </w:pPr>
        </w:pPrChange>
      </w:pPr>
      <w:ins w:id="1448" w:author="Microsoft account" w:date="2025-09-18T11:18:00Z">
        <w:r>
          <w:rPr>
            <w:rFonts w:cs="Calibri" w:hint="cs"/>
            <w:sz w:val="28"/>
            <w:szCs w:val="28"/>
            <w:rtl/>
            <w:lang w:bidi="fa-IR"/>
          </w:rPr>
          <w:t xml:space="preserve">خب باید این رو در نظر بگیریم که </w:t>
        </w:r>
        <w:r>
          <w:rPr>
            <w:rFonts w:cs="Calibri"/>
            <w:sz w:val="28"/>
            <w:szCs w:val="28"/>
            <w:lang w:bidi="fa-IR"/>
          </w:rPr>
          <w:t>syntax</w:t>
        </w:r>
        <w:r>
          <w:rPr>
            <w:rFonts w:cs="Calibri" w:hint="cs"/>
            <w:sz w:val="28"/>
            <w:szCs w:val="28"/>
            <w:rtl/>
            <w:lang w:bidi="fa-IR"/>
          </w:rPr>
          <w:t xml:space="preserve"> بسیار شبیه هست به چیزی که در </w:t>
        </w:r>
        <w:r>
          <w:rPr>
            <w:rFonts w:cs="Calibri"/>
            <w:sz w:val="28"/>
            <w:szCs w:val="28"/>
            <w:lang w:bidi="fa-IR"/>
          </w:rPr>
          <w:t>List Comprehension</w:t>
        </w:r>
        <w:r>
          <w:rPr>
            <w:rFonts w:cs="Calibri" w:hint="cs"/>
            <w:sz w:val="28"/>
            <w:szCs w:val="28"/>
            <w:rtl/>
            <w:lang w:bidi="fa-IR"/>
          </w:rPr>
          <w:t xml:space="preserve"> دیدیم. اون چی بود؟</w:t>
        </w:r>
      </w:ins>
    </w:p>
    <w:p w14:paraId="13D1D96A" w14:textId="2294AE37" w:rsidR="00611260" w:rsidRDefault="00611260" w:rsidP="00611260">
      <w:pPr>
        <w:bidi/>
        <w:spacing w:after="0" w:line="276" w:lineRule="auto"/>
        <w:jc w:val="both"/>
        <w:rPr>
          <w:ins w:id="1449" w:author="Microsoft account" w:date="2025-09-18T11:19:00Z"/>
          <w:rFonts w:cs="Calibri"/>
          <w:sz w:val="28"/>
          <w:szCs w:val="28"/>
          <w:lang w:bidi="fa-IR"/>
        </w:rPr>
        <w:pPrChange w:id="1450" w:author="Microsoft account" w:date="2025-09-18T11:18:00Z">
          <w:pPr>
            <w:bidi/>
            <w:spacing w:after="0" w:line="276" w:lineRule="auto"/>
            <w:jc w:val="both"/>
          </w:pPr>
        </w:pPrChange>
      </w:pPr>
      <w:ins w:id="1451" w:author="Microsoft account" w:date="2025-09-18T11:18:00Z">
        <w:r>
          <w:rPr>
            <w:rFonts w:cs="Calibri"/>
            <w:sz w:val="28"/>
            <w:szCs w:val="28"/>
            <w:lang w:bidi="fa-IR"/>
          </w:rPr>
          <w:t xml:space="preserve">New_list = [ new_item </w:t>
        </w:r>
        <w:r w:rsidRPr="00CD2B04">
          <w:rPr>
            <w:rFonts w:cs="Calibri"/>
            <w:sz w:val="28"/>
            <w:szCs w:val="28"/>
            <w:u w:val="single"/>
            <w:lang w:bidi="fa-IR"/>
            <w:rPrChange w:id="1452"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453"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454" w:author="Microsoft account" w:date="2025-09-18T11:23:00Z">
              <w:rPr>
                <w:rFonts w:cs="Calibri"/>
                <w:sz w:val="28"/>
                <w:szCs w:val="28"/>
                <w:lang w:bidi="fa-IR"/>
              </w:rPr>
            </w:rPrChange>
          </w:rPr>
          <w:t>if</w:t>
        </w:r>
        <w:r>
          <w:rPr>
            <w:rFonts w:cs="Calibri"/>
            <w:sz w:val="28"/>
            <w:szCs w:val="28"/>
            <w:lang w:bidi="fa-IR"/>
          </w:rPr>
          <w:t xml:space="preserve"> test ] =&gt; dt&lt;</w:t>
        </w:r>
      </w:ins>
      <w:ins w:id="1455" w:author="Microsoft account" w:date="2025-09-18T11:19:00Z">
        <w:r>
          <w:rPr>
            <w:rFonts w:cs="Calibri"/>
            <w:sz w:val="28"/>
            <w:szCs w:val="28"/>
            <w:lang w:bidi="fa-IR"/>
          </w:rPr>
          <w:t>list&gt;</w:t>
        </w:r>
      </w:ins>
    </w:p>
    <w:p w14:paraId="3CEC28E2" w14:textId="510B20B5" w:rsidR="00611260" w:rsidRDefault="00611260" w:rsidP="00611260">
      <w:pPr>
        <w:bidi/>
        <w:spacing w:after="0" w:line="276" w:lineRule="auto"/>
        <w:jc w:val="both"/>
        <w:rPr>
          <w:ins w:id="1456" w:author="Microsoft account" w:date="2025-09-18T11:19:00Z"/>
          <w:rFonts w:cs="Calibri" w:hint="cs"/>
          <w:sz w:val="28"/>
          <w:szCs w:val="28"/>
          <w:rtl/>
          <w:lang w:bidi="fa-IR"/>
        </w:rPr>
        <w:pPrChange w:id="1457" w:author="Microsoft account" w:date="2025-09-18T11:19:00Z">
          <w:pPr>
            <w:bidi/>
            <w:spacing w:after="0" w:line="276" w:lineRule="auto"/>
            <w:jc w:val="both"/>
          </w:pPr>
        </w:pPrChange>
      </w:pPr>
      <w:ins w:id="1458" w:author="Microsoft account" w:date="2025-09-18T11:19:00Z">
        <w:r>
          <w:rPr>
            <w:rFonts w:cs="Calibri" w:hint="cs"/>
            <w:sz w:val="28"/>
            <w:szCs w:val="28"/>
            <w:rtl/>
            <w:lang w:bidi="fa-IR"/>
          </w:rPr>
          <w:t xml:space="preserve">حالا اگر بخوایم یه </w:t>
        </w:r>
        <w:r>
          <w:rPr>
            <w:rFonts w:cs="Calibri"/>
            <w:sz w:val="28"/>
            <w:szCs w:val="28"/>
            <w:lang w:bidi="fa-IR"/>
          </w:rPr>
          <w:t>new_dict</w:t>
        </w:r>
        <w:r>
          <w:rPr>
            <w:rFonts w:cs="Calibri" w:hint="cs"/>
            <w:sz w:val="28"/>
            <w:szCs w:val="28"/>
            <w:rtl/>
            <w:lang w:bidi="fa-IR"/>
          </w:rPr>
          <w:t xml:space="preserve"> بسازیم از یه </w:t>
        </w:r>
        <w:r>
          <w:rPr>
            <w:rFonts w:cs="Calibri"/>
            <w:sz w:val="28"/>
            <w:szCs w:val="28"/>
            <w:lang w:bidi="fa-IR"/>
          </w:rPr>
          <w:t>sequence</w:t>
        </w:r>
        <w:r>
          <w:rPr>
            <w:rFonts w:cs="Calibri" w:hint="cs"/>
            <w:sz w:val="28"/>
            <w:szCs w:val="28"/>
            <w:rtl/>
            <w:lang w:bidi="fa-IR"/>
          </w:rPr>
          <w:t xml:space="preserve"> میشه:</w:t>
        </w:r>
      </w:ins>
    </w:p>
    <w:p w14:paraId="752CC193" w14:textId="37EE794F" w:rsidR="00611260" w:rsidRDefault="00611260" w:rsidP="00611260">
      <w:pPr>
        <w:bidi/>
        <w:spacing w:after="0" w:line="276" w:lineRule="auto"/>
        <w:jc w:val="both"/>
        <w:rPr>
          <w:ins w:id="1459" w:author="Microsoft account" w:date="2025-09-18T11:20:00Z"/>
          <w:rFonts w:cs="Calibri"/>
          <w:sz w:val="28"/>
          <w:szCs w:val="28"/>
          <w:lang w:bidi="fa-IR"/>
        </w:rPr>
        <w:pPrChange w:id="1460" w:author="Microsoft account" w:date="2025-09-18T11:20:00Z">
          <w:pPr>
            <w:bidi/>
            <w:spacing w:after="0" w:line="276" w:lineRule="auto"/>
            <w:jc w:val="both"/>
          </w:pPr>
        </w:pPrChange>
      </w:pPr>
      <w:ins w:id="1461" w:author="Microsoft account" w:date="2025-09-18T11:19:00Z">
        <w:r>
          <w:rPr>
            <w:rFonts w:cs="Calibri"/>
            <w:sz w:val="28"/>
            <w:szCs w:val="28"/>
            <w:lang w:bidi="fa-IR"/>
          </w:rPr>
          <w:t xml:space="preserve">New_dict = </w:t>
        </w:r>
      </w:ins>
      <w:ins w:id="1462" w:author="Microsoft account" w:date="2025-09-18T11:20:00Z">
        <w:r>
          <w:rPr>
            <w:rFonts w:cs="Calibri"/>
            <w:sz w:val="28"/>
            <w:szCs w:val="28"/>
            <w:lang w:bidi="fa-IR"/>
          </w:rPr>
          <w:t>{</w:t>
        </w:r>
      </w:ins>
      <w:ins w:id="1463" w:author="Microsoft account" w:date="2025-09-18T11:19:00Z">
        <w:r>
          <w:rPr>
            <w:rFonts w:cs="Calibri"/>
            <w:sz w:val="28"/>
            <w:szCs w:val="28"/>
            <w:lang w:bidi="fa-IR"/>
          </w:rPr>
          <w:t xml:space="preserve"> new_key:new_value </w:t>
        </w:r>
        <w:r w:rsidRPr="00CD2B04">
          <w:rPr>
            <w:rFonts w:cs="Calibri"/>
            <w:sz w:val="28"/>
            <w:szCs w:val="28"/>
            <w:u w:val="single"/>
            <w:lang w:bidi="fa-IR"/>
            <w:rPrChange w:id="1464" w:author="Microsoft account" w:date="2025-09-18T11:23:00Z">
              <w:rPr>
                <w:rFonts w:cs="Calibri"/>
                <w:sz w:val="28"/>
                <w:szCs w:val="28"/>
                <w:lang w:bidi="fa-IR"/>
              </w:rPr>
            </w:rPrChange>
          </w:rPr>
          <w:t>for</w:t>
        </w:r>
        <w:r>
          <w:rPr>
            <w:rFonts w:cs="Calibri"/>
            <w:sz w:val="28"/>
            <w:szCs w:val="28"/>
            <w:lang w:bidi="fa-IR"/>
          </w:rPr>
          <w:t xml:space="preserve"> item </w:t>
        </w:r>
        <w:r w:rsidRPr="00CD2B04">
          <w:rPr>
            <w:rFonts w:cs="Calibri"/>
            <w:sz w:val="28"/>
            <w:szCs w:val="28"/>
            <w:u w:val="single"/>
            <w:lang w:bidi="fa-IR"/>
            <w:rPrChange w:id="1465" w:author="Microsoft account" w:date="2025-09-18T11:23:00Z">
              <w:rPr>
                <w:rFonts w:cs="Calibri"/>
                <w:sz w:val="28"/>
                <w:szCs w:val="28"/>
                <w:lang w:bidi="fa-IR"/>
              </w:rPr>
            </w:rPrChange>
          </w:rPr>
          <w:t>in</w:t>
        </w:r>
        <w:r>
          <w:rPr>
            <w:rFonts w:cs="Calibri"/>
            <w:sz w:val="28"/>
            <w:szCs w:val="28"/>
            <w:lang w:bidi="fa-IR"/>
          </w:rPr>
          <w:t xml:space="preserve"> list </w:t>
        </w:r>
        <w:r w:rsidRPr="00CD2B04">
          <w:rPr>
            <w:rFonts w:cs="Calibri"/>
            <w:sz w:val="28"/>
            <w:szCs w:val="28"/>
            <w:u w:val="single"/>
            <w:lang w:bidi="fa-IR"/>
            <w:rPrChange w:id="1466" w:author="Microsoft account" w:date="2025-09-18T11:23:00Z">
              <w:rPr>
                <w:rFonts w:cs="Calibri"/>
                <w:sz w:val="28"/>
                <w:szCs w:val="28"/>
                <w:lang w:bidi="fa-IR"/>
              </w:rPr>
            </w:rPrChange>
          </w:rPr>
          <w:t>if</w:t>
        </w:r>
        <w:r>
          <w:rPr>
            <w:rFonts w:cs="Calibri"/>
            <w:sz w:val="28"/>
            <w:szCs w:val="28"/>
            <w:lang w:bidi="fa-IR"/>
          </w:rPr>
          <w:t xml:space="preserve"> test }</w:t>
        </w:r>
      </w:ins>
    </w:p>
    <w:p w14:paraId="673482D6" w14:textId="5A81B965" w:rsidR="00CD2B04" w:rsidRDefault="00CD2B04" w:rsidP="00CD2B04">
      <w:pPr>
        <w:bidi/>
        <w:spacing w:after="0" w:line="276" w:lineRule="auto"/>
        <w:jc w:val="both"/>
        <w:rPr>
          <w:ins w:id="1467" w:author="Microsoft account" w:date="2025-09-18T11:22:00Z"/>
          <w:rFonts w:cs="Calibri" w:hint="cs"/>
          <w:sz w:val="28"/>
          <w:szCs w:val="28"/>
          <w:rtl/>
          <w:lang w:bidi="fa-IR"/>
        </w:rPr>
        <w:pPrChange w:id="1468" w:author="Microsoft account" w:date="2025-09-18T11:22:00Z">
          <w:pPr>
            <w:bidi/>
            <w:spacing w:after="0" w:line="276" w:lineRule="auto"/>
            <w:jc w:val="both"/>
          </w:pPr>
        </w:pPrChange>
      </w:pPr>
      <w:ins w:id="1469" w:author="Microsoft account" w:date="2025-09-18T11:20:00Z">
        <w:r>
          <w:rPr>
            <w:rFonts w:cs="Calibri" w:hint="cs"/>
            <w:sz w:val="28"/>
            <w:szCs w:val="28"/>
            <w:rtl/>
            <w:lang w:bidi="fa-IR"/>
          </w:rPr>
          <w:lastRenderedPageBreak/>
          <w:t xml:space="preserve">دقت باید داشته باشیم که </w:t>
        </w:r>
        <w:r>
          <w:rPr>
            <w:rFonts w:cs="Calibri"/>
            <w:sz w:val="28"/>
            <w:szCs w:val="28"/>
            <w:lang w:bidi="fa-IR"/>
          </w:rPr>
          <w:t>list</w:t>
        </w:r>
        <w:r>
          <w:rPr>
            <w:rFonts w:cs="Calibri" w:hint="cs"/>
            <w:sz w:val="28"/>
            <w:szCs w:val="28"/>
            <w:rtl/>
            <w:lang w:bidi="fa-IR"/>
          </w:rPr>
          <w:t xml:space="preserve"> با </w:t>
        </w:r>
        <w:r>
          <w:rPr>
            <w:rFonts w:cs="Calibri"/>
            <w:sz w:val="28"/>
            <w:szCs w:val="28"/>
            <w:lang w:bidi="fa-IR"/>
          </w:rPr>
          <w:t>[]</w:t>
        </w:r>
        <w:r>
          <w:rPr>
            <w:rFonts w:cs="Calibri" w:hint="cs"/>
            <w:sz w:val="28"/>
            <w:szCs w:val="28"/>
            <w:rtl/>
            <w:lang w:bidi="fa-IR"/>
          </w:rPr>
          <w:t xml:space="preserve"> کروشه ها تعریف میشه ولی </w:t>
        </w:r>
        <w:r>
          <w:rPr>
            <w:rFonts w:cs="Calibri"/>
            <w:sz w:val="28"/>
            <w:szCs w:val="28"/>
            <w:lang w:bidi="fa-IR"/>
          </w:rPr>
          <w:t>dictionary</w:t>
        </w:r>
        <w:r>
          <w:rPr>
            <w:rFonts w:cs="Calibri" w:hint="cs"/>
            <w:sz w:val="28"/>
            <w:szCs w:val="28"/>
            <w:rtl/>
            <w:lang w:bidi="fa-IR"/>
          </w:rPr>
          <w:t xml:space="preserve"> با براکت </w:t>
        </w:r>
        <w:r>
          <w:rPr>
            <w:rFonts w:cs="Calibri"/>
            <w:sz w:val="28"/>
            <w:szCs w:val="28"/>
            <w:lang w:bidi="fa-IR"/>
          </w:rPr>
          <w:t>{}</w:t>
        </w:r>
        <w:r>
          <w:rPr>
            <w:rFonts w:cs="Calibri" w:hint="cs"/>
            <w:sz w:val="28"/>
            <w:szCs w:val="28"/>
            <w:rtl/>
            <w:lang w:bidi="fa-IR"/>
          </w:rPr>
          <w:t xml:space="preserve"> پس توی تعریف </w:t>
        </w:r>
        <w:r>
          <w:rPr>
            <w:rFonts w:cs="Calibri"/>
            <w:sz w:val="28"/>
            <w:szCs w:val="28"/>
            <w:lang w:bidi="fa-IR"/>
          </w:rPr>
          <w:t>Comprehension</w:t>
        </w:r>
        <w:r>
          <w:rPr>
            <w:rFonts w:cs="Calibri" w:hint="cs"/>
            <w:sz w:val="28"/>
            <w:szCs w:val="28"/>
            <w:rtl/>
            <w:lang w:bidi="fa-IR"/>
          </w:rPr>
          <w:t xml:space="preserve">هاشون هم تاثیر گذاره. یه مروری هم روی </w:t>
        </w:r>
      </w:ins>
      <w:ins w:id="1470" w:author="Microsoft account" w:date="2025-09-18T11:22:00Z">
        <w:r>
          <w:rPr>
            <w:rFonts w:cs="Calibri"/>
            <w:sz w:val="28"/>
            <w:szCs w:val="28"/>
            <w:lang w:bidi="fa-IR"/>
          </w:rPr>
          <w:t>syntax</w:t>
        </w:r>
        <w:r>
          <w:rPr>
            <w:rFonts w:cs="Calibri" w:hint="cs"/>
            <w:sz w:val="28"/>
            <w:szCs w:val="28"/>
            <w:rtl/>
            <w:lang w:bidi="fa-IR"/>
          </w:rPr>
          <w:t xml:space="preserve"> دیکشنری داشته باشیم: </w:t>
        </w:r>
      </w:ins>
    </w:p>
    <w:p w14:paraId="76E8C2AF" w14:textId="227340C8" w:rsidR="00CD2B04" w:rsidRDefault="00CD2B04" w:rsidP="00CD2B04">
      <w:pPr>
        <w:bidi/>
        <w:spacing w:after="0" w:line="276" w:lineRule="auto"/>
        <w:jc w:val="both"/>
        <w:rPr>
          <w:ins w:id="1471" w:author="Microsoft account" w:date="2025-09-18T11:22:00Z"/>
          <w:rFonts w:cs="Calibri"/>
          <w:sz w:val="28"/>
          <w:szCs w:val="28"/>
          <w:lang w:bidi="fa-IR"/>
        </w:rPr>
        <w:pPrChange w:id="1472" w:author="Microsoft account" w:date="2025-09-18T11:22:00Z">
          <w:pPr>
            <w:bidi/>
            <w:spacing w:after="0" w:line="276" w:lineRule="auto"/>
            <w:jc w:val="both"/>
          </w:pPr>
        </w:pPrChange>
      </w:pPr>
      <w:ins w:id="1473" w:author="Microsoft account" w:date="2025-09-18T11:22:00Z">
        <w:r>
          <w:rPr>
            <w:rFonts w:cs="Calibri"/>
            <w:sz w:val="28"/>
            <w:szCs w:val="28"/>
            <w:lang w:bidi="fa-IR"/>
          </w:rPr>
          <w:t>My_dictionary = {key1: value1, key2: value2, … }</w:t>
        </w:r>
      </w:ins>
    </w:p>
    <w:p w14:paraId="3A88FABE" w14:textId="17FAC234" w:rsidR="00CD2B04" w:rsidRDefault="00CD2B04" w:rsidP="00CD2B04">
      <w:pPr>
        <w:bidi/>
        <w:spacing w:after="0" w:line="276" w:lineRule="auto"/>
        <w:jc w:val="both"/>
        <w:rPr>
          <w:ins w:id="1474" w:author="Microsoft account" w:date="2025-09-18T11:26:00Z"/>
          <w:rFonts w:cs="Calibri"/>
          <w:sz w:val="28"/>
          <w:szCs w:val="28"/>
          <w:lang w:bidi="fa-IR"/>
        </w:rPr>
        <w:pPrChange w:id="1475" w:author="Microsoft account" w:date="2025-09-18T11:22:00Z">
          <w:pPr>
            <w:bidi/>
            <w:spacing w:after="0" w:line="276" w:lineRule="auto"/>
            <w:jc w:val="both"/>
          </w:pPr>
        </w:pPrChange>
      </w:pPr>
    </w:p>
    <w:p w14:paraId="09F90063" w14:textId="36F94028" w:rsidR="00872985" w:rsidRDefault="00872985" w:rsidP="00872985">
      <w:pPr>
        <w:bidi/>
        <w:spacing w:after="0" w:line="276" w:lineRule="auto"/>
        <w:jc w:val="both"/>
        <w:rPr>
          <w:ins w:id="1476" w:author="Microsoft account" w:date="2025-09-18T11:31:00Z"/>
          <w:rFonts w:cs="Calibri" w:hint="cs"/>
          <w:sz w:val="28"/>
          <w:szCs w:val="28"/>
          <w:rtl/>
          <w:lang w:bidi="fa-IR"/>
        </w:rPr>
        <w:pPrChange w:id="1477" w:author="Microsoft account" w:date="2025-09-18T11:26:00Z">
          <w:pPr>
            <w:bidi/>
            <w:spacing w:after="0" w:line="276" w:lineRule="auto"/>
            <w:jc w:val="both"/>
          </w:pPr>
        </w:pPrChange>
      </w:pPr>
      <w:ins w:id="1478" w:author="Microsoft account" w:date="2025-09-18T11:26:00Z">
        <w:r>
          <w:rPr>
            <w:rFonts w:cs="Calibri" w:hint="cs"/>
            <w:sz w:val="28"/>
            <w:szCs w:val="28"/>
            <w:rtl/>
            <w:lang w:bidi="fa-IR"/>
          </w:rPr>
          <w:t xml:space="preserve">حالا اگر بخوایم </w:t>
        </w:r>
        <w:r>
          <w:rPr>
            <w:rFonts w:cs="Calibri"/>
            <w:sz w:val="28"/>
            <w:szCs w:val="28"/>
            <w:lang w:bidi="fa-IR"/>
          </w:rPr>
          <w:t xml:space="preserve">pair value </w:t>
        </w:r>
        <w:r>
          <w:rPr>
            <w:rFonts w:cs="Calibri" w:hint="cs"/>
            <w:sz w:val="28"/>
            <w:szCs w:val="28"/>
            <w:rtl/>
            <w:lang w:bidi="fa-IR"/>
          </w:rPr>
          <w:t xml:space="preserve">های یک </w:t>
        </w:r>
        <w:r>
          <w:rPr>
            <w:rFonts w:cs="Calibri"/>
            <w:sz w:val="28"/>
            <w:szCs w:val="28"/>
            <w:lang w:bidi="fa-IR"/>
          </w:rPr>
          <w:t>dictionary</w:t>
        </w:r>
        <w:r>
          <w:rPr>
            <w:rFonts w:cs="Calibri" w:hint="cs"/>
            <w:sz w:val="28"/>
            <w:szCs w:val="28"/>
            <w:rtl/>
            <w:lang w:bidi="fa-IR"/>
          </w:rPr>
          <w:t xml:space="preserve"> رو بگیریم باید از </w:t>
        </w:r>
      </w:ins>
      <w:ins w:id="1479" w:author="Microsoft account" w:date="2025-09-18T11:27:00Z">
        <w:r>
          <w:rPr>
            <w:rFonts w:cs="Calibri"/>
            <w:sz w:val="28"/>
            <w:szCs w:val="28"/>
            <w:lang w:bidi="fa-IR"/>
          </w:rPr>
          <w:t>dict.items()</w:t>
        </w:r>
        <w:r>
          <w:rPr>
            <w:rFonts w:cs="Calibri" w:hint="cs"/>
            <w:sz w:val="28"/>
            <w:szCs w:val="28"/>
            <w:rtl/>
            <w:lang w:bidi="fa-IR"/>
          </w:rPr>
          <w:t xml:space="preserve">استفاده کنیم. </w:t>
        </w:r>
      </w:ins>
      <w:ins w:id="1480" w:author="Microsoft account" w:date="2025-09-18T11:30:00Z">
        <w:r>
          <w:rPr>
            <w:rFonts w:cs="Calibri" w:hint="cs"/>
            <w:sz w:val="28"/>
            <w:szCs w:val="28"/>
            <w:rtl/>
            <w:lang w:bidi="fa-IR"/>
          </w:rPr>
          <w:t xml:space="preserve">که تمامی </w:t>
        </w:r>
        <w:r>
          <w:rPr>
            <w:rFonts w:cs="Calibri"/>
            <w:sz w:val="28"/>
            <w:szCs w:val="28"/>
            <w:lang w:bidi="fa-IR"/>
          </w:rPr>
          <w:t>key: value</w:t>
        </w:r>
        <w:r>
          <w:rPr>
            <w:rFonts w:cs="Calibri" w:hint="cs"/>
            <w:sz w:val="28"/>
            <w:szCs w:val="28"/>
            <w:rtl/>
            <w:lang w:bidi="fa-IR"/>
          </w:rPr>
          <w:t xml:space="preserve"> های یک </w:t>
        </w:r>
        <w:r>
          <w:rPr>
            <w:rFonts w:cs="Calibri"/>
            <w:sz w:val="28"/>
            <w:szCs w:val="28"/>
            <w:lang w:bidi="fa-IR"/>
          </w:rPr>
          <w:t>dictionary</w:t>
        </w:r>
        <w:r>
          <w:rPr>
            <w:rFonts w:cs="Calibri" w:hint="cs"/>
            <w:sz w:val="28"/>
            <w:szCs w:val="28"/>
            <w:rtl/>
            <w:lang w:bidi="fa-IR"/>
          </w:rPr>
          <w:t xml:space="preserve"> رو به صورت </w:t>
        </w:r>
        <w:r>
          <w:rPr>
            <w:rFonts w:cs="Calibri"/>
            <w:sz w:val="28"/>
            <w:szCs w:val="28"/>
            <w:lang w:bidi="fa-IR"/>
          </w:rPr>
          <w:t>list</w:t>
        </w:r>
        <w:r>
          <w:rPr>
            <w:rFonts w:cs="Calibri" w:hint="cs"/>
            <w:sz w:val="28"/>
            <w:szCs w:val="28"/>
            <w:rtl/>
            <w:lang w:bidi="fa-IR"/>
          </w:rPr>
          <w:t xml:space="preserve"> ای از </w:t>
        </w:r>
        <w:r>
          <w:rPr>
            <w:rFonts w:cs="Calibri"/>
            <w:sz w:val="28"/>
            <w:szCs w:val="28"/>
            <w:lang w:bidi="fa-IR"/>
          </w:rPr>
          <w:t>tuple</w:t>
        </w:r>
        <w:r>
          <w:rPr>
            <w:rFonts w:cs="Calibri" w:hint="cs"/>
            <w:sz w:val="28"/>
            <w:szCs w:val="28"/>
            <w:rtl/>
            <w:lang w:bidi="fa-IR"/>
          </w:rPr>
          <w:t xml:space="preserve"> ها </w:t>
        </w:r>
        <w:r>
          <w:rPr>
            <w:rFonts w:cs="Calibri"/>
            <w:sz w:val="28"/>
            <w:szCs w:val="28"/>
            <w:lang w:bidi="fa-IR"/>
          </w:rPr>
          <w:t>return</w:t>
        </w:r>
        <w:r>
          <w:rPr>
            <w:rFonts w:cs="Calibri" w:hint="cs"/>
            <w:sz w:val="28"/>
            <w:szCs w:val="28"/>
            <w:rtl/>
            <w:lang w:bidi="fa-IR"/>
          </w:rPr>
          <w:t xml:space="preserve"> میکنه. پس </w:t>
        </w:r>
      </w:ins>
      <w:ins w:id="1481" w:author="Microsoft account" w:date="2025-09-18T11:31:00Z">
        <w:r>
          <w:rPr>
            <w:rFonts w:cs="Calibri" w:hint="cs"/>
            <w:sz w:val="28"/>
            <w:szCs w:val="28"/>
            <w:rtl/>
            <w:lang w:bidi="fa-IR"/>
          </w:rPr>
          <w:t xml:space="preserve">یعنی ما کلی </w:t>
        </w:r>
        <w:r>
          <w:rPr>
            <w:rFonts w:cs="Calibri"/>
            <w:sz w:val="28"/>
            <w:szCs w:val="28"/>
            <w:lang w:bidi="fa-IR"/>
          </w:rPr>
          <w:t xml:space="preserve">tuple </w:t>
        </w:r>
        <w:r>
          <w:rPr>
            <w:rFonts w:cs="Calibri" w:hint="cs"/>
            <w:sz w:val="28"/>
            <w:szCs w:val="28"/>
            <w:rtl/>
            <w:lang w:bidi="fa-IR"/>
          </w:rPr>
          <w:t xml:space="preserve">داریم که هرکدوم بیانگر یک </w:t>
        </w:r>
        <w:r>
          <w:rPr>
            <w:rFonts w:cs="Calibri"/>
            <w:sz w:val="28"/>
            <w:szCs w:val="28"/>
            <w:lang w:bidi="fa-IR"/>
          </w:rPr>
          <w:t>key:value</w:t>
        </w:r>
        <w:r>
          <w:rPr>
            <w:rFonts w:cs="Calibri" w:hint="cs"/>
            <w:sz w:val="28"/>
            <w:szCs w:val="28"/>
            <w:rtl/>
            <w:lang w:bidi="fa-IR"/>
          </w:rPr>
          <w:t xml:space="preserve"> هستن. </w:t>
        </w:r>
        <w:r w:rsidR="00AB5066">
          <w:rPr>
            <w:rFonts w:cs="Calibri" w:hint="cs"/>
            <w:sz w:val="28"/>
            <w:szCs w:val="28"/>
            <w:rtl/>
            <w:lang w:bidi="fa-IR"/>
          </w:rPr>
          <w:t xml:space="preserve">حالا اگه از این نکته استفاده کنیم و </w:t>
        </w:r>
        <w:r w:rsidR="00AB5066">
          <w:rPr>
            <w:rFonts w:cs="Calibri"/>
            <w:sz w:val="28"/>
            <w:szCs w:val="28"/>
            <w:lang w:bidi="fa-IR"/>
          </w:rPr>
          <w:t>syntax Dictionary Comprehension</w:t>
        </w:r>
        <w:r w:rsidR="00AB5066">
          <w:rPr>
            <w:rFonts w:cs="Calibri" w:hint="cs"/>
            <w:sz w:val="28"/>
            <w:szCs w:val="28"/>
            <w:rtl/>
            <w:lang w:bidi="fa-IR"/>
          </w:rPr>
          <w:t xml:space="preserve"> رو بازتولید کنیم:</w:t>
        </w:r>
      </w:ins>
    </w:p>
    <w:p w14:paraId="79C934BD" w14:textId="27DCAD42" w:rsidR="00AB5066" w:rsidRDefault="00AB5066" w:rsidP="00AB5066">
      <w:pPr>
        <w:bidi/>
        <w:spacing w:after="0" w:line="276" w:lineRule="auto"/>
        <w:jc w:val="both"/>
        <w:rPr>
          <w:ins w:id="1482" w:author="Microsoft account" w:date="2025-09-18T11:32:00Z"/>
          <w:rFonts w:cs="Calibri"/>
          <w:sz w:val="28"/>
          <w:szCs w:val="28"/>
          <w:lang w:bidi="fa-IR"/>
        </w:rPr>
        <w:pPrChange w:id="1483" w:author="Microsoft account" w:date="2025-09-18T11:31:00Z">
          <w:pPr>
            <w:bidi/>
            <w:spacing w:after="0" w:line="276" w:lineRule="auto"/>
            <w:jc w:val="both"/>
          </w:pPr>
        </w:pPrChange>
      </w:pPr>
      <w:ins w:id="1484" w:author="Microsoft account" w:date="2025-09-18T11:31:00Z">
        <w:r>
          <w:rPr>
            <w:rFonts w:cs="Calibri"/>
            <w:sz w:val="28"/>
            <w:szCs w:val="28"/>
            <w:lang w:bidi="fa-IR"/>
          </w:rPr>
          <w:t xml:space="preserve">New_dictionary = { new_key:new_value </w:t>
        </w:r>
      </w:ins>
      <w:ins w:id="1485" w:author="Microsoft account" w:date="2025-09-18T11:32:00Z">
        <w:r>
          <w:rPr>
            <w:rFonts w:cs="Calibri"/>
            <w:sz w:val="28"/>
            <w:szCs w:val="28"/>
            <w:u w:val="single"/>
            <w:lang w:bidi="fa-IR"/>
          </w:rPr>
          <w:t>for</w:t>
        </w:r>
        <w:r>
          <w:rPr>
            <w:rFonts w:cs="Calibri"/>
            <w:sz w:val="28"/>
            <w:szCs w:val="28"/>
            <w:lang w:bidi="fa-IR"/>
          </w:rPr>
          <w:t xml:space="preserve"> (key,value) </w:t>
        </w:r>
        <w:r>
          <w:rPr>
            <w:rFonts w:cs="Calibri"/>
            <w:sz w:val="28"/>
            <w:szCs w:val="28"/>
            <w:u w:val="single"/>
            <w:lang w:bidi="fa-IR"/>
          </w:rPr>
          <w:t>in</w:t>
        </w:r>
        <w:r>
          <w:rPr>
            <w:rFonts w:cs="Calibri"/>
            <w:sz w:val="28"/>
            <w:szCs w:val="28"/>
            <w:lang w:bidi="fa-IR"/>
          </w:rPr>
          <w:t xml:space="preserve"> dict.items() </w:t>
        </w:r>
        <w:r>
          <w:rPr>
            <w:rFonts w:cs="Calibri"/>
            <w:sz w:val="28"/>
            <w:szCs w:val="28"/>
            <w:u w:val="single"/>
            <w:lang w:bidi="fa-IR"/>
          </w:rPr>
          <w:t>if</w:t>
        </w:r>
        <w:r>
          <w:rPr>
            <w:rFonts w:cs="Calibri"/>
            <w:i/>
            <w:iCs/>
            <w:sz w:val="28"/>
            <w:szCs w:val="28"/>
            <w:lang w:bidi="fa-IR"/>
          </w:rPr>
          <w:t xml:space="preserve"> </w:t>
        </w:r>
        <w:r>
          <w:rPr>
            <w:rFonts w:cs="Calibri"/>
            <w:sz w:val="28"/>
            <w:szCs w:val="28"/>
            <w:lang w:bidi="fa-IR"/>
          </w:rPr>
          <w:t>test }</w:t>
        </w:r>
      </w:ins>
    </w:p>
    <w:p w14:paraId="7087E157" w14:textId="77777777" w:rsidR="00AB5066" w:rsidRDefault="00AB5066" w:rsidP="00AB5066">
      <w:pPr>
        <w:bidi/>
        <w:spacing w:after="0" w:line="276" w:lineRule="auto"/>
        <w:jc w:val="both"/>
        <w:rPr>
          <w:ins w:id="1486" w:author="Microsoft account" w:date="2025-09-18T11:32:00Z"/>
          <w:rFonts w:cs="Calibri"/>
          <w:sz w:val="28"/>
          <w:szCs w:val="28"/>
          <w:lang w:bidi="fa-IR"/>
        </w:rPr>
        <w:pPrChange w:id="1487" w:author="Microsoft account" w:date="2025-09-18T11:32:00Z">
          <w:pPr>
            <w:bidi/>
            <w:spacing w:after="0" w:line="276" w:lineRule="auto"/>
            <w:jc w:val="both"/>
          </w:pPr>
        </w:pPrChange>
      </w:pPr>
    </w:p>
    <w:p w14:paraId="57EF911F" w14:textId="31C56E2E" w:rsidR="00AB5066" w:rsidRPr="00AB5066" w:rsidRDefault="007C4D9D" w:rsidP="00AB5066">
      <w:pPr>
        <w:bidi/>
        <w:spacing w:after="0" w:line="276" w:lineRule="auto"/>
        <w:jc w:val="both"/>
        <w:rPr>
          <w:ins w:id="1488" w:author="Microsoft account" w:date="2025-09-18T09:48:00Z"/>
          <w:rFonts w:cs="Calibri" w:hint="cs"/>
          <w:sz w:val="28"/>
          <w:szCs w:val="28"/>
          <w:rtl/>
          <w:lang w:bidi="fa-IR"/>
          <w:rPrChange w:id="1489" w:author="Microsoft account" w:date="2025-09-18T11:32:00Z">
            <w:rPr>
              <w:ins w:id="1490" w:author="Microsoft account" w:date="2025-09-18T09:48:00Z"/>
              <w:rFonts w:hint="cs"/>
              <w:rtl/>
              <w:lang w:bidi="fa-IR"/>
            </w:rPr>
          </w:rPrChange>
        </w:rPr>
        <w:pPrChange w:id="1491" w:author="Microsoft account" w:date="2025-09-18T11:32:00Z">
          <w:pPr>
            <w:bidi/>
            <w:spacing w:after="0" w:line="276" w:lineRule="auto"/>
            <w:jc w:val="both"/>
          </w:pPr>
        </w:pPrChange>
      </w:pPr>
      <w:ins w:id="1492" w:author="Microsoft account" w:date="2025-09-18T11:59:00Z">
        <w:r>
          <w:rPr>
            <w:rFonts w:cs="Calibri" w:hint="cs"/>
            <w:sz w:val="28"/>
            <w:szCs w:val="28"/>
            <w:rtl/>
            <w:lang w:bidi="fa-IR"/>
          </w:rPr>
          <w:t xml:space="preserve">-تا </w:t>
        </w:r>
        <w:r>
          <w:rPr>
            <w:rFonts w:cs="Calibri"/>
            <w:sz w:val="28"/>
            <w:szCs w:val="28"/>
            <w:lang w:bidi="fa-IR"/>
          </w:rPr>
          <w:t>day026 007</w:t>
        </w:r>
        <w:r>
          <w:rPr>
            <w:rFonts w:cs="Calibri" w:hint="cs"/>
            <w:sz w:val="28"/>
            <w:szCs w:val="28"/>
            <w:rtl/>
            <w:lang w:bidi="fa-IR"/>
          </w:rPr>
          <w:t xml:space="preserve"> رفتیم. جلسه بعد باید تمرین هاشو حل کنیم و ادامه بدیم. </w:t>
        </w:r>
      </w:ins>
      <w:bookmarkStart w:id="1493" w:name="_GoBack"/>
      <w:bookmarkEnd w:id="1493"/>
    </w:p>
    <w:p w14:paraId="27C6C3FC" w14:textId="0F595572" w:rsidR="00B608BA" w:rsidRDefault="00B608BA">
      <w:pPr>
        <w:spacing w:after="0" w:line="240" w:lineRule="auto"/>
        <w:rPr>
          <w:ins w:id="1494" w:author="Microsoft account" w:date="2025-09-18T09:48:00Z"/>
          <w:rFonts w:cs="Calibri"/>
          <w:sz w:val="28"/>
          <w:szCs w:val="28"/>
          <w:rtl/>
          <w:lang w:bidi="fa-IR"/>
        </w:rPr>
      </w:pPr>
      <w:ins w:id="1495" w:author="Microsoft account" w:date="2025-09-18T09:48:00Z">
        <w:r>
          <w:rPr>
            <w:rFonts w:cs="Calibri"/>
            <w:sz w:val="28"/>
            <w:szCs w:val="28"/>
            <w:rtl/>
            <w:lang w:bidi="fa-IR"/>
          </w:rPr>
          <w:br w:type="page"/>
        </w:r>
      </w:ins>
    </w:p>
    <w:p w14:paraId="712FA10C" w14:textId="77777777" w:rsidR="00B608BA" w:rsidRPr="004E3A5E" w:rsidRDefault="00B608BA" w:rsidP="00B608BA">
      <w:pPr>
        <w:bidi/>
        <w:spacing w:after="0" w:line="276" w:lineRule="auto"/>
        <w:jc w:val="both"/>
        <w:rPr>
          <w:rFonts w:cs="Calibri"/>
          <w:sz w:val="28"/>
          <w:szCs w:val="28"/>
          <w:lang w:bidi="fa-IR"/>
        </w:rPr>
        <w:pPrChange w:id="1496" w:author="Microsoft account" w:date="2025-09-18T09:48:00Z">
          <w:pPr>
            <w:bidi/>
            <w:spacing w:after="0" w:line="276" w:lineRule="auto"/>
            <w:jc w:val="both"/>
          </w:pPr>
        </w:pPrChange>
      </w:pPr>
    </w:p>
    <w:p w14:paraId="63ED0B68" w14:textId="77777777" w:rsidR="00776D6D" w:rsidRPr="00CB12CF" w:rsidRDefault="00CB12CF" w:rsidP="00A07812">
      <w:pPr>
        <w:bidi/>
        <w:spacing w:after="0" w:line="276" w:lineRule="auto"/>
        <w:jc w:val="both"/>
        <w:rPr>
          <w:rFonts w:cs="Calibri"/>
          <w:sz w:val="28"/>
          <w:szCs w:val="28"/>
          <w:lang w:bidi="fa-IR"/>
        </w:rPr>
      </w:pPr>
      <w:bookmarkStart w:id="1497" w:name="next"/>
      <w:r w:rsidRPr="00CB12CF">
        <w:rPr>
          <w:rFonts w:cs="Calibri"/>
          <w:sz w:val="28"/>
          <w:szCs w:val="28"/>
          <w:rtl/>
          <w:lang w:bidi="fa-IR"/>
        </w:rPr>
        <w:t>ادامه</w:t>
      </w:r>
      <w:bookmarkEnd w:id="1497"/>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2" w:author="Microsoft account" w:date="2025-09-08T12:29:00Z" w:initials="Ma">
    <w:p w14:paraId="598AAB5D" w14:textId="77777777" w:rsidR="004B77C0" w:rsidRDefault="004B77C0">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4B77C0" w:rsidRPr="00E769DC" w:rsidRDefault="004B77C0">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7"/>
  </w:num>
  <w:num w:numId="5">
    <w:abstractNumId w:val="6"/>
  </w:num>
  <w:num w:numId="6">
    <w:abstractNumId w:val="4"/>
  </w:num>
  <w:num w:numId="7">
    <w:abstractNumId w:val="2"/>
  </w:num>
  <w:num w:numId="8">
    <w:abstractNumId w:val="0"/>
  </w:num>
  <w:num w:numId="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560D9"/>
    <w:rsid w:val="0007054C"/>
    <w:rsid w:val="00083781"/>
    <w:rsid w:val="000C00BE"/>
    <w:rsid w:val="000C203F"/>
    <w:rsid w:val="000C5824"/>
    <w:rsid w:val="000E2A49"/>
    <w:rsid w:val="001038C0"/>
    <w:rsid w:val="001079AA"/>
    <w:rsid w:val="001233C1"/>
    <w:rsid w:val="001350CB"/>
    <w:rsid w:val="00144B2C"/>
    <w:rsid w:val="00152236"/>
    <w:rsid w:val="00153261"/>
    <w:rsid w:val="00166988"/>
    <w:rsid w:val="00186BA3"/>
    <w:rsid w:val="00190BFF"/>
    <w:rsid w:val="00191AA6"/>
    <w:rsid w:val="001A505D"/>
    <w:rsid w:val="001A6E5F"/>
    <w:rsid w:val="001C5886"/>
    <w:rsid w:val="001D2BC1"/>
    <w:rsid w:val="001E420C"/>
    <w:rsid w:val="001F062A"/>
    <w:rsid w:val="002012F7"/>
    <w:rsid w:val="002061CD"/>
    <w:rsid w:val="00207BF5"/>
    <w:rsid w:val="002135B0"/>
    <w:rsid w:val="002160ED"/>
    <w:rsid w:val="0022301D"/>
    <w:rsid w:val="002915A5"/>
    <w:rsid w:val="00294FAC"/>
    <w:rsid w:val="00296D20"/>
    <w:rsid w:val="002B0B06"/>
    <w:rsid w:val="002C1B6A"/>
    <w:rsid w:val="002D6B93"/>
    <w:rsid w:val="002E1405"/>
    <w:rsid w:val="003142E1"/>
    <w:rsid w:val="003153E9"/>
    <w:rsid w:val="00316A3E"/>
    <w:rsid w:val="003409CC"/>
    <w:rsid w:val="00347D76"/>
    <w:rsid w:val="003916DE"/>
    <w:rsid w:val="003B3A05"/>
    <w:rsid w:val="003B3C3A"/>
    <w:rsid w:val="003C0C27"/>
    <w:rsid w:val="003C1B55"/>
    <w:rsid w:val="003D2422"/>
    <w:rsid w:val="003E07C5"/>
    <w:rsid w:val="003E29B0"/>
    <w:rsid w:val="00430016"/>
    <w:rsid w:val="00430E70"/>
    <w:rsid w:val="00432310"/>
    <w:rsid w:val="004424A6"/>
    <w:rsid w:val="00447AF9"/>
    <w:rsid w:val="0049728E"/>
    <w:rsid w:val="004B77C0"/>
    <w:rsid w:val="004E3A5E"/>
    <w:rsid w:val="005221AA"/>
    <w:rsid w:val="00534298"/>
    <w:rsid w:val="00594F6D"/>
    <w:rsid w:val="005D1A51"/>
    <w:rsid w:val="005E4B33"/>
    <w:rsid w:val="00611260"/>
    <w:rsid w:val="0064197E"/>
    <w:rsid w:val="00646DAE"/>
    <w:rsid w:val="00651D78"/>
    <w:rsid w:val="00657FF3"/>
    <w:rsid w:val="006628A1"/>
    <w:rsid w:val="006858B0"/>
    <w:rsid w:val="00690D06"/>
    <w:rsid w:val="006A2A78"/>
    <w:rsid w:val="00701FFF"/>
    <w:rsid w:val="0071423D"/>
    <w:rsid w:val="00725257"/>
    <w:rsid w:val="00741AFF"/>
    <w:rsid w:val="007707E4"/>
    <w:rsid w:val="00776D6D"/>
    <w:rsid w:val="00791056"/>
    <w:rsid w:val="007C3E0D"/>
    <w:rsid w:val="007C4D9D"/>
    <w:rsid w:val="007C4E68"/>
    <w:rsid w:val="007E5D18"/>
    <w:rsid w:val="007F25FF"/>
    <w:rsid w:val="00821F32"/>
    <w:rsid w:val="0086673F"/>
    <w:rsid w:val="008672DC"/>
    <w:rsid w:val="00872985"/>
    <w:rsid w:val="00893337"/>
    <w:rsid w:val="00895A0F"/>
    <w:rsid w:val="008A5BB2"/>
    <w:rsid w:val="008B3D4A"/>
    <w:rsid w:val="008C0462"/>
    <w:rsid w:val="008C17E4"/>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A80"/>
    <w:rsid w:val="009D1CD4"/>
    <w:rsid w:val="009E2BE5"/>
    <w:rsid w:val="009E446A"/>
    <w:rsid w:val="009F6B4F"/>
    <w:rsid w:val="00A020B6"/>
    <w:rsid w:val="00A07812"/>
    <w:rsid w:val="00A23ABB"/>
    <w:rsid w:val="00A41D0E"/>
    <w:rsid w:val="00A45AC1"/>
    <w:rsid w:val="00A87D86"/>
    <w:rsid w:val="00A92D5B"/>
    <w:rsid w:val="00A93AB2"/>
    <w:rsid w:val="00AA1648"/>
    <w:rsid w:val="00AB5066"/>
    <w:rsid w:val="00AC4EB9"/>
    <w:rsid w:val="00AD5617"/>
    <w:rsid w:val="00AD57ED"/>
    <w:rsid w:val="00AE5E89"/>
    <w:rsid w:val="00AF5725"/>
    <w:rsid w:val="00AF7657"/>
    <w:rsid w:val="00B32022"/>
    <w:rsid w:val="00B333D4"/>
    <w:rsid w:val="00B608BA"/>
    <w:rsid w:val="00B85955"/>
    <w:rsid w:val="00B921A0"/>
    <w:rsid w:val="00B941EB"/>
    <w:rsid w:val="00B94C4B"/>
    <w:rsid w:val="00BC1D07"/>
    <w:rsid w:val="00BE2332"/>
    <w:rsid w:val="00BF3DA4"/>
    <w:rsid w:val="00C133F2"/>
    <w:rsid w:val="00C26D57"/>
    <w:rsid w:val="00C325C2"/>
    <w:rsid w:val="00C35A33"/>
    <w:rsid w:val="00C46712"/>
    <w:rsid w:val="00C5089F"/>
    <w:rsid w:val="00C61F73"/>
    <w:rsid w:val="00C621F8"/>
    <w:rsid w:val="00C86746"/>
    <w:rsid w:val="00CA5F5E"/>
    <w:rsid w:val="00CB12CF"/>
    <w:rsid w:val="00CD2B04"/>
    <w:rsid w:val="00CF4E76"/>
    <w:rsid w:val="00D327B9"/>
    <w:rsid w:val="00D33E8B"/>
    <w:rsid w:val="00D448BF"/>
    <w:rsid w:val="00D67A61"/>
    <w:rsid w:val="00D97444"/>
    <w:rsid w:val="00DD45E8"/>
    <w:rsid w:val="00DD6F92"/>
    <w:rsid w:val="00E27A66"/>
    <w:rsid w:val="00E46B7A"/>
    <w:rsid w:val="00E46FCA"/>
    <w:rsid w:val="00E551F2"/>
    <w:rsid w:val="00E55BBA"/>
    <w:rsid w:val="00E769DC"/>
    <w:rsid w:val="00EB4239"/>
    <w:rsid w:val="00EC1080"/>
    <w:rsid w:val="00EC1463"/>
    <w:rsid w:val="00EF482D"/>
    <w:rsid w:val="00EF49AC"/>
    <w:rsid w:val="00F03F63"/>
    <w:rsid w:val="00F13E7B"/>
    <w:rsid w:val="00F16A4F"/>
    <w:rsid w:val="00F5323B"/>
    <w:rsid w:val="00F55FAB"/>
    <w:rsid w:val="00F5608E"/>
    <w:rsid w:val="00F75F66"/>
    <w:rsid w:val="00F914FA"/>
    <w:rsid w:val="00F92A13"/>
    <w:rsid w:val="00FC0CF4"/>
    <w:rsid w:val="00FF10B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comments" Target="comments.xml"/><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hyperlink" Target="http://pandas.pydata.org/docs/" TargetMode="External"/><Relationship Id="rId20" Type="http://schemas.openxmlformats.org/officeDocument/2006/relationships/image" Target="media/image15.png"/><Relationship Id="rId41" Type="http://schemas.openxmlformats.org/officeDocument/2006/relationships/image" Target="media/image33.png"/><Relationship Id="rId54" Type="http://schemas.microsoft.com/office/2011/relationships/commentsExtended" Target="commentsExtended.xml"/><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hyperlink" Target="https://ascii.co.uk/art"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8527</TotalTime>
  <Pages>100</Pages>
  <Words>13124</Words>
  <Characters>74809</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87758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110</cp:revision>
  <cp:lastPrinted>2024-11-13T07:01:00Z</cp:lastPrinted>
  <dcterms:created xsi:type="dcterms:W3CDTF">2024-10-30T04:33:00Z</dcterms:created>
  <dcterms:modified xsi:type="dcterms:W3CDTF">2025-09-18T08:29:00Z</dcterms:modified>
  <dc:language>en-US</dc:language>
</cp:coreProperties>
</file>