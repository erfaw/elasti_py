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4F4B76"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4F4B76"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4F4B76"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w:t>
      </w:r>
      <w:r w:rsidRPr="00041A02">
        <w:rPr>
          <w:rFonts w:cs="Calibri" w:hint="cs"/>
          <w:strike/>
          <w:sz w:val="28"/>
          <w:szCs w:val="28"/>
          <w:rtl/>
          <w:lang w:bidi="fa-IR"/>
          <w:rPrChange w:id="162"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3"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4" w:author="Microsoft account" w:date="2025-09-19T13:37:00Z">
            <w:rPr>
              <w:rFonts w:cs="Calibri" w:hint="cs"/>
              <w:sz w:val="28"/>
              <w:szCs w:val="28"/>
              <w:rtl/>
              <w:lang w:bidi="fa-IR"/>
            </w:rPr>
          </w:rPrChange>
        </w:rPr>
        <w:t>ی</w:t>
      </w:r>
      <w:r w:rsidRPr="00041A02">
        <w:rPr>
          <w:rFonts w:cs="Calibri"/>
          <w:strike/>
          <w:sz w:val="28"/>
          <w:szCs w:val="28"/>
          <w:rtl/>
          <w:lang w:bidi="fa-IR"/>
          <w:rPrChange w:id="16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6"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7"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8" w:author="Microsoft account" w:date="2025-09-19T13:37:00Z">
            <w:rPr>
              <w:rFonts w:cs="Calibri" w:hint="eastAsia"/>
              <w:sz w:val="28"/>
              <w:szCs w:val="28"/>
              <w:rtl/>
              <w:lang w:bidi="fa-IR"/>
            </w:rPr>
          </w:rPrChange>
        </w:rPr>
        <w:t>ست</w:t>
      </w:r>
      <w:r w:rsidRPr="00041A02">
        <w:rPr>
          <w:rFonts w:cs="Calibri"/>
          <w:strike/>
          <w:sz w:val="28"/>
          <w:szCs w:val="28"/>
          <w:rtl/>
          <w:lang w:bidi="fa-IR"/>
          <w:rPrChange w:id="169"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0" w:author="Microsoft account" w:date="2025-09-19T13:37:00Z">
            <w:rPr>
              <w:rFonts w:cs="Calibri" w:hint="eastAsia"/>
              <w:sz w:val="28"/>
              <w:szCs w:val="28"/>
              <w:rtl/>
              <w:lang w:bidi="fa-IR"/>
            </w:rPr>
          </w:rPrChange>
        </w:rPr>
        <w:t>که</w:t>
      </w:r>
      <w:r w:rsidRPr="00041A02">
        <w:rPr>
          <w:rFonts w:cs="Calibri"/>
          <w:strike/>
          <w:sz w:val="28"/>
          <w:szCs w:val="28"/>
          <w:rtl/>
          <w:lang w:bidi="fa-IR"/>
          <w:rPrChange w:id="171"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2"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3"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4" w:author="Microsoft account" w:date="2025-09-19T13:37:00Z">
            <w:rPr>
              <w:rFonts w:cs="Calibri" w:hint="eastAsia"/>
              <w:sz w:val="28"/>
              <w:szCs w:val="28"/>
              <w:rtl/>
              <w:lang w:bidi="fa-IR"/>
            </w:rPr>
          </w:rPrChange>
        </w:rPr>
        <w:t>روز</w:t>
      </w:r>
      <w:r w:rsidRPr="00041A02">
        <w:rPr>
          <w:rFonts w:cs="Calibri"/>
          <w:strike/>
          <w:sz w:val="28"/>
          <w:szCs w:val="28"/>
          <w:rtl/>
          <w:lang w:bidi="fa-IR"/>
          <w:rPrChange w:id="17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6"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7"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8" w:author="Microsoft account" w:date="2025-09-19T13:37:00Z">
            <w:rPr>
              <w:rFonts w:cs="Calibri" w:hint="eastAsia"/>
              <w:sz w:val="28"/>
              <w:szCs w:val="28"/>
              <w:rtl/>
              <w:lang w:bidi="fa-IR"/>
            </w:rPr>
          </w:rPrChange>
        </w:rPr>
        <w:t>بشه</w:t>
      </w:r>
      <w:r w:rsidRPr="00041A02">
        <w:rPr>
          <w:rFonts w:cs="Calibri"/>
          <w:strike/>
          <w:sz w:val="28"/>
          <w:szCs w:val="28"/>
          <w:rtl/>
          <w:lang w:bidi="fa-IR"/>
          <w:rPrChange w:id="179" w:author="Microsoft account" w:date="2025-09-19T13:37:00Z">
            <w:rPr>
              <w:rFonts w:cs="Calibri"/>
              <w:sz w:val="28"/>
              <w:szCs w:val="28"/>
              <w:rtl/>
              <w:lang w:bidi="fa-IR"/>
            </w:rPr>
          </w:rPrChange>
        </w:rPr>
        <w:t>.</w:t>
      </w:r>
      <w:ins w:id="180"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1"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2"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3"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4"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5"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6" w:author="Microsoft account" w:date="2025-09-19T13:40:00Z">
        <w:r w:rsidR="00531E00">
          <w:rPr>
            <w:rFonts w:cs="Calibri"/>
            <w:sz w:val="18"/>
            <w:szCs w:val="18"/>
            <w:lang w:bidi="fa-IR"/>
          </w:rPr>
          <w:t xml:space="preserve"> </w:t>
        </w:r>
      </w:ins>
      <w:ins w:id="187"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8" w:author="Microsoft account" w:date="2025-09-19T13:40:00Z">
        <w:r w:rsidR="00531E00">
          <w:rPr>
            <w:rFonts w:cs="Calibri" w:hint="cs"/>
            <w:sz w:val="28"/>
            <w:szCs w:val="28"/>
            <w:rtl/>
            <w:lang w:bidi="fa-IR"/>
          </w:rPr>
          <w:t>(</w:t>
        </w:r>
      </w:ins>
      <w:ins w:id="189"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0"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1"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2"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3"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4"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5" w:name="I4031028"/>
      <w:r w:rsidRPr="00CB12CF">
        <w:rPr>
          <w:rFonts w:cs="Calibri"/>
          <w:sz w:val="28"/>
          <w:szCs w:val="28"/>
          <w:rtl/>
          <w:lang w:bidi="fa-IR"/>
        </w:rPr>
        <w:lastRenderedPageBreak/>
        <w:t>ادامه</w:t>
      </w:r>
      <w:bookmarkEnd w:id="195"/>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4F4B76"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6" w:author="Microsoft account" w:date="2025-09-20T13:12:00Z">
            <m:r>
              <w:rPr>
                <w:rFonts w:ascii="Cambria Math" w:hAnsi="Cambria Math" w:cs="Calibri"/>
              </w:rPr>
              <m:t xml:space="preserve"> </m:t>
            </m:r>
          </w:ins>
          <m:r>
            <w:rPr>
              <w:rFonts w:ascii="Cambria Math" w:hAnsi="Cambria Math" w:cs="Calibri"/>
            </w:rPr>
            <m:t>install</m:t>
          </m:r>
          <w:ins w:id="197"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8"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99" w:name="I4031029"/>
      <w:r w:rsidRPr="00CB12CF">
        <w:rPr>
          <w:rFonts w:cs="Calibri"/>
          <w:sz w:val="28"/>
          <w:szCs w:val="28"/>
          <w:rtl/>
          <w:lang w:bidi="fa-IR"/>
        </w:rPr>
        <w:lastRenderedPageBreak/>
        <w:t>ادامه</w:t>
      </w:r>
      <w:bookmarkEnd w:id="199"/>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0" w:author="Microsoft account" w:date="2025-09-21T11:16:00Z">
            <w:rPr>
              <w:rFonts w:cs="Calibri"/>
              <w:sz w:val="28"/>
              <w:szCs w:val="28"/>
              <w:lang w:bidi="fa-IR"/>
            </w:rPr>
          </w:rPrChange>
        </w:rPr>
        <w:t>camelCase</w:t>
      </w:r>
      <w:r w:rsidRPr="001A714E">
        <w:rPr>
          <w:rFonts w:cs="Calibri"/>
          <w:sz w:val="28"/>
          <w:szCs w:val="28"/>
          <w:u w:val="single"/>
          <w:rtl/>
          <w:lang w:bidi="fa-IR"/>
          <w:rPrChange w:id="201"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2"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3"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4"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5" w:author="Microsoft account" w:date="2025-09-21T11:16:00Z">
            <w:rPr>
              <w:rFonts w:cs="Calibri"/>
              <w:sz w:val="28"/>
              <w:szCs w:val="28"/>
              <w:lang w:bidi="fa-IR"/>
            </w:rPr>
          </w:rPrChange>
        </w:rPr>
        <w:t>PascalCase</w:t>
      </w:r>
      <w:r w:rsidRPr="001A714E">
        <w:rPr>
          <w:rFonts w:cs="Calibri"/>
          <w:sz w:val="28"/>
          <w:szCs w:val="28"/>
          <w:u w:val="single"/>
          <w:rtl/>
          <w:lang w:bidi="fa-IR"/>
          <w:rPrChange w:id="206"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7"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8"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9"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0"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1"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2"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3"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4" w:author="Microsoft account" w:date="2025-09-21T11:21:00Z"/>
          <w:rFonts w:cs="Calibri"/>
          <w:sz w:val="18"/>
          <w:szCs w:val="18"/>
          <w:rtl/>
          <w:lang w:bidi="fa-IR"/>
        </w:rPr>
        <w:pPrChange w:id="215" w:author="Microsoft account" w:date="2025-09-21T11:21:00Z">
          <w:pPr>
            <w:bidi/>
            <w:spacing w:line="276" w:lineRule="auto"/>
            <w:jc w:val="both"/>
          </w:pPr>
        </w:pPrChange>
      </w:pPr>
      <w:ins w:id="216"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7" w:author="Microsoft account" w:date="2025-09-21T11:21:00Z"/>
          <w:rFonts w:cs="Calibri"/>
          <w:sz w:val="18"/>
          <w:szCs w:val="18"/>
          <w:rtl/>
          <w:lang w:bidi="fa-IR"/>
          <w:rPrChange w:id="218" w:author="Microsoft account" w:date="2025-09-21T11:21:00Z">
            <w:rPr>
              <w:ins w:id="219" w:author="Microsoft account" w:date="2025-09-21T11:21:00Z"/>
              <w:rFonts w:cs="Calibri"/>
              <w:sz w:val="28"/>
              <w:szCs w:val="28"/>
              <w:rtl/>
              <w:lang w:bidi="fa-IR"/>
            </w:rPr>
          </w:rPrChange>
        </w:rPr>
        <w:pPrChange w:id="220" w:author="Microsoft account" w:date="2025-09-21T11:21:00Z">
          <w:pPr>
            <w:bidi/>
            <w:spacing w:line="276" w:lineRule="auto"/>
            <w:jc w:val="both"/>
          </w:pPr>
        </w:pPrChange>
      </w:pPr>
      <w:ins w:id="221" w:author="Microsoft account" w:date="2025-09-21T11:21:00Z">
        <w:r w:rsidRPr="00D448F6">
          <w:rPr>
            <w:rFonts w:cs="Calibri"/>
            <w:noProof/>
            <w:sz w:val="18"/>
            <w:szCs w:val="18"/>
            <w:rPrChange w:id="222"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3" w:author="Microsoft account" w:date="2025-09-21T11:21:00Z">
          <w:pPr>
            <w:bidi/>
            <w:spacing w:line="276" w:lineRule="auto"/>
            <w:jc w:val="both"/>
          </w:pPr>
        </w:pPrChange>
      </w:pPr>
      <w:ins w:id="224"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6"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7" w:author="Microsoft account" w:date="2025-09-21T11:27:00Z">
            <w:rPr>
              <w:rFonts w:cs="Calibri" w:hint="cs"/>
              <w:sz w:val="28"/>
              <w:szCs w:val="28"/>
              <w:rtl/>
              <w:lang w:bidi="fa-IR"/>
            </w:rPr>
          </w:rPrChange>
        </w:rPr>
        <w:t>یی</w:t>
      </w:r>
      <w:r w:rsidRPr="00D448F6">
        <w:rPr>
          <w:rFonts w:cs="Calibri"/>
          <w:sz w:val="28"/>
          <w:szCs w:val="28"/>
          <w:u w:val="single"/>
          <w:rtl/>
          <w:lang w:bidi="fa-IR"/>
          <w:rPrChange w:id="228"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29"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0"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1"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2"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3"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4"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5"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6"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7"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8"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9"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0" w:name="I4031030"/>
      <w:r w:rsidRPr="00CB12CF">
        <w:rPr>
          <w:rFonts w:cs="Calibri"/>
          <w:sz w:val="28"/>
          <w:szCs w:val="28"/>
          <w:rtl/>
          <w:lang w:bidi="fa-IR"/>
        </w:rPr>
        <w:lastRenderedPageBreak/>
        <w:t>ادامه</w:t>
      </w:r>
      <w:bookmarkEnd w:id="240"/>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1" w:name="I4031101"/>
      <w:r w:rsidRPr="00CB12CF">
        <w:rPr>
          <w:rFonts w:cs="Calibri"/>
          <w:sz w:val="28"/>
          <w:szCs w:val="28"/>
          <w:rtl/>
          <w:lang w:bidi="fa-IR"/>
        </w:rPr>
        <w:lastRenderedPageBreak/>
        <w:t>ادامه</w:t>
      </w:r>
      <w:bookmarkEnd w:id="241"/>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2" w:author="Microsoft account" w:date="2025-09-22T09:53:00Z"/>
          <w:rFonts w:cs="Calibri"/>
        </w:rPr>
        <w:pPrChange w:id="243"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4" w:author="Microsoft account" w:date="2025-09-22T09:53:00Z">
          <w:pPr>
            <w:bidi/>
            <w:spacing w:line="276" w:lineRule="auto"/>
            <w:jc w:val="both"/>
          </w:pPr>
        </w:pPrChange>
      </w:pPr>
      <w:ins w:id="245"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6"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7"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8"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49" w:author="Microsoft account" w:date="2025-09-22T10:02:00Z">
        <w:r w:rsidR="00AE1AF7">
          <w:rPr>
            <w:rFonts w:cs="Calibri"/>
            <w:sz w:val="18"/>
            <w:szCs w:val="18"/>
            <w:lang w:bidi="fa-IR"/>
          </w:rPr>
          <w:t>JSON</w:t>
        </w:r>
      </w:ins>
      <w:ins w:id="250"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1"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2"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3"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4" w:author="Microsoft account" w:date="2025-09-23T10:29:00Z">
          <w:pPr>
            <w:bidi/>
            <w:spacing w:line="276" w:lineRule="auto"/>
            <w:jc w:val="both"/>
          </w:pPr>
        </w:pPrChange>
      </w:pPr>
      <m:oMathPara>
        <m:oMathParaPr>
          <m:jc m:val="center"/>
        </m:oMathParaPr>
        <m:oMath>
          <m:r>
            <w:rPr>
              <w:rFonts w:ascii="Cambria Math" w:hAnsi="Cambria Math" w:cs="Calibri"/>
            </w:rPr>
            <m:t>import</m:t>
          </m:r>
          <w:ins w:id="255" w:author="Microsoft account" w:date="2025-09-23T10:28:00Z">
            <m:r>
              <w:rPr>
                <w:rFonts w:ascii="Cambria Math" w:hAnsi="Cambria Math" w:cs="Calibri"/>
              </w:rPr>
              <m:t xml:space="preserve"> </m:t>
            </m:r>
          </w:ins>
          <m:r>
            <w:rPr>
              <w:rFonts w:ascii="Cambria Math" w:hAnsi="Cambria Math" w:cs="Calibri"/>
            </w:rPr>
            <m:t>Module</m:t>
          </m:r>
          <w:ins w:id="256" w:author="Microsoft account" w:date="2025-09-23T10:29:00Z">
            <m:r>
              <w:rPr>
                <w:rFonts w:ascii="Cambria Math" w:hAnsi="Cambria Math" w:cs="Calibri"/>
              </w:rPr>
              <m:t xml:space="preserve"> </m:t>
            </m:r>
          </w:ins>
          <m:r>
            <w:rPr>
              <w:rFonts w:ascii="Cambria Math" w:hAnsi="Cambria Math" w:cs="Calibri"/>
            </w:rPr>
            <m:t>Name</m:t>
          </m:r>
          <w:ins w:id="257" w:author="Microsoft account" w:date="2025-09-23T10:29:00Z">
            <m:r>
              <w:rPr>
                <w:rFonts w:ascii="Cambria Math" w:hAnsi="Cambria Math" w:cs="Calibri"/>
              </w:rPr>
              <m:t xml:space="preserve"> </m:t>
            </m:r>
          </w:ins>
          <m:r>
            <w:rPr>
              <w:rFonts w:ascii="Cambria Math" w:hAnsi="Cambria Math" w:cs="Calibri"/>
            </w:rPr>
            <m:t>as</m:t>
          </m:r>
          <w:ins w:id="258" w:author="Microsoft account" w:date="2025-09-23T10:29:00Z">
            <m:r>
              <w:rPr>
                <w:rFonts w:ascii="Cambria Math" w:hAnsi="Cambria Math" w:cs="Calibri"/>
              </w:rPr>
              <m:t xml:space="preserve"> </m:t>
            </m:r>
          </w:ins>
          <m:r>
            <w:rPr>
              <w:rFonts w:ascii="Cambria Math" w:hAnsi="Cambria Math" w:cs="Calibri"/>
            </w:rPr>
            <m:t>ever</m:t>
          </m:r>
          <w:ins w:id="259" w:author="Microsoft account" w:date="2025-09-23T10:29:00Z">
            <m:r>
              <w:rPr>
                <w:rFonts w:ascii="Cambria Math" w:hAnsi="Cambria Math" w:cs="Calibri"/>
              </w:rPr>
              <m:t>yName</m:t>
            </m:r>
          </w:ins>
          <m:sSub>
            <m:sSubPr>
              <m:ctrlPr>
                <w:del w:id="260" w:author="Microsoft account" w:date="2025-09-23T10:29:00Z">
                  <w:rPr>
                    <w:rFonts w:ascii="Cambria Math" w:hAnsi="Cambria Math" w:cs="Calibri"/>
                  </w:rPr>
                </w:del>
              </m:ctrlPr>
            </m:sSubPr>
            <m:e>
              <w:del w:id="261" w:author="Microsoft account" w:date="2025-09-23T10:29:00Z">
                <m:r>
                  <w:rPr>
                    <w:rFonts w:ascii="Cambria Math" w:hAnsi="Cambria Math" w:cs="Calibri"/>
                  </w:rPr>
                  <m:t>y</m:t>
                </m:r>
              </w:del>
            </m:e>
            <m:sub>
              <w:del w:id="262"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3"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4"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5"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6" w:name="I4031102"/>
      <w:r w:rsidRPr="00CB12CF">
        <w:rPr>
          <w:rFonts w:cs="Calibri"/>
          <w:sz w:val="28"/>
          <w:szCs w:val="28"/>
          <w:rtl/>
          <w:lang w:bidi="fa-IR"/>
        </w:rPr>
        <w:lastRenderedPageBreak/>
        <w:t>ادامه</w:t>
      </w:r>
      <w:bookmarkEnd w:id="266"/>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7" w:name="I4031103"/>
      <w:r w:rsidRPr="00CB12CF">
        <w:rPr>
          <w:rFonts w:cs="Calibri"/>
          <w:sz w:val="28"/>
          <w:szCs w:val="28"/>
          <w:rtl/>
          <w:lang w:bidi="fa-IR"/>
        </w:rPr>
        <w:lastRenderedPageBreak/>
        <w:t>ادامه</w:t>
      </w:r>
      <w:bookmarkEnd w:id="267"/>
    </w:p>
    <w:p w14:paraId="08C423C6" w14:textId="77777777" w:rsidR="00776D6D" w:rsidRDefault="00CB12CF" w:rsidP="00A07812">
      <w:pPr>
        <w:bidi/>
        <w:spacing w:line="276" w:lineRule="auto"/>
        <w:jc w:val="both"/>
        <w:rPr>
          <w:ins w:id="268"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69" w:author="Microsoft account" w:date="2025-09-23T10:37:00Z"/>
          <w:rFonts w:cs="Calibri"/>
          <w:sz w:val="18"/>
          <w:szCs w:val="18"/>
          <w:rtl/>
          <w:lang w:bidi="fa-IR"/>
        </w:rPr>
        <w:pPrChange w:id="270" w:author="Microsoft account" w:date="2025-09-23T10:37:00Z">
          <w:pPr>
            <w:bidi/>
            <w:spacing w:line="276" w:lineRule="auto"/>
            <w:jc w:val="both"/>
          </w:pPr>
        </w:pPrChange>
      </w:pPr>
      <w:ins w:id="271"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2" w:author="Microsoft account" w:date="2025-09-23T10:37:00Z"/>
          <w:rFonts w:cs="Calibri"/>
          <w:sz w:val="18"/>
          <w:szCs w:val="18"/>
          <w:rtl/>
          <w:lang w:bidi="fa-IR"/>
        </w:rPr>
        <w:pPrChange w:id="273" w:author="Microsoft account" w:date="2025-09-23T10:37:00Z">
          <w:pPr>
            <w:bidi/>
            <w:spacing w:line="276" w:lineRule="auto"/>
            <w:jc w:val="both"/>
          </w:pPr>
        </w:pPrChange>
      </w:pPr>
      <w:ins w:id="274" w:author="Microsoft account" w:date="2025-09-23T10:37:00Z">
        <w:r w:rsidRPr="00110369">
          <w:rPr>
            <w:rFonts w:cs="Calibri"/>
            <w:noProof/>
            <w:sz w:val="18"/>
            <w:szCs w:val="18"/>
            <w:rPrChange w:id="275"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6" w:author="Microsoft account" w:date="2025-09-23T10:37:00Z"/>
          <w:rFonts w:cs="Calibri"/>
          <w:sz w:val="18"/>
          <w:szCs w:val="18"/>
          <w:rtl/>
          <w:lang w:bidi="fa-IR"/>
        </w:rPr>
        <w:pPrChange w:id="277" w:author="Microsoft account" w:date="2025-09-23T10:37:00Z">
          <w:pPr>
            <w:bidi/>
            <w:spacing w:line="276" w:lineRule="auto"/>
            <w:jc w:val="both"/>
          </w:pPr>
        </w:pPrChange>
      </w:pPr>
      <w:ins w:id="278" w:author="Microsoft account" w:date="2025-09-23T10:38:00Z">
        <w:r w:rsidRPr="00110369">
          <w:rPr>
            <w:rFonts w:cs="Calibri"/>
            <w:noProof/>
            <w:sz w:val="18"/>
            <w:szCs w:val="18"/>
            <w:rPrChange w:id="279"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0" w:author="Microsoft account" w:date="2025-09-23T10:37:00Z">
          <w:pPr>
            <w:bidi/>
            <w:spacing w:line="276" w:lineRule="auto"/>
            <w:jc w:val="both"/>
          </w:pPr>
        </w:pPrChange>
      </w:pPr>
      <w:ins w:id="281"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2" w:name="I4031104"/>
      <w:r w:rsidRPr="00CB12CF">
        <w:rPr>
          <w:rFonts w:cs="Calibri"/>
          <w:sz w:val="28"/>
          <w:szCs w:val="28"/>
          <w:rtl/>
          <w:lang w:bidi="fa-IR"/>
        </w:rPr>
        <w:lastRenderedPageBreak/>
        <w:t>ادامه</w:t>
      </w:r>
      <w:bookmarkEnd w:id="282"/>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3" w:name="I4031105"/>
      <w:r w:rsidRPr="00CB12CF">
        <w:rPr>
          <w:rFonts w:cs="Calibri"/>
          <w:sz w:val="28"/>
          <w:szCs w:val="28"/>
          <w:rtl/>
          <w:lang w:bidi="fa-IR"/>
        </w:rPr>
        <w:lastRenderedPageBreak/>
        <w:t>ادامه</w:t>
      </w:r>
      <w:bookmarkEnd w:id="28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4" w:name="I4031108"/>
      <w:r w:rsidRPr="00CB12CF">
        <w:rPr>
          <w:rFonts w:cs="Calibri"/>
          <w:sz w:val="28"/>
          <w:szCs w:val="28"/>
          <w:rtl/>
          <w:lang w:bidi="fa-IR"/>
        </w:rPr>
        <w:lastRenderedPageBreak/>
        <w:t>ادامه</w:t>
      </w:r>
      <w:bookmarkEnd w:id="28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5" w:author="Microsoft account" w:date="2025-09-24T09:58:00Z">
            <w:rPr>
              <w:rFonts w:cs="Calibri"/>
              <w:sz w:val="28"/>
              <w:szCs w:val="28"/>
              <w:rtl/>
              <w:lang w:bidi="fa-IR"/>
            </w:rPr>
          </w:rPrChange>
        </w:rPr>
        <w:t>با</w:t>
      </w:r>
      <w:r w:rsidRPr="0064329B">
        <w:rPr>
          <w:rFonts w:cs="Calibri" w:hint="cs"/>
          <w:sz w:val="28"/>
          <w:szCs w:val="28"/>
          <w:u w:val="single"/>
          <w:rtl/>
          <w:lang w:bidi="fa-IR"/>
          <w:rPrChange w:id="286"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7"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8"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89"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1"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2"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3"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4"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5"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6"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7"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8"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99"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1"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2" w:name="I4031109"/>
      <w:r w:rsidRPr="00CB12CF">
        <w:rPr>
          <w:rFonts w:cs="Calibri"/>
          <w:sz w:val="28"/>
          <w:szCs w:val="28"/>
          <w:rtl/>
          <w:lang w:bidi="fa-IR"/>
        </w:rPr>
        <w:lastRenderedPageBreak/>
        <w:t>ادامه</w:t>
      </w:r>
      <w:bookmarkEnd w:id="302"/>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3" w:name="I4031110"/>
      <w:r w:rsidRPr="00CB12CF">
        <w:rPr>
          <w:rFonts w:cs="Calibri"/>
          <w:sz w:val="28"/>
          <w:szCs w:val="28"/>
          <w:rtl/>
          <w:lang w:bidi="fa-IR"/>
        </w:rPr>
        <w:lastRenderedPageBreak/>
        <w:t>ادامه</w:t>
      </w:r>
      <w:bookmarkEnd w:id="303"/>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4"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5" w:author="Microsoft account" w:date="2025-09-24T10:04:00Z">
        <w:r w:rsidR="00F337E4">
          <w:rPr>
            <w:rFonts w:cs="Calibri" w:hint="cs"/>
            <w:sz w:val="18"/>
            <w:szCs w:val="18"/>
            <w:rtl/>
            <w:lang w:bidi="fa-IR"/>
          </w:rPr>
          <w:t xml:space="preserve"> فقط فکر کنم راه های پیاده سازیمون متفاوت بودن.</w:t>
        </w:r>
      </w:ins>
      <w:ins w:id="306"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7" w:name="I4031113"/>
      <w:r w:rsidRPr="00CB12CF">
        <w:rPr>
          <w:rFonts w:cs="Calibri"/>
          <w:sz w:val="28"/>
          <w:szCs w:val="28"/>
          <w:rtl/>
          <w:lang w:bidi="fa-IR"/>
        </w:rPr>
        <w:lastRenderedPageBreak/>
        <w:t>ادامه</w:t>
      </w:r>
      <w:bookmarkEnd w:id="307"/>
    </w:p>
    <w:p w14:paraId="0137A959" w14:textId="77777777" w:rsidR="00776D6D" w:rsidRDefault="00CB12CF" w:rsidP="00A07812">
      <w:pPr>
        <w:bidi/>
        <w:spacing w:line="276" w:lineRule="auto"/>
        <w:jc w:val="both"/>
        <w:rPr>
          <w:ins w:id="308"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09" w:author="Microsoft account" w:date="2025-09-24T10:06:00Z"/>
          <w:rFonts w:cs="Calibri"/>
          <w:sz w:val="18"/>
          <w:szCs w:val="18"/>
          <w:rtl/>
          <w:lang w:bidi="fa-IR"/>
        </w:rPr>
        <w:pPrChange w:id="310" w:author="Microsoft account" w:date="2025-09-24T10:06:00Z">
          <w:pPr>
            <w:bidi/>
            <w:spacing w:line="276" w:lineRule="auto"/>
            <w:jc w:val="both"/>
          </w:pPr>
        </w:pPrChange>
      </w:pPr>
      <w:ins w:id="311"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2" w:author="Microsoft account" w:date="2025-09-24T10:06:00Z"/>
          <w:rFonts w:cs="Calibri"/>
          <w:sz w:val="18"/>
          <w:szCs w:val="18"/>
          <w:rtl/>
          <w:lang w:bidi="fa-IR"/>
        </w:rPr>
        <w:pPrChange w:id="313" w:author="Microsoft account" w:date="2025-09-24T10:06:00Z">
          <w:pPr>
            <w:bidi/>
            <w:spacing w:line="276" w:lineRule="auto"/>
            <w:jc w:val="both"/>
          </w:pPr>
        </w:pPrChange>
      </w:pPr>
      <w:ins w:id="314"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5" w:author="Microsoft account" w:date="2025-09-24T10:06:00Z"/>
          <w:rFonts w:cs="Calibri"/>
          <w:sz w:val="18"/>
          <w:szCs w:val="18"/>
          <w:rtl/>
          <w:lang w:bidi="fa-IR"/>
        </w:rPr>
        <w:pPrChange w:id="316" w:author="Microsoft account" w:date="2025-09-24T10:07:00Z">
          <w:pPr>
            <w:bidi/>
            <w:spacing w:line="276" w:lineRule="auto"/>
            <w:jc w:val="both"/>
          </w:pPr>
        </w:pPrChange>
      </w:pPr>
      <w:ins w:id="317" w:author="Microsoft account" w:date="2025-09-24T10:06:00Z">
        <w:r w:rsidRPr="00F26E73">
          <w:rPr>
            <w:rFonts w:cs="Calibri"/>
            <w:noProof/>
            <w:sz w:val="18"/>
            <w:szCs w:val="18"/>
            <w:rPrChange w:id="318"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19" w:author="Microsoft account" w:date="2025-09-24T10:06:00Z">
          <w:pPr>
            <w:bidi/>
            <w:spacing w:line="276" w:lineRule="auto"/>
            <w:jc w:val="both"/>
          </w:pPr>
        </w:pPrChange>
      </w:pPr>
      <w:ins w:id="320"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1" w:name="I4031115"/>
      <w:r w:rsidRPr="00CB12CF">
        <w:rPr>
          <w:rFonts w:cs="Calibri"/>
          <w:sz w:val="28"/>
          <w:szCs w:val="28"/>
          <w:rtl/>
          <w:lang w:bidi="fa-IR"/>
        </w:rPr>
        <w:lastRenderedPageBreak/>
        <w:t>ادامه</w:t>
      </w:r>
      <w:bookmarkEnd w:id="321"/>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2"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3"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bidi/>
        <w:spacing w:line="276" w:lineRule="auto"/>
        <w:jc w:val="both"/>
        <w:rPr>
          <w:rFonts w:cs="Calibri"/>
        </w:rPr>
        <w:pPrChange w:id="324"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5" w:name="I4031117"/>
      <w:r w:rsidRPr="00CB12CF">
        <w:rPr>
          <w:rFonts w:cs="Calibri"/>
          <w:sz w:val="28"/>
          <w:szCs w:val="28"/>
          <w:rtl/>
          <w:lang w:bidi="fa-IR"/>
        </w:rPr>
        <w:lastRenderedPageBreak/>
        <w:t>ادامه</w:t>
      </w:r>
      <w:bookmarkEnd w:id="325"/>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6" w:name="I4031120"/>
      <w:r w:rsidRPr="00CB12CF">
        <w:rPr>
          <w:rFonts w:cs="Calibri"/>
          <w:sz w:val="28"/>
          <w:szCs w:val="28"/>
          <w:rtl/>
          <w:lang w:bidi="fa-IR"/>
        </w:rPr>
        <w:lastRenderedPageBreak/>
        <w:t>ادامه</w:t>
      </w:r>
      <w:bookmarkEnd w:id="326"/>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7" w:name="I4031122"/>
      <w:r w:rsidRPr="00CB12CF">
        <w:rPr>
          <w:rFonts w:cs="Calibri"/>
          <w:sz w:val="28"/>
          <w:szCs w:val="28"/>
          <w:rtl/>
          <w:lang w:bidi="fa-IR"/>
        </w:rPr>
        <w:lastRenderedPageBreak/>
        <w:t>ادامه</w:t>
      </w:r>
      <w:bookmarkEnd w:id="327"/>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8" w:name="I4031205"/>
      <w:r w:rsidRPr="00CB12CF">
        <w:rPr>
          <w:rFonts w:cs="Calibri"/>
          <w:sz w:val="28"/>
          <w:szCs w:val="28"/>
          <w:rtl/>
        </w:rPr>
        <w:lastRenderedPageBreak/>
        <w:t>ادامه</w:t>
      </w:r>
      <w:bookmarkEnd w:id="328"/>
    </w:p>
    <w:p w14:paraId="0095D1BB" w14:textId="63BDB110"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ins w:id="329" w:author="Microsoft account" w:date="2025-09-26T11:33:00Z">
        <w:r w:rsidR="00320F35">
          <w:rPr>
            <w:rFonts w:cs="Calibri" w:hint="cs"/>
            <w:sz w:val="28"/>
            <w:szCs w:val="28"/>
            <w:rtl/>
            <w:lang w:bidi="fa-IR"/>
          </w:rPr>
          <w:t>(</w:t>
        </w:r>
        <w:r w:rsidR="00320F35">
          <w:rPr>
            <w:rFonts w:cs="Calibri" w:hint="cs"/>
            <w:sz w:val="18"/>
            <w:szCs w:val="18"/>
            <w:rtl/>
            <w:lang w:bidi="fa-IR"/>
          </w:rPr>
          <w:t xml:space="preserve">ذهی خیالِ باطل! رفتیم البته ولی هنوز روی سیستم </w:t>
        </w:r>
        <w:r w:rsidR="00320F35">
          <w:rPr>
            <w:rFonts w:cs="Calibri"/>
            <w:sz w:val="18"/>
            <w:szCs w:val="18"/>
            <w:lang w:bidi="fa-IR"/>
          </w:rPr>
          <w:t>linux</w:t>
        </w:r>
        <w:r w:rsidR="00320F35">
          <w:rPr>
            <w:rFonts w:cs="Calibri" w:hint="cs"/>
            <w:sz w:val="18"/>
            <w:szCs w:val="18"/>
            <w:rtl/>
            <w:lang w:bidi="fa-IR"/>
          </w:rPr>
          <w:t xml:space="preserve"> رو وقت نکردیم نصب کنیم. </w:t>
        </w:r>
        <w:r w:rsidR="00320F35">
          <w:rPr>
            <w:rFonts w:cs="Calibri" w:hint="cs"/>
            <w:sz w:val="28"/>
            <w:szCs w:val="28"/>
            <w:rtl/>
            <w:lang w:bidi="fa-IR"/>
          </w:rPr>
          <w:t>)</w:t>
        </w:r>
      </w:ins>
    </w:p>
    <w:p w14:paraId="0E9BA643" w14:textId="39792D1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ins w:id="330" w:author="Microsoft account" w:date="2025-09-26T11:34:00Z">
        <w:r w:rsidR="00320F35">
          <w:rPr>
            <w:rFonts w:cs="Calibri" w:hint="cs"/>
            <w:sz w:val="28"/>
            <w:szCs w:val="28"/>
            <w:rtl/>
          </w:rPr>
          <w:t>(</w:t>
        </w:r>
        <w:r w:rsidR="00320F35">
          <w:rPr>
            <w:rFonts w:cs="Calibri" w:hint="cs"/>
            <w:sz w:val="18"/>
            <w:szCs w:val="18"/>
            <w:rtl/>
          </w:rPr>
          <w:t xml:space="preserve">صد در صد ، باید همه چیز هربار که تموم میکنیم بره رو </w:t>
        </w:r>
        <w:r w:rsidR="00320F35">
          <w:rPr>
            <w:rFonts w:cs="Calibri"/>
            <w:sz w:val="18"/>
            <w:szCs w:val="18"/>
          </w:rPr>
          <w:t>GIT</w:t>
        </w:r>
        <w:r w:rsidR="00320F35">
          <w:rPr>
            <w:rFonts w:cs="Calibri" w:hint="cs"/>
            <w:sz w:val="18"/>
            <w:szCs w:val="18"/>
            <w:rtl/>
            <w:lang w:bidi="fa-IR"/>
          </w:rPr>
          <w:t xml:space="preserve"> و لاغیر!</w:t>
        </w:r>
        <w:r w:rsidR="00320F35">
          <w:rPr>
            <w:rFonts w:cs="Calibri" w:hint="cs"/>
            <w:sz w:val="28"/>
            <w:szCs w:val="28"/>
            <w:rtl/>
          </w:rPr>
          <w:t>)</w:t>
        </w:r>
      </w:ins>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1" w:name="I4031207"/>
      <w:r w:rsidRPr="00CB12CF">
        <w:rPr>
          <w:rFonts w:cs="Calibri"/>
          <w:rtl/>
        </w:rPr>
        <w:lastRenderedPageBreak/>
        <w:t>ادامه</w:t>
      </w:r>
      <w:bookmarkEnd w:id="331"/>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اینم از این. حالا</w:t>
      </w:r>
      <w:del w:id="332" w:author="Microsoft account" w:date="2025-09-26T11:35:00Z">
        <w:r w:rsidRPr="00CB12CF" w:rsidDel="00320F35">
          <w:rPr>
            <w:rFonts w:cs="Calibri"/>
            <w:sz w:val="28"/>
            <w:szCs w:val="28"/>
            <w:rtl/>
          </w:rPr>
          <w:delText>ا</w:delText>
        </w:r>
      </w:del>
      <w:r w:rsidRPr="00CB12CF">
        <w:rPr>
          <w:rFonts w:cs="Calibri"/>
          <w:sz w:val="28"/>
          <w:szCs w:val="28"/>
          <w:rtl/>
        </w:rPr>
        <w:t xml:space="preserve">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6F5B3DDC" w:rsidR="00776D6D" w:rsidDel="0051705C" w:rsidRDefault="00CB12CF">
      <w:pPr>
        <w:bidi/>
        <w:spacing w:line="276" w:lineRule="auto"/>
        <w:jc w:val="both"/>
        <w:rPr>
          <w:del w:id="333" w:author="Microsoft account" w:date="2025-09-26T11:37:00Z"/>
          <w:rFonts w:cs="Calibri"/>
          <w:rtl/>
        </w:rPr>
        <w:pPrChange w:id="334" w:author="Microsoft account" w:date="2025-09-26T11:37:00Z">
          <w:pPr>
            <w:bidi/>
            <w:spacing w:line="276" w:lineRule="auto"/>
            <w:jc w:val="both"/>
          </w:pPr>
        </w:pPrChange>
      </w:pPr>
      <w:r w:rsidRPr="00CB12CF">
        <w:rPr>
          <w:rFonts w:cs="Calibri"/>
          <w:sz w:val="28"/>
          <w:szCs w:val="28"/>
          <w:rtl/>
        </w:rPr>
        <w:t>خب بازم وقتمون رفت برای یاد گیری لینوکس ولی یسری چیزا رو فیکس کردیم، فردا سر ضرب میشینیم پاش</w:t>
      </w:r>
      <w:ins w:id="335" w:author="Microsoft account" w:date="2025-09-26T11:36:00Z">
        <w:r w:rsidR="00320F35">
          <w:rPr>
            <w:rFonts w:cs="Calibri" w:hint="cs"/>
            <w:sz w:val="28"/>
            <w:szCs w:val="28"/>
            <w:rtl/>
          </w:rPr>
          <w:t xml:space="preserve"> (</w:t>
        </w:r>
        <w:r w:rsidR="00320F35">
          <w:rPr>
            <w:rFonts w:cs="Calibri" w:hint="cs"/>
            <w:sz w:val="18"/>
            <w:szCs w:val="18"/>
            <w:rtl/>
          </w:rPr>
          <w:t xml:space="preserve">این یادگیری لینوکس همراه با اینکه داریم </w:t>
        </w:r>
        <w:r w:rsidR="00320F35">
          <w:rPr>
            <w:rFonts w:cs="Calibri"/>
            <w:sz w:val="18"/>
            <w:szCs w:val="18"/>
          </w:rPr>
          <w:t>python</w:t>
        </w:r>
        <w:r w:rsidR="00320F35">
          <w:rPr>
            <w:rFonts w:cs="Calibri"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cs="Calibri" w:hint="cs"/>
            <w:sz w:val="28"/>
            <w:szCs w:val="28"/>
            <w:rtl/>
          </w:rPr>
          <w:t>)</w:t>
        </w:r>
      </w:ins>
      <w:del w:id="336" w:author="Microsoft account" w:date="2025-09-26T11:36:00Z">
        <w:r w:rsidRPr="00CB12CF" w:rsidDel="00320F35">
          <w:rPr>
            <w:rFonts w:cs="Calibri"/>
            <w:sz w:val="28"/>
            <w:szCs w:val="28"/>
            <w:rtl/>
          </w:rPr>
          <w:delText>.</w:delText>
        </w:r>
      </w:del>
      <w:r w:rsidRPr="00CB12CF">
        <w:rPr>
          <w:rFonts w:cs="Calibri"/>
        </w:rPr>
        <w:br w:type="page"/>
      </w:r>
    </w:p>
    <w:p w14:paraId="3BCDC937" w14:textId="77777777" w:rsidR="0051705C" w:rsidRPr="00CB12CF" w:rsidRDefault="0051705C">
      <w:pPr>
        <w:bidi/>
        <w:spacing w:line="276" w:lineRule="auto"/>
        <w:jc w:val="both"/>
        <w:rPr>
          <w:ins w:id="337" w:author="Microsoft account" w:date="2025-09-26T11:37:00Z"/>
          <w:rFonts w:cs="Calibri"/>
          <w:sz w:val="28"/>
          <w:szCs w:val="28"/>
        </w:rPr>
        <w:pPrChange w:id="338" w:author="Microsoft account" w:date="2025-09-26T11:37:00Z">
          <w:pPr>
            <w:bidi/>
            <w:spacing w:line="276" w:lineRule="auto"/>
            <w:jc w:val="both"/>
          </w:pPr>
        </w:pPrChange>
      </w:pPr>
    </w:p>
    <w:p w14:paraId="16315D89" w14:textId="77777777" w:rsidR="00776D6D" w:rsidRPr="00CB12CF" w:rsidRDefault="00CB12CF">
      <w:pPr>
        <w:bidi/>
        <w:spacing w:line="276" w:lineRule="auto"/>
        <w:jc w:val="both"/>
        <w:rPr>
          <w:rFonts w:cs="Calibri"/>
          <w:sz w:val="28"/>
          <w:szCs w:val="28"/>
        </w:rPr>
        <w:pPrChange w:id="339" w:author="Microsoft account" w:date="2025-09-26T11:37:00Z">
          <w:pPr>
            <w:bidi/>
            <w:spacing w:line="276" w:lineRule="auto"/>
            <w:jc w:val="both"/>
          </w:pPr>
        </w:pPrChange>
      </w:pPr>
      <w:bookmarkStart w:id="340" w:name="I4031208"/>
      <w:r w:rsidRPr="00CB12CF">
        <w:rPr>
          <w:rFonts w:cs="Calibri"/>
          <w:sz w:val="28"/>
          <w:szCs w:val="28"/>
          <w:rtl/>
        </w:rPr>
        <w:t>ادامه</w:t>
      </w:r>
      <w:bookmarkEnd w:id="340"/>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41" w:name="I4031212"/>
      <w:r w:rsidRPr="00CB12CF">
        <w:rPr>
          <w:rFonts w:cs="Calibri"/>
          <w:sz w:val="28"/>
          <w:szCs w:val="28"/>
          <w:rtl/>
        </w:rPr>
        <w:lastRenderedPageBreak/>
        <w:t>ادامه</w:t>
      </w:r>
      <w:bookmarkEnd w:id="341"/>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42" w:name="I4031214"/>
      <w:r w:rsidRPr="00CB12CF">
        <w:rPr>
          <w:rFonts w:cs="Calibri"/>
          <w:sz w:val="28"/>
          <w:szCs w:val="28"/>
          <w:rtl/>
        </w:rPr>
        <w:lastRenderedPageBreak/>
        <w:t>ادامه</w:t>
      </w:r>
      <w:bookmarkEnd w:id="342"/>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43" w:name="I4031215"/>
      <w:r w:rsidRPr="00CB12CF">
        <w:rPr>
          <w:rFonts w:cs="Calibri"/>
          <w:sz w:val="28"/>
          <w:szCs w:val="28"/>
          <w:rtl/>
        </w:rPr>
        <w:lastRenderedPageBreak/>
        <w:t>ادامه</w:t>
      </w:r>
      <w:bookmarkEnd w:id="343"/>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44" w:name="I4031218"/>
      <w:r w:rsidRPr="00CB12CF">
        <w:rPr>
          <w:rFonts w:cs="Calibri"/>
          <w:sz w:val="28"/>
          <w:szCs w:val="28"/>
          <w:rtl/>
        </w:rPr>
        <w:lastRenderedPageBreak/>
        <w:t>ادامه</w:t>
      </w:r>
      <w:bookmarkEnd w:id="344"/>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w:t>
      </w:r>
      <w:r w:rsidRPr="00904712">
        <w:rPr>
          <w:rFonts w:cs="Calibri"/>
          <w:strike/>
          <w:sz w:val="28"/>
          <w:szCs w:val="28"/>
          <w:rtl/>
          <w:rPrChange w:id="345" w:author="Microsoft account" w:date="2025-09-27T09:35:00Z">
            <w:rPr>
              <w:rFonts w:cs="Calibri"/>
              <w:sz w:val="28"/>
              <w:szCs w:val="28"/>
              <w:rtl/>
            </w:rPr>
          </w:rPrChange>
        </w:rPr>
        <w:t>لازم به ذکره که تغ</w:t>
      </w:r>
      <w:r w:rsidRPr="00904712">
        <w:rPr>
          <w:rFonts w:cs="Calibri" w:hint="cs"/>
          <w:strike/>
          <w:sz w:val="28"/>
          <w:szCs w:val="28"/>
          <w:rtl/>
          <w:rPrChange w:id="346" w:author="Microsoft account" w:date="2025-09-27T09:35:00Z">
            <w:rPr>
              <w:rFonts w:cs="Calibri" w:hint="cs"/>
              <w:sz w:val="28"/>
              <w:szCs w:val="28"/>
              <w:rtl/>
            </w:rPr>
          </w:rPrChange>
        </w:rPr>
        <w:t>ی</w:t>
      </w:r>
      <w:r w:rsidRPr="00904712">
        <w:rPr>
          <w:rFonts w:cs="Calibri" w:hint="eastAsia"/>
          <w:strike/>
          <w:sz w:val="28"/>
          <w:szCs w:val="28"/>
          <w:rtl/>
          <w:rPrChange w:id="347" w:author="Microsoft account" w:date="2025-09-27T09:35:00Z">
            <w:rPr>
              <w:rFonts w:cs="Calibri" w:hint="eastAsia"/>
              <w:sz w:val="28"/>
              <w:szCs w:val="28"/>
              <w:rtl/>
            </w:rPr>
          </w:rPrChange>
        </w:rPr>
        <w:t>رات</w:t>
      </w:r>
      <w:r w:rsidRPr="00904712">
        <w:rPr>
          <w:rFonts w:cs="Calibri" w:hint="cs"/>
          <w:strike/>
          <w:sz w:val="28"/>
          <w:szCs w:val="28"/>
          <w:rtl/>
          <w:rPrChange w:id="348" w:author="Microsoft account" w:date="2025-09-27T09:35:00Z">
            <w:rPr>
              <w:rFonts w:cs="Calibri" w:hint="cs"/>
              <w:sz w:val="28"/>
              <w:szCs w:val="28"/>
              <w:rtl/>
            </w:rPr>
          </w:rPrChange>
        </w:rPr>
        <w:t>ی</w:t>
      </w:r>
      <w:r w:rsidRPr="00904712">
        <w:rPr>
          <w:rFonts w:cs="Calibri"/>
          <w:strike/>
          <w:sz w:val="28"/>
          <w:szCs w:val="28"/>
          <w:rtl/>
          <w:rPrChange w:id="349" w:author="Microsoft account" w:date="2025-09-27T09:35:00Z">
            <w:rPr>
              <w:rFonts w:cs="Calibri"/>
              <w:sz w:val="28"/>
              <w:szCs w:val="28"/>
              <w:rtl/>
            </w:rPr>
          </w:rPrChange>
        </w:rPr>
        <w:t xml:space="preserve"> که با د</w:t>
      </w:r>
      <w:r w:rsidRPr="00904712">
        <w:rPr>
          <w:rFonts w:cs="Calibri" w:hint="cs"/>
          <w:strike/>
          <w:sz w:val="28"/>
          <w:szCs w:val="28"/>
          <w:rtl/>
          <w:rPrChange w:id="350" w:author="Microsoft account" w:date="2025-09-27T09:35:00Z">
            <w:rPr>
              <w:rFonts w:cs="Calibri" w:hint="cs"/>
              <w:sz w:val="28"/>
              <w:szCs w:val="28"/>
              <w:rtl/>
            </w:rPr>
          </w:rPrChange>
        </w:rPr>
        <w:t>ی</w:t>
      </w:r>
      <w:r w:rsidRPr="00904712">
        <w:rPr>
          <w:rFonts w:cs="Calibri" w:hint="eastAsia"/>
          <w:strike/>
          <w:sz w:val="28"/>
          <w:szCs w:val="28"/>
          <w:rtl/>
          <w:rPrChange w:id="351" w:author="Microsoft account" w:date="2025-09-27T09:35:00Z">
            <w:rPr>
              <w:rFonts w:cs="Calibri" w:hint="eastAsia"/>
              <w:sz w:val="28"/>
              <w:szCs w:val="28"/>
              <w:rtl/>
            </w:rPr>
          </w:rPrChange>
        </w:rPr>
        <w:t>دن</w:t>
      </w:r>
      <w:r w:rsidRPr="00904712">
        <w:rPr>
          <w:rFonts w:cs="Calibri"/>
          <w:strike/>
          <w:sz w:val="28"/>
          <w:szCs w:val="28"/>
          <w:rtl/>
          <w:rPrChange w:id="352" w:author="Microsoft account" w:date="2025-09-27T09:35:00Z">
            <w:rPr>
              <w:rFonts w:cs="Calibri"/>
              <w:sz w:val="28"/>
              <w:szCs w:val="28"/>
              <w:rtl/>
            </w:rPr>
          </w:rPrChange>
        </w:rPr>
        <w:t xml:space="preserve"> </w:t>
      </w:r>
      <w:r w:rsidRPr="00904712">
        <w:rPr>
          <w:rFonts w:cs="Calibri"/>
          <w:strike/>
          <w:sz w:val="28"/>
          <w:szCs w:val="28"/>
          <w:rPrChange w:id="353" w:author="Microsoft account" w:date="2025-09-27T09:35:00Z">
            <w:rPr>
              <w:rFonts w:cs="Calibri"/>
              <w:sz w:val="28"/>
              <w:szCs w:val="28"/>
            </w:rPr>
          </w:rPrChange>
        </w:rPr>
        <w:t>course</w:t>
      </w:r>
      <w:r w:rsidRPr="00904712">
        <w:rPr>
          <w:rFonts w:cs="Calibri"/>
          <w:strike/>
          <w:sz w:val="28"/>
          <w:szCs w:val="28"/>
          <w:rtl/>
          <w:rPrChange w:id="354" w:author="Microsoft account" w:date="2025-09-27T09:35:00Z">
            <w:rPr>
              <w:rFonts w:cs="Calibri"/>
              <w:sz w:val="28"/>
              <w:szCs w:val="28"/>
              <w:rtl/>
            </w:rPr>
          </w:rPrChange>
        </w:rPr>
        <w:t xml:space="preserve"> بهشون م</w:t>
      </w:r>
      <w:r w:rsidRPr="00904712">
        <w:rPr>
          <w:rFonts w:cs="Calibri" w:hint="cs"/>
          <w:strike/>
          <w:sz w:val="28"/>
          <w:szCs w:val="28"/>
          <w:rtl/>
          <w:rPrChange w:id="355" w:author="Microsoft account" w:date="2025-09-27T09:35:00Z">
            <w:rPr>
              <w:rFonts w:cs="Calibri" w:hint="cs"/>
              <w:sz w:val="28"/>
              <w:szCs w:val="28"/>
              <w:rtl/>
            </w:rPr>
          </w:rPrChange>
        </w:rPr>
        <w:t>ی</w:t>
      </w:r>
      <w:r w:rsidRPr="00904712">
        <w:rPr>
          <w:rFonts w:cs="Calibri" w:hint="eastAsia"/>
          <w:strike/>
          <w:sz w:val="28"/>
          <w:szCs w:val="28"/>
          <w:rtl/>
          <w:rPrChange w:id="356" w:author="Microsoft account" w:date="2025-09-27T09:35:00Z">
            <w:rPr>
              <w:rFonts w:cs="Calibri" w:hint="eastAsia"/>
              <w:sz w:val="28"/>
              <w:szCs w:val="28"/>
              <w:rtl/>
            </w:rPr>
          </w:rPrChange>
        </w:rPr>
        <w:t>رس</w:t>
      </w:r>
      <w:r w:rsidRPr="00904712">
        <w:rPr>
          <w:rFonts w:cs="Calibri" w:hint="cs"/>
          <w:strike/>
          <w:sz w:val="28"/>
          <w:szCs w:val="28"/>
          <w:rtl/>
          <w:rPrChange w:id="357" w:author="Microsoft account" w:date="2025-09-27T09:35:00Z">
            <w:rPr>
              <w:rFonts w:cs="Calibri" w:hint="cs"/>
              <w:sz w:val="28"/>
              <w:szCs w:val="28"/>
              <w:rtl/>
            </w:rPr>
          </w:rPrChange>
        </w:rPr>
        <w:t>ی</w:t>
      </w:r>
      <w:r w:rsidRPr="00904712">
        <w:rPr>
          <w:rFonts w:cs="Calibri" w:hint="eastAsia"/>
          <w:strike/>
          <w:sz w:val="28"/>
          <w:szCs w:val="28"/>
          <w:rtl/>
          <w:rPrChange w:id="358" w:author="Microsoft account" w:date="2025-09-27T09:35:00Z">
            <w:rPr>
              <w:rFonts w:cs="Calibri" w:hint="eastAsia"/>
              <w:sz w:val="28"/>
              <w:szCs w:val="28"/>
              <w:rtl/>
            </w:rPr>
          </w:rPrChange>
        </w:rPr>
        <w:t>م</w:t>
      </w:r>
      <w:r w:rsidRPr="00904712">
        <w:rPr>
          <w:rFonts w:cs="Calibri"/>
          <w:strike/>
          <w:sz w:val="28"/>
          <w:szCs w:val="28"/>
          <w:rtl/>
          <w:rPrChange w:id="359" w:author="Microsoft account" w:date="2025-09-27T09:35:00Z">
            <w:rPr>
              <w:rFonts w:cs="Calibri"/>
              <w:sz w:val="28"/>
              <w:szCs w:val="28"/>
              <w:rtl/>
            </w:rPr>
          </w:rPrChange>
        </w:rPr>
        <w:t xml:space="preserve"> رو تو</w:t>
      </w:r>
      <w:r w:rsidRPr="00904712">
        <w:rPr>
          <w:rFonts w:cs="Calibri" w:hint="cs"/>
          <w:strike/>
          <w:sz w:val="28"/>
          <w:szCs w:val="28"/>
          <w:rtl/>
          <w:rPrChange w:id="360" w:author="Microsoft account" w:date="2025-09-27T09:35:00Z">
            <w:rPr>
              <w:rFonts w:cs="Calibri" w:hint="cs"/>
              <w:sz w:val="28"/>
              <w:szCs w:val="28"/>
              <w:rtl/>
            </w:rPr>
          </w:rPrChange>
        </w:rPr>
        <w:t>ی</w:t>
      </w:r>
      <w:r w:rsidRPr="00904712">
        <w:rPr>
          <w:rFonts w:cs="Calibri"/>
          <w:strike/>
          <w:sz w:val="28"/>
          <w:szCs w:val="28"/>
          <w:rtl/>
          <w:rPrChange w:id="361" w:author="Microsoft account" w:date="2025-09-27T09:35:00Z">
            <w:rPr>
              <w:rFonts w:cs="Calibri"/>
              <w:sz w:val="28"/>
              <w:szCs w:val="28"/>
              <w:rtl/>
            </w:rPr>
          </w:rPrChange>
        </w:rPr>
        <w:t xml:space="preserve"> </w:t>
      </w:r>
      <w:r w:rsidRPr="00904712">
        <w:rPr>
          <w:rFonts w:cs="Calibri"/>
          <w:strike/>
          <w:sz w:val="28"/>
          <w:szCs w:val="28"/>
          <w:rPrChange w:id="362" w:author="Microsoft account" w:date="2025-09-27T09:35:00Z">
            <w:rPr>
              <w:rFonts w:cs="Calibri"/>
              <w:sz w:val="28"/>
              <w:szCs w:val="28"/>
            </w:rPr>
          </w:rPrChange>
        </w:rPr>
        <w:t>branch = course_way</w:t>
      </w:r>
      <w:r w:rsidRPr="00904712">
        <w:rPr>
          <w:rFonts w:cs="Calibri"/>
          <w:strike/>
          <w:sz w:val="28"/>
          <w:szCs w:val="28"/>
          <w:rtl/>
          <w:rPrChange w:id="363" w:author="Microsoft account" w:date="2025-09-27T09:35:00Z">
            <w:rPr>
              <w:rFonts w:cs="Calibri"/>
              <w:sz w:val="28"/>
              <w:szCs w:val="28"/>
              <w:rtl/>
            </w:rPr>
          </w:rPrChange>
        </w:rPr>
        <w:t xml:space="preserve"> تغ</w:t>
      </w:r>
      <w:r w:rsidRPr="00904712">
        <w:rPr>
          <w:rFonts w:cs="Calibri" w:hint="cs"/>
          <w:strike/>
          <w:sz w:val="28"/>
          <w:szCs w:val="28"/>
          <w:rtl/>
          <w:rPrChange w:id="364" w:author="Microsoft account" w:date="2025-09-27T09:35:00Z">
            <w:rPr>
              <w:rFonts w:cs="Calibri" w:hint="cs"/>
              <w:sz w:val="28"/>
              <w:szCs w:val="28"/>
              <w:rtl/>
            </w:rPr>
          </w:rPrChange>
        </w:rPr>
        <w:t>ی</w:t>
      </w:r>
      <w:r w:rsidRPr="00904712">
        <w:rPr>
          <w:rFonts w:cs="Calibri" w:hint="eastAsia"/>
          <w:strike/>
          <w:sz w:val="28"/>
          <w:szCs w:val="28"/>
          <w:rtl/>
          <w:rPrChange w:id="365" w:author="Microsoft account" w:date="2025-09-27T09:35:00Z">
            <w:rPr>
              <w:rFonts w:cs="Calibri" w:hint="eastAsia"/>
              <w:sz w:val="28"/>
              <w:szCs w:val="28"/>
              <w:rtl/>
            </w:rPr>
          </w:rPrChange>
        </w:rPr>
        <w:t>ر</w:t>
      </w:r>
      <w:r w:rsidRPr="00904712">
        <w:rPr>
          <w:rFonts w:cs="Calibri"/>
          <w:strike/>
          <w:sz w:val="28"/>
          <w:szCs w:val="28"/>
          <w:rtl/>
          <w:rPrChange w:id="366" w:author="Microsoft account" w:date="2025-09-27T09:35:00Z">
            <w:rPr>
              <w:rFonts w:cs="Calibri"/>
              <w:sz w:val="28"/>
              <w:szCs w:val="28"/>
              <w:rtl/>
            </w:rPr>
          </w:rPrChange>
        </w:rPr>
        <w:t xml:space="preserve"> م</w:t>
      </w:r>
      <w:r w:rsidRPr="00904712">
        <w:rPr>
          <w:rFonts w:cs="Calibri" w:hint="cs"/>
          <w:strike/>
          <w:sz w:val="28"/>
          <w:szCs w:val="28"/>
          <w:rtl/>
          <w:rPrChange w:id="367" w:author="Microsoft account" w:date="2025-09-27T09:35:00Z">
            <w:rPr>
              <w:rFonts w:cs="Calibri" w:hint="cs"/>
              <w:sz w:val="28"/>
              <w:szCs w:val="28"/>
              <w:rtl/>
            </w:rPr>
          </w:rPrChange>
        </w:rPr>
        <w:t>ی</w:t>
      </w:r>
      <w:r w:rsidRPr="00904712">
        <w:rPr>
          <w:rFonts w:cs="Calibri" w:hint="eastAsia"/>
          <w:strike/>
          <w:sz w:val="28"/>
          <w:szCs w:val="28"/>
          <w:rtl/>
          <w:rPrChange w:id="368" w:author="Microsoft account" w:date="2025-09-27T09:35:00Z">
            <w:rPr>
              <w:rFonts w:cs="Calibri" w:hint="eastAsia"/>
              <w:sz w:val="28"/>
              <w:szCs w:val="28"/>
              <w:rtl/>
            </w:rPr>
          </w:rPrChange>
        </w:rPr>
        <w:t>د</w:t>
      </w:r>
      <w:r w:rsidRPr="00904712">
        <w:rPr>
          <w:rFonts w:cs="Calibri" w:hint="cs"/>
          <w:strike/>
          <w:sz w:val="28"/>
          <w:szCs w:val="28"/>
          <w:rtl/>
          <w:rPrChange w:id="369" w:author="Microsoft account" w:date="2025-09-27T09:35:00Z">
            <w:rPr>
              <w:rFonts w:cs="Calibri" w:hint="cs"/>
              <w:sz w:val="28"/>
              <w:szCs w:val="28"/>
              <w:rtl/>
            </w:rPr>
          </w:rPrChange>
        </w:rPr>
        <w:t>ی</w:t>
      </w:r>
      <w:r w:rsidRPr="00904712">
        <w:rPr>
          <w:rFonts w:cs="Calibri" w:hint="eastAsia"/>
          <w:strike/>
          <w:sz w:val="28"/>
          <w:szCs w:val="28"/>
          <w:rtl/>
          <w:rPrChange w:id="370" w:author="Microsoft account" w:date="2025-09-27T09:35:00Z">
            <w:rPr>
              <w:rFonts w:cs="Calibri" w:hint="eastAsia"/>
              <w:sz w:val="28"/>
              <w:szCs w:val="28"/>
              <w:rtl/>
            </w:rPr>
          </w:rPrChange>
        </w:rPr>
        <w:t>م</w:t>
      </w:r>
      <w:r w:rsidRPr="00904712">
        <w:rPr>
          <w:rFonts w:cs="Calibri"/>
          <w:strike/>
          <w:sz w:val="28"/>
          <w:szCs w:val="28"/>
          <w:rtl/>
          <w:rPrChange w:id="371" w:author="Microsoft account" w:date="2025-09-27T09:35:00Z">
            <w:rPr>
              <w:rFonts w:cs="Calibri"/>
              <w:sz w:val="28"/>
              <w:szCs w:val="28"/>
              <w:rtl/>
            </w:rPr>
          </w:rPrChange>
        </w:rPr>
        <w:t xml:space="preserve"> و در انتها </w:t>
      </w:r>
      <w:r w:rsidRPr="00904712">
        <w:rPr>
          <w:rFonts w:cs="Calibri"/>
          <w:strike/>
          <w:sz w:val="28"/>
          <w:szCs w:val="28"/>
          <w:rPrChange w:id="372" w:author="Microsoft account" w:date="2025-09-27T09:35:00Z">
            <w:rPr>
              <w:rFonts w:cs="Calibri"/>
              <w:sz w:val="28"/>
              <w:szCs w:val="28"/>
            </w:rPr>
          </w:rPrChange>
        </w:rPr>
        <w:t>push</w:t>
      </w:r>
      <w:r w:rsidRPr="00904712">
        <w:rPr>
          <w:rFonts w:cs="Calibri"/>
          <w:strike/>
          <w:sz w:val="28"/>
          <w:szCs w:val="28"/>
          <w:rtl/>
          <w:rPrChange w:id="373" w:author="Microsoft account" w:date="2025-09-27T09:35:00Z">
            <w:rPr>
              <w:rFonts w:cs="Calibri"/>
              <w:sz w:val="28"/>
              <w:szCs w:val="28"/>
              <w:rtl/>
            </w:rPr>
          </w:rPrChange>
        </w:rPr>
        <w:t xml:space="preserve"> م</w:t>
      </w:r>
      <w:r w:rsidRPr="00904712">
        <w:rPr>
          <w:rFonts w:cs="Calibri" w:hint="cs"/>
          <w:strike/>
          <w:sz w:val="28"/>
          <w:szCs w:val="28"/>
          <w:rtl/>
          <w:rPrChange w:id="374" w:author="Microsoft account" w:date="2025-09-27T09:35:00Z">
            <w:rPr>
              <w:rFonts w:cs="Calibri" w:hint="cs"/>
              <w:sz w:val="28"/>
              <w:szCs w:val="28"/>
              <w:rtl/>
            </w:rPr>
          </w:rPrChange>
        </w:rPr>
        <w:t>ی</w:t>
      </w:r>
      <w:r w:rsidRPr="00904712">
        <w:rPr>
          <w:rFonts w:cs="Calibri" w:hint="eastAsia"/>
          <w:strike/>
          <w:sz w:val="28"/>
          <w:szCs w:val="28"/>
          <w:rtl/>
          <w:rPrChange w:id="375" w:author="Microsoft account" w:date="2025-09-27T09:35:00Z">
            <w:rPr>
              <w:rFonts w:cs="Calibri" w:hint="eastAsia"/>
              <w:sz w:val="28"/>
              <w:szCs w:val="28"/>
              <w:rtl/>
            </w:rPr>
          </w:rPrChange>
        </w:rPr>
        <w:t>کن</w:t>
      </w:r>
      <w:r w:rsidRPr="00904712">
        <w:rPr>
          <w:rFonts w:cs="Calibri" w:hint="cs"/>
          <w:strike/>
          <w:sz w:val="28"/>
          <w:szCs w:val="28"/>
          <w:rtl/>
          <w:rPrChange w:id="376" w:author="Microsoft account" w:date="2025-09-27T09:35:00Z">
            <w:rPr>
              <w:rFonts w:cs="Calibri" w:hint="cs"/>
              <w:sz w:val="28"/>
              <w:szCs w:val="28"/>
              <w:rtl/>
            </w:rPr>
          </w:rPrChange>
        </w:rPr>
        <w:t>ی</w:t>
      </w:r>
      <w:r w:rsidRPr="00904712">
        <w:rPr>
          <w:rFonts w:cs="Calibri" w:hint="eastAsia"/>
          <w:strike/>
          <w:sz w:val="28"/>
          <w:szCs w:val="28"/>
          <w:rtl/>
          <w:rPrChange w:id="377" w:author="Microsoft account" w:date="2025-09-27T09:35:00Z">
            <w:rPr>
              <w:rFonts w:cs="Calibri" w:hint="eastAsia"/>
              <w:sz w:val="28"/>
              <w:szCs w:val="28"/>
              <w:rtl/>
            </w:rPr>
          </w:rPrChange>
        </w:rPr>
        <w:t>م</w:t>
      </w:r>
      <w:r w:rsidRPr="00904712">
        <w:rPr>
          <w:rFonts w:cs="Calibri"/>
          <w:strike/>
          <w:sz w:val="28"/>
          <w:szCs w:val="28"/>
          <w:rtl/>
          <w:rPrChange w:id="378" w:author="Microsoft account" w:date="2025-09-27T09:35:00Z">
            <w:rPr>
              <w:rFonts w:cs="Calibri"/>
              <w:sz w:val="28"/>
              <w:szCs w:val="28"/>
              <w:rtl/>
            </w:rPr>
          </w:rPrChange>
        </w:rPr>
        <w:t xml:space="preserve">.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0ADE7121"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ins w:id="379" w:author="Microsoft account" w:date="2025-09-27T09:39:00Z">
        <w:r w:rsidR="00904712">
          <w:rPr>
            <w:rFonts w:cs="Calibri" w:hint="cs"/>
            <w:sz w:val="28"/>
            <w:szCs w:val="20"/>
            <w:rtl/>
          </w:rPr>
          <w:t xml:space="preserve"> (</w:t>
        </w:r>
        <w:r w:rsidR="00904712">
          <w:rPr>
            <w:rFonts w:cs="Calibri" w:hint="cs"/>
            <w:sz w:val="18"/>
            <w:szCs w:val="18"/>
            <w:rtl/>
          </w:rPr>
          <w:t xml:space="preserve">نکته جالبی که وجود داره اینه که در </w:t>
        </w:r>
        <w:r w:rsidR="00904712">
          <w:rPr>
            <w:rFonts w:cs="Calibri"/>
            <w:sz w:val="18"/>
            <w:szCs w:val="18"/>
          </w:rPr>
          <w:t>Tkinter</w:t>
        </w:r>
        <w:r w:rsidR="00904712">
          <w:rPr>
            <w:rFonts w:cs="Calibri" w:hint="cs"/>
            <w:sz w:val="18"/>
            <w:szCs w:val="18"/>
            <w:rtl/>
            <w:lang w:bidi="fa-IR"/>
          </w:rPr>
          <w:t xml:space="preserve"> که در آینده استفاده میکنیم اصن نیازی نی</w:t>
        </w:r>
      </w:ins>
      <w:ins w:id="380" w:author="Microsoft account" w:date="2025-09-27T09:40:00Z">
        <w:r w:rsidR="00904712">
          <w:rPr>
            <w:rFonts w:cs="Calibri" w:hint="cs"/>
            <w:sz w:val="18"/>
            <w:szCs w:val="18"/>
            <w:rtl/>
            <w:lang w:bidi="fa-IR"/>
          </w:rPr>
          <w:t xml:space="preserve">ست بگیم که به </w:t>
        </w:r>
        <w:r w:rsidR="00904712">
          <w:rPr>
            <w:rFonts w:cs="Calibri"/>
            <w:sz w:val="18"/>
            <w:szCs w:val="18"/>
            <w:lang w:bidi="fa-IR"/>
          </w:rPr>
          <w:t>event</w:t>
        </w:r>
        <w:r w:rsidR="00904712">
          <w:rPr>
            <w:rFonts w:cs="Calibri" w:hint="cs"/>
            <w:sz w:val="18"/>
            <w:szCs w:val="18"/>
            <w:rtl/>
            <w:lang w:bidi="fa-IR"/>
          </w:rPr>
          <w:t xml:space="preserve"> ها </w:t>
        </w:r>
        <w:r w:rsidR="00904712">
          <w:rPr>
            <w:rFonts w:cs="Calibri"/>
            <w:sz w:val="18"/>
            <w:szCs w:val="18"/>
            <w:lang w:bidi="fa-IR"/>
          </w:rPr>
          <w:t>listen</w:t>
        </w:r>
        <w:r w:rsidR="00904712">
          <w:rPr>
            <w:rFonts w:cs="Calibri" w:hint="cs"/>
            <w:sz w:val="18"/>
            <w:szCs w:val="18"/>
            <w:rtl/>
            <w:lang w:bidi="fa-IR"/>
          </w:rPr>
          <w:t xml:space="preserve"> کن. خودش داعم داره این کار رو میکنه، و ما </w:t>
        </w:r>
        <w:r w:rsidR="00904712">
          <w:rPr>
            <w:rFonts w:cs="Calibri"/>
            <w:sz w:val="18"/>
            <w:szCs w:val="18"/>
            <w:lang w:bidi="fa-IR"/>
          </w:rPr>
          <w:t>event</w:t>
        </w:r>
        <w:r w:rsidR="00904712">
          <w:rPr>
            <w:rFonts w:cs="Calibri" w:hint="cs"/>
            <w:sz w:val="18"/>
            <w:szCs w:val="18"/>
            <w:rtl/>
            <w:lang w:bidi="fa-IR"/>
          </w:rPr>
          <w:t xml:space="preserve"> هارو به دکمه ها </w:t>
        </w:r>
        <w:r w:rsidR="00904712">
          <w:rPr>
            <w:rFonts w:cs="Calibri"/>
            <w:sz w:val="18"/>
            <w:szCs w:val="18"/>
            <w:lang w:bidi="fa-IR"/>
          </w:rPr>
          <w:t>bind</w:t>
        </w:r>
        <w:r w:rsidR="00904712">
          <w:rPr>
            <w:rFonts w:cs="Calibri" w:hint="cs"/>
            <w:sz w:val="18"/>
            <w:szCs w:val="18"/>
            <w:rtl/>
            <w:lang w:bidi="fa-IR"/>
          </w:rPr>
          <w:t>میکنیم. چطورش رو نمیدونم ولی روند اینه.</w:t>
        </w:r>
      </w:ins>
      <w:ins w:id="381" w:author="Microsoft account" w:date="2025-09-27T09:39:00Z">
        <w:r w:rsidR="00904712">
          <w:rPr>
            <w:rFonts w:cs="Calibri" w:hint="cs"/>
            <w:sz w:val="28"/>
            <w:szCs w:val="20"/>
            <w:rtl/>
          </w:rPr>
          <w:t>)</w:t>
        </w:r>
      </w:ins>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w:t>
      </w:r>
      <w:r w:rsidRPr="00A620CB">
        <w:rPr>
          <w:rFonts w:cs="Calibri"/>
          <w:sz w:val="28"/>
          <w:szCs w:val="28"/>
          <w:u w:val="single"/>
          <w:rtl/>
          <w:rPrChange w:id="382" w:author="Microsoft account" w:date="2025-09-27T09:40:00Z">
            <w:rPr>
              <w:rFonts w:cs="Calibri"/>
              <w:sz w:val="28"/>
              <w:szCs w:val="28"/>
              <w:rtl/>
            </w:rPr>
          </w:rPrChange>
        </w:rPr>
        <w:t>فکر کردن قبل از عمل کردنه</w:t>
      </w:r>
      <w:r w:rsidRPr="00CB12CF">
        <w:rPr>
          <w:rFonts w:cs="Calibri"/>
          <w:sz w:val="28"/>
          <w:szCs w:val="28"/>
          <w:rtl/>
        </w:rPr>
        <w:t xml:space="preserve">.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83" w:name="I4031226"/>
      <w:r w:rsidRPr="00CB12CF">
        <w:rPr>
          <w:rFonts w:cs="Calibri"/>
          <w:sz w:val="28"/>
          <w:szCs w:val="28"/>
          <w:rtl/>
        </w:rPr>
        <w:lastRenderedPageBreak/>
        <w:t>ادامه</w:t>
      </w:r>
      <w:bookmarkEnd w:id="383"/>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84" w:name="I4040115"/>
      <w:r w:rsidRPr="00CB12CF">
        <w:rPr>
          <w:rFonts w:cs="Calibri"/>
          <w:sz w:val="28"/>
          <w:szCs w:val="28"/>
          <w:rtl/>
        </w:rPr>
        <w:lastRenderedPageBreak/>
        <w:t>ادامه</w:t>
      </w:r>
      <w:bookmarkEnd w:id="384"/>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85" w:name="I4040401"/>
      <w:r w:rsidRPr="00CB12CF">
        <w:rPr>
          <w:rFonts w:cs="Calibri"/>
          <w:sz w:val="28"/>
          <w:szCs w:val="28"/>
          <w:rtl/>
        </w:rPr>
        <w:lastRenderedPageBreak/>
        <w:t>ادامه</w:t>
      </w:r>
    </w:p>
    <w:bookmarkEnd w:id="385"/>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86"/>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86"/>
      <w:r w:rsidR="00E769DC">
        <w:rPr>
          <w:rStyle w:val="CommentReference"/>
        </w:rPr>
        <w:commentReference w:id="386"/>
      </w:r>
      <w:r w:rsidR="00190BFF">
        <w:rPr>
          <w:rFonts w:cs="Calibri" w:hint="cs"/>
          <w:sz w:val="28"/>
          <w:szCs w:val="28"/>
          <w:rtl/>
          <w:lang w:bidi="fa-IR"/>
        </w:rPr>
        <w:t>.</w:t>
      </w:r>
    </w:p>
    <w:p w14:paraId="6810514F" w14:textId="34F35AFF"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87" w:author="Microsoft account" w:date="2025-09-28T09:43:00Z">
        <w:r w:rsidR="00B736A3">
          <w:rPr>
            <w:rFonts w:cs="Calibri" w:hint="cs"/>
            <w:sz w:val="28"/>
            <w:szCs w:val="28"/>
            <w:rtl/>
            <w:lang w:bidi="fa-IR"/>
          </w:rPr>
          <w:t>(</w:t>
        </w:r>
        <w:r w:rsidR="00B736A3">
          <w:rPr>
            <w:rFonts w:cs="Calibri" w:hint="cs"/>
            <w:sz w:val="18"/>
            <w:szCs w:val="18"/>
            <w:rtl/>
            <w:lang w:bidi="fa-IR"/>
          </w:rPr>
          <w:t>هاها الان که دارم این رو مینویسم از اول تا اینجا رو مرور کردم. هاها</w:t>
        </w:r>
        <w:r w:rsidR="00B736A3">
          <w:rPr>
            <w:rFonts w:cs="Calibri" w:hint="cs"/>
            <w:sz w:val="28"/>
            <w:szCs w:val="28"/>
            <w:rtl/>
            <w:lang w:bidi="fa-IR"/>
          </w:rPr>
          <w:t>)</w:t>
        </w:r>
      </w:ins>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ins w:id="388" w:author="Microsoft account" w:date="2025-09-28T09:45:00Z">
        <w:r w:rsidR="00B736A3">
          <w:rPr>
            <w:rFonts w:cs="Calibri" w:hint="cs"/>
            <w:sz w:val="28"/>
            <w:szCs w:val="28"/>
            <w:rtl/>
            <w:lang w:bidi="fa-IR"/>
          </w:rPr>
          <w:t>(</w:t>
        </w:r>
        <w:r w:rsidR="00B736A3">
          <w:rPr>
            <w:rFonts w:cs="Calibri" w:hint="cs"/>
            <w:sz w:val="18"/>
            <w:szCs w:val="18"/>
            <w:rtl/>
            <w:lang w:bidi="fa-IR"/>
          </w:rPr>
          <w:t xml:space="preserve">همین الان باید بگم که خط توقف مشروط نظرم رو جلب کرده، میتونیم ازش استفاده کنیم. </w:t>
        </w:r>
        <w:r w:rsidR="00B736A3">
          <w:rPr>
            <w:rFonts w:cs="Calibri" w:hint="cs"/>
            <w:sz w:val="28"/>
            <w:szCs w:val="28"/>
            <w:rtl/>
            <w:lang w:bidi="fa-IR"/>
          </w:rPr>
          <w:t>)</w:t>
        </w:r>
      </w:ins>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89" w:name="I4040401_2"/>
      <w:r w:rsidRPr="00CB12CF">
        <w:rPr>
          <w:rFonts w:cs="Calibri"/>
          <w:sz w:val="28"/>
          <w:szCs w:val="28"/>
          <w:rtl/>
        </w:rPr>
        <w:lastRenderedPageBreak/>
        <w:t>ادامه</w:t>
      </w:r>
    </w:p>
    <w:bookmarkEnd w:id="389"/>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386BD1D8"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میشه خیلی چیزا بهش فرستاد، اولیش هم اسمِ فایلی هست</w:t>
      </w:r>
      <w:ins w:id="390" w:author="Microsoft account" w:date="2025-09-29T09:49:00Z">
        <w:r w:rsidR="002E481E">
          <w:rPr>
            <w:rFonts w:cs="Calibri"/>
            <w:sz w:val="28"/>
            <w:szCs w:val="28"/>
            <w:lang w:bidi="fa-IR"/>
          </w:rPr>
          <w:t xml:space="preserve"> </w:t>
        </w:r>
      </w:ins>
      <w:r>
        <w:rPr>
          <w:rFonts w:cs="Calibri" w:hint="cs"/>
          <w:sz w:val="28"/>
          <w:szCs w:val="28"/>
          <w:rtl/>
          <w:lang w:bidi="fa-IR"/>
        </w:rPr>
        <w:t xml:space="preserve">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0EA8CD14"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ins w:id="391" w:author="Microsoft account" w:date="2025-09-30T08:51:00Z">
        <w:r w:rsidR="000E29AC">
          <w:rPr>
            <w:rFonts w:cs="Calibri" w:hint="cs"/>
            <w:sz w:val="28"/>
            <w:szCs w:val="28"/>
            <w:rtl/>
            <w:lang w:bidi="fa-IR"/>
          </w:rPr>
          <w:t xml:space="preserve"> </w:t>
        </w:r>
      </w:ins>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ins w:id="392" w:author="Microsoft account" w:date="2025-09-30T08:58:00Z">
        <w:r w:rsidR="00BA0D05">
          <w:rPr>
            <w:rFonts w:cs="Calibri" w:hint="cs"/>
            <w:sz w:val="28"/>
            <w:szCs w:val="28"/>
            <w:rtl/>
            <w:lang w:bidi="fa-IR"/>
          </w:rPr>
          <w:t xml:space="preserve"> (</w:t>
        </w:r>
        <w:r w:rsidR="00BA0D05">
          <w:rPr>
            <w:rFonts w:cs="Calibri" w:hint="cs"/>
            <w:sz w:val="18"/>
            <w:szCs w:val="18"/>
            <w:rtl/>
            <w:lang w:bidi="fa-IR"/>
          </w:rPr>
          <w:t xml:space="preserve">کاربردش هم بیشتر توی دیتا خام و دیتای </w:t>
        </w:r>
        <w:r w:rsidR="00BA0D05">
          <w:rPr>
            <w:rFonts w:cs="Calibri"/>
            <w:sz w:val="18"/>
            <w:szCs w:val="18"/>
            <w:lang w:bidi="fa-IR"/>
          </w:rPr>
          <w:t>data base</w:t>
        </w:r>
        <w:r w:rsidR="00BA0D05">
          <w:rPr>
            <w:rFonts w:cs="Calibri" w:hint="cs"/>
            <w:sz w:val="18"/>
            <w:szCs w:val="18"/>
            <w:rtl/>
            <w:lang w:bidi="fa-IR"/>
          </w:rPr>
          <w:t xml:space="preserve"> و عکس و </w:t>
        </w:r>
        <w:r w:rsidR="00BA0D05">
          <w:rPr>
            <w:rFonts w:cs="Calibri"/>
            <w:sz w:val="18"/>
            <w:szCs w:val="18"/>
            <w:lang w:bidi="fa-IR"/>
          </w:rPr>
          <w:t>meta data</w:t>
        </w:r>
      </w:ins>
      <w:ins w:id="393" w:author="Microsoft account" w:date="2025-09-30T08:59:00Z">
        <w:r w:rsidR="00BA0D05">
          <w:rPr>
            <w:rFonts w:cs="Calibri" w:hint="cs"/>
            <w:sz w:val="18"/>
            <w:szCs w:val="18"/>
            <w:rtl/>
            <w:lang w:bidi="fa-IR"/>
          </w:rPr>
          <w:t xml:space="preserve"> و  ... اینطور فایل هاست که </w:t>
        </w:r>
        <w:r w:rsidR="00BA0D05">
          <w:rPr>
            <w:rFonts w:cs="Calibri"/>
            <w:sz w:val="18"/>
            <w:szCs w:val="18"/>
            <w:lang w:bidi="fa-IR"/>
          </w:rPr>
          <w:t>raw data</w:t>
        </w:r>
        <w:r w:rsidR="00BA0D05">
          <w:rPr>
            <w:rFonts w:cs="Calibri" w:hint="cs"/>
            <w:sz w:val="18"/>
            <w:szCs w:val="18"/>
            <w:rtl/>
            <w:lang w:bidi="fa-IR"/>
          </w:rPr>
          <w:t xml:space="preserve"> هستن و قصد داریم </w:t>
        </w:r>
        <w:r w:rsidR="00BA0D05">
          <w:rPr>
            <w:rFonts w:cs="Calibri"/>
            <w:sz w:val="18"/>
            <w:szCs w:val="18"/>
            <w:lang w:bidi="fa-IR"/>
          </w:rPr>
          <w:t>binary</w:t>
        </w:r>
        <w:r w:rsidR="00BA0D05">
          <w:rPr>
            <w:rFonts w:cs="Calibri" w:hint="cs"/>
            <w:sz w:val="18"/>
            <w:szCs w:val="18"/>
            <w:rtl/>
            <w:lang w:bidi="fa-IR"/>
          </w:rPr>
          <w:t xml:space="preserve"> تغیر بدیم.</w:t>
        </w:r>
      </w:ins>
      <w:ins w:id="394" w:author="Microsoft account" w:date="2025-09-30T08:58:00Z">
        <w:r w:rsidR="00BA0D05">
          <w:rPr>
            <w:rFonts w:cs="Calibri" w:hint="cs"/>
            <w:sz w:val="28"/>
            <w:szCs w:val="28"/>
            <w:rtl/>
            <w:lang w:bidi="fa-IR"/>
          </w:rPr>
          <w:t>)</w:t>
        </w:r>
      </w:ins>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bidi/>
        <w:spacing w:after="0" w:line="276" w:lineRule="auto"/>
        <w:jc w:val="both"/>
        <w:rPr>
          <w:ins w:id="395" w:author="Microsoft account" w:date="2025-09-30T09:05:00Z"/>
          <w:rFonts w:cs="Calibri"/>
          <w:sz w:val="18"/>
          <w:szCs w:val="1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ins w:id="396" w:author="Microsoft account" w:date="2025-09-30T09:05:00Z">
        <w:r w:rsidR="00DC37EC">
          <w:rPr>
            <w:rFonts w:cs="Calibri" w:hint="cs"/>
            <w:sz w:val="28"/>
            <w:szCs w:val="28"/>
            <w:rtl/>
            <w:lang w:bidi="fa-IR"/>
          </w:rPr>
          <w:t>(</w:t>
        </w:r>
        <w:r w:rsidR="00DC37EC">
          <w:rPr>
            <w:rFonts w:cs="Calibri" w:hint="cs"/>
            <w:sz w:val="18"/>
            <w:szCs w:val="18"/>
            <w:rtl/>
            <w:lang w:bidi="fa-IR"/>
          </w:rPr>
          <w:t xml:space="preserve">از نظر </w:t>
        </w:r>
        <w:r w:rsidR="00DC37EC">
          <w:rPr>
            <w:rFonts w:cs="Calibri"/>
            <w:sz w:val="18"/>
            <w:szCs w:val="18"/>
            <w:lang w:bidi="fa-IR"/>
          </w:rPr>
          <w:t>GPT</w:t>
        </w:r>
        <w:r w:rsidR="00DC37EC">
          <w:rPr>
            <w:rFonts w:cs="Calibri" w:hint="cs"/>
            <w:sz w:val="18"/>
            <w:szCs w:val="18"/>
            <w:rtl/>
            <w:lang w:bidi="fa-IR"/>
          </w:rPr>
          <w:t xml:space="preserve"> راه های زیر وجود دارن:</w:t>
        </w:r>
      </w:ins>
    </w:p>
    <w:p w14:paraId="64F8B4E8" w14:textId="11CCF67D" w:rsidR="00DC37EC" w:rsidRDefault="00DC37EC">
      <w:pPr>
        <w:bidi/>
        <w:spacing w:after="0" w:line="276" w:lineRule="auto"/>
        <w:jc w:val="both"/>
        <w:rPr>
          <w:ins w:id="397" w:author="Microsoft account" w:date="2025-09-30T09:05:00Z"/>
          <w:rFonts w:cs="Calibri"/>
          <w:sz w:val="18"/>
          <w:szCs w:val="18"/>
          <w:rtl/>
          <w:lang w:bidi="fa-IR"/>
        </w:rPr>
        <w:pPrChange w:id="398" w:author="Microsoft account" w:date="2025-09-30T09:05:00Z">
          <w:pPr>
            <w:bidi/>
            <w:spacing w:after="0" w:line="276" w:lineRule="auto"/>
            <w:jc w:val="both"/>
          </w:pPr>
        </w:pPrChange>
      </w:pPr>
      <w:ins w:id="399" w:author="Microsoft account" w:date="2025-09-30T09:05:00Z">
        <w:r w:rsidRPr="00DC37EC">
          <w:rPr>
            <w:rFonts w:cs="Calibri"/>
            <w:noProof/>
            <w:sz w:val="18"/>
            <w:szCs w:val="18"/>
            <w:rPrChange w:id="400"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bidi/>
        <w:spacing w:after="0" w:line="276" w:lineRule="auto"/>
        <w:jc w:val="both"/>
        <w:rPr>
          <w:ins w:id="401" w:author="Microsoft account" w:date="2025-09-30T09:06:00Z"/>
          <w:rFonts w:cs="Calibri"/>
          <w:sz w:val="18"/>
          <w:szCs w:val="18"/>
          <w:rtl/>
          <w:lang w:bidi="fa-IR"/>
        </w:rPr>
        <w:pPrChange w:id="402" w:author="Microsoft account" w:date="2025-09-30T09:05:00Z">
          <w:pPr>
            <w:bidi/>
            <w:spacing w:after="0" w:line="276" w:lineRule="auto"/>
            <w:jc w:val="both"/>
          </w:pPr>
        </w:pPrChange>
      </w:pPr>
      <w:ins w:id="403" w:author="Microsoft account" w:date="2025-09-30T09:06:00Z">
        <w:r w:rsidRPr="00DC37EC">
          <w:rPr>
            <w:rFonts w:cs="Calibri"/>
            <w:noProof/>
            <w:sz w:val="18"/>
            <w:szCs w:val="18"/>
            <w:rPrChange w:id="404"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bidi/>
        <w:spacing w:after="0" w:line="276" w:lineRule="auto"/>
        <w:jc w:val="both"/>
        <w:rPr>
          <w:ins w:id="405" w:author="Microsoft account" w:date="2025-09-30T09:05:00Z"/>
          <w:rFonts w:cs="Calibri"/>
          <w:sz w:val="18"/>
          <w:szCs w:val="18"/>
          <w:rtl/>
          <w:lang w:bidi="fa-IR"/>
        </w:rPr>
        <w:pPrChange w:id="406" w:author="Microsoft account" w:date="2025-09-30T09:06:00Z">
          <w:pPr>
            <w:bidi/>
            <w:spacing w:after="0" w:line="276" w:lineRule="auto"/>
            <w:jc w:val="both"/>
          </w:pPr>
        </w:pPrChange>
      </w:pPr>
      <w:ins w:id="407" w:author="Microsoft account" w:date="2025-09-30T09:06:00Z">
        <w:r>
          <w:rPr>
            <w:rFonts w:cs="Calibri"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bidi/>
        <w:spacing w:after="0" w:line="276" w:lineRule="auto"/>
        <w:jc w:val="both"/>
        <w:rPr>
          <w:rFonts w:cs="Calibri"/>
          <w:sz w:val="28"/>
          <w:szCs w:val="28"/>
          <w:rtl/>
          <w:lang w:bidi="fa-IR"/>
        </w:rPr>
        <w:pPrChange w:id="408" w:author="Microsoft account" w:date="2025-09-30T09:05:00Z">
          <w:pPr>
            <w:bidi/>
            <w:spacing w:after="0" w:line="276" w:lineRule="auto"/>
            <w:jc w:val="both"/>
          </w:pPr>
        </w:pPrChange>
      </w:pPr>
      <w:ins w:id="409" w:author="Microsoft account" w:date="2025-09-30T09:05:00Z">
        <w:r>
          <w:rPr>
            <w:rFonts w:cs="Calibri" w:hint="cs"/>
            <w:sz w:val="28"/>
            <w:szCs w:val="28"/>
            <w:rtl/>
            <w:lang w:bidi="fa-IR"/>
          </w:rPr>
          <w:t>)</w:t>
        </w:r>
      </w:ins>
    </w:p>
    <w:p w14:paraId="65D8B631" w14:textId="77777777" w:rsidR="00B85955" w:rsidRDefault="00B85955" w:rsidP="00A07812">
      <w:pPr>
        <w:bidi/>
        <w:spacing w:after="0" w:line="276" w:lineRule="auto"/>
        <w:jc w:val="both"/>
        <w:rPr>
          <w:rFonts w:cs="Calibri"/>
          <w:sz w:val="28"/>
          <w:szCs w:val="28"/>
          <w:rtl/>
          <w:lang w:bidi="fa-IR"/>
        </w:rPr>
      </w:pPr>
    </w:p>
    <w:p w14:paraId="45D267FE" w14:textId="0D4AC016"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w:t>
      </w:r>
      <w:r w:rsidR="00690D06">
        <w:rPr>
          <w:rFonts w:cs="Calibri" w:hint="cs"/>
          <w:sz w:val="28"/>
          <w:szCs w:val="28"/>
          <w:rtl/>
          <w:lang w:bidi="fa-IR"/>
        </w:rPr>
        <w:lastRenderedPageBreak/>
        <w:t xml:space="preserve">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ins w:id="410" w:author="Microsoft account" w:date="2025-09-30T09:01:00Z">
        <w:r w:rsidR="005C1A42">
          <w:rPr>
            <w:rFonts w:cs="Calibri" w:hint="cs"/>
            <w:sz w:val="28"/>
            <w:szCs w:val="28"/>
            <w:rtl/>
            <w:lang w:bidi="fa-IR"/>
          </w:rPr>
          <w:t xml:space="preserve"> (</w:t>
        </w:r>
        <w:r w:rsidR="005C1A42">
          <w:rPr>
            <w:rFonts w:cs="Calibri" w:hint="cs"/>
            <w:sz w:val="18"/>
            <w:szCs w:val="18"/>
            <w:rtl/>
            <w:lang w:bidi="fa-IR"/>
          </w:rPr>
          <w:t xml:space="preserve">ولی خب چک کردم، مثل </w:t>
        </w:r>
        <w:r w:rsidR="005C1A42">
          <w:rPr>
            <w:rFonts w:cs="Calibri"/>
            <w:sz w:val="18"/>
            <w:szCs w:val="18"/>
            <w:lang w:bidi="fa-IR"/>
          </w:rPr>
          <w:t xml:space="preserve">commit </w:t>
        </w:r>
        <w:r w:rsidR="005C1A42">
          <w:rPr>
            <w:rFonts w:cs="Calibri" w:hint="cs"/>
            <w:sz w:val="18"/>
            <w:szCs w:val="18"/>
            <w:rtl/>
            <w:lang w:bidi="fa-IR"/>
          </w:rPr>
          <w:t xml:space="preserve"> ها نیست که وقتی </w:t>
        </w:r>
        <w:r w:rsidR="005C1A42">
          <w:rPr>
            <w:rFonts w:cs="Calibri"/>
            <w:sz w:val="18"/>
            <w:szCs w:val="18"/>
            <w:lang w:bidi="fa-IR"/>
          </w:rPr>
          <w:t>git log</w:t>
        </w:r>
        <w:r w:rsidR="005C1A42">
          <w:rPr>
            <w:rFonts w:cs="Calibri" w:hint="cs"/>
            <w:sz w:val="18"/>
            <w:szCs w:val="18"/>
            <w:rtl/>
            <w:lang w:bidi="fa-IR"/>
          </w:rPr>
          <w:t xml:space="preserve"> میگیری اونارو هم نشون بده. قطعا جورِ دیگری باید نگاهش کرد</w:t>
        </w:r>
        <w:r w:rsidR="005C1A42">
          <w:rPr>
            <w:rFonts w:cs="Calibri" w:hint="cs"/>
            <w:sz w:val="28"/>
            <w:szCs w:val="28"/>
            <w:rtl/>
            <w:lang w:bidi="fa-IR"/>
          </w:rPr>
          <w:t>)</w:t>
        </w:r>
      </w:ins>
    </w:p>
    <w:p w14:paraId="33EC4E38" w14:textId="77777777" w:rsidR="00A07812" w:rsidRDefault="00A07812" w:rsidP="00A07812">
      <w:pPr>
        <w:spacing w:after="0" w:line="240" w:lineRule="auto"/>
        <w:jc w:val="both"/>
        <w:rPr>
          <w:rFonts w:cs="Calibri"/>
          <w:sz w:val="28"/>
          <w:szCs w:val="28"/>
          <w:rtl/>
          <w:lang w:bidi="fa-IR"/>
        </w:rPr>
      </w:pPr>
      <w:bookmarkStart w:id="411"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411"/>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29A81433"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ins w:id="412" w:author="Microsoft account" w:date="2025-10-01T10:06:00Z">
        <w:r w:rsidR="0016769F">
          <w:rPr>
            <w:rFonts w:cs="Calibri" w:hint="cs"/>
            <w:sz w:val="28"/>
            <w:szCs w:val="28"/>
            <w:rtl/>
            <w:lang w:bidi="fa-IR"/>
          </w:rPr>
          <w:t xml:space="preserve"> (</w:t>
        </w:r>
        <w:r w:rsidR="0016769F">
          <w:rPr>
            <w:rFonts w:cs="Calibri" w:hint="cs"/>
            <w:sz w:val="18"/>
            <w:szCs w:val="18"/>
            <w:rtl/>
            <w:lang w:bidi="fa-IR"/>
          </w:rPr>
          <w:t xml:space="preserve">و اشتباهی که مشکلِ پیش بیاد میتونه فاجعه بار باشه، اونم اینه که شما فایلی رو با </w:t>
        </w:r>
      </w:ins>
      <w:ins w:id="413" w:author="Microsoft account" w:date="2025-10-01T10:07:00Z">
        <w:r w:rsidR="0016769F">
          <w:rPr>
            <w:rFonts w:cs="Calibri"/>
            <w:sz w:val="18"/>
            <w:szCs w:val="18"/>
            <w:lang w:bidi="fa-IR"/>
          </w:rPr>
          <w:t>mode=’w’</w:t>
        </w:r>
        <w:r w:rsidR="0016769F">
          <w:rPr>
            <w:rFonts w:cs="Calibri" w:hint="cs"/>
            <w:sz w:val="18"/>
            <w:szCs w:val="18"/>
            <w:rtl/>
            <w:lang w:bidi="fa-IR"/>
          </w:rPr>
          <w:t xml:space="preserve"> باز کنی و عملیات </w:t>
        </w:r>
        <w:r w:rsidR="0016769F">
          <w:rPr>
            <w:rFonts w:cs="Calibri"/>
            <w:sz w:val="18"/>
            <w:szCs w:val="18"/>
            <w:lang w:bidi="fa-IR"/>
          </w:rPr>
          <w:t>read()</w:t>
        </w:r>
        <w:r w:rsidR="0016769F">
          <w:rPr>
            <w:rFonts w:cs="Calibri" w:hint="cs"/>
            <w:sz w:val="18"/>
            <w:szCs w:val="18"/>
            <w:rtl/>
            <w:lang w:bidi="fa-IR"/>
          </w:rPr>
          <w:t xml:space="preserve"> روش انجام بدی. باعث میشه فایل کامل </w:t>
        </w:r>
        <w:r w:rsidR="0016769F">
          <w:rPr>
            <w:rFonts w:cs="Calibri"/>
            <w:sz w:val="18"/>
            <w:szCs w:val="18"/>
            <w:lang w:bidi="fa-IR"/>
          </w:rPr>
          <w:t>empty</w:t>
        </w:r>
        <w:r w:rsidR="0016769F">
          <w:rPr>
            <w:rFonts w:cs="Calibri" w:hint="cs"/>
            <w:sz w:val="18"/>
            <w:szCs w:val="18"/>
            <w:rtl/>
            <w:lang w:bidi="fa-IR"/>
          </w:rPr>
          <w:t xml:space="preserve"> بشه</w:t>
        </w:r>
      </w:ins>
      <w:ins w:id="414" w:author="Microsoft account" w:date="2025-10-01T10:06:00Z">
        <w:r w:rsidR="0016769F">
          <w:rPr>
            <w:rFonts w:cs="Calibri" w:hint="cs"/>
            <w:sz w:val="28"/>
            <w:szCs w:val="28"/>
            <w:rtl/>
            <w:lang w:bidi="fa-IR"/>
          </w:rPr>
          <w:t>)</w:t>
        </w:r>
      </w:ins>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lastRenderedPageBreak/>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lastRenderedPageBreak/>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415" w:name="I4040403_2"/>
      <w:r w:rsidRPr="00CB12CF">
        <w:rPr>
          <w:rFonts w:cs="Calibri"/>
          <w:sz w:val="28"/>
          <w:szCs w:val="28"/>
          <w:rtl/>
          <w:lang w:bidi="fa-IR"/>
        </w:rPr>
        <w:lastRenderedPageBreak/>
        <w:t>ادامه</w:t>
      </w:r>
    </w:p>
    <w:bookmarkEnd w:id="415"/>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0D43B7A9" w:rsidR="001079AA" w:rsidRDefault="001079AA">
      <w:pPr>
        <w:bidi/>
        <w:spacing w:after="0" w:line="276" w:lineRule="auto"/>
        <w:jc w:val="both"/>
        <w:rPr>
          <w:rFonts w:cs="Calibri"/>
          <w:sz w:val="28"/>
          <w:szCs w:val="28"/>
          <w:rtl/>
          <w:lang w:bidi="fa-IR"/>
        </w:rPr>
        <w:pPrChange w:id="416" w:author="Microsoft account" w:date="2025-10-02T09:26:00Z">
          <w:pPr>
            <w:bidi/>
            <w:spacing w:after="0" w:line="276" w:lineRule="auto"/>
            <w:jc w:val="both"/>
          </w:pPr>
        </w:pPrChange>
      </w:pPr>
      <w:r>
        <w:rPr>
          <w:rFonts w:cs="Calibri" w:hint="cs"/>
          <w:sz w:val="28"/>
          <w:szCs w:val="28"/>
          <w:rtl/>
          <w:lang w:bidi="fa-IR"/>
        </w:rPr>
        <w:t xml:space="preserve">قراره یه بازی بنویسیم که نقشه رو بزاره جلوت، </w:t>
      </w:r>
      <w:del w:id="417" w:author="Microsoft account" w:date="2025-10-02T09:26:00Z">
        <w:r w:rsidDel="00B53A7D">
          <w:rPr>
            <w:rFonts w:cs="Calibri" w:hint="cs"/>
            <w:sz w:val="28"/>
            <w:szCs w:val="28"/>
            <w:rtl/>
            <w:lang w:bidi="fa-IR"/>
          </w:rPr>
          <w:delText xml:space="preserve">مرد </w:delText>
        </w:r>
      </w:del>
      <w:ins w:id="418" w:author="Microsoft account" w:date="2025-10-02T09:26:00Z">
        <w:r w:rsidR="00B53A7D">
          <w:rPr>
            <w:rFonts w:cs="Calibri" w:hint="cs"/>
            <w:sz w:val="28"/>
            <w:szCs w:val="28"/>
            <w:rtl/>
            <w:lang w:bidi="fa-IR"/>
          </w:rPr>
          <w:t xml:space="preserve">مرز </w:t>
        </w:r>
      </w:ins>
      <w:r>
        <w:rPr>
          <w:rFonts w:cs="Calibri" w:hint="cs"/>
          <w:sz w:val="28"/>
          <w:szCs w:val="28"/>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35EF0FCC" w:rsidR="00152236" w:rsidRDefault="00152236">
      <w:pPr>
        <w:bidi/>
        <w:spacing w:after="0" w:line="276" w:lineRule="auto"/>
        <w:ind w:left="720"/>
        <w:rPr>
          <w:rFonts w:cs="Calibri"/>
          <w:sz w:val="28"/>
          <w:szCs w:val="28"/>
          <w:rtl/>
          <w:lang w:bidi="fa-IR"/>
        </w:rPr>
        <w:pPrChange w:id="419" w:author="Microsoft account" w:date="2025-10-03T10:37:00Z">
          <w:pPr>
            <w:bidi/>
            <w:spacing w:after="0" w:line="276" w:lineRule="auto"/>
          </w:pPr>
        </w:pPrChange>
      </w:pPr>
      <w:del w:id="420" w:author="Microsoft account" w:date="2025-10-03T10:37:00Z">
        <w:r w:rsidDel="0076463F">
          <w:rPr>
            <w:rFonts w:cs="Calibri"/>
            <w:sz w:val="28"/>
            <w:szCs w:val="28"/>
            <w:rtl/>
            <w:lang w:bidi="fa-IR"/>
          </w:rPr>
          <w:tab/>
        </w:r>
      </w:del>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ins w:id="421" w:author="Microsoft account" w:date="2025-10-03T10:44:00Z"/>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2F3DD941" w14:textId="77777777" w:rsidR="0076463F" w:rsidRDefault="0076463F">
      <w:pPr>
        <w:bidi/>
        <w:spacing w:after="0" w:line="276" w:lineRule="auto"/>
        <w:rPr>
          <w:ins w:id="422" w:author="Microsoft account" w:date="2025-10-03T10:44:00Z"/>
          <w:rFonts w:cs="Calibri"/>
          <w:sz w:val="28"/>
          <w:szCs w:val="28"/>
          <w:rtl/>
          <w:lang w:bidi="fa-IR"/>
        </w:rPr>
        <w:pPrChange w:id="423" w:author="Microsoft account" w:date="2025-10-03T10:44:00Z">
          <w:pPr>
            <w:bidi/>
            <w:spacing w:after="0" w:line="276" w:lineRule="auto"/>
          </w:pPr>
        </w:pPrChange>
      </w:pPr>
    </w:p>
    <w:p w14:paraId="6DABEC54" w14:textId="77777777" w:rsidR="0076463F" w:rsidRDefault="0076463F">
      <w:pPr>
        <w:bidi/>
        <w:spacing w:after="0" w:line="276" w:lineRule="auto"/>
        <w:rPr>
          <w:ins w:id="424" w:author="Microsoft account" w:date="2025-10-03T10:44:00Z"/>
          <w:rFonts w:cs="Calibri"/>
          <w:sz w:val="18"/>
          <w:szCs w:val="18"/>
          <w:lang w:bidi="fa-IR"/>
        </w:rPr>
        <w:pPrChange w:id="425" w:author="Microsoft account" w:date="2025-10-03T10:44:00Z">
          <w:pPr>
            <w:bidi/>
            <w:spacing w:after="0" w:line="276" w:lineRule="auto"/>
          </w:pPr>
        </w:pPrChange>
      </w:pPr>
      <w:ins w:id="426" w:author="Microsoft account" w:date="2025-10-03T10:44:00Z">
        <w:r>
          <w:rPr>
            <w:rFonts w:cs="Calibri" w:hint="cs"/>
            <w:sz w:val="28"/>
            <w:szCs w:val="28"/>
            <w:rtl/>
            <w:lang w:bidi="fa-IR"/>
          </w:rPr>
          <w:t>(</w:t>
        </w:r>
      </w:ins>
    </w:p>
    <w:p w14:paraId="5AFEE50A" w14:textId="2B0687DC" w:rsidR="0076463F" w:rsidRDefault="0076463F">
      <w:pPr>
        <w:bidi/>
        <w:spacing w:after="0" w:line="276" w:lineRule="auto"/>
        <w:rPr>
          <w:ins w:id="427" w:author="Microsoft account" w:date="2025-10-03T10:44:00Z"/>
          <w:rFonts w:cs="Calibri"/>
          <w:sz w:val="18"/>
          <w:szCs w:val="18"/>
          <w:rtl/>
          <w:lang w:bidi="fa-IR"/>
        </w:rPr>
        <w:pPrChange w:id="428" w:author="Microsoft account" w:date="2025-10-03T10:44:00Z">
          <w:pPr>
            <w:bidi/>
            <w:spacing w:after="0" w:line="276" w:lineRule="auto"/>
          </w:pPr>
        </w:pPrChange>
      </w:pPr>
      <w:ins w:id="429" w:author="Microsoft account" w:date="2025-10-03T10:44:00Z">
        <w:r>
          <w:rPr>
            <w:rFonts w:cs="Calibri"/>
            <w:sz w:val="18"/>
            <w:szCs w:val="18"/>
            <w:lang w:bidi="fa-IR"/>
          </w:rPr>
          <w:t>-</w:t>
        </w:r>
        <w:r>
          <w:rPr>
            <w:rFonts w:cs="Calibri" w:hint="cs"/>
            <w:sz w:val="18"/>
            <w:szCs w:val="18"/>
            <w:rtl/>
            <w:lang w:bidi="fa-IR"/>
          </w:rPr>
          <w:t xml:space="preserve">نکته درمورد </w:t>
        </w:r>
        <w:r>
          <w:rPr>
            <w:rFonts w:cs="Calibri"/>
            <w:sz w:val="18"/>
            <w:szCs w:val="18"/>
            <w:lang w:bidi="fa-IR"/>
          </w:rPr>
          <w:t>pandas</w:t>
        </w:r>
        <w:r>
          <w:rPr>
            <w:rFonts w:cs="Calibri" w:hint="cs"/>
            <w:sz w:val="18"/>
            <w:szCs w:val="18"/>
            <w:rtl/>
            <w:lang w:bidi="fa-IR"/>
          </w:rPr>
          <w:t xml:space="preserve"> و </w:t>
        </w:r>
        <w:r>
          <w:rPr>
            <w:rFonts w:cs="Calibri"/>
            <w:sz w:val="18"/>
            <w:szCs w:val="18"/>
            <w:lang w:bidi="fa-IR"/>
          </w:rPr>
          <w:t>bottleneck</w:t>
        </w:r>
        <w:r>
          <w:rPr>
            <w:rFonts w:cs="Calibri" w:hint="cs"/>
            <w:sz w:val="18"/>
            <w:szCs w:val="18"/>
            <w:rtl/>
            <w:lang w:bidi="fa-IR"/>
          </w:rPr>
          <w:t xml:space="preserve">هاش: </w:t>
        </w:r>
      </w:ins>
    </w:p>
    <w:p w14:paraId="6C5C466C" w14:textId="5E62D87B" w:rsidR="0076463F" w:rsidRDefault="0076463F">
      <w:pPr>
        <w:bidi/>
        <w:spacing w:after="0" w:line="276" w:lineRule="auto"/>
        <w:ind w:firstLine="720"/>
        <w:rPr>
          <w:ins w:id="430" w:author="Microsoft account" w:date="2025-10-03T10:44:00Z"/>
          <w:rFonts w:cs="Calibri"/>
          <w:sz w:val="18"/>
          <w:szCs w:val="18"/>
          <w:rtl/>
          <w:lang w:bidi="fa-IR"/>
        </w:rPr>
        <w:pPrChange w:id="431" w:author="Microsoft account" w:date="2025-10-03T10:44:00Z">
          <w:pPr>
            <w:bidi/>
            <w:spacing w:after="0" w:line="276" w:lineRule="auto"/>
          </w:pPr>
        </w:pPrChange>
      </w:pPr>
      <w:ins w:id="432" w:author="Microsoft account" w:date="2025-10-03T10:44:00Z">
        <w:r w:rsidRPr="0076463F">
          <w:rPr>
            <w:rFonts w:cs="Calibri"/>
            <w:noProof/>
            <w:sz w:val="18"/>
            <w:szCs w:val="18"/>
            <w:rPrChange w:id="433"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bidi/>
        <w:spacing w:after="0" w:line="276" w:lineRule="auto"/>
        <w:ind w:firstLine="720"/>
        <w:rPr>
          <w:ins w:id="434" w:author="Microsoft account" w:date="2025-10-03T10:46:00Z"/>
          <w:rFonts w:cs="Calibri"/>
          <w:sz w:val="18"/>
          <w:szCs w:val="18"/>
          <w:rtl/>
          <w:lang w:bidi="fa-IR"/>
        </w:rPr>
        <w:pPrChange w:id="435" w:author="Microsoft account" w:date="2025-10-03T10:44:00Z">
          <w:pPr>
            <w:bidi/>
            <w:spacing w:after="0" w:line="276" w:lineRule="auto"/>
          </w:pPr>
        </w:pPrChange>
      </w:pPr>
      <w:ins w:id="436" w:author="Microsoft account" w:date="2025-10-03T10:44:00Z">
        <w:r w:rsidRPr="00374F57">
          <w:rPr>
            <w:rFonts w:cs="Calibri"/>
            <w:noProof/>
            <w:sz w:val="18"/>
            <w:szCs w:val="18"/>
            <w:rPrChange w:id="437"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bidi/>
        <w:spacing w:after="0" w:line="276" w:lineRule="auto"/>
        <w:ind w:firstLine="720"/>
        <w:rPr>
          <w:ins w:id="438" w:author="Microsoft account" w:date="2025-10-03T10:44:00Z"/>
          <w:rFonts w:cs="Calibri"/>
          <w:sz w:val="18"/>
          <w:szCs w:val="18"/>
          <w:rtl/>
          <w:lang w:bidi="fa-IR"/>
        </w:rPr>
        <w:pPrChange w:id="439" w:author="Microsoft account" w:date="2025-10-03T10:46:00Z">
          <w:pPr>
            <w:bidi/>
            <w:spacing w:after="0" w:line="276" w:lineRule="auto"/>
          </w:pPr>
        </w:pPrChange>
      </w:pPr>
      <w:ins w:id="440" w:author="Microsoft account" w:date="2025-10-03T10:46:00Z">
        <w:r w:rsidRPr="00374F57">
          <w:rPr>
            <w:rFonts w:cs="Calibri"/>
            <w:noProof/>
            <w:sz w:val="18"/>
            <w:szCs w:val="18"/>
            <w:rPrChange w:id="441"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bidi/>
        <w:spacing w:after="0" w:line="276" w:lineRule="auto"/>
        <w:rPr>
          <w:rFonts w:cs="Calibri"/>
          <w:sz w:val="28"/>
          <w:szCs w:val="28"/>
          <w:rtl/>
          <w:lang w:bidi="fa-IR"/>
        </w:rPr>
        <w:pPrChange w:id="442" w:author="Microsoft account" w:date="2025-10-03T10:44:00Z">
          <w:pPr>
            <w:bidi/>
            <w:spacing w:after="0" w:line="276" w:lineRule="auto"/>
          </w:pPr>
        </w:pPrChange>
      </w:pPr>
      <w:ins w:id="443" w:author="Microsoft account" w:date="2025-10-03T10:44:00Z">
        <w:r>
          <w:rPr>
            <w:rFonts w:cs="Calibri" w:hint="cs"/>
            <w:sz w:val="28"/>
            <w:szCs w:val="28"/>
            <w:rtl/>
            <w:lang w:bidi="fa-IR"/>
          </w:rPr>
          <w:t>)</w:t>
        </w:r>
      </w:ins>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444" w:author="Microsoft account" w:date="2025-09-20T14:24:00Z">
          <w:pPr>
            <w:bidi/>
            <w:spacing w:after="0" w:line="276" w:lineRule="auto"/>
          </w:pPr>
        </w:pPrChange>
      </w:pPr>
      <w:r>
        <w:rPr>
          <w:rFonts w:cs="Calibri" w:hint="cs"/>
          <w:sz w:val="28"/>
          <w:szCs w:val="28"/>
          <w:rtl/>
          <w:lang w:bidi="fa-IR"/>
        </w:rPr>
        <w:lastRenderedPageBreak/>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445" w:author="Microsoft account" w:date="2025-09-20T14:24:00Z">
        <w:r w:rsidR="0022301D" w:rsidDel="006130C1">
          <w:rPr>
            <w:rFonts w:cs="Calibri" w:hint="cs"/>
            <w:sz w:val="28"/>
            <w:szCs w:val="28"/>
            <w:rtl/>
            <w:lang w:bidi="fa-IR"/>
          </w:rPr>
          <w:delText>(##</w:delText>
        </w:r>
      </w:del>
      <w:ins w:id="446"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447"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448"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449"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ins w:id="450" w:author="Microsoft account" w:date="2025-10-04T09:18:00Z">
        <w:r w:rsidR="000816D8">
          <w:rPr>
            <w:rFonts w:cs="Calibri"/>
            <w:sz w:val="28"/>
            <w:szCs w:val="28"/>
            <w:lang w:bidi="fa-IR"/>
          </w:rPr>
          <w:t xml:space="preserve"> </w:t>
        </w:r>
        <w:r w:rsidR="000816D8">
          <w:rPr>
            <w:rFonts w:cs="Calibri" w:hint="cs"/>
            <w:sz w:val="28"/>
            <w:szCs w:val="28"/>
            <w:rtl/>
            <w:lang w:bidi="fa-IR"/>
          </w:rPr>
          <w:t xml:space="preserve"> (</w:t>
        </w:r>
        <w:r w:rsidR="000816D8">
          <w:rPr>
            <w:rFonts w:cs="Calibri" w:hint="cs"/>
            <w:sz w:val="18"/>
            <w:szCs w:val="18"/>
            <w:rtl/>
            <w:lang w:bidi="fa-IR"/>
          </w:rPr>
          <w:t xml:space="preserve">آیا یجورایی اضافه کاری نکردیم؟ نمیشد فقط بنویسیم </w:t>
        </w:r>
        <w:r w:rsidR="000816D8">
          <w:rPr>
            <w:rFonts w:cs="Calibri"/>
            <w:sz w:val="18"/>
            <w:szCs w:val="18"/>
            <w:lang w:bidi="fa-IR"/>
          </w:rPr>
          <w:t>data.temp.max()</w:t>
        </w:r>
        <w:r w:rsidR="000816D8">
          <w:rPr>
            <w:rFonts w:cs="Calibri" w:hint="cs"/>
            <w:sz w:val="18"/>
            <w:szCs w:val="18"/>
            <w:rtl/>
            <w:lang w:bidi="fa-IR"/>
          </w:rPr>
          <w:t xml:space="preserve"> ؟</w:t>
        </w:r>
      </w:ins>
      <w:ins w:id="451" w:author="Microsoft account" w:date="2025-10-04T09:20:00Z">
        <w:r w:rsidR="000816D8">
          <w:rPr>
            <w:rFonts w:cs="Calibri" w:hint="cs"/>
            <w:sz w:val="18"/>
            <w:szCs w:val="18"/>
            <w:rtl/>
            <w:lang w:bidi="fa-IR"/>
          </w:rPr>
          <w:t xml:space="preserve"> خیر. </w:t>
        </w:r>
        <w:r w:rsidR="000816D8">
          <w:rPr>
            <w:rFonts w:cs="Calibri"/>
            <w:sz w:val="18"/>
            <w:szCs w:val="18"/>
            <w:lang w:bidi="fa-IR"/>
          </w:rPr>
          <w:t>Data.temp.max()</w:t>
        </w:r>
        <w:r w:rsidR="000816D8">
          <w:rPr>
            <w:rFonts w:cs="Calibri" w:hint="cs"/>
            <w:sz w:val="18"/>
            <w:szCs w:val="18"/>
            <w:rtl/>
            <w:lang w:bidi="fa-IR"/>
          </w:rPr>
          <w:t xml:space="preserve"> بیشتری مقدار در ستون </w:t>
        </w:r>
        <w:r w:rsidR="000816D8">
          <w:rPr>
            <w:rFonts w:cs="Calibri"/>
            <w:sz w:val="18"/>
            <w:szCs w:val="18"/>
            <w:lang w:bidi="fa-IR"/>
          </w:rPr>
          <w:t>temp</w:t>
        </w:r>
        <w:r w:rsidR="000816D8">
          <w:rPr>
            <w:rFonts w:cs="Calibri" w:hint="cs"/>
            <w:sz w:val="18"/>
            <w:szCs w:val="18"/>
            <w:rtl/>
            <w:lang w:bidi="fa-IR"/>
          </w:rPr>
          <w:t xml:space="preserve"> رو میده که یه عدده ولی </w:t>
        </w:r>
        <w:r w:rsidR="000816D8">
          <w:rPr>
            <w:rFonts w:cs="Calibri"/>
            <w:sz w:val="18"/>
            <w:szCs w:val="18"/>
            <w:lang w:bidi="fa-IR"/>
          </w:rPr>
          <w:t xml:space="preserve">data[data.temp == data.temp.max()] </w:t>
        </w:r>
        <w:r w:rsidR="000816D8">
          <w:rPr>
            <w:rFonts w:cs="Calibri" w:hint="cs"/>
            <w:sz w:val="18"/>
            <w:szCs w:val="18"/>
            <w:rtl/>
            <w:lang w:bidi="fa-IR"/>
          </w:rPr>
          <w:t xml:space="preserve"> یه </w:t>
        </w:r>
        <w:r w:rsidR="000816D8">
          <w:rPr>
            <w:rFonts w:cs="Calibri"/>
            <w:sz w:val="18"/>
            <w:szCs w:val="18"/>
            <w:lang w:bidi="fa-IR"/>
          </w:rPr>
          <w:t>record</w:t>
        </w:r>
        <w:r w:rsidR="000816D8">
          <w:rPr>
            <w:rFonts w:cs="Calibri" w:hint="cs"/>
            <w:sz w:val="18"/>
            <w:szCs w:val="18"/>
            <w:rtl/>
            <w:lang w:bidi="fa-IR"/>
          </w:rPr>
          <w:t xml:space="preserve"> از دیتا رو برمیگردونه که دارای بیشترین مقدار در  </w:t>
        </w:r>
      </w:ins>
      <w:ins w:id="452" w:author="Microsoft account" w:date="2025-10-04T09:21:00Z">
        <w:r w:rsidR="000816D8">
          <w:rPr>
            <w:rFonts w:cs="Calibri"/>
            <w:sz w:val="18"/>
            <w:szCs w:val="18"/>
            <w:lang w:bidi="fa-IR"/>
          </w:rPr>
          <w:t xml:space="preserve">column </w:t>
        </w:r>
        <w:r w:rsidR="000816D8">
          <w:rPr>
            <w:rFonts w:cs="Calibri" w:hint="cs"/>
            <w:sz w:val="18"/>
            <w:szCs w:val="18"/>
            <w:rtl/>
            <w:lang w:bidi="fa-IR"/>
          </w:rPr>
          <w:t xml:space="preserve"> ای به نام </w:t>
        </w:r>
        <w:r w:rsidR="000816D8">
          <w:rPr>
            <w:rFonts w:cs="Calibri"/>
            <w:sz w:val="18"/>
            <w:szCs w:val="18"/>
            <w:lang w:bidi="fa-IR"/>
          </w:rPr>
          <w:t>temp</w:t>
        </w:r>
        <w:r w:rsidR="000816D8">
          <w:rPr>
            <w:rFonts w:cs="Calibri" w:hint="cs"/>
            <w:sz w:val="18"/>
            <w:szCs w:val="18"/>
            <w:rtl/>
            <w:lang w:bidi="fa-IR"/>
          </w:rPr>
          <w:t xml:space="preserve"> هست.</w:t>
        </w:r>
      </w:ins>
      <w:ins w:id="453" w:author="Microsoft account" w:date="2025-10-04T09:18:00Z">
        <w:r w:rsidR="000816D8">
          <w:rPr>
            <w:rFonts w:cs="Calibri" w:hint="cs"/>
            <w:sz w:val="28"/>
            <w:szCs w:val="28"/>
            <w:rtl/>
            <w:lang w:bidi="fa-IR"/>
          </w:rPr>
          <w:t>)</w:t>
        </w:r>
      </w:ins>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w:t>
      </w:r>
      <w:r w:rsidR="0093661C">
        <w:rPr>
          <w:rFonts w:cs="Calibri" w:hint="cs"/>
          <w:sz w:val="28"/>
          <w:szCs w:val="28"/>
          <w:rtl/>
          <w:lang w:bidi="fa-IR"/>
        </w:rPr>
        <w:lastRenderedPageBreak/>
        <w:t xml:space="preserve">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454" w:name="I4040618"/>
      <w:r>
        <w:rPr>
          <w:rFonts w:cs="Calibri" w:hint="cs"/>
          <w:sz w:val="28"/>
          <w:szCs w:val="28"/>
          <w:rtl/>
          <w:lang w:bidi="fa-IR"/>
        </w:rPr>
        <w:lastRenderedPageBreak/>
        <w:t>ادامه</w:t>
      </w:r>
      <w:bookmarkEnd w:id="454"/>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6FAE2B1A" w:rsidR="00F5608E" w:rsidRDefault="00F5608E">
      <w:pPr>
        <w:bidi/>
        <w:spacing w:after="0" w:line="276" w:lineRule="auto"/>
        <w:jc w:val="both"/>
        <w:rPr>
          <w:rFonts w:cs="Calibri"/>
          <w:sz w:val="28"/>
          <w:szCs w:val="28"/>
          <w:rtl/>
          <w:lang w:bidi="fa-IR"/>
        </w:rPr>
        <w:pPrChange w:id="455" w:author="Microsoft account" w:date="2025-10-05T09:51:00Z">
          <w:pPr>
            <w:bidi/>
            <w:spacing w:after="0" w:line="276" w:lineRule="auto"/>
            <w:jc w:val="both"/>
          </w:pPr>
        </w:pPrChange>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w:t>
      </w:r>
      <w:del w:id="456" w:author="Microsoft account" w:date="2025-10-05T09:51:00Z">
        <w:r w:rsidR="00BF3DA4" w:rsidDel="00E31FD2">
          <w:rPr>
            <w:rFonts w:cs="Calibri" w:hint="cs"/>
            <w:sz w:val="18"/>
            <w:szCs w:val="18"/>
            <w:rtl/>
            <w:lang w:bidi="fa-IR"/>
          </w:rPr>
          <w:delText>. یعنی توسعه دهنده</w:delText>
        </w:r>
      </w:del>
      <w:r w:rsidR="00BF3DA4">
        <w:rPr>
          <w:rFonts w:cs="Calibri"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457" w:name="I4040619"/>
      <w:r>
        <w:rPr>
          <w:rFonts w:cs="Calibri" w:hint="cs"/>
          <w:sz w:val="28"/>
          <w:szCs w:val="28"/>
          <w:rtl/>
          <w:lang w:bidi="fa-IR"/>
        </w:rPr>
        <w:lastRenderedPageBreak/>
        <w:t>ادامه</w:t>
      </w:r>
    </w:p>
    <w:bookmarkEnd w:id="457"/>
    <w:p w14:paraId="45AE09A5" w14:textId="3A0F3E97" w:rsidR="00D97444" w:rsidRDefault="00E551F2" w:rsidP="00E551F2">
      <w:pPr>
        <w:bidi/>
        <w:spacing w:after="0" w:line="276" w:lineRule="auto"/>
        <w:jc w:val="both"/>
        <w:rPr>
          <w:ins w:id="458"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459" w:author="Microsoft account" w:date="2025-09-10T09:37:00Z"/>
          <w:rFonts w:cs="Calibri"/>
          <w:sz w:val="28"/>
          <w:szCs w:val="28"/>
          <w:rtl/>
          <w:lang w:bidi="fa-IR"/>
        </w:rPr>
      </w:pPr>
      <w:ins w:id="460"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461" w:author="Microsoft account" w:date="2025-09-10T09:38:00Z"/>
          <w:rFonts w:cs="Calibri"/>
          <w:sz w:val="28"/>
          <w:szCs w:val="28"/>
          <w:rtl/>
          <w:lang w:bidi="fa-IR"/>
        </w:rPr>
        <w:pPrChange w:id="462" w:author="Microsoft account" w:date="2025-09-10T09:37:00Z">
          <w:pPr>
            <w:bidi/>
            <w:spacing w:after="0" w:line="276" w:lineRule="auto"/>
            <w:jc w:val="both"/>
          </w:pPr>
        </w:pPrChange>
      </w:pPr>
      <w:ins w:id="463"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464"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465" w:author="Microsoft account" w:date="2025-09-10T09:38:00Z"/>
          <w:rFonts w:cs="Calibri"/>
          <w:sz w:val="28"/>
          <w:szCs w:val="28"/>
          <w:rtl/>
          <w:lang w:bidi="fa-IR"/>
        </w:rPr>
        <w:pPrChange w:id="466"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467" w:author="Microsoft account" w:date="2025-09-10T09:40:00Z"/>
          <w:rFonts w:cs="Calibri"/>
          <w:sz w:val="28"/>
          <w:szCs w:val="28"/>
          <w:rtl/>
          <w:lang w:bidi="fa-IR"/>
        </w:rPr>
        <w:pPrChange w:id="468" w:author="Microsoft account" w:date="2025-09-10T09:40:00Z">
          <w:pPr>
            <w:bidi/>
            <w:spacing w:after="0" w:line="276" w:lineRule="auto"/>
            <w:jc w:val="both"/>
          </w:pPr>
        </w:pPrChange>
      </w:pPr>
      <w:ins w:id="469" w:author="Microsoft account" w:date="2025-09-10T09:38:00Z">
        <w:r>
          <w:rPr>
            <w:rFonts w:cs="Calibri" w:hint="cs"/>
            <w:sz w:val="28"/>
            <w:szCs w:val="28"/>
            <w:rtl/>
            <w:lang w:bidi="fa-IR"/>
          </w:rPr>
          <w:t>-</w:t>
        </w:r>
      </w:ins>
      <w:ins w:id="470"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471"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472" w:author="Microsoft account" w:date="2025-09-10T09:40:00Z"/>
          <w:rFonts w:cs="Calibri"/>
          <w:sz w:val="28"/>
          <w:szCs w:val="28"/>
          <w:rtl/>
          <w:lang w:bidi="fa-IR"/>
        </w:rPr>
        <w:pPrChange w:id="473"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474" w:author="Microsoft account" w:date="2025-09-10T10:12:00Z"/>
          <w:rFonts w:cs="Calibri"/>
          <w:sz w:val="28"/>
          <w:szCs w:val="28"/>
          <w:lang w:bidi="fa-IR"/>
        </w:rPr>
        <w:pPrChange w:id="475" w:author="Microsoft account" w:date="2025-09-10T09:40:00Z">
          <w:pPr>
            <w:bidi/>
            <w:spacing w:after="0" w:line="276" w:lineRule="auto"/>
            <w:jc w:val="both"/>
          </w:pPr>
        </w:pPrChange>
      </w:pPr>
      <w:ins w:id="476"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477"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478"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479" w:author="Microsoft account" w:date="2025-09-10T10:12:00Z"/>
          <w:rFonts w:cs="Calibri"/>
          <w:sz w:val="28"/>
          <w:szCs w:val="28"/>
          <w:lang w:bidi="fa-IR"/>
        </w:rPr>
        <w:pPrChange w:id="480"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481" w:author="Microsoft account" w:date="2025-09-11T09:52:00Z"/>
          <w:rFonts w:cs="Calibri"/>
          <w:sz w:val="28"/>
          <w:szCs w:val="28"/>
          <w:rtl/>
          <w:lang w:bidi="fa-IR"/>
        </w:rPr>
        <w:pPrChange w:id="482" w:author="Microsoft account" w:date="2025-09-10T10:12:00Z">
          <w:pPr>
            <w:bidi/>
            <w:spacing w:after="0" w:line="276" w:lineRule="auto"/>
            <w:jc w:val="both"/>
          </w:pPr>
        </w:pPrChange>
      </w:pPr>
      <w:ins w:id="483"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484"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485" w:author="Microsoft account" w:date="2025-09-11T09:47:00Z">
        <w:r w:rsidR="008C0462">
          <w:rPr>
            <w:rFonts w:cs="Calibri" w:hint="cs"/>
            <w:sz w:val="18"/>
            <w:szCs w:val="18"/>
            <w:rtl/>
            <w:lang w:bidi="fa-IR"/>
          </w:rPr>
          <w:t xml:space="preserve"> هست</w:t>
        </w:r>
      </w:ins>
      <w:ins w:id="486" w:author="Microsoft account" w:date="2025-09-11T09:46:00Z">
        <w:r w:rsidR="009326D3">
          <w:rPr>
            <w:rFonts w:cs="Calibri" w:hint="cs"/>
            <w:sz w:val="28"/>
            <w:szCs w:val="28"/>
            <w:rtl/>
            <w:lang w:bidi="fa-IR"/>
          </w:rPr>
          <w:t>)</w:t>
        </w:r>
      </w:ins>
      <w:ins w:id="487" w:author="Microsoft account" w:date="2025-09-10T10:12:00Z">
        <w:r>
          <w:rPr>
            <w:rFonts w:cs="Calibri" w:hint="cs"/>
            <w:sz w:val="28"/>
            <w:szCs w:val="28"/>
            <w:rtl/>
            <w:lang w:bidi="fa-IR"/>
          </w:rPr>
          <w:t xml:space="preserve"> و ارور میگیرم. که </w:t>
        </w:r>
      </w:ins>
      <w:ins w:id="488"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489"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490" w:author="Microsoft account" w:date="2025-09-11T09:53:00Z"/>
          <w:rFonts w:cs="Calibri"/>
          <w:sz w:val="18"/>
          <w:szCs w:val="18"/>
          <w:rtl/>
          <w:lang w:bidi="fa-IR"/>
          <w:rPrChange w:id="491" w:author="Microsoft account" w:date="2025-09-11T09:54:00Z">
            <w:rPr>
              <w:ins w:id="492" w:author="Microsoft account" w:date="2025-09-11T09:53:00Z"/>
              <w:rFonts w:cs="Calibri"/>
              <w:sz w:val="28"/>
              <w:szCs w:val="28"/>
              <w:rtl/>
              <w:lang w:bidi="fa-IR"/>
            </w:rPr>
          </w:rPrChange>
        </w:rPr>
        <w:pPrChange w:id="493" w:author="Microsoft account" w:date="2025-09-11T09:55:00Z">
          <w:pPr>
            <w:spacing w:after="0" w:line="276" w:lineRule="auto"/>
          </w:pPr>
        </w:pPrChange>
      </w:pPr>
      <w:ins w:id="494" w:author="Microsoft account" w:date="2025-09-11T09:53:00Z">
        <w:r w:rsidRPr="00186BA3">
          <w:rPr>
            <w:rFonts w:cs="Calibri"/>
            <w:sz w:val="18"/>
            <w:szCs w:val="18"/>
            <w:lang w:bidi="fa-IR"/>
            <w:rPrChange w:id="495" w:author="Microsoft account" w:date="2025-09-11T09:54:00Z">
              <w:rPr>
                <w:rFonts w:cs="Calibri"/>
                <w:sz w:val="28"/>
                <w:szCs w:val="28"/>
                <w:lang w:bidi="fa-IR"/>
              </w:rPr>
            </w:rPrChange>
          </w:rPr>
          <w:t xml:space="preserve">NaN </w:t>
        </w:r>
        <w:r w:rsidRPr="00186BA3">
          <w:rPr>
            <w:rFonts w:cs="Calibri"/>
            <w:sz w:val="18"/>
            <w:szCs w:val="18"/>
            <w:rtl/>
            <w:lang w:bidi="fa-IR"/>
            <w:rPrChange w:id="496" w:author="Microsoft account" w:date="2025-09-11T09:54:00Z">
              <w:rPr>
                <w:rFonts w:cs="Calibri"/>
                <w:sz w:val="28"/>
                <w:szCs w:val="28"/>
                <w:rtl/>
                <w:lang w:bidi="fa-IR"/>
              </w:rPr>
            </w:rPrChange>
          </w:rPr>
          <w:t>مخفف</w:t>
        </w:r>
        <w:r w:rsidRPr="00186BA3">
          <w:rPr>
            <w:rFonts w:cs="Calibri"/>
            <w:sz w:val="18"/>
            <w:szCs w:val="18"/>
            <w:lang w:bidi="fa-IR"/>
            <w:rPrChange w:id="497" w:author="Microsoft account" w:date="2025-09-11T09:54:00Z">
              <w:rPr>
                <w:rFonts w:cs="Calibri"/>
                <w:sz w:val="28"/>
                <w:szCs w:val="28"/>
                <w:lang w:bidi="fa-IR"/>
              </w:rPr>
            </w:rPrChange>
          </w:rPr>
          <w:t xml:space="preserve"> Not a Number </w:t>
        </w:r>
        <w:r w:rsidRPr="00186BA3">
          <w:rPr>
            <w:rFonts w:cs="Calibri"/>
            <w:sz w:val="18"/>
            <w:szCs w:val="18"/>
            <w:rtl/>
            <w:lang w:bidi="fa-IR"/>
            <w:rPrChange w:id="498"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499" w:author="Microsoft account" w:date="2025-09-11T09:54:00Z">
              <w:rPr>
                <w:rFonts w:cs="Calibri" w:hint="cs"/>
                <w:sz w:val="28"/>
                <w:szCs w:val="28"/>
                <w:rtl/>
                <w:lang w:bidi="fa-IR"/>
              </w:rPr>
            </w:rPrChange>
          </w:rPr>
          <w:t>ی</w:t>
        </w:r>
        <w:r w:rsidRPr="00186BA3">
          <w:rPr>
            <w:rFonts w:cs="Calibri"/>
            <w:sz w:val="18"/>
            <w:szCs w:val="18"/>
            <w:rtl/>
            <w:lang w:bidi="fa-IR"/>
            <w:rPrChange w:id="500"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501" w:author="Microsoft account" w:date="2025-09-11T09:54:00Z">
              <w:rPr>
                <w:rFonts w:cs="Calibri" w:hint="cs"/>
                <w:sz w:val="28"/>
                <w:szCs w:val="28"/>
                <w:rtl/>
                <w:lang w:bidi="fa-IR"/>
              </w:rPr>
            </w:rPrChange>
          </w:rPr>
          <w:t>ی</w:t>
        </w:r>
        <w:r w:rsidRPr="00186BA3">
          <w:rPr>
            <w:rFonts w:cs="Calibri"/>
            <w:sz w:val="18"/>
            <w:szCs w:val="18"/>
            <w:rtl/>
            <w:lang w:bidi="fa-IR"/>
            <w:rPrChange w:id="502"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503" w:author="Microsoft account" w:date="2025-09-11T09:54:00Z">
              <w:rPr>
                <w:rFonts w:cs="Calibri" w:hint="cs"/>
                <w:sz w:val="28"/>
                <w:szCs w:val="28"/>
                <w:rtl/>
                <w:lang w:bidi="fa-IR"/>
              </w:rPr>
            </w:rPrChange>
          </w:rPr>
          <w:t>ی</w:t>
        </w:r>
        <w:r w:rsidRPr="00186BA3">
          <w:rPr>
            <w:rFonts w:cs="Calibri" w:hint="eastAsia"/>
            <w:sz w:val="18"/>
            <w:szCs w:val="18"/>
            <w:rtl/>
            <w:lang w:bidi="fa-IR"/>
            <w:rPrChange w:id="504" w:author="Microsoft account" w:date="2025-09-11T09:54:00Z">
              <w:rPr>
                <w:rFonts w:cs="Calibri" w:hint="eastAsia"/>
                <w:sz w:val="28"/>
                <w:szCs w:val="28"/>
                <w:rtl/>
                <w:lang w:bidi="fa-IR"/>
              </w:rPr>
            </w:rPrChange>
          </w:rPr>
          <w:t>ا</w:t>
        </w:r>
        <w:r w:rsidRPr="00186BA3">
          <w:rPr>
            <w:rFonts w:cs="Calibri"/>
            <w:sz w:val="18"/>
            <w:szCs w:val="18"/>
            <w:rtl/>
            <w:lang w:bidi="fa-IR"/>
            <w:rPrChange w:id="505"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6" w:author="Microsoft account" w:date="2025-09-11T09:54:00Z">
              <w:rPr>
                <w:rFonts w:cs="Calibri" w:hint="eastAsia"/>
                <w:sz w:val="28"/>
                <w:szCs w:val="28"/>
                <w:rtl/>
                <w:lang w:bidi="fa-IR"/>
              </w:rPr>
            </w:rPrChange>
          </w:rPr>
          <w:t>نامعتبر</w:t>
        </w:r>
        <w:r w:rsidRPr="00186BA3">
          <w:rPr>
            <w:rFonts w:cs="Calibri"/>
            <w:sz w:val="18"/>
            <w:szCs w:val="18"/>
            <w:rtl/>
            <w:lang w:bidi="fa-IR"/>
            <w:rPrChange w:id="50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8" w:author="Microsoft account" w:date="2025-09-11T09:54:00Z">
              <w:rPr>
                <w:rFonts w:cs="Calibri" w:hint="eastAsia"/>
                <w:sz w:val="28"/>
                <w:szCs w:val="28"/>
                <w:rtl/>
                <w:lang w:bidi="fa-IR"/>
              </w:rPr>
            </w:rPrChange>
          </w:rPr>
          <w:t>عدد</w:t>
        </w:r>
        <w:r w:rsidRPr="00186BA3">
          <w:rPr>
            <w:rFonts w:cs="Calibri" w:hint="cs"/>
            <w:sz w:val="18"/>
            <w:szCs w:val="18"/>
            <w:rtl/>
            <w:lang w:bidi="fa-IR"/>
            <w:rPrChange w:id="509" w:author="Microsoft account" w:date="2025-09-11T09:54:00Z">
              <w:rPr>
                <w:rFonts w:cs="Calibri" w:hint="cs"/>
                <w:sz w:val="28"/>
                <w:szCs w:val="28"/>
                <w:rtl/>
                <w:lang w:bidi="fa-IR"/>
              </w:rPr>
            </w:rPrChange>
          </w:rPr>
          <w:t>ی</w:t>
        </w:r>
        <w:r w:rsidRPr="00186BA3">
          <w:rPr>
            <w:rFonts w:cs="Calibri" w:hint="eastAsia"/>
            <w:sz w:val="18"/>
            <w:szCs w:val="18"/>
            <w:rtl/>
            <w:lang w:bidi="fa-IR"/>
            <w:rPrChange w:id="510" w:author="Microsoft account" w:date="2025-09-11T09:54:00Z">
              <w:rPr>
                <w:rFonts w:cs="Calibri" w:hint="eastAsia"/>
                <w:sz w:val="28"/>
                <w:szCs w:val="28"/>
                <w:rtl/>
                <w:lang w:bidi="fa-IR"/>
              </w:rPr>
            </w:rPrChange>
          </w:rPr>
          <w:t>ه</w:t>
        </w:r>
        <w:r w:rsidRPr="00186BA3">
          <w:rPr>
            <w:rFonts w:cs="Calibri"/>
            <w:sz w:val="18"/>
            <w:szCs w:val="18"/>
            <w:lang w:bidi="fa-IR"/>
            <w:rPrChange w:id="511"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512" w:author="Microsoft account" w:date="2025-09-11T09:53:00Z"/>
          <w:rFonts w:cs="Calibri"/>
          <w:sz w:val="18"/>
          <w:szCs w:val="18"/>
          <w:rtl/>
          <w:lang w:bidi="fa-IR"/>
          <w:rPrChange w:id="513" w:author="Microsoft account" w:date="2025-09-11T09:54:00Z">
            <w:rPr>
              <w:ins w:id="514" w:author="Microsoft account" w:date="2025-09-11T09:53:00Z"/>
              <w:rFonts w:cs="Calibri"/>
              <w:sz w:val="28"/>
              <w:szCs w:val="28"/>
              <w:rtl/>
              <w:lang w:bidi="fa-IR"/>
            </w:rPr>
          </w:rPrChange>
        </w:rPr>
        <w:pPrChange w:id="515" w:author="Microsoft account" w:date="2025-09-11T09:55:00Z">
          <w:pPr>
            <w:bidi/>
            <w:spacing w:after="0" w:line="276" w:lineRule="auto"/>
            <w:jc w:val="both"/>
          </w:pPr>
        </w:pPrChange>
      </w:pPr>
      <w:ins w:id="516" w:author="Microsoft account" w:date="2025-09-11T09:53:00Z">
        <w:r w:rsidRPr="00186BA3">
          <w:rPr>
            <w:rFonts w:cs="Calibri"/>
            <w:sz w:val="18"/>
            <w:szCs w:val="18"/>
            <w:rtl/>
            <w:lang w:bidi="fa-IR"/>
            <w:rPrChange w:id="517" w:author="Microsoft account" w:date="2025-09-11T09:54:00Z">
              <w:rPr>
                <w:rFonts w:cs="Calibri"/>
                <w:sz w:val="28"/>
                <w:szCs w:val="28"/>
                <w:rtl/>
                <w:lang w:bidi="fa-IR"/>
              </w:rPr>
            </w:rPrChange>
          </w:rPr>
          <w:t>تو</w:t>
        </w:r>
        <w:r w:rsidRPr="00186BA3">
          <w:rPr>
            <w:rFonts w:cs="Calibri" w:hint="cs"/>
            <w:sz w:val="18"/>
            <w:szCs w:val="18"/>
            <w:rtl/>
            <w:lang w:bidi="fa-IR"/>
            <w:rPrChange w:id="518" w:author="Microsoft account" w:date="2025-09-11T09:54:00Z">
              <w:rPr>
                <w:rFonts w:cs="Calibri" w:hint="cs"/>
                <w:sz w:val="28"/>
                <w:szCs w:val="28"/>
                <w:rtl/>
                <w:lang w:bidi="fa-IR"/>
              </w:rPr>
            </w:rPrChange>
          </w:rPr>
          <w:t>ی</w:t>
        </w:r>
        <w:r w:rsidRPr="00186BA3">
          <w:rPr>
            <w:rFonts w:cs="Calibri"/>
            <w:sz w:val="18"/>
            <w:szCs w:val="18"/>
            <w:rtl/>
            <w:lang w:bidi="fa-IR"/>
            <w:rPrChange w:id="519" w:author="Microsoft account" w:date="2025-09-11T09:54:00Z">
              <w:rPr>
                <w:rFonts w:cs="Calibri"/>
                <w:sz w:val="28"/>
                <w:szCs w:val="28"/>
                <w:rtl/>
                <w:lang w:bidi="fa-IR"/>
              </w:rPr>
            </w:rPrChange>
          </w:rPr>
          <w:t xml:space="preserve"> پا</w:t>
        </w:r>
        <w:r w:rsidRPr="00186BA3">
          <w:rPr>
            <w:rFonts w:cs="Calibri" w:hint="cs"/>
            <w:sz w:val="18"/>
            <w:szCs w:val="18"/>
            <w:rtl/>
            <w:lang w:bidi="fa-IR"/>
            <w:rPrChange w:id="520" w:author="Microsoft account" w:date="2025-09-11T09:54:00Z">
              <w:rPr>
                <w:rFonts w:cs="Calibri" w:hint="cs"/>
                <w:sz w:val="28"/>
                <w:szCs w:val="28"/>
                <w:rtl/>
                <w:lang w:bidi="fa-IR"/>
              </w:rPr>
            </w:rPrChange>
          </w:rPr>
          <w:t>ی</w:t>
        </w:r>
        <w:r w:rsidRPr="00186BA3">
          <w:rPr>
            <w:rFonts w:cs="Calibri" w:hint="eastAsia"/>
            <w:sz w:val="18"/>
            <w:szCs w:val="18"/>
            <w:rtl/>
            <w:lang w:bidi="fa-IR"/>
            <w:rPrChange w:id="521" w:author="Microsoft account" w:date="2025-09-11T09:54:00Z">
              <w:rPr>
                <w:rFonts w:cs="Calibri" w:hint="eastAsia"/>
                <w:sz w:val="28"/>
                <w:szCs w:val="28"/>
                <w:rtl/>
                <w:lang w:bidi="fa-IR"/>
              </w:rPr>
            </w:rPrChange>
          </w:rPr>
          <w:t>تون</w:t>
        </w:r>
        <w:r w:rsidRPr="00186BA3">
          <w:rPr>
            <w:rFonts w:cs="Calibri"/>
            <w:sz w:val="18"/>
            <w:szCs w:val="18"/>
            <w:rtl/>
            <w:lang w:bidi="fa-IR"/>
            <w:rPrChange w:id="522" w:author="Microsoft account" w:date="2025-09-11T09:54:00Z">
              <w:rPr>
                <w:rFonts w:cs="Calibri"/>
                <w:sz w:val="28"/>
                <w:szCs w:val="28"/>
                <w:rtl/>
                <w:lang w:bidi="fa-IR"/>
              </w:rPr>
            </w:rPrChange>
          </w:rPr>
          <w:t xml:space="preserve"> (مثلاً در </w:t>
        </w:r>
        <w:r w:rsidRPr="00186BA3">
          <w:rPr>
            <w:rFonts w:cs="Calibri"/>
            <w:sz w:val="18"/>
            <w:szCs w:val="18"/>
            <w:lang w:bidi="fa-IR"/>
            <w:rPrChange w:id="523" w:author="Microsoft account" w:date="2025-09-11T09:54:00Z">
              <w:rPr>
                <w:rFonts w:cs="Calibri"/>
                <w:sz w:val="28"/>
                <w:szCs w:val="28"/>
                <w:lang w:bidi="fa-IR"/>
              </w:rPr>
            </w:rPrChange>
          </w:rPr>
          <w:t>pandas</w:t>
        </w:r>
        <w:r w:rsidRPr="00186BA3">
          <w:rPr>
            <w:rFonts w:cs="Calibri"/>
            <w:sz w:val="18"/>
            <w:szCs w:val="18"/>
            <w:rtl/>
            <w:lang w:bidi="fa-IR"/>
            <w:rPrChange w:id="524" w:author="Microsoft account" w:date="2025-09-11T09:54:00Z">
              <w:rPr>
                <w:rFonts w:cs="Calibri"/>
                <w:sz w:val="28"/>
                <w:szCs w:val="28"/>
                <w:rtl/>
                <w:lang w:bidi="fa-IR"/>
              </w:rPr>
            </w:rPrChange>
          </w:rPr>
          <w:t xml:space="preserve"> </w:t>
        </w:r>
        <w:r w:rsidRPr="00186BA3">
          <w:rPr>
            <w:rFonts w:cs="Calibri" w:hint="cs"/>
            <w:sz w:val="18"/>
            <w:szCs w:val="18"/>
            <w:rtl/>
            <w:lang w:bidi="fa-IR"/>
            <w:rPrChange w:id="525" w:author="Microsoft account" w:date="2025-09-11T09:54:00Z">
              <w:rPr>
                <w:rFonts w:cs="Calibri" w:hint="cs"/>
                <w:sz w:val="28"/>
                <w:szCs w:val="28"/>
                <w:rtl/>
                <w:lang w:bidi="fa-IR"/>
              </w:rPr>
            </w:rPrChange>
          </w:rPr>
          <w:t>ی</w:t>
        </w:r>
        <w:r w:rsidRPr="00186BA3">
          <w:rPr>
            <w:rFonts w:cs="Calibri" w:hint="eastAsia"/>
            <w:sz w:val="18"/>
            <w:szCs w:val="18"/>
            <w:rtl/>
            <w:lang w:bidi="fa-IR"/>
            <w:rPrChange w:id="526" w:author="Microsoft account" w:date="2025-09-11T09:54:00Z">
              <w:rPr>
                <w:rFonts w:cs="Calibri" w:hint="eastAsia"/>
                <w:sz w:val="28"/>
                <w:szCs w:val="28"/>
                <w:rtl/>
                <w:lang w:bidi="fa-IR"/>
              </w:rPr>
            </w:rPrChange>
          </w:rPr>
          <w:t>ا</w:t>
        </w:r>
        <w:r w:rsidRPr="00186BA3">
          <w:rPr>
            <w:rFonts w:cs="Calibri"/>
            <w:sz w:val="18"/>
            <w:szCs w:val="18"/>
            <w:rtl/>
            <w:lang w:bidi="fa-IR"/>
            <w:rPrChange w:id="527" w:author="Microsoft account" w:date="2025-09-11T09:54:00Z">
              <w:rPr>
                <w:rFonts w:cs="Calibri"/>
                <w:sz w:val="28"/>
                <w:szCs w:val="28"/>
                <w:rtl/>
                <w:lang w:bidi="fa-IR"/>
              </w:rPr>
            </w:rPrChange>
          </w:rPr>
          <w:t xml:space="preserve"> </w:t>
        </w:r>
        <w:r w:rsidRPr="00186BA3">
          <w:rPr>
            <w:rFonts w:cs="Calibri"/>
            <w:sz w:val="18"/>
            <w:szCs w:val="18"/>
            <w:lang w:bidi="fa-IR"/>
            <w:rPrChange w:id="528" w:author="Microsoft account" w:date="2025-09-11T09:54:00Z">
              <w:rPr>
                <w:rFonts w:cs="Calibri"/>
                <w:sz w:val="28"/>
                <w:szCs w:val="28"/>
                <w:lang w:bidi="fa-IR"/>
              </w:rPr>
            </w:rPrChange>
          </w:rPr>
          <w:t>numpy</w:t>
        </w:r>
        <w:r w:rsidRPr="00186BA3">
          <w:rPr>
            <w:rFonts w:cs="Calibri"/>
            <w:sz w:val="18"/>
            <w:szCs w:val="18"/>
            <w:rtl/>
            <w:lang w:bidi="fa-IR"/>
            <w:rPrChange w:id="529" w:author="Microsoft account" w:date="2025-09-11T09:54:00Z">
              <w:rPr>
                <w:rFonts w:cs="Calibri"/>
                <w:sz w:val="28"/>
                <w:szCs w:val="28"/>
                <w:rtl/>
                <w:lang w:bidi="fa-IR"/>
              </w:rPr>
            </w:rPrChange>
          </w:rPr>
          <w:t>) معمولاً وقت</w:t>
        </w:r>
        <w:r w:rsidRPr="00186BA3">
          <w:rPr>
            <w:rFonts w:cs="Calibri" w:hint="cs"/>
            <w:sz w:val="18"/>
            <w:szCs w:val="18"/>
            <w:rtl/>
            <w:lang w:bidi="fa-IR"/>
            <w:rPrChange w:id="530" w:author="Microsoft account" w:date="2025-09-11T09:54:00Z">
              <w:rPr>
                <w:rFonts w:cs="Calibri" w:hint="cs"/>
                <w:sz w:val="28"/>
                <w:szCs w:val="28"/>
                <w:rtl/>
                <w:lang w:bidi="fa-IR"/>
              </w:rPr>
            </w:rPrChange>
          </w:rPr>
          <w:t>ی</w:t>
        </w:r>
        <w:r w:rsidRPr="00186BA3">
          <w:rPr>
            <w:rFonts w:cs="Calibri"/>
            <w:sz w:val="18"/>
            <w:szCs w:val="18"/>
            <w:rtl/>
            <w:lang w:bidi="fa-IR"/>
            <w:rPrChange w:id="531"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532" w:author="Microsoft account" w:date="2025-09-11T09:54:00Z">
              <w:rPr>
                <w:rFonts w:cs="Calibri" w:hint="cs"/>
                <w:sz w:val="28"/>
                <w:szCs w:val="28"/>
                <w:rtl/>
                <w:lang w:bidi="fa-IR"/>
              </w:rPr>
            </w:rPrChange>
          </w:rPr>
          <w:t>ی</w:t>
        </w:r>
        <w:r w:rsidRPr="00186BA3">
          <w:rPr>
            <w:rFonts w:cs="Calibri"/>
            <w:sz w:val="18"/>
            <w:szCs w:val="18"/>
            <w:rtl/>
            <w:lang w:bidi="fa-IR"/>
            <w:rPrChange w:id="533"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534" w:author="Microsoft account" w:date="2025-09-11T09:54:00Z">
              <w:rPr>
                <w:rFonts w:cs="Calibri" w:hint="cs"/>
                <w:sz w:val="28"/>
                <w:szCs w:val="28"/>
                <w:rtl/>
                <w:lang w:bidi="fa-IR"/>
              </w:rPr>
            </w:rPrChange>
          </w:rPr>
          <w:t>ی</w:t>
        </w:r>
        <w:r w:rsidRPr="00186BA3">
          <w:rPr>
            <w:rFonts w:cs="Calibri" w:hint="eastAsia"/>
            <w:sz w:val="18"/>
            <w:szCs w:val="18"/>
            <w:rtl/>
            <w:lang w:bidi="fa-IR"/>
            <w:rPrChange w:id="535" w:author="Microsoft account" w:date="2025-09-11T09:54:00Z">
              <w:rPr>
                <w:rFonts w:cs="Calibri" w:hint="eastAsia"/>
                <w:sz w:val="28"/>
                <w:szCs w:val="28"/>
                <w:rtl/>
                <w:lang w:bidi="fa-IR"/>
              </w:rPr>
            </w:rPrChange>
          </w:rPr>
          <w:t>ا</w:t>
        </w:r>
        <w:r w:rsidRPr="00186BA3">
          <w:rPr>
            <w:rFonts w:cs="Calibri"/>
            <w:sz w:val="18"/>
            <w:szCs w:val="18"/>
            <w:rtl/>
            <w:lang w:bidi="fa-IR"/>
            <w:rPrChange w:id="536"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537" w:author="Microsoft account" w:date="2025-09-11T09:54:00Z">
              <w:rPr>
                <w:rFonts w:cs="Calibri" w:hint="cs"/>
                <w:sz w:val="28"/>
                <w:szCs w:val="28"/>
                <w:rtl/>
                <w:lang w:bidi="fa-IR"/>
              </w:rPr>
            </w:rPrChange>
          </w:rPr>
          <w:t>ی</w:t>
        </w:r>
        <w:r w:rsidRPr="00186BA3">
          <w:rPr>
            <w:rFonts w:cs="Calibri" w:hint="eastAsia"/>
            <w:sz w:val="18"/>
            <w:szCs w:val="18"/>
            <w:rtl/>
            <w:lang w:bidi="fa-IR"/>
            <w:rPrChange w:id="538" w:author="Microsoft account" w:date="2025-09-11T09:54:00Z">
              <w:rPr>
                <w:rFonts w:cs="Calibri" w:hint="eastAsia"/>
                <w:sz w:val="28"/>
                <w:szCs w:val="28"/>
                <w:rtl/>
                <w:lang w:bidi="fa-IR"/>
              </w:rPr>
            </w:rPrChange>
          </w:rPr>
          <w:t>ست،</w:t>
        </w:r>
        <w:r w:rsidRPr="00186BA3">
          <w:rPr>
            <w:rFonts w:cs="Calibri"/>
            <w:sz w:val="18"/>
            <w:szCs w:val="18"/>
            <w:rtl/>
            <w:lang w:bidi="fa-IR"/>
            <w:rPrChange w:id="539"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540" w:author="Microsoft account" w:date="2025-09-11T09:54:00Z">
              <w:rPr>
                <w:rFonts w:cs="Calibri" w:hint="cs"/>
                <w:sz w:val="28"/>
                <w:szCs w:val="28"/>
                <w:rtl/>
                <w:lang w:bidi="fa-IR"/>
              </w:rPr>
            </w:rPrChange>
          </w:rPr>
          <w:t>ی</w:t>
        </w:r>
        <w:r w:rsidRPr="00186BA3">
          <w:rPr>
            <w:rFonts w:cs="Calibri"/>
            <w:sz w:val="18"/>
            <w:szCs w:val="18"/>
            <w:rtl/>
            <w:lang w:bidi="fa-IR"/>
            <w:rPrChange w:id="541" w:author="Microsoft account" w:date="2025-09-11T09:54:00Z">
              <w:rPr>
                <w:rFonts w:cs="Calibri"/>
                <w:sz w:val="28"/>
                <w:szCs w:val="28"/>
                <w:rtl/>
                <w:lang w:bidi="fa-IR"/>
              </w:rPr>
            </w:rPrChange>
          </w:rPr>
          <w:t xml:space="preserve"> اون </w:t>
        </w:r>
        <w:r w:rsidRPr="00186BA3">
          <w:rPr>
            <w:rFonts w:cs="Calibri"/>
            <w:sz w:val="18"/>
            <w:szCs w:val="18"/>
            <w:lang w:bidi="fa-IR"/>
            <w:rPrChange w:id="542" w:author="Microsoft account" w:date="2025-09-11T09:54:00Z">
              <w:rPr>
                <w:rFonts w:cs="Calibri"/>
                <w:sz w:val="28"/>
                <w:szCs w:val="28"/>
                <w:lang w:bidi="fa-IR"/>
              </w:rPr>
            </w:rPrChange>
          </w:rPr>
          <w:t>NaN</w:t>
        </w:r>
        <w:r w:rsidRPr="00186BA3">
          <w:rPr>
            <w:rFonts w:cs="Calibri"/>
            <w:sz w:val="18"/>
            <w:szCs w:val="18"/>
            <w:rtl/>
            <w:lang w:bidi="fa-IR"/>
            <w:rPrChange w:id="543" w:author="Microsoft account" w:date="2025-09-11T09:54:00Z">
              <w:rPr>
                <w:rFonts w:cs="Calibri"/>
                <w:sz w:val="28"/>
                <w:szCs w:val="28"/>
                <w:rtl/>
                <w:lang w:bidi="fa-IR"/>
              </w:rPr>
            </w:rPrChange>
          </w:rPr>
          <w:t xml:space="preserve"> م</w:t>
        </w:r>
        <w:r w:rsidRPr="00186BA3">
          <w:rPr>
            <w:rFonts w:cs="Calibri" w:hint="cs"/>
            <w:sz w:val="18"/>
            <w:szCs w:val="18"/>
            <w:rtl/>
            <w:lang w:bidi="fa-IR"/>
            <w:rPrChange w:id="544" w:author="Microsoft account" w:date="2025-09-11T09:54:00Z">
              <w:rPr>
                <w:rFonts w:cs="Calibri" w:hint="cs"/>
                <w:sz w:val="28"/>
                <w:szCs w:val="28"/>
                <w:rtl/>
                <w:lang w:bidi="fa-IR"/>
              </w:rPr>
            </w:rPrChange>
          </w:rPr>
          <w:t>ی</w:t>
        </w:r>
        <w:r w:rsidRPr="00186BA3">
          <w:rPr>
            <w:rFonts w:cs="Calibri" w:hint="eastAsia"/>
            <w:sz w:val="18"/>
            <w:szCs w:val="18"/>
            <w:rtl/>
            <w:lang w:bidi="fa-IR"/>
            <w:rPrChange w:id="545" w:author="Microsoft account" w:date="2025-09-11T09:54:00Z">
              <w:rPr>
                <w:rFonts w:cs="Calibri" w:hint="eastAsia"/>
                <w:sz w:val="28"/>
                <w:szCs w:val="28"/>
                <w:rtl/>
                <w:lang w:bidi="fa-IR"/>
              </w:rPr>
            </w:rPrChange>
          </w:rPr>
          <w:t>اد</w:t>
        </w:r>
        <w:r w:rsidRPr="00186BA3">
          <w:rPr>
            <w:rFonts w:cs="Calibri"/>
            <w:sz w:val="18"/>
            <w:szCs w:val="18"/>
            <w:rtl/>
            <w:lang w:bidi="fa-IR"/>
            <w:rPrChange w:id="546"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547" w:author="Microsoft account" w:date="2025-09-11T09:53:00Z"/>
          <w:rFonts w:cs="Calibri"/>
          <w:sz w:val="18"/>
          <w:szCs w:val="18"/>
          <w:rtl/>
          <w:lang w:bidi="fa-IR"/>
          <w:rPrChange w:id="548" w:author="Microsoft account" w:date="2025-09-11T09:54:00Z">
            <w:rPr>
              <w:ins w:id="549" w:author="Microsoft account" w:date="2025-09-11T09:53:00Z"/>
              <w:rFonts w:cs="Calibri"/>
              <w:sz w:val="28"/>
              <w:szCs w:val="28"/>
              <w:rtl/>
              <w:lang w:bidi="fa-IR"/>
            </w:rPr>
          </w:rPrChange>
        </w:rPr>
        <w:pPrChange w:id="550" w:author="Microsoft account" w:date="2025-09-11T09:55:00Z">
          <w:pPr>
            <w:spacing w:after="0" w:line="276" w:lineRule="auto"/>
          </w:pPr>
        </w:pPrChange>
      </w:pPr>
      <w:ins w:id="551" w:author="Microsoft account" w:date="2025-09-11T09:53:00Z">
        <w:r w:rsidRPr="00186BA3">
          <w:rPr>
            <w:rFonts w:cs="Calibri"/>
            <w:sz w:val="18"/>
            <w:szCs w:val="18"/>
            <w:rtl/>
            <w:lang w:bidi="fa-IR"/>
            <w:rPrChange w:id="552" w:author="Microsoft account" w:date="2025-09-11T09:54:00Z">
              <w:rPr>
                <w:rFonts w:cs="Calibri"/>
                <w:sz w:val="28"/>
                <w:szCs w:val="28"/>
                <w:rtl/>
                <w:lang w:bidi="fa-IR"/>
              </w:rPr>
            </w:rPrChange>
          </w:rPr>
          <w:t>خودت هم م</w:t>
        </w:r>
        <w:r w:rsidRPr="00186BA3">
          <w:rPr>
            <w:rFonts w:cs="Calibri" w:hint="cs"/>
            <w:sz w:val="18"/>
            <w:szCs w:val="18"/>
            <w:rtl/>
            <w:lang w:bidi="fa-IR"/>
            <w:rPrChange w:id="553" w:author="Microsoft account" w:date="2025-09-11T09:54:00Z">
              <w:rPr>
                <w:rFonts w:cs="Calibri" w:hint="cs"/>
                <w:sz w:val="28"/>
                <w:szCs w:val="28"/>
                <w:rtl/>
                <w:lang w:bidi="fa-IR"/>
              </w:rPr>
            </w:rPrChange>
          </w:rPr>
          <w:t>ی‌</w:t>
        </w:r>
        <w:r w:rsidRPr="00186BA3">
          <w:rPr>
            <w:rFonts w:cs="Calibri" w:hint="eastAsia"/>
            <w:sz w:val="18"/>
            <w:szCs w:val="18"/>
            <w:rtl/>
            <w:lang w:bidi="fa-IR"/>
            <w:rPrChange w:id="554" w:author="Microsoft account" w:date="2025-09-11T09:54:00Z">
              <w:rPr>
                <w:rFonts w:cs="Calibri" w:hint="eastAsia"/>
                <w:sz w:val="28"/>
                <w:szCs w:val="28"/>
                <w:rtl/>
                <w:lang w:bidi="fa-IR"/>
              </w:rPr>
            </w:rPrChange>
          </w:rPr>
          <w:t>تون</w:t>
        </w:r>
        <w:r w:rsidRPr="00186BA3">
          <w:rPr>
            <w:rFonts w:cs="Calibri" w:hint="cs"/>
            <w:sz w:val="18"/>
            <w:szCs w:val="18"/>
            <w:rtl/>
            <w:lang w:bidi="fa-IR"/>
            <w:rPrChange w:id="555" w:author="Microsoft account" w:date="2025-09-11T09:54:00Z">
              <w:rPr>
                <w:rFonts w:cs="Calibri" w:hint="cs"/>
                <w:sz w:val="28"/>
                <w:szCs w:val="28"/>
                <w:rtl/>
                <w:lang w:bidi="fa-IR"/>
              </w:rPr>
            </w:rPrChange>
          </w:rPr>
          <w:t>ی</w:t>
        </w:r>
        <w:r w:rsidRPr="00186BA3">
          <w:rPr>
            <w:rFonts w:cs="Calibri"/>
            <w:sz w:val="18"/>
            <w:szCs w:val="18"/>
            <w:rtl/>
            <w:lang w:bidi="fa-IR"/>
            <w:rPrChange w:id="556"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57" w:author="Microsoft account" w:date="2025-09-11T09:54:00Z">
              <w:rPr>
                <w:rFonts w:cs="Calibri" w:hint="eastAsia"/>
                <w:sz w:val="28"/>
                <w:szCs w:val="28"/>
                <w:rtl/>
                <w:lang w:bidi="fa-IR"/>
              </w:rPr>
            </w:rPrChange>
          </w:rPr>
          <w:t>تو</w:t>
        </w:r>
        <w:r w:rsidRPr="00186BA3">
          <w:rPr>
            <w:rFonts w:cs="Calibri" w:hint="cs"/>
            <w:sz w:val="18"/>
            <w:szCs w:val="18"/>
            <w:rtl/>
            <w:lang w:bidi="fa-IR"/>
            <w:rPrChange w:id="558" w:author="Microsoft account" w:date="2025-09-11T09:54:00Z">
              <w:rPr>
                <w:rFonts w:cs="Calibri" w:hint="cs"/>
                <w:sz w:val="28"/>
                <w:szCs w:val="28"/>
                <w:rtl/>
                <w:lang w:bidi="fa-IR"/>
              </w:rPr>
            </w:rPrChange>
          </w:rPr>
          <w:t>ی</w:t>
        </w:r>
        <w:r w:rsidRPr="00186BA3">
          <w:rPr>
            <w:rFonts w:cs="Calibri"/>
            <w:sz w:val="18"/>
            <w:szCs w:val="18"/>
            <w:rtl/>
            <w:lang w:bidi="fa-IR"/>
            <w:rPrChange w:id="55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0" w:author="Microsoft account" w:date="2025-09-11T09:54:00Z">
              <w:rPr>
                <w:rFonts w:cs="Calibri" w:hint="eastAsia"/>
                <w:sz w:val="28"/>
                <w:szCs w:val="28"/>
                <w:rtl/>
                <w:lang w:bidi="fa-IR"/>
              </w:rPr>
            </w:rPrChange>
          </w:rPr>
          <w:t>برنامه</w:t>
        </w:r>
        <w:r w:rsidRPr="00186BA3">
          <w:rPr>
            <w:rFonts w:cs="Calibri"/>
            <w:sz w:val="18"/>
            <w:szCs w:val="18"/>
            <w:rtl/>
            <w:lang w:bidi="fa-IR"/>
            <w:rPrChange w:id="561"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2" w:author="Microsoft account" w:date="2025-09-11T09:54:00Z">
              <w:rPr>
                <w:rFonts w:cs="Calibri" w:hint="eastAsia"/>
                <w:sz w:val="28"/>
                <w:szCs w:val="28"/>
                <w:rtl/>
                <w:lang w:bidi="fa-IR"/>
              </w:rPr>
            </w:rPrChange>
          </w:rPr>
          <w:t>مقدار</w:t>
        </w:r>
        <w:r w:rsidRPr="00186BA3">
          <w:rPr>
            <w:rFonts w:cs="Calibri"/>
            <w:sz w:val="18"/>
            <w:szCs w:val="18"/>
            <w:lang w:bidi="fa-IR"/>
            <w:rPrChange w:id="563" w:author="Microsoft account" w:date="2025-09-11T09:54:00Z">
              <w:rPr>
                <w:rFonts w:cs="Calibri"/>
                <w:sz w:val="28"/>
                <w:szCs w:val="28"/>
                <w:lang w:bidi="fa-IR"/>
              </w:rPr>
            </w:rPrChange>
          </w:rPr>
          <w:t xml:space="preserve"> NaN </w:t>
        </w:r>
        <w:r w:rsidRPr="00186BA3">
          <w:rPr>
            <w:rFonts w:cs="Calibri"/>
            <w:sz w:val="18"/>
            <w:szCs w:val="18"/>
            <w:rtl/>
            <w:lang w:bidi="fa-IR"/>
            <w:rPrChange w:id="564" w:author="Microsoft account" w:date="2025-09-11T09:54:00Z">
              <w:rPr>
                <w:rFonts w:cs="Calibri"/>
                <w:sz w:val="28"/>
                <w:szCs w:val="28"/>
                <w:rtl/>
                <w:lang w:bidi="fa-IR"/>
              </w:rPr>
            </w:rPrChange>
          </w:rPr>
          <w:t>رو بساز</w:t>
        </w:r>
        <w:r w:rsidRPr="00186BA3">
          <w:rPr>
            <w:rFonts w:cs="Calibri" w:hint="cs"/>
            <w:sz w:val="18"/>
            <w:szCs w:val="18"/>
            <w:rtl/>
            <w:lang w:bidi="fa-IR"/>
            <w:rPrChange w:id="565" w:author="Microsoft account" w:date="2025-09-11T09:54:00Z">
              <w:rPr>
                <w:rFonts w:cs="Calibri" w:hint="cs"/>
                <w:sz w:val="28"/>
                <w:szCs w:val="28"/>
                <w:rtl/>
                <w:lang w:bidi="fa-IR"/>
              </w:rPr>
            </w:rPrChange>
          </w:rPr>
          <w:t>ی</w:t>
        </w:r>
        <w:r w:rsidRPr="00186BA3">
          <w:rPr>
            <w:rFonts w:cs="Calibri"/>
            <w:sz w:val="18"/>
            <w:szCs w:val="18"/>
            <w:lang w:bidi="fa-IR"/>
            <w:rPrChange w:id="566"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567" w:author="Microsoft account" w:date="2025-09-11T09:53:00Z"/>
          <w:rFonts w:cs="Calibri"/>
          <w:sz w:val="18"/>
          <w:szCs w:val="18"/>
          <w:rtl/>
          <w:lang w:bidi="fa-IR"/>
          <w:rPrChange w:id="568" w:author="Microsoft account" w:date="2025-09-11T09:54:00Z">
            <w:rPr>
              <w:ins w:id="569" w:author="Microsoft account" w:date="2025-09-11T09:53:00Z"/>
              <w:rFonts w:cs="Calibri"/>
              <w:sz w:val="28"/>
              <w:szCs w:val="28"/>
              <w:rtl/>
              <w:lang w:bidi="fa-IR"/>
            </w:rPr>
          </w:rPrChange>
        </w:rPr>
        <w:pPrChange w:id="570"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571" w:author="Microsoft account" w:date="2025-09-11T09:53:00Z"/>
          <w:rFonts w:cs="Calibri"/>
          <w:sz w:val="18"/>
          <w:szCs w:val="18"/>
          <w:rtl/>
          <w:lang w:bidi="fa-IR"/>
          <w:rPrChange w:id="572" w:author="Microsoft account" w:date="2025-09-11T09:54:00Z">
            <w:rPr>
              <w:ins w:id="573" w:author="Microsoft account" w:date="2025-09-11T09:53:00Z"/>
              <w:rFonts w:cs="Calibri"/>
              <w:sz w:val="28"/>
              <w:szCs w:val="28"/>
              <w:rtl/>
              <w:lang w:bidi="fa-IR"/>
            </w:rPr>
          </w:rPrChange>
        </w:rPr>
        <w:pPrChange w:id="574" w:author="Microsoft account" w:date="2025-09-11T09:55:00Z">
          <w:pPr>
            <w:bidi/>
            <w:spacing w:after="0" w:line="276" w:lineRule="auto"/>
            <w:jc w:val="both"/>
          </w:pPr>
        </w:pPrChange>
      </w:pPr>
      <w:ins w:id="575" w:author="Microsoft account" w:date="2025-09-11T09:53:00Z">
        <w:r w:rsidRPr="00186BA3">
          <w:rPr>
            <w:rFonts w:cs="Calibri"/>
            <w:sz w:val="18"/>
            <w:szCs w:val="18"/>
            <w:rtl/>
            <w:lang w:bidi="fa-IR"/>
            <w:rPrChange w:id="576"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577" w:author="Microsoft account" w:date="2025-09-11T09:53:00Z"/>
          <w:rFonts w:cs="Calibri"/>
          <w:sz w:val="18"/>
          <w:szCs w:val="18"/>
          <w:lang w:bidi="fa-IR"/>
          <w:rPrChange w:id="578" w:author="Microsoft account" w:date="2025-09-11T09:54:00Z">
            <w:rPr>
              <w:ins w:id="579" w:author="Microsoft account" w:date="2025-09-11T09:53:00Z"/>
              <w:rFonts w:cs="Calibri"/>
              <w:sz w:val="28"/>
              <w:szCs w:val="28"/>
              <w:lang w:bidi="fa-IR"/>
            </w:rPr>
          </w:rPrChange>
        </w:rPr>
        <w:pPrChange w:id="580" w:author="Microsoft account" w:date="2025-09-11T09:55:00Z">
          <w:pPr>
            <w:bidi/>
            <w:spacing w:after="0" w:line="276" w:lineRule="auto"/>
            <w:jc w:val="both"/>
          </w:pPr>
        </w:pPrChange>
      </w:pPr>
      <w:ins w:id="581" w:author="Microsoft account" w:date="2025-09-11T09:53:00Z">
        <w:r w:rsidRPr="00186BA3">
          <w:rPr>
            <w:rFonts w:cs="Calibri"/>
            <w:sz w:val="18"/>
            <w:szCs w:val="18"/>
            <w:lang w:bidi="fa-IR"/>
            <w:rPrChange w:id="582"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583" w:author="Microsoft account" w:date="2025-09-11T09:53:00Z"/>
          <w:rFonts w:cs="Calibri"/>
          <w:sz w:val="18"/>
          <w:szCs w:val="18"/>
          <w:lang w:bidi="fa-IR"/>
          <w:rPrChange w:id="584" w:author="Microsoft account" w:date="2025-09-11T09:54:00Z">
            <w:rPr>
              <w:ins w:id="585" w:author="Microsoft account" w:date="2025-09-11T09:53:00Z"/>
              <w:rFonts w:cs="Calibri"/>
              <w:sz w:val="28"/>
              <w:szCs w:val="28"/>
              <w:lang w:bidi="fa-IR"/>
            </w:rPr>
          </w:rPrChange>
        </w:rPr>
        <w:pPrChange w:id="586" w:author="Microsoft account" w:date="2025-09-11T09:55:00Z">
          <w:pPr>
            <w:bidi/>
            <w:spacing w:after="0" w:line="276" w:lineRule="auto"/>
            <w:jc w:val="both"/>
          </w:pPr>
        </w:pPrChange>
      </w:pPr>
      <w:ins w:id="587" w:author="Microsoft account" w:date="2025-09-11T09:53:00Z">
        <w:r w:rsidRPr="00186BA3">
          <w:rPr>
            <w:rFonts w:cs="Calibri"/>
            <w:sz w:val="18"/>
            <w:szCs w:val="18"/>
            <w:lang w:bidi="fa-IR"/>
            <w:rPrChange w:id="588"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589" w:author="Microsoft account" w:date="2025-09-11T09:53:00Z"/>
          <w:rFonts w:cs="Calibri"/>
          <w:sz w:val="18"/>
          <w:szCs w:val="18"/>
          <w:lang w:bidi="fa-IR"/>
          <w:rPrChange w:id="590" w:author="Microsoft account" w:date="2025-09-11T09:54:00Z">
            <w:rPr>
              <w:ins w:id="591" w:author="Microsoft account" w:date="2025-09-11T09:53:00Z"/>
              <w:rFonts w:cs="Calibri"/>
              <w:sz w:val="28"/>
              <w:szCs w:val="28"/>
              <w:lang w:bidi="fa-IR"/>
            </w:rPr>
          </w:rPrChange>
        </w:rPr>
        <w:pPrChange w:id="592"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593" w:author="Microsoft account" w:date="2025-09-11T09:53:00Z"/>
          <w:rFonts w:cs="Calibri"/>
          <w:sz w:val="18"/>
          <w:szCs w:val="18"/>
          <w:lang w:bidi="fa-IR"/>
          <w:rPrChange w:id="594" w:author="Microsoft account" w:date="2025-09-11T09:54:00Z">
            <w:rPr>
              <w:ins w:id="595" w:author="Microsoft account" w:date="2025-09-11T09:53:00Z"/>
              <w:rFonts w:cs="Calibri"/>
              <w:sz w:val="28"/>
              <w:szCs w:val="28"/>
              <w:lang w:bidi="fa-IR"/>
            </w:rPr>
          </w:rPrChange>
        </w:rPr>
        <w:pPrChange w:id="596" w:author="Microsoft account" w:date="2025-09-11T09:55:00Z">
          <w:pPr>
            <w:bidi/>
            <w:spacing w:after="0" w:line="276" w:lineRule="auto"/>
            <w:jc w:val="both"/>
          </w:pPr>
        </w:pPrChange>
      </w:pPr>
      <w:ins w:id="597" w:author="Microsoft account" w:date="2025-09-11T09:53:00Z">
        <w:r w:rsidRPr="00186BA3">
          <w:rPr>
            <w:rFonts w:cs="Calibri"/>
            <w:sz w:val="18"/>
            <w:szCs w:val="18"/>
            <w:lang w:bidi="fa-IR"/>
            <w:rPrChange w:id="598" w:author="Microsoft account" w:date="2025-09-11T09:54:00Z">
              <w:rPr>
                <w:rFonts w:cs="Calibri"/>
                <w:sz w:val="28"/>
                <w:szCs w:val="28"/>
                <w:lang w:bidi="fa-IR"/>
              </w:rPr>
            </w:rPrChange>
          </w:rPr>
          <w:t>x = math.nan</w:t>
        </w:r>
        <w:r w:rsidRPr="00186BA3">
          <w:rPr>
            <w:rFonts w:cs="Calibri"/>
            <w:sz w:val="18"/>
            <w:szCs w:val="18"/>
            <w:rtl/>
            <w:lang w:bidi="fa-IR"/>
            <w:rPrChange w:id="599"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0"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601" w:author="Microsoft account" w:date="2025-09-11T09:53:00Z"/>
          <w:rFonts w:cs="Calibri"/>
          <w:sz w:val="18"/>
          <w:szCs w:val="18"/>
          <w:lang w:bidi="fa-IR"/>
          <w:rPrChange w:id="602" w:author="Microsoft account" w:date="2025-09-11T09:54:00Z">
            <w:rPr>
              <w:ins w:id="603" w:author="Microsoft account" w:date="2025-09-11T09:53:00Z"/>
              <w:rFonts w:cs="Calibri"/>
              <w:sz w:val="28"/>
              <w:szCs w:val="28"/>
              <w:lang w:bidi="fa-IR"/>
            </w:rPr>
          </w:rPrChange>
        </w:rPr>
        <w:pPrChange w:id="604" w:author="Microsoft account" w:date="2025-09-11T09:55:00Z">
          <w:pPr>
            <w:bidi/>
            <w:spacing w:after="0" w:line="276" w:lineRule="auto"/>
            <w:jc w:val="both"/>
          </w:pPr>
        </w:pPrChange>
      </w:pPr>
      <w:ins w:id="605" w:author="Microsoft account" w:date="2025-09-11T09:53:00Z">
        <w:r w:rsidRPr="00186BA3">
          <w:rPr>
            <w:rFonts w:cs="Calibri"/>
            <w:sz w:val="18"/>
            <w:szCs w:val="18"/>
            <w:lang w:bidi="fa-IR"/>
            <w:rPrChange w:id="606" w:author="Microsoft account" w:date="2025-09-11T09:54:00Z">
              <w:rPr>
                <w:rFonts w:cs="Calibri"/>
                <w:sz w:val="28"/>
                <w:szCs w:val="28"/>
                <w:lang w:bidi="fa-IR"/>
              </w:rPr>
            </w:rPrChange>
          </w:rPr>
          <w:t>y = np.nan</w:t>
        </w:r>
        <w:r w:rsidRPr="00186BA3">
          <w:rPr>
            <w:rFonts w:cs="Calibri"/>
            <w:sz w:val="18"/>
            <w:szCs w:val="18"/>
            <w:rtl/>
            <w:lang w:bidi="fa-IR"/>
            <w:rPrChange w:id="607"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8"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609" w:author="Microsoft account" w:date="2025-09-11T09:53:00Z"/>
          <w:rFonts w:cs="Calibri"/>
          <w:sz w:val="18"/>
          <w:szCs w:val="18"/>
          <w:lang w:bidi="fa-IR"/>
          <w:rPrChange w:id="610" w:author="Microsoft account" w:date="2025-09-11T09:54:00Z">
            <w:rPr>
              <w:ins w:id="611" w:author="Microsoft account" w:date="2025-09-11T09:53:00Z"/>
              <w:rFonts w:cs="Calibri"/>
              <w:sz w:val="28"/>
              <w:szCs w:val="28"/>
              <w:lang w:bidi="fa-IR"/>
            </w:rPr>
          </w:rPrChange>
        </w:rPr>
        <w:pPrChange w:id="612"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613" w:author="Microsoft account" w:date="2025-09-11T09:52:00Z"/>
          <w:rFonts w:cs="Calibri"/>
          <w:sz w:val="18"/>
          <w:szCs w:val="18"/>
          <w:rtl/>
          <w:lang w:bidi="fa-IR"/>
          <w:rPrChange w:id="614" w:author="Microsoft account" w:date="2025-09-11T09:54:00Z">
            <w:rPr>
              <w:ins w:id="615" w:author="Microsoft account" w:date="2025-09-11T09:52:00Z"/>
              <w:rFonts w:cs="Calibri"/>
              <w:sz w:val="28"/>
              <w:szCs w:val="28"/>
              <w:rtl/>
              <w:lang w:bidi="fa-IR"/>
            </w:rPr>
          </w:rPrChange>
        </w:rPr>
        <w:pPrChange w:id="616" w:author="Microsoft account" w:date="2025-09-11T09:55:00Z">
          <w:pPr>
            <w:bidi/>
            <w:spacing w:after="0" w:line="276" w:lineRule="auto"/>
            <w:jc w:val="both"/>
          </w:pPr>
        </w:pPrChange>
      </w:pPr>
      <w:ins w:id="617" w:author="Microsoft account" w:date="2025-09-11T09:53:00Z">
        <w:r w:rsidRPr="00186BA3">
          <w:rPr>
            <w:rFonts w:cs="Calibri"/>
            <w:sz w:val="18"/>
            <w:szCs w:val="18"/>
            <w:lang w:bidi="fa-IR"/>
            <w:rPrChange w:id="618" w:author="Microsoft account" w:date="2025-09-11T09:54:00Z">
              <w:rPr>
                <w:rFonts w:cs="Calibri"/>
                <w:sz w:val="28"/>
                <w:szCs w:val="28"/>
                <w:lang w:bidi="fa-IR"/>
              </w:rPr>
            </w:rPrChange>
          </w:rPr>
          <w:t>print(x, y)</w:t>
        </w:r>
        <w:r w:rsidRPr="00186BA3">
          <w:rPr>
            <w:rFonts w:cs="Calibri"/>
            <w:sz w:val="18"/>
            <w:szCs w:val="18"/>
            <w:rtl/>
            <w:lang w:bidi="fa-IR"/>
            <w:rPrChange w:id="619" w:author="Microsoft account" w:date="2025-09-11T09:54:00Z">
              <w:rPr>
                <w:rFonts w:cs="Calibri"/>
                <w:sz w:val="28"/>
                <w:szCs w:val="28"/>
                <w:rtl/>
                <w:lang w:bidi="fa-IR"/>
              </w:rPr>
            </w:rPrChange>
          </w:rPr>
          <w:t xml:space="preserve">    # هردو </w:t>
        </w:r>
        <w:r w:rsidRPr="00186BA3">
          <w:rPr>
            <w:rFonts w:cs="Calibri"/>
            <w:sz w:val="18"/>
            <w:szCs w:val="18"/>
            <w:lang w:bidi="fa-IR"/>
            <w:rPrChange w:id="620" w:author="Microsoft account" w:date="2025-09-11T09:54:00Z">
              <w:rPr>
                <w:rFonts w:cs="Calibri"/>
                <w:sz w:val="28"/>
                <w:szCs w:val="28"/>
                <w:lang w:bidi="fa-IR"/>
              </w:rPr>
            </w:rPrChange>
          </w:rPr>
          <w:t>NaN</w:t>
        </w:r>
        <w:r w:rsidRPr="00186BA3">
          <w:rPr>
            <w:rFonts w:cs="Calibri"/>
            <w:sz w:val="18"/>
            <w:szCs w:val="18"/>
            <w:rtl/>
            <w:lang w:bidi="fa-IR"/>
            <w:rPrChange w:id="621"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622" w:author="Microsoft account" w:date="2025-09-11T09:54:00Z">
              <w:rPr>
                <w:rFonts w:cs="Calibri" w:hint="cs"/>
                <w:sz w:val="28"/>
                <w:szCs w:val="28"/>
                <w:rtl/>
                <w:lang w:bidi="fa-IR"/>
              </w:rPr>
            </w:rPrChange>
          </w:rPr>
          <w:t>ی</w:t>
        </w:r>
        <w:r w:rsidRPr="00186BA3">
          <w:rPr>
            <w:rFonts w:cs="Calibri" w:hint="eastAsia"/>
            <w:sz w:val="18"/>
            <w:szCs w:val="18"/>
            <w:rtl/>
            <w:lang w:bidi="fa-IR"/>
            <w:rPrChange w:id="623"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624" w:author="Microsoft account" w:date="2025-09-11T09:55:00Z"/>
          <w:rFonts w:cs="Calibri"/>
          <w:sz w:val="18"/>
          <w:szCs w:val="18"/>
          <w:rtl/>
          <w:lang w:bidi="fa-IR"/>
          <w:rPrChange w:id="625" w:author="Microsoft account" w:date="2025-09-11T09:56:00Z">
            <w:rPr>
              <w:ins w:id="626" w:author="Microsoft account" w:date="2025-09-11T09:55:00Z"/>
              <w:rFonts w:cs="Calibri"/>
              <w:sz w:val="28"/>
              <w:szCs w:val="28"/>
              <w:rtl/>
              <w:lang w:bidi="fa-IR"/>
            </w:rPr>
          </w:rPrChange>
        </w:rPr>
        <w:pPrChange w:id="627" w:author="Microsoft account" w:date="2025-09-11T09:52:00Z">
          <w:pPr>
            <w:bidi/>
            <w:spacing w:after="0" w:line="276" w:lineRule="auto"/>
            <w:jc w:val="both"/>
          </w:pPr>
        </w:pPrChange>
      </w:pPr>
      <w:ins w:id="628" w:author="Microsoft account" w:date="2025-09-11T09:56:00Z">
        <w:r w:rsidRPr="002B0B06">
          <w:rPr>
            <w:rFonts w:cs="Calibri"/>
            <w:sz w:val="18"/>
            <w:szCs w:val="18"/>
            <w:rtl/>
            <w:lang w:bidi="fa-IR"/>
            <w:rPrChange w:id="629" w:author="Microsoft account" w:date="2025-09-11T09:56:00Z">
              <w:rPr>
                <w:rFonts w:cs="Calibri"/>
                <w:sz w:val="28"/>
                <w:szCs w:val="28"/>
                <w:rtl/>
                <w:lang w:bidi="fa-IR"/>
              </w:rPr>
            </w:rPrChange>
          </w:rPr>
          <w:t>دل</w:t>
        </w:r>
        <w:r w:rsidRPr="002B0B06">
          <w:rPr>
            <w:rFonts w:cs="Calibri" w:hint="cs"/>
            <w:sz w:val="18"/>
            <w:szCs w:val="18"/>
            <w:rtl/>
            <w:lang w:bidi="fa-IR"/>
            <w:rPrChange w:id="630" w:author="Microsoft account" w:date="2025-09-11T09:56:00Z">
              <w:rPr>
                <w:rFonts w:cs="Calibri" w:hint="cs"/>
                <w:sz w:val="28"/>
                <w:szCs w:val="28"/>
                <w:rtl/>
                <w:lang w:bidi="fa-IR"/>
              </w:rPr>
            </w:rPrChange>
          </w:rPr>
          <w:t>ی</w:t>
        </w:r>
        <w:r w:rsidRPr="002B0B06">
          <w:rPr>
            <w:rFonts w:cs="Calibri" w:hint="eastAsia"/>
            <w:sz w:val="18"/>
            <w:szCs w:val="18"/>
            <w:rtl/>
            <w:lang w:bidi="fa-IR"/>
            <w:rPrChange w:id="631" w:author="Microsoft account" w:date="2025-09-11T09:56:00Z">
              <w:rPr>
                <w:rFonts w:cs="Calibri" w:hint="eastAsia"/>
                <w:sz w:val="28"/>
                <w:szCs w:val="28"/>
                <w:rtl/>
                <w:lang w:bidi="fa-IR"/>
              </w:rPr>
            </w:rPrChange>
          </w:rPr>
          <w:t>لش</w:t>
        </w:r>
        <w:r w:rsidRPr="002B0B06">
          <w:rPr>
            <w:rFonts w:cs="Calibri"/>
            <w:sz w:val="18"/>
            <w:szCs w:val="18"/>
            <w:rtl/>
            <w:lang w:bidi="fa-IR"/>
            <w:rPrChange w:id="632" w:author="Microsoft account" w:date="2025-09-11T09:56:00Z">
              <w:rPr>
                <w:rFonts w:cs="Calibri"/>
                <w:sz w:val="28"/>
                <w:szCs w:val="28"/>
                <w:rtl/>
                <w:lang w:bidi="fa-IR"/>
              </w:rPr>
            </w:rPrChange>
          </w:rPr>
          <w:t xml:space="preserve"> ا</w:t>
        </w:r>
        <w:r w:rsidRPr="002B0B06">
          <w:rPr>
            <w:rFonts w:cs="Calibri" w:hint="cs"/>
            <w:sz w:val="18"/>
            <w:szCs w:val="18"/>
            <w:rtl/>
            <w:lang w:bidi="fa-IR"/>
            <w:rPrChange w:id="633" w:author="Microsoft account" w:date="2025-09-11T09:56:00Z">
              <w:rPr>
                <w:rFonts w:cs="Calibri" w:hint="cs"/>
                <w:sz w:val="28"/>
                <w:szCs w:val="28"/>
                <w:rtl/>
                <w:lang w:bidi="fa-IR"/>
              </w:rPr>
            </w:rPrChange>
          </w:rPr>
          <w:t>ی</w:t>
        </w:r>
        <w:r w:rsidRPr="002B0B06">
          <w:rPr>
            <w:rFonts w:cs="Calibri" w:hint="eastAsia"/>
            <w:sz w:val="18"/>
            <w:szCs w:val="18"/>
            <w:rtl/>
            <w:lang w:bidi="fa-IR"/>
            <w:rPrChange w:id="634" w:author="Microsoft account" w:date="2025-09-11T09:56:00Z">
              <w:rPr>
                <w:rFonts w:cs="Calibri" w:hint="eastAsia"/>
                <w:sz w:val="28"/>
                <w:szCs w:val="28"/>
                <w:rtl/>
                <w:lang w:bidi="fa-IR"/>
              </w:rPr>
            </w:rPrChange>
          </w:rPr>
          <w:t>نه</w:t>
        </w:r>
        <w:r w:rsidRPr="002B0B06">
          <w:rPr>
            <w:rFonts w:cs="Calibri"/>
            <w:sz w:val="18"/>
            <w:szCs w:val="18"/>
            <w:rtl/>
            <w:lang w:bidi="fa-IR"/>
            <w:rPrChange w:id="635"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636" w:author="Microsoft account" w:date="2025-09-11T09:56:00Z">
              <w:rPr>
                <w:rFonts w:cs="Calibri" w:hint="cs"/>
                <w:sz w:val="28"/>
                <w:szCs w:val="28"/>
                <w:rtl/>
                <w:lang w:bidi="fa-IR"/>
              </w:rPr>
            </w:rPrChange>
          </w:rPr>
          <w:t>ی</w:t>
        </w:r>
        <w:r w:rsidRPr="002B0B06">
          <w:rPr>
            <w:rFonts w:cs="Calibri"/>
            <w:sz w:val="18"/>
            <w:szCs w:val="18"/>
            <w:rtl/>
            <w:lang w:bidi="fa-IR"/>
            <w:rPrChange w:id="637"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638" w:author="Microsoft account" w:date="2025-09-11T09:56:00Z">
              <w:rPr>
                <w:rFonts w:cs="Calibri"/>
                <w:sz w:val="28"/>
                <w:szCs w:val="28"/>
                <w:lang w:bidi="fa-IR"/>
              </w:rPr>
            </w:rPrChange>
          </w:rPr>
          <w:t>IEEE 754</w:t>
        </w:r>
        <w:r w:rsidRPr="002B0B06">
          <w:rPr>
            <w:rFonts w:cs="Calibri"/>
            <w:sz w:val="18"/>
            <w:szCs w:val="18"/>
            <w:rtl/>
            <w:lang w:bidi="fa-IR"/>
            <w:rPrChange w:id="639"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640" w:author="Microsoft account" w:date="2025-09-11T09:56:00Z">
              <w:rPr>
                <w:rFonts w:cs="Calibri" w:hint="cs"/>
                <w:sz w:val="28"/>
                <w:szCs w:val="28"/>
                <w:rtl/>
                <w:lang w:bidi="fa-IR"/>
              </w:rPr>
            </w:rPrChange>
          </w:rPr>
          <w:t>ی</w:t>
        </w:r>
        <w:r w:rsidRPr="002B0B06">
          <w:rPr>
            <w:rFonts w:cs="Calibri"/>
            <w:sz w:val="18"/>
            <w:szCs w:val="18"/>
            <w:rtl/>
            <w:lang w:bidi="fa-IR"/>
            <w:rPrChange w:id="641" w:author="Microsoft account" w:date="2025-09-11T09:56:00Z">
              <w:rPr>
                <w:rFonts w:cs="Calibri"/>
                <w:sz w:val="28"/>
                <w:szCs w:val="28"/>
                <w:rtl/>
                <w:lang w:bidi="fa-IR"/>
              </w:rPr>
            </w:rPrChange>
          </w:rPr>
          <w:t xml:space="preserve"> ذخ</w:t>
        </w:r>
        <w:r w:rsidRPr="002B0B06">
          <w:rPr>
            <w:rFonts w:cs="Calibri" w:hint="cs"/>
            <w:sz w:val="18"/>
            <w:szCs w:val="18"/>
            <w:rtl/>
            <w:lang w:bidi="fa-IR"/>
            <w:rPrChange w:id="642" w:author="Microsoft account" w:date="2025-09-11T09:56:00Z">
              <w:rPr>
                <w:rFonts w:cs="Calibri" w:hint="cs"/>
                <w:sz w:val="28"/>
                <w:szCs w:val="28"/>
                <w:rtl/>
                <w:lang w:bidi="fa-IR"/>
              </w:rPr>
            </w:rPrChange>
          </w:rPr>
          <w:t>ی</w:t>
        </w:r>
        <w:r w:rsidRPr="002B0B06">
          <w:rPr>
            <w:rFonts w:cs="Calibri" w:hint="eastAsia"/>
            <w:sz w:val="18"/>
            <w:szCs w:val="18"/>
            <w:rtl/>
            <w:lang w:bidi="fa-IR"/>
            <w:rPrChange w:id="643"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644" w:author="Microsoft account" w:date="2025-09-11T09:56:00Z">
              <w:rPr>
                <w:rFonts w:cs="Calibri" w:hint="cs"/>
                <w:sz w:val="28"/>
                <w:szCs w:val="28"/>
                <w:rtl/>
                <w:lang w:bidi="fa-IR"/>
              </w:rPr>
            </w:rPrChange>
          </w:rPr>
          <w:t>ی</w:t>
        </w:r>
        <w:r w:rsidRPr="002B0B06">
          <w:rPr>
            <w:rFonts w:cs="Calibri"/>
            <w:sz w:val="18"/>
            <w:szCs w:val="18"/>
            <w:rtl/>
            <w:lang w:bidi="fa-IR"/>
            <w:rPrChange w:id="645"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646" w:author="Microsoft account" w:date="2025-09-11T09:56:00Z">
              <w:rPr>
                <w:rFonts w:cs="Calibri" w:hint="cs"/>
                <w:sz w:val="28"/>
                <w:szCs w:val="28"/>
                <w:rtl/>
                <w:lang w:bidi="fa-IR"/>
              </w:rPr>
            </w:rPrChange>
          </w:rPr>
          <w:t>ی</w:t>
        </w:r>
        <w:r w:rsidRPr="002B0B06">
          <w:rPr>
            <w:rFonts w:cs="Calibri"/>
            <w:sz w:val="18"/>
            <w:szCs w:val="18"/>
            <w:rtl/>
            <w:lang w:bidi="fa-IR"/>
            <w:rPrChange w:id="647"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648" w:author="Microsoft account" w:date="2025-09-11T09:56:00Z">
              <w:rPr>
                <w:rFonts w:cs="Calibri" w:hint="cs"/>
                <w:sz w:val="28"/>
                <w:szCs w:val="28"/>
                <w:rtl/>
                <w:lang w:bidi="fa-IR"/>
              </w:rPr>
            </w:rPrChange>
          </w:rPr>
          <w:t>ی</w:t>
        </w:r>
        <w:r w:rsidRPr="002B0B06">
          <w:rPr>
            <w:rFonts w:cs="Calibri" w:hint="eastAsia"/>
            <w:sz w:val="18"/>
            <w:szCs w:val="18"/>
            <w:rtl/>
            <w:lang w:bidi="fa-IR"/>
            <w:rPrChange w:id="649" w:author="Microsoft account" w:date="2025-09-11T09:56:00Z">
              <w:rPr>
                <w:rFonts w:cs="Calibri" w:hint="eastAsia"/>
                <w:sz w:val="28"/>
                <w:szCs w:val="28"/>
                <w:rtl/>
                <w:lang w:bidi="fa-IR"/>
              </w:rPr>
            </w:rPrChange>
          </w:rPr>
          <w:t>وتره</w:t>
        </w:r>
        <w:r w:rsidRPr="002B0B06">
          <w:rPr>
            <w:rFonts w:cs="Calibri"/>
            <w:sz w:val="18"/>
            <w:szCs w:val="18"/>
            <w:rtl/>
            <w:lang w:bidi="fa-IR"/>
            <w:rPrChange w:id="650" w:author="Microsoft account" w:date="2025-09-11T09:56:00Z">
              <w:rPr>
                <w:rFonts w:cs="Calibri"/>
                <w:sz w:val="28"/>
                <w:szCs w:val="28"/>
                <w:rtl/>
                <w:lang w:bidi="fa-IR"/>
              </w:rPr>
            </w:rPrChange>
          </w:rPr>
          <w:t xml:space="preserve">)، مقدار </w:t>
        </w:r>
        <w:r w:rsidRPr="002B0B06">
          <w:rPr>
            <w:rFonts w:cs="Calibri"/>
            <w:sz w:val="18"/>
            <w:szCs w:val="18"/>
            <w:lang w:bidi="fa-IR"/>
            <w:rPrChange w:id="651" w:author="Microsoft account" w:date="2025-09-11T09:56:00Z">
              <w:rPr>
                <w:rFonts w:cs="Calibri"/>
                <w:sz w:val="28"/>
                <w:szCs w:val="28"/>
                <w:lang w:bidi="fa-IR"/>
              </w:rPr>
            </w:rPrChange>
          </w:rPr>
          <w:t>NaN</w:t>
        </w:r>
        <w:r w:rsidRPr="002B0B06">
          <w:rPr>
            <w:rFonts w:cs="Calibri"/>
            <w:sz w:val="18"/>
            <w:szCs w:val="18"/>
            <w:rtl/>
            <w:lang w:bidi="fa-IR"/>
            <w:rPrChange w:id="652"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653" w:author="Microsoft account" w:date="2025-09-11T09:56:00Z">
              <w:rPr>
                <w:rFonts w:cs="Calibri" w:hint="cs"/>
                <w:sz w:val="28"/>
                <w:szCs w:val="28"/>
                <w:rtl/>
                <w:lang w:bidi="fa-IR"/>
              </w:rPr>
            </w:rPrChange>
          </w:rPr>
          <w:t>ی</w:t>
        </w:r>
        <w:r w:rsidRPr="002B0B06">
          <w:rPr>
            <w:rFonts w:cs="Calibri" w:hint="eastAsia"/>
            <w:sz w:val="18"/>
            <w:szCs w:val="18"/>
            <w:rtl/>
            <w:lang w:bidi="fa-IR"/>
            <w:rPrChange w:id="654" w:author="Microsoft account" w:date="2025-09-11T09:56:00Z">
              <w:rPr>
                <w:rFonts w:cs="Calibri" w:hint="eastAsia"/>
                <w:sz w:val="28"/>
                <w:szCs w:val="28"/>
                <w:rtl/>
                <w:lang w:bidi="fa-IR"/>
              </w:rPr>
            </w:rPrChange>
          </w:rPr>
          <w:t>ک</w:t>
        </w:r>
        <w:r w:rsidRPr="002B0B06">
          <w:rPr>
            <w:rFonts w:cs="Calibri"/>
            <w:sz w:val="18"/>
            <w:szCs w:val="18"/>
            <w:rtl/>
            <w:lang w:bidi="fa-IR"/>
            <w:rPrChange w:id="655"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656" w:author="Microsoft account" w:date="2025-09-11T09:56:00Z">
              <w:rPr>
                <w:rFonts w:cs="Calibri"/>
                <w:sz w:val="28"/>
                <w:szCs w:val="28"/>
                <w:lang w:bidi="fa-IR"/>
              </w:rPr>
            </w:rPrChange>
          </w:rPr>
          <w:t>float</w:t>
        </w:r>
        <w:r w:rsidRPr="002B0B06">
          <w:rPr>
            <w:rFonts w:cs="Calibri"/>
            <w:sz w:val="18"/>
            <w:szCs w:val="18"/>
            <w:rtl/>
            <w:lang w:bidi="fa-IR"/>
            <w:rPrChange w:id="657"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658" w:author="Microsoft account" w:date="2025-09-11T09:56:00Z">
              <w:rPr>
                <w:rFonts w:cs="Calibri" w:hint="cs"/>
                <w:sz w:val="28"/>
                <w:szCs w:val="28"/>
                <w:rtl/>
                <w:lang w:bidi="fa-IR"/>
              </w:rPr>
            </w:rPrChange>
          </w:rPr>
          <w:t>ی</w:t>
        </w:r>
        <w:r w:rsidRPr="002B0B06">
          <w:rPr>
            <w:rFonts w:cs="Calibri" w:hint="eastAsia"/>
            <w:sz w:val="18"/>
            <w:szCs w:val="18"/>
            <w:rtl/>
            <w:lang w:bidi="fa-IR"/>
            <w:rPrChange w:id="659" w:author="Microsoft account" w:date="2025-09-11T09:56:00Z">
              <w:rPr>
                <w:rFonts w:cs="Calibri" w:hint="eastAsia"/>
                <w:sz w:val="28"/>
                <w:szCs w:val="28"/>
                <w:rtl/>
                <w:lang w:bidi="fa-IR"/>
              </w:rPr>
            </w:rPrChange>
          </w:rPr>
          <w:t>ف</w:t>
        </w:r>
        <w:r w:rsidRPr="002B0B06">
          <w:rPr>
            <w:rFonts w:cs="Calibri"/>
            <w:sz w:val="18"/>
            <w:szCs w:val="18"/>
            <w:rtl/>
            <w:lang w:bidi="fa-IR"/>
            <w:rPrChange w:id="660"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661" w:author="Microsoft account" w:date="2025-09-10T10:13:00Z"/>
          <w:rFonts w:cs="Calibri"/>
          <w:sz w:val="28"/>
          <w:szCs w:val="28"/>
          <w:rtl/>
          <w:lang w:bidi="fa-IR"/>
        </w:rPr>
        <w:pPrChange w:id="662" w:author="Microsoft account" w:date="2025-09-11T09:55:00Z">
          <w:pPr>
            <w:bidi/>
            <w:spacing w:after="0" w:line="276" w:lineRule="auto"/>
            <w:jc w:val="both"/>
          </w:pPr>
        </w:pPrChange>
      </w:pPr>
      <w:ins w:id="663"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664" w:author="Microsoft account" w:date="2025-09-10T10:13:00Z"/>
          <w:rFonts w:cs="Calibri"/>
          <w:sz w:val="28"/>
          <w:szCs w:val="28"/>
          <w:rtl/>
          <w:lang w:bidi="fa-IR"/>
        </w:rPr>
        <w:pPrChange w:id="665"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666" w:author="Microsoft account" w:date="2025-09-10T10:37:00Z"/>
          <w:rFonts w:cs="Calibri"/>
          <w:sz w:val="28"/>
          <w:szCs w:val="28"/>
          <w:rtl/>
          <w:lang w:bidi="fa-IR"/>
        </w:rPr>
        <w:pPrChange w:id="667" w:author="Microsoft account" w:date="2025-09-10T10:13:00Z">
          <w:pPr>
            <w:bidi/>
            <w:spacing w:after="0" w:line="276" w:lineRule="auto"/>
            <w:jc w:val="both"/>
          </w:pPr>
        </w:pPrChange>
      </w:pPr>
      <w:ins w:id="668" w:author="Microsoft account" w:date="2025-09-10T10:13:00Z">
        <w:r>
          <w:rPr>
            <w:rFonts w:cs="Calibri" w:hint="cs"/>
            <w:sz w:val="28"/>
            <w:szCs w:val="28"/>
            <w:rtl/>
            <w:lang w:bidi="fa-IR"/>
          </w:rPr>
          <w:t>-</w:t>
        </w:r>
      </w:ins>
      <w:ins w:id="669"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670" w:author="Microsoft account" w:date="2025-09-10T10:36:00Z">
        <w:r w:rsidR="00EB4239">
          <w:rPr>
            <w:rFonts w:cs="Calibri"/>
            <w:sz w:val="28"/>
            <w:szCs w:val="28"/>
            <w:lang w:bidi="fa-IR"/>
          </w:rPr>
          <w:t>c</w:t>
        </w:r>
      </w:ins>
      <w:ins w:id="671" w:author="Microsoft account" w:date="2025-09-11T09:56:00Z">
        <w:r w:rsidR="002B0B06">
          <w:rPr>
            <w:rFonts w:cs="Calibri"/>
            <w:sz w:val="28"/>
            <w:szCs w:val="28"/>
            <w:lang w:bidi="fa-IR"/>
          </w:rPr>
          <w:t>o</w:t>
        </w:r>
      </w:ins>
      <w:ins w:id="672"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73"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674" w:author="Microsoft account" w:date="2025-09-10T10:37:00Z"/>
          <w:rFonts w:cs="Calibri"/>
          <w:sz w:val="28"/>
          <w:szCs w:val="28"/>
          <w:rtl/>
          <w:lang w:bidi="fa-IR"/>
        </w:rPr>
        <w:pPrChange w:id="675"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676" w:author="Microsoft account" w:date="2025-09-10T11:33:00Z"/>
          <w:rFonts w:cs="Calibri"/>
          <w:sz w:val="28"/>
          <w:szCs w:val="28"/>
          <w:rtl/>
          <w:lang w:bidi="fa-IR"/>
        </w:rPr>
        <w:pPrChange w:id="677" w:author="Microsoft account" w:date="2025-09-10T10:37:00Z">
          <w:pPr>
            <w:bidi/>
            <w:spacing w:after="0" w:line="276" w:lineRule="auto"/>
            <w:jc w:val="both"/>
          </w:pPr>
        </w:pPrChange>
      </w:pPr>
      <w:ins w:id="678" w:author="Microsoft account" w:date="2025-09-10T10:37:00Z">
        <w:r>
          <w:rPr>
            <w:rFonts w:cs="Calibri" w:hint="cs"/>
            <w:sz w:val="28"/>
            <w:szCs w:val="28"/>
            <w:rtl/>
            <w:lang w:bidi="fa-IR"/>
          </w:rPr>
          <w:t>-</w:t>
        </w:r>
      </w:ins>
      <w:ins w:id="679"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680"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681"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682" w:author="Microsoft account" w:date="2025-09-10T11:34:00Z"/>
          <w:rFonts w:cs="Calibri"/>
          <w:sz w:val="28"/>
          <w:szCs w:val="28"/>
          <w:rtl/>
          <w:lang w:bidi="fa-IR"/>
        </w:rPr>
        <w:pPrChange w:id="683" w:author="Microsoft account" w:date="2025-09-10T11:33:00Z">
          <w:pPr>
            <w:bidi/>
            <w:spacing w:after="0" w:line="276" w:lineRule="auto"/>
            <w:jc w:val="both"/>
          </w:pPr>
        </w:pPrChange>
      </w:pPr>
      <w:ins w:id="684" w:author="Microsoft account" w:date="2025-09-10T11:34:00Z">
        <w:r w:rsidRPr="003153E9">
          <w:rPr>
            <w:rFonts w:cs="Calibri"/>
            <w:noProof/>
            <w:sz w:val="28"/>
            <w:szCs w:val="28"/>
            <w:rPrChange w:id="685"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686" w:author="Microsoft account" w:date="2025-09-10T11:34:00Z"/>
          <w:rFonts w:cs="Calibri"/>
          <w:sz w:val="28"/>
          <w:szCs w:val="28"/>
          <w:rtl/>
          <w:lang w:bidi="fa-IR"/>
        </w:rPr>
        <w:pPrChange w:id="687" w:author="Microsoft account" w:date="2025-09-10T11:34:00Z">
          <w:pPr>
            <w:bidi/>
            <w:spacing w:after="0" w:line="276" w:lineRule="auto"/>
            <w:jc w:val="both"/>
          </w:pPr>
        </w:pPrChange>
      </w:pPr>
      <w:ins w:id="688"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689" w:author="Microsoft account" w:date="2025-09-10T11:34:00Z"/>
          <w:rFonts w:cs="Calibri"/>
          <w:sz w:val="28"/>
          <w:szCs w:val="28"/>
          <w:rtl/>
          <w:lang w:bidi="fa-IR"/>
        </w:rPr>
        <w:pPrChange w:id="690"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691" w:author="Microsoft account" w:date="2025-09-10T11:37:00Z"/>
          <w:rFonts w:cs="Calibri"/>
          <w:sz w:val="28"/>
          <w:szCs w:val="28"/>
          <w:rtl/>
          <w:lang w:bidi="fa-IR"/>
        </w:rPr>
        <w:pPrChange w:id="692" w:author="Microsoft account" w:date="2025-09-10T11:34:00Z">
          <w:pPr>
            <w:bidi/>
            <w:spacing w:after="0" w:line="276" w:lineRule="auto"/>
            <w:jc w:val="both"/>
          </w:pPr>
        </w:pPrChange>
      </w:pPr>
      <w:ins w:id="693" w:author="Microsoft account" w:date="2025-09-10T11:34:00Z">
        <w:r>
          <w:rPr>
            <w:rFonts w:cs="Calibri" w:hint="cs"/>
            <w:sz w:val="28"/>
            <w:szCs w:val="28"/>
            <w:rtl/>
            <w:lang w:bidi="fa-IR"/>
          </w:rPr>
          <w:t>-</w:t>
        </w:r>
      </w:ins>
      <w:ins w:id="694"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695"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696"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697"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698" w:author="Microsoft account" w:date="2025-09-10T11:37:00Z">
          <w:pPr>
            <w:bidi/>
            <w:spacing w:after="0" w:line="276" w:lineRule="auto"/>
            <w:jc w:val="both"/>
          </w:pPr>
        </w:pPrChange>
      </w:pPr>
      <w:ins w:id="699"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700" w:author="Microsoft account" w:date="2025-09-12T12:20:00Z"/>
          <w:rFonts w:cs="Calibri"/>
          <w:sz w:val="28"/>
          <w:szCs w:val="28"/>
          <w:rtl/>
          <w:lang w:bidi="fa-IR"/>
        </w:rPr>
        <w:pPrChange w:id="701" w:author="Microsoft account" w:date="2025-09-12T12:19:00Z">
          <w:pPr>
            <w:spacing w:after="0" w:line="240" w:lineRule="auto"/>
          </w:pPr>
        </w:pPrChange>
      </w:pPr>
      <w:bookmarkStart w:id="702" w:name="I4040621"/>
      <w:ins w:id="703" w:author="Microsoft account" w:date="2025-09-11T09:58:00Z">
        <w:r>
          <w:rPr>
            <w:rFonts w:cs="Calibri" w:hint="cs"/>
            <w:sz w:val="28"/>
            <w:szCs w:val="28"/>
            <w:rtl/>
            <w:lang w:bidi="fa-IR"/>
          </w:rPr>
          <w:lastRenderedPageBreak/>
          <w:t>ادامه</w:t>
        </w:r>
      </w:ins>
      <w:bookmarkEnd w:id="702"/>
    </w:p>
    <w:p w14:paraId="71F0C576" w14:textId="77777777" w:rsidR="00594F6D" w:rsidRDefault="00594F6D">
      <w:pPr>
        <w:bidi/>
        <w:spacing w:after="0" w:line="276" w:lineRule="auto"/>
        <w:jc w:val="both"/>
        <w:rPr>
          <w:ins w:id="704" w:author="Microsoft account" w:date="2025-09-12T12:19:00Z"/>
          <w:rFonts w:cs="Calibri"/>
          <w:sz w:val="28"/>
          <w:szCs w:val="28"/>
          <w:rtl/>
          <w:lang w:bidi="fa-IR"/>
        </w:rPr>
        <w:pPrChange w:id="705" w:author="Microsoft account" w:date="2025-09-12T12:20:00Z">
          <w:pPr>
            <w:spacing w:after="0" w:line="240" w:lineRule="auto"/>
          </w:pPr>
        </w:pPrChange>
      </w:pPr>
    </w:p>
    <w:p w14:paraId="1E84161F" w14:textId="77777777" w:rsidR="0064197E" w:rsidRDefault="00594F6D">
      <w:pPr>
        <w:bidi/>
        <w:spacing w:after="0" w:line="276" w:lineRule="auto"/>
        <w:jc w:val="both"/>
        <w:rPr>
          <w:ins w:id="706" w:author="Microsoft account" w:date="2025-09-13T11:18:00Z"/>
          <w:rFonts w:cs="Calibri"/>
          <w:sz w:val="28"/>
          <w:szCs w:val="28"/>
          <w:rtl/>
          <w:lang w:bidi="fa-IR"/>
        </w:rPr>
        <w:pPrChange w:id="707" w:author="Microsoft account" w:date="2025-09-12T12:19:00Z">
          <w:pPr>
            <w:spacing w:after="0" w:line="240" w:lineRule="auto"/>
          </w:pPr>
        </w:pPrChange>
      </w:pPr>
      <w:ins w:id="708"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709"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710" w:author="Microsoft account" w:date="2025-09-16T11:25:00Z"/>
          <w:rFonts w:cs="Calibri"/>
          <w:sz w:val="28"/>
          <w:szCs w:val="28"/>
          <w:lang w:bidi="fa-IR"/>
        </w:rPr>
        <w:pPrChange w:id="711" w:author="Microsoft account" w:date="2025-09-13T11:18:00Z">
          <w:pPr>
            <w:spacing w:after="0" w:line="240" w:lineRule="auto"/>
          </w:pPr>
        </w:pPrChange>
      </w:pPr>
      <w:ins w:id="712" w:author="Microsoft account" w:date="2025-09-13T11:18:00Z">
        <w:r w:rsidRPr="0064197E">
          <w:rPr>
            <w:rFonts w:cs="Calibri"/>
            <w:noProof/>
            <w:sz w:val="28"/>
            <w:szCs w:val="28"/>
            <w:rPrChange w:id="713"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714"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715" w:author="Microsoft account" w:date="2025-09-16T11:36:00Z"/>
          <w:rFonts w:cs="Calibri"/>
          <w:sz w:val="18"/>
          <w:szCs w:val="18"/>
          <w:lang w:bidi="fa-IR"/>
        </w:rPr>
        <w:pPrChange w:id="716" w:author="Microsoft account" w:date="2025-09-16T11:25:00Z">
          <w:pPr>
            <w:spacing w:after="0" w:line="240" w:lineRule="auto"/>
          </w:pPr>
        </w:pPrChange>
      </w:pPr>
      <w:ins w:id="717"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718" w:author="Microsoft account" w:date="2025-09-16T11:36:00Z"/>
          <w:rFonts w:cs="Calibri"/>
          <w:sz w:val="18"/>
          <w:szCs w:val="18"/>
          <w:rtl/>
          <w:lang w:bidi="fa-IR"/>
        </w:rPr>
        <w:pPrChange w:id="719" w:author="Microsoft account" w:date="2025-09-16T11:36:00Z">
          <w:pPr>
            <w:spacing w:after="0" w:line="240" w:lineRule="auto"/>
          </w:pPr>
        </w:pPrChange>
      </w:pPr>
      <w:ins w:id="720"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721" w:author="Microsoft account" w:date="2025-09-16T11:37:00Z"/>
          <w:rFonts w:cs="Calibri"/>
          <w:sz w:val="18"/>
          <w:szCs w:val="18"/>
          <w:rtl/>
          <w:lang w:bidi="fa-IR"/>
        </w:rPr>
        <w:pPrChange w:id="722" w:author="Microsoft account" w:date="2025-09-16T11:37:00Z">
          <w:pPr>
            <w:spacing w:after="0" w:line="240" w:lineRule="auto"/>
          </w:pPr>
        </w:pPrChange>
      </w:pPr>
      <w:ins w:id="723" w:author="Microsoft account" w:date="2025-09-16T11:37:00Z">
        <w:r w:rsidRPr="00C61F73">
          <w:rPr>
            <w:rFonts w:cs="Calibri"/>
            <w:noProof/>
            <w:sz w:val="18"/>
            <w:szCs w:val="18"/>
            <w:rPrChange w:id="724"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bidi/>
        <w:spacing w:after="0" w:line="276" w:lineRule="auto"/>
        <w:jc w:val="both"/>
        <w:rPr>
          <w:ins w:id="725" w:author="Microsoft account" w:date="2025-09-16T11:36:00Z"/>
          <w:rFonts w:cs="Calibri"/>
          <w:sz w:val="18"/>
          <w:szCs w:val="18"/>
          <w:rtl/>
          <w:lang w:bidi="fa-IR"/>
        </w:rPr>
        <w:pPrChange w:id="726" w:author="Microsoft account" w:date="2025-09-16T11:37:00Z">
          <w:pPr>
            <w:spacing w:after="0" w:line="240" w:lineRule="auto"/>
          </w:pPr>
        </w:pPrChange>
      </w:pPr>
      <w:ins w:id="727"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728"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729"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730"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ins w:id="731" w:author="Microsoft account" w:date="2025-10-06T09:48:00Z">
        <w:r w:rsidR="002E0CFE">
          <w:rPr>
            <w:rFonts w:cs="Calibri" w:hint="cs"/>
            <w:sz w:val="18"/>
            <w:szCs w:val="18"/>
            <w:rtl/>
            <w:lang w:bidi="fa-IR"/>
          </w:rPr>
          <w:t xml:space="preserve">(اسم ستون ها هم حتما باید توی </w:t>
        </w:r>
        <w:r w:rsidR="002E0CFE">
          <w:rPr>
            <w:rFonts w:cs="Calibri"/>
            <w:sz w:val="18"/>
            <w:szCs w:val="18"/>
            <w:lang w:bidi="fa-IR"/>
          </w:rPr>
          <w:t>[]</w:t>
        </w:r>
        <w:r w:rsidR="002E0CFE">
          <w:rPr>
            <w:rFonts w:cs="Calibri" w:hint="cs"/>
            <w:sz w:val="18"/>
            <w:szCs w:val="18"/>
            <w:rtl/>
            <w:lang w:bidi="fa-IR"/>
          </w:rPr>
          <w:t xml:space="preserve"> باشه. )</w:t>
        </w:r>
      </w:ins>
    </w:p>
    <w:p w14:paraId="2AB39C26" w14:textId="7E5C5788" w:rsidR="00E55BBA" w:rsidRDefault="00E55BBA">
      <w:pPr>
        <w:bidi/>
        <w:spacing w:after="0" w:line="276" w:lineRule="auto"/>
        <w:jc w:val="both"/>
        <w:rPr>
          <w:ins w:id="732" w:author="Microsoft account" w:date="2025-09-12T12:20:00Z"/>
          <w:rFonts w:cs="Calibri"/>
          <w:sz w:val="28"/>
          <w:szCs w:val="28"/>
          <w:rtl/>
          <w:lang w:bidi="fa-IR"/>
        </w:rPr>
        <w:pPrChange w:id="733" w:author="Microsoft account" w:date="2025-09-16T11:36:00Z">
          <w:pPr>
            <w:spacing w:after="0" w:line="240" w:lineRule="auto"/>
          </w:pPr>
        </w:pPrChange>
      </w:pPr>
      <w:ins w:id="734"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735" w:author="Microsoft account" w:date="2025-09-12T12:20:00Z"/>
          <w:rFonts w:cs="Calibri"/>
          <w:sz w:val="28"/>
          <w:szCs w:val="28"/>
          <w:rtl/>
          <w:lang w:bidi="fa-IR"/>
        </w:rPr>
        <w:pPrChange w:id="736" w:author="Microsoft account" w:date="2025-09-12T12:20:00Z">
          <w:pPr>
            <w:spacing w:after="0" w:line="240" w:lineRule="auto"/>
          </w:pPr>
        </w:pPrChange>
      </w:pPr>
    </w:p>
    <w:p w14:paraId="6B3738BF" w14:textId="1DD62BFD" w:rsidR="00E27A66" w:rsidRDefault="00E27A66">
      <w:pPr>
        <w:bidi/>
        <w:spacing w:after="0" w:line="276" w:lineRule="auto"/>
        <w:rPr>
          <w:ins w:id="737" w:author="Microsoft account" w:date="2025-09-12T12:21:00Z"/>
          <w:rFonts w:cs="Calibri"/>
          <w:sz w:val="28"/>
          <w:szCs w:val="28"/>
          <w:rtl/>
          <w:lang w:bidi="fa-IR"/>
        </w:rPr>
        <w:pPrChange w:id="738" w:author="Microsoft account" w:date="2025-09-12T12:22:00Z">
          <w:pPr>
            <w:spacing w:after="0" w:line="240" w:lineRule="auto"/>
          </w:pPr>
        </w:pPrChange>
      </w:pPr>
      <w:ins w:id="739"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740"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741" w:author="Microsoft account" w:date="2025-09-12T12:21:00Z"/>
          <w:rFonts w:cs="Calibri"/>
          <w:sz w:val="18"/>
          <w:szCs w:val="18"/>
          <w:rtl/>
          <w:lang w:bidi="fa-IR"/>
          <w:rPrChange w:id="742" w:author="Microsoft account" w:date="2025-09-12T12:22:00Z">
            <w:rPr>
              <w:ins w:id="743" w:author="Microsoft account" w:date="2025-09-12T12:21:00Z"/>
              <w:rFonts w:cs="Calibri"/>
              <w:sz w:val="28"/>
              <w:szCs w:val="28"/>
              <w:rtl/>
              <w:lang w:bidi="fa-IR"/>
            </w:rPr>
          </w:rPrChange>
        </w:rPr>
        <w:pPrChange w:id="744" w:author="Microsoft account" w:date="2025-09-12T12:22:00Z">
          <w:pPr>
            <w:spacing w:after="0" w:line="276" w:lineRule="auto"/>
          </w:pPr>
        </w:pPrChange>
      </w:pPr>
      <w:ins w:id="745" w:author="Microsoft account" w:date="2025-09-12T12:21:00Z">
        <w:r w:rsidRPr="00E27A66">
          <w:rPr>
            <w:rFonts w:cs="Calibri"/>
            <w:sz w:val="18"/>
            <w:szCs w:val="18"/>
            <w:lang w:bidi="fa-IR"/>
            <w:rPrChange w:id="746" w:author="Microsoft account" w:date="2025-09-12T12:22:00Z">
              <w:rPr>
                <w:rFonts w:cs="Calibri"/>
                <w:sz w:val="28"/>
                <w:szCs w:val="28"/>
                <w:lang w:bidi="fa-IR"/>
              </w:rPr>
            </w:rPrChange>
          </w:rPr>
          <w:t>NumPy</w:t>
        </w:r>
      </w:ins>
      <w:ins w:id="747" w:author="Microsoft account" w:date="2025-09-12T12:22:00Z">
        <w:r w:rsidRPr="00E27A66">
          <w:rPr>
            <w:rFonts w:cs="Calibri"/>
            <w:sz w:val="18"/>
            <w:szCs w:val="18"/>
            <w:rtl/>
            <w:lang w:bidi="fa-IR"/>
            <w:rPrChange w:id="748" w:author="Microsoft account" w:date="2025-09-12T12:22:00Z">
              <w:rPr>
                <w:rFonts w:cs="Calibri"/>
                <w:sz w:val="28"/>
                <w:szCs w:val="28"/>
                <w:rtl/>
                <w:lang w:bidi="fa-IR"/>
              </w:rPr>
            </w:rPrChange>
          </w:rPr>
          <w:t xml:space="preserve"> </w:t>
        </w:r>
      </w:ins>
      <w:ins w:id="749" w:author="Microsoft account" w:date="2025-09-12T12:21:00Z">
        <w:r w:rsidRPr="00E27A66">
          <w:rPr>
            <w:rFonts w:cs="Calibri"/>
            <w:sz w:val="18"/>
            <w:szCs w:val="18"/>
            <w:lang w:bidi="fa-IR"/>
            <w:rPrChange w:id="750" w:author="Microsoft account" w:date="2025-09-12T12:22:00Z">
              <w:rPr>
                <w:rFonts w:cs="Calibri"/>
                <w:sz w:val="28"/>
                <w:szCs w:val="28"/>
                <w:lang w:bidi="fa-IR"/>
              </w:rPr>
            </w:rPrChange>
          </w:rPr>
          <w:t xml:space="preserve"> </w:t>
        </w:r>
        <w:r w:rsidRPr="00E27A66">
          <w:rPr>
            <w:rFonts w:cs="Calibri"/>
            <w:sz w:val="18"/>
            <w:szCs w:val="18"/>
            <w:rtl/>
            <w:lang w:bidi="fa-IR"/>
            <w:rPrChange w:id="751" w:author="Microsoft account" w:date="2025-09-12T12:22:00Z">
              <w:rPr>
                <w:rFonts w:cs="Calibri"/>
                <w:sz w:val="28"/>
                <w:szCs w:val="28"/>
                <w:rtl/>
                <w:lang w:bidi="fa-IR"/>
              </w:rPr>
            </w:rPrChange>
          </w:rPr>
          <w:t>کتابخونه‌</w:t>
        </w:r>
        <w:r w:rsidRPr="00E27A66">
          <w:rPr>
            <w:rFonts w:cs="Calibri" w:hint="cs"/>
            <w:sz w:val="18"/>
            <w:szCs w:val="18"/>
            <w:rtl/>
            <w:lang w:bidi="fa-IR"/>
            <w:rPrChange w:id="752" w:author="Microsoft account" w:date="2025-09-12T12:22:00Z">
              <w:rPr>
                <w:rFonts w:cs="Calibri" w:hint="cs"/>
                <w:sz w:val="28"/>
                <w:szCs w:val="28"/>
                <w:rtl/>
                <w:lang w:bidi="fa-IR"/>
              </w:rPr>
            </w:rPrChange>
          </w:rPr>
          <w:t>ی</w:t>
        </w:r>
        <w:r w:rsidRPr="00E27A66">
          <w:rPr>
            <w:rFonts w:cs="Calibri"/>
            <w:sz w:val="18"/>
            <w:szCs w:val="18"/>
            <w:rtl/>
            <w:lang w:bidi="fa-IR"/>
            <w:rPrChange w:id="753"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754" w:author="Microsoft account" w:date="2025-09-12T12:22:00Z">
              <w:rPr>
                <w:rFonts w:cs="Calibri" w:hint="cs"/>
                <w:sz w:val="28"/>
                <w:szCs w:val="28"/>
                <w:rtl/>
                <w:lang w:bidi="fa-IR"/>
              </w:rPr>
            </w:rPrChange>
          </w:rPr>
          <w:t>ی</w:t>
        </w:r>
        <w:r w:rsidRPr="00E27A66">
          <w:rPr>
            <w:rFonts w:cs="Calibri"/>
            <w:sz w:val="18"/>
            <w:szCs w:val="18"/>
            <w:rtl/>
            <w:lang w:bidi="fa-IR"/>
            <w:rPrChange w:id="755"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56" w:author="Microsoft account" w:date="2025-09-12T12:22:00Z">
              <w:rPr>
                <w:rFonts w:cs="Calibri" w:hint="cs"/>
                <w:sz w:val="28"/>
                <w:szCs w:val="28"/>
                <w:rtl/>
                <w:lang w:bidi="fa-IR"/>
              </w:rPr>
            </w:rPrChange>
          </w:rPr>
          <w:t>ی</w:t>
        </w:r>
        <w:r w:rsidRPr="00E27A66">
          <w:rPr>
            <w:rFonts w:cs="Calibri" w:hint="eastAsia"/>
            <w:sz w:val="18"/>
            <w:szCs w:val="18"/>
            <w:rtl/>
            <w:lang w:bidi="fa-IR"/>
            <w:rPrChange w:id="757" w:author="Microsoft account" w:date="2025-09-12T12:22:00Z">
              <w:rPr>
                <w:rFonts w:cs="Calibri" w:hint="eastAsia"/>
                <w:sz w:val="28"/>
                <w:szCs w:val="28"/>
                <w:rtl/>
                <w:lang w:bidi="fa-IR"/>
              </w:rPr>
            </w:rPrChange>
          </w:rPr>
          <w:t>تون</w:t>
        </w:r>
        <w:r w:rsidRPr="00E27A66">
          <w:rPr>
            <w:rFonts w:cs="Calibri"/>
            <w:sz w:val="18"/>
            <w:szCs w:val="18"/>
            <w:rtl/>
            <w:lang w:bidi="fa-IR"/>
            <w:rPrChange w:id="75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9" w:author="Microsoft account" w:date="2025-09-12T12:22:00Z">
              <w:rPr>
                <w:rFonts w:cs="Calibri" w:hint="eastAsia"/>
                <w:sz w:val="28"/>
                <w:szCs w:val="28"/>
                <w:rtl/>
                <w:lang w:bidi="fa-IR"/>
              </w:rPr>
            </w:rPrChange>
          </w:rPr>
          <w:t>برا</w:t>
        </w:r>
        <w:r w:rsidRPr="00E27A66">
          <w:rPr>
            <w:rFonts w:cs="Calibri" w:hint="cs"/>
            <w:sz w:val="18"/>
            <w:szCs w:val="18"/>
            <w:rtl/>
            <w:lang w:bidi="fa-IR"/>
            <w:rPrChange w:id="760" w:author="Microsoft account" w:date="2025-09-12T12:22:00Z">
              <w:rPr>
                <w:rFonts w:cs="Calibri" w:hint="cs"/>
                <w:sz w:val="28"/>
                <w:szCs w:val="28"/>
                <w:rtl/>
                <w:lang w:bidi="fa-IR"/>
              </w:rPr>
            </w:rPrChange>
          </w:rPr>
          <w:t>ی</w:t>
        </w:r>
        <w:r w:rsidRPr="00E27A66">
          <w:rPr>
            <w:rFonts w:cs="Calibri"/>
            <w:sz w:val="18"/>
            <w:szCs w:val="18"/>
            <w:rtl/>
            <w:lang w:bidi="fa-IR"/>
            <w:rPrChange w:id="76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2" w:author="Microsoft account" w:date="2025-09-12T12:22:00Z">
              <w:rPr>
                <w:rFonts w:cs="Calibri" w:hint="eastAsia"/>
                <w:sz w:val="28"/>
                <w:szCs w:val="28"/>
                <w:rtl/>
                <w:lang w:bidi="fa-IR"/>
              </w:rPr>
            </w:rPrChange>
          </w:rPr>
          <w:t>کار</w:t>
        </w:r>
        <w:r w:rsidRPr="00E27A66">
          <w:rPr>
            <w:rFonts w:cs="Calibri"/>
            <w:sz w:val="18"/>
            <w:szCs w:val="18"/>
            <w:rtl/>
            <w:lang w:bidi="fa-IR"/>
            <w:rPrChange w:id="76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4" w:author="Microsoft account" w:date="2025-09-12T12:22:00Z">
              <w:rPr>
                <w:rFonts w:cs="Calibri" w:hint="eastAsia"/>
                <w:sz w:val="28"/>
                <w:szCs w:val="28"/>
                <w:rtl/>
                <w:lang w:bidi="fa-IR"/>
              </w:rPr>
            </w:rPrChange>
          </w:rPr>
          <w:t>با</w:t>
        </w:r>
        <w:r w:rsidRPr="00E27A66">
          <w:rPr>
            <w:rFonts w:cs="Calibri"/>
            <w:sz w:val="18"/>
            <w:szCs w:val="18"/>
            <w:rtl/>
            <w:lang w:bidi="fa-IR"/>
            <w:rPrChange w:id="76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6" w:author="Microsoft account" w:date="2025-09-12T12:22:00Z">
              <w:rPr>
                <w:rFonts w:cs="Calibri" w:hint="eastAsia"/>
                <w:sz w:val="28"/>
                <w:szCs w:val="28"/>
                <w:rtl/>
                <w:lang w:bidi="fa-IR"/>
              </w:rPr>
            </w:rPrChange>
          </w:rPr>
          <w:t>آرا</w:t>
        </w:r>
        <w:r w:rsidRPr="00E27A66">
          <w:rPr>
            <w:rFonts w:cs="Calibri" w:hint="cs"/>
            <w:sz w:val="18"/>
            <w:szCs w:val="18"/>
            <w:rtl/>
            <w:lang w:bidi="fa-IR"/>
            <w:rPrChange w:id="767" w:author="Microsoft account" w:date="2025-09-12T12:22:00Z">
              <w:rPr>
                <w:rFonts w:cs="Calibri" w:hint="cs"/>
                <w:sz w:val="28"/>
                <w:szCs w:val="28"/>
                <w:rtl/>
                <w:lang w:bidi="fa-IR"/>
              </w:rPr>
            </w:rPrChange>
          </w:rPr>
          <w:t>ی</w:t>
        </w:r>
        <w:r w:rsidRPr="00E27A66">
          <w:rPr>
            <w:rFonts w:cs="Calibri" w:hint="eastAsia"/>
            <w:sz w:val="18"/>
            <w:szCs w:val="18"/>
            <w:rtl/>
            <w:lang w:bidi="fa-IR"/>
            <w:rPrChange w:id="768" w:author="Microsoft account" w:date="2025-09-12T12:22:00Z">
              <w:rPr>
                <w:rFonts w:cs="Calibri" w:hint="eastAsia"/>
                <w:sz w:val="28"/>
                <w:szCs w:val="28"/>
                <w:rtl/>
                <w:lang w:bidi="fa-IR"/>
              </w:rPr>
            </w:rPrChange>
          </w:rPr>
          <w:t>ه‌ها</w:t>
        </w:r>
        <w:r w:rsidRPr="00E27A66">
          <w:rPr>
            <w:rFonts w:cs="Calibri"/>
            <w:sz w:val="18"/>
            <w:szCs w:val="18"/>
            <w:rtl/>
            <w:lang w:bidi="fa-IR"/>
            <w:rPrChange w:id="76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0" w:author="Microsoft account" w:date="2025-09-12T12:22:00Z">
              <w:rPr>
                <w:rFonts w:cs="Calibri" w:hint="eastAsia"/>
                <w:sz w:val="28"/>
                <w:szCs w:val="28"/>
                <w:rtl/>
                <w:lang w:bidi="fa-IR"/>
              </w:rPr>
            </w:rPrChange>
          </w:rPr>
          <w:t>و</w:t>
        </w:r>
        <w:r w:rsidRPr="00E27A66">
          <w:rPr>
            <w:rFonts w:cs="Calibri"/>
            <w:sz w:val="18"/>
            <w:szCs w:val="18"/>
            <w:rtl/>
            <w:lang w:bidi="fa-IR"/>
            <w:rPrChange w:id="77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2" w:author="Microsoft account" w:date="2025-09-12T12:22:00Z">
              <w:rPr>
                <w:rFonts w:cs="Calibri" w:hint="eastAsia"/>
                <w:sz w:val="28"/>
                <w:szCs w:val="28"/>
                <w:rtl/>
                <w:lang w:bidi="fa-IR"/>
              </w:rPr>
            </w:rPrChange>
          </w:rPr>
          <w:t>ماتر</w:t>
        </w:r>
        <w:r w:rsidRPr="00E27A66">
          <w:rPr>
            <w:rFonts w:cs="Calibri" w:hint="cs"/>
            <w:sz w:val="18"/>
            <w:szCs w:val="18"/>
            <w:rtl/>
            <w:lang w:bidi="fa-IR"/>
            <w:rPrChange w:id="773" w:author="Microsoft account" w:date="2025-09-12T12:22:00Z">
              <w:rPr>
                <w:rFonts w:cs="Calibri" w:hint="cs"/>
                <w:sz w:val="28"/>
                <w:szCs w:val="28"/>
                <w:rtl/>
                <w:lang w:bidi="fa-IR"/>
              </w:rPr>
            </w:rPrChange>
          </w:rPr>
          <w:t>ی</w:t>
        </w:r>
        <w:r w:rsidRPr="00E27A66">
          <w:rPr>
            <w:rFonts w:cs="Calibri" w:hint="eastAsia"/>
            <w:sz w:val="18"/>
            <w:szCs w:val="18"/>
            <w:rtl/>
            <w:lang w:bidi="fa-IR"/>
            <w:rPrChange w:id="774" w:author="Microsoft account" w:date="2025-09-12T12:22:00Z">
              <w:rPr>
                <w:rFonts w:cs="Calibri" w:hint="eastAsia"/>
                <w:sz w:val="28"/>
                <w:szCs w:val="28"/>
                <w:rtl/>
                <w:lang w:bidi="fa-IR"/>
              </w:rPr>
            </w:rPrChange>
          </w:rPr>
          <w:t>س‌هاست</w:t>
        </w:r>
        <w:r w:rsidRPr="00E27A66">
          <w:rPr>
            <w:rFonts w:cs="Calibri"/>
            <w:sz w:val="18"/>
            <w:szCs w:val="18"/>
            <w:rtl/>
            <w:lang w:bidi="fa-IR"/>
            <w:rPrChange w:id="77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6" w:author="Microsoft account" w:date="2025-09-12T12:22:00Z">
              <w:rPr>
                <w:rFonts w:cs="Calibri" w:hint="eastAsia"/>
                <w:sz w:val="28"/>
                <w:szCs w:val="28"/>
                <w:rtl/>
                <w:lang w:bidi="fa-IR"/>
              </w:rPr>
            </w:rPrChange>
          </w:rPr>
          <w:t>و</w:t>
        </w:r>
        <w:r w:rsidRPr="00E27A66">
          <w:rPr>
            <w:rFonts w:cs="Calibri"/>
            <w:sz w:val="18"/>
            <w:szCs w:val="18"/>
            <w:rtl/>
            <w:lang w:bidi="fa-IR"/>
            <w:rPrChange w:id="77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8" w:author="Microsoft account" w:date="2025-09-12T12:22:00Z">
              <w:rPr>
                <w:rFonts w:cs="Calibri" w:hint="eastAsia"/>
                <w:sz w:val="28"/>
                <w:szCs w:val="28"/>
                <w:rtl/>
                <w:lang w:bidi="fa-IR"/>
              </w:rPr>
            </w:rPrChange>
          </w:rPr>
          <w:t>پردازش</w:t>
        </w:r>
        <w:r w:rsidRPr="00E27A66">
          <w:rPr>
            <w:rFonts w:cs="Calibri"/>
            <w:sz w:val="18"/>
            <w:szCs w:val="18"/>
            <w:rtl/>
            <w:lang w:bidi="fa-IR"/>
            <w:rPrChange w:id="77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0"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781" w:author="Microsoft account" w:date="2025-09-12T12:22:00Z">
              <w:rPr>
                <w:rFonts w:cs="Calibri" w:hint="cs"/>
                <w:sz w:val="28"/>
                <w:szCs w:val="28"/>
                <w:rtl/>
                <w:lang w:bidi="fa-IR"/>
              </w:rPr>
            </w:rPrChange>
          </w:rPr>
          <w:t>ی</w:t>
        </w:r>
        <w:r w:rsidRPr="00E27A66">
          <w:rPr>
            <w:rFonts w:cs="Calibri"/>
            <w:sz w:val="18"/>
            <w:szCs w:val="18"/>
            <w:rtl/>
            <w:lang w:bidi="fa-IR"/>
            <w:rPrChange w:id="7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3" w:author="Microsoft account" w:date="2025-09-12T12:22:00Z">
              <w:rPr>
                <w:rFonts w:cs="Calibri" w:hint="eastAsia"/>
                <w:sz w:val="28"/>
                <w:szCs w:val="28"/>
                <w:rtl/>
                <w:lang w:bidi="fa-IR"/>
              </w:rPr>
            </w:rPrChange>
          </w:rPr>
          <w:t>عدد</w:t>
        </w:r>
        <w:r w:rsidRPr="00E27A66">
          <w:rPr>
            <w:rFonts w:cs="Calibri" w:hint="cs"/>
            <w:sz w:val="18"/>
            <w:szCs w:val="18"/>
            <w:rtl/>
            <w:lang w:bidi="fa-IR"/>
            <w:rPrChange w:id="784" w:author="Microsoft account" w:date="2025-09-12T12:22:00Z">
              <w:rPr>
                <w:rFonts w:cs="Calibri" w:hint="cs"/>
                <w:sz w:val="28"/>
                <w:szCs w:val="28"/>
                <w:rtl/>
                <w:lang w:bidi="fa-IR"/>
              </w:rPr>
            </w:rPrChange>
          </w:rPr>
          <w:t>ی</w:t>
        </w:r>
        <w:r w:rsidRPr="00E27A66">
          <w:rPr>
            <w:rFonts w:cs="Calibri"/>
            <w:sz w:val="18"/>
            <w:szCs w:val="18"/>
            <w:rtl/>
            <w:lang w:bidi="fa-IR"/>
            <w:rPrChange w:id="7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6" w:author="Microsoft account" w:date="2025-09-12T12:22:00Z">
              <w:rPr>
                <w:rFonts w:cs="Calibri" w:hint="eastAsia"/>
                <w:sz w:val="28"/>
                <w:szCs w:val="28"/>
                <w:rtl/>
                <w:lang w:bidi="fa-IR"/>
              </w:rPr>
            </w:rPrChange>
          </w:rPr>
          <w:t>رو</w:t>
        </w:r>
        <w:r w:rsidRPr="00E27A66">
          <w:rPr>
            <w:rFonts w:cs="Calibri"/>
            <w:sz w:val="18"/>
            <w:szCs w:val="18"/>
            <w:rtl/>
            <w:lang w:bidi="fa-IR"/>
            <w:rPrChange w:id="7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8" w:author="Microsoft account" w:date="2025-09-12T12:22:00Z">
              <w:rPr>
                <w:rFonts w:cs="Calibri" w:hint="eastAsia"/>
                <w:sz w:val="28"/>
                <w:szCs w:val="28"/>
                <w:rtl/>
                <w:lang w:bidi="fa-IR"/>
              </w:rPr>
            </w:rPrChange>
          </w:rPr>
          <w:t>خ</w:t>
        </w:r>
        <w:r w:rsidRPr="00E27A66">
          <w:rPr>
            <w:rFonts w:cs="Calibri" w:hint="cs"/>
            <w:sz w:val="18"/>
            <w:szCs w:val="18"/>
            <w:rtl/>
            <w:lang w:bidi="fa-IR"/>
            <w:rPrChange w:id="789" w:author="Microsoft account" w:date="2025-09-12T12:22:00Z">
              <w:rPr>
                <w:rFonts w:cs="Calibri" w:hint="cs"/>
                <w:sz w:val="28"/>
                <w:szCs w:val="28"/>
                <w:rtl/>
                <w:lang w:bidi="fa-IR"/>
              </w:rPr>
            </w:rPrChange>
          </w:rPr>
          <w:t>ی</w:t>
        </w:r>
        <w:r w:rsidRPr="00E27A66">
          <w:rPr>
            <w:rFonts w:cs="Calibri" w:hint="eastAsia"/>
            <w:sz w:val="18"/>
            <w:szCs w:val="18"/>
            <w:rtl/>
            <w:lang w:bidi="fa-IR"/>
            <w:rPrChange w:id="790" w:author="Microsoft account" w:date="2025-09-12T12:22:00Z">
              <w:rPr>
                <w:rFonts w:cs="Calibri" w:hint="eastAsia"/>
                <w:sz w:val="28"/>
                <w:szCs w:val="28"/>
                <w:rtl/>
                <w:lang w:bidi="fa-IR"/>
              </w:rPr>
            </w:rPrChange>
          </w:rPr>
          <w:t>ل</w:t>
        </w:r>
        <w:r w:rsidRPr="00E27A66">
          <w:rPr>
            <w:rFonts w:cs="Calibri" w:hint="cs"/>
            <w:sz w:val="18"/>
            <w:szCs w:val="18"/>
            <w:rtl/>
            <w:lang w:bidi="fa-IR"/>
            <w:rPrChange w:id="791" w:author="Microsoft account" w:date="2025-09-12T12:22:00Z">
              <w:rPr>
                <w:rFonts w:cs="Calibri" w:hint="cs"/>
                <w:sz w:val="28"/>
                <w:szCs w:val="28"/>
                <w:rtl/>
                <w:lang w:bidi="fa-IR"/>
              </w:rPr>
            </w:rPrChange>
          </w:rPr>
          <w:t>ی</w:t>
        </w:r>
        <w:r w:rsidRPr="00E27A66">
          <w:rPr>
            <w:rFonts w:cs="Calibri"/>
            <w:sz w:val="18"/>
            <w:szCs w:val="18"/>
            <w:rtl/>
            <w:lang w:bidi="fa-IR"/>
            <w:rPrChange w:id="7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3" w:author="Microsoft account" w:date="2025-09-12T12:22:00Z">
              <w:rPr>
                <w:rFonts w:cs="Calibri" w:hint="eastAsia"/>
                <w:sz w:val="28"/>
                <w:szCs w:val="28"/>
                <w:rtl/>
                <w:lang w:bidi="fa-IR"/>
              </w:rPr>
            </w:rPrChange>
          </w:rPr>
          <w:t>سر</w:t>
        </w:r>
        <w:r w:rsidRPr="00E27A66">
          <w:rPr>
            <w:rFonts w:cs="Calibri" w:hint="cs"/>
            <w:sz w:val="18"/>
            <w:szCs w:val="18"/>
            <w:rtl/>
            <w:lang w:bidi="fa-IR"/>
            <w:rPrChange w:id="794" w:author="Microsoft account" w:date="2025-09-12T12:22:00Z">
              <w:rPr>
                <w:rFonts w:cs="Calibri" w:hint="cs"/>
                <w:sz w:val="28"/>
                <w:szCs w:val="28"/>
                <w:rtl/>
                <w:lang w:bidi="fa-IR"/>
              </w:rPr>
            </w:rPrChange>
          </w:rPr>
          <w:t>ی</w:t>
        </w:r>
        <w:r w:rsidRPr="00E27A66">
          <w:rPr>
            <w:rFonts w:cs="Calibri" w:hint="eastAsia"/>
            <w:sz w:val="18"/>
            <w:szCs w:val="18"/>
            <w:rtl/>
            <w:lang w:bidi="fa-IR"/>
            <w:rPrChange w:id="795" w:author="Microsoft account" w:date="2025-09-12T12:22:00Z">
              <w:rPr>
                <w:rFonts w:cs="Calibri" w:hint="eastAsia"/>
                <w:sz w:val="28"/>
                <w:szCs w:val="28"/>
                <w:rtl/>
                <w:lang w:bidi="fa-IR"/>
              </w:rPr>
            </w:rPrChange>
          </w:rPr>
          <w:t>ع</w:t>
        </w:r>
        <w:r w:rsidRPr="00E27A66">
          <w:rPr>
            <w:rFonts w:cs="Calibri"/>
            <w:sz w:val="18"/>
            <w:szCs w:val="18"/>
            <w:rtl/>
            <w:lang w:bidi="fa-IR"/>
            <w:rPrChange w:id="7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7" w:author="Microsoft account" w:date="2025-09-12T12:22:00Z">
              <w:rPr>
                <w:rFonts w:cs="Calibri" w:hint="eastAsia"/>
                <w:sz w:val="28"/>
                <w:szCs w:val="28"/>
                <w:rtl/>
                <w:lang w:bidi="fa-IR"/>
              </w:rPr>
            </w:rPrChange>
          </w:rPr>
          <w:t>م</w:t>
        </w:r>
        <w:r w:rsidRPr="00E27A66">
          <w:rPr>
            <w:rFonts w:cs="Calibri" w:hint="cs"/>
            <w:sz w:val="18"/>
            <w:szCs w:val="18"/>
            <w:rtl/>
            <w:lang w:bidi="fa-IR"/>
            <w:rPrChange w:id="798" w:author="Microsoft account" w:date="2025-09-12T12:22:00Z">
              <w:rPr>
                <w:rFonts w:cs="Calibri" w:hint="cs"/>
                <w:sz w:val="28"/>
                <w:szCs w:val="28"/>
                <w:rtl/>
                <w:lang w:bidi="fa-IR"/>
              </w:rPr>
            </w:rPrChange>
          </w:rPr>
          <w:t>ی‌</w:t>
        </w:r>
        <w:r w:rsidRPr="00E27A66">
          <w:rPr>
            <w:rFonts w:cs="Calibri" w:hint="eastAsia"/>
            <w:sz w:val="18"/>
            <w:szCs w:val="18"/>
            <w:rtl/>
            <w:lang w:bidi="fa-IR"/>
            <w:rPrChange w:id="799" w:author="Microsoft account" w:date="2025-09-12T12:22:00Z">
              <w:rPr>
                <w:rFonts w:cs="Calibri" w:hint="eastAsia"/>
                <w:sz w:val="28"/>
                <w:szCs w:val="28"/>
                <w:rtl/>
                <w:lang w:bidi="fa-IR"/>
              </w:rPr>
            </w:rPrChange>
          </w:rPr>
          <w:t>کنه</w:t>
        </w:r>
        <w:r w:rsidRPr="00E27A66">
          <w:rPr>
            <w:rFonts w:cs="Calibri"/>
            <w:sz w:val="18"/>
            <w:szCs w:val="18"/>
            <w:lang w:bidi="fa-IR"/>
            <w:rPrChange w:id="800"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801" w:author="Microsoft account" w:date="2025-09-12T12:21:00Z"/>
          <w:rFonts w:cs="Calibri"/>
          <w:sz w:val="18"/>
          <w:szCs w:val="18"/>
          <w:rtl/>
          <w:lang w:bidi="fa-IR"/>
          <w:rPrChange w:id="802" w:author="Microsoft account" w:date="2025-09-12T12:22:00Z">
            <w:rPr>
              <w:ins w:id="803" w:author="Microsoft account" w:date="2025-09-12T12:21:00Z"/>
              <w:rFonts w:cs="Calibri"/>
              <w:sz w:val="28"/>
              <w:szCs w:val="28"/>
              <w:rtl/>
              <w:lang w:bidi="fa-IR"/>
            </w:rPr>
          </w:rPrChange>
        </w:rPr>
        <w:pPrChange w:id="804" w:author="Microsoft account" w:date="2025-09-12T12:22:00Z">
          <w:pPr>
            <w:spacing w:after="0" w:line="276" w:lineRule="auto"/>
          </w:pPr>
        </w:pPrChange>
      </w:pPr>
      <w:ins w:id="805" w:author="Microsoft account" w:date="2025-09-12T12:21:00Z">
        <w:r w:rsidRPr="00E27A66">
          <w:rPr>
            <w:rFonts w:cs="Calibri"/>
            <w:sz w:val="18"/>
            <w:szCs w:val="18"/>
            <w:rtl/>
            <w:lang w:bidi="fa-IR"/>
            <w:rPrChange w:id="806" w:author="Microsoft account" w:date="2025-09-12T12:22:00Z">
              <w:rPr>
                <w:rFonts w:cs="Calibri"/>
                <w:sz w:val="28"/>
                <w:szCs w:val="28"/>
                <w:rtl/>
                <w:lang w:bidi="fa-IR"/>
              </w:rPr>
            </w:rPrChange>
          </w:rPr>
          <w:t>توابع ز</w:t>
        </w:r>
        <w:r w:rsidRPr="00E27A66">
          <w:rPr>
            <w:rFonts w:cs="Calibri" w:hint="cs"/>
            <w:sz w:val="18"/>
            <w:szCs w:val="18"/>
            <w:rtl/>
            <w:lang w:bidi="fa-IR"/>
            <w:rPrChange w:id="807" w:author="Microsoft account" w:date="2025-09-12T12:22:00Z">
              <w:rPr>
                <w:rFonts w:cs="Calibri" w:hint="cs"/>
                <w:sz w:val="28"/>
                <w:szCs w:val="28"/>
                <w:rtl/>
                <w:lang w:bidi="fa-IR"/>
              </w:rPr>
            </w:rPrChange>
          </w:rPr>
          <w:t>ی</w:t>
        </w:r>
        <w:r w:rsidRPr="00E27A66">
          <w:rPr>
            <w:rFonts w:cs="Calibri" w:hint="eastAsia"/>
            <w:sz w:val="18"/>
            <w:szCs w:val="18"/>
            <w:rtl/>
            <w:lang w:bidi="fa-IR"/>
            <w:rPrChange w:id="808" w:author="Microsoft account" w:date="2025-09-12T12:22:00Z">
              <w:rPr>
                <w:rFonts w:cs="Calibri" w:hint="eastAsia"/>
                <w:sz w:val="28"/>
                <w:szCs w:val="28"/>
                <w:rtl/>
                <w:lang w:bidi="fa-IR"/>
              </w:rPr>
            </w:rPrChange>
          </w:rPr>
          <w:t>اد</w:t>
        </w:r>
        <w:r w:rsidRPr="00E27A66">
          <w:rPr>
            <w:rFonts w:cs="Calibri" w:hint="cs"/>
            <w:sz w:val="18"/>
            <w:szCs w:val="18"/>
            <w:rtl/>
            <w:lang w:bidi="fa-IR"/>
            <w:rPrChange w:id="809" w:author="Microsoft account" w:date="2025-09-12T12:22:00Z">
              <w:rPr>
                <w:rFonts w:cs="Calibri" w:hint="cs"/>
                <w:sz w:val="28"/>
                <w:szCs w:val="28"/>
                <w:rtl/>
                <w:lang w:bidi="fa-IR"/>
              </w:rPr>
            </w:rPrChange>
          </w:rPr>
          <w:t>ی</w:t>
        </w:r>
        <w:r w:rsidRPr="00E27A66">
          <w:rPr>
            <w:rFonts w:cs="Calibri"/>
            <w:sz w:val="18"/>
            <w:szCs w:val="18"/>
            <w:rtl/>
            <w:lang w:bidi="fa-IR"/>
            <w:rPrChange w:id="81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1" w:author="Microsoft account" w:date="2025-09-12T12:22:00Z">
              <w:rPr>
                <w:rFonts w:cs="Calibri" w:hint="eastAsia"/>
                <w:sz w:val="28"/>
                <w:szCs w:val="28"/>
                <w:rtl/>
                <w:lang w:bidi="fa-IR"/>
              </w:rPr>
            </w:rPrChange>
          </w:rPr>
          <w:t>برا</w:t>
        </w:r>
        <w:r w:rsidRPr="00E27A66">
          <w:rPr>
            <w:rFonts w:cs="Calibri" w:hint="cs"/>
            <w:sz w:val="18"/>
            <w:szCs w:val="18"/>
            <w:rtl/>
            <w:lang w:bidi="fa-IR"/>
            <w:rPrChange w:id="812" w:author="Microsoft account" w:date="2025-09-12T12:22:00Z">
              <w:rPr>
                <w:rFonts w:cs="Calibri" w:hint="cs"/>
                <w:sz w:val="28"/>
                <w:szCs w:val="28"/>
                <w:rtl/>
                <w:lang w:bidi="fa-IR"/>
              </w:rPr>
            </w:rPrChange>
          </w:rPr>
          <w:t>ی</w:t>
        </w:r>
        <w:r w:rsidRPr="00E27A66">
          <w:rPr>
            <w:rFonts w:cs="Calibri"/>
            <w:sz w:val="18"/>
            <w:szCs w:val="18"/>
            <w:rtl/>
            <w:lang w:bidi="fa-IR"/>
            <w:rPrChange w:id="81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4" w:author="Microsoft account" w:date="2025-09-12T12:22:00Z">
              <w:rPr>
                <w:rFonts w:cs="Calibri" w:hint="eastAsia"/>
                <w:sz w:val="28"/>
                <w:szCs w:val="28"/>
                <w:rtl/>
                <w:lang w:bidi="fa-IR"/>
              </w:rPr>
            </w:rPrChange>
          </w:rPr>
          <w:t>جبر</w:t>
        </w:r>
        <w:r w:rsidRPr="00E27A66">
          <w:rPr>
            <w:rFonts w:cs="Calibri"/>
            <w:sz w:val="18"/>
            <w:szCs w:val="18"/>
            <w:rtl/>
            <w:lang w:bidi="fa-IR"/>
            <w:rPrChange w:id="81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6" w:author="Microsoft account" w:date="2025-09-12T12:22:00Z">
              <w:rPr>
                <w:rFonts w:cs="Calibri" w:hint="eastAsia"/>
                <w:sz w:val="28"/>
                <w:szCs w:val="28"/>
                <w:rtl/>
                <w:lang w:bidi="fa-IR"/>
              </w:rPr>
            </w:rPrChange>
          </w:rPr>
          <w:t>خط</w:t>
        </w:r>
        <w:r w:rsidRPr="00E27A66">
          <w:rPr>
            <w:rFonts w:cs="Calibri" w:hint="cs"/>
            <w:sz w:val="18"/>
            <w:szCs w:val="18"/>
            <w:rtl/>
            <w:lang w:bidi="fa-IR"/>
            <w:rPrChange w:id="817" w:author="Microsoft account" w:date="2025-09-12T12:22:00Z">
              <w:rPr>
                <w:rFonts w:cs="Calibri" w:hint="cs"/>
                <w:sz w:val="28"/>
                <w:szCs w:val="28"/>
                <w:rtl/>
                <w:lang w:bidi="fa-IR"/>
              </w:rPr>
            </w:rPrChange>
          </w:rPr>
          <w:t>ی</w:t>
        </w:r>
        <w:r w:rsidRPr="00E27A66">
          <w:rPr>
            <w:rFonts w:cs="Calibri" w:hint="eastAsia"/>
            <w:sz w:val="18"/>
            <w:szCs w:val="18"/>
            <w:rtl/>
            <w:lang w:bidi="fa-IR"/>
            <w:rPrChange w:id="818" w:author="Microsoft account" w:date="2025-09-12T12:22:00Z">
              <w:rPr>
                <w:rFonts w:cs="Calibri" w:hint="eastAsia"/>
                <w:sz w:val="28"/>
                <w:szCs w:val="28"/>
                <w:rtl/>
                <w:lang w:bidi="fa-IR"/>
              </w:rPr>
            </w:rPrChange>
          </w:rPr>
          <w:t>،</w:t>
        </w:r>
        <w:r w:rsidRPr="00E27A66">
          <w:rPr>
            <w:rFonts w:cs="Calibri"/>
            <w:sz w:val="18"/>
            <w:szCs w:val="18"/>
            <w:rtl/>
            <w:lang w:bidi="fa-IR"/>
            <w:rPrChange w:id="81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0" w:author="Microsoft account" w:date="2025-09-12T12:22:00Z">
              <w:rPr>
                <w:rFonts w:cs="Calibri" w:hint="eastAsia"/>
                <w:sz w:val="28"/>
                <w:szCs w:val="28"/>
                <w:rtl/>
                <w:lang w:bidi="fa-IR"/>
              </w:rPr>
            </w:rPrChange>
          </w:rPr>
          <w:t>آمار،</w:t>
        </w:r>
        <w:r w:rsidRPr="00E27A66">
          <w:rPr>
            <w:rFonts w:cs="Calibri"/>
            <w:sz w:val="18"/>
            <w:szCs w:val="18"/>
            <w:rtl/>
            <w:lang w:bidi="fa-IR"/>
            <w:rPrChange w:id="82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2" w:author="Microsoft account" w:date="2025-09-12T12:22:00Z">
              <w:rPr>
                <w:rFonts w:cs="Calibri" w:hint="eastAsia"/>
                <w:sz w:val="28"/>
                <w:szCs w:val="28"/>
                <w:rtl/>
                <w:lang w:bidi="fa-IR"/>
              </w:rPr>
            </w:rPrChange>
          </w:rPr>
          <w:t>تبد</w:t>
        </w:r>
        <w:r w:rsidRPr="00E27A66">
          <w:rPr>
            <w:rFonts w:cs="Calibri" w:hint="cs"/>
            <w:sz w:val="18"/>
            <w:szCs w:val="18"/>
            <w:rtl/>
            <w:lang w:bidi="fa-IR"/>
            <w:rPrChange w:id="823" w:author="Microsoft account" w:date="2025-09-12T12:22:00Z">
              <w:rPr>
                <w:rFonts w:cs="Calibri" w:hint="cs"/>
                <w:sz w:val="28"/>
                <w:szCs w:val="28"/>
                <w:rtl/>
                <w:lang w:bidi="fa-IR"/>
              </w:rPr>
            </w:rPrChange>
          </w:rPr>
          <w:t>ی</w:t>
        </w:r>
        <w:r w:rsidRPr="00E27A66">
          <w:rPr>
            <w:rFonts w:cs="Calibri" w:hint="eastAsia"/>
            <w:sz w:val="18"/>
            <w:szCs w:val="18"/>
            <w:rtl/>
            <w:lang w:bidi="fa-IR"/>
            <w:rPrChange w:id="824" w:author="Microsoft account" w:date="2025-09-12T12:22:00Z">
              <w:rPr>
                <w:rFonts w:cs="Calibri" w:hint="eastAsia"/>
                <w:sz w:val="28"/>
                <w:szCs w:val="28"/>
                <w:rtl/>
                <w:lang w:bidi="fa-IR"/>
              </w:rPr>
            </w:rPrChange>
          </w:rPr>
          <w:t>ل‌ها</w:t>
        </w:r>
        <w:r w:rsidRPr="00E27A66">
          <w:rPr>
            <w:rFonts w:cs="Calibri"/>
            <w:sz w:val="18"/>
            <w:szCs w:val="18"/>
            <w:rtl/>
            <w:lang w:bidi="fa-IR"/>
            <w:rPrChange w:id="8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6" w:author="Microsoft account" w:date="2025-09-12T12:22:00Z">
              <w:rPr>
                <w:rFonts w:cs="Calibri" w:hint="eastAsia"/>
                <w:sz w:val="28"/>
                <w:szCs w:val="28"/>
                <w:rtl/>
                <w:lang w:bidi="fa-IR"/>
              </w:rPr>
            </w:rPrChange>
          </w:rPr>
          <w:t>و</w:t>
        </w:r>
        <w:r w:rsidRPr="00E27A66">
          <w:rPr>
            <w:rFonts w:cs="Calibri"/>
            <w:sz w:val="18"/>
            <w:szCs w:val="18"/>
            <w:rtl/>
            <w:lang w:bidi="fa-IR"/>
            <w:rPrChange w:id="82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8" w:author="Microsoft account" w:date="2025-09-12T12:22:00Z">
              <w:rPr>
                <w:rFonts w:cs="Calibri" w:hint="eastAsia"/>
                <w:sz w:val="28"/>
                <w:szCs w:val="28"/>
                <w:rtl/>
                <w:lang w:bidi="fa-IR"/>
              </w:rPr>
            </w:rPrChange>
          </w:rPr>
          <w:t>محاسبات</w:t>
        </w:r>
        <w:r w:rsidRPr="00E27A66">
          <w:rPr>
            <w:rFonts w:cs="Calibri"/>
            <w:sz w:val="18"/>
            <w:szCs w:val="18"/>
            <w:rtl/>
            <w:lang w:bidi="fa-IR"/>
            <w:rPrChange w:id="82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0" w:author="Microsoft account" w:date="2025-09-12T12:22:00Z">
              <w:rPr>
                <w:rFonts w:cs="Calibri" w:hint="eastAsia"/>
                <w:sz w:val="28"/>
                <w:szCs w:val="28"/>
                <w:rtl/>
                <w:lang w:bidi="fa-IR"/>
              </w:rPr>
            </w:rPrChange>
          </w:rPr>
          <w:t>ر</w:t>
        </w:r>
        <w:r w:rsidRPr="00E27A66">
          <w:rPr>
            <w:rFonts w:cs="Calibri" w:hint="cs"/>
            <w:sz w:val="18"/>
            <w:szCs w:val="18"/>
            <w:rtl/>
            <w:lang w:bidi="fa-IR"/>
            <w:rPrChange w:id="831" w:author="Microsoft account" w:date="2025-09-12T12:22:00Z">
              <w:rPr>
                <w:rFonts w:cs="Calibri" w:hint="cs"/>
                <w:sz w:val="28"/>
                <w:szCs w:val="28"/>
                <w:rtl/>
                <w:lang w:bidi="fa-IR"/>
              </w:rPr>
            </w:rPrChange>
          </w:rPr>
          <w:t>ی</w:t>
        </w:r>
        <w:r w:rsidRPr="00E27A66">
          <w:rPr>
            <w:rFonts w:cs="Calibri" w:hint="eastAsia"/>
            <w:sz w:val="18"/>
            <w:szCs w:val="18"/>
            <w:rtl/>
            <w:lang w:bidi="fa-IR"/>
            <w:rPrChange w:id="832" w:author="Microsoft account" w:date="2025-09-12T12:22:00Z">
              <w:rPr>
                <w:rFonts w:cs="Calibri" w:hint="eastAsia"/>
                <w:sz w:val="28"/>
                <w:szCs w:val="28"/>
                <w:rtl/>
                <w:lang w:bidi="fa-IR"/>
              </w:rPr>
            </w:rPrChange>
          </w:rPr>
          <w:t>اض</w:t>
        </w:r>
        <w:r w:rsidRPr="00E27A66">
          <w:rPr>
            <w:rFonts w:cs="Calibri" w:hint="cs"/>
            <w:sz w:val="18"/>
            <w:szCs w:val="18"/>
            <w:rtl/>
            <w:lang w:bidi="fa-IR"/>
            <w:rPrChange w:id="833" w:author="Microsoft account" w:date="2025-09-12T12:22:00Z">
              <w:rPr>
                <w:rFonts w:cs="Calibri" w:hint="cs"/>
                <w:sz w:val="28"/>
                <w:szCs w:val="28"/>
                <w:rtl/>
                <w:lang w:bidi="fa-IR"/>
              </w:rPr>
            </w:rPrChange>
          </w:rPr>
          <w:t>ی</w:t>
        </w:r>
        <w:r w:rsidRPr="00E27A66">
          <w:rPr>
            <w:rFonts w:cs="Calibri"/>
            <w:sz w:val="18"/>
            <w:szCs w:val="18"/>
            <w:rtl/>
            <w:lang w:bidi="fa-IR"/>
            <w:rPrChange w:id="8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5" w:author="Microsoft account" w:date="2025-09-12T12:22:00Z">
              <w:rPr>
                <w:rFonts w:cs="Calibri" w:hint="eastAsia"/>
                <w:sz w:val="28"/>
                <w:szCs w:val="28"/>
                <w:rtl/>
                <w:lang w:bidi="fa-IR"/>
              </w:rPr>
            </w:rPrChange>
          </w:rPr>
          <w:t>داره</w:t>
        </w:r>
        <w:r w:rsidRPr="00E27A66">
          <w:rPr>
            <w:rFonts w:cs="Calibri"/>
            <w:sz w:val="18"/>
            <w:szCs w:val="18"/>
            <w:lang w:bidi="fa-IR"/>
            <w:rPrChange w:id="836"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837" w:author="Microsoft account" w:date="2025-09-12T12:21:00Z"/>
          <w:rFonts w:cs="Calibri"/>
          <w:sz w:val="18"/>
          <w:szCs w:val="18"/>
          <w:rtl/>
          <w:lang w:bidi="fa-IR"/>
          <w:rPrChange w:id="838" w:author="Microsoft account" w:date="2025-09-12T12:22:00Z">
            <w:rPr>
              <w:ins w:id="839" w:author="Microsoft account" w:date="2025-09-12T12:21:00Z"/>
              <w:rFonts w:cs="Calibri"/>
              <w:sz w:val="28"/>
              <w:szCs w:val="28"/>
              <w:rtl/>
              <w:lang w:bidi="fa-IR"/>
            </w:rPr>
          </w:rPrChange>
        </w:rPr>
        <w:pPrChange w:id="840" w:author="Microsoft account" w:date="2025-09-12T12:22:00Z">
          <w:pPr>
            <w:spacing w:after="0" w:line="240" w:lineRule="auto"/>
          </w:pPr>
        </w:pPrChange>
      </w:pPr>
      <w:ins w:id="841" w:author="Microsoft account" w:date="2025-09-12T12:21:00Z">
        <w:r w:rsidRPr="00E27A66">
          <w:rPr>
            <w:rFonts w:cs="Calibri"/>
            <w:sz w:val="18"/>
            <w:szCs w:val="18"/>
            <w:rtl/>
            <w:lang w:bidi="fa-IR"/>
            <w:rPrChange w:id="842" w:author="Microsoft account" w:date="2025-09-12T12:22:00Z">
              <w:rPr>
                <w:rFonts w:cs="Calibri"/>
                <w:sz w:val="28"/>
                <w:szCs w:val="28"/>
                <w:rtl/>
                <w:lang w:bidi="fa-IR"/>
              </w:rPr>
            </w:rPrChange>
          </w:rPr>
          <w:t>تقر</w:t>
        </w:r>
        <w:r w:rsidRPr="00E27A66">
          <w:rPr>
            <w:rFonts w:cs="Calibri" w:hint="cs"/>
            <w:sz w:val="18"/>
            <w:szCs w:val="18"/>
            <w:rtl/>
            <w:lang w:bidi="fa-IR"/>
            <w:rPrChange w:id="843" w:author="Microsoft account" w:date="2025-09-12T12:22:00Z">
              <w:rPr>
                <w:rFonts w:cs="Calibri" w:hint="cs"/>
                <w:sz w:val="28"/>
                <w:szCs w:val="28"/>
                <w:rtl/>
                <w:lang w:bidi="fa-IR"/>
              </w:rPr>
            </w:rPrChange>
          </w:rPr>
          <w:t>ی</w:t>
        </w:r>
        <w:r w:rsidRPr="00E27A66">
          <w:rPr>
            <w:rFonts w:cs="Calibri" w:hint="eastAsia"/>
            <w:sz w:val="18"/>
            <w:szCs w:val="18"/>
            <w:rtl/>
            <w:lang w:bidi="fa-IR"/>
            <w:rPrChange w:id="844" w:author="Microsoft account" w:date="2025-09-12T12:22:00Z">
              <w:rPr>
                <w:rFonts w:cs="Calibri" w:hint="eastAsia"/>
                <w:sz w:val="28"/>
                <w:szCs w:val="28"/>
                <w:rtl/>
                <w:lang w:bidi="fa-IR"/>
              </w:rPr>
            </w:rPrChange>
          </w:rPr>
          <w:t>باً</w:t>
        </w:r>
        <w:r w:rsidRPr="00E27A66">
          <w:rPr>
            <w:rFonts w:cs="Calibri"/>
            <w:sz w:val="18"/>
            <w:szCs w:val="18"/>
            <w:rtl/>
            <w:lang w:bidi="fa-IR"/>
            <w:rPrChange w:id="845"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46" w:author="Microsoft account" w:date="2025-09-12T12:22:00Z">
              <w:rPr>
                <w:rFonts w:cs="Calibri" w:hint="cs"/>
                <w:sz w:val="28"/>
                <w:szCs w:val="28"/>
                <w:rtl/>
                <w:lang w:bidi="fa-IR"/>
              </w:rPr>
            </w:rPrChange>
          </w:rPr>
          <w:t>ی</w:t>
        </w:r>
        <w:r w:rsidRPr="00E27A66">
          <w:rPr>
            <w:rFonts w:cs="Calibri" w:hint="eastAsia"/>
            <w:sz w:val="18"/>
            <w:szCs w:val="18"/>
            <w:rtl/>
            <w:lang w:bidi="fa-IR"/>
            <w:rPrChange w:id="847" w:author="Microsoft account" w:date="2025-09-12T12:22:00Z">
              <w:rPr>
                <w:rFonts w:cs="Calibri" w:hint="eastAsia"/>
                <w:sz w:val="28"/>
                <w:szCs w:val="28"/>
                <w:rtl/>
                <w:lang w:bidi="fa-IR"/>
              </w:rPr>
            </w:rPrChange>
          </w:rPr>
          <w:t>ه‌</w:t>
        </w:r>
        <w:r w:rsidRPr="00E27A66">
          <w:rPr>
            <w:rFonts w:cs="Calibri" w:hint="cs"/>
            <w:sz w:val="18"/>
            <w:szCs w:val="18"/>
            <w:rtl/>
            <w:lang w:bidi="fa-IR"/>
            <w:rPrChange w:id="848" w:author="Microsoft account" w:date="2025-09-12T12:22:00Z">
              <w:rPr>
                <w:rFonts w:cs="Calibri" w:hint="cs"/>
                <w:sz w:val="28"/>
                <w:szCs w:val="28"/>
                <w:rtl/>
                <w:lang w:bidi="fa-IR"/>
              </w:rPr>
            </w:rPrChange>
          </w:rPr>
          <w:t>ی</w:t>
        </w:r>
        <w:r w:rsidRPr="00E27A66">
          <w:rPr>
            <w:rFonts w:cs="Calibri"/>
            <w:sz w:val="18"/>
            <w:szCs w:val="18"/>
            <w:rtl/>
            <w:lang w:bidi="fa-IR"/>
            <w:rPrChange w:id="849" w:author="Microsoft account" w:date="2025-09-12T12:22:00Z">
              <w:rPr>
                <w:rFonts w:cs="Calibri"/>
                <w:sz w:val="28"/>
                <w:szCs w:val="28"/>
                <w:rtl/>
                <w:lang w:bidi="fa-IR"/>
              </w:rPr>
            </w:rPrChange>
          </w:rPr>
          <w:t xml:space="preserve"> خ</w:t>
        </w:r>
        <w:r w:rsidRPr="00E27A66">
          <w:rPr>
            <w:rFonts w:cs="Calibri" w:hint="cs"/>
            <w:sz w:val="18"/>
            <w:szCs w:val="18"/>
            <w:rtl/>
            <w:lang w:bidi="fa-IR"/>
            <w:rPrChange w:id="850" w:author="Microsoft account" w:date="2025-09-12T12:22:00Z">
              <w:rPr>
                <w:rFonts w:cs="Calibri" w:hint="cs"/>
                <w:sz w:val="28"/>
                <w:szCs w:val="28"/>
                <w:rtl/>
                <w:lang w:bidi="fa-IR"/>
              </w:rPr>
            </w:rPrChange>
          </w:rPr>
          <w:t>ی</w:t>
        </w:r>
        <w:r w:rsidRPr="00E27A66">
          <w:rPr>
            <w:rFonts w:cs="Calibri" w:hint="eastAsia"/>
            <w:sz w:val="18"/>
            <w:szCs w:val="18"/>
            <w:rtl/>
            <w:lang w:bidi="fa-IR"/>
            <w:rPrChange w:id="851" w:author="Microsoft account" w:date="2025-09-12T12:22:00Z">
              <w:rPr>
                <w:rFonts w:cs="Calibri" w:hint="eastAsia"/>
                <w:sz w:val="28"/>
                <w:szCs w:val="28"/>
                <w:rtl/>
                <w:lang w:bidi="fa-IR"/>
              </w:rPr>
            </w:rPrChange>
          </w:rPr>
          <w:t>ل</w:t>
        </w:r>
        <w:r w:rsidRPr="00E27A66">
          <w:rPr>
            <w:rFonts w:cs="Calibri" w:hint="cs"/>
            <w:sz w:val="18"/>
            <w:szCs w:val="18"/>
            <w:rtl/>
            <w:lang w:bidi="fa-IR"/>
            <w:rPrChange w:id="852" w:author="Microsoft account" w:date="2025-09-12T12:22:00Z">
              <w:rPr>
                <w:rFonts w:cs="Calibri" w:hint="cs"/>
                <w:sz w:val="28"/>
                <w:szCs w:val="28"/>
                <w:rtl/>
                <w:lang w:bidi="fa-IR"/>
              </w:rPr>
            </w:rPrChange>
          </w:rPr>
          <w:t>ی</w:t>
        </w:r>
        <w:r w:rsidRPr="00E27A66">
          <w:rPr>
            <w:rFonts w:cs="Calibri"/>
            <w:sz w:val="18"/>
            <w:szCs w:val="18"/>
            <w:rtl/>
            <w:lang w:bidi="fa-IR"/>
            <w:rPrChange w:id="853"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854" w:author="Microsoft account" w:date="2025-09-12T12:22:00Z">
              <w:rPr>
                <w:rFonts w:cs="Calibri" w:hint="cs"/>
                <w:sz w:val="28"/>
                <w:szCs w:val="28"/>
                <w:rtl/>
                <w:lang w:bidi="fa-IR"/>
              </w:rPr>
            </w:rPrChange>
          </w:rPr>
          <w:t>ی</w:t>
        </w:r>
        <w:r w:rsidRPr="00E27A66">
          <w:rPr>
            <w:rFonts w:cs="Calibri"/>
            <w:sz w:val="18"/>
            <w:szCs w:val="18"/>
            <w:rtl/>
            <w:lang w:bidi="fa-IR"/>
            <w:rPrChange w:id="855" w:author="Microsoft account" w:date="2025-09-12T12:22:00Z">
              <w:rPr>
                <w:rFonts w:cs="Calibri"/>
                <w:sz w:val="28"/>
                <w:szCs w:val="28"/>
                <w:rtl/>
                <w:lang w:bidi="fa-IR"/>
              </w:rPr>
            </w:rPrChange>
          </w:rPr>
          <w:t xml:space="preserve"> د</w:t>
        </w:r>
        <w:r w:rsidRPr="00E27A66">
          <w:rPr>
            <w:rFonts w:cs="Calibri" w:hint="cs"/>
            <w:sz w:val="18"/>
            <w:szCs w:val="18"/>
            <w:rtl/>
            <w:lang w:bidi="fa-IR"/>
            <w:rPrChange w:id="856" w:author="Microsoft account" w:date="2025-09-12T12:22:00Z">
              <w:rPr>
                <w:rFonts w:cs="Calibri" w:hint="cs"/>
                <w:sz w:val="28"/>
                <w:szCs w:val="28"/>
                <w:rtl/>
                <w:lang w:bidi="fa-IR"/>
              </w:rPr>
            </w:rPrChange>
          </w:rPr>
          <w:t>ی</w:t>
        </w:r>
        <w:r w:rsidRPr="00E27A66">
          <w:rPr>
            <w:rFonts w:cs="Calibri" w:hint="eastAsia"/>
            <w:sz w:val="18"/>
            <w:szCs w:val="18"/>
            <w:rtl/>
            <w:lang w:bidi="fa-IR"/>
            <w:rPrChange w:id="857" w:author="Microsoft account" w:date="2025-09-12T12:22:00Z">
              <w:rPr>
                <w:rFonts w:cs="Calibri" w:hint="eastAsia"/>
                <w:sz w:val="28"/>
                <w:szCs w:val="28"/>
                <w:rtl/>
                <w:lang w:bidi="fa-IR"/>
              </w:rPr>
            </w:rPrChange>
          </w:rPr>
          <w:t>گه</w:t>
        </w:r>
        <w:r w:rsidRPr="00E27A66">
          <w:rPr>
            <w:rFonts w:cs="Calibri"/>
            <w:sz w:val="18"/>
            <w:szCs w:val="18"/>
            <w:rtl/>
            <w:lang w:bidi="fa-IR"/>
            <w:rPrChange w:id="858" w:author="Microsoft account" w:date="2025-09-12T12:22:00Z">
              <w:rPr>
                <w:rFonts w:cs="Calibri"/>
                <w:sz w:val="28"/>
                <w:szCs w:val="28"/>
                <w:rtl/>
                <w:lang w:bidi="fa-IR"/>
              </w:rPr>
            </w:rPrChange>
          </w:rPr>
          <w:t xml:space="preserve"> مثل </w:t>
        </w:r>
        <w:r w:rsidRPr="00E27A66">
          <w:rPr>
            <w:rFonts w:cs="Calibri"/>
            <w:sz w:val="18"/>
            <w:szCs w:val="18"/>
            <w:lang w:bidi="fa-IR"/>
            <w:rPrChange w:id="859" w:author="Microsoft account" w:date="2025-09-12T12:22:00Z">
              <w:rPr>
                <w:rFonts w:cs="Calibri"/>
                <w:sz w:val="28"/>
                <w:szCs w:val="28"/>
                <w:lang w:bidi="fa-IR"/>
              </w:rPr>
            </w:rPrChange>
          </w:rPr>
          <w:t>pandas</w:t>
        </w:r>
        <w:r w:rsidRPr="00E27A66">
          <w:rPr>
            <w:rFonts w:cs="Calibri"/>
            <w:sz w:val="18"/>
            <w:szCs w:val="18"/>
            <w:rtl/>
            <w:lang w:bidi="fa-IR"/>
            <w:rPrChange w:id="860" w:author="Microsoft account" w:date="2025-09-12T12:22:00Z">
              <w:rPr>
                <w:rFonts w:cs="Calibri"/>
                <w:sz w:val="28"/>
                <w:szCs w:val="28"/>
                <w:rtl/>
                <w:lang w:bidi="fa-IR"/>
              </w:rPr>
            </w:rPrChange>
          </w:rPr>
          <w:t xml:space="preserve">، </w:t>
        </w:r>
        <w:r w:rsidRPr="00E27A66">
          <w:rPr>
            <w:rFonts w:cs="Calibri"/>
            <w:sz w:val="18"/>
            <w:szCs w:val="18"/>
            <w:lang w:bidi="fa-IR"/>
            <w:rPrChange w:id="861" w:author="Microsoft account" w:date="2025-09-12T12:22:00Z">
              <w:rPr>
                <w:rFonts w:cs="Calibri"/>
                <w:sz w:val="28"/>
                <w:szCs w:val="28"/>
                <w:lang w:bidi="fa-IR"/>
              </w:rPr>
            </w:rPrChange>
          </w:rPr>
          <w:t>scikit-learn</w:t>
        </w:r>
        <w:r w:rsidRPr="00E27A66">
          <w:rPr>
            <w:rFonts w:cs="Calibri"/>
            <w:sz w:val="18"/>
            <w:szCs w:val="18"/>
            <w:rtl/>
            <w:lang w:bidi="fa-IR"/>
            <w:rPrChange w:id="862" w:author="Microsoft account" w:date="2025-09-12T12:22:00Z">
              <w:rPr>
                <w:rFonts w:cs="Calibri"/>
                <w:sz w:val="28"/>
                <w:szCs w:val="28"/>
                <w:rtl/>
                <w:lang w:bidi="fa-IR"/>
              </w:rPr>
            </w:rPrChange>
          </w:rPr>
          <w:t xml:space="preserve">، </w:t>
        </w:r>
        <w:r w:rsidRPr="00E27A66">
          <w:rPr>
            <w:rFonts w:cs="Calibri"/>
            <w:sz w:val="18"/>
            <w:szCs w:val="18"/>
            <w:lang w:bidi="fa-IR"/>
            <w:rPrChange w:id="863" w:author="Microsoft account" w:date="2025-09-12T12:22:00Z">
              <w:rPr>
                <w:rFonts w:cs="Calibri"/>
                <w:sz w:val="28"/>
                <w:szCs w:val="28"/>
                <w:lang w:bidi="fa-IR"/>
              </w:rPr>
            </w:rPrChange>
          </w:rPr>
          <w:t>TensorFlow</w:t>
        </w:r>
        <w:r w:rsidRPr="00E27A66">
          <w:rPr>
            <w:rFonts w:cs="Calibri"/>
            <w:sz w:val="18"/>
            <w:szCs w:val="18"/>
            <w:rtl/>
            <w:lang w:bidi="fa-IR"/>
            <w:rPrChange w:id="864"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865" w:author="Microsoft account" w:date="2025-09-12T12:21:00Z"/>
          <w:rFonts w:cs="Calibri"/>
          <w:sz w:val="18"/>
          <w:szCs w:val="18"/>
          <w:rtl/>
          <w:lang w:bidi="fa-IR"/>
          <w:rPrChange w:id="866" w:author="Microsoft account" w:date="2025-09-12T12:22:00Z">
            <w:rPr>
              <w:ins w:id="867" w:author="Microsoft account" w:date="2025-09-12T12:21:00Z"/>
              <w:rFonts w:cs="Calibri"/>
              <w:sz w:val="28"/>
              <w:szCs w:val="28"/>
              <w:rtl/>
              <w:lang w:bidi="fa-IR"/>
            </w:rPr>
          </w:rPrChange>
        </w:rPr>
        <w:pPrChange w:id="868" w:author="Microsoft account" w:date="2025-09-12T12:22:00Z">
          <w:pPr>
            <w:spacing w:after="0" w:line="276" w:lineRule="auto"/>
          </w:pPr>
        </w:pPrChange>
      </w:pPr>
      <w:ins w:id="869" w:author="Microsoft account" w:date="2025-09-12T12:21:00Z">
        <w:r w:rsidRPr="00E27A66">
          <w:rPr>
            <w:rFonts w:cs="Calibri"/>
            <w:sz w:val="18"/>
            <w:szCs w:val="18"/>
            <w:lang w:bidi="fa-IR"/>
            <w:rPrChange w:id="870" w:author="Microsoft account" w:date="2025-09-12T12:22:00Z">
              <w:rPr>
                <w:rFonts w:cs="Calibri"/>
                <w:sz w:val="28"/>
                <w:szCs w:val="28"/>
                <w:lang w:bidi="fa-IR"/>
              </w:rPr>
            </w:rPrChange>
          </w:rPr>
          <w:t xml:space="preserve">SciPy </w:t>
        </w:r>
        <w:r w:rsidRPr="00E27A66">
          <w:rPr>
            <w:rFonts w:cs="Calibri"/>
            <w:sz w:val="18"/>
            <w:szCs w:val="18"/>
            <w:rtl/>
            <w:lang w:bidi="fa-IR"/>
            <w:rPrChange w:id="871" w:author="Microsoft account" w:date="2025-09-12T12:22:00Z">
              <w:rPr>
                <w:rFonts w:cs="Calibri"/>
                <w:sz w:val="28"/>
                <w:szCs w:val="28"/>
                <w:rtl/>
                <w:lang w:bidi="fa-IR"/>
              </w:rPr>
            </w:rPrChange>
          </w:rPr>
          <w:t>کتابخونه‌ا</w:t>
        </w:r>
        <w:r w:rsidRPr="00E27A66">
          <w:rPr>
            <w:rFonts w:cs="Calibri" w:hint="cs"/>
            <w:sz w:val="18"/>
            <w:szCs w:val="18"/>
            <w:rtl/>
            <w:lang w:bidi="fa-IR"/>
            <w:rPrChange w:id="872" w:author="Microsoft account" w:date="2025-09-12T12:22:00Z">
              <w:rPr>
                <w:rFonts w:cs="Calibri" w:hint="cs"/>
                <w:sz w:val="28"/>
                <w:szCs w:val="28"/>
                <w:rtl/>
                <w:lang w:bidi="fa-IR"/>
              </w:rPr>
            </w:rPrChange>
          </w:rPr>
          <w:t>ی</w:t>
        </w:r>
        <w:r w:rsidRPr="00E27A66">
          <w:rPr>
            <w:rFonts w:cs="Calibri"/>
            <w:sz w:val="18"/>
            <w:szCs w:val="18"/>
            <w:rtl/>
            <w:lang w:bidi="fa-IR"/>
            <w:rPrChange w:id="873"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874" w:author="Microsoft account" w:date="2025-09-12T12:22:00Z">
              <w:rPr>
                <w:rFonts w:cs="Calibri" w:hint="cs"/>
                <w:sz w:val="28"/>
                <w:szCs w:val="28"/>
                <w:rtl/>
                <w:lang w:bidi="fa-IR"/>
              </w:rPr>
            </w:rPrChange>
          </w:rPr>
          <w:t>ی</w:t>
        </w:r>
        <w:r w:rsidRPr="00E27A66">
          <w:rPr>
            <w:rFonts w:cs="Calibri"/>
            <w:sz w:val="18"/>
            <w:szCs w:val="18"/>
            <w:lang w:bidi="fa-IR"/>
            <w:rPrChange w:id="875" w:author="Microsoft account" w:date="2025-09-12T12:22:00Z">
              <w:rPr>
                <w:rFonts w:cs="Calibri"/>
                <w:sz w:val="28"/>
                <w:szCs w:val="28"/>
                <w:lang w:bidi="fa-IR"/>
              </w:rPr>
            </w:rPrChange>
          </w:rPr>
          <w:t xml:space="preserve"> NumPy </w:t>
        </w:r>
        <w:r w:rsidRPr="00E27A66">
          <w:rPr>
            <w:rFonts w:cs="Calibri"/>
            <w:sz w:val="18"/>
            <w:szCs w:val="18"/>
            <w:rtl/>
            <w:lang w:bidi="fa-IR"/>
            <w:rPrChange w:id="876"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877" w:author="Microsoft account" w:date="2025-09-12T12:22:00Z">
              <w:rPr>
                <w:rFonts w:cs="Calibri" w:hint="cs"/>
                <w:sz w:val="28"/>
                <w:szCs w:val="28"/>
                <w:rtl/>
                <w:lang w:bidi="fa-IR"/>
              </w:rPr>
            </w:rPrChange>
          </w:rPr>
          <w:t>ی</w:t>
        </w:r>
        <w:r w:rsidRPr="00E27A66">
          <w:rPr>
            <w:rFonts w:cs="Calibri"/>
            <w:sz w:val="18"/>
            <w:szCs w:val="18"/>
            <w:rtl/>
            <w:lang w:bidi="fa-IR"/>
            <w:rPrChange w:id="878" w:author="Microsoft account" w:date="2025-09-12T12:22:00Z">
              <w:rPr>
                <w:rFonts w:cs="Calibri"/>
                <w:sz w:val="28"/>
                <w:szCs w:val="28"/>
                <w:rtl/>
                <w:lang w:bidi="fa-IR"/>
              </w:rPr>
            </w:rPrChange>
          </w:rPr>
          <w:t xml:space="preserve"> پ</w:t>
        </w:r>
        <w:r w:rsidRPr="00E27A66">
          <w:rPr>
            <w:rFonts w:cs="Calibri" w:hint="cs"/>
            <w:sz w:val="18"/>
            <w:szCs w:val="18"/>
            <w:rtl/>
            <w:lang w:bidi="fa-IR"/>
            <w:rPrChange w:id="879" w:author="Microsoft account" w:date="2025-09-12T12:22:00Z">
              <w:rPr>
                <w:rFonts w:cs="Calibri" w:hint="cs"/>
                <w:sz w:val="28"/>
                <w:szCs w:val="28"/>
                <w:rtl/>
                <w:lang w:bidi="fa-IR"/>
              </w:rPr>
            </w:rPrChange>
          </w:rPr>
          <w:t>ی</w:t>
        </w:r>
        <w:r w:rsidRPr="00E27A66">
          <w:rPr>
            <w:rFonts w:cs="Calibri" w:hint="eastAsia"/>
            <w:sz w:val="18"/>
            <w:szCs w:val="18"/>
            <w:rtl/>
            <w:lang w:bidi="fa-IR"/>
            <w:rPrChange w:id="880"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881" w:author="Microsoft account" w:date="2025-09-12T12:22:00Z">
              <w:rPr>
                <w:rFonts w:cs="Calibri" w:hint="cs"/>
                <w:sz w:val="28"/>
                <w:szCs w:val="28"/>
                <w:rtl/>
                <w:lang w:bidi="fa-IR"/>
              </w:rPr>
            </w:rPrChange>
          </w:rPr>
          <w:t>ی</w:t>
        </w:r>
        <w:r w:rsidRPr="00E27A66">
          <w:rPr>
            <w:rFonts w:cs="Calibri"/>
            <w:sz w:val="18"/>
            <w:szCs w:val="18"/>
            <w:rtl/>
            <w:lang w:bidi="fa-IR"/>
            <w:rPrChange w:id="8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3" w:author="Microsoft account" w:date="2025-09-12T12:22:00Z">
              <w:rPr>
                <w:rFonts w:cs="Calibri" w:hint="eastAsia"/>
                <w:sz w:val="28"/>
                <w:szCs w:val="28"/>
                <w:rtl/>
                <w:lang w:bidi="fa-IR"/>
              </w:rPr>
            </w:rPrChange>
          </w:rPr>
          <w:t>برا</w:t>
        </w:r>
        <w:r w:rsidRPr="00E27A66">
          <w:rPr>
            <w:rFonts w:cs="Calibri" w:hint="cs"/>
            <w:sz w:val="18"/>
            <w:szCs w:val="18"/>
            <w:rtl/>
            <w:lang w:bidi="fa-IR"/>
            <w:rPrChange w:id="884" w:author="Microsoft account" w:date="2025-09-12T12:22:00Z">
              <w:rPr>
                <w:rFonts w:cs="Calibri" w:hint="cs"/>
                <w:sz w:val="28"/>
                <w:szCs w:val="28"/>
                <w:rtl/>
                <w:lang w:bidi="fa-IR"/>
              </w:rPr>
            </w:rPrChange>
          </w:rPr>
          <w:t>ی</w:t>
        </w:r>
        <w:r w:rsidRPr="00E27A66">
          <w:rPr>
            <w:rFonts w:cs="Calibri"/>
            <w:sz w:val="18"/>
            <w:szCs w:val="18"/>
            <w:rtl/>
            <w:lang w:bidi="fa-IR"/>
            <w:rPrChange w:id="8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6" w:author="Microsoft account" w:date="2025-09-12T12:22:00Z">
              <w:rPr>
                <w:rFonts w:cs="Calibri" w:hint="eastAsia"/>
                <w:sz w:val="28"/>
                <w:szCs w:val="28"/>
                <w:rtl/>
                <w:lang w:bidi="fa-IR"/>
              </w:rPr>
            </w:rPrChange>
          </w:rPr>
          <w:t>محاسبات</w:t>
        </w:r>
        <w:r w:rsidRPr="00E27A66">
          <w:rPr>
            <w:rFonts w:cs="Calibri"/>
            <w:sz w:val="18"/>
            <w:szCs w:val="18"/>
            <w:rtl/>
            <w:lang w:bidi="fa-IR"/>
            <w:rPrChange w:id="8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8" w:author="Microsoft account" w:date="2025-09-12T12:22:00Z">
              <w:rPr>
                <w:rFonts w:cs="Calibri" w:hint="eastAsia"/>
                <w:sz w:val="28"/>
                <w:szCs w:val="28"/>
                <w:rtl/>
                <w:lang w:bidi="fa-IR"/>
              </w:rPr>
            </w:rPrChange>
          </w:rPr>
          <w:t>علم</w:t>
        </w:r>
        <w:r w:rsidRPr="00E27A66">
          <w:rPr>
            <w:rFonts w:cs="Calibri" w:hint="cs"/>
            <w:sz w:val="18"/>
            <w:szCs w:val="18"/>
            <w:rtl/>
            <w:lang w:bidi="fa-IR"/>
            <w:rPrChange w:id="889" w:author="Microsoft account" w:date="2025-09-12T12:22:00Z">
              <w:rPr>
                <w:rFonts w:cs="Calibri" w:hint="cs"/>
                <w:sz w:val="28"/>
                <w:szCs w:val="28"/>
                <w:rtl/>
                <w:lang w:bidi="fa-IR"/>
              </w:rPr>
            </w:rPrChange>
          </w:rPr>
          <w:t>ی</w:t>
        </w:r>
        <w:r w:rsidRPr="00E27A66">
          <w:rPr>
            <w:rFonts w:cs="Calibri"/>
            <w:sz w:val="18"/>
            <w:szCs w:val="18"/>
            <w:rtl/>
            <w:lang w:bidi="fa-IR"/>
            <w:rPrChange w:id="89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1" w:author="Microsoft account" w:date="2025-09-12T12:22:00Z">
              <w:rPr>
                <w:rFonts w:cs="Calibri" w:hint="eastAsia"/>
                <w:sz w:val="28"/>
                <w:szCs w:val="28"/>
                <w:rtl/>
                <w:lang w:bidi="fa-IR"/>
              </w:rPr>
            </w:rPrChange>
          </w:rPr>
          <w:t>و</w:t>
        </w:r>
        <w:r w:rsidRPr="00E27A66">
          <w:rPr>
            <w:rFonts w:cs="Calibri"/>
            <w:sz w:val="18"/>
            <w:szCs w:val="18"/>
            <w:rtl/>
            <w:lang w:bidi="fa-IR"/>
            <w:rPrChange w:id="8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3"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894" w:author="Microsoft account" w:date="2025-09-12T12:22:00Z">
              <w:rPr>
                <w:rFonts w:cs="Calibri" w:hint="cs"/>
                <w:sz w:val="28"/>
                <w:szCs w:val="28"/>
                <w:rtl/>
                <w:lang w:bidi="fa-IR"/>
              </w:rPr>
            </w:rPrChange>
          </w:rPr>
          <w:t>ی</w:t>
        </w:r>
        <w:r w:rsidRPr="00E27A66">
          <w:rPr>
            <w:rFonts w:cs="Calibri"/>
            <w:sz w:val="18"/>
            <w:szCs w:val="18"/>
            <w:rtl/>
            <w:lang w:bidi="fa-IR"/>
            <w:rPrChange w:id="89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6" w:author="Microsoft account" w:date="2025-09-12T12:22:00Z">
              <w:rPr>
                <w:rFonts w:cs="Calibri" w:hint="eastAsia"/>
                <w:sz w:val="28"/>
                <w:szCs w:val="28"/>
                <w:rtl/>
                <w:lang w:bidi="fa-IR"/>
              </w:rPr>
            </w:rPrChange>
          </w:rPr>
          <w:t>فراهم</w:t>
        </w:r>
        <w:r w:rsidRPr="00E27A66">
          <w:rPr>
            <w:rFonts w:cs="Calibri"/>
            <w:sz w:val="18"/>
            <w:szCs w:val="18"/>
            <w:rtl/>
            <w:lang w:bidi="fa-IR"/>
            <w:rPrChange w:id="89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8" w:author="Microsoft account" w:date="2025-09-12T12:22:00Z">
              <w:rPr>
                <w:rFonts w:cs="Calibri" w:hint="eastAsia"/>
                <w:sz w:val="28"/>
                <w:szCs w:val="28"/>
                <w:rtl/>
                <w:lang w:bidi="fa-IR"/>
              </w:rPr>
            </w:rPrChange>
          </w:rPr>
          <w:t>م</w:t>
        </w:r>
        <w:r w:rsidRPr="00E27A66">
          <w:rPr>
            <w:rFonts w:cs="Calibri" w:hint="cs"/>
            <w:sz w:val="18"/>
            <w:szCs w:val="18"/>
            <w:rtl/>
            <w:lang w:bidi="fa-IR"/>
            <w:rPrChange w:id="899" w:author="Microsoft account" w:date="2025-09-12T12:22:00Z">
              <w:rPr>
                <w:rFonts w:cs="Calibri" w:hint="cs"/>
                <w:sz w:val="28"/>
                <w:szCs w:val="28"/>
                <w:rtl/>
                <w:lang w:bidi="fa-IR"/>
              </w:rPr>
            </w:rPrChange>
          </w:rPr>
          <w:t>ی‌</w:t>
        </w:r>
        <w:r w:rsidRPr="00E27A66">
          <w:rPr>
            <w:rFonts w:cs="Calibri" w:hint="eastAsia"/>
            <w:sz w:val="18"/>
            <w:szCs w:val="18"/>
            <w:rtl/>
            <w:lang w:bidi="fa-IR"/>
            <w:rPrChange w:id="900" w:author="Microsoft account" w:date="2025-09-12T12:22:00Z">
              <w:rPr>
                <w:rFonts w:cs="Calibri" w:hint="eastAsia"/>
                <w:sz w:val="28"/>
                <w:szCs w:val="28"/>
                <w:rtl/>
                <w:lang w:bidi="fa-IR"/>
              </w:rPr>
            </w:rPrChange>
          </w:rPr>
          <w:t>کنه</w:t>
        </w:r>
        <w:r w:rsidRPr="00E27A66">
          <w:rPr>
            <w:rFonts w:cs="Calibri"/>
            <w:sz w:val="18"/>
            <w:szCs w:val="18"/>
            <w:lang w:bidi="fa-IR"/>
            <w:rPrChange w:id="901"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902" w:author="Microsoft account" w:date="2025-09-12T12:21:00Z"/>
          <w:rFonts w:cs="Calibri"/>
          <w:sz w:val="18"/>
          <w:szCs w:val="18"/>
          <w:rtl/>
          <w:lang w:bidi="fa-IR"/>
          <w:rPrChange w:id="903" w:author="Microsoft account" w:date="2025-09-12T12:22:00Z">
            <w:rPr>
              <w:ins w:id="904" w:author="Microsoft account" w:date="2025-09-12T12:21:00Z"/>
              <w:rFonts w:cs="Calibri"/>
              <w:sz w:val="28"/>
              <w:szCs w:val="28"/>
              <w:rtl/>
              <w:lang w:bidi="fa-IR"/>
            </w:rPr>
          </w:rPrChange>
        </w:rPr>
        <w:pPrChange w:id="905" w:author="Microsoft account" w:date="2025-09-12T12:22:00Z">
          <w:pPr>
            <w:spacing w:after="0" w:line="276" w:lineRule="auto"/>
          </w:pPr>
        </w:pPrChange>
      </w:pPr>
      <w:ins w:id="906" w:author="Microsoft account" w:date="2025-09-12T12:21:00Z">
        <w:r w:rsidRPr="00E27A66">
          <w:rPr>
            <w:rFonts w:cs="Calibri"/>
            <w:sz w:val="18"/>
            <w:szCs w:val="18"/>
            <w:rtl/>
            <w:lang w:bidi="fa-IR"/>
            <w:rPrChange w:id="907"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908" w:author="Microsoft account" w:date="2025-09-12T12:22:00Z">
              <w:rPr>
                <w:rFonts w:cs="Calibri" w:hint="cs"/>
                <w:sz w:val="28"/>
                <w:szCs w:val="28"/>
                <w:rtl/>
                <w:lang w:bidi="fa-IR"/>
              </w:rPr>
            </w:rPrChange>
          </w:rPr>
          <w:t>یی</w:t>
        </w:r>
        <w:r w:rsidRPr="00E27A66">
          <w:rPr>
            <w:rFonts w:cs="Calibri"/>
            <w:sz w:val="18"/>
            <w:szCs w:val="18"/>
            <w:rtl/>
            <w:lang w:bidi="fa-IR"/>
            <w:rPrChange w:id="909"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10" w:author="Microsoft account" w:date="2025-09-12T12:22:00Z">
              <w:rPr>
                <w:rFonts w:cs="Calibri" w:hint="cs"/>
                <w:sz w:val="28"/>
                <w:szCs w:val="28"/>
                <w:rtl/>
                <w:lang w:bidi="fa-IR"/>
              </w:rPr>
            </w:rPrChange>
          </w:rPr>
          <w:t>ی</w:t>
        </w:r>
        <w:r w:rsidRPr="00E27A66">
          <w:rPr>
            <w:rFonts w:cs="Calibri"/>
            <w:sz w:val="18"/>
            <w:szCs w:val="18"/>
            <w:rtl/>
            <w:lang w:bidi="fa-IR"/>
            <w:rPrChange w:id="911" w:author="Microsoft account" w:date="2025-09-12T12:22:00Z">
              <w:rPr>
                <w:rFonts w:cs="Calibri"/>
                <w:sz w:val="28"/>
                <w:szCs w:val="28"/>
                <w:rtl/>
                <w:lang w:bidi="fa-IR"/>
              </w:rPr>
            </w:rPrChange>
          </w:rPr>
          <w:t xml:space="preserve"> به</w:t>
        </w:r>
        <w:r w:rsidRPr="00E27A66">
          <w:rPr>
            <w:rFonts w:cs="Calibri" w:hint="cs"/>
            <w:sz w:val="18"/>
            <w:szCs w:val="18"/>
            <w:rtl/>
            <w:lang w:bidi="fa-IR"/>
            <w:rPrChange w:id="912" w:author="Microsoft account" w:date="2025-09-12T12:22:00Z">
              <w:rPr>
                <w:rFonts w:cs="Calibri" w:hint="cs"/>
                <w:sz w:val="28"/>
                <w:szCs w:val="28"/>
                <w:rtl/>
                <w:lang w:bidi="fa-IR"/>
              </w:rPr>
            </w:rPrChange>
          </w:rPr>
          <w:t>ی</w:t>
        </w:r>
        <w:r w:rsidRPr="00E27A66">
          <w:rPr>
            <w:rFonts w:cs="Calibri" w:hint="eastAsia"/>
            <w:sz w:val="18"/>
            <w:szCs w:val="18"/>
            <w:rtl/>
            <w:lang w:bidi="fa-IR"/>
            <w:rPrChange w:id="913"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914" w:author="Microsoft account" w:date="2025-09-12T12:22:00Z">
              <w:rPr>
                <w:rFonts w:cs="Calibri" w:hint="cs"/>
                <w:sz w:val="28"/>
                <w:szCs w:val="28"/>
                <w:rtl/>
                <w:lang w:bidi="fa-IR"/>
              </w:rPr>
            </w:rPrChange>
          </w:rPr>
          <w:t>ی</w:t>
        </w:r>
        <w:r w:rsidRPr="00E27A66">
          <w:rPr>
            <w:rFonts w:cs="Calibri" w:hint="eastAsia"/>
            <w:sz w:val="18"/>
            <w:szCs w:val="18"/>
            <w:rtl/>
            <w:lang w:bidi="fa-IR"/>
            <w:rPrChange w:id="915" w:author="Microsoft account" w:date="2025-09-12T12:22:00Z">
              <w:rPr>
                <w:rFonts w:cs="Calibri" w:hint="eastAsia"/>
                <w:sz w:val="28"/>
                <w:szCs w:val="28"/>
                <w:rtl/>
                <w:lang w:bidi="fa-IR"/>
              </w:rPr>
            </w:rPrChange>
          </w:rPr>
          <w:t>،</w:t>
        </w:r>
        <w:r w:rsidRPr="00E27A66">
          <w:rPr>
            <w:rFonts w:cs="Calibri"/>
            <w:sz w:val="18"/>
            <w:szCs w:val="18"/>
            <w:rtl/>
            <w:lang w:bidi="fa-IR"/>
            <w:rPrChange w:id="91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17"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918" w:author="Microsoft account" w:date="2025-09-12T12:22:00Z">
              <w:rPr>
                <w:rFonts w:cs="Calibri" w:hint="cs"/>
                <w:sz w:val="28"/>
                <w:szCs w:val="28"/>
                <w:rtl/>
                <w:lang w:bidi="fa-IR"/>
              </w:rPr>
            </w:rPrChange>
          </w:rPr>
          <w:t>ی</w:t>
        </w:r>
        <w:r w:rsidRPr="00E27A66">
          <w:rPr>
            <w:rFonts w:cs="Calibri" w:hint="eastAsia"/>
            <w:sz w:val="18"/>
            <w:szCs w:val="18"/>
            <w:rtl/>
            <w:lang w:bidi="fa-IR"/>
            <w:rPrChange w:id="919" w:author="Microsoft account" w:date="2025-09-12T12:22:00Z">
              <w:rPr>
                <w:rFonts w:cs="Calibri" w:hint="eastAsia"/>
                <w:sz w:val="28"/>
                <w:szCs w:val="28"/>
                <w:rtl/>
                <w:lang w:bidi="fa-IR"/>
              </w:rPr>
            </w:rPrChange>
          </w:rPr>
          <w:t>ر</w:t>
        </w:r>
        <w:r w:rsidRPr="00E27A66">
          <w:rPr>
            <w:rFonts w:cs="Calibri" w:hint="cs"/>
            <w:sz w:val="18"/>
            <w:szCs w:val="18"/>
            <w:rtl/>
            <w:lang w:bidi="fa-IR"/>
            <w:rPrChange w:id="920" w:author="Microsoft account" w:date="2025-09-12T12:22:00Z">
              <w:rPr>
                <w:rFonts w:cs="Calibri" w:hint="cs"/>
                <w:sz w:val="28"/>
                <w:szCs w:val="28"/>
                <w:rtl/>
                <w:lang w:bidi="fa-IR"/>
              </w:rPr>
            </w:rPrChange>
          </w:rPr>
          <w:t>ی</w:t>
        </w:r>
        <w:r w:rsidRPr="00E27A66">
          <w:rPr>
            <w:rFonts w:cs="Calibri" w:hint="eastAsia"/>
            <w:sz w:val="18"/>
            <w:szCs w:val="18"/>
            <w:rtl/>
            <w:lang w:bidi="fa-IR"/>
            <w:rPrChange w:id="921" w:author="Microsoft account" w:date="2025-09-12T12:22:00Z">
              <w:rPr>
                <w:rFonts w:cs="Calibri" w:hint="eastAsia"/>
                <w:sz w:val="28"/>
                <w:szCs w:val="28"/>
                <w:rtl/>
                <w:lang w:bidi="fa-IR"/>
              </w:rPr>
            </w:rPrChange>
          </w:rPr>
          <w:t>،</w:t>
        </w:r>
        <w:r w:rsidRPr="00E27A66">
          <w:rPr>
            <w:rFonts w:cs="Calibri"/>
            <w:sz w:val="18"/>
            <w:szCs w:val="18"/>
            <w:rtl/>
            <w:lang w:bidi="fa-IR"/>
            <w:rPrChange w:id="9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3" w:author="Microsoft account" w:date="2025-09-12T12:22:00Z">
              <w:rPr>
                <w:rFonts w:cs="Calibri" w:hint="eastAsia"/>
                <w:sz w:val="28"/>
                <w:szCs w:val="28"/>
                <w:rtl/>
                <w:lang w:bidi="fa-IR"/>
              </w:rPr>
            </w:rPrChange>
          </w:rPr>
          <w:t>معادلات</w:t>
        </w:r>
        <w:r w:rsidRPr="00E27A66">
          <w:rPr>
            <w:rFonts w:cs="Calibri"/>
            <w:sz w:val="18"/>
            <w:szCs w:val="18"/>
            <w:rtl/>
            <w:lang w:bidi="fa-IR"/>
            <w:rPrChange w:id="92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5" w:author="Microsoft account" w:date="2025-09-12T12:22:00Z">
              <w:rPr>
                <w:rFonts w:cs="Calibri" w:hint="eastAsia"/>
                <w:sz w:val="28"/>
                <w:szCs w:val="28"/>
                <w:rtl/>
                <w:lang w:bidi="fa-IR"/>
              </w:rPr>
            </w:rPrChange>
          </w:rPr>
          <w:t>د</w:t>
        </w:r>
        <w:r w:rsidRPr="00E27A66">
          <w:rPr>
            <w:rFonts w:cs="Calibri" w:hint="cs"/>
            <w:sz w:val="18"/>
            <w:szCs w:val="18"/>
            <w:rtl/>
            <w:lang w:bidi="fa-IR"/>
            <w:rPrChange w:id="926" w:author="Microsoft account" w:date="2025-09-12T12:22:00Z">
              <w:rPr>
                <w:rFonts w:cs="Calibri" w:hint="cs"/>
                <w:sz w:val="28"/>
                <w:szCs w:val="28"/>
                <w:rtl/>
                <w:lang w:bidi="fa-IR"/>
              </w:rPr>
            </w:rPrChange>
          </w:rPr>
          <w:t>ی</w:t>
        </w:r>
        <w:r w:rsidRPr="00E27A66">
          <w:rPr>
            <w:rFonts w:cs="Calibri" w:hint="eastAsia"/>
            <w:sz w:val="18"/>
            <w:szCs w:val="18"/>
            <w:rtl/>
            <w:lang w:bidi="fa-IR"/>
            <w:rPrChange w:id="927"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928" w:author="Microsoft account" w:date="2025-09-12T12:22:00Z">
              <w:rPr>
                <w:rFonts w:cs="Calibri" w:hint="cs"/>
                <w:sz w:val="28"/>
                <w:szCs w:val="28"/>
                <w:rtl/>
                <w:lang w:bidi="fa-IR"/>
              </w:rPr>
            </w:rPrChange>
          </w:rPr>
          <w:t>ی</w:t>
        </w:r>
        <w:r w:rsidRPr="00E27A66">
          <w:rPr>
            <w:rFonts w:cs="Calibri" w:hint="eastAsia"/>
            <w:sz w:val="18"/>
            <w:szCs w:val="18"/>
            <w:rtl/>
            <w:lang w:bidi="fa-IR"/>
            <w:rPrChange w:id="929" w:author="Microsoft account" w:date="2025-09-12T12:22:00Z">
              <w:rPr>
                <w:rFonts w:cs="Calibri" w:hint="eastAsia"/>
                <w:sz w:val="28"/>
                <w:szCs w:val="28"/>
                <w:rtl/>
                <w:lang w:bidi="fa-IR"/>
              </w:rPr>
            </w:rPrChange>
          </w:rPr>
          <w:t>ل،</w:t>
        </w:r>
        <w:r w:rsidRPr="00E27A66">
          <w:rPr>
            <w:rFonts w:cs="Calibri"/>
            <w:sz w:val="18"/>
            <w:szCs w:val="18"/>
            <w:rtl/>
            <w:lang w:bidi="fa-IR"/>
            <w:rPrChange w:id="9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1" w:author="Microsoft account" w:date="2025-09-12T12:22:00Z">
              <w:rPr>
                <w:rFonts w:cs="Calibri" w:hint="eastAsia"/>
                <w:sz w:val="28"/>
                <w:szCs w:val="28"/>
                <w:rtl/>
                <w:lang w:bidi="fa-IR"/>
              </w:rPr>
            </w:rPrChange>
          </w:rPr>
          <w:t>آمار</w:t>
        </w:r>
        <w:r w:rsidRPr="00E27A66">
          <w:rPr>
            <w:rFonts w:cs="Calibri"/>
            <w:sz w:val="18"/>
            <w:szCs w:val="18"/>
            <w:rtl/>
            <w:lang w:bidi="fa-IR"/>
            <w:rPrChange w:id="93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3" w:author="Microsoft account" w:date="2025-09-12T12:22:00Z">
              <w:rPr>
                <w:rFonts w:cs="Calibri" w:hint="eastAsia"/>
                <w:sz w:val="28"/>
                <w:szCs w:val="28"/>
                <w:rtl/>
                <w:lang w:bidi="fa-IR"/>
              </w:rPr>
            </w:rPrChange>
          </w:rPr>
          <w:t>و</w:t>
        </w:r>
        <w:r w:rsidRPr="00E27A66">
          <w:rPr>
            <w:rFonts w:cs="Calibri"/>
            <w:sz w:val="18"/>
            <w:szCs w:val="18"/>
            <w:rtl/>
            <w:lang w:bidi="fa-IR"/>
            <w:rPrChange w:id="9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5" w:author="Microsoft account" w:date="2025-09-12T12:22:00Z">
              <w:rPr>
                <w:rFonts w:cs="Calibri" w:hint="eastAsia"/>
                <w:sz w:val="28"/>
                <w:szCs w:val="28"/>
                <w:rtl/>
                <w:lang w:bidi="fa-IR"/>
              </w:rPr>
            </w:rPrChange>
          </w:rPr>
          <w:t>پردازش</w:t>
        </w:r>
        <w:r w:rsidRPr="00E27A66">
          <w:rPr>
            <w:rFonts w:cs="Calibri"/>
            <w:sz w:val="18"/>
            <w:szCs w:val="18"/>
            <w:rtl/>
            <w:lang w:bidi="fa-IR"/>
            <w:rPrChange w:id="93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7" w:author="Microsoft account" w:date="2025-09-12T12:22:00Z">
              <w:rPr>
                <w:rFonts w:cs="Calibri" w:hint="eastAsia"/>
                <w:sz w:val="28"/>
                <w:szCs w:val="28"/>
                <w:rtl/>
                <w:lang w:bidi="fa-IR"/>
              </w:rPr>
            </w:rPrChange>
          </w:rPr>
          <w:t>س</w:t>
        </w:r>
        <w:r w:rsidRPr="00E27A66">
          <w:rPr>
            <w:rFonts w:cs="Calibri" w:hint="cs"/>
            <w:sz w:val="18"/>
            <w:szCs w:val="18"/>
            <w:rtl/>
            <w:lang w:bidi="fa-IR"/>
            <w:rPrChange w:id="938" w:author="Microsoft account" w:date="2025-09-12T12:22:00Z">
              <w:rPr>
                <w:rFonts w:cs="Calibri" w:hint="cs"/>
                <w:sz w:val="28"/>
                <w:szCs w:val="28"/>
                <w:rtl/>
                <w:lang w:bidi="fa-IR"/>
              </w:rPr>
            </w:rPrChange>
          </w:rPr>
          <w:t>ی</w:t>
        </w:r>
        <w:r w:rsidRPr="00E27A66">
          <w:rPr>
            <w:rFonts w:cs="Calibri" w:hint="eastAsia"/>
            <w:sz w:val="18"/>
            <w:szCs w:val="18"/>
            <w:rtl/>
            <w:lang w:bidi="fa-IR"/>
            <w:rPrChange w:id="939" w:author="Microsoft account" w:date="2025-09-12T12:22:00Z">
              <w:rPr>
                <w:rFonts w:cs="Calibri" w:hint="eastAsia"/>
                <w:sz w:val="28"/>
                <w:szCs w:val="28"/>
                <w:rtl/>
                <w:lang w:bidi="fa-IR"/>
              </w:rPr>
            </w:rPrChange>
          </w:rPr>
          <w:t>گناله</w:t>
        </w:r>
        <w:r w:rsidRPr="00E27A66">
          <w:rPr>
            <w:rFonts w:cs="Calibri"/>
            <w:sz w:val="18"/>
            <w:szCs w:val="18"/>
            <w:lang w:bidi="fa-IR"/>
            <w:rPrChange w:id="940"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941" w:author="Microsoft account" w:date="2025-09-12T12:20:00Z"/>
          <w:rFonts w:cs="Calibri"/>
          <w:sz w:val="28"/>
          <w:szCs w:val="28"/>
          <w:rtl/>
          <w:lang w:bidi="fa-IR"/>
        </w:rPr>
        <w:pPrChange w:id="942" w:author="Microsoft account" w:date="2025-09-12T12:22:00Z">
          <w:pPr>
            <w:spacing w:after="0" w:line="240" w:lineRule="auto"/>
          </w:pPr>
        </w:pPrChange>
      </w:pPr>
      <w:ins w:id="943" w:author="Microsoft account" w:date="2025-09-12T12:21:00Z">
        <w:r w:rsidRPr="00E27A66">
          <w:rPr>
            <w:rFonts w:cs="Calibri"/>
            <w:sz w:val="18"/>
            <w:szCs w:val="18"/>
            <w:rtl/>
            <w:lang w:bidi="fa-IR"/>
            <w:rPrChange w:id="944" w:author="Microsoft account" w:date="2025-09-12T12:22:00Z">
              <w:rPr>
                <w:rFonts w:cs="Calibri"/>
                <w:sz w:val="28"/>
                <w:szCs w:val="28"/>
                <w:rtl/>
                <w:lang w:bidi="fa-IR"/>
              </w:rPr>
            </w:rPrChange>
          </w:rPr>
          <w:t>وقت</w:t>
        </w:r>
        <w:r w:rsidRPr="00E27A66">
          <w:rPr>
            <w:rFonts w:cs="Calibri" w:hint="cs"/>
            <w:sz w:val="18"/>
            <w:szCs w:val="18"/>
            <w:rtl/>
            <w:lang w:bidi="fa-IR"/>
            <w:rPrChange w:id="945" w:author="Microsoft account" w:date="2025-09-12T12:22:00Z">
              <w:rPr>
                <w:rFonts w:cs="Calibri" w:hint="cs"/>
                <w:sz w:val="28"/>
                <w:szCs w:val="28"/>
                <w:rtl/>
                <w:lang w:bidi="fa-IR"/>
              </w:rPr>
            </w:rPrChange>
          </w:rPr>
          <w:t>ی</w:t>
        </w:r>
        <w:r w:rsidRPr="00E27A66">
          <w:rPr>
            <w:rFonts w:cs="Calibri"/>
            <w:sz w:val="18"/>
            <w:szCs w:val="18"/>
            <w:rtl/>
            <w:lang w:bidi="fa-IR"/>
            <w:rPrChange w:id="946" w:author="Microsoft account" w:date="2025-09-12T12:22:00Z">
              <w:rPr>
                <w:rFonts w:cs="Calibri"/>
                <w:sz w:val="28"/>
                <w:szCs w:val="28"/>
                <w:rtl/>
                <w:lang w:bidi="fa-IR"/>
              </w:rPr>
            </w:rPrChange>
          </w:rPr>
          <w:t xml:space="preserve"> </w:t>
        </w:r>
        <w:r w:rsidRPr="00E27A66">
          <w:rPr>
            <w:rFonts w:cs="Calibri"/>
            <w:sz w:val="18"/>
            <w:szCs w:val="18"/>
            <w:lang w:bidi="fa-IR"/>
            <w:rPrChange w:id="947" w:author="Microsoft account" w:date="2025-09-12T12:22:00Z">
              <w:rPr>
                <w:rFonts w:cs="Calibri"/>
                <w:sz w:val="28"/>
                <w:szCs w:val="28"/>
                <w:lang w:bidi="fa-IR"/>
              </w:rPr>
            </w:rPrChange>
          </w:rPr>
          <w:t>NumPy</w:t>
        </w:r>
        <w:r w:rsidRPr="00E27A66">
          <w:rPr>
            <w:rFonts w:cs="Calibri"/>
            <w:sz w:val="18"/>
            <w:szCs w:val="18"/>
            <w:rtl/>
            <w:lang w:bidi="fa-IR"/>
            <w:rPrChange w:id="948"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49" w:author="Microsoft account" w:date="2025-09-12T12:22:00Z">
              <w:rPr>
                <w:rFonts w:cs="Calibri" w:hint="cs"/>
                <w:sz w:val="28"/>
                <w:szCs w:val="28"/>
                <w:rtl/>
                <w:lang w:bidi="fa-IR"/>
              </w:rPr>
            </w:rPrChange>
          </w:rPr>
          <w:t>ی</w:t>
        </w:r>
        <w:r w:rsidRPr="00E27A66">
          <w:rPr>
            <w:rFonts w:cs="Calibri"/>
            <w:sz w:val="18"/>
            <w:szCs w:val="18"/>
            <w:rtl/>
            <w:lang w:bidi="fa-IR"/>
            <w:rPrChange w:id="950"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951" w:author="Microsoft account" w:date="2025-09-12T12:22:00Z">
              <w:rPr>
                <w:rFonts w:cs="Calibri" w:hint="cs"/>
                <w:sz w:val="28"/>
                <w:szCs w:val="28"/>
                <w:rtl/>
                <w:lang w:bidi="fa-IR"/>
              </w:rPr>
            </w:rPrChange>
          </w:rPr>
          <w:t>ی</w:t>
        </w:r>
        <w:r w:rsidRPr="00E27A66">
          <w:rPr>
            <w:rFonts w:cs="Calibri"/>
            <w:sz w:val="18"/>
            <w:szCs w:val="18"/>
            <w:rtl/>
            <w:lang w:bidi="fa-IR"/>
            <w:rPrChange w:id="952" w:author="Microsoft account" w:date="2025-09-12T12:22:00Z">
              <w:rPr>
                <w:rFonts w:cs="Calibri"/>
                <w:sz w:val="28"/>
                <w:szCs w:val="28"/>
                <w:rtl/>
                <w:lang w:bidi="fa-IR"/>
              </w:rPr>
            </w:rPrChange>
          </w:rPr>
          <w:t xml:space="preserve"> پا</w:t>
        </w:r>
        <w:r w:rsidRPr="00E27A66">
          <w:rPr>
            <w:rFonts w:cs="Calibri" w:hint="cs"/>
            <w:sz w:val="18"/>
            <w:szCs w:val="18"/>
            <w:rtl/>
            <w:lang w:bidi="fa-IR"/>
            <w:rPrChange w:id="953" w:author="Microsoft account" w:date="2025-09-12T12:22:00Z">
              <w:rPr>
                <w:rFonts w:cs="Calibri" w:hint="cs"/>
                <w:sz w:val="28"/>
                <w:szCs w:val="28"/>
                <w:rtl/>
                <w:lang w:bidi="fa-IR"/>
              </w:rPr>
            </w:rPrChange>
          </w:rPr>
          <w:t>ی</w:t>
        </w:r>
        <w:r w:rsidRPr="00E27A66">
          <w:rPr>
            <w:rFonts w:cs="Calibri" w:hint="eastAsia"/>
            <w:sz w:val="18"/>
            <w:szCs w:val="18"/>
            <w:rtl/>
            <w:lang w:bidi="fa-IR"/>
            <w:rPrChange w:id="954" w:author="Microsoft account" w:date="2025-09-12T12:22:00Z">
              <w:rPr>
                <w:rFonts w:cs="Calibri" w:hint="eastAsia"/>
                <w:sz w:val="28"/>
                <w:szCs w:val="28"/>
                <w:rtl/>
                <w:lang w:bidi="fa-IR"/>
              </w:rPr>
            </w:rPrChange>
          </w:rPr>
          <w:t>ه</w:t>
        </w:r>
        <w:r w:rsidRPr="00E27A66">
          <w:rPr>
            <w:rFonts w:cs="Calibri"/>
            <w:sz w:val="18"/>
            <w:szCs w:val="18"/>
            <w:rtl/>
            <w:lang w:bidi="fa-IR"/>
            <w:rPrChange w:id="955"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956" w:author="Microsoft account" w:date="2025-09-12T12:22:00Z">
              <w:rPr>
                <w:rFonts w:cs="Calibri" w:hint="cs"/>
                <w:sz w:val="28"/>
                <w:szCs w:val="28"/>
                <w:rtl/>
                <w:lang w:bidi="fa-IR"/>
              </w:rPr>
            </w:rPrChange>
          </w:rPr>
          <w:t>ی</w:t>
        </w:r>
        <w:r w:rsidRPr="00E27A66">
          <w:rPr>
            <w:rFonts w:cs="Calibri"/>
            <w:sz w:val="18"/>
            <w:szCs w:val="18"/>
            <w:rtl/>
            <w:lang w:bidi="fa-IR"/>
            <w:rPrChange w:id="957" w:author="Microsoft account" w:date="2025-09-12T12:22:00Z">
              <w:rPr>
                <w:rFonts w:cs="Calibri"/>
                <w:sz w:val="28"/>
                <w:szCs w:val="28"/>
                <w:rtl/>
                <w:lang w:bidi="fa-IR"/>
              </w:rPr>
            </w:rPrChange>
          </w:rPr>
          <w:t xml:space="preserve"> ن</w:t>
        </w:r>
        <w:r w:rsidRPr="00E27A66">
          <w:rPr>
            <w:rFonts w:cs="Calibri" w:hint="cs"/>
            <w:sz w:val="18"/>
            <w:szCs w:val="18"/>
            <w:rtl/>
            <w:lang w:bidi="fa-IR"/>
            <w:rPrChange w:id="958" w:author="Microsoft account" w:date="2025-09-12T12:22:00Z">
              <w:rPr>
                <w:rFonts w:cs="Calibri" w:hint="cs"/>
                <w:sz w:val="28"/>
                <w:szCs w:val="28"/>
                <w:rtl/>
                <w:lang w:bidi="fa-IR"/>
              </w:rPr>
            </w:rPrChange>
          </w:rPr>
          <w:t>ی</w:t>
        </w:r>
        <w:r w:rsidRPr="00E27A66">
          <w:rPr>
            <w:rFonts w:cs="Calibri" w:hint="eastAsia"/>
            <w:sz w:val="18"/>
            <w:szCs w:val="18"/>
            <w:rtl/>
            <w:lang w:bidi="fa-IR"/>
            <w:rPrChange w:id="959" w:author="Microsoft account" w:date="2025-09-12T12:22:00Z">
              <w:rPr>
                <w:rFonts w:cs="Calibri" w:hint="eastAsia"/>
                <w:sz w:val="28"/>
                <w:szCs w:val="28"/>
                <w:rtl/>
                <w:lang w:bidi="fa-IR"/>
              </w:rPr>
            </w:rPrChange>
          </w:rPr>
          <w:t>ست،</w:t>
        </w:r>
        <w:r w:rsidRPr="00E27A66">
          <w:rPr>
            <w:rFonts w:cs="Calibri"/>
            <w:sz w:val="18"/>
            <w:szCs w:val="18"/>
            <w:rtl/>
            <w:lang w:bidi="fa-IR"/>
            <w:rPrChange w:id="960" w:author="Microsoft account" w:date="2025-09-12T12:22:00Z">
              <w:rPr>
                <w:rFonts w:cs="Calibri"/>
                <w:sz w:val="28"/>
                <w:szCs w:val="28"/>
                <w:rtl/>
                <w:lang w:bidi="fa-IR"/>
              </w:rPr>
            </w:rPrChange>
          </w:rPr>
          <w:t xml:space="preserve"> </w:t>
        </w:r>
        <w:r w:rsidRPr="00E27A66">
          <w:rPr>
            <w:rFonts w:cs="Calibri"/>
            <w:sz w:val="18"/>
            <w:szCs w:val="18"/>
            <w:lang w:bidi="fa-IR"/>
            <w:rPrChange w:id="961" w:author="Microsoft account" w:date="2025-09-12T12:22:00Z">
              <w:rPr>
                <w:rFonts w:cs="Calibri"/>
                <w:sz w:val="28"/>
                <w:szCs w:val="28"/>
                <w:lang w:bidi="fa-IR"/>
              </w:rPr>
            </w:rPrChange>
          </w:rPr>
          <w:t>SciPy</w:t>
        </w:r>
        <w:r w:rsidRPr="00E27A66">
          <w:rPr>
            <w:rFonts w:cs="Calibri"/>
            <w:sz w:val="18"/>
            <w:szCs w:val="18"/>
            <w:rtl/>
            <w:lang w:bidi="fa-IR"/>
            <w:rPrChange w:id="962"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963" w:author="Microsoft account" w:date="2025-09-12T12:22:00Z">
              <w:rPr>
                <w:rFonts w:cs="Calibri" w:hint="cs"/>
                <w:sz w:val="28"/>
                <w:szCs w:val="28"/>
                <w:rtl/>
                <w:lang w:bidi="fa-IR"/>
              </w:rPr>
            </w:rPrChange>
          </w:rPr>
          <w:t>ی‌</w:t>
        </w:r>
        <w:r w:rsidRPr="00E27A66">
          <w:rPr>
            <w:rFonts w:cs="Calibri" w:hint="eastAsia"/>
            <w:sz w:val="18"/>
            <w:szCs w:val="18"/>
            <w:rtl/>
            <w:lang w:bidi="fa-IR"/>
            <w:rPrChange w:id="964" w:author="Microsoft account" w:date="2025-09-12T12:22:00Z">
              <w:rPr>
                <w:rFonts w:cs="Calibri" w:hint="eastAsia"/>
                <w:sz w:val="28"/>
                <w:szCs w:val="28"/>
                <w:rtl/>
                <w:lang w:bidi="fa-IR"/>
              </w:rPr>
            </w:rPrChange>
          </w:rPr>
          <w:t>کنه</w:t>
        </w:r>
        <w:r w:rsidRPr="00E27A66">
          <w:rPr>
            <w:rFonts w:cs="Calibri"/>
            <w:sz w:val="18"/>
            <w:szCs w:val="18"/>
            <w:rtl/>
            <w:lang w:bidi="fa-IR"/>
            <w:rPrChange w:id="965"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966" w:author="Microsoft account" w:date="2025-09-12T12:19:00Z"/>
          <w:rFonts w:cs="Calibri"/>
          <w:sz w:val="28"/>
          <w:szCs w:val="28"/>
          <w:rtl/>
          <w:lang w:bidi="fa-IR"/>
        </w:rPr>
        <w:pPrChange w:id="967" w:author="Microsoft account" w:date="2025-09-12T12:20:00Z">
          <w:pPr>
            <w:spacing w:after="0" w:line="240" w:lineRule="auto"/>
          </w:pPr>
        </w:pPrChange>
      </w:pPr>
    </w:p>
    <w:p w14:paraId="119D442C" w14:textId="78D2DF17" w:rsidR="002B0B06" w:rsidRDefault="00AD5617">
      <w:pPr>
        <w:bidi/>
        <w:spacing w:after="0" w:line="240" w:lineRule="auto"/>
        <w:jc w:val="both"/>
        <w:rPr>
          <w:ins w:id="968" w:author="Microsoft account" w:date="2025-09-12T11:59:00Z"/>
          <w:rFonts w:cs="Calibri"/>
          <w:sz w:val="28"/>
          <w:szCs w:val="28"/>
          <w:rtl/>
          <w:lang w:bidi="fa-IR"/>
        </w:rPr>
        <w:pPrChange w:id="969" w:author="Microsoft account" w:date="2025-09-12T12:19:00Z">
          <w:pPr>
            <w:spacing w:after="0" w:line="240" w:lineRule="auto"/>
          </w:pPr>
        </w:pPrChange>
      </w:pPr>
      <w:ins w:id="970"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w:t>
        </w:r>
      </w:ins>
      <w:ins w:id="971" w:author="Microsoft account" w:date="2025-10-06T09:51:00Z">
        <w:r w:rsidR="002E0CFE">
          <w:rPr>
            <w:rFonts w:cs="Calibri" w:hint="cs"/>
            <w:sz w:val="28"/>
            <w:szCs w:val="28"/>
            <w:rtl/>
            <w:lang w:bidi="fa-IR"/>
          </w:rPr>
          <w:t xml:space="preserve"> (</w:t>
        </w:r>
        <w:r w:rsidR="002E0CFE">
          <w:rPr>
            <w:rFonts w:cs="Calibri" w:hint="cs"/>
            <w:sz w:val="18"/>
            <w:szCs w:val="18"/>
            <w:rtl/>
            <w:lang w:bidi="fa-IR"/>
          </w:rPr>
          <w:t xml:space="preserve">حتی توی خودِ </w:t>
        </w:r>
        <w:r w:rsidR="002E0CFE">
          <w:rPr>
            <w:rFonts w:cs="Calibri"/>
            <w:sz w:val="18"/>
            <w:szCs w:val="18"/>
            <w:lang w:bidi="fa-IR"/>
          </w:rPr>
          <w:t>tkinter</w:t>
        </w:r>
        <w:r w:rsidR="002E0CFE">
          <w:rPr>
            <w:rFonts w:cs="Calibri" w:hint="cs"/>
            <w:sz w:val="18"/>
            <w:szCs w:val="18"/>
            <w:rtl/>
            <w:lang w:bidi="fa-IR"/>
          </w:rPr>
          <w:t xml:space="preserve"> هم همینطوریه، ورودی فارسی ای که تشخیص میده فارسی نیست و عربیه</w:t>
        </w:r>
        <w:r w:rsidR="002E0CFE">
          <w:rPr>
            <w:rFonts w:cs="Calibri" w:hint="cs"/>
            <w:sz w:val="28"/>
            <w:szCs w:val="28"/>
            <w:rtl/>
            <w:lang w:bidi="fa-IR"/>
          </w:rPr>
          <w:t>)</w:t>
        </w:r>
      </w:ins>
      <w:ins w:id="972" w:author="Microsoft account" w:date="2025-09-12T11:56:00Z">
        <w:r>
          <w:rPr>
            <w:rFonts w:cs="Calibri" w:hint="cs"/>
            <w:sz w:val="28"/>
            <w:szCs w:val="28"/>
            <w:rtl/>
            <w:lang w:bidi="fa-IR"/>
          </w:rPr>
          <w:t xml:space="preserve"> (مثلا "</w:t>
        </w:r>
      </w:ins>
      <w:ins w:id="973" w:author="Microsoft account" w:date="2025-09-12T11:57:00Z">
        <w:r w:rsidRPr="00AD5617">
          <w:rPr>
            <w:rFonts w:cs="Calibri"/>
            <w:sz w:val="28"/>
            <w:szCs w:val="28"/>
            <w:rtl/>
            <w:lang w:bidi="fa-IR"/>
          </w:rPr>
          <w:t>ي</w:t>
        </w:r>
        <w:r>
          <w:rPr>
            <w:rFonts w:cs="Calibri" w:hint="cs"/>
            <w:sz w:val="28"/>
            <w:szCs w:val="28"/>
            <w:rtl/>
            <w:lang w:bidi="fa-IR"/>
          </w:rPr>
          <w:t>" یا "</w:t>
        </w:r>
      </w:ins>
      <w:ins w:id="974" w:author="Microsoft account" w:date="2025-09-12T11:58:00Z">
        <w:r w:rsidRPr="00AD5617">
          <w:rPr>
            <w:rFonts w:cs="Calibri"/>
            <w:sz w:val="28"/>
            <w:szCs w:val="28"/>
            <w:rtl/>
            <w:lang w:bidi="fa-IR"/>
          </w:rPr>
          <w:t>ك</w:t>
        </w:r>
        <w:r>
          <w:rPr>
            <w:rFonts w:cs="Calibri" w:hint="cs"/>
            <w:sz w:val="28"/>
            <w:szCs w:val="28"/>
            <w:rtl/>
            <w:lang w:bidi="fa-IR"/>
          </w:rPr>
          <w:t xml:space="preserve">") که به دلیل </w:t>
        </w:r>
        <w:r>
          <w:rPr>
            <w:rFonts w:cs="Calibri" w:hint="cs"/>
            <w:sz w:val="28"/>
            <w:szCs w:val="28"/>
            <w:rtl/>
            <w:lang w:bidi="fa-IR"/>
          </w:rPr>
          <w:lastRenderedPageBreak/>
          <w:t xml:space="preserve">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975"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976" w:author="Microsoft account" w:date="2025-09-12T11:59:00Z"/>
          <w:rFonts w:cs="Calibri"/>
          <w:sz w:val="28"/>
          <w:szCs w:val="28"/>
          <w:rtl/>
          <w:lang w:bidi="fa-IR"/>
        </w:rPr>
        <w:pPrChange w:id="977" w:author="Microsoft account" w:date="2025-09-12T11:59:00Z">
          <w:pPr>
            <w:spacing w:after="0" w:line="240" w:lineRule="auto"/>
          </w:pPr>
        </w:pPrChange>
      </w:pPr>
      <w:ins w:id="978" w:author="Microsoft account" w:date="2025-09-12T11:59:00Z">
        <w:r w:rsidRPr="00AD5617">
          <w:rPr>
            <w:rFonts w:cs="Calibri"/>
            <w:noProof/>
            <w:sz w:val="28"/>
            <w:szCs w:val="28"/>
            <w:rPrChange w:id="979"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980" w:author="Microsoft account" w:date="2025-09-12T12:00:00Z"/>
          <w:rFonts w:cs="Calibri"/>
          <w:sz w:val="18"/>
          <w:szCs w:val="18"/>
          <w:rtl/>
          <w:lang w:bidi="fa-IR"/>
          <w:rPrChange w:id="981" w:author="Microsoft account" w:date="2025-09-16T11:45:00Z">
            <w:rPr>
              <w:ins w:id="982" w:author="Microsoft account" w:date="2025-09-12T12:00:00Z"/>
              <w:rFonts w:ascii="Segoe UI Symbol" w:hAnsi="Segoe UI Symbol" w:cs="Times New Roman"/>
              <w:sz w:val="28"/>
              <w:szCs w:val="28"/>
              <w:rtl/>
              <w:lang w:bidi="fa-IR"/>
            </w:rPr>
          </w:rPrChange>
        </w:rPr>
        <w:pPrChange w:id="983" w:author="Microsoft account" w:date="2025-09-16T11:45:00Z">
          <w:pPr>
            <w:spacing w:after="0" w:line="240" w:lineRule="auto"/>
          </w:pPr>
        </w:pPrChange>
      </w:pPr>
      <w:ins w:id="984"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985" w:author="Microsoft account" w:date="2025-09-12T12:00:00Z">
        <w:r w:rsidRPr="00AD5617">
          <w:rPr>
            <w:rFonts w:ascii="Segoe UI Symbol" w:hAnsi="Segoe UI Symbol" w:cs="Times New Roman"/>
            <w:sz w:val="28"/>
            <w:szCs w:val="28"/>
            <w:lang w:bidi="fa-IR"/>
          </w:rPr>
          <w:sym w:font="Wingdings" w:char="F04A"/>
        </w:r>
      </w:ins>
      <w:ins w:id="986" w:author="Microsoft account" w:date="2025-09-16T11:43:00Z">
        <w:r w:rsidR="003916DE">
          <w:rPr>
            <w:rFonts w:ascii="Segoe UI Symbol" w:hAnsi="Segoe UI Symbol" w:cs="Times New Roman" w:hint="cs"/>
            <w:sz w:val="28"/>
            <w:szCs w:val="28"/>
            <w:rtl/>
            <w:lang w:bidi="fa-IR"/>
          </w:rPr>
          <w:t xml:space="preserve"> (</w:t>
        </w:r>
      </w:ins>
      <w:ins w:id="987"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988"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989"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990" w:author="Microsoft account" w:date="2025-09-12T12:00:00Z"/>
          <w:rFonts w:ascii="Segoe UI Symbol" w:hAnsi="Segoe UI Symbol" w:cs="Times New Roman"/>
          <w:sz w:val="28"/>
          <w:szCs w:val="28"/>
          <w:rtl/>
          <w:lang w:bidi="fa-IR"/>
        </w:rPr>
        <w:pPrChange w:id="991"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992" w:author="Microsoft account" w:date="2025-09-11T09:58:00Z"/>
          <w:rFonts w:cs="Calibri"/>
          <w:sz w:val="28"/>
          <w:szCs w:val="28"/>
          <w:lang w:bidi="fa-IR"/>
          <w:rPrChange w:id="993" w:author="Microsoft account" w:date="2025-09-12T12:15:00Z">
            <w:rPr>
              <w:ins w:id="994" w:author="Microsoft account" w:date="2025-09-11T09:58:00Z"/>
              <w:lang w:bidi="fa-IR"/>
            </w:rPr>
          </w:rPrChange>
        </w:rPr>
        <w:pPrChange w:id="995" w:author="Microsoft account" w:date="2025-09-12T12:15:00Z">
          <w:pPr>
            <w:spacing w:after="0" w:line="240" w:lineRule="auto"/>
          </w:pPr>
        </w:pPrChange>
      </w:pPr>
      <w:ins w:id="996"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997" w:author="Microsoft account" w:date="2025-09-11T09:58:00Z"/>
          <w:rFonts w:cs="Calibri"/>
          <w:sz w:val="28"/>
          <w:szCs w:val="28"/>
          <w:rtl/>
          <w:lang w:bidi="fa-IR"/>
        </w:rPr>
        <w:pPrChange w:id="998" w:author="Microsoft account" w:date="2025-09-11T09:59:00Z">
          <w:pPr>
            <w:spacing w:after="0" w:line="240" w:lineRule="auto"/>
          </w:pPr>
        </w:pPrChange>
      </w:pPr>
      <w:ins w:id="999"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1000" w:author="Microsoft account" w:date="2025-09-11T09:58:00Z"/>
          <w:rFonts w:cs="Calibri"/>
          <w:sz w:val="28"/>
          <w:szCs w:val="28"/>
          <w:rtl/>
          <w:lang w:bidi="fa-IR"/>
        </w:rPr>
        <w:pPrChange w:id="1001" w:author="Microsoft account" w:date="2025-09-11T09:58:00Z">
          <w:pPr>
            <w:spacing w:after="0" w:line="240" w:lineRule="auto"/>
          </w:pPr>
        </w:pPrChange>
      </w:pPr>
      <w:bookmarkStart w:id="1002" w:name="I4040622"/>
      <w:ins w:id="1003" w:author="Microsoft account" w:date="2025-09-13T11:22:00Z">
        <w:r>
          <w:rPr>
            <w:rFonts w:cs="Calibri" w:hint="cs"/>
            <w:sz w:val="28"/>
            <w:szCs w:val="28"/>
            <w:rtl/>
            <w:lang w:bidi="fa-IR"/>
          </w:rPr>
          <w:lastRenderedPageBreak/>
          <w:t>ادامه</w:t>
        </w:r>
      </w:ins>
    </w:p>
    <w:bookmarkEnd w:id="1002"/>
    <w:p w14:paraId="2A54CC41" w14:textId="189E8E19" w:rsidR="003C0C27" w:rsidRDefault="00C621F8">
      <w:pPr>
        <w:bidi/>
        <w:spacing w:after="0" w:line="240" w:lineRule="auto"/>
        <w:jc w:val="both"/>
        <w:rPr>
          <w:ins w:id="1004" w:author="Microsoft account" w:date="2025-09-13T11:52:00Z"/>
          <w:rFonts w:cs="Calibri"/>
          <w:sz w:val="28"/>
          <w:szCs w:val="28"/>
          <w:rtl/>
          <w:lang w:bidi="fa-IR"/>
        </w:rPr>
        <w:pPrChange w:id="1005" w:author="Microsoft account" w:date="2025-09-13T11:23:00Z">
          <w:pPr>
            <w:spacing w:after="0" w:line="240" w:lineRule="auto"/>
          </w:pPr>
        </w:pPrChange>
      </w:pPr>
      <w:ins w:id="1006"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1007"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1008" w:author="Microsoft account" w:date="2025-09-13T11:53:00Z">
        <w:r w:rsidR="003E07C5">
          <w:rPr>
            <w:rFonts w:cs="Calibri"/>
            <w:sz w:val="28"/>
            <w:szCs w:val="28"/>
            <w:lang w:bidi="fa-IR"/>
          </w:rPr>
          <w:t>()</w:t>
        </w:r>
      </w:ins>
      <w:ins w:id="1009"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1010" w:author="Microsoft account" w:date="2025-09-16T11:45:00Z">
        <w:r w:rsidR="003916DE">
          <w:rPr>
            <w:rFonts w:cs="Calibri" w:hint="cs"/>
            <w:sz w:val="28"/>
            <w:szCs w:val="28"/>
            <w:rtl/>
            <w:lang w:bidi="fa-IR"/>
          </w:rPr>
          <w:t>(</w:t>
        </w:r>
      </w:ins>
      <w:ins w:id="1011"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1012"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1013" w:author="Microsoft account" w:date="2025-09-13T11:52:00Z"/>
          <w:rFonts w:cs="Calibri"/>
          <w:sz w:val="28"/>
          <w:szCs w:val="28"/>
          <w:rtl/>
          <w:lang w:bidi="fa-IR"/>
        </w:rPr>
        <w:pPrChange w:id="1014" w:author="Microsoft account" w:date="2025-09-13T11:52:00Z">
          <w:pPr>
            <w:spacing w:after="0" w:line="240" w:lineRule="auto"/>
          </w:pPr>
        </w:pPrChange>
      </w:pPr>
    </w:p>
    <w:p w14:paraId="48971C6A" w14:textId="4CF14FA3" w:rsidR="00C621F8" w:rsidRDefault="00C621F8">
      <w:pPr>
        <w:bidi/>
        <w:spacing w:after="0" w:line="240" w:lineRule="auto"/>
        <w:jc w:val="both"/>
        <w:rPr>
          <w:ins w:id="1015" w:author="Microsoft account" w:date="2025-09-13T12:37:00Z"/>
          <w:rFonts w:cs="Calibri"/>
          <w:sz w:val="28"/>
          <w:szCs w:val="28"/>
          <w:rtl/>
          <w:lang w:bidi="fa-IR"/>
        </w:rPr>
        <w:pPrChange w:id="1016" w:author="Microsoft account" w:date="2025-09-13T11:52:00Z">
          <w:pPr>
            <w:spacing w:after="0" w:line="240" w:lineRule="auto"/>
          </w:pPr>
        </w:pPrChange>
      </w:pPr>
      <w:ins w:id="1017" w:author="Microsoft account" w:date="2025-09-13T11:52:00Z">
        <w:r>
          <w:rPr>
            <w:rFonts w:cs="Calibri" w:hint="cs"/>
            <w:sz w:val="28"/>
            <w:szCs w:val="28"/>
            <w:rtl/>
            <w:lang w:bidi="fa-IR"/>
          </w:rPr>
          <w:t>-</w:t>
        </w:r>
      </w:ins>
      <w:ins w:id="1018"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1019" w:author="Microsoft account" w:date="2025-09-13T12:39:00Z"/>
          <w:rFonts w:cs="Calibri"/>
          <w:sz w:val="28"/>
          <w:szCs w:val="28"/>
          <w:rtl/>
          <w:lang w:bidi="fa-IR"/>
        </w:rPr>
        <w:pPrChange w:id="1020" w:author="Microsoft account" w:date="2025-09-13T12:37:00Z">
          <w:pPr>
            <w:spacing w:after="0" w:line="240" w:lineRule="auto"/>
          </w:pPr>
        </w:pPrChange>
      </w:pPr>
      <w:ins w:id="1021" w:author="Microsoft account" w:date="2025-09-13T12:39:00Z">
        <w:r w:rsidRPr="003B3A05">
          <w:rPr>
            <w:rFonts w:cs="Calibri"/>
            <w:noProof/>
            <w:sz w:val="28"/>
            <w:szCs w:val="28"/>
            <w:rPrChange w:id="1022"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1023" w:author="Microsoft account" w:date="2025-09-16T11:48:00Z"/>
          <w:rFonts w:cs="Calibri"/>
          <w:sz w:val="28"/>
          <w:szCs w:val="28"/>
          <w:lang w:bidi="fa-IR"/>
        </w:rPr>
        <w:pPrChange w:id="1024" w:author="Microsoft account" w:date="2025-09-13T12:39:00Z">
          <w:pPr>
            <w:spacing w:after="0" w:line="240" w:lineRule="auto"/>
          </w:pPr>
        </w:pPrChange>
      </w:pPr>
      <w:ins w:id="1025" w:author="Microsoft account" w:date="2025-09-13T12:39:00Z">
        <w:r w:rsidRPr="003B3A05">
          <w:rPr>
            <w:rFonts w:cs="Calibri"/>
            <w:noProof/>
            <w:sz w:val="28"/>
            <w:szCs w:val="28"/>
            <w:rPrChange w:id="1026"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1027" w:author="Microsoft account" w:date="2025-09-13T12:40:00Z"/>
          <w:rFonts w:cs="Calibri"/>
          <w:sz w:val="28"/>
          <w:szCs w:val="28"/>
          <w:rtl/>
          <w:lang w:bidi="fa-IR"/>
        </w:rPr>
        <w:pPrChange w:id="1028" w:author="Microsoft account" w:date="2025-09-16T11:48:00Z">
          <w:pPr>
            <w:spacing w:after="0" w:line="240" w:lineRule="auto"/>
          </w:pPr>
        </w:pPrChange>
      </w:pPr>
      <w:ins w:id="1029"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1030"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1031"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1032"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1033" w:author="Microsoft account" w:date="2025-09-13T12:40:00Z"/>
          <w:rFonts w:cs="Calibri"/>
          <w:sz w:val="28"/>
          <w:szCs w:val="28"/>
          <w:rtl/>
          <w:lang w:bidi="fa-IR"/>
        </w:rPr>
        <w:pPrChange w:id="1034" w:author="Microsoft account" w:date="2025-09-13T12:40:00Z">
          <w:pPr>
            <w:spacing w:after="0" w:line="240" w:lineRule="auto"/>
          </w:pPr>
        </w:pPrChange>
      </w:pPr>
    </w:p>
    <w:p w14:paraId="0935A9C0" w14:textId="26FEAAE8" w:rsidR="003B3A05" w:rsidRDefault="003B3C3A">
      <w:pPr>
        <w:bidi/>
        <w:spacing w:after="0" w:line="240" w:lineRule="auto"/>
        <w:jc w:val="both"/>
        <w:rPr>
          <w:ins w:id="1035" w:author="Microsoft account" w:date="2025-09-13T11:23:00Z"/>
          <w:rFonts w:cs="Calibri"/>
          <w:sz w:val="28"/>
          <w:szCs w:val="28"/>
          <w:rtl/>
          <w:lang w:bidi="fa-IR"/>
        </w:rPr>
        <w:pPrChange w:id="1036" w:author="Microsoft account" w:date="2025-09-13T12:40:00Z">
          <w:pPr>
            <w:spacing w:after="0" w:line="240" w:lineRule="auto"/>
          </w:pPr>
        </w:pPrChange>
      </w:pPr>
      <w:ins w:id="1037"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1038" w:author="Microsoft account" w:date="2025-09-13T11:23:00Z"/>
          <w:rFonts w:cs="Calibri"/>
          <w:sz w:val="28"/>
          <w:szCs w:val="28"/>
          <w:rtl/>
          <w:lang w:bidi="fa-IR"/>
        </w:rPr>
        <w:pPrChange w:id="1039" w:author="Microsoft account" w:date="2025-09-13T11:23:00Z">
          <w:pPr>
            <w:spacing w:after="0" w:line="240" w:lineRule="auto"/>
          </w:pPr>
        </w:pPrChange>
      </w:pPr>
      <w:ins w:id="1040"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1041" w:author="Microsoft account" w:date="2025-09-11T09:58:00Z"/>
          <w:rFonts w:cs="Calibri"/>
          <w:sz w:val="28"/>
          <w:szCs w:val="28"/>
          <w:rtl/>
          <w:lang w:bidi="fa-IR"/>
        </w:rPr>
        <w:pPrChange w:id="1042" w:author="Microsoft account" w:date="2025-09-11T09:58:00Z">
          <w:pPr>
            <w:bidi/>
            <w:spacing w:after="0" w:line="276" w:lineRule="auto"/>
            <w:jc w:val="both"/>
          </w:pPr>
        </w:pPrChange>
      </w:pPr>
      <w:bookmarkStart w:id="1043" w:name="I4040623"/>
      <w:ins w:id="1044" w:author="Microsoft account" w:date="2025-09-14T10:33:00Z">
        <w:r>
          <w:rPr>
            <w:rFonts w:cs="Calibri" w:hint="cs"/>
            <w:sz w:val="28"/>
            <w:szCs w:val="28"/>
            <w:rtl/>
            <w:lang w:bidi="fa-IR"/>
          </w:rPr>
          <w:lastRenderedPageBreak/>
          <w:t>ادامه</w:t>
        </w:r>
      </w:ins>
    </w:p>
    <w:bookmarkEnd w:id="1043"/>
    <w:p w14:paraId="7BEB0CC6" w14:textId="75CA96C9" w:rsidR="002B0B06" w:rsidRDefault="00725257">
      <w:pPr>
        <w:bidi/>
        <w:spacing w:after="0" w:line="276" w:lineRule="auto"/>
        <w:jc w:val="both"/>
        <w:rPr>
          <w:ins w:id="1045" w:author="Microsoft account" w:date="2025-09-14T10:33:00Z"/>
          <w:rFonts w:cs="Calibri"/>
          <w:sz w:val="28"/>
          <w:szCs w:val="28"/>
          <w:rtl/>
          <w:lang w:bidi="fa-IR"/>
        </w:rPr>
        <w:pPrChange w:id="1046" w:author="Microsoft account" w:date="2025-09-11T09:58:00Z">
          <w:pPr>
            <w:bidi/>
            <w:spacing w:after="0" w:line="276" w:lineRule="auto"/>
            <w:jc w:val="both"/>
          </w:pPr>
        </w:pPrChange>
      </w:pPr>
      <w:ins w:id="1047"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1048" w:author="Microsoft account" w:date="2025-09-14T10:34:00Z"/>
          <w:rFonts w:cs="Calibri"/>
          <w:sz w:val="28"/>
          <w:szCs w:val="28"/>
          <w:rtl/>
          <w:lang w:bidi="fa-IR"/>
        </w:rPr>
        <w:pPrChange w:id="1049" w:author="Microsoft account" w:date="2025-09-14T10:34:00Z">
          <w:pPr>
            <w:bidi/>
            <w:spacing w:after="0" w:line="276" w:lineRule="auto"/>
            <w:jc w:val="both"/>
          </w:pPr>
        </w:pPrChange>
      </w:pPr>
      <w:ins w:id="1050" w:author="Microsoft account" w:date="2025-09-14T10:34:00Z">
        <w:r w:rsidRPr="00725257">
          <w:rPr>
            <w:rFonts w:cs="Calibri"/>
            <w:noProof/>
            <w:sz w:val="28"/>
            <w:szCs w:val="28"/>
            <w:rPrChange w:id="1051"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bidi/>
        <w:spacing w:after="0" w:line="276" w:lineRule="auto"/>
        <w:jc w:val="both"/>
        <w:rPr>
          <w:ins w:id="1052" w:author="Microsoft account" w:date="2025-09-16T11:57:00Z"/>
          <w:rFonts w:cs="Calibri"/>
          <w:sz w:val="28"/>
          <w:szCs w:val="28"/>
          <w:rtl/>
          <w:lang w:bidi="fa-IR"/>
        </w:rPr>
        <w:pPrChange w:id="1053" w:author="Microsoft account" w:date="2025-09-14T10:34:00Z">
          <w:pPr>
            <w:bidi/>
            <w:spacing w:after="0" w:line="276" w:lineRule="auto"/>
            <w:jc w:val="both"/>
          </w:pPr>
        </w:pPrChange>
      </w:pPr>
      <w:ins w:id="1054"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1055"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1056"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ins w:id="1057" w:author="Microsoft account" w:date="2025-10-07T10:49:00Z">
        <w:r w:rsidR="000E15FF">
          <w:rPr>
            <w:rFonts w:cs="Calibri"/>
            <w:sz w:val="28"/>
            <w:szCs w:val="28"/>
            <w:lang w:bidi="fa-IR"/>
          </w:rPr>
          <w:t xml:space="preserve"> </w:t>
        </w:r>
        <w:r w:rsidR="000E15FF">
          <w:rPr>
            <w:rFonts w:cs="Calibri" w:hint="cs"/>
            <w:sz w:val="28"/>
            <w:szCs w:val="28"/>
            <w:rtl/>
            <w:lang w:bidi="fa-IR"/>
          </w:rPr>
          <w:t xml:space="preserve"> (</w:t>
        </w:r>
        <w:r w:rsidR="000E15FF">
          <w:rPr>
            <w:rFonts w:cs="Calibri" w:hint="cs"/>
            <w:sz w:val="18"/>
            <w:szCs w:val="18"/>
            <w:rtl/>
            <w:lang w:bidi="fa-IR"/>
          </w:rPr>
          <w:t xml:space="preserve">الان با چیزایی که درمورد </w:t>
        </w:r>
        <w:r w:rsidR="000E15FF">
          <w:rPr>
            <w:rFonts w:cs="Calibri"/>
            <w:sz w:val="18"/>
            <w:szCs w:val="18"/>
            <w:lang w:bidi="fa-IR"/>
          </w:rPr>
          <w:t>tkinter</w:t>
        </w:r>
        <w:r w:rsidR="000E15FF">
          <w:rPr>
            <w:rFonts w:cs="Calibri" w:hint="cs"/>
            <w:sz w:val="18"/>
            <w:szCs w:val="18"/>
            <w:rtl/>
            <w:lang w:bidi="fa-IR"/>
          </w:rPr>
          <w:t xml:space="preserve"> و </w:t>
        </w:r>
        <w:r w:rsidR="000E15FF">
          <w:rPr>
            <w:rFonts w:cs="Calibri"/>
            <w:sz w:val="18"/>
            <w:szCs w:val="18"/>
            <w:lang w:bidi="fa-IR"/>
          </w:rPr>
          <w:t>GUI</w:t>
        </w:r>
        <w:r w:rsidR="000E15FF">
          <w:rPr>
            <w:rFonts w:cs="Calibri" w:hint="cs"/>
            <w:sz w:val="18"/>
            <w:szCs w:val="18"/>
            <w:rtl/>
            <w:lang w:bidi="fa-IR"/>
          </w:rPr>
          <w:t xml:space="preserve"> میدونیم میتونیم برگردیم و </w:t>
        </w:r>
        <w:r w:rsidR="000E15FF">
          <w:rPr>
            <w:rFonts w:cs="Calibri"/>
            <w:sz w:val="18"/>
            <w:szCs w:val="18"/>
            <w:lang w:bidi="fa-IR"/>
          </w:rPr>
          <w:t>PTK</w:t>
        </w:r>
        <w:r w:rsidR="000E15FF">
          <w:rPr>
            <w:rFonts w:cs="Calibri" w:hint="cs"/>
            <w:sz w:val="18"/>
            <w:szCs w:val="18"/>
            <w:rtl/>
            <w:lang w:bidi="fa-IR"/>
          </w:rPr>
          <w:t xml:space="preserve"> رو براش </w:t>
        </w:r>
      </w:ins>
      <w:ins w:id="1058" w:author="Microsoft account" w:date="2025-10-07T10:50:00Z">
        <w:r w:rsidR="000E15FF">
          <w:rPr>
            <w:rFonts w:cs="Calibri"/>
            <w:sz w:val="18"/>
            <w:szCs w:val="18"/>
            <w:lang w:bidi="fa-IR"/>
          </w:rPr>
          <w:t>UI</w:t>
        </w:r>
        <w:r w:rsidR="000E15FF">
          <w:rPr>
            <w:rFonts w:cs="Calibri" w:hint="cs"/>
            <w:sz w:val="18"/>
            <w:szCs w:val="18"/>
            <w:rtl/>
            <w:lang w:bidi="fa-IR"/>
          </w:rPr>
          <w:t xml:space="preserve"> بسازیم و </w:t>
        </w:r>
        <w:r w:rsidR="000E15FF">
          <w:rPr>
            <w:rFonts w:cs="Calibri"/>
            <w:sz w:val="18"/>
            <w:szCs w:val="18"/>
            <w:lang w:bidi="fa-IR"/>
          </w:rPr>
          <w:t>portable</w:t>
        </w:r>
        <w:r w:rsidR="000E15FF">
          <w:rPr>
            <w:rFonts w:cs="Calibri" w:hint="cs"/>
            <w:sz w:val="18"/>
            <w:szCs w:val="18"/>
            <w:rtl/>
            <w:lang w:bidi="fa-IR"/>
          </w:rPr>
          <w:t xml:space="preserve"> ش کنیم.</w:t>
        </w:r>
      </w:ins>
      <w:ins w:id="1059" w:author="Microsoft account" w:date="2025-10-07T10:49:00Z">
        <w:r w:rsidR="000E15FF">
          <w:rPr>
            <w:rFonts w:cs="Calibri" w:hint="cs"/>
            <w:sz w:val="28"/>
            <w:szCs w:val="28"/>
            <w:rtl/>
            <w:lang w:bidi="fa-IR"/>
          </w:rPr>
          <w:t>)</w:t>
        </w:r>
      </w:ins>
    </w:p>
    <w:p w14:paraId="6300DB48" w14:textId="77777777" w:rsidR="00447AF9" w:rsidRDefault="00447AF9">
      <w:pPr>
        <w:bidi/>
        <w:spacing w:after="0" w:line="276" w:lineRule="auto"/>
        <w:jc w:val="both"/>
        <w:rPr>
          <w:ins w:id="1060" w:author="Microsoft account" w:date="2025-09-16T11:57:00Z"/>
          <w:rFonts w:cs="Calibri"/>
          <w:sz w:val="28"/>
          <w:szCs w:val="28"/>
          <w:rtl/>
          <w:lang w:bidi="fa-IR"/>
        </w:rPr>
        <w:pPrChange w:id="1061"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1062" w:author="Microsoft account" w:date="2025-09-16T11:58:00Z"/>
          <w:rFonts w:cs="Calibri"/>
          <w:sz w:val="18"/>
          <w:szCs w:val="18"/>
          <w:rtl/>
          <w:lang w:bidi="fa-IR"/>
        </w:rPr>
        <w:pPrChange w:id="1063" w:author="Microsoft account" w:date="2025-09-16T11:57:00Z">
          <w:pPr>
            <w:bidi/>
            <w:spacing w:after="0" w:line="276" w:lineRule="auto"/>
            <w:jc w:val="both"/>
          </w:pPr>
        </w:pPrChange>
      </w:pPr>
      <w:ins w:id="1064"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1065" w:author="Microsoft account" w:date="2025-09-16T11:58:00Z"/>
          <w:rFonts w:cs="Calibri"/>
          <w:sz w:val="28"/>
          <w:szCs w:val="28"/>
          <w:rtl/>
          <w:lang w:bidi="fa-IR"/>
        </w:rPr>
        <w:pPrChange w:id="1066" w:author="Microsoft account" w:date="2025-09-16T11:58:00Z">
          <w:pPr>
            <w:bidi/>
            <w:spacing w:after="0" w:line="276" w:lineRule="auto"/>
            <w:jc w:val="both"/>
          </w:pPr>
        </w:pPrChange>
      </w:pPr>
      <w:ins w:id="1067" w:author="Microsoft account" w:date="2025-09-16T11:58:00Z">
        <w:r w:rsidRPr="00447AF9">
          <w:rPr>
            <w:rFonts w:cs="Calibri"/>
            <w:noProof/>
            <w:sz w:val="28"/>
            <w:szCs w:val="28"/>
            <w:rPrChange w:id="1068"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1069" w:author="Microsoft account" w:date="2025-09-16T11:58:00Z"/>
          <w:rFonts w:cs="Calibri"/>
          <w:sz w:val="28"/>
          <w:szCs w:val="28"/>
          <w:rtl/>
          <w:lang w:bidi="fa-IR"/>
        </w:rPr>
        <w:pPrChange w:id="1070" w:author="Microsoft account" w:date="2025-09-16T11:58:00Z">
          <w:pPr>
            <w:bidi/>
            <w:spacing w:after="0" w:line="276" w:lineRule="auto"/>
            <w:jc w:val="both"/>
          </w:pPr>
        </w:pPrChange>
      </w:pPr>
      <w:ins w:id="1071" w:author="Microsoft account" w:date="2025-09-16T11:58:00Z">
        <w:r w:rsidRPr="00447AF9">
          <w:rPr>
            <w:rFonts w:cs="Calibri"/>
            <w:noProof/>
            <w:sz w:val="18"/>
            <w:szCs w:val="18"/>
            <w:rPrChange w:id="1072"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1073" w:author="Microsoft account" w:date="2025-09-14T10:35:00Z"/>
          <w:rFonts w:cs="Calibri"/>
          <w:sz w:val="28"/>
          <w:szCs w:val="28"/>
          <w:lang w:bidi="fa-IR"/>
        </w:rPr>
        <w:pPrChange w:id="1074" w:author="Microsoft account" w:date="2025-09-16T11:58:00Z">
          <w:pPr>
            <w:bidi/>
            <w:spacing w:after="0" w:line="276" w:lineRule="auto"/>
            <w:jc w:val="both"/>
          </w:pPr>
        </w:pPrChange>
      </w:pPr>
      <w:ins w:id="1075"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1076" w:author="Microsoft account" w:date="2025-09-14T10:35:00Z"/>
          <w:rFonts w:cs="Calibri"/>
          <w:sz w:val="28"/>
          <w:szCs w:val="28"/>
          <w:rtl/>
          <w:lang w:bidi="fa-IR"/>
        </w:rPr>
        <w:pPrChange w:id="1077"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1078" w:author="Microsoft account" w:date="2025-09-14T10:38:00Z"/>
          <w:rFonts w:cs="Calibri"/>
          <w:sz w:val="28"/>
          <w:szCs w:val="28"/>
          <w:rtl/>
          <w:lang w:bidi="fa-IR"/>
        </w:rPr>
        <w:pPrChange w:id="1079" w:author="Microsoft account" w:date="2025-09-14T10:35:00Z">
          <w:pPr>
            <w:bidi/>
            <w:spacing w:after="0" w:line="276" w:lineRule="auto"/>
            <w:jc w:val="both"/>
          </w:pPr>
        </w:pPrChange>
      </w:pPr>
      <w:ins w:id="1080" w:author="Microsoft account" w:date="2025-09-14T10:35:00Z">
        <w:r>
          <w:rPr>
            <w:rFonts w:cs="Calibri" w:hint="cs"/>
            <w:sz w:val="28"/>
            <w:szCs w:val="28"/>
            <w:rtl/>
            <w:lang w:bidi="fa-IR"/>
          </w:rPr>
          <w:t>-</w:t>
        </w:r>
      </w:ins>
      <w:ins w:id="1081"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1082" w:author="Microsoft account" w:date="2025-09-14T10:38:00Z"/>
          <w:rFonts w:cs="Calibri"/>
          <w:sz w:val="28"/>
          <w:szCs w:val="28"/>
          <w:rtl/>
          <w:lang w:bidi="fa-IR"/>
        </w:rPr>
        <w:pPrChange w:id="1083" w:author="Microsoft account" w:date="2025-09-14T10:38:00Z">
          <w:pPr>
            <w:bidi/>
            <w:spacing w:after="0" w:line="276" w:lineRule="auto"/>
            <w:jc w:val="both"/>
          </w:pPr>
        </w:pPrChange>
      </w:pPr>
      <w:ins w:id="1084" w:author="Microsoft account" w:date="2025-09-14T10:38:00Z">
        <w:r w:rsidRPr="00EF482D">
          <w:rPr>
            <w:rFonts w:cs="Calibri"/>
            <w:noProof/>
            <w:sz w:val="28"/>
            <w:szCs w:val="28"/>
            <w:rPrChange w:id="1085"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1086" w:author="Microsoft account" w:date="2025-09-16T12:08:00Z"/>
          <w:rFonts w:cs="Calibri"/>
          <w:sz w:val="28"/>
          <w:szCs w:val="28"/>
          <w:rtl/>
          <w:lang w:bidi="fa-IR"/>
        </w:rPr>
        <w:pPrChange w:id="1087" w:author="Microsoft account" w:date="2025-09-14T10:38:00Z">
          <w:pPr>
            <w:bidi/>
            <w:spacing w:after="0" w:line="276" w:lineRule="auto"/>
            <w:jc w:val="both"/>
          </w:pPr>
        </w:pPrChange>
      </w:pPr>
      <w:ins w:id="1088" w:author="Microsoft account" w:date="2025-09-14T10:38:00Z">
        <w:r>
          <w:rPr>
            <w:rFonts w:cs="Calibri" w:hint="cs"/>
            <w:sz w:val="28"/>
            <w:szCs w:val="28"/>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1089" w:author="Microsoft account" w:date="2025-09-16T12:08:00Z"/>
          <w:rFonts w:cs="Calibri"/>
          <w:sz w:val="28"/>
          <w:szCs w:val="28"/>
          <w:rtl/>
          <w:lang w:bidi="fa-IR"/>
        </w:rPr>
        <w:pPrChange w:id="1090" w:author="Microsoft account" w:date="2025-09-16T12:08:00Z">
          <w:pPr>
            <w:spacing w:after="0" w:line="276" w:lineRule="auto"/>
          </w:pPr>
        </w:pPrChange>
      </w:pPr>
      <w:ins w:id="1091" w:author="Microsoft account" w:date="2025-09-16T12:08:00Z">
        <w:r>
          <w:rPr>
            <w:rFonts w:cs="Calibri" w:hint="cs"/>
            <w:sz w:val="28"/>
            <w:szCs w:val="28"/>
            <w:rtl/>
            <w:lang w:bidi="fa-IR"/>
          </w:rPr>
          <w:t>(</w:t>
        </w:r>
      </w:ins>
    </w:p>
    <w:p w14:paraId="0535F93A" w14:textId="00B1B54F" w:rsidR="00A45AC1" w:rsidRPr="001A6E5F" w:rsidRDefault="00A45AC1">
      <w:pPr>
        <w:bidi/>
        <w:spacing w:after="0" w:line="276" w:lineRule="auto"/>
        <w:rPr>
          <w:ins w:id="1092" w:author="Microsoft account" w:date="2025-09-16T12:08:00Z"/>
          <w:rFonts w:cs="Calibri"/>
          <w:sz w:val="18"/>
          <w:szCs w:val="18"/>
          <w:rtl/>
          <w:lang w:bidi="fa-IR"/>
          <w:rPrChange w:id="1093" w:author="Microsoft account" w:date="2025-09-16T12:09:00Z">
            <w:rPr>
              <w:ins w:id="1094" w:author="Microsoft account" w:date="2025-09-16T12:08:00Z"/>
              <w:rFonts w:cs="Calibri"/>
              <w:sz w:val="28"/>
              <w:szCs w:val="28"/>
              <w:rtl/>
              <w:lang w:bidi="fa-IR"/>
            </w:rPr>
          </w:rPrChange>
        </w:rPr>
        <w:pPrChange w:id="1095" w:author="Microsoft account" w:date="2025-09-16T12:08:00Z">
          <w:pPr>
            <w:spacing w:after="0" w:line="276" w:lineRule="auto"/>
          </w:pPr>
        </w:pPrChange>
      </w:pPr>
      <w:ins w:id="1096" w:author="Microsoft account" w:date="2025-09-16T12:08:00Z">
        <w:r>
          <w:rPr>
            <w:rFonts w:cs="Calibri" w:hint="cs"/>
            <w:sz w:val="28"/>
            <w:szCs w:val="28"/>
            <w:rtl/>
            <w:lang w:bidi="fa-IR"/>
          </w:rPr>
          <w:t>-</w:t>
        </w:r>
        <w:r w:rsidRPr="001A6E5F">
          <w:rPr>
            <w:rFonts w:cs="Calibri" w:hint="eastAsia"/>
            <w:sz w:val="18"/>
            <w:szCs w:val="18"/>
            <w:rtl/>
            <w:lang w:bidi="fa-IR"/>
            <w:rPrChange w:id="1097" w:author="Microsoft account" w:date="2025-09-16T12:09:00Z">
              <w:rPr>
                <w:rFonts w:cs="Calibri" w:hint="eastAsia"/>
                <w:sz w:val="28"/>
                <w:szCs w:val="28"/>
                <w:rtl/>
                <w:lang w:bidi="fa-IR"/>
              </w:rPr>
            </w:rPrChange>
          </w:rPr>
          <w:t>جمع</w:t>
        </w:r>
        <w:r w:rsidRPr="001A6E5F">
          <w:rPr>
            <w:rFonts w:cs="Calibri"/>
            <w:sz w:val="18"/>
            <w:szCs w:val="18"/>
            <w:rtl/>
            <w:lang w:bidi="fa-IR"/>
            <w:rPrChange w:id="109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99" w:author="Microsoft account" w:date="2025-09-16T12:09:00Z">
              <w:rPr>
                <w:rFonts w:cs="Calibri" w:hint="eastAsia"/>
                <w:sz w:val="28"/>
                <w:szCs w:val="28"/>
                <w:rtl/>
                <w:lang w:bidi="fa-IR"/>
              </w:rPr>
            </w:rPrChange>
          </w:rPr>
          <w:t>بند</w:t>
        </w:r>
        <w:r w:rsidRPr="001A6E5F">
          <w:rPr>
            <w:rFonts w:cs="Calibri" w:hint="cs"/>
            <w:sz w:val="18"/>
            <w:szCs w:val="18"/>
            <w:rtl/>
            <w:lang w:bidi="fa-IR"/>
            <w:rPrChange w:id="1100" w:author="Microsoft account" w:date="2025-09-16T12:09:00Z">
              <w:rPr>
                <w:rFonts w:cs="Calibri" w:hint="cs"/>
                <w:sz w:val="28"/>
                <w:szCs w:val="28"/>
                <w:rtl/>
                <w:lang w:bidi="fa-IR"/>
              </w:rPr>
            </w:rPrChange>
          </w:rPr>
          <w:t>ی</w:t>
        </w:r>
        <w:r w:rsidRPr="001A6E5F">
          <w:rPr>
            <w:rFonts w:cs="Calibri"/>
            <w:sz w:val="18"/>
            <w:szCs w:val="18"/>
            <w:rtl/>
            <w:lang w:bidi="fa-IR"/>
            <w:rPrChange w:id="1101"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1102" w:author="Microsoft account" w:date="2025-09-16T12:08:00Z"/>
          <w:rFonts w:cs="Calibri"/>
          <w:sz w:val="18"/>
          <w:szCs w:val="18"/>
          <w:rtl/>
          <w:lang w:bidi="fa-IR"/>
          <w:rPrChange w:id="1103" w:author="Microsoft account" w:date="2025-09-16T12:09:00Z">
            <w:rPr>
              <w:ins w:id="1104" w:author="Microsoft account" w:date="2025-09-16T12:08:00Z"/>
              <w:rFonts w:cs="Calibri"/>
              <w:sz w:val="28"/>
              <w:szCs w:val="28"/>
              <w:rtl/>
              <w:lang w:bidi="fa-IR"/>
            </w:rPr>
          </w:rPrChange>
        </w:rPr>
        <w:pPrChange w:id="1105" w:author="Microsoft account" w:date="2025-09-16T12:08:00Z">
          <w:pPr>
            <w:spacing w:after="0" w:line="276" w:lineRule="auto"/>
          </w:pPr>
        </w:pPrChange>
      </w:pPr>
      <w:ins w:id="1106" w:author="Microsoft account" w:date="2025-09-16T12:08:00Z">
        <w:r w:rsidRPr="001A6E5F">
          <w:rPr>
            <w:rFonts w:cs="Calibri"/>
            <w:sz w:val="18"/>
            <w:szCs w:val="18"/>
            <w:rtl/>
            <w:lang w:bidi="fa-IR"/>
            <w:rPrChange w:id="1107" w:author="Microsoft account" w:date="2025-09-16T12:09:00Z">
              <w:rPr>
                <w:rFonts w:cs="Calibri"/>
                <w:sz w:val="28"/>
                <w:szCs w:val="28"/>
                <w:rtl/>
                <w:lang w:bidi="fa-IR"/>
              </w:rPr>
            </w:rPrChange>
          </w:rPr>
          <w:t>م</w:t>
        </w:r>
        <w:r w:rsidRPr="001A6E5F">
          <w:rPr>
            <w:rFonts w:cs="Calibri" w:hint="cs"/>
            <w:sz w:val="18"/>
            <w:szCs w:val="18"/>
            <w:rtl/>
            <w:lang w:bidi="fa-IR"/>
            <w:rPrChange w:id="1108" w:author="Microsoft account" w:date="2025-09-16T12:09:00Z">
              <w:rPr>
                <w:rFonts w:cs="Calibri" w:hint="cs"/>
                <w:sz w:val="28"/>
                <w:szCs w:val="28"/>
                <w:rtl/>
                <w:lang w:bidi="fa-IR"/>
              </w:rPr>
            </w:rPrChange>
          </w:rPr>
          <w:t>ی</w:t>
        </w:r>
        <w:r w:rsidRPr="001A6E5F">
          <w:rPr>
            <w:rFonts w:cs="Calibri" w:hint="eastAsia"/>
            <w:sz w:val="18"/>
            <w:szCs w:val="18"/>
            <w:rtl/>
            <w:lang w:bidi="fa-IR"/>
            <w:rPrChange w:id="1109" w:author="Microsoft account" w:date="2025-09-16T12:09:00Z">
              <w:rPr>
                <w:rFonts w:cs="Calibri" w:hint="eastAsia"/>
                <w:sz w:val="28"/>
                <w:szCs w:val="28"/>
                <w:rtl/>
                <w:lang w:bidi="fa-IR"/>
              </w:rPr>
            </w:rPrChange>
          </w:rPr>
          <w:t>شه</w:t>
        </w:r>
        <w:r w:rsidRPr="001A6E5F">
          <w:rPr>
            <w:rFonts w:cs="Calibri"/>
            <w:sz w:val="18"/>
            <w:szCs w:val="18"/>
            <w:rtl/>
            <w:lang w:bidi="fa-IR"/>
            <w:rPrChange w:id="111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1" w:author="Microsoft account" w:date="2025-09-16T12:09:00Z">
              <w:rPr>
                <w:rFonts w:cs="Calibri" w:hint="eastAsia"/>
                <w:sz w:val="28"/>
                <w:szCs w:val="28"/>
                <w:rtl/>
                <w:lang w:bidi="fa-IR"/>
              </w:rPr>
            </w:rPrChange>
          </w:rPr>
          <w:t>با</w:t>
        </w:r>
        <w:r w:rsidRPr="001A6E5F">
          <w:rPr>
            <w:rFonts w:cs="Calibri"/>
            <w:sz w:val="18"/>
            <w:szCs w:val="18"/>
            <w:rtl/>
            <w:lang w:bidi="fa-IR"/>
            <w:rPrChange w:id="111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3" w:author="Microsoft account" w:date="2025-09-16T12:09:00Z">
              <w:rPr>
                <w:rFonts w:cs="Calibri" w:hint="eastAsia"/>
                <w:sz w:val="28"/>
                <w:szCs w:val="28"/>
                <w:rtl/>
                <w:lang w:bidi="fa-IR"/>
              </w:rPr>
            </w:rPrChange>
          </w:rPr>
          <w:t>نوشتن</w:t>
        </w:r>
        <w:r w:rsidRPr="001A6E5F">
          <w:rPr>
            <w:rFonts w:cs="Calibri"/>
            <w:sz w:val="18"/>
            <w:szCs w:val="18"/>
            <w:rtl/>
            <w:lang w:bidi="fa-IR"/>
            <w:rPrChange w:id="111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5" w:author="Microsoft account" w:date="2025-09-16T12:09:00Z">
              <w:rPr>
                <w:rFonts w:cs="Calibri" w:hint="eastAsia"/>
                <w:sz w:val="28"/>
                <w:szCs w:val="28"/>
                <w:rtl/>
                <w:lang w:bidi="fa-IR"/>
              </w:rPr>
            </w:rPrChange>
          </w:rPr>
          <w:t>کد</w:t>
        </w:r>
        <w:r w:rsidRPr="001A6E5F">
          <w:rPr>
            <w:rFonts w:cs="Calibri"/>
            <w:sz w:val="18"/>
            <w:szCs w:val="18"/>
            <w:lang w:bidi="fa-IR"/>
            <w:rPrChange w:id="1116" w:author="Microsoft account" w:date="2025-09-16T12:09:00Z">
              <w:rPr>
                <w:rFonts w:cs="Calibri"/>
                <w:sz w:val="28"/>
                <w:szCs w:val="28"/>
                <w:lang w:bidi="fa-IR"/>
              </w:rPr>
            </w:rPrChange>
          </w:rPr>
          <w:t xml:space="preserve"> C </w:t>
        </w:r>
        <w:r w:rsidRPr="001A6E5F">
          <w:rPr>
            <w:rFonts w:cs="Calibri"/>
            <w:sz w:val="18"/>
            <w:szCs w:val="18"/>
            <w:rtl/>
            <w:lang w:bidi="fa-IR"/>
            <w:rPrChange w:id="1117"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118" w:author="Microsoft account" w:date="2025-09-16T12:09:00Z">
              <w:rPr>
                <w:rFonts w:cs="Calibri" w:hint="cs"/>
                <w:sz w:val="28"/>
                <w:szCs w:val="28"/>
                <w:rtl/>
                <w:lang w:bidi="fa-IR"/>
              </w:rPr>
            </w:rPrChange>
          </w:rPr>
          <w:t>ی</w:t>
        </w:r>
        <w:r w:rsidRPr="001A6E5F">
          <w:rPr>
            <w:rFonts w:cs="Calibri" w:hint="eastAsia"/>
            <w:sz w:val="18"/>
            <w:szCs w:val="18"/>
            <w:rtl/>
            <w:lang w:bidi="fa-IR"/>
            <w:rPrChange w:id="1119" w:author="Microsoft account" w:date="2025-09-16T12:09:00Z">
              <w:rPr>
                <w:rFonts w:cs="Calibri" w:hint="eastAsia"/>
                <w:sz w:val="28"/>
                <w:szCs w:val="28"/>
                <w:rtl/>
                <w:lang w:bidi="fa-IR"/>
              </w:rPr>
            </w:rPrChange>
          </w:rPr>
          <w:t>ه</w:t>
        </w:r>
        <w:r w:rsidRPr="001A6E5F">
          <w:rPr>
            <w:rFonts w:cs="Calibri"/>
            <w:sz w:val="18"/>
            <w:szCs w:val="18"/>
            <w:lang w:bidi="fa-IR"/>
            <w:rPrChange w:id="1120"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121"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122" w:author="Microsoft account" w:date="2025-09-16T12:09:00Z">
              <w:rPr>
                <w:rFonts w:cs="Calibri" w:hint="cs"/>
                <w:sz w:val="28"/>
                <w:szCs w:val="28"/>
                <w:rtl/>
                <w:lang w:bidi="fa-IR"/>
              </w:rPr>
            </w:rPrChange>
          </w:rPr>
          <w:t>ی</w:t>
        </w:r>
        <w:r w:rsidRPr="001A6E5F">
          <w:rPr>
            <w:rFonts w:cs="Calibri" w:hint="eastAsia"/>
            <w:sz w:val="18"/>
            <w:szCs w:val="18"/>
            <w:rtl/>
            <w:lang w:bidi="fa-IR"/>
            <w:rPrChange w:id="1123" w:author="Microsoft account" w:date="2025-09-16T12:09:00Z">
              <w:rPr>
                <w:rFonts w:cs="Calibri" w:hint="eastAsia"/>
                <w:sz w:val="28"/>
                <w:szCs w:val="28"/>
                <w:rtl/>
                <w:lang w:bidi="fa-IR"/>
              </w:rPr>
            </w:rPrChange>
          </w:rPr>
          <w:t>ماً</w:t>
        </w:r>
        <w:r w:rsidRPr="001A6E5F">
          <w:rPr>
            <w:rFonts w:cs="Calibri"/>
            <w:sz w:val="18"/>
            <w:szCs w:val="18"/>
            <w:rtl/>
            <w:lang w:bidi="fa-IR"/>
            <w:rPrChange w:id="112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5" w:author="Microsoft account" w:date="2025-09-16T12:09:00Z">
              <w:rPr>
                <w:rFonts w:cs="Calibri" w:hint="eastAsia"/>
                <w:sz w:val="28"/>
                <w:szCs w:val="28"/>
                <w:rtl/>
                <w:lang w:bidi="fa-IR"/>
              </w:rPr>
            </w:rPrChange>
          </w:rPr>
          <w:t>در</w:t>
        </w:r>
        <w:r w:rsidRPr="001A6E5F">
          <w:rPr>
            <w:rFonts w:cs="Calibri"/>
            <w:sz w:val="18"/>
            <w:szCs w:val="18"/>
            <w:rtl/>
            <w:lang w:bidi="fa-IR"/>
            <w:rPrChange w:id="112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7" w:author="Microsoft account" w:date="2025-09-16T12:09:00Z">
              <w:rPr>
                <w:rFonts w:cs="Calibri" w:hint="eastAsia"/>
                <w:sz w:val="28"/>
                <w:szCs w:val="28"/>
                <w:rtl/>
                <w:lang w:bidi="fa-IR"/>
              </w:rPr>
            </w:rPrChange>
          </w:rPr>
          <w:t>پا</w:t>
        </w:r>
        <w:r w:rsidRPr="001A6E5F">
          <w:rPr>
            <w:rFonts w:cs="Calibri" w:hint="cs"/>
            <w:sz w:val="18"/>
            <w:szCs w:val="18"/>
            <w:rtl/>
            <w:lang w:bidi="fa-IR"/>
            <w:rPrChange w:id="1128" w:author="Microsoft account" w:date="2025-09-16T12:09:00Z">
              <w:rPr>
                <w:rFonts w:cs="Calibri" w:hint="cs"/>
                <w:sz w:val="28"/>
                <w:szCs w:val="28"/>
                <w:rtl/>
                <w:lang w:bidi="fa-IR"/>
              </w:rPr>
            </w:rPrChange>
          </w:rPr>
          <w:t>ی</w:t>
        </w:r>
        <w:r w:rsidRPr="001A6E5F">
          <w:rPr>
            <w:rFonts w:cs="Calibri" w:hint="eastAsia"/>
            <w:sz w:val="18"/>
            <w:szCs w:val="18"/>
            <w:rtl/>
            <w:lang w:bidi="fa-IR"/>
            <w:rPrChange w:id="1129" w:author="Microsoft account" w:date="2025-09-16T12:09:00Z">
              <w:rPr>
                <w:rFonts w:cs="Calibri" w:hint="eastAsia"/>
                <w:sz w:val="28"/>
                <w:szCs w:val="28"/>
                <w:rtl/>
                <w:lang w:bidi="fa-IR"/>
              </w:rPr>
            </w:rPrChange>
          </w:rPr>
          <w:t>تون</w:t>
        </w:r>
        <w:r w:rsidRPr="001A6E5F">
          <w:rPr>
            <w:rFonts w:cs="Calibri"/>
            <w:sz w:val="18"/>
            <w:szCs w:val="18"/>
            <w:rtl/>
            <w:lang w:bidi="fa-IR"/>
            <w:rPrChange w:id="113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1" w:author="Microsoft account" w:date="2025-09-16T12:09:00Z">
              <w:rPr>
                <w:rFonts w:cs="Calibri" w:hint="eastAsia"/>
                <w:sz w:val="28"/>
                <w:szCs w:val="28"/>
                <w:rtl/>
                <w:lang w:bidi="fa-IR"/>
              </w:rPr>
            </w:rPrChange>
          </w:rPr>
          <w:t>استفاده</w:t>
        </w:r>
        <w:r w:rsidRPr="001A6E5F">
          <w:rPr>
            <w:rFonts w:cs="Calibri"/>
            <w:sz w:val="18"/>
            <w:szCs w:val="18"/>
            <w:rtl/>
            <w:lang w:bidi="fa-IR"/>
            <w:rPrChange w:id="113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3" w:author="Microsoft account" w:date="2025-09-16T12:09:00Z">
              <w:rPr>
                <w:rFonts w:cs="Calibri" w:hint="eastAsia"/>
                <w:sz w:val="28"/>
                <w:szCs w:val="28"/>
                <w:rtl/>
                <w:lang w:bidi="fa-IR"/>
              </w:rPr>
            </w:rPrChange>
          </w:rPr>
          <w:t>کرد</w:t>
        </w:r>
        <w:r w:rsidRPr="001A6E5F">
          <w:rPr>
            <w:rFonts w:cs="Calibri"/>
            <w:sz w:val="18"/>
            <w:szCs w:val="18"/>
            <w:lang w:bidi="fa-IR"/>
            <w:rPrChange w:id="1134"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135" w:author="Microsoft account" w:date="2025-09-16T12:08:00Z"/>
          <w:rFonts w:cs="Calibri"/>
          <w:sz w:val="18"/>
          <w:szCs w:val="18"/>
          <w:rtl/>
          <w:lang w:bidi="fa-IR"/>
          <w:rPrChange w:id="1136" w:author="Microsoft account" w:date="2025-09-16T12:09:00Z">
            <w:rPr>
              <w:ins w:id="1137" w:author="Microsoft account" w:date="2025-09-16T12:08:00Z"/>
              <w:rFonts w:cs="Calibri"/>
              <w:sz w:val="28"/>
              <w:szCs w:val="28"/>
              <w:rtl/>
              <w:lang w:bidi="fa-IR"/>
            </w:rPr>
          </w:rPrChange>
        </w:rPr>
        <w:pPrChange w:id="1138" w:author="Microsoft account" w:date="2025-09-16T12:08:00Z">
          <w:pPr>
            <w:spacing w:after="0" w:line="276" w:lineRule="auto"/>
          </w:pPr>
        </w:pPrChange>
      </w:pPr>
      <w:ins w:id="1139" w:author="Microsoft account" w:date="2025-09-16T12:08:00Z">
        <w:r w:rsidRPr="001A6E5F">
          <w:rPr>
            <w:rFonts w:cs="Calibri"/>
            <w:sz w:val="18"/>
            <w:szCs w:val="18"/>
            <w:rtl/>
            <w:lang w:bidi="fa-IR"/>
            <w:rPrChange w:id="1140" w:author="Microsoft account" w:date="2025-09-16T12:09:00Z">
              <w:rPr>
                <w:rFonts w:cs="Calibri"/>
                <w:sz w:val="28"/>
                <w:szCs w:val="28"/>
                <w:rtl/>
                <w:lang w:bidi="fa-IR"/>
              </w:rPr>
            </w:rPrChange>
          </w:rPr>
          <w:t>ا</w:t>
        </w:r>
        <w:r w:rsidRPr="001A6E5F">
          <w:rPr>
            <w:rFonts w:cs="Calibri" w:hint="cs"/>
            <w:sz w:val="18"/>
            <w:szCs w:val="18"/>
            <w:rtl/>
            <w:lang w:bidi="fa-IR"/>
            <w:rPrChange w:id="1141" w:author="Microsoft account" w:date="2025-09-16T12:09:00Z">
              <w:rPr>
                <w:rFonts w:cs="Calibri" w:hint="cs"/>
                <w:sz w:val="28"/>
                <w:szCs w:val="28"/>
                <w:rtl/>
                <w:lang w:bidi="fa-IR"/>
              </w:rPr>
            </w:rPrChange>
          </w:rPr>
          <w:t>ی</w:t>
        </w:r>
        <w:r w:rsidRPr="001A6E5F">
          <w:rPr>
            <w:rFonts w:cs="Calibri" w:hint="eastAsia"/>
            <w:sz w:val="18"/>
            <w:szCs w:val="18"/>
            <w:rtl/>
            <w:lang w:bidi="fa-IR"/>
            <w:rPrChange w:id="1142" w:author="Microsoft account" w:date="2025-09-16T12:09:00Z">
              <w:rPr>
                <w:rFonts w:cs="Calibri" w:hint="eastAsia"/>
                <w:sz w:val="28"/>
                <w:szCs w:val="28"/>
                <w:rtl/>
                <w:lang w:bidi="fa-IR"/>
              </w:rPr>
            </w:rPrChange>
          </w:rPr>
          <w:t>ن</w:t>
        </w:r>
        <w:r w:rsidRPr="001A6E5F">
          <w:rPr>
            <w:rFonts w:cs="Calibri"/>
            <w:sz w:val="18"/>
            <w:szCs w:val="18"/>
            <w:rtl/>
            <w:lang w:bidi="fa-IR"/>
            <w:rPrChange w:id="114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4" w:author="Microsoft account" w:date="2025-09-16T12:09:00Z">
              <w:rPr>
                <w:rFonts w:cs="Calibri" w:hint="eastAsia"/>
                <w:sz w:val="28"/>
                <w:szCs w:val="28"/>
                <w:rtl/>
                <w:lang w:bidi="fa-IR"/>
              </w:rPr>
            </w:rPrChange>
          </w:rPr>
          <w:t>کار</w:t>
        </w:r>
        <w:r w:rsidRPr="001A6E5F">
          <w:rPr>
            <w:rFonts w:cs="Calibri"/>
            <w:sz w:val="18"/>
            <w:szCs w:val="18"/>
            <w:rtl/>
            <w:lang w:bidi="fa-IR"/>
            <w:rPrChange w:id="114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6" w:author="Microsoft account" w:date="2025-09-16T12:09:00Z">
              <w:rPr>
                <w:rFonts w:cs="Calibri" w:hint="eastAsia"/>
                <w:sz w:val="28"/>
                <w:szCs w:val="28"/>
                <w:rtl/>
                <w:lang w:bidi="fa-IR"/>
              </w:rPr>
            </w:rPrChange>
          </w:rPr>
          <w:t>اجازه</w:t>
        </w:r>
        <w:r w:rsidRPr="001A6E5F">
          <w:rPr>
            <w:rFonts w:cs="Calibri"/>
            <w:sz w:val="18"/>
            <w:szCs w:val="18"/>
            <w:rtl/>
            <w:lang w:bidi="fa-IR"/>
            <w:rPrChange w:id="114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8" w:author="Microsoft account" w:date="2025-09-16T12:09:00Z">
              <w:rPr>
                <w:rFonts w:cs="Calibri" w:hint="eastAsia"/>
                <w:sz w:val="28"/>
                <w:szCs w:val="28"/>
                <w:rtl/>
                <w:lang w:bidi="fa-IR"/>
              </w:rPr>
            </w:rPrChange>
          </w:rPr>
          <w:t>م</w:t>
        </w:r>
        <w:r w:rsidRPr="001A6E5F">
          <w:rPr>
            <w:rFonts w:cs="Calibri" w:hint="cs"/>
            <w:sz w:val="18"/>
            <w:szCs w:val="18"/>
            <w:rtl/>
            <w:lang w:bidi="fa-IR"/>
            <w:rPrChange w:id="1149" w:author="Microsoft account" w:date="2025-09-16T12:09:00Z">
              <w:rPr>
                <w:rFonts w:cs="Calibri" w:hint="cs"/>
                <w:sz w:val="28"/>
                <w:szCs w:val="28"/>
                <w:rtl/>
                <w:lang w:bidi="fa-IR"/>
              </w:rPr>
            </w:rPrChange>
          </w:rPr>
          <w:t>ی</w:t>
        </w:r>
        <w:r w:rsidRPr="001A6E5F">
          <w:rPr>
            <w:rFonts w:cs="Calibri" w:hint="eastAsia"/>
            <w:sz w:val="18"/>
            <w:szCs w:val="18"/>
            <w:rtl/>
            <w:lang w:bidi="fa-IR"/>
            <w:rPrChange w:id="1150" w:author="Microsoft account" w:date="2025-09-16T12:09:00Z">
              <w:rPr>
                <w:rFonts w:cs="Calibri" w:hint="eastAsia"/>
                <w:sz w:val="28"/>
                <w:szCs w:val="28"/>
                <w:rtl/>
                <w:lang w:bidi="fa-IR"/>
              </w:rPr>
            </w:rPrChange>
          </w:rPr>
          <w:t>ده</w:t>
        </w:r>
        <w:r w:rsidRPr="001A6E5F">
          <w:rPr>
            <w:rFonts w:cs="Calibri"/>
            <w:sz w:val="18"/>
            <w:szCs w:val="18"/>
            <w:rtl/>
            <w:lang w:bidi="fa-IR"/>
            <w:rPrChange w:id="115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2"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153" w:author="Microsoft account" w:date="2025-09-16T12:09:00Z">
              <w:rPr>
                <w:rFonts w:cs="Calibri" w:hint="cs"/>
                <w:sz w:val="28"/>
                <w:szCs w:val="28"/>
                <w:rtl/>
                <w:lang w:bidi="fa-IR"/>
              </w:rPr>
            </w:rPrChange>
          </w:rPr>
          <w:t>ی</w:t>
        </w:r>
        <w:r w:rsidRPr="001A6E5F">
          <w:rPr>
            <w:rFonts w:cs="Calibri"/>
            <w:sz w:val="18"/>
            <w:szCs w:val="18"/>
            <w:rtl/>
            <w:lang w:bidi="fa-IR"/>
            <w:rPrChange w:id="115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5"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156"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157" w:author="Microsoft account" w:date="2025-09-16T12:09:00Z">
              <w:rPr>
                <w:rFonts w:cs="Calibri" w:hint="eastAsia"/>
                <w:sz w:val="28"/>
                <w:szCs w:val="28"/>
                <w:rtl/>
                <w:lang w:bidi="fa-IR"/>
              </w:rPr>
            </w:rPrChange>
          </w:rPr>
          <w:t>سنگ</w:t>
        </w:r>
        <w:r w:rsidRPr="001A6E5F">
          <w:rPr>
            <w:rFonts w:cs="Calibri" w:hint="cs"/>
            <w:sz w:val="18"/>
            <w:szCs w:val="18"/>
            <w:rtl/>
            <w:lang w:bidi="fa-IR"/>
            <w:rPrChange w:id="1158" w:author="Microsoft account" w:date="2025-09-16T12:09:00Z">
              <w:rPr>
                <w:rFonts w:cs="Calibri" w:hint="cs"/>
                <w:sz w:val="28"/>
                <w:szCs w:val="28"/>
                <w:rtl/>
                <w:lang w:bidi="fa-IR"/>
              </w:rPr>
            </w:rPrChange>
          </w:rPr>
          <w:t>ی</w:t>
        </w:r>
        <w:r w:rsidRPr="001A6E5F">
          <w:rPr>
            <w:rFonts w:cs="Calibri" w:hint="eastAsia"/>
            <w:sz w:val="18"/>
            <w:szCs w:val="18"/>
            <w:rtl/>
            <w:lang w:bidi="fa-IR"/>
            <w:rPrChange w:id="1159" w:author="Microsoft account" w:date="2025-09-16T12:09:00Z">
              <w:rPr>
                <w:rFonts w:cs="Calibri" w:hint="eastAsia"/>
                <w:sz w:val="28"/>
                <w:szCs w:val="28"/>
                <w:rtl/>
                <w:lang w:bidi="fa-IR"/>
              </w:rPr>
            </w:rPrChange>
          </w:rPr>
          <w:t>ن،</w:t>
        </w:r>
        <w:r w:rsidRPr="001A6E5F">
          <w:rPr>
            <w:rFonts w:cs="Calibri"/>
            <w:sz w:val="18"/>
            <w:szCs w:val="18"/>
            <w:rtl/>
            <w:lang w:bidi="fa-IR"/>
            <w:rPrChange w:id="116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1"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16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3" w:author="Microsoft account" w:date="2025-09-16T12:09:00Z">
              <w:rPr>
                <w:rFonts w:cs="Calibri" w:hint="eastAsia"/>
                <w:sz w:val="28"/>
                <w:szCs w:val="28"/>
                <w:rtl/>
                <w:lang w:bidi="fa-IR"/>
              </w:rPr>
            </w:rPrChange>
          </w:rPr>
          <w:t>رو</w:t>
        </w:r>
        <w:r w:rsidRPr="001A6E5F">
          <w:rPr>
            <w:rFonts w:cs="Calibri"/>
            <w:sz w:val="18"/>
            <w:szCs w:val="18"/>
            <w:rtl/>
            <w:lang w:bidi="fa-IR"/>
            <w:rPrChange w:id="116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5" w:author="Microsoft account" w:date="2025-09-16T12:09:00Z">
              <w:rPr>
                <w:rFonts w:cs="Calibri" w:hint="eastAsia"/>
                <w:sz w:val="28"/>
                <w:szCs w:val="28"/>
                <w:rtl/>
                <w:lang w:bidi="fa-IR"/>
              </w:rPr>
            </w:rPrChange>
          </w:rPr>
          <w:t>به</w:t>
        </w:r>
        <w:r w:rsidRPr="001A6E5F">
          <w:rPr>
            <w:rFonts w:cs="Calibri"/>
            <w:sz w:val="18"/>
            <w:szCs w:val="18"/>
            <w:lang w:bidi="fa-IR"/>
            <w:rPrChange w:id="1166" w:author="Microsoft account" w:date="2025-09-16T12:09:00Z">
              <w:rPr>
                <w:rFonts w:cs="Calibri"/>
                <w:sz w:val="28"/>
                <w:szCs w:val="28"/>
                <w:lang w:bidi="fa-IR"/>
              </w:rPr>
            </w:rPrChange>
          </w:rPr>
          <w:t xml:space="preserve"> C </w:t>
        </w:r>
        <w:r w:rsidRPr="001A6E5F">
          <w:rPr>
            <w:rFonts w:cs="Calibri"/>
            <w:sz w:val="18"/>
            <w:szCs w:val="18"/>
            <w:rtl/>
            <w:lang w:bidi="fa-IR"/>
            <w:rPrChange w:id="1167" w:author="Microsoft account" w:date="2025-09-16T12:09:00Z">
              <w:rPr>
                <w:rFonts w:cs="Calibri"/>
                <w:sz w:val="28"/>
                <w:szCs w:val="28"/>
                <w:rtl/>
                <w:lang w:bidi="fa-IR"/>
              </w:rPr>
            </w:rPrChange>
          </w:rPr>
          <w:t>بسپر</w:t>
        </w:r>
        <w:r w:rsidRPr="001A6E5F">
          <w:rPr>
            <w:rFonts w:cs="Calibri" w:hint="cs"/>
            <w:sz w:val="18"/>
            <w:szCs w:val="18"/>
            <w:rtl/>
            <w:lang w:bidi="fa-IR"/>
            <w:rPrChange w:id="1168" w:author="Microsoft account" w:date="2025-09-16T12:09:00Z">
              <w:rPr>
                <w:rFonts w:cs="Calibri" w:hint="cs"/>
                <w:sz w:val="28"/>
                <w:szCs w:val="28"/>
                <w:rtl/>
                <w:lang w:bidi="fa-IR"/>
              </w:rPr>
            </w:rPrChange>
          </w:rPr>
          <w:t>ی</w:t>
        </w:r>
        <w:r w:rsidRPr="001A6E5F">
          <w:rPr>
            <w:rFonts w:cs="Calibri" w:hint="eastAsia"/>
            <w:sz w:val="18"/>
            <w:szCs w:val="18"/>
            <w:rtl/>
            <w:lang w:bidi="fa-IR"/>
            <w:rPrChange w:id="1169" w:author="Microsoft account" w:date="2025-09-16T12:09:00Z">
              <w:rPr>
                <w:rFonts w:cs="Calibri" w:hint="eastAsia"/>
                <w:sz w:val="28"/>
                <w:szCs w:val="28"/>
                <w:rtl/>
                <w:lang w:bidi="fa-IR"/>
              </w:rPr>
            </w:rPrChange>
          </w:rPr>
          <w:t>م</w:t>
        </w:r>
        <w:r w:rsidRPr="001A6E5F">
          <w:rPr>
            <w:rFonts w:cs="Calibri"/>
            <w:sz w:val="18"/>
            <w:szCs w:val="18"/>
            <w:rtl/>
            <w:lang w:bidi="fa-IR"/>
            <w:rPrChange w:id="117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1" w:author="Microsoft account" w:date="2025-09-16T12:09:00Z">
              <w:rPr>
                <w:rFonts w:cs="Calibri" w:hint="eastAsia"/>
                <w:sz w:val="28"/>
                <w:szCs w:val="28"/>
                <w:rtl/>
                <w:lang w:bidi="fa-IR"/>
              </w:rPr>
            </w:rPrChange>
          </w:rPr>
          <w:t>و</w:t>
        </w:r>
        <w:r w:rsidRPr="001A6E5F">
          <w:rPr>
            <w:rFonts w:cs="Calibri"/>
            <w:sz w:val="18"/>
            <w:szCs w:val="18"/>
            <w:rtl/>
            <w:lang w:bidi="fa-IR"/>
            <w:rPrChange w:id="117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3" w:author="Microsoft account" w:date="2025-09-16T12:09:00Z">
              <w:rPr>
                <w:rFonts w:cs="Calibri" w:hint="eastAsia"/>
                <w:sz w:val="28"/>
                <w:szCs w:val="28"/>
                <w:rtl/>
                <w:lang w:bidi="fa-IR"/>
              </w:rPr>
            </w:rPrChange>
          </w:rPr>
          <w:t>بق</w:t>
        </w:r>
        <w:r w:rsidRPr="001A6E5F">
          <w:rPr>
            <w:rFonts w:cs="Calibri" w:hint="cs"/>
            <w:sz w:val="18"/>
            <w:szCs w:val="18"/>
            <w:rtl/>
            <w:lang w:bidi="fa-IR"/>
            <w:rPrChange w:id="1174" w:author="Microsoft account" w:date="2025-09-16T12:09:00Z">
              <w:rPr>
                <w:rFonts w:cs="Calibri" w:hint="cs"/>
                <w:sz w:val="28"/>
                <w:szCs w:val="28"/>
                <w:rtl/>
                <w:lang w:bidi="fa-IR"/>
              </w:rPr>
            </w:rPrChange>
          </w:rPr>
          <w:t>ی</w:t>
        </w:r>
        <w:r w:rsidRPr="001A6E5F">
          <w:rPr>
            <w:rFonts w:cs="Calibri" w:hint="eastAsia"/>
            <w:sz w:val="18"/>
            <w:szCs w:val="18"/>
            <w:rtl/>
            <w:lang w:bidi="fa-IR"/>
            <w:rPrChange w:id="1175" w:author="Microsoft account" w:date="2025-09-16T12:09:00Z">
              <w:rPr>
                <w:rFonts w:cs="Calibri" w:hint="eastAsia"/>
                <w:sz w:val="28"/>
                <w:szCs w:val="28"/>
                <w:rtl/>
                <w:lang w:bidi="fa-IR"/>
              </w:rPr>
            </w:rPrChange>
          </w:rPr>
          <w:t>ه</w:t>
        </w:r>
        <w:r w:rsidRPr="001A6E5F">
          <w:rPr>
            <w:rFonts w:cs="Calibri"/>
            <w:sz w:val="18"/>
            <w:szCs w:val="18"/>
            <w:rtl/>
            <w:lang w:bidi="fa-IR"/>
            <w:rPrChange w:id="117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7" w:author="Microsoft account" w:date="2025-09-16T12:09:00Z">
              <w:rPr>
                <w:rFonts w:cs="Calibri" w:hint="eastAsia"/>
                <w:sz w:val="28"/>
                <w:szCs w:val="28"/>
                <w:rtl/>
                <w:lang w:bidi="fa-IR"/>
              </w:rPr>
            </w:rPrChange>
          </w:rPr>
          <w:t>منطق</w:t>
        </w:r>
        <w:r w:rsidRPr="001A6E5F">
          <w:rPr>
            <w:rFonts w:cs="Calibri"/>
            <w:sz w:val="18"/>
            <w:szCs w:val="18"/>
            <w:rtl/>
            <w:lang w:bidi="fa-IR"/>
            <w:rPrChange w:id="117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9" w:author="Microsoft account" w:date="2025-09-16T12:09:00Z">
              <w:rPr>
                <w:rFonts w:cs="Calibri" w:hint="eastAsia"/>
                <w:sz w:val="28"/>
                <w:szCs w:val="28"/>
                <w:rtl/>
                <w:lang w:bidi="fa-IR"/>
              </w:rPr>
            </w:rPrChange>
          </w:rPr>
          <w:t>رو</w:t>
        </w:r>
        <w:r w:rsidRPr="001A6E5F">
          <w:rPr>
            <w:rFonts w:cs="Calibri"/>
            <w:sz w:val="18"/>
            <w:szCs w:val="18"/>
            <w:rtl/>
            <w:lang w:bidi="fa-IR"/>
            <w:rPrChange w:id="118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1" w:author="Microsoft account" w:date="2025-09-16T12:09:00Z">
              <w:rPr>
                <w:rFonts w:cs="Calibri" w:hint="eastAsia"/>
                <w:sz w:val="28"/>
                <w:szCs w:val="28"/>
                <w:rtl/>
                <w:lang w:bidi="fa-IR"/>
              </w:rPr>
            </w:rPrChange>
          </w:rPr>
          <w:t>با</w:t>
        </w:r>
        <w:r w:rsidRPr="001A6E5F">
          <w:rPr>
            <w:rFonts w:cs="Calibri"/>
            <w:sz w:val="18"/>
            <w:szCs w:val="18"/>
            <w:rtl/>
            <w:lang w:bidi="fa-IR"/>
            <w:rPrChange w:id="118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3" w:author="Microsoft account" w:date="2025-09-16T12:09:00Z">
              <w:rPr>
                <w:rFonts w:cs="Calibri" w:hint="eastAsia"/>
                <w:sz w:val="28"/>
                <w:szCs w:val="28"/>
                <w:rtl/>
                <w:lang w:bidi="fa-IR"/>
              </w:rPr>
            </w:rPrChange>
          </w:rPr>
          <w:t>پا</w:t>
        </w:r>
        <w:r w:rsidRPr="001A6E5F">
          <w:rPr>
            <w:rFonts w:cs="Calibri" w:hint="cs"/>
            <w:sz w:val="18"/>
            <w:szCs w:val="18"/>
            <w:rtl/>
            <w:lang w:bidi="fa-IR"/>
            <w:rPrChange w:id="1184" w:author="Microsoft account" w:date="2025-09-16T12:09:00Z">
              <w:rPr>
                <w:rFonts w:cs="Calibri" w:hint="cs"/>
                <w:sz w:val="28"/>
                <w:szCs w:val="28"/>
                <w:rtl/>
                <w:lang w:bidi="fa-IR"/>
              </w:rPr>
            </w:rPrChange>
          </w:rPr>
          <w:t>ی</w:t>
        </w:r>
        <w:r w:rsidRPr="001A6E5F">
          <w:rPr>
            <w:rFonts w:cs="Calibri" w:hint="eastAsia"/>
            <w:sz w:val="18"/>
            <w:szCs w:val="18"/>
            <w:rtl/>
            <w:lang w:bidi="fa-IR"/>
            <w:rPrChange w:id="1185" w:author="Microsoft account" w:date="2025-09-16T12:09:00Z">
              <w:rPr>
                <w:rFonts w:cs="Calibri" w:hint="eastAsia"/>
                <w:sz w:val="28"/>
                <w:szCs w:val="28"/>
                <w:rtl/>
                <w:lang w:bidi="fa-IR"/>
              </w:rPr>
            </w:rPrChange>
          </w:rPr>
          <w:t>تون</w:t>
        </w:r>
        <w:r w:rsidRPr="001A6E5F">
          <w:rPr>
            <w:rFonts w:cs="Calibri"/>
            <w:sz w:val="18"/>
            <w:szCs w:val="18"/>
            <w:rtl/>
            <w:lang w:bidi="fa-IR"/>
            <w:rPrChange w:id="118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7" w:author="Microsoft account" w:date="2025-09-16T12:09:00Z">
              <w:rPr>
                <w:rFonts w:cs="Calibri" w:hint="eastAsia"/>
                <w:sz w:val="28"/>
                <w:szCs w:val="28"/>
                <w:rtl/>
                <w:lang w:bidi="fa-IR"/>
              </w:rPr>
            </w:rPrChange>
          </w:rPr>
          <w:t>بنو</w:t>
        </w:r>
        <w:r w:rsidRPr="001A6E5F">
          <w:rPr>
            <w:rFonts w:cs="Calibri" w:hint="cs"/>
            <w:sz w:val="18"/>
            <w:szCs w:val="18"/>
            <w:rtl/>
            <w:lang w:bidi="fa-IR"/>
            <w:rPrChange w:id="1188" w:author="Microsoft account" w:date="2025-09-16T12:09:00Z">
              <w:rPr>
                <w:rFonts w:cs="Calibri" w:hint="cs"/>
                <w:sz w:val="28"/>
                <w:szCs w:val="28"/>
                <w:rtl/>
                <w:lang w:bidi="fa-IR"/>
              </w:rPr>
            </w:rPrChange>
          </w:rPr>
          <w:t>ی</w:t>
        </w:r>
        <w:r w:rsidRPr="001A6E5F">
          <w:rPr>
            <w:rFonts w:cs="Calibri" w:hint="eastAsia"/>
            <w:sz w:val="18"/>
            <w:szCs w:val="18"/>
            <w:rtl/>
            <w:lang w:bidi="fa-IR"/>
            <w:rPrChange w:id="1189" w:author="Microsoft account" w:date="2025-09-16T12:09:00Z">
              <w:rPr>
                <w:rFonts w:cs="Calibri" w:hint="eastAsia"/>
                <w:sz w:val="28"/>
                <w:szCs w:val="28"/>
                <w:rtl/>
                <w:lang w:bidi="fa-IR"/>
              </w:rPr>
            </w:rPrChange>
          </w:rPr>
          <w:t>س</w:t>
        </w:r>
        <w:r w:rsidRPr="001A6E5F">
          <w:rPr>
            <w:rFonts w:cs="Calibri" w:hint="cs"/>
            <w:sz w:val="18"/>
            <w:szCs w:val="18"/>
            <w:rtl/>
            <w:lang w:bidi="fa-IR"/>
            <w:rPrChange w:id="1190" w:author="Microsoft account" w:date="2025-09-16T12:09:00Z">
              <w:rPr>
                <w:rFonts w:cs="Calibri" w:hint="cs"/>
                <w:sz w:val="28"/>
                <w:szCs w:val="28"/>
                <w:rtl/>
                <w:lang w:bidi="fa-IR"/>
              </w:rPr>
            </w:rPrChange>
          </w:rPr>
          <w:t>ی</w:t>
        </w:r>
        <w:r w:rsidRPr="001A6E5F">
          <w:rPr>
            <w:rFonts w:cs="Calibri" w:hint="eastAsia"/>
            <w:sz w:val="18"/>
            <w:szCs w:val="18"/>
            <w:rtl/>
            <w:lang w:bidi="fa-IR"/>
            <w:rPrChange w:id="1191" w:author="Microsoft account" w:date="2025-09-16T12:09:00Z">
              <w:rPr>
                <w:rFonts w:cs="Calibri" w:hint="eastAsia"/>
                <w:sz w:val="28"/>
                <w:szCs w:val="28"/>
                <w:rtl/>
                <w:lang w:bidi="fa-IR"/>
              </w:rPr>
            </w:rPrChange>
          </w:rPr>
          <w:t>م</w:t>
        </w:r>
        <w:r w:rsidRPr="001A6E5F">
          <w:rPr>
            <w:rFonts w:cs="Calibri"/>
            <w:sz w:val="18"/>
            <w:szCs w:val="18"/>
            <w:lang w:bidi="fa-IR"/>
            <w:rPrChange w:id="1192"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193" w:author="Microsoft account" w:date="2025-09-16T12:08:00Z"/>
          <w:rFonts w:cs="Calibri"/>
          <w:sz w:val="18"/>
          <w:szCs w:val="18"/>
          <w:rtl/>
          <w:lang w:bidi="fa-IR"/>
          <w:rPrChange w:id="1194" w:author="Microsoft account" w:date="2025-09-16T12:09:00Z">
            <w:rPr>
              <w:ins w:id="1195" w:author="Microsoft account" w:date="2025-09-16T12:08:00Z"/>
              <w:rFonts w:cs="Calibri"/>
              <w:sz w:val="28"/>
              <w:szCs w:val="28"/>
              <w:rtl/>
              <w:lang w:bidi="fa-IR"/>
            </w:rPr>
          </w:rPrChange>
        </w:rPr>
        <w:pPrChange w:id="1196" w:author="Microsoft account" w:date="2025-09-16T12:09:00Z">
          <w:pPr>
            <w:bidi/>
            <w:spacing w:after="0" w:line="276" w:lineRule="auto"/>
            <w:jc w:val="both"/>
          </w:pPr>
        </w:pPrChange>
      </w:pPr>
      <w:ins w:id="1197" w:author="Microsoft account" w:date="2025-09-16T12:08:00Z">
        <w:r w:rsidRPr="001A6E5F">
          <w:rPr>
            <w:rFonts w:cs="Calibri"/>
            <w:sz w:val="18"/>
            <w:szCs w:val="18"/>
            <w:rtl/>
            <w:lang w:bidi="fa-IR"/>
            <w:rPrChange w:id="1198" w:author="Microsoft account" w:date="2025-09-16T12:09:00Z">
              <w:rPr>
                <w:rFonts w:cs="Calibri"/>
                <w:sz w:val="28"/>
                <w:szCs w:val="28"/>
                <w:rtl/>
                <w:lang w:bidi="fa-IR"/>
              </w:rPr>
            </w:rPrChange>
          </w:rPr>
          <w:t>ترک</w:t>
        </w:r>
        <w:r w:rsidRPr="001A6E5F">
          <w:rPr>
            <w:rFonts w:cs="Calibri" w:hint="cs"/>
            <w:sz w:val="18"/>
            <w:szCs w:val="18"/>
            <w:rtl/>
            <w:lang w:bidi="fa-IR"/>
            <w:rPrChange w:id="1199" w:author="Microsoft account" w:date="2025-09-16T12:09:00Z">
              <w:rPr>
                <w:rFonts w:cs="Calibri" w:hint="cs"/>
                <w:sz w:val="28"/>
                <w:szCs w:val="28"/>
                <w:rtl/>
                <w:lang w:bidi="fa-IR"/>
              </w:rPr>
            </w:rPrChange>
          </w:rPr>
          <w:t>ی</w:t>
        </w:r>
        <w:r w:rsidRPr="001A6E5F">
          <w:rPr>
            <w:rFonts w:cs="Calibri" w:hint="eastAsia"/>
            <w:sz w:val="18"/>
            <w:szCs w:val="18"/>
            <w:rtl/>
            <w:lang w:bidi="fa-IR"/>
            <w:rPrChange w:id="1200" w:author="Microsoft account" w:date="2025-09-16T12:09:00Z">
              <w:rPr>
                <w:rFonts w:cs="Calibri" w:hint="eastAsia"/>
                <w:sz w:val="28"/>
                <w:szCs w:val="28"/>
                <w:rtl/>
                <w:lang w:bidi="fa-IR"/>
              </w:rPr>
            </w:rPrChange>
          </w:rPr>
          <w:t>ب</w:t>
        </w:r>
        <w:r w:rsidRPr="001A6E5F">
          <w:rPr>
            <w:rFonts w:cs="Calibri"/>
            <w:sz w:val="18"/>
            <w:szCs w:val="18"/>
            <w:rtl/>
            <w:lang w:bidi="fa-IR"/>
            <w:rPrChange w:id="1201" w:author="Microsoft account" w:date="2025-09-16T12:09:00Z">
              <w:rPr>
                <w:rFonts w:cs="Calibri"/>
                <w:sz w:val="28"/>
                <w:szCs w:val="28"/>
                <w:rtl/>
                <w:lang w:bidi="fa-IR"/>
              </w:rPr>
            </w:rPrChange>
          </w:rPr>
          <w:t xml:space="preserve"> </w:t>
        </w:r>
        <w:r w:rsidRPr="001A6E5F">
          <w:rPr>
            <w:rFonts w:cs="Calibri"/>
            <w:sz w:val="18"/>
            <w:szCs w:val="18"/>
            <w:lang w:bidi="fa-IR"/>
            <w:rPrChange w:id="1202" w:author="Microsoft account" w:date="2025-09-16T12:09:00Z">
              <w:rPr>
                <w:rFonts w:cs="Calibri"/>
                <w:sz w:val="28"/>
                <w:szCs w:val="28"/>
                <w:lang w:bidi="fa-IR"/>
              </w:rPr>
            </w:rPrChange>
          </w:rPr>
          <w:t>C + Python</w:t>
        </w:r>
        <w:r w:rsidRPr="001A6E5F">
          <w:rPr>
            <w:rFonts w:cs="Calibri"/>
            <w:sz w:val="18"/>
            <w:szCs w:val="18"/>
            <w:rtl/>
            <w:lang w:bidi="fa-IR"/>
            <w:rPrChange w:id="1203"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204" w:author="Microsoft account" w:date="2025-09-16T12:09:00Z">
              <w:rPr>
                <w:rFonts w:cs="Calibri" w:hint="cs"/>
                <w:sz w:val="28"/>
                <w:szCs w:val="28"/>
                <w:rtl/>
                <w:lang w:bidi="fa-IR"/>
              </w:rPr>
            </w:rPrChange>
          </w:rPr>
          <w:t>ی</w:t>
        </w:r>
        <w:r w:rsidRPr="001A6E5F">
          <w:rPr>
            <w:rFonts w:cs="Calibri" w:hint="eastAsia"/>
            <w:sz w:val="18"/>
            <w:szCs w:val="18"/>
            <w:rtl/>
            <w:lang w:bidi="fa-IR"/>
            <w:rPrChange w:id="1205" w:author="Microsoft account" w:date="2025-09-16T12:09:00Z">
              <w:rPr>
                <w:rFonts w:cs="Calibri" w:hint="eastAsia"/>
                <w:sz w:val="28"/>
                <w:szCs w:val="28"/>
                <w:rtl/>
                <w:lang w:bidi="fa-IR"/>
              </w:rPr>
            </w:rPrChange>
          </w:rPr>
          <w:t>ذاره</w:t>
        </w:r>
        <w:r w:rsidRPr="001A6E5F">
          <w:rPr>
            <w:rFonts w:cs="Calibri"/>
            <w:sz w:val="18"/>
            <w:szCs w:val="18"/>
            <w:rtl/>
            <w:lang w:bidi="fa-IR"/>
            <w:rPrChange w:id="1206" w:author="Microsoft account" w:date="2025-09-16T12:09:00Z">
              <w:rPr>
                <w:rFonts w:cs="Calibri"/>
                <w:sz w:val="28"/>
                <w:szCs w:val="28"/>
                <w:rtl/>
                <w:lang w:bidi="fa-IR"/>
              </w:rPr>
            </w:rPrChange>
          </w:rPr>
          <w:t xml:space="preserve"> هم به سطح </w:t>
        </w:r>
      </w:ins>
      <w:ins w:id="1207" w:author="Microsoft account" w:date="2025-09-16T12:09:00Z">
        <w:r w:rsidR="001A6E5F">
          <w:rPr>
            <w:rFonts w:cs="Calibri"/>
            <w:sz w:val="18"/>
            <w:szCs w:val="18"/>
            <w:lang w:bidi="fa-IR"/>
          </w:rPr>
          <w:t>low-level</w:t>
        </w:r>
      </w:ins>
      <w:ins w:id="1208" w:author="Microsoft account" w:date="2025-09-16T12:08:00Z">
        <w:r w:rsidRPr="001A6E5F">
          <w:rPr>
            <w:rFonts w:cs="Calibri"/>
            <w:sz w:val="18"/>
            <w:szCs w:val="18"/>
            <w:rtl/>
            <w:lang w:bidi="fa-IR"/>
            <w:rPrChange w:id="1209"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210" w:author="Microsoft account" w:date="2025-09-16T12:09:00Z">
              <w:rPr>
                <w:rFonts w:cs="Calibri" w:hint="cs"/>
                <w:sz w:val="28"/>
                <w:szCs w:val="28"/>
                <w:rtl/>
                <w:lang w:bidi="fa-IR"/>
              </w:rPr>
            </w:rPrChange>
          </w:rPr>
          <w:t>ی</w:t>
        </w:r>
        <w:r w:rsidRPr="001A6E5F">
          <w:rPr>
            <w:rFonts w:cs="Calibri"/>
            <w:sz w:val="18"/>
            <w:szCs w:val="18"/>
            <w:rtl/>
            <w:lang w:bidi="fa-IR"/>
            <w:rPrChange w:id="1211"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212" w:author="Microsoft account" w:date="2025-09-16T12:09:00Z">
              <w:rPr>
                <w:rFonts w:cs="Calibri" w:hint="cs"/>
                <w:sz w:val="28"/>
                <w:szCs w:val="28"/>
                <w:rtl/>
                <w:lang w:bidi="fa-IR"/>
              </w:rPr>
            </w:rPrChange>
          </w:rPr>
          <w:t>ی</w:t>
        </w:r>
        <w:r w:rsidRPr="001A6E5F">
          <w:rPr>
            <w:rFonts w:cs="Calibri"/>
            <w:sz w:val="18"/>
            <w:szCs w:val="18"/>
            <w:rtl/>
            <w:lang w:bidi="fa-IR"/>
            <w:rPrChange w:id="1213"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214" w:author="Microsoft account" w:date="2025-09-16T12:09:00Z">
              <w:rPr>
                <w:rFonts w:cs="Calibri" w:hint="cs"/>
                <w:sz w:val="28"/>
                <w:szCs w:val="28"/>
                <w:rtl/>
                <w:lang w:bidi="fa-IR"/>
              </w:rPr>
            </w:rPrChange>
          </w:rPr>
          <w:t>ی</w:t>
        </w:r>
        <w:r w:rsidRPr="001A6E5F">
          <w:rPr>
            <w:rFonts w:cs="Calibri"/>
            <w:sz w:val="18"/>
            <w:szCs w:val="18"/>
            <w:rtl/>
            <w:lang w:bidi="fa-IR"/>
            <w:rPrChange w:id="1215" w:author="Microsoft account" w:date="2025-09-16T12:09:00Z">
              <w:rPr>
                <w:rFonts w:cs="Calibri"/>
                <w:sz w:val="28"/>
                <w:szCs w:val="28"/>
                <w:rtl/>
                <w:lang w:bidi="fa-IR"/>
              </w:rPr>
            </w:rPrChange>
          </w:rPr>
          <w:t xml:space="preserve"> و انعطاف </w:t>
        </w:r>
      </w:ins>
      <w:ins w:id="1216" w:author="Microsoft account" w:date="2025-09-16T12:09:00Z">
        <w:r w:rsidR="001A6E5F">
          <w:rPr>
            <w:rFonts w:cs="Calibri"/>
            <w:sz w:val="18"/>
            <w:szCs w:val="18"/>
            <w:lang w:bidi="fa-IR"/>
          </w:rPr>
          <w:t>high-level</w:t>
        </w:r>
      </w:ins>
      <w:ins w:id="1217" w:author="Microsoft account" w:date="2025-09-16T12:08:00Z">
        <w:r w:rsidRPr="001A6E5F">
          <w:rPr>
            <w:rFonts w:cs="Calibri"/>
            <w:sz w:val="18"/>
            <w:szCs w:val="18"/>
            <w:rtl/>
            <w:lang w:bidi="fa-IR"/>
            <w:rPrChange w:id="1218"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219" w:author="Microsoft account" w:date="2025-09-16T12:09:00Z">
              <w:rPr>
                <w:rFonts w:cs="Calibri" w:hint="cs"/>
                <w:sz w:val="28"/>
                <w:szCs w:val="28"/>
                <w:rtl/>
                <w:lang w:bidi="fa-IR"/>
              </w:rPr>
            </w:rPrChange>
          </w:rPr>
          <w:t>ی</w:t>
        </w:r>
        <w:r w:rsidRPr="001A6E5F">
          <w:rPr>
            <w:rFonts w:cs="Calibri"/>
            <w:sz w:val="18"/>
            <w:szCs w:val="18"/>
            <w:rtl/>
            <w:lang w:bidi="fa-IR"/>
            <w:rPrChange w:id="1220"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221" w:author="Microsoft account" w:date="2025-09-14T10:38:00Z"/>
          <w:rFonts w:cs="Calibri"/>
          <w:sz w:val="28"/>
          <w:szCs w:val="28"/>
          <w:rtl/>
          <w:lang w:bidi="fa-IR"/>
        </w:rPr>
        <w:pPrChange w:id="1222" w:author="Microsoft account" w:date="2025-09-16T12:08:00Z">
          <w:pPr>
            <w:bidi/>
            <w:spacing w:after="0" w:line="276" w:lineRule="auto"/>
            <w:jc w:val="both"/>
          </w:pPr>
        </w:pPrChange>
      </w:pPr>
      <w:ins w:id="1223"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224" w:author="Microsoft account" w:date="2025-09-14T10:39:00Z"/>
          <w:rFonts w:cs="Calibri"/>
          <w:sz w:val="28"/>
          <w:szCs w:val="28"/>
          <w:rtl/>
          <w:lang w:bidi="fa-IR"/>
        </w:rPr>
        <w:pPrChange w:id="1225" w:author="Microsoft account" w:date="2025-09-14T10:39:00Z">
          <w:pPr>
            <w:bidi/>
            <w:spacing w:after="0" w:line="276" w:lineRule="auto"/>
            <w:jc w:val="both"/>
          </w:pPr>
        </w:pPrChange>
      </w:pPr>
    </w:p>
    <w:p w14:paraId="0DA2CBBA" w14:textId="514B5B6E" w:rsidR="00EF482D" w:rsidRDefault="00EF482D">
      <w:pPr>
        <w:bidi/>
        <w:spacing w:after="0" w:line="276" w:lineRule="auto"/>
        <w:jc w:val="both"/>
        <w:rPr>
          <w:ins w:id="1226" w:author="Microsoft account" w:date="2025-09-14T10:44:00Z"/>
          <w:rFonts w:cs="Calibri" w:hint="cs"/>
          <w:sz w:val="28"/>
          <w:szCs w:val="28"/>
          <w:rtl/>
          <w:lang w:bidi="fa-IR"/>
        </w:rPr>
        <w:pPrChange w:id="1227" w:author="Microsoft account" w:date="2025-09-14T10:39:00Z">
          <w:pPr>
            <w:bidi/>
            <w:spacing w:after="0" w:line="276" w:lineRule="auto"/>
            <w:jc w:val="both"/>
          </w:pPr>
        </w:pPrChange>
      </w:pPr>
      <w:ins w:id="1228" w:author="Microsoft account" w:date="2025-09-14T10:39:00Z">
        <w:r>
          <w:rPr>
            <w:rFonts w:cs="Calibri" w:hint="cs"/>
            <w:sz w:val="28"/>
            <w:szCs w:val="28"/>
            <w:rtl/>
            <w:lang w:bidi="fa-IR"/>
          </w:rPr>
          <w:t>-</w:t>
        </w:r>
      </w:ins>
      <w:ins w:id="1229"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230"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ins w:id="1231" w:author="Microsoft account" w:date="2025-10-09T08:38:00Z">
        <w:r w:rsidR="004F4B76">
          <w:rPr>
            <w:rFonts w:cs="Calibri" w:hint="cs"/>
            <w:sz w:val="28"/>
            <w:szCs w:val="28"/>
            <w:rtl/>
            <w:lang w:bidi="fa-IR"/>
          </w:rPr>
          <w:t>(</w:t>
        </w:r>
      </w:ins>
      <w:ins w:id="1232" w:author="Microsoft account" w:date="2025-10-09T08:39:00Z">
        <w:r w:rsidR="004F4B76">
          <w:rPr>
            <w:rFonts w:cs="Calibri" w:hint="cs"/>
            <w:sz w:val="18"/>
            <w:szCs w:val="18"/>
            <w:rtl/>
            <w:lang w:bidi="fa-IR"/>
          </w:rPr>
          <w:t xml:space="preserve">که البته الان که فکر میکنم منطقی تره که با </w:t>
        </w:r>
        <w:r w:rsidR="004F4B76">
          <w:rPr>
            <w:rFonts w:cs="Calibri"/>
            <w:sz w:val="18"/>
            <w:szCs w:val="18"/>
            <w:lang w:bidi="fa-IR"/>
          </w:rPr>
          <w:t>C++</w:t>
        </w:r>
        <w:r w:rsidR="004F4B76">
          <w:rPr>
            <w:rFonts w:cs="Calibri" w:hint="cs"/>
            <w:sz w:val="18"/>
            <w:szCs w:val="18"/>
            <w:rtl/>
            <w:lang w:bidi="fa-IR"/>
          </w:rPr>
          <w:t xml:space="preserve"> این کار انجام بشه ، اونموقع هم از </w:t>
        </w:r>
        <w:r w:rsidR="004F4B76">
          <w:rPr>
            <w:rFonts w:cs="Calibri"/>
            <w:sz w:val="18"/>
            <w:szCs w:val="18"/>
            <w:lang w:bidi="fa-IR"/>
          </w:rPr>
          <w:t>GPT</w:t>
        </w:r>
        <w:r w:rsidR="004F4B76">
          <w:rPr>
            <w:rFonts w:cs="Calibri" w:hint="cs"/>
            <w:sz w:val="18"/>
            <w:szCs w:val="18"/>
            <w:rtl/>
            <w:lang w:bidi="fa-IR"/>
          </w:rPr>
          <w:t xml:space="preserve"> پرسیدیم گفت ممکنه و انجام میشه همونطوری که </w:t>
        </w:r>
        <w:r w:rsidR="004F4B76">
          <w:rPr>
            <w:rFonts w:cs="Calibri"/>
            <w:sz w:val="18"/>
            <w:szCs w:val="18"/>
            <w:lang w:bidi="fa-IR"/>
          </w:rPr>
          <w:t>c-python</w:t>
        </w:r>
        <w:r w:rsidR="004F4B76">
          <w:rPr>
            <w:rFonts w:cs="Calibri" w:hint="cs"/>
            <w:sz w:val="18"/>
            <w:szCs w:val="18"/>
            <w:rtl/>
            <w:lang w:bidi="fa-IR"/>
          </w:rPr>
          <w:t xml:space="preserve"> انجام میشه ، میتوان </w:t>
        </w:r>
        <w:r w:rsidR="004F4B76">
          <w:rPr>
            <w:rFonts w:cs="Calibri"/>
            <w:sz w:val="18"/>
            <w:szCs w:val="18"/>
            <w:lang w:bidi="fa-IR"/>
          </w:rPr>
          <w:t>C++-python</w:t>
        </w:r>
        <w:r w:rsidR="004F4B76">
          <w:rPr>
            <w:rFonts w:cs="Calibri" w:hint="cs"/>
            <w:sz w:val="18"/>
            <w:szCs w:val="18"/>
            <w:rtl/>
            <w:lang w:bidi="fa-IR"/>
          </w:rPr>
          <w:t xml:space="preserve"> داشت. چرا؟ چونکه </w:t>
        </w:r>
        <w:r w:rsidR="004F4B76">
          <w:rPr>
            <w:rFonts w:cs="Calibri"/>
            <w:sz w:val="18"/>
            <w:szCs w:val="18"/>
            <w:lang w:bidi="fa-IR"/>
          </w:rPr>
          <w:t>C++</w:t>
        </w:r>
        <w:r w:rsidR="004F4B76">
          <w:rPr>
            <w:rFonts w:cs="Calibri" w:hint="cs"/>
            <w:sz w:val="18"/>
            <w:szCs w:val="18"/>
            <w:rtl/>
            <w:lang w:bidi="fa-IR"/>
          </w:rPr>
          <w:t xml:space="preserve"> شی گراست و در پسِ یادگیریش میشه به جهان بازی هم ورود کرد. </w:t>
        </w:r>
      </w:ins>
      <w:ins w:id="1233" w:author="Microsoft account" w:date="2025-10-09T08:38:00Z">
        <w:r w:rsidR="004F4B76">
          <w:rPr>
            <w:rFonts w:cs="Calibri" w:hint="cs"/>
            <w:sz w:val="28"/>
            <w:szCs w:val="28"/>
            <w:rtl/>
            <w:lang w:bidi="fa-IR"/>
          </w:rPr>
          <w:t>)</w:t>
        </w:r>
      </w:ins>
    </w:p>
    <w:p w14:paraId="58D4094C" w14:textId="77777777" w:rsidR="00CA5F5E" w:rsidRDefault="00CA5F5E">
      <w:pPr>
        <w:bidi/>
        <w:spacing w:after="0" w:line="276" w:lineRule="auto"/>
        <w:jc w:val="both"/>
        <w:rPr>
          <w:ins w:id="1234" w:author="Microsoft account" w:date="2025-09-14T10:44:00Z"/>
          <w:rFonts w:cs="Calibri"/>
          <w:sz w:val="28"/>
          <w:szCs w:val="28"/>
          <w:rtl/>
          <w:lang w:bidi="fa-IR"/>
        </w:rPr>
        <w:pPrChange w:id="1235"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236" w:author="Microsoft account" w:date="2025-09-14T11:03:00Z"/>
          <w:rFonts w:cs="Calibri"/>
          <w:sz w:val="28"/>
          <w:szCs w:val="28"/>
          <w:rtl/>
          <w:lang w:bidi="fa-IR"/>
        </w:rPr>
        <w:pPrChange w:id="1237" w:author="Microsoft account" w:date="2025-09-14T10:44:00Z">
          <w:pPr>
            <w:bidi/>
            <w:spacing w:after="0" w:line="276" w:lineRule="auto"/>
            <w:jc w:val="both"/>
          </w:pPr>
        </w:pPrChange>
      </w:pPr>
      <w:ins w:id="1238" w:author="Microsoft account" w:date="2025-09-14T10:44:00Z">
        <w:r>
          <w:rPr>
            <w:rFonts w:cs="Calibri" w:hint="cs"/>
            <w:sz w:val="28"/>
            <w:szCs w:val="28"/>
            <w:rtl/>
            <w:lang w:bidi="fa-IR"/>
          </w:rPr>
          <w:t>-</w:t>
        </w:r>
      </w:ins>
      <w:ins w:id="1239"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240" w:author="Microsoft account" w:date="2025-09-14T11:03:00Z"/>
          <w:rFonts w:cs="Calibri"/>
          <w:sz w:val="28"/>
          <w:szCs w:val="28"/>
          <w:rtl/>
          <w:lang w:bidi="fa-IR"/>
        </w:rPr>
        <w:pPrChange w:id="1241" w:author="Microsoft account" w:date="2025-09-14T11:03:00Z">
          <w:pPr>
            <w:bidi/>
            <w:spacing w:after="0" w:line="276" w:lineRule="auto"/>
            <w:jc w:val="both"/>
          </w:pPr>
        </w:pPrChange>
      </w:pPr>
      <w:ins w:id="1242" w:author="Microsoft account" w:date="2025-09-14T11:03:00Z">
        <w:r w:rsidRPr="009E446A">
          <w:rPr>
            <w:rFonts w:cs="Calibri"/>
            <w:noProof/>
            <w:sz w:val="28"/>
            <w:szCs w:val="28"/>
            <w:rPrChange w:id="1243"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244" w:author="Microsoft account" w:date="2025-09-14T11:03:00Z"/>
          <w:rFonts w:cs="Calibri"/>
          <w:sz w:val="28"/>
          <w:szCs w:val="28"/>
          <w:rtl/>
          <w:lang w:bidi="fa-IR"/>
        </w:rPr>
        <w:pPrChange w:id="1245"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246" w:author="Microsoft account" w:date="2025-09-14T11:33:00Z"/>
          <w:rFonts w:cs="Calibri"/>
          <w:sz w:val="28"/>
          <w:szCs w:val="28"/>
          <w:rtl/>
          <w:lang w:bidi="fa-IR"/>
        </w:rPr>
        <w:pPrChange w:id="1247" w:author="Microsoft account" w:date="2025-09-14T11:03:00Z">
          <w:pPr>
            <w:bidi/>
            <w:spacing w:after="0" w:line="276" w:lineRule="auto"/>
            <w:jc w:val="both"/>
          </w:pPr>
        </w:pPrChange>
      </w:pPr>
      <w:ins w:id="1248" w:author="Microsoft account" w:date="2025-09-14T11:03:00Z">
        <w:r>
          <w:rPr>
            <w:rFonts w:cs="Calibri" w:hint="cs"/>
            <w:sz w:val="28"/>
            <w:szCs w:val="28"/>
            <w:rtl/>
            <w:lang w:bidi="fa-IR"/>
          </w:rPr>
          <w:t>-</w:t>
        </w:r>
      </w:ins>
      <w:ins w:id="1249"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250" w:author="Microsoft account" w:date="2025-09-14T11:33:00Z"/>
          <w:rFonts w:cs="Calibri"/>
          <w:sz w:val="28"/>
          <w:szCs w:val="28"/>
          <w:rtl/>
          <w:lang w:bidi="fa-IR"/>
        </w:rPr>
        <w:pPrChange w:id="1251" w:author="Microsoft account" w:date="2025-09-14T11:33:00Z">
          <w:pPr>
            <w:bidi/>
            <w:spacing w:after="0" w:line="276" w:lineRule="auto"/>
            <w:jc w:val="both"/>
          </w:pPr>
        </w:pPrChange>
      </w:pPr>
      <w:ins w:id="1252" w:author="Microsoft account" w:date="2025-09-14T11:33:00Z">
        <w:r w:rsidRPr="00207BF5">
          <w:rPr>
            <w:rFonts w:cs="Calibri"/>
            <w:noProof/>
            <w:sz w:val="28"/>
            <w:szCs w:val="28"/>
            <w:rPrChange w:id="1253"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bidi/>
        <w:spacing w:after="0" w:line="276" w:lineRule="auto"/>
        <w:jc w:val="both"/>
        <w:rPr>
          <w:ins w:id="1254" w:author="Microsoft account" w:date="2025-09-14T11:44:00Z"/>
          <w:rFonts w:cs="Calibri" w:hint="cs"/>
          <w:sz w:val="28"/>
          <w:szCs w:val="28"/>
          <w:rtl/>
          <w:lang w:bidi="fa-IR"/>
        </w:rPr>
        <w:pPrChange w:id="1255" w:author="Microsoft account" w:date="2025-09-14T11:33:00Z">
          <w:pPr>
            <w:bidi/>
            <w:spacing w:after="0" w:line="276" w:lineRule="auto"/>
            <w:jc w:val="both"/>
          </w:pPr>
        </w:pPrChange>
      </w:pPr>
      <w:ins w:id="1256"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257"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w:t>
        </w:r>
        <w:r>
          <w:rPr>
            <w:rFonts w:cs="Calibri" w:hint="cs"/>
            <w:sz w:val="28"/>
            <w:szCs w:val="28"/>
            <w:rtl/>
            <w:lang w:bidi="fa-IR"/>
          </w:rPr>
          <w:lastRenderedPageBreak/>
          <w:t xml:space="preserve">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258"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ins w:id="1259" w:author="Microsoft account" w:date="2025-10-09T08:47:00Z">
        <w:r w:rsidR="00FE2E7C">
          <w:rPr>
            <w:rFonts w:cs="Calibri"/>
            <w:sz w:val="28"/>
            <w:szCs w:val="28"/>
            <w:lang w:bidi="fa-IR"/>
          </w:rPr>
          <w:t xml:space="preserve"> </w:t>
        </w:r>
        <w:r w:rsidR="00FE2E7C">
          <w:rPr>
            <w:rFonts w:cs="Calibri" w:hint="cs"/>
            <w:sz w:val="28"/>
            <w:szCs w:val="28"/>
            <w:rtl/>
            <w:lang w:bidi="fa-IR"/>
          </w:rPr>
          <w:t xml:space="preserve"> (</w:t>
        </w:r>
        <w:r w:rsidR="00FE2E7C">
          <w:rPr>
            <w:rFonts w:cs="Calibri" w:hint="cs"/>
            <w:sz w:val="18"/>
            <w:szCs w:val="18"/>
            <w:rtl/>
            <w:lang w:bidi="fa-IR"/>
          </w:rPr>
          <w:t xml:space="preserve">توجه: این ساختار مربوط به </w:t>
        </w:r>
        <w:r w:rsidR="00FE2E7C">
          <w:rPr>
            <w:rFonts w:cs="Calibri"/>
            <w:sz w:val="18"/>
            <w:szCs w:val="18"/>
            <w:lang w:bidi="fa-IR"/>
          </w:rPr>
          <w:t>turtle.py</w:t>
        </w:r>
        <w:r w:rsidR="00FE2E7C">
          <w:rPr>
            <w:rFonts w:cs="Calibri" w:hint="cs"/>
            <w:sz w:val="18"/>
            <w:szCs w:val="18"/>
            <w:rtl/>
            <w:lang w:bidi="fa-IR"/>
          </w:rPr>
          <w:t xml:space="preserve"> هست، خودِ </w:t>
        </w:r>
        <w:r w:rsidR="00FE2E7C">
          <w:rPr>
            <w:rFonts w:cs="Calibri"/>
            <w:sz w:val="18"/>
            <w:szCs w:val="18"/>
            <w:lang w:bidi="fa-IR"/>
          </w:rPr>
          <w:t>turtle.py</w:t>
        </w:r>
        <w:r w:rsidR="00FE2E7C">
          <w:rPr>
            <w:rFonts w:cs="Calibri" w:hint="cs"/>
            <w:sz w:val="18"/>
            <w:szCs w:val="18"/>
            <w:rtl/>
            <w:lang w:bidi="fa-IR"/>
          </w:rPr>
          <w:t xml:space="preserve"> بر پایۀ </w:t>
        </w:r>
        <w:r w:rsidR="00FE2E7C">
          <w:rPr>
            <w:rFonts w:cs="Calibri"/>
            <w:sz w:val="18"/>
            <w:szCs w:val="18"/>
            <w:lang w:bidi="fa-IR"/>
          </w:rPr>
          <w:t>tkinter.py</w:t>
        </w:r>
        <w:r w:rsidR="00FE2E7C">
          <w:rPr>
            <w:rFonts w:cs="Calibri" w:hint="cs"/>
            <w:sz w:val="18"/>
            <w:szCs w:val="18"/>
            <w:rtl/>
            <w:lang w:bidi="fa-IR"/>
          </w:rPr>
          <w:t xml:space="preserve"> ساخته شده، معادل این </w:t>
        </w:r>
        <w:r w:rsidR="00FE2E7C">
          <w:rPr>
            <w:rFonts w:cs="Calibri"/>
            <w:sz w:val="18"/>
            <w:szCs w:val="18"/>
            <w:lang w:bidi="fa-IR"/>
          </w:rPr>
          <w:t>ontimer()</w:t>
        </w:r>
      </w:ins>
      <w:ins w:id="1260" w:author="Microsoft account" w:date="2025-10-09T08:48:00Z">
        <w:r w:rsidR="00FE2E7C">
          <w:rPr>
            <w:rFonts w:cs="Calibri" w:hint="cs"/>
            <w:sz w:val="18"/>
            <w:szCs w:val="18"/>
            <w:rtl/>
            <w:lang w:bidi="fa-IR"/>
          </w:rPr>
          <w:t xml:space="preserve"> در </w:t>
        </w:r>
        <w:r w:rsidR="00FE2E7C">
          <w:rPr>
            <w:rFonts w:cs="Calibri"/>
            <w:sz w:val="18"/>
            <w:szCs w:val="18"/>
            <w:lang w:bidi="fa-IR"/>
          </w:rPr>
          <w:t>tkinter</w:t>
        </w:r>
        <w:r w:rsidR="00FE2E7C">
          <w:rPr>
            <w:rFonts w:cs="Calibri" w:hint="cs"/>
            <w:sz w:val="18"/>
            <w:szCs w:val="18"/>
            <w:rtl/>
            <w:lang w:bidi="fa-IR"/>
          </w:rPr>
          <w:t xml:space="preserve"> اینه: </w:t>
        </w:r>
        <w:r w:rsidR="00FE2E7C">
          <w:rPr>
            <w:rFonts w:cs="Calibri"/>
            <w:sz w:val="18"/>
            <w:szCs w:val="18"/>
            <w:lang w:bidi="fa-IR"/>
          </w:rPr>
          <w:t>tk().after(t ms, functionName, argsToSend)</w:t>
        </w:r>
      </w:ins>
      <w:ins w:id="1261" w:author="Microsoft account" w:date="2025-10-09T08:47:00Z">
        <w:r w:rsidR="00FE2E7C">
          <w:rPr>
            <w:rFonts w:cs="Calibri" w:hint="cs"/>
            <w:sz w:val="28"/>
            <w:szCs w:val="28"/>
            <w:rtl/>
            <w:lang w:bidi="fa-IR"/>
          </w:rPr>
          <w:t>)</w:t>
        </w:r>
      </w:ins>
    </w:p>
    <w:p w14:paraId="6EF695E9" w14:textId="77777777" w:rsidR="008B3D4A" w:rsidRDefault="008B3D4A">
      <w:pPr>
        <w:bidi/>
        <w:spacing w:after="0" w:line="276" w:lineRule="auto"/>
        <w:jc w:val="both"/>
        <w:rPr>
          <w:ins w:id="1262" w:author="Microsoft account" w:date="2025-09-14T11:44:00Z"/>
          <w:rFonts w:cs="Calibri"/>
          <w:sz w:val="28"/>
          <w:szCs w:val="28"/>
          <w:rtl/>
          <w:lang w:bidi="fa-IR"/>
        </w:rPr>
        <w:pPrChange w:id="1263"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264" w:author="Microsoft account" w:date="2025-09-14T11:45:00Z"/>
          <w:rFonts w:cs="Calibri"/>
          <w:sz w:val="28"/>
          <w:szCs w:val="28"/>
          <w:rtl/>
          <w:lang w:bidi="fa-IR"/>
        </w:rPr>
        <w:pPrChange w:id="1265" w:author="Microsoft account" w:date="2025-09-14T11:44:00Z">
          <w:pPr>
            <w:bidi/>
            <w:spacing w:after="0" w:line="276" w:lineRule="auto"/>
            <w:jc w:val="both"/>
          </w:pPr>
        </w:pPrChange>
      </w:pPr>
      <w:ins w:id="1266"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267"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268" w:author="Microsoft account" w:date="2025-09-14T11:44:00Z"/>
          <w:rFonts w:cs="Calibri"/>
          <w:sz w:val="18"/>
          <w:szCs w:val="18"/>
          <w:rtl/>
          <w:lang w:bidi="fa-IR"/>
          <w:rPrChange w:id="1269" w:author="Microsoft account" w:date="2025-09-14T11:47:00Z">
            <w:rPr>
              <w:ins w:id="1270" w:author="Microsoft account" w:date="2025-09-14T11:44:00Z"/>
              <w:rFonts w:cs="Calibri"/>
              <w:sz w:val="28"/>
              <w:szCs w:val="28"/>
              <w:rtl/>
              <w:lang w:bidi="fa-IR"/>
            </w:rPr>
          </w:rPrChange>
        </w:rPr>
        <w:pPrChange w:id="1271" w:author="Microsoft account" w:date="2025-09-14T11:45:00Z">
          <w:pPr>
            <w:bidi/>
            <w:spacing w:after="0" w:line="276" w:lineRule="auto"/>
            <w:jc w:val="both"/>
          </w:pPr>
        </w:pPrChange>
      </w:pPr>
      <w:ins w:id="1272" w:author="Microsoft account" w:date="2025-09-14T11:45:00Z">
        <w:r>
          <w:rPr>
            <w:rFonts w:cs="Calibri"/>
            <w:sz w:val="28"/>
            <w:szCs w:val="28"/>
            <w:rtl/>
            <w:lang w:bidi="fa-IR"/>
          </w:rPr>
          <w:tab/>
        </w:r>
        <w:r w:rsidRPr="007E5D18">
          <w:rPr>
            <w:rFonts w:cs="Calibri" w:hint="eastAsia"/>
            <w:sz w:val="18"/>
            <w:szCs w:val="18"/>
            <w:rtl/>
            <w:lang w:bidi="fa-IR"/>
            <w:rPrChange w:id="1273" w:author="Microsoft account" w:date="2025-09-14T11:47:00Z">
              <w:rPr>
                <w:rFonts w:cs="Calibri" w:hint="eastAsia"/>
                <w:sz w:val="28"/>
                <w:szCs w:val="28"/>
                <w:rtl/>
                <w:lang w:bidi="fa-IR"/>
              </w:rPr>
            </w:rPrChange>
          </w:rPr>
          <w:t>عرفان</w:t>
        </w:r>
        <w:r w:rsidRPr="007E5D18">
          <w:rPr>
            <w:rFonts w:cs="Calibri"/>
            <w:sz w:val="18"/>
            <w:szCs w:val="18"/>
            <w:rtl/>
            <w:lang w:bidi="fa-IR"/>
            <w:rPrChange w:id="1274"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275" w:author="Microsoft account" w:date="2025-09-14T11:45:00Z"/>
          <w:rFonts w:cs="Calibri"/>
          <w:sz w:val="18"/>
          <w:szCs w:val="18"/>
          <w:lang w:bidi="fa-IR"/>
          <w:rPrChange w:id="1276" w:author="Microsoft account" w:date="2025-09-14T11:47:00Z">
            <w:rPr>
              <w:ins w:id="1277" w:author="Microsoft account" w:date="2025-09-14T11:45:00Z"/>
              <w:rFonts w:cs="Calibri"/>
              <w:sz w:val="28"/>
              <w:szCs w:val="28"/>
              <w:lang w:bidi="fa-IR"/>
            </w:rPr>
          </w:rPrChange>
        </w:rPr>
        <w:pPrChange w:id="1278" w:author="Microsoft account" w:date="2025-09-14T11:45:00Z">
          <w:pPr>
            <w:bidi/>
            <w:spacing w:after="0" w:line="276" w:lineRule="auto"/>
            <w:jc w:val="both"/>
          </w:pPr>
        </w:pPrChange>
      </w:pPr>
      <w:ins w:id="1279" w:author="Microsoft account" w:date="2025-09-14T11:44:00Z">
        <w:r w:rsidRPr="007E5D18">
          <w:rPr>
            <w:rFonts w:cs="Calibri"/>
            <w:sz w:val="18"/>
            <w:szCs w:val="18"/>
            <w:rtl/>
            <w:lang w:bidi="fa-IR"/>
            <w:rPrChange w:id="1280" w:author="Microsoft account" w:date="2025-09-14T11:47:00Z">
              <w:rPr>
                <w:rFonts w:cs="Calibri"/>
                <w:sz w:val="28"/>
                <w:szCs w:val="28"/>
                <w:rtl/>
                <w:lang w:bidi="fa-IR"/>
              </w:rPr>
            </w:rPrChange>
          </w:rPr>
          <w:tab/>
        </w:r>
      </w:ins>
      <w:ins w:id="1281" w:author="Microsoft account" w:date="2025-09-14T11:45:00Z">
        <w:r w:rsidRPr="007E5D18">
          <w:rPr>
            <w:rFonts w:cs="Calibri"/>
            <w:sz w:val="18"/>
            <w:szCs w:val="18"/>
            <w:rtl/>
            <w:lang w:bidi="fa-IR"/>
            <w:rPrChange w:id="1282" w:author="Microsoft account" w:date="2025-09-14T11:47:00Z">
              <w:rPr>
                <w:rFonts w:cs="Calibri"/>
                <w:sz w:val="28"/>
                <w:szCs w:val="28"/>
                <w:rtl/>
                <w:lang w:bidi="fa-IR"/>
              </w:rPr>
            </w:rPrChange>
          </w:rPr>
          <w:tab/>
          <w:t>قبل از ا</w:t>
        </w:r>
        <w:r w:rsidRPr="007E5D18">
          <w:rPr>
            <w:rFonts w:cs="Calibri" w:hint="cs"/>
            <w:sz w:val="18"/>
            <w:szCs w:val="18"/>
            <w:rtl/>
            <w:lang w:bidi="fa-IR"/>
            <w:rPrChange w:id="1283" w:author="Microsoft account" w:date="2025-09-14T11:47:00Z">
              <w:rPr>
                <w:rFonts w:cs="Calibri" w:hint="cs"/>
                <w:sz w:val="28"/>
                <w:szCs w:val="28"/>
                <w:rtl/>
                <w:lang w:bidi="fa-IR"/>
              </w:rPr>
            </w:rPrChange>
          </w:rPr>
          <w:t>ی</w:t>
        </w:r>
        <w:r w:rsidRPr="007E5D18">
          <w:rPr>
            <w:rFonts w:cs="Calibri" w:hint="eastAsia"/>
            <w:sz w:val="18"/>
            <w:szCs w:val="18"/>
            <w:rtl/>
            <w:lang w:bidi="fa-IR"/>
            <w:rPrChange w:id="1284" w:author="Microsoft account" w:date="2025-09-14T11:47:00Z">
              <w:rPr>
                <w:rFonts w:cs="Calibri" w:hint="eastAsia"/>
                <w:sz w:val="28"/>
                <w:szCs w:val="28"/>
                <w:rtl/>
                <w:lang w:bidi="fa-IR"/>
              </w:rPr>
            </w:rPrChange>
          </w:rPr>
          <w:t>نکه</w:t>
        </w:r>
        <w:r w:rsidRPr="007E5D18">
          <w:rPr>
            <w:rFonts w:cs="Calibri"/>
            <w:sz w:val="18"/>
            <w:szCs w:val="18"/>
            <w:rtl/>
            <w:lang w:bidi="fa-IR"/>
            <w:rPrChange w:id="1285"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286" w:author="Microsoft account" w:date="2025-09-14T11:47:00Z">
              <w:rPr>
                <w:rFonts w:cs="Calibri" w:hint="cs"/>
                <w:sz w:val="28"/>
                <w:szCs w:val="28"/>
                <w:rtl/>
                <w:lang w:bidi="fa-IR"/>
              </w:rPr>
            </w:rPrChange>
          </w:rPr>
          <w:t>ی</w:t>
        </w:r>
        <w:r w:rsidRPr="007E5D18">
          <w:rPr>
            <w:rFonts w:cs="Calibri" w:hint="eastAsia"/>
            <w:sz w:val="18"/>
            <w:szCs w:val="18"/>
            <w:rtl/>
            <w:lang w:bidi="fa-IR"/>
            <w:rPrChange w:id="1287" w:author="Microsoft account" w:date="2025-09-14T11:47:00Z">
              <w:rPr>
                <w:rFonts w:cs="Calibri" w:hint="eastAsia"/>
                <w:sz w:val="28"/>
                <w:szCs w:val="28"/>
                <w:rtl/>
                <w:lang w:bidi="fa-IR"/>
              </w:rPr>
            </w:rPrChange>
          </w:rPr>
          <w:t>ن</w:t>
        </w:r>
        <w:r w:rsidRPr="007E5D18">
          <w:rPr>
            <w:rFonts w:cs="Calibri"/>
            <w:sz w:val="18"/>
            <w:szCs w:val="18"/>
            <w:rtl/>
            <w:lang w:bidi="fa-IR"/>
            <w:rPrChange w:id="1288" w:author="Microsoft account" w:date="2025-09-14T11:47:00Z">
              <w:rPr>
                <w:rFonts w:cs="Calibri"/>
                <w:sz w:val="28"/>
                <w:szCs w:val="28"/>
                <w:rtl/>
                <w:lang w:bidi="fa-IR"/>
              </w:rPr>
            </w:rPrChange>
          </w:rPr>
          <w:t xml:space="preserve"> </w:t>
        </w:r>
        <w:r w:rsidRPr="007E5D18">
          <w:rPr>
            <w:rFonts w:cs="Calibri"/>
            <w:sz w:val="18"/>
            <w:szCs w:val="18"/>
            <w:lang w:bidi="fa-IR"/>
            <w:rPrChange w:id="1289"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290" w:author="Microsoft account" w:date="2025-09-14T11:45:00Z"/>
          <w:rFonts w:cs="Calibri"/>
          <w:sz w:val="18"/>
          <w:szCs w:val="18"/>
          <w:lang w:bidi="fa-IR"/>
          <w:rPrChange w:id="1291" w:author="Microsoft account" w:date="2025-09-14T11:47:00Z">
            <w:rPr>
              <w:ins w:id="1292" w:author="Microsoft account" w:date="2025-09-14T11:45:00Z"/>
              <w:rFonts w:cs="Calibri"/>
              <w:sz w:val="28"/>
              <w:szCs w:val="28"/>
              <w:lang w:bidi="fa-IR"/>
            </w:rPr>
          </w:rPrChange>
        </w:rPr>
        <w:pPrChange w:id="1293" w:author="Microsoft account" w:date="2025-09-14T11:45:00Z">
          <w:pPr>
            <w:bidi/>
            <w:spacing w:after="0" w:line="276" w:lineRule="auto"/>
            <w:jc w:val="both"/>
          </w:pPr>
        </w:pPrChange>
      </w:pPr>
      <w:ins w:id="1294" w:author="Microsoft account" w:date="2025-09-14T11:45:00Z">
        <w:r w:rsidRPr="007E5D18">
          <w:rPr>
            <w:rFonts w:cs="Calibri" w:hint="cs"/>
            <w:sz w:val="18"/>
            <w:szCs w:val="18"/>
            <w:rtl/>
            <w:lang w:bidi="fa-IR"/>
            <w:rPrChange w:id="1295" w:author="Microsoft account" w:date="2025-09-14T11:47:00Z">
              <w:rPr>
                <w:rFonts w:cs="Calibri" w:hint="cs"/>
                <w:sz w:val="28"/>
                <w:szCs w:val="28"/>
                <w:rtl/>
                <w:lang w:bidi="fa-IR"/>
              </w:rPr>
            </w:rPrChange>
          </w:rPr>
          <w:t>ی</w:t>
        </w:r>
        <w:r w:rsidRPr="007E5D18">
          <w:rPr>
            <w:rFonts w:cs="Calibri" w:hint="eastAsia"/>
            <w:sz w:val="18"/>
            <w:szCs w:val="18"/>
            <w:rtl/>
            <w:lang w:bidi="fa-IR"/>
            <w:rPrChange w:id="1296" w:author="Microsoft account" w:date="2025-09-14T11:47:00Z">
              <w:rPr>
                <w:rFonts w:cs="Calibri" w:hint="eastAsia"/>
                <w:sz w:val="28"/>
                <w:szCs w:val="28"/>
                <w:rtl/>
                <w:lang w:bidi="fa-IR"/>
              </w:rPr>
            </w:rPrChange>
          </w:rPr>
          <w:t>ه</w:t>
        </w:r>
        <w:r w:rsidRPr="007E5D18">
          <w:rPr>
            <w:rFonts w:cs="Calibri"/>
            <w:sz w:val="18"/>
            <w:szCs w:val="18"/>
            <w:rtl/>
            <w:lang w:bidi="fa-IR"/>
            <w:rPrChange w:id="1297" w:author="Microsoft account" w:date="2025-09-14T11:47:00Z">
              <w:rPr>
                <w:rFonts w:cs="Calibri"/>
                <w:sz w:val="28"/>
                <w:szCs w:val="28"/>
                <w:rtl/>
                <w:lang w:bidi="fa-IR"/>
              </w:rPr>
            </w:rPrChange>
          </w:rPr>
          <w:t xml:space="preserve"> </w:t>
        </w:r>
        <w:r w:rsidRPr="007E5D18">
          <w:rPr>
            <w:rFonts w:cs="Calibri"/>
            <w:sz w:val="18"/>
            <w:szCs w:val="18"/>
            <w:lang w:bidi="fa-IR"/>
            <w:rPrChange w:id="1298" w:author="Microsoft account" w:date="2025-09-14T11:47:00Z">
              <w:rPr>
                <w:rFonts w:cs="Calibri"/>
                <w:sz w:val="28"/>
                <w:szCs w:val="28"/>
                <w:lang w:bidi="fa-IR"/>
              </w:rPr>
            </w:rPrChange>
          </w:rPr>
          <w:t>built-in</w:t>
        </w:r>
        <w:r w:rsidRPr="007E5D18">
          <w:rPr>
            <w:rFonts w:cs="Calibri"/>
            <w:sz w:val="18"/>
            <w:szCs w:val="18"/>
            <w:rtl/>
            <w:lang w:bidi="fa-IR"/>
            <w:rPrChange w:id="1299"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300" w:author="Microsoft account" w:date="2025-09-14T11:47:00Z">
              <w:rPr>
                <w:rFonts w:cs="Calibri" w:hint="cs"/>
                <w:sz w:val="28"/>
                <w:szCs w:val="28"/>
                <w:rtl/>
                <w:lang w:bidi="fa-IR"/>
              </w:rPr>
            </w:rPrChange>
          </w:rPr>
          <w:t>ی</w:t>
        </w:r>
        <w:r w:rsidRPr="007E5D18">
          <w:rPr>
            <w:rFonts w:cs="Calibri" w:hint="eastAsia"/>
            <w:sz w:val="18"/>
            <w:szCs w:val="18"/>
            <w:rtl/>
            <w:lang w:bidi="fa-IR"/>
            <w:rPrChange w:id="1301" w:author="Microsoft account" w:date="2025-09-14T11:47:00Z">
              <w:rPr>
                <w:rFonts w:cs="Calibri" w:hint="eastAsia"/>
                <w:sz w:val="28"/>
                <w:szCs w:val="28"/>
                <w:rtl/>
                <w:lang w:bidi="fa-IR"/>
              </w:rPr>
            </w:rPrChange>
          </w:rPr>
          <w:t>نجا</w:t>
        </w:r>
        <w:r w:rsidRPr="007E5D18">
          <w:rPr>
            <w:rFonts w:cs="Calibri"/>
            <w:sz w:val="18"/>
            <w:szCs w:val="18"/>
            <w:rtl/>
            <w:lang w:bidi="fa-IR"/>
            <w:rPrChange w:id="1302"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303" w:author="Microsoft account" w:date="2025-09-14T11:47:00Z">
              <w:rPr>
                <w:rFonts w:cs="Calibri" w:hint="cs"/>
                <w:sz w:val="28"/>
                <w:szCs w:val="28"/>
                <w:rtl/>
                <w:lang w:bidi="fa-IR"/>
              </w:rPr>
            </w:rPrChange>
          </w:rPr>
          <w:t>ی</w:t>
        </w:r>
        <w:r w:rsidRPr="007E5D18">
          <w:rPr>
            <w:rFonts w:cs="Calibri" w:hint="eastAsia"/>
            <w:sz w:val="18"/>
            <w:szCs w:val="18"/>
            <w:rtl/>
            <w:lang w:bidi="fa-IR"/>
            <w:rPrChange w:id="1304" w:author="Microsoft account" w:date="2025-09-14T11:47:00Z">
              <w:rPr>
                <w:rFonts w:cs="Calibri" w:hint="eastAsia"/>
                <w:sz w:val="28"/>
                <w:szCs w:val="28"/>
                <w:rtl/>
                <w:lang w:bidi="fa-IR"/>
              </w:rPr>
            </w:rPrChange>
          </w:rPr>
          <w:t>ار</w:t>
        </w:r>
        <w:r w:rsidRPr="007E5D18">
          <w:rPr>
            <w:rFonts w:cs="Calibri"/>
            <w:sz w:val="18"/>
            <w:szCs w:val="18"/>
            <w:rtl/>
            <w:lang w:bidi="fa-IR"/>
            <w:rPrChange w:id="1305"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306" w:author="Microsoft account" w:date="2025-09-14T11:45:00Z"/>
          <w:rFonts w:cs="Calibri"/>
          <w:sz w:val="18"/>
          <w:szCs w:val="18"/>
          <w:lang w:bidi="fa-IR"/>
          <w:rPrChange w:id="1307" w:author="Microsoft account" w:date="2025-09-14T11:47:00Z">
            <w:rPr>
              <w:ins w:id="1308" w:author="Microsoft account" w:date="2025-09-14T11:45:00Z"/>
              <w:rFonts w:cs="Calibri"/>
              <w:sz w:val="28"/>
              <w:szCs w:val="28"/>
              <w:lang w:bidi="fa-IR"/>
            </w:rPr>
          </w:rPrChange>
        </w:rPr>
        <w:pPrChange w:id="1309" w:author="Microsoft account" w:date="2025-09-14T11:45:00Z">
          <w:pPr>
            <w:bidi/>
            <w:spacing w:after="0" w:line="276" w:lineRule="auto"/>
            <w:jc w:val="both"/>
          </w:pPr>
        </w:pPrChange>
      </w:pPr>
      <w:ins w:id="1310" w:author="Microsoft account" w:date="2025-09-14T11:45:00Z">
        <w:r w:rsidRPr="007E5D18">
          <w:rPr>
            <w:rFonts w:cs="Calibri"/>
            <w:sz w:val="18"/>
            <w:szCs w:val="18"/>
            <w:rtl/>
            <w:lang w:bidi="fa-IR"/>
            <w:rPrChange w:id="1311" w:author="Microsoft account" w:date="2025-09-14T11:47:00Z">
              <w:rPr>
                <w:rFonts w:cs="Calibri"/>
                <w:sz w:val="28"/>
                <w:szCs w:val="28"/>
                <w:rtl/>
                <w:lang w:bidi="fa-IR"/>
              </w:rPr>
            </w:rPrChange>
          </w:rPr>
          <w:t>سوالم ا</w:t>
        </w:r>
        <w:r w:rsidRPr="007E5D18">
          <w:rPr>
            <w:rFonts w:cs="Calibri" w:hint="cs"/>
            <w:sz w:val="18"/>
            <w:szCs w:val="18"/>
            <w:rtl/>
            <w:lang w:bidi="fa-IR"/>
            <w:rPrChange w:id="1312" w:author="Microsoft account" w:date="2025-09-14T11:47:00Z">
              <w:rPr>
                <w:rFonts w:cs="Calibri" w:hint="cs"/>
                <w:sz w:val="28"/>
                <w:szCs w:val="28"/>
                <w:rtl/>
                <w:lang w:bidi="fa-IR"/>
              </w:rPr>
            </w:rPrChange>
          </w:rPr>
          <w:t>ی</w:t>
        </w:r>
        <w:r w:rsidRPr="007E5D18">
          <w:rPr>
            <w:rFonts w:cs="Calibri" w:hint="eastAsia"/>
            <w:sz w:val="18"/>
            <w:szCs w:val="18"/>
            <w:rtl/>
            <w:lang w:bidi="fa-IR"/>
            <w:rPrChange w:id="1313" w:author="Microsoft account" w:date="2025-09-14T11:47:00Z">
              <w:rPr>
                <w:rFonts w:cs="Calibri" w:hint="eastAsia"/>
                <w:sz w:val="28"/>
                <w:szCs w:val="28"/>
                <w:rtl/>
                <w:lang w:bidi="fa-IR"/>
              </w:rPr>
            </w:rPrChange>
          </w:rPr>
          <w:t>نه</w:t>
        </w:r>
        <w:r w:rsidRPr="007E5D18">
          <w:rPr>
            <w:rFonts w:cs="Calibri"/>
            <w:sz w:val="18"/>
            <w:szCs w:val="18"/>
            <w:rtl/>
            <w:lang w:bidi="fa-IR"/>
            <w:rPrChange w:id="131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5" w:author="Microsoft account" w:date="2025-09-14T11:47:00Z">
              <w:rPr>
                <w:rFonts w:cs="Calibri" w:hint="eastAsia"/>
                <w:sz w:val="28"/>
                <w:szCs w:val="28"/>
                <w:rtl/>
                <w:lang w:bidi="fa-IR"/>
              </w:rPr>
            </w:rPrChange>
          </w:rPr>
          <w:t>که</w:t>
        </w:r>
        <w:r w:rsidRPr="007E5D18">
          <w:rPr>
            <w:rFonts w:cs="Calibri"/>
            <w:sz w:val="18"/>
            <w:szCs w:val="18"/>
            <w:rtl/>
            <w:lang w:bidi="fa-IR"/>
            <w:rPrChange w:id="131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7" w:author="Microsoft account" w:date="2025-09-14T11:47:00Z">
              <w:rPr>
                <w:rFonts w:cs="Calibri" w:hint="eastAsia"/>
                <w:sz w:val="28"/>
                <w:szCs w:val="28"/>
                <w:rtl/>
                <w:lang w:bidi="fa-IR"/>
              </w:rPr>
            </w:rPrChange>
          </w:rPr>
          <w:t>اولا</w:t>
        </w:r>
        <w:r w:rsidRPr="007E5D18">
          <w:rPr>
            <w:rFonts w:cs="Calibri"/>
            <w:sz w:val="18"/>
            <w:szCs w:val="18"/>
            <w:rtl/>
            <w:lang w:bidi="fa-IR"/>
            <w:rPrChange w:id="131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9" w:author="Microsoft account" w:date="2025-09-14T11:47:00Z">
              <w:rPr>
                <w:rFonts w:cs="Calibri" w:hint="eastAsia"/>
                <w:sz w:val="28"/>
                <w:szCs w:val="28"/>
                <w:rtl/>
                <w:lang w:bidi="fa-IR"/>
              </w:rPr>
            </w:rPrChange>
          </w:rPr>
          <w:t>به</w:t>
        </w:r>
        <w:r w:rsidRPr="007E5D18">
          <w:rPr>
            <w:rFonts w:cs="Calibri"/>
            <w:sz w:val="18"/>
            <w:szCs w:val="18"/>
            <w:rtl/>
            <w:lang w:bidi="fa-IR"/>
            <w:rPrChange w:id="132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1" w:author="Microsoft account" w:date="2025-09-14T11:47:00Z">
              <w:rPr>
                <w:rFonts w:cs="Calibri" w:hint="eastAsia"/>
                <w:sz w:val="28"/>
                <w:szCs w:val="28"/>
                <w:rtl/>
                <w:lang w:bidi="fa-IR"/>
              </w:rPr>
            </w:rPrChange>
          </w:rPr>
          <w:t>ا</w:t>
        </w:r>
        <w:r w:rsidRPr="007E5D18">
          <w:rPr>
            <w:rFonts w:cs="Calibri" w:hint="cs"/>
            <w:sz w:val="18"/>
            <w:szCs w:val="18"/>
            <w:rtl/>
            <w:lang w:bidi="fa-IR"/>
            <w:rPrChange w:id="1322" w:author="Microsoft account" w:date="2025-09-14T11:47:00Z">
              <w:rPr>
                <w:rFonts w:cs="Calibri" w:hint="cs"/>
                <w:sz w:val="28"/>
                <w:szCs w:val="28"/>
                <w:rtl/>
                <w:lang w:bidi="fa-IR"/>
              </w:rPr>
            </w:rPrChange>
          </w:rPr>
          <w:t>ی</w:t>
        </w:r>
        <w:r w:rsidRPr="007E5D18">
          <w:rPr>
            <w:rFonts w:cs="Calibri" w:hint="eastAsia"/>
            <w:sz w:val="18"/>
            <w:szCs w:val="18"/>
            <w:rtl/>
            <w:lang w:bidi="fa-IR"/>
            <w:rPrChange w:id="1323" w:author="Microsoft account" w:date="2025-09-14T11:47:00Z">
              <w:rPr>
                <w:rFonts w:cs="Calibri" w:hint="eastAsia"/>
                <w:sz w:val="28"/>
                <w:szCs w:val="28"/>
                <w:rtl/>
                <w:lang w:bidi="fa-IR"/>
              </w:rPr>
            </w:rPrChange>
          </w:rPr>
          <w:t>ن</w:t>
        </w:r>
        <w:r w:rsidRPr="007E5D18">
          <w:rPr>
            <w:rFonts w:cs="Calibri"/>
            <w:sz w:val="18"/>
            <w:szCs w:val="18"/>
            <w:rtl/>
            <w:lang w:bidi="fa-IR"/>
            <w:rPrChange w:id="132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5" w:author="Microsoft account" w:date="2025-09-14T11:47:00Z">
              <w:rPr>
                <w:rFonts w:cs="Calibri" w:hint="eastAsia"/>
                <w:sz w:val="28"/>
                <w:szCs w:val="28"/>
                <w:rtl/>
                <w:lang w:bidi="fa-IR"/>
              </w:rPr>
            </w:rPrChange>
          </w:rPr>
          <w:t>ت</w:t>
        </w:r>
        <w:r w:rsidRPr="007E5D18">
          <w:rPr>
            <w:rFonts w:cs="Calibri" w:hint="cs"/>
            <w:sz w:val="18"/>
            <w:szCs w:val="18"/>
            <w:rtl/>
            <w:lang w:bidi="fa-IR"/>
            <w:rPrChange w:id="1326" w:author="Microsoft account" w:date="2025-09-14T11:47:00Z">
              <w:rPr>
                <w:rFonts w:cs="Calibri" w:hint="cs"/>
                <w:sz w:val="28"/>
                <w:szCs w:val="28"/>
                <w:rtl/>
                <w:lang w:bidi="fa-IR"/>
              </w:rPr>
            </w:rPrChange>
          </w:rPr>
          <w:t>ی</w:t>
        </w:r>
        <w:r w:rsidRPr="007E5D18">
          <w:rPr>
            <w:rFonts w:cs="Calibri" w:hint="eastAsia"/>
            <w:sz w:val="18"/>
            <w:szCs w:val="18"/>
            <w:rtl/>
            <w:lang w:bidi="fa-IR"/>
            <w:rPrChange w:id="1327" w:author="Microsoft account" w:date="2025-09-14T11:47:00Z">
              <w:rPr>
                <w:rFonts w:cs="Calibri" w:hint="eastAsia"/>
                <w:sz w:val="28"/>
                <w:szCs w:val="28"/>
                <w:rtl/>
                <w:lang w:bidi="fa-IR"/>
              </w:rPr>
            </w:rPrChange>
          </w:rPr>
          <w:t>پ</w:t>
        </w:r>
        <w:r w:rsidRPr="007E5D18">
          <w:rPr>
            <w:rFonts w:cs="Calibri"/>
            <w:sz w:val="18"/>
            <w:szCs w:val="18"/>
            <w:rtl/>
            <w:lang w:bidi="fa-IR"/>
            <w:rPrChange w:id="132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9" w:author="Microsoft account" w:date="2025-09-14T11:47:00Z">
              <w:rPr>
                <w:rFonts w:cs="Calibri" w:hint="eastAsia"/>
                <w:sz w:val="28"/>
                <w:szCs w:val="28"/>
                <w:rtl/>
                <w:lang w:bidi="fa-IR"/>
              </w:rPr>
            </w:rPrChange>
          </w:rPr>
          <w:t>از</w:t>
        </w:r>
        <w:r w:rsidRPr="007E5D18">
          <w:rPr>
            <w:rFonts w:cs="Calibri"/>
            <w:sz w:val="18"/>
            <w:szCs w:val="18"/>
            <w:rtl/>
            <w:lang w:bidi="fa-IR"/>
            <w:rPrChange w:id="133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1" w:author="Microsoft account" w:date="2025-09-14T11:47:00Z">
              <w:rPr>
                <w:rFonts w:cs="Calibri" w:hint="eastAsia"/>
                <w:sz w:val="28"/>
                <w:szCs w:val="28"/>
                <w:rtl/>
                <w:lang w:bidi="fa-IR"/>
              </w:rPr>
            </w:rPrChange>
          </w:rPr>
          <w:t>فانکشن</w:t>
        </w:r>
        <w:r w:rsidRPr="007E5D18">
          <w:rPr>
            <w:rFonts w:cs="Calibri"/>
            <w:sz w:val="18"/>
            <w:szCs w:val="18"/>
            <w:rtl/>
            <w:lang w:bidi="fa-IR"/>
            <w:rPrChange w:id="133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3" w:author="Microsoft account" w:date="2025-09-14T11:47:00Z">
              <w:rPr>
                <w:rFonts w:cs="Calibri" w:hint="eastAsia"/>
                <w:sz w:val="28"/>
                <w:szCs w:val="28"/>
                <w:rtl/>
                <w:lang w:bidi="fa-IR"/>
              </w:rPr>
            </w:rPrChange>
          </w:rPr>
          <w:t>ها</w:t>
        </w:r>
        <w:r w:rsidRPr="007E5D18">
          <w:rPr>
            <w:rFonts w:cs="Calibri"/>
            <w:sz w:val="18"/>
            <w:szCs w:val="18"/>
            <w:rtl/>
            <w:lang w:bidi="fa-IR"/>
            <w:rPrChange w:id="133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5" w:author="Microsoft account" w:date="2025-09-14T11:47:00Z">
              <w:rPr>
                <w:rFonts w:cs="Calibri" w:hint="eastAsia"/>
                <w:sz w:val="28"/>
                <w:szCs w:val="28"/>
                <w:rtl/>
                <w:lang w:bidi="fa-IR"/>
              </w:rPr>
            </w:rPrChange>
          </w:rPr>
          <w:t>چ</w:t>
        </w:r>
        <w:r w:rsidRPr="007E5D18">
          <w:rPr>
            <w:rFonts w:cs="Calibri" w:hint="cs"/>
            <w:sz w:val="18"/>
            <w:szCs w:val="18"/>
            <w:rtl/>
            <w:lang w:bidi="fa-IR"/>
            <w:rPrChange w:id="1336" w:author="Microsoft account" w:date="2025-09-14T11:47:00Z">
              <w:rPr>
                <w:rFonts w:cs="Calibri" w:hint="cs"/>
                <w:sz w:val="28"/>
                <w:szCs w:val="28"/>
                <w:rtl/>
                <w:lang w:bidi="fa-IR"/>
              </w:rPr>
            </w:rPrChange>
          </w:rPr>
          <w:t>ی</w:t>
        </w:r>
        <w:r w:rsidRPr="007E5D18">
          <w:rPr>
            <w:rFonts w:cs="Calibri"/>
            <w:sz w:val="18"/>
            <w:szCs w:val="18"/>
            <w:rtl/>
            <w:lang w:bidi="fa-IR"/>
            <w:rPrChange w:id="133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8" w:author="Microsoft account" w:date="2025-09-14T11:47:00Z">
              <w:rPr>
                <w:rFonts w:cs="Calibri" w:hint="eastAsia"/>
                <w:sz w:val="28"/>
                <w:szCs w:val="28"/>
                <w:rtl/>
                <w:lang w:bidi="fa-IR"/>
              </w:rPr>
            </w:rPrChange>
          </w:rPr>
          <w:t>م</w:t>
        </w:r>
        <w:r w:rsidRPr="007E5D18">
          <w:rPr>
            <w:rFonts w:cs="Calibri" w:hint="cs"/>
            <w:sz w:val="18"/>
            <w:szCs w:val="18"/>
            <w:rtl/>
            <w:lang w:bidi="fa-IR"/>
            <w:rPrChange w:id="1339" w:author="Microsoft account" w:date="2025-09-14T11:47:00Z">
              <w:rPr>
                <w:rFonts w:cs="Calibri" w:hint="cs"/>
                <w:sz w:val="28"/>
                <w:szCs w:val="28"/>
                <w:rtl/>
                <w:lang w:bidi="fa-IR"/>
              </w:rPr>
            </w:rPrChange>
          </w:rPr>
          <w:t>ی</w:t>
        </w:r>
        <w:r w:rsidRPr="007E5D18">
          <w:rPr>
            <w:rFonts w:cs="Calibri" w:hint="eastAsia"/>
            <w:sz w:val="18"/>
            <w:szCs w:val="18"/>
            <w:rtl/>
            <w:lang w:bidi="fa-IR"/>
            <w:rPrChange w:id="1340" w:author="Microsoft account" w:date="2025-09-14T11:47:00Z">
              <w:rPr>
                <w:rFonts w:cs="Calibri" w:hint="eastAsia"/>
                <w:sz w:val="28"/>
                <w:szCs w:val="28"/>
                <w:rtl/>
                <w:lang w:bidi="fa-IR"/>
              </w:rPr>
            </w:rPrChange>
          </w:rPr>
          <w:t>گن</w:t>
        </w:r>
        <w:r w:rsidRPr="007E5D18">
          <w:rPr>
            <w:rFonts w:cs="Calibri"/>
            <w:sz w:val="18"/>
            <w:szCs w:val="18"/>
            <w:rtl/>
            <w:lang w:bidi="fa-IR"/>
            <w:rPrChange w:id="134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2" w:author="Microsoft account" w:date="2025-09-14T11:47:00Z">
              <w:rPr>
                <w:rFonts w:cs="Calibri" w:hint="eastAsia"/>
                <w:sz w:val="28"/>
                <w:szCs w:val="28"/>
                <w:rtl/>
                <w:lang w:bidi="fa-IR"/>
              </w:rPr>
            </w:rPrChange>
          </w:rPr>
          <w:t>که</w:t>
        </w:r>
        <w:r w:rsidRPr="007E5D18">
          <w:rPr>
            <w:rFonts w:cs="Calibri"/>
            <w:sz w:val="18"/>
            <w:szCs w:val="18"/>
            <w:rtl/>
            <w:lang w:bidi="fa-IR"/>
            <w:rPrChange w:id="134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4" w:author="Microsoft account" w:date="2025-09-14T11:47:00Z">
              <w:rPr>
                <w:rFonts w:cs="Calibri" w:hint="eastAsia"/>
                <w:sz w:val="28"/>
                <w:szCs w:val="28"/>
                <w:rtl/>
                <w:lang w:bidi="fa-IR"/>
              </w:rPr>
            </w:rPrChange>
          </w:rPr>
          <w:t>مثل</w:t>
        </w:r>
        <w:r w:rsidRPr="007E5D18">
          <w:rPr>
            <w:rFonts w:cs="Calibri"/>
            <w:sz w:val="18"/>
            <w:szCs w:val="18"/>
            <w:rtl/>
            <w:lang w:bidi="fa-IR"/>
            <w:rPrChange w:id="134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6" w:author="Microsoft account" w:date="2025-09-14T11:47:00Z">
              <w:rPr>
                <w:rFonts w:cs="Calibri" w:hint="eastAsia"/>
                <w:sz w:val="28"/>
                <w:szCs w:val="28"/>
                <w:rtl/>
                <w:lang w:bidi="fa-IR"/>
              </w:rPr>
            </w:rPrChange>
          </w:rPr>
          <w:t>ا</w:t>
        </w:r>
        <w:r w:rsidRPr="007E5D18">
          <w:rPr>
            <w:rFonts w:cs="Calibri" w:hint="cs"/>
            <w:sz w:val="18"/>
            <w:szCs w:val="18"/>
            <w:rtl/>
            <w:lang w:bidi="fa-IR"/>
            <w:rPrChange w:id="1347" w:author="Microsoft account" w:date="2025-09-14T11:47:00Z">
              <w:rPr>
                <w:rFonts w:cs="Calibri" w:hint="cs"/>
                <w:sz w:val="28"/>
                <w:szCs w:val="28"/>
                <w:rtl/>
                <w:lang w:bidi="fa-IR"/>
              </w:rPr>
            </w:rPrChange>
          </w:rPr>
          <w:t>ی</w:t>
        </w:r>
        <w:r w:rsidRPr="007E5D18">
          <w:rPr>
            <w:rFonts w:cs="Calibri" w:hint="eastAsia"/>
            <w:sz w:val="18"/>
            <w:szCs w:val="18"/>
            <w:rtl/>
            <w:lang w:bidi="fa-IR"/>
            <w:rPrChange w:id="1348" w:author="Microsoft account" w:date="2025-09-14T11:47:00Z">
              <w:rPr>
                <w:rFonts w:cs="Calibri" w:hint="eastAsia"/>
                <w:sz w:val="28"/>
                <w:szCs w:val="28"/>
                <w:rtl/>
                <w:lang w:bidi="fa-IR"/>
              </w:rPr>
            </w:rPrChange>
          </w:rPr>
          <w:t>ن</w:t>
        </w:r>
        <w:r w:rsidRPr="007E5D18">
          <w:rPr>
            <w:rFonts w:cs="Calibri"/>
            <w:sz w:val="18"/>
            <w:szCs w:val="18"/>
            <w:rtl/>
            <w:lang w:bidi="fa-IR"/>
            <w:rPrChange w:id="134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0" w:author="Microsoft account" w:date="2025-09-14T11:47:00Z">
              <w:rPr>
                <w:rFonts w:cs="Calibri" w:hint="eastAsia"/>
                <w:sz w:val="28"/>
                <w:szCs w:val="28"/>
                <w:rtl/>
                <w:lang w:bidi="fa-IR"/>
              </w:rPr>
            </w:rPrChange>
          </w:rPr>
          <w:t>عمل</w:t>
        </w:r>
        <w:r w:rsidRPr="007E5D18">
          <w:rPr>
            <w:rFonts w:cs="Calibri"/>
            <w:sz w:val="18"/>
            <w:szCs w:val="18"/>
            <w:rtl/>
            <w:lang w:bidi="fa-IR"/>
            <w:rPrChange w:id="135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2" w:author="Microsoft account" w:date="2025-09-14T11:47:00Z">
              <w:rPr>
                <w:rFonts w:cs="Calibri" w:hint="eastAsia"/>
                <w:sz w:val="28"/>
                <w:szCs w:val="28"/>
                <w:rtl/>
                <w:lang w:bidi="fa-IR"/>
              </w:rPr>
            </w:rPrChange>
          </w:rPr>
          <w:t>م</w:t>
        </w:r>
        <w:r w:rsidRPr="007E5D18">
          <w:rPr>
            <w:rFonts w:cs="Calibri" w:hint="cs"/>
            <w:sz w:val="18"/>
            <w:szCs w:val="18"/>
            <w:rtl/>
            <w:lang w:bidi="fa-IR"/>
            <w:rPrChange w:id="1353" w:author="Microsoft account" w:date="2025-09-14T11:47:00Z">
              <w:rPr>
                <w:rFonts w:cs="Calibri" w:hint="cs"/>
                <w:sz w:val="28"/>
                <w:szCs w:val="28"/>
                <w:rtl/>
                <w:lang w:bidi="fa-IR"/>
              </w:rPr>
            </w:rPrChange>
          </w:rPr>
          <w:t>ی</w:t>
        </w:r>
        <w:r w:rsidRPr="007E5D18">
          <w:rPr>
            <w:rFonts w:cs="Calibri" w:hint="eastAsia"/>
            <w:sz w:val="18"/>
            <w:szCs w:val="18"/>
            <w:rtl/>
            <w:lang w:bidi="fa-IR"/>
            <w:rPrChange w:id="1354" w:author="Microsoft account" w:date="2025-09-14T11:47:00Z">
              <w:rPr>
                <w:rFonts w:cs="Calibri" w:hint="eastAsia"/>
                <w:sz w:val="28"/>
                <w:szCs w:val="28"/>
                <w:rtl/>
                <w:lang w:bidi="fa-IR"/>
              </w:rPr>
            </w:rPrChange>
          </w:rPr>
          <w:t>کنن</w:t>
        </w:r>
        <w:r w:rsidRPr="007E5D18">
          <w:rPr>
            <w:rFonts w:cs="Calibri"/>
            <w:sz w:val="18"/>
            <w:szCs w:val="18"/>
            <w:rtl/>
            <w:lang w:bidi="fa-IR"/>
            <w:rPrChange w:id="135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6" w:author="Microsoft account" w:date="2025-09-14T11:47:00Z">
              <w:rPr>
                <w:rFonts w:cs="Calibri" w:hint="eastAsia"/>
                <w:sz w:val="28"/>
                <w:szCs w:val="28"/>
                <w:rtl/>
                <w:lang w:bidi="fa-IR"/>
              </w:rPr>
            </w:rPrChange>
          </w:rPr>
          <w:t>و</w:t>
        </w:r>
        <w:r w:rsidRPr="007E5D18">
          <w:rPr>
            <w:rFonts w:cs="Calibri"/>
            <w:sz w:val="18"/>
            <w:szCs w:val="18"/>
            <w:rtl/>
            <w:lang w:bidi="fa-IR"/>
            <w:rPrChange w:id="135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8" w:author="Microsoft account" w:date="2025-09-14T11:47:00Z">
              <w:rPr>
                <w:rFonts w:cs="Calibri" w:hint="eastAsia"/>
                <w:sz w:val="28"/>
                <w:szCs w:val="28"/>
                <w:rtl/>
                <w:lang w:bidi="fa-IR"/>
              </w:rPr>
            </w:rPrChange>
          </w:rPr>
          <w:t>م</w:t>
        </w:r>
        <w:r w:rsidRPr="007E5D18">
          <w:rPr>
            <w:rFonts w:cs="Calibri" w:hint="cs"/>
            <w:sz w:val="18"/>
            <w:szCs w:val="18"/>
            <w:rtl/>
            <w:lang w:bidi="fa-IR"/>
            <w:rPrChange w:id="1359" w:author="Microsoft account" w:date="2025-09-14T11:47:00Z">
              <w:rPr>
                <w:rFonts w:cs="Calibri" w:hint="cs"/>
                <w:sz w:val="28"/>
                <w:szCs w:val="28"/>
                <w:rtl/>
                <w:lang w:bidi="fa-IR"/>
              </w:rPr>
            </w:rPrChange>
          </w:rPr>
          <w:t>ی</w:t>
        </w:r>
        <w:r w:rsidRPr="007E5D18">
          <w:rPr>
            <w:rFonts w:cs="Calibri" w:hint="eastAsia"/>
            <w:sz w:val="18"/>
            <w:szCs w:val="18"/>
            <w:rtl/>
            <w:lang w:bidi="fa-IR"/>
            <w:rPrChange w:id="1360" w:author="Microsoft account" w:date="2025-09-14T11:47:00Z">
              <w:rPr>
                <w:rFonts w:cs="Calibri" w:hint="eastAsia"/>
                <w:sz w:val="28"/>
                <w:szCs w:val="28"/>
                <w:rtl/>
                <w:lang w:bidi="fa-IR"/>
              </w:rPr>
            </w:rPrChange>
          </w:rPr>
          <w:t>تونن</w:t>
        </w:r>
        <w:r w:rsidRPr="007E5D18">
          <w:rPr>
            <w:rFonts w:cs="Calibri"/>
            <w:sz w:val="18"/>
            <w:szCs w:val="18"/>
            <w:rtl/>
            <w:lang w:bidi="fa-IR"/>
            <w:rPrChange w:id="1361" w:author="Microsoft account" w:date="2025-09-14T11:47:00Z">
              <w:rPr>
                <w:rFonts w:cs="Calibri"/>
                <w:sz w:val="28"/>
                <w:szCs w:val="28"/>
                <w:rtl/>
                <w:lang w:bidi="fa-IR"/>
              </w:rPr>
            </w:rPrChange>
          </w:rPr>
          <w:t xml:space="preserve"> </w:t>
        </w:r>
        <w:r w:rsidRPr="007E5D18">
          <w:rPr>
            <w:rFonts w:cs="Calibri" w:hint="cs"/>
            <w:sz w:val="18"/>
            <w:szCs w:val="18"/>
            <w:rtl/>
            <w:lang w:bidi="fa-IR"/>
            <w:rPrChange w:id="1362" w:author="Microsoft account" w:date="2025-09-14T11:47:00Z">
              <w:rPr>
                <w:rFonts w:cs="Calibri" w:hint="cs"/>
                <w:sz w:val="28"/>
                <w:szCs w:val="28"/>
                <w:rtl/>
                <w:lang w:bidi="fa-IR"/>
              </w:rPr>
            </w:rPrChange>
          </w:rPr>
          <w:t>ی</w:t>
        </w:r>
        <w:r w:rsidRPr="007E5D18">
          <w:rPr>
            <w:rFonts w:cs="Calibri" w:hint="eastAsia"/>
            <w:sz w:val="18"/>
            <w:szCs w:val="18"/>
            <w:rtl/>
            <w:lang w:bidi="fa-IR"/>
            <w:rPrChange w:id="1363" w:author="Microsoft account" w:date="2025-09-14T11:47:00Z">
              <w:rPr>
                <w:rFonts w:cs="Calibri" w:hint="eastAsia"/>
                <w:sz w:val="28"/>
                <w:szCs w:val="28"/>
                <w:rtl/>
                <w:lang w:bidi="fa-IR"/>
              </w:rPr>
            </w:rPrChange>
          </w:rPr>
          <w:t>ه</w:t>
        </w:r>
        <w:r w:rsidRPr="007E5D18">
          <w:rPr>
            <w:rFonts w:cs="Calibri"/>
            <w:sz w:val="18"/>
            <w:szCs w:val="18"/>
            <w:rtl/>
            <w:lang w:bidi="fa-IR"/>
            <w:rPrChange w:id="136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5" w:author="Microsoft account" w:date="2025-09-14T11:47:00Z">
              <w:rPr>
                <w:rFonts w:cs="Calibri" w:hint="eastAsia"/>
                <w:sz w:val="28"/>
                <w:szCs w:val="28"/>
                <w:rtl/>
                <w:lang w:bidi="fa-IR"/>
              </w:rPr>
            </w:rPrChange>
          </w:rPr>
          <w:t>لوپ</w:t>
        </w:r>
        <w:r w:rsidRPr="007E5D18">
          <w:rPr>
            <w:rFonts w:cs="Calibri"/>
            <w:sz w:val="18"/>
            <w:szCs w:val="18"/>
            <w:rtl/>
            <w:lang w:bidi="fa-IR"/>
            <w:rPrChange w:id="136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7" w:author="Microsoft account" w:date="2025-09-14T11:47:00Z">
              <w:rPr>
                <w:rFonts w:cs="Calibri" w:hint="eastAsia"/>
                <w:sz w:val="28"/>
                <w:szCs w:val="28"/>
                <w:rtl/>
                <w:lang w:bidi="fa-IR"/>
              </w:rPr>
            </w:rPrChange>
          </w:rPr>
          <w:t>باشن</w:t>
        </w:r>
        <w:r w:rsidRPr="007E5D18">
          <w:rPr>
            <w:rFonts w:cs="Calibri"/>
            <w:sz w:val="18"/>
            <w:szCs w:val="18"/>
            <w:rtl/>
            <w:lang w:bidi="fa-IR"/>
            <w:rPrChange w:id="136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9" w:author="Microsoft account" w:date="2025-09-14T11:47:00Z">
              <w:rPr>
                <w:rFonts w:cs="Calibri" w:hint="eastAsia"/>
                <w:sz w:val="28"/>
                <w:szCs w:val="28"/>
                <w:rtl/>
                <w:lang w:bidi="fa-IR"/>
              </w:rPr>
            </w:rPrChange>
          </w:rPr>
          <w:t>خارج</w:t>
        </w:r>
        <w:r w:rsidRPr="007E5D18">
          <w:rPr>
            <w:rFonts w:cs="Calibri"/>
            <w:sz w:val="18"/>
            <w:szCs w:val="18"/>
            <w:rtl/>
            <w:lang w:bidi="fa-IR"/>
            <w:rPrChange w:id="137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1" w:author="Microsoft account" w:date="2025-09-14T11:47:00Z">
              <w:rPr>
                <w:rFonts w:cs="Calibri" w:hint="eastAsia"/>
                <w:sz w:val="28"/>
                <w:szCs w:val="28"/>
                <w:rtl/>
                <w:lang w:bidi="fa-IR"/>
              </w:rPr>
            </w:rPrChange>
          </w:rPr>
          <w:t>از</w:t>
        </w:r>
        <w:r w:rsidRPr="007E5D18">
          <w:rPr>
            <w:rFonts w:cs="Calibri"/>
            <w:sz w:val="18"/>
            <w:szCs w:val="18"/>
            <w:rtl/>
            <w:lang w:bidi="fa-IR"/>
            <w:rPrChange w:id="137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3" w:author="Microsoft account" w:date="2025-09-14T11:47:00Z">
              <w:rPr>
                <w:rFonts w:cs="Calibri" w:hint="eastAsia"/>
                <w:sz w:val="28"/>
                <w:szCs w:val="28"/>
                <w:rtl/>
                <w:lang w:bidi="fa-IR"/>
              </w:rPr>
            </w:rPrChange>
          </w:rPr>
          <w:t>خط</w:t>
        </w:r>
        <w:r w:rsidRPr="007E5D18">
          <w:rPr>
            <w:rFonts w:cs="Calibri"/>
            <w:sz w:val="18"/>
            <w:szCs w:val="18"/>
            <w:rtl/>
            <w:lang w:bidi="fa-IR"/>
            <w:rPrChange w:id="137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5" w:author="Microsoft account" w:date="2025-09-14T11:47:00Z">
              <w:rPr>
                <w:rFonts w:cs="Calibri" w:hint="eastAsia"/>
                <w:sz w:val="28"/>
                <w:szCs w:val="28"/>
                <w:rtl/>
                <w:lang w:bidi="fa-IR"/>
              </w:rPr>
            </w:rPrChange>
          </w:rPr>
          <w:t>اصل</w:t>
        </w:r>
        <w:r w:rsidRPr="007E5D18">
          <w:rPr>
            <w:rFonts w:cs="Calibri" w:hint="cs"/>
            <w:sz w:val="18"/>
            <w:szCs w:val="18"/>
            <w:rtl/>
            <w:lang w:bidi="fa-IR"/>
            <w:rPrChange w:id="1376" w:author="Microsoft account" w:date="2025-09-14T11:47:00Z">
              <w:rPr>
                <w:rFonts w:cs="Calibri" w:hint="cs"/>
                <w:sz w:val="28"/>
                <w:szCs w:val="28"/>
                <w:rtl/>
                <w:lang w:bidi="fa-IR"/>
              </w:rPr>
            </w:rPrChange>
          </w:rPr>
          <w:t>ی</w:t>
        </w:r>
        <w:r w:rsidRPr="007E5D18">
          <w:rPr>
            <w:rFonts w:cs="Calibri"/>
            <w:sz w:val="18"/>
            <w:szCs w:val="18"/>
            <w:rtl/>
            <w:lang w:bidi="fa-IR"/>
            <w:rPrChange w:id="137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8" w:author="Microsoft account" w:date="2025-09-14T11:47:00Z">
              <w:rPr>
                <w:rFonts w:cs="Calibri" w:hint="eastAsia"/>
                <w:sz w:val="28"/>
                <w:szCs w:val="28"/>
                <w:rtl/>
                <w:lang w:bidi="fa-IR"/>
              </w:rPr>
            </w:rPrChange>
          </w:rPr>
          <w:t>برنامه</w:t>
        </w:r>
        <w:r w:rsidRPr="007E5D18">
          <w:rPr>
            <w:rFonts w:cs="Calibri"/>
            <w:sz w:val="18"/>
            <w:szCs w:val="18"/>
            <w:rtl/>
            <w:lang w:bidi="fa-IR"/>
            <w:rPrChange w:id="1379"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380" w:author="Microsoft account" w:date="2025-09-14T11:45:00Z"/>
          <w:rFonts w:cs="Calibri"/>
          <w:sz w:val="18"/>
          <w:szCs w:val="18"/>
          <w:rtl/>
          <w:lang w:bidi="fa-IR"/>
          <w:rPrChange w:id="1381" w:author="Microsoft account" w:date="2025-09-14T11:47:00Z">
            <w:rPr>
              <w:ins w:id="1382" w:author="Microsoft account" w:date="2025-09-14T11:45:00Z"/>
              <w:rFonts w:cs="Calibri"/>
              <w:sz w:val="28"/>
              <w:szCs w:val="28"/>
              <w:rtl/>
              <w:lang w:bidi="fa-IR"/>
            </w:rPr>
          </w:rPrChange>
        </w:rPr>
        <w:pPrChange w:id="1383" w:author="Microsoft account" w:date="2025-09-14T11:45:00Z">
          <w:pPr>
            <w:bidi/>
            <w:spacing w:after="0" w:line="276" w:lineRule="auto"/>
            <w:jc w:val="both"/>
          </w:pPr>
        </w:pPrChange>
      </w:pPr>
      <w:ins w:id="1384" w:author="Microsoft account" w:date="2025-09-14T11:45:00Z">
        <w:r w:rsidRPr="007E5D18">
          <w:rPr>
            <w:rFonts w:cs="Calibri"/>
            <w:sz w:val="18"/>
            <w:szCs w:val="18"/>
            <w:rtl/>
            <w:lang w:bidi="fa-IR"/>
            <w:rPrChange w:id="1385" w:author="Microsoft account" w:date="2025-09-14T11:47:00Z">
              <w:rPr>
                <w:rFonts w:cs="Calibri"/>
                <w:sz w:val="28"/>
                <w:szCs w:val="28"/>
                <w:rtl/>
                <w:lang w:bidi="fa-IR"/>
              </w:rPr>
            </w:rPrChange>
          </w:rPr>
          <w:t>و سوال بعد</w:t>
        </w:r>
        <w:r w:rsidRPr="007E5D18">
          <w:rPr>
            <w:rFonts w:cs="Calibri" w:hint="cs"/>
            <w:sz w:val="18"/>
            <w:szCs w:val="18"/>
            <w:rtl/>
            <w:lang w:bidi="fa-IR"/>
            <w:rPrChange w:id="1386" w:author="Microsoft account" w:date="2025-09-14T11:47:00Z">
              <w:rPr>
                <w:rFonts w:cs="Calibri" w:hint="cs"/>
                <w:sz w:val="28"/>
                <w:szCs w:val="28"/>
                <w:rtl/>
                <w:lang w:bidi="fa-IR"/>
              </w:rPr>
            </w:rPrChange>
          </w:rPr>
          <w:t>ی</w:t>
        </w:r>
        <w:r w:rsidRPr="007E5D18">
          <w:rPr>
            <w:rFonts w:cs="Calibri"/>
            <w:sz w:val="18"/>
            <w:szCs w:val="18"/>
            <w:rtl/>
            <w:lang w:bidi="fa-IR"/>
            <w:rPrChange w:id="1387"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388" w:author="Microsoft account" w:date="2025-09-14T11:47:00Z">
              <w:rPr>
                <w:rFonts w:cs="Calibri" w:hint="cs"/>
                <w:sz w:val="28"/>
                <w:szCs w:val="28"/>
                <w:rtl/>
                <w:lang w:bidi="fa-IR"/>
              </w:rPr>
            </w:rPrChange>
          </w:rPr>
          <w:t>ی</w:t>
        </w:r>
        <w:r w:rsidRPr="007E5D18">
          <w:rPr>
            <w:rFonts w:cs="Calibri" w:hint="eastAsia"/>
            <w:sz w:val="18"/>
            <w:szCs w:val="18"/>
            <w:rtl/>
            <w:lang w:bidi="fa-IR"/>
            <w:rPrChange w:id="1389" w:author="Microsoft account" w:date="2025-09-14T11:47:00Z">
              <w:rPr>
                <w:rFonts w:cs="Calibri" w:hint="eastAsia"/>
                <w:sz w:val="28"/>
                <w:szCs w:val="28"/>
                <w:rtl/>
                <w:lang w:bidi="fa-IR"/>
              </w:rPr>
            </w:rPrChange>
          </w:rPr>
          <w:t>نه</w:t>
        </w:r>
        <w:r w:rsidRPr="007E5D18">
          <w:rPr>
            <w:rFonts w:cs="Calibri"/>
            <w:sz w:val="18"/>
            <w:szCs w:val="18"/>
            <w:rtl/>
            <w:lang w:bidi="fa-IR"/>
            <w:rPrChange w:id="1390"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391" w:author="Microsoft account" w:date="2025-09-14T11:47:00Z">
              <w:rPr>
                <w:rFonts w:cs="Calibri"/>
                <w:sz w:val="28"/>
                <w:szCs w:val="28"/>
                <w:lang w:bidi="fa-IR"/>
              </w:rPr>
            </w:rPrChange>
          </w:rPr>
          <w:t>turtle</w:t>
        </w:r>
        <w:r w:rsidRPr="007E5D18">
          <w:rPr>
            <w:rFonts w:cs="Calibri"/>
            <w:sz w:val="18"/>
            <w:szCs w:val="18"/>
            <w:rtl/>
            <w:lang w:bidi="fa-IR"/>
            <w:rPrChange w:id="1392"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393" w:author="Microsoft account" w:date="2025-09-14T11:47:00Z">
              <w:rPr>
                <w:rFonts w:cs="Calibri" w:hint="cs"/>
                <w:sz w:val="28"/>
                <w:szCs w:val="28"/>
                <w:rtl/>
                <w:lang w:bidi="fa-IR"/>
              </w:rPr>
            </w:rPrChange>
          </w:rPr>
          <w:t>ی</w:t>
        </w:r>
        <w:r w:rsidRPr="007E5D18">
          <w:rPr>
            <w:rFonts w:cs="Calibri" w:hint="eastAsia"/>
            <w:sz w:val="18"/>
            <w:szCs w:val="18"/>
            <w:rtl/>
            <w:lang w:bidi="fa-IR"/>
            <w:rPrChange w:id="1394" w:author="Microsoft account" w:date="2025-09-14T11:47:00Z">
              <w:rPr>
                <w:rFonts w:cs="Calibri" w:hint="eastAsia"/>
                <w:sz w:val="28"/>
                <w:szCs w:val="28"/>
                <w:rtl/>
                <w:lang w:bidi="fa-IR"/>
              </w:rPr>
            </w:rPrChange>
          </w:rPr>
          <w:t>کردم</w:t>
        </w:r>
        <w:r w:rsidRPr="007E5D18">
          <w:rPr>
            <w:rFonts w:cs="Calibri"/>
            <w:sz w:val="18"/>
            <w:szCs w:val="18"/>
            <w:rtl/>
            <w:lang w:bidi="fa-IR"/>
            <w:rPrChange w:id="1395"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396" w:author="Microsoft account" w:date="2025-09-14T11:47:00Z">
              <w:rPr>
                <w:rFonts w:cs="Calibri" w:hint="cs"/>
                <w:sz w:val="28"/>
                <w:szCs w:val="28"/>
                <w:rtl/>
                <w:lang w:bidi="fa-IR"/>
              </w:rPr>
            </w:rPrChange>
          </w:rPr>
          <w:t>ی</w:t>
        </w:r>
        <w:r w:rsidRPr="007E5D18">
          <w:rPr>
            <w:rFonts w:cs="Calibri" w:hint="eastAsia"/>
            <w:sz w:val="18"/>
            <w:szCs w:val="18"/>
            <w:rtl/>
            <w:lang w:bidi="fa-IR"/>
            <w:rPrChange w:id="1397" w:author="Microsoft account" w:date="2025-09-14T11:47:00Z">
              <w:rPr>
                <w:rFonts w:cs="Calibri" w:hint="eastAsia"/>
                <w:sz w:val="28"/>
                <w:szCs w:val="28"/>
                <w:rtl/>
                <w:lang w:bidi="fa-IR"/>
              </w:rPr>
            </w:rPrChange>
          </w:rPr>
          <w:t>خواستم</w:t>
        </w:r>
        <w:r w:rsidRPr="007E5D18">
          <w:rPr>
            <w:rFonts w:cs="Calibri"/>
            <w:sz w:val="18"/>
            <w:szCs w:val="18"/>
            <w:rtl/>
            <w:lang w:bidi="fa-IR"/>
            <w:rPrChange w:id="1398" w:author="Microsoft account" w:date="2025-09-14T11:47:00Z">
              <w:rPr>
                <w:rFonts w:cs="Calibri"/>
                <w:sz w:val="28"/>
                <w:szCs w:val="28"/>
                <w:rtl/>
                <w:lang w:bidi="fa-IR"/>
              </w:rPr>
            </w:rPrChange>
          </w:rPr>
          <w:t xml:space="preserve"> با خود </w:t>
        </w:r>
        <w:r w:rsidRPr="007E5D18">
          <w:rPr>
            <w:rFonts w:cs="Calibri"/>
            <w:sz w:val="18"/>
            <w:szCs w:val="18"/>
            <w:lang w:bidi="fa-IR"/>
            <w:rPrChange w:id="1399" w:author="Microsoft account" w:date="2025-09-14T11:47:00Z">
              <w:rPr>
                <w:rFonts w:cs="Calibri"/>
                <w:sz w:val="28"/>
                <w:szCs w:val="28"/>
                <w:lang w:bidi="fa-IR"/>
              </w:rPr>
            </w:rPrChange>
          </w:rPr>
          <w:t>python</w:t>
        </w:r>
        <w:r w:rsidRPr="007E5D18">
          <w:rPr>
            <w:rFonts w:cs="Calibri"/>
            <w:sz w:val="18"/>
            <w:szCs w:val="18"/>
            <w:rtl/>
            <w:lang w:bidi="fa-IR"/>
            <w:rPrChange w:id="1400" w:author="Microsoft account" w:date="2025-09-14T11:47:00Z">
              <w:rPr>
                <w:rFonts w:cs="Calibri"/>
                <w:sz w:val="28"/>
                <w:szCs w:val="28"/>
                <w:rtl/>
                <w:lang w:bidi="fa-IR"/>
              </w:rPr>
            </w:rPrChange>
          </w:rPr>
          <w:t xml:space="preserve"> </w:t>
        </w:r>
        <w:r w:rsidRPr="007E5D18">
          <w:rPr>
            <w:rFonts w:cs="Calibri" w:hint="cs"/>
            <w:sz w:val="18"/>
            <w:szCs w:val="18"/>
            <w:rtl/>
            <w:lang w:bidi="fa-IR"/>
            <w:rPrChange w:id="1401" w:author="Microsoft account" w:date="2025-09-14T11:47:00Z">
              <w:rPr>
                <w:rFonts w:cs="Calibri" w:hint="cs"/>
                <w:sz w:val="28"/>
                <w:szCs w:val="28"/>
                <w:rtl/>
                <w:lang w:bidi="fa-IR"/>
              </w:rPr>
            </w:rPrChange>
          </w:rPr>
          <w:t>ی</w:t>
        </w:r>
        <w:r w:rsidRPr="007E5D18">
          <w:rPr>
            <w:rFonts w:cs="Calibri" w:hint="eastAsia"/>
            <w:sz w:val="18"/>
            <w:szCs w:val="18"/>
            <w:rtl/>
            <w:lang w:bidi="fa-IR"/>
            <w:rPrChange w:id="1402" w:author="Microsoft account" w:date="2025-09-14T11:47:00Z">
              <w:rPr>
                <w:rFonts w:cs="Calibri" w:hint="eastAsia"/>
                <w:sz w:val="28"/>
                <w:szCs w:val="28"/>
                <w:rtl/>
                <w:lang w:bidi="fa-IR"/>
              </w:rPr>
            </w:rPrChange>
          </w:rPr>
          <w:t>ه</w:t>
        </w:r>
        <w:r w:rsidRPr="007E5D18">
          <w:rPr>
            <w:rFonts w:cs="Calibri"/>
            <w:sz w:val="18"/>
            <w:szCs w:val="18"/>
            <w:rtl/>
            <w:lang w:bidi="fa-IR"/>
            <w:rPrChange w:id="1403"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404" w:author="Microsoft account" w:date="2025-09-14T11:47:00Z">
              <w:rPr>
                <w:rFonts w:cs="Calibri" w:hint="cs"/>
                <w:sz w:val="28"/>
                <w:szCs w:val="28"/>
                <w:rtl/>
                <w:lang w:bidi="fa-IR"/>
              </w:rPr>
            </w:rPrChange>
          </w:rPr>
          <w:t>ی</w:t>
        </w:r>
        <w:r w:rsidRPr="007E5D18">
          <w:rPr>
            <w:rFonts w:cs="Calibri" w:hint="eastAsia"/>
            <w:sz w:val="18"/>
            <w:szCs w:val="18"/>
            <w:rtl/>
            <w:lang w:bidi="fa-IR"/>
            <w:rPrChange w:id="1405" w:author="Microsoft account" w:date="2025-09-14T11:47:00Z">
              <w:rPr>
                <w:rFonts w:cs="Calibri" w:hint="eastAsia"/>
                <w:sz w:val="28"/>
                <w:szCs w:val="28"/>
                <w:rtl/>
                <w:lang w:bidi="fa-IR"/>
              </w:rPr>
            </w:rPrChange>
          </w:rPr>
          <w:t>ن</w:t>
        </w:r>
        <w:r w:rsidRPr="007E5D18">
          <w:rPr>
            <w:rFonts w:cs="Calibri"/>
            <w:sz w:val="18"/>
            <w:szCs w:val="18"/>
            <w:rtl/>
            <w:lang w:bidi="fa-IR"/>
            <w:rPrChange w:id="1406"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407" w:author="Microsoft account" w:date="2025-09-14T11:47:00Z">
              <w:rPr>
                <w:rFonts w:cs="Calibri" w:hint="cs"/>
                <w:sz w:val="28"/>
                <w:szCs w:val="28"/>
                <w:rtl/>
                <w:lang w:bidi="fa-IR"/>
              </w:rPr>
            </w:rPrChange>
          </w:rPr>
          <w:t>ی</w:t>
        </w:r>
        <w:r w:rsidRPr="007E5D18">
          <w:rPr>
            <w:rFonts w:cs="Calibri"/>
            <w:sz w:val="18"/>
            <w:szCs w:val="18"/>
            <w:rtl/>
            <w:lang w:bidi="fa-IR"/>
            <w:rPrChange w:id="1408"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409" w:author="Microsoft account" w:date="2025-09-14T11:47:00Z">
              <w:rPr>
                <w:rFonts w:cs="Calibri" w:hint="cs"/>
                <w:sz w:val="28"/>
                <w:szCs w:val="28"/>
                <w:rtl/>
                <w:lang w:bidi="fa-IR"/>
              </w:rPr>
            </w:rPrChange>
          </w:rPr>
          <w:t>ی</w:t>
        </w:r>
        <w:r w:rsidRPr="007E5D18">
          <w:rPr>
            <w:rFonts w:cs="Calibri" w:hint="eastAsia"/>
            <w:sz w:val="18"/>
            <w:szCs w:val="18"/>
            <w:rtl/>
            <w:lang w:bidi="fa-IR"/>
            <w:rPrChange w:id="1410" w:author="Microsoft account" w:date="2025-09-14T11:47:00Z">
              <w:rPr>
                <w:rFonts w:cs="Calibri" w:hint="eastAsia"/>
                <w:sz w:val="28"/>
                <w:szCs w:val="28"/>
                <w:rtl/>
                <w:lang w:bidi="fa-IR"/>
              </w:rPr>
            </w:rPrChange>
          </w:rPr>
          <w:t>ه</w:t>
        </w:r>
        <w:r w:rsidRPr="007E5D18">
          <w:rPr>
            <w:rFonts w:cs="Calibri"/>
            <w:sz w:val="18"/>
            <w:szCs w:val="18"/>
            <w:rtl/>
            <w:lang w:bidi="fa-IR"/>
            <w:rPrChange w:id="1411"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412" w:author="Microsoft account" w:date="2025-09-14T11:47:00Z">
              <w:rPr>
                <w:rFonts w:cs="Calibri" w:hint="cs"/>
                <w:sz w:val="28"/>
                <w:szCs w:val="28"/>
                <w:rtl/>
                <w:lang w:bidi="fa-IR"/>
              </w:rPr>
            </w:rPrChange>
          </w:rPr>
          <w:t>ی</w:t>
        </w:r>
        <w:r w:rsidRPr="007E5D18">
          <w:rPr>
            <w:rFonts w:cs="Calibri"/>
            <w:sz w:val="18"/>
            <w:szCs w:val="18"/>
            <w:rtl/>
            <w:lang w:bidi="fa-IR"/>
            <w:rPrChange w:id="1413"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414" w:author="Microsoft account" w:date="2025-09-14T11:47:00Z">
              <w:rPr>
                <w:rFonts w:cs="Calibri" w:hint="cs"/>
                <w:sz w:val="28"/>
                <w:szCs w:val="28"/>
                <w:rtl/>
                <w:lang w:bidi="fa-IR"/>
              </w:rPr>
            </w:rPrChange>
          </w:rPr>
          <w:t>ی</w:t>
        </w:r>
        <w:r w:rsidRPr="007E5D18">
          <w:rPr>
            <w:rFonts w:cs="Calibri" w:hint="eastAsia"/>
            <w:sz w:val="18"/>
            <w:szCs w:val="18"/>
            <w:rtl/>
            <w:lang w:bidi="fa-IR"/>
            <w:rPrChange w:id="1415" w:author="Microsoft account" w:date="2025-09-14T11:47:00Z">
              <w:rPr>
                <w:rFonts w:cs="Calibri" w:hint="eastAsia"/>
                <w:sz w:val="28"/>
                <w:szCs w:val="28"/>
                <w:rtl/>
                <w:lang w:bidi="fa-IR"/>
              </w:rPr>
            </w:rPrChange>
          </w:rPr>
          <w:t>ن</w:t>
        </w:r>
        <w:r w:rsidRPr="007E5D18">
          <w:rPr>
            <w:rFonts w:cs="Calibri"/>
            <w:sz w:val="18"/>
            <w:szCs w:val="18"/>
            <w:rtl/>
            <w:lang w:bidi="fa-IR"/>
            <w:rPrChange w:id="1416"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417" w:author="Microsoft account" w:date="2025-09-14T11:47:00Z">
              <w:rPr>
                <w:rFonts w:cs="Calibri" w:hint="cs"/>
                <w:sz w:val="28"/>
                <w:szCs w:val="28"/>
                <w:rtl/>
                <w:lang w:bidi="fa-IR"/>
              </w:rPr>
            </w:rPrChange>
          </w:rPr>
          <w:t>ی</w:t>
        </w:r>
        <w:r w:rsidRPr="007E5D18">
          <w:rPr>
            <w:rFonts w:cs="Calibri"/>
            <w:sz w:val="18"/>
            <w:szCs w:val="18"/>
            <w:rtl/>
            <w:lang w:bidi="fa-IR"/>
            <w:rPrChange w:id="1418"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419" w:author="Microsoft account" w:date="2025-09-14T11:47:00Z">
              <w:rPr>
                <w:rFonts w:cs="Calibri" w:hint="cs"/>
                <w:sz w:val="28"/>
                <w:szCs w:val="28"/>
                <w:rtl/>
                <w:lang w:bidi="fa-IR"/>
              </w:rPr>
            </w:rPrChange>
          </w:rPr>
          <w:t>ی</w:t>
        </w:r>
        <w:r w:rsidRPr="007E5D18">
          <w:rPr>
            <w:rFonts w:cs="Calibri"/>
            <w:sz w:val="18"/>
            <w:szCs w:val="18"/>
            <w:rtl/>
            <w:lang w:bidi="fa-IR"/>
            <w:rPrChange w:id="1420"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21" w:author="Microsoft account" w:date="2025-09-14T11:47:00Z">
              <w:rPr>
                <w:rFonts w:cs="Calibri" w:hint="cs"/>
                <w:sz w:val="28"/>
                <w:szCs w:val="28"/>
                <w:rtl/>
                <w:lang w:bidi="fa-IR"/>
              </w:rPr>
            </w:rPrChange>
          </w:rPr>
          <w:t>ی</w:t>
        </w:r>
        <w:r w:rsidRPr="007E5D18">
          <w:rPr>
            <w:rFonts w:cs="Calibri"/>
            <w:sz w:val="18"/>
            <w:szCs w:val="18"/>
            <w:rtl/>
            <w:lang w:bidi="fa-IR"/>
            <w:rPrChange w:id="1422" w:author="Microsoft account" w:date="2025-09-14T11:47:00Z">
              <w:rPr>
                <w:rFonts w:cs="Calibri"/>
                <w:sz w:val="28"/>
                <w:szCs w:val="28"/>
                <w:rtl/>
                <w:lang w:bidi="fa-IR"/>
              </w:rPr>
            </w:rPrChange>
          </w:rPr>
          <w:t xml:space="preserve"> </w:t>
        </w:r>
        <w:r w:rsidRPr="007E5D18">
          <w:rPr>
            <w:rFonts w:cs="Calibri" w:hint="cs"/>
            <w:sz w:val="18"/>
            <w:szCs w:val="18"/>
            <w:rtl/>
            <w:lang w:bidi="fa-IR"/>
            <w:rPrChange w:id="1423" w:author="Microsoft account" w:date="2025-09-14T11:47:00Z">
              <w:rPr>
                <w:rFonts w:cs="Calibri" w:hint="cs"/>
                <w:sz w:val="28"/>
                <w:szCs w:val="28"/>
                <w:rtl/>
                <w:lang w:bidi="fa-IR"/>
              </w:rPr>
            </w:rPrChange>
          </w:rPr>
          <w:t>ی</w:t>
        </w:r>
        <w:r w:rsidRPr="007E5D18">
          <w:rPr>
            <w:rFonts w:cs="Calibri" w:hint="eastAsia"/>
            <w:sz w:val="18"/>
            <w:szCs w:val="18"/>
            <w:rtl/>
            <w:lang w:bidi="fa-IR"/>
            <w:rPrChange w:id="1424" w:author="Microsoft account" w:date="2025-09-14T11:47:00Z">
              <w:rPr>
                <w:rFonts w:cs="Calibri" w:hint="eastAsia"/>
                <w:sz w:val="28"/>
                <w:szCs w:val="28"/>
                <w:rtl/>
                <w:lang w:bidi="fa-IR"/>
              </w:rPr>
            </w:rPrChange>
          </w:rPr>
          <w:t>ا</w:t>
        </w:r>
        <w:r w:rsidRPr="007E5D18">
          <w:rPr>
            <w:rFonts w:cs="Calibri"/>
            <w:sz w:val="18"/>
            <w:szCs w:val="18"/>
            <w:rtl/>
            <w:lang w:bidi="fa-IR"/>
            <w:rPrChange w:id="1425"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426" w:author="Microsoft account" w:date="2025-09-14T11:47:00Z">
              <w:rPr>
                <w:rFonts w:cs="Calibri" w:hint="cs"/>
                <w:sz w:val="28"/>
                <w:szCs w:val="28"/>
                <w:rtl/>
                <w:lang w:bidi="fa-IR"/>
              </w:rPr>
            </w:rPrChange>
          </w:rPr>
          <w:t>ی</w:t>
        </w:r>
        <w:r w:rsidRPr="007E5D18">
          <w:rPr>
            <w:rFonts w:cs="Calibri" w:hint="eastAsia"/>
            <w:sz w:val="18"/>
            <w:szCs w:val="18"/>
            <w:rtl/>
            <w:lang w:bidi="fa-IR"/>
            <w:rPrChange w:id="1427" w:author="Microsoft account" w:date="2025-09-14T11:47:00Z">
              <w:rPr>
                <w:rFonts w:cs="Calibri" w:hint="eastAsia"/>
                <w:sz w:val="28"/>
                <w:szCs w:val="28"/>
                <w:rtl/>
                <w:lang w:bidi="fa-IR"/>
              </w:rPr>
            </w:rPrChange>
          </w:rPr>
          <w:t>د</w:t>
        </w:r>
        <w:r w:rsidRPr="007E5D18">
          <w:rPr>
            <w:rFonts w:cs="Calibri"/>
            <w:sz w:val="18"/>
            <w:szCs w:val="18"/>
            <w:rtl/>
            <w:lang w:bidi="fa-IR"/>
            <w:rPrChange w:id="1428"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429" w:author="Microsoft account" w:date="2025-09-14T11:47:00Z">
              <w:rPr>
                <w:rFonts w:cs="Calibri" w:hint="cs"/>
                <w:sz w:val="28"/>
                <w:szCs w:val="28"/>
                <w:rtl/>
                <w:lang w:bidi="fa-IR"/>
              </w:rPr>
            </w:rPrChange>
          </w:rPr>
          <w:t>ی</w:t>
        </w:r>
        <w:r w:rsidRPr="007E5D18">
          <w:rPr>
            <w:rFonts w:cs="Calibri"/>
            <w:sz w:val="18"/>
            <w:szCs w:val="18"/>
            <w:rtl/>
            <w:lang w:bidi="fa-IR"/>
            <w:rPrChange w:id="1430"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31" w:author="Microsoft account" w:date="2025-09-14T11:47:00Z">
              <w:rPr>
                <w:rFonts w:cs="Calibri" w:hint="cs"/>
                <w:sz w:val="28"/>
                <w:szCs w:val="28"/>
                <w:rtl/>
                <w:lang w:bidi="fa-IR"/>
              </w:rPr>
            </w:rPrChange>
          </w:rPr>
          <w:t>ی</w:t>
        </w:r>
        <w:r w:rsidRPr="007E5D18">
          <w:rPr>
            <w:rFonts w:cs="Calibri"/>
            <w:sz w:val="18"/>
            <w:szCs w:val="18"/>
            <w:rtl/>
            <w:lang w:bidi="fa-IR"/>
            <w:rPrChange w:id="1432"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433" w:author="Microsoft account" w:date="2025-09-14T11:47:00Z">
              <w:rPr>
                <w:rFonts w:cs="Calibri" w:hint="cs"/>
                <w:sz w:val="28"/>
                <w:szCs w:val="28"/>
                <w:rtl/>
                <w:lang w:bidi="fa-IR"/>
              </w:rPr>
            </w:rPrChange>
          </w:rPr>
          <w:t>ی</w:t>
        </w:r>
        <w:r w:rsidRPr="007E5D18">
          <w:rPr>
            <w:rFonts w:cs="Calibri" w:hint="eastAsia"/>
            <w:sz w:val="18"/>
            <w:szCs w:val="18"/>
            <w:rtl/>
            <w:lang w:bidi="fa-IR"/>
            <w:rPrChange w:id="1434" w:author="Microsoft account" w:date="2025-09-14T11:47:00Z">
              <w:rPr>
                <w:rFonts w:cs="Calibri" w:hint="eastAsia"/>
                <w:sz w:val="28"/>
                <w:szCs w:val="28"/>
                <w:rtl/>
                <w:lang w:bidi="fa-IR"/>
              </w:rPr>
            </w:rPrChange>
          </w:rPr>
          <w:t>د</w:t>
        </w:r>
        <w:r w:rsidRPr="007E5D18">
          <w:rPr>
            <w:rFonts w:cs="Calibri"/>
            <w:sz w:val="18"/>
            <w:szCs w:val="18"/>
            <w:rtl/>
            <w:lang w:bidi="fa-IR"/>
            <w:rPrChange w:id="1435"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436" w:author="Microsoft account" w:date="2025-09-14T11:45:00Z"/>
          <w:rFonts w:cs="Calibri"/>
          <w:sz w:val="18"/>
          <w:szCs w:val="18"/>
          <w:rtl/>
          <w:lang w:bidi="fa-IR"/>
          <w:rPrChange w:id="1437" w:author="Microsoft account" w:date="2025-09-14T11:47:00Z">
            <w:rPr>
              <w:ins w:id="1438" w:author="Microsoft account" w:date="2025-09-14T11:45:00Z"/>
              <w:rFonts w:cs="Calibri"/>
              <w:sz w:val="28"/>
              <w:szCs w:val="28"/>
              <w:rtl/>
              <w:lang w:bidi="fa-IR"/>
            </w:rPr>
          </w:rPrChange>
        </w:rPr>
        <w:pPrChange w:id="1439" w:author="Microsoft account" w:date="2025-09-14T11:45:00Z">
          <w:pPr>
            <w:bidi/>
            <w:spacing w:after="0" w:line="276" w:lineRule="auto"/>
            <w:jc w:val="both"/>
          </w:pPr>
        </w:pPrChange>
      </w:pPr>
      <w:ins w:id="1440" w:author="Microsoft account" w:date="2025-09-14T11:45:00Z">
        <w:r w:rsidRPr="007E5D18">
          <w:rPr>
            <w:rFonts w:cs="Calibri"/>
            <w:sz w:val="18"/>
            <w:szCs w:val="18"/>
            <w:rtl/>
            <w:lang w:bidi="fa-IR"/>
            <w:rPrChange w:id="1441" w:author="Microsoft account" w:date="2025-09-14T11:47:00Z">
              <w:rPr>
                <w:rFonts w:cs="Calibri"/>
                <w:sz w:val="28"/>
                <w:szCs w:val="28"/>
                <w:rtl/>
                <w:lang w:bidi="fa-IR"/>
              </w:rPr>
            </w:rPrChange>
          </w:rPr>
          <w:tab/>
        </w:r>
        <w:bookmarkStart w:id="1442" w:name="mrp"/>
        <w:r w:rsidRPr="007E5D18">
          <w:rPr>
            <w:rFonts w:cs="Calibri"/>
            <w:sz w:val="18"/>
            <w:szCs w:val="18"/>
            <w:lang w:bidi="fa-IR"/>
            <w:rPrChange w:id="1443" w:author="Microsoft account" w:date="2025-09-14T11:47:00Z">
              <w:rPr>
                <w:rFonts w:cs="Calibri"/>
                <w:sz w:val="28"/>
                <w:szCs w:val="28"/>
                <w:lang w:bidi="fa-IR"/>
              </w:rPr>
            </w:rPrChange>
          </w:rPr>
          <w:t>GPT</w:t>
        </w:r>
        <w:bookmarkEnd w:id="1442"/>
        <w:r w:rsidRPr="007E5D18">
          <w:rPr>
            <w:rFonts w:cs="Calibri"/>
            <w:sz w:val="18"/>
            <w:szCs w:val="18"/>
            <w:rtl/>
            <w:lang w:bidi="fa-IR"/>
            <w:rPrChange w:id="1444"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445" w:author="Microsoft account" w:date="2025-09-14T11:46:00Z"/>
          <w:rFonts w:cs="Calibri"/>
          <w:sz w:val="18"/>
          <w:szCs w:val="18"/>
          <w:rtl/>
          <w:lang w:bidi="fa-IR"/>
          <w:rPrChange w:id="1446" w:author="Microsoft account" w:date="2025-09-14T11:47:00Z">
            <w:rPr>
              <w:ins w:id="1447" w:author="Microsoft account" w:date="2025-09-14T11:46:00Z"/>
              <w:rFonts w:cs="Calibri"/>
              <w:sz w:val="28"/>
              <w:szCs w:val="28"/>
              <w:rtl/>
              <w:lang w:bidi="fa-IR"/>
            </w:rPr>
          </w:rPrChange>
        </w:rPr>
        <w:pPrChange w:id="1448" w:author="Microsoft account" w:date="2025-09-14T11:46:00Z">
          <w:pPr>
            <w:bidi/>
            <w:spacing w:after="0" w:line="276" w:lineRule="auto"/>
            <w:jc w:val="both"/>
          </w:pPr>
        </w:pPrChange>
      </w:pPr>
      <w:ins w:id="1449" w:author="Microsoft account" w:date="2025-09-14T11:45:00Z">
        <w:r w:rsidRPr="007E5D18">
          <w:rPr>
            <w:rFonts w:cs="Calibri"/>
            <w:sz w:val="18"/>
            <w:szCs w:val="18"/>
            <w:rtl/>
            <w:lang w:bidi="fa-IR"/>
            <w:rPrChange w:id="1450" w:author="Microsoft account" w:date="2025-09-14T11:47:00Z">
              <w:rPr>
                <w:rFonts w:cs="Calibri"/>
                <w:sz w:val="28"/>
                <w:szCs w:val="28"/>
                <w:rtl/>
                <w:lang w:bidi="fa-IR"/>
              </w:rPr>
            </w:rPrChange>
          </w:rPr>
          <w:tab/>
        </w:r>
      </w:ins>
      <w:ins w:id="1451" w:author="Microsoft account" w:date="2025-09-14T11:46:00Z">
        <w:r w:rsidR="007E5D18" w:rsidRPr="007E5D18">
          <w:rPr>
            <w:rFonts w:cs="Calibri"/>
            <w:sz w:val="18"/>
            <w:szCs w:val="18"/>
            <w:rtl/>
            <w:lang w:bidi="fa-IR"/>
            <w:rPrChange w:id="1452" w:author="Microsoft account" w:date="2025-09-14T11:47:00Z">
              <w:rPr>
                <w:rFonts w:cs="Calibri"/>
                <w:sz w:val="28"/>
                <w:szCs w:val="28"/>
                <w:rtl/>
                <w:lang w:bidi="fa-IR"/>
              </w:rPr>
            </w:rPrChange>
          </w:rPr>
          <w:tab/>
        </w:r>
      </w:ins>
      <w:ins w:id="1453" w:author="Microsoft account" w:date="2025-09-14T11:45:00Z">
        <w:r w:rsidRPr="007E5D18">
          <w:rPr>
            <w:rFonts w:cs="Calibri"/>
            <w:sz w:val="18"/>
            <w:szCs w:val="18"/>
            <w:rtl/>
            <w:lang w:bidi="fa-IR"/>
            <w:rPrChange w:id="1454" w:author="Microsoft account" w:date="2025-09-14T11:47:00Z">
              <w:rPr>
                <w:rFonts w:cs="Calibri"/>
                <w:sz w:val="28"/>
                <w:szCs w:val="28"/>
                <w:rtl/>
                <w:lang w:bidi="fa-IR"/>
              </w:rPr>
            </w:rPrChange>
          </w:rPr>
          <w:tab/>
        </w:r>
      </w:ins>
      <w:ins w:id="1455" w:author="Microsoft account" w:date="2025-09-14T11:46:00Z">
        <w:r w:rsidR="007E5D18" w:rsidRPr="007E5D18">
          <w:rPr>
            <w:rFonts w:cs="Calibri"/>
            <w:noProof/>
            <w:sz w:val="18"/>
            <w:szCs w:val="18"/>
            <w:rtl/>
            <w:rPrChange w:id="1456"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bidi/>
        <w:spacing w:after="0" w:line="276" w:lineRule="auto"/>
        <w:ind w:left="1440"/>
        <w:jc w:val="both"/>
        <w:rPr>
          <w:ins w:id="1457" w:author="Microsoft account" w:date="2025-10-09T08:59:00Z"/>
          <w:rFonts w:cs="Calibri"/>
          <w:sz w:val="18"/>
          <w:szCs w:val="18"/>
          <w:lang w:bidi="fa-IR"/>
        </w:rPr>
        <w:pPrChange w:id="1458" w:author="Microsoft account" w:date="2025-09-14T11:46:00Z">
          <w:pPr>
            <w:bidi/>
            <w:spacing w:after="0" w:line="276" w:lineRule="auto"/>
            <w:jc w:val="both"/>
          </w:pPr>
        </w:pPrChange>
      </w:pPr>
      <w:ins w:id="1459" w:author="Microsoft account" w:date="2025-09-14T11:47:00Z">
        <w:r w:rsidRPr="007E5D18">
          <w:rPr>
            <w:rFonts w:cs="Calibri"/>
            <w:noProof/>
            <w:sz w:val="18"/>
            <w:szCs w:val="18"/>
            <w:rtl/>
            <w:rPrChange w:id="1460"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rsidP="00372EAE">
      <w:pPr>
        <w:bidi/>
        <w:spacing w:after="0" w:line="276" w:lineRule="auto"/>
        <w:ind w:left="1440"/>
        <w:jc w:val="both"/>
        <w:rPr>
          <w:ins w:id="1461" w:author="Microsoft account" w:date="2025-09-14T11:47:00Z"/>
          <w:rFonts w:cs="Calibri" w:hint="cs"/>
          <w:sz w:val="18"/>
          <w:szCs w:val="18"/>
          <w:rtl/>
          <w:lang w:bidi="fa-IR"/>
          <w:rPrChange w:id="1462" w:author="Microsoft account" w:date="2025-09-14T11:47:00Z">
            <w:rPr>
              <w:ins w:id="1463" w:author="Microsoft account" w:date="2025-09-14T11:47:00Z"/>
              <w:rFonts w:cs="Calibri"/>
              <w:sz w:val="28"/>
              <w:szCs w:val="28"/>
              <w:rtl/>
              <w:lang w:bidi="fa-IR"/>
            </w:rPr>
          </w:rPrChange>
        </w:rPr>
        <w:pPrChange w:id="1464" w:author="Microsoft account" w:date="2025-10-09T08:59:00Z">
          <w:pPr>
            <w:bidi/>
            <w:spacing w:after="0" w:line="276" w:lineRule="auto"/>
            <w:jc w:val="both"/>
          </w:pPr>
        </w:pPrChange>
      </w:pPr>
      <w:ins w:id="1465" w:author="Microsoft account" w:date="2025-10-09T08:59:00Z">
        <w:r>
          <w:rPr>
            <w:rFonts w:cs="Calibri" w:hint="cs"/>
            <w:sz w:val="18"/>
            <w:szCs w:val="18"/>
            <w:rtl/>
            <w:lang w:bidi="fa-IR"/>
          </w:rPr>
          <w:t xml:space="preserve">(این خیلی میتونه کاربردی باشه، قشنگ و راحت </w:t>
        </w:r>
        <w:r>
          <w:rPr>
            <w:rFonts w:cs="Calibri"/>
            <w:sz w:val="18"/>
            <w:szCs w:val="18"/>
            <w:lang w:bidi="fa-IR"/>
          </w:rPr>
          <w:t>call back!</w:t>
        </w:r>
        <w:r>
          <w:rPr>
            <w:rFonts w:cs="Calibri" w:hint="cs"/>
            <w:sz w:val="18"/>
            <w:szCs w:val="18"/>
            <w:rtl/>
            <w:lang w:bidi="fa-IR"/>
          </w:rPr>
          <w:t>)</w:t>
        </w:r>
      </w:ins>
    </w:p>
    <w:p w14:paraId="3B565F0B" w14:textId="4533A183" w:rsidR="007E5D18" w:rsidRDefault="007E5D18">
      <w:pPr>
        <w:bidi/>
        <w:spacing w:after="0" w:line="276" w:lineRule="auto"/>
        <w:ind w:left="1440"/>
        <w:jc w:val="both"/>
        <w:rPr>
          <w:ins w:id="1466" w:author="Microsoft account" w:date="2025-09-14T11:48:00Z"/>
          <w:rFonts w:cs="Calibri"/>
          <w:sz w:val="28"/>
          <w:szCs w:val="28"/>
          <w:rtl/>
          <w:lang w:bidi="fa-IR"/>
        </w:rPr>
        <w:pPrChange w:id="1467" w:author="Microsoft account" w:date="2025-09-14T11:47:00Z">
          <w:pPr>
            <w:bidi/>
            <w:spacing w:after="0" w:line="276" w:lineRule="auto"/>
            <w:jc w:val="both"/>
          </w:pPr>
        </w:pPrChange>
      </w:pPr>
      <w:ins w:id="1468" w:author="Microsoft account" w:date="2025-09-14T11:47:00Z">
        <w:r w:rsidRPr="007E5D18">
          <w:rPr>
            <w:rFonts w:cs="Calibri"/>
            <w:noProof/>
            <w:sz w:val="28"/>
            <w:szCs w:val="28"/>
            <w:rPrChange w:id="1469" w:author="Unknown">
              <w:rPr>
                <w:noProof/>
              </w:rPr>
            </w:rPrChange>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470" w:author="Microsoft account" w:date="2025-09-14T11:49:00Z"/>
          <w:rFonts w:cs="Calibri"/>
          <w:sz w:val="18"/>
          <w:szCs w:val="18"/>
          <w:rtl/>
          <w:lang w:bidi="fa-IR"/>
          <w:rPrChange w:id="1471" w:author="Microsoft account" w:date="2025-09-14T11:49:00Z">
            <w:rPr>
              <w:ins w:id="1472" w:author="Microsoft account" w:date="2025-09-14T11:49:00Z"/>
              <w:rFonts w:cs="Calibri"/>
              <w:sz w:val="28"/>
              <w:szCs w:val="28"/>
              <w:rtl/>
              <w:lang w:bidi="fa-IR"/>
            </w:rPr>
          </w:rPrChange>
        </w:rPr>
        <w:pPrChange w:id="1473" w:author="Microsoft account" w:date="2025-09-14T11:49:00Z">
          <w:pPr>
            <w:spacing w:after="0" w:line="276" w:lineRule="auto"/>
            <w:ind w:left="1440"/>
          </w:pPr>
        </w:pPrChange>
      </w:pPr>
      <w:ins w:id="1474" w:author="Microsoft account" w:date="2025-09-14T11:49:00Z">
        <w:r w:rsidRPr="007E5D18">
          <w:rPr>
            <w:rFonts w:cs="Calibri"/>
            <w:sz w:val="18"/>
            <w:szCs w:val="18"/>
            <w:rtl/>
            <w:lang w:bidi="fa-IR"/>
            <w:rPrChange w:id="1475" w:author="Microsoft account" w:date="2025-09-14T11:49:00Z">
              <w:rPr>
                <w:rFonts w:cs="Calibri"/>
                <w:sz w:val="28"/>
                <w:szCs w:val="28"/>
                <w:rtl/>
                <w:lang w:bidi="fa-IR"/>
              </w:rPr>
            </w:rPrChange>
          </w:rPr>
          <w:t>چ</w:t>
        </w:r>
        <w:r w:rsidRPr="007E5D18">
          <w:rPr>
            <w:rFonts w:cs="Calibri" w:hint="cs"/>
            <w:sz w:val="18"/>
            <w:szCs w:val="18"/>
            <w:rtl/>
            <w:lang w:bidi="fa-IR"/>
            <w:rPrChange w:id="1476" w:author="Microsoft account" w:date="2025-09-14T11:49:00Z">
              <w:rPr>
                <w:rFonts w:cs="Calibri" w:hint="cs"/>
                <w:sz w:val="28"/>
                <w:szCs w:val="28"/>
                <w:rtl/>
                <w:lang w:bidi="fa-IR"/>
              </w:rPr>
            </w:rPrChange>
          </w:rPr>
          <w:t>ی</w:t>
        </w:r>
        <w:r w:rsidRPr="007E5D18">
          <w:rPr>
            <w:rFonts w:cs="Calibri" w:hint="eastAsia"/>
            <w:sz w:val="18"/>
            <w:szCs w:val="18"/>
            <w:rtl/>
            <w:lang w:bidi="fa-IR"/>
            <w:rPrChange w:id="1477" w:author="Microsoft account" w:date="2025-09-14T11:49:00Z">
              <w:rPr>
                <w:rFonts w:cs="Calibri" w:hint="eastAsia"/>
                <w:sz w:val="28"/>
                <w:szCs w:val="28"/>
                <w:rtl/>
                <w:lang w:bidi="fa-IR"/>
              </w:rPr>
            </w:rPrChange>
          </w:rPr>
          <w:t>ز</w:t>
        </w:r>
        <w:r w:rsidRPr="007E5D18">
          <w:rPr>
            <w:rFonts w:cs="Calibri" w:hint="cs"/>
            <w:sz w:val="18"/>
            <w:szCs w:val="18"/>
            <w:rtl/>
            <w:lang w:bidi="fa-IR"/>
            <w:rPrChange w:id="1478" w:author="Microsoft account" w:date="2025-09-14T11:49:00Z">
              <w:rPr>
                <w:rFonts w:cs="Calibri" w:hint="cs"/>
                <w:sz w:val="28"/>
                <w:szCs w:val="28"/>
                <w:rtl/>
                <w:lang w:bidi="fa-IR"/>
              </w:rPr>
            </w:rPrChange>
          </w:rPr>
          <w:t>ی</w:t>
        </w:r>
        <w:r w:rsidRPr="007E5D18">
          <w:rPr>
            <w:rFonts w:cs="Calibri"/>
            <w:sz w:val="18"/>
            <w:szCs w:val="18"/>
            <w:rtl/>
            <w:lang w:bidi="fa-IR"/>
            <w:rPrChange w:id="1479"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480" w:author="Microsoft account" w:date="2025-09-14T11:49:00Z">
              <w:rPr>
                <w:rFonts w:cs="Calibri" w:hint="eastAsia"/>
                <w:sz w:val="28"/>
                <w:szCs w:val="28"/>
                <w:rtl/>
                <w:lang w:bidi="fa-IR"/>
              </w:rPr>
            </w:rPrChange>
          </w:rPr>
          <w:t>مثل</w:t>
        </w:r>
        <w:r w:rsidRPr="007E5D18">
          <w:rPr>
            <w:rFonts w:cs="Calibri"/>
            <w:sz w:val="18"/>
            <w:szCs w:val="18"/>
            <w:lang w:bidi="fa-IR"/>
            <w:rPrChange w:id="1481" w:author="Microsoft account" w:date="2025-09-14T11:49:00Z">
              <w:rPr>
                <w:rFonts w:cs="Calibri"/>
                <w:sz w:val="28"/>
                <w:szCs w:val="28"/>
                <w:lang w:bidi="fa-IR"/>
              </w:rPr>
            </w:rPrChange>
          </w:rPr>
          <w:t xml:space="preserve"> ontimer </w:t>
        </w:r>
        <w:r w:rsidRPr="007E5D18">
          <w:rPr>
            <w:rFonts w:cs="Calibri"/>
            <w:sz w:val="18"/>
            <w:szCs w:val="18"/>
            <w:rtl/>
            <w:lang w:bidi="fa-IR"/>
            <w:rPrChange w:id="1482"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483" w:author="Microsoft account" w:date="2025-09-14T11:49:00Z">
              <w:rPr>
                <w:rFonts w:cs="Calibri" w:hint="cs"/>
                <w:sz w:val="28"/>
                <w:szCs w:val="28"/>
                <w:rtl/>
                <w:lang w:bidi="fa-IR"/>
              </w:rPr>
            </w:rPrChange>
          </w:rPr>
          <w:t>ی</w:t>
        </w:r>
        <w:r w:rsidRPr="007E5D18">
          <w:rPr>
            <w:rFonts w:cs="Calibri" w:hint="eastAsia"/>
            <w:sz w:val="18"/>
            <w:szCs w:val="18"/>
            <w:rtl/>
            <w:lang w:bidi="fa-IR"/>
            <w:rPrChange w:id="1484" w:author="Microsoft account" w:date="2025-09-14T11:49:00Z">
              <w:rPr>
                <w:rFonts w:cs="Calibri" w:hint="eastAsia"/>
                <w:sz w:val="28"/>
                <w:szCs w:val="28"/>
                <w:rtl/>
                <w:lang w:bidi="fa-IR"/>
              </w:rPr>
            </w:rPrChange>
          </w:rPr>
          <w:t>ه</w:t>
        </w:r>
        <w:r w:rsidRPr="007E5D18">
          <w:rPr>
            <w:rFonts w:cs="Calibri"/>
            <w:sz w:val="18"/>
            <w:szCs w:val="18"/>
            <w:lang w:bidi="fa-IR"/>
            <w:rPrChange w:id="1485" w:author="Microsoft account" w:date="2025-09-14T11:49:00Z">
              <w:rPr>
                <w:rFonts w:cs="Calibri"/>
                <w:sz w:val="28"/>
                <w:szCs w:val="28"/>
                <w:lang w:bidi="fa-IR"/>
              </w:rPr>
            </w:rPrChange>
          </w:rPr>
          <w:t xml:space="preserve"> callback </w:t>
        </w:r>
        <w:r w:rsidRPr="007E5D18">
          <w:rPr>
            <w:rFonts w:cs="Calibri"/>
            <w:sz w:val="18"/>
            <w:szCs w:val="18"/>
            <w:rtl/>
            <w:lang w:bidi="fa-IR"/>
            <w:rPrChange w:id="1486" w:author="Microsoft account" w:date="2025-09-14T11:49:00Z">
              <w:rPr>
                <w:rFonts w:cs="Calibri"/>
                <w:sz w:val="28"/>
                <w:szCs w:val="28"/>
                <w:rtl/>
                <w:lang w:bidi="fa-IR"/>
              </w:rPr>
            </w:rPrChange>
          </w:rPr>
          <w:t>مبتن</w:t>
        </w:r>
        <w:r w:rsidRPr="007E5D18">
          <w:rPr>
            <w:rFonts w:cs="Calibri" w:hint="cs"/>
            <w:sz w:val="18"/>
            <w:szCs w:val="18"/>
            <w:rtl/>
            <w:lang w:bidi="fa-IR"/>
            <w:rPrChange w:id="1487" w:author="Microsoft account" w:date="2025-09-14T11:49:00Z">
              <w:rPr>
                <w:rFonts w:cs="Calibri" w:hint="cs"/>
                <w:sz w:val="28"/>
                <w:szCs w:val="28"/>
                <w:rtl/>
                <w:lang w:bidi="fa-IR"/>
              </w:rPr>
            </w:rPrChange>
          </w:rPr>
          <w:t>ی</w:t>
        </w:r>
        <w:r w:rsidRPr="007E5D18">
          <w:rPr>
            <w:rFonts w:cs="Calibri"/>
            <w:sz w:val="18"/>
            <w:szCs w:val="18"/>
            <w:rtl/>
            <w:lang w:bidi="fa-IR"/>
            <w:rPrChange w:id="1488" w:author="Microsoft account" w:date="2025-09-14T11:49:00Z">
              <w:rPr>
                <w:rFonts w:cs="Calibri"/>
                <w:sz w:val="28"/>
                <w:szCs w:val="28"/>
                <w:rtl/>
                <w:lang w:bidi="fa-IR"/>
              </w:rPr>
            </w:rPrChange>
          </w:rPr>
          <w:t xml:space="preserve"> بر</w:t>
        </w:r>
        <w:r w:rsidRPr="007E5D18">
          <w:rPr>
            <w:rFonts w:cs="Calibri"/>
            <w:sz w:val="18"/>
            <w:szCs w:val="18"/>
            <w:lang w:bidi="fa-IR"/>
            <w:rPrChange w:id="1489" w:author="Microsoft account" w:date="2025-09-14T11:49:00Z">
              <w:rPr>
                <w:rFonts w:cs="Calibri"/>
                <w:sz w:val="28"/>
                <w:szCs w:val="28"/>
                <w:lang w:bidi="fa-IR"/>
              </w:rPr>
            </w:rPrChange>
          </w:rPr>
          <w:t xml:space="preserve"> event loop</w:t>
        </w:r>
        <w:r w:rsidRPr="007E5D18">
          <w:rPr>
            <w:rFonts w:cs="Calibri"/>
            <w:sz w:val="18"/>
            <w:szCs w:val="18"/>
            <w:rtl/>
            <w:lang w:bidi="fa-IR"/>
            <w:rPrChange w:id="1490" w:author="Microsoft account" w:date="2025-09-14T11:49:00Z">
              <w:rPr>
                <w:rFonts w:cs="Calibri"/>
                <w:sz w:val="28"/>
                <w:szCs w:val="28"/>
                <w:rtl/>
                <w:lang w:bidi="fa-IR"/>
              </w:rPr>
            </w:rPrChange>
          </w:rPr>
          <w:t>ه</w:t>
        </w:r>
        <w:r w:rsidRPr="007E5D18">
          <w:rPr>
            <w:rFonts w:cs="Calibri"/>
            <w:sz w:val="18"/>
            <w:szCs w:val="18"/>
            <w:lang w:bidi="fa-IR"/>
            <w:rPrChange w:id="1491"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492" w:author="Microsoft account" w:date="2025-09-14T11:48:00Z"/>
          <w:rFonts w:cs="Calibri"/>
          <w:sz w:val="18"/>
          <w:szCs w:val="18"/>
          <w:rtl/>
          <w:lang w:bidi="fa-IR"/>
          <w:rPrChange w:id="1493" w:author="Microsoft account" w:date="2025-09-14T11:49:00Z">
            <w:rPr>
              <w:ins w:id="1494" w:author="Microsoft account" w:date="2025-09-14T11:48:00Z"/>
              <w:rFonts w:cs="Calibri"/>
              <w:sz w:val="28"/>
              <w:szCs w:val="28"/>
              <w:rtl/>
              <w:lang w:bidi="fa-IR"/>
            </w:rPr>
          </w:rPrChange>
        </w:rPr>
        <w:pPrChange w:id="1495" w:author="Microsoft account" w:date="2025-09-14T11:49:00Z">
          <w:pPr>
            <w:bidi/>
            <w:spacing w:after="0" w:line="276" w:lineRule="auto"/>
            <w:jc w:val="both"/>
          </w:pPr>
        </w:pPrChange>
      </w:pPr>
      <w:ins w:id="1496" w:author="Microsoft account" w:date="2025-09-14T11:49:00Z">
        <w:r w:rsidRPr="007E5D18">
          <w:rPr>
            <w:rFonts w:cs="Calibri"/>
            <w:sz w:val="18"/>
            <w:szCs w:val="18"/>
            <w:rtl/>
            <w:lang w:bidi="fa-IR"/>
            <w:rPrChange w:id="1497" w:author="Microsoft account" w:date="2025-09-14T11:49:00Z">
              <w:rPr>
                <w:rFonts w:cs="Calibri"/>
                <w:sz w:val="28"/>
                <w:szCs w:val="28"/>
                <w:rtl/>
                <w:lang w:bidi="fa-IR"/>
              </w:rPr>
            </w:rPrChange>
          </w:rPr>
          <w:t xml:space="preserve">خارج از </w:t>
        </w:r>
        <w:r w:rsidRPr="007E5D18">
          <w:rPr>
            <w:rFonts w:cs="Calibri"/>
            <w:sz w:val="18"/>
            <w:szCs w:val="18"/>
            <w:lang w:bidi="fa-IR"/>
            <w:rPrChange w:id="1498" w:author="Microsoft account" w:date="2025-09-14T11:49:00Z">
              <w:rPr>
                <w:rFonts w:cs="Calibri"/>
                <w:sz w:val="28"/>
                <w:szCs w:val="28"/>
                <w:lang w:bidi="fa-IR"/>
              </w:rPr>
            </w:rPrChange>
          </w:rPr>
          <w:t>turtle</w:t>
        </w:r>
        <w:r w:rsidRPr="007E5D18">
          <w:rPr>
            <w:rFonts w:cs="Calibri"/>
            <w:sz w:val="18"/>
            <w:szCs w:val="18"/>
            <w:rtl/>
            <w:lang w:bidi="fa-IR"/>
            <w:rPrChange w:id="1499" w:author="Microsoft account" w:date="2025-09-14T11:49:00Z">
              <w:rPr>
                <w:rFonts w:cs="Calibri"/>
                <w:sz w:val="28"/>
                <w:szCs w:val="28"/>
                <w:rtl/>
                <w:lang w:bidi="fa-IR"/>
              </w:rPr>
            </w:rPrChange>
          </w:rPr>
          <w:t xml:space="preserve"> → م</w:t>
        </w:r>
        <w:r w:rsidRPr="007E5D18">
          <w:rPr>
            <w:rFonts w:cs="Calibri" w:hint="cs"/>
            <w:sz w:val="18"/>
            <w:szCs w:val="18"/>
            <w:rtl/>
            <w:lang w:bidi="fa-IR"/>
            <w:rPrChange w:id="1500" w:author="Microsoft account" w:date="2025-09-14T11:49:00Z">
              <w:rPr>
                <w:rFonts w:cs="Calibri" w:hint="cs"/>
                <w:sz w:val="28"/>
                <w:szCs w:val="28"/>
                <w:rtl/>
                <w:lang w:bidi="fa-IR"/>
              </w:rPr>
            </w:rPrChange>
          </w:rPr>
          <w:t>ی‌</w:t>
        </w:r>
        <w:r w:rsidRPr="007E5D18">
          <w:rPr>
            <w:rFonts w:cs="Calibri" w:hint="eastAsia"/>
            <w:sz w:val="18"/>
            <w:szCs w:val="18"/>
            <w:rtl/>
            <w:lang w:bidi="fa-IR"/>
            <w:rPrChange w:id="1501" w:author="Microsoft account" w:date="2025-09-14T11:49:00Z">
              <w:rPr>
                <w:rFonts w:cs="Calibri" w:hint="eastAsia"/>
                <w:sz w:val="28"/>
                <w:szCs w:val="28"/>
                <w:rtl/>
                <w:lang w:bidi="fa-IR"/>
              </w:rPr>
            </w:rPrChange>
          </w:rPr>
          <w:t>تون</w:t>
        </w:r>
        <w:r w:rsidRPr="007E5D18">
          <w:rPr>
            <w:rFonts w:cs="Calibri" w:hint="cs"/>
            <w:sz w:val="18"/>
            <w:szCs w:val="18"/>
            <w:rtl/>
            <w:lang w:bidi="fa-IR"/>
            <w:rPrChange w:id="1502" w:author="Microsoft account" w:date="2025-09-14T11:49:00Z">
              <w:rPr>
                <w:rFonts w:cs="Calibri" w:hint="cs"/>
                <w:sz w:val="28"/>
                <w:szCs w:val="28"/>
                <w:rtl/>
                <w:lang w:bidi="fa-IR"/>
              </w:rPr>
            </w:rPrChange>
          </w:rPr>
          <w:t>ی</w:t>
        </w:r>
        <w:r w:rsidRPr="007E5D18">
          <w:rPr>
            <w:rFonts w:cs="Calibri"/>
            <w:sz w:val="18"/>
            <w:szCs w:val="18"/>
            <w:rtl/>
            <w:lang w:bidi="fa-IR"/>
            <w:rPrChange w:id="1503" w:author="Microsoft account" w:date="2025-09-14T11:49:00Z">
              <w:rPr>
                <w:rFonts w:cs="Calibri"/>
                <w:sz w:val="28"/>
                <w:szCs w:val="28"/>
                <w:rtl/>
                <w:lang w:bidi="fa-IR"/>
              </w:rPr>
            </w:rPrChange>
          </w:rPr>
          <w:t xml:space="preserve"> از </w:t>
        </w:r>
        <w:r w:rsidRPr="007E5D18">
          <w:rPr>
            <w:rFonts w:cs="Calibri"/>
            <w:sz w:val="18"/>
            <w:szCs w:val="18"/>
            <w:lang w:bidi="fa-IR"/>
            <w:rPrChange w:id="1504" w:author="Microsoft account" w:date="2025-09-14T11:49:00Z">
              <w:rPr>
                <w:rFonts w:cs="Calibri"/>
                <w:sz w:val="28"/>
                <w:szCs w:val="28"/>
                <w:lang w:bidi="fa-IR"/>
              </w:rPr>
            </w:rPrChange>
          </w:rPr>
          <w:t>threading.Timer</w:t>
        </w:r>
        <w:r w:rsidRPr="007E5D18">
          <w:rPr>
            <w:rFonts w:cs="Calibri"/>
            <w:sz w:val="18"/>
            <w:szCs w:val="18"/>
            <w:rtl/>
            <w:lang w:bidi="fa-IR"/>
            <w:rPrChange w:id="1505" w:author="Microsoft account" w:date="2025-09-14T11:49:00Z">
              <w:rPr>
                <w:rFonts w:cs="Calibri"/>
                <w:sz w:val="28"/>
                <w:szCs w:val="28"/>
                <w:rtl/>
                <w:lang w:bidi="fa-IR"/>
              </w:rPr>
            </w:rPrChange>
          </w:rPr>
          <w:t xml:space="preserve"> </w:t>
        </w:r>
        <w:r w:rsidRPr="007E5D18">
          <w:rPr>
            <w:rFonts w:cs="Calibri" w:hint="cs"/>
            <w:sz w:val="18"/>
            <w:szCs w:val="18"/>
            <w:rtl/>
            <w:lang w:bidi="fa-IR"/>
            <w:rPrChange w:id="1506" w:author="Microsoft account" w:date="2025-09-14T11:49:00Z">
              <w:rPr>
                <w:rFonts w:cs="Calibri" w:hint="cs"/>
                <w:sz w:val="28"/>
                <w:szCs w:val="28"/>
                <w:rtl/>
                <w:lang w:bidi="fa-IR"/>
              </w:rPr>
            </w:rPrChange>
          </w:rPr>
          <w:t>ی</w:t>
        </w:r>
        <w:r w:rsidRPr="007E5D18">
          <w:rPr>
            <w:rFonts w:cs="Calibri" w:hint="eastAsia"/>
            <w:sz w:val="18"/>
            <w:szCs w:val="18"/>
            <w:rtl/>
            <w:lang w:bidi="fa-IR"/>
            <w:rPrChange w:id="1507" w:author="Microsoft account" w:date="2025-09-14T11:49:00Z">
              <w:rPr>
                <w:rFonts w:cs="Calibri" w:hint="eastAsia"/>
                <w:sz w:val="28"/>
                <w:szCs w:val="28"/>
                <w:rtl/>
                <w:lang w:bidi="fa-IR"/>
              </w:rPr>
            </w:rPrChange>
          </w:rPr>
          <w:t>ا</w:t>
        </w:r>
        <w:r w:rsidRPr="007E5D18">
          <w:rPr>
            <w:rFonts w:cs="Calibri"/>
            <w:sz w:val="18"/>
            <w:szCs w:val="18"/>
            <w:rtl/>
            <w:lang w:bidi="fa-IR"/>
            <w:rPrChange w:id="1508" w:author="Microsoft account" w:date="2025-09-14T11:49:00Z">
              <w:rPr>
                <w:rFonts w:cs="Calibri"/>
                <w:sz w:val="28"/>
                <w:szCs w:val="28"/>
                <w:rtl/>
                <w:lang w:bidi="fa-IR"/>
              </w:rPr>
            </w:rPrChange>
          </w:rPr>
          <w:t xml:space="preserve"> </w:t>
        </w:r>
        <w:r w:rsidRPr="007E5D18">
          <w:rPr>
            <w:rFonts w:cs="Calibri"/>
            <w:sz w:val="18"/>
            <w:szCs w:val="18"/>
            <w:lang w:bidi="fa-IR"/>
            <w:rPrChange w:id="1509" w:author="Microsoft account" w:date="2025-09-14T11:49:00Z">
              <w:rPr>
                <w:rFonts w:cs="Calibri"/>
                <w:sz w:val="28"/>
                <w:szCs w:val="28"/>
                <w:lang w:bidi="fa-IR"/>
              </w:rPr>
            </w:rPrChange>
          </w:rPr>
          <w:t>asyncio</w:t>
        </w:r>
        <w:r w:rsidRPr="007E5D18">
          <w:rPr>
            <w:rFonts w:cs="Calibri"/>
            <w:sz w:val="18"/>
            <w:szCs w:val="18"/>
            <w:rtl/>
            <w:lang w:bidi="fa-IR"/>
            <w:rPrChange w:id="1510"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511" w:author="Microsoft account" w:date="2025-09-14T11:49:00Z">
              <w:rPr>
                <w:rFonts w:cs="Calibri" w:hint="cs"/>
                <w:sz w:val="28"/>
                <w:szCs w:val="28"/>
                <w:rtl/>
                <w:lang w:bidi="fa-IR"/>
              </w:rPr>
            </w:rPrChange>
          </w:rPr>
          <w:t>ی</w:t>
        </w:r>
        <w:r w:rsidRPr="007E5D18">
          <w:rPr>
            <w:rFonts w:cs="Calibri"/>
            <w:sz w:val="18"/>
            <w:szCs w:val="18"/>
            <w:rtl/>
            <w:lang w:bidi="fa-IR"/>
            <w:rPrChange w:id="1512"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513" w:author="Microsoft account" w:date="2025-09-14T11:49:00Z">
              <w:rPr>
                <w:rFonts w:cs="Calibri" w:hint="cs"/>
                <w:sz w:val="28"/>
                <w:szCs w:val="28"/>
                <w:rtl/>
                <w:lang w:bidi="fa-IR"/>
              </w:rPr>
            </w:rPrChange>
          </w:rPr>
          <w:t>ی</w:t>
        </w:r>
        <w:r w:rsidRPr="007E5D18">
          <w:rPr>
            <w:rFonts w:cs="Calibri"/>
            <w:sz w:val="18"/>
            <w:szCs w:val="18"/>
            <w:rtl/>
            <w:lang w:bidi="fa-IR"/>
            <w:rPrChange w:id="1514"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515" w:author="Microsoft account" w:date="2025-09-14T11:48:00Z"/>
          <w:rFonts w:cs="Calibri"/>
          <w:sz w:val="28"/>
          <w:szCs w:val="28"/>
          <w:rtl/>
          <w:lang w:bidi="fa-IR"/>
        </w:rPr>
        <w:pPrChange w:id="1516" w:author="Microsoft account" w:date="2025-09-14T11:48:00Z">
          <w:pPr>
            <w:bidi/>
            <w:spacing w:after="0" w:line="276" w:lineRule="auto"/>
            <w:jc w:val="both"/>
          </w:pPr>
        </w:pPrChange>
      </w:pPr>
      <w:ins w:id="1517"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518" w:author="Microsoft account" w:date="2025-09-14T11:48:00Z"/>
          <w:rFonts w:cs="Calibri"/>
          <w:sz w:val="28"/>
          <w:szCs w:val="28"/>
          <w:rtl/>
          <w:lang w:bidi="fa-IR"/>
        </w:rPr>
        <w:pPrChange w:id="1519"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520" w:author="Microsoft account" w:date="2025-09-14T12:06:00Z"/>
          <w:rFonts w:cs="Calibri"/>
          <w:sz w:val="28"/>
          <w:szCs w:val="28"/>
          <w:rtl/>
          <w:lang w:bidi="fa-IR"/>
        </w:rPr>
        <w:pPrChange w:id="1521" w:author="Microsoft account" w:date="2025-09-14T11:48:00Z">
          <w:pPr>
            <w:bidi/>
            <w:spacing w:after="0" w:line="276" w:lineRule="auto"/>
            <w:jc w:val="both"/>
          </w:pPr>
        </w:pPrChange>
      </w:pPr>
      <w:ins w:id="1522" w:author="Microsoft account" w:date="2025-09-14T11:48:00Z">
        <w:r>
          <w:rPr>
            <w:rFonts w:cs="Calibri" w:hint="cs"/>
            <w:sz w:val="28"/>
            <w:szCs w:val="28"/>
            <w:rtl/>
            <w:lang w:bidi="fa-IR"/>
          </w:rPr>
          <w:t>-</w:t>
        </w:r>
      </w:ins>
      <w:ins w:id="1523" w:author="Microsoft account" w:date="2025-09-14T12:05:00Z">
        <w:r w:rsidR="00F75F66">
          <w:rPr>
            <w:rFonts w:cs="Calibri" w:hint="cs"/>
            <w:sz w:val="28"/>
            <w:szCs w:val="28"/>
            <w:rtl/>
            <w:lang w:bidi="fa-IR"/>
          </w:rPr>
          <w:t xml:space="preserve">یادآوری: برای فرمت بندی زمان به کمک </w:t>
        </w:r>
      </w:ins>
      <w:ins w:id="1524"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525" w:author="Microsoft account" w:date="2025-09-14T12:06:00Z"/>
          <w:rFonts w:cs="Calibri"/>
          <w:sz w:val="28"/>
          <w:szCs w:val="28"/>
          <w:rtl/>
          <w:lang w:bidi="fa-IR"/>
        </w:rPr>
        <w:pPrChange w:id="1526"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527" w:author="Microsoft account" w:date="2025-09-14T10:33:00Z"/>
          <w:rFonts w:cs="Calibri"/>
          <w:sz w:val="28"/>
          <w:szCs w:val="28"/>
          <w:rtl/>
          <w:lang w:bidi="fa-IR"/>
        </w:rPr>
        <w:pPrChange w:id="1528" w:author="Microsoft account" w:date="2025-09-14T12:06:00Z">
          <w:pPr>
            <w:bidi/>
            <w:spacing w:after="0" w:line="276" w:lineRule="auto"/>
            <w:jc w:val="both"/>
          </w:pPr>
        </w:pPrChange>
      </w:pPr>
      <w:ins w:id="1529"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530" w:author="Microsoft account" w:date="2025-09-14T10:33:00Z"/>
          <w:rFonts w:cs="Calibri"/>
          <w:sz w:val="28"/>
          <w:szCs w:val="28"/>
          <w:rtl/>
          <w:lang w:bidi="fa-IR"/>
        </w:rPr>
        <w:pPrChange w:id="1531" w:author="Microsoft account" w:date="2025-09-14T10:33:00Z">
          <w:pPr>
            <w:bidi/>
            <w:spacing w:after="0" w:line="276" w:lineRule="auto"/>
            <w:jc w:val="both"/>
          </w:pPr>
        </w:pPrChange>
      </w:pPr>
    </w:p>
    <w:p w14:paraId="3F18A8FD" w14:textId="3017B92B" w:rsidR="008C17E4" w:rsidRDefault="008C17E4">
      <w:pPr>
        <w:spacing w:after="0" w:line="240" w:lineRule="auto"/>
        <w:rPr>
          <w:ins w:id="1532" w:author="Microsoft account" w:date="2025-09-14T10:33:00Z"/>
          <w:rFonts w:cs="Calibri"/>
          <w:sz w:val="28"/>
          <w:szCs w:val="28"/>
          <w:rtl/>
          <w:lang w:bidi="fa-IR"/>
        </w:rPr>
      </w:pPr>
      <w:ins w:id="1533"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534" w:author="Microsoft account" w:date="2025-09-16T12:28:00Z"/>
          <w:rFonts w:cs="Calibri"/>
          <w:sz w:val="28"/>
          <w:szCs w:val="28"/>
          <w:rtl/>
          <w:lang w:bidi="fa-IR"/>
        </w:rPr>
        <w:pPrChange w:id="1535" w:author="Microsoft account" w:date="2025-09-14T10:33:00Z">
          <w:pPr>
            <w:bidi/>
            <w:spacing w:after="0" w:line="276" w:lineRule="auto"/>
            <w:jc w:val="both"/>
          </w:pPr>
        </w:pPrChange>
      </w:pPr>
      <w:bookmarkStart w:id="1536" w:name="I4040625"/>
      <w:ins w:id="1537" w:author="Microsoft account" w:date="2025-09-16T12:28:00Z">
        <w:r>
          <w:rPr>
            <w:rFonts w:cs="Calibri" w:hint="cs"/>
            <w:sz w:val="28"/>
            <w:szCs w:val="28"/>
            <w:rtl/>
            <w:lang w:bidi="fa-IR"/>
          </w:rPr>
          <w:lastRenderedPageBreak/>
          <w:t>ادامه</w:t>
        </w:r>
      </w:ins>
    </w:p>
    <w:bookmarkEnd w:id="1536"/>
    <w:p w14:paraId="32C338D4" w14:textId="52FA3815" w:rsidR="00F13E7B" w:rsidRDefault="002C1B6A">
      <w:pPr>
        <w:bidi/>
        <w:spacing w:after="0" w:line="276" w:lineRule="auto"/>
        <w:jc w:val="both"/>
        <w:rPr>
          <w:ins w:id="1538" w:author="Microsoft account" w:date="2025-09-16T13:54:00Z"/>
          <w:rFonts w:cs="Calibri"/>
          <w:sz w:val="28"/>
          <w:szCs w:val="28"/>
          <w:rtl/>
          <w:lang w:bidi="fa-IR"/>
        </w:rPr>
        <w:pPrChange w:id="1539" w:author="Microsoft account" w:date="2025-09-16T12:28:00Z">
          <w:pPr>
            <w:bidi/>
            <w:spacing w:after="0" w:line="276" w:lineRule="auto"/>
            <w:jc w:val="both"/>
          </w:pPr>
        </w:pPrChange>
      </w:pPr>
      <w:ins w:id="1540"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541"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542" w:author="Microsoft account" w:date="2025-09-17T12:58:00Z"/>
          <w:rFonts w:cs="Calibri"/>
          <w:sz w:val="28"/>
          <w:szCs w:val="28"/>
          <w:rtl/>
          <w:lang w:bidi="fa-IR"/>
        </w:rPr>
        <w:pPrChange w:id="1543" w:author="Microsoft account" w:date="2025-09-16T13:54:00Z">
          <w:pPr>
            <w:bidi/>
            <w:spacing w:after="0" w:line="276" w:lineRule="auto"/>
            <w:jc w:val="both"/>
          </w:pPr>
        </w:pPrChange>
      </w:pPr>
      <w:ins w:id="1544"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545"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546" w:author="Microsoft account" w:date="2025-09-17T12:58:00Z"/>
          <w:rFonts w:cs="Calibri"/>
          <w:sz w:val="28"/>
          <w:szCs w:val="28"/>
          <w:rtl/>
          <w:lang w:bidi="fa-IR"/>
        </w:rPr>
        <w:pPrChange w:id="1547"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548" w:author="Microsoft account" w:date="2025-09-16T13:55:00Z"/>
          <w:rFonts w:cs="Calibri"/>
          <w:sz w:val="28"/>
          <w:szCs w:val="28"/>
          <w:lang w:bidi="fa-IR"/>
        </w:rPr>
        <w:pPrChange w:id="1549"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550" w:author="Microsoft account" w:date="2025-09-16T12:28:00Z"/>
          <w:rFonts w:cs="Calibri"/>
          <w:sz w:val="28"/>
          <w:szCs w:val="28"/>
          <w:lang w:bidi="fa-IR"/>
        </w:rPr>
        <w:pPrChange w:id="1551" w:author="Microsoft account" w:date="2025-09-16T13:55:00Z">
          <w:pPr>
            <w:bidi/>
            <w:spacing w:after="0" w:line="276" w:lineRule="auto"/>
            <w:jc w:val="both"/>
          </w:pPr>
        </w:pPrChange>
      </w:pPr>
    </w:p>
    <w:p w14:paraId="5942F199" w14:textId="783B5AB6" w:rsidR="00F13E7B" w:rsidRDefault="00F13E7B">
      <w:pPr>
        <w:spacing w:after="0" w:line="240" w:lineRule="auto"/>
        <w:rPr>
          <w:ins w:id="1552" w:author="Microsoft account" w:date="2025-09-16T12:28:00Z"/>
          <w:rFonts w:cs="Calibri"/>
          <w:sz w:val="28"/>
          <w:szCs w:val="28"/>
          <w:lang w:bidi="fa-IR"/>
        </w:rPr>
      </w:pPr>
      <w:ins w:id="1553"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554" w:author="Microsoft account" w:date="2025-09-17T12:59:00Z"/>
          <w:rFonts w:cs="Calibri"/>
          <w:sz w:val="28"/>
          <w:szCs w:val="28"/>
          <w:rtl/>
          <w:lang w:bidi="fa-IR"/>
        </w:rPr>
        <w:pPrChange w:id="1555" w:author="Microsoft account" w:date="2025-09-16T12:28:00Z">
          <w:pPr>
            <w:bidi/>
            <w:spacing w:after="0" w:line="276" w:lineRule="auto"/>
            <w:jc w:val="both"/>
          </w:pPr>
        </w:pPrChange>
      </w:pPr>
      <w:bookmarkStart w:id="1556" w:name="I4040626"/>
      <w:ins w:id="1557" w:author="Microsoft account" w:date="2025-09-17T12:59:00Z">
        <w:r>
          <w:rPr>
            <w:rFonts w:cs="Calibri" w:hint="cs"/>
            <w:sz w:val="28"/>
            <w:szCs w:val="28"/>
            <w:rtl/>
            <w:lang w:bidi="fa-IR"/>
          </w:rPr>
          <w:lastRenderedPageBreak/>
          <w:t>ادامه</w:t>
        </w:r>
      </w:ins>
    </w:p>
    <w:bookmarkEnd w:id="1556"/>
    <w:p w14:paraId="3083ECDB" w14:textId="77777777" w:rsidR="00701FFF" w:rsidRDefault="00701FFF">
      <w:pPr>
        <w:bidi/>
        <w:spacing w:after="0" w:line="276" w:lineRule="auto"/>
        <w:jc w:val="both"/>
        <w:rPr>
          <w:ins w:id="1558" w:author="Microsoft account" w:date="2025-09-17T12:59:00Z"/>
          <w:rFonts w:cs="Calibri"/>
          <w:sz w:val="28"/>
          <w:szCs w:val="28"/>
          <w:rtl/>
          <w:lang w:bidi="fa-IR"/>
        </w:rPr>
        <w:pPrChange w:id="1559"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560" w:author="Microsoft account" w:date="2025-09-17T13:00:00Z"/>
          <w:rFonts w:cs="Calibri"/>
          <w:sz w:val="28"/>
          <w:szCs w:val="28"/>
          <w:rtl/>
          <w:lang w:bidi="fa-IR"/>
        </w:rPr>
        <w:pPrChange w:id="1561" w:author="Microsoft account" w:date="2025-09-17T12:59:00Z">
          <w:pPr>
            <w:bidi/>
            <w:spacing w:after="0" w:line="276" w:lineRule="auto"/>
            <w:jc w:val="both"/>
          </w:pPr>
        </w:pPrChange>
      </w:pPr>
      <w:ins w:id="1562"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563" w:author="Microsoft account" w:date="2025-09-17T13:00:00Z"/>
          <w:rFonts w:cs="Calibri"/>
          <w:sz w:val="28"/>
          <w:szCs w:val="28"/>
          <w:rtl/>
          <w:lang w:bidi="fa-IR"/>
        </w:rPr>
        <w:pPrChange w:id="1564" w:author="Microsoft account" w:date="2025-09-17T13:00:00Z">
          <w:pPr>
            <w:bidi/>
            <w:spacing w:after="0" w:line="276" w:lineRule="auto"/>
            <w:jc w:val="both"/>
          </w:pPr>
        </w:pPrChange>
      </w:pPr>
      <w:ins w:id="1565" w:author="Microsoft account" w:date="2025-09-17T13:00:00Z">
        <w:r w:rsidRPr="001F062A">
          <w:rPr>
            <w:rFonts w:cs="Calibri"/>
            <w:noProof/>
            <w:sz w:val="28"/>
            <w:szCs w:val="28"/>
            <w:rPrChange w:id="1566"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567" w:author="Microsoft account" w:date="2025-09-17T13:00:00Z"/>
          <w:rFonts w:cs="Calibri"/>
          <w:sz w:val="28"/>
          <w:szCs w:val="28"/>
          <w:rtl/>
          <w:lang w:bidi="fa-IR"/>
        </w:rPr>
        <w:pPrChange w:id="1568"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569" w:author="Microsoft account" w:date="2025-09-18T09:44:00Z"/>
          <w:rFonts w:cs="Calibri"/>
          <w:sz w:val="28"/>
          <w:szCs w:val="28"/>
          <w:lang w:bidi="fa-IR"/>
        </w:rPr>
        <w:pPrChange w:id="1570" w:author="Microsoft account" w:date="2025-09-17T13:00:00Z">
          <w:pPr>
            <w:bidi/>
            <w:spacing w:after="0" w:line="276" w:lineRule="auto"/>
            <w:jc w:val="both"/>
          </w:pPr>
        </w:pPrChange>
      </w:pPr>
      <w:ins w:id="1571"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572" w:author="Microsoft account" w:date="2025-09-17T13:01:00Z"/>
          <w:rFonts w:cs="Calibri"/>
          <w:sz w:val="28"/>
          <w:szCs w:val="28"/>
          <w:rtl/>
          <w:lang w:bidi="fa-IR"/>
          <w:rPrChange w:id="1573" w:author="Microsoft account" w:date="2025-09-18T09:44:00Z">
            <w:rPr>
              <w:ins w:id="1574" w:author="Microsoft account" w:date="2025-09-17T13:01:00Z"/>
              <w:noProof/>
              <w:rtl/>
            </w:rPr>
          </w:rPrChange>
        </w:rPr>
        <w:pPrChange w:id="1575" w:author="Microsoft account" w:date="2025-09-18T09:44:00Z">
          <w:pPr>
            <w:bidi/>
            <w:spacing w:after="0" w:line="276" w:lineRule="auto"/>
            <w:jc w:val="both"/>
          </w:pPr>
        </w:pPrChange>
      </w:pPr>
      <w:ins w:id="1576"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577" w:author="Microsoft account" w:date="2025-09-18T09:44:00Z"/>
          <w:rFonts w:cs="Calibri"/>
          <w:sz w:val="28"/>
          <w:szCs w:val="28"/>
          <w:lang w:bidi="fa-IR"/>
        </w:rPr>
        <w:pPrChange w:id="1578" w:author="Microsoft account" w:date="2025-09-17T13:01:00Z">
          <w:pPr>
            <w:bidi/>
            <w:spacing w:after="0" w:line="276" w:lineRule="auto"/>
            <w:jc w:val="both"/>
          </w:pPr>
        </w:pPrChange>
      </w:pPr>
      <w:ins w:id="1579"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580" w:author="Microsoft account" w:date="2025-09-17T13:01:00Z"/>
          <w:rFonts w:cs="Calibri"/>
          <w:sz w:val="28"/>
          <w:szCs w:val="28"/>
          <w:rtl/>
          <w:lang w:bidi="fa-IR"/>
        </w:rPr>
        <w:pPrChange w:id="1581" w:author="Microsoft account" w:date="2025-09-18T09:44:00Z">
          <w:pPr>
            <w:bidi/>
            <w:spacing w:after="0" w:line="276" w:lineRule="auto"/>
            <w:jc w:val="both"/>
          </w:pPr>
        </w:pPrChange>
      </w:pPr>
      <w:ins w:id="1582"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583" w:author="Microsoft account" w:date="2025-09-17T13:01:00Z"/>
          <w:rFonts w:cs="Calibri"/>
          <w:sz w:val="28"/>
          <w:szCs w:val="28"/>
          <w:rtl/>
          <w:lang w:bidi="fa-IR"/>
        </w:rPr>
        <w:pPrChange w:id="1584"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585" w:author="Microsoft account" w:date="2025-09-17T13:39:00Z"/>
          <w:rFonts w:cs="Calibri"/>
          <w:sz w:val="28"/>
          <w:szCs w:val="28"/>
          <w:rtl/>
          <w:lang w:bidi="fa-IR"/>
        </w:rPr>
        <w:pPrChange w:id="1586" w:author="Microsoft account" w:date="2025-09-17T13:01:00Z">
          <w:pPr>
            <w:bidi/>
            <w:spacing w:after="0" w:line="276" w:lineRule="auto"/>
            <w:jc w:val="both"/>
          </w:pPr>
        </w:pPrChange>
      </w:pPr>
      <w:ins w:id="1587" w:author="Microsoft account" w:date="2025-09-17T13:01:00Z">
        <w:r>
          <w:rPr>
            <w:rFonts w:cs="Calibri" w:hint="cs"/>
            <w:sz w:val="28"/>
            <w:szCs w:val="28"/>
            <w:rtl/>
            <w:lang w:bidi="fa-IR"/>
          </w:rPr>
          <w:t>-</w:t>
        </w:r>
      </w:ins>
      <w:ins w:id="1588"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589" w:author="Microsoft account" w:date="2025-09-17T13:39:00Z"/>
          <w:rFonts w:cs="Calibri"/>
          <w:sz w:val="28"/>
          <w:szCs w:val="28"/>
          <w:rtl/>
          <w:lang w:bidi="fa-IR"/>
        </w:rPr>
        <w:pPrChange w:id="1590"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591" w:author="Microsoft account" w:date="2025-09-17T13:53:00Z"/>
          <w:rFonts w:cs="Calibri"/>
          <w:sz w:val="28"/>
          <w:szCs w:val="28"/>
          <w:rtl/>
          <w:lang w:bidi="fa-IR"/>
        </w:rPr>
        <w:pPrChange w:id="1592" w:author="Microsoft account" w:date="2025-09-18T09:45:00Z">
          <w:pPr>
            <w:bidi/>
            <w:spacing w:after="0" w:line="276" w:lineRule="auto"/>
            <w:jc w:val="both"/>
          </w:pPr>
        </w:pPrChange>
      </w:pPr>
      <w:ins w:id="1593" w:author="Microsoft account" w:date="2025-09-17T13:39:00Z">
        <w:r>
          <w:rPr>
            <w:rFonts w:cs="Calibri" w:hint="cs"/>
            <w:sz w:val="28"/>
            <w:szCs w:val="28"/>
            <w:rtl/>
            <w:lang w:bidi="fa-IR"/>
          </w:rPr>
          <w:t>-</w:t>
        </w:r>
      </w:ins>
      <w:ins w:id="1594" w:author="Microsoft account" w:date="2025-09-17T13:51:00Z">
        <w:r w:rsidR="00166988">
          <w:rPr>
            <w:rFonts w:cs="Calibri" w:hint="cs"/>
            <w:sz w:val="28"/>
            <w:szCs w:val="28"/>
            <w:rtl/>
            <w:lang w:bidi="fa-IR"/>
          </w:rPr>
          <w:t xml:space="preserve">یادآوری: توی </w:t>
        </w:r>
      </w:ins>
      <w:ins w:id="1595"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596"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597" w:author="Microsoft account" w:date="2025-09-17T13:53:00Z"/>
          <w:rFonts w:cs="Calibri"/>
          <w:sz w:val="28"/>
          <w:szCs w:val="28"/>
          <w:rtl/>
          <w:lang w:bidi="fa-IR"/>
        </w:rPr>
        <w:pPrChange w:id="1598" w:author="Microsoft account" w:date="2025-09-17T13:53:00Z">
          <w:pPr>
            <w:bidi/>
            <w:spacing w:after="0" w:line="276" w:lineRule="auto"/>
            <w:jc w:val="both"/>
          </w:pPr>
        </w:pPrChange>
      </w:pPr>
    </w:p>
    <w:p w14:paraId="15EFF76D" w14:textId="5F6E3369" w:rsidR="00166988" w:rsidRDefault="00166988">
      <w:pPr>
        <w:bidi/>
        <w:spacing w:after="0" w:line="276" w:lineRule="auto"/>
        <w:jc w:val="both"/>
        <w:rPr>
          <w:ins w:id="1599" w:author="Microsoft account" w:date="2025-09-17T14:00:00Z"/>
          <w:rFonts w:cs="Calibri"/>
          <w:sz w:val="28"/>
          <w:szCs w:val="28"/>
          <w:rtl/>
          <w:lang w:bidi="fa-IR"/>
        </w:rPr>
        <w:pPrChange w:id="1600" w:author="Microsoft account" w:date="2025-09-18T09:46:00Z">
          <w:pPr>
            <w:bidi/>
            <w:spacing w:after="0" w:line="276" w:lineRule="auto"/>
            <w:jc w:val="both"/>
          </w:pPr>
        </w:pPrChange>
      </w:pPr>
      <w:ins w:id="1601" w:author="Microsoft account" w:date="2025-09-17T13:53:00Z">
        <w:r>
          <w:rPr>
            <w:rFonts w:cs="Calibri" w:hint="cs"/>
            <w:sz w:val="28"/>
            <w:szCs w:val="28"/>
            <w:rtl/>
            <w:lang w:bidi="fa-IR"/>
          </w:rPr>
          <w:t>-</w:t>
        </w:r>
      </w:ins>
      <w:ins w:id="1602"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603" w:author="Microsoft account" w:date="2025-09-17T14:00:00Z">
        <w:r>
          <w:rPr>
            <w:rFonts w:cs="Calibri"/>
            <w:sz w:val="28"/>
            <w:szCs w:val="28"/>
            <w:lang w:bidi="fa-IR"/>
          </w:rPr>
          <w:t>pandas</w:t>
        </w:r>
        <w:r>
          <w:rPr>
            <w:rFonts w:cs="Calibri" w:hint="cs"/>
            <w:sz w:val="28"/>
            <w:szCs w:val="28"/>
            <w:rtl/>
            <w:lang w:bidi="fa-IR"/>
          </w:rPr>
          <w:t xml:space="preserve"> بهش بربخوریم. </w:t>
        </w:r>
      </w:ins>
    </w:p>
    <w:p w14:paraId="1BEEAE5E" w14:textId="77777777" w:rsidR="00166988" w:rsidRDefault="00166988">
      <w:pPr>
        <w:bidi/>
        <w:spacing w:after="0" w:line="276" w:lineRule="auto"/>
        <w:jc w:val="both"/>
        <w:rPr>
          <w:ins w:id="1604" w:author="Microsoft account" w:date="2025-09-17T14:00:00Z"/>
          <w:rFonts w:cs="Calibri"/>
          <w:sz w:val="28"/>
          <w:szCs w:val="28"/>
          <w:rtl/>
          <w:lang w:bidi="fa-IR"/>
        </w:rPr>
        <w:pPrChange w:id="1605"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606" w:author="Microsoft account" w:date="2025-09-17T14:05:00Z"/>
          <w:rFonts w:cs="Calibri"/>
          <w:sz w:val="28"/>
          <w:szCs w:val="28"/>
          <w:rtl/>
          <w:lang w:bidi="fa-IR"/>
        </w:rPr>
        <w:pPrChange w:id="1607" w:author="Microsoft account" w:date="2025-09-17T14:00:00Z">
          <w:pPr>
            <w:bidi/>
            <w:spacing w:after="0" w:line="276" w:lineRule="auto"/>
            <w:jc w:val="both"/>
          </w:pPr>
        </w:pPrChange>
      </w:pPr>
      <w:ins w:id="1608" w:author="Microsoft account" w:date="2025-09-17T14:00:00Z">
        <w:r>
          <w:rPr>
            <w:rFonts w:cs="Calibri" w:hint="cs"/>
            <w:sz w:val="28"/>
            <w:szCs w:val="28"/>
            <w:rtl/>
            <w:lang w:bidi="fa-IR"/>
          </w:rPr>
          <w:t>-</w:t>
        </w:r>
      </w:ins>
      <w:ins w:id="1609" w:author="Microsoft account" w:date="2025-09-17T14:03:00Z">
        <w:r w:rsidR="00AD57ED">
          <w:rPr>
            <w:rFonts w:cs="Calibri" w:hint="cs"/>
            <w:sz w:val="28"/>
            <w:szCs w:val="28"/>
            <w:rtl/>
            <w:lang w:bidi="fa-IR"/>
          </w:rPr>
          <w:t>یه چیز جالب. این</w:t>
        </w:r>
      </w:ins>
      <w:ins w:id="1610"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611"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612" w:author="Microsoft account" w:date="2025-09-17T14:05:00Z"/>
          <w:rFonts w:cs="Calibri"/>
          <w:sz w:val="28"/>
          <w:szCs w:val="28"/>
          <w:rtl/>
          <w:lang w:bidi="fa-IR"/>
        </w:rPr>
        <w:pPrChange w:id="1613"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614" w:author="Microsoft account" w:date="2025-09-18T09:46:00Z"/>
          <w:rFonts w:cs="Calibri"/>
          <w:sz w:val="28"/>
          <w:szCs w:val="28"/>
          <w:rtl/>
          <w:lang w:bidi="fa-IR"/>
        </w:rPr>
        <w:pPrChange w:id="1615" w:author="Microsoft account" w:date="2025-09-17T14:05:00Z">
          <w:pPr>
            <w:bidi/>
            <w:spacing w:after="0" w:line="276" w:lineRule="auto"/>
            <w:jc w:val="both"/>
          </w:pPr>
        </w:pPrChange>
      </w:pPr>
      <w:ins w:id="1616" w:author="Microsoft account" w:date="2025-09-17T14:05:00Z">
        <w:r>
          <w:rPr>
            <w:rFonts w:cs="Calibri" w:hint="cs"/>
            <w:sz w:val="28"/>
            <w:szCs w:val="28"/>
            <w:rtl/>
            <w:lang w:bidi="fa-IR"/>
          </w:rPr>
          <w:t>-</w:t>
        </w:r>
      </w:ins>
      <w:ins w:id="1617"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618"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619"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620" w:author="Microsoft account" w:date="2025-09-17T14:11:00Z"/>
          <w:rFonts w:cs="Calibri"/>
          <w:sz w:val="28"/>
          <w:szCs w:val="28"/>
          <w:rtl/>
          <w:lang w:bidi="fa-IR"/>
        </w:rPr>
        <w:pPrChange w:id="1621" w:author="Microsoft account" w:date="2025-09-18T09:46:00Z">
          <w:pPr>
            <w:bidi/>
            <w:spacing w:after="0" w:line="276" w:lineRule="auto"/>
            <w:jc w:val="both"/>
          </w:pPr>
        </w:pPrChange>
      </w:pPr>
      <w:ins w:id="1622"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623"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624"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625" w:author="Microsoft account" w:date="2025-09-17T14:11:00Z"/>
          <w:rFonts w:cs="Calibri"/>
          <w:sz w:val="28"/>
          <w:szCs w:val="28"/>
          <w:rtl/>
          <w:lang w:bidi="fa-IR"/>
        </w:rPr>
        <w:pPrChange w:id="1626"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627" w:author="Microsoft account" w:date="2025-09-17T14:53:00Z"/>
          <w:rFonts w:cs="Calibri"/>
          <w:sz w:val="28"/>
          <w:szCs w:val="28"/>
          <w:rtl/>
          <w:lang w:bidi="fa-IR"/>
        </w:rPr>
        <w:pPrChange w:id="1628" w:author="Microsoft account" w:date="2025-09-17T14:11:00Z">
          <w:pPr>
            <w:bidi/>
            <w:spacing w:after="0" w:line="276" w:lineRule="auto"/>
            <w:jc w:val="both"/>
          </w:pPr>
        </w:pPrChange>
      </w:pPr>
      <w:ins w:id="1629"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630"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631" w:author="Microsoft account" w:date="2025-09-17T14:53:00Z"/>
          <w:rFonts w:cs="Calibri"/>
          <w:sz w:val="28"/>
          <w:szCs w:val="28"/>
          <w:lang w:bidi="fa-IR"/>
        </w:rPr>
        <w:pPrChange w:id="1632" w:author="Microsoft account" w:date="2025-09-17T14:53:00Z">
          <w:pPr>
            <w:bidi/>
            <w:spacing w:after="0" w:line="276" w:lineRule="auto"/>
            <w:jc w:val="both"/>
          </w:pPr>
        </w:pPrChange>
      </w:pPr>
      <w:ins w:id="1633"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634" w:author="Microsoft account" w:date="2025-09-17T14:53:00Z"/>
          <w:rFonts w:cs="Calibri"/>
          <w:sz w:val="28"/>
          <w:szCs w:val="28"/>
          <w:lang w:bidi="fa-IR"/>
        </w:rPr>
        <w:pPrChange w:id="1635"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636" w:author="Microsoft account" w:date="2025-09-17T13:52:00Z"/>
          <w:rFonts w:cs="Calibri"/>
          <w:sz w:val="28"/>
          <w:szCs w:val="28"/>
          <w:lang w:bidi="fa-IR"/>
        </w:rPr>
        <w:pPrChange w:id="1637"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638" w:author="Microsoft account" w:date="2025-09-17T13:52:00Z"/>
          <w:rFonts w:cs="Calibri"/>
          <w:sz w:val="28"/>
          <w:szCs w:val="28"/>
          <w:rtl/>
          <w:lang w:bidi="fa-IR"/>
        </w:rPr>
        <w:pPrChange w:id="1639"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640" w:author="Microsoft account" w:date="2025-09-17T13:52:00Z">
          <w:pPr>
            <w:bidi/>
            <w:spacing w:after="0" w:line="276" w:lineRule="auto"/>
            <w:jc w:val="both"/>
          </w:pPr>
        </w:pPrChange>
      </w:pPr>
      <w:ins w:id="1641"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642" w:author="Microsoft account" w:date="2025-09-17T12:59:00Z"/>
          <w:rFonts w:cs="Calibri"/>
          <w:sz w:val="28"/>
          <w:szCs w:val="28"/>
          <w:rtl/>
          <w:lang w:bidi="fa-IR"/>
        </w:rPr>
      </w:pPr>
    </w:p>
    <w:p w14:paraId="50AC5F55" w14:textId="77777777" w:rsidR="00701FFF" w:rsidRDefault="00701FFF">
      <w:pPr>
        <w:bidi/>
        <w:spacing w:after="0" w:line="276" w:lineRule="auto"/>
        <w:jc w:val="both"/>
        <w:rPr>
          <w:ins w:id="1643" w:author="Microsoft account" w:date="2025-09-17T12:59:00Z"/>
          <w:rFonts w:cs="Calibri"/>
          <w:sz w:val="28"/>
          <w:szCs w:val="28"/>
          <w:rtl/>
          <w:lang w:bidi="fa-IR"/>
        </w:rPr>
        <w:pPrChange w:id="1644" w:author="Microsoft account" w:date="2025-09-17T12:59:00Z">
          <w:pPr>
            <w:bidi/>
            <w:spacing w:after="0" w:line="276" w:lineRule="auto"/>
            <w:jc w:val="both"/>
          </w:pPr>
        </w:pPrChange>
      </w:pPr>
    </w:p>
    <w:p w14:paraId="7FD2239B" w14:textId="3BACE872" w:rsidR="00701FFF" w:rsidRDefault="00701FFF">
      <w:pPr>
        <w:spacing w:after="0" w:line="240" w:lineRule="auto"/>
        <w:rPr>
          <w:ins w:id="1645" w:author="Microsoft account" w:date="2025-09-17T12:59:00Z"/>
          <w:rFonts w:cs="Calibri"/>
          <w:sz w:val="28"/>
          <w:szCs w:val="28"/>
          <w:rtl/>
          <w:lang w:bidi="fa-IR"/>
        </w:rPr>
      </w:pPr>
      <w:ins w:id="1646"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647" w:author="Microsoft account" w:date="2025-09-18T09:48:00Z"/>
          <w:rFonts w:cs="Calibri"/>
          <w:sz w:val="28"/>
          <w:szCs w:val="28"/>
          <w:rtl/>
          <w:lang w:bidi="fa-IR"/>
        </w:rPr>
        <w:pPrChange w:id="1648" w:author="Microsoft account" w:date="2025-09-17T12:59:00Z">
          <w:pPr>
            <w:bidi/>
            <w:spacing w:after="0" w:line="276" w:lineRule="auto"/>
            <w:jc w:val="both"/>
          </w:pPr>
        </w:pPrChange>
      </w:pPr>
      <w:bookmarkStart w:id="1649" w:name="I4040627"/>
      <w:ins w:id="1650" w:author="Microsoft account" w:date="2025-09-18T09:48:00Z">
        <w:r>
          <w:rPr>
            <w:rFonts w:cs="Calibri" w:hint="cs"/>
            <w:sz w:val="28"/>
            <w:szCs w:val="28"/>
            <w:rtl/>
            <w:lang w:bidi="fa-IR"/>
          </w:rPr>
          <w:lastRenderedPageBreak/>
          <w:t>ادامه</w:t>
        </w:r>
      </w:ins>
    </w:p>
    <w:bookmarkEnd w:id="1649"/>
    <w:p w14:paraId="4D3FFA24" w14:textId="491B60E0" w:rsidR="00B608BA" w:rsidRDefault="00B608BA">
      <w:pPr>
        <w:bidi/>
        <w:spacing w:after="0" w:line="276" w:lineRule="auto"/>
        <w:jc w:val="both"/>
        <w:rPr>
          <w:ins w:id="1651" w:author="Microsoft account" w:date="2025-09-18T09:49:00Z"/>
          <w:rFonts w:cs="Calibri"/>
          <w:sz w:val="28"/>
          <w:szCs w:val="28"/>
          <w:lang w:bidi="fa-IR"/>
        </w:rPr>
        <w:pPrChange w:id="1652" w:author="Microsoft account" w:date="2025-09-18T09:48:00Z">
          <w:pPr>
            <w:bidi/>
            <w:spacing w:after="0" w:line="276" w:lineRule="auto"/>
            <w:jc w:val="both"/>
          </w:pPr>
        </w:pPrChange>
      </w:pPr>
      <w:ins w:id="1653"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654" w:author="Microsoft account" w:date="2025-09-18T09:48:00Z"/>
          <w:rFonts w:cs="Calibri"/>
          <w:sz w:val="28"/>
          <w:szCs w:val="28"/>
          <w:lang w:bidi="fa-IR"/>
        </w:rPr>
        <w:pPrChange w:id="1655" w:author="Microsoft account" w:date="2025-09-18T09:49:00Z">
          <w:pPr>
            <w:bidi/>
            <w:spacing w:after="0" w:line="276" w:lineRule="auto"/>
            <w:jc w:val="both"/>
          </w:pPr>
        </w:pPrChange>
      </w:pPr>
      <w:ins w:id="1656"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657" w:author="Microsoft account" w:date="2025-09-18T09:52:00Z"/>
          <w:rFonts w:cs="Calibri"/>
          <w:sz w:val="28"/>
          <w:szCs w:val="28"/>
          <w:lang w:bidi="fa-IR"/>
        </w:rPr>
        <w:pPrChange w:id="1658"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659" w:author="Microsoft account" w:date="2025-09-18T09:54:00Z"/>
          <w:rFonts w:cs="Calibri"/>
          <w:sz w:val="28"/>
          <w:szCs w:val="28"/>
          <w:rtl/>
          <w:lang w:bidi="fa-IR"/>
        </w:rPr>
        <w:pPrChange w:id="1660" w:author="Microsoft account" w:date="2025-09-18T09:52:00Z">
          <w:pPr>
            <w:bidi/>
            <w:spacing w:after="0" w:line="276" w:lineRule="auto"/>
            <w:jc w:val="both"/>
          </w:pPr>
        </w:pPrChange>
      </w:pPr>
      <w:ins w:id="1661"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662"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663"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664" w:author="Microsoft account" w:date="2025-09-18T09:56:00Z"/>
          <w:rFonts w:cs="Calibri"/>
          <w:sz w:val="28"/>
          <w:szCs w:val="28"/>
          <w:rtl/>
          <w:lang w:bidi="fa-IR"/>
        </w:rPr>
        <w:pPrChange w:id="1665"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666" w:author="Microsoft account" w:date="2025-09-18T09:54:00Z"/>
          <w:rFonts w:cs="Calibri"/>
          <w:sz w:val="28"/>
          <w:szCs w:val="28"/>
          <w:rtl/>
          <w:lang w:bidi="fa-IR"/>
        </w:rPr>
        <w:pPrChange w:id="1667" w:author="Microsoft account" w:date="2025-09-18T09:56:00Z">
          <w:pPr>
            <w:bidi/>
            <w:spacing w:after="0" w:line="276" w:lineRule="auto"/>
            <w:jc w:val="both"/>
          </w:pPr>
        </w:pPrChange>
      </w:pPr>
      <w:ins w:id="1668"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669" w:author="Microsoft account" w:date="2025-09-18T09:55:00Z"/>
          <w:rFonts w:cs="Calibri"/>
          <w:sz w:val="28"/>
          <w:szCs w:val="28"/>
          <w:rtl/>
          <w:lang w:bidi="fa-IR"/>
        </w:rPr>
        <w:pPrChange w:id="1670" w:author="Microsoft account" w:date="2025-09-18T09:54:00Z">
          <w:pPr>
            <w:bidi/>
            <w:spacing w:after="0" w:line="276" w:lineRule="auto"/>
            <w:jc w:val="both"/>
          </w:pPr>
        </w:pPrChange>
      </w:pPr>
      <w:ins w:id="1671" w:author="Microsoft account" w:date="2025-09-18T09:54:00Z">
        <w:r>
          <w:rPr>
            <w:rFonts w:cs="Calibri" w:hint="cs"/>
            <w:sz w:val="28"/>
            <w:szCs w:val="28"/>
            <w:rtl/>
            <w:lang w:bidi="fa-IR"/>
          </w:rPr>
          <w:t>-</w:t>
        </w:r>
      </w:ins>
      <w:ins w:id="1672" w:author="Microsoft account" w:date="2025-09-18T09:55:00Z">
        <w:r>
          <w:rPr>
            <w:rFonts w:cs="Calibri" w:hint="cs"/>
            <w:sz w:val="28"/>
            <w:szCs w:val="28"/>
            <w:rtl/>
            <w:lang w:bidi="fa-IR"/>
          </w:rPr>
          <w:t xml:space="preserve">در ابتدا </w:t>
        </w:r>
        <w:r>
          <w:rPr>
            <w:rFonts w:cs="Calibri"/>
            <w:sz w:val="28"/>
            <w:szCs w:val="28"/>
            <w:lang w:bidi="fa-IR"/>
          </w:rPr>
          <w:t>list comprehension</w:t>
        </w:r>
      </w:ins>
    </w:p>
    <w:p w14:paraId="423A66AA" w14:textId="3CE5D589" w:rsidR="006858B0" w:rsidRDefault="006858B0">
      <w:pPr>
        <w:bidi/>
        <w:spacing w:after="0" w:line="276" w:lineRule="auto"/>
        <w:jc w:val="both"/>
        <w:rPr>
          <w:ins w:id="1673" w:author="Microsoft account" w:date="2025-09-18T09:57:00Z"/>
          <w:rFonts w:cs="Calibri"/>
          <w:sz w:val="28"/>
          <w:szCs w:val="28"/>
          <w:rtl/>
          <w:lang w:bidi="fa-IR"/>
        </w:rPr>
        <w:pPrChange w:id="1674" w:author="Microsoft account" w:date="2025-09-18T09:55:00Z">
          <w:pPr>
            <w:bidi/>
            <w:spacing w:after="0" w:line="276" w:lineRule="auto"/>
            <w:jc w:val="both"/>
          </w:pPr>
        </w:pPrChange>
      </w:pPr>
      <w:ins w:id="1675"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676"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677" w:author="Microsoft account" w:date="2025-09-18T09:57:00Z"/>
          <w:rFonts w:cs="Calibri"/>
          <w:sz w:val="28"/>
          <w:szCs w:val="28"/>
          <w:rtl/>
          <w:lang w:bidi="fa-IR"/>
        </w:rPr>
        <w:pPrChange w:id="1678" w:author="Microsoft account" w:date="2025-09-18T09:57:00Z">
          <w:pPr>
            <w:bidi/>
            <w:spacing w:after="0" w:line="276" w:lineRule="auto"/>
            <w:jc w:val="both"/>
          </w:pPr>
        </w:pPrChange>
      </w:pPr>
      <w:ins w:id="1679" w:author="Microsoft account" w:date="2025-09-18T09:57:00Z">
        <w:r w:rsidRPr="00FF10B0">
          <w:rPr>
            <w:rFonts w:cs="Calibri"/>
            <w:noProof/>
            <w:sz w:val="28"/>
            <w:szCs w:val="28"/>
            <w:rPrChange w:id="1680"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681" w:author="Microsoft account" w:date="2025-09-18T09:57:00Z"/>
          <w:rFonts w:cs="Calibri"/>
          <w:sz w:val="28"/>
          <w:szCs w:val="28"/>
          <w:rtl/>
          <w:lang w:bidi="fa-IR"/>
        </w:rPr>
        <w:pPrChange w:id="1682" w:author="Microsoft account" w:date="2025-09-18T09:57:00Z">
          <w:pPr>
            <w:bidi/>
            <w:spacing w:after="0" w:line="276" w:lineRule="auto"/>
            <w:jc w:val="both"/>
          </w:pPr>
        </w:pPrChange>
      </w:pPr>
      <w:ins w:id="1683"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684" w:author="Microsoft account" w:date="2025-09-18T09:58:00Z"/>
          <w:rFonts w:cs="Calibri"/>
          <w:sz w:val="28"/>
          <w:szCs w:val="28"/>
          <w:rtl/>
          <w:lang w:bidi="fa-IR"/>
        </w:rPr>
        <w:pPrChange w:id="1685" w:author="Microsoft account" w:date="2025-09-18T09:57:00Z">
          <w:pPr>
            <w:bidi/>
            <w:spacing w:after="0" w:line="276" w:lineRule="auto"/>
            <w:jc w:val="both"/>
          </w:pPr>
        </w:pPrChange>
      </w:pPr>
      <w:ins w:id="1686" w:author="Microsoft account" w:date="2025-09-18T09:58:00Z">
        <w:r w:rsidRPr="00FF10B0">
          <w:rPr>
            <w:rFonts w:cs="Calibri"/>
            <w:noProof/>
            <w:sz w:val="28"/>
            <w:szCs w:val="28"/>
            <w:rPrChange w:id="1687"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688" w:author="Microsoft account" w:date="2025-09-18T09:58:00Z"/>
          <w:rFonts w:cs="Calibri"/>
          <w:sz w:val="28"/>
          <w:szCs w:val="28"/>
          <w:rtl/>
          <w:lang w:bidi="fa-IR"/>
        </w:rPr>
        <w:pPrChange w:id="1689"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690" w:author="Microsoft account" w:date="2025-09-18T10:00:00Z"/>
          <w:rFonts w:cs="Calibri"/>
          <w:sz w:val="28"/>
          <w:szCs w:val="28"/>
          <w:rtl/>
          <w:lang w:bidi="fa-IR"/>
        </w:rPr>
        <w:pPrChange w:id="1691" w:author="Microsoft account" w:date="2025-09-18T09:58:00Z">
          <w:pPr>
            <w:bidi/>
            <w:spacing w:after="0" w:line="276" w:lineRule="auto"/>
            <w:jc w:val="both"/>
          </w:pPr>
        </w:pPrChange>
      </w:pPr>
      <w:ins w:id="1692"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693"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694" w:author="Microsoft account" w:date="2025-09-18T10:00:00Z"/>
          <w:rFonts w:cs="Calibri"/>
          <w:sz w:val="28"/>
          <w:szCs w:val="28"/>
          <w:rtl/>
          <w:lang w:bidi="fa-IR"/>
        </w:rPr>
        <w:pPrChange w:id="1695"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696" w:author="Microsoft account" w:date="2025-09-18T10:15:00Z"/>
          <w:rFonts w:cs="Calibri"/>
          <w:sz w:val="28"/>
          <w:szCs w:val="28"/>
          <w:rtl/>
          <w:lang w:bidi="fa-IR"/>
        </w:rPr>
        <w:pPrChange w:id="1697" w:author="Microsoft account" w:date="2025-09-18T10:00:00Z">
          <w:pPr>
            <w:bidi/>
            <w:spacing w:after="0" w:line="276" w:lineRule="auto"/>
            <w:jc w:val="both"/>
          </w:pPr>
        </w:pPrChange>
      </w:pPr>
      <w:ins w:id="1698" w:author="Microsoft account" w:date="2025-09-18T10:01:00Z">
        <w:r>
          <w:rPr>
            <w:rFonts w:cs="Calibri" w:hint="cs"/>
            <w:sz w:val="28"/>
            <w:szCs w:val="28"/>
            <w:rtl/>
            <w:lang w:bidi="fa-IR"/>
          </w:rPr>
          <w:t xml:space="preserve"> </w:t>
        </w:r>
      </w:ins>
      <w:ins w:id="1699" w:author="Microsoft account" w:date="2025-09-18T10:13:00Z">
        <w:r w:rsidR="00F55FAB">
          <w:rPr>
            <w:rFonts w:cs="Calibri" w:hint="cs"/>
            <w:sz w:val="28"/>
            <w:szCs w:val="28"/>
            <w:rtl/>
            <w:lang w:bidi="fa-IR"/>
          </w:rPr>
          <w:t xml:space="preserve">-نکته طلایی اینه که این رو یادمون باشه که </w:t>
        </w:r>
      </w:ins>
      <w:ins w:id="1700" w:author="Microsoft account" w:date="2025-09-18T10:14:00Z">
        <w:r w:rsidR="00F55FAB">
          <w:rPr>
            <w:rFonts w:cs="Calibri"/>
            <w:sz w:val="28"/>
            <w:szCs w:val="28"/>
            <w:lang w:bidi="fa-IR"/>
          </w:rPr>
          <w:t>[</w:t>
        </w:r>
      </w:ins>
      <w:ins w:id="1701" w:author="Microsoft account" w:date="2025-09-18T10:13:00Z">
        <w:r w:rsidR="00F55FAB">
          <w:rPr>
            <w:rFonts w:cs="Calibri"/>
            <w:sz w:val="28"/>
            <w:szCs w:val="28"/>
            <w:lang w:bidi="fa-IR"/>
          </w:rPr>
          <w:t>new_item for item in list</w:t>
        </w:r>
      </w:ins>
      <w:ins w:id="1702"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703"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70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05"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0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7"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70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9"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710"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1"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712"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3"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71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5"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71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7"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71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9"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720"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1"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72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3"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72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25"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72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7"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728"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29"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73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1"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3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33"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73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5"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736"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737" w:author="Microsoft account" w:date="2025-09-18T10:15:00Z"/>
          <w:rFonts w:cs="Calibri"/>
          <w:sz w:val="28"/>
          <w:szCs w:val="28"/>
          <w:rtl/>
          <w:lang w:bidi="fa-IR"/>
        </w:rPr>
        <w:pPrChange w:id="1738"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739" w:author="Microsoft account" w:date="2025-09-18T10:18:00Z"/>
          <w:rFonts w:cs="Calibri"/>
          <w:sz w:val="28"/>
          <w:szCs w:val="28"/>
          <w:rtl/>
          <w:lang w:bidi="fa-IR"/>
        </w:rPr>
        <w:pPrChange w:id="1740" w:author="Microsoft account" w:date="2025-09-18T10:18:00Z">
          <w:pPr>
            <w:bidi/>
            <w:spacing w:after="0" w:line="276" w:lineRule="auto"/>
            <w:jc w:val="both"/>
          </w:pPr>
        </w:pPrChange>
      </w:pPr>
      <w:ins w:id="1741"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742" w:author="Microsoft account" w:date="2025-09-18T10:18:00Z"/>
          <w:rFonts w:cs="Calibri"/>
          <w:sz w:val="28"/>
          <w:szCs w:val="28"/>
          <w:rtl/>
          <w:lang w:bidi="fa-IR"/>
        </w:rPr>
        <w:pPrChange w:id="1743" w:author="Microsoft account" w:date="2025-09-18T10:18:00Z">
          <w:pPr>
            <w:bidi/>
            <w:spacing w:after="0" w:line="276" w:lineRule="auto"/>
            <w:jc w:val="both"/>
          </w:pPr>
        </w:pPrChange>
      </w:pPr>
      <w:ins w:id="1744"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745" w:author="Microsoft account" w:date="2025-09-18T10:19:00Z"/>
          <w:rFonts w:cs="Calibri"/>
          <w:sz w:val="28"/>
          <w:szCs w:val="28"/>
          <w:rtl/>
          <w:lang w:bidi="fa-IR"/>
        </w:rPr>
        <w:pPrChange w:id="1746" w:author="Microsoft account" w:date="2025-09-18T10:18:00Z">
          <w:pPr>
            <w:bidi/>
            <w:spacing w:after="0" w:line="276" w:lineRule="auto"/>
            <w:jc w:val="both"/>
          </w:pPr>
        </w:pPrChange>
      </w:pPr>
      <w:ins w:id="1747"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748"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749" w:author="Microsoft account" w:date="2025-09-18T10:19:00Z"/>
          <w:rFonts w:cs="Calibri"/>
          <w:sz w:val="28"/>
          <w:szCs w:val="28"/>
          <w:rtl/>
          <w:lang w:bidi="fa-IR"/>
        </w:rPr>
        <w:pPrChange w:id="1750" w:author="Microsoft account" w:date="2025-09-18T10:19:00Z">
          <w:pPr>
            <w:bidi/>
            <w:spacing w:after="0" w:line="276" w:lineRule="auto"/>
            <w:jc w:val="both"/>
          </w:pPr>
        </w:pPrChange>
      </w:pPr>
      <w:ins w:id="1751"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752" w:author="Microsoft account" w:date="2025-09-18T10:20:00Z"/>
          <w:rFonts w:cs="Calibri"/>
          <w:sz w:val="28"/>
          <w:szCs w:val="28"/>
          <w:lang w:bidi="fa-IR"/>
        </w:rPr>
        <w:pPrChange w:id="1753" w:author="Microsoft account" w:date="2025-09-18T10:19:00Z">
          <w:pPr>
            <w:bidi/>
            <w:spacing w:after="0" w:line="276" w:lineRule="auto"/>
            <w:jc w:val="both"/>
          </w:pPr>
        </w:pPrChange>
      </w:pPr>
      <w:ins w:id="1754"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755"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756" w:author="Microsoft account" w:date="2025-09-18T10:20:00Z"/>
          <w:rFonts w:cs="Calibri"/>
          <w:sz w:val="28"/>
          <w:szCs w:val="28"/>
          <w:lang w:bidi="fa-IR"/>
        </w:rPr>
        <w:pPrChange w:id="1757"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758" w:author="Microsoft account" w:date="2025-09-18T10:36:00Z"/>
          <w:rFonts w:cs="Calibri"/>
          <w:sz w:val="28"/>
          <w:szCs w:val="28"/>
          <w:lang w:bidi="fa-IR"/>
        </w:rPr>
        <w:pPrChange w:id="1759" w:author="Microsoft account" w:date="2025-09-18T10:20:00Z">
          <w:pPr>
            <w:bidi/>
            <w:spacing w:after="0" w:line="276" w:lineRule="auto"/>
            <w:jc w:val="both"/>
          </w:pPr>
        </w:pPrChange>
      </w:pPr>
      <w:ins w:id="1760"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761"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762"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763" w:author="Microsoft account" w:date="2025-09-19T13:46:00Z">
              <w:rPr>
                <w:rFonts w:cs="Calibri" w:hint="cs"/>
                <w:sz w:val="28"/>
                <w:szCs w:val="28"/>
                <w:rtl/>
                <w:lang w:bidi="fa-IR"/>
              </w:rPr>
            </w:rPrChange>
          </w:rPr>
          <w:t>ی</w:t>
        </w:r>
        <w:r w:rsidRPr="000B7F66">
          <w:rPr>
            <w:rFonts w:cs="Calibri"/>
            <w:sz w:val="28"/>
            <w:szCs w:val="28"/>
            <w:u w:val="single"/>
            <w:rtl/>
            <w:lang w:bidi="fa-IR"/>
            <w:rPrChange w:id="1764"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765"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766"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767" w:author="Microsoft account" w:date="2025-09-19T13:46:00Z">
              <w:rPr>
                <w:rFonts w:cs="Calibri"/>
                <w:sz w:val="28"/>
                <w:szCs w:val="28"/>
                <w:rtl/>
                <w:lang w:bidi="fa-IR"/>
              </w:rPr>
            </w:rPrChange>
          </w:rPr>
          <w:t xml:space="preserve"> </w:t>
        </w:r>
        <w:r w:rsidRPr="000B7F66">
          <w:rPr>
            <w:rFonts w:cs="Calibri"/>
            <w:sz w:val="28"/>
            <w:szCs w:val="28"/>
            <w:u w:val="single"/>
            <w:lang w:bidi="fa-IR"/>
            <w:rPrChange w:id="1768"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769" w:author="Microsoft account" w:date="2025-09-18T10:36:00Z"/>
          <w:rFonts w:cs="Calibri"/>
          <w:sz w:val="28"/>
          <w:szCs w:val="28"/>
          <w:lang w:bidi="fa-IR"/>
        </w:rPr>
        <w:pPrChange w:id="1770"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771" w:author="Microsoft account" w:date="2025-09-18T11:08:00Z"/>
          <w:rFonts w:cs="Calibri"/>
          <w:sz w:val="28"/>
          <w:szCs w:val="28"/>
          <w:rtl/>
          <w:lang w:bidi="fa-IR"/>
        </w:rPr>
        <w:pPrChange w:id="1772" w:author="Microsoft account" w:date="2025-09-18T11:08:00Z">
          <w:pPr>
            <w:bidi/>
            <w:spacing w:after="0" w:line="276" w:lineRule="auto"/>
            <w:jc w:val="both"/>
          </w:pPr>
        </w:pPrChange>
      </w:pPr>
      <w:ins w:id="1773"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774" w:author="Microsoft account" w:date="2025-09-18T11:09:00Z"/>
          <w:rFonts w:cs="Calibri"/>
          <w:sz w:val="28"/>
          <w:szCs w:val="28"/>
          <w:rtl/>
          <w:lang w:bidi="fa-IR"/>
        </w:rPr>
        <w:pPrChange w:id="1775" w:author="Microsoft account" w:date="2025-09-18T11:09:00Z">
          <w:pPr>
            <w:bidi/>
            <w:spacing w:after="0" w:line="276" w:lineRule="auto"/>
            <w:jc w:val="both"/>
          </w:pPr>
        </w:pPrChange>
      </w:pPr>
      <w:ins w:id="1776" w:author="Microsoft account" w:date="2025-09-18T11:09:00Z">
        <w:r w:rsidRPr="00EF49AC">
          <w:rPr>
            <w:rFonts w:cs="Calibri"/>
            <w:noProof/>
            <w:sz w:val="28"/>
            <w:szCs w:val="28"/>
            <w:rPrChange w:id="1777"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2A917B32" w:rsidR="00534298" w:rsidRDefault="00EF49AC">
      <w:pPr>
        <w:bidi/>
        <w:spacing w:after="0" w:line="276" w:lineRule="auto"/>
        <w:jc w:val="both"/>
        <w:rPr>
          <w:ins w:id="1778" w:author="Microsoft account" w:date="2025-09-18T11:14:00Z"/>
          <w:rFonts w:cs="Calibri"/>
          <w:sz w:val="28"/>
          <w:szCs w:val="28"/>
          <w:rtl/>
          <w:lang w:bidi="fa-IR"/>
        </w:rPr>
        <w:pPrChange w:id="1779" w:author="Microsoft account" w:date="2025-09-18T11:14:00Z">
          <w:pPr>
            <w:bidi/>
            <w:spacing w:after="0" w:line="276" w:lineRule="auto"/>
            <w:jc w:val="both"/>
          </w:pPr>
        </w:pPrChange>
      </w:pPr>
      <w:ins w:id="1780"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781" w:author="Microsoft account" w:date="2025-09-18T11:10:00Z">
        <w:r>
          <w:rPr>
            <w:rFonts w:cs="Calibri"/>
            <w:sz w:val="28"/>
            <w:szCs w:val="28"/>
            <w:lang w:bidi="fa-IR"/>
          </w:rPr>
          <w:t>datatype set</w:t>
        </w:r>
        <w:r>
          <w:rPr>
            <w:rFonts w:cs="Calibri" w:hint="cs"/>
            <w:sz w:val="28"/>
            <w:szCs w:val="28"/>
            <w:rtl/>
            <w:lang w:bidi="fa-IR"/>
          </w:rPr>
          <w:t xml:space="preserve"> داره) </w:t>
        </w:r>
      </w:ins>
      <w:ins w:id="1782"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p>
    <w:p w14:paraId="29F15688" w14:textId="77777777" w:rsidR="00534298" w:rsidRDefault="00534298">
      <w:pPr>
        <w:bidi/>
        <w:spacing w:after="0" w:line="276" w:lineRule="auto"/>
        <w:jc w:val="both"/>
        <w:rPr>
          <w:ins w:id="1783" w:author="Microsoft account" w:date="2025-09-18T11:14:00Z"/>
          <w:rFonts w:cs="Calibri"/>
          <w:sz w:val="28"/>
          <w:szCs w:val="28"/>
          <w:rtl/>
          <w:lang w:bidi="fa-IR"/>
        </w:rPr>
        <w:pPrChange w:id="1784"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785" w:author="Microsoft account" w:date="2025-09-18T11:15:00Z"/>
          <w:rFonts w:cs="Calibri"/>
          <w:sz w:val="28"/>
          <w:szCs w:val="28"/>
          <w:rtl/>
          <w:lang w:bidi="fa-IR"/>
        </w:rPr>
        <w:pPrChange w:id="1786" w:author="Microsoft account" w:date="2025-09-18T11:14:00Z">
          <w:pPr>
            <w:bidi/>
            <w:spacing w:after="0" w:line="276" w:lineRule="auto"/>
            <w:jc w:val="both"/>
          </w:pPr>
        </w:pPrChange>
      </w:pPr>
      <w:ins w:id="1787" w:author="Microsoft account" w:date="2025-09-18T11:14:00Z">
        <w:r>
          <w:rPr>
            <w:rFonts w:cs="Calibri" w:hint="cs"/>
            <w:sz w:val="28"/>
            <w:szCs w:val="28"/>
            <w:rtl/>
            <w:lang w:bidi="fa-IR"/>
          </w:rPr>
          <w:t>-</w:t>
        </w:r>
      </w:ins>
      <w:ins w:id="1788"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789" w:author="Microsoft account" w:date="2025-09-18T11:15:00Z"/>
          <w:rFonts w:cs="Calibri"/>
          <w:sz w:val="28"/>
          <w:szCs w:val="28"/>
          <w:rtl/>
          <w:lang w:bidi="fa-IR"/>
        </w:rPr>
        <w:pPrChange w:id="1790"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791" w:author="Microsoft account" w:date="2025-09-18T11:15:00Z"/>
          <w:rFonts w:cs="Calibri"/>
          <w:sz w:val="28"/>
          <w:szCs w:val="28"/>
          <w:lang w:bidi="fa-IR"/>
        </w:rPr>
        <w:pPrChange w:id="1792" w:author="Microsoft account" w:date="2025-09-18T11:15:00Z">
          <w:pPr>
            <w:bidi/>
            <w:spacing w:after="0" w:line="276" w:lineRule="auto"/>
            <w:jc w:val="both"/>
          </w:pPr>
        </w:pPrChange>
      </w:pPr>
      <w:ins w:id="1793"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794" w:author="Microsoft account" w:date="2025-09-18T11:18:00Z"/>
          <w:rFonts w:cs="Calibri"/>
          <w:sz w:val="28"/>
          <w:szCs w:val="28"/>
          <w:rtl/>
          <w:lang w:bidi="fa-IR"/>
        </w:rPr>
        <w:pPrChange w:id="1795" w:author="Microsoft account" w:date="2025-09-18T11:16:00Z">
          <w:pPr>
            <w:bidi/>
            <w:spacing w:after="0" w:line="276" w:lineRule="auto"/>
            <w:jc w:val="both"/>
          </w:pPr>
        </w:pPrChange>
      </w:pPr>
      <w:ins w:id="1796"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797" w:author="Microsoft account" w:date="2025-09-18T11:19:00Z"/>
          <w:rFonts w:cs="Calibri"/>
          <w:sz w:val="28"/>
          <w:szCs w:val="28"/>
          <w:lang w:bidi="fa-IR"/>
        </w:rPr>
        <w:pPrChange w:id="1798" w:author="Microsoft account" w:date="2025-09-18T11:18:00Z">
          <w:pPr>
            <w:bidi/>
            <w:spacing w:after="0" w:line="276" w:lineRule="auto"/>
            <w:jc w:val="both"/>
          </w:pPr>
        </w:pPrChange>
      </w:pPr>
      <w:ins w:id="1799" w:author="Microsoft account" w:date="2025-09-18T11:18:00Z">
        <w:r>
          <w:rPr>
            <w:rFonts w:cs="Calibri"/>
            <w:sz w:val="28"/>
            <w:szCs w:val="28"/>
            <w:lang w:bidi="fa-IR"/>
          </w:rPr>
          <w:t xml:space="preserve">New_list = [ new_item </w:t>
        </w:r>
        <w:r w:rsidRPr="00CD2B04">
          <w:rPr>
            <w:rFonts w:cs="Calibri"/>
            <w:sz w:val="28"/>
            <w:szCs w:val="28"/>
            <w:u w:val="single"/>
            <w:lang w:bidi="fa-IR"/>
            <w:rPrChange w:id="1800"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01"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02" w:author="Microsoft account" w:date="2025-09-18T11:23:00Z">
              <w:rPr>
                <w:rFonts w:cs="Calibri"/>
                <w:sz w:val="28"/>
                <w:szCs w:val="28"/>
                <w:lang w:bidi="fa-IR"/>
              </w:rPr>
            </w:rPrChange>
          </w:rPr>
          <w:t>if</w:t>
        </w:r>
        <w:r>
          <w:rPr>
            <w:rFonts w:cs="Calibri"/>
            <w:sz w:val="28"/>
            <w:szCs w:val="28"/>
            <w:lang w:bidi="fa-IR"/>
          </w:rPr>
          <w:t xml:space="preserve"> test ] =&gt; dt&lt;</w:t>
        </w:r>
      </w:ins>
      <w:ins w:id="1803"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804" w:author="Microsoft account" w:date="2025-09-18T11:19:00Z"/>
          <w:rFonts w:cs="Calibri"/>
          <w:sz w:val="28"/>
          <w:szCs w:val="28"/>
          <w:rtl/>
          <w:lang w:bidi="fa-IR"/>
        </w:rPr>
        <w:pPrChange w:id="1805" w:author="Microsoft account" w:date="2025-09-18T11:19:00Z">
          <w:pPr>
            <w:bidi/>
            <w:spacing w:after="0" w:line="276" w:lineRule="auto"/>
            <w:jc w:val="both"/>
          </w:pPr>
        </w:pPrChange>
      </w:pPr>
      <w:ins w:id="1806" w:author="Microsoft account" w:date="2025-09-18T11:19:00Z">
        <w:r>
          <w:rPr>
            <w:rFonts w:cs="Calibri" w:hint="cs"/>
            <w:sz w:val="28"/>
            <w:szCs w:val="28"/>
            <w:rtl/>
            <w:lang w:bidi="fa-IR"/>
          </w:rPr>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807" w:author="Microsoft account" w:date="2025-09-18T11:20:00Z"/>
          <w:rFonts w:cs="Calibri"/>
          <w:sz w:val="28"/>
          <w:szCs w:val="28"/>
          <w:lang w:bidi="fa-IR"/>
        </w:rPr>
        <w:pPrChange w:id="1808" w:author="Microsoft account" w:date="2025-09-18T11:20:00Z">
          <w:pPr>
            <w:bidi/>
            <w:spacing w:after="0" w:line="276" w:lineRule="auto"/>
            <w:jc w:val="both"/>
          </w:pPr>
        </w:pPrChange>
      </w:pPr>
      <w:ins w:id="1809" w:author="Microsoft account" w:date="2025-09-18T11:19:00Z">
        <w:r>
          <w:rPr>
            <w:rFonts w:cs="Calibri"/>
            <w:sz w:val="28"/>
            <w:szCs w:val="28"/>
            <w:lang w:bidi="fa-IR"/>
          </w:rPr>
          <w:t xml:space="preserve">New_dict = </w:t>
        </w:r>
      </w:ins>
      <w:ins w:id="1810" w:author="Microsoft account" w:date="2025-09-18T11:20:00Z">
        <w:r>
          <w:rPr>
            <w:rFonts w:cs="Calibri"/>
            <w:sz w:val="28"/>
            <w:szCs w:val="28"/>
            <w:lang w:bidi="fa-IR"/>
          </w:rPr>
          <w:t>{</w:t>
        </w:r>
      </w:ins>
      <w:ins w:id="1811" w:author="Microsoft account" w:date="2025-09-18T11:19:00Z">
        <w:r>
          <w:rPr>
            <w:rFonts w:cs="Calibri"/>
            <w:sz w:val="28"/>
            <w:szCs w:val="28"/>
            <w:lang w:bidi="fa-IR"/>
          </w:rPr>
          <w:t xml:space="preserve"> new_key:new_value </w:t>
        </w:r>
        <w:r w:rsidRPr="00CD2B04">
          <w:rPr>
            <w:rFonts w:cs="Calibri"/>
            <w:sz w:val="28"/>
            <w:szCs w:val="28"/>
            <w:u w:val="single"/>
            <w:lang w:bidi="fa-IR"/>
            <w:rPrChange w:id="1812"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13"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14"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815" w:author="Microsoft account" w:date="2025-09-18T11:22:00Z"/>
          <w:rFonts w:cs="Calibri"/>
          <w:sz w:val="28"/>
          <w:szCs w:val="28"/>
          <w:rtl/>
          <w:lang w:bidi="fa-IR"/>
        </w:rPr>
        <w:pPrChange w:id="1816" w:author="Microsoft account" w:date="2025-09-18T11:22:00Z">
          <w:pPr>
            <w:bidi/>
            <w:spacing w:after="0" w:line="276" w:lineRule="auto"/>
            <w:jc w:val="both"/>
          </w:pPr>
        </w:pPrChange>
      </w:pPr>
      <w:ins w:id="1817" w:author="Microsoft account" w:date="2025-09-18T11:20:00Z">
        <w:r>
          <w:rPr>
            <w:rFonts w:cs="Calibri" w:hint="cs"/>
            <w:sz w:val="28"/>
            <w:szCs w:val="28"/>
            <w:rtl/>
            <w:lang w:bidi="fa-IR"/>
          </w:rPr>
          <w:lastRenderedPageBreak/>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818"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819" w:author="Microsoft account" w:date="2025-09-18T11:22:00Z"/>
          <w:rFonts w:cs="Calibri"/>
          <w:sz w:val="28"/>
          <w:szCs w:val="28"/>
          <w:lang w:bidi="fa-IR"/>
        </w:rPr>
        <w:pPrChange w:id="1820" w:author="Microsoft account" w:date="2025-09-18T11:22:00Z">
          <w:pPr>
            <w:bidi/>
            <w:spacing w:after="0" w:line="276" w:lineRule="auto"/>
            <w:jc w:val="both"/>
          </w:pPr>
        </w:pPrChange>
      </w:pPr>
      <w:ins w:id="1821"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822" w:author="Microsoft account" w:date="2025-09-18T11:26:00Z"/>
          <w:rFonts w:cs="Calibri"/>
          <w:sz w:val="28"/>
          <w:szCs w:val="28"/>
          <w:lang w:bidi="fa-IR"/>
        </w:rPr>
        <w:pPrChange w:id="1823"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824" w:author="Microsoft account" w:date="2025-09-18T11:31:00Z"/>
          <w:rFonts w:cs="Calibri"/>
          <w:sz w:val="28"/>
          <w:szCs w:val="28"/>
          <w:rtl/>
          <w:lang w:bidi="fa-IR"/>
        </w:rPr>
        <w:pPrChange w:id="1825" w:author="Microsoft account" w:date="2025-09-18T11:26:00Z">
          <w:pPr>
            <w:bidi/>
            <w:spacing w:after="0" w:line="276" w:lineRule="auto"/>
            <w:jc w:val="both"/>
          </w:pPr>
        </w:pPrChange>
      </w:pPr>
      <w:ins w:id="1826"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827" w:author="Microsoft account" w:date="2025-09-18T11:27:00Z">
        <w:r>
          <w:rPr>
            <w:rFonts w:cs="Calibri"/>
            <w:sz w:val="28"/>
            <w:szCs w:val="28"/>
            <w:lang w:bidi="fa-IR"/>
          </w:rPr>
          <w:t>dict.items()</w:t>
        </w:r>
      </w:ins>
      <w:ins w:id="1828" w:author="Microsoft account" w:date="2025-09-19T13:55:00Z">
        <w:r w:rsidR="005876E9">
          <w:rPr>
            <w:rFonts w:cs="Calibri" w:hint="cs"/>
            <w:sz w:val="28"/>
            <w:szCs w:val="28"/>
            <w:rtl/>
            <w:lang w:bidi="fa-IR"/>
          </w:rPr>
          <w:t xml:space="preserve"> </w:t>
        </w:r>
      </w:ins>
      <w:ins w:id="1829" w:author="Microsoft account" w:date="2025-09-18T11:27:00Z">
        <w:r>
          <w:rPr>
            <w:rFonts w:cs="Calibri" w:hint="cs"/>
            <w:sz w:val="28"/>
            <w:szCs w:val="28"/>
            <w:rtl/>
            <w:lang w:bidi="fa-IR"/>
          </w:rPr>
          <w:t xml:space="preserve">استفاده کنیم. </w:t>
        </w:r>
      </w:ins>
      <w:ins w:id="1830"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831"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832" w:author="Microsoft account" w:date="2025-09-18T11:32:00Z"/>
          <w:rFonts w:cs="Calibri"/>
          <w:sz w:val="28"/>
          <w:szCs w:val="28"/>
          <w:lang w:bidi="fa-IR"/>
        </w:rPr>
        <w:pPrChange w:id="1833" w:author="Microsoft account" w:date="2025-09-18T11:31:00Z">
          <w:pPr>
            <w:bidi/>
            <w:spacing w:after="0" w:line="276" w:lineRule="auto"/>
            <w:jc w:val="both"/>
          </w:pPr>
        </w:pPrChange>
      </w:pPr>
      <w:ins w:id="1834" w:author="Microsoft account" w:date="2025-09-18T11:31:00Z">
        <w:r>
          <w:rPr>
            <w:rFonts w:cs="Calibri"/>
            <w:sz w:val="28"/>
            <w:szCs w:val="28"/>
            <w:lang w:bidi="fa-IR"/>
          </w:rPr>
          <w:t xml:space="preserve">New_dictionary = { new_key:new_value </w:t>
        </w:r>
      </w:ins>
      <w:ins w:id="1835"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836" w:author="Microsoft account" w:date="2025-09-18T11:32:00Z"/>
          <w:rFonts w:cs="Calibri"/>
          <w:sz w:val="28"/>
          <w:szCs w:val="28"/>
          <w:lang w:bidi="fa-IR"/>
        </w:rPr>
        <w:pPrChange w:id="1837"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838" w:author="Microsoft account" w:date="2025-09-19T13:56:00Z"/>
          <w:rFonts w:cs="Calibri"/>
          <w:sz w:val="28"/>
          <w:szCs w:val="28"/>
          <w:rtl/>
          <w:lang w:bidi="fa-IR"/>
        </w:rPr>
        <w:pPrChange w:id="1839" w:author="Microsoft account" w:date="2025-09-18T11:32:00Z">
          <w:pPr>
            <w:bidi/>
            <w:spacing w:after="0" w:line="276" w:lineRule="auto"/>
            <w:jc w:val="both"/>
          </w:pPr>
        </w:pPrChange>
      </w:pPr>
      <w:ins w:id="1840"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841" w:author="Microsoft account" w:date="2025-09-18T09:48:00Z"/>
          <w:rFonts w:cs="Calibri"/>
          <w:sz w:val="28"/>
          <w:szCs w:val="28"/>
          <w:rtl/>
          <w:lang w:bidi="fa-IR"/>
          <w:rPrChange w:id="1842" w:author="Microsoft account" w:date="2025-09-18T11:32:00Z">
            <w:rPr>
              <w:ins w:id="1843" w:author="Microsoft account" w:date="2025-09-18T09:48:00Z"/>
              <w:rtl/>
              <w:lang w:bidi="fa-IR"/>
            </w:rPr>
          </w:rPrChange>
        </w:rPr>
        <w:pPrChange w:id="1844" w:author="Microsoft account" w:date="2025-09-19T13:56:00Z">
          <w:pPr>
            <w:bidi/>
            <w:spacing w:after="0" w:line="276" w:lineRule="auto"/>
            <w:jc w:val="both"/>
          </w:pPr>
        </w:pPrChange>
      </w:pPr>
      <w:ins w:id="1845"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846" w:author="Microsoft account" w:date="2025-09-18T09:48:00Z"/>
          <w:rFonts w:cs="Calibri"/>
          <w:sz w:val="28"/>
          <w:szCs w:val="28"/>
          <w:rtl/>
          <w:lang w:bidi="fa-IR"/>
        </w:rPr>
      </w:pPr>
      <w:ins w:id="1847"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848" w:author="Microsoft account" w:date="2025-09-19T13:56:00Z"/>
          <w:rFonts w:cs="Calibri"/>
          <w:sz w:val="28"/>
          <w:szCs w:val="28"/>
          <w:rtl/>
          <w:lang w:bidi="fa-IR"/>
        </w:rPr>
        <w:pPrChange w:id="1849" w:author="Microsoft account" w:date="2025-09-18T09:48:00Z">
          <w:pPr>
            <w:bidi/>
            <w:spacing w:after="0" w:line="276" w:lineRule="auto"/>
            <w:jc w:val="both"/>
          </w:pPr>
        </w:pPrChange>
      </w:pPr>
      <w:bookmarkStart w:id="1850" w:name="I4040628"/>
      <w:ins w:id="1851" w:author="Microsoft account" w:date="2025-09-19T13:56:00Z">
        <w:r>
          <w:rPr>
            <w:rFonts w:cs="Calibri" w:hint="cs"/>
            <w:sz w:val="28"/>
            <w:szCs w:val="28"/>
            <w:rtl/>
            <w:lang w:bidi="fa-IR"/>
          </w:rPr>
          <w:lastRenderedPageBreak/>
          <w:t>ادامه</w:t>
        </w:r>
      </w:ins>
    </w:p>
    <w:bookmarkEnd w:id="1850"/>
    <w:p w14:paraId="2DD488FC" w14:textId="797CEBA3" w:rsidR="005876E9" w:rsidRDefault="000616B9">
      <w:pPr>
        <w:bidi/>
        <w:spacing w:after="0" w:line="276" w:lineRule="auto"/>
        <w:jc w:val="both"/>
        <w:rPr>
          <w:ins w:id="1852" w:author="Microsoft account" w:date="2025-09-19T14:27:00Z"/>
          <w:rFonts w:cs="Calibri"/>
          <w:sz w:val="28"/>
          <w:szCs w:val="28"/>
          <w:rtl/>
          <w:lang w:bidi="fa-IR"/>
        </w:rPr>
        <w:pPrChange w:id="1853" w:author="Microsoft account" w:date="2025-09-19T13:56:00Z">
          <w:pPr>
            <w:bidi/>
            <w:spacing w:after="0" w:line="276" w:lineRule="auto"/>
            <w:jc w:val="both"/>
          </w:pPr>
        </w:pPrChange>
      </w:pPr>
      <w:ins w:id="1854"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pPr>
        <w:bidi/>
        <w:spacing w:after="0" w:line="276" w:lineRule="auto"/>
        <w:jc w:val="both"/>
        <w:rPr>
          <w:ins w:id="1855" w:author="Microsoft account" w:date="2025-09-19T14:27:00Z"/>
          <w:rFonts w:cs="Calibri"/>
          <w:sz w:val="28"/>
          <w:szCs w:val="28"/>
          <w:rtl/>
          <w:lang w:bidi="fa-IR"/>
        </w:rPr>
        <w:pPrChange w:id="1856" w:author="Microsoft account" w:date="2025-09-19T14:27:00Z">
          <w:pPr>
            <w:bidi/>
            <w:spacing w:after="0" w:line="276" w:lineRule="auto"/>
            <w:jc w:val="both"/>
          </w:pPr>
        </w:pPrChange>
      </w:pPr>
      <w:ins w:id="1857" w:author="Microsoft account" w:date="2025-09-19T14:27:00Z">
        <w:r w:rsidRPr="000616B9">
          <w:rPr>
            <w:rFonts w:cs="Calibri"/>
            <w:noProof/>
            <w:sz w:val="28"/>
            <w:szCs w:val="28"/>
            <w:rPrChange w:id="1858"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859" w:author="Microsoft account" w:date="2025-09-19T14:28:00Z"/>
          <w:rFonts w:cs="Calibri"/>
          <w:sz w:val="28"/>
          <w:szCs w:val="28"/>
          <w:rtl/>
          <w:lang w:bidi="fa-IR"/>
        </w:rPr>
        <w:pPrChange w:id="1860" w:author="Microsoft account" w:date="2025-09-20T13:21:00Z">
          <w:pPr>
            <w:bidi/>
            <w:spacing w:after="0" w:line="276" w:lineRule="auto"/>
            <w:jc w:val="both"/>
          </w:pPr>
        </w:pPrChange>
      </w:pPr>
      <w:ins w:id="1861"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862"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863"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864"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865"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866"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867" w:author="Microsoft account" w:date="2025-09-20T13:21:00Z">
        <w:r w:rsidR="00715CE6">
          <w:rPr>
            <w:rFonts w:cs="Calibri" w:hint="cs"/>
            <w:sz w:val="28"/>
            <w:szCs w:val="28"/>
            <w:rtl/>
            <w:lang w:bidi="fa-IR"/>
          </w:rPr>
          <w:t>)</w:t>
        </w:r>
      </w:ins>
      <w:ins w:id="1868"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869" w:author="Microsoft account" w:date="2025-09-19T14:28:00Z"/>
          <w:rFonts w:cs="Calibri"/>
          <w:sz w:val="28"/>
          <w:szCs w:val="28"/>
          <w:rtl/>
          <w:lang w:bidi="fa-IR"/>
        </w:rPr>
        <w:pPrChange w:id="1870"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871" w:author="Microsoft account" w:date="2025-09-19T15:14:00Z"/>
          <w:rFonts w:cs="Calibri"/>
          <w:sz w:val="28"/>
          <w:szCs w:val="28"/>
          <w:lang w:bidi="fa-IR"/>
        </w:rPr>
        <w:pPrChange w:id="1872" w:author="Microsoft account" w:date="2025-09-19T14:28:00Z">
          <w:pPr>
            <w:bidi/>
            <w:spacing w:after="0" w:line="276" w:lineRule="auto"/>
            <w:jc w:val="both"/>
          </w:pPr>
        </w:pPrChange>
      </w:pPr>
      <w:ins w:id="1873" w:author="Microsoft account" w:date="2025-09-19T14:28:00Z">
        <w:r>
          <w:rPr>
            <w:rFonts w:cs="Calibri" w:hint="cs"/>
            <w:sz w:val="28"/>
            <w:szCs w:val="28"/>
            <w:rtl/>
            <w:lang w:bidi="fa-IR"/>
          </w:rPr>
          <w:t>-</w:t>
        </w:r>
      </w:ins>
      <w:ins w:id="1874"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875" w:author="Microsoft account" w:date="2025-09-19T13:56:00Z"/>
          <w:rFonts w:cs="Calibri"/>
          <w:sz w:val="28"/>
          <w:szCs w:val="28"/>
          <w:lang w:bidi="fa-IR"/>
        </w:rPr>
        <w:pPrChange w:id="1876" w:author="Microsoft account" w:date="2025-09-19T15:14:00Z">
          <w:pPr>
            <w:bidi/>
            <w:spacing w:after="0" w:line="276" w:lineRule="auto"/>
            <w:jc w:val="both"/>
          </w:pPr>
        </w:pPrChange>
      </w:pPr>
      <w:ins w:id="1877" w:author="Microsoft account" w:date="2025-09-19T15:14:00Z">
        <w:r>
          <w:rPr>
            <w:rFonts w:cs="Calibri" w:hint="cs"/>
            <w:sz w:val="28"/>
            <w:szCs w:val="28"/>
            <w:rtl/>
            <w:lang w:bidi="fa-IR"/>
          </w:rPr>
          <w:t xml:space="preserve">جلسه بعدی ادامه از </w:t>
        </w:r>
      </w:ins>
      <w:ins w:id="1878"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879" w:author="Microsoft account" w:date="2025-09-19T13:56:00Z"/>
          <w:rFonts w:cs="Calibri"/>
          <w:sz w:val="28"/>
          <w:szCs w:val="28"/>
          <w:rtl/>
          <w:lang w:bidi="fa-IR"/>
        </w:rPr>
        <w:pPrChange w:id="1880" w:author="Microsoft account" w:date="2025-09-19T13:56:00Z">
          <w:pPr>
            <w:bidi/>
            <w:spacing w:after="0" w:line="276" w:lineRule="auto"/>
            <w:jc w:val="both"/>
          </w:pPr>
        </w:pPrChange>
      </w:pPr>
    </w:p>
    <w:p w14:paraId="139337C5" w14:textId="11CF3D43" w:rsidR="005876E9" w:rsidRDefault="005876E9">
      <w:pPr>
        <w:spacing w:after="0" w:line="240" w:lineRule="auto"/>
        <w:rPr>
          <w:ins w:id="1881" w:author="Microsoft account" w:date="2025-09-19T13:57:00Z"/>
          <w:rFonts w:cs="Calibri"/>
          <w:sz w:val="28"/>
          <w:szCs w:val="28"/>
          <w:rtl/>
          <w:lang w:bidi="fa-IR"/>
        </w:rPr>
      </w:pPr>
      <w:ins w:id="1882"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883" w:author="Microsoft account" w:date="2025-09-20T13:24:00Z"/>
          <w:rFonts w:cs="Calibri"/>
          <w:sz w:val="28"/>
          <w:szCs w:val="28"/>
          <w:rtl/>
          <w:lang w:bidi="fa-IR"/>
        </w:rPr>
        <w:pPrChange w:id="1884" w:author="Microsoft account" w:date="2025-09-19T13:56:00Z">
          <w:pPr>
            <w:bidi/>
            <w:spacing w:after="0" w:line="276" w:lineRule="auto"/>
            <w:jc w:val="both"/>
          </w:pPr>
        </w:pPrChange>
      </w:pPr>
      <w:bookmarkStart w:id="1885" w:name="I4040629"/>
      <w:ins w:id="1886" w:author="Microsoft account" w:date="2025-09-20T13:24:00Z">
        <w:r>
          <w:rPr>
            <w:rFonts w:cs="Calibri" w:hint="cs"/>
            <w:sz w:val="28"/>
            <w:szCs w:val="28"/>
            <w:rtl/>
            <w:lang w:bidi="fa-IR"/>
          </w:rPr>
          <w:lastRenderedPageBreak/>
          <w:t>ادامه</w:t>
        </w:r>
      </w:ins>
    </w:p>
    <w:bookmarkEnd w:id="1885"/>
    <w:p w14:paraId="0AD36375" w14:textId="2206DD0E" w:rsidR="00D964CE" w:rsidRDefault="00D964CE">
      <w:pPr>
        <w:bidi/>
        <w:spacing w:after="0" w:line="276" w:lineRule="auto"/>
        <w:jc w:val="both"/>
        <w:rPr>
          <w:ins w:id="1887" w:author="Microsoft account" w:date="2025-09-20T13:24:00Z"/>
          <w:rFonts w:cs="Calibri"/>
          <w:sz w:val="28"/>
          <w:szCs w:val="28"/>
          <w:lang w:bidi="fa-IR"/>
        </w:rPr>
        <w:pPrChange w:id="1888" w:author="Microsoft account" w:date="2025-09-20T13:24:00Z">
          <w:pPr>
            <w:bidi/>
            <w:spacing w:after="0" w:line="276" w:lineRule="auto"/>
            <w:jc w:val="both"/>
          </w:pPr>
        </w:pPrChange>
      </w:pPr>
      <w:ins w:id="1889"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890" w:author="Microsoft account" w:date="2025-09-20T13:28:00Z"/>
          <w:rFonts w:cs="Calibri"/>
          <w:sz w:val="28"/>
          <w:szCs w:val="28"/>
          <w:lang w:bidi="fa-IR"/>
        </w:rPr>
        <w:pPrChange w:id="1891" w:author="Microsoft account" w:date="2025-09-20T13:24:00Z">
          <w:pPr>
            <w:bidi/>
            <w:spacing w:after="0" w:line="276" w:lineRule="auto"/>
            <w:jc w:val="both"/>
          </w:pPr>
        </w:pPrChange>
      </w:pPr>
      <w:ins w:id="1892"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893" w:author="Microsoft account" w:date="2025-09-20T13:29:00Z"/>
          <w:rFonts w:cs="Calibri"/>
          <w:sz w:val="28"/>
          <w:szCs w:val="28"/>
          <w:rtl/>
          <w:lang w:bidi="fa-IR"/>
        </w:rPr>
        <w:pPrChange w:id="1894"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895" w:author="Microsoft account" w:date="2025-09-20T13:30:00Z"/>
          <w:rFonts w:cs="Calibri"/>
          <w:sz w:val="28"/>
          <w:szCs w:val="28"/>
          <w:rtl/>
          <w:lang w:bidi="fa-IR"/>
        </w:rPr>
        <w:pPrChange w:id="1896" w:author="Microsoft account" w:date="2025-09-20T13:29:00Z">
          <w:pPr>
            <w:bidi/>
            <w:spacing w:after="0" w:line="276" w:lineRule="auto"/>
            <w:jc w:val="both"/>
          </w:pPr>
        </w:pPrChange>
      </w:pPr>
      <w:ins w:id="1897"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898"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899" w:author="Microsoft account" w:date="2025-09-20T13:35:00Z"/>
          <w:rFonts w:cs="Calibri"/>
          <w:sz w:val="28"/>
          <w:szCs w:val="28"/>
          <w:rtl/>
          <w:lang w:bidi="fa-IR"/>
        </w:rPr>
        <w:pPrChange w:id="1900"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901" w:author="Microsoft account" w:date="2025-09-20T13:36:00Z"/>
          <w:rFonts w:cs="Calibri"/>
          <w:sz w:val="28"/>
          <w:szCs w:val="28"/>
          <w:rtl/>
          <w:lang w:bidi="fa-IR"/>
        </w:rPr>
        <w:pPrChange w:id="1902" w:author="Microsoft account" w:date="2025-09-20T13:35:00Z">
          <w:pPr>
            <w:bidi/>
            <w:spacing w:after="0" w:line="276" w:lineRule="auto"/>
            <w:jc w:val="both"/>
          </w:pPr>
        </w:pPrChange>
      </w:pPr>
      <w:ins w:id="1903"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904"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905" w:author="Microsoft account" w:date="2025-09-20T13:36:00Z"/>
          <w:rFonts w:cs="Calibri"/>
          <w:sz w:val="28"/>
          <w:szCs w:val="28"/>
          <w:rtl/>
          <w:lang w:bidi="fa-IR"/>
        </w:rPr>
        <w:pPrChange w:id="1906"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907" w:author="Microsoft account" w:date="2025-09-20T13:36:00Z"/>
          <w:rFonts w:cs="Calibri"/>
          <w:sz w:val="28"/>
          <w:szCs w:val="28"/>
          <w:rtl/>
          <w:lang w:bidi="fa-IR"/>
        </w:rPr>
        <w:pPrChange w:id="1908" w:author="Microsoft account" w:date="2025-09-20T13:36:00Z">
          <w:pPr>
            <w:bidi/>
            <w:spacing w:after="0" w:line="276" w:lineRule="auto"/>
            <w:jc w:val="both"/>
          </w:pPr>
        </w:pPrChange>
      </w:pPr>
      <w:ins w:id="1909"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910" w:author="Microsoft account" w:date="2025-09-20T13:36:00Z"/>
          <w:rFonts w:cs="Calibri"/>
          <w:sz w:val="28"/>
          <w:szCs w:val="28"/>
          <w:rtl/>
          <w:lang w:bidi="fa-IR"/>
        </w:rPr>
        <w:pPrChange w:id="1911"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912" w:author="Microsoft account" w:date="2025-09-20T13:38:00Z"/>
          <w:rFonts w:cs="Calibri"/>
          <w:sz w:val="28"/>
          <w:szCs w:val="28"/>
          <w:rtl/>
          <w:lang w:bidi="fa-IR"/>
        </w:rPr>
        <w:pPrChange w:id="1913" w:author="Microsoft account" w:date="2025-09-20T13:36:00Z">
          <w:pPr>
            <w:bidi/>
            <w:spacing w:after="0" w:line="276" w:lineRule="auto"/>
            <w:jc w:val="both"/>
          </w:pPr>
        </w:pPrChange>
      </w:pPr>
      <w:ins w:id="1914" w:author="Microsoft account" w:date="2025-09-20T13:36:00Z">
        <w:r>
          <w:rPr>
            <w:rFonts w:cs="Calibri" w:hint="cs"/>
            <w:sz w:val="28"/>
            <w:szCs w:val="28"/>
            <w:rtl/>
            <w:lang w:bidi="fa-IR"/>
          </w:rPr>
          <w:t>-</w:t>
        </w:r>
      </w:ins>
      <w:ins w:id="1915"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916" w:author="Microsoft account" w:date="2025-09-20T13:38:00Z"/>
          <w:rFonts w:cs="Calibri"/>
          <w:sz w:val="28"/>
          <w:szCs w:val="28"/>
          <w:rtl/>
          <w:lang w:bidi="fa-IR"/>
        </w:rPr>
        <w:pPrChange w:id="1917"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918" w:author="Microsoft account" w:date="2025-09-20T13:41:00Z"/>
          <w:rFonts w:cs="Calibri"/>
          <w:sz w:val="28"/>
          <w:szCs w:val="28"/>
          <w:rtl/>
          <w:lang w:bidi="fa-IR"/>
        </w:rPr>
        <w:pPrChange w:id="1919" w:author="Microsoft account" w:date="2025-09-20T13:38:00Z">
          <w:pPr>
            <w:bidi/>
            <w:spacing w:after="0" w:line="276" w:lineRule="auto"/>
            <w:jc w:val="both"/>
          </w:pPr>
        </w:pPrChange>
      </w:pPr>
      <w:ins w:id="1920" w:author="Microsoft account" w:date="2025-09-20T13:38:00Z">
        <w:r>
          <w:rPr>
            <w:rFonts w:cs="Calibri" w:hint="cs"/>
            <w:sz w:val="28"/>
            <w:szCs w:val="28"/>
            <w:rtl/>
            <w:lang w:bidi="fa-IR"/>
          </w:rPr>
          <w:t>-</w:t>
        </w:r>
      </w:ins>
      <w:ins w:id="1921"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922"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923" w:author="Microsoft account" w:date="2025-09-20T13:43:00Z"/>
          <w:rFonts w:cs="Calibri"/>
          <w:sz w:val="28"/>
          <w:szCs w:val="28"/>
          <w:rtl/>
          <w:lang w:bidi="fa-IR"/>
        </w:rPr>
        <w:pPrChange w:id="1924" w:author="Microsoft account" w:date="2025-09-20T13:41:00Z">
          <w:pPr>
            <w:bidi/>
            <w:spacing w:after="0" w:line="276" w:lineRule="auto"/>
            <w:jc w:val="both"/>
          </w:pPr>
        </w:pPrChange>
      </w:pPr>
      <w:ins w:id="1925" w:author="Microsoft account" w:date="2025-09-20T13:41:00Z">
        <w:r w:rsidRPr="00845EA7">
          <w:rPr>
            <w:rFonts w:cs="Calibri"/>
            <w:noProof/>
            <w:sz w:val="28"/>
            <w:szCs w:val="28"/>
            <w:rPrChange w:id="1926"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927"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928" w:author="Microsoft account" w:date="2025-09-20T13:47:00Z"/>
          <w:rFonts w:cs="Calibri"/>
          <w:sz w:val="28"/>
          <w:szCs w:val="28"/>
          <w:rtl/>
          <w:lang w:bidi="fa-IR"/>
        </w:rPr>
        <w:pPrChange w:id="1929" w:author="Microsoft account" w:date="2025-09-20T13:43:00Z">
          <w:pPr>
            <w:bidi/>
            <w:spacing w:after="0" w:line="276" w:lineRule="auto"/>
            <w:jc w:val="both"/>
          </w:pPr>
        </w:pPrChange>
      </w:pPr>
      <w:ins w:id="1930" w:author="Microsoft account" w:date="2025-09-20T13:43:00Z">
        <w:r>
          <w:rPr>
            <w:rFonts w:cs="Calibri" w:hint="cs"/>
            <w:sz w:val="28"/>
            <w:szCs w:val="28"/>
            <w:rtl/>
            <w:lang w:bidi="fa-IR"/>
          </w:rPr>
          <w:t xml:space="preserve">که این هم </w:t>
        </w:r>
      </w:ins>
      <w:ins w:id="1931"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932" w:author="Microsoft account" w:date="2025-09-20T13:47:00Z"/>
          <w:rFonts w:cs="Calibri"/>
          <w:sz w:val="28"/>
          <w:szCs w:val="28"/>
          <w:rtl/>
          <w:lang w:bidi="fa-IR"/>
        </w:rPr>
        <w:pPrChange w:id="1933" w:author="Microsoft account" w:date="2025-09-20T13:47:00Z">
          <w:pPr>
            <w:bidi/>
            <w:spacing w:after="0" w:line="276" w:lineRule="auto"/>
            <w:jc w:val="both"/>
          </w:pPr>
        </w:pPrChange>
      </w:pPr>
    </w:p>
    <w:p w14:paraId="5F45B92D" w14:textId="37710657" w:rsidR="00C67456" w:rsidRDefault="00C67456">
      <w:pPr>
        <w:bidi/>
        <w:spacing w:after="0" w:line="276" w:lineRule="auto"/>
        <w:jc w:val="both"/>
        <w:rPr>
          <w:ins w:id="1934" w:author="Microsoft account" w:date="2025-09-21T11:46:00Z"/>
          <w:rFonts w:cs="Calibri"/>
          <w:sz w:val="28"/>
          <w:szCs w:val="28"/>
          <w:rtl/>
          <w:lang w:bidi="fa-IR"/>
        </w:rPr>
        <w:pPrChange w:id="1935" w:author="Microsoft account" w:date="2025-09-21T11:49:00Z">
          <w:pPr>
            <w:bidi/>
            <w:spacing w:after="0" w:line="276" w:lineRule="auto"/>
            <w:jc w:val="both"/>
          </w:pPr>
        </w:pPrChange>
      </w:pPr>
      <w:ins w:id="1936" w:author="Microsoft account" w:date="2025-09-20T13:47:00Z">
        <w:r>
          <w:rPr>
            <w:rFonts w:cs="Calibri" w:hint="cs"/>
            <w:sz w:val="28"/>
            <w:szCs w:val="28"/>
            <w:rtl/>
            <w:lang w:bidi="fa-IR"/>
          </w:rPr>
          <w:t xml:space="preserve">- </w:t>
        </w:r>
      </w:ins>
      <w:ins w:id="1937"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938"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939"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40"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941"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942"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43"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944"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1945"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46"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1947"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1948"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1949"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1950"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1951"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52"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953"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954"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955"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956"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1957" w:author="Microsoft account" w:date="2025-09-21T11:46:00Z"/>
          <w:rFonts w:cs="Calibri"/>
          <w:sz w:val="18"/>
          <w:szCs w:val="18"/>
          <w:rtl/>
          <w:lang w:bidi="fa-IR"/>
        </w:rPr>
        <w:pPrChange w:id="1958" w:author="Microsoft account" w:date="2025-09-21T11:48:00Z">
          <w:pPr>
            <w:bidi/>
            <w:spacing w:after="0" w:line="276" w:lineRule="auto"/>
            <w:jc w:val="both"/>
          </w:pPr>
        </w:pPrChange>
      </w:pPr>
      <w:ins w:id="1959"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1960" w:author="Microsoft account" w:date="2025-09-21T11:46:00Z"/>
          <w:rFonts w:cs="Calibri"/>
          <w:sz w:val="18"/>
          <w:szCs w:val="18"/>
          <w:rtl/>
          <w:lang w:bidi="fa-IR"/>
        </w:rPr>
        <w:pPrChange w:id="1961" w:author="Microsoft account" w:date="2025-09-21T11:48:00Z">
          <w:pPr>
            <w:bidi/>
            <w:spacing w:after="0" w:line="276" w:lineRule="auto"/>
            <w:jc w:val="both"/>
          </w:pPr>
        </w:pPrChange>
      </w:pPr>
      <w:ins w:id="1962"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1963" w:author="Microsoft account" w:date="2025-09-21T11:47:00Z"/>
          <w:rFonts w:cs="Calibri"/>
          <w:sz w:val="18"/>
          <w:szCs w:val="18"/>
          <w:rtl/>
          <w:lang w:bidi="fa-IR"/>
        </w:rPr>
        <w:pPrChange w:id="1964" w:author="Microsoft account" w:date="2025-09-21T11:48:00Z">
          <w:pPr>
            <w:spacing w:after="0" w:line="276" w:lineRule="auto"/>
          </w:pPr>
        </w:pPrChange>
      </w:pPr>
      <w:ins w:id="1965"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1966" w:author="Microsoft account" w:date="2025-09-21T11:47:00Z"/>
          <w:rFonts w:cs="Calibri"/>
          <w:sz w:val="18"/>
          <w:szCs w:val="18"/>
          <w:rtl/>
          <w:lang w:bidi="fa-IR"/>
        </w:rPr>
        <w:pPrChange w:id="1967" w:author="Microsoft account" w:date="2025-09-21T11:48:00Z">
          <w:pPr>
            <w:spacing w:after="0" w:line="276" w:lineRule="auto"/>
          </w:pPr>
        </w:pPrChange>
      </w:pPr>
      <w:ins w:id="1968"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1969" w:author="Microsoft account" w:date="2025-09-21T11:47:00Z"/>
          <w:rFonts w:cs="Calibri"/>
          <w:sz w:val="18"/>
          <w:szCs w:val="18"/>
          <w:rtl/>
          <w:lang w:bidi="fa-IR"/>
        </w:rPr>
        <w:pPrChange w:id="1970" w:author="Microsoft account" w:date="2025-09-21T11:48:00Z">
          <w:pPr>
            <w:spacing w:after="0" w:line="276" w:lineRule="auto"/>
          </w:pPr>
        </w:pPrChange>
      </w:pPr>
      <w:ins w:id="1971"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1972" w:author="Microsoft account" w:date="2025-09-21T11:47:00Z"/>
          <w:rFonts w:cs="Calibri"/>
          <w:sz w:val="18"/>
          <w:szCs w:val="18"/>
          <w:rtl/>
          <w:lang w:bidi="fa-IR"/>
        </w:rPr>
        <w:pPrChange w:id="1973" w:author="Microsoft account" w:date="2025-09-21T11:48:00Z">
          <w:pPr>
            <w:spacing w:after="0" w:line="276" w:lineRule="auto"/>
          </w:pPr>
        </w:pPrChange>
      </w:pPr>
      <w:ins w:id="1974"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1975" w:author="Microsoft account" w:date="2025-09-21T11:47:00Z"/>
          <w:rFonts w:cs="Calibri"/>
          <w:sz w:val="18"/>
          <w:szCs w:val="18"/>
          <w:rtl/>
          <w:lang w:bidi="fa-IR"/>
        </w:rPr>
        <w:pPrChange w:id="1976" w:author="Microsoft account" w:date="2025-09-21T11:48:00Z">
          <w:pPr>
            <w:spacing w:after="0" w:line="276" w:lineRule="auto"/>
          </w:pPr>
        </w:pPrChange>
      </w:pPr>
      <w:ins w:id="1977"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pPr>
        <w:bidi/>
        <w:spacing w:after="0" w:line="276" w:lineRule="auto"/>
        <w:ind w:left="720"/>
        <w:rPr>
          <w:ins w:id="1978" w:author="Microsoft account" w:date="2025-09-21T11:47:00Z"/>
          <w:rFonts w:cs="Calibri"/>
          <w:sz w:val="18"/>
          <w:szCs w:val="18"/>
          <w:rtl/>
          <w:lang w:bidi="fa-IR"/>
        </w:rPr>
        <w:pPrChange w:id="1979" w:author="Microsoft account" w:date="2025-09-21T11:48:00Z">
          <w:pPr>
            <w:spacing w:after="0" w:line="276" w:lineRule="auto"/>
          </w:pPr>
        </w:pPrChange>
      </w:pPr>
      <w:ins w:id="1980"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pPr>
        <w:bidi/>
        <w:spacing w:after="0" w:line="276" w:lineRule="auto"/>
        <w:ind w:left="720"/>
        <w:rPr>
          <w:ins w:id="1981" w:author="Microsoft account" w:date="2025-09-21T11:47:00Z"/>
          <w:rFonts w:cs="Calibri"/>
          <w:sz w:val="18"/>
          <w:szCs w:val="18"/>
          <w:rtl/>
          <w:lang w:bidi="fa-IR"/>
        </w:rPr>
        <w:pPrChange w:id="1982" w:author="Microsoft account" w:date="2025-09-21T11:48:00Z">
          <w:pPr>
            <w:spacing w:after="0" w:line="276" w:lineRule="auto"/>
          </w:pPr>
        </w:pPrChange>
      </w:pPr>
    </w:p>
    <w:p w14:paraId="219BC62C" w14:textId="6BC152C5" w:rsidR="00B85C88" w:rsidRDefault="00B85C88">
      <w:pPr>
        <w:bidi/>
        <w:spacing w:after="0" w:line="276" w:lineRule="auto"/>
        <w:ind w:left="720"/>
        <w:rPr>
          <w:ins w:id="1983" w:author="Microsoft account" w:date="2025-09-21T11:46:00Z"/>
          <w:rFonts w:cs="Calibri"/>
          <w:sz w:val="18"/>
          <w:szCs w:val="18"/>
          <w:rtl/>
          <w:lang w:bidi="fa-IR"/>
        </w:rPr>
        <w:pPrChange w:id="1984" w:author="Microsoft account" w:date="2025-09-21T11:48:00Z">
          <w:pPr>
            <w:bidi/>
            <w:spacing w:after="0" w:line="276" w:lineRule="auto"/>
            <w:jc w:val="both"/>
          </w:pPr>
        </w:pPrChange>
      </w:pPr>
      <w:ins w:id="1985"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pPr>
        <w:bidi/>
        <w:spacing w:after="0" w:line="276" w:lineRule="auto"/>
        <w:ind w:left="720"/>
        <w:rPr>
          <w:ins w:id="1986" w:author="Microsoft account" w:date="2025-09-21T11:47:00Z"/>
          <w:rFonts w:cs="Calibri"/>
          <w:sz w:val="18"/>
          <w:szCs w:val="18"/>
          <w:rtl/>
          <w:lang w:bidi="fa-IR"/>
        </w:rPr>
        <w:pPrChange w:id="1987" w:author="Microsoft account" w:date="2025-09-21T11:48:00Z">
          <w:pPr>
            <w:spacing w:after="0" w:line="276" w:lineRule="auto"/>
          </w:pPr>
        </w:pPrChange>
      </w:pPr>
      <w:ins w:id="1988"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pPr>
        <w:bidi/>
        <w:spacing w:after="0" w:line="276" w:lineRule="auto"/>
        <w:ind w:left="720"/>
        <w:rPr>
          <w:ins w:id="1989" w:author="Microsoft account" w:date="2025-09-21T11:47:00Z"/>
          <w:rFonts w:cs="Calibri"/>
          <w:sz w:val="18"/>
          <w:szCs w:val="18"/>
          <w:rtl/>
          <w:lang w:bidi="fa-IR"/>
        </w:rPr>
        <w:pPrChange w:id="1990" w:author="Microsoft account" w:date="2025-09-21T11:48:00Z">
          <w:pPr>
            <w:spacing w:after="0" w:line="276" w:lineRule="auto"/>
          </w:pPr>
        </w:pPrChange>
      </w:pPr>
    </w:p>
    <w:p w14:paraId="7307592A" w14:textId="77777777" w:rsidR="00B85C88" w:rsidRPr="00B85C88" w:rsidRDefault="00B85C88">
      <w:pPr>
        <w:bidi/>
        <w:spacing w:after="0" w:line="276" w:lineRule="auto"/>
        <w:ind w:left="720"/>
        <w:rPr>
          <w:ins w:id="1991" w:author="Microsoft account" w:date="2025-09-21T11:47:00Z"/>
          <w:rFonts w:cs="Calibri"/>
          <w:sz w:val="18"/>
          <w:szCs w:val="18"/>
          <w:rtl/>
          <w:lang w:bidi="fa-IR"/>
        </w:rPr>
        <w:pPrChange w:id="1992" w:author="Microsoft account" w:date="2025-09-21T11:48:00Z">
          <w:pPr>
            <w:spacing w:after="0" w:line="276" w:lineRule="auto"/>
          </w:pPr>
        </w:pPrChange>
      </w:pPr>
      <w:ins w:id="1993"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pPr>
        <w:bidi/>
        <w:spacing w:after="0" w:line="276" w:lineRule="auto"/>
        <w:ind w:left="720"/>
        <w:rPr>
          <w:ins w:id="1994" w:author="Microsoft account" w:date="2025-09-21T11:47:00Z"/>
          <w:rFonts w:cs="Calibri"/>
          <w:sz w:val="18"/>
          <w:szCs w:val="18"/>
          <w:rtl/>
          <w:lang w:bidi="fa-IR"/>
        </w:rPr>
        <w:pPrChange w:id="1995" w:author="Microsoft account" w:date="2025-09-21T11:48:00Z">
          <w:pPr>
            <w:spacing w:after="0" w:line="276" w:lineRule="auto"/>
          </w:pPr>
        </w:pPrChange>
      </w:pPr>
    </w:p>
    <w:p w14:paraId="7274C3EB" w14:textId="77777777" w:rsidR="00B85C88" w:rsidRPr="00B85C88" w:rsidRDefault="00B85C88">
      <w:pPr>
        <w:bidi/>
        <w:spacing w:after="0" w:line="276" w:lineRule="auto"/>
        <w:ind w:left="720"/>
        <w:rPr>
          <w:ins w:id="1996" w:author="Microsoft account" w:date="2025-09-21T11:47:00Z"/>
          <w:rFonts w:cs="Calibri"/>
          <w:sz w:val="18"/>
          <w:szCs w:val="18"/>
          <w:rtl/>
          <w:lang w:bidi="fa-IR"/>
        </w:rPr>
        <w:pPrChange w:id="1997" w:author="Microsoft account" w:date="2025-09-21T11:48:00Z">
          <w:pPr>
            <w:spacing w:after="0" w:line="276" w:lineRule="auto"/>
          </w:pPr>
        </w:pPrChange>
      </w:pPr>
      <w:ins w:id="1998"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1999" w:author="Microsoft account" w:date="2025-09-21T11:47:00Z"/>
          <w:rFonts w:cs="Calibri"/>
          <w:sz w:val="18"/>
          <w:szCs w:val="18"/>
          <w:rtl/>
          <w:lang w:bidi="fa-IR"/>
        </w:rPr>
        <w:pPrChange w:id="2000" w:author="Microsoft account" w:date="2025-09-21T11:48:00Z">
          <w:pPr>
            <w:spacing w:after="0" w:line="276" w:lineRule="auto"/>
          </w:pPr>
        </w:pPrChange>
      </w:pPr>
      <w:ins w:id="2001"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pPr>
        <w:bidi/>
        <w:spacing w:after="0" w:line="276" w:lineRule="auto"/>
        <w:ind w:left="720"/>
        <w:rPr>
          <w:ins w:id="2002" w:author="Microsoft account" w:date="2025-09-21T11:47:00Z"/>
          <w:rFonts w:cs="Calibri"/>
          <w:sz w:val="18"/>
          <w:szCs w:val="18"/>
          <w:rtl/>
          <w:lang w:bidi="fa-IR"/>
        </w:rPr>
        <w:pPrChange w:id="2003" w:author="Microsoft account" w:date="2025-09-21T11:48:00Z">
          <w:pPr>
            <w:spacing w:after="0" w:line="276" w:lineRule="auto"/>
          </w:pPr>
        </w:pPrChange>
      </w:pPr>
      <w:ins w:id="2004"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pPr>
        <w:bidi/>
        <w:spacing w:after="0" w:line="276" w:lineRule="auto"/>
        <w:ind w:left="720"/>
        <w:rPr>
          <w:ins w:id="2005" w:author="Microsoft account" w:date="2025-09-21T11:47:00Z"/>
          <w:rFonts w:cs="Calibri"/>
          <w:sz w:val="18"/>
          <w:szCs w:val="18"/>
          <w:rtl/>
          <w:lang w:bidi="fa-IR"/>
        </w:rPr>
        <w:pPrChange w:id="2006" w:author="Microsoft account" w:date="2025-09-21T11:48:00Z">
          <w:pPr>
            <w:spacing w:after="0" w:line="276" w:lineRule="auto"/>
          </w:pPr>
        </w:pPrChange>
      </w:pPr>
    </w:p>
    <w:p w14:paraId="37B70A6B" w14:textId="77777777" w:rsidR="00B85C88" w:rsidRPr="00B85C88" w:rsidRDefault="00B85C88">
      <w:pPr>
        <w:bidi/>
        <w:spacing w:after="0" w:line="276" w:lineRule="auto"/>
        <w:ind w:left="720"/>
        <w:rPr>
          <w:ins w:id="2007" w:author="Microsoft account" w:date="2025-09-21T11:47:00Z"/>
          <w:rFonts w:cs="Calibri"/>
          <w:sz w:val="18"/>
          <w:szCs w:val="18"/>
          <w:rtl/>
          <w:lang w:bidi="fa-IR"/>
        </w:rPr>
        <w:pPrChange w:id="2008" w:author="Microsoft account" w:date="2025-09-21T11:48:00Z">
          <w:pPr>
            <w:spacing w:after="0" w:line="276" w:lineRule="auto"/>
          </w:pPr>
        </w:pPrChange>
      </w:pPr>
      <w:ins w:id="2009" w:author="Microsoft account" w:date="2025-09-21T11:47:00Z">
        <w:r w:rsidRPr="00B85C88">
          <w:rPr>
            <w:rFonts w:cs="Calibri"/>
            <w:sz w:val="18"/>
            <w:szCs w:val="18"/>
            <w:lang w:bidi="fa-IR"/>
          </w:rPr>
          <w:t>---</w:t>
        </w:r>
      </w:ins>
    </w:p>
    <w:p w14:paraId="04177D4C" w14:textId="77777777" w:rsidR="00B85C88" w:rsidRPr="00B85C88" w:rsidRDefault="00B85C88">
      <w:pPr>
        <w:bidi/>
        <w:spacing w:after="0" w:line="276" w:lineRule="auto"/>
        <w:ind w:left="720"/>
        <w:rPr>
          <w:ins w:id="2010" w:author="Microsoft account" w:date="2025-09-21T11:47:00Z"/>
          <w:rFonts w:cs="Calibri"/>
          <w:sz w:val="18"/>
          <w:szCs w:val="18"/>
          <w:rtl/>
          <w:lang w:bidi="fa-IR"/>
        </w:rPr>
        <w:pPrChange w:id="2011" w:author="Microsoft account" w:date="2025-09-21T11:48:00Z">
          <w:pPr>
            <w:spacing w:after="0" w:line="276" w:lineRule="auto"/>
          </w:pPr>
        </w:pPrChange>
      </w:pPr>
    </w:p>
    <w:p w14:paraId="142E7898" w14:textId="77777777" w:rsidR="00B85C88" w:rsidRPr="00B85C88" w:rsidRDefault="00B85C88">
      <w:pPr>
        <w:bidi/>
        <w:spacing w:after="0" w:line="276" w:lineRule="auto"/>
        <w:ind w:left="720"/>
        <w:rPr>
          <w:ins w:id="2012" w:author="Microsoft account" w:date="2025-09-21T11:47:00Z"/>
          <w:rFonts w:cs="Calibri"/>
          <w:sz w:val="18"/>
          <w:szCs w:val="18"/>
          <w:rtl/>
          <w:lang w:bidi="fa-IR"/>
        </w:rPr>
        <w:pPrChange w:id="2013" w:author="Microsoft account" w:date="2025-09-21T11:48:00Z">
          <w:pPr>
            <w:spacing w:after="0" w:line="276" w:lineRule="auto"/>
          </w:pPr>
        </w:pPrChange>
      </w:pPr>
      <w:ins w:id="2014"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pPr>
        <w:bidi/>
        <w:spacing w:after="0" w:line="276" w:lineRule="auto"/>
        <w:ind w:left="720"/>
        <w:rPr>
          <w:ins w:id="2015" w:author="Microsoft account" w:date="2025-09-21T11:47:00Z"/>
          <w:rFonts w:cs="Calibri"/>
          <w:sz w:val="18"/>
          <w:szCs w:val="18"/>
          <w:rtl/>
          <w:lang w:bidi="fa-IR"/>
        </w:rPr>
        <w:pPrChange w:id="2016" w:author="Microsoft account" w:date="2025-09-21T11:48:00Z">
          <w:pPr>
            <w:spacing w:after="0" w:line="276" w:lineRule="auto"/>
          </w:pPr>
        </w:pPrChange>
      </w:pPr>
    </w:p>
    <w:p w14:paraId="6DCFFF14" w14:textId="77777777" w:rsidR="00B85C88" w:rsidRPr="00B85C88" w:rsidRDefault="00B85C88">
      <w:pPr>
        <w:bidi/>
        <w:spacing w:after="0" w:line="276" w:lineRule="auto"/>
        <w:ind w:left="720"/>
        <w:rPr>
          <w:ins w:id="2017" w:author="Microsoft account" w:date="2025-09-21T11:47:00Z"/>
          <w:rFonts w:cs="Calibri"/>
          <w:sz w:val="18"/>
          <w:szCs w:val="18"/>
          <w:rtl/>
          <w:lang w:bidi="fa-IR"/>
        </w:rPr>
        <w:pPrChange w:id="2018" w:author="Microsoft account" w:date="2025-09-21T11:48:00Z">
          <w:pPr>
            <w:spacing w:after="0" w:line="276" w:lineRule="auto"/>
          </w:pPr>
        </w:pPrChange>
      </w:pPr>
      <w:ins w:id="2019"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2020" w:author="Microsoft account" w:date="2025-09-21T11:47:00Z"/>
          <w:rFonts w:cs="Calibri"/>
          <w:sz w:val="18"/>
          <w:szCs w:val="18"/>
          <w:rtl/>
          <w:lang w:bidi="fa-IR"/>
        </w:rPr>
        <w:pPrChange w:id="2021" w:author="Microsoft account" w:date="2025-09-21T11:48:00Z">
          <w:pPr>
            <w:spacing w:after="0" w:line="276" w:lineRule="auto"/>
          </w:pPr>
        </w:pPrChange>
      </w:pPr>
      <w:ins w:id="2022"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2023" w:author="Microsoft account" w:date="2025-09-21T11:47:00Z"/>
          <w:rFonts w:cs="Calibri"/>
          <w:sz w:val="18"/>
          <w:szCs w:val="18"/>
          <w:rtl/>
          <w:lang w:bidi="fa-IR"/>
        </w:rPr>
        <w:pPrChange w:id="2024" w:author="Microsoft account" w:date="2025-09-21T11:48:00Z">
          <w:pPr>
            <w:spacing w:after="0" w:line="276" w:lineRule="auto"/>
          </w:pPr>
        </w:pPrChange>
      </w:pPr>
      <w:ins w:id="2025"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2026" w:author="Microsoft account" w:date="2025-09-21T11:47:00Z"/>
          <w:rFonts w:cs="Calibri"/>
          <w:sz w:val="18"/>
          <w:szCs w:val="18"/>
          <w:rtl/>
          <w:lang w:bidi="fa-IR"/>
        </w:rPr>
        <w:pPrChange w:id="2027" w:author="Microsoft account" w:date="2025-09-21T11:48:00Z">
          <w:pPr>
            <w:spacing w:after="0" w:line="276" w:lineRule="auto"/>
          </w:pPr>
        </w:pPrChange>
      </w:pPr>
      <w:ins w:id="2028"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pPr>
        <w:bidi/>
        <w:spacing w:after="0" w:line="276" w:lineRule="auto"/>
        <w:ind w:left="720"/>
        <w:rPr>
          <w:ins w:id="2029" w:author="Microsoft account" w:date="2025-09-21T11:47:00Z"/>
          <w:rFonts w:cs="Calibri"/>
          <w:sz w:val="18"/>
          <w:szCs w:val="18"/>
          <w:rtl/>
          <w:lang w:bidi="fa-IR"/>
        </w:rPr>
        <w:pPrChange w:id="2030" w:author="Microsoft account" w:date="2025-09-21T11:48:00Z">
          <w:pPr>
            <w:spacing w:after="0" w:line="276" w:lineRule="auto"/>
          </w:pPr>
        </w:pPrChange>
      </w:pPr>
      <w:ins w:id="2031"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pPr>
        <w:bidi/>
        <w:spacing w:after="0" w:line="276" w:lineRule="auto"/>
        <w:ind w:left="720"/>
        <w:rPr>
          <w:ins w:id="2032" w:author="Microsoft account" w:date="2025-09-21T11:47:00Z"/>
          <w:rFonts w:cs="Calibri"/>
          <w:sz w:val="18"/>
          <w:szCs w:val="18"/>
          <w:rtl/>
          <w:lang w:bidi="fa-IR"/>
        </w:rPr>
        <w:pPrChange w:id="2033" w:author="Microsoft account" w:date="2025-09-21T11:48:00Z">
          <w:pPr>
            <w:spacing w:after="0" w:line="276" w:lineRule="auto"/>
          </w:pPr>
        </w:pPrChange>
      </w:pPr>
    </w:p>
    <w:p w14:paraId="08B81E7B" w14:textId="77777777" w:rsidR="00B85C88" w:rsidRPr="00B85C88" w:rsidRDefault="00B85C88">
      <w:pPr>
        <w:bidi/>
        <w:spacing w:after="0" w:line="276" w:lineRule="auto"/>
        <w:ind w:left="720"/>
        <w:rPr>
          <w:ins w:id="2034" w:author="Microsoft account" w:date="2025-09-21T11:47:00Z"/>
          <w:rFonts w:cs="Calibri"/>
          <w:sz w:val="18"/>
          <w:szCs w:val="18"/>
          <w:rtl/>
          <w:lang w:bidi="fa-IR"/>
        </w:rPr>
        <w:pPrChange w:id="2035" w:author="Microsoft account" w:date="2025-09-21T11:48:00Z">
          <w:pPr>
            <w:spacing w:after="0" w:line="276" w:lineRule="auto"/>
          </w:pPr>
        </w:pPrChange>
      </w:pPr>
      <w:ins w:id="2036" w:author="Microsoft account" w:date="2025-09-21T11:47:00Z">
        <w:r w:rsidRPr="00B85C88">
          <w:rPr>
            <w:rFonts w:cs="Calibri"/>
            <w:sz w:val="18"/>
            <w:szCs w:val="18"/>
            <w:lang w:bidi="fa-IR"/>
          </w:rPr>
          <w:t>---</w:t>
        </w:r>
      </w:ins>
    </w:p>
    <w:p w14:paraId="1A760FE1" w14:textId="77777777" w:rsidR="00B85C88" w:rsidRPr="00B85C88" w:rsidRDefault="00B85C88">
      <w:pPr>
        <w:bidi/>
        <w:spacing w:after="0" w:line="276" w:lineRule="auto"/>
        <w:ind w:left="720"/>
        <w:rPr>
          <w:ins w:id="2037" w:author="Microsoft account" w:date="2025-09-21T11:47:00Z"/>
          <w:rFonts w:cs="Calibri"/>
          <w:sz w:val="18"/>
          <w:szCs w:val="18"/>
          <w:rtl/>
          <w:lang w:bidi="fa-IR"/>
        </w:rPr>
        <w:pPrChange w:id="2038" w:author="Microsoft account" w:date="2025-09-21T11:48:00Z">
          <w:pPr>
            <w:spacing w:after="0" w:line="276" w:lineRule="auto"/>
          </w:pPr>
        </w:pPrChange>
      </w:pPr>
    </w:p>
    <w:p w14:paraId="3E4BF13F" w14:textId="77777777" w:rsidR="00B85C88" w:rsidRPr="00B85C88" w:rsidRDefault="00B85C88">
      <w:pPr>
        <w:bidi/>
        <w:spacing w:after="0" w:line="276" w:lineRule="auto"/>
        <w:ind w:left="720"/>
        <w:rPr>
          <w:ins w:id="2039" w:author="Microsoft account" w:date="2025-09-21T11:47:00Z"/>
          <w:rFonts w:cs="Calibri"/>
          <w:sz w:val="18"/>
          <w:szCs w:val="18"/>
          <w:rtl/>
          <w:lang w:bidi="fa-IR"/>
        </w:rPr>
        <w:pPrChange w:id="2040" w:author="Microsoft account" w:date="2025-09-21T11:48:00Z">
          <w:pPr>
            <w:spacing w:after="0" w:line="276" w:lineRule="auto"/>
          </w:pPr>
        </w:pPrChange>
      </w:pPr>
      <w:ins w:id="2041"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pPr>
        <w:bidi/>
        <w:spacing w:after="0" w:line="276" w:lineRule="auto"/>
        <w:ind w:left="720"/>
        <w:rPr>
          <w:ins w:id="2042" w:author="Microsoft account" w:date="2025-09-21T11:47:00Z"/>
          <w:rFonts w:cs="Calibri"/>
          <w:sz w:val="18"/>
          <w:szCs w:val="18"/>
          <w:rtl/>
          <w:lang w:bidi="fa-IR"/>
        </w:rPr>
        <w:pPrChange w:id="2043" w:author="Microsoft account" w:date="2025-09-21T11:48:00Z">
          <w:pPr>
            <w:spacing w:after="0" w:line="276" w:lineRule="auto"/>
          </w:pPr>
        </w:pPrChange>
      </w:pPr>
    </w:p>
    <w:p w14:paraId="7031ADD5" w14:textId="0A5AB14A" w:rsidR="00B85C88" w:rsidRDefault="00B85C88">
      <w:pPr>
        <w:bidi/>
        <w:spacing w:after="0" w:line="276" w:lineRule="auto"/>
        <w:ind w:left="720"/>
        <w:rPr>
          <w:ins w:id="2044" w:author="Microsoft account" w:date="2025-09-21T11:47:00Z"/>
          <w:rFonts w:cs="Calibri"/>
          <w:sz w:val="18"/>
          <w:szCs w:val="18"/>
          <w:rtl/>
          <w:lang w:bidi="fa-IR"/>
        </w:rPr>
        <w:pPrChange w:id="2045" w:author="Microsoft account" w:date="2025-09-21T11:48:00Z">
          <w:pPr>
            <w:bidi/>
            <w:spacing w:after="0" w:line="276" w:lineRule="auto"/>
            <w:jc w:val="both"/>
          </w:pPr>
        </w:pPrChange>
      </w:pPr>
      <w:ins w:id="2046"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2047" w:author="Microsoft account" w:date="2025-09-21T11:48:00Z"/>
          <w:rFonts w:cs="Calibri"/>
          <w:sz w:val="18"/>
          <w:szCs w:val="18"/>
          <w:rtl/>
          <w:lang w:bidi="fa-IR"/>
        </w:rPr>
        <w:pPrChange w:id="2048" w:author="Microsoft account" w:date="2025-09-21T11:48:00Z">
          <w:pPr>
            <w:bidi/>
            <w:spacing w:after="0" w:line="276" w:lineRule="auto"/>
            <w:jc w:val="both"/>
          </w:pPr>
        </w:pPrChange>
      </w:pPr>
      <w:ins w:id="2049"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2050" w:author="Microsoft account" w:date="2025-09-21T11:48:00Z"/>
          <w:rFonts w:cs="Calibri"/>
          <w:sz w:val="18"/>
          <w:szCs w:val="18"/>
          <w:rtl/>
          <w:lang w:bidi="fa-IR"/>
        </w:rPr>
        <w:pPrChange w:id="2051" w:author="Microsoft account" w:date="2025-09-21T11:48:00Z">
          <w:pPr>
            <w:spacing w:after="0" w:line="276" w:lineRule="auto"/>
          </w:pPr>
        </w:pPrChange>
      </w:pPr>
      <w:ins w:id="2052"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2053" w:author="Microsoft account" w:date="2025-09-21T11:47:00Z"/>
          <w:rFonts w:cs="Calibri"/>
          <w:sz w:val="18"/>
          <w:szCs w:val="18"/>
          <w:rtl/>
          <w:lang w:bidi="fa-IR"/>
        </w:rPr>
        <w:pPrChange w:id="2054" w:author="Microsoft account" w:date="2025-09-21T11:48:00Z">
          <w:pPr>
            <w:bidi/>
            <w:spacing w:after="0" w:line="276" w:lineRule="auto"/>
            <w:jc w:val="both"/>
          </w:pPr>
        </w:pPrChange>
      </w:pPr>
      <w:ins w:id="2055"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2056" w:author="Microsoft account" w:date="2025-09-21T11:46:00Z"/>
          <w:rFonts w:cs="Calibri"/>
          <w:sz w:val="18"/>
          <w:szCs w:val="18"/>
          <w:rtl/>
          <w:lang w:bidi="fa-IR"/>
        </w:rPr>
        <w:pPrChange w:id="2057"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2058" w:author="Microsoft account" w:date="2025-09-20T14:23:00Z"/>
          <w:rFonts w:cs="Calibri"/>
          <w:sz w:val="28"/>
          <w:szCs w:val="28"/>
          <w:rtl/>
          <w:lang w:bidi="fa-IR"/>
        </w:rPr>
        <w:pPrChange w:id="2059" w:author="Microsoft account" w:date="2025-09-21T11:46:00Z">
          <w:pPr>
            <w:bidi/>
            <w:spacing w:after="0" w:line="276" w:lineRule="auto"/>
            <w:jc w:val="both"/>
          </w:pPr>
        </w:pPrChange>
      </w:pPr>
      <w:ins w:id="2060"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2061" w:author="Microsoft account" w:date="2025-09-20T14:23:00Z"/>
          <w:rFonts w:cs="Calibri"/>
          <w:sz w:val="28"/>
          <w:szCs w:val="28"/>
          <w:rtl/>
          <w:lang w:bidi="fa-IR"/>
        </w:rPr>
        <w:pPrChange w:id="2062"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2063" w:author="Microsoft account" w:date="2025-09-20T14:37:00Z"/>
          <w:rFonts w:cs="Calibri"/>
          <w:sz w:val="28"/>
          <w:szCs w:val="28"/>
          <w:rtl/>
          <w:lang w:bidi="fa-IR"/>
        </w:rPr>
        <w:pPrChange w:id="2064" w:author="Microsoft account" w:date="2025-09-20T14:23:00Z">
          <w:pPr>
            <w:bidi/>
            <w:spacing w:after="0" w:line="276" w:lineRule="auto"/>
            <w:jc w:val="both"/>
          </w:pPr>
        </w:pPrChange>
      </w:pPr>
      <w:ins w:id="2065" w:author="Microsoft account" w:date="2025-09-20T14:23:00Z">
        <w:r>
          <w:rPr>
            <w:rFonts w:cs="Calibri" w:hint="cs"/>
            <w:sz w:val="28"/>
            <w:szCs w:val="28"/>
            <w:rtl/>
            <w:lang w:bidi="fa-IR"/>
          </w:rPr>
          <w:lastRenderedPageBreak/>
          <w:t>-</w:t>
        </w:r>
      </w:ins>
      <w:ins w:id="2066"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2067"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2068"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2069" w:author="Microsoft account" w:date="2025-09-20T14:40:00Z"/>
          <w:rFonts w:cs="Calibri"/>
          <w:sz w:val="28"/>
          <w:szCs w:val="28"/>
          <w:rtl/>
          <w:lang w:bidi="fa-IR"/>
        </w:rPr>
        <w:pPrChange w:id="2070" w:author="Microsoft account" w:date="2025-09-20T14:38:00Z">
          <w:pPr>
            <w:bidi/>
            <w:spacing w:after="0" w:line="276" w:lineRule="auto"/>
            <w:jc w:val="both"/>
          </w:pPr>
        </w:pPrChange>
      </w:pPr>
      <w:ins w:id="2071"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2072"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2073"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2074" w:author="Microsoft account" w:date="2025-09-20T14:40:00Z"/>
          <w:rFonts w:cs="Calibri"/>
          <w:sz w:val="28"/>
          <w:szCs w:val="28"/>
          <w:rtl/>
          <w:lang w:bidi="fa-IR"/>
        </w:rPr>
        <w:pPrChange w:id="2075"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2076" w:author="Microsoft account" w:date="2025-09-20T14:59:00Z"/>
          <w:rFonts w:cs="Calibri"/>
          <w:sz w:val="28"/>
          <w:szCs w:val="28"/>
          <w:rtl/>
          <w:lang w:bidi="fa-IR"/>
        </w:rPr>
        <w:pPrChange w:id="2077" w:author="Microsoft account" w:date="2025-09-20T14:40:00Z">
          <w:pPr>
            <w:bidi/>
            <w:spacing w:after="0" w:line="276" w:lineRule="auto"/>
            <w:jc w:val="both"/>
          </w:pPr>
        </w:pPrChange>
      </w:pPr>
      <w:ins w:id="2078" w:author="Microsoft account" w:date="2025-09-20T14:40:00Z">
        <w:r>
          <w:rPr>
            <w:rFonts w:cs="Calibri" w:hint="cs"/>
            <w:sz w:val="28"/>
            <w:szCs w:val="28"/>
            <w:rtl/>
            <w:lang w:bidi="fa-IR"/>
          </w:rPr>
          <w:t>-</w:t>
        </w:r>
      </w:ins>
      <w:ins w:id="2079"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2080"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2081"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2082" w:author="Microsoft account" w:date="2025-09-20T14:59:00Z"/>
          <w:rFonts w:cs="Calibri"/>
          <w:sz w:val="28"/>
          <w:szCs w:val="28"/>
          <w:rtl/>
          <w:lang w:bidi="fa-IR"/>
        </w:rPr>
        <w:pPrChange w:id="2083"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2084" w:author="Microsoft account" w:date="2025-09-20T15:02:00Z"/>
          <w:rFonts w:cs="Calibri"/>
          <w:sz w:val="28"/>
          <w:szCs w:val="28"/>
          <w:rtl/>
          <w:lang w:bidi="fa-IR"/>
        </w:rPr>
        <w:pPrChange w:id="2085" w:author="Microsoft account" w:date="2025-09-21T11:51:00Z">
          <w:pPr>
            <w:bidi/>
            <w:spacing w:after="0" w:line="276" w:lineRule="auto"/>
            <w:jc w:val="both"/>
          </w:pPr>
        </w:pPrChange>
      </w:pPr>
      <w:ins w:id="2086" w:author="Microsoft account" w:date="2025-09-20T14:59:00Z">
        <w:r>
          <w:rPr>
            <w:rFonts w:cs="Calibri" w:hint="cs"/>
            <w:sz w:val="28"/>
            <w:szCs w:val="28"/>
            <w:rtl/>
            <w:lang w:bidi="fa-IR"/>
          </w:rPr>
          <w:t>-</w:t>
        </w:r>
      </w:ins>
      <w:ins w:id="2087"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2088"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2089" w:author="Microsoft account" w:date="2025-09-20T15:02:00Z"/>
          <w:rFonts w:cs="Calibri"/>
          <w:sz w:val="28"/>
          <w:szCs w:val="28"/>
          <w:rtl/>
          <w:lang w:bidi="fa-IR"/>
        </w:rPr>
        <w:pPrChange w:id="2090"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2091" w:author="Microsoft account" w:date="2025-09-20T15:05:00Z"/>
          <w:rFonts w:cs="Calibri"/>
          <w:sz w:val="28"/>
          <w:szCs w:val="28"/>
          <w:rtl/>
          <w:lang w:bidi="fa-IR"/>
        </w:rPr>
        <w:pPrChange w:id="2092" w:author="Microsoft account" w:date="2025-09-20T15:02:00Z">
          <w:pPr>
            <w:bidi/>
            <w:spacing w:after="0" w:line="276" w:lineRule="auto"/>
            <w:jc w:val="both"/>
          </w:pPr>
        </w:pPrChange>
      </w:pPr>
      <w:ins w:id="2093" w:author="Microsoft account" w:date="2025-09-20T15:02:00Z">
        <w:r>
          <w:rPr>
            <w:rFonts w:cs="Calibri" w:hint="cs"/>
            <w:sz w:val="28"/>
            <w:szCs w:val="28"/>
            <w:rtl/>
            <w:lang w:bidi="fa-IR"/>
          </w:rPr>
          <w:t>-</w:t>
        </w:r>
      </w:ins>
      <w:ins w:id="2094"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2095"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2096" w:author="Microsoft account" w:date="2025-09-20T15:05:00Z"/>
          <w:rFonts w:cs="Calibri"/>
          <w:sz w:val="28"/>
          <w:szCs w:val="28"/>
          <w:rtl/>
          <w:lang w:bidi="fa-IR"/>
        </w:rPr>
        <w:pPrChange w:id="2097"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2098" w:author="Microsoft account" w:date="2025-09-20T15:14:00Z"/>
          <w:rFonts w:cs="Calibri"/>
          <w:sz w:val="28"/>
          <w:szCs w:val="28"/>
          <w:rtl/>
          <w:lang w:bidi="fa-IR"/>
        </w:rPr>
        <w:pPrChange w:id="2099" w:author="Microsoft account" w:date="2025-09-20T15:05:00Z">
          <w:pPr>
            <w:bidi/>
            <w:spacing w:after="0" w:line="276" w:lineRule="auto"/>
            <w:jc w:val="both"/>
          </w:pPr>
        </w:pPrChange>
      </w:pPr>
      <w:ins w:id="2100" w:author="Microsoft account" w:date="2025-09-20T15:05:00Z">
        <w:r>
          <w:rPr>
            <w:rFonts w:cs="Calibri" w:hint="cs"/>
            <w:sz w:val="28"/>
            <w:szCs w:val="28"/>
            <w:rtl/>
            <w:lang w:bidi="fa-IR"/>
          </w:rPr>
          <w:t>-</w:t>
        </w:r>
      </w:ins>
      <w:ins w:id="2101"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2102"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2103"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2104" w:author="Microsoft account" w:date="2025-09-20T15:14:00Z"/>
          <w:rFonts w:cs="Calibri"/>
          <w:sz w:val="28"/>
          <w:szCs w:val="28"/>
          <w:rtl/>
          <w:lang w:bidi="fa-IR"/>
        </w:rPr>
        <w:pPrChange w:id="2105" w:author="Microsoft account" w:date="2025-09-20T15:14:00Z">
          <w:pPr>
            <w:bidi/>
            <w:spacing w:after="0" w:line="276" w:lineRule="auto"/>
            <w:jc w:val="both"/>
          </w:pPr>
        </w:pPrChange>
      </w:pPr>
      <w:ins w:id="2106"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2107" w:author="Microsoft account" w:date="2025-09-20T15:14:00Z"/>
          <w:rFonts w:cs="Calibri"/>
          <w:sz w:val="28"/>
          <w:szCs w:val="28"/>
          <w:rtl/>
          <w:lang w:bidi="fa-IR"/>
        </w:rPr>
        <w:pPrChange w:id="2108"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2109" w:author="Microsoft account" w:date="2025-09-20T15:21:00Z"/>
          <w:rFonts w:cs="Calibri"/>
          <w:sz w:val="28"/>
          <w:szCs w:val="28"/>
          <w:rtl/>
          <w:lang w:bidi="fa-IR"/>
        </w:rPr>
        <w:pPrChange w:id="2110" w:author="Microsoft account" w:date="2025-09-20T15:21:00Z">
          <w:pPr>
            <w:bidi/>
            <w:spacing w:after="0" w:line="276" w:lineRule="auto"/>
            <w:jc w:val="both"/>
          </w:pPr>
        </w:pPrChange>
      </w:pPr>
      <w:ins w:id="2111" w:author="Microsoft account" w:date="2025-09-20T15:14:00Z">
        <w:r>
          <w:rPr>
            <w:rFonts w:cs="Calibri" w:hint="cs"/>
            <w:sz w:val="28"/>
            <w:szCs w:val="28"/>
            <w:rtl/>
            <w:lang w:bidi="fa-IR"/>
          </w:rPr>
          <w:t>-</w:t>
        </w:r>
      </w:ins>
      <w:ins w:id="2112"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2113"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2114"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2115" w:author="Microsoft account" w:date="2025-09-20T15:21:00Z"/>
          <w:rFonts w:cs="Calibri"/>
          <w:sz w:val="28"/>
          <w:szCs w:val="28"/>
          <w:rtl/>
          <w:lang w:bidi="fa-IR"/>
        </w:rPr>
        <w:pPrChange w:id="2116" w:author="Microsoft account" w:date="2025-09-20T15:21:00Z">
          <w:pPr>
            <w:bidi/>
            <w:spacing w:after="0" w:line="276" w:lineRule="auto"/>
            <w:jc w:val="both"/>
          </w:pPr>
        </w:pPrChange>
      </w:pPr>
      <w:ins w:id="2117" w:author="Microsoft account" w:date="2025-09-20T15:21:00Z">
        <w:r w:rsidRPr="00326DDC">
          <w:rPr>
            <w:rFonts w:cs="Calibri"/>
            <w:noProof/>
            <w:sz w:val="28"/>
            <w:szCs w:val="28"/>
            <w:rPrChange w:id="2118"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2119" w:author="Microsoft account" w:date="2025-09-20T15:21:00Z"/>
          <w:rFonts w:cs="Calibri"/>
          <w:sz w:val="28"/>
          <w:szCs w:val="28"/>
          <w:rtl/>
          <w:lang w:bidi="fa-IR"/>
        </w:rPr>
        <w:pPrChange w:id="2120"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2121" w:author="Microsoft account" w:date="2025-09-20T15:22:00Z"/>
          <w:rFonts w:cs="Calibri"/>
          <w:sz w:val="28"/>
          <w:szCs w:val="28"/>
          <w:lang w:bidi="fa-IR"/>
        </w:rPr>
        <w:pPrChange w:id="2122" w:author="Microsoft account" w:date="2025-09-20T15:21:00Z">
          <w:pPr>
            <w:bidi/>
            <w:spacing w:after="0" w:line="276" w:lineRule="auto"/>
            <w:jc w:val="both"/>
          </w:pPr>
        </w:pPrChange>
      </w:pPr>
      <w:ins w:id="2123" w:author="Microsoft account" w:date="2025-09-20T15:21:00Z">
        <w:r>
          <w:rPr>
            <w:rFonts w:cs="Calibri" w:hint="cs"/>
            <w:sz w:val="28"/>
            <w:szCs w:val="28"/>
            <w:rtl/>
            <w:lang w:bidi="fa-IR"/>
          </w:rPr>
          <w:t xml:space="preserve">-این رو قبلا خونده بودیم فکر کنم داخل </w:t>
        </w:r>
      </w:ins>
      <w:ins w:id="2124"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2125" w:author="Microsoft account" w:date="2025-09-20T15:23:00Z"/>
          <w:rFonts w:cs="Calibri"/>
          <w:sz w:val="28"/>
          <w:szCs w:val="28"/>
          <w:rtl/>
          <w:lang w:bidi="fa-IR"/>
        </w:rPr>
        <w:pPrChange w:id="2126"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2127" w:author="Microsoft account" w:date="2025-09-20T15:25:00Z"/>
          <w:rFonts w:cs="Calibri"/>
          <w:sz w:val="28"/>
          <w:szCs w:val="28"/>
          <w:rtl/>
          <w:lang w:bidi="fa-IR"/>
        </w:rPr>
        <w:pPrChange w:id="2128" w:author="Microsoft account" w:date="2025-09-20T15:23:00Z">
          <w:pPr>
            <w:bidi/>
            <w:spacing w:after="0" w:line="276" w:lineRule="auto"/>
            <w:jc w:val="both"/>
          </w:pPr>
        </w:pPrChange>
      </w:pPr>
      <w:ins w:id="2129" w:author="Microsoft account" w:date="2025-09-20T15:22:00Z">
        <w:r>
          <w:rPr>
            <w:rFonts w:cs="Calibri"/>
            <w:sz w:val="28"/>
            <w:szCs w:val="28"/>
            <w:lang w:bidi="fa-IR"/>
          </w:rPr>
          <w:t>-</w:t>
        </w:r>
      </w:ins>
      <w:ins w:id="2130"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131"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2132" w:author="Microsoft account" w:date="2025-09-20T13:24:00Z"/>
          <w:rFonts w:cs="Calibri"/>
          <w:sz w:val="28"/>
          <w:szCs w:val="28"/>
          <w:lang w:bidi="fa-IR"/>
        </w:rPr>
        <w:pPrChange w:id="2133" w:author="Microsoft account" w:date="2025-09-20T15:25:00Z">
          <w:pPr>
            <w:bidi/>
            <w:spacing w:after="0" w:line="276" w:lineRule="auto"/>
            <w:jc w:val="both"/>
          </w:pPr>
        </w:pPrChange>
      </w:pPr>
      <w:ins w:id="2134"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2135" w:author="Microsoft account" w:date="2025-09-20T13:24:00Z"/>
          <w:rFonts w:cs="Calibri"/>
          <w:sz w:val="28"/>
          <w:szCs w:val="28"/>
          <w:rtl/>
          <w:lang w:bidi="fa-IR"/>
        </w:rPr>
        <w:pPrChange w:id="2136" w:author="Microsoft account" w:date="2025-09-20T13:24:00Z">
          <w:pPr>
            <w:bidi/>
            <w:spacing w:after="0" w:line="276" w:lineRule="auto"/>
            <w:jc w:val="both"/>
          </w:pPr>
        </w:pPrChange>
      </w:pPr>
    </w:p>
    <w:p w14:paraId="04F65187" w14:textId="78A24B2E" w:rsidR="00D964CE" w:rsidRDefault="00D964CE">
      <w:pPr>
        <w:spacing w:after="0" w:line="240" w:lineRule="auto"/>
        <w:rPr>
          <w:ins w:id="2137" w:author="Microsoft account" w:date="2025-09-20T13:24:00Z"/>
          <w:rFonts w:cs="Calibri"/>
          <w:sz w:val="28"/>
          <w:szCs w:val="28"/>
          <w:rtl/>
          <w:lang w:bidi="fa-IR"/>
        </w:rPr>
      </w:pPr>
      <w:ins w:id="2138"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139" w:author="Microsoft account" w:date="2025-09-21T11:53:00Z"/>
          <w:rFonts w:cs="Calibri"/>
          <w:sz w:val="28"/>
          <w:szCs w:val="28"/>
          <w:rtl/>
          <w:lang w:bidi="fa-IR"/>
        </w:rPr>
        <w:pPrChange w:id="2140" w:author="Microsoft account" w:date="2025-09-20T13:24:00Z">
          <w:pPr>
            <w:bidi/>
            <w:spacing w:after="0" w:line="276" w:lineRule="auto"/>
            <w:jc w:val="both"/>
          </w:pPr>
        </w:pPrChange>
      </w:pPr>
      <w:bookmarkStart w:id="2141" w:name="I4040630"/>
      <w:ins w:id="2142" w:author="Microsoft account" w:date="2025-09-21T11:53:00Z">
        <w:r>
          <w:rPr>
            <w:rFonts w:cs="Calibri" w:hint="cs"/>
            <w:sz w:val="28"/>
            <w:szCs w:val="28"/>
            <w:rtl/>
            <w:lang w:bidi="fa-IR"/>
          </w:rPr>
          <w:lastRenderedPageBreak/>
          <w:t>ادامه</w:t>
        </w:r>
      </w:ins>
    </w:p>
    <w:bookmarkEnd w:id="2141"/>
    <w:p w14:paraId="5D3D831F" w14:textId="77777777" w:rsidR="009F075E" w:rsidRDefault="009F075E">
      <w:pPr>
        <w:bidi/>
        <w:spacing w:after="0" w:line="276" w:lineRule="auto"/>
        <w:jc w:val="both"/>
        <w:rPr>
          <w:ins w:id="2143" w:author="Microsoft account" w:date="2025-09-21T11:54:00Z"/>
          <w:rFonts w:cs="Calibri"/>
          <w:sz w:val="28"/>
          <w:szCs w:val="28"/>
          <w:rtl/>
          <w:lang w:bidi="fa-IR"/>
        </w:rPr>
        <w:pPrChange w:id="2144"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145" w:author="Microsoft account" w:date="2025-09-21T12:01:00Z"/>
          <w:rFonts w:cs="Calibri"/>
          <w:sz w:val="28"/>
          <w:szCs w:val="28"/>
          <w:rtl/>
          <w:lang w:bidi="fa-IR"/>
        </w:rPr>
        <w:pPrChange w:id="2146" w:author="Microsoft account" w:date="2025-09-21T11:54:00Z">
          <w:pPr>
            <w:bidi/>
            <w:spacing w:after="0" w:line="276" w:lineRule="auto"/>
            <w:jc w:val="both"/>
          </w:pPr>
        </w:pPrChange>
      </w:pPr>
      <w:ins w:id="2147"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148"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149" w:author="Microsoft account" w:date="2025-09-21T12:01:00Z"/>
          <w:rFonts w:cs="Calibri"/>
          <w:sz w:val="28"/>
          <w:szCs w:val="28"/>
          <w:rtl/>
          <w:lang w:bidi="fa-IR"/>
        </w:rPr>
        <w:pPrChange w:id="2150" w:author="Microsoft account" w:date="2025-09-21T12:01:00Z">
          <w:pPr>
            <w:bidi/>
            <w:spacing w:after="0" w:line="276" w:lineRule="auto"/>
            <w:jc w:val="both"/>
          </w:pPr>
        </w:pPrChange>
      </w:pPr>
      <w:ins w:id="2151" w:author="Microsoft account" w:date="2025-09-21T12:02:00Z">
        <w:r w:rsidRPr="00E34CC8">
          <w:rPr>
            <w:rFonts w:cs="Calibri"/>
            <w:noProof/>
            <w:sz w:val="28"/>
            <w:szCs w:val="28"/>
            <w:rPrChange w:id="2152"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153" w:author="Microsoft account" w:date="2025-09-22T10:05:00Z"/>
          <w:rFonts w:cs="Calibri"/>
          <w:sz w:val="28"/>
          <w:szCs w:val="28"/>
          <w:rtl/>
          <w:lang w:bidi="fa-IR"/>
        </w:rPr>
        <w:pPrChange w:id="2154" w:author="Microsoft account" w:date="2025-09-21T12:01:00Z">
          <w:pPr>
            <w:bidi/>
            <w:spacing w:after="0" w:line="276" w:lineRule="auto"/>
            <w:jc w:val="both"/>
          </w:pPr>
        </w:pPrChange>
      </w:pPr>
      <w:ins w:id="2155"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156"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157"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158"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159"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160" w:author="Microsoft account" w:date="2025-09-21T12:05:00Z"/>
          <w:rFonts w:cs="Calibri"/>
          <w:sz w:val="28"/>
          <w:szCs w:val="28"/>
          <w:rtl/>
          <w:lang w:bidi="fa-IR"/>
        </w:rPr>
        <w:pPrChange w:id="2161" w:author="Microsoft account" w:date="2025-09-22T10:05:00Z">
          <w:pPr>
            <w:bidi/>
            <w:spacing w:after="0" w:line="276" w:lineRule="auto"/>
            <w:jc w:val="both"/>
          </w:pPr>
        </w:pPrChange>
      </w:pPr>
      <w:ins w:id="2162"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163"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164"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165"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166" w:author="Microsoft account" w:date="2025-09-21T12:06:00Z"/>
          <w:rFonts w:cs="Calibri"/>
          <w:sz w:val="28"/>
          <w:szCs w:val="28"/>
          <w:rtl/>
          <w:lang w:bidi="fa-IR"/>
        </w:rPr>
        <w:pPrChange w:id="2167"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168" w:author="Microsoft account" w:date="2025-09-21T12:27:00Z"/>
          <w:rFonts w:cs="Calibri"/>
          <w:sz w:val="28"/>
          <w:szCs w:val="28"/>
          <w:rtl/>
          <w:lang w:bidi="fa-IR"/>
        </w:rPr>
        <w:pPrChange w:id="2169" w:author="Microsoft account" w:date="2025-09-21T12:06:00Z">
          <w:pPr>
            <w:bidi/>
            <w:spacing w:after="0" w:line="276" w:lineRule="auto"/>
            <w:jc w:val="both"/>
          </w:pPr>
        </w:pPrChange>
      </w:pPr>
      <w:ins w:id="2170" w:author="Microsoft account" w:date="2025-09-21T12:06:00Z">
        <w:r>
          <w:rPr>
            <w:rFonts w:cs="Calibri" w:hint="cs"/>
            <w:sz w:val="28"/>
            <w:szCs w:val="28"/>
            <w:rtl/>
            <w:lang w:bidi="fa-IR"/>
          </w:rPr>
          <w:t>-</w:t>
        </w:r>
      </w:ins>
      <w:ins w:id="2171" w:author="Microsoft account" w:date="2025-09-21T12:25:00Z">
        <w:r w:rsidR="00891166">
          <w:rPr>
            <w:rFonts w:cs="Calibri" w:hint="cs"/>
            <w:sz w:val="28"/>
            <w:szCs w:val="28"/>
            <w:rtl/>
            <w:lang w:bidi="fa-IR"/>
          </w:rPr>
          <w:t xml:space="preserve">درمورد ساخت </w:t>
        </w:r>
      </w:ins>
      <w:ins w:id="2172"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173"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174" w:author="Microsoft account" w:date="2025-09-21T12:27:00Z"/>
          <w:rFonts w:cs="Calibri"/>
          <w:sz w:val="28"/>
          <w:szCs w:val="28"/>
          <w:rtl/>
          <w:lang w:bidi="fa-IR"/>
        </w:rPr>
        <w:pPrChange w:id="2175" w:author="Microsoft account" w:date="2025-09-21T12:27:00Z">
          <w:pPr>
            <w:bidi/>
            <w:spacing w:after="0" w:line="276" w:lineRule="auto"/>
            <w:jc w:val="both"/>
          </w:pPr>
        </w:pPrChange>
      </w:pPr>
      <w:ins w:id="2176"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177" w:author="Microsoft account" w:date="2025-09-21T12:28:00Z"/>
          <w:rFonts w:cs="Calibri"/>
          <w:sz w:val="28"/>
          <w:szCs w:val="28"/>
          <w:rtl/>
          <w:lang w:bidi="fa-IR"/>
        </w:rPr>
        <w:pPrChange w:id="2178" w:author="Microsoft account" w:date="2025-09-21T12:27:00Z">
          <w:pPr>
            <w:bidi/>
            <w:spacing w:after="0" w:line="276" w:lineRule="auto"/>
            <w:jc w:val="both"/>
          </w:pPr>
        </w:pPrChange>
      </w:pPr>
      <w:ins w:id="2179"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180"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181"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182" w:author="Microsoft account" w:date="2025-09-21T12:28:00Z"/>
          <w:rFonts w:cs="Calibri"/>
          <w:sz w:val="28"/>
          <w:szCs w:val="28"/>
          <w:rtl/>
          <w:lang w:bidi="fa-IR"/>
        </w:rPr>
        <w:pPrChange w:id="2183"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184" w:author="Microsoft account" w:date="2025-09-21T12:35:00Z"/>
          <w:rFonts w:cs="Calibri"/>
          <w:sz w:val="28"/>
          <w:szCs w:val="28"/>
          <w:lang w:bidi="fa-IR"/>
        </w:rPr>
        <w:pPrChange w:id="2185" w:author="Microsoft account" w:date="2025-09-21T12:28:00Z">
          <w:pPr>
            <w:bidi/>
            <w:spacing w:after="0" w:line="276" w:lineRule="auto"/>
            <w:jc w:val="both"/>
          </w:pPr>
        </w:pPrChange>
      </w:pPr>
      <w:ins w:id="2186" w:author="Microsoft account" w:date="2025-09-21T12:28:00Z">
        <w:r>
          <w:rPr>
            <w:rFonts w:cs="Calibri" w:hint="cs"/>
            <w:sz w:val="28"/>
            <w:szCs w:val="28"/>
            <w:rtl/>
            <w:lang w:bidi="fa-IR"/>
          </w:rPr>
          <w:lastRenderedPageBreak/>
          <w:t>-</w:t>
        </w:r>
      </w:ins>
      <w:ins w:id="2187" w:author="Microsoft account" w:date="2025-09-21T12:33:00Z">
        <w:r w:rsidR="00C77CBB">
          <w:rPr>
            <w:rFonts w:cs="Calibri" w:hint="cs"/>
            <w:sz w:val="28"/>
            <w:szCs w:val="28"/>
            <w:rtl/>
            <w:lang w:bidi="fa-IR"/>
          </w:rPr>
          <w:t xml:space="preserve">همونطور که میدونیم </w:t>
        </w:r>
      </w:ins>
      <w:ins w:id="2188"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189"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190" w:author="Microsoft account" w:date="2025-09-21T12:34:00Z">
        <w:r w:rsidR="00C77CBB">
          <w:rPr>
            <w:rFonts w:cs="Calibri" w:hint="cs"/>
            <w:sz w:val="28"/>
            <w:szCs w:val="28"/>
            <w:rtl/>
            <w:lang w:bidi="fa-IR"/>
          </w:rPr>
          <w:t xml:space="preserve"> سری بزن</w:t>
        </w:r>
      </w:ins>
      <w:ins w:id="2191"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192" w:author="Microsoft account" w:date="2025-09-21T11:54:00Z"/>
          <w:rFonts w:cs="Calibri"/>
          <w:sz w:val="28"/>
          <w:szCs w:val="28"/>
          <w:rtl/>
          <w:lang w:bidi="fa-IR"/>
        </w:rPr>
        <w:pPrChange w:id="2193"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194" w:author="Microsoft account" w:date="2025-09-21T12:53:00Z"/>
          <w:rFonts w:cs="Calibri"/>
          <w:sz w:val="28"/>
          <w:szCs w:val="28"/>
          <w:rtl/>
          <w:lang w:bidi="fa-IR"/>
        </w:rPr>
        <w:pPrChange w:id="2195" w:author="Microsoft account" w:date="2025-09-21T11:54:00Z">
          <w:pPr>
            <w:bidi/>
            <w:spacing w:after="0" w:line="276" w:lineRule="auto"/>
            <w:jc w:val="both"/>
          </w:pPr>
        </w:pPrChange>
      </w:pPr>
      <w:ins w:id="2196"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197" w:author="Microsoft account" w:date="2025-09-21T12:54:00Z"/>
          <w:rFonts w:cs="Calibri"/>
          <w:sz w:val="28"/>
          <w:szCs w:val="28"/>
          <w:rtl/>
          <w:lang w:bidi="fa-IR"/>
        </w:rPr>
        <w:pPrChange w:id="2198" w:author="Microsoft account" w:date="2025-09-21T12:53:00Z">
          <w:pPr>
            <w:bidi/>
            <w:spacing w:after="0" w:line="276" w:lineRule="auto"/>
            <w:jc w:val="both"/>
          </w:pPr>
        </w:pPrChange>
      </w:pPr>
      <w:ins w:id="2199" w:author="Microsoft account" w:date="2025-09-21T12:53:00Z">
        <w:r w:rsidRPr="00C11108">
          <w:rPr>
            <w:rFonts w:cs="Calibri"/>
            <w:noProof/>
            <w:sz w:val="28"/>
            <w:szCs w:val="28"/>
            <w:rPrChange w:id="2200"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201" w:author="Microsoft account" w:date="2025-09-21T12:54:00Z"/>
          <w:rFonts w:cs="Calibri"/>
          <w:sz w:val="28"/>
          <w:szCs w:val="28"/>
          <w:rtl/>
          <w:lang w:bidi="fa-IR"/>
        </w:rPr>
        <w:pPrChange w:id="2202" w:author="Microsoft account" w:date="2025-09-21T12:54:00Z">
          <w:pPr>
            <w:bidi/>
            <w:spacing w:after="0" w:line="276" w:lineRule="auto"/>
            <w:jc w:val="both"/>
          </w:pPr>
        </w:pPrChange>
      </w:pPr>
      <w:ins w:id="2203"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204" w:author="Microsoft account" w:date="2025-09-21T12:54:00Z"/>
          <w:rFonts w:cs="Calibri"/>
          <w:sz w:val="28"/>
          <w:szCs w:val="28"/>
          <w:rtl/>
          <w:lang w:bidi="fa-IR"/>
        </w:rPr>
        <w:pPrChange w:id="2205"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206" w:author="Microsoft account" w:date="2025-09-21T13:09:00Z"/>
          <w:rFonts w:cs="Calibri"/>
          <w:sz w:val="28"/>
          <w:szCs w:val="28"/>
          <w:rtl/>
          <w:lang w:bidi="fa-IR"/>
        </w:rPr>
        <w:pPrChange w:id="2207" w:author="Microsoft account" w:date="2025-09-21T12:54:00Z">
          <w:pPr>
            <w:bidi/>
            <w:spacing w:after="0" w:line="276" w:lineRule="auto"/>
            <w:jc w:val="both"/>
          </w:pPr>
        </w:pPrChange>
      </w:pPr>
      <w:ins w:id="2208"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209" w:author="Microsoft account" w:date="2025-09-21T13:08:00Z">
        <w:r>
          <w:rPr>
            <w:rFonts w:cs="Calibri"/>
            <w:sz w:val="28"/>
            <w:szCs w:val="28"/>
            <w:lang w:bidi="fa-IR"/>
          </w:rPr>
          <w:t>IntVar()</w:t>
        </w:r>
        <w:r>
          <w:rPr>
            <w:rFonts w:cs="Calibri" w:hint="cs"/>
            <w:sz w:val="28"/>
            <w:szCs w:val="28"/>
            <w:rtl/>
            <w:lang w:bidi="fa-IR"/>
          </w:rPr>
          <w:t xml:space="preserve"> و </w:t>
        </w:r>
      </w:ins>
      <w:ins w:id="2210"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211" w:author="Microsoft account" w:date="2025-09-21T13:09:00Z"/>
          <w:rFonts w:cs="Calibri"/>
          <w:sz w:val="28"/>
          <w:szCs w:val="28"/>
          <w:rtl/>
          <w:lang w:bidi="fa-IR"/>
        </w:rPr>
        <w:pPrChange w:id="2212"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213" w:author="Microsoft account" w:date="2025-09-21T13:14:00Z"/>
          <w:rFonts w:cs="Calibri"/>
          <w:sz w:val="28"/>
          <w:szCs w:val="28"/>
          <w:rtl/>
          <w:lang w:bidi="fa-IR"/>
        </w:rPr>
        <w:pPrChange w:id="2214" w:author="Microsoft account" w:date="2025-09-21T13:09:00Z">
          <w:pPr>
            <w:bidi/>
            <w:spacing w:after="0" w:line="276" w:lineRule="auto"/>
            <w:jc w:val="both"/>
          </w:pPr>
        </w:pPrChange>
      </w:pPr>
      <w:ins w:id="2215" w:author="Microsoft account" w:date="2025-09-21T13:09:00Z">
        <w:r>
          <w:rPr>
            <w:rFonts w:cs="Calibri" w:hint="cs"/>
            <w:sz w:val="28"/>
            <w:szCs w:val="28"/>
            <w:rtl/>
            <w:lang w:bidi="fa-IR"/>
          </w:rPr>
          <w:t>-</w:t>
        </w:r>
      </w:ins>
      <w:ins w:id="2216"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217"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218"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219" w:author="Microsoft account" w:date="2025-09-21T13:14:00Z"/>
          <w:rFonts w:cs="Calibri"/>
          <w:sz w:val="28"/>
          <w:szCs w:val="28"/>
          <w:rtl/>
          <w:lang w:bidi="fa-IR"/>
        </w:rPr>
        <w:pPrChange w:id="2220" w:author="Microsoft account" w:date="2025-09-21T13:14:00Z">
          <w:pPr>
            <w:bidi/>
            <w:spacing w:after="0" w:line="276" w:lineRule="auto"/>
            <w:jc w:val="both"/>
          </w:pPr>
        </w:pPrChange>
      </w:pPr>
      <w:ins w:id="2221"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222" w:author="Microsoft account" w:date="2025-09-21T13:14:00Z"/>
          <w:rFonts w:cs="Calibri"/>
          <w:sz w:val="28"/>
          <w:szCs w:val="28"/>
          <w:rtl/>
          <w:lang w:bidi="fa-IR"/>
        </w:rPr>
        <w:pPrChange w:id="2223"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224" w:author="Microsoft account" w:date="2025-09-21T13:19:00Z"/>
          <w:rFonts w:cs="Calibri"/>
          <w:sz w:val="28"/>
          <w:szCs w:val="28"/>
          <w:rtl/>
          <w:lang w:bidi="fa-IR"/>
        </w:rPr>
        <w:pPrChange w:id="2225" w:author="Microsoft account" w:date="2025-09-21T13:14:00Z">
          <w:pPr>
            <w:bidi/>
            <w:spacing w:after="0" w:line="276" w:lineRule="auto"/>
            <w:jc w:val="both"/>
          </w:pPr>
        </w:pPrChange>
      </w:pPr>
      <w:ins w:id="2226"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227"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228"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229"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230" w:author="Microsoft account" w:date="2025-09-21T13:19:00Z"/>
          <w:rFonts w:cs="Calibri"/>
          <w:sz w:val="28"/>
          <w:szCs w:val="28"/>
          <w:rtl/>
          <w:lang w:bidi="fa-IR"/>
        </w:rPr>
        <w:pPrChange w:id="2231"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232" w:author="Microsoft account" w:date="2025-09-21T13:24:00Z"/>
          <w:rFonts w:cs="Calibri"/>
          <w:sz w:val="28"/>
          <w:szCs w:val="28"/>
          <w:rtl/>
          <w:lang w:bidi="fa-IR"/>
        </w:rPr>
        <w:pPrChange w:id="2233" w:author="Microsoft account" w:date="2025-09-21T13:19:00Z">
          <w:pPr>
            <w:bidi/>
            <w:spacing w:after="0" w:line="276" w:lineRule="auto"/>
            <w:jc w:val="both"/>
          </w:pPr>
        </w:pPrChange>
      </w:pPr>
      <w:ins w:id="2234" w:author="Microsoft account" w:date="2025-09-21T13:19:00Z">
        <w:r>
          <w:rPr>
            <w:rFonts w:cs="Calibri" w:hint="cs"/>
            <w:sz w:val="28"/>
            <w:szCs w:val="28"/>
            <w:rtl/>
            <w:lang w:bidi="fa-IR"/>
          </w:rPr>
          <w:t>-</w:t>
        </w:r>
      </w:ins>
      <w:ins w:id="2235"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236" w:author="Microsoft account" w:date="2025-09-21T13:24:00Z">
        <w:r w:rsidR="00D47888">
          <w:rPr>
            <w:rFonts w:cs="Calibri" w:hint="cs"/>
            <w:sz w:val="28"/>
            <w:szCs w:val="28"/>
            <w:rtl/>
            <w:lang w:bidi="fa-IR"/>
          </w:rPr>
          <w:t xml:space="preserve"> محسوب میشه یا نه ولی اگر باشه که دیگر غمی نیست. </w:t>
        </w:r>
      </w:ins>
      <w:ins w:id="2237"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238"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239"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240" w:author="Microsoft account" w:date="2025-09-21T13:24:00Z"/>
          <w:rFonts w:cs="Calibri"/>
          <w:sz w:val="28"/>
          <w:szCs w:val="28"/>
          <w:rtl/>
          <w:lang w:bidi="fa-IR"/>
        </w:rPr>
        <w:pPrChange w:id="2241"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242" w:author="Microsoft account" w:date="2025-09-21T13:25:00Z"/>
          <w:rFonts w:cs="Calibri"/>
          <w:sz w:val="28"/>
          <w:szCs w:val="28"/>
          <w:rtl/>
          <w:lang w:bidi="fa-IR"/>
        </w:rPr>
        <w:pPrChange w:id="2243" w:author="Microsoft account" w:date="2025-09-21T13:24:00Z">
          <w:pPr>
            <w:bidi/>
            <w:spacing w:after="0" w:line="276" w:lineRule="auto"/>
            <w:jc w:val="both"/>
          </w:pPr>
        </w:pPrChange>
      </w:pPr>
      <w:ins w:id="2244"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245"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246"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247"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248"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249" w:author="Microsoft account" w:date="2025-09-22T10:17:00Z">
              <w:rPr>
                <w:rFonts w:cs="Calibri"/>
                <w:sz w:val="28"/>
                <w:szCs w:val="28"/>
                <w:lang w:bidi="fa-IR"/>
              </w:rPr>
            </w:rPrChange>
          </w:rPr>
          <w:t>pack</w:t>
        </w:r>
        <w:r w:rsidRPr="00145A4C">
          <w:rPr>
            <w:rFonts w:cs="Calibri"/>
            <w:sz w:val="28"/>
            <w:szCs w:val="28"/>
            <w:u w:val="single"/>
            <w:rtl/>
            <w:lang w:bidi="fa-IR"/>
            <w:rPrChange w:id="2250"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251" w:author="Microsoft account" w:date="2025-09-22T10:17:00Z">
              <w:rPr>
                <w:rFonts w:cs="Calibri"/>
                <w:sz w:val="28"/>
                <w:szCs w:val="28"/>
                <w:lang w:bidi="fa-IR"/>
              </w:rPr>
            </w:rPrChange>
          </w:rPr>
          <w:t>grid</w:t>
        </w:r>
        <w:r w:rsidRPr="00145A4C">
          <w:rPr>
            <w:rFonts w:cs="Calibri"/>
            <w:sz w:val="28"/>
            <w:szCs w:val="28"/>
            <w:u w:val="single"/>
            <w:rtl/>
            <w:lang w:bidi="fa-IR"/>
            <w:rPrChange w:id="2252"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253"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254" w:author="Microsoft account" w:date="2025-09-21T13:25:00Z"/>
          <w:rFonts w:cs="Calibri"/>
          <w:sz w:val="28"/>
          <w:szCs w:val="28"/>
          <w:rtl/>
          <w:lang w:bidi="fa-IR"/>
        </w:rPr>
        <w:pPrChange w:id="2255"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256" w:author="Microsoft account" w:date="2025-09-21T11:54:00Z"/>
          <w:rFonts w:cs="Calibri"/>
          <w:sz w:val="28"/>
          <w:szCs w:val="28"/>
          <w:lang w:bidi="fa-IR"/>
        </w:rPr>
        <w:pPrChange w:id="2257" w:author="Microsoft account" w:date="2025-09-21T13:25:00Z">
          <w:pPr>
            <w:bidi/>
            <w:spacing w:after="0" w:line="276" w:lineRule="auto"/>
            <w:jc w:val="both"/>
          </w:pPr>
        </w:pPrChange>
      </w:pPr>
      <w:ins w:id="2258"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259" w:author="Microsoft account" w:date="2025-09-21T11:54:00Z"/>
          <w:rFonts w:cs="Calibri"/>
          <w:sz w:val="28"/>
          <w:szCs w:val="28"/>
          <w:rtl/>
          <w:lang w:bidi="fa-IR"/>
        </w:rPr>
      </w:pPr>
      <w:ins w:id="2260"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261" w:author="Microsoft account" w:date="2025-09-21T11:54:00Z">
          <w:pPr>
            <w:bidi/>
            <w:spacing w:after="0" w:line="276" w:lineRule="auto"/>
            <w:jc w:val="both"/>
          </w:pPr>
        </w:pPrChange>
      </w:pPr>
      <w:bookmarkStart w:id="2262" w:name="I4040631"/>
      <w:ins w:id="2263" w:author="Microsoft account" w:date="2025-09-22T10:21:00Z">
        <w:r>
          <w:rPr>
            <w:rFonts w:cs="Calibri" w:hint="cs"/>
            <w:sz w:val="28"/>
            <w:szCs w:val="28"/>
            <w:rtl/>
            <w:lang w:bidi="fa-IR"/>
          </w:rPr>
          <w:lastRenderedPageBreak/>
          <w:t>ادامه</w:t>
        </w:r>
      </w:ins>
    </w:p>
    <w:bookmarkEnd w:id="2262"/>
    <w:p w14:paraId="41681A98" w14:textId="77777777" w:rsidR="0070255D" w:rsidRDefault="0070255D" w:rsidP="00A07812">
      <w:pPr>
        <w:bidi/>
        <w:spacing w:after="0" w:line="276" w:lineRule="auto"/>
        <w:jc w:val="both"/>
        <w:rPr>
          <w:ins w:id="2264" w:author="Microsoft account" w:date="2025-09-22T10:22:00Z"/>
          <w:rFonts w:cs="Calibri"/>
          <w:sz w:val="28"/>
          <w:szCs w:val="28"/>
          <w:rtl/>
          <w:lang w:bidi="fa-IR"/>
        </w:rPr>
      </w:pPr>
    </w:p>
    <w:p w14:paraId="37B50822" w14:textId="08D8ADB4" w:rsidR="00A7222C" w:rsidRDefault="00A7222C">
      <w:pPr>
        <w:bidi/>
        <w:spacing w:after="0" w:line="276" w:lineRule="auto"/>
        <w:jc w:val="both"/>
        <w:rPr>
          <w:ins w:id="2265" w:author="Microsoft account" w:date="2025-09-22T10:22:00Z"/>
          <w:rFonts w:cs="Calibri"/>
          <w:sz w:val="28"/>
          <w:szCs w:val="28"/>
          <w:rtl/>
          <w:lang w:bidi="fa-IR"/>
        </w:rPr>
        <w:pPrChange w:id="2266" w:author="Microsoft account" w:date="2025-09-22T10:22:00Z">
          <w:pPr>
            <w:bidi/>
            <w:spacing w:after="0" w:line="276" w:lineRule="auto"/>
            <w:jc w:val="both"/>
          </w:pPr>
        </w:pPrChange>
      </w:pPr>
      <w:ins w:id="2267"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268" w:author="Microsoft account" w:date="2025-09-23T10:42:00Z"/>
          <w:rFonts w:cs="Calibri"/>
          <w:sz w:val="18"/>
          <w:szCs w:val="18"/>
          <w:lang w:bidi="fa-IR"/>
        </w:rPr>
        <w:pPrChange w:id="2269" w:author="Microsoft account" w:date="2025-09-22T10:22:00Z">
          <w:pPr>
            <w:bidi/>
            <w:spacing w:after="0" w:line="276" w:lineRule="auto"/>
            <w:jc w:val="both"/>
          </w:pPr>
        </w:pPrChange>
      </w:pPr>
      <w:ins w:id="2270" w:author="Microsoft account" w:date="2025-09-22T11:54:00Z">
        <w:r>
          <w:rPr>
            <w:rFonts w:cs="Calibri" w:hint="cs"/>
            <w:sz w:val="28"/>
            <w:szCs w:val="28"/>
            <w:rtl/>
            <w:lang w:bidi="fa-IR"/>
          </w:rPr>
          <w:t xml:space="preserve">بعله </w:t>
        </w:r>
      </w:ins>
      <w:ins w:id="2271"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272"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273"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274"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275" w:author="Microsoft account" w:date="2025-09-22T11:55:00Z"/>
          <w:rFonts w:cs="Calibri"/>
          <w:sz w:val="28"/>
          <w:szCs w:val="28"/>
          <w:rtl/>
          <w:lang w:bidi="fa-IR"/>
        </w:rPr>
        <w:pPrChange w:id="2276" w:author="Microsoft account" w:date="2025-09-23T10:42:00Z">
          <w:pPr>
            <w:bidi/>
            <w:spacing w:after="0" w:line="276" w:lineRule="auto"/>
            <w:jc w:val="both"/>
          </w:pPr>
        </w:pPrChange>
      </w:pPr>
      <w:ins w:id="2277"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278"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279" w:author="Microsoft account" w:date="2025-09-22T11:55:00Z"/>
          <w:rFonts w:cs="Calibri"/>
          <w:sz w:val="28"/>
          <w:szCs w:val="28"/>
          <w:lang w:bidi="fa-IR"/>
        </w:rPr>
        <w:pPrChange w:id="2280" w:author="Microsoft account" w:date="2025-09-22T11:55:00Z">
          <w:pPr>
            <w:bidi/>
            <w:spacing w:after="0" w:line="276" w:lineRule="auto"/>
            <w:jc w:val="both"/>
          </w:pPr>
        </w:pPrChange>
      </w:pPr>
      <w:ins w:id="2281"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282" w:author="Microsoft account" w:date="2025-09-22T11:56:00Z"/>
          <w:rFonts w:cs="Calibri"/>
          <w:sz w:val="28"/>
          <w:szCs w:val="28"/>
          <w:rtl/>
          <w:lang w:bidi="fa-IR"/>
        </w:rPr>
        <w:pPrChange w:id="2283"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284" w:author="Microsoft account" w:date="2025-09-22T11:55:00Z"/>
          <w:rFonts w:cs="Calibri"/>
          <w:sz w:val="28"/>
          <w:szCs w:val="28"/>
          <w:lang w:bidi="fa-IR"/>
        </w:rPr>
        <w:pPrChange w:id="2285"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286" w:author="Microsoft account" w:date="2025-09-22T10:22:00Z"/>
          <w:rFonts w:cs="Calibri"/>
          <w:sz w:val="28"/>
          <w:szCs w:val="28"/>
          <w:lang w:bidi="fa-IR"/>
        </w:rPr>
        <w:pPrChange w:id="2287" w:author="Microsoft account" w:date="2025-09-22T11:55:00Z">
          <w:pPr>
            <w:bidi/>
            <w:spacing w:after="0" w:line="276" w:lineRule="auto"/>
            <w:jc w:val="both"/>
          </w:pPr>
        </w:pPrChange>
      </w:pPr>
      <w:ins w:id="2288" w:author="Microsoft account" w:date="2025-09-22T11:57:00Z">
        <w:r>
          <w:rPr>
            <w:rFonts w:cs="Calibri"/>
            <w:sz w:val="28"/>
            <w:szCs w:val="28"/>
            <w:lang w:bidi="fa-IR"/>
          </w:rPr>
          <w:t xml:space="preserve">Start </w:t>
        </w:r>
      </w:ins>
      <w:ins w:id="2289"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290" w:author="Microsoft account" w:date="2025-09-22T12:13:00Z"/>
          <w:rFonts w:cs="Calibri"/>
          <w:sz w:val="28"/>
          <w:szCs w:val="28"/>
          <w:rtl/>
          <w:lang w:bidi="fa-IR"/>
        </w:rPr>
        <w:pPrChange w:id="2291" w:author="Microsoft account" w:date="2025-09-22T10:22:00Z">
          <w:pPr>
            <w:bidi/>
            <w:spacing w:after="0" w:line="276" w:lineRule="auto"/>
            <w:jc w:val="both"/>
          </w:pPr>
        </w:pPrChange>
      </w:pPr>
      <w:ins w:id="2292"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293" w:author="Microsoft account" w:date="2025-09-22T12:13:00Z"/>
          <w:rFonts w:cs="Calibri"/>
          <w:sz w:val="28"/>
          <w:szCs w:val="28"/>
          <w:rtl/>
          <w:lang w:bidi="fa-IR"/>
        </w:rPr>
        <w:pPrChange w:id="2294"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295" w:author="Microsoft account" w:date="2025-09-22T12:14:00Z"/>
          <w:rFonts w:cs="Calibri"/>
          <w:sz w:val="28"/>
          <w:szCs w:val="28"/>
          <w:rtl/>
          <w:lang w:bidi="fa-IR"/>
        </w:rPr>
        <w:pPrChange w:id="2296" w:author="Microsoft account" w:date="2025-09-22T12:14:00Z">
          <w:pPr>
            <w:bidi/>
            <w:spacing w:after="0" w:line="276" w:lineRule="auto"/>
            <w:jc w:val="both"/>
          </w:pPr>
        </w:pPrChange>
      </w:pPr>
      <w:ins w:id="2297"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298"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299" w:author="Microsoft account" w:date="2025-09-22T12:13:00Z"/>
          <w:rFonts w:cs="Calibri"/>
          <w:sz w:val="28"/>
          <w:szCs w:val="28"/>
          <w:rtl/>
          <w:lang w:bidi="fa-IR"/>
        </w:rPr>
        <w:pPrChange w:id="2300" w:author="Microsoft account" w:date="2025-09-22T12:15:00Z">
          <w:pPr>
            <w:bidi/>
            <w:spacing w:after="0" w:line="276" w:lineRule="auto"/>
            <w:jc w:val="both"/>
          </w:pPr>
        </w:pPrChange>
      </w:pPr>
      <w:ins w:id="2301" w:author="Microsoft account" w:date="2025-09-22T12:14:00Z">
        <w:r w:rsidRPr="00954022">
          <w:rPr>
            <w:rFonts w:cs="Calibri"/>
            <w:noProof/>
            <w:sz w:val="28"/>
            <w:szCs w:val="28"/>
            <w:rPrChange w:id="2302"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303" w:author="Microsoft account" w:date="2025-09-22T12:15:00Z"/>
          <w:rFonts w:cs="Calibri"/>
          <w:sz w:val="28"/>
          <w:szCs w:val="28"/>
          <w:rtl/>
          <w:lang w:bidi="fa-IR"/>
        </w:rPr>
        <w:pPrChange w:id="2304" w:author="Microsoft account" w:date="2025-09-22T12:13:00Z">
          <w:pPr>
            <w:bidi/>
            <w:spacing w:after="0" w:line="276" w:lineRule="auto"/>
            <w:jc w:val="both"/>
          </w:pPr>
        </w:pPrChange>
      </w:pPr>
      <w:ins w:id="2305"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306" w:author="Microsoft account" w:date="2025-09-22T12:15:00Z"/>
          <w:rFonts w:cs="Calibri"/>
          <w:sz w:val="28"/>
          <w:szCs w:val="28"/>
          <w:rtl/>
          <w:lang w:bidi="fa-IR"/>
        </w:rPr>
        <w:pPrChange w:id="2307" w:author="Microsoft account" w:date="2025-09-22T12:15:00Z">
          <w:pPr>
            <w:bidi/>
            <w:spacing w:after="0" w:line="276" w:lineRule="auto"/>
            <w:jc w:val="both"/>
          </w:pPr>
        </w:pPrChange>
      </w:pPr>
      <w:ins w:id="2308" w:author="Microsoft account" w:date="2025-09-22T12:15:00Z">
        <w:r w:rsidRPr="00954022">
          <w:rPr>
            <w:rFonts w:cs="Calibri"/>
            <w:noProof/>
            <w:sz w:val="28"/>
            <w:szCs w:val="28"/>
            <w:rPrChange w:id="2309"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310" w:author="Microsoft account" w:date="2025-09-22T12:23:00Z"/>
          <w:rFonts w:cs="Calibri"/>
          <w:sz w:val="28"/>
          <w:szCs w:val="28"/>
          <w:rtl/>
          <w:lang w:bidi="fa-IR"/>
        </w:rPr>
        <w:pPrChange w:id="2311" w:author="Microsoft account" w:date="2025-09-22T12:23:00Z">
          <w:pPr>
            <w:bidi/>
            <w:spacing w:after="0" w:line="276" w:lineRule="auto"/>
            <w:jc w:val="both"/>
          </w:pPr>
        </w:pPrChange>
      </w:pPr>
      <w:ins w:id="2312" w:author="Microsoft account" w:date="2025-09-22T12:15:00Z">
        <w:r>
          <w:rPr>
            <w:rFonts w:cs="Calibri" w:hint="cs"/>
            <w:sz w:val="28"/>
            <w:szCs w:val="28"/>
            <w:rtl/>
            <w:lang w:bidi="fa-IR"/>
          </w:rPr>
          <w:t xml:space="preserve">که </w:t>
        </w:r>
      </w:ins>
      <w:ins w:id="2313"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314"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315" w:author="Microsoft account" w:date="2025-09-22T12:19:00Z">
        <w:r w:rsidR="008D3B28">
          <w:rPr>
            <w:rFonts w:cs="Calibri" w:hint="cs"/>
            <w:sz w:val="28"/>
            <w:szCs w:val="28"/>
            <w:rtl/>
            <w:lang w:bidi="fa-IR"/>
          </w:rPr>
          <w:t xml:space="preserve">، تایمر 4 ام رو (که یعنی 4*25 دقیقه کار کردی که میشه </w:t>
        </w:r>
      </w:ins>
      <w:ins w:id="2316"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317" w:author="Microsoft account" w:date="2025-09-22T12:22:00Z">
        <w:r w:rsidR="008D3B28">
          <w:rPr>
            <w:rFonts w:cs="Calibri" w:hint="cs"/>
            <w:sz w:val="28"/>
            <w:szCs w:val="28"/>
            <w:rtl/>
            <w:lang w:bidi="fa-IR"/>
          </w:rPr>
          <w:t xml:space="preserve">که به این حساب کتاب باید </w:t>
        </w:r>
      </w:ins>
      <w:ins w:id="2318" w:author="Microsoft account" w:date="2025-09-22T12:23:00Z">
        <w:r w:rsidR="008D3B28">
          <w:rPr>
            <w:rFonts w:cs="Calibri"/>
            <w:sz w:val="28"/>
            <w:szCs w:val="28"/>
            <w:lang w:bidi="fa-IR"/>
          </w:rPr>
          <w:t>2.5h</w:t>
        </w:r>
      </w:ins>
      <w:ins w:id="2319" w:author="Microsoft account" w:date="2025-09-22T12:22:00Z">
        <w:r w:rsidR="008D3B28">
          <w:rPr>
            <w:rFonts w:cs="Calibri" w:hint="cs"/>
            <w:sz w:val="28"/>
            <w:szCs w:val="28"/>
            <w:rtl/>
            <w:lang w:bidi="fa-IR"/>
          </w:rPr>
          <w:t xml:space="preserve"> طول بکشه. </w:t>
        </w:r>
      </w:ins>
      <w:ins w:id="2320"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321"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322" w:author="Microsoft account" w:date="2025-09-22T12:23:00Z"/>
          <w:rFonts w:cs="Calibri"/>
          <w:sz w:val="28"/>
          <w:szCs w:val="28"/>
          <w:rtl/>
          <w:lang w:bidi="fa-IR"/>
        </w:rPr>
        <w:pPrChange w:id="2323"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324" w:author="Microsoft account" w:date="2025-09-22T12:25:00Z"/>
          <w:rFonts w:cs="Calibri"/>
          <w:sz w:val="28"/>
          <w:szCs w:val="28"/>
          <w:rtl/>
          <w:lang w:bidi="fa-IR"/>
        </w:rPr>
        <w:pPrChange w:id="2325" w:author="Microsoft account" w:date="2025-09-22T12:23:00Z">
          <w:pPr>
            <w:bidi/>
            <w:spacing w:after="0" w:line="276" w:lineRule="auto"/>
            <w:jc w:val="both"/>
          </w:pPr>
        </w:pPrChange>
      </w:pPr>
      <w:ins w:id="2326"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327"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328" w:author="Microsoft account" w:date="2025-09-22T12:25:00Z"/>
          <w:rFonts w:cs="Calibri"/>
          <w:sz w:val="28"/>
          <w:szCs w:val="28"/>
          <w:rtl/>
          <w:lang w:bidi="fa-IR"/>
        </w:rPr>
        <w:pPrChange w:id="2329" w:author="Microsoft account" w:date="2025-09-22T12:25:00Z">
          <w:pPr>
            <w:bidi/>
            <w:spacing w:after="0" w:line="276" w:lineRule="auto"/>
            <w:jc w:val="both"/>
          </w:pPr>
        </w:pPrChange>
      </w:pPr>
      <w:ins w:id="2330"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331" w:author="Microsoft account" w:date="2025-09-22T12:13:00Z"/>
          <w:rFonts w:cs="Calibri"/>
          <w:sz w:val="28"/>
          <w:szCs w:val="28"/>
          <w:lang w:bidi="fa-IR"/>
        </w:rPr>
        <w:pPrChange w:id="2332" w:author="Microsoft account" w:date="2025-09-22T12:25:00Z">
          <w:pPr>
            <w:bidi/>
            <w:spacing w:after="0" w:line="276" w:lineRule="auto"/>
            <w:jc w:val="both"/>
          </w:pPr>
        </w:pPrChange>
      </w:pPr>
      <w:ins w:id="2333"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334" w:author="Microsoft account" w:date="2025-09-22T10:22:00Z"/>
          <w:rFonts w:cs="Calibri"/>
          <w:sz w:val="28"/>
          <w:szCs w:val="28"/>
          <w:lang w:bidi="fa-IR"/>
        </w:rPr>
        <w:pPrChange w:id="2335" w:author="Microsoft account" w:date="2025-09-22T12:13:00Z">
          <w:pPr>
            <w:bidi/>
            <w:spacing w:after="0" w:line="276" w:lineRule="auto"/>
            <w:jc w:val="both"/>
          </w:pPr>
        </w:pPrChange>
      </w:pPr>
      <w:ins w:id="2336"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337" w:author="Microsoft account" w:date="2025-09-22T10:22:00Z"/>
          <w:rFonts w:cs="Calibri"/>
          <w:sz w:val="28"/>
          <w:szCs w:val="28"/>
          <w:rtl/>
          <w:lang w:bidi="fa-IR"/>
        </w:rPr>
      </w:pPr>
      <w:ins w:id="2338"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339" w:author="Microsoft account" w:date="2025-09-22T10:22:00Z"/>
          <w:rFonts w:cs="Calibri"/>
          <w:sz w:val="28"/>
          <w:szCs w:val="28"/>
          <w:rtl/>
          <w:lang w:bidi="fa-IR"/>
        </w:rPr>
        <w:pPrChange w:id="2340" w:author="Microsoft account" w:date="2025-09-22T10:22:00Z">
          <w:pPr>
            <w:bidi/>
            <w:spacing w:after="0" w:line="276" w:lineRule="auto"/>
            <w:jc w:val="both"/>
          </w:pPr>
        </w:pPrChange>
      </w:pPr>
      <w:bookmarkStart w:id="2341" w:name="I4040701"/>
      <w:ins w:id="2342" w:author="Microsoft account" w:date="2025-09-23T10:48:00Z">
        <w:r>
          <w:rPr>
            <w:rFonts w:cs="Calibri" w:hint="cs"/>
            <w:sz w:val="28"/>
            <w:szCs w:val="28"/>
            <w:rtl/>
            <w:lang w:bidi="fa-IR"/>
          </w:rPr>
          <w:lastRenderedPageBreak/>
          <w:t>ادامه</w:t>
        </w:r>
      </w:ins>
    </w:p>
    <w:bookmarkEnd w:id="2341"/>
    <w:p w14:paraId="0FCE71CA" w14:textId="77777777" w:rsidR="008C7665" w:rsidRDefault="008C7665">
      <w:pPr>
        <w:bidi/>
        <w:spacing w:after="0" w:line="276" w:lineRule="auto"/>
        <w:jc w:val="both"/>
        <w:rPr>
          <w:ins w:id="2343" w:author="Microsoft account" w:date="2025-09-23T10:48:00Z"/>
          <w:rFonts w:cs="Calibri"/>
          <w:sz w:val="28"/>
          <w:szCs w:val="28"/>
          <w:rtl/>
          <w:lang w:bidi="fa-IR"/>
        </w:rPr>
        <w:pPrChange w:id="2344"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345" w:author="Microsoft account" w:date="2025-09-23T11:21:00Z"/>
          <w:rFonts w:cs="Calibri"/>
          <w:sz w:val="28"/>
          <w:szCs w:val="28"/>
          <w:rtl/>
          <w:lang w:bidi="fa-IR"/>
        </w:rPr>
        <w:pPrChange w:id="2346" w:author="Microsoft account" w:date="2025-09-23T11:19:00Z">
          <w:pPr>
            <w:bidi/>
            <w:spacing w:after="0" w:line="276" w:lineRule="auto"/>
            <w:jc w:val="both"/>
          </w:pPr>
        </w:pPrChange>
      </w:pPr>
      <w:ins w:id="2347" w:author="Microsoft account" w:date="2025-09-23T10:48:00Z">
        <w:r>
          <w:rPr>
            <w:rFonts w:cs="Calibri" w:hint="cs"/>
            <w:sz w:val="28"/>
            <w:szCs w:val="28"/>
            <w:rtl/>
            <w:lang w:bidi="fa-IR"/>
          </w:rPr>
          <w:t>-</w:t>
        </w:r>
      </w:ins>
      <w:ins w:id="2348"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349"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350"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351"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352"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53"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354"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355"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356"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357"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358"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59"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360"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361"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362"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363"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364"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365"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366"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67"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368"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369"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70"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371"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372"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73"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374" w:author="Microsoft account" w:date="2025-09-23T11:21:00Z">
              <w:rPr>
                <w:rFonts w:cs="Calibri"/>
                <w:sz w:val="28"/>
                <w:szCs w:val="28"/>
                <w:rtl/>
                <w:lang w:bidi="fa-IR"/>
              </w:rPr>
            </w:rPrChange>
          </w:rPr>
          <w:t xml:space="preserve"> </w:t>
        </w:r>
      </w:ins>
      <w:ins w:id="2375" w:author="Microsoft account" w:date="2025-09-23T11:20:00Z">
        <w:r w:rsidR="00340CDD" w:rsidRPr="00340CDD">
          <w:rPr>
            <w:rFonts w:cs="Calibri"/>
            <w:strike/>
            <w:sz w:val="28"/>
            <w:szCs w:val="28"/>
            <w:lang w:bidi="fa-IR"/>
            <w:rPrChange w:id="2376" w:author="Microsoft account" w:date="2025-09-23T11:21:00Z">
              <w:rPr>
                <w:rFonts w:cs="Calibri"/>
                <w:sz w:val="28"/>
                <w:szCs w:val="28"/>
                <w:lang w:bidi="fa-IR"/>
              </w:rPr>
            </w:rPrChange>
          </w:rPr>
          <w:t>object</w:t>
        </w:r>
        <w:r w:rsidR="00340CDD" w:rsidRPr="00340CDD">
          <w:rPr>
            <w:rFonts w:cs="Calibri"/>
            <w:strike/>
            <w:sz w:val="28"/>
            <w:szCs w:val="28"/>
            <w:rtl/>
            <w:lang w:bidi="fa-IR"/>
            <w:rPrChange w:id="2377"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378" w:author="Microsoft account" w:date="2025-09-23T11:21:00Z">
              <w:rPr>
                <w:rFonts w:cs="Calibri"/>
                <w:sz w:val="28"/>
                <w:szCs w:val="28"/>
                <w:lang w:bidi="fa-IR"/>
              </w:rPr>
            </w:rPrChange>
          </w:rPr>
          <w:t>Canvas()</w:t>
        </w:r>
        <w:r w:rsidR="00340CDD" w:rsidRPr="00340CDD">
          <w:rPr>
            <w:rFonts w:cs="Calibri"/>
            <w:strike/>
            <w:sz w:val="28"/>
            <w:szCs w:val="28"/>
            <w:rtl/>
            <w:lang w:bidi="fa-IR"/>
            <w:rPrChange w:id="2379"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380"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81"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382" w:author="Microsoft account" w:date="2025-09-23T11:21:00Z">
              <w:rPr>
                <w:rFonts w:cs="Calibri"/>
                <w:sz w:val="28"/>
                <w:szCs w:val="28"/>
                <w:rtl/>
                <w:lang w:bidi="fa-IR"/>
              </w:rPr>
            </w:rPrChange>
          </w:rPr>
          <w:t xml:space="preserve"> قابل انجام باشه</w:t>
        </w:r>
      </w:ins>
      <w:ins w:id="2383" w:author="Microsoft account" w:date="2025-09-23T11:21:00Z">
        <w:r w:rsidR="00340CDD" w:rsidRPr="00340CDD">
          <w:rPr>
            <w:rFonts w:cs="Calibri"/>
            <w:strike/>
            <w:sz w:val="28"/>
            <w:szCs w:val="28"/>
            <w:rtl/>
            <w:lang w:bidi="fa-IR"/>
            <w:rPrChange w:id="2384"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385" w:author="Microsoft account" w:date="2025-09-23T11:22:00Z"/>
          <w:rFonts w:cs="Calibri"/>
          <w:sz w:val="28"/>
          <w:szCs w:val="28"/>
          <w:rtl/>
          <w:lang w:bidi="fa-IR"/>
        </w:rPr>
        <w:pPrChange w:id="2386" w:author="Microsoft account" w:date="2025-09-23T11:22:00Z">
          <w:pPr>
            <w:bidi/>
            <w:spacing w:after="0" w:line="276" w:lineRule="auto"/>
            <w:jc w:val="both"/>
          </w:pPr>
        </w:pPrChange>
      </w:pPr>
      <w:ins w:id="2387"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388" w:author="Microsoft account" w:date="2025-09-23T11:22:00Z"/>
          <w:rFonts w:cs="Calibri"/>
          <w:sz w:val="28"/>
          <w:szCs w:val="28"/>
          <w:rtl/>
          <w:lang w:bidi="fa-IR"/>
        </w:rPr>
        <w:pPrChange w:id="2389"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390" w:author="Microsoft account" w:date="2025-09-23T11:31:00Z"/>
          <w:rFonts w:cs="Calibri"/>
          <w:sz w:val="28"/>
          <w:szCs w:val="28"/>
          <w:rtl/>
          <w:lang w:bidi="fa-IR"/>
        </w:rPr>
        <w:pPrChange w:id="2391" w:author="Microsoft account" w:date="2025-09-23T11:22:00Z">
          <w:pPr>
            <w:bidi/>
            <w:spacing w:after="0" w:line="276" w:lineRule="auto"/>
            <w:jc w:val="both"/>
          </w:pPr>
        </w:pPrChange>
      </w:pPr>
      <w:ins w:id="2392" w:author="Microsoft account" w:date="2025-09-23T11:22:00Z">
        <w:r>
          <w:rPr>
            <w:rFonts w:cs="Calibri" w:hint="cs"/>
            <w:sz w:val="28"/>
            <w:szCs w:val="28"/>
            <w:rtl/>
            <w:lang w:bidi="fa-IR"/>
          </w:rPr>
          <w:t>-</w:t>
        </w:r>
      </w:ins>
      <w:ins w:id="2393"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394"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395" w:author="Microsoft account" w:date="2025-09-23T11:31:00Z"/>
          <w:rFonts w:cs="Calibri"/>
          <w:sz w:val="28"/>
          <w:szCs w:val="28"/>
          <w:rtl/>
          <w:lang w:bidi="fa-IR"/>
        </w:rPr>
        <w:pPrChange w:id="2396"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397" w:author="Microsoft account" w:date="2025-09-23T13:05:00Z"/>
          <w:rFonts w:cs="Calibri"/>
          <w:sz w:val="28"/>
          <w:szCs w:val="28"/>
          <w:rtl/>
          <w:lang w:bidi="fa-IR"/>
        </w:rPr>
        <w:pPrChange w:id="2398" w:author="Microsoft account" w:date="2025-09-23T11:31:00Z">
          <w:pPr>
            <w:bidi/>
            <w:spacing w:after="0" w:line="276" w:lineRule="auto"/>
            <w:jc w:val="both"/>
          </w:pPr>
        </w:pPrChange>
      </w:pPr>
      <w:ins w:id="2399" w:author="Microsoft account" w:date="2025-09-23T11:31:00Z">
        <w:r>
          <w:rPr>
            <w:rFonts w:cs="Calibri" w:hint="cs"/>
            <w:sz w:val="28"/>
            <w:szCs w:val="28"/>
            <w:rtl/>
            <w:lang w:bidi="fa-IR"/>
          </w:rPr>
          <w:t>-</w:t>
        </w:r>
      </w:ins>
      <w:ins w:id="2400"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401" w:author="Microsoft account" w:date="2025-09-23T10:48:00Z"/>
          <w:rFonts w:cs="Calibri"/>
          <w:sz w:val="28"/>
          <w:szCs w:val="28"/>
          <w:rtl/>
          <w:lang w:bidi="fa-IR"/>
        </w:rPr>
        <w:pPrChange w:id="2402" w:author="Microsoft account" w:date="2025-09-23T13:05:00Z">
          <w:pPr>
            <w:bidi/>
            <w:spacing w:after="0" w:line="276" w:lineRule="auto"/>
            <w:jc w:val="both"/>
          </w:pPr>
        </w:pPrChange>
      </w:pPr>
      <w:ins w:id="2403" w:author="Microsoft account" w:date="2025-09-23T13:05:00Z">
        <w:r>
          <w:rPr>
            <w:rFonts w:cs="Calibri" w:hint="cs"/>
            <w:sz w:val="28"/>
            <w:szCs w:val="28"/>
            <w:rtl/>
            <w:lang w:bidi="fa-IR"/>
          </w:rPr>
          <w:t xml:space="preserve">تا </w:t>
        </w:r>
        <w:r>
          <w:rPr>
            <w:rFonts w:cs="Calibri"/>
            <w:sz w:val="28"/>
            <w:szCs w:val="28"/>
            <w:lang w:bidi="fa-IR"/>
          </w:rPr>
          <w:t>Day028</w:t>
        </w:r>
      </w:ins>
      <w:ins w:id="2404" w:author="Microsoft account" w:date="2025-09-23T13:06:00Z">
        <w:r>
          <w:rPr>
            <w:rFonts w:cs="Calibri"/>
            <w:sz w:val="28"/>
            <w:szCs w:val="28"/>
            <w:lang w:bidi="fa-IR"/>
          </w:rPr>
          <w:t xml:space="preserve"> 003 </w:t>
        </w:r>
      </w:ins>
      <w:ins w:id="2405" w:author="Microsoft account" w:date="2025-09-23T13:07:00Z">
        <w:r>
          <w:rPr>
            <w:rFonts w:cs="Calibri"/>
            <w:sz w:val="28"/>
            <w:szCs w:val="28"/>
            <w:lang w:bidi="fa-IR"/>
          </w:rPr>
          <w:t>00</w:t>
        </w:r>
      </w:ins>
      <w:ins w:id="2406" w:author="Microsoft account" w:date="2025-09-23T13:06:00Z">
        <w:r>
          <w:rPr>
            <w:rFonts w:cs="Calibri"/>
            <w:sz w:val="28"/>
            <w:szCs w:val="28"/>
            <w:lang w:bidi="fa-IR"/>
          </w:rPr>
          <w:t>:</w:t>
        </w:r>
      </w:ins>
      <w:ins w:id="2407" w:author="Microsoft account" w:date="2025-09-23T13:07:00Z">
        <w:r>
          <w:rPr>
            <w:rFonts w:cs="Calibri"/>
            <w:sz w:val="28"/>
            <w:szCs w:val="28"/>
            <w:lang w:bidi="fa-IR"/>
          </w:rPr>
          <w:t>03</w:t>
        </w:r>
      </w:ins>
      <w:ins w:id="2408" w:author="Microsoft account" w:date="2025-09-23T13:06:00Z">
        <w:r>
          <w:rPr>
            <w:rFonts w:cs="Calibri"/>
            <w:sz w:val="28"/>
            <w:szCs w:val="28"/>
            <w:lang w:bidi="fa-IR"/>
          </w:rPr>
          <w:t>:</w:t>
        </w:r>
      </w:ins>
      <w:ins w:id="2409"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410" w:author="Microsoft account" w:date="2025-09-23T10:48:00Z"/>
          <w:rFonts w:cs="Calibri"/>
          <w:sz w:val="28"/>
          <w:szCs w:val="28"/>
          <w:rtl/>
          <w:lang w:bidi="fa-IR"/>
        </w:rPr>
        <w:pPrChange w:id="2411"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412" w:author="Microsoft account" w:date="2025-09-23T10:48:00Z"/>
          <w:rFonts w:cs="Calibri"/>
          <w:sz w:val="28"/>
          <w:szCs w:val="28"/>
          <w:rtl/>
          <w:lang w:bidi="fa-IR"/>
        </w:rPr>
        <w:pPrChange w:id="2413" w:author="Microsoft account" w:date="2025-09-23T10:48:00Z">
          <w:pPr>
            <w:bidi/>
            <w:spacing w:after="0" w:line="276" w:lineRule="auto"/>
            <w:jc w:val="both"/>
          </w:pPr>
        </w:pPrChange>
      </w:pPr>
    </w:p>
    <w:p w14:paraId="69B7B827" w14:textId="4820ADE6" w:rsidR="008C7665" w:rsidRDefault="008C7665">
      <w:pPr>
        <w:spacing w:after="0" w:line="240" w:lineRule="auto"/>
        <w:rPr>
          <w:ins w:id="2414" w:author="Microsoft account" w:date="2025-09-23T10:48:00Z"/>
          <w:rFonts w:cs="Calibri"/>
          <w:sz w:val="28"/>
          <w:szCs w:val="28"/>
          <w:rtl/>
          <w:lang w:bidi="fa-IR"/>
        </w:rPr>
      </w:pPr>
      <w:ins w:id="2415"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416" w:author="Microsoft account" w:date="2025-09-24T10:09:00Z"/>
          <w:rFonts w:cs="Calibri"/>
          <w:sz w:val="28"/>
          <w:szCs w:val="28"/>
          <w:rtl/>
          <w:lang w:bidi="fa-IR"/>
        </w:rPr>
        <w:pPrChange w:id="2417" w:author="Microsoft account" w:date="2025-09-23T10:48:00Z">
          <w:pPr>
            <w:bidi/>
            <w:spacing w:after="0" w:line="276" w:lineRule="auto"/>
            <w:jc w:val="both"/>
          </w:pPr>
        </w:pPrChange>
      </w:pPr>
      <w:bookmarkStart w:id="2418" w:name="I4040702"/>
      <w:ins w:id="2419" w:author="Microsoft account" w:date="2025-09-24T10:09:00Z">
        <w:r>
          <w:rPr>
            <w:rFonts w:cs="Calibri" w:hint="cs"/>
            <w:sz w:val="28"/>
            <w:szCs w:val="28"/>
            <w:rtl/>
            <w:lang w:bidi="fa-IR"/>
          </w:rPr>
          <w:lastRenderedPageBreak/>
          <w:t>ادامه</w:t>
        </w:r>
      </w:ins>
    </w:p>
    <w:bookmarkEnd w:id="2418"/>
    <w:p w14:paraId="2D5C37E9" w14:textId="77777777" w:rsidR="00F26E73" w:rsidRDefault="00F26E73">
      <w:pPr>
        <w:bidi/>
        <w:spacing w:after="0" w:line="276" w:lineRule="auto"/>
        <w:jc w:val="both"/>
        <w:rPr>
          <w:ins w:id="2420" w:author="Microsoft account" w:date="2025-09-24T10:09:00Z"/>
          <w:rFonts w:cs="Calibri"/>
          <w:sz w:val="28"/>
          <w:szCs w:val="28"/>
          <w:rtl/>
          <w:lang w:bidi="fa-IR"/>
        </w:rPr>
        <w:pPrChange w:id="2421"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422" w:author="Microsoft account" w:date="2025-09-24T12:29:00Z"/>
          <w:rFonts w:cs="Calibri"/>
          <w:sz w:val="28"/>
          <w:szCs w:val="28"/>
          <w:rtl/>
          <w:lang w:bidi="fa-IR"/>
        </w:rPr>
        <w:pPrChange w:id="2423" w:author="Microsoft account" w:date="2025-09-24T10:09:00Z">
          <w:pPr>
            <w:bidi/>
            <w:spacing w:after="0" w:line="276" w:lineRule="auto"/>
            <w:jc w:val="both"/>
          </w:pPr>
        </w:pPrChange>
      </w:pPr>
      <w:ins w:id="2424" w:author="Microsoft account" w:date="2025-09-24T10:09:00Z">
        <w:r>
          <w:rPr>
            <w:rFonts w:cs="Calibri" w:hint="cs"/>
            <w:sz w:val="28"/>
            <w:szCs w:val="28"/>
            <w:rtl/>
            <w:lang w:bidi="fa-IR"/>
          </w:rPr>
          <w:t>-</w:t>
        </w:r>
      </w:ins>
      <w:ins w:id="2425" w:author="Microsoft account" w:date="2025-09-24T12:28:00Z">
        <w:r w:rsidR="007E1409">
          <w:rPr>
            <w:rFonts w:cs="Calibri" w:hint="cs"/>
            <w:sz w:val="28"/>
            <w:szCs w:val="28"/>
            <w:rtl/>
            <w:lang w:bidi="fa-IR"/>
          </w:rPr>
          <w:t xml:space="preserve">دکمۀ </w:t>
        </w:r>
      </w:ins>
      <w:ins w:id="2426"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427" w:author="Microsoft account" w:date="2025-09-24T12:31:00Z"/>
          <w:rFonts w:cs="Calibri"/>
          <w:sz w:val="28"/>
          <w:szCs w:val="28"/>
          <w:rtl/>
          <w:lang w:bidi="fa-IR"/>
        </w:rPr>
        <w:pPrChange w:id="2428" w:author="Microsoft account" w:date="2025-09-24T12:29:00Z">
          <w:pPr>
            <w:bidi/>
            <w:spacing w:after="0" w:line="276" w:lineRule="auto"/>
            <w:jc w:val="both"/>
          </w:pPr>
        </w:pPrChange>
      </w:pPr>
      <w:ins w:id="2429"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430"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431" w:author="Microsoft account" w:date="2025-09-24T12:31:00Z"/>
          <w:rFonts w:cs="Calibri"/>
          <w:sz w:val="28"/>
          <w:szCs w:val="28"/>
          <w:rtl/>
          <w:lang w:bidi="fa-IR"/>
        </w:rPr>
        <w:pPrChange w:id="2432"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433" w:author="Microsoft account" w:date="2025-09-24T10:09:00Z"/>
          <w:rFonts w:cs="Calibri"/>
          <w:sz w:val="28"/>
          <w:szCs w:val="28"/>
          <w:rtl/>
          <w:lang w:bidi="fa-IR"/>
        </w:rPr>
        <w:pPrChange w:id="2434" w:author="Microsoft account" w:date="2025-09-24T12:31:00Z">
          <w:pPr>
            <w:bidi/>
            <w:spacing w:after="0" w:line="276" w:lineRule="auto"/>
            <w:jc w:val="both"/>
          </w:pPr>
        </w:pPrChange>
      </w:pPr>
      <w:ins w:id="2435"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436"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437" w:author="Microsoft account" w:date="2025-09-24T10:09:00Z"/>
          <w:rFonts w:cs="Calibri"/>
          <w:sz w:val="28"/>
          <w:szCs w:val="28"/>
          <w:rtl/>
          <w:lang w:bidi="fa-IR"/>
        </w:rPr>
        <w:pPrChange w:id="2438" w:author="Microsoft account" w:date="2025-09-24T10:09:00Z">
          <w:pPr>
            <w:bidi/>
            <w:spacing w:after="0" w:line="276" w:lineRule="auto"/>
            <w:jc w:val="both"/>
          </w:pPr>
        </w:pPrChange>
      </w:pPr>
    </w:p>
    <w:p w14:paraId="4D4ECCD2" w14:textId="3073E938" w:rsidR="00422B25" w:rsidRDefault="00422B25">
      <w:pPr>
        <w:spacing w:after="0" w:line="240" w:lineRule="auto"/>
        <w:rPr>
          <w:ins w:id="2439" w:author="Microsoft account" w:date="2025-09-24T10:09:00Z"/>
          <w:rFonts w:cs="Calibri"/>
          <w:sz w:val="28"/>
          <w:szCs w:val="28"/>
          <w:rtl/>
          <w:lang w:bidi="fa-IR"/>
        </w:rPr>
      </w:pPr>
      <w:ins w:id="2440"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441" w:author="Microsoft account" w:date="2025-09-25T13:15:00Z"/>
          <w:rFonts w:cs="Calibri"/>
          <w:sz w:val="28"/>
          <w:szCs w:val="28"/>
          <w:rtl/>
          <w:lang w:bidi="fa-IR"/>
        </w:rPr>
        <w:pPrChange w:id="2442" w:author="Microsoft account" w:date="2025-09-24T10:09:00Z">
          <w:pPr>
            <w:bidi/>
            <w:spacing w:after="0" w:line="276" w:lineRule="auto"/>
            <w:jc w:val="both"/>
          </w:pPr>
        </w:pPrChange>
      </w:pPr>
      <w:bookmarkStart w:id="2443" w:name="I4040703"/>
      <w:ins w:id="2444" w:author="Microsoft account" w:date="2025-09-25T13:15:00Z">
        <w:r>
          <w:rPr>
            <w:rFonts w:cs="Calibri" w:hint="cs"/>
            <w:sz w:val="28"/>
            <w:szCs w:val="28"/>
            <w:rtl/>
            <w:lang w:bidi="fa-IR"/>
          </w:rPr>
          <w:lastRenderedPageBreak/>
          <w:t>ادامه</w:t>
        </w:r>
      </w:ins>
    </w:p>
    <w:bookmarkEnd w:id="2443"/>
    <w:p w14:paraId="0F63ECA6" w14:textId="77777777" w:rsidR="00F41F59" w:rsidRDefault="00F41F59">
      <w:pPr>
        <w:bidi/>
        <w:spacing w:after="0" w:line="276" w:lineRule="auto"/>
        <w:jc w:val="both"/>
        <w:rPr>
          <w:ins w:id="2445" w:author="Microsoft account" w:date="2025-09-25T13:16:00Z"/>
          <w:rFonts w:cs="Calibri"/>
          <w:sz w:val="28"/>
          <w:szCs w:val="28"/>
          <w:rtl/>
          <w:lang w:bidi="fa-IR"/>
        </w:rPr>
        <w:pPrChange w:id="2446" w:author="Microsoft account" w:date="2025-09-25T13:15:00Z">
          <w:pPr>
            <w:bidi/>
            <w:spacing w:after="0" w:line="276" w:lineRule="auto"/>
            <w:jc w:val="both"/>
          </w:pPr>
        </w:pPrChange>
      </w:pPr>
    </w:p>
    <w:p w14:paraId="4793A0EE" w14:textId="6B35AD83" w:rsidR="00F41F59" w:rsidRDefault="00F41F59">
      <w:pPr>
        <w:bidi/>
        <w:spacing w:after="0" w:line="276" w:lineRule="auto"/>
        <w:jc w:val="both"/>
        <w:rPr>
          <w:ins w:id="2447" w:author="Microsoft account" w:date="2025-09-26T11:50:00Z"/>
          <w:rFonts w:cs="Calibri"/>
          <w:sz w:val="28"/>
          <w:szCs w:val="28"/>
          <w:rtl/>
          <w:lang w:bidi="fa-IR"/>
        </w:rPr>
        <w:pPrChange w:id="2448" w:author="Microsoft account" w:date="2025-09-25T13:16:00Z">
          <w:pPr>
            <w:bidi/>
            <w:spacing w:after="0" w:line="276" w:lineRule="auto"/>
            <w:jc w:val="both"/>
          </w:pPr>
        </w:pPrChange>
      </w:pPr>
      <w:ins w:id="2449"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w:t>
        </w:r>
        <w:r w:rsidRPr="009902E3">
          <w:rPr>
            <w:rFonts w:cs="Calibri" w:hint="eastAsia"/>
            <w:sz w:val="28"/>
            <w:szCs w:val="28"/>
            <w:u w:val="single"/>
            <w:rtl/>
            <w:lang w:bidi="fa-IR"/>
            <w:rPrChange w:id="2450" w:author="Microsoft account" w:date="2025-09-26T11:44:00Z">
              <w:rPr>
                <w:rFonts w:cs="Calibri" w:hint="eastAsia"/>
                <w:sz w:val="28"/>
                <w:szCs w:val="28"/>
                <w:rtl/>
                <w:lang w:bidi="fa-IR"/>
              </w:rPr>
            </w:rPrChange>
          </w:rPr>
          <w:t>خ</w:t>
        </w:r>
        <w:r w:rsidRPr="009902E3">
          <w:rPr>
            <w:rFonts w:cs="Calibri" w:hint="cs"/>
            <w:sz w:val="28"/>
            <w:szCs w:val="28"/>
            <w:u w:val="single"/>
            <w:rtl/>
            <w:lang w:bidi="fa-IR"/>
            <w:rPrChange w:id="2451"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52" w:author="Microsoft account" w:date="2025-09-26T11:44:00Z">
              <w:rPr>
                <w:rFonts w:cs="Calibri" w:hint="eastAsia"/>
                <w:sz w:val="28"/>
                <w:szCs w:val="28"/>
                <w:rtl/>
                <w:lang w:bidi="fa-IR"/>
              </w:rPr>
            </w:rPrChange>
          </w:rPr>
          <w:t>ل</w:t>
        </w:r>
        <w:r w:rsidRPr="009902E3">
          <w:rPr>
            <w:rFonts w:cs="Calibri" w:hint="cs"/>
            <w:sz w:val="28"/>
            <w:szCs w:val="28"/>
            <w:u w:val="single"/>
            <w:rtl/>
            <w:lang w:bidi="fa-IR"/>
            <w:rPrChange w:id="2453" w:author="Microsoft account" w:date="2025-09-26T11:44:00Z">
              <w:rPr>
                <w:rFonts w:cs="Calibri" w:hint="cs"/>
                <w:sz w:val="28"/>
                <w:szCs w:val="28"/>
                <w:rtl/>
                <w:lang w:bidi="fa-IR"/>
              </w:rPr>
            </w:rPrChange>
          </w:rPr>
          <w:t>ی</w:t>
        </w:r>
        <w:r w:rsidRPr="009902E3">
          <w:rPr>
            <w:rFonts w:cs="Calibri"/>
            <w:sz w:val="28"/>
            <w:szCs w:val="28"/>
            <w:u w:val="single"/>
            <w:rtl/>
            <w:lang w:bidi="fa-IR"/>
            <w:rPrChange w:id="2454" w:author="Microsoft account" w:date="2025-09-26T11:44:00Z">
              <w:rPr>
                <w:rFonts w:cs="Calibri"/>
                <w:sz w:val="28"/>
                <w:szCs w:val="28"/>
                <w:rtl/>
                <w:lang w:bidi="fa-IR"/>
              </w:rPr>
            </w:rPrChange>
          </w:rPr>
          <w:t xml:space="preserve"> با</w:t>
        </w:r>
        <w:r w:rsidRPr="009902E3">
          <w:rPr>
            <w:rFonts w:cs="Calibri" w:hint="cs"/>
            <w:sz w:val="28"/>
            <w:szCs w:val="28"/>
            <w:u w:val="single"/>
            <w:rtl/>
            <w:lang w:bidi="fa-IR"/>
            <w:rPrChange w:id="2455"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56" w:author="Microsoft account" w:date="2025-09-26T11:44:00Z">
              <w:rPr>
                <w:rFonts w:cs="Calibri" w:hint="eastAsia"/>
                <w:sz w:val="28"/>
                <w:szCs w:val="28"/>
                <w:rtl/>
                <w:lang w:bidi="fa-IR"/>
              </w:rPr>
            </w:rPrChange>
          </w:rPr>
          <w:t>د</w:t>
        </w:r>
        <w:r w:rsidRPr="009902E3">
          <w:rPr>
            <w:rFonts w:cs="Calibri"/>
            <w:sz w:val="28"/>
            <w:szCs w:val="28"/>
            <w:u w:val="single"/>
            <w:rtl/>
            <w:lang w:bidi="fa-IR"/>
            <w:rPrChange w:id="2457" w:author="Microsoft account" w:date="2025-09-26T11:44:00Z">
              <w:rPr>
                <w:rFonts w:cs="Calibri"/>
                <w:sz w:val="28"/>
                <w:szCs w:val="28"/>
                <w:rtl/>
                <w:lang w:bidi="fa-IR"/>
              </w:rPr>
            </w:rPrChange>
          </w:rPr>
          <w:t xml:space="preserve"> به ا</w:t>
        </w:r>
        <w:r w:rsidRPr="009902E3">
          <w:rPr>
            <w:rFonts w:cs="Calibri" w:hint="cs"/>
            <w:sz w:val="28"/>
            <w:szCs w:val="28"/>
            <w:u w:val="single"/>
            <w:rtl/>
            <w:lang w:bidi="fa-IR"/>
            <w:rPrChange w:id="2458"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59" w:author="Microsoft account" w:date="2025-09-26T11:44:00Z">
              <w:rPr>
                <w:rFonts w:cs="Calibri" w:hint="eastAsia"/>
                <w:sz w:val="28"/>
                <w:szCs w:val="28"/>
                <w:rtl/>
                <w:lang w:bidi="fa-IR"/>
              </w:rPr>
            </w:rPrChange>
          </w:rPr>
          <w:t>ن</w:t>
        </w:r>
        <w:r w:rsidRPr="009902E3">
          <w:rPr>
            <w:rFonts w:cs="Calibri"/>
            <w:sz w:val="28"/>
            <w:szCs w:val="28"/>
            <w:u w:val="single"/>
            <w:rtl/>
            <w:lang w:bidi="fa-IR"/>
            <w:rPrChange w:id="2460" w:author="Microsoft account" w:date="2025-09-26T11:44:00Z">
              <w:rPr>
                <w:rFonts w:cs="Calibri"/>
                <w:sz w:val="28"/>
                <w:szCs w:val="28"/>
                <w:rtl/>
                <w:lang w:bidi="fa-IR"/>
              </w:rPr>
            </w:rPrChange>
          </w:rPr>
          <w:t xml:space="preserve"> دقت کن</w:t>
        </w:r>
        <w:r w:rsidRPr="009902E3">
          <w:rPr>
            <w:rFonts w:cs="Calibri" w:hint="cs"/>
            <w:sz w:val="28"/>
            <w:szCs w:val="28"/>
            <w:u w:val="single"/>
            <w:rtl/>
            <w:lang w:bidi="fa-IR"/>
            <w:rPrChange w:id="2461"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62" w:author="Microsoft account" w:date="2025-09-26T11:44:00Z">
              <w:rPr>
                <w:rFonts w:cs="Calibri" w:hint="eastAsia"/>
                <w:sz w:val="28"/>
                <w:szCs w:val="28"/>
                <w:rtl/>
                <w:lang w:bidi="fa-IR"/>
              </w:rPr>
            </w:rPrChange>
          </w:rPr>
          <w:t>م</w:t>
        </w:r>
        <w:r w:rsidRPr="009902E3">
          <w:rPr>
            <w:rFonts w:cs="Calibri"/>
            <w:sz w:val="28"/>
            <w:szCs w:val="28"/>
            <w:u w:val="single"/>
            <w:rtl/>
            <w:lang w:bidi="fa-IR"/>
            <w:rPrChange w:id="2463" w:author="Microsoft account" w:date="2025-09-26T11:44:00Z">
              <w:rPr>
                <w:rFonts w:cs="Calibri"/>
                <w:sz w:val="28"/>
                <w:szCs w:val="28"/>
                <w:rtl/>
                <w:lang w:bidi="fa-IR"/>
              </w:rPr>
            </w:rPrChange>
          </w:rPr>
          <w:t xml:space="preserve"> که </w:t>
        </w:r>
        <w:r w:rsidRPr="009902E3">
          <w:rPr>
            <w:rFonts w:cs="Calibri" w:hint="cs"/>
            <w:sz w:val="28"/>
            <w:szCs w:val="28"/>
            <w:u w:val="single"/>
            <w:rtl/>
            <w:lang w:bidi="fa-IR"/>
            <w:rPrChange w:id="2464"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65" w:author="Microsoft account" w:date="2025-09-26T11:44:00Z">
              <w:rPr>
                <w:rFonts w:cs="Calibri" w:hint="eastAsia"/>
                <w:sz w:val="28"/>
                <w:szCs w:val="28"/>
                <w:rtl/>
                <w:lang w:bidi="fa-IR"/>
              </w:rPr>
            </w:rPrChange>
          </w:rPr>
          <w:t>ه</w:t>
        </w:r>
        <w:r w:rsidRPr="009902E3">
          <w:rPr>
            <w:rFonts w:cs="Calibri"/>
            <w:sz w:val="28"/>
            <w:szCs w:val="28"/>
            <w:u w:val="single"/>
            <w:rtl/>
            <w:lang w:bidi="fa-IR"/>
            <w:rPrChange w:id="2466" w:author="Microsoft account" w:date="2025-09-26T11:44:00Z">
              <w:rPr>
                <w:rFonts w:cs="Calibri"/>
                <w:sz w:val="28"/>
                <w:szCs w:val="28"/>
                <w:rtl/>
                <w:lang w:bidi="fa-IR"/>
              </w:rPr>
            </w:rPrChange>
          </w:rPr>
          <w:t xml:space="preserve"> </w:t>
        </w:r>
        <w:r w:rsidRPr="009902E3">
          <w:rPr>
            <w:rFonts w:cs="Calibri"/>
            <w:sz w:val="28"/>
            <w:szCs w:val="28"/>
            <w:u w:val="single"/>
            <w:lang w:bidi="fa-IR"/>
            <w:rPrChange w:id="2467" w:author="Microsoft account" w:date="2025-09-26T11:44:00Z">
              <w:rPr>
                <w:rFonts w:cs="Calibri"/>
                <w:sz w:val="28"/>
                <w:szCs w:val="28"/>
                <w:lang w:bidi="fa-IR"/>
              </w:rPr>
            </w:rPrChange>
          </w:rPr>
          <w:t>object</w:t>
        </w:r>
        <w:r w:rsidRPr="009902E3">
          <w:rPr>
            <w:rFonts w:cs="Calibri"/>
            <w:sz w:val="28"/>
            <w:szCs w:val="28"/>
            <w:u w:val="single"/>
            <w:rtl/>
            <w:lang w:bidi="fa-IR"/>
            <w:rPrChange w:id="2468" w:author="Microsoft account" w:date="2025-09-26T11:44:00Z">
              <w:rPr>
                <w:rFonts w:cs="Calibri"/>
                <w:sz w:val="28"/>
                <w:szCs w:val="28"/>
                <w:rtl/>
                <w:lang w:bidi="fa-IR"/>
              </w:rPr>
            </w:rPrChange>
          </w:rPr>
          <w:t xml:space="preserve"> چ</w:t>
        </w:r>
        <w:r w:rsidRPr="009902E3">
          <w:rPr>
            <w:rFonts w:cs="Calibri" w:hint="cs"/>
            <w:sz w:val="28"/>
            <w:szCs w:val="28"/>
            <w:u w:val="single"/>
            <w:rtl/>
            <w:lang w:bidi="fa-IR"/>
            <w:rPrChange w:id="2469" w:author="Microsoft account" w:date="2025-09-26T11:44:00Z">
              <w:rPr>
                <w:rFonts w:cs="Calibri" w:hint="cs"/>
                <w:sz w:val="28"/>
                <w:szCs w:val="28"/>
                <w:rtl/>
                <w:lang w:bidi="fa-IR"/>
              </w:rPr>
            </w:rPrChange>
          </w:rPr>
          <w:t>ی</w:t>
        </w:r>
        <w:r w:rsidRPr="009902E3">
          <w:rPr>
            <w:rFonts w:cs="Calibri"/>
            <w:sz w:val="28"/>
            <w:szCs w:val="28"/>
            <w:u w:val="single"/>
            <w:rtl/>
            <w:lang w:bidi="fa-IR"/>
            <w:rPrChange w:id="2470" w:author="Microsoft account" w:date="2025-09-26T11:44:00Z">
              <w:rPr>
                <w:rFonts w:cs="Calibri"/>
                <w:sz w:val="28"/>
                <w:szCs w:val="28"/>
                <w:rtl/>
                <w:lang w:bidi="fa-IR"/>
              </w:rPr>
            </w:rPrChange>
          </w:rPr>
          <w:t xml:space="preserve"> هست اصن</w:t>
        </w:r>
        <w:r>
          <w:rPr>
            <w:rFonts w:cs="Calibri" w:hint="cs"/>
            <w:sz w:val="28"/>
            <w:szCs w:val="28"/>
            <w:rtl/>
            <w:lang w:bidi="fa-IR"/>
          </w:rPr>
          <w:t xml:space="preserve">. مثلا ما اگر قصد داریم یه </w:t>
        </w:r>
      </w:ins>
      <w:ins w:id="2471"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t>
        </w:r>
      </w:ins>
      <w:ins w:id="2472" w:author="Microsoft account" w:date="2025-09-26T11:45:00Z">
        <w:r w:rsidR="009902E3">
          <w:rPr>
            <w:rFonts w:cs="Calibri"/>
            <w:sz w:val="28"/>
            <w:szCs w:val="28"/>
            <w:lang w:bidi="fa-IR"/>
          </w:rPr>
          <w:t>o</w:t>
        </w:r>
      </w:ins>
      <w:ins w:id="2473" w:author="Microsoft account" w:date="2025-09-25T13:17:00Z">
        <w:r>
          <w:rPr>
            <w:rFonts w:cs="Calibri"/>
            <w:sz w:val="28"/>
            <w:szCs w:val="28"/>
            <w:lang w:bidi="fa-IR"/>
          </w:rPr>
          <w:t>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bidi/>
        <w:spacing w:after="0" w:line="276" w:lineRule="auto"/>
        <w:jc w:val="both"/>
        <w:rPr>
          <w:ins w:id="2474" w:author="Microsoft account" w:date="2025-09-26T11:50:00Z"/>
          <w:rFonts w:cs="Calibri"/>
          <w:sz w:val="18"/>
          <w:szCs w:val="18"/>
          <w:rtl/>
          <w:lang w:bidi="fa-IR"/>
        </w:rPr>
        <w:pPrChange w:id="2475" w:author="Microsoft account" w:date="2025-09-26T11:50:00Z">
          <w:pPr>
            <w:bidi/>
            <w:spacing w:after="0" w:line="276" w:lineRule="auto"/>
            <w:jc w:val="both"/>
          </w:pPr>
        </w:pPrChange>
      </w:pPr>
      <w:ins w:id="2476" w:author="Microsoft account" w:date="2025-09-26T11:50:00Z">
        <w:r>
          <w:rPr>
            <w:rFonts w:cs="Calibri" w:hint="cs"/>
            <w:sz w:val="28"/>
            <w:szCs w:val="28"/>
            <w:rtl/>
            <w:lang w:bidi="fa-IR"/>
          </w:rPr>
          <w:t>(</w:t>
        </w:r>
      </w:ins>
    </w:p>
    <w:p w14:paraId="2AA3EA95" w14:textId="305F5087" w:rsidR="00E26450" w:rsidRDefault="00E26450">
      <w:pPr>
        <w:bidi/>
        <w:spacing w:after="0" w:line="276" w:lineRule="auto"/>
        <w:ind w:firstLine="720"/>
        <w:jc w:val="both"/>
        <w:rPr>
          <w:ins w:id="2477" w:author="Microsoft account" w:date="2025-09-26T11:51:00Z"/>
          <w:rFonts w:cs="Calibri"/>
          <w:sz w:val="18"/>
          <w:szCs w:val="18"/>
          <w:rtl/>
          <w:lang w:bidi="fa-IR"/>
        </w:rPr>
        <w:pPrChange w:id="2478" w:author="Microsoft account" w:date="2025-09-26T11:50:00Z">
          <w:pPr>
            <w:bidi/>
            <w:spacing w:after="0" w:line="276" w:lineRule="auto"/>
            <w:jc w:val="both"/>
          </w:pPr>
        </w:pPrChange>
      </w:pPr>
      <w:ins w:id="2479" w:author="Microsoft account" w:date="2025-09-26T11:50:00Z">
        <w:r>
          <w:rPr>
            <w:rFonts w:cs="Calibri" w:hint="cs"/>
            <w:sz w:val="18"/>
            <w:szCs w:val="18"/>
            <w:rtl/>
            <w:lang w:bidi="fa-IR"/>
          </w:rPr>
          <w:t xml:space="preserve">-تفاوت </w:t>
        </w:r>
        <w:r>
          <w:rPr>
            <w:rFonts w:cs="Calibri"/>
            <w:sz w:val="18"/>
            <w:szCs w:val="18"/>
            <w:lang w:bidi="fa-IR"/>
          </w:rPr>
          <w:t>OOP</w:t>
        </w:r>
        <w:r>
          <w:rPr>
            <w:rFonts w:cs="Calibri" w:hint="cs"/>
            <w:sz w:val="18"/>
            <w:szCs w:val="18"/>
            <w:rtl/>
            <w:lang w:bidi="fa-IR"/>
          </w:rPr>
          <w:t xml:space="preserve"> ای که خوبِ به معنای واقعی و </w:t>
        </w:r>
        <w:r>
          <w:rPr>
            <w:rFonts w:cs="Calibri"/>
            <w:sz w:val="18"/>
            <w:szCs w:val="18"/>
            <w:lang w:bidi="fa-IR"/>
          </w:rPr>
          <w:t>OOP</w:t>
        </w:r>
        <w:r>
          <w:rPr>
            <w:rFonts w:cs="Calibri" w:hint="cs"/>
            <w:sz w:val="18"/>
            <w:szCs w:val="18"/>
            <w:rtl/>
            <w:lang w:bidi="fa-IR"/>
          </w:rPr>
          <w:t xml:space="preserve"> در هم و برهم:</w:t>
        </w:r>
      </w:ins>
    </w:p>
    <w:p w14:paraId="53A106FC" w14:textId="7AE63814" w:rsidR="00E26450" w:rsidRDefault="00E26450">
      <w:pPr>
        <w:bidi/>
        <w:spacing w:after="0" w:line="276" w:lineRule="auto"/>
        <w:ind w:firstLine="720"/>
        <w:jc w:val="both"/>
        <w:rPr>
          <w:ins w:id="2480" w:author="Microsoft account" w:date="2025-09-26T11:54:00Z"/>
          <w:rFonts w:cs="Calibri"/>
          <w:sz w:val="18"/>
          <w:szCs w:val="18"/>
          <w:rtl/>
          <w:lang w:bidi="fa-IR"/>
        </w:rPr>
        <w:pPrChange w:id="2481" w:author="Microsoft account" w:date="2025-09-26T11:51:00Z">
          <w:pPr>
            <w:bidi/>
            <w:spacing w:after="0" w:line="276" w:lineRule="auto"/>
            <w:jc w:val="both"/>
          </w:pPr>
        </w:pPrChange>
      </w:pPr>
      <w:ins w:id="2482" w:author="Microsoft account" w:date="2025-09-26T11:54:00Z">
        <w:r w:rsidRPr="00E26450">
          <w:rPr>
            <w:rFonts w:cs="Calibri"/>
            <w:noProof/>
            <w:sz w:val="18"/>
            <w:szCs w:val="18"/>
            <w:rPrChange w:id="2483"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bidi/>
        <w:spacing w:after="0" w:line="276" w:lineRule="auto"/>
        <w:ind w:firstLine="720"/>
        <w:jc w:val="both"/>
        <w:rPr>
          <w:ins w:id="2484" w:author="Microsoft account" w:date="2025-09-26T11:55:00Z"/>
          <w:rFonts w:cs="Calibri"/>
          <w:sz w:val="18"/>
          <w:szCs w:val="18"/>
          <w:rtl/>
          <w:lang w:bidi="fa-IR"/>
        </w:rPr>
        <w:pPrChange w:id="2485" w:author="Microsoft account" w:date="2025-09-26T11:54:00Z">
          <w:pPr>
            <w:bidi/>
            <w:spacing w:after="0" w:line="276" w:lineRule="auto"/>
            <w:jc w:val="both"/>
          </w:pPr>
        </w:pPrChange>
      </w:pPr>
      <w:ins w:id="2486" w:author="Microsoft account" w:date="2025-09-26T11:55:00Z">
        <w:r w:rsidRPr="00E26450">
          <w:rPr>
            <w:rFonts w:cs="Calibri"/>
            <w:noProof/>
            <w:sz w:val="18"/>
            <w:szCs w:val="18"/>
            <w:rPrChange w:id="2487"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bidi/>
        <w:spacing w:after="0" w:line="276" w:lineRule="auto"/>
        <w:ind w:firstLine="720"/>
        <w:jc w:val="both"/>
        <w:rPr>
          <w:ins w:id="2488" w:author="Microsoft account" w:date="2025-09-26T11:55:00Z"/>
          <w:rFonts w:cs="Calibri"/>
          <w:sz w:val="18"/>
          <w:szCs w:val="18"/>
          <w:rtl/>
          <w:lang w:bidi="fa-IR"/>
        </w:rPr>
        <w:pPrChange w:id="2489" w:author="Microsoft account" w:date="2025-09-26T11:55:00Z">
          <w:pPr>
            <w:bidi/>
            <w:spacing w:after="0" w:line="276" w:lineRule="auto"/>
            <w:jc w:val="both"/>
          </w:pPr>
        </w:pPrChange>
      </w:pPr>
      <w:ins w:id="2490" w:author="Microsoft account" w:date="2025-09-26T11:55:00Z">
        <w:r w:rsidRPr="00E73202">
          <w:rPr>
            <w:rFonts w:cs="Calibri"/>
            <w:noProof/>
            <w:sz w:val="18"/>
            <w:szCs w:val="18"/>
            <w:rPrChange w:id="2491"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bidi/>
        <w:spacing w:after="0" w:line="276" w:lineRule="auto"/>
        <w:ind w:firstLine="720"/>
        <w:jc w:val="both"/>
        <w:rPr>
          <w:ins w:id="2492" w:author="Microsoft account" w:date="2025-09-26T11:55:00Z"/>
          <w:rFonts w:cs="Calibri"/>
          <w:sz w:val="18"/>
          <w:szCs w:val="18"/>
          <w:rtl/>
          <w:lang w:bidi="fa-IR"/>
        </w:rPr>
        <w:pPrChange w:id="2493" w:author="Microsoft account" w:date="2025-09-26T11:55:00Z">
          <w:pPr>
            <w:bidi/>
            <w:spacing w:after="0" w:line="276" w:lineRule="auto"/>
            <w:jc w:val="both"/>
          </w:pPr>
        </w:pPrChange>
      </w:pPr>
    </w:p>
    <w:p w14:paraId="1EB1B874" w14:textId="1ECC6626" w:rsidR="00E73202" w:rsidRDefault="00E73202">
      <w:pPr>
        <w:bidi/>
        <w:spacing w:after="0" w:line="276" w:lineRule="auto"/>
        <w:ind w:firstLine="720"/>
        <w:jc w:val="both"/>
        <w:rPr>
          <w:ins w:id="2494" w:author="Microsoft account" w:date="2025-09-26T11:55:00Z"/>
          <w:rFonts w:cs="Calibri"/>
          <w:sz w:val="18"/>
          <w:szCs w:val="18"/>
          <w:rtl/>
          <w:lang w:bidi="fa-IR"/>
        </w:rPr>
        <w:pPrChange w:id="2495" w:author="Microsoft account" w:date="2025-09-26T11:55:00Z">
          <w:pPr>
            <w:bidi/>
            <w:spacing w:after="0" w:line="276" w:lineRule="auto"/>
            <w:jc w:val="both"/>
          </w:pPr>
        </w:pPrChange>
      </w:pPr>
      <w:ins w:id="2496" w:author="Microsoft account" w:date="2025-09-26T11:55:00Z">
        <w:r>
          <w:rPr>
            <w:rFonts w:cs="Calibri" w:hint="cs"/>
            <w:sz w:val="18"/>
            <w:szCs w:val="18"/>
            <w:rtl/>
            <w:lang w:bidi="fa-IR"/>
          </w:rPr>
          <w:t xml:space="preserve">-نکته در مورد </w:t>
        </w:r>
        <w:r>
          <w:rPr>
            <w:rFonts w:cs="Calibri"/>
            <w:sz w:val="18"/>
            <w:szCs w:val="18"/>
            <w:lang w:bidi="fa-IR"/>
          </w:rPr>
          <w:t>main.py</w:t>
        </w:r>
        <w:r>
          <w:rPr>
            <w:rFonts w:cs="Calibri" w:hint="cs"/>
            <w:sz w:val="18"/>
            <w:szCs w:val="18"/>
            <w:rtl/>
            <w:lang w:bidi="fa-IR"/>
          </w:rPr>
          <w:t xml:space="preserve"> در هر پروژه ای:</w:t>
        </w:r>
      </w:ins>
    </w:p>
    <w:p w14:paraId="6C15E3AD" w14:textId="481EF16B" w:rsidR="00E73202" w:rsidRDefault="00E73202">
      <w:pPr>
        <w:bidi/>
        <w:spacing w:after="0" w:line="276" w:lineRule="auto"/>
        <w:ind w:left="720"/>
        <w:jc w:val="both"/>
        <w:rPr>
          <w:ins w:id="2497" w:author="Microsoft account" w:date="2025-09-26T11:57:00Z"/>
          <w:rFonts w:cs="Calibri"/>
          <w:sz w:val="18"/>
          <w:szCs w:val="18"/>
          <w:rtl/>
          <w:lang w:bidi="fa-IR"/>
        </w:rPr>
        <w:pPrChange w:id="2498" w:author="Microsoft account" w:date="2025-09-26T11:56:00Z">
          <w:pPr>
            <w:bidi/>
            <w:spacing w:after="0" w:line="276" w:lineRule="auto"/>
            <w:jc w:val="both"/>
          </w:pPr>
        </w:pPrChange>
      </w:pPr>
      <w:ins w:id="2499" w:author="Microsoft account" w:date="2025-09-26T11:56:00Z">
        <w:r w:rsidRPr="00E73202">
          <w:rPr>
            <w:rFonts w:cs="Calibri"/>
            <w:sz w:val="18"/>
            <w:szCs w:val="18"/>
            <w:rtl/>
            <w:lang w:bidi="fa-IR"/>
          </w:rPr>
          <w:t xml:space="preserve">میتونم این نکته رو برداشت کنم که فایلِ </w:t>
        </w:r>
        <w:r w:rsidRPr="00E73202">
          <w:rPr>
            <w:rFonts w:cs="Calibri"/>
            <w:sz w:val="18"/>
            <w:szCs w:val="18"/>
            <w:lang w:bidi="fa-IR"/>
          </w:rPr>
          <w:t>main.py</w:t>
        </w:r>
        <w:r w:rsidRPr="00E73202">
          <w:rPr>
            <w:rFonts w:cs="Calibri"/>
            <w:sz w:val="18"/>
            <w:szCs w:val="18"/>
            <w:rtl/>
            <w:lang w:bidi="fa-IR"/>
          </w:rPr>
          <w:t xml:space="preserve"> توی هر پروژه ای هدف وجودیش برقراری ار</w:t>
        </w:r>
        <w:r>
          <w:rPr>
            <w:rFonts w:cs="Calibri"/>
            <w:sz w:val="18"/>
            <w:szCs w:val="18"/>
            <w:rtl/>
            <w:lang w:bidi="fa-IR"/>
          </w:rPr>
          <w:t>تباط بین این بخش های جدا از هم</w:t>
        </w:r>
        <w:r>
          <w:rPr>
            <w:rFonts w:cs="Calibri" w:hint="cs"/>
            <w:sz w:val="18"/>
            <w:szCs w:val="18"/>
            <w:rtl/>
            <w:lang w:bidi="fa-IR"/>
          </w:rPr>
          <w:t>ِ</w:t>
        </w:r>
        <w:r w:rsidRPr="00E73202">
          <w:rPr>
            <w:rFonts w:cs="Calibri"/>
            <w:sz w:val="18"/>
            <w:szCs w:val="18"/>
            <w:rtl/>
            <w:lang w:bidi="fa-IR"/>
          </w:rPr>
          <w:t xml:space="preserve"> که اینا باهم اونجا ملاقات کنن و روند اصلی برنامه رو شکل بدن</w:t>
        </w:r>
      </w:ins>
    </w:p>
    <w:p w14:paraId="66207B8C" w14:textId="1C0FA979" w:rsidR="00E73202" w:rsidRDefault="00E73202">
      <w:pPr>
        <w:bidi/>
        <w:spacing w:after="0" w:line="276" w:lineRule="auto"/>
        <w:ind w:left="720"/>
        <w:jc w:val="both"/>
        <w:rPr>
          <w:ins w:id="2500" w:author="Microsoft account" w:date="2025-09-26T11:57:00Z"/>
          <w:rFonts w:cs="Calibri"/>
          <w:sz w:val="18"/>
          <w:szCs w:val="18"/>
          <w:rtl/>
          <w:lang w:bidi="fa-IR"/>
        </w:rPr>
        <w:pPrChange w:id="2501" w:author="Microsoft account" w:date="2025-09-26T11:57:00Z">
          <w:pPr>
            <w:bidi/>
            <w:spacing w:after="0" w:line="276" w:lineRule="auto"/>
            <w:jc w:val="both"/>
          </w:pPr>
        </w:pPrChange>
      </w:pPr>
      <w:ins w:id="2502" w:author="Microsoft account" w:date="2025-09-26T11:57:00Z">
        <w:r w:rsidRPr="00E73202">
          <w:rPr>
            <w:rFonts w:cs="Calibri"/>
            <w:noProof/>
            <w:sz w:val="18"/>
            <w:szCs w:val="18"/>
            <w:rPrChange w:id="2503"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bidi/>
        <w:spacing w:after="0" w:line="276" w:lineRule="auto"/>
        <w:ind w:left="720"/>
        <w:jc w:val="both"/>
        <w:rPr>
          <w:ins w:id="2504" w:author="Microsoft account" w:date="2025-09-26T11:58:00Z"/>
          <w:rFonts w:cs="Calibri"/>
          <w:sz w:val="18"/>
          <w:szCs w:val="18"/>
          <w:rtl/>
          <w:lang w:bidi="fa-IR"/>
        </w:rPr>
        <w:pPrChange w:id="2505" w:author="Microsoft account" w:date="2025-09-26T11:57:00Z">
          <w:pPr>
            <w:bidi/>
            <w:spacing w:after="0" w:line="276" w:lineRule="auto"/>
            <w:jc w:val="both"/>
          </w:pPr>
        </w:pPrChange>
      </w:pPr>
      <w:ins w:id="2506" w:author="Microsoft account" w:date="2025-09-26T11:58:00Z">
        <w:r w:rsidRPr="00E73202">
          <w:rPr>
            <w:rFonts w:cs="Calibri"/>
            <w:noProof/>
            <w:sz w:val="18"/>
            <w:szCs w:val="18"/>
            <w:rPrChange w:id="2507"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bidi/>
        <w:spacing w:after="0" w:line="276" w:lineRule="auto"/>
        <w:ind w:left="720"/>
        <w:jc w:val="both"/>
        <w:rPr>
          <w:ins w:id="2508" w:author="Microsoft account" w:date="2025-09-26T11:50:00Z"/>
          <w:rFonts w:cs="Calibri"/>
          <w:sz w:val="18"/>
          <w:szCs w:val="18"/>
          <w:lang w:bidi="fa-IR"/>
        </w:rPr>
        <w:pPrChange w:id="2509" w:author="Microsoft account" w:date="2025-09-26T11:58:00Z">
          <w:pPr>
            <w:bidi/>
            <w:spacing w:after="0" w:line="276" w:lineRule="auto"/>
            <w:jc w:val="both"/>
          </w:pPr>
        </w:pPrChange>
      </w:pPr>
    </w:p>
    <w:p w14:paraId="054E690A" w14:textId="6F2647F8" w:rsidR="009902E3" w:rsidRDefault="009902E3">
      <w:pPr>
        <w:bidi/>
        <w:spacing w:after="0" w:line="276" w:lineRule="auto"/>
        <w:jc w:val="both"/>
        <w:rPr>
          <w:ins w:id="2510" w:author="Microsoft account" w:date="2025-09-25T13:17:00Z"/>
          <w:rFonts w:cs="Calibri"/>
          <w:sz w:val="28"/>
          <w:szCs w:val="28"/>
          <w:rtl/>
          <w:lang w:bidi="fa-IR"/>
        </w:rPr>
        <w:pPrChange w:id="2511" w:author="Microsoft account" w:date="2025-09-26T11:50:00Z">
          <w:pPr>
            <w:bidi/>
            <w:spacing w:after="0" w:line="276" w:lineRule="auto"/>
            <w:jc w:val="both"/>
          </w:pPr>
        </w:pPrChange>
      </w:pPr>
      <w:ins w:id="2512" w:author="Microsoft account" w:date="2025-09-26T11:50:00Z">
        <w:r>
          <w:rPr>
            <w:rFonts w:cs="Calibri" w:hint="cs"/>
            <w:sz w:val="28"/>
            <w:szCs w:val="28"/>
            <w:rtl/>
            <w:lang w:bidi="fa-IR"/>
          </w:rPr>
          <w:t>)</w:t>
        </w:r>
      </w:ins>
    </w:p>
    <w:p w14:paraId="32D13937" w14:textId="77777777" w:rsidR="00F41F59" w:rsidRDefault="00F41F59">
      <w:pPr>
        <w:bidi/>
        <w:spacing w:after="0" w:line="276" w:lineRule="auto"/>
        <w:jc w:val="both"/>
        <w:rPr>
          <w:ins w:id="2513" w:author="Microsoft account" w:date="2025-09-25T13:18:00Z"/>
          <w:rFonts w:cs="Calibri"/>
          <w:sz w:val="28"/>
          <w:szCs w:val="28"/>
          <w:rtl/>
          <w:lang w:bidi="fa-IR"/>
        </w:rPr>
        <w:pPrChange w:id="2514" w:author="Microsoft account" w:date="2025-09-25T13:18:00Z">
          <w:pPr>
            <w:bidi/>
            <w:spacing w:after="0" w:line="276" w:lineRule="auto"/>
            <w:jc w:val="both"/>
          </w:pPr>
        </w:pPrChange>
      </w:pPr>
    </w:p>
    <w:p w14:paraId="75783E88" w14:textId="36F2AFEF" w:rsidR="00F41F59" w:rsidRDefault="00F41F59">
      <w:pPr>
        <w:bidi/>
        <w:spacing w:after="0" w:line="276" w:lineRule="auto"/>
        <w:jc w:val="both"/>
        <w:rPr>
          <w:ins w:id="2515" w:author="Microsoft account" w:date="2025-09-25T13:19:00Z"/>
          <w:rFonts w:cs="Calibri"/>
          <w:sz w:val="28"/>
          <w:szCs w:val="28"/>
          <w:rtl/>
          <w:lang w:bidi="fa-IR"/>
        </w:rPr>
        <w:pPrChange w:id="2516" w:author="Microsoft account" w:date="2025-09-25T13:18:00Z">
          <w:pPr>
            <w:bidi/>
            <w:spacing w:after="0" w:line="276" w:lineRule="auto"/>
            <w:jc w:val="both"/>
          </w:pPr>
        </w:pPrChange>
      </w:pPr>
      <w:ins w:id="2517"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518"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16154A60" w:rsidR="00867F49" w:rsidRDefault="00867F49">
      <w:pPr>
        <w:bidi/>
        <w:spacing w:after="0" w:line="276" w:lineRule="auto"/>
        <w:jc w:val="both"/>
        <w:rPr>
          <w:ins w:id="2519" w:author="Microsoft account" w:date="2025-09-25T13:20:00Z"/>
          <w:rFonts w:cs="Calibri"/>
          <w:sz w:val="28"/>
          <w:szCs w:val="28"/>
          <w:rtl/>
          <w:lang w:bidi="fa-IR"/>
        </w:rPr>
        <w:pPrChange w:id="2520" w:author="Microsoft account" w:date="2025-09-26T12:15:00Z">
          <w:pPr>
            <w:bidi/>
            <w:spacing w:after="0" w:line="276" w:lineRule="auto"/>
            <w:jc w:val="both"/>
          </w:pPr>
        </w:pPrChange>
      </w:pPr>
      <w:ins w:id="2521"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522" w:author="Microsoft account" w:date="2025-09-25T13:20:00Z">
        <w:r>
          <w:rPr>
            <w:rFonts w:cs="Calibri" w:hint="cs"/>
            <w:sz w:val="28"/>
            <w:szCs w:val="28"/>
            <w:rtl/>
            <w:lang w:bidi="fa-IR"/>
          </w:rPr>
          <w:t xml:space="preserve">از 4 بار هم یه تایمر </w:t>
        </w:r>
      </w:ins>
      <w:ins w:id="2523" w:author="Microsoft account" w:date="2025-09-26T12:15:00Z">
        <w:r w:rsidR="00F9195A">
          <w:rPr>
            <w:rFonts w:cs="Calibri"/>
            <w:sz w:val="28"/>
            <w:szCs w:val="28"/>
            <w:lang w:bidi="fa-IR"/>
          </w:rPr>
          <w:t>15</w:t>
        </w:r>
      </w:ins>
      <w:ins w:id="2524" w:author="Microsoft account" w:date="2025-09-25T13:20:00Z">
        <w:r>
          <w:rPr>
            <w:rFonts w:cs="Calibri" w:hint="cs"/>
            <w:sz w:val="28"/>
            <w:szCs w:val="28"/>
            <w:rtl/>
            <w:lang w:bidi="fa-IR"/>
          </w:rPr>
          <w:t xml:space="preserve"> دقیقه ای داشته باشیم. </w:t>
        </w:r>
      </w:ins>
    </w:p>
    <w:p w14:paraId="4608F806" w14:textId="77777777" w:rsidR="00867F49" w:rsidRDefault="00867F49">
      <w:pPr>
        <w:bidi/>
        <w:spacing w:after="0" w:line="276" w:lineRule="auto"/>
        <w:jc w:val="both"/>
        <w:rPr>
          <w:ins w:id="2525" w:author="Microsoft account" w:date="2025-09-25T13:20:00Z"/>
          <w:rFonts w:cs="Calibri"/>
          <w:sz w:val="28"/>
          <w:szCs w:val="28"/>
          <w:rtl/>
          <w:lang w:bidi="fa-IR"/>
        </w:rPr>
        <w:pPrChange w:id="2526" w:author="Microsoft account" w:date="2025-09-25T13:20:00Z">
          <w:pPr>
            <w:bidi/>
            <w:spacing w:after="0" w:line="276" w:lineRule="auto"/>
            <w:jc w:val="both"/>
          </w:pPr>
        </w:pPrChange>
      </w:pPr>
    </w:p>
    <w:p w14:paraId="3166FCB3" w14:textId="49D2FE7F" w:rsidR="00867F49" w:rsidRPr="00F41F59" w:rsidRDefault="00871A74">
      <w:pPr>
        <w:spacing w:after="0" w:line="240" w:lineRule="auto"/>
        <w:rPr>
          <w:ins w:id="2527" w:author="Microsoft account" w:date="2025-09-25T13:15:00Z"/>
          <w:rFonts w:cs="Calibri"/>
          <w:sz w:val="28"/>
          <w:szCs w:val="28"/>
          <w:rtl/>
          <w:lang w:bidi="fa-IR"/>
          <w:rPrChange w:id="2528" w:author="Microsoft account" w:date="2025-09-25T13:18:00Z">
            <w:rPr>
              <w:ins w:id="2529" w:author="Microsoft account" w:date="2025-09-25T13:15:00Z"/>
              <w:rtl/>
              <w:lang w:bidi="fa-IR"/>
            </w:rPr>
          </w:rPrChange>
        </w:rPr>
        <w:pPrChange w:id="2530" w:author="Microsoft account" w:date="2025-09-26T12:15:00Z">
          <w:pPr>
            <w:bidi/>
            <w:spacing w:after="0" w:line="276" w:lineRule="auto"/>
            <w:jc w:val="both"/>
          </w:pPr>
        </w:pPrChange>
      </w:pPr>
      <w:ins w:id="2531" w:author="Microsoft account" w:date="2025-09-25T13:29:00Z">
        <w:r>
          <w:rPr>
            <w:rFonts w:cs="Calibri"/>
            <w:sz w:val="28"/>
            <w:szCs w:val="28"/>
            <w:rtl/>
            <w:lang w:bidi="fa-IR"/>
          </w:rPr>
          <w:br w:type="page"/>
        </w:r>
      </w:ins>
    </w:p>
    <w:p w14:paraId="077A64B0" w14:textId="726F774E" w:rsidR="00F41F59" w:rsidRDefault="00F9195A">
      <w:pPr>
        <w:bidi/>
        <w:spacing w:after="0" w:line="276" w:lineRule="auto"/>
        <w:jc w:val="both"/>
        <w:rPr>
          <w:ins w:id="2532" w:author="Microsoft account" w:date="2025-09-26T12:15:00Z"/>
          <w:rFonts w:cs="Calibri"/>
          <w:sz w:val="28"/>
          <w:szCs w:val="28"/>
          <w:rtl/>
          <w:lang w:bidi="fa-IR"/>
        </w:rPr>
        <w:pPrChange w:id="2533" w:author="Microsoft account" w:date="2025-09-25T13:15:00Z">
          <w:pPr>
            <w:bidi/>
            <w:spacing w:after="0" w:line="276" w:lineRule="auto"/>
            <w:jc w:val="both"/>
          </w:pPr>
        </w:pPrChange>
      </w:pPr>
      <w:bookmarkStart w:id="2534" w:name="I4040704"/>
      <w:ins w:id="2535" w:author="Microsoft account" w:date="2025-09-26T12:15:00Z">
        <w:r>
          <w:rPr>
            <w:rFonts w:cs="Calibri" w:hint="cs"/>
            <w:sz w:val="28"/>
            <w:szCs w:val="28"/>
            <w:rtl/>
            <w:lang w:bidi="fa-IR"/>
          </w:rPr>
          <w:lastRenderedPageBreak/>
          <w:t>ادامه</w:t>
        </w:r>
      </w:ins>
    </w:p>
    <w:bookmarkEnd w:id="2534"/>
    <w:p w14:paraId="75950F0E" w14:textId="77777777" w:rsidR="00F9195A" w:rsidRDefault="00F9195A">
      <w:pPr>
        <w:bidi/>
        <w:spacing w:after="0" w:line="276" w:lineRule="auto"/>
        <w:jc w:val="both"/>
        <w:rPr>
          <w:ins w:id="2536" w:author="Microsoft account" w:date="2025-09-26T12:16:00Z"/>
          <w:rFonts w:cs="Calibri"/>
          <w:sz w:val="28"/>
          <w:szCs w:val="28"/>
          <w:rtl/>
          <w:lang w:bidi="fa-IR"/>
        </w:rPr>
        <w:pPrChange w:id="2537" w:author="Microsoft account" w:date="2025-09-26T12:15:00Z">
          <w:pPr>
            <w:bidi/>
            <w:spacing w:after="0" w:line="276" w:lineRule="auto"/>
            <w:jc w:val="both"/>
          </w:pPr>
        </w:pPrChange>
      </w:pPr>
    </w:p>
    <w:p w14:paraId="4AFB6B66" w14:textId="77777777" w:rsidR="00A620CB" w:rsidRDefault="00F9195A" w:rsidP="004E4AEC">
      <w:pPr>
        <w:bidi/>
        <w:spacing w:after="0" w:line="276" w:lineRule="auto"/>
        <w:jc w:val="both"/>
        <w:rPr>
          <w:ins w:id="2538" w:author="Microsoft account" w:date="2025-09-27T09:43:00Z"/>
          <w:rFonts w:cs="Calibri"/>
          <w:sz w:val="28"/>
          <w:szCs w:val="28"/>
          <w:lang w:bidi="fa-IR"/>
        </w:rPr>
      </w:pPr>
      <w:ins w:id="2539" w:author="Microsoft account" w:date="2025-09-26T12:16:00Z">
        <w:r>
          <w:rPr>
            <w:rFonts w:cs="Calibri" w:hint="cs"/>
            <w:sz w:val="28"/>
            <w:szCs w:val="28"/>
            <w:rtl/>
            <w:lang w:bidi="fa-IR"/>
          </w:rPr>
          <w:t>-</w:t>
        </w:r>
      </w:ins>
      <w:ins w:id="2540" w:author="Microsoft account" w:date="2025-09-26T14:33:00Z">
        <w:r w:rsidR="004E4AEC" w:rsidRPr="004E4AEC">
          <w:rPr>
            <w:rFonts w:cs="Calibri"/>
            <w:sz w:val="28"/>
            <w:szCs w:val="28"/>
            <w:rtl/>
            <w:lang w:bidi="fa-IR"/>
          </w:rPr>
          <w:t>1.</w:t>
        </w:r>
      </w:ins>
    </w:p>
    <w:p w14:paraId="649CF79E" w14:textId="2A5410BB" w:rsidR="004E4AEC" w:rsidRPr="004E4AEC" w:rsidRDefault="004E4AEC">
      <w:pPr>
        <w:spacing w:after="0" w:line="276" w:lineRule="auto"/>
        <w:rPr>
          <w:ins w:id="2541" w:author="Microsoft account" w:date="2025-09-26T14:33:00Z"/>
          <w:rFonts w:cs="Calibri"/>
          <w:sz w:val="28"/>
          <w:szCs w:val="28"/>
          <w:lang w:bidi="fa-IR"/>
        </w:rPr>
        <w:pPrChange w:id="2542" w:author="Microsoft account" w:date="2025-09-27T09:44:00Z">
          <w:pPr>
            <w:bidi/>
            <w:spacing w:after="0" w:line="276" w:lineRule="auto"/>
            <w:jc w:val="both"/>
          </w:pPr>
        </w:pPrChange>
      </w:pPr>
      <w:ins w:id="2543" w:author="Microsoft account" w:date="2025-09-26T14:33:00Z">
        <w:r w:rsidRPr="004E4AEC">
          <w:rPr>
            <w:rFonts w:cs="Calibri"/>
            <w:sz w:val="28"/>
            <w:szCs w:val="28"/>
            <w:rtl/>
            <w:lang w:bidi="fa-IR"/>
          </w:rPr>
          <w:t xml:space="preserve"> </w:t>
        </w:r>
        <w:r w:rsidRPr="004E4AEC">
          <w:rPr>
            <w:rFonts w:cs="Calibri"/>
            <w:sz w:val="28"/>
            <w:szCs w:val="28"/>
            <w:lang w:bidi="fa-IR"/>
          </w:rPr>
          <w:t>time baraye use import shd, 2. be 'update_timer()' variable haye 'target_duration_s' va 'break_time_s' ezafe shd, 3. baraye tashkhise residane be target time (ke yani 25 min gozashte o avalin tick ro</w:t>
        </w:r>
        <w:r w:rsidRPr="004E4AEC">
          <w:rPr>
            <w:rFonts w:cs="Calibri"/>
            <w:sz w:val="28"/>
            <w:szCs w:val="28"/>
            <w:rtl/>
            <w:lang w:bidi="fa-IR"/>
          </w:rPr>
          <w:t xml:space="preserve"> </w:t>
        </w:r>
      </w:ins>
    </w:p>
    <w:p w14:paraId="60D384A6" w14:textId="74D45DE2" w:rsidR="00F9195A" w:rsidRDefault="004E4AEC">
      <w:pPr>
        <w:spacing w:after="0" w:line="276" w:lineRule="auto"/>
        <w:rPr>
          <w:ins w:id="2544" w:author="Microsoft account" w:date="2025-09-26T14:33:00Z"/>
          <w:rFonts w:cs="Calibri"/>
          <w:sz w:val="28"/>
          <w:szCs w:val="28"/>
          <w:lang w:bidi="fa-IR"/>
        </w:rPr>
        <w:pPrChange w:id="2545" w:author="Microsoft account" w:date="2025-09-27T09:44:00Z">
          <w:pPr>
            <w:bidi/>
            <w:spacing w:after="0" w:line="276" w:lineRule="auto"/>
            <w:jc w:val="both"/>
          </w:pPr>
        </w:pPrChange>
      </w:pPr>
      <w:ins w:id="2546" w:author="Microsoft account" w:date="2025-09-26T14:33:00Z">
        <w:r w:rsidRPr="004E4AEC">
          <w:rPr>
            <w:rFonts w:cs="Calibri"/>
            <w:sz w:val="28"/>
            <w:szCs w:val="28"/>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Fonts w:cs="Calibri"/>
            <w:sz w:val="28"/>
            <w:szCs w:val="28"/>
            <w:rtl/>
            <w:lang w:bidi="fa-IR"/>
          </w:rPr>
          <w:t>.</w:t>
        </w:r>
      </w:ins>
    </w:p>
    <w:p w14:paraId="1222A01D" w14:textId="77777777" w:rsidR="004E4AEC" w:rsidRDefault="004E4AEC">
      <w:pPr>
        <w:bidi/>
        <w:spacing w:after="0" w:line="276" w:lineRule="auto"/>
        <w:jc w:val="both"/>
        <w:rPr>
          <w:ins w:id="2547" w:author="Microsoft account" w:date="2025-09-26T14:33:00Z"/>
          <w:rFonts w:cs="Calibri"/>
          <w:sz w:val="28"/>
          <w:szCs w:val="28"/>
          <w:lang w:bidi="fa-IR"/>
        </w:rPr>
        <w:pPrChange w:id="2548" w:author="Microsoft account" w:date="2025-09-26T14:33:00Z">
          <w:pPr>
            <w:bidi/>
            <w:spacing w:after="0" w:line="276" w:lineRule="auto"/>
            <w:jc w:val="both"/>
          </w:pPr>
        </w:pPrChange>
      </w:pPr>
    </w:p>
    <w:p w14:paraId="5565397F" w14:textId="4E000D37" w:rsidR="004E4AEC" w:rsidRDefault="004E4AEC">
      <w:pPr>
        <w:bidi/>
        <w:spacing w:after="0" w:line="276" w:lineRule="auto"/>
        <w:jc w:val="both"/>
        <w:rPr>
          <w:ins w:id="2549" w:author="Microsoft account" w:date="2025-09-26T12:15:00Z"/>
          <w:rFonts w:cs="Calibri"/>
          <w:sz w:val="28"/>
          <w:szCs w:val="28"/>
          <w:rtl/>
          <w:lang w:bidi="fa-IR"/>
        </w:rPr>
        <w:pPrChange w:id="2550" w:author="Microsoft account" w:date="2025-09-26T14:33:00Z">
          <w:pPr>
            <w:bidi/>
            <w:spacing w:after="0" w:line="276" w:lineRule="auto"/>
            <w:jc w:val="both"/>
          </w:pPr>
        </w:pPrChange>
      </w:pPr>
      <w:ins w:id="2551" w:author="Microsoft account" w:date="2025-09-26T14:33:00Z">
        <w:r>
          <w:rPr>
            <w:rFonts w:cs="Calibri" w:hint="cs"/>
            <w:sz w:val="28"/>
            <w:szCs w:val="28"/>
            <w:rtl/>
            <w:lang w:bidi="fa-IR"/>
          </w:rPr>
          <w:t xml:space="preserve">کار خاصی نتونستیم انجام بدیم امروز. درکمون از </w:t>
        </w:r>
        <w:r>
          <w:rPr>
            <w:rFonts w:cs="Calibri"/>
            <w:sz w:val="28"/>
            <w:szCs w:val="28"/>
            <w:lang w:bidi="fa-IR"/>
          </w:rPr>
          <w:t>module</w:t>
        </w:r>
        <w:r>
          <w:rPr>
            <w:rFonts w:cs="Calibri" w:hint="cs"/>
            <w:sz w:val="28"/>
            <w:szCs w:val="28"/>
            <w:rtl/>
            <w:lang w:bidi="fa-IR"/>
          </w:rPr>
          <w:t xml:space="preserve"> عه </w:t>
        </w:r>
        <w:r>
          <w:rPr>
            <w:rFonts w:cs="Calibri"/>
            <w:sz w:val="28"/>
            <w:szCs w:val="28"/>
            <w:lang w:bidi="fa-IR"/>
          </w:rPr>
          <w:t>time</w:t>
        </w:r>
        <w:r>
          <w:rPr>
            <w:rFonts w:cs="Calibri" w:hint="cs"/>
            <w:sz w:val="28"/>
            <w:szCs w:val="28"/>
            <w:rtl/>
            <w:lang w:bidi="fa-IR"/>
          </w:rPr>
          <w:t xml:space="preserve">خیلی پایینه نمیتونم </w:t>
        </w:r>
        <w:r>
          <w:rPr>
            <w:rFonts w:cs="Calibri"/>
            <w:sz w:val="28"/>
            <w:szCs w:val="28"/>
            <w:lang w:bidi="fa-IR"/>
          </w:rPr>
          <w:t>logic</w:t>
        </w:r>
        <w:r>
          <w:rPr>
            <w:rFonts w:cs="Calibri" w:hint="cs"/>
            <w:sz w:val="28"/>
            <w:szCs w:val="28"/>
            <w:rtl/>
            <w:lang w:bidi="fa-IR"/>
          </w:rPr>
          <w:t xml:space="preserve"> تایمر رو به پایین رو پیاده کنم </w:t>
        </w:r>
      </w:ins>
      <w:ins w:id="2552" w:author="Microsoft account" w:date="2025-09-27T09:45:00Z">
        <w:r w:rsidR="006B4E22">
          <w:rPr>
            <w:rFonts w:cs="Calibri" w:hint="cs"/>
            <w:sz w:val="28"/>
            <w:szCs w:val="28"/>
            <w:rtl/>
            <w:lang w:bidi="fa-IR"/>
          </w:rPr>
          <w:t>(</w:t>
        </w:r>
        <w:r w:rsidR="006B4E22">
          <w:rPr>
            <w:rFonts w:cs="Calibri"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cs="Calibri" w:hint="cs"/>
            <w:sz w:val="28"/>
            <w:szCs w:val="28"/>
            <w:rtl/>
            <w:lang w:bidi="fa-IR"/>
          </w:rPr>
          <w:t>)</w:t>
        </w:r>
      </w:ins>
      <w:ins w:id="2553" w:author="Microsoft account" w:date="2025-09-26T14:33:00Z">
        <w:r>
          <w:rPr>
            <w:rFonts w:cs="Calibri" w:hint="cs"/>
            <w:sz w:val="28"/>
            <w:szCs w:val="28"/>
            <w:rtl/>
            <w:lang w:bidi="fa-IR"/>
          </w:rPr>
          <w:t xml:space="preserve">و پرینتش هم نمیکنه نمیدونم مشکلش چیه. یه سوال از </w:t>
        </w:r>
        <w:r>
          <w:rPr>
            <w:rFonts w:cs="Calibri"/>
            <w:sz w:val="28"/>
            <w:szCs w:val="28"/>
            <w:lang w:bidi="fa-IR"/>
          </w:rPr>
          <w:t>G</w:t>
        </w:r>
      </w:ins>
      <w:ins w:id="2554" w:author="Microsoft account" w:date="2025-09-26T14:34:00Z">
        <w:r>
          <w:rPr>
            <w:rFonts w:cs="Calibri"/>
            <w:sz w:val="28"/>
            <w:szCs w:val="28"/>
            <w:lang w:bidi="fa-IR"/>
          </w:rPr>
          <w:t>pt</w:t>
        </w:r>
        <w:r>
          <w:rPr>
            <w:rFonts w:cs="Calibri" w:hint="cs"/>
            <w:sz w:val="28"/>
            <w:szCs w:val="28"/>
            <w:rtl/>
            <w:lang w:bidi="fa-IR"/>
          </w:rPr>
          <w:t xml:space="preserve"> کردم ، مثل اینکه میشه به طریقی </w:t>
        </w:r>
        <w:r>
          <w:rPr>
            <w:rFonts w:cs="Calibri"/>
            <w:sz w:val="28"/>
            <w:szCs w:val="28"/>
            <w:lang w:bidi="fa-IR"/>
          </w:rPr>
          <w:t>id</w:t>
        </w:r>
        <w:r>
          <w:rPr>
            <w:rFonts w:cs="Calibri" w:hint="cs"/>
            <w:sz w:val="28"/>
            <w:szCs w:val="28"/>
            <w:rtl/>
            <w:lang w:bidi="fa-IR"/>
          </w:rPr>
          <w:t xml:space="preserve"> هر </w:t>
        </w:r>
        <w:r>
          <w:rPr>
            <w:rFonts w:cs="Calibri"/>
            <w:sz w:val="28"/>
            <w:szCs w:val="28"/>
            <w:lang w:bidi="fa-IR"/>
          </w:rPr>
          <w:t>component</w:t>
        </w:r>
        <w:r>
          <w:rPr>
            <w:rFonts w:cs="Calibri" w:hint="cs"/>
            <w:sz w:val="28"/>
            <w:szCs w:val="28"/>
            <w:rtl/>
            <w:lang w:bidi="fa-IR"/>
          </w:rPr>
          <w:t xml:space="preserve">رو گرفت و بعد با اون </w:t>
        </w:r>
        <w:r>
          <w:rPr>
            <w:rFonts w:cs="Calibri"/>
            <w:sz w:val="28"/>
            <w:szCs w:val="28"/>
            <w:lang w:bidi="fa-IR"/>
          </w:rPr>
          <w:t>config</w:t>
        </w:r>
        <w:r>
          <w:rPr>
            <w:rFonts w:cs="Calibri" w:hint="cs"/>
            <w:sz w:val="28"/>
            <w:szCs w:val="28"/>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bidi/>
        <w:spacing w:after="0" w:line="276" w:lineRule="auto"/>
        <w:jc w:val="both"/>
        <w:rPr>
          <w:ins w:id="2555" w:author="Microsoft account" w:date="2025-09-26T12:15:00Z"/>
          <w:rFonts w:cs="Calibri"/>
          <w:sz w:val="28"/>
          <w:szCs w:val="28"/>
          <w:lang w:bidi="fa-IR"/>
        </w:rPr>
        <w:pPrChange w:id="2556" w:author="Microsoft account" w:date="2025-09-26T12:15:00Z">
          <w:pPr>
            <w:bidi/>
            <w:spacing w:after="0" w:line="276" w:lineRule="auto"/>
            <w:jc w:val="both"/>
          </w:pPr>
        </w:pPrChange>
      </w:pPr>
    </w:p>
    <w:p w14:paraId="7C012664" w14:textId="77777777" w:rsidR="00F9195A" w:rsidRDefault="00F9195A">
      <w:pPr>
        <w:bidi/>
        <w:spacing w:after="0" w:line="276" w:lineRule="auto"/>
        <w:jc w:val="both"/>
        <w:rPr>
          <w:ins w:id="2557" w:author="Microsoft account" w:date="2025-09-26T12:15:00Z"/>
          <w:rFonts w:cs="Calibri"/>
          <w:sz w:val="28"/>
          <w:szCs w:val="28"/>
          <w:rtl/>
          <w:lang w:bidi="fa-IR"/>
        </w:rPr>
        <w:pPrChange w:id="2558" w:author="Microsoft account" w:date="2025-09-26T12:15:00Z">
          <w:pPr>
            <w:bidi/>
            <w:spacing w:after="0" w:line="276" w:lineRule="auto"/>
            <w:jc w:val="both"/>
          </w:pPr>
        </w:pPrChange>
      </w:pPr>
    </w:p>
    <w:p w14:paraId="3940E8D7" w14:textId="77777777" w:rsidR="00F9195A" w:rsidRDefault="00F9195A">
      <w:pPr>
        <w:bidi/>
        <w:spacing w:after="0" w:line="276" w:lineRule="auto"/>
        <w:jc w:val="both"/>
        <w:rPr>
          <w:ins w:id="2559" w:author="Microsoft account" w:date="2025-09-26T12:15:00Z"/>
          <w:rFonts w:cs="Calibri"/>
          <w:sz w:val="28"/>
          <w:szCs w:val="28"/>
          <w:rtl/>
          <w:lang w:bidi="fa-IR"/>
        </w:rPr>
        <w:pPrChange w:id="2560" w:author="Microsoft account" w:date="2025-09-26T12:15:00Z">
          <w:pPr>
            <w:bidi/>
            <w:spacing w:after="0" w:line="276" w:lineRule="auto"/>
            <w:jc w:val="both"/>
          </w:pPr>
        </w:pPrChange>
      </w:pPr>
    </w:p>
    <w:p w14:paraId="0A31638A" w14:textId="77777777" w:rsidR="00F9195A" w:rsidRDefault="00F9195A">
      <w:pPr>
        <w:bidi/>
        <w:spacing w:after="0" w:line="276" w:lineRule="auto"/>
        <w:jc w:val="both"/>
        <w:rPr>
          <w:ins w:id="2561" w:author="Microsoft account" w:date="2025-09-26T12:15:00Z"/>
          <w:rFonts w:cs="Calibri"/>
          <w:sz w:val="28"/>
          <w:szCs w:val="28"/>
          <w:rtl/>
          <w:lang w:bidi="fa-IR"/>
        </w:rPr>
        <w:pPrChange w:id="2562" w:author="Microsoft account" w:date="2025-09-26T12:15:00Z">
          <w:pPr>
            <w:bidi/>
            <w:spacing w:after="0" w:line="276" w:lineRule="auto"/>
            <w:jc w:val="both"/>
          </w:pPr>
        </w:pPrChange>
      </w:pPr>
    </w:p>
    <w:p w14:paraId="23C45A09" w14:textId="3EBEC7E3" w:rsidR="00F9195A" w:rsidRDefault="00F9195A">
      <w:pPr>
        <w:spacing w:after="0" w:line="240" w:lineRule="auto"/>
        <w:rPr>
          <w:ins w:id="2563" w:author="Microsoft account" w:date="2025-09-26T12:15:00Z"/>
          <w:rFonts w:cs="Calibri"/>
          <w:sz w:val="28"/>
          <w:szCs w:val="28"/>
          <w:rtl/>
          <w:lang w:bidi="fa-IR"/>
        </w:rPr>
      </w:pPr>
      <w:ins w:id="2564" w:author="Microsoft account" w:date="2025-09-26T12:15:00Z">
        <w:r>
          <w:rPr>
            <w:rFonts w:cs="Calibri"/>
            <w:sz w:val="28"/>
            <w:szCs w:val="28"/>
            <w:rtl/>
            <w:lang w:bidi="fa-IR"/>
          </w:rPr>
          <w:br w:type="page"/>
        </w:r>
      </w:ins>
    </w:p>
    <w:p w14:paraId="38072748" w14:textId="111EB4B8" w:rsidR="00F9195A" w:rsidRDefault="006B4E22">
      <w:pPr>
        <w:bidi/>
        <w:spacing w:after="0" w:line="276" w:lineRule="auto"/>
        <w:jc w:val="both"/>
        <w:rPr>
          <w:ins w:id="2565" w:author="Microsoft account" w:date="2025-09-27T09:46:00Z"/>
          <w:rFonts w:cs="Calibri"/>
          <w:sz w:val="28"/>
          <w:szCs w:val="28"/>
          <w:rtl/>
          <w:lang w:bidi="fa-IR"/>
        </w:rPr>
        <w:pPrChange w:id="2566" w:author="Microsoft account" w:date="2025-09-26T12:15:00Z">
          <w:pPr>
            <w:bidi/>
            <w:spacing w:after="0" w:line="276" w:lineRule="auto"/>
            <w:jc w:val="both"/>
          </w:pPr>
        </w:pPrChange>
      </w:pPr>
      <w:bookmarkStart w:id="2567" w:name="I4040705"/>
      <w:ins w:id="2568" w:author="Microsoft account" w:date="2025-09-27T09:46:00Z">
        <w:r>
          <w:rPr>
            <w:rFonts w:cs="Calibri" w:hint="cs"/>
            <w:sz w:val="28"/>
            <w:szCs w:val="28"/>
            <w:rtl/>
            <w:lang w:bidi="fa-IR"/>
          </w:rPr>
          <w:lastRenderedPageBreak/>
          <w:t>ادامه</w:t>
        </w:r>
      </w:ins>
    </w:p>
    <w:bookmarkEnd w:id="2567"/>
    <w:p w14:paraId="7307E665" w14:textId="77777777" w:rsidR="006B4E22" w:rsidRDefault="006B4E22">
      <w:pPr>
        <w:bidi/>
        <w:spacing w:after="0" w:line="276" w:lineRule="auto"/>
        <w:jc w:val="both"/>
        <w:rPr>
          <w:ins w:id="2569" w:author="Microsoft account" w:date="2025-09-27T09:46:00Z"/>
          <w:rFonts w:cs="Calibri"/>
          <w:sz w:val="28"/>
          <w:szCs w:val="28"/>
          <w:rtl/>
          <w:lang w:bidi="fa-IR"/>
        </w:rPr>
        <w:pPrChange w:id="2570" w:author="Microsoft account" w:date="2025-09-27T09:46:00Z">
          <w:pPr>
            <w:bidi/>
            <w:spacing w:after="0" w:line="276" w:lineRule="auto"/>
            <w:jc w:val="both"/>
          </w:pPr>
        </w:pPrChange>
      </w:pPr>
    </w:p>
    <w:p w14:paraId="1AF4E7FA" w14:textId="221B816A" w:rsidR="006B4E22" w:rsidRDefault="006B4E22">
      <w:pPr>
        <w:bidi/>
        <w:spacing w:after="0" w:line="276" w:lineRule="auto"/>
        <w:jc w:val="both"/>
        <w:rPr>
          <w:ins w:id="2571" w:author="Microsoft account" w:date="2025-09-27T09:46:00Z"/>
          <w:rFonts w:cs="Calibri"/>
          <w:sz w:val="28"/>
          <w:szCs w:val="28"/>
          <w:lang w:bidi="fa-IR"/>
        </w:rPr>
        <w:pPrChange w:id="2572" w:author="Microsoft account" w:date="2025-09-27T09:46:00Z">
          <w:pPr>
            <w:bidi/>
            <w:spacing w:after="0" w:line="276" w:lineRule="auto"/>
            <w:jc w:val="both"/>
          </w:pPr>
        </w:pPrChange>
      </w:pPr>
      <w:ins w:id="2573" w:author="Microsoft account" w:date="2025-09-27T09:46:00Z">
        <w:r>
          <w:rPr>
            <w:rFonts w:cs="Calibri" w:hint="cs"/>
            <w:sz w:val="28"/>
            <w:szCs w:val="28"/>
            <w:rtl/>
            <w:lang w:bidi="fa-IR"/>
          </w:rPr>
          <w:t>-</w:t>
        </w:r>
      </w:ins>
      <w:ins w:id="2574" w:author="Microsoft account" w:date="2025-09-27T09:48:00Z">
        <w:r w:rsidR="00BE5993">
          <w:rPr>
            <w:rFonts w:cs="Calibri" w:hint="cs"/>
            <w:sz w:val="28"/>
            <w:szCs w:val="28"/>
            <w:rtl/>
            <w:lang w:bidi="fa-IR"/>
          </w:rPr>
          <w:t xml:space="preserve">ببین من الان مجدد کدی که زدیم رو خوندم ببینم مشکل از کجا میتونه باشه. ما وسطِ </w:t>
        </w:r>
        <w:r w:rsidR="00BE5993">
          <w:rPr>
            <w:rFonts w:cs="Calibri"/>
            <w:sz w:val="28"/>
            <w:szCs w:val="28"/>
            <w:lang w:bidi="fa-IR"/>
          </w:rPr>
          <w:t>update_timer()</w:t>
        </w:r>
        <w:r w:rsidR="00BE5993">
          <w:rPr>
            <w:rFonts w:cs="Calibri" w:hint="cs"/>
            <w:sz w:val="28"/>
            <w:szCs w:val="28"/>
            <w:rtl/>
            <w:lang w:bidi="fa-IR"/>
          </w:rPr>
          <w:t xml:space="preserve"> که یه </w:t>
        </w:r>
        <w:r w:rsidR="00BE5993">
          <w:rPr>
            <w:rFonts w:cs="Calibri"/>
            <w:sz w:val="28"/>
            <w:szCs w:val="28"/>
            <w:lang w:bidi="fa-IR"/>
          </w:rPr>
          <w:t>event driven loop</w:t>
        </w:r>
      </w:ins>
      <w:ins w:id="2575" w:author="Microsoft account" w:date="2025-09-27T09:49:00Z">
        <w:r w:rsidR="00BE5993">
          <w:rPr>
            <w:rFonts w:cs="Calibri" w:hint="cs"/>
            <w:sz w:val="28"/>
            <w:szCs w:val="28"/>
            <w:rtl/>
            <w:lang w:bidi="fa-IR"/>
          </w:rPr>
          <w:t xml:space="preserve"> عه و خودش خودش </w:t>
        </w:r>
        <w:r w:rsidR="00BE5993">
          <w:rPr>
            <w:rFonts w:cs="Calibri"/>
            <w:sz w:val="28"/>
            <w:szCs w:val="28"/>
            <w:lang w:bidi="fa-IR"/>
          </w:rPr>
          <w:t>call back</w:t>
        </w:r>
        <w:r w:rsidR="00BE5993">
          <w:rPr>
            <w:rFonts w:cs="Calibri" w:hint="cs"/>
            <w:sz w:val="28"/>
            <w:szCs w:val="28"/>
            <w:rtl/>
            <w:lang w:bidi="fa-IR"/>
          </w:rPr>
          <w:t xml:space="preserve"> میکنه نباید کارای مربوط به </w:t>
        </w:r>
        <w:r w:rsidR="00BE5993">
          <w:rPr>
            <w:rFonts w:cs="Calibri"/>
            <w:sz w:val="28"/>
            <w:szCs w:val="28"/>
            <w:lang w:bidi="fa-IR"/>
          </w:rPr>
          <w:t>count-down timer</w:t>
        </w:r>
        <w:r w:rsidR="00BE5993">
          <w:rPr>
            <w:rFonts w:cs="Calibri" w:hint="cs"/>
            <w:sz w:val="28"/>
            <w:szCs w:val="28"/>
            <w:rtl/>
            <w:lang w:bidi="fa-IR"/>
          </w:rPr>
          <w:t xml:space="preserve"> رو انجام بدیم. یعنی نظرم الان اینه که باید یکاری کنیم از این </w:t>
        </w:r>
        <w:r w:rsidR="00BE5993">
          <w:rPr>
            <w:rFonts w:cs="Calibri"/>
            <w:sz w:val="28"/>
            <w:szCs w:val="28"/>
            <w:lang w:bidi="fa-IR"/>
          </w:rPr>
          <w:t>window.after()</w:t>
        </w:r>
        <w:r w:rsidR="00BE5993">
          <w:rPr>
            <w:rFonts w:cs="Calibri" w:hint="cs"/>
            <w:sz w:val="28"/>
            <w:szCs w:val="28"/>
            <w:rtl/>
            <w:lang w:bidi="fa-IR"/>
          </w:rPr>
          <w:t xml:space="preserve"> ای که برای </w:t>
        </w:r>
        <w:r w:rsidR="00BE5993">
          <w:rPr>
            <w:rFonts w:cs="Calibri"/>
            <w:sz w:val="28"/>
            <w:szCs w:val="28"/>
            <w:lang w:bidi="fa-IR"/>
          </w:rPr>
          <w:t>update_timer</w:t>
        </w:r>
        <w:r w:rsidR="00BE5993">
          <w:rPr>
            <w:rFonts w:cs="Calibri" w:hint="cs"/>
            <w:sz w:val="28"/>
            <w:szCs w:val="28"/>
            <w:rtl/>
            <w:lang w:bidi="fa-IR"/>
          </w:rPr>
          <w:t xml:space="preserve"> تعریف کردیم خارج بشه. که اینم راه داره و الان قصد داریم یادش بگیریم. </w:t>
        </w:r>
      </w:ins>
    </w:p>
    <w:p w14:paraId="6207AC6A" w14:textId="77777777" w:rsidR="006B4E22" w:rsidRDefault="006B4E22">
      <w:pPr>
        <w:bidi/>
        <w:spacing w:after="0" w:line="276" w:lineRule="auto"/>
        <w:jc w:val="both"/>
        <w:rPr>
          <w:ins w:id="2576" w:author="Microsoft account" w:date="2025-09-27T09:54:00Z"/>
          <w:rFonts w:cs="Calibri"/>
          <w:sz w:val="28"/>
          <w:szCs w:val="28"/>
          <w:lang w:bidi="fa-IR"/>
        </w:rPr>
        <w:pPrChange w:id="2577" w:author="Microsoft account" w:date="2025-09-27T09:46:00Z">
          <w:pPr>
            <w:bidi/>
            <w:spacing w:after="0" w:line="276" w:lineRule="auto"/>
            <w:jc w:val="both"/>
          </w:pPr>
        </w:pPrChange>
      </w:pPr>
    </w:p>
    <w:p w14:paraId="5142E807" w14:textId="400A09E8" w:rsidR="003C205D" w:rsidRDefault="003C205D">
      <w:pPr>
        <w:bidi/>
        <w:spacing w:after="0" w:line="276" w:lineRule="auto"/>
        <w:jc w:val="both"/>
        <w:rPr>
          <w:ins w:id="2578" w:author="Microsoft account" w:date="2025-09-27T09:56:00Z"/>
          <w:rFonts w:cs="Calibri"/>
          <w:sz w:val="28"/>
          <w:szCs w:val="28"/>
          <w:rtl/>
          <w:lang w:bidi="fa-IR"/>
        </w:rPr>
        <w:pPrChange w:id="2579" w:author="Microsoft account" w:date="2025-09-27T09:54:00Z">
          <w:pPr>
            <w:bidi/>
            <w:spacing w:after="0" w:line="276" w:lineRule="auto"/>
            <w:jc w:val="both"/>
          </w:pPr>
        </w:pPrChange>
      </w:pPr>
      <w:ins w:id="2580" w:author="Microsoft account" w:date="2025-09-27T09:54:00Z">
        <w:r>
          <w:rPr>
            <w:rFonts w:cs="Calibri" w:hint="cs"/>
            <w:sz w:val="28"/>
            <w:szCs w:val="28"/>
            <w:rtl/>
            <w:lang w:bidi="fa-IR"/>
          </w:rPr>
          <w:t xml:space="preserve">-همونطور که گفتیم هر </w:t>
        </w:r>
        <w:r>
          <w:rPr>
            <w:rFonts w:cs="Calibri"/>
            <w:sz w:val="28"/>
            <w:szCs w:val="28"/>
            <w:lang w:bidi="fa-IR"/>
          </w:rPr>
          <w:t>component</w:t>
        </w:r>
        <w:r>
          <w:rPr>
            <w:rFonts w:cs="Calibri" w:hint="cs"/>
            <w:sz w:val="28"/>
            <w:szCs w:val="28"/>
            <w:rtl/>
            <w:lang w:bidi="fa-IR"/>
          </w:rPr>
          <w:t xml:space="preserve"> یا </w:t>
        </w:r>
      </w:ins>
      <w:ins w:id="2581" w:author="Microsoft account" w:date="2025-09-27T09:55:00Z">
        <w:r>
          <w:rPr>
            <w:rFonts w:cs="Calibri"/>
            <w:sz w:val="28"/>
            <w:szCs w:val="28"/>
            <w:lang w:bidi="fa-IR"/>
          </w:rPr>
          <w:t>widget</w:t>
        </w:r>
        <w:r>
          <w:rPr>
            <w:rFonts w:cs="Calibri" w:hint="cs"/>
            <w:sz w:val="28"/>
            <w:szCs w:val="28"/>
            <w:rtl/>
            <w:lang w:bidi="fa-IR"/>
          </w:rPr>
          <w:t xml:space="preserve"> ای داخل </w:t>
        </w:r>
        <w:r>
          <w:rPr>
            <w:rFonts w:cs="Calibri"/>
            <w:sz w:val="28"/>
            <w:szCs w:val="28"/>
            <w:lang w:bidi="fa-IR"/>
          </w:rPr>
          <w:t>tkinter</w:t>
        </w:r>
        <w:r>
          <w:rPr>
            <w:rFonts w:cs="Calibri" w:hint="cs"/>
            <w:sz w:val="28"/>
            <w:szCs w:val="28"/>
            <w:rtl/>
            <w:lang w:bidi="fa-IR"/>
          </w:rPr>
          <w:t xml:space="preserve"> یه </w:t>
        </w:r>
        <w:r>
          <w:rPr>
            <w:rFonts w:cs="Calibri"/>
            <w:sz w:val="28"/>
            <w:szCs w:val="28"/>
            <w:lang w:bidi="fa-IR"/>
          </w:rPr>
          <w:t>id</w:t>
        </w:r>
        <w:r>
          <w:rPr>
            <w:rFonts w:cs="Calibri" w:hint="cs"/>
            <w:sz w:val="28"/>
            <w:szCs w:val="28"/>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rFonts w:cs="Calibri"/>
            <w:sz w:val="28"/>
            <w:szCs w:val="28"/>
            <w:lang w:bidi="fa-IR"/>
          </w:rPr>
          <w:t>str()</w:t>
        </w:r>
        <w:r>
          <w:rPr>
            <w:rFonts w:cs="Calibri" w:hint="cs"/>
            <w:sz w:val="28"/>
            <w:szCs w:val="28"/>
            <w:rtl/>
            <w:lang w:bidi="fa-IR"/>
          </w:rPr>
          <w:t xml:space="preserve"> ای که داخلش اون </w:t>
        </w:r>
        <w:r>
          <w:rPr>
            <w:rFonts w:cs="Calibri"/>
            <w:sz w:val="28"/>
            <w:szCs w:val="28"/>
            <w:lang w:bidi="fa-IR"/>
          </w:rPr>
          <w:t>widget</w:t>
        </w:r>
        <w:r>
          <w:rPr>
            <w:rFonts w:cs="Calibri" w:hint="cs"/>
            <w:sz w:val="28"/>
            <w:szCs w:val="28"/>
            <w:rtl/>
            <w:lang w:bidi="fa-IR"/>
          </w:rPr>
          <w:t xml:space="preserve"> هست، ما میتونیم </w:t>
        </w:r>
        <w:r>
          <w:rPr>
            <w:rFonts w:cs="Calibri"/>
            <w:sz w:val="28"/>
            <w:szCs w:val="28"/>
            <w:lang w:bidi="fa-IR"/>
          </w:rPr>
          <w:t>id</w:t>
        </w:r>
        <w:r>
          <w:rPr>
            <w:rFonts w:cs="Calibri" w:hint="cs"/>
            <w:sz w:val="28"/>
            <w:szCs w:val="28"/>
            <w:rtl/>
            <w:lang w:bidi="fa-IR"/>
          </w:rPr>
          <w:t xml:space="preserve"> شو داشته باشیم.</w:t>
        </w:r>
      </w:ins>
      <w:ins w:id="2582" w:author="Microsoft account" w:date="2025-09-27T09:59:00Z">
        <w:r>
          <w:rPr>
            <w:rFonts w:cs="Calibri" w:hint="cs"/>
            <w:sz w:val="28"/>
            <w:szCs w:val="28"/>
            <w:rtl/>
            <w:lang w:bidi="fa-IR"/>
          </w:rPr>
          <w:t xml:space="preserve"> که البته این راه </w:t>
        </w:r>
        <w:r>
          <w:rPr>
            <w:rFonts w:cs="Calibri"/>
            <w:sz w:val="28"/>
            <w:szCs w:val="28"/>
            <w:lang w:bidi="fa-IR"/>
          </w:rPr>
          <w:t>id</w:t>
        </w:r>
        <w:r>
          <w:rPr>
            <w:rFonts w:cs="Calibri" w:hint="cs"/>
            <w:sz w:val="28"/>
            <w:szCs w:val="28"/>
            <w:rtl/>
            <w:lang w:bidi="fa-IR"/>
          </w:rPr>
          <w:t xml:space="preserve"> ای که به صورت </w:t>
        </w:r>
        <w:r>
          <w:rPr>
            <w:rFonts w:cs="Calibri"/>
            <w:sz w:val="28"/>
            <w:szCs w:val="28"/>
            <w:lang w:bidi="fa-IR"/>
          </w:rPr>
          <w:t>string</w:t>
        </w:r>
        <w:r>
          <w:rPr>
            <w:rFonts w:cs="Calibri" w:hint="cs"/>
            <w:sz w:val="28"/>
            <w:szCs w:val="28"/>
            <w:rtl/>
            <w:lang w:bidi="fa-IR"/>
          </w:rPr>
          <w:t xml:space="preserve">هست رو بهمون میده. اگر </w:t>
        </w:r>
        <w:r>
          <w:rPr>
            <w:rFonts w:cs="Calibri"/>
            <w:sz w:val="28"/>
            <w:szCs w:val="28"/>
            <w:lang w:bidi="fa-IR"/>
          </w:rPr>
          <w:t>id</w:t>
        </w:r>
        <w:r>
          <w:rPr>
            <w:rFonts w:cs="Calibri" w:hint="cs"/>
            <w:sz w:val="28"/>
            <w:szCs w:val="28"/>
            <w:rtl/>
            <w:lang w:bidi="fa-IR"/>
          </w:rPr>
          <w:t xml:space="preserve"> عددی هم بخوایم (که نمیدونم اینا مابه ازای همدیگه هستن یا نه</w:t>
        </w:r>
      </w:ins>
      <w:ins w:id="2583" w:author="Microsoft account" w:date="2025-09-28T09:47:00Z">
        <w:r w:rsidR="00B736A3">
          <w:rPr>
            <w:rFonts w:cs="Calibri"/>
            <w:sz w:val="28"/>
            <w:szCs w:val="28"/>
            <w:lang w:bidi="fa-IR"/>
          </w:rPr>
          <w:t xml:space="preserve"> </w:t>
        </w:r>
        <w:r w:rsidR="00B736A3">
          <w:rPr>
            <w:rFonts w:cs="Calibri" w:hint="cs"/>
            <w:sz w:val="28"/>
            <w:szCs w:val="28"/>
            <w:rtl/>
            <w:lang w:bidi="fa-IR"/>
          </w:rPr>
          <w:t xml:space="preserve"> (</w:t>
        </w:r>
        <w:r w:rsidR="00B736A3">
          <w:rPr>
            <w:rFonts w:cs="Calibri" w:hint="cs"/>
            <w:sz w:val="18"/>
            <w:szCs w:val="18"/>
            <w:rtl/>
            <w:lang w:bidi="fa-IR"/>
          </w:rPr>
          <w:t>جلوتر در این مورد توضیح داریم</w:t>
        </w:r>
        <w:r w:rsidR="00B736A3">
          <w:rPr>
            <w:rFonts w:cs="Calibri" w:hint="cs"/>
            <w:sz w:val="28"/>
            <w:szCs w:val="28"/>
            <w:rtl/>
            <w:lang w:bidi="fa-IR"/>
          </w:rPr>
          <w:t xml:space="preserve">) </w:t>
        </w:r>
      </w:ins>
      <w:ins w:id="2584" w:author="Microsoft account" w:date="2025-09-27T09:59:00Z">
        <w:r>
          <w:rPr>
            <w:rFonts w:cs="Calibri" w:hint="cs"/>
            <w:sz w:val="28"/>
            <w:szCs w:val="28"/>
            <w:rtl/>
            <w:lang w:bidi="fa-IR"/>
          </w:rPr>
          <w:t>) باید از عکس بعدی استفاده کنیم</w:t>
        </w:r>
      </w:ins>
      <w:ins w:id="2585" w:author="Microsoft account" w:date="2025-09-27T09:55:00Z">
        <w:r>
          <w:rPr>
            <w:rFonts w:cs="Calibri" w:hint="cs"/>
            <w:sz w:val="28"/>
            <w:szCs w:val="28"/>
            <w:rtl/>
            <w:lang w:bidi="fa-IR"/>
          </w:rPr>
          <w:t xml:space="preserve"> </w:t>
        </w:r>
      </w:ins>
      <w:ins w:id="2586" w:author="Microsoft account" w:date="2025-09-27T09:56:00Z">
        <w:r>
          <w:rPr>
            <w:rFonts w:cs="Calibri" w:hint="cs"/>
            <w:sz w:val="28"/>
            <w:szCs w:val="28"/>
            <w:rtl/>
            <w:lang w:bidi="fa-IR"/>
          </w:rPr>
          <w:t>:</w:t>
        </w:r>
      </w:ins>
    </w:p>
    <w:p w14:paraId="08965554" w14:textId="35BCC6E3" w:rsidR="003C205D" w:rsidRDefault="003C205D">
      <w:pPr>
        <w:bidi/>
        <w:spacing w:after="0" w:line="276" w:lineRule="auto"/>
        <w:jc w:val="both"/>
        <w:rPr>
          <w:ins w:id="2587" w:author="Microsoft account" w:date="2025-09-27T10:00:00Z"/>
          <w:rFonts w:cs="Calibri"/>
          <w:sz w:val="28"/>
          <w:szCs w:val="28"/>
          <w:rtl/>
          <w:lang w:bidi="fa-IR"/>
        </w:rPr>
        <w:pPrChange w:id="2588" w:author="Microsoft account" w:date="2025-09-27T09:56:00Z">
          <w:pPr>
            <w:bidi/>
            <w:spacing w:after="0" w:line="276" w:lineRule="auto"/>
            <w:jc w:val="both"/>
          </w:pPr>
        </w:pPrChange>
      </w:pPr>
      <w:ins w:id="2589" w:author="Microsoft account" w:date="2025-09-27T09:56:00Z">
        <w:r w:rsidRPr="003C205D">
          <w:rPr>
            <w:rFonts w:cs="Calibri"/>
            <w:noProof/>
            <w:sz w:val="28"/>
            <w:szCs w:val="28"/>
            <w:rPrChange w:id="2590"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bidi/>
        <w:spacing w:after="0" w:line="276" w:lineRule="auto"/>
        <w:jc w:val="both"/>
        <w:rPr>
          <w:ins w:id="2591" w:author="Microsoft account" w:date="2025-09-27T09:56:00Z"/>
          <w:rFonts w:cs="Calibri"/>
          <w:sz w:val="28"/>
          <w:szCs w:val="28"/>
          <w:rtl/>
          <w:lang w:bidi="fa-IR"/>
        </w:rPr>
        <w:pPrChange w:id="2592" w:author="Microsoft account" w:date="2025-09-27T10:00:00Z">
          <w:pPr>
            <w:bidi/>
            <w:spacing w:after="0" w:line="276" w:lineRule="auto"/>
            <w:jc w:val="both"/>
          </w:pPr>
        </w:pPrChange>
      </w:pPr>
      <w:ins w:id="2593" w:author="Microsoft account" w:date="2025-09-27T10:00:00Z">
        <w:r w:rsidRPr="00536A28">
          <w:rPr>
            <w:rFonts w:cs="Calibri"/>
            <w:noProof/>
            <w:sz w:val="28"/>
            <w:szCs w:val="28"/>
            <w:rPrChange w:id="2594"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bidi/>
        <w:spacing w:after="0" w:line="276" w:lineRule="auto"/>
        <w:jc w:val="both"/>
        <w:rPr>
          <w:ins w:id="2595" w:author="Microsoft account" w:date="2025-09-27T09:56:00Z"/>
          <w:rFonts w:cs="Calibri"/>
          <w:sz w:val="28"/>
          <w:szCs w:val="28"/>
          <w:rtl/>
          <w:lang w:bidi="fa-IR"/>
        </w:rPr>
        <w:pPrChange w:id="2596" w:author="Microsoft account" w:date="2025-09-27T09:56:00Z">
          <w:pPr>
            <w:bidi/>
            <w:spacing w:after="0" w:line="276" w:lineRule="auto"/>
            <w:jc w:val="both"/>
          </w:pPr>
        </w:pPrChange>
      </w:pPr>
    </w:p>
    <w:p w14:paraId="1D26086D" w14:textId="7C7F6082" w:rsidR="003C205D" w:rsidRDefault="003C205D">
      <w:pPr>
        <w:bidi/>
        <w:spacing w:after="0" w:line="276" w:lineRule="auto"/>
        <w:jc w:val="both"/>
        <w:rPr>
          <w:ins w:id="2597" w:author="Microsoft account" w:date="2025-09-27T10:05:00Z"/>
          <w:rFonts w:cs="Calibri"/>
          <w:sz w:val="28"/>
          <w:szCs w:val="28"/>
          <w:rtl/>
          <w:lang w:bidi="fa-IR"/>
        </w:rPr>
        <w:pPrChange w:id="2598" w:author="Microsoft account" w:date="2025-09-27T09:56:00Z">
          <w:pPr>
            <w:bidi/>
            <w:spacing w:after="0" w:line="276" w:lineRule="auto"/>
            <w:jc w:val="both"/>
          </w:pPr>
        </w:pPrChange>
      </w:pPr>
      <w:ins w:id="2599" w:author="Microsoft account" w:date="2025-09-27T09:56:00Z">
        <w:r>
          <w:rPr>
            <w:rFonts w:cs="Calibri" w:hint="cs"/>
            <w:sz w:val="28"/>
            <w:szCs w:val="28"/>
            <w:rtl/>
            <w:lang w:bidi="fa-IR"/>
          </w:rPr>
          <w:t>-</w:t>
        </w:r>
      </w:ins>
      <w:ins w:id="2600" w:author="Microsoft account" w:date="2025-09-27T10:03:00Z">
        <w:r w:rsidR="00536A28">
          <w:rPr>
            <w:rFonts w:cs="Calibri" w:hint="cs"/>
            <w:sz w:val="28"/>
            <w:szCs w:val="28"/>
            <w:rtl/>
            <w:lang w:bidi="fa-IR"/>
          </w:rPr>
          <w:t xml:space="preserve">اما این قضیه فرق میکنه برای وقتی که داریم از </w:t>
        </w:r>
      </w:ins>
      <w:ins w:id="2601" w:author="Microsoft account" w:date="2025-09-27T10:04:00Z">
        <w:r w:rsidR="00536A28">
          <w:rPr>
            <w:rFonts w:cs="Calibri"/>
            <w:sz w:val="28"/>
            <w:szCs w:val="28"/>
            <w:lang w:bidi="fa-IR"/>
          </w:rPr>
          <w:t>after()</w:t>
        </w:r>
        <w:r w:rsidR="00536A28">
          <w:rPr>
            <w:rFonts w:cs="Calibri" w:hint="cs"/>
            <w:sz w:val="28"/>
            <w:szCs w:val="28"/>
            <w:rtl/>
            <w:lang w:bidi="fa-IR"/>
          </w:rPr>
          <w:t xml:space="preserve"> استفاده میکنیم، چراکه </w:t>
        </w:r>
        <w:r w:rsidR="00536A28">
          <w:rPr>
            <w:rFonts w:cs="Calibri"/>
            <w:sz w:val="28"/>
            <w:szCs w:val="28"/>
            <w:lang w:bidi="fa-IR"/>
          </w:rPr>
          <w:t>id</w:t>
        </w:r>
        <w:r w:rsidR="00536A28">
          <w:rPr>
            <w:rFonts w:cs="Calibri" w:hint="cs"/>
            <w:sz w:val="28"/>
            <w:szCs w:val="28"/>
            <w:rtl/>
            <w:lang w:bidi="fa-IR"/>
          </w:rPr>
          <w:t xml:space="preserve"> ای که برای </w:t>
        </w:r>
        <w:r w:rsidR="00536A28">
          <w:rPr>
            <w:rFonts w:cs="Calibri"/>
            <w:sz w:val="28"/>
            <w:szCs w:val="28"/>
            <w:lang w:bidi="fa-IR"/>
          </w:rPr>
          <w:t xml:space="preserve">after </w:t>
        </w:r>
        <w:r w:rsidR="00536A28">
          <w:rPr>
            <w:rFonts w:cs="Calibri" w:hint="cs"/>
            <w:sz w:val="28"/>
            <w:szCs w:val="28"/>
            <w:rtl/>
            <w:lang w:bidi="fa-IR"/>
          </w:rPr>
          <w:t xml:space="preserve"> داریم فرق میکنه با </w:t>
        </w:r>
        <w:r w:rsidR="00536A28">
          <w:rPr>
            <w:rFonts w:cs="Calibri"/>
            <w:sz w:val="28"/>
            <w:szCs w:val="28"/>
            <w:lang w:bidi="fa-IR"/>
          </w:rPr>
          <w:t>id</w:t>
        </w:r>
        <w:r w:rsidR="00536A28">
          <w:rPr>
            <w:rFonts w:cs="Calibri" w:hint="cs"/>
            <w:sz w:val="28"/>
            <w:szCs w:val="28"/>
            <w:rtl/>
            <w:lang w:bidi="fa-IR"/>
          </w:rPr>
          <w:t xml:space="preserve">ای که برای </w:t>
        </w:r>
        <w:r w:rsidR="00536A28">
          <w:rPr>
            <w:rFonts w:cs="Calibri"/>
            <w:sz w:val="28"/>
            <w:szCs w:val="28"/>
            <w:lang w:bidi="fa-IR"/>
          </w:rPr>
          <w:t>widget</w:t>
        </w:r>
        <w:r w:rsidR="00536A28">
          <w:rPr>
            <w:rFonts w:cs="Calibri" w:hint="cs"/>
            <w:sz w:val="28"/>
            <w:szCs w:val="28"/>
            <w:rtl/>
            <w:lang w:bidi="fa-IR"/>
          </w:rPr>
          <w:t xml:space="preserve"> ها داریم. اولا که زمانی که </w:t>
        </w:r>
        <w:r w:rsidR="00536A28">
          <w:rPr>
            <w:rFonts w:cs="Calibri"/>
            <w:sz w:val="28"/>
            <w:szCs w:val="28"/>
            <w:lang w:bidi="fa-IR"/>
          </w:rPr>
          <w:t>declare</w:t>
        </w:r>
        <w:r w:rsidR="00536A28">
          <w:rPr>
            <w:rFonts w:cs="Calibri" w:hint="cs"/>
            <w:sz w:val="28"/>
            <w:szCs w:val="28"/>
            <w:rtl/>
            <w:lang w:bidi="fa-IR"/>
          </w:rPr>
          <w:t xml:space="preserve"> اتفاق میوفته، این یه </w:t>
        </w:r>
        <w:r w:rsidR="00536A28">
          <w:rPr>
            <w:rFonts w:cs="Calibri"/>
            <w:sz w:val="28"/>
            <w:szCs w:val="28"/>
            <w:lang w:bidi="fa-IR"/>
          </w:rPr>
          <w:t>job ID</w:t>
        </w:r>
        <w:r w:rsidR="00536A28">
          <w:rPr>
            <w:rFonts w:cs="Calibri" w:hint="cs"/>
            <w:sz w:val="28"/>
            <w:szCs w:val="28"/>
            <w:rtl/>
            <w:lang w:bidi="fa-IR"/>
          </w:rPr>
          <w:t xml:space="preserve"> رو </w:t>
        </w:r>
        <w:r w:rsidR="00536A28">
          <w:rPr>
            <w:rFonts w:cs="Calibri"/>
            <w:sz w:val="28"/>
            <w:szCs w:val="28"/>
            <w:lang w:bidi="fa-IR"/>
          </w:rPr>
          <w:t>return</w:t>
        </w:r>
        <w:r w:rsidR="00536A28">
          <w:rPr>
            <w:rFonts w:cs="Calibri" w:hint="cs"/>
            <w:sz w:val="28"/>
            <w:szCs w:val="28"/>
            <w:rtl/>
            <w:lang w:bidi="fa-IR"/>
          </w:rPr>
          <w:t xml:space="preserve"> میکنه و ما قاعدتا باید توی یه متغیر ذخیره کنیم تا بتونیم بعدا ازش </w:t>
        </w:r>
        <w:r w:rsidR="00536A28">
          <w:rPr>
            <w:rFonts w:cs="Calibri" w:hint="cs"/>
            <w:sz w:val="28"/>
            <w:szCs w:val="28"/>
            <w:rtl/>
            <w:lang w:bidi="fa-IR"/>
          </w:rPr>
          <w:lastRenderedPageBreak/>
          <w:t xml:space="preserve">استفاده کنیم. راهش </w:t>
        </w:r>
      </w:ins>
      <w:ins w:id="2602" w:author="Microsoft account" w:date="2025-09-27T10:05:00Z">
        <w:r w:rsidR="00536A28">
          <w:rPr>
            <w:rFonts w:cs="Calibri" w:hint="cs"/>
            <w:sz w:val="28"/>
            <w:szCs w:val="28"/>
            <w:rtl/>
            <w:lang w:bidi="fa-IR"/>
          </w:rPr>
          <w:t xml:space="preserve">هم همینه، </w:t>
        </w:r>
        <w:r w:rsidR="00536A28" w:rsidRPr="002A7590">
          <w:rPr>
            <w:rFonts w:cs="Calibri" w:hint="eastAsia"/>
            <w:sz w:val="28"/>
            <w:szCs w:val="28"/>
            <w:u w:val="single"/>
            <w:rtl/>
            <w:lang w:bidi="fa-IR"/>
            <w:rPrChange w:id="2603" w:author="Microsoft account" w:date="2025-09-28T09:51:00Z">
              <w:rPr>
                <w:rFonts w:cs="Calibri" w:hint="eastAsia"/>
                <w:sz w:val="28"/>
                <w:szCs w:val="28"/>
                <w:rtl/>
                <w:lang w:bidi="fa-IR"/>
              </w:rPr>
            </w:rPrChange>
          </w:rPr>
          <w:t>نم</w:t>
        </w:r>
        <w:r w:rsidR="00536A28" w:rsidRPr="002A7590">
          <w:rPr>
            <w:rFonts w:cs="Calibri" w:hint="cs"/>
            <w:sz w:val="28"/>
            <w:szCs w:val="28"/>
            <w:u w:val="single"/>
            <w:rtl/>
            <w:lang w:bidi="fa-IR"/>
            <w:rPrChange w:id="2604"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05" w:author="Microsoft account" w:date="2025-09-28T09:51:00Z">
              <w:rPr>
                <w:rFonts w:cs="Calibri" w:hint="eastAsia"/>
                <w:sz w:val="28"/>
                <w:szCs w:val="28"/>
                <w:rtl/>
                <w:lang w:bidi="fa-IR"/>
              </w:rPr>
            </w:rPrChange>
          </w:rPr>
          <w:t>شه</w:t>
        </w:r>
        <w:r w:rsidR="00536A28" w:rsidRPr="002A7590">
          <w:rPr>
            <w:rFonts w:cs="Calibri"/>
            <w:sz w:val="28"/>
            <w:szCs w:val="28"/>
            <w:u w:val="single"/>
            <w:rtl/>
            <w:lang w:bidi="fa-IR"/>
            <w:rPrChange w:id="2606" w:author="Microsoft account" w:date="2025-09-28T09:51:00Z">
              <w:rPr>
                <w:rFonts w:cs="Calibri"/>
                <w:sz w:val="28"/>
                <w:szCs w:val="28"/>
                <w:rtl/>
                <w:lang w:bidi="fa-IR"/>
              </w:rPr>
            </w:rPrChange>
          </w:rPr>
          <w:t xml:space="preserve"> اگر در</w:t>
        </w:r>
        <w:r w:rsidR="00536A28" w:rsidRPr="002A7590">
          <w:rPr>
            <w:rFonts w:cs="Calibri" w:hint="cs"/>
            <w:sz w:val="28"/>
            <w:szCs w:val="28"/>
            <w:u w:val="single"/>
            <w:rtl/>
            <w:lang w:bidi="fa-IR"/>
            <w:rPrChange w:id="2607"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08"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09" w:author="Microsoft account" w:date="2025-09-28T09:51:00Z">
              <w:rPr>
                <w:rFonts w:cs="Calibri"/>
                <w:sz w:val="28"/>
                <w:szCs w:val="28"/>
                <w:rtl/>
                <w:lang w:bidi="fa-IR"/>
              </w:rPr>
            </w:rPrChange>
          </w:rPr>
          <w:t xml:space="preserve"> نکرد</w:t>
        </w:r>
        <w:r w:rsidR="00536A28" w:rsidRPr="002A7590">
          <w:rPr>
            <w:rFonts w:cs="Calibri" w:hint="cs"/>
            <w:sz w:val="28"/>
            <w:szCs w:val="28"/>
            <w:u w:val="single"/>
            <w:rtl/>
            <w:lang w:bidi="fa-IR"/>
            <w:rPrChange w:id="261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1"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12" w:author="Microsoft account" w:date="2025-09-28T09:51:00Z">
              <w:rPr>
                <w:rFonts w:cs="Calibri"/>
                <w:sz w:val="28"/>
                <w:szCs w:val="28"/>
                <w:rtl/>
                <w:lang w:bidi="fa-IR"/>
              </w:rPr>
            </w:rPrChange>
          </w:rPr>
          <w:t xml:space="preserve"> تو</w:t>
        </w:r>
        <w:r w:rsidR="00536A28" w:rsidRPr="002A7590">
          <w:rPr>
            <w:rFonts w:cs="Calibri" w:hint="cs"/>
            <w:sz w:val="28"/>
            <w:szCs w:val="28"/>
            <w:u w:val="single"/>
            <w:rtl/>
            <w:lang w:bidi="fa-IR"/>
            <w:rPrChange w:id="2613" w:author="Microsoft account" w:date="2025-09-28T09:51:00Z">
              <w:rPr>
                <w:rFonts w:cs="Calibri" w:hint="cs"/>
                <w:sz w:val="28"/>
                <w:szCs w:val="28"/>
                <w:rtl/>
                <w:lang w:bidi="fa-IR"/>
              </w:rPr>
            </w:rPrChange>
          </w:rPr>
          <w:t>ی</w:t>
        </w:r>
        <w:r w:rsidR="00536A28" w:rsidRPr="002A7590">
          <w:rPr>
            <w:rFonts w:cs="Calibri"/>
            <w:sz w:val="28"/>
            <w:szCs w:val="28"/>
            <w:u w:val="single"/>
            <w:rtl/>
            <w:lang w:bidi="fa-IR"/>
            <w:rPrChange w:id="2614" w:author="Microsoft account" w:date="2025-09-28T09:51:00Z">
              <w:rPr>
                <w:rFonts w:cs="Calibri"/>
                <w:sz w:val="28"/>
                <w:szCs w:val="28"/>
                <w:rtl/>
                <w:lang w:bidi="fa-IR"/>
              </w:rPr>
            </w:rPrChange>
          </w:rPr>
          <w:t xml:space="preserve"> </w:t>
        </w:r>
        <w:r w:rsidR="00536A28" w:rsidRPr="002A7590">
          <w:rPr>
            <w:rFonts w:cs="Calibri" w:hint="cs"/>
            <w:sz w:val="28"/>
            <w:szCs w:val="28"/>
            <w:u w:val="single"/>
            <w:rtl/>
            <w:lang w:bidi="fa-IR"/>
            <w:rPrChange w:id="261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6" w:author="Microsoft account" w:date="2025-09-28T09:51:00Z">
              <w:rPr>
                <w:rFonts w:cs="Calibri" w:hint="eastAsia"/>
                <w:sz w:val="28"/>
                <w:szCs w:val="28"/>
                <w:rtl/>
                <w:lang w:bidi="fa-IR"/>
              </w:rPr>
            </w:rPrChange>
          </w:rPr>
          <w:t>ه</w:t>
        </w:r>
        <w:r w:rsidR="00536A28" w:rsidRPr="002A7590">
          <w:rPr>
            <w:rFonts w:cs="Calibri"/>
            <w:sz w:val="28"/>
            <w:szCs w:val="28"/>
            <w:u w:val="single"/>
            <w:rtl/>
            <w:lang w:bidi="fa-IR"/>
            <w:rPrChange w:id="2617" w:author="Microsoft account" w:date="2025-09-28T09:51:00Z">
              <w:rPr>
                <w:rFonts w:cs="Calibri"/>
                <w:sz w:val="28"/>
                <w:szCs w:val="28"/>
                <w:rtl/>
                <w:lang w:bidi="fa-IR"/>
              </w:rPr>
            </w:rPrChange>
          </w:rPr>
          <w:t xml:space="preserve"> متغ</w:t>
        </w:r>
        <w:r w:rsidR="00536A28" w:rsidRPr="002A7590">
          <w:rPr>
            <w:rFonts w:cs="Calibri" w:hint="cs"/>
            <w:sz w:val="28"/>
            <w:szCs w:val="28"/>
            <w:u w:val="single"/>
            <w:rtl/>
            <w:lang w:bidi="fa-IR"/>
            <w:rPrChange w:id="2618"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9" w:author="Microsoft account" w:date="2025-09-28T09:51:00Z">
              <w:rPr>
                <w:rFonts w:cs="Calibri" w:hint="eastAsia"/>
                <w:sz w:val="28"/>
                <w:szCs w:val="28"/>
                <w:rtl/>
                <w:lang w:bidi="fa-IR"/>
              </w:rPr>
            </w:rPrChange>
          </w:rPr>
          <w:t>ر</w:t>
        </w:r>
        <w:r w:rsidR="00536A28" w:rsidRPr="002A7590">
          <w:rPr>
            <w:rFonts w:cs="Calibri"/>
            <w:sz w:val="28"/>
            <w:szCs w:val="28"/>
            <w:u w:val="single"/>
            <w:rtl/>
            <w:lang w:bidi="fa-IR"/>
            <w:rPrChange w:id="2620" w:author="Microsoft account" w:date="2025-09-28T09:51:00Z">
              <w:rPr>
                <w:rFonts w:cs="Calibri"/>
                <w:sz w:val="28"/>
                <w:szCs w:val="28"/>
                <w:rtl/>
                <w:lang w:bidi="fa-IR"/>
              </w:rPr>
            </w:rPrChange>
          </w:rPr>
          <w:t xml:space="preserve"> بعدا در</w:t>
        </w:r>
        <w:r w:rsidR="00536A28" w:rsidRPr="002A7590">
          <w:rPr>
            <w:rFonts w:cs="Calibri" w:hint="cs"/>
            <w:sz w:val="28"/>
            <w:szCs w:val="28"/>
            <w:u w:val="single"/>
            <w:rtl/>
            <w:lang w:bidi="fa-IR"/>
            <w:rPrChange w:id="2621"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22"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23" w:author="Microsoft account" w:date="2025-09-28T09:51:00Z">
              <w:rPr>
                <w:rFonts w:cs="Calibri"/>
                <w:sz w:val="28"/>
                <w:szCs w:val="28"/>
                <w:rtl/>
                <w:lang w:bidi="fa-IR"/>
              </w:rPr>
            </w:rPrChange>
          </w:rPr>
          <w:t xml:space="preserve"> کن</w:t>
        </w:r>
        <w:r w:rsidR="00536A28" w:rsidRPr="002A7590">
          <w:rPr>
            <w:rFonts w:cs="Calibri" w:hint="cs"/>
            <w:sz w:val="28"/>
            <w:szCs w:val="28"/>
            <w:u w:val="single"/>
            <w:rtl/>
            <w:lang w:bidi="fa-IR"/>
            <w:rPrChange w:id="2624"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25"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26" w:author="Microsoft account" w:date="2025-09-28T09:51:00Z">
              <w:rPr>
                <w:rFonts w:cs="Calibri"/>
                <w:sz w:val="28"/>
                <w:szCs w:val="28"/>
                <w:rtl/>
                <w:lang w:bidi="fa-IR"/>
              </w:rPr>
            </w:rPrChange>
          </w:rPr>
          <w:t>. با</w:t>
        </w:r>
        <w:r w:rsidR="00536A28" w:rsidRPr="002A7590">
          <w:rPr>
            <w:rFonts w:cs="Calibri" w:hint="cs"/>
            <w:sz w:val="28"/>
            <w:szCs w:val="28"/>
            <w:u w:val="single"/>
            <w:rtl/>
            <w:lang w:bidi="fa-IR"/>
            <w:rPrChange w:id="2627"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28" w:author="Microsoft account" w:date="2025-09-28T09:51:00Z">
              <w:rPr>
                <w:rFonts w:cs="Calibri" w:hint="eastAsia"/>
                <w:sz w:val="28"/>
                <w:szCs w:val="28"/>
                <w:rtl/>
                <w:lang w:bidi="fa-IR"/>
              </w:rPr>
            </w:rPrChange>
          </w:rPr>
          <w:t>د</w:t>
        </w:r>
        <w:r w:rsidR="00536A28" w:rsidRPr="002A7590">
          <w:rPr>
            <w:rFonts w:cs="Calibri"/>
            <w:sz w:val="28"/>
            <w:szCs w:val="28"/>
            <w:u w:val="single"/>
            <w:rtl/>
            <w:lang w:bidi="fa-IR"/>
            <w:rPrChange w:id="2629" w:author="Microsoft account" w:date="2025-09-28T09:51:00Z">
              <w:rPr>
                <w:rFonts w:cs="Calibri"/>
                <w:sz w:val="28"/>
                <w:szCs w:val="28"/>
                <w:rtl/>
                <w:lang w:bidi="fa-IR"/>
              </w:rPr>
            </w:rPrChange>
          </w:rPr>
          <w:t xml:space="preserve"> ح</w:t>
        </w:r>
        <w:r w:rsidR="00536A28" w:rsidRPr="002A7590">
          <w:rPr>
            <w:rFonts w:cs="Calibri" w:hint="cs"/>
            <w:sz w:val="28"/>
            <w:szCs w:val="28"/>
            <w:u w:val="single"/>
            <w:rtl/>
            <w:lang w:bidi="fa-IR"/>
            <w:rPrChange w:id="263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31" w:author="Microsoft account" w:date="2025-09-28T09:51:00Z">
              <w:rPr>
                <w:rFonts w:cs="Calibri" w:hint="eastAsia"/>
                <w:sz w:val="28"/>
                <w:szCs w:val="28"/>
                <w:rtl/>
                <w:lang w:bidi="fa-IR"/>
              </w:rPr>
            </w:rPrChange>
          </w:rPr>
          <w:t>ن</w:t>
        </w:r>
        <w:r w:rsidR="00536A28" w:rsidRPr="002A7590">
          <w:rPr>
            <w:rFonts w:cs="Calibri"/>
            <w:sz w:val="28"/>
            <w:szCs w:val="28"/>
            <w:u w:val="single"/>
            <w:rtl/>
            <w:lang w:bidi="fa-IR"/>
            <w:rPrChange w:id="2632" w:author="Microsoft account" w:date="2025-09-28T09:51:00Z">
              <w:rPr>
                <w:rFonts w:cs="Calibri"/>
                <w:sz w:val="28"/>
                <w:szCs w:val="28"/>
                <w:rtl/>
                <w:lang w:bidi="fa-IR"/>
              </w:rPr>
            </w:rPrChange>
          </w:rPr>
          <w:t xml:space="preserve"> </w:t>
        </w:r>
        <w:r w:rsidR="00536A28" w:rsidRPr="002A7590">
          <w:rPr>
            <w:rFonts w:cs="Calibri"/>
            <w:sz w:val="28"/>
            <w:szCs w:val="28"/>
            <w:u w:val="single"/>
            <w:lang w:bidi="fa-IR"/>
            <w:rPrChange w:id="2633" w:author="Microsoft account" w:date="2025-09-28T09:51:00Z">
              <w:rPr>
                <w:rFonts w:cs="Calibri"/>
                <w:sz w:val="28"/>
                <w:szCs w:val="28"/>
                <w:lang w:bidi="fa-IR"/>
              </w:rPr>
            </w:rPrChange>
          </w:rPr>
          <w:t>declare</w:t>
        </w:r>
        <w:r w:rsidR="00536A28" w:rsidRPr="002A7590">
          <w:rPr>
            <w:rFonts w:cs="Calibri"/>
            <w:sz w:val="28"/>
            <w:szCs w:val="28"/>
            <w:u w:val="single"/>
            <w:rtl/>
            <w:lang w:bidi="fa-IR"/>
            <w:rPrChange w:id="2634" w:author="Microsoft account" w:date="2025-09-28T09:51:00Z">
              <w:rPr>
                <w:rFonts w:cs="Calibri"/>
                <w:sz w:val="28"/>
                <w:szCs w:val="28"/>
                <w:rtl/>
                <w:lang w:bidi="fa-IR"/>
              </w:rPr>
            </w:rPrChange>
          </w:rPr>
          <w:t xml:space="preserve"> در</w:t>
        </w:r>
        <w:r w:rsidR="00536A28" w:rsidRPr="002A7590">
          <w:rPr>
            <w:rFonts w:cs="Calibri" w:hint="cs"/>
            <w:sz w:val="28"/>
            <w:szCs w:val="28"/>
            <w:u w:val="single"/>
            <w:rtl/>
            <w:lang w:bidi="fa-IR"/>
            <w:rPrChange w:id="263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36" w:author="Microsoft account" w:date="2025-09-28T09:51:00Z">
              <w:rPr>
                <w:rFonts w:cs="Calibri" w:hint="eastAsia"/>
                <w:sz w:val="28"/>
                <w:szCs w:val="28"/>
                <w:rtl/>
                <w:lang w:bidi="fa-IR"/>
              </w:rPr>
            </w:rPrChange>
          </w:rPr>
          <w:t>افت</w:t>
        </w:r>
        <w:r w:rsidR="00536A28" w:rsidRPr="002A7590">
          <w:rPr>
            <w:rFonts w:cs="Calibri"/>
            <w:sz w:val="28"/>
            <w:szCs w:val="28"/>
            <w:u w:val="single"/>
            <w:rtl/>
            <w:lang w:bidi="fa-IR"/>
            <w:rPrChange w:id="2637" w:author="Microsoft account" w:date="2025-09-28T09:51:00Z">
              <w:rPr>
                <w:rFonts w:cs="Calibri"/>
                <w:sz w:val="28"/>
                <w:szCs w:val="28"/>
                <w:rtl/>
                <w:lang w:bidi="fa-IR"/>
              </w:rPr>
            </w:rPrChange>
          </w:rPr>
          <w:t xml:space="preserve"> بشه</w:t>
        </w:r>
        <w:r w:rsidR="00536A28">
          <w:rPr>
            <w:rFonts w:cs="Calibri" w:hint="cs"/>
            <w:sz w:val="28"/>
            <w:szCs w:val="28"/>
            <w:rtl/>
            <w:lang w:bidi="fa-IR"/>
          </w:rPr>
          <w:t xml:space="preserve">. بعدش هم راحت میزاریش داخل </w:t>
        </w:r>
        <w:r w:rsidR="00536A28">
          <w:rPr>
            <w:rFonts w:cs="Calibri"/>
            <w:sz w:val="28"/>
            <w:szCs w:val="28"/>
            <w:lang w:bidi="fa-IR"/>
          </w:rPr>
          <w:t>after_cancel()</w:t>
        </w:r>
        <w:r w:rsidR="00536A28">
          <w:rPr>
            <w:rFonts w:cs="Calibri" w:hint="cs"/>
            <w:sz w:val="28"/>
            <w:szCs w:val="28"/>
            <w:rtl/>
            <w:lang w:bidi="fa-IR"/>
          </w:rPr>
          <w:t xml:space="preserve"> و تمام میشه. هر موقع هم خواستی از دوباره انجامش میدی. </w:t>
        </w:r>
      </w:ins>
    </w:p>
    <w:p w14:paraId="75D4B70D" w14:textId="77777777" w:rsidR="00536A28" w:rsidRDefault="00536A28">
      <w:pPr>
        <w:bidi/>
        <w:spacing w:after="0" w:line="276" w:lineRule="auto"/>
        <w:jc w:val="both"/>
        <w:rPr>
          <w:ins w:id="2638" w:author="Microsoft account" w:date="2025-09-27T10:05:00Z"/>
          <w:rFonts w:cs="Calibri"/>
          <w:sz w:val="28"/>
          <w:szCs w:val="28"/>
          <w:rtl/>
          <w:lang w:bidi="fa-IR"/>
        </w:rPr>
        <w:pPrChange w:id="2639" w:author="Microsoft account" w:date="2025-09-27T10:05:00Z">
          <w:pPr>
            <w:bidi/>
            <w:spacing w:after="0" w:line="276" w:lineRule="auto"/>
            <w:jc w:val="both"/>
          </w:pPr>
        </w:pPrChange>
      </w:pPr>
    </w:p>
    <w:p w14:paraId="3DA665EB" w14:textId="1EBA7B7F" w:rsidR="00536A28" w:rsidRDefault="00536A28">
      <w:pPr>
        <w:bidi/>
        <w:spacing w:after="0" w:line="276" w:lineRule="auto"/>
        <w:jc w:val="both"/>
        <w:rPr>
          <w:ins w:id="2640" w:author="Microsoft account" w:date="2025-09-27T10:08:00Z"/>
          <w:rFonts w:cs="Calibri"/>
          <w:sz w:val="28"/>
          <w:szCs w:val="28"/>
          <w:rtl/>
          <w:lang w:bidi="fa-IR"/>
        </w:rPr>
        <w:pPrChange w:id="2641" w:author="Microsoft account" w:date="2025-09-27T10:05:00Z">
          <w:pPr>
            <w:bidi/>
            <w:spacing w:after="0" w:line="276" w:lineRule="auto"/>
            <w:jc w:val="both"/>
          </w:pPr>
        </w:pPrChange>
      </w:pPr>
      <w:ins w:id="2642" w:author="Microsoft account" w:date="2025-09-27T10:05:00Z">
        <w:r>
          <w:rPr>
            <w:rFonts w:cs="Calibri" w:hint="cs"/>
            <w:sz w:val="28"/>
            <w:szCs w:val="28"/>
            <w:rtl/>
            <w:lang w:bidi="fa-IR"/>
          </w:rPr>
          <w:t>-</w:t>
        </w:r>
      </w:ins>
      <w:ins w:id="2643" w:author="Microsoft account" w:date="2025-09-27T10:07:00Z">
        <w:r w:rsidR="00C44315">
          <w:rPr>
            <w:rFonts w:cs="Calibri" w:hint="cs"/>
            <w:sz w:val="28"/>
            <w:szCs w:val="28"/>
            <w:rtl/>
            <w:lang w:bidi="fa-IR"/>
          </w:rPr>
          <w:t xml:space="preserve">نکته درمورد تفاوت </w:t>
        </w:r>
        <w:r w:rsidR="00C44315">
          <w:rPr>
            <w:rFonts w:cs="Calibri"/>
            <w:sz w:val="28"/>
            <w:szCs w:val="28"/>
            <w:lang w:bidi="fa-IR"/>
          </w:rPr>
          <w:t>str(widget)</w:t>
        </w:r>
        <w:r w:rsidR="00C44315">
          <w:rPr>
            <w:rFonts w:cs="Calibri" w:hint="cs"/>
            <w:sz w:val="28"/>
            <w:szCs w:val="28"/>
            <w:rtl/>
            <w:lang w:bidi="fa-IR"/>
          </w:rPr>
          <w:t xml:space="preserve"> و </w:t>
        </w:r>
        <w:r w:rsidR="00C44315">
          <w:rPr>
            <w:rFonts w:cs="Calibri"/>
            <w:sz w:val="28"/>
            <w:szCs w:val="28"/>
            <w:lang w:bidi="fa-IR"/>
          </w:rPr>
          <w:t>root.widget.winfo_id()</w:t>
        </w:r>
      </w:ins>
      <w:ins w:id="2644" w:author="Microsoft account" w:date="2025-09-27T10:08:00Z">
        <w:r w:rsidR="00C44315">
          <w:rPr>
            <w:rFonts w:cs="Calibri" w:hint="cs"/>
            <w:sz w:val="28"/>
            <w:szCs w:val="28"/>
            <w:rtl/>
            <w:lang w:bidi="fa-IR"/>
          </w:rPr>
          <w:t xml:space="preserve"> :</w:t>
        </w:r>
      </w:ins>
    </w:p>
    <w:p w14:paraId="2535DF0B" w14:textId="1381C0BC" w:rsidR="00C44315" w:rsidRDefault="00C44315">
      <w:pPr>
        <w:bidi/>
        <w:spacing w:after="0" w:line="276" w:lineRule="auto"/>
        <w:jc w:val="both"/>
        <w:rPr>
          <w:ins w:id="2645" w:author="Microsoft account" w:date="2025-09-27T10:08:00Z"/>
          <w:rFonts w:cs="Calibri"/>
          <w:sz w:val="28"/>
          <w:szCs w:val="28"/>
          <w:rtl/>
          <w:lang w:bidi="fa-IR"/>
        </w:rPr>
        <w:pPrChange w:id="2646" w:author="Microsoft account" w:date="2025-09-27T10:08:00Z">
          <w:pPr>
            <w:bidi/>
            <w:spacing w:after="0" w:line="276" w:lineRule="auto"/>
            <w:jc w:val="both"/>
          </w:pPr>
        </w:pPrChange>
      </w:pPr>
      <w:ins w:id="2647" w:author="Microsoft account" w:date="2025-09-27T10:08:00Z">
        <w:r w:rsidRPr="00C44315">
          <w:rPr>
            <w:rFonts w:cs="Calibri"/>
            <w:noProof/>
            <w:sz w:val="28"/>
            <w:szCs w:val="28"/>
            <w:rPrChange w:id="2648"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bidi/>
        <w:spacing w:after="0" w:line="276" w:lineRule="auto"/>
        <w:jc w:val="both"/>
        <w:rPr>
          <w:ins w:id="2649" w:author="Microsoft account" w:date="2025-09-27T10:08:00Z"/>
          <w:rFonts w:cs="Calibri"/>
          <w:sz w:val="28"/>
          <w:szCs w:val="28"/>
          <w:rtl/>
          <w:lang w:bidi="fa-IR"/>
        </w:rPr>
        <w:pPrChange w:id="2650" w:author="Microsoft account" w:date="2025-09-27T10:08:00Z">
          <w:pPr>
            <w:bidi/>
            <w:spacing w:after="0" w:line="276" w:lineRule="auto"/>
            <w:jc w:val="both"/>
          </w:pPr>
        </w:pPrChange>
      </w:pPr>
    </w:p>
    <w:p w14:paraId="4382BC76" w14:textId="34D3FFB6" w:rsidR="00C44315" w:rsidRDefault="00C44315">
      <w:pPr>
        <w:bidi/>
        <w:spacing w:after="0" w:line="276" w:lineRule="auto"/>
        <w:jc w:val="both"/>
        <w:rPr>
          <w:ins w:id="2651" w:author="Microsoft account" w:date="2025-09-27T10:13:00Z"/>
          <w:rFonts w:cs="Calibri"/>
          <w:sz w:val="28"/>
          <w:szCs w:val="28"/>
          <w:rtl/>
          <w:lang w:bidi="fa-IR"/>
        </w:rPr>
        <w:pPrChange w:id="2652" w:author="Microsoft account" w:date="2025-09-27T10:08:00Z">
          <w:pPr>
            <w:bidi/>
            <w:spacing w:after="0" w:line="276" w:lineRule="auto"/>
            <w:jc w:val="both"/>
          </w:pPr>
        </w:pPrChange>
      </w:pPr>
      <w:ins w:id="2653" w:author="Microsoft account" w:date="2025-09-27T10:08:00Z">
        <w:r>
          <w:rPr>
            <w:rFonts w:cs="Calibri" w:hint="cs"/>
            <w:sz w:val="28"/>
            <w:szCs w:val="28"/>
            <w:rtl/>
            <w:lang w:bidi="fa-IR"/>
          </w:rPr>
          <w:t>-</w:t>
        </w:r>
      </w:ins>
      <w:ins w:id="2654" w:author="Microsoft account" w:date="2025-09-27T10:13:00Z">
        <w:r>
          <w:rPr>
            <w:rFonts w:cs="Calibri" w:hint="cs"/>
            <w:sz w:val="28"/>
            <w:szCs w:val="28"/>
            <w:rtl/>
            <w:lang w:bidi="fa-IR"/>
          </w:rPr>
          <w:t>نکته ریز:</w:t>
        </w:r>
        <w:r w:rsidR="00976414">
          <w:rPr>
            <w:rFonts w:cs="Calibri" w:hint="cs"/>
            <w:sz w:val="28"/>
            <w:szCs w:val="28"/>
            <w:rtl/>
            <w:lang w:bidi="fa-IR"/>
          </w:rPr>
          <w:t xml:space="preserve"> درمورد تفاوت </w:t>
        </w:r>
        <w:r w:rsidR="00976414">
          <w:rPr>
            <w:rFonts w:cs="Calibri"/>
            <w:sz w:val="28"/>
            <w:szCs w:val="28"/>
            <w:lang w:bidi="fa-IR"/>
          </w:rPr>
          <w:t xml:space="preserve">item </w:t>
        </w:r>
        <w:r w:rsidR="00976414">
          <w:rPr>
            <w:rFonts w:cs="Calibri" w:hint="cs"/>
            <w:sz w:val="28"/>
            <w:szCs w:val="28"/>
            <w:rtl/>
            <w:lang w:bidi="fa-IR"/>
          </w:rPr>
          <w:t xml:space="preserve">های ساخته شده داخلِ یک </w:t>
        </w:r>
        <w:r w:rsidR="00976414">
          <w:rPr>
            <w:rFonts w:cs="Calibri"/>
            <w:sz w:val="28"/>
            <w:szCs w:val="28"/>
            <w:lang w:bidi="fa-IR"/>
          </w:rPr>
          <w:t>Canvas</w:t>
        </w:r>
        <w:r w:rsidR="00976414">
          <w:rPr>
            <w:rFonts w:cs="Calibri" w:hint="cs"/>
            <w:sz w:val="28"/>
            <w:szCs w:val="28"/>
            <w:rtl/>
            <w:lang w:bidi="fa-IR"/>
          </w:rPr>
          <w:t xml:space="preserve"> و </w:t>
        </w:r>
      </w:ins>
      <w:ins w:id="2655" w:author="Microsoft account" w:date="2025-09-27T10:14:00Z">
        <w:r w:rsidR="00976414">
          <w:rPr>
            <w:rFonts w:cs="Calibri"/>
            <w:sz w:val="28"/>
            <w:szCs w:val="28"/>
            <w:lang w:bidi="fa-IR"/>
          </w:rPr>
          <w:t>object</w:t>
        </w:r>
        <w:r w:rsidR="00976414">
          <w:rPr>
            <w:rFonts w:cs="Calibri" w:hint="cs"/>
            <w:sz w:val="28"/>
            <w:szCs w:val="28"/>
            <w:rtl/>
            <w:lang w:bidi="fa-IR"/>
          </w:rPr>
          <w:t xml:space="preserve">های ساخته شده (مثل خودِ خودِ </w:t>
        </w:r>
        <w:r w:rsidR="00976414">
          <w:rPr>
            <w:rFonts w:cs="Calibri"/>
            <w:sz w:val="28"/>
            <w:szCs w:val="28"/>
            <w:lang w:bidi="fa-IR"/>
          </w:rPr>
          <w:t>canvas</w:t>
        </w:r>
        <w:r w:rsidR="00976414">
          <w:rPr>
            <w:rFonts w:cs="Calibri" w:hint="cs"/>
            <w:sz w:val="28"/>
            <w:szCs w:val="28"/>
            <w:rtl/>
            <w:lang w:bidi="fa-IR"/>
          </w:rPr>
          <w:t>) :</w:t>
        </w:r>
      </w:ins>
    </w:p>
    <w:p w14:paraId="4690A48F" w14:textId="00C24665" w:rsidR="00C44315" w:rsidRDefault="00C44315">
      <w:pPr>
        <w:bidi/>
        <w:spacing w:after="0" w:line="276" w:lineRule="auto"/>
        <w:jc w:val="both"/>
        <w:rPr>
          <w:ins w:id="2656" w:author="Microsoft account" w:date="2025-09-27T10:13:00Z"/>
          <w:rFonts w:cs="Calibri"/>
          <w:sz w:val="28"/>
          <w:szCs w:val="28"/>
          <w:rtl/>
          <w:lang w:bidi="fa-IR"/>
        </w:rPr>
        <w:pPrChange w:id="2657" w:author="Microsoft account" w:date="2025-09-27T10:13:00Z">
          <w:pPr>
            <w:bidi/>
            <w:spacing w:after="0" w:line="276" w:lineRule="auto"/>
            <w:jc w:val="both"/>
          </w:pPr>
        </w:pPrChange>
      </w:pPr>
      <w:ins w:id="2658" w:author="Microsoft account" w:date="2025-09-27T10:13:00Z">
        <w:r w:rsidRPr="00C44315">
          <w:rPr>
            <w:rFonts w:cs="Calibri"/>
            <w:noProof/>
            <w:sz w:val="28"/>
            <w:szCs w:val="28"/>
            <w:rPrChange w:id="2659"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bidi/>
        <w:spacing w:after="0" w:line="276" w:lineRule="auto"/>
        <w:jc w:val="both"/>
        <w:rPr>
          <w:ins w:id="2660" w:author="Microsoft account" w:date="2025-09-27T10:13:00Z"/>
          <w:rFonts w:cs="Calibri"/>
          <w:sz w:val="28"/>
          <w:szCs w:val="28"/>
          <w:rtl/>
          <w:lang w:bidi="fa-IR"/>
        </w:rPr>
        <w:pPrChange w:id="2661" w:author="Microsoft account" w:date="2025-09-27T10:13:00Z">
          <w:pPr>
            <w:bidi/>
            <w:spacing w:after="0" w:line="276" w:lineRule="auto"/>
            <w:jc w:val="both"/>
          </w:pPr>
        </w:pPrChange>
      </w:pPr>
    </w:p>
    <w:p w14:paraId="1848B764" w14:textId="77777777" w:rsidR="00C44315" w:rsidRDefault="00C44315">
      <w:pPr>
        <w:bidi/>
        <w:spacing w:after="0" w:line="276" w:lineRule="auto"/>
        <w:jc w:val="both"/>
        <w:rPr>
          <w:ins w:id="2662" w:author="Microsoft account" w:date="2025-09-27T09:56:00Z"/>
          <w:rFonts w:cs="Calibri"/>
          <w:sz w:val="28"/>
          <w:szCs w:val="28"/>
          <w:rtl/>
          <w:lang w:bidi="fa-IR"/>
        </w:rPr>
        <w:pPrChange w:id="2663" w:author="Microsoft account" w:date="2025-09-27T10:13:00Z">
          <w:pPr>
            <w:bidi/>
            <w:spacing w:after="0" w:line="276" w:lineRule="auto"/>
            <w:jc w:val="both"/>
          </w:pPr>
        </w:pPrChange>
      </w:pPr>
    </w:p>
    <w:p w14:paraId="7FFCB64F" w14:textId="797AB96D" w:rsidR="009554B3" w:rsidRDefault="00976414">
      <w:pPr>
        <w:bidi/>
        <w:spacing w:after="0" w:line="276" w:lineRule="auto"/>
        <w:jc w:val="both"/>
        <w:rPr>
          <w:ins w:id="2664" w:author="Microsoft account" w:date="2025-09-27T10:15:00Z"/>
          <w:rFonts w:cs="Calibri"/>
          <w:sz w:val="28"/>
          <w:szCs w:val="28"/>
          <w:rtl/>
          <w:lang w:bidi="fa-IR"/>
        </w:rPr>
        <w:pPrChange w:id="2665" w:author="Microsoft account" w:date="2025-09-28T09:56:00Z">
          <w:pPr>
            <w:bidi/>
            <w:spacing w:after="0" w:line="276" w:lineRule="auto"/>
            <w:jc w:val="both"/>
          </w:pPr>
        </w:pPrChange>
      </w:pPr>
      <w:ins w:id="2666" w:author="Microsoft account" w:date="2025-09-27T10:14:00Z">
        <w:r>
          <w:rPr>
            <w:rFonts w:cs="Calibri" w:hint="cs"/>
            <w:sz w:val="28"/>
            <w:szCs w:val="28"/>
            <w:rtl/>
            <w:lang w:bidi="fa-IR"/>
          </w:rPr>
          <w:t xml:space="preserve">-پس چیزی که تا این لحظه من برداشت میکنم، اینه که ما نیاز به داشتن </w:t>
        </w:r>
      </w:ins>
      <w:ins w:id="2667" w:author="Microsoft account" w:date="2025-09-27T10:15:00Z">
        <w:r>
          <w:rPr>
            <w:rFonts w:cs="Calibri"/>
            <w:sz w:val="28"/>
            <w:szCs w:val="28"/>
            <w:lang w:bidi="fa-IR"/>
          </w:rPr>
          <w:t>Job ID</w:t>
        </w:r>
        <w:r>
          <w:rPr>
            <w:rFonts w:cs="Calibri" w:hint="cs"/>
            <w:sz w:val="28"/>
            <w:szCs w:val="28"/>
            <w:rtl/>
            <w:lang w:bidi="fa-IR"/>
          </w:rPr>
          <w:t xml:space="preserve"> برای </w:t>
        </w:r>
        <w:r>
          <w:rPr>
            <w:rFonts w:cs="Calibri"/>
            <w:sz w:val="28"/>
            <w:szCs w:val="28"/>
            <w:lang w:bidi="fa-IR"/>
          </w:rPr>
          <w:t>after</w:t>
        </w:r>
        <w:r>
          <w:rPr>
            <w:rFonts w:cs="Calibri" w:hint="cs"/>
            <w:sz w:val="28"/>
            <w:szCs w:val="28"/>
            <w:rtl/>
            <w:lang w:bidi="fa-IR"/>
          </w:rPr>
          <w:t xml:space="preserve"> و </w:t>
        </w:r>
        <w:r>
          <w:rPr>
            <w:rFonts w:cs="Calibri"/>
            <w:sz w:val="28"/>
            <w:szCs w:val="28"/>
            <w:lang w:bidi="fa-IR"/>
          </w:rPr>
          <w:t>item ID</w:t>
        </w:r>
        <w:r>
          <w:rPr>
            <w:rFonts w:cs="Calibri" w:hint="cs"/>
            <w:sz w:val="28"/>
            <w:szCs w:val="28"/>
            <w:rtl/>
            <w:lang w:bidi="fa-IR"/>
          </w:rPr>
          <w:t xml:space="preserve"> برای </w:t>
        </w:r>
        <w:r>
          <w:rPr>
            <w:rFonts w:cs="Calibri"/>
            <w:sz w:val="28"/>
            <w:szCs w:val="28"/>
            <w:lang w:bidi="fa-IR"/>
          </w:rPr>
          <w:t>component</w:t>
        </w:r>
        <w:r>
          <w:rPr>
            <w:rFonts w:cs="Calibri" w:hint="cs"/>
            <w:sz w:val="28"/>
            <w:szCs w:val="28"/>
            <w:rtl/>
            <w:lang w:bidi="fa-IR"/>
          </w:rPr>
          <w:t xml:space="preserve"> های </w:t>
        </w:r>
        <w:r>
          <w:rPr>
            <w:rFonts w:cs="Calibri"/>
            <w:sz w:val="28"/>
            <w:szCs w:val="28"/>
            <w:lang w:bidi="fa-IR"/>
          </w:rPr>
          <w:t>Canvas</w:t>
        </w:r>
        <w:r>
          <w:rPr>
            <w:rFonts w:cs="Calibri" w:hint="cs"/>
            <w:sz w:val="28"/>
            <w:szCs w:val="28"/>
            <w:rtl/>
            <w:lang w:bidi="fa-IR"/>
          </w:rPr>
          <w:t xml:space="preserve"> هایی که میسازیم هستیم تا بتونیم دسترسی داشته باشیم تغیرشون بدیم.</w:t>
        </w:r>
      </w:ins>
      <w:ins w:id="2668" w:author="Microsoft account" w:date="2025-09-28T09:56:00Z">
        <w:r w:rsidR="009554B3">
          <w:rPr>
            <w:rFonts w:cs="Calibri" w:hint="cs"/>
            <w:sz w:val="28"/>
            <w:szCs w:val="28"/>
            <w:rtl/>
            <w:lang w:bidi="fa-IR"/>
          </w:rPr>
          <w:t xml:space="preserve"> و برای خودِ </w:t>
        </w:r>
        <w:r w:rsidR="009554B3">
          <w:rPr>
            <w:rFonts w:cs="Calibri"/>
            <w:sz w:val="28"/>
            <w:szCs w:val="28"/>
            <w:lang w:bidi="fa-IR"/>
          </w:rPr>
          <w:t>widget</w:t>
        </w:r>
        <w:r w:rsidR="009554B3">
          <w:rPr>
            <w:rFonts w:cs="Calibri" w:hint="cs"/>
            <w:sz w:val="28"/>
            <w:szCs w:val="28"/>
            <w:rtl/>
            <w:lang w:bidi="fa-IR"/>
          </w:rPr>
          <w:t xml:space="preserve"> ها میشه از خودشون استفاده کرد. </w:t>
        </w:r>
      </w:ins>
    </w:p>
    <w:p w14:paraId="4FE8A50C" w14:textId="77777777" w:rsidR="00976414" w:rsidRDefault="00976414">
      <w:pPr>
        <w:bidi/>
        <w:spacing w:after="0" w:line="276" w:lineRule="auto"/>
        <w:jc w:val="both"/>
        <w:rPr>
          <w:ins w:id="2669" w:author="Microsoft account" w:date="2025-09-27T10:15:00Z"/>
          <w:rFonts w:cs="Calibri"/>
          <w:sz w:val="28"/>
          <w:szCs w:val="28"/>
          <w:rtl/>
          <w:lang w:bidi="fa-IR"/>
        </w:rPr>
        <w:pPrChange w:id="2670" w:author="Microsoft account" w:date="2025-09-27T10:15:00Z">
          <w:pPr>
            <w:bidi/>
            <w:spacing w:after="0" w:line="276" w:lineRule="auto"/>
            <w:jc w:val="both"/>
          </w:pPr>
        </w:pPrChange>
      </w:pPr>
    </w:p>
    <w:p w14:paraId="36B34F22" w14:textId="45A4AC84" w:rsidR="00976414" w:rsidRDefault="00976414">
      <w:pPr>
        <w:bidi/>
        <w:spacing w:after="0" w:line="276" w:lineRule="auto"/>
        <w:jc w:val="both"/>
        <w:rPr>
          <w:ins w:id="2671" w:author="Microsoft account" w:date="2025-09-27T12:13:00Z"/>
          <w:rFonts w:cs="Calibri"/>
          <w:sz w:val="28"/>
          <w:szCs w:val="28"/>
          <w:rtl/>
          <w:lang w:bidi="fa-IR"/>
        </w:rPr>
        <w:pPrChange w:id="2672" w:author="Microsoft account" w:date="2025-09-27T10:15:00Z">
          <w:pPr>
            <w:bidi/>
            <w:spacing w:after="0" w:line="276" w:lineRule="auto"/>
            <w:jc w:val="both"/>
          </w:pPr>
        </w:pPrChange>
      </w:pPr>
      <w:ins w:id="2673" w:author="Microsoft account" w:date="2025-09-27T10:15:00Z">
        <w:r>
          <w:rPr>
            <w:rFonts w:cs="Calibri" w:hint="cs"/>
            <w:sz w:val="28"/>
            <w:szCs w:val="28"/>
            <w:rtl/>
            <w:lang w:bidi="fa-IR"/>
          </w:rPr>
          <w:t>-</w:t>
        </w:r>
      </w:ins>
      <w:ins w:id="2674" w:author="Microsoft account" w:date="2025-09-27T12:13:00Z">
        <w:r w:rsidR="00CD555C">
          <w:rPr>
            <w:rFonts w:cs="Calibri" w:hint="cs"/>
            <w:sz w:val="28"/>
            <w:szCs w:val="28"/>
            <w:rtl/>
            <w:lang w:bidi="fa-IR"/>
          </w:rPr>
          <w:t xml:space="preserve">فعلا نتونستیم از قابلیت تغیر در </w:t>
        </w:r>
        <w:r w:rsidR="00CD555C">
          <w:rPr>
            <w:rFonts w:cs="Calibri"/>
            <w:sz w:val="28"/>
            <w:szCs w:val="28"/>
            <w:lang w:bidi="fa-IR"/>
          </w:rPr>
          <w:t>item</w:t>
        </w:r>
        <w:r w:rsidR="00CD555C">
          <w:rPr>
            <w:rFonts w:cs="Calibri" w:hint="cs"/>
            <w:sz w:val="28"/>
            <w:szCs w:val="28"/>
            <w:rtl/>
            <w:lang w:bidi="fa-IR"/>
          </w:rPr>
          <w:t xml:space="preserve"> های </w:t>
        </w:r>
        <w:r w:rsidR="00CD555C">
          <w:rPr>
            <w:rFonts w:cs="Calibri"/>
            <w:sz w:val="28"/>
            <w:szCs w:val="28"/>
            <w:lang w:bidi="fa-IR"/>
          </w:rPr>
          <w:t>canvas</w:t>
        </w:r>
        <w:r w:rsidR="00CD555C">
          <w:rPr>
            <w:rFonts w:cs="Calibri" w:hint="cs"/>
            <w:sz w:val="28"/>
            <w:szCs w:val="28"/>
            <w:rtl/>
            <w:lang w:bidi="fa-IR"/>
          </w:rPr>
          <w:t xml:space="preserve"> استفاده کنیم. </w:t>
        </w:r>
      </w:ins>
    </w:p>
    <w:p w14:paraId="6F2A5250" w14:textId="2D901166" w:rsidR="00CD555C" w:rsidRDefault="00CD555C">
      <w:pPr>
        <w:bidi/>
        <w:spacing w:after="0" w:line="276" w:lineRule="auto"/>
        <w:jc w:val="both"/>
        <w:rPr>
          <w:ins w:id="2675" w:author="Microsoft account" w:date="2025-09-27T12:14:00Z"/>
          <w:rFonts w:cs="Calibri"/>
          <w:sz w:val="28"/>
          <w:szCs w:val="28"/>
          <w:rtl/>
          <w:lang w:bidi="fa-IR"/>
        </w:rPr>
        <w:pPrChange w:id="2676" w:author="Microsoft account" w:date="2025-09-27T12:13:00Z">
          <w:pPr>
            <w:bidi/>
            <w:spacing w:after="0" w:line="276" w:lineRule="auto"/>
            <w:jc w:val="both"/>
          </w:pPr>
        </w:pPrChange>
      </w:pPr>
      <w:ins w:id="2677" w:author="Microsoft account" w:date="2025-09-27T12:13:00Z">
        <w:r>
          <w:rPr>
            <w:rFonts w:cs="Calibri" w:hint="cs"/>
            <w:sz w:val="28"/>
            <w:szCs w:val="28"/>
            <w:rtl/>
            <w:lang w:bidi="fa-IR"/>
          </w:rPr>
          <w:t xml:space="preserve">اما تونستیم </w:t>
        </w:r>
        <w:r>
          <w:rPr>
            <w:rFonts w:cs="Calibri"/>
            <w:sz w:val="28"/>
            <w:szCs w:val="28"/>
            <w:lang w:bidi="fa-IR"/>
          </w:rPr>
          <w:t>count-up timer</w:t>
        </w:r>
        <w:r>
          <w:rPr>
            <w:rFonts w:cs="Calibri" w:hint="cs"/>
            <w:sz w:val="28"/>
            <w:szCs w:val="28"/>
            <w:rtl/>
            <w:lang w:bidi="fa-IR"/>
          </w:rPr>
          <w:t xml:space="preserve"> رو برای </w:t>
        </w:r>
        <w:r>
          <w:rPr>
            <w:rFonts w:cs="Calibri"/>
            <w:sz w:val="28"/>
            <w:szCs w:val="28"/>
            <w:lang w:bidi="fa-IR"/>
          </w:rPr>
          <w:t>5 minute</w:t>
        </w:r>
        <w:r>
          <w:rPr>
            <w:rFonts w:cs="Calibri" w:hint="cs"/>
            <w:sz w:val="28"/>
            <w:szCs w:val="28"/>
            <w:rtl/>
            <w:lang w:bidi="fa-IR"/>
          </w:rPr>
          <w:t xml:space="preserve"> بسازیم به درستی. فرایند برنامه هم در حال حاضر اگر به </w:t>
        </w:r>
        <w:r>
          <w:rPr>
            <w:rFonts w:cs="Calibri"/>
            <w:sz w:val="28"/>
            <w:szCs w:val="28"/>
            <w:lang w:bidi="fa-IR"/>
          </w:rPr>
          <w:t>count-up</w:t>
        </w:r>
        <w:r>
          <w:rPr>
            <w:rFonts w:cs="Calibri" w:hint="cs"/>
            <w:sz w:val="28"/>
            <w:szCs w:val="28"/>
            <w:rtl/>
            <w:lang w:bidi="fa-IR"/>
          </w:rPr>
          <w:t xml:space="preserve"> رضایت بدیم درست کار میکنه ، فقط باید اصلاحش کنیم که یه </w:t>
        </w:r>
        <w:r>
          <w:rPr>
            <w:rFonts w:cs="Calibri"/>
            <w:sz w:val="28"/>
            <w:szCs w:val="28"/>
            <w:lang w:bidi="fa-IR"/>
          </w:rPr>
          <w:t>notification</w:t>
        </w:r>
      </w:ins>
      <w:ins w:id="2678" w:author="Microsoft account" w:date="2025-09-27T12:14:00Z">
        <w:r>
          <w:rPr>
            <w:rFonts w:cs="Calibri" w:hint="cs"/>
            <w:sz w:val="28"/>
            <w:szCs w:val="28"/>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bidi/>
        <w:spacing w:after="0" w:line="276" w:lineRule="auto"/>
        <w:jc w:val="both"/>
        <w:rPr>
          <w:ins w:id="2679" w:author="Microsoft account" w:date="2025-09-27T12:14:00Z"/>
          <w:rFonts w:cs="Calibri"/>
          <w:sz w:val="28"/>
          <w:szCs w:val="28"/>
          <w:rtl/>
          <w:lang w:bidi="fa-IR"/>
        </w:rPr>
        <w:pPrChange w:id="2680" w:author="Microsoft account" w:date="2025-09-27T12:14:00Z">
          <w:pPr>
            <w:bidi/>
            <w:spacing w:after="0" w:line="276" w:lineRule="auto"/>
            <w:jc w:val="both"/>
          </w:pPr>
        </w:pPrChange>
      </w:pPr>
      <w:ins w:id="2681" w:author="Microsoft account" w:date="2025-09-27T12:14:00Z">
        <w:r>
          <w:rPr>
            <w:rFonts w:cs="Calibri" w:hint="cs"/>
            <w:sz w:val="28"/>
            <w:szCs w:val="28"/>
            <w:rtl/>
            <w:lang w:bidi="fa-IR"/>
          </w:rPr>
          <w:t xml:space="preserve">البته جلسه بعدی باید </w:t>
        </w:r>
        <w:r>
          <w:rPr>
            <w:rFonts w:cs="Calibri"/>
            <w:sz w:val="28"/>
            <w:szCs w:val="28"/>
            <w:lang w:bidi="fa-IR"/>
          </w:rPr>
          <w:t>count-down</w:t>
        </w:r>
        <w:r>
          <w:rPr>
            <w:rFonts w:cs="Calibri" w:hint="cs"/>
            <w:sz w:val="28"/>
            <w:szCs w:val="28"/>
            <w:rtl/>
            <w:lang w:bidi="fa-IR"/>
          </w:rPr>
          <w:t xml:space="preserve"> رو بسازیم براش و </w:t>
        </w:r>
        <w:r>
          <w:rPr>
            <w:rFonts w:cs="Calibri"/>
            <w:sz w:val="28"/>
            <w:szCs w:val="28"/>
            <w:lang w:bidi="fa-IR"/>
          </w:rPr>
          <w:t>TODO</w:t>
        </w:r>
        <w:r>
          <w:rPr>
            <w:rFonts w:cs="Calibri" w:hint="cs"/>
            <w:sz w:val="28"/>
            <w:szCs w:val="28"/>
            <w:rtl/>
            <w:lang w:bidi="fa-IR"/>
          </w:rPr>
          <w:t xml:space="preserve"> هاشو اد کردیم. </w:t>
        </w:r>
      </w:ins>
    </w:p>
    <w:p w14:paraId="1B9D312A" w14:textId="3C8FC6EF" w:rsidR="00CD555C" w:rsidRDefault="00CD555C">
      <w:pPr>
        <w:bidi/>
        <w:spacing w:after="0" w:line="276" w:lineRule="auto"/>
        <w:jc w:val="both"/>
        <w:rPr>
          <w:ins w:id="2682" w:author="Microsoft account" w:date="2025-09-27T12:15:00Z"/>
          <w:rFonts w:cs="Calibri"/>
          <w:sz w:val="28"/>
          <w:szCs w:val="28"/>
          <w:rtl/>
          <w:lang w:bidi="fa-IR"/>
        </w:rPr>
        <w:pPrChange w:id="2683" w:author="Microsoft account" w:date="2025-09-27T12:15:00Z">
          <w:pPr>
            <w:bidi/>
            <w:spacing w:after="0" w:line="276" w:lineRule="auto"/>
            <w:jc w:val="both"/>
          </w:pPr>
        </w:pPrChange>
      </w:pPr>
      <w:ins w:id="2684" w:author="Microsoft account" w:date="2025-09-27T12:15:00Z">
        <w:r>
          <w:rPr>
            <w:rFonts w:cs="Calibri" w:hint="cs"/>
            <w:sz w:val="28"/>
            <w:szCs w:val="28"/>
            <w:rtl/>
            <w:lang w:bidi="fa-IR"/>
          </w:rPr>
          <w:t>ترجیحا دفعه بعد که اومدی ، کامیت هایی که زدیم رو یه مروری بکن</w:t>
        </w:r>
      </w:ins>
    </w:p>
    <w:p w14:paraId="5F5E37CE" w14:textId="77777777" w:rsidR="00CD555C" w:rsidRDefault="00CD555C">
      <w:pPr>
        <w:bidi/>
        <w:spacing w:after="0" w:line="276" w:lineRule="auto"/>
        <w:jc w:val="both"/>
        <w:rPr>
          <w:ins w:id="2685" w:author="Microsoft account" w:date="2025-09-27T12:15:00Z"/>
          <w:rFonts w:cs="Calibri"/>
          <w:sz w:val="28"/>
          <w:szCs w:val="28"/>
          <w:rtl/>
          <w:lang w:bidi="fa-IR"/>
        </w:rPr>
        <w:pPrChange w:id="2686" w:author="Microsoft account" w:date="2025-09-27T12:15:00Z">
          <w:pPr>
            <w:bidi/>
            <w:spacing w:after="0" w:line="276" w:lineRule="auto"/>
            <w:jc w:val="both"/>
          </w:pPr>
        </w:pPrChange>
      </w:pPr>
    </w:p>
    <w:p w14:paraId="72CF8448" w14:textId="77777777" w:rsidR="00CD555C" w:rsidRDefault="00CD555C">
      <w:pPr>
        <w:bidi/>
        <w:spacing w:after="0" w:line="276" w:lineRule="auto"/>
        <w:jc w:val="both"/>
        <w:rPr>
          <w:ins w:id="2687" w:author="Microsoft account" w:date="2025-09-27T09:54:00Z"/>
          <w:rFonts w:cs="Calibri"/>
          <w:sz w:val="28"/>
          <w:szCs w:val="28"/>
          <w:rtl/>
          <w:lang w:bidi="fa-IR"/>
        </w:rPr>
        <w:pPrChange w:id="2688" w:author="Microsoft account" w:date="2025-09-27T12:15:00Z">
          <w:pPr>
            <w:bidi/>
            <w:spacing w:after="0" w:line="276" w:lineRule="auto"/>
            <w:jc w:val="both"/>
          </w:pPr>
        </w:pPrChange>
      </w:pPr>
    </w:p>
    <w:p w14:paraId="0ECC489C" w14:textId="4FB86AF2" w:rsidR="003C205D" w:rsidRDefault="009554B3">
      <w:pPr>
        <w:bidi/>
        <w:spacing w:after="0" w:line="276" w:lineRule="auto"/>
        <w:jc w:val="both"/>
        <w:rPr>
          <w:ins w:id="2689" w:author="Microsoft account" w:date="2025-09-28T09:57:00Z"/>
          <w:rFonts w:cs="Calibri"/>
          <w:sz w:val="28"/>
          <w:szCs w:val="28"/>
          <w:rtl/>
          <w:lang w:bidi="fa-IR"/>
        </w:rPr>
        <w:pPrChange w:id="2690" w:author="Microsoft account" w:date="2025-09-27T09:54:00Z">
          <w:pPr>
            <w:bidi/>
            <w:spacing w:after="0" w:line="276" w:lineRule="auto"/>
            <w:jc w:val="both"/>
          </w:pPr>
        </w:pPrChange>
      </w:pPr>
      <w:bookmarkStart w:id="2691" w:name="I4040706"/>
      <w:ins w:id="2692" w:author="Microsoft account" w:date="2025-09-28T09:57:00Z">
        <w:r>
          <w:rPr>
            <w:rFonts w:cs="Calibri" w:hint="cs"/>
            <w:sz w:val="28"/>
            <w:szCs w:val="28"/>
            <w:rtl/>
            <w:lang w:bidi="fa-IR"/>
          </w:rPr>
          <w:lastRenderedPageBreak/>
          <w:t>ادامه</w:t>
        </w:r>
      </w:ins>
    </w:p>
    <w:bookmarkEnd w:id="2691"/>
    <w:p w14:paraId="535264E1" w14:textId="1E12A69C" w:rsidR="006B4E22" w:rsidRDefault="006B4E22">
      <w:pPr>
        <w:bidi/>
        <w:spacing w:after="0" w:line="240" w:lineRule="auto"/>
        <w:jc w:val="both"/>
        <w:rPr>
          <w:ins w:id="2693" w:author="Microsoft account" w:date="2025-09-27T09:46:00Z"/>
          <w:rFonts w:cs="Calibri"/>
          <w:sz w:val="28"/>
          <w:szCs w:val="28"/>
          <w:rtl/>
          <w:lang w:bidi="fa-IR"/>
        </w:rPr>
        <w:pPrChange w:id="2694" w:author="Microsoft account" w:date="2025-09-28T09:57:00Z">
          <w:pPr>
            <w:spacing w:after="0" w:line="240" w:lineRule="auto"/>
          </w:pPr>
        </w:pPrChange>
      </w:pPr>
    </w:p>
    <w:p w14:paraId="43D44E94" w14:textId="7EEE888E" w:rsidR="006B4E22" w:rsidRDefault="009554B3">
      <w:pPr>
        <w:bidi/>
        <w:spacing w:after="0" w:line="276" w:lineRule="auto"/>
        <w:jc w:val="both"/>
        <w:rPr>
          <w:ins w:id="2695" w:author="Microsoft account" w:date="2025-09-28T09:57:00Z"/>
          <w:rFonts w:cs="Calibri"/>
          <w:sz w:val="28"/>
          <w:szCs w:val="28"/>
          <w:rtl/>
          <w:lang w:bidi="fa-IR"/>
        </w:rPr>
        <w:pPrChange w:id="2696" w:author="Microsoft account" w:date="2025-09-28T10:36:00Z">
          <w:pPr>
            <w:bidi/>
            <w:spacing w:after="0" w:line="276" w:lineRule="auto"/>
            <w:jc w:val="both"/>
          </w:pPr>
        </w:pPrChange>
      </w:pPr>
      <w:ins w:id="2697" w:author="Microsoft account" w:date="2025-09-28T09:57:00Z">
        <w:r>
          <w:rPr>
            <w:rFonts w:cs="Calibri" w:hint="cs"/>
            <w:sz w:val="28"/>
            <w:szCs w:val="28"/>
            <w:rtl/>
            <w:lang w:bidi="fa-IR"/>
          </w:rPr>
          <w:t>-</w:t>
        </w:r>
      </w:ins>
      <w:ins w:id="2698" w:author="Microsoft account" w:date="2025-09-28T10:36:00Z">
        <w:r w:rsidR="00231EEF">
          <w:rPr>
            <w:rFonts w:cs="Calibri" w:hint="cs"/>
            <w:sz w:val="28"/>
            <w:szCs w:val="28"/>
            <w:rtl/>
            <w:lang w:bidi="fa-IR"/>
          </w:rPr>
          <w:t xml:space="preserve">نمیدونم چرا، ولی از هر دری که وارد میشم برای اضافه کردن </w:t>
        </w:r>
        <w:r w:rsidR="00231EEF">
          <w:rPr>
            <w:rFonts w:cs="Calibri"/>
            <w:sz w:val="28"/>
            <w:szCs w:val="28"/>
            <w:lang w:bidi="fa-IR"/>
          </w:rPr>
          <w:t>count-down</w:t>
        </w:r>
        <w:r w:rsidR="00231EEF">
          <w:rPr>
            <w:rFonts w:cs="Calibri" w:hint="cs"/>
            <w:sz w:val="28"/>
            <w:szCs w:val="28"/>
            <w:rtl/>
            <w:lang w:bidi="fa-IR"/>
          </w:rPr>
          <w:t xml:space="preserve"> با مشکل مواجه میشم. اصن یه رفتار های عجیبی از خودش نشون میده برنامه . ولی خب با </w:t>
        </w:r>
        <w:r w:rsidR="00231EEF">
          <w:rPr>
            <w:rFonts w:cs="Calibri"/>
            <w:sz w:val="28"/>
            <w:szCs w:val="28"/>
            <w:lang w:bidi="fa-IR"/>
          </w:rPr>
          <w:t>count-</w:t>
        </w:r>
      </w:ins>
      <w:ins w:id="2699" w:author="Microsoft account" w:date="2025-09-28T10:37:00Z">
        <w:r w:rsidR="00231EEF">
          <w:rPr>
            <w:rFonts w:cs="Calibri"/>
            <w:sz w:val="28"/>
            <w:szCs w:val="28"/>
            <w:lang w:bidi="fa-IR"/>
          </w:rPr>
          <w:t>up</w:t>
        </w:r>
        <w:r w:rsidR="00231EEF">
          <w:rPr>
            <w:rFonts w:cs="Calibri" w:hint="cs"/>
            <w:sz w:val="28"/>
            <w:szCs w:val="28"/>
            <w:rtl/>
            <w:lang w:bidi="fa-IR"/>
          </w:rPr>
          <w:t xml:space="preserve"> داره درست کار میکنه. میگذریم تا ببینیم تو دوره چطوری میشه این کار رو انجام داد. </w:t>
        </w:r>
      </w:ins>
      <w:ins w:id="2700" w:author="Microsoft account" w:date="2025-09-29T09:52:00Z">
        <w:r w:rsidR="004D65D5">
          <w:rPr>
            <w:rFonts w:cs="Calibri" w:hint="cs"/>
            <w:sz w:val="28"/>
            <w:szCs w:val="28"/>
            <w:rtl/>
            <w:lang w:bidi="fa-IR"/>
          </w:rPr>
          <w:t>(</w:t>
        </w:r>
        <w:r w:rsidR="004D65D5">
          <w:rPr>
            <w:rFonts w:cs="Calibri" w:hint="cs"/>
            <w:sz w:val="18"/>
            <w:szCs w:val="18"/>
            <w:rtl/>
            <w:lang w:bidi="fa-IR"/>
          </w:rPr>
          <w:t xml:space="preserve">مشکل اینجاست که ما خیلی اصرار داشتیم با استفاده از </w:t>
        </w:r>
      </w:ins>
      <w:ins w:id="2701" w:author="Microsoft account" w:date="2025-09-29T09:53:00Z">
        <w:r w:rsidR="004D65D5">
          <w:rPr>
            <w:rFonts w:cs="Calibri"/>
            <w:sz w:val="18"/>
            <w:szCs w:val="18"/>
            <w:lang w:bidi="fa-IR"/>
          </w:rPr>
          <w:t>time.py</w:t>
        </w:r>
        <w:r w:rsidR="004D65D5">
          <w:rPr>
            <w:rFonts w:cs="Calibri" w:hint="cs"/>
            <w:sz w:val="18"/>
            <w:szCs w:val="18"/>
            <w:rtl/>
            <w:lang w:bidi="fa-IR"/>
          </w:rPr>
          <w:t xml:space="preserve"> این کار رو انجام بدیم. که قطعا میشه ولی همونطور که بالاتر گفتم نیاز به داشتن دانش بیشتری از اون </w:t>
        </w:r>
        <w:r w:rsidR="004D65D5">
          <w:rPr>
            <w:rFonts w:cs="Calibri"/>
            <w:sz w:val="18"/>
            <w:szCs w:val="18"/>
            <w:lang w:bidi="fa-IR"/>
          </w:rPr>
          <w:t>module</w:t>
        </w:r>
        <w:r w:rsidR="004D65D5">
          <w:rPr>
            <w:rFonts w:cs="Calibri" w:hint="cs"/>
            <w:sz w:val="18"/>
            <w:szCs w:val="18"/>
            <w:rtl/>
            <w:lang w:bidi="fa-IR"/>
          </w:rPr>
          <w:t xml:space="preserve"> هست. اما راهی که دوره رفته بود رو ما خودمون هم بهش فکر کردیم، احتمالا سر اینکه نمیتونستیم </w:t>
        </w:r>
      </w:ins>
      <w:ins w:id="2702" w:author="Microsoft account" w:date="2025-09-29T09:54:00Z">
        <w:r w:rsidR="004D65D5">
          <w:rPr>
            <w:rFonts w:cs="Calibri"/>
            <w:sz w:val="18"/>
            <w:szCs w:val="18"/>
            <w:lang w:bidi="fa-IR"/>
          </w:rPr>
          <w:t>arg</w:t>
        </w:r>
        <w:r w:rsidR="004D65D5">
          <w:rPr>
            <w:rFonts w:cs="Calibri" w:hint="cs"/>
            <w:sz w:val="18"/>
            <w:szCs w:val="18"/>
            <w:rtl/>
            <w:lang w:bidi="fa-IR"/>
          </w:rPr>
          <w:t xml:space="preserve"> بفرستیم اونموقع و راهش رو بلد نبودیم که چطوری میشه با </w:t>
        </w:r>
        <w:r w:rsidR="004D65D5">
          <w:rPr>
            <w:rFonts w:cs="Calibri"/>
            <w:sz w:val="18"/>
            <w:szCs w:val="18"/>
            <w:lang w:bidi="fa-IR"/>
          </w:rPr>
          <w:t xml:space="preserve">root.after( ms , function_name , args_to_send ) </w:t>
        </w:r>
        <w:r w:rsidR="004D65D5">
          <w:rPr>
            <w:rFonts w:cs="Calibri" w:hint="cs"/>
            <w:sz w:val="18"/>
            <w:szCs w:val="18"/>
            <w:rtl/>
            <w:lang w:bidi="fa-IR"/>
          </w:rPr>
          <w:t xml:space="preserve"> کار کرد و فقط تا </w:t>
        </w:r>
        <w:r w:rsidR="004D65D5">
          <w:rPr>
            <w:rFonts w:cs="Calibri"/>
            <w:sz w:val="18"/>
            <w:szCs w:val="18"/>
            <w:lang w:bidi="fa-IR"/>
          </w:rPr>
          <w:t>function _name</w:t>
        </w:r>
      </w:ins>
      <w:ins w:id="2703" w:author="Microsoft account" w:date="2025-09-29T09:55:00Z">
        <w:r w:rsidR="004D65D5">
          <w:rPr>
            <w:rFonts w:cs="Calibri" w:hint="cs"/>
            <w:sz w:val="18"/>
            <w:szCs w:val="18"/>
            <w:rtl/>
            <w:lang w:bidi="fa-IR"/>
          </w:rPr>
          <w:t xml:space="preserve"> رو بلد بودیم احتمالا به در بسته خوردیم. </w:t>
        </w:r>
      </w:ins>
      <w:ins w:id="2704" w:author="Microsoft account" w:date="2025-09-29T09:52:00Z">
        <w:r w:rsidR="004D65D5">
          <w:rPr>
            <w:rFonts w:cs="Calibri" w:hint="cs"/>
            <w:sz w:val="28"/>
            <w:szCs w:val="28"/>
            <w:rtl/>
            <w:lang w:bidi="fa-IR"/>
          </w:rPr>
          <w:t>)</w:t>
        </w:r>
      </w:ins>
    </w:p>
    <w:p w14:paraId="70EB988F" w14:textId="77777777" w:rsidR="009554B3" w:rsidRDefault="009554B3">
      <w:pPr>
        <w:bidi/>
        <w:spacing w:after="0" w:line="276" w:lineRule="auto"/>
        <w:jc w:val="both"/>
        <w:rPr>
          <w:ins w:id="2705" w:author="Microsoft account" w:date="2025-09-28T09:57:00Z"/>
          <w:rFonts w:cs="Calibri"/>
          <w:sz w:val="28"/>
          <w:szCs w:val="28"/>
          <w:rtl/>
          <w:lang w:bidi="fa-IR"/>
        </w:rPr>
        <w:pPrChange w:id="2706" w:author="Microsoft account" w:date="2025-09-28T09:57:00Z">
          <w:pPr>
            <w:bidi/>
            <w:spacing w:after="0" w:line="276" w:lineRule="auto"/>
            <w:jc w:val="both"/>
          </w:pPr>
        </w:pPrChange>
      </w:pPr>
    </w:p>
    <w:p w14:paraId="19488D34" w14:textId="18CF0519" w:rsidR="009554B3" w:rsidRDefault="00231EEF">
      <w:pPr>
        <w:bidi/>
        <w:spacing w:after="0" w:line="276" w:lineRule="auto"/>
        <w:jc w:val="both"/>
        <w:rPr>
          <w:ins w:id="2707" w:author="Microsoft account" w:date="2025-09-28T10:40:00Z"/>
          <w:rFonts w:cs="Calibri"/>
          <w:sz w:val="28"/>
          <w:szCs w:val="28"/>
          <w:rtl/>
          <w:lang w:bidi="fa-IR"/>
        </w:rPr>
        <w:pPrChange w:id="2708" w:author="Microsoft account" w:date="2025-09-28T09:57:00Z">
          <w:pPr>
            <w:bidi/>
            <w:spacing w:after="0" w:line="276" w:lineRule="auto"/>
            <w:jc w:val="both"/>
          </w:pPr>
        </w:pPrChange>
      </w:pPr>
      <w:ins w:id="2709" w:author="Microsoft account" w:date="2025-09-28T10:39:00Z">
        <w:r>
          <w:rPr>
            <w:rFonts w:cs="Calibri" w:hint="cs"/>
            <w:sz w:val="28"/>
            <w:szCs w:val="28"/>
            <w:rtl/>
            <w:lang w:bidi="fa-IR"/>
          </w:rPr>
          <w:t xml:space="preserve">-از نظرم پافشاری الان دیگه راه به جایی نمیبره. ما </w:t>
        </w:r>
      </w:ins>
      <w:ins w:id="2710" w:author="Microsoft account" w:date="2025-09-28T10:40:00Z">
        <w:r>
          <w:rPr>
            <w:rFonts w:cs="Calibri" w:hint="cs"/>
            <w:sz w:val="28"/>
            <w:szCs w:val="28"/>
            <w:rtl/>
            <w:lang w:bidi="fa-IR"/>
          </w:rPr>
          <w:t>واقعا خودمون خوب پیش رفتیم. الان باید بریم ببینیم استاد چیکار میتونه برامون بکنه. پیش به سوی دوره (روم کم شد)</w:t>
        </w:r>
      </w:ins>
      <w:ins w:id="2711" w:author="Microsoft account" w:date="2025-09-29T09:56:00Z">
        <w:r w:rsidR="004D65D5">
          <w:rPr>
            <w:rFonts w:cs="Calibri" w:hint="cs"/>
            <w:sz w:val="28"/>
            <w:szCs w:val="28"/>
            <w:rtl/>
            <w:lang w:bidi="fa-IR"/>
          </w:rPr>
          <w:t xml:space="preserve"> (</w:t>
        </w:r>
        <w:r w:rsidR="004D65D5">
          <w:rPr>
            <w:rFonts w:cs="Calibri"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712" w:author="Microsoft account" w:date="2025-09-29T09:57:00Z">
        <w:r w:rsidR="00BA4536">
          <w:rPr>
            <w:rFonts w:cs="Calibri" w:hint="cs"/>
            <w:sz w:val="18"/>
            <w:szCs w:val="18"/>
            <w:rtl/>
            <w:lang w:bidi="fa-IR"/>
          </w:rPr>
          <w:t xml:space="preserve">، شاید خیلی طول بکشه اما خوبه برای مثال الان متوجه شدیم که ما باید به </w:t>
        </w:r>
        <w:r w:rsidR="00BA4536">
          <w:rPr>
            <w:rFonts w:cs="Calibri"/>
            <w:sz w:val="18"/>
            <w:szCs w:val="18"/>
            <w:lang w:bidi="fa-IR"/>
          </w:rPr>
          <w:t>aspect</w:t>
        </w:r>
        <w:r w:rsidR="00BA4536">
          <w:rPr>
            <w:rFonts w:cs="Calibri" w:hint="cs"/>
            <w:sz w:val="18"/>
            <w:szCs w:val="18"/>
            <w:rtl/>
            <w:lang w:bidi="fa-IR"/>
          </w:rPr>
          <w:t xml:space="preserve"> های اصلی ای که میخوایم داشته باشیم و باهاشون کار داریم توجه کنیم ، که در مورد </w:t>
        </w:r>
      </w:ins>
      <w:ins w:id="2713" w:author="Microsoft account" w:date="2025-09-29T09:58:00Z">
        <w:r w:rsidR="00BA4536">
          <w:rPr>
            <w:rFonts w:cs="Calibri"/>
            <w:sz w:val="18"/>
            <w:szCs w:val="18"/>
            <w:lang w:bidi="fa-IR"/>
          </w:rPr>
          <w:t>count-down timer</w:t>
        </w:r>
        <w:r w:rsidR="00BA4536">
          <w:rPr>
            <w:rFonts w:cs="Calibri"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714" w:author="Microsoft account" w:date="2025-09-29T09:59:00Z">
        <w:r w:rsidR="00BA4536">
          <w:rPr>
            <w:rFonts w:cs="Calibri"/>
            <w:sz w:val="18"/>
            <w:szCs w:val="18"/>
            <w:lang w:bidi="fa-IR"/>
          </w:rPr>
          <w:t>root.after()</w:t>
        </w:r>
        <w:r w:rsidR="00BA4536">
          <w:rPr>
            <w:rFonts w:cs="Calibri" w:hint="cs"/>
            <w:sz w:val="18"/>
            <w:szCs w:val="18"/>
            <w:rtl/>
            <w:lang w:bidi="fa-IR"/>
          </w:rPr>
          <w:t xml:space="preserve"> در </w:t>
        </w:r>
        <w:r w:rsidR="00BA4536">
          <w:rPr>
            <w:rFonts w:cs="Calibri"/>
            <w:sz w:val="18"/>
            <w:szCs w:val="18"/>
            <w:lang w:bidi="fa-IR"/>
          </w:rPr>
          <w:t>built-in</w:t>
        </w:r>
        <w:r w:rsidR="00BA4536">
          <w:rPr>
            <w:rFonts w:cs="Calibri" w:hint="cs"/>
            <w:sz w:val="18"/>
            <w:szCs w:val="18"/>
            <w:rtl/>
            <w:lang w:bidi="fa-IR"/>
          </w:rPr>
          <w:t xml:space="preserve">های </w:t>
        </w:r>
        <w:r w:rsidR="00BA4536">
          <w:rPr>
            <w:rFonts w:cs="Calibri"/>
            <w:sz w:val="18"/>
            <w:szCs w:val="18"/>
            <w:lang w:bidi="fa-IR"/>
          </w:rPr>
          <w:t>tkinter</w:t>
        </w:r>
        <w:r w:rsidR="00BA4536">
          <w:rPr>
            <w:rFonts w:cs="Calibri" w:hint="cs"/>
            <w:sz w:val="18"/>
            <w:szCs w:val="18"/>
            <w:rtl/>
            <w:lang w:bidi="fa-IR"/>
          </w:rPr>
          <w:t xml:space="preserve"> داره و کارِ مارو راه میندازه. ما رفتیم هم از اون استفاده کردیم، هم از </w:t>
        </w:r>
        <w:r w:rsidR="00BA4536">
          <w:rPr>
            <w:rFonts w:cs="Calibri"/>
            <w:sz w:val="18"/>
            <w:szCs w:val="18"/>
            <w:lang w:bidi="fa-IR"/>
          </w:rPr>
          <w:t>time.py</w:t>
        </w:r>
        <w:r w:rsidR="00BA4536">
          <w:rPr>
            <w:rFonts w:cs="Calibri" w:hint="cs"/>
            <w:sz w:val="18"/>
            <w:szCs w:val="18"/>
            <w:rtl/>
            <w:lang w:bidi="fa-IR"/>
          </w:rPr>
          <w:t xml:space="preserve"> و در انتها موفق هم نشدیم </w:t>
        </w:r>
        <w:r w:rsidR="00BA4536">
          <w:rPr>
            <w:rFonts w:cs="Calibri"/>
            <w:sz w:val="18"/>
            <w:szCs w:val="18"/>
            <w:lang w:bidi="fa-IR"/>
          </w:rPr>
          <w:t>count-down</w:t>
        </w:r>
        <w:r w:rsidR="00BA4536">
          <w:rPr>
            <w:rFonts w:cs="Calibri" w:hint="cs"/>
            <w:sz w:val="18"/>
            <w:szCs w:val="18"/>
            <w:rtl/>
            <w:lang w:bidi="fa-IR"/>
          </w:rPr>
          <w:t xml:space="preserve"> بسازیم. به مشکل میخوردیم هی. اینجا تنها با استفاده از همین </w:t>
        </w:r>
        <w:r w:rsidR="00BA4536">
          <w:rPr>
            <w:rFonts w:cs="Calibri"/>
            <w:sz w:val="18"/>
            <w:szCs w:val="18"/>
            <w:lang w:bidi="fa-IR"/>
          </w:rPr>
          <w:t>root.after()</w:t>
        </w:r>
        <w:r w:rsidR="00BA4536">
          <w:rPr>
            <w:rFonts w:cs="Calibri" w:hint="cs"/>
            <w:sz w:val="18"/>
            <w:szCs w:val="18"/>
            <w:rtl/>
            <w:lang w:bidi="fa-IR"/>
          </w:rPr>
          <w:t xml:space="preserve"> مشکل رفع میشه و کاملا هم درست وتمیز کار میکنه. </w:t>
        </w:r>
      </w:ins>
      <w:ins w:id="2715" w:author="Microsoft account" w:date="2025-09-29T09:56:00Z">
        <w:r w:rsidR="004D65D5">
          <w:rPr>
            <w:rFonts w:cs="Calibri" w:hint="cs"/>
            <w:sz w:val="28"/>
            <w:szCs w:val="28"/>
            <w:rtl/>
            <w:lang w:bidi="fa-IR"/>
          </w:rPr>
          <w:t>)</w:t>
        </w:r>
      </w:ins>
    </w:p>
    <w:p w14:paraId="1C3CBC73" w14:textId="77777777" w:rsidR="00231EEF" w:rsidRDefault="00231EEF">
      <w:pPr>
        <w:bidi/>
        <w:spacing w:after="0" w:line="276" w:lineRule="auto"/>
        <w:jc w:val="both"/>
        <w:rPr>
          <w:ins w:id="2716" w:author="Microsoft account" w:date="2025-09-28T10:40:00Z"/>
          <w:rFonts w:cs="Calibri"/>
          <w:sz w:val="28"/>
          <w:szCs w:val="28"/>
          <w:rtl/>
          <w:lang w:bidi="fa-IR"/>
        </w:rPr>
        <w:pPrChange w:id="2717" w:author="Microsoft account" w:date="2025-09-28T10:40:00Z">
          <w:pPr>
            <w:bidi/>
            <w:spacing w:after="0" w:line="276" w:lineRule="auto"/>
            <w:jc w:val="both"/>
          </w:pPr>
        </w:pPrChange>
      </w:pPr>
    </w:p>
    <w:p w14:paraId="2F53229C" w14:textId="56E1A5C3" w:rsidR="00231EEF" w:rsidRDefault="007B7BFF">
      <w:pPr>
        <w:bidi/>
        <w:spacing w:after="0" w:line="276" w:lineRule="auto"/>
        <w:jc w:val="both"/>
        <w:rPr>
          <w:ins w:id="2718" w:author="Microsoft account" w:date="2025-09-28T11:03:00Z"/>
          <w:rFonts w:cs="Calibri"/>
          <w:sz w:val="28"/>
          <w:szCs w:val="28"/>
          <w:rtl/>
          <w:lang w:bidi="fa-IR"/>
        </w:rPr>
        <w:pPrChange w:id="2719" w:author="Microsoft account" w:date="2025-09-28T10:40:00Z">
          <w:pPr>
            <w:bidi/>
            <w:spacing w:after="0" w:line="276" w:lineRule="auto"/>
            <w:jc w:val="both"/>
          </w:pPr>
        </w:pPrChange>
      </w:pPr>
      <w:ins w:id="2720" w:author="Microsoft account" w:date="2025-09-28T11:03:00Z">
        <w:r>
          <w:rPr>
            <w:rFonts w:cs="Calibri" w:hint="cs"/>
            <w:sz w:val="28"/>
            <w:szCs w:val="28"/>
            <w:rtl/>
            <w:lang w:bidi="fa-IR"/>
          </w:rPr>
          <w:t xml:space="preserve">-داره درمورد </w:t>
        </w:r>
        <w:r>
          <w:rPr>
            <w:rFonts w:cs="Calibri"/>
            <w:sz w:val="28"/>
            <w:szCs w:val="28"/>
            <w:lang w:bidi="fa-IR"/>
          </w:rPr>
          <w:t>root.after()</w:t>
        </w:r>
        <w:r>
          <w:rPr>
            <w:rFonts w:cs="Calibri" w:hint="cs"/>
            <w:sz w:val="28"/>
            <w:szCs w:val="28"/>
            <w:rtl/>
            <w:lang w:bidi="fa-IR"/>
          </w:rPr>
          <w:t xml:space="preserve"> توضیح میده و ما متوجه شدیم که میتونیم بهش بگیم که </w:t>
        </w:r>
        <w:r>
          <w:rPr>
            <w:rFonts w:cs="Calibri"/>
            <w:sz w:val="28"/>
            <w:szCs w:val="28"/>
            <w:lang w:bidi="fa-IR"/>
          </w:rPr>
          <w:t>arg</w:t>
        </w:r>
        <w:r>
          <w:rPr>
            <w:rFonts w:cs="Calibri" w:hint="cs"/>
            <w:sz w:val="28"/>
            <w:szCs w:val="28"/>
            <w:rtl/>
            <w:lang w:bidi="fa-IR"/>
          </w:rPr>
          <w:t xml:space="preserve"> ارسال کن به اون </w:t>
        </w:r>
        <w:r>
          <w:rPr>
            <w:rFonts w:cs="Calibri"/>
            <w:sz w:val="28"/>
            <w:szCs w:val="28"/>
            <w:lang w:bidi="fa-IR"/>
          </w:rPr>
          <w:t>function</w:t>
        </w:r>
        <w:r>
          <w:rPr>
            <w:rFonts w:cs="Calibri" w:hint="cs"/>
            <w:sz w:val="28"/>
            <w:szCs w:val="28"/>
            <w:rtl/>
            <w:lang w:bidi="fa-IR"/>
          </w:rPr>
          <w:t xml:space="preserve">ای که بهت ارسال شد. جالبه. </w:t>
        </w:r>
      </w:ins>
    </w:p>
    <w:p w14:paraId="32392F8B" w14:textId="77777777" w:rsidR="007B7BFF" w:rsidRDefault="007B7BFF">
      <w:pPr>
        <w:bidi/>
        <w:spacing w:after="0" w:line="276" w:lineRule="auto"/>
        <w:jc w:val="both"/>
        <w:rPr>
          <w:ins w:id="2721" w:author="Microsoft account" w:date="2025-09-28T11:03:00Z"/>
          <w:rFonts w:cs="Calibri"/>
          <w:sz w:val="28"/>
          <w:szCs w:val="28"/>
          <w:rtl/>
          <w:lang w:bidi="fa-IR"/>
        </w:rPr>
        <w:pPrChange w:id="2722" w:author="Microsoft account" w:date="2025-09-28T11:03:00Z">
          <w:pPr>
            <w:bidi/>
            <w:spacing w:after="0" w:line="276" w:lineRule="auto"/>
            <w:jc w:val="both"/>
          </w:pPr>
        </w:pPrChange>
      </w:pPr>
    </w:p>
    <w:p w14:paraId="29A10182" w14:textId="4633BFEB" w:rsidR="007B7BFF" w:rsidRDefault="007B7BFF">
      <w:pPr>
        <w:bidi/>
        <w:spacing w:after="0" w:line="276" w:lineRule="auto"/>
        <w:jc w:val="both"/>
        <w:rPr>
          <w:ins w:id="2723" w:author="Microsoft account" w:date="2025-09-28T11:09:00Z"/>
          <w:rFonts w:cs="Calibri"/>
          <w:sz w:val="28"/>
          <w:szCs w:val="28"/>
          <w:rtl/>
          <w:lang w:bidi="fa-IR"/>
        </w:rPr>
        <w:pPrChange w:id="2724" w:author="Microsoft account" w:date="2025-09-28T11:03:00Z">
          <w:pPr>
            <w:bidi/>
            <w:spacing w:after="0" w:line="276" w:lineRule="auto"/>
            <w:jc w:val="both"/>
          </w:pPr>
        </w:pPrChange>
      </w:pPr>
      <w:ins w:id="2725" w:author="Microsoft account" w:date="2025-09-28T11:08:00Z">
        <w:r>
          <w:rPr>
            <w:rFonts w:cs="Calibri" w:hint="cs"/>
            <w:sz w:val="28"/>
            <w:szCs w:val="28"/>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rFonts w:cs="Calibri"/>
            <w:sz w:val="28"/>
            <w:szCs w:val="28"/>
            <w:lang w:bidi="fa-IR"/>
          </w:rPr>
          <w:t>count-down</w:t>
        </w:r>
        <w:r>
          <w:rPr>
            <w:rFonts w:cs="Calibri" w:hint="cs"/>
            <w:sz w:val="28"/>
            <w:szCs w:val="28"/>
            <w:rtl/>
            <w:lang w:bidi="fa-IR"/>
          </w:rPr>
          <w:t xml:space="preserve"> استفاده میکنه . اما خیلی جالبه بدونیم که اصلا از </w:t>
        </w:r>
        <w:r>
          <w:rPr>
            <w:rFonts w:cs="Calibri"/>
            <w:sz w:val="28"/>
            <w:szCs w:val="28"/>
            <w:lang w:bidi="fa-IR"/>
          </w:rPr>
          <w:t>time</w:t>
        </w:r>
        <w:r>
          <w:rPr>
            <w:rFonts w:cs="Calibri" w:hint="cs"/>
            <w:sz w:val="28"/>
            <w:szCs w:val="28"/>
            <w:rtl/>
            <w:lang w:bidi="fa-IR"/>
          </w:rPr>
          <w:t xml:space="preserve"> استفاده نمیکنه برای این کار. و </w:t>
        </w:r>
      </w:ins>
      <w:ins w:id="2726" w:author="Microsoft account" w:date="2025-09-28T11:09:00Z">
        <w:r>
          <w:rPr>
            <w:rFonts w:cs="Calibri" w:hint="cs"/>
            <w:sz w:val="28"/>
            <w:szCs w:val="28"/>
            <w:rtl/>
            <w:lang w:bidi="fa-IR"/>
          </w:rPr>
          <w:t xml:space="preserve">از خود </w:t>
        </w:r>
        <w:r>
          <w:rPr>
            <w:rFonts w:cs="Calibri"/>
            <w:sz w:val="28"/>
            <w:szCs w:val="28"/>
            <w:lang w:bidi="fa-IR"/>
          </w:rPr>
          <w:t>root.after()</w:t>
        </w:r>
        <w:r>
          <w:rPr>
            <w:rFonts w:cs="Calibri" w:hint="cs"/>
            <w:sz w:val="28"/>
            <w:szCs w:val="28"/>
            <w:rtl/>
            <w:lang w:bidi="fa-IR"/>
          </w:rPr>
          <w:t xml:space="preserve"> استفاده میکنه. </w:t>
        </w:r>
        <w:r w:rsidR="007D4478">
          <w:rPr>
            <w:rFonts w:cs="Calibri" w:hint="cs"/>
            <w:sz w:val="28"/>
            <w:szCs w:val="28"/>
            <w:rtl/>
            <w:lang w:bidi="fa-IR"/>
          </w:rPr>
          <w:t xml:space="preserve">و همچنین نکتۀ پاراگراف قبل. </w:t>
        </w:r>
      </w:ins>
    </w:p>
    <w:p w14:paraId="487EDEBC" w14:textId="77777777" w:rsidR="007D4478" w:rsidRDefault="007D4478">
      <w:pPr>
        <w:bidi/>
        <w:spacing w:after="0" w:line="276" w:lineRule="auto"/>
        <w:jc w:val="both"/>
        <w:rPr>
          <w:ins w:id="2727" w:author="Microsoft account" w:date="2025-09-28T11:09:00Z"/>
          <w:rFonts w:cs="Calibri"/>
          <w:sz w:val="28"/>
          <w:szCs w:val="28"/>
          <w:rtl/>
          <w:lang w:bidi="fa-IR"/>
        </w:rPr>
        <w:pPrChange w:id="2728" w:author="Microsoft account" w:date="2025-09-28T11:09:00Z">
          <w:pPr>
            <w:bidi/>
            <w:spacing w:after="0" w:line="276" w:lineRule="auto"/>
            <w:jc w:val="both"/>
          </w:pPr>
        </w:pPrChange>
      </w:pPr>
    </w:p>
    <w:p w14:paraId="4A566A3F" w14:textId="6A45FC4D" w:rsidR="007D4478" w:rsidRDefault="007D4478">
      <w:pPr>
        <w:bidi/>
        <w:spacing w:after="0" w:line="276" w:lineRule="auto"/>
        <w:jc w:val="both"/>
        <w:rPr>
          <w:ins w:id="2729" w:author="Microsoft account" w:date="2025-09-28T12:11:00Z"/>
          <w:rFonts w:cs="Calibri"/>
          <w:sz w:val="28"/>
          <w:szCs w:val="28"/>
          <w:lang w:bidi="fa-IR"/>
        </w:rPr>
        <w:pPrChange w:id="2730" w:author="Microsoft account" w:date="2025-09-28T11:09:00Z">
          <w:pPr>
            <w:bidi/>
            <w:spacing w:after="0" w:line="276" w:lineRule="auto"/>
            <w:jc w:val="both"/>
          </w:pPr>
        </w:pPrChange>
      </w:pPr>
      <w:ins w:id="2731" w:author="Microsoft account" w:date="2025-09-28T11:09:00Z">
        <w:r>
          <w:rPr>
            <w:rFonts w:cs="Calibri" w:hint="cs"/>
            <w:sz w:val="28"/>
            <w:szCs w:val="28"/>
            <w:rtl/>
            <w:lang w:bidi="fa-IR"/>
          </w:rPr>
          <w:t xml:space="preserve">-همچنین درمورد این توضیح داد که ما وقتی میخوایم یه بخشی از یه </w:t>
        </w:r>
        <w:r>
          <w:rPr>
            <w:rFonts w:cs="Calibri"/>
            <w:sz w:val="28"/>
            <w:szCs w:val="28"/>
            <w:lang w:bidi="fa-IR"/>
          </w:rPr>
          <w:t>canvas</w:t>
        </w:r>
        <w:r>
          <w:rPr>
            <w:rFonts w:cs="Calibri" w:hint="cs"/>
            <w:sz w:val="28"/>
            <w:szCs w:val="28"/>
            <w:rtl/>
            <w:lang w:bidi="fa-IR"/>
          </w:rPr>
          <w:t xml:space="preserve"> رو تغیر بدیم باید اول بهش اشاره کنیم (</w:t>
        </w:r>
        <w:r>
          <w:rPr>
            <w:rFonts w:cs="Calibri"/>
            <w:sz w:val="28"/>
            <w:szCs w:val="28"/>
            <w:lang w:bidi="fa-IR"/>
          </w:rPr>
          <w:t>tap in to</w:t>
        </w:r>
        <w:r>
          <w:rPr>
            <w:rFonts w:cs="Calibri" w:hint="cs"/>
            <w:sz w:val="28"/>
            <w:szCs w:val="28"/>
            <w:rtl/>
            <w:lang w:bidi="fa-IR"/>
          </w:rPr>
          <w:t xml:space="preserve"> ) و بعد </w:t>
        </w:r>
      </w:ins>
      <w:ins w:id="2732" w:author="Microsoft account" w:date="2025-09-28T11:10:00Z">
        <w:r>
          <w:rPr>
            <w:rFonts w:cs="Calibri"/>
            <w:sz w:val="28"/>
            <w:szCs w:val="28"/>
            <w:lang w:bidi="fa-IR"/>
          </w:rPr>
          <w:t>.itemconfig()</w:t>
        </w:r>
        <w:r>
          <w:rPr>
            <w:rFonts w:cs="Calibri" w:hint="cs"/>
            <w:sz w:val="28"/>
            <w:szCs w:val="28"/>
            <w:rtl/>
            <w:lang w:bidi="fa-IR"/>
          </w:rPr>
          <w:t xml:space="preserve"> رو صدا بزنیم و بهش بگیم که کدوم </w:t>
        </w:r>
        <w:r>
          <w:rPr>
            <w:rFonts w:cs="Calibri"/>
            <w:sz w:val="28"/>
            <w:szCs w:val="28"/>
            <w:lang w:bidi="fa-IR"/>
          </w:rPr>
          <w:t>item</w:t>
        </w:r>
        <w:r>
          <w:rPr>
            <w:rFonts w:cs="Calibri" w:hint="cs"/>
            <w:sz w:val="28"/>
            <w:szCs w:val="28"/>
            <w:rtl/>
            <w:lang w:bidi="fa-IR"/>
          </w:rPr>
          <w:t xml:space="preserve"> و چه چیزایی میخوایم تغیر کنه. اینا رو همه رو باید اصلاح کنیم. </w:t>
        </w:r>
      </w:ins>
    </w:p>
    <w:p w14:paraId="265FA997" w14:textId="77777777" w:rsidR="00DC0DCA" w:rsidRDefault="00DC0DCA">
      <w:pPr>
        <w:bidi/>
        <w:spacing w:after="0" w:line="276" w:lineRule="auto"/>
        <w:jc w:val="both"/>
        <w:rPr>
          <w:ins w:id="2733" w:author="Microsoft account" w:date="2025-09-28T12:11:00Z"/>
          <w:rFonts w:cs="Calibri"/>
          <w:sz w:val="28"/>
          <w:szCs w:val="28"/>
          <w:lang w:bidi="fa-IR"/>
        </w:rPr>
        <w:pPrChange w:id="2734" w:author="Microsoft account" w:date="2025-09-28T12:11:00Z">
          <w:pPr>
            <w:bidi/>
            <w:spacing w:after="0" w:line="276" w:lineRule="auto"/>
            <w:jc w:val="both"/>
          </w:pPr>
        </w:pPrChange>
      </w:pPr>
    </w:p>
    <w:p w14:paraId="3EF9D91A" w14:textId="6EF2C338" w:rsidR="00DC0DCA" w:rsidRDefault="00DC0DCA">
      <w:pPr>
        <w:bidi/>
        <w:spacing w:after="0" w:line="276" w:lineRule="auto"/>
        <w:jc w:val="both"/>
        <w:rPr>
          <w:ins w:id="2735" w:author="Microsoft account" w:date="2025-09-28T12:11:00Z"/>
          <w:rFonts w:cs="Calibri"/>
          <w:sz w:val="28"/>
          <w:szCs w:val="28"/>
          <w:rtl/>
          <w:lang w:bidi="fa-IR"/>
        </w:rPr>
        <w:pPrChange w:id="2736" w:author="Microsoft account" w:date="2025-09-28T12:11:00Z">
          <w:pPr>
            <w:bidi/>
            <w:spacing w:after="0" w:line="276" w:lineRule="auto"/>
            <w:jc w:val="both"/>
          </w:pPr>
        </w:pPrChange>
      </w:pPr>
      <w:ins w:id="2737" w:author="Microsoft account" w:date="2025-09-28T12:11:00Z">
        <w:r>
          <w:rPr>
            <w:rFonts w:cs="Calibri" w:hint="cs"/>
            <w:sz w:val="28"/>
            <w:szCs w:val="28"/>
            <w:rtl/>
            <w:lang w:bidi="fa-IR"/>
          </w:rPr>
          <w:t xml:space="preserve">-خیلی خوبه که دوره داریم از روش بریم و مشکلامون رو حل کنیم. به خودم بود ول کرده بودم </w:t>
        </w:r>
        <w:r w:rsidRPr="00DC0DCA">
          <w:rPr>
            <w:rFonts w:cs="Calibri"/>
            <w:sz w:val="28"/>
            <w:szCs w:val="28"/>
            <w:lang w:bidi="fa-IR"/>
          </w:rPr>
          <w:sym w:font="Wingdings" w:char="F04A"/>
        </w:r>
        <w:r>
          <w:rPr>
            <w:rFonts w:cs="Calibri" w:hint="cs"/>
            <w:sz w:val="28"/>
            <w:szCs w:val="28"/>
            <w:rtl/>
            <w:lang w:bidi="fa-IR"/>
          </w:rPr>
          <w:t xml:space="preserve"> </w:t>
        </w:r>
      </w:ins>
      <w:ins w:id="2738" w:author="Microsoft account" w:date="2025-09-29T10:01:00Z">
        <w:r w:rsidR="00BA4536">
          <w:rPr>
            <w:rFonts w:cs="Calibri" w:hint="cs"/>
            <w:sz w:val="28"/>
            <w:szCs w:val="28"/>
            <w:rtl/>
            <w:lang w:bidi="fa-IR"/>
          </w:rPr>
          <w:t>(</w:t>
        </w:r>
        <w:r w:rsidR="00BA4536">
          <w:rPr>
            <w:rFonts w:cs="Calibri"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cs="Calibri" w:hint="cs"/>
            <w:sz w:val="28"/>
            <w:szCs w:val="28"/>
            <w:rtl/>
            <w:lang w:bidi="fa-IR"/>
          </w:rPr>
          <w:t>)</w:t>
        </w:r>
      </w:ins>
    </w:p>
    <w:p w14:paraId="767F684D" w14:textId="5BBCCFB0" w:rsidR="00DC0DCA" w:rsidRDefault="00DC0DCA">
      <w:pPr>
        <w:bidi/>
        <w:spacing w:after="0" w:line="276" w:lineRule="auto"/>
        <w:jc w:val="both"/>
        <w:rPr>
          <w:ins w:id="2739" w:author="Microsoft account" w:date="2025-09-28T09:57:00Z"/>
          <w:rFonts w:cs="Calibri"/>
          <w:sz w:val="28"/>
          <w:szCs w:val="28"/>
          <w:lang w:bidi="fa-IR"/>
        </w:rPr>
        <w:pPrChange w:id="2740" w:author="Microsoft account" w:date="2025-09-28T12:12:00Z">
          <w:pPr>
            <w:bidi/>
            <w:spacing w:after="0" w:line="276" w:lineRule="auto"/>
            <w:jc w:val="both"/>
          </w:pPr>
        </w:pPrChange>
      </w:pPr>
      <w:ins w:id="2741" w:author="Microsoft account" w:date="2025-09-28T12:11:00Z">
        <w:r>
          <w:rPr>
            <w:rFonts w:cs="Calibri" w:hint="cs"/>
            <w:sz w:val="28"/>
            <w:szCs w:val="28"/>
            <w:rtl/>
            <w:lang w:bidi="fa-IR"/>
          </w:rPr>
          <w:t xml:space="preserve">تا </w:t>
        </w:r>
        <w:r>
          <w:rPr>
            <w:rFonts w:cs="Calibri"/>
            <w:sz w:val="28"/>
            <w:szCs w:val="28"/>
            <w:lang w:bidi="fa-IR"/>
          </w:rPr>
          <w:t>Day028 004 00:</w:t>
        </w:r>
      </w:ins>
      <w:ins w:id="2742" w:author="Microsoft account" w:date="2025-09-28T12:12:00Z">
        <w:r>
          <w:rPr>
            <w:rFonts w:cs="Calibri"/>
            <w:sz w:val="28"/>
            <w:szCs w:val="28"/>
            <w:lang w:bidi="fa-IR"/>
          </w:rPr>
          <w:t>10:17</w:t>
        </w:r>
      </w:ins>
    </w:p>
    <w:p w14:paraId="6ED4729F" w14:textId="673E2011" w:rsidR="009554B3" w:rsidRDefault="009554B3">
      <w:pPr>
        <w:spacing w:after="0" w:line="240" w:lineRule="auto"/>
        <w:rPr>
          <w:ins w:id="2743" w:author="Microsoft account" w:date="2025-09-28T09:57:00Z"/>
          <w:rFonts w:cs="Calibri"/>
          <w:sz w:val="28"/>
          <w:szCs w:val="28"/>
          <w:rtl/>
          <w:lang w:bidi="fa-IR"/>
        </w:rPr>
      </w:pPr>
      <w:ins w:id="2744" w:author="Microsoft account" w:date="2025-09-28T09:57:00Z">
        <w:r>
          <w:rPr>
            <w:rFonts w:cs="Calibri"/>
            <w:sz w:val="28"/>
            <w:szCs w:val="28"/>
            <w:rtl/>
            <w:lang w:bidi="fa-IR"/>
          </w:rPr>
          <w:br w:type="page"/>
        </w:r>
      </w:ins>
    </w:p>
    <w:p w14:paraId="55611201" w14:textId="6368CCC7" w:rsidR="009554B3" w:rsidRDefault="001E0EE1">
      <w:pPr>
        <w:bidi/>
        <w:spacing w:after="0" w:line="276" w:lineRule="auto"/>
        <w:jc w:val="both"/>
        <w:rPr>
          <w:ins w:id="2745" w:author="Microsoft account" w:date="2025-09-29T10:01:00Z"/>
          <w:rFonts w:cs="Calibri"/>
          <w:sz w:val="28"/>
          <w:szCs w:val="28"/>
          <w:rtl/>
          <w:lang w:bidi="fa-IR"/>
        </w:rPr>
        <w:pPrChange w:id="2746" w:author="Microsoft account" w:date="2025-09-28T09:57:00Z">
          <w:pPr>
            <w:bidi/>
            <w:spacing w:after="0" w:line="276" w:lineRule="auto"/>
            <w:jc w:val="both"/>
          </w:pPr>
        </w:pPrChange>
      </w:pPr>
      <w:bookmarkStart w:id="2747" w:name="I4040707"/>
      <w:ins w:id="2748" w:author="Microsoft account" w:date="2025-09-29T10:01:00Z">
        <w:r>
          <w:rPr>
            <w:rFonts w:cs="Calibri" w:hint="cs"/>
            <w:sz w:val="28"/>
            <w:szCs w:val="28"/>
            <w:rtl/>
            <w:lang w:bidi="fa-IR"/>
          </w:rPr>
          <w:lastRenderedPageBreak/>
          <w:t>ادامه</w:t>
        </w:r>
      </w:ins>
    </w:p>
    <w:bookmarkEnd w:id="2747"/>
    <w:p w14:paraId="0A727114" w14:textId="77777777" w:rsidR="001E0EE1" w:rsidRDefault="001E0EE1">
      <w:pPr>
        <w:bidi/>
        <w:spacing w:after="0" w:line="276" w:lineRule="auto"/>
        <w:jc w:val="both"/>
        <w:rPr>
          <w:ins w:id="2749" w:author="Microsoft account" w:date="2025-09-29T10:02:00Z"/>
          <w:rFonts w:cs="Calibri"/>
          <w:sz w:val="28"/>
          <w:szCs w:val="28"/>
          <w:rtl/>
          <w:lang w:bidi="fa-IR"/>
        </w:rPr>
        <w:pPrChange w:id="2750" w:author="Microsoft account" w:date="2025-09-29T10:01:00Z">
          <w:pPr>
            <w:bidi/>
            <w:spacing w:after="0" w:line="276" w:lineRule="auto"/>
            <w:jc w:val="both"/>
          </w:pPr>
        </w:pPrChange>
      </w:pPr>
    </w:p>
    <w:p w14:paraId="4CB6FDB8" w14:textId="1781E16F" w:rsidR="00EE2EC4" w:rsidRDefault="0068174A">
      <w:pPr>
        <w:bidi/>
        <w:spacing w:after="0" w:line="276" w:lineRule="auto"/>
        <w:jc w:val="both"/>
        <w:rPr>
          <w:ins w:id="2751" w:author="Microsoft account" w:date="2025-09-29T12:19:00Z"/>
          <w:rFonts w:cs="Calibri"/>
          <w:sz w:val="28"/>
          <w:szCs w:val="28"/>
          <w:rtl/>
          <w:lang w:bidi="fa-IR"/>
        </w:rPr>
        <w:pPrChange w:id="2752" w:author="Microsoft account" w:date="2025-09-29T12:17:00Z">
          <w:pPr>
            <w:bidi/>
            <w:spacing w:after="0" w:line="276" w:lineRule="auto"/>
            <w:jc w:val="both"/>
          </w:pPr>
        </w:pPrChange>
      </w:pPr>
      <w:ins w:id="2753" w:author="Microsoft account" w:date="2025-09-29T12:17:00Z">
        <w:r>
          <w:rPr>
            <w:rFonts w:cs="Calibri"/>
            <w:sz w:val="28"/>
            <w:szCs w:val="28"/>
            <w:lang w:bidi="fa-IR"/>
          </w:rPr>
          <w:t>-</w:t>
        </w:r>
        <w:r>
          <w:rPr>
            <w:rFonts w:cs="Calibri" w:hint="cs"/>
            <w:sz w:val="28"/>
            <w:szCs w:val="28"/>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754" w:author="Microsoft account" w:date="2025-09-29T12:18:00Z">
        <w:r>
          <w:rPr>
            <w:rFonts w:cs="Calibri" w:hint="cs"/>
            <w:sz w:val="28"/>
            <w:szCs w:val="28"/>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rFonts w:cs="Calibri"/>
            <w:sz w:val="28"/>
            <w:szCs w:val="28"/>
            <w:lang w:bidi="fa-IR"/>
          </w:rPr>
          <w:t>challenge</w:t>
        </w:r>
        <w:r>
          <w:rPr>
            <w:rFonts w:cs="Calibri" w:hint="cs"/>
            <w:sz w:val="28"/>
            <w:szCs w:val="28"/>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755" w:author="Microsoft account" w:date="2025-09-29T12:19:00Z">
        <w:r>
          <w:rPr>
            <w:rFonts w:cs="Calibri" w:hint="cs"/>
            <w:sz w:val="28"/>
            <w:szCs w:val="28"/>
            <w:rtl/>
            <w:lang w:bidi="fa-IR"/>
          </w:rPr>
          <w:t xml:space="preserve">غیر این صورت از این به بعد با دوره پیش میریم اینطوری بهتره. </w:t>
        </w:r>
      </w:ins>
      <w:ins w:id="2756" w:author="Microsoft account" w:date="2025-09-30T09:08:00Z">
        <w:r w:rsidR="000619A5">
          <w:rPr>
            <w:rFonts w:cs="Calibri" w:hint="cs"/>
            <w:sz w:val="28"/>
            <w:szCs w:val="28"/>
            <w:rtl/>
            <w:lang w:bidi="fa-IR"/>
          </w:rPr>
          <w:t>(</w:t>
        </w:r>
        <w:r w:rsidR="000619A5">
          <w:rPr>
            <w:rFonts w:cs="Calibri" w:hint="cs"/>
            <w:sz w:val="18"/>
            <w:szCs w:val="18"/>
            <w:rtl/>
            <w:lang w:bidi="fa-IR"/>
          </w:rPr>
          <w:t xml:space="preserve">این رو بهش میگن </w:t>
        </w:r>
        <w:r w:rsidR="000619A5">
          <w:rPr>
            <w:rFonts w:cs="Calibri"/>
            <w:sz w:val="18"/>
            <w:szCs w:val="18"/>
            <w:lang w:bidi="fa-IR"/>
          </w:rPr>
          <w:t>Trust Issues</w:t>
        </w:r>
        <w:r w:rsidR="000619A5">
          <w:rPr>
            <w:rFonts w:cs="Calibri" w:hint="cs"/>
            <w:sz w:val="18"/>
            <w:szCs w:val="18"/>
            <w:rtl/>
            <w:lang w:bidi="fa-IR"/>
          </w:rPr>
          <w:t xml:space="preserve"> ، مشکل دارم که اعتماد کنم، همیشه فکر میکنم که اگر اعتماد کنم یه چیزی رو از دست خواهم داد. </w:t>
        </w:r>
      </w:ins>
      <w:ins w:id="2757" w:author="Microsoft account" w:date="2025-09-30T09:09:00Z">
        <w:r w:rsidR="000619A5">
          <w:rPr>
            <w:rFonts w:cs="Calibri"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758" w:author="Microsoft account" w:date="2025-09-30T09:10:00Z">
        <w:r w:rsidR="000619A5">
          <w:rPr>
            <w:rFonts w:cs="Calibri" w:hint="cs"/>
            <w:sz w:val="18"/>
            <w:szCs w:val="18"/>
            <w:rtl/>
            <w:lang w:bidi="fa-IR"/>
          </w:rPr>
          <w:t xml:space="preserve">دوره پیش برو. </w:t>
        </w:r>
      </w:ins>
      <w:ins w:id="2759" w:author="Microsoft account" w:date="2025-09-30T09:08:00Z">
        <w:r w:rsidR="000619A5">
          <w:rPr>
            <w:rFonts w:cs="Calibri" w:hint="cs"/>
            <w:sz w:val="28"/>
            <w:szCs w:val="28"/>
            <w:rtl/>
            <w:lang w:bidi="fa-IR"/>
          </w:rPr>
          <w:t>)</w:t>
        </w:r>
      </w:ins>
    </w:p>
    <w:p w14:paraId="2D46FF37" w14:textId="77777777" w:rsidR="0068174A" w:rsidRDefault="0068174A">
      <w:pPr>
        <w:bidi/>
        <w:spacing w:after="0" w:line="276" w:lineRule="auto"/>
        <w:jc w:val="both"/>
        <w:rPr>
          <w:ins w:id="2760" w:author="Microsoft account" w:date="2025-09-29T12:19:00Z"/>
          <w:rFonts w:cs="Calibri"/>
          <w:sz w:val="28"/>
          <w:szCs w:val="28"/>
          <w:rtl/>
          <w:lang w:bidi="fa-IR"/>
        </w:rPr>
        <w:pPrChange w:id="2761" w:author="Microsoft account" w:date="2025-09-29T12:19:00Z">
          <w:pPr>
            <w:bidi/>
            <w:spacing w:after="0" w:line="276" w:lineRule="auto"/>
            <w:jc w:val="both"/>
          </w:pPr>
        </w:pPrChange>
      </w:pPr>
    </w:p>
    <w:p w14:paraId="46EE2DC0" w14:textId="347C6D15" w:rsidR="0068174A" w:rsidRPr="0068174A" w:rsidRDefault="0068174A">
      <w:pPr>
        <w:bidi/>
        <w:spacing w:after="0" w:line="276" w:lineRule="auto"/>
        <w:jc w:val="both"/>
        <w:rPr>
          <w:ins w:id="2762" w:author="Microsoft account" w:date="2025-09-29T10:01:00Z"/>
          <w:rFonts w:cs="Calibri"/>
          <w:sz w:val="28"/>
          <w:szCs w:val="28"/>
          <w:lang w:bidi="fa-IR"/>
          <w:rPrChange w:id="2763" w:author="Microsoft account" w:date="2025-09-29T12:17:00Z">
            <w:rPr>
              <w:ins w:id="2764" w:author="Microsoft account" w:date="2025-09-29T10:01:00Z"/>
              <w:lang w:bidi="fa-IR"/>
            </w:rPr>
          </w:rPrChange>
        </w:rPr>
        <w:pPrChange w:id="2765" w:author="Microsoft account" w:date="2025-09-29T12:19:00Z">
          <w:pPr>
            <w:bidi/>
            <w:spacing w:after="0" w:line="276" w:lineRule="auto"/>
            <w:jc w:val="both"/>
          </w:pPr>
        </w:pPrChange>
      </w:pPr>
      <w:ins w:id="2766" w:author="Microsoft account" w:date="2025-09-29T12:19:00Z">
        <w:r>
          <w:rPr>
            <w:rFonts w:cs="Calibri" w:hint="cs"/>
            <w:sz w:val="28"/>
            <w:szCs w:val="28"/>
            <w:rtl/>
            <w:lang w:bidi="fa-IR"/>
          </w:rPr>
          <w:t xml:space="preserve">پیشروی تا انتهای </w:t>
        </w:r>
        <w:r>
          <w:rPr>
            <w:rFonts w:cs="Calibri"/>
            <w:sz w:val="28"/>
            <w:szCs w:val="28"/>
            <w:lang w:bidi="fa-IR"/>
          </w:rPr>
          <w:t>Day028 006</w:t>
        </w:r>
      </w:ins>
    </w:p>
    <w:p w14:paraId="723836BF" w14:textId="77777777" w:rsidR="00BA4536" w:rsidRDefault="00BA4536">
      <w:pPr>
        <w:bidi/>
        <w:spacing w:after="0" w:line="276" w:lineRule="auto"/>
        <w:jc w:val="both"/>
        <w:rPr>
          <w:ins w:id="2767" w:author="Microsoft account" w:date="2025-09-29T10:02:00Z"/>
          <w:rFonts w:cs="Calibri"/>
          <w:sz w:val="28"/>
          <w:szCs w:val="28"/>
          <w:rtl/>
          <w:lang w:bidi="fa-IR"/>
        </w:rPr>
        <w:pPrChange w:id="2768" w:author="Microsoft account" w:date="2025-09-29T10:01:00Z">
          <w:pPr>
            <w:bidi/>
            <w:spacing w:after="0" w:line="276" w:lineRule="auto"/>
            <w:jc w:val="both"/>
          </w:pPr>
        </w:pPrChange>
      </w:pPr>
    </w:p>
    <w:p w14:paraId="233066C5" w14:textId="12E34EC3" w:rsidR="00EE2EC4" w:rsidRDefault="00EE2EC4">
      <w:pPr>
        <w:spacing w:after="0" w:line="240" w:lineRule="auto"/>
        <w:rPr>
          <w:ins w:id="2769" w:author="Microsoft account" w:date="2025-09-29T10:02:00Z"/>
          <w:rFonts w:cs="Calibri"/>
          <w:sz w:val="28"/>
          <w:szCs w:val="28"/>
          <w:rtl/>
          <w:lang w:bidi="fa-IR"/>
        </w:rPr>
      </w:pPr>
      <w:ins w:id="2770" w:author="Microsoft account" w:date="2025-09-29T10:02:00Z">
        <w:r>
          <w:rPr>
            <w:rFonts w:cs="Calibri"/>
            <w:sz w:val="28"/>
            <w:szCs w:val="28"/>
            <w:rtl/>
            <w:lang w:bidi="fa-IR"/>
          </w:rPr>
          <w:br w:type="page"/>
        </w:r>
      </w:ins>
    </w:p>
    <w:p w14:paraId="35515559" w14:textId="5E9CAD46" w:rsidR="00EE2EC4" w:rsidRDefault="00181B89">
      <w:pPr>
        <w:bidi/>
        <w:spacing w:after="0" w:line="276" w:lineRule="auto"/>
        <w:jc w:val="both"/>
        <w:rPr>
          <w:ins w:id="2771" w:author="Microsoft account" w:date="2025-09-30T09:26:00Z"/>
          <w:rFonts w:cs="Calibri"/>
          <w:sz w:val="28"/>
          <w:szCs w:val="28"/>
          <w:rtl/>
          <w:lang w:bidi="fa-IR"/>
        </w:rPr>
        <w:pPrChange w:id="2772" w:author="Microsoft account" w:date="2025-09-29T10:02:00Z">
          <w:pPr>
            <w:bidi/>
            <w:spacing w:after="0" w:line="276" w:lineRule="auto"/>
            <w:jc w:val="both"/>
          </w:pPr>
        </w:pPrChange>
      </w:pPr>
      <w:bookmarkStart w:id="2773" w:name="I4040708"/>
      <w:ins w:id="2774" w:author="Microsoft account" w:date="2025-09-30T09:26:00Z">
        <w:r>
          <w:rPr>
            <w:rFonts w:cs="Calibri" w:hint="cs"/>
            <w:sz w:val="28"/>
            <w:szCs w:val="28"/>
            <w:rtl/>
            <w:lang w:bidi="fa-IR"/>
          </w:rPr>
          <w:lastRenderedPageBreak/>
          <w:t>ادامه</w:t>
        </w:r>
      </w:ins>
    </w:p>
    <w:bookmarkEnd w:id="2773"/>
    <w:p w14:paraId="0FEEFE41" w14:textId="77777777" w:rsidR="00181B89" w:rsidRDefault="00181B89">
      <w:pPr>
        <w:bidi/>
        <w:spacing w:after="0" w:line="276" w:lineRule="auto"/>
        <w:jc w:val="both"/>
        <w:rPr>
          <w:ins w:id="2775" w:author="Microsoft account" w:date="2025-09-30T09:26:00Z"/>
          <w:rFonts w:cs="Calibri"/>
          <w:sz w:val="28"/>
          <w:szCs w:val="28"/>
          <w:rtl/>
          <w:lang w:bidi="fa-IR"/>
        </w:rPr>
        <w:pPrChange w:id="2776" w:author="Microsoft account" w:date="2025-09-30T09:26:00Z">
          <w:pPr>
            <w:bidi/>
            <w:spacing w:after="0" w:line="276" w:lineRule="auto"/>
            <w:jc w:val="both"/>
          </w:pPr>
        </w:pPrChange>
      </w:pPr>
    </w:p>
    <w:p w14:paraId="4E121E91" w14:textId="59FB517A" w:rsidR="00181B89" w:rsidRDefault="00181B89">
      <w:pPr>
        <w:bidi/>
        <w:spacing w:after="0" w:line="276" w:lineRule="auto"/>
        <w:jc w:val="both"/>
        <w:rPr>
          <w:ins w:id="2777" w:author="Microsoft account" w:date="2025-09-30T11:48:00Z"/>
          <w:rFonts w:cs="Calibri"/>
          <w:sz w:val="28"/>
          <w:szCs w:val="28"/>
          <w:rtl/>
          <w:lang w:bidi="fa-IR"/>
        </w:rPr>
        <w:pPrChange w:id="2778" w:author="Microsoft account" w:date="2025-09-30T09:26:00Z">
          <w:pPr>
            <w:bidi/>
            <w:spacing w:after="0" w:line="276" w:lineRule="auto"/>
            <w:jc w:val="both"/>
          </w:pPr>
        </w:pPrChange>
      </w:pPr>
      <w:ins w:id="2779" w:author="Microsoft account" w:date="2025-09-30T09:26:00Z">
        <w:r>
          <w:rPr>
            <w:rFonts w:cs="Calibri" w:hint="cs"/>
            <w:sz w:val="28"/>
            <w:szCs w:val="28"/>
            <w:rtl/>
            <w:lang w:bidi="fa-IR"/>
          </w:rPr>
          <w:t>-</w:t>
        </w:r>
      </w:ins>
      <w:ins w:id="2780" w:author="Microsoft account" w:date="2025-09-30T11:47:00Z">
        <w:r w:rsidR="00ED0AB6">
          <w:rPr>
            <w:rFonts w:cs="Calibri" w:hint="cs"/>
            <w:sz w:val="28"/>
            <w:szCs w:val="28"/>
            <w:rtl/>
            <w:lang w:bidi="fa-IR"/>
          </w:rPr>
          <w:t xml:space="preserve">خب برنامه ساخته شد خروجی هم گرفتیم. جلسه </w:t>
        </w:r>
      </w:ins>
      <w:ins w:id="2781" w:author="Microsoft account" w:date="2025-09-30T11:48:00Z">
        <w:r w:rsidR="00ED0AB6">
          <w:rPr>
            <w:rFonts w:cs="Calibri" w:hint="cs"/>
            <w:sz w:val="28"/>
            <w:szCs w:val="28"/>
            <w:rtl/>
            <w:lang w:bidi="fa-IR"/>
          </w:rPr>
          <w:t xml:space="preserve">بعد باید بریم سراغ ادامۀ دوره. بدونِ فوتِ وقت. </w:t>
        </w:r>
      </w:ins>
    </w:p>
    <w:p w14:paraId="44DC7EDA" w14:textId="4AC2AC37" w:rsidR="00ED0AB6" w:rsidRDefault="00ED0AB6">
      <w:pPr>
        <w:bidi/>
        <w:spacing w:after="0" w:line="276" w:lineRule="auto"/>
        <w:jc w:val="both"/>
        <w:rPr>
          <w:ins w:id="2782" w:author="Microsoft account" w:date="2025-09-30T09:26:00Z"/>
          <w:rFonts w:cs="Calibri"/>
          <w:sz w:val="28"/>
          <w:szCs w:val="28"/>
          <w:lang w:bidi="fa-IR"/>
        </w:rPr>
        <w:pPrChange w:id="2783" w:author="Microsoft account" w:date="2025-09-30T11:48:00Z">
          <w:pPr>
            <w:bidi/>
            <w:spacing w:after="0" w:line="276" w:lineRule="auto"/>
            <w:jc w:val="both"/>
          </w:pPr>
        </w:pPrChange>
      </w:pPr>
      <w:ins w:id="2784" w:author="Microsoft account" w:date="2025-09-30T11:48:00Z">
        <w:r>
          <w:rPr>
            <w:rFonts w:cs="Calibri" w:hint="cs"/>
            <w:sz w:val="28"/>
            <w:szCs w:val="28"/>
            <w:rtl/>
            <w:lang w:bidi="fa-IR"/>
          </w:rPr>
          <w:t xml:space="preserve">تا انتها </w:t>
        </w:r>
        <w:r>
          <w:rPr>
            <w:rFonts w:cs="Calibri"/>
            <w:sz w:val="28"/>
            <w:szCs w:val="28"/>
            <w:lang w:bidi="fa-IR"/>
          </w:rPr>
          <w:t>Day028</w:t>
        </w:r>
      </w:ins>
    </w:p>
    <w:p w14:paraId="3BB02FF8" w14:textId="77777777" w:rsidR="00181B89" w:rsidRDefault="00181B89">
      <w:pPr>
        <w:bidi/>
        <w:spacing w:after="0" w:line="276" w:lineRule="auto"/>
        <w:jc w:val="both"/>
        <w:rPr>
          <w:ins w:id="2785" w:author="Microsoft account" w:date="2025-09-30T09:26:00Z"/>
          <w:rFonts w:cs="Calibri"/>
          <w:sz w:val="28"/>
          <w:szCs w:val="28"/>
          <w:rtl/>
          <w:lang w:bidi="fa-IR"/>
        </w:rPr>
        <w:pPrChange w:id="2786" w:author="Microsoft account" w:date="2025-09-30T09:26:00Z">
          <w:pPr>
            <w:bidi/>
            <w:spacing w:after="0" w:line="276" w:lineRule="auto"/>
            <w:jc w:val="both"/>
          </w:pPr>
        </w:pPrChange>
      </w:pPr>
    </w:p>
    <w:p w14:paraId="1E01D437" w14:textId="77777777" w:rsidR="00181B89" w:rsidRDefault="00181B89">
      <w:pPr>
        <w:bidi/>
        <w:spacing w:after="0" w:line="276" w:lineRule="auto"/>
        <w:jc w:val="both"/>
        <w:rPr>
          <w:ins w:id="2787" w:author="Microsoft account" w:date="2025-09-30T09:26:00Z"/>
          <w:rFonts w:cs="Calibri"/>
          <w:sz w:val="28"/>
          <w:szCs w:val="28"/>
          <w:rtl/>
          <w:lang w:bidi="fa-IR"/>
        </w:rPr>
        <w:pPrChange w:id="2788" w:author="Microsoft account" w:date="2025-09-30T09:26:00Z">
          <w:pPr>
            <w:bidi/>
            <w:spacing w:after="0" w:line="276" w:lineRule="auto"/>
            <w:jc w:val="both"/>
          </w:pPr>
        </w:pPrChange>
      </w:pPr>
    </w:p>
    <w:p w14:paraId="4736FC6D" w14:textId="77777777" w:rsidR="00181B89" w:rsidRDefault="00181B89">
      <w:pPr>
        <w:bidi/>
        <w:spacing w:after="0" w:line="276" w:lineRule="auto"/>
        <w:jc w:val="both"/>
        <w:rPr>
          <w:ins w:id="2789" w:author="Microsoft account" w:date="2025-09-30T09:26:00Z"/>
          <w:rFonts w:cs="Calibri"/>
          <w:sz w:val="28"/>
          <w:szCs w:val="28"/>
          <w:rtl/>
          <w:lang w:bidi="fa-IR"/>
        </w:rPr>
        <w:pPrChange w:id="2790" w:author="Microsoft account" w:date="2025-09-30T09:26:00Z">
          <w:pPr>
            <w:bidi/>
            <w:spacing w:after="0" w:line="276" w:lineRule="auto"/>
            <w:jc w:val="both"/>
          </w:pPr>
        </w:pPrChange>
      </w:pPr>
    </w:p>
    <w:p w14:paraId="237EAF27" w14:textId="2A830389" w:rsidR="00181B89" w:rsidRDefault="00181B89">
      <w:pPr>
        <w:spacing w:after="0" w:line="240" w:lineRule="auto"/>
        <w:rPr>
          <w:ins w:id="2791" w:author="Microsoft account" w:date="2025-09-30T09:27:00Z"/>
          <w:rFonts w:cs="Calibri"/>
          <w:sz w:val="28"/>
          <w:szCs w:val="28"/>
          <w:rtl/>
          <w:lang w:bidi="fa-IR"/>
        </w:rPr>
      </w:pPr>
      <w:ins w:id="2792" w:author="Microsoft account" w:date="2025-09-30T09:27:00Z">
        <w:r>
          <w:rPr>
            <w:rFonts w:cs="Calibri"/>
            <w:sz w:val="28"/>
            <w:szCs w:val="28"/>
            <w:rtl/>
            <w:lang w:bidi="fa-IR"/>
          </w:rPr>
          <w:br w:type="page"/>
        </w:r>
      </w:ins>
    </w:p>
    <w:p w14:paraId="7F2B6C9E" w14:textId="60BDFD0E" w:rsidR="00181B89" w:rsidRDefault="001B31A3">
      <w:pPr>
        <w:bidi/>
        <w:spacing w:after="0" w:line="276" w:lineRule="auto"/>
        <w:jc w:val="both"/>
        <w:rPr>
          <w:ins w:id="2793" w:author="Microsoft account" w:date="2025-10-01T10:12:00Z"/>
          <w:rFonts w:cs="Calibri"/>
          <w:sz w:val="28"/>
          <w:szCs w:val="28"/>
          <w:rtl/>
          <w:lang w:bidi="fa-IR"/>
        </w:rPr>
        <w:pPrChange w:id="2794" w:author="Microsoft account" w:date="2025-09-30T09:26:00Z">
          <w:pPr>
            <w:bidi/>
            <w:spacing w:after="0" w:line="276" w:lineRule="auto"/>
            <w:jc w:val="both"/>
          </w:pPr>
        </w:pPrChange>
      </w:pPr>
      <w:bookmarkStart w:id="2795" w:name="I4040709"/>
      <w:ins w:id="2796" w:author="Microsoft account" w:date="2025-10-01T10:12:00Z">
        <w:r>
          <w:rPr>
            <w:rFonts w:cs="Calibri" w:hint="cs"/>
            <w:sz w:val="28"/>
            <w:szCs w:val="28"/>
            <w:rtl/>
            <w:lang w:bidi="fa-IR"/>
          </w:rPr>
          <w:lastRenderedPageBreak/>
          <w:t>ادامه</w:t>
        </w:r>
      </w:ins>
    </w:p>
    <w:bookmarkEnd w:id="2795"/>
    <w:p w14:paraId="6CC51B87" w14:textId="77777777" w:rsidR="001B31A3" w:rsidRDefault="001B31A3">
      <w:pPr>
        <w:bidi/>
        <w:spacing w:after="0" w:line="276" w:lineRule="auto"/>
        <w:jc w:val="both"/>
        <w:rPr>
          <w:ins w:id="2797" w:author="Microsoft account" w:date="2025-10-01T10:13:00Z"/>
          <w:rFonts w:cs="Calibri"/>
          <w:sz w:val="28"/>
          <w:szCs w:val="28"/>
          <w:lang w:bidi="fa-IR"/>
        </w:rPr>
        <w:pPrChange w:id="2798" w:author="Microsoft account" w:date="2025-10-01T10:12:00Z">
          <w:pPr>
            <w:bidi/>
            <w:spacing w:after="0" w:line="276" w:lineRule="auto"/>
            <w:jc w:val="both"/>
          </w:pPr>
        </w:pPrChange>
      </w:pPr>
    </w:p>
    <w:p w14:paraId="12C00201" w14:textId="7059208F" w:rsidR="001B31A3" w:rsidRDefault="001B31A3">
      <w:pPr>
        <w:bidi/>
        <w:spacing w:after="0" w:line="276" w:lineRule="auto"/>
        <w:jc w:val="both"/>
        <w:rPr>
          <w:ins w:id="2799" w:author="Microsoft account" w:date="2025-10-01T10:13:00Z"/>
          <w:rFonts w:cs="Calibri"/>
          <w:sz w:val="28"/>
          <w:szCs w:val="28"/>
          <w:lang w:bidi="fa-IR"/>
        </w:rPr>
        <w:pPrChange w:id="2800" w:author="Microsoft account" w:date="2025-10-01T10:13:00Z">
          <w:pPr>
            <w:bidi/>
            <w:spacing w:after="0" w:line="276" w:lineRule="auto"/>
            <w:jc w:val="both"/>
          </w:pPr>
        </w:pPrChange>
      </w:pPr>
      <w:ins w:id="2801" w:author="Microsoft account" w:date="2025-10-01T10:13:00Z">
        <w:r>
          <w:rPr>
            <w:rFonts w:cs="Calibri" w:hint="cs"/>
            <w:sz w:val="28"/>
            <w:szCs w:val="28"/>
            <w:rtl/>
            <w:lang w:bidi="fa-IR"/>
          </w:rPr>
          <w:t xml:space="preserve">-میریم برای ادامه از </w:t>
        </w:r>
        <w:r>
          <w:rPr>
            <w:rFonts w:cs="Calibri"/>
            <w:sz w:val="28"/>
            <w:szCs w:val="28"/>
            <w:lang w:bidi="fa-IR"/>
          </w:rPr>
          <w:t>Day029</w:t>
        </w:r>
      </w:ins>
    </w:p>
    <w:p w14:paraId="41A0ED2F" w14:textId="455E80FF" w:rsidR="001B31A3" w:rsidRDefault="002C0414">
      <w:pPr>
        <w:bidi/>
        <w:spacing w:after="0" w:line="276" w:lineRule="auto"/>
        <w:jc w:val="both"/>
        <w:rPr>
          <w:ins w:id="2802" w:author="Microsoft account" w:date="2025-10-01T10:15:00Z"/>
          <w:rFonts w:cs="Calibri"/>
          <w:sz w:val="28"/>
          <w:szCs w:val="28"/>
          <w:lang w:bidi="fa-IR"/>
        </w:rPr>
        <w:pPrChange w:id="2803" w:author="Microsoft account" w:date="2025-10-01T10:12:00Z">
          <w:pPr>
            <w:bidi/>
            <w:spacing w:after="0" w:line="276" w:lineRule="auto"/>
            <w:jc w:val="both"/>
          </w:pPr>
        </w:pPrChange>
      </w:pPr>
      <w:ins w:id="2804" w:author="Microsoft account" w:date="2025-10-01T10:15:00Z">
        <w:r>
          <w:rPr>
            <w:rFonts w:cs="Calibri"/>
            <w:sz w:val="28"/>
            <w:szCs w:val="28"/>
            <w:lang w:bidi="fa-IR"/>
          </w:rPr>
          <w:t xml:space="preserve">Building a password manager GUI app </w:t>
        </w:r>
        <w:r w:rsidR="00A86E91">
          <w:rPr>
            <w:rFonts w:cs="Calibri"/>
            <w:sz w:val="28"/>
            <w:szCs w:val="28"/>
            <w:lang w:bidi="fa-IR"/>
          </w:rPr>
          <w:t>with tkinter</w:t>
        </w:r>
      </w:ins>
    </w:p>
    <w:p w14:paraId="0B5B3720" w14:textId="77777777" w:rsidR="00A86E91" w:rsidRDefault="00A86E91">
      <w:pPr>
        <w:bidi/>
        <w:spacing w:after="0" w:line="276" w:lineRule="auto"/>
        <w:jc w:val="both"/>
        <w:rPr>
          <w:ins w:id="2805" w:author="Microsoft account" w:date="2025-10-01T10:15:00Z"/>
          <w:rFonts w:cs="Calibri"/>
          <w:sz w:val="28"/>
          <w:szCs w:val="28"/>
          <w:lang w:bidi="fa-IR"/>
        </w:rPr>
        <w:pPrChange w:id="2806" w:author="Microsoft account" w:date="2025-10-01T10:15:00Z">
          <w:pPr>
            <w:bidi/>
            <w:spacing w:after="0" w:line="276" w:lineRule="auto"/>
            <w:jc w:val="both"/>
          </w:pPr>
        </w:pPrChange>
      </w:pPr>
    </w:p>
    <w:p w14:paraId="55877D38" w14:textId="67A3D9DF" w:rsidR="00A86E91" w:rsidRDefault="00A86E91">
      <w:pPr>
        <w:bidi/>
        <w:spacing w:after="0" w:line="276" w:lineRule="auto"/>
        <w:jc w:val="both"/>
        <w:rPr>
          <w:ins w:id="2807" w:author="Microsoft account" w:date="2025-10-01T10:18:00Z"/>
          <w:rFonts w:cs="Calibri"/>
          <w:sz w:val="28"/>
          <w:szCs w:val="28"/>
          <w:rtl/>
          <w:lang w:bidi="fa-IR"/>
        </w:rPr>
        <w:pPrChange w:id="2808" w:author="Microsoft account" w:date="2025-10-01T10:15:00Z">
          <w:pPr>
            <w:bidi/>
            <w:spacing w:after="0" w:line="276" w:lineRule="auto"/>
            <w:jc w:val="both"/>
          </w:pPr>
        </w:pPrChange>
      </w:pPr>
      <w:ins w:id="2809" w:author="Microsoft account" w:date="2025-10-01T10:18:00Z">
        <w:r>
          <w:rPr>
            <w:rFonts w:cs="Calibri" w:hint="cs"/>
            <w:sz w:val="28"/>
            <w:szCs w:val="28"/>
            <w:rtl/>
            <w:lang w:bidi="fa-IR"/>
          </w:rPr>
          <w:t>قراره همچین چیزی باشه:</w:t>
        </w:r>
      </w:ins>
    </w:p>
    <w:p w14:paraId="0B44C0C4" w14:textId="0C613ECC" w:rsidR="00A86E91" w:rsidRDefault="00A86E91">
      <w:pPr>
        <w:bidi/>
        <w:spacing w:after="0" w:line="276" w:lineRule="auto"/>
        <w:jc w:val="both"/>
        <w:rPr>
          <w:ins w:id="2810" w:author="Microsoft account" w:date="2025-10-01T10:18:00Z"/>
          <w:rFonts w:cs="Calibri"/>
          <w:sz w:val="28"/>
          <w:szCs w:val="28"/>
          <w:rtl/>
          <w:lang w:bidi="fa-IR"/>
        </w:rPr>
        <w:pPrChange w:id="2811" w:author="Microsoft account" w:date="2025-10-01T10:18:00Z">
          <w:pPr>
            <w:bidi/>
            <w:spacing w:after="0" w:line="276" w:lineRule="auto"/>
            <w:jc w:val="both"/>
          </w:pPr>
        </w:pPrChange>
      </w:pPr>
      <w:ins w:id="2812" w:author="Microsoft account" w:date="2025-10-01T10:18:00Z">
        <w:r w:rsidRPr="00A86E91">
          <w:rPr>
            <w:rFonts w:cs="Calibri"/>
            <w:noProof/>
            <w:sz w:val="28"/>
            <w:szCs w:val="28"/>
            <w:rPrChange w:id="2813" w:author="Unknown">
              <w:rPr>
                <w:noProof/>
              </w:rPr>
            </w:rPrChange>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bidi/>
        <w:spacing w:after="0" w:line="276" w:lineRule="auto"/>
        <w:jc w:val="both"/>
        <w:rPr>
          <w:ins w:id="2814" w:author="Microsoft account" w:date="2025-10-01T10:20:00Z"/>
          <w:rFonts w:cs="Calibri"/>
          <w:sz w:val="28"/>
          <w:szCs w:val="28"/>
          <w:rtl/>
          <w:lang w:bidi="fa-IR"/>
        </w:rPr>
        <w:pPrChange w:id="2815" w:author="Microsoft account" w:date="2025-10-01T10:18:00Z">
          <w:pPr>
            <w:bidi/>
            <w:spacing w:after="0" w:line="276" w:lineRule="auto"/>
            <w:jc w:val="both"/>
          </w:pPr>
        </w:pPrChange>
      </w:pPr>
      <w:ins w:id="2816" w:author="Microsoft account" w:date="2025-10-01T10:18:00Z">
        <w:r>
          <w:rPr>
            <w:rFonts w:cs="Calibri" w:hint="cs"/>
            <w:sz w:val="28"/>
            <w:szCs w:val="28"/>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rFonts w:cs="Calibri"/>
            <w:sz w:val="28"/>
            <w:szCs w:val="28"/>
            <w:lang w:bidi="fa-IR"/>
          </w:rPr>
          <w:t>website</w:t>
        </w:r>
        <w:r>
          <w:rPr>
            <w:rFonts w:cs="Calibri" w:hint="cs"/>
            <w:sz w:val="28"/>
            <w:szCs w:val="28"/>
            <w:rtl/>
            <w:lang w:bidi="fa-IR"/>
          </w:rPr>
          <w:t xml:space="preserve"> رو وارد کنی و اطلاعات رو وارد کنی ، اگر خواستی خودت </w:t>
        </w:r>
        <w:r>
          <w:rPr>
            <w:rFonts w:cs="Calibri"/>
            <w:sz w:val="28"/>
            <w:szCs w:val="28"/>
            <w:lang w:bidi="fa-IR"/>
          </w:rPr>
          <w:t>Password</w:t>
        </w:r>
        <w:r>
          <w:rPr>
            <w:rFonts w:cs="Calibri" w:hint="cs"/>
            <w:sz w:val="28"/>
            <w:szCs w:val="28"/>
            <w:rtl/>
            <w:lang w:bidi="fa-IR"/>
          </w:rPr>
          <w:t xml:space="preserve"> بزاری ، اگر هم خواستی برنامه برات طبق قوانین اکثر سایت ها </w:t>
        </w:r>
      </w:ins>
      <w:ins w:id="2817" w:author="Microsoft account" w:date="2025-10-01T10:19:00Z">
        <w:r>
          <w:rPr>
            <w:rFonts w:cs="Calibri"/>
            <w:sz w:val="28"/>
            <w:szCs w:val="28"/>
            <w:lang w:bidi="fa-IR"/>
          </w:rPr>
          <w:t>Generate</w:t>
        </w:r>
        <w:r>
          <w:rPr>
            <w:rFonts w:cs="Calibri" w:hint="cs"/>
            <w:sz w:val="28"/>
            <w:szCs w:val="28"/>
            <w:rtl/>
            <w:lang w:bidi="fa-IR"/>
          </w:rPr>
          <w:t xml:space="preserve"> کنه. بعد </w:t>
        </w:r>
        <w:r>
          <w:rPr>
            <w:rFonts w:cs="Calibri"/>
            <w:sz w:val="28"/>
            <w:szCs w:val="28"/>
            <w:lang w:bidi="fa-IR"/>
          </w:rPr>
          <w:t>Add</w:t>
        </w:r>
        <w:r>
          <w:rPr>
            <w:rFonts w:cs="Calibri" w:hint="cs"/>
            <w:sz w:val="28"/>
            <w:szCs w:val="28"/>
            <w:rtl/>
            <w:lang w:bidi="fa-IR"/>
          </w:rPr>
          <w:t xml:space="preserve"> کلیک میشه ، و یه </w:t>
        </w:r>
        <w:r>
          <w:rPr>
            <w:rFonts w:cs="Calibri"/>
            <w:sz w:val="28"/>
            <w:szCs w:val="28"/>
            <w:lang w:bidi="fa-IR"/>
          </w:rPr>
          <w:t>Popup</w:t>
        </w:r>
        <w:r>
          <w:rPr>
            <w:rFonts w:cs="Calibri" w:hint="cs"/>
            <w:sz w:val="28"/>
            <w:szCs w:val="28"/>
            <w:rtl/>
            <w:lang w:bidi="fa-IR"/>
          </w:rPr>
          <w:t xml:space="preserve"> داریم که اطمینان حاصل میکنه که این اطلاعات درسته، و بعد داخل </w:t>
        </w:r>
        <w:r>
          <w:rPr>
            <w:rFonts w:cs="Calibri"/>
            <w:sz w:val="28"/>
            <w:szCs w:val="28"/>
            <w:lang w:bidi="fa-IR"/>
          </w:rPr>
          <w:t>data.txt</w:t>
        </w:r>
      </w:ins>
      <w:ins w:id="2818" w:author="Microsoft account" w:date="2025-10-01T10:20:00Z">
        <w:r>
          <w:rPr>
            <w:rFonts w:cs="Calibri" w:hint="cs"/>
            <w:sz w:val="28"/>
            <w:szCs w:val="28"/>
            <w:rtl/>
            <w:lang w:bidi="fa-IR"/>
          </w:rPr>
          <w:t xml:space="preserve"> ذخیره میکنه و تمام. خوبیش هم اینه که کاملا </w:t>
        </w:r>
        <w:r>
          <w:rPr>
            <w:rFonts w:cs="Calibri"/>
            <w:sz w:val="28"/>
            <w:szCs w:val="28"/>
            <w:lang w:bidi="fa-IR"/>
          </w:rPr>
          <w:t>local</w:t>
        </w:r>
        <w:r>
          <w:rPr>
            <w:rFonts w:cs="Calibri" w:hint="cs"/>
            <w:sz w:val="28"/>
            <w:szCs w:val="28"/>
            <w:rtl/>
            <w:lang w:bidi="fa-IR"/>
          </w:rPr>
          <w:t xml:space="preserve"> عه و هیچی روی اینترنت نیست که بخواد مشکلی باشه. </w:t>
        </w:r>
      </w:ins>
    </w:p>
    <w:p w14:paraId="3E098656" w14:textId="77777777" w:rsidR="00A86E91" w:rsidRDefault="00A86E91">
      <w:pPr>
        <w:bidi/>
        <w:spacing w:after="0" w:line="276" w:lineRule="auto"/>
        <w:jc w:val="both"/>
        <w:rPr>
          <w:ins w:id="2819" w:author="Microsoft account" w:date="2025-10-01T10:20:00Z"/>
          <w:rFonts w:cs="Calibri"/>
          <w:sz w:val="28"/>
          <w:szCs w:val="28"/>
          <w:rtl/>
          <w:lang w:bidi="fa-IR"/>
        </w:rPr>
        <w:pPrChange w:id="2820" w:author="Microsoft account" w:date="2025-10-01T10:20:00Z">
          <w:pPr>
            <w:bidi/>
            <w:spacing w:after="0" w:line="276" w:lineRule="auto"/>
            <w:jc w:val="both"/>
          </w:pPr>
        </w:pPrChange>
      </w:pPr>
    </w:p>
    <w:p w14:paraId="7B41E8EC" w14:textId="6C5597C0" w:rsidR="00A86E91" w:rsidRDefault="00A86E91">
      <w:pPr>
        <w:bidi/>
        <w:spacing w:after="0" w:line="276" w:lineRule="auto"/>
        <w:jc w:val="both"/>
        <w:rPr>
          <w:ins w:id="2821" w:author="Microsoft account" w:date="2025-10-01T10:22:00Z"/>
          <w:rFonts w:cs="Calibri"/>
          <w:sz w:val="28"/>
          <w:szCs w:val="28"/>
          <w:rtl/>
          <w:lang w:bidi="fa-IR"/>
        </w:rPr>
        <w:pPrChange w:id="2822" w:author="Microsoft account" w:date="2025-10-01T10:20:00Z">
          <w:pPr>
            <w:bidi/>
            <w:spacing w:after="0" w:line="276" w:lineRule="auto"/>
            <w:jc w:val="both"/>
          </w:pPr>
        </w:pPrChange>
      </w:pPr>
      <w:ins w:id="2823" w:author="Microsoft account" w:date="2025-10-01T10:20:00Z">
        <w:r>
          <w:rPr>
            <w:rFonts w:cs="Calibri" w:hint="cs"/>
            <w:sz w:val="28"/>
            <w:szCs w:val="28"/>
            <w:rtl/>
            <w:lang w:bidi="fa-IR"/>
          </w:rPr>
          <w:t>-</w:t>
        </w:r>
      </w:ins>
      <w:ins w:id="2824" w:author="Microsoft account" w:date="2025-10-01T10:21:00Z">
        <w:r>
          <w:rPr>
            <w:rFonts w:cs="Calibri" w:hint="cs"/>
            <w:sz w:val="28"/>
            <w:szCs w:val="28"/>
            <w:rtl/>
            <w:lang w:bidi="fa-IR"/>
          </w:rPr>
          <w:t xml:space="preserve">یسری </w:t>
        </w:r>
        <w:r>
          <w:rPr>
            <w:rFonts w:cs="Calibri"/>
            <w:sz w:val="28"/>
            <w:szCs w:val="28"/>
            <w:lang w:bidi="fa-IR"/>
          </w:rPr>
          <w:t>feature</w:t>
        </w:r>
        <w:r>
          <w:rPr>
            <w:rFonts w:cs="Calibri" w:hint="cs"/>
            <w:sz w:val="28"/>
            <w:szCs w:val="28"/>
            <w:rtl/>
            <w:lang w:bidi="fa-IR"/>
          </w:rPr>
          <w:t xml:space="preserve">هم باید داشته باشه، مثلِ اینکه </w:t>
        </w:r>
        <w:r>
          <w:rPr>
            <w:rFonts w:cs="Calibri"/>
            <w:sz w:val="28"/>
            <w:szCs w:val="28"/>
            <w:lang w:bidi="fa-IR"/>
          </w:rPr>
          <w:t>password</w:t>
        </w:r>
        <w:r>
          <w:rPr>
            <w:rFonts w:cs="Calibri" w:hint="cs"/>
            <w:sz w:val="28"/>
            <w:szCs w:val="28"/>
            <w:rtl/>
            <w:lang w:bidi="fa-IR"/>
          </w:rPr>
          <w:t xml:space="preserve"> ای که وارد میشه خودکار </w:t>
        </w:r>
        <w:r>
          <w:rPr>
            <w:rFonts w:cs="Calibri"/>
            <w:sz w:val="28"/>
            <w:szCs w:val="28"/>
            <w:lang w:bidi="fa-IR"/>
          </w:rPr>
          <w:t>Copy</w:t>
        </w:r>
        <w:r>
          <w:rPr>
            <w:rFonts w:cs="Calibri" w:hint="cs"/>
            <w:sz w:val="28"/>
            <w:szCs w:val="28"/>
            <w:rtl/>
            <w:lang w:bidi="fa-IR"/>
          </w:rPr>
          <w:t xml:space="preserve"> هم بشه بیاد توی </w:t>
        </w:r>
        <w:r>
          <w:rPr>
            <w:rFonts w:cs="Calibri"/>
            <w:sz w:val="28"/>
            <w:szCs w:val="28"/>
            <w:lang w:bidi="fa-IR"/>
          </w:rPr>
          <w:t>Clipboard</w:t>
        </w:r>
      </w:ins>
      <w:ins w:id="2825" w:author="Microsoft account" w:date="2025-10-02T09:28:00Z">
        <w:r w:rsidR="002D6DA1">
          <w:rPr>
            <w:rFonts w:cs="Calibri"/>
            <w:sz w:val="28"/>
            <w:szCs w:val="28"/>
            <w:lang w:bidi="fa-IR"/>
          </w:rPr>
          <w:t xml:space="preserve"> </w:t>
        </w:r>
        <w:r w:rsidR="002D6DA1">
          <w:rPr>
            <w:rFonts w:cs="Calibri" w:hint="cs"/>
            <w:sz w:val="28"/>
            <w:szCs w:val="28"/>
            <w:rtl/>
            <w:lang w:bidi="fa-IR"/>
          </w:rPr>
          <w:t xml:space="preserve"> (</w:t>
        </w:r>
        <w:r w:rsidR="002D6DA1">
          <w:rPr>
            <w:rFonts w:cs="Calibri" w:hint="cs"/>
            <w:sz w:val="18"/>
            <w:szCs w:val="18"/>
            <w:rtl/>
            <w:lang w:bidi="fa-IR"/>
          </w:rPr>
          <w:t xml:space="preserve">که فکر میکنم با قابلیت </w:t>
        </w:r>
        <w:r w:rsidR="002D6DA1">
          <w:rPr>
            <w:rFonts w:cs="Calibri"/>
            <w:sz w:val="18"/>
            <w:szCs w:val="18"/>
            <w:lang w:bidi="fa-IR"/>
          </w:rPr>
          <w:t>save to clipboard</w:t>
        </w:r>
        <w:r w:rsidR="002D6DA1">
          <w:rPr>
            <w:rFonts w:cs="Calibri" w:hint="cs"/>
            <w:sz w:val="18"/>
            <w:szCs w:val="18"/>
            <w:rtl/>
            <w:lang w:bidi="fa-IR"/>
          </w:rPr>
          <w:t xml:space="preserve"> در </w:t>
        </w:r>
        <w:r w:rsidR="002D6DA1">
          <w:rPr>
            <w:rFonts w:cs="Calibri"/>
            <w:sz w:val="18"/>
            <w:szCs w:val="18"/>
            <w:lang w:bidi="fa-IR"/>
          </w:rPr>
          <w:t>pandas</w:t>
        </w:r>
        <w:r w:rsidR="002D6DA1">
          <w:rPr>
            <w:rFonts w:cs="Calibri" w:hint="cs"/>
            <w:sz w:val="28"/>
            <w:szCs w:val="28"/>
            <w:rtl/>
            <w:lang w:bidi="fa-IR"/>
          </w:rPr>
          <w:t xml:space="preserve">) </w:t>
        </w:r>
      </w:ins>
      <w:ins w:id="2826" w:author="Microsoft account" w:date="2025-10-01T10:21:00Z">
        <w:r>
          <w:rPr>
            <w:rFonts w:cs="Calibri" w:hint="cs"/>
            <w:sz w:val="28"/>
            <w:szCs w:val="28"/>
            <w:rtl/>
            <w:lang w:bidi="fa-IR"/>
          </w:rPr>
          <w:t xml:space="preserve">که بتونیم جای دیگه </w:t>
        </w:r>
        <w:r>
          <w:rPr>
            <w:rFonts w:cs="Calibri"/>
            <w:sz w:val="28"/>
            <w:szCs w:val="28"/>
            <w:lang w:bidi="fa-IR"/>
          </w:rPr>
          <w:t>Paste</w:t>
        </w:r>
        <w:r>
          <w:rPr>
            <w:rFonts w:cs="Calibri" w:hint="cs"/>
            <w:sz w:val="28"/>
            <w:szCs w:val="28"/>
            <w:rtl/>
            <w:lang w:bidi="fa-IR"/>
          </w:rPr>
          <w:t xml:space="preserve"> کنیم. یا اگر همه فیلد ها خالی بود و ما </w:t>
        </w:r>
        <w:r>
          <w:rPr>
            <w:rFonts w:cs="Calibri"/>
            <w:sz w:val="28"/>
            <w:szCs w:val="28"/>
            <w:lang w:bidi="fa-IR"/>
          </w:rPr>
          <w:t>Add</w:t>
        </w:r>
        <w:r>
          <w:rPr>
            <w:rFonts w:cs="Calibri" w:hint="cs"/>
            <w:sz w:val="28"/>
            <w:szCs w:val="28"/>
            <w:rtl/>
            <w:lang w:bidi="fa-IR"/>
          </w:rPr>
          <w:t xml:space="preserve"> رو زدیم، </w:t>
        </w:r>
        <w:r>
          <w:rPr>
            <w:rFonts w:cs="Calibri"/>
            <w:sz w:val="28"/>
            <w:szCs w:val="28"/>
            <w:lang w:bidi="fa-IR"/>
          </w:rPr>
          <w:t>Popup</w:t>
        </w:r>
      </w:ins>
      <w:ins w:id="2827" w:author="Microsoft account" w:date="2025-10-01T10:22:00Z">
        <w:r>
          <w:rPr>
            <w:rFonts w:cs="Calibri" w:hint="cs"/>
            <w:sz w:val="28"/>
            <w:szCs w:val="28"/>
            <w:rtl/>
            <w:lang w:bidi="fa-IR"/>
          </w:rPr>
          <w:t xml:space="preserve"> کنه که نمیشه این کار رو بکنی باید اطلاعات رو پر کنی ابتدا.</w:t>
        </w:r>
      </w:ins>
      <w:ins w:id="2828" w:author="Microsoft account" w:date="2025-10-02T09:28:00Z">
        <w:r w:rsidR="002D6DA1">
          <w:rPr>
            <w:rFonts w:cs="Calibri"/>
            <w:sz w:val="28"/>
            <w:szCs w:val="28"/>
            <w:lang w:bidi="fa-IR"/>
          </w:rPr>
          <w:t xml:space="preserve"> </w:t>
        </w:r>
      </w:ins>
      <w:ins w:id="2829" w:author="Microsoft account" w:date="2025-10-02T09:29:00Z">
        <w:r w:rsidR="002D6DA1">
          <w:rPr>
            <w:rFonts w:cs="Calibri" w:hint="cs"/>
            <w:sz w:val="28"/>
            <w:szCs w:val="28"/>
            <w:rtl/>
            <w:lang w:bidi="fa-IR"/>
          </w:rPr>
          <w:t xml:space="preserve"> (</w:t>
        </w:r>
        <w:r w:rsidR="002D6DA1">
          <w:rPr>
            <w:rFonts w:cs="Calibri"/>
            <w:sz w:val="18"/>
            <w:szCs w:val="18"/>
            <w:lang w:bidi="fa-IR"/>
          </w:rPr>
          <w:t>popup</w:t>
        </w:r>
        <w:r w:rsidR="002D6DA1">
          <w:rPr>
            <w:rFonts w:cs="Calibri" w:hint="cs"/>
            <w:sz w:val="18"/>
            <w:szCs w:val="18"/>
            <w:rtl/>
            <w:lang w:bidi="fa-IR"/>
          </w:rPr>
          <w:t xml:space="preserve"> هم تاحالا نساختیم، یه چیز </w:t>
        </w:r>
        <w:r w:rsidR="002D6DA1">
          <w:rPr>
            <w:rFonts w:cs="Calibri"/>
            <w:sz w:val="18"/>
            <w:szCs w:val="18"/>
            <w:lang w:bidi="fa-IR"/>
          </w:rPr>
          <w:t>basic</w:t>
        </w:r>
        <w:r w:rsidR="002D6DA1">
          <w:rPr>
            <w:rFonts w:cs="Calibri" w:hint="cs"/>
            <w:sz w:val="18"/>
            <w:szCs w:val="18"/>
            <w:rtl/>
            <w:lang w:bidi="fa-IR"/>
          </w:rPr>
          <w:t xml:space="preserve"> ای ازش با </w:t>
        </w:r>
        <w:r w:rsidR="002D6DA1">
          <w:rPr>
            <w:rFonts w:cs="Calibri"/>
            <w:sz w:val="18"/>
            <w:szCs w:val="18"/>
            <w:lang w:bidi="fa-IR"/>
          </w:rPr>
          <w:t>turtle</w:t>
        </w:r>
        <w:r w:rsidR="002D6DA1">
          <w:rPr>
            <w:rFonts w:cs="Calibri" w:hint="cs"/>
            <w:sz w:val="18"/>
            <w:szCs w:val="18"/>
            <w:rtl/>
            <w:lang w:bidi="fa-IR"/>
          </w:rPr>
          <w:t xml:space="preserve"> تو برنامه هامون استفاده میکردیم که عملا </w:t>
        </w:r>
        <w:r w:rsidR="002D6DA1">
          <w:rPr>
            <w:rFonts w:cs="Calibri"/>
            <w:sz w:val="18"/>
            <w:szCs w:val="18"/>
            <w:lang w:bidi="fa-IR"/>
          </w:rPr>
          <w:t>popup</w:t>
        </w:r>
        <w:r w:rsidR="002D6DA1">
          <w:rPr>
            <w:rFonts w:cs="Calibri" w:hint="cs"/>
            <w:sz w:val="18"/>
            <w:szCs w:val="18"/>
            <w:rtl/>
            <w:lang w:bidi="fa-IR"/>
          </w:rPr>
          <w:t xml:space="preserve"> نبودن، </w:t>
        </w:r>
        <w:r w:rsidR="002D6DA1">
          <w:rPr>
            <w:rFonts w:cs="Calibri"/>
            <w:sz w:val="18"/>
            <w:szCs w:val="18"/>
            <w:lang w:bidi="fa-IR"/>
          </w:rPr>
          <w:t>textinput</w:t>
        </w:r>
        <w:r w:rsidR="002D6DA1">
          <w:rPr>
            <w:rFonts w:cs="Calibri" w:hint="cs"/>
            <w:sz w:val="18"/>
            <w:szCs w:val="18"/>
            <w:rtl/>
            <w:lang w:bidi="fa-IR"/>
          </w:rPr>
          <w:t xml:space="preserve"> بودن .</w:t>
        </w:r>
        <w:r w:rsidR="002D6DA1">
          <w:rPr>
            <w:rFonts w:cs="Calibri" w:hint="cs"/>
            <w:sz w:val="28"/>
            <w:szCs w:val="28"/>
            <w:rtl/>
            <w:lang w:bidi="fa-IR"/>
          </w:rPr>
          <w:t>)</w:t>
        </w:r>
      </w:ins>
    </w:p>
    <w:p w14:paraId="21DF0517" w14:textId="77777777" w:rsidR="00A86E91" w:rsidRDefault="00A86E91">
      <w:pPr>
        <w:bidi/>
        <w:spacing w:after="0" w:line="276" w:lineRule="auto"/>
        <w:jc w:val="both"/>
        <w:rPr>
          <w:ins w:id="2830" w:author="Microsoft account" w:date="2025-10-01T10:22:00Z"/>
          <w:rFonts w:cs="Calibri"/>
          <w:sz w:val="28"/>
          <w:szCs w:val="28"/>
          <w:rtl/>
          <w:lang w:bidi="fa-IR"/>
        </w:rPr>
        <w:pPrChange w:id="2831" w:author="Microsoft account" w:date="2025-10-01T10:22:00Z">
          <w:pPr>
            <w:bidi/>
            <w:spacing w:after="0" w:line="276" w:lineRule="auto"/>
            <w:jc w:val="both"/>
          </w:pPr>
        </w:pPrChange>
      </w:pPr>
    </w:p>
    <w:p w14:paraId="507C2DBB" w14:textId="307719AD" w:rsidR="00A86E91" w:rsidRDefault="00A86E91">
      <w:pPr>
        <w:bidi/>
        <w:spacing w:after="0" w:line="276" w:lineRule="auto"/>
        <w:jc w:val="both"/>
        <w:rPr>
          <w:ins w:id="2832" w:author="Microsoft account" w:date="2025-10-01T10:52:00Z"/>
          <w:rFonts w:cs="Calibri"/>
          <w:sz w:val="28"/>
          <w:szCs w:val="28"/>
          <w:rtl/>
          <w:lang w:bidi="fa-IR"/>
        </w:rPr>
        <w:pPrChange w:id="2833" w:author="Microsoft account" w:date="2025-10-01T10:22:00Z">
          <w:pPr>
            <w:bidi/>
            <w:spacing w:after="0" w:line="276" w:lineRule="auto"/>
            <w:jc w:val="both"/>
          </w:pPr>
        </w:pPrChange>
      </w:pPr>
      <w:ins w:id="2834" w:author="Microsoft account" w:date="2025-10-01T10:22:00Z">
        <w:r>
          <w:rPr>
            <w:rFonts w:cs="Calibri" w:hint="cs"/>
            <w:sz w:val="28"/>
            <w:szCs w:val="28"/>
            <w:rtl/>
            <w:lang w:bidi="fa-IR"/>
          </w:rPr>
          <w:t>-</w:t>
        </w:r>
      </w:ins>
      <w:ins w:id="2835" w:author="Microsoft account" w:date="2025-10-01T10:51:00Z">
        <w:r w:rsidR="00462037">
          <w:rPr>
            <w:rFonts w:cs="Calibri" w:hint="cs"/>
            <w:sz w:val="28"/>
            <w:szCs w:val="28"/>
            <w:rtl/>
            <w:lang w:bidi="fa-IR"/>
          </w:rPr>
          <w:t xml:space="preserve">نکته : درمورد </w:t>
        </w:r>
      </w:ins>
      <w:ins w:id="2836" w:author="Microsoft account" w:date="2025-10-01T10:52:00Z">
        <w:r w:rsidR="00462037">
          <w:rPr>
            <w:rFonts w:cs="Calibri"/>
            <w:sz w:val="28"/>
            <w:szCs w:val="28"/>
            <w:lang w:bidi="fa-IR"/>
          </w:rPr>
          <w:t xml:space="preserve">Canvas().create_image() </w:t>
        </w:r>
        <w:r w:rsidR="00462037">
          <w:rPr>
            <w:rFonts w:cs="Calibri" w:hint="cs"/>
            <w:sz w:val="28"/>
            <w:szCs w:val="28"/>
            <w:rtl/>
            <w:lang w:bidi="fa-IR"/>
          </w:rPr>
          <w:t xml:space="preserve"> باید دقت داشته باشیم که دوتا </w:t>
        </w:r>
        <w:r w:rsidR="00462037">
          <w:rPr>
            <w:rFonts w:cs="Calibri"/>
            <w:sz w:val="28"/>
            <w:szCs w:val="28"/>
            <w:lang w:bidi="fa-IR"/>
          </w:rPr>
          <w:t>arg</w:t>
        </w:r>
      </w:ins>
      <w:ins w:id="2837" w:author="Microsoft account" w:date="2025-10-02T09:29:00Z">
        <w:r w:rsidR="002D6DA1">
          <w:rPr>
            <w:rFonts w:cs="Calibri" w:hint="cs"/>
            <w:sz w:val="28"/>
            <w:szCs w:val="28"/>
            <w:rtl/>
            <w:lang w:bidi="fa-IR"/>
          </w:rPr>
          <w:t xml:space="preserve"> </w:t>
        </w:r>
      </w:ins>
      <w:ins w:id="2838" w:author="Microsoft account" w:date="2025-10-01T10:52:00Z">
        <w:r w:rsidR="00462037">
          <w:rPr>
            <w:rFonts w:cs="Calibri" w:hint="cs"/>
            <w:sz w:val="28"/>
            <w:szCs w:val="28"/>
            <w:rtl/>
            <w:lang w:bidi="fa-IR"/>
          </w:rPr>
          <w:t xml:space="preserve">اولی که براش میفرستیم رو یه </w:t>
        </w:r>
        <w:r w:rsidR="00462037">
          <w:rPr>
            <w:rFonts w:cs="Calibri"/>
            <w:sz w:val="28"/>
            <w:szCs w:val="28"/>
            <w:lang w:bidi="fa-IR"/>
          </w:rPr>
          <w:t>tuple</w:t>
        </w:r>
        <w:r w:rsidR="00462037">
          <w:rPr>
            <w:rFonts w:cs="Calibri" w:hint="cs"/>
            <w:sz w:val="28"/>
            <w:szCs w:val="28"/>
            <w:rtl/>
            <w:lang w:bidi="fa-IR"/>
          </w:rPr>
          <w:t xml:space="preserve"> در نظر میگیره درمورد </w:t>
        </w:r>
        <w:r w:rsidR="00462037">
          <w:rPr>
            <w:rFonts w:cs="Calibri"/>
            <w:sz w:val="28"/>
            <w:szCs w:val="28"/>
            <w:lang w:bidi="fa-IR"/>
          </w:rPr>
          <w:t>x,y</w:t>
        </w:r>
        <w:r w:rsidR="00462037">
          <w:rPr>
            <w:rFonts w:cs="Calibri" w:hint="cs"/>
            <w:sz w:val="28"/>
            <w:szCs w:val="28"/>
            <w:rtl/>
            <w:lang w:bidi="fa-IR"/>
          </w:rPr>
          <w:t xml:space="preserve"> های عکس که قراره ساخته بشه، و قراره وسطش رو داشته باشه که بدونه کجای عکس رو وسط در نظر بگیره. </w:t>
        </w:r>
      </w:ins>
      <w:ins w:id="2839" w:author="Microsoft account" w:date="2025-10-02T09:30:00Z">
        <w:r w:rsidR="002D6DA1">
          <w:rPr>
            <w:rFonts w:cs="Calibri" w:hint="cs"/>
            <w:sz w:val="28"/>
            <w:szCs w:val="28"/>
            <w:rtl/>
            <w:lang w:bidi="fa-IR"/>
          </w:rPr>
          <w:t xml:space="preserve">واسه همین هم هست مقدارش رو دقیقا نصفِ مقدار </w:t>
        </w:r>
        <w:r w:rsidR="002D6DA1">
          <w:rPr>
            <w:rFonts w:cs="Calibri"/>
            <w:sz w:val="28"/>
            <w:szCs w:val="28"/>
            <w:lang w:bidi="fa-IR"/>
          </w:rPr>
          <w:t>width,height</w:t>
        </w:r>
        <w:r w:rsidR="002D6DA1">
          <w:rPr>
            <w:rFonts w:cs="Calibri" w:hint="cs"/>
            <w:sz w:val="28"/>
            <w:szCs w:val="28"/>
            <w:rtl/>
            <w:lang w:bidi="fa-IR"/>
          </w:rPr>
          <w:t xml:space="preserve"> خودِ عکس میزاریم.</w:t>
        </w:r>
      </w:ins>
    </w:p>
    <w:p w14:paraId="495917E5" w14:textId="77777777" w:rsidR="00462037" w:rsidRDefault="00462037">
      <w:pPr>
        <w:bidi/>
        <w:spacing w:after="0" w:line="276" w:lineRule="auto"/>
        <w:jc w:val="both"/>
        <w:rPr>
          <w:ins w:id="2840" w:author="Microsoft account" w:date="2025-10-01T10:52:00Z"/>
          <w:rFonts w:cs="Calibri"/>
          <w:sz w:val="28"/>
          <w:szCs w:val="28"/>
          <w:rtl/>
          <w:lang w:bidi="fa-IR"/>
        </w:rPr>
        <w:pPrChange w:id="2841" w:author="Microsoft account" w:date="2025-10-01T10:52:00Z">
          <w:pPr>
            <w:bidi/>
            <w:spacing w:after="0" w:line="276" w:lineRule="auto"/>
            <w:jc w:val="both"/>
          </w:pPr>
        </w:pPrChange>
      </w:pPr>
    </w:p>
    <w:p w14:paraId="7F5E8B25" w14:textId="6420DB63" w:rsidR="00462037" w:rsidRDefault="00462037">
      <w:pPr>
        <w:bidi/>
        <w:spacing w:after="0" w:line="276" w:lineRule="auto"/>
        <w:jc w:val="both"/>
        <w:rPr>
          <w:ins w:id="2842" w:author="Microsoft account" w:date="2025-10-01T11:02:00Z"/>
          <w:rFonts w:cs="Calibri"/>
          <w:sz w:val="28"/>
          <w:szCs w:val="28"/>
          <w:rtl/>
          <w:lang w:bidi="fa-IR"/>
        </w:rPr>
        <w:pPrChange w:id="2843" w:author="Microsoft account" w:date="2025-10-01T10:52:00Z">
          <w:pPr>
            <w:bidi/>
            <w:spacing w:after="0" w:line="276" w:lineRule="auto"/>
            <w:jc w:val="both"/>
          </w:pPr>
        </w:pPrChange>
      </w:pPr>
      <w:ins w:id="2844" w:author="Microsoft account" w:date="2025-10-01T10:52:00Z">
        <w:r>
          <w:rPr>
            <w:rFonts w:cs="Calibri" w:hint="cs"/>
            <w:sz w:val="28"/>
            <w:szCs w:val="28"/>
            <w:rtl/>
            <w:lang w:bidi="fa-IR"/>
          </w:rPr>
          <w:t>-</w:t>
        </w:r>
      </w:ins>
      <w:ins w:id="2845" w:author="Microsoft account" w:date="2025-10-01T10:59:00Z">
        <w:r w:rsidR="005341CF">
          <w:rPr>
            <w:rFonts w:cs="Calibri" w:hint="cs"/>
            <w:sz w:val="28"/>
            <w:szCs w:val="28"/>
            <w:rtl/>
            <w:lang w:bidi="fa-IR"/>
          </w:rPr>
          <w:t xml:space="preserve">نکته: همونطور که به خاطر داری، ما برای اینکه </w:t>
        </w:r>
        <w:r w:rsidR="005341CF">
          <w:rPr>
            <w:rFonts w:cs="Calibri"/>
            <w:sz w:val="28"/>
            <w:szCs w:val="28"/>
            <w:lang w:bidi="fa-IR"/>
          </w:rPr>
          <w:t>widget</w:t>
        </w:r>
        <w:r w:rsidR="005341CF">
          <w:rPr>
            <w:rFonts w:cs="Calibri" w:hint="cs"/>
            <w:sz w:val="28"/>
            <w:szCs w:val="28"/>
            <w:rtl/>
            <w:lang w:bidi="fa-IR"/>
          </w:rPr>
          <w:t xml:space="preserve">هارو درست بچینیم توی پنجره، باید از </w:t>
        </w:r>
        <w:r w:rsidR="005341CF">
          <w:rPr>
            <w:rFonts w:cs="Calibri"/>
            <w:sz w:val="28"/>
            <w:szCs w:val="28"/>
            <w:lang w:bidi="fa-IR"/>
          </w:rPr>
          <w:t xml:space="preserve">grid() </w:t>
        </w:r>
        <w:r w:rsidR="005341CF">
          <w:rPr>
            <w:rFonts w:cs="Calibri" w:hint="cs"/>
            <w:sz w:val="28"/>
            <w:szCs w:val="28"/>
            <w:rtl/>
            <w:lang w:bidi="fa-IR"/>
          </w:rPr>
          <w:t xml:space="preserve"> استفاده کنیم. خب حالا اگر بخوایم یه </w:t>
        </w:r>
        <w:r w:rsidR="005341CF">
          <w:rPr>
            <w:rFonts w:cs="Calibri"/>
            <w:sz w:val="28"/>
            <w:szCs w:val="28"/>
            <w:lang w:bidi="fa-IR"/>
          </w:rPr>
          <w:t>widget</w:t>
        </w:r>
        <w:r w:rsidR="005341CF">
          <w:rPr>
            <w:rFonts w:cs="Calibri" w:hint="cs"/>
            <w:sz w:val="28"/>
            <w:szCs w:val="28"/>
            <w:rtl/>
            <w:lang w:bidi="fa-IR"/>
          </w:rPr>
          <w:t xml:space="preserve"> در امتدادِ دوتا </w:t>
        </w:r>
        <w:r w:rsidR="005341CF">
          <w:rPr>
            <w:rFonts w:cs="Calibri"/>
            <w:sz w:val="28"/>
            <w:szCs w:val="28"/>
            <w:lang w:bidi="fa-IR"/>
          </w:rPr>
          <w:t>column</w:t>
        </w:r>
        <w:r w:rsidR="005341CF">
          <w:rPr>
            <w:rFonts w:cs="Calibri" w:hint="cs"/>
            <w:sz w:val="28"/>
            <w:szCs w:val="28"/>
            <w:rtl/>
            <w:lang w:bidi="fa-IR"/>
          </w:rPr>
          <w:t xml:space="preserve"> کشیده بشه و هر دو فضا رو در بر بگیره باید چکار کنیم، چراکه در ادامه بهش نیاز خواهیم داشت. </w:t>
        </w:r>
      </w:ins>
      <w:ins w:id="2846" w:author="Microsoft account" w:date="2025-10-01T11:00:00Z">
        <w:r w:rsidR="005341CF">
          <w:rPr>
            <w:rFonts w:cs="Calibri" w:hint="cs"/>
            <w:sz w:val="28"/>
            <w:szCs w:val="28"/>
            <w:rtl/>
            <w:lang w:bidi="fa-IR"/>
          </w:rPr>
          <w:t xml:space="preserve">وقتی از </w:t>
        </w:r>
        <w:r w:rsidR="005341CF">
          <w:rPr>
            <w:rFonts w:cs="Calibri"/>
            <w:sz w:val="28"/>
            <w:szCs w:val="28"/>
            <w:lang w:bidi="fa-IR"/>
          </w:rPr>
          <w:t>grid()</w:t>
        </w:r>
      </w:ins>
      <w:ins w:id="2847" w:author="Microsoft account" w:date="2025-10-02T09:30:00Z">
        <w:r w:rsidR="002D6DA1">
          <w:rPr>
            <w:rFonts w:cs="Calibri" w:hint="cs"/>
            <w:sz w:val="28"/>
            <w:szCs w:val="28"/>
            <w:rtl/>
            <w:lang w:bidi="fa-IR"/>
          </w:rPr>
          <w:t xml:space="preserve"> </w:t>
        </w:r>
      </w:ins>
      <w:ins w:id="2848" w:author="Microsoft account" w:date="2025-10-01T11:00:00Z">
        <w:r w:rsidR="005341CF">
          <w:rPr>
            <w:rFonts w:cs="Calibri" w:hint="cs"/>
            <w:sz w:val="28"/>
            <w:szCs w:val="28"/>
            <w:rtl/>
            <w:lang w:bidi="fa-IR"/>
          </w:rPr>
          <w:lastRenderedPageBreak/>
          <w:t xml:space="preserve">استفاده میکنیم باید از </w:t>
        </w:r>
        <w:r w:rsidR="005341CF">
          <w:rPr>
            <w:rFonts w:cs="Calibri"/>
            <w:sz w:val="28"/>
            <w:szCs w:val="28"/>
            <w:lang w:bidi="fa-IR"/>
          </w:rPr>
          <w:t>attribute</w:t>
        </w:r>
        <w:r w:rsidR="005341CF">
          <w:rPr>
            <w:rFonts w:cs="Calibri" w:hint="cs"/>
            <w:sz w:val="28"/>
            <w:szCs w:val="28"/>
            <w:rtl/>
            <w:lang w:bidi="fa-IR"/>
          </w:rPr>
          <w:t xml:space="preserve"> ای از اون استفاده کنیم به نام </w:t>
        </w:r>
        <w:r w:rsidR="005341CF">
          <w:rPr>
            <w:rFonts w:cs="Calibri"/>
            <w:sz w:val="28"/>
            <w:szCs w:val="28"/>
            <w:lang w:bidi="fa-IR"/>
          </w:rPr>
          <w:t>columnspan</w:t>
        </w:r>
        <w:r w:rsidR="005341CF">
          <w:rPr>
            <w:rFonts w:cs="Calibri" w:hint="cs"/>
            <w:sz w:val="28"/>
            <w:szCs w:val="28"/>
            <w:rtl/>
            <w:lang w:bidi="fa-IR"/>
          </w:rPr>
          <w:t xml:space="preserve"> که در حالت </w:t>
        </w:r>
        <w:r w:rsidR="005341CF">
          <w:rPr>
            <w:rFonts w:cs="Calibri"/>
            <w:sz w:val="28"/>
            <w:szCs w:val="28"/>
            <w:lang w:bidi="fa-IR"/>
          </w:rPr>
          <w:t>default</w:t>
        </w:r>
        <w:r w:rsidR="005341CF">
          <w:rPr>
            <w:rFonts w:cs="Calibri" w:hint="cs"/>
            <w:sz w:val="28"/>
            <w:szCs w:val="28"/>
            <w:rtl/>
            <w:lang w:bidi="fa-IR"/>
          </w:rPr>
          <w:t xml:space="preserve"> فکر میکنم 1 باشه. چراکه هر کدوم از </w:t>
        </w:r>
        <w:r w:rsidR="005341CF">
          <w:rPr>
            <w:rFonts w:cs="Calibri"/>
            <w:sz w:val="28"/>
            <w:szCs w:val="28"/>
            <w:lang w:bidi="fa-IR"/>
          </w:rPr>
          <w:t>widget</w:t>
        </w:r>
      </w:ins>
      <w:ins w:id="2849" w:author="Microsoft account" w:date="2025-10-01T11:01:00Z">
        <w:r w:rsidR="005341CF">
          <w:rPr>
            <w:rFonts w:cs="Calibri" w:hint="cs"/>
            <w:sz w:val="28"/>
            <w:szCs w:val="28"/>
            <w:rtl/>
            <w:lang w:bidi="fa-IR"/>
          </w:rPr>
          <w:t xml:space="preserve"> هایی که روی یک بخش </w:t>
        </w:r>
        <w:r w:rsidR="005341CF">
          <w:rPr>
            <w:rFonts w:cs="Calibri"/>
            <w:sz w:val="28"/>
            <w:szCs w:val="28"/>
            <w:lang w:bidi="fa-IR"/>
          </w:rPr>
          <w:t>grid</w:t>
        </w:r>
        <w:r w:rsidR="005341CF">
          <w:rPr>
            <w:rFonts w:cs="Calibri" w:hint="cs"/>
            <w:sz w:val="28"/>
            <w:szCs w:val="28"/>
            <w:rtl/>
            <w:lang w:bidi="fa-IR"/>
          </w:rPr>
          <w:t xml:space="preserve"> میشن کلِ اون فضا رو میگیرن. اما وقتی که مثلا این مقدار رو برابر با 2 قرار بدیم؛ باعث میشه اگر مقدار اندازۀ اون </w:t>
        </w:r>
        <w:r w:rsidR="005341CF">
          <w:rPr>
            <w:rFonts w:cs="Calibri"/>
            <w:sz w:val="28"/>
            <w:szCs w:val="28"/>
            <w:lang w:bidi="fa-IR"/>
          </w:rPr>
          <w:t>widget</w:t>
        </w:r>
        <w:r w:rsidR="005341CF">
          <w:rPr>
            <w:rFonts w:cs="Calibri" w:hint="cs"/>
            <w:sz w:val="28"/>
            <w:szCs w:val="28"/>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850" w:author="Microsoft account" w:date="2025-10-01T11:02:00Z">
        <w:r w:rsidR="005341CF">
          <w:rPr>
            <w:rFonts w:cs="Calibri"/>
            <w:sz w:val="28"/>
            <w:szCs w:val="28"/>
            <w:lang w:bidi="fa-IR"/>
          </w:rPr>
          <w:t>widget</w:t>
        </w:r>
        <w:r w:rsidR="005341CF">
          <w:rPr>
            <w:rFonts w:cs="Calibri" w:hint="cs"/>
            <w:sz w:val="28"/>
            <w:szCs w:val="28"/>
            <w:rtl/>
            <w:lang w:bidi="fa-IR"/>
          </w:rPr>
          <w:t xml:space="preserve"> رو با </w:t>
        </w:r>
        <w:r w:rsidR="005341CF">
          <w:rPr>
            <w:rFonts w:cs="Calibri"/>
            <w:sz w:val="28"/>
            <w:szCs w:val="28"/>
            <w:lang w:bidi="fa-IR"/>
          </w:rPr>
          <w:t>columnspan= default</w:t>
        </w:r>
        <w:r w:rsidR="005341CF">
          <w:rPr>
            <w:rFonts w:cs="Calibri" w:hint="cs"/>
            <w:sz w:val="28"/>
            <w:szCs w:val="28"/>
            <w:rtl/>
            <w:lang w:bidi="fa-IR"/>
          </w:rPr>
          <w:t xml:space="preserve"> افزایش بدیم، </w:t>
        </w:r>
        <w:r w:rsidR="005341CF">
          <w:rPr>
            <w:rFonts w:cs="Calibri"/>
            <w:sz w:val="28"/>
            <w:szCs w:val="28"/>
            <w:lang w:bidi="fa-IR"/>
          </w:rPr>
          <w:t>widget</w:t>
        </w:r>
        <w:r w:rsidR="005341CF">
          <w:rPr>
            <w:rFonts w:cs="Calibri" w:hint="cs"/>
            <w:sz w:val="28"/>
            <w:szCs w:val="28"/>
            <w:rtl/>
            <w:lang w:bidi="fa-IR"/>
          </w:rPr>
          <w:t xml:space="preserve"> های جلوی خودش رو هل میده تا جا برای اندازه ای که بهش دادیم باز کنه. )</w:t>
        </w:r>
      </w:ins>
    </w:p>
    <w:p w14:paraId="47ACC3E0" w14:textId="77777777" w:rsidR="005341CF" w:rsidRDefault="005341CF">
      <w:pPr>
        <w:bidi/>
        <w:spacing w:after="0" w:line="276" w:lineRule="auto"/>
        <w:jc w:val="both"/>
        <w:rPr>
          <w:ins w:id="2851" w:author="Microsoft account" w:date="2025-10-01T11:02:00Z"/>
          <w:rFonts w:cs="Calibri"/>
          <w:sz w:val="28"/>
          <w:szCs w:val="28"/>
          <w:rtl/>
          <w:lang w:bidi="fa-IR"/>
        </w:rPr>
        <w:pPrChange w:id="2852" w:author="Microsoft account" w:date="2025-10-01T11:02:00Z">
          <w:pPr>
            <w:bidi/>
            <w:spacing w:after="0" w:line="276" w:lineRule="auto"/>
            <w:jc w:val="both"/>
          </w:pPr>
        </w:pPrChange>
      </w:pPr>
    </w:p>
    <w:p w14:paraId="30AEEFCA" w14:textId="1A89C067" w:rsidR="005341CF" w:rsidRDefault="005341CF">
      <w:pPr>
        <w:bidi/>
        <w:spacing w:after="0" w:line="276" w:lineRule="auto"/>
        <w:jc w:val="both"/>
        <w:rPr>
          <w:ins w:id="2853" w:author="Microsoft account" w:date="2025-10-01T11:03:00Z"/>
          <w:rFonts w:cs="Calibri"/>
          <w:sz w:val="28"/>
          <w:szCs w:val="28"/>
          <w:rtl/>
          <w:lang w:bidi="fa-IR"/>
        </w:rPr>
        <w:pPrChange w:id="2854" w:author="Microsoft account" w:date="2025-10-01T11:02:00Z">
          <w:pPr>
            <w:bidi/>
            <w:spacing w:after="0" w:line="276" w:lineRule="auto"/>
            <w:jc w:val="both"/>
          </w:pPr>
        </w:pPrChange>
      </w:pPr>
      <w:ins w:id="2855" w:author="Microsoft account" w:date="2025-10-01T11:02:00Z">
        <w:r>
          <w:rPr>
            <w:rFonts w:cs="Calibri" w:hint="cs"/>
            <w:sz w:val="28"/>
            <w:szCs w:val="28"/>
            <w:rtl/>
            <w:lang w:bidi="fa-IR"/>
          </w:rPr>
          <w:t>-</w:t>
        </w:r>
      </w:ins>
      <w:ins w:id="2856" w:author="Microsoft account" w:date="2025-10-01T11:03:00Z">
        <w:r>
          <w:rPr>
            <w:rFonts w:cs="Calibri" w:hint="cs"/>
            <w:sz w:val="28"/>
            <w:szCs w:val="28"/>
            <w:rtl/>
            <w:lang w:bidi="fa-IR"/>
          </w:rPr>
          <w:t>خب حالا ما قرار از این اطلاعات استفاده کنیم تا اینو بسازیم دیگه:</w:t>
        </w:r>
      </w:ins>
    </w:p>
    <w:p w14:paraId="0E4C273B" w14:textId="129BBBE6" w:rsidR="005341CF" w:rsidRDefault="005341CF">
      <w:pPr>
        <w:bidi/>
        <w:spacing w:after="0" w:line="276" w:lineRule="auto"/>
        <w:jc w:val="both"/>
        <w:rPr>
          <w:ins w:id="2857" w:author="Microsoft account" w:date="2025-10-01T11:03:00Z"/>
          <w:rFonts w:cs="Calibri"/>
          <w:sz w:val="28"/>
          <w:szCs w:val="28"/>
          <w:rtl/>
          <w:lang w:bidi="fa-IR"/>
        </w:rPr>
        <w:pPrChange w:id="2858" w:author="Microsoft account" w:date="2025-10-01T11:03:00Z">
          <w:pPr>
            <w:bidi/>
            <w:spacing w:after="0" w:line="276" w:lineRule="auto"/>
            <w:jc w:val="both"/>
          </w:pPr>
        </w:pPrChange>
      </w:pPr>
      <w:ins w:id="2859" w:author="Microsoft account" w:date="2025-10-01T11:03:00Z">
        <w:r w:rsidRPr="005341CF">
          <w:rPr>
            <w:rFonts w:cs="Calibri"/>
            <w:noProof/>
            <w:sz w:val="28"/>
            <w:szCs w:val="28"/>
            <w:rPrChange w:id="2860" w:author="Unknown">
              <w:rPr>
                <w:noProof/>
              </w:rPr>
            </w:rPrChange>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bidi/>
        <w:spacing w:after="0" w:line="276" w:lineRule="auto"/>
        <w:jc w:val="both"/>
        <w:rPr>
          <w:ins w:id="2861" w:author="Microsoft account" w:date="2025-10-01T11:03:00Z"/>
          <w:rFonts w:cs="Calibri"/>
          <w:sz w:val="28"/>
          <w:szCs w:val="28"/>
          <w:rtl/>
          <w:lang w:bidi="fa-IR"/>
        </w:rPr>
        <w:pPrChange w:id="2862" w:author="Microsoft account" w:date="2025-10-01T11:03:00Z">
          <w:pPr>
            <w:bidi/>
            <w:spacing w:after="0" w:line="276" w:lineRule="auto"/>
            <w:jc w:val="both"/>
          </w:pPr>
        </w:pPrChange>
      </w:pPr>
    </w:p>
    <w:p w14:paraId="60C2B2F4" w14:textId="449CF4DC" w:rsidR="005341CF" w:rsidRDefault="005341CF">
      <w:pPr>
        <w:bidi/>
        <w:spacing w:after="0" w:line="276" w:lineRule="auto"/>
        <w:jc w:val="both"/>
        <w:rPr>
          <w:ins w:id="2863" w:author="Microsoft account" w:date="2025-10-01T11:05:00Z"/>
          <w:rFonts w:cs="Calibri"/>
          <w:sz w:val="28"/>
          <w:szCs w:val="28"/>
          <w:rtl/>
          <w:lang w:bidi="fa-IR"/>
        </w:rPr>
        <w:pPrChange w:id="2864" w:author="Microsoft account" w:date="2025-10-01T11:03:00Z">
          <w:pPr>
            <w:bidi/>
            <w:spacing w:after="0" w:line="276" w:lineRule="auto"/>
            <w:jc w:val="both"/>
          </w:pPr>
        </w:pPrChange>
      </w:pPr>
      <w:ins w:id="2865" w:author="Microsoft account" w:date="2025-10-01T11:03:00Z">
        <w:r>
          <w:rPr>
            <w:rFonts w:cs="Calibri" w:hint="cs"/>
            <w:sz w:val="28"/>
            <w:szCs w:val="28"/>
            <w:rtl/>
            <w:lang w:bidi="fa-IR"/>
          </w:rPr>
          <w:t>-</w:t>
        </w:r>
      </w:ins>
      <w:ins w:id="2866" w:author="Microsoft account" w:date="2025-10-01T11:04:00Z">
        <w:r>
          <w:rPr>
            <w:rFonts w:cs="Calibri" w:hint="cs"/>
            <w:sz w:val="28"/>
            <w:szCs w:val="28"/>
            <w:rtl/>
            <w:lang w:bidi="fa-IR"/>
          </w:rPr>
          <w:t xml:space="preserve">نکته ای هم که باید بهش توجه کنیم اینه که برای اینکه تعیین کنیم چقدر کِش بیاد، در مرحله اول باید ذکر کنیم شروعِ این </w:t>
        </w:r>
        <w:r>
          <w:rPr>
            <w:rFonts w:cs="Calibri"/>
            <w:sz w:val="28"/>
            <w:szCs w:val="28"/>
            <w:lang w:bidi="fa-IR"/>
          </w:rPr>
          <w:t>widget</w:t>
        </w:r>
        <w:r>
          <w:rPr>
            <w:rFonts w:cs="Calibri" w:hint="cs"/>
            <w:sz w:val="28"/>
            <w:szCs w:val="28"/>
            <w:rtl/>
            <w:lang w:bidi="fa-IR"/>
          </w:rPr>
          <w:t xml:space="preserve"> از کجاست؟ که باید بالا-چپ ترین حالت ممکن </w:t>
        </w:r>
      </w:ins>
      <w:ins w:id="2867" w:author="Microsoft account" w:date="2025-10-01T11:05:00Z">
        <w:r>
          <w:rPr>
            <w:rFonts w:cs="Calibri" w:hint="cs"/>
            <w:sz w:val="28"/>
            <w:szCs w:val="28"/>
            <w:rtl/>
            <w:lang w:bidi="fa-IR"/>
          </w:rPr>
          <w:t xml:space="preserve">شروعش باشه، و بعد بهش بگیم که چندتا ستون حق داری ادامه بدی و فضا بگیری برای خودت. (حس میکنم این یچیزی به نام </w:t>
        </w:r>
        <w:r w:rsidR="007E17F4">
          <w:rPr>
            <w:rFonts w:cs="Calibri"/>
            <w:sz w:val="28"/>
            <w:szCs w:val="28"/>
            <w:lang w:bidi="fa-IR"/>
          </w:rPr>
          <w:t>rowspan</w:t>
        </w:r>
        <w:r w:rsidR="007E17F4">
          <w:rPr>
            <w:rFonts w:cs="Calibri" w:hint="cs"/>
            <w:sz w:val="28"/>
            <w:szCs w:val="28"/>
            <w:rtl/>
            <w:lang w:bidi="fa-IR"/>
          </w:rPr>
          <w:t xml:space="preserve"> هم قطعا داره که همین قضیه رو </w:t>
        </w:r>
        <w:r w:rsidR="007E17F4">
          <w:rPr>
            <w:rFonts w:cs="Calibri"/>
            <w:sz w:val="28"/>
            <w:szCs w:val="28"/>
            <w:lang w:bidi="fa-IR"/>
          </w:rPr>
          <w:t>vertical</w:t>
        </w:r>
        <w:r w:rsidR="007E17F4">
          <w:rPr>
            <w:rFonts w:cs="Calibri" w:hint="cs"/>
            <w:sz w:val="28"/>
            <w:szCs w:val="28"/>
            <w:rtl/>
            <w:lang w:bidi="fa-IR"/>
          </w:rPr>
          <w:t xml:space="preserve"> خواهیم داشت. </w:t>
        </w:r>
      </w:ins>
    </w:p>
    <w:p w14:paraId="4CFDEDE9" w14:textId="77777777" w:rsidR="007E17F4" w:rsidRDefault="007E17F4">
      <w:pPr>
        <w:bidi/>
        <w:spacing w:after="0" w:line="276" w:lineRule="auto"/>
        <w:jc w:val="both"/>
        <w:rPr>
          <w:ins w:id="2868" w:author="Microsoft account" w:date="2025-10-01T11:05:00Z"/>
          <w:rFonts w:cs="Calibri"/>
          <w:sz w:val="28"/>
          <w:szCs w:val="28"/>
          <w:rtl/>
          <w:lang w:bidi="fa-IR"/>
        </w:rPr>
        <w:pPrChange w:id="2869" w:author="Microsoft account" w:date="2025-10-01T11:05:00Z">
          <w:pPr>
            <w:bidi/>
            <w:spacing w:after="0" w:line="276" w:lineRule="auto"/>
            <w:jc w:val="both"/>
          </w:pPr>
        </w:pPrChange>
      </w:pPr>
    </w:p>
    <w:p w14:paraId="546A875E" w14:textId="73257F94" w:rsidR="007E17F4" w:rsidRDefault="007E17F4">
      <w:pPr>
        <w:bidi/>
        <w:spacing w:after="0" w:line="276" w:lineRule="auto"/>
        <w:jc w:val="both"/>
        <w:rPr>
          <w:ins w:id="2870" w:author="Microsoft account" w:date="2025-10-01T12:15:00Z"/>
          <w:rFonts w:cs="Calibri"/>
          <w:sz w:val="28"/>
          <w:szCs w:val="28"/>
          <w:rtl/>
          <w:lang w:bidi="fa-IR"/>
        </w:rPr>
        <w:pPrChange w:id="2871" w:author="Microsoft account" w:date="2025-10-01T11:05:00Z">
          <w:pPr>
            <w:bidi/>
            <w:spacing w:after="0" w:line="276" w:lineRule="auto"/>
            <w:jc w:val="both"/>
          </w:pPr>
        </w:pPrChange>
      </w:pPr>
      <w:ins w:id="2872" w:author="Microsoft account" w:date="2025-10-01T11:05:00Z">
        <w:r>
          <w:rPr>
            <w:rFonts w:cs="Calibri" w:hint="cs"/>
            <w:sz w:val="28"/>
            <w:szCs w:val="28"/>
            <w:rtl/>
            <w:lang w:bidi="fa-IR"/>
          </w:rPr>
          <w:lastRenderedPageBreak/>
          <w:t>-</w:t>
        </w:r>
      </w:ins>
      <w:ins w:id="2873" w:author="Microsoft account" w:date="2025-10-01T12:14:00Z">
        <w:r w:rsidR="00C0212C">
          <w:rPr>
            <w:rFonts w:cs="Calibri" w:hint="cs"/>
            <w:sz w:val="28"/>
            <w:szCs w:val="28"/>
            <w:rtl/>
            <w:lang w:bidi="fa-IR"/>
          </w:rPr>
          <w:t xml:space="preserve">با دوتا </w:t>
        </w:r>
        <w:r w:rsidR="00C0212C">
          <w:rPr>
            <w:rFonts w:cs="Calibri"/>
            <w:sz w:val="28"/>
            <w:szCs w:val="28"/>
            <w:lang w:bidi="fa-IR"/>
          </w:rPr>
          <w:t>method</w:t>
        </w:r>
        <w:r w:rsidR="00C0212C">
          <w:rPr>
            <w:rFonts w:cs="Calibri" w:hint="cs"/>
            <w:sz w:val="28"/>
            <w:szCs w:val="28"/>
            <w:rtl/>
            <w:lang w:bidi="fa-IR"/>
          </w:rPr>
          <w:t xml:space="preserve">جدید آشنا شدیم از </w:t>
        </w:r>
        <w:r w:rsidR="00C0212C">
          <w:rPr>
            <w:rFonts w:cs="Calibri"/>
            <w:sz w:val="28"/>
            <w:szCs w:val="28"/>
            <w:lang w:bidi="fa-IR"/>
          </w:rPr>
          <w:t>tkinter</w:t>
        </w:r>
        <w:r w:rsidR="00C0212C">
          <w:rPr>
            <w:rFonts w:cs="Calibri" w:hint="cs"/>
            <w:sz w:val="28"/>
            <w:szCs w:val="28"/>
            <w:rtl/>
            <w:lang w:bidi="fa-IR"/>
          </w:rPr>
          <w:t xml:space="preserve"> به نام های </w:t>
        </w:r>
        <w:r w:rsidR="00C0212C">
          <w:rPr>
            <w:rFonts w:cs="Calibri"/>
            <w:sz w:val="28"/>
            <w:szCs w:val="28"/>
            <w:lang w:bidi="fa-IR"/>
          </w:rPr>
          <w:t>focus() , insert()</w:t>
        </w:r>
        <w:r w:rsidR="00C0212C">
          <w:rPr>
            <w:rFonts w:cs="Calibri" w:hint="cs"/>
            <w:sz w:val="28"/>
            <w:szCs w:val="28"/>
            <w:rtl/>
            <w:lang w:bidi="fa-IR"/>
          </w:rPr>
          <w:t xml:space="preserve"> که </w:t>
        </w:r>
        <w:r w:rsidR="00C0212C">
          <w:rPr>
            <w:rFonts w:cs="Calibri"/>
            <w:sz w:val="28"/>
            <w:szCs w:val="28"/>
            <w:lang w:bidi="fa-IR"/>
          </w:rPr>
          <w:t>focus()</w:t>
        </w:r>
        <w:r w:rsidR="00C0212C">
          <w:rPr>
            <w:rFonts w:cs="Calibri" w:hint="cs"/>
            <w:sz w:val="28"/>
            <w:szCs w:val="28"/>
            <w:rtl/>
            <w:lang w:bidi="fa-IR"/>
          </w:rPr>
          <w:t xml:space="preserve"> رو میتونیم بزاریم روی یه  </w:t>
        </w:r>
        <w:r w:rsidR="00C0212C">
          <w:rPr>
            <w:rFonts w:cs="Calibri"/>
            <w:sz w:val="28"/>
            <w:szCs w:val="28"/>
            <w:lang w:bidi="fa-IR"/>
          </w:rPr>
          <w:t>entry()</w:t>
        </w:r>
        <w:r w:rsidR="00C0212C">
          <w:rPr>
            <w:rFonts w:cs="Calibri" w:hint="cs"/>
            <w:sz w:val="28"/>
            <w:szCs w:val="28"/>
            <w:rtl/>
            <w:lang w:bidi="fa-IR"/>
          </w:rPr>
          <w:t xml:space="preserve"> که وقتی برنامه باز میشه </w:t>
        </w:r>
      </w:ins>
      <w:ins w:id="2874" w:author="Microsoft account" w:date="2025-10-01T12:15:00Z">
        <w:r w:rsidR="00C0212C">
          <w:rPr>
            <w:rFonts w:cs="Calibri"/>
            <w:sz w:val="28"/>
            <w:szCs w:val="28"/>
            <w:lang w:bidi="fa-IR"/>
          </w:rPr>
          <w:t>cursor</w:t>
        </w:r>
        <w:r w:rsidR="00C0212C">
          <w:rPr>
            <w:rFonts w:cs="Calibri" w:hint="cs"/>
            <w:sz w:val="28"/>
            <w:szCs w:val="28"/>
            <w:rtl/>
            <w:lang w:bidi="fa-IR"/>
          </w:rPr>
          <w:t xml:space="preserve"> روی اون باشه و بتونی همون موقع شروع به تایپ کردن کنی. </w:t>
        </w:r>
        <w:r w:rsidR="00C0212C">
          <w:rPr>
            <w:rFonts w:cs="Calibri"/>
            <w:sz w:val="28"/>
            <w:szCs w:val="28"/>
            <w:lang w:bidi="fa-IR"/>
          </w:rPr>
          <w:t>Insert()</w:t>
        </w:r>
        <w:r w:rsidR="00C0212C">
          <w:rPr>
            <w:rFonts w:cs="Calibri" w:hint="cs"/>
            <w:sz w:val="28"/>
            <w:szCs w:val="28"/>
            <w:rtl/>
            <w:lang w:bidi="fa-IR"/>
          </w:rPr>
          <w:t xml:space="preserve"> هم باهاش میتونی مقدار وسط برنامه به این </w:t>
        </w:r>
        <w:r w:rsidR="00C0212C">
          <w:rPr>
            <w:rFonts w:cs="Calibri"/>
            <w:sz w:val="28"/>
            <w:szCs w:val="28"/>
            <w:lang w:bidi="fa-IR"/>
          </w:rPr>
          <w:t>entry</w:t>
        </w:r>
        <w:r w:rsidR="00C0212C">
          <w:rPr>
            <w:rFonts w:cs="Calibri" w:hint="cs"/>
            <w:sz w:val="28"/>
            <w:szCs w:val="28"/>
            <w:rtl/>
            <w:lang w:bidi="fa-IR"/>
          </w:rPr>
          <w:t xml:space="preserve"> ها اضافه کنی که ما ازش به عنوان </w:t>
        </w:r>
        <w:r w:rsidR="00C0212C">
          <w:rPr>
            <w:rFonts w:cs="Calibri"/>
            <w:sz w:val="28"/>
            <w:szCs w:val="28"/>
            <w:lang w:bidi="fa-IR"/>
          </w:rPr>
          <w:t>default value</w:t>
        </w:r>
        <w:r w:rsidR="00C0212C">
          <w:rPr>
            <w:rFonts w:cs="Calibri" w:hint="cs"/>
            <w:sz w:val="28"/>
            <w:szCs w:val="28"/>
            <w:rtl/>
            <w:lang w:bidi="fa-IR"/>
          </w:rPr>
          <w:t xml:space="preserve"> استفاده کردیم. چیزی هم که تا الان ساختیم اینه:</w:t>
        </w:r>
      </w:ins>
    </w:p>
    <w:p w14:paraId="60D1FEB6" w14:textId="4AF5E59B" w:rsidR="00C0212C" w:rsidRDefault="00C0212C">
      <w:pPr>
        <w:bidi/>
        <w:spacing w:after="0" w:line="276" w:lineRule="auto"/>
        <w:jc w:val="both"/>
        <w:rPr>
          <w:ins w:id="2875" w:author="Microsoft account" w:date="2025-10-01T12:16:00Z"/>
          <w:rFonts w:cs="Calibri"/>
          <w:sz w:val="28"/>
          <w:szCs w:val="28"/>
          <w:rtl/>
          <w:lang w:bidi="fa-IR"/>
        </w:rPr>
        <w:pPrChange w:id="2876" w:author="Microsoft account" w:date="2025-10-01T12:15:00Z">
          <w:pPr>
            <w:bidi/>
            <w:spacing w:after="0" w:line="276" w:lineRule="auto"/>
            <w:jc w:val="both"/>
          </w:pPr>
        </w:pPrChange>
      </w:pPr>
      <w:ins w:id="2877" w:author="Microsoft account" w:date="2025-10-01T12:15:00Z">
        <w:r w:rsidRPr="00C0212C">
          <w:rPr>
            <w:rFonts w:cs="Calibri"/>
            <w:noProof/>
            <w:sz w:val="28"/>
            <w:szCs w:val="28"/>
            <w:rPrChange w:id="2878" w:author="Unknown">
              <w:rPr>
                <w:noProof/>
              </w:rPr>
            </w:rPrChange>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bidi/>
        <w:spacing w:after="0" w:line="276" w:lineRule="auto"/>
        <w:jc w:val="both"/>
        <w:rPr>
          <w:ins w:id="2879" w:author="Microsoft account" w:date="2025-10-01T12:16:00Z"/>
          <w:rFonts w:cs="Calibri"/>
          <w:sz w:val="28"/>
          <w:szCs w:val="28"/>
          <w:rtl/>
          <w:lang w:bidi="fa-IR"/>
        </w:rPr>
        <w:pPrChange w:id="2880" w:author="Microsoft account" w:date="2025-10-01T12:16:00Z">
          <w:pPr>
            <w:bidi/>
            <w:spacing w:after="0" w:line="276" w:lineRule="auto"/>
            <w:jc w:val="both"/>
          </w:pPr>
        </w:pPrChange>
      </w:pPr>
    </w:p>
    <w:p w14:paraId="44B1AA5A" w14:textId="44F4663D" w:rsidR="00C0212C" w:rsidRDefault="00C0212C">
      <w:pPr>
        <w:bidi/>
        <w:spacing w:after="0" w:line="276" w:lineRule="auto"/>
        <w:jc w:val="both"/>
        <w:rPr>
          <w:ins w:id="2881" w:author="Microsoft account" w:date="2025-10-01T12:16:00Z"/>
          <w:rFonts w:cs="Calibri"/>
          <w:sz w:val="28"/>
          <w:szCs w:val="28"/>
          <w:rtl/>
          <w:lang w:bidi="fa-IR"/>
        </w:rPr>
        <w:pPrChange w:id="2882" w:author="Microsoft account" w:date="2025-10-01T12:16:00Z">
          <w:pPr>
            <w:bidi/>
            <w:spacing w:after="0" w:line="276" w:lineRule="auto"/>
            <w:jc w:val="both"/>
          </w:pPr>
        </w:pPrChange>
      </w:pPr>
      <w:ins w:id="2883" w:author="Microsoft account" w:date="2025-10-01T12:16:00Z">
        <w:r>
          <w:rPr>
            <w:rFonts w:cs="Calibri" w:hint="cs"/>
            <w:sz w:val="28"/>
            <w:szCs w:val="28"/>
            <w:rtl/>
            <w:lang w:bidi="fa-IR"/>
          </w:rPr>
          <w:t xml:space="preserve">-هیچکدوم از دکمه هاش کار نمیکنه الان، ولی خب </w:t>
        </w:r>
        <w:r>
          <w:rPr>
            <w:rFonts w:cs="Calibri"/>
            <w:sz w:val="28"/>
            <w:szCs w:val="28"/>
            <w:lang w:bidi="fa-IR"/>
          </w:rPr>
          <w:t>UI</w:t>
        </w:r>
        <w:r>
          <w:rPr>
            <w:rFonts w:cs="Calibri" w:hint="cs"/>
            <w:sz w:val="28"/>
            <w:szCs w:val="28"/>
            <w:rtl/>
            <w:lang w:bidi="fa-IR"/>
          </w:rPr>
          <w:t xml:space="preserve"> بدی نشد. رنگ ها هم سر سری انتخاب کردیم اون هم بد نشد. جلسه بعدی باید بریم سراغ </w:t>
        </w:r>
        <w:r>
          <w:rPr>
            <w:rFonts w:cs="Calibri"/>
            <w:sz w:val="28"/>
            <w:szCs w:val="28"/>
            <w:lang w:bidi="fa-IR"/>
          </w:rPr>
          <w:t>challenge</w:t>
        </w:r>
        <w:r>
          <w:rPr>
            <w:rFonts w:cs="Calibri" w:hint="cs"/>
            <w:sz w:val="28"/>
            <w:szCs w:val="28"/>
            <w:rtl/>
            <w:lang w:bidi="fa-IR"/>
          </w:rPr>
          <w:t xml:space="preserve"> بعدی و تکرار میکنم که :</w:t>
        </w:r>
      </w:ins>
    </w:p>
    <w:p w14:paraId="0162C38B" w14:textId="4536705D" w:rsidR="00C0212C" w:rsidRDefault="00C0212C">
      <w:pPr>
        <w:pStyle w:val="IntenseQuote"/>
        <w:bidi/>
        <w:rPr>
          <w:ins w:id="2884" w:author="Microsoft account" w:date="2025-10-01T12:17:00Z"/>
          <w:rtl/>
          <w:lang w:bidi="fa-IR"/>
        </w:rPr>
        <w:pPrChange w:id="2885" w:author="Microsoft account" w:date="2025-10-01T12:16:00Z">
          <w:pPr>
            <w:bidi/>
            <w:spacing w:after="0" w:line="276" w:lineRule="auto"/>
            <w:jc w:val="both"/>
          </w:pPr>
        </w:pPrChange>
      </w:pPr>
      <w:ins w:id="2886" w:author="Microsoft account" w:date="2025-10-01T12:16:00Z">
        <w:r>
          <w:rPr>
            <w:rFonts w:cs="Times New Roman" w:hint="cs"/>
            <w:rtl/>
            <w:lang w:bidi="fa-IR"/>
          </w:rPr>
          <w:t xml:space="preserve">با </w:t>
        </w:r>
      </w:ins>
      <w:ins w:id="2887"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bidi/>
        <w:rPr>
          <w:ins w:id="2888" w:author="Microsoft account" w:date="2025-10-01T10:12:00Z"/>
          <w:rFonts w:cs="Calibri"/>
          <w:sz w:val="28"/>
          <w:szCs w:val="28"/>
          <w:rtl/>
          <w:lang w:bidi="fa-IR"/>
          <w:rPrChange w:id="2889" w:author="Microsoft account" w:date="2025-10-01T12:17:00Z">
            <w:rPr>
              <w:ins w:id="2890" w:author="Microsoft account" w:date="2025-10-01T10:12:00Z"/>
              <w:rtl/>
              <w:lang w:bidi="fa-IR"/>
            </w:rPr>
          </w:rPrChange>
        </w:rPr>
        <w:pPrChange w:id="2891" w:author="Microsoft account" w:date="2025-10-01T12:17:00Z">
          <w:pPr>
            <w:bidi/>
            <w:spacing w:after="0" w:line="276" w:lineRule="auto"/>
            <w:jc w:val="both"/>
          </w:pPr>
        </w:pPrChange>
      </w:pPr>
      <w:ins w:id="2892" w:author="Microsoft account" w:date="2025-10-01T12:18:00Z">
        <w:r>
          <w:rPr>
            <w:rFonts w:cs="Calibri" w:hint="cs"/>
            <w:sz w:val="28"/>
            <w:szCs w:val="28"/>
            <w:rtl/>
            <w:lang w:bidi="fa-IR"/>
          </w:rPr>
          <w:t xml:space="preserve">تا </w:t>
        </w:r>
        <w:r>
          <w:rPr>
            <w:rFonts w:cs="Calibri"/>
            <w:sz w:val="28"/>
            <w:szCs w:val="28"/>
            <w:lang w:bidi="fa-IR"/>
          </w:rPr>
          <w:t xml:space="preserve">Day029 005 </w:t>
        </w:r>
      </w:ins>
      <w:ins w:id="2893" w:author="Microsoft account" w:date="2025-10-01T12:19:00Z">
        <w:r>
          <w:rPr>
            <w:rFonts w:cs="Calibri"/>
            <w:sz w:val="28"/>
            <w:szCs w:val="28"/>
            <w:lang w:bidi="fa-IR"/>
          </w:rPr>
          <w:t>00:03:00</w:t>
        </w:r>
      </w:ins>
    </w:p>
    <w:p w14:paraId="3E2B0087" w14:textId="6B19945C" w:rsidR="001B31A3" w:rsidRDefault="001B31A3">
      <w:pPr>
        <w:bidi/>
        <w:rPr>
          <w:ins w:id="2894" w:author="Microsoft account" w:date="2025-10-01T10:13:00Z"/>
          <w:rFonts w:cs="Calibri"/>
          <w:sz w:val="28"/>
          <w:szCs w:val="28"/>
          <w:rtl/>
          <w:lang w:bidi="fa-IR"/>
        </w:rPr>
        <w:pPrChange w:id="2895" w:author="Microsoft account" w:date="2025-10-01T12:17:00Z">
          <w:pPr>
            <w:spacing w:after="0" w:line="240" w:lineRule="auto"/>
          </w:pPr>
        </w:pPrChange>
      </w:pPr>
      <w:ins w:id="2896" w:author="Microsoft account" w:date="2025-10-01T10:13:00Z">
        <w:r>
          <w:rPr>
            <w:rFonts w:cs="Calibri"/>
            <w:sz w:val="28"/>
            <w:szCs w:val="28"/>
            <w:rtl/>
            <w:lang w:bidi="fa-IR"/>
          </w:rPr>
          <w:br w:type="page"/>
        </w:r>
      </w:ins>
    </w:p>
    <w:p w14:paraId="4F5D8FDF" w14:textId="4B081BE9" w:rsidR="001B31A3" w:rsidRDefault="008C5507">
      <w:pPr>
        <w:bidi/>
        <w:rPr>
          <w:ins w:id="2897" w:author="Microsoft account" w:date="2025-10-02T09:32:00Z"/>
          <w:rFonts w:cs="Calibri"/>
          <w:sz w:val="28"/>
          <w:szCs w:val="28"/>
          <w:rtl/>
          <w:lang w:bidi="fa-IR"/>
        </w:rPr>
        <w:pPrChange w:id="2898" w:author="Microsoft account" w:date="2025-10-01T12:17:00Z">
          <w:pPr>
            <w:bidi/>
            <w:spacing w:after="0" w:line="276" w:lineRule="auto"/>
            <w:jc w:val="both"/>
          </w:pPr>
        </w:pPrChange>
      </w:pPr>
      <w:bookmarkStart w:id="2899" w:name="I4040710"/>
      <w:ins w:id="2900" w:author="Microsoft account" w:date="2025-10-02T09:32:00Z">
        <w:r>
          <w:rPr>
            <w:rFonts w:cs="Calibri" w:hint="cs"/>
            <w:sz w:val="28"/>
            <w:szCs w:val="28"/>
            <w:rtl/>
            <w:lang w:bidi="fa-IR"/>
          </w:rPr>
          <w:lastRenderedPageBreak/>
          <w:t>ادامه</w:t>
        </w:r>
      </w:ins>
    </w:p>
    <w:bookmarkEnd w:id="2899"/>
    <w:p w14:paraId="3B51C53A" w14:textId="77777777" w:rsidR="008C5507" w:rsidRDefault="008C5507">
      <w:pPr>
        <w:bidi/>
        <w:rPr>
          <w:ins w:id="2901" w:author="Microsoft account" w:date="2025-10-02T09:32:00Z"/>
          <w:rFonts w:cs="Calibri"/>
          <w:sz w:val="28"/>
          <w:szCs w:val="28"/>
          <w:rtl/>
          <w:lang w:bidi="fa-IR"/>
        </w:rPr>
        <w:pPrChange w:id="2902" w:author="Microsoft account" w:date="2025-10-02T09:32:00Z">
          <w:pPr>
            <w:bidi/>
            <w:spacing w:after="0" w:line="276" w:lineRule="auto"/>
            <w:jc w:val="both"/>
          </w:pPr>
        </w:pPrChange>
      </w:pPr>
    </w:p>
    <w:p w14:paraId="47BD1E43" w14:textId="74C6EA2E" w:rsidR="008C5507" w:rsidRDefault="008C5507">
      <w:pPr>
        <w:bidi/>
        <w:rPr>
          <w:ins w:id="2903" w:author="Microsoft account" w:date="2025-10-02T10:11:00Z"/>
          <w:rFonts w:cs="Calibri"/>
          <w:sz w:val="28"/>
          <w:szCs w:val="28"/>
          <w:rtl/>
          <w:lang w:bidi="fa-IR"/>
        </w:rPr>
        <w:pPrChange w:id="2904" w:author="Microsoft account" w:date="2025-10-02T09:32:00Z">
          <w:pPr>
            <w:bidi/>
            <w:spacing w:after="0" w:line="276" w:lineRule="auto"/>
            <w:jc w:val="both"/>
          </w:pPr>
        </w:pPrChange>
      </w:pPr>
      <w:ins w:id="2905" w:author="Microsoft account" w:date="2025-10-02T09:32:00Z">
        <w:r>
          <w:rPr>
            <w:rFonts w:cs="Calibri" w:hint="cs"/>
            <w:sz w:val="28"/>
            <w:szCs w:val="28"/>
            <w:rtl/>
            <w:lang w:bidi="fa-IR"/>
          </w:rPr>
          <w:t>-</w:t>
        </w:r>
      </w:ins>
      <w:ins w:id="2906" w:author="Microsoft account" w:date="2025-10-02T10:10:00Z">
        <w:r w:rsidR="009C2FC8">
          <w:rPr>
            <w:rFonts w:cs="Calibri" w:hint="cs"/>
            <w:sz w:val="28"/>
            <w:szCs w:val="28"/>
            <w:rtl/>
            <w:lang w:bidi="fa-IR"/>
          </w:rPr>
          <w:t xml:space="preserve">برای اینکه در </w:t>
        </w:r>
        <w:r w:rsidR="009C2FC8">
          <w:rPr>
            <w:rFonts w:cs="Calibri"/>
            <w:sz w:val="28"/>
            <w:szCs w:val="28"/>
            <w:lang w:bidi="fa-IR"/>
          </w:rPr>
          <w:t>tkinter</w:t>
        </w:r>
        <w:r w:rsidR="009C2FC8">
          <w:rPr>
            <w:rFonts w:cs="Calibri" w:hint="cs"/>
            <w:sz w:val="28"/>
            <w:szCs w:val="28"/>
            <w:rtl/>
            <w:lang w:bidi="fa-IR"/>
          </w:rPr>
          <w:t xml:space="preserve"> بتونیم مقادیری که داخلِ یک </w:t>
        </w:r>
        <w:r w:rsidR="009C2FC8">
          <w:rPr>
            <w:rFonts w:cs="Calibri"/>
            <w:sz w:val="28"/>
            <w:szCs w:val="28"/>
            <w:lang w:bidi="fa-IR"/>
          </w:rPr>
          <w:t>field</w:t>
        </w:r>
        <w:r w:rsidR="009C2FC8">
          <w:rPr>
            <w:rFonts w:cs="Calibri" w:hint="cs"/>
            <w:sz w:val="28"/>
            <w:szCs w:val="28"/>
            <w:rtl/>
            <w:lang w:bidi="fa-IR"/>
          </w:rPr>
          <w:t xml:space="preserve"> هست (</w:t>
        </w:r>
        <w:r w:rsidR="009C2FC8">
          <w:rPr>
            <w:rFonts w:cs="Calibri"/>
            <w:sz w:val="28"/>
            <w:szCs w:val="28"/>
            <w:lang w:bidi="fa-IR"/>
          </w:rPr>
          <w:t>entry</w:t>
        </w:r>
        <w:r w:rsidR="009C2FC8">
          <w:rPr>
            <w:rFonts w:cs="Calibri" w:hint="cs"/>
            <w:sz w:val="28"/>
            <w:szCs w:val="28"/>
            <w:rtl/>
            <w:lang w:bidi="fa-IR"/>
          </w:rPr>
          <w:t xml:space="preserve">) رو پاک کنیم و اون </w:t>
        </w:r>
        <w:r w:rsidR="009C2FC8">
          <w:rPr>
            <w:rFonts w:cs="Calibri"/>
            <w:sz w:val="28"/>
            <w:szCs w:val="28"/>
            <w:lang w:bidi="fa-IR"/>
          </w:rPr>
          <w:t>field</w:t>
        </w:r>
        <w:r w:rsidR="009C2FC8">
          <w:rPr>
            <w:rFonts w:cs="Calibri" w:hint="cs"/>
            <w:sz w:val="28"/>
            <w:szCs w:val="28"/>
            <w:rtl/>
            <w:lang w:bidi="fa-IR"/>
          </w:rPr>
          <w:t xml:space="preserve"> رو خالی کنیم ، باید از </w:t>
        </w:r>
      </w:ins>
      <w:ins w:id="2907" w:author="Microsoft account" w:date="2025-10-02T10:11:00Z">
        <w:r w:rsidR="009C2FC8">
          <w:rPr>
            <w:rFonts w:cs="Calibri"/>
            <w:sz w:val="28"/>
            <w:szCs w:val="28"/>
            <w:lang w:bidi="fa-IR"/>
          </w:rPr>
          <w:t>delete()</w:t>
        </w:r>
        <w:r w:rsidR="009C2FC8">
          <w:rPr>
            <w:rFonts w:cs="Calibri" w:hint="cs"/>
            <w:sz w:val="28"/>
            <w:szCs w:val="28"/>
            <w:rtl/>
            <w:lang w:bidi="fa-IR"/>
          </w:rPr>
          <w:t xml:space="preserve"> روی اون </w:t>
        </w:r>
        <w:r w:rsidR="009C2FC8">
          <w:rPr>
            <w:rFonts w:cs="Calibri"/>
            <w:sz w:val="28"/>
            <w:szCs w:val="28"/>
            <w:lang w:bidi="fa-IR"/>
          </w:rPr>
          <w:t>entry</w:t>
        </w:r>
        <w:r w:rsidR="009C2FC8">
          <w:rPr>
            <w:rFonts w:cs="Calibri" w:hint="cs"/>
            <w:sz w:val="28"/>
            <w:szCs w:val="28"/>
            <w:rtl/>
            <w:lang w:bidi="fa-IR"/>
          </w:rPr>
          <w:t xml:space="preserve"> استفاده کینم. </w:t>
        </w:r>
      </w:ins>
    </w:p>
    <w:p w14:paraId="59503325" w14:textId="77777777" w:rsidR="009C2FC8" w:rsidRDefault="009C2FC8">
      <w:pPr>
        <w:bidi/>
        <w:rPr>
          <w:ins w:id="2908" w:author="Microsoft account" w:date="2025-10-02T10:11:00Z"/>
          <w:rFonts w:cs="Calibri"/>
          <w:sz w:val="28"/>
          <w:szCs w:val="28"/>
          <w:rtl/>
          <w:lang w:bidi="fa-IR"/>
        </w:rPr>
        <w:pPrChange w:id="2909" w:author="Microsoft account" w:date="2025-10-02T10:11:00Z">
          <w:pPr>
            <w:bidi/>
            <w:spacing w:after="0" w:line="276" w:lineRule="auto"/>
            <w:jc w:val="both"/>
          </w:pPr>
        </w:pPrChange>
      </w:pPr>
    </w:p>
    <w:p w14:paraId="0E12DB74" w14:textId="7FEC8E98" w:rsidR="009C2FC8" w:rsidRDefault="00DC3A93">
      <w:pPr>
        <w:bidi/>
        <w:rPr>
          <w:ins w:id="2910" w:author="Microsoft account" w:date="2025-10-02T10:22:00Z"/>
          <w:rFonts w:cs="Calibri"/>
          <w:sz w:val="28"/>
          <w:szCs w:val="28"/>
          <w:rtl/>
          <w:lang w:bidi="fa-IR"/>
        </w:rPr>
        <w:pPrChange w:id="2911" w:author="Microsoft account" w:date="2025-10-02T10:21:00Z">
          <w:pPr>
            <w:bidi/>
            <w:spacing w:after="0" w:line="276" w:lineRule="auto"/>
            <w:jc w:val="both"/>
          </w:pPr>
        </w:pPrChange>
      </w:pPr>
      <w:ins w:id="2912" w:author="Microsoft account" w:date="2025-10-02T10:21:00Z">
        <w:r>
          <w:rPr>
            <w:rFonts w:cs="Calibri"/>
            <w:sz w:val="28"/>
            <w:szCs w:val="28"/>
            <w:lang w:bidi="fa-IR"/>
          </w:rPr>
          <w:t>-</w:t>
        </w:r>
        <w:r>
          <w:rPr>
            <w:rFonts w:cs="Calibri" w:hint="cs"/>
            <w:sz w:val="28"/>
            <w:szCs w:val="28"/>
            <w:rtl/>
            <w:lang w:bidi="fa-IR"/>
          </w:rPr>
          <w:t xml:space="preserve">توی این سایت </w:t>
        </w:r>
      </w:ins>
      <w:ins w:id="2913" w:author="Microsoft account" w:date="2025-10-02T10:22:00Z">
        <w:r>
          <w:rPr>
            <w:rFonts w:cs="Calibri"/>
            <w:sz w:val="28"/>
            <w:szCs w:val="28"/>
            <w:lang w:bidi="fa-IR"/>
          </w:rPr>
          <w:fldChar w:fldCharType="begin"/>
        </w:r>
        <w:r>
          <w:rPr>
            <w:rFonts w:cs="Calibri"/>
            <w:sz w:val="28"/>
            <w:szCs w:val="28"/>
            <w:lang w:bidi="fa-IR"/>
          </w:rPr>
          <w:instrText xml:space="preserve"> HYPERLINK "https://tkdocs.com/tutorial/index.html" </w:instrText>
        </w:r>
        <w:r>
          <w:rPr>
            <w:rFonts w:cs="Calibri"/>
            <w:sz w:val="28"/>
            <w:szCs w:val="28"/>
            <w:lang w:bidi="fa-IR"/>
          </w:rPr>
          <w:fldChar w:fldCharType="separate"/>
        </w:r>
        <w:r w:rsidRPr="00DC3A93">
          <w:rPr>
            <w:rStyle w:val="Hyperlink"/>
            <w:rFonts w:cs="Calibri"/>
            <w:sz w:val="28"/>
            <w:szCs w:val="28"/>
            <w:lang w:bidi="fa-IR"/>
          </w:rPr>
          <w:t>Link</w:t>
        </w:r>
        <w:r>
          <w:rPr>
            <w:rFonts w:cs="Calibri"/>
            <w:sz w:val="28"/>
            <w:szCs w:val="28"/>
            <w:lang w:bidi="fa-IR"/>
          </w:rPr>
          <w:fldChar w:fldCharType="end"/>
        </w:r>
      </w:ins>
      <w:ins w:id="2914" w:author="Microsoft account" w:date="2025-10-02T10:21:00Z">
        <w:r>
          <w:rPr>
            <w:rFonts w:cs="Calibri" w:hint="cs"/>
            <w:sz w:val="28"/>
            <w:szCs w:val="28"/>
            <w:rtl/>
            <w:lang w:bidi="fa-IR"/>
          </w:rPr>
          <w:t xml:space="preserve"> یه </w:t>
        </w:r>
        <w:r>
          <w:rPr>
            <w:rFonts w:cs="Calibri"/>
            <w:sz w:val="28"/>
            <w:szCs w:val="28"/>
            <w:lang w:bidi="fa-IR"/>
          </w:rPr>
          <w:t>document</w:t>
        </w:r>
        <w:r>
          <w:rPr>
            <w:rFonts w:cs="Calibri" w:hint="cs"/>
            <w:sz w:val="28"/>
            <w:szCs w:val="28"/>
            <w:rtl/>
            <w:lang w:bidi="fa-IR"/>
          </w:rPr>
          <w:t xml:space="preserve"> خیلی بهتر از </w:t>
        </w:r>
        <w:r>
          <w:rPr>
            <w:rFonts w:cs="Calibri"/>
            <w:sz w:val="28"/>
            <w:szCs w:val="28"/>
            <w:lang w:bidi="fa-IR"/>
          </w:rPr>
          <w:t>document</w:t>
        </w:r>
        <w:r>
          <w:rPr>
            <w:rFonts w:cs="Calibri" w:hint="cs"/>
            <w:sz w:val="28"/>
            <w:szCs w:val="28"/>
            <w:rtl/>
            <w:lang w:bidi="fa-IR"/>
          </w:rPr>
          <w:t xml:space="preserve"> خودِ </w:t>
        </w:r>
        <w:r>
          <w:rPr>
            <w:rFonts w:cs="Calibri"/>
            <w:sz w:val="28"/>
            <w:szCs w:val="28"/>
            <w:lang w:bidi="fa-IR"/>
          </w:rPr>
          <w:t>Tk</w:t>
        </w:r>
        <w:r>
          <w:rPr>
            <w:rFonts w:cs="Calibri" w:hint="cs"/>
            <w:sz w:val="28"/>
            <w:szCs w:val="28"/>
            <w:rtl/>
            <w:lang w:bidi="fa-IR"/>
          </w:rPr>
          <w:t xml:space="preserve"> داریم که میتونیم ازش استفاده کنیم و خیلی هم خوبه. </w:t>
        </w:r>
      </w:ins>
      <w:ins w:id="2915" w:author="Microsoft account" w:date="2025-10-03T10:47:00Z">
        <w:r w:rsidR="00374F57">
          <w:rPr>
            <w:rFonts w:cs="Calibri" w:hint="cs"/>
            <w:sz w:val="28"/>
            <w:szCs w:val="28"/>
            <w:rtl/>
            <w:lang w:bidi="fa-IR"/>
          </w:rPr>
          <w:t>(</w:t>
        </w:r>
      </w:ins>
      <w:ins w:id="2916" w:author="Microsoft account" w:date="2025-10-03T10:48:00Z">
        <w:r w:rsidR="00374F57">
          <w:rPr>
            <w:rFonts w:cs="Calibri" w:hint="cs"/>
            <w:sz w:val="18"/>
            <w:szCs w:val="18"/>
            <w:rtl/>
            <w:lang w:bidi="fa-IR"/>
          </w:rPr>
          <w:t xml:space="preserve">چراکه </w:t>
        </w:r>
        <w:r w:rsidR="00374F57">
          <w:rPr>
            <w:rFonts w:cs="Calibri"/>
            <w:sz w:val="18"/>
            <w:szCs w:val="18"/>
            <w:lang w:bidi="fa-IR"/>
          </w:rPr>
          <w:t>document</w:t>
        </w:r>
        <w:r w:rsidR="00374F57">
          <w:rPr>
            <w:rFonts w:cs="Calibri" w:hint="cs"/>
            <w:sz w:val="18"/>
            <w:szCs w:val="18"/>
            <w:rtl/>
            <w:lang w:bidi="fa-IR"/>
          </w:rPr>
          <w:t xml:space="preserve"> ای که خودِ اصلیه </w:t>
        </w:r>
        <w:r w:rsidR="00374F57">
          <w:rPr>
            <w:rFonts w:cs="Calibri"/>
            <w:sz w:val="18"/>
            <w:szCs w:val="18"/>
            <w:lang w:bidi="fa-IR"/>
          </w:rPr>
          <w:t xml:space="preserve">tkinter </w:t>
        </w:r>
        <w:r w:rsidR="00374F57">
          <w:rPr>
            <w:rFonts w:cs="Calibri" w:hint="cs"/>
            <w:sz w:val="18"/>
            <w:szCs w:val="18"/>
            <w:rtl/>
            <w:lang w:bidi="fa-IR"/>
          </w:rPr>
          <w:t xml:space="preserve"> داره که باید بری از روی </w:t>
        </w:r>
        <w:r w:rsidR="00374F57">
          <w:rPr>
            <w:rFonts w:cs="Calibri"/>
            <w:sz w:val="18"/>
            <w:szCs w:val="18"/>
            <w:lang w:bidi="fa-IR"/>
          </w:rPr>
          <w:t>tk</w:t>
        </w:r>
        <w:r w:rsidR="00374F57">
          <w:rPr>
            <w:rFonts w:cs="Calibri" w:hint="cs"/>
            <w:sz w:val="18"/>
            <w:szCs w:val="18"/>
            <w:rtl/>
            <w:lang w:bidi="fa-IR"/>
          </w:rPr>
          <w:t xml:space="preserve"> بخونی ، خیلی داغونه، خیلی بده و خیلی با استاندارد های امروز فاصله داره.</w:t>
        </w:r>
      </w:ins>
      <w:ins w:id="2917" w:author="Microsoft account" w:date="2025-10-03T10:47:00Z">
        <w:r w:rsidR="00374F57">
          <w:rPr>
            <w:rFonts w:cs="Calibri" w:hint="cs"/>
            <w:sz w:val="28"/>
            <w:szCs w:val="28"/>
            <w:rtl/>
            <w:lang w:bidi="fa-IR"/>
          </w:rPr>
          <w:t>)</w:t>
        </w:r>
      </w:ins>
    </w:p>
    <w:p w14:paraId="021FB63C" w14:textId="77777777" w:rsidR="00DC3A93" w:rsidRDefault="00DC3A93">
      <w:pPr>
        <w:bidi/>
        <w:rPr>
          <w:ins w:id="2918" w:author="Microsoft account" w:date="2025-10-02T10:22:00Z"/>
          <w:rFonts w:cs="Calibri"/>
          <w:sz w:val="28"/>
          <w:szCs w:val="28"/>
          <w:rtl/>
          <w:lang w:bidi="fa-IR"/>
        </w:rPr>
        <w:pPrChange w:id="2919" w:author="Microsoft account" w:date="2025-10-02T10:22:00Z">
          <w:pPr>
            <w:bidi/>
            <w:spacing w:after="0" w:line="276" w:lineRule="auto"/>
            <w:jc w:val="both"/>
          </w:pPr>
        </w:pPrChange>
      </w:pPr>
    </w:p>
    <w:p w14:paraId="159ED1E6" w14:textId="43A31233" w:rsidR="00DC3A93" w:rsidRDefault="00DC3A93">
      <w:pPr>
        <w:bidi/>
        <w:rPr>
          <w:ins w:id="2920" w:author="Microsoft account" w:date="2025-10-03T10:54:00Z"/>
          <w:rFonts w:cs="Calibri"/>
          <w:sz w:val="28"/>
          <w:szCs w:val="28"/>
          <w:rtl/>
          <w:lang w:bidi="fa-IR"/>
        </w:rPr>
        <w:pPrChange w:id="2921" w:author="Microsoft account" w:date="2025-10-02T10:22:00Z">
          <w:pPr>
            <w:bidi/>
            <w:spacing w:after="0" w:line="276" w:lineRule="auto"/>
            <w:jc w:val="both"/>
          </w:pPr>
        </w:pPrChange>
      </w:pPr>
      <w:ins w:id="2922" w:author="Microsoft account" w:date="2025-10-02T10:22:00Z">
        <w:r>
          <w:rPr>
            <w:rFonts w:cs="Calibri" w:hint="cs"/>
            <w:sz w:val="28"/>
            <w:szCs w:val="28"/>
            <w:rtl/>
            <w:lang w:bidi="fa-IR"/>
          </w:rPr>
          <w:t>-</w:t>
        </w:r>
      </w:ins>
      <w:ins w:id="2923" w:author="Microsoft account" w:date="2025-10-02T10:25:00Z">
        <w:r w:rsidR="001C5999">
          <w:rPr>
            <w:rFonts w:cs="Calibri" w:hint="cs"/>
            <w:sz w:val="28"/>
            <w:szCs w:val="28"/>
            <w:rtl/>
            <w:lang w:bidi="fa-IR"/>
          </w:rPr>
          <w:t xml:space="preserve">برای اینکه داخل </w:t>
        </w:r>
        <w:r w:rsidR="001C5999">
          <w:rPr>
            <w:rFonts w:cs="Calibri"/>
            <w:sz w:val="28"/>
            <w:szCs w:val="28"/>
            <w:lang w:bidi="fa-IR"/>
          </w:rPr>
          <w:t>tkinter</w:t>
        </w:r>
        <w:r w:rsidR="001C5999">
          <w:rPr>
            <w:rFonts w:cs="Calibri" w:hint="cs"/>
            <w:sz w:val="28"/>
            <w:szCs w:val="28"/>
            <w:rtl/>
            <w:lang w:bidi="fa-IR"/>
          </w:rPr>
          <w:t xml:space="preserve"> بتونیم </w:t>
        </w:r>
        <w:r w:rsidR="001C5999">
          <w:rPr>
            <w:rFonts w:cs="Calibri"/>
            <w:sz w:val="28"/>
            <w:szCs w:val="28"/>
            <w:lang w:bidi="fa-IR"/>
          </w:rPr>
          <w:t>popup</w:t>
        </w:r>
        <w:r w:rsidR="001C5999">
          <w:rPr>
            <w:rFonts w:cs="Calibri" w:hint="cs"/>
            <w:sz w:val="28"/>
            <w:szCs w:val="28"/>
            <w:rtl/>
            <w:lang w:bidi="fa-IR"/>
          </w:rPr>
          <w:t xml:space="preserve"> داشته باشیم از انواع مختلف (</w:t>
        </w:r>
        <w:r w:rsidR="001C5999">
          <w:rPr>
            <w:rFonts w:cs="Calibri"/>
            <w:sz w:val="28"/>
            <w:szCs w:val="28"/>
            <w:lang w:bidi="fa-IR"/>
          </w:rPr>
          <w:t xml:space="preserve">warning, yesOrNo, </w:t>
        </w:r>
        <w:r w:rsidR="00AB2FC7">
          <w:rPr>
            <w:rFonts w:cs="Calibri"/>
            <w:sz w:val="28"/>
            <w:szCs w:val="28"/>
            <w:lang w:bidi="fa-IR"/>
          </w:rPr>
          <w:t>detail, etc.</w:t>
        </w:r>
        <w:r w:rsidR="00AB2FC7">
          <w:rPr>
            <w:rFonts w:cs="Calibri" w:hint="cs"/>
            <w:sz w:val="28"/>
            <w:szCs w:val="28"/>
            <w:rtl/>
            <w:lang w:bidi="fa-IR"/>
          </w:rPr>
          <w:t xml:space="preserve"> ) باید از یه </w:t>
        </w:r>
        <w:r w:rsidR="00AB2FC7">
          <w:rPr>
            <w:rFonts w:cs="Calibri"/>
            <w:sz w:val="28"/>
            <w:szCs w:val="28"/>
            <w:lang w:bidi="fa-IR"/>
          </w:rPr>
          <w:t>module</w:t>
        </w:r>
        <w:r w:rsidR="00AB2FC7">
          <w:rPr>
            <w:rFonts w:cs="Calibri" w:hint="cs"/>
            <w:sz w:val="28"/>
            <w:szCs w:val="28"/>
            <w:rtl/>
            <w:lang w:bidi="fa-IR"/>
          </w:rPr>
          <w:t xml:space="preserve">ای استفاده کنیم به نام </w:t>
        </w:r>
        <w:r w:rsidR="00AB2FC7">
          <w:rPr>
            <w:rFonts w:cs="Calibri"/>
            <w:sz w:val="28"/>
            <w:szCs w:val="28"/>
            <w:lang w:bidi="fa-IR"/>
          </w:rPr>
          <w:t>messagebox</w:t>
        </w:r>
        <w:r w:rsidR="00AB2FC7">
          <w:rPr>
            <w:rFonts w:cs="Calibri" w:hint="cs"/>
            <w:sz w:val="28"/>
            <w:szCs w:val="28"/>
            <w:rtl/>
            <w:lang w:bidi="fa-IR"/>
          </w:rPr>
          <w:t xml:space="preserve"> که باید از داخل </w:t>
        </w:r>
        <w:r w:rsidR="00AB2FC7">
          <w:rPr>
            <w:rFonts w:cs="Calibri"/>
            <w:sz w:val="28"/>
            <w:szCs w:val="28"/>
            <w:lang w:bidi="fa-IR"/>
          </w:rPr>
          <w:t>tkinter</w:t>
        </w:r>
      </w:ins>
      <w:ins w:id="2924" w:author="Microsoft account" w:date="2025-10-02T10:26:00Z">
        <w:r w:rsidR="00AB2FC7">
          <w:rPr>
            <w:rFonts w:cs="Calibri" w:hint="cs"/>
            <w:sz w:val="28"/>
            <w:szCs w:val="28"/>
            <w:rtl/>
            <w:lang w:bidi="fa-IR"/>
          </w:rPr>
          <w:t xml:space="preserve"> برداریم  </w:t>
        </w:r>
        <w:r w:rsidR="00AB2FC7">
          <w:rPr>
            <w:rFonts w:cs="Calibri"/>
            <w:sz w:val="28"/>
            <w:szCs w:val="28"/>
            <w:lang w:bidi="fa-IR"/>
          </w:rPr>
          <w:t>import</w:t>
        </w:r>
        <w:r w:rsidR="00AB2FC7">
          <w:rPr>
            <w:rFonts w:cs="Calibri" w:hint="cs"/>
            <w:sz w:val="28"/>
            <w:szCs w:val="28"/>
            <w:rtl/>
            <w:lang w:bidi="fa-IR"/>
          </w:rPr>
          <w:t xml:space="preserve"> کنیم . (</w:t>
        </w:r>
      </w:ins>
      <w:ins w:id="2925" w:author="Microsoft account" w:date="2025-10-02T10:27:00Z">
        <w:r w:rsidR="00AB2FC7">
          <w:rPr>
            <w:rFonts w:cs="Calibri" w:hint="cs"/>
            <w:sz w:val="28"/>
            <w:szCs w:val="28"/>
            <w:rtl/>
            <w:lang w:bidi="fa-IR"/>
          </w:rPr>
          <w:t xml:space="preserve">یه نکته ای هم هست درمورد </w:t>
        </w:r>
        <w:r w:rsidR="00AB2FC7">
          <w:rPr>
            <w:rFonts w:cs="Calibri"/>
            <w:sz w:val="28"/>
            <w:szCs w:val="28"/>
            <w:lang w:bidi="fa-IR"/>
          </w:rPr>
          <w:t xml:space="preserve">from felan import * </w:t>
        </w:r>
        <w:r w:rsidR="00AB2FC7">
          <w:rPr>
            <w:rFonts w:cs="Calibri" w:hint="cs"/>
            <w:sz w:val="28"/>
            <w:szCs w:val="28"/>
            <w:rtl/>
            <w:lang w:bidi="fa-IR"/>
          </w:rPr>
          <w:t xml:space="preserve"> اونم اینه که این دستور همۀ </w:t>
        </w:r>
        <w:r w:rsidR="00AB2FC7">
          <w:rPr>
            <w:rFonts w:cs="Calibri"/>
            <w:sz w:val="28"/>
            <w:szCs w:val="28"/>
            <w:lang w:bidi="fa-IR"/>
          </w:rPr>
          <w:t>class</w:t>
        </w:r>
        <w:r w:rsidR="00AB2FC7">
          <w:rPr>
            <w:rFonts w:cs="Calibri" w:hint="cs"/>
            <w:sz w:val="28"/>
            <w:szCs w:val="28"/>
            <w:rtl/>
            <w:lang w:bidi="fa-IR"/>
          </w:rPr>
          <w:t xml:space="preserve"> ها و </w:t>
        </w:r>
        <w:r w:rsidR="00AB2FC7">
          <w:rPr>
            <w:rFonts w:cs="Calibri"/>
            <w:sz w:val="28"/>
            <w:szCs w:val="28"/>
            <w:lang w:bidi="fa-IR"/>
          </w:rPr>
          <w:t>variable</w:t>
        </w:r>
        <w:r w:rsidR="00AB2FC7">
          <w:rPr>
            <w:rFonts w:cs="Calibri" w:hint="cs"/>
            <w:sz w:val="28"/>
            <w:szCs w:val="28"/>
            <w:rtl/>
            <w:lang w:bidi="fa-IR"/>
          </w:rPr>
          <w:t xml:space="preserve"> ها رو میاره، مثلا اگر </w:t>
        </w:r>
        <w:r w:rsidR="00AB2FC7">
          <w:rPr>
            <w:rFonts w:cs="Calibri"/>
            <w:sz w:val="28"/>
            <w:szCs w:val="28"/>
            <w:lang w:bidi="fa-IR"/>
          </w:rPr>
          <w:t>module</w:t>
        </w:r>
        <w:r w:rsidR="00AB2FC7">
          <w:rPr>
            <w:rFonts w:cs="Calibri" w:hint="cs"/>
            <w:sz w:val="28"/>
            <w:szCs w:val="28"/>
            <w:rtl/>
            <w:lang w:bidi="fa-IR"/>
          </w:rPr>
          <w:t xml:space="preserve"> ای اونجا </w:t>
        </w:r>
        <w:r w:rsidR="00AB2FC7">
          <w:rPr>
            <w:rFonts w:cs="Calibri"/>
            <w:sz w:val="28"/>
            <w:szCs w:val="28"/>
            <w:lang w:bidi="fa-IR"/>
          </w:rPr>
          <w:t>import</w:t>
        </w:r>
        <w:r w:rsidR="00AB2FC7">
          <w:rPr>
            <w:rFonts w:cs="Calibri" w:hint="cs"/>
            <w:sz w:val="28"/>
            <w:szCs w:val="28"/>
            <w:rtl/>
            <w:lang w:bidi="fa-IR"/>
          </w:rPr>
          <w:t xml:space="preserve"> شده باشه اون رو نمیاره، البته دفعه بعدی باید یه سوالی از </w:t>
        </w:r>
        <w:r w:rsidR="00AB2FC7">
          <w:rPr>
            <w:rFonts w:cs="Calibri"/>
            <w:sz w:val="28"/>
            <w:szCs w:val="28"/>
            <w:lang w:bidi="fa-IR"/>
          </w:rPr>
          <w:t xml:space="preserve">GPT </w:t>
        </w:r>
        <w:r w:rsidR="00AB2FC7">
          <w:rPr>
            <w:rFonts w:cs="Calibri" w:hint="cs"/>
            <w:sz w:val="28"/>
            <w:szCs w:val="28"/>
            <w:rtl/>
            <w:lang w:bidi="fa-IR"/>
          </w:rPr>
          <w:t xml:space="preserve"> درمورد همین قضیه بپرسم تا بیشتر این دستم بیاد که چرا باید الان بازم </w:t>
        </w:r>
      </w:ins>
      <w:ins w:id="2926" w:author="Microsoft account" w:date="2025-10-02T10:28:00Z">
        <w:r w:rsidR="00AB2FC7">
          <w:rPr>
            <w:rFonts w:cs="Calibri"/>
            <w:sz w:val="28"/>
            <w:szCs w:val="28"/>
            <w:lang w:bidi="fa-IR"/>
          </w:rPr>
          <w:t>messagebox</w:t>
        </w:r>
        <w:r w:rsidR="00AB2FC7">
          <w:rPr>
            <w:rFonts w:cs="Calibri" w:hint="cs"/>
            <w:sz w:val="28"/>
            <w:szCs w:val="28"/>
            <w:rtl/>
            <w:lang w:bidi="fa-IR"/>
          </w:rPr>
          <w:t xml:space="preserve"> رو </w:t>
        </w:r>
        <w:r w:rsidR="00AB2FC7">
          <w:rPr>
            <w:rFonts w:cs="Calibri"/>
            <w:sz w:val="28"/>
            <w:szCs w:val="28"/>
            <w:lang w:bidi="fa-IR"/>
          </w:rPr>
          <w:t>import</w:t>
        </w:r>
        <w:r w:rsidR="00AB2FC7">
          <w:rPr>
            <w:rFonts w:cs="Calibri" w:hint="cs"/>
            <w:sz w:val="28"/>
            <w:szCs w:val="28"/>
            <w:rtl/>
            <w:lang w:bidi="fa-IR"/>
          </w:rPr>
          <w:t xml:space="preserve"> کنیم درصورتی که یبار </w:t>
        </w:r>
        <w:r w:rsidR="00AB2FC7">
          <w:rPr>
            <w:rFonts w:cs="Calibri"/>
            <w:sz w:val="28"/>
            <w:szCs w:val="28"/>
            <w:lang w:bidi="fa-IR"/>
          </w:rPr>
          <w:t>*</w:t>
        </w:r>
        <w:r w:rsidR="00AB2FC7">
          <w:rPr>
            <w:rFonts w:cs="Calibri" w:hint="cs"/>
            <w:sz w:val="28"/>
            <w:szCs w:val="28"/>
            <w:rtl/>
            <w:lang w:bidi="fa-IR"/>
          </w:rPr>
          <w:t xml:space="preserve"> </w:t>
        </w:r>
        <w:r w:rsidR="00AB2FC7">
          <w:rPr>
            <w:rFonts w:cs="Calibri"/>
            <w:sz w:val="28"/>
            <w:szCs w:val="28"/>
            <w:lang w:bidi="fa-IR"/>
          </w:rPr>
          <w:t>import</w:t>
        </w:r>
        <w:r w:rsidR="00AB2FC7">
          <w:rPr>
            <w:rFonts w:cs="Calibri" w:hint="cs"/>
            <w:sz w:val="28"/>
            <w:szCs w:val="28"/>
            <w:rtl/>
            <w:lang w:bidi="fa-IR"/>
          </w:rPr>
          <w:t xml:space="preserve"> کردیم. </w:t>
        </w:r>
      </w:ins>
      <w:ins w:id="2927" w:author="Microsoft account" w:date="2025-10-02T10:26:00Z">
        <w:r w:rsidR="00AB2FC7">
          <w:rPr>
            <w:rFonts w:cs="Calibri" w:hint="cs"/>
            <w:sz w:val="28"/>
            <w:szCs w:val="28"/>
            <w:rtl/>
            <w:lang w:bidi="fa-IR"/>
          </w:rPr>
          <w:t>)</w:t>
        </w:r>
      </w:ins>
    </w:p>
    <w:p w14:paraId="2BCCEF97" w14:textId="77777777" w:rsidR="00E565D1" w:rsidRDefault="00E565D1">
      <w:pPr>
        <w:bidi/>
        <w:rPr>
          <w:ins w:id="2928" w:author="Microsoft account" w:date="2025-10-03T10:54:00Z"/>
          <w:rFonts w:cs="Calibri"/>
          <w:sz w:val="18"/>
          <w:szCs w:val="18"/>
          <w:rtl/>
          <w:lang w:bidi="fa-IR"/>
        </w:rPr>
        <w:pPrChange w:id="2929" w:author="Microsoft account" w:date="2025-10-03T10:54:00Z">
          <w:pPr>
            <w:bidi/>
            <w:spacing w:after="0" w:line="276" w:lineRule="auto"/>
            <w:jc w:val="both"/>
          </w:pPr>
        </w:pPrChange>
      </w:pPr>
      <w:ins w:id="2930" w:author="Microsoft account" w:date="2025-10-03T10:54:00Z">
        <w:r>
          <w:rPr>
            <w:rFonts w:cs="Calibri" w:hint="cs"/>
            <w:sz w:val="28"/>
            <w:szCs w:val="28"/>
            <w:rtl/>
            <w:lang w:bidi="fa-IR"/>
          </w:rPr>
          <w:t>(</w:t>
        </w:r>
      </w:ins>
    </w:p>
    <w:p w14:paraId="39DDF5BA" w14:textId="49E4B72E" w:rsidR="00E565D1" w:rsidRDefault="00E565D1">
      <w:pPr>
        <w:bidi/>
        <w:rPr>
          <w:ins w:id="2931" w:author="Microsoft account" w:date="2025-10-03T10:55:00Z"/>
          <w:rFonts w:cs="Calibri"/>
          <w:sz w:val="18"/>
          <w:szCs w:val="18"/>
          <w:rtl/>
          <w:lang w:bidi="fa-IR"/>
        </w:rPr>
        <w:pPrChange w:id="2932" w:author="Microsoft account" w:date="2025-10-03T10:54:00Z">
          <w:pPr>
            <w:bidi/>
            <w:spacing w:after="0" w:line="276" w:lineRule="auto"/>
            <w:jc w:val="both"/>
          </w:pPr>
        </w:pPrChange>
      </w:pPr>
      <w:ins w:id="2933" w:author="Microsoft account" w:date="2025-10-03T10:54:00Z">
        <w:r>
          <w:rPr>
            <w:rFonts w:cs="Calibri" w:hint="cs"/>
            <w:sz w:val="18"/>
            <w:szCs w:val="18"/>
            <w:rtl/>
            <w:lang w:bidi="fa-IR"/>
          </w:rPr>
          <w:t xml:space="preserve">-نکته درمورد </w:t>
        </w:r>
      </w:ins>
      <w:ins w:id="2934" w:author="Microsoft account" w:date="2025-10-03T10:55:00Z">
        <w:r w:rsidR="002763AA">
          <w:rPr>
            <w:rFonts w:cs="Calibri" w:hint="cs"/>
            <w:sz w:val="18"/>
            <w:szCs w:val="18"/>
            <w:rtl/>
            <w:lang w:bidi="fa-IR"/>
          </w:rPr>
          <w:t>پارگراف قبل:</w:t>
        </w:r>
      </w:ins>
    </w:p>
    <w:p w14:paraId="441738A4" w14:textId="59C17F98" w:rsidR="002763AA" w:rsidRDefault="002763AA">
      <w:pPr>
        <w:bidi/>
        <w:ind w:firstLine="720"/>
        <w:rPr>
          <w:ins w:id="2935" w:author="Microsoft account" w:date="2025-10-03T10:55:00Z"/>
          <w:rFonts w:cs="Calibri"/>
          <w:sz w:val="18"/>
          <w:szCs w:val="18"/>
          <w:rtl/>
          <w:lang w:bidi="fa-IR"/>
        </w:rPr>
        <w:pPrChange w:id="2936" w:author="Microsoft account" w:date="2025-10-03T10:55:00Z">
          <w:pPr>
            <w:bidi/>
            <w:spacing w:after="0" w:line="276" w:lineRule="auto"/>
            <w:jc w:val="both"/>
          </w:pPr>
        </w:pPrChange>
      </w:pPr>
      <w:ins w:id="2937" w:author="Microsoft account" w:date="2025-10-03T10:55:00Z">
        <w:r w:rsidRPr="002763AA">
          <w:rPr>
            <w:rFonts w:cs="Calibri"/>
            <w:noProof/>
            <w:sz w:val="18"/>
            <w:szCs w:val="18"/>
            <w:rPrChange w:id="2938"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bidi/>
        <w:ind w:firstLine="720"/>
        <w:rPr>
          <w:ins w:id="2939" w:author="Microsoft account" w:date="2025-10-03T10:54:00Z"/>
          <w:rFonts w:cs="Calibri"/>
          <w:sz w:val="18"/>
          <w:szCs w:val="18"/>
          <w:rtl/>
          <w:lang w:bidi="fa-IR"/>
        </w:rPr>
        <w:pPrChange w:id="2940" w:author="Microsoft account" w:date="2025-10-03T10:55:00Z">
          <w:pPr>
            <w:bidi/>
            <w:spacing w:after="0" w:line="276" w:lineRule="auto"/>
            <w:jc w:val="both"/>
          </w:pPr>
        </w:pPrChange>
      </w:pPr>
      <w:ins w:id="2941" w:author="Microsoft account" w:date="2025-10-03T10:55:00Z">
        <w:r w:rsidRPr="002763AA">
          <w:rPr>
            <w:rFonts w:cs="Calibri"/>
            <w:noProof/>
            <w:sz w:val="18"/>
            <w:szCs w:val="18"/>
            <w:rPrChange w:id="2942"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bidi/>
        <w:rPr>
          <w:ins w:id="2943" w:author="Microsoft account" w:date="2025-10-02T09:32:00Z"/>
          <w:rFonts w:cs="Calibri"/>
          <w:sz w:val="28"/>
          <w:szCs w:val="28"/>
          <w:lang w:bidi="fa-IR"/>
          <w:rPrChange w:id="2944" w:author="Microsoft account" w:date="2025-10-02T10:21:00Z">
            <w:rPr>
              <w:ins w:id="2945" w:author="Microsoft account" w:date="2025-10-02T09:32:00Z"/>
              <w:lang w:bidi="fa-IR"/>
            </w:rPr>
          </w:rPrChange>
        </w:rPr>
        <w:pPrChange w:id="2946" w:author="Microsoft account" w:date="2025-10-03T10:54:00Z">
          <w:pPr>
            <w:bidi/>
            <w:spacing w:after="0" w:line="276" w:lineRule="auto"/>
            <w:jc w:val="both"/>
          </w:pPr>
        </w:pPrChange>
      </w:pPr>
      <w:ins w:id="2947" w:author="Microsoft account" w:date="2025-10-03T10:54:00Z">
        <w:r>
          <w:rPr>
            <w:rFonts w:cs="Calibri" w:hint="cs"/>
            <w:sz w:val="28"/>
            <w:szCs w:val="28"/>
            <w:rtl/>
            <w:lang w:bidi="fa-IR"/>
          </w:rPr>
          <w:t>)</w:t>
        </w:r>
      </w:ins>
    </w:p>
    <w:p w14:paraId="11238B52" w14:textId="77777777" w:rsidR="008C5507" w:rsidRDefault="008C5507">
      <w:pPr>
        <w:bidi/>
        <w:rPr>
          <w:ins w:id="2948" w:author="Microsoft account" w:date="2025-10-02T10:28:00Z"/>
          <w:rFonts w:cs="Calibri"/>
          <w:sz w:val="28"/>
          <w:szCs w:val="28"/>
          <w:rtl/>
          <w:lang w:bidi="fa-IR"/>
        </w:rPr>
        <w:pPrChange w:id="2949" w:author="Microsoft account" w:date="2025-10-02T09:32:00Z">
          <w:pPr>
            <w:bidi/>
            <w:spacing w:after="0" w:line="276" w:lineRule="auto"/>
            <w:jc w:val="both"/>
          </w:pPr>
        </w:pPrChange>
      </w:pPr>
    </w:p>
    <w:p w14:paraId="61FDFF00" w14:textId="509BE081" w:rsidR="00AB2FC7" w:rsidRDefault="00AB2FC7">
      <w:pPr>
        <w:bidi/>
        <w:rPr>
          <w:ins w:id="2950" w:author="Microsoft account" w:date="2025-10-02T11:50:00Z"/>
          <w:rFonts w:cs="Calibri"/>
          <w:sz w:val="28"/>
          <w:szCs w:val="28"/>
          <w:rtl/>
          <w:lang w:bidi="fa-IR"/>
        </w:rPr>
        <w:pPrChange w:id="2951" w:author="Microsoft account" w:date="2025-10-02T10:28:00Z">
          <w:pPr>
            <w:bidi/>
            <w:spacing w:after="0" w:line="276" w:lineRule="auto"/>
            <w:jc w:val="both"/>
          </w:pPr>
        </w:pPrChange>
      </w:pPr>
      <w:ins w:id="2952" w:author="Microsoft account" w:date="2025-10-02T10:28:00Z">
        <w:r>
          <w:rPr>
            <w:rFonts w:cs="Calibri" w:hint="cs"/>
            <w:sz w:val="28"/>
            <w:szCs w:val="28"/>
            <w:rtl/>
            <w:lang w:bidi="fa-IR"/>
          </w:rPr>
          <w:t>-</w:t>
        </w:r>
      </w:ins>
      <w:ins w:id="2953" w:author="Microsoft account" w:date="2025-10-02T11:49:00Z">
        <w:r w:rsidR="001A6D6F">
          <w:rPr>
            <w:rFonts w:cs="Calibri" w:hint="cs"/>
            <w:sz w:val="28"/>
            <w:szCs w:val="28"/>
            <w:rtl/>
            <w:lang w:bidi="fa-IR"/>
          </w:rPr>
          <w:t xml:space="preserve">توی بخش </w:t>
        </w:r>
        <w:r w:rsidR="001A6D6F">
          <w:rPr>
            <w:rFonts w:cs="Calibri"/>
            <w:sz w:val="28"/>
            <w:szCs w:val="28"/>
            <w:lang w:bidi="fa-IR"/>
          </w:rPr>
          <w:t>password generator</w:t>
        </w:r>
        <w:r w:rsidR="001A6D6F">
          <w:rPr>
            <w:rFonts w:cs="Calibri" w:hint="cs"/>
            <w:sz w:val="28"/>
            <w:szCs w:val="28"/>
            <w:rtl/>
            <w:lang w:bidi="fa-IR"/>
          </w:rPr>
          <w:t xml:space="preserve"> قرار بر این بود که از کد هایی که در </w:t>
        </w:r>
        <w:r w:rsidR="001A6D6F">
          <w:rPr>
            <w:rFonts w:cs="Calibri"/>
            <w:sz w:val="28"/>
            <w:szCs w:val="28"/>
            <w:lang w:bidi="fa-IR"/>
          </w:rPr>
          <w:t>Day005</w:t>
        </w:r>
        <w:r w:rsidR="001A6D6F">
          <w:rPr>
            <w:rFonts w:cs="Calibri" w:hint="cs"/>
            <w:sz w:val="28"/>
            <w:szCs w:val="28"/>
            <w:rtl/>
            <w:lang w:bidi="fa-IR"/>
          </w:rPr>
          <w:t xml:space="preserve"> زده بودیم استفاده کنیم و بسته به اینجا تغیرش بدیم. که با موفقیت این کار رو انجام دادم (از خوبیای برنامه نویسی مبحثِ </w:t>
        </w:r>
      </w:ins>
      <w:ins w:id="2954" w:author="Microsoft account" w:date="2025-10-02T11:50:00Z">
        <w:r w:rsidR="001A6D6F">
          <w:rPr>
            <w:rFonts w:cs="Calibri"/>
            <w:sz w:val="28"/>
            <w:szCs w:val="28"/>
            <w:lang w:bidi="fa-IR"/>
          </w:rPr>
          <w:t>Copy-paste</w:t>
        </w:r>
        <w:r w:rsidR="001A6D6F">
          <w:rPr>
            <w:rFonts w:cs="Calibri" w:hint="cs"/>
            <w:sz w:val="28"/>
            <w:szCs w:val="28"/>
            <w:rtl/>
            <w:lang w:bidi="fa-IR"/>
          </w:rPr>
          <w:t xml:space="preserve"> عه </w:t>
        </w:r>
        <w:r w:rsidR="001A6D6F" w:rsidRPr="001A6D6F">
          <w:rPr>
            <w:rFonts w:cs="Calibri"/>
            <w:sz w:val="28"/>
            <w:szCs w:val="28"/>
            <w:lang w:bidi="fa-IR"/>
          </w:rPr>
          <w:sym w:font="Wingdings" w:char="F04A"/>
        </w:r>
        <w:r w:rsidR="001A6D6F">
          <w:rPr>
            <w:rFonts w:cs="Calibri" w:hint="cs"/>
            <w:sz w:val="28"/>
            <w:szCs w:val="28"/>
            <w:rtl/>
            <w:lang w:bidi="fa-IR"/>
          </w:rPr>
          <w:t xml:space="preserve"> ) </w:t>
        </w:r>
      </w:ins>
      <w:ins w:id="2955" w:author="Microsoft account" w:date="2025-10-03T10:55:00Z">
        <w:r w:rsidR="002763AA">
          <w:rPr>
            <w:rFonts w:cs="Calibri" w:hint="cs"/>
            <w:sz w:val="28"/>
            <w:szCs w:val="28"/>
            <w:rtl/>
            <w:lang w:bidi="fa-IR"/>
          </w:rPr>
          <w:t>(</w:t>
        </w:r>
      </w:ins>
      <w:ins w:id="2956" w:author="Microsoft account" w:date="2025-10-03T10:56:00Z">
        <w:r w:rsidR="002763AA">
          <w:rPr>
            <w:rFonts w:cs="Calibri" w:hint="cs"/>
            <w:sz w:val="18"/>
            <w:szCs w:val="18"/>
            <w:rtl/>
            <w:lang w:bidi="fa-IR"/>
          </w:rPr>
          <w:t xml:space="preserve">که به گفتۀ اهلِ فن؛ اگر ما با قواعد </w:t>
        </w:r>
        <w:r w:rsidR="002763AA">
          <w:rPr>
            <w:rFonts w:cs="Calibri"/>
            <w:sz w:val="18"/>
            <w:szCs w:val="18"/>
            <w:lang w:bidi="fa-IR"/>
          </w:rPr>
          <w:t>OOP</w:t>
        </w:r>
        <w:r w:rsidR="002763AA">
          <w:rPr>
            <w:rFonts w:cs="Calibri"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rFonts w:cs="Calibri"/>
            <w:sz w:val="18"/>
            <w:szCs w:val="18"/>
            <w:lang w:bidi="fa-IR"/>
          </w:rPr>
          <w:t>OOP</w:t>
        </w:r>
        <w:r w:rsidR="002763AA">
          <w:rPr>
            <w:rFonts w:cs="Calibri" w:hint="cs"/>
            <w:sz w:val="18"/>
            <w:szCs w:val="18"/>
            <w:rtl/>
            <w:lang w:bidi="fa-IR"/>
          </w:rPr>
          <w:t xml:space="preserve"> باشه. حالا اینجا که ما درحال یادگیری هستیم هیچی راحت میشه رفت و </w:t>
        </w:r>
      </w:ins>
      <w:ins w:id="2957" w:author="Microsoft account" w:date="2025-10-03T10:57:00Z">
        <w:r w:rsidR="002763AA">
          <w:rPr>
            <w:rFonts w:cs="Calibri"/>
            <w:sz w:val="18"/>
            <w:szCs w:val="18"/>
            <w:lang w:bidi="fa-IR"/>
          </w:rPr>
          <w:t>copy paste</w:t>
        </w:r>
        <w:r w:rsidR="002763AA">
          <w:rPr>
            <w:rFonts w:cs="Calibri" w:hint="cs"/>
            <w:sz w:val="18"/>
            <w:szCs w:val="18"/>
            <w:rtl/>
            <w:lang w:bidi="fa-IR"/>
          </w:rPr>
          <w:t xml:space="preserve"> کرد، اما حس میکنم توی پروژه های بزرگ ، به این راحتی نمیشه </w:t>
        </w:r>
        <w:r w:rsidR="002763AA">
          <w:rPr>
            <w:rFonts w:cs="Calibri"/>
            <w:sz w:val="18"/>
            <w:szCs w:val="18"/>
            <w:lang w:bidi="fa-IR"/>
          </w:rPr>
          <w:t>copy paste</w:t>
        </w:r>
        <w:r w:rsidR="002763AA">
          <w:rPr>
            <w:rFonts w:cs="Calibri" w:hint="cs"/>
            <w:sz w:val="18"/>
            <w:szCs w:val="18"/>
            <w:rtl/>
            <w:lang w:bidi="fa-IR"/>
          </w:rPr>
          <w:t xml:space="preserve"> کرد. خیلی تو در تو باید باشه و این عمل رو سخت میکنه، اما اگر </w:t>
        </w:r>
        <w:r w:rsidR="002763AA">
          <w:rPr>
            <w:rFonts w:cs="Calibri"/>
            <w:sz w:val="18"/>
            <w:szCs w:val="18"/>
            <w:lang w:bidi="fa-IR"/>
          </w:rPr>
          <w:t>modulate</w:t>
        </w:r>
        <w:r w:rsidR="002763AA">
          <w:rPr>
            <w:rFonts w:cs="Calibri" w:hint="cs"/>
            <w:sz w:val="18"/>
            <w:szCs w:val="18"/>
            <w:rtl/>
            <w:lang w:bidi="fa-IR"/>
          </w:rPr>
          <w:t xml:space="preserve"> و </w:t>
        </w:r>
        <w:r w:rsidR="002763AA">
          <w:rPr>
            <w:rFonts w:cs="Calibri"/>
            <w:sz w:val="18"/>
            <w:szCs w:val="18"/>
            <w:lang w:bidi="fa-IR"/>
          </w:rPr>
          <w:t>objective</w:t>
        </w:r>
        <w:r w:rsidR="002763AA">
          <w:rPr>
            <w:rFonts w:cs="Calibri" w:hint="cs"/>
            <w:sz w:val="18"/>
            <w:szCs w:val="18"/>
            <w:rtl/>
            <w:lang w:bidi="fa-IR"/>
          </w:rPr>
          <w:t xml:space="preserve"> پیش رفته باشیم ، قضیه فرق میکنه و بدون توجه به کد میتونیم برداریم و استفاده کنیم. </w:t>
        </w:r>
      </w:ins>
      <w:ins w:id="2958" w:author="Microsoft account" w:date="2025-10-03T10:55:00Z">
        <w:r w:rsidR="002763AA">
          <w:rPr>
            <w:rFonts w:cs="Calibri" w:hint="cs"/>
            <w:sz w:val="28"/>
            <w:szCs w:val="28"/>
            <w:rtl/>
            <w:lang w:bidi="fa-IR"/>
          </w:rPr>
          <w:t>)</w:t>
        </w:r>
      </w:ins>
    </w:p>
    <w:p w14:paraId="3154FF0F" w14:textId="77777777" w:rsidR="001A6D6F" w:rsidRDefault="001A6D6F">
      <w:pPr>
        <w:bidi/>
        <w:rPr>
          <w:ins w:id="2959" w:author="Microsoft account" w:date="2025-10-02T11:50:00Z"/>
          <w:rFonts w:cs="Calibri"/>
          <w:sz w:val="28"/>
          <w:szCs w:val="28"/>
          <w:rtl/>
          <w:lang w:bidi="fa-IR"/>
        </w:rPr>
        <w:pPrChange w:id="2960" w:author="Microsoft account" w:date="2025-10-02T11:50:00Z">
          <w:pPr>
            <w:bidi/>
            <w:spacing w:after="0" w:line="276" w:lineRule="auto"/>
            <w:jc w:val="both"/>
          </w:pPr>
        </w:pPrChange>
      </w:pPr>
    </w:p>
    <w:p w14:paraId="69E778F3" w14:textId="070092FA" w:rsidR="001A6D6F" w:rsidRDefault="001A6D6F">
      <w:pPr>
        <w:bidi/>
        <w:rPr>
          <w:ins w:id="2961" w:author="Microsoft account" w:date="2025-10-02T11:54:00Z"/>
          <w:rFonts w:cs="Calibri"/>
          <w:sz w:val="28"/>
          <w:szCs w:val="28"/>
          <w:lang w:bidi="fa-IR"/>
        </w:rPr>
        <w:pPrChange w:id="2962" w:author="Microsoft account" w:date="2025-10-02T11:50:00Z">
          <w:pPr>
            <w:bidi/>
            <w:spacing w:after="0" w:line="276" w:lineRule="auto"/>
            <w:jc w:val="both"/>
          </w:pPr>
        </w:pPrChange>
      </w:pPr>
      <w:ins w:id="2963" w:author="Microsoft account" w:date="2025-10-02T11:50:00Z">
        <w:r>
          <w:rPr>
            <w:rFonts w:cs="Calibri" w:hint="cs"/>
            <w:sz w:val="28"/>
            <w:szCs w:val="28"/>
            <w:rtl/>
            <w:lang w:bidi="fa-IR"/>
          </w:rPr>
          <w:t xml:space="preserve">-برای اینکه بتونیم </w:t>
        </w:r>
        <w:r>
          <w:rPr>
            <w:rFonts w:cs="Calibri"/>
            <w:sz w:val="28"/>
            <w:szCs w:val="28"/>
            <w:lang w:bidi="fa-IR"/>
          </w:rPr>
          <w:t xml:space="preserve">password </w:t>
        </w:r>
        <w:r>
          <w:rPr>
            <w:rFonts w:cs="Calibri" w:hint="cs"/>
            <w:sz w:val="28"/>
            <w:szCs w:val="28"/>
            <w:rtl/>
            <w:lang w:bidi="fa-IR"/>
          </w:rPr>
          <w:t xml:space="preserve"> ای که </w:t>
        </w:r>
        <w:r>
          <w:rPr>
            <w:rFonts w:cs="Calibri"/>
            <w:sz w:val="28"/>
            <w:szCs w:val="28"/>
            <w:lang w:bidi="fa-IR"/>
          </w:rPr>
          <w:t>generate</w:t>
        </w:r>
        <w:r>
          <w:rPr>
            <w:rFonts w:cs="Calibri" w:hint="cs"/>
            <w:sz w:val="28"/>
            <w:szCs w:val="28"/>
            <w:rtl/>
            <w:lang w:bidi="fa-IR"/>
          </w:rPr>
          <w:t xml:space="preserve"> شده یا اونجا نوشته شده و </w:t>
        </w:r>
        <w:r>
          <w:rPr>
            <w:rFonts w:cs="Calibri"/>
            <w:sz w:val="28"/>
            <w:szCs w:val="28"/>
            <w:lang w:bidi="fa-IR"/>
          </w:rPr>
          <w:t xml:space="preserve">add </w:t>
        </w:r>
        <w:r>
          <w:rPr>
            <w:rFonts w:cs="Calibri" w:hint="cs"/>
            <w:sz w:val="28"/>
            <w:szCs w:val="28"/>
            <w:rtl/>
            <w:lang w:bidi="fa-IR"/>
          </w:rPr>
          <w:t xml:space="preserve"> هم شده رو بتونیم با پایتون </w:t>
        </w:r>
        <w:r>
          <w:rPr>
            <w:rFonts w:cs="Calibri"/>
            <w:sz w:val="28"/>
            <w:szCs w:val="28"/>
            <w:lang w:bidi="fa-IR"/>
          </w:rPr>
          <w:t>copy to clipboard</w:t>
        </w:r>
        <w:r>
          <w:rPr>
            <w:rFonts w:cs="Calibri" w:hint="cs"/>
            <w:sz w:val="28"/>
            <w:szCs w:val="28"/>
            <w:rtl/>
            <w:lang w:bidi="fa-IR"/>
          </w:rPr>
          <w:t xml:space="preserve"> ش کنیم ، داریم از یه </w:t>
        </w:r>
        <w:r>
          <w:rPr>
            <w:rFonts w:cs="Calibri"/>
            <w:sz w:val="28"/>
            <w:szCs w:val="28"/>
            <w:lang w:bidi="fa-IR"/>
          </w:rPr>
          <w:t>module</w:t>
        </w:r>
        <w:r>
          <w:rPr>
            <w:rFonts w:cs="Calibri" w:hint="cs"/>
            <w:sz w:val="28"/>
            <w:szCs w:val="28"/>
            <w:rtl/>
            <w:lang w:bidi="fa-IR"/>
          </w:rPr>
          <w:t xml:space="preserve"> استفاده میکنیم به نام </w:t>
        </w:r>
      </w:ins>
      <w:ins w:id="2964" w:author="Microsoft account" w:date="2025-10-02T11:51:00Z">
        <w:r>
          <w:rPr>
            <w:rFonts w:cs="Calibri"/>
            <w:sz w:val="28"/>
            <w:szCs w:val="28"/>
            <w:lang w:bidi="fa-IR"/>
          </w:rPr>
          <w:t>pyperclip</w:t>
        </w:r>
      </w:ins>
      <w:ins w:id="2965" w:author="Microsoft account" w:date="2025-10-02T11:53:00Z">
        <w:r>
          <w:rPr>
            <w:rFonts w:cs="Calibri"/>
            <w:sz w:val="28"/>
            <w:szCs w:val="28"/>
            <w:lang w:bidi="fa-IR"/>
          </w:rPr>
          <w:t xml:space="preserve"> </w:t>
        </w:r>
        <w:r>
          <w:rPr>
            <w:rFonts w:cs="Calibri" w:hint="cs"/>
            <w:sz w:val="28"/>
            <w:szCs w:val="28"/>
            <w:rtl/>
            <w:lang w:bidi="fa-IR"/>
          </w:rPr>
          <w:t xml:space="preserve"> . خیلی خیلی هم کار کردن باهاش ساده س ، </w:t>
        </w:r>
        <w:r>
          <w:rPr>
            <w:rFonts w:cs="Calibri"/>
            <w:sz w:val="28"/>
            <w:szCs w:val="28"/>
            <w:lang w:bidi="fa-IR"/>
          </w:rPr>
          <w:t>import</w:t>
        </w:r>
        <w:r>
          <w:rPr>
            <w:rFonts w:cs="Calibri" w:hint="cs"/>
            <w:sz w:val="28"/>
            <w:szCs w:val="28"/>
            <w:rtl/>
            <w:lang w:bidi="fa-IR"/>
          </w:rPr>
          <w:t xml:space="preserve"> میکنی و </w:t>
        </w:r>
      </w:ins>
      <w:ins w:id="2966" w:author="Microsoft account" w:date="2025-10-02T11:54:00Z">
        <w:r>
          <w:rPr>
            <w:rFonts w:cs="Calibri"/>
            <w:sz w:val="28"/>
            <w:szCs w:val="28"/>
            <w:lang w:bidi="fa-IR"/>
          </w:rPr>
          <w:t>pyperclip.copy()</w:t>
        </w:r>
        <w:r>
          <w:rPr>
            <w:rFonts w:cs="Calibri" w:hint="cs"/>
            <w:sz w:val="28"/>
            <w:szCs w:val="28"/>
            <w:rtl/>
            <w:lang w:bidi="fa-IR"/>
          </w:rPr>
          <w:t xml:space="preserve"> و هرج</w:t>
        </w:r>
      </w:ins>
      <w:ins w:id="2967" w:author="Microsoft account" w:date="2025-10-03T10:58:00Z">
        <w:r w:rsidR="002763AA">
          <w:rPr>
            <w:rFonts w:cs="Calibri" w:hint="cs"/>
            <w:sz w:val="28"/>
            <w:szCs w:val="28"/>
            <w:rtl/>
            <w:lang w:bidi="fa-IR"/>
          </w:rPr>
          <w:t>ا</w:t>
        </w:r>
      </w:ins>
      <w:ins w:id="2968" w:author="Microsoft account" w:date="2025-10-02T11:54:00Z">
        <w:r>
          <w:rPr>
            <w:rFonts w:cs="Calibri" w:hint="cs"/>
            <w:sz w:val="28"/>
            <w:szCs w:val="28"/>
            <w:rtl/>
            <w:lang w:bidi="fa-IR"/>
          </w:rPr>
          <w:t xml:space="preserve"> خواستی پیست کنی </w:t>
        </w:r>
        <w:r>
          <w:rPr>
            <w:rFonts w:cs="Calibri"/>
            <w:sz w:val="28"/>
            <w:szCs w:val="28"/>
            <w:lang w:bidi="fa-IR"/>
          </w:rPr>
          <w:t>pyperclip.paste()</w:t>
        </w:r>
        <w:r>
          <w:rPr>
            <w:rFonts w:cs="Calibri" w:hint="cs"/>
            <w:sz w:val="28"/>
            <w:szCs w:val="28"/>
            <w:rtl/>
            <w:lang w:bidi="fa-IR"/>
          </w:rPr>
          <w:t xml:space="preserve"> . </w:t>
        </w:r>
        <w:r>
          <w:rPr>
            <w:rFonts w:cs="Calibri"/>
            <w:sz w:val="28"/>
            <w:szCs w:val="28"/>
            <w:lang w:bidi="fa-IR"/>
          </w:rPr>
          <w:t>eaaaaaaaaasy</w:t>
        </w:r>
      </w:ins>
    </w:p>
    <w:p w14:paraId="48A50A6F" w14:textId="77777777" w:rsidR="001A6D6F" w:rsidRDefault="001A6D6F">
      <w:pPr>
        <w:bidi/>
        <w:rPr>
          <w:ins w:id="2969" w:author="Microsoft account" w:date="2025-10-02T11:54:00Z"/>
          <w:rFonts w:cs="Calibri"/>
          <w:sz w:val="28"/>
          <w:szCs w:val="28"/>
          <w:lang w:bidi="fa-IR"/>
        </w:rPr>
        <w:pPrChange w:id="2970" w:author="Microsoft account" w:date="2025-10-02T11:54:00Z">
          <w:pPr>
            <w:bidi/>
            <w:spacing w:after="0" w:line="276" w:lineRule="auto"/>
            <w:jc w:val="both"/>
          </w:pPr>
        </w:pPrChange>
      </w:pPr>
    </w:p>
    <w:p w14:paraId="2B8A158E" w14:textId="254E4AE1" w:rsidR="001A6D6F" w:rsidRDefault="00161F77">
      <w:pPr>
        <w:bidi/>
        <w:rPr>
          <w:ins w:id="2971" w:author="Microsoft account" w:date="2025-10-02T09:32:00Z"/>
          <w:rFonts w:cs="Calibri"/>
          <w:sz w:val="28"/>
          <w:szCs w:val="28"/>
          <w:lang w:bidi="fa-IR"/>
        </w:rPr>
        <w:pPrChange w:id="2972" w:author="Microsoft account" w:date="2025-10-02T11:54:00Z">
          <w:pPr>
            <w:bidi/>
            <w:spacing w:after="0" w:line="276" w:lineRule="auto"/>
            <w:jc w:val="both"/>
          </w:pPr>
        </w:pPrChange>
      </w:pPr>
      <w:ins w:id="2973" w:author="Microsoft account" w:date="2025-10-02T11:58:00Z">
        <w:r>
          <w:rPr>
            <w:rFonts w:cs="Calibri"/>
            <w:sz w:val="28"/>
            <w:szCs w:val="28"/>
            <w:lang w:bidi="fa-IR"/>
          </w:rPr>
          <w:t>End of Day029</w:t>
        </w:r>
      </w:ins>
    </w:p>
    <w:p w14:paraId="6ECDD6EB" w14:textId="77777777" w:rsidR="008C5507" w:rsidRDefault="008C5507">
      <w:pPr>
        <w:bidi/>
        <w:rPr>
          <w:ins w:id="2974" w:author="Microsoft account" w:date="2025-10-02T09:32:00Z"/>
          <w:rFonts w:cs="Calibri"/>
          <w:sz w:val="28"/>
          <w:szCs w:val="28"/>
          <w:rtl/>
          <w:lang w:bidi="fa-IR"/>
        </w:rPr>
        <w:pPrChange w:id="2975" w:author="Microsoft account" w:date="2025-10-02T09:32:00Z">
          <w:pPr>
            <w:bidi/>
            <w:spacing w:after="0" w:line="276" w:lineRule="auto"/>
            <w:jc w:val="both"/>
          </w:pPr>
        </w:pPrChange>
      </w:pPr>
    </w:p>
    <w:p w14:paraId="69BAE7B6" w14:textId="1B1BC9F3" w:rsidR="008C5507" w:rsidRDefault="002763AA">
      <w:pPr>
        <w:bidi/>
        <w:spacing w:line="276" w:lineRule="auto"/>
        <w:rPr>
          <w:ins w:id="2976" w:author="Microsoft account" w:date="2025-10-02T09:32:00Z"/>
          <w:rFonts w:cs="Calibri"/>
          <w:sz w:val="28"/>
          <w:szCs w:val="28"/>
          <w:rtl/>
          <w:lang w:bidi="fa-IR"/>
        </w:rPr>
        <w:pPrChange w:id="2977" w:author="Microsoft account" w:date="2025-10-03T11:21:00Z">
          <w:pPr>
            <w:bidi/>
            <w:spacing w:after="0" w:line="276" w:lineRule="auto"/>
            <w:jc w:val="both"/>
          </w:pPr>
        </w:pPrChange>
      </w:pPr>
      <w:bookmarkStart w:id="2978" w:name="I4040711"/>
      <w:ins w:id="2979" w:author="Microsoft account" w:date="2025-10-03T10:58:00Z">
        <w:r>
          <w:rPr>
            <w:rFonts w:cs="Calibri" w:hint="cs"/>
            <w:sz w:val="28"/>
            <w:szCs w:val="28"/>
            <w:rtl/>
            <w:lang w:bidi="fa-IR"/>
          </w:rPr>
          <w:lastRenderedPageBreak/>
          <w:t>ادامه</w:t>
        </w:r>
      </w:ins>
    </w:p>
    <w:bookmarkEnd w:id="2978"/>
    <w:p w14:paraId="14154208" w14:textId="4A50DC2F" w:rsidR="008C5507" w:rsidRDefault="008C5507">
      <w:pPr>
        <w:spacing w:after="0" w:line="276" w:lineRule="auto"/>
        <w:jc w:val="right"/>
        <w:rPr>
          <w:ins w:id="2980" w:author="Microsoft account" w:date="2025-10-03T10:58:00Z"/>
          <w:rFonts w:cs="Calibri"/>
          <w:sz w:val="28"/>
          <w:szCs w:val="28"/>
          <w:rtl/>
          <w:lang w:bidi="fa-IR"/>
        </w:rPr>
        <w:pPrChange w:id="2981" w:author="Microsoft account" w:date="2025-10-03T11:21:00Z">
          <w:pPr>
            <w:bidi/>
            <w:spacing w:after="0" w:line="276" w:lineRule="auto"/>
            <w:jc w:val="both"/>
          </w:pPr>
        </w:pPrChange>
      </w:pPr>
    </w:p>
    <w:p w14:paraId="2B72FEB9" w14:textId="5D306AAE" w:rsidR="002763AA" w:rsidRDefault="008A2F00">
      <w:pPr>
        <w:bidi/>
        <w:spacing w:after="0" w:line="276" w:lineRule="auto"/>
        <w:jc w:val="both"/>
        <w:rPr>
          <w:ins w:id="2982" w:author="Microsoft account" w:date="2025-10-03T11:07:00Z"/>
          <w:rFonts w:cs="Calibri"/>
          <w:sz w:val="28"/>
          <w:szCs w:val="28"/>
          <w:rtl/>
          <w:lang w:bidi="fa-IR"/>
        </w:rPr>
        <w:pPrChange w:id="2983" w:author="Microsoft account" w:date="2025-10-03T11:21:00Z">
          <w:pPr>
            <w:bidi/>
            <w:spacing w:after="0" w:line="276" w:lineRule="auto"/>
            <w:jc w:val="both"/>
          </w:pPr>
        </w:pPrChange>
      </w:pPr>
      <w:ins w:id="2984" w:author="Microsoft account" w:date="2025-10-03T11:06:00Z">
        <w:r>
          <w:rPr>
            <w:rFonts w:cs="Calibri" w:hint="cs"/>
            <w:sz w:val="28"/>
            <w:szCs w:val="28"/>
            <w:rtl/>
            <w:lang w:bidi="fa-IR"/>
          </w:rPr>
          <w:t>-</w:t>
        </w:r>
      </w:ins>
      <w:ins w:id="2985" w:author="Microsoft account" w:date="2025-10-03T11:07:00Z">
        <w:r>
          <w:rPr>
            <w:rFonts w:cs="Calibri"/>
            <w:sz w:val="28"/>
            <w:szCs w:val="28"/>
            <w:lang w:bidi="fa-IR"/>
          </w:rPr>
          <w:t>Errors, Exceptions and saving JSON Data</w:t>
        </w:r>
      </w:ins>
    </w:p>
    <w:p w14:paraId="2579889A" w14:textId="77777777" w:rsidR="008A2F00" w:rsidRDefault="008A2F00">
      <w:pPr>
        <w:bidi/>
        <w:spacing w:after="0" w:line="276" w:lineRule="auto"/>
        <w:jc w:val="both"/>
        <w:rPr>
          <w:ins w:id="2986" w:author="Microsoft account" w:date="2025-10-03T11:07:00Z"/>
          <w:rFonts w:cs="Calibri"/>
          <w:sz w:val="28"/>
          <w:szCs w:val="28"/>
          <w:rtl/>
          <w:lang w:bidi="fa-IR"/>
        </w:rPr>
        <w:pPrChange w:id="2987" w:author="Microsoft account" w:date="2025-10-03T11:22:00Z">
          <w:pPr>
            <w:bidi/>
            <w:spacing w:after="0" w:line="276" w:lineRule="auto"/>
            <w:jc w:val="both"/>
          </w:pPr>
        </w:pPrChange>
      </w:pPr>
    </w:p>
    <w:p w14:paraId="427A4B4B" w14:textId="7F4E652E" w:rsidR="008A2F00" w:rsidRDefault="008A2F00">
      <w:pPr>
        <w:bidi/>
        <w:spacing w:after="0" w:line="276" w:lineRule="auto"/>
        <w:jc w:val="both"/>
        <w:rPr>
          <w:ins w:id="2988" w:author="Microsoft account" w:date="2025-10-03T11:07:00Z"/>
          <w:rFonts w:cs="Calibri"/>
          <w:sz w:val="28"/>
          <w:szCs w:val="28"/>
          <w:rtl/>
          <w:lang w:bidi="fa-IR"/>
        </w:rPr>
        <w:pPrChange w:id="2989" w:author="Microsoft account" w:date="2025-10-03T11:22:00Z">
          <w:pPr>
            <w:bidi/>
            <w:spacing w:after="0" w:line="276" w:lineRule="auto"/>
            <w:jc w:val="both"/>
          </w:pPr>
        </w:pPrChange>
      </w:pPr>
      <w:ins w:id="2990" w:author="Microsoft account" w:date="2025-10-03T11:07:00Z">
        <w:r>
          <w:rPr>
            <w:rFonts w:cs="Calibri" w:hint="cs"/>
            <w:sz w:val="28"/>
            <w:szCs w:val="28"/>
            <w:rtl/>
            <w:lang w:bidi="fa-IR"/>
          </w:rPr>
          <w:t xml:space="preserve">گفته شد که ما باید بیشتر با </w:t>
        </w:r>
        <w:r>
          <w:rPr>
            <w:rFonts w:cs="Calibri"/>
            <w:sz w:val="28"/>
            <w:szCs w:val="28"/>
            <w:lang w:bidi="fa-IR"/>
          </w:rPr>
          <w:t xml:space="preserve">error </w:t>
        </w:r>
        <w:r>
          <w:rPr>
            <w:rFonts w:cs="Calibri" w:hint="cs"/>
            <w:sz w:val="28"/>
            <w:szCs w:val="28"/>
            <w:rtl/>
            <w:lang w:bidi="fa-IR"/>
          </w:rPr>
          <w:t>ها و اینطور مسائل آشنا بشیم .</w:t>
        </w:r>
      </w:ins>
    </w:p>
    <w:p w14:paraId="74626F22" w14:textId="77777777" w:rsidR="008A2F00" w:rsidRDefault="008A2F00">
      <w:pPr>
        <w:bidi/>
        <w:spacing w:after="0" w:line="276" w:lineRule="auto"/>
        <w:jc w:val="both"/>
        <w:rPr>
          <w:ins w:id="2991" w:author="Microsoft account" w:date="2025-10-03T11:07:00Z"/>
          <w:rFonts w:cs="Calibri"/>
          <w:sz w:val="28"/>
          <w:szCs w:val="28"/>
          <w:rtl/>
          <w:lang w:bidi="fa-IR"/>
        </w:rPr>
        <w:pPrChange w:id="2992" w:author="Microsoft account" w:date="2025-10-03T11:22:00Z">
          <w:pPr>
            <w:bidi/>
            <w:spacing w:after="0" w:line="276" w:lineRule="auto"/>
            <w:jc w:val="both"/>
          </w:pPr>
        </w:pPrChange>
      </w:pPr>
    </w:p>
    <w:p w14:paraId="7D8CA366" w14:textId="5C8C022C" w:rsidR="008A2F00" w:rsidRPr="008A2F00" w:rsidRDefault="008A2F00">
      <w:pPr>
        <w:bidi/>
        <w:spacing w:after="0" w:line="276" w:lineRule="auto"/>
        <w:jc w:val="both"/>
        <w:rPr>
          <w:ins w:id="2993" w:author="Microsoft account" w:date="2025-10-03T10:58:00Z"/>
          <w:rFonts w:cs="Calibri"/>
          <w:sz w:val="28"/>
          <w:szCs w:val="28"/>
          <w:rtl/>
          <w:lang w:bidi="fa-IR"/>
          <w:rPrChange w:id="2994" w:author="Microsoft account" w:date="2025-10-03T11:06:00Z">
            <w:rPr>
              <w:ins w:id="2995" w:author="Microsoft account" w:date="2025-10-03T10:58:00Z"/>
              <w:rtl/>
              <w:lang w:bidi="fa-IR"/>
            </w:rPr>
          </w:rPrChange>
        </w:rPr>
        <w:pPrChange w:id="2996" w:author="Microsoft account" w:date="2025-10-03T11:22:00Z">
          <w:pPr>
            <w:bidi/>
            <w:spacing w:after="0" w:line="276" w:lineRule="auto"/>
            <w:jc w:val="both"/>
          </w:pPr>
        </w:pPrChange>
      </w:pPr>
      <w:ins w:id="2997" w:author="Microsoft account" w:date="2025-10-03T11:07:00Z">
        <w:r>
          <w:rPr>
            <w:rFonts w:cs="Calibri" w:hint="cs"/>
            <w:sz w:val="28"/>
            <w:szCs w:val="28"/>
            <w:rtl/>
            <w:lang w:bidi="fa-IR"/>
          </w:rPr>
          <w:t>-</w:t>
        </w:r>
      </w:ins>
      <w:ins w:id="2998" w:author="Microsoft account" w:date="2025-10-03T11:08:00Z">
        <w:r>
          <w:rPr>
            <w:rFonts w:cs="Calibri" w:hint="cs"/>
            <w:sz w:val="28"/>
            <w:szCs w:val="28"/>
            <w:rtl/>
            <w:lang w:bidi="fa-IR"/>
          </w:rPr>
          <w:t xml:space="preserve">هدف هم جلوگیری از </w:t>
        </w:r>
        <w:r>
          <w:rPr>
            <w:rFonts w:cs="Calibri"/>
            <w:sz w:val="28"/>
            <w:szCs w:val="28"/>
            <w:lang w:bidi="fa-IR"/>
          </w:rPr>
          <w:t>crash</w:t>
        </w:r>
        <w:r>
          <w:rPr>
            <w:rFonts w:cs="Calibri" w:hint="cs"/>
            <w:sz w:val="28"/>
            <w:szCs w:val="28"/>
            <w:rtl/>
            <w:lang w:bidi="fa-IR"/>
          </w:rPr>
          <w:t xml:space="preserve"> کردن برنامه در ازای ارور هست. </w:t>
        </w:r>
      </w:ins>
      <w:ins w:id="2999" w:author="Microsoft account" w:date="2025-10-03T11:09:00Z">
        <w:r>
          <w:rPr>
            <w:rFonts w:cs="Calibri" w:hint="cs"/>
            <w:sz w:val="28"/>
            <w:szCs w:val="28"/>
            <w:rtl/>
            <w:lang w:bidi="fa-IR"/>
          </w:rPr>
          <w:t>که قراره روی برنامه روز قبل این اتفاق بیوفته، کارای جالبی هم روش قراره انجا بدیم:</w:t>
        </w:r>
      </w:ins>
    </w:p>
    <w:p w14:paraId="141F1EB6" w14:textId="0B48FC2A" w:rsidR="002763AA" w:rsidRDefault="008A2F00">
      <w:pPr>
        <w:bidi/>
        <w:spacing w:after="0" w:line="276" w:lineRule="auto"/>
        <w:jc w:val="center"/>
        <w:rPr>
          <w:ins w:id="3000" w:author="Microsoft account" w:date="2025-10-03T11:10:00Z"/>
          <w:rFonts w:cs="Calibri"/>
          <w:sz w:val="28"/>
          <w:szCs w:val="28"/>
          <w:rtl/>
          <w:lang w:bidi="fa-IR"/>
        </w:rPr>
        <w:pPrChange w:id="3001" w:author="Microsoft account" w:date="2025-10-03T11:22:00Z">
          <w:pPr>
            <w:bidi/>
            <w:spacing w:after="0" w:line="276" w:lineRule="auto"/>
            <w:jc w:val="both"/>
          </w:pPr>
        </w:pPrChange>
      </w:pPr>
      <w:ins w:id="3002" w:author="Microsoft account" w:date="2025-10-03T11:09:00Z">
        <w:r w:rsidRPr="008A2F00">
          <w:rPr>
            <w:rFonts w:cs="Calibri"/>
            <w:noProof/>
            <w:sz w:val="28"/>
            <w:szCs w:val="28"/>
            <w:rPrChange w:id="3003" w:author="Unknown">
              <w:rPr>
                <w:noProof/>
              </w:rPr>
            </w:rPrChange>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bidi/>
        <w:spacing w:after="0" w:line="276" w:lineRule="auto"/>
        <w:rPr>
          <w:ins w:id="3004" w:author="Microsoft account" w:date="2025-10-03T11:11:00Z"/>
          <w:rFonts w:cs="Calibri"/>
          <w:sz w:val="28"/>
          <w:szCs w:val="28"/>
          <w:rtl/>
          <w:lang w:bidi="fa-IR"/>
        </w:rPr>
        <w:pPrChange w:id="3005" w:author="Microsoft account" w:date="2025-10-03T11:22:00Z">
          <w:pPr>
            <w:bidi/>
            <w:spacing w:after="0" w:line="276" w:lineRule="auto"/>
            <w:jc w:val="both"/>
          </w:pPr>
        </w:pPrChange>
      </w:pPr>
      <w:ins w:id="3006" w:author="Microsoft account" w:date="2025-10-03T11:10:00Z">
        <w:r>
          <w:rPr>
            <w:rFonts w:cs="Calibri" w:hint="cs"/>
            <w:sz w:val="28"/>
            <w:szCs w:val="28"/>
            <w:rtl/>
            <w:lang w:bidi="fa-IR"/>
          </w:rPr>
          <w:t xml:space="preserve">دکمۀ </w:t>
        </w:r>
        <w:r>
          <w:rPr>
            <w:rFonts w:cs="Calibri"/>
            <w:sz w:val="28"/>
            <w:szCs w:val="28"/>
            <w:lang w:bidi="fa-IR"/>
          </w:rPr>
          <w:t>search</w:t>
        </w:r>
        <w:r>
          <w:rPr>
            <w:rFonts w:cs="Calibri" w:hint="cs"/>
            <w:sz w:val="28"/>
            <w:szCs w:val="28"/>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007" w:author="Microsoft account" w:date="2025-10-03T11:11:00Z">
        <w:r>
          <w:rPr>
            <w:rFonts w:cs="Calibri"/>
            <w:sz w:val="28"/>
            <w:szCs w:val="28"/>
            <w:lang w:bidi="fa-IR"/>
          </w:rPr>
          <w:t>password</w:t>
        </w:r>
        <w:r>
          <w:rPr>
            <w:rFonts w:cs="Calibri" w:hint="cs"/>
            <w:sz w:val="28"/>
            <w:szCs w:val="28"/>
            <w:rtl/>
            <w:lang w:bidi="fa-IR"/>
          </w:rPr>
          <w:t xml:space="preserve"> رو بهمون بگه. </w:t>
        </w:r>
      </w:ins>
    </w:p>
    <w:p w14:paraId="68DE5B6E" w14:textId="77777777" w:rsidR="00062862" w:rsidRDefault="00062862">
      <w:pPr>
        <w:bidi/>
        <w:spacing w:after="0" w:line="276" w:lineRule="auto"/>
        <w:rPr>
          <w:ins w:id="3008" w:author="Microsoft account" w:date="2025-10-03T11:11:00Z"/>
          <w:rFonts w:cs="Calibri"/>
          <w:sz w:val="28"/>
          <w:szCs w:val="28"/>
          <w:rtl/>
          <w:lang w:bidi="fa-IR"/>
        </w:rPr>
        <w:pPrChange w:id="3009" w:author="Microsoft account" w:date="2025-10-03T11:22:00Z">
          <w:pPr>
            <w:bidi/>
            <w:spacing w:after="0" w:line="276" w:lineRule="auto"/>
            <w:jc w:val="both"/>
          </w:pPr>
        </w:pPrChange>
      </w:pPr>
    </w:p>
    <w:p w14:paraId="3566823F" w14:textId="5085B513" w:rsidR="00062862" w:rsidRDefault="00062862">
      <w:pPr>
        <w:bidi/>
        <w:spacing w:after="0" w:line="276" w:lineRule="auto"/>
        <w:rPr>
          <w:ins w:id="3010" w:author="Microsoft account" w:date="2025-10-03T11:17:00Z"/>
          <w:rFonts w:cs="Calibri"/>
          <w:sz w:val="28"/>
          <w:szCs w:val="28"/>
          <w:rtl/>
          <w:lang w:bidi="fa-IR"/>
        </w:rPr>
        <w:pPrChange w:id="3011" w:author="Microsoft account" w:date="2025-10-03T11:22:00Z">
          <w:pPr>
            <w:bidi/>
            <w:spacing w:after="0" w:line="276" w:lineRule="auto"/>
            <w:jc w:val="both"/>
          </w:pPr>
        </w:pPrChange>
      </w:pPr>
      <w:ins w:id="3012" w:author="Microsoft account" w:date="2025-10-03T11:11:00Z">
        <w:r>
          <w:rPr>
            <w:rFonts w:cs="Calibri" w:hint="cs"/>
            <w:sz w:val="28"/>
            <w:szCs w:val="28"/>
            <w:rtl/>
            <w:lang w:bidi="fa-IR"/>
          </w:rPr>
          <w:t>-</w:t>
        </w:r>
      </w:ins>
      <w:ins w:id="3013" w:author="Microsoft account" w:date="2025-10-03T11:16:00Z">
        <w:r>
          <w:rPr>
            <w:rFonts w:cs="Calibri" w:hint="cs"/>
            <w:sz w:val="28"/>
            <w:szCs w:val="28"/>
            <w:rtl/>
            <w:lang w:bidi="fa-IR"/>
          </w:rPr>
          <w:t xml:space="preserve">خب ، در ابتدا مقداری درمورد </w:t>
        </w:r>
        <w:r>
          <w:rPr>
            <w:rFonts w:cs="Calibri"/>
            <w:sz w:val="28"/>
            <w:szCs w:val="28"/>
            <w:lang w:bidi="fa-IR"/>
          </w:rPr>
          <w:t>Error</w:t>
        </w:r>
        <w:r>
          <w:rPr>
            <w:rFonts w:cs="Calibri" w:hint="cs"/>
            <w:sz w:val="28"/>
            <w:szCs w:val="28"/>
            <w:rtl/>
            <w:lang w:bidi="fa-IR"/>
          </w:rPr>
          <w:t xml:space="preserve">ها صحبت کنیم: </w:t>
        </w:r>
      </w:ins>
    </w:p>
    <w:p w14:paraId="7098C22F" w14:textId="586DE3A4" w:rsidR="00105952" w:rsidRDefault="00105952">
      <w:pPr>
        <w:bidi/>
        <w:spacing w:after="0" w:line="276" w:lineRule="auto"/>
        <w:ind w:left="720"/>
        <w:rPr>
          <w:ins w:id="3014" w:author="Microsoft account" w:date="2025-10-03T11:17:00Z"/>
          <w:rFonts w:cs="Calibri"/>
          <w:sz w:val="28"/>
          <w:szCs w:val="28"/>
          <w:rtl/>
          <w:lang w:bidi="fa-IR"/>
        </w:rPr>
        <w:pPrChange w:id="3015" w:author="Microsoft account" w:date="2025-10-03T11:22:00Z">
          <w:pPr>
            <w:bidi/>
            <w:spacing w:after="0" w:line="276" w:lineRule="auto"/>
            <w:jc w:val="both"/>
          </w:pPr>
        </w:pPrChange>
      </w:pPr>
      <w:ins w:id="3016" w:author="Microsoft account" w:date="2025-10-03T11:17:00Z">
        <w:r>
          <w:rPr>
            <w:rFonts w:cs="Calibri"/>
            <w:sz w:val="28"/>
            <w:szCs w:val="28"/>
            <w:lang w:bidi="fa-IR"/>
          </w:rPr>
          <w:t>FileNotFound</w:t>
        </w:r>
        <w:r>
          <w:rPr>
            <w:rFonts w:cs="Calibri" w:hint="cs"/>
            <w:sz w:val="28"/>
            <w:szCs w:val="28"/>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bidi/>
        <w:spacing w:after="0" w:line="276" w:lineRule="auto"/>
        <w:ind w:left="720"/>
        <w:rPr>
          <w:ins w:id="3017" w:author="Microsoft account" w:date="2025-10-03T11:18:00Z"/>
          <w:rFonts w:cs="Calibri"/>
          <w:sz w:val="28"/>
          <w:szCs w:val="28"/>
          <w:rtl/>
          <w:lang w:bidi="fa-IR"/>
        </w:rPr>
        <w:pPrChange w:id="3018" w:author="Microsoft account" w:date="2025-10-03T11:22:00Z">
          <w:pPr>
            <w:bidi/>
            <w:spacing w:after="0" w:line="276" w:lineRule="auto"/>
            <w:jc w:val="both"/>
          </w:pPr>
        </w:pPrChange>
      </w:pPr>
      <w:ins w:id="3019" w:author="Microsoft account" w:date="2025-10-03T11:17:00Z">
        <w:r>
          <w:rPr>
            <w:rFonts w:cs="Calibri"/>
            <w:sz w:val="28"/>
            <w:szCs w:val="28"/>
            <w:lang w:bidi="fa-IR"/>
          </w:rPr>
          <w:t>KeyError</w:t>
        </w:r>
        <w:r>
          <w:rPr>
            <w:rFonts w:cs="Calibri" w:hint="cs"/>
            <w:sz w:val="28"/>
            <w:szCs w:val="28"/>
            <w:rtl/>
            <w:lang w:bidi="fa-IR"/>
          </w:rPr>
          <w:t xml:space="preserve"> برای زمانیه که ما داریم از </w:t>
        </w:r>
      </w:ins>
      <w:ins w:id="3020" w:author="Microsoft account" w:date="2025-10-03T11:18:00Z">
        <w:r>
          <w:rPr>
            <w:rFonts w:cs="Calibri"/>
            <w:sz w:val="28"/>
            <w:szCs w:val="28"/>
            <w:lang w:bidi="fa-IR"/>
          </w:rPr>
          <w:t xml:space="preserve">dictionary </w:t>
        </w:r>
        <w:r>
          <w:rPr>
            <w:rFonts w:cs="Calibri" w:hint="cs"/>
            <w:sz w:val="28"/>
            <w:szCs w:val="28"/>
            <w:rtl/>
            <w:lang w:bidi="fa-IR"/>
          </w:rPr>
          <w:t xml:space="preserve">استفاده میکنیم و درخواستِ </w:t>
        </w:r>
        <w:r>
          <w:rPr>
            <w:rFonts w:cs="Calibri"/>
            <w:sz w:val="28"/>
            <w:szCs w:val="28"/>
            <w:lang w:bidi="fa-IR"/>
          </w:rPr>
          <w:t>value</w:t>
        </w:r>
        <w:r>
          <w:rPr>
            <w:rFonts w:cs="Calibri" w:hint="cs"/>
            <w:sz w:val="28"/>
            <w:szCs w:val="28"/>
            <w:rtl/>
            <w:lang w:bidi="fa-IR"/>
          </w:rPr>
          <w:t xml:space="preserve"> دادیم از </w:t>
        </w:r>
        <w:r>
          <w:rPr>
            <w:rFonts w:cs="Calibri"/>
            <w:sz w:val="28"/>
            <w:szCs w:val="28"/>
            <w:lang w:bidi="fa-IR"/>
          </w:rPr>
          <w:t>Key</w:t>
        </w:r>
        <w:r>
          <w:rPr>
            <w:rFonts w:cs="Calibri" w:hint="cs"/>
            <w:sz w:val="28"/>
            <w:szCs w:val="28"/>
            <w:rtl/>
            <w:lang w:bidi="fa-IR"/>
          </w:rPr>
          <w:t xml:space="preserve"> ای که در واقع وجود نداره. اینطوری </w:t>
        </w:r>
        <w:r>
          <w:rPr>
            <w:rFonts w:cs="Calibri"/>
            <w:sz w:val="28"/>
            <w:szCs w:val="28"/>
            <w:lang w:bidi="fa-IR"/>
          </w:rPr>
          <w:t>KeyError</w:t>
        </w:r>
        <w:r>
          <w:rPr>
            <w:rFonts w:cs="Calibri" w:hint="cs"/>
            <w:sz w:val="28"/>
            <w:szCs w:val="28"/>
            <w:rtl/>
            <w:lang w:bidi="fa-IR"/>
          </w:rPr>
          <w:t xml:space="preserve"> میگیریم. </w:t>
        </w:r>
      </w:ins>
    </w:p>
    <w:p w14:paraId="160CCF9F" w14:textId="4415CEFC" w:rsidR="00105952" w:rsidRDefault="00105952">
      <w:pPr>
        <w:bidi/>
        <w:spacing w:after="0" w:line="276" w:lineRule="auto"/>
        <w:ind w:left="720"/>
        <w:rPr>
          <w:ins w:id="3021" w:author="Microsoft account" w:date="2025-10-03T11:19:00Z"/>
          <w:rFonts w:cs="Calibri"/>
          <w:sz w:val="28"/>
          <w:szCs w:val="28"/>
          <w:rtl/>
          <w:lang w:bidi="fa-IR"/>
        </w:rPr>
        <w:pPrChange w:id="3022" w:author="Microsoft account" w:date="2025-10-03T11:22:00Z">
          <w:pPr>
            <w:bidi/>
            <w:spacing w:after="0" w:line="276" w:lineRule="auto"/>
            <w:jc w:val="both"/>
          </w:pPr>
        </w:pPrChange>
      </w:pPr>
      <w:ins w:id="3023" w:author="Microsoft account" w:date="2025-10-03T11:18:00Z">
        <w:r>
          <w:rPr>
            <w:rFonts w:cs="Calibri"/>
            <w:sz w:val="28"/>
            <w:szCs w:val="28"/>
            <w:lang w:bidi="fa-IR"/>
          </w:rPr>
          <w:t>IndexError</w:t>
        </w:r>
        <w:r>
          <w:rPr>
            <w:rFonts w:cs="Calibri" w:hint="cs"/>
            <w:sz w:val="28"/>
            <w:szCs w:val="28"/>
            <w:rtl/>
            <w:lang w:bidi="fa-IR"/>
          </w:rPr>
          <w:t xml:space="preserve"> برای زمانیه که ما قصد داریم در یک </w:t>
        </w:r>
        <w:r>
          <w:rPr>
            <w:rFonts w:cs="Calibri"/>
            <w:sz w:val="28"/>
            <w:szCs w:val="28"/>
            <w:lang w:bidi="fa-IR"/>
          </w:rPr>
          <w:t>sequential</w:t>
        </w:r>
        <w:r>
          <w:rPr>
            <w:rFonts w:cs="Calibri" w:hint="cs"/>
            <w:sz w:val="28"/>
            <w:szCs w:val="28"/>
            <w:rtl/>
            <w:lang w:bidi="fa-IR"/>
          </w:rPr>
          <w:t xml:space="preserve"> مثل یک </w:t>
        </w:r>
        <w:r>
          <w:rPr>
            <w:rFonts w:cs="Calibri"/>
            <w:sz w:val="28"/>
            <w:szCs w:val="28"/>
            <w:lang w:bidi="fa-IR"/>
          </w:rPr>
          <w:t>list</w:t>
        </w:r>
      </w:ins>
      <w:ins w:id="3024" w:author="Microsoft account" w:date="2025-10-03T11:19:00Z">
        <w:r>
          <w:rPr>
            <w:rFonts w:cs="Calibri" w:hint="cs"/>
            <w:sz w:val="28"/>
            <w:szCs w:val="28"/>
            <w:rtl/>
            <w:lang w:bidi="fa-IR"/>
          </w:rPr>
          <w:t xml:space="preserve"> ، </w:t>
        </w:r>
        <w:r>
          <w:rPr>
            <w:rFonts w:cs="Calibri"/>
            <w:sz w:val="28"/>
            <w:szCs w:val="28"/>
            <w:lang w:bidi="fa-IR"/>
          </w:rPr>
          <w:t>value</w:t>
        </w:r>
        <w:r>
          <w:rPr>
            <w:rFonts w:cs="Calibri" w:hint="cs"/>
            <w:sz w:val="28"/>
            <w:szCs w:val="28"/>
            <w:rtl/>
            <w:lang w:bidi="fa-IR"/>
          </w:rPr>
          <w:t xml:space="preserve"> ای از یک </w:t>
        </w:r>
        <w:r>
          <w:rPr>
            <w:rFonts w:cs="Calibri"/>
            <w:sz w:val="28"/>
            <w:szCs w:val="28"/>
            <w:lang w:bidi="fa-IR"/>
          </w:rPr>
          <w:t>index</w:t>
        </w:r>
        <w:r>
          <w:rPr>
            <w:rFonts w:cs="Calibri" w:hint="cs"/>
            <w:sz w:val="28"/>
            <w:szCs w:val="28"/>
            <w:rtl/>
            <w:lang w:bidi="fa-IR"/>
          </w:rPr>
          <w:t xml:space="preserve"> رو بگیریم که وجود نداره. مثلا یه </w:t>
        </w:r>
        <w:r>
          <w:rPr>
            <w:rFonts w:cs="Calibri"/>
            <w:sz w:val="28"/>
            <w:szCs w:val="28"/>
            <w:lang w:bidi="fa-IR"/>
          </w:rPr>
          <w:t>list</w:t>
        </w:r>
        <w:r>
          <w:rPr>
            <w:rFonts w:cs="Calibri" w:hint="cs"/>
            <w:sz w:val="28"/>
            <w:szCs w:val="28"/>
            <w:rtl/>
            <w:lang w:bidi="fa-IR"/>
          </w:rPr>
          <w:t xml:space="preserve"> داریم که تا </w:t>
        </w:r>
        <w:r>
          <w:rPr>
            <w:rFonts w:cs="Calibri"/>
            <w:sz w:val="28"/>
            <w:szCs w:val="28"/>
            <w:lang w:bidi="fa-IR"/>
          </w:rPr>
          <w:t>index</w:t>
        </w:r>
        <w:r>
          <w:rPr>
            <w:rFonts w:cs="Calibri" w:hint="cs"/>
            <w:sz w:val="28"/>
            <w:szCs w:val="28"/>
            <w:rtl/>
            <w:lang w:bidi="fa-IR"/>
          </w:rPr>
          <w:t xml:space="preserve"> شماره 3 پر شده، و ما داریم درخواست 4 رو میدیم. خب ارور میگیریم .</w:t>
        </w:r>
      </w:ins>
    </w:p>
    <w:p w14:paraId="101D0357" w14:textId="485C5725" w:rsidR="00105952" w:rsidRDefault="00105952">
      <w:pPr>
        <w:bidi/>
        <w:spacing w:after="0" w:line="276" w:lineRule="auto"/>
        <w:ind w:left="720"/>
        <w:rPr>
          <w:ins w:id="3025" w:author="Microsoft account" w:date="2025-10-04T09:27:00Z"/>
          <w:rFonts w:cs="Calibri"/>
          <w:sz w:val="28"/>
          <w:szCs w:val="28"/>
          <w:rtl/>
          <w:lang w:bidi="fa-IR"/>
        </w:rPr>
        <w:pPrChange w:id="3026" w:author="Microsoft account" w:date="2025-10-03T11:22:00Z">
          <w:pPr>
            <w:bidi/>
            <w:spacing w:after="0" w:line="276" w:lineRule="auto"/>
            <w:jc w:val="both"/>
          </w:pPr>
        </w:pPrChange>
      </w:pPr>
      <w:ins w:id="3027" w:author="Microsoft account" w:date="2025-10-03T11:19:00Z">
        <w:r>
          <w:rPr>
            <w:rFonts w:cs="Calibri"/>
            <w:sz w:val="28"/>
            <w:szCs w:val="28"/>
            <w:lang w:bidi="fa-IR"/>
          </w:rPr>
          <w:t>TypeError</w:t>
        </w:r>
        <w:r>
          <w:rPr>
            <w:rFonts w:cs="Calibri" w:hint="cs"/>
            <w:sz w:val="28"/>
            <w:szCs w:val="28"/>
            <w:rtl/>
            <w:lang w:bidi="fa-IR"/>
          </w:rPr>
          <w:t xml:space="preserve"> برای زمانیه که ما قصد داریم مثلا عملیاتی که مربوط به </w:t>
        </w:r>
      </w:ins>
      <w:ins w:id="3028" w:author="Microsoft account" w:date="2025-10-03T11:20:00Z">
        <w:r>
          <w:rPr>
            <w:rFonts w:cs="Calibri"/>
            <w:sz w:val="28"/>
            <w:szCs w:val="28"/>
            <w:lang w:bidi="fa-IR"/>
          </w:rPr>
          <w:t>str</w:t>
        </w:r>
        <w:r>
          <w:rPr>
            <w:rFonts w:cs="Calibri" w:hint="cs"/>
            <w:sz w:val="28"/>
            <w:szCs w:val="28"/>
            <w:rtl/>
            <w:lang w:bidi="fa-IR"/>
          </w:rPr>
          <w:t xml:space="preserve"> هست رو روی </w:t>
        </w:r>
        <w:r>
          <w:rPr>
            <w:rFonts w:cs="Calibri"/>
            <w:sz w:val="28"/>
            <w:szCs w:val="28"/>
            <w:lang w:bidi="fa-IR"/>
          </w:rPr>
          <w:t>int</w:t>
        </w:r>
        <w:r>
          <w:rPr>
            <w:rFonts w:cs="Calibri" w:hint="cs"/>
            <w:sz w:val="28"/>
            <w:szCs w:val="28"/>
            <w:rtl/>
            <w:lang w:bidi="fa-IR"/>
          </w:rPr>
          <w:t xml:space="preserve"> پیاده کنیم، یا </w:t>
        </w:r>
        <w:r>
          <w:rPr>
            <w:rFonts w:cs="Calibri"/>
            <w:sz w:val="28"/>
            <w:szCs w:val="28"/>
            <w:lang w:bidi="fa-IR"/>
          </w:rPr>
          <w:t>sequential</w:t>
        </w:r>
        <w:r>
          <w:rPr>
            <w:rFonts w:cs="Calibri" w:hint="cs"/>
            <w:sz w:val="28"/>
            <w:szCs w:val="28"/>
            <w:rtl/>
            <w:lang w:bidi="fa-IR"/>
          </w:rPr>
          <w:t xml:space="preserve"> رو جمع کنیم با </w:t>
        </w:r>
        <w:r>
          <w:rPr>
            <w:rFonts w:cs="Calibri"/>
            <w:sz w:val="28"/>
            <w:szCs w:val="28"/>
            <w:lang w:bidi="fa-IR"/>
          </w:rPr>
          <w:t>str</w:t>
        </w:r>
        <w:r>
          <w:rPr>
            <w:rFonts w:cs="Calibri" w:hint="cs"/>
            <w:sz w:val="28"/>
            <w:szCs w:val="28"/>
            <w:rtl/>
            <w:lang w:bidi="fa-IR"/>
          </w:rPr>
          <w:t xml:space="preserve"> و به صورت کلی کارهایی انجام بدیم که مربوط به اون </w:t>
        </w:r>
        <w:r>
          <w:rPr>
            <w:rFonts w:cs="Calibri"/>
            <w:sz w:val="28"/>
            <w:szCs w:val="28"/>
            <w:lang w:bidi="fa-IR"/>
          </w:rPr>
          <w:t xml:space="preserve">data type </w:t>
        </w:r>
        <w:r>
          <w:rPr>
            <w:rFonts w:cs="Calibri" w:hint="cs"/>
            <w:sz w:val="28"/>
            <w:szCs w:val="28"/>
            <w:rtl/>
            <w:lang w:bidi="fa-IR"/>
          </w:rPr>
          <w:t xml:space="preserve"> نیستن. مثال بارزش هم جمع زدن یه </w:t>
        </w:r>
        <w:r>
          <w:rPr>
            <w:rFonts w:cs="Calibri"/>
            <w:sz w:val="28"/>
            <w:szCs w:val="28"/>
            <w:lang w:bidi="fa-IR"/>
          </w:rPr>
          <w:t>str</w:t>
        </w:r>
        <w:r>
          <w:rPr>
            <w:rFonts w:cs="Calibri" w:hint="cs"/>
            <w:sz w:val="28"/>
            <w:szCs w:val="28"/>
            <w:rtl/>
            <w:lang w:bidi="fa-IR"/>
          </w:rPr>
          <w:t xml:space="preserve">با یک </w:t>
        </w:r>
        <w:r>
          <w:rPr>
            <w:rFonts w:cs="Calibri"/>
            <w:sz w:val="28"/>
            <w:szCs w:val="28"/>
            <w:lang w:bidi="fa-IR"/>
          </w:rPr>
          <w:t>int,float</w:t>
        </w:r>
      </w:ins>
      <w:ins w:id="3029" w:author="Microsoft account" w:date="2025-10-03T11:21:00Z">
        <w:r>
          <w:rPr>
            <w:rFonts w:cs="Calibri" w:hint="cs"/>
            <w:sz w:val="28"/>
            <w:szCs w:val="28"/>
            <w:rtl/>
            <w:lang w:bidi="fa-IR"/>
          </w:rPr>
          <w:t xml:space="preserve"> عه. </w:t>
        </w:r>
      </w:ins>
    </w:p>
    <w:p w14:paraId="017B41A9" w14:textId="77777777" w:rsidR="00A636BA" w:rsidRDefault="00A636BA">
      <w:pPr>
        <w:bidi/>
        <w:spacing w:after="0" w:line="276" w:lineRule="auto"/>
        <w:ind w:left="720"/>
        <w:rPr>
          <w:ins w:id="3030" w:author="Microsoft account" w:date="2025-10-04T09:29:00Z"/>
          <w:rFonts w:cs="Calibri"/>
          <w:sz w:val="18"/>
          <w:szCs w:val="18"/>
          <w:rtl/>
          <w:lang w:bidi="fa-IR"/>
        </w:rPr>
        <w:pPrChange w:id="3031" w:author="Microsoft account" w:date="2025-10-04T09:27:00Z">
          <w:pPr>
            <w:bidi/>
            <w:spacing w:after="0" w:line="276" w:lineRule="auto"/>
            <w:jc w:val="both"/>
          </w:pPr>
        </w:pPrChange>
      </w:pPr>
      <w:ins w:id="3032" w:author="Microsoft account" w:date="2025-10-04T09:27:00Z">
        <w:r>
          <w:rPr>
            <w:rFonts w:cs="Calibri" w:hint="cs"/>
            <w:sz w:val="28"/>
            <w:szCs w:val="28"/>
            <w:rtl/>
            <w:lang w:bidi="fa-IR"/>
          </w:rPr>
          <w:t>(</w:t>
        </w:r>
      </w:ins>
      <w:ins w:id="3033" w:author="Microsoft account" w:date="2025-10-04T09:28:00Z">
        <w:r>
          <w:rPr>
            <w:rFonts w:cs="Calibri" w:hint="cs"/>
            <w:sz w:val="18"/>
            <w:szCs w:val="18"/>
            <w:rtl/>
            <w:lang w:bidi="fa-IR"/>
          </w:rPr>
          <w:t xml:space="preserve">ما تعداد بیشتری ارور داریم در پایتون که بازم تاکید میکنم ارور بهشون نمیگیم میگیم </w:t>
        </w:r>
        <w:r>
          <w:rPr>
            <w:rFonts w:cs="Calibri"/>
            <w:sz w:val="18"/>
            <w:szCs w:val="18"/>
            <w:lang w:bidi="fa-IR"/>
          </w:rPr>
          <w:t>built-in exception</w:t>
        </w:r>
        <w:r>
          <w:rPr>
            <w:rFonts w:cs="Calibri" w:hint="cs"/>
            <w:sz w:val="18"/>
            <w:szCs w:val="18"/>
            <w:rtl/>
            <w:lang w:bidi="fa-IR"/>
          </w:rPr>
          <w:t xml:space="preserve"> </w:t>
        </w:r>
      </w:ins>
      <w:ins w:id="3034" w:author="Microsoft account" w:date="2025-10-04T09:29:00Z">
        <w:r>
          <w:rPr>
            <w:rFonts w:cs="Calibri" w:hint="cs"/>
            <w:sz w:val="18"/>
            <w:szCs w:val="18"/>
            <w:rtl/>
            <w:lang w:bidi="fa-IR"/>
          </w:rPr>
          <w:t xml:space="preserve"> که پر کاربرد هاش از نظر </w:t>
        </w:r>
        <w:r>
          <w:rPr>
            <w:rFonts w:cs="Calibri"/>
            <w:sz w:val="18"/>
            <w:szCs w:val="18"/>
            <w:lang w:bidi="fa-IR"/>
          </w:rPr>
          <w:t>GPT</w:t>
        </w:r>
        <w:r>
          <w:rPr>
            <w:rFonts w:cs="Calibri" w:hint="cs"/>
            <w:sz w:val="18"/>
            <w:szCs w:val="18"/>
            <w:rtl/>
            <w:lang w:bidi="fa-IR"/>
          </w:rPr>
          <w:t xml:space="preserve"> ایناست:</w:t>
        </w:r>
      </w:ins>
    </w:p>
    <w:p w14:paraId="416F58AC" w14:textId="07C91C4B" w:rsidR="00A636BA" w:rsidRDefault="00A636BA">
      <w:pPr>
        <w:bidi/>
        <w:spacing w:after="0" w:line="276" w:lineRule="auto"/>
        <w:ind w:left="720"/>
        <w:rPr>
          <w:ins w:id="3035" w:author="Microsoft account" w:date="2025-10-04T09:29:00Z"/>
          <w:rFonts w:cs="Calibri"/>
          <w:sz w:val="18"/>
          <w:szCs w:val="18"/>
          <w:rtl/>
          <w:lang w:bidi="fa-IR"/>
        </w:rPr>
        <w:pPrChange w:id="3036" w:author="Microsoft account" w:date="2025-10-04T09:29:00Z">
          <w:pPr>
            <w:bidi/>
            <w:spacing w:after="0" w:line="276" w:lineRule="auto"/>
            <w:jc w:val="both"/>
          </w:pPr>
        </w:pPrChange>
      </w:pPr>
      <w:ins w:id="3037" w:author="Microsoft account" w:date="2025-10-04T09:30:00Z">
        <w:r w:rsidRPr="00A636BA">
          <w:rPr>
            <w:rFonts w:cs="Calibri"/>
            <w:sz w:val="18"/>
            <w:szCs w:val="18"/>
            <w:rtl/>
            <w:lang w:bidi="fa-IR"/>
          </w:rPr>
          <w:lastRenderedPageBreak/>
          <w:t>`</w:t>
        </w:r>
        <w:r w:rsidRPr="00A636BA">
          <w:rPr>
            <w:rFonts w:cs="Calibri"/>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rFonts w:cs="Calibri"/>
            <w:sz w:val="18"/>
            <w:szCs w:val="18"/>
            <w:rtl/>
            <w:lang w:bidi="fa-IR"/>
          </w:rPr>
          <w:t>`</w:t>
        </w:r>
      </w:ins>
    </w:p>
    <w:p w14:paraId="34211F32" w14:textId="70928E70" w:rsidR="00A636BA" w:rsidRDefault="00A636BA">
      <w:pPr>
        <w:bidi/>
        <w:spacing w:after="0" w:line="276" w:lineRule="auto"/>
        <w:ind w:left="720"/>
        <w:rPr>
          <w:ins w:id="3038" w:author="Microsoft account" w:date="2025-10-03T11:22:00Z"/>
          <w:rFonts w:cs="Calibri"/>
          <w:sz w:val="28"/>
          <w:szCs w:val="28"/>
          <w:rtl/>
          <w:lang w:bidi="fa-IR"/>
        </w:rPr>
        <w:pPrChange w:id="3039" w:author="Microsoft account" w:date="2025-10-04T09:29:00Z">
          <w:pPr>
            <w:bidi/>
            <w:spacing w:after="0" w:line="276" w:lineRule="auto"/>
            <w:jc w:val="both"/>
          </w:pPr>
        </w:pPrChange>
      </w:pPr>
      <w:ins w:id="3040" w:author="Microsoft account" w:date="2025-10-04T09:27:00Z">
        <w:r>
          <w:rPr>
            <w:rFonts w:cs="Calibri" w:hint="cs"/>
            <w:sz w:val="28"/>
            <w:szCs w:val="28"/>
            <w:rtl/>
            <w:lang w:bidi="fa-IR"/>
          </w:rPr>
          <w:t>)</w:t>
        </w:r>
      </w:ins>
    </w:p>
    <w:p w14:paraId="30DBD150" w14:textId="77777777" w:rsidR="006D06FF" w:rsidRDefault="006D06FF">
      <w:pPr>
        <w:bidi/>
        <w:spacing w:after="0" w:line="276" w:lineRule="auto"/>
        <w:rPr>
          <w:ins w:id="3041" w:author="Microsoft account" w:date="2025-10-03T11:22:00Z"/>
          <w:rFonts w:cs="Calibri"/>
          <w:sz w:val="28"/>
          <w:szCs w:val="28"/>
          <w:rtl/>
          <w:lang w:bidi="fa-IR"/>
        </w:rPr>
        <w:pPrChange w:id="3042" w:author="Microsoft account" w:date="2025-10-03T11:22:00Z">
          <w:pPr>
            <w:bidi/>
            <w:spacing w:after="0" w:line="276" w:lineRule="auto"/>
            <w:jc w:val="both"/>
          </w:pPr>
        </w:pPrChange>
      </w:pPr>
    </w:p>
    <w:p w14:paraId="7BF9C4F2" w14:textId="07A4E92A" w:rsidR="006D06FF" w:rsidRDefault="006D06FF">
      <w:pPr>
        <w:bidi/>
        <w:spacing w:after="0" w:line="276" w:lineRule="auto"/>
        <w:rPr>
          <w:ins w:id="3043" w:author="Microsoft account" w:date="2025-10-03T11:23:00Z"/>
          <w:rFonts w:cs="Calibri"/>
          <w:sz w:val="28"/>
          <w:szCs w:val="28"/>
          <w:rtl/>
          <w:lang w:bidi="fa-IR"/>
        </w:rPr>
        <w:pPrChange w:id="3044" w:author="Microsoft account" w:date="2025-10-03T11:22:00Z">
          <w:pPr>
            <w:bidi/>
            <w:spacing w:after="0" w:line="276" w:lineRule="auto"/>
            <w:jc w:val="both"/>
          </w:pPr>
        </w:pPrChange>
      </w:pPr>
      <w:ins w:id="3045" w:author="Microsoft account" w:date="2025-10-03T11:22:00Z">
        <w:r>
          <w:rPr>
            <w:rFonts w:cs="Calibri" w:hint="cs"/>
            <w:sz w:val="28"/>
            <w:szCs w:val="28"/>
            <w:rtl/>
            <w:lang w:bidi="fa-IR"/>
          </w:rPr>
          <w:t xml:space="preserve">خب ، ما هنوز توضیحاتی درمورد ارور ها داریم که از کلاس های دانشگاه به یاد داریم. یسری ارور داریم که </w:t>
        </w:r>
        <w:r>
          <w:rPr>
            <w:rFonts w:cs="Calibri"/>
            <w:sz w:val="28"/>
            <w:szCs w:val="28"/>
            <w:lang w:bidi="fa-IR"/>
          </w:rPr>
          <w:t>kernel</w:t>
        </w:r>
        <w:r>
          <w:rPr>
            <w:rFonts w:cs="Calibri" w:hint="cs"/>
            <w:sz w:val="28"/>
            <w:szCs w:val="28"/>
            <w:rtl/>
            <w:lang w:bidi="fa-IR"/>
          </w:rPr>
          <w:t xml:space="preserve"> خودش اینارو تشخیص میده . هسته اصلی </w:t>
        </w:r>
        <w:r>
          <w:rPr>
            <w:rFonts w:cs="Calibri"/>
            <w:sz w:val="28"/>
            <w:szCs w:val="28"/>
            <w:lang w:bidi="fa-IR"/>
          </w:rPr>
          <w:t>python</w:t>
        </w:r>
        <w:r>
          <w:rPr>
            <w:rFonts w:cs="Calibri" w:hint="cs"/>
            <w:sz w:val="28"/>
            <w:szCs w:val="28"/>
            <w:rtl/>
            <w:lang w:bidi="fa-IR"/>
          </w:rPr>
          <w:t xml:space="preserve"> مثلا اینارو تشخیص میده و میگه که شما </w:t>
        </w:r>
      </w:ins>
      <w:ins w:id="3046" w:author="Microsoft account" w:date="2025-10-03T11:23:00Z">
        <w:r>
          <w:rPr>
            <w:rFonts w:cs="Calibri"/>
            <w:sz w:val="28"/>
            <w:szCs w:val="28"/>
            <w:lang w:bidi="fa-IR"/>
          </w:rPr>
          <w:t>indexError</w:t>
        </w:r>
        <w:r>
          <w:rPr>
            <w:rFonts w:cs="Calibri" w:hint="cs"/>
            <w:sz w:val="28"/>
            <w:szCs w:val="28"/>
            <w:rtl/>
            <w:lang w:bidi="fa-IR"/>
          </w:rPr>
          <w:t xml:space="preserve"> داری. اما یسری ارور ها هست که مربوط به بخشِ </w:t>
        </w:r>
        <w:r>
          <w:rPr>
            <w:rFonts w:cs="Calibri"/>
            <w:sz w:val="28"/>
            <w:szCs w:val="28"/>
            <w:lang w:bidi="fa-IR"/>
          </w:rPr>
          <w:t>Logic</w:t>
        </w:r>
        <w:r>
          <w:rPr>
            <w:rFonts w:cs="Calibri" w:hint="cs"/>
            <w:sz w:val="28"/>
            <w:szCs w:val="28"/>
            <w:rtl/>
            <w:lang w:bidi="fa-IR"/>
          </w:rPr>
          <w:t xml:space="preserve"> برنامه س و خودِ هستۀ برنامه قرار نیست اینارو بدونه، و وظیفۀ کسیه که داره اون برنامه رو توسعه میده. </w:t>
        </w:r>
      </w:ins>
    </w:p>
    <w:p w14:paraId="5798453C" w14:textId="77777777" w:rsidR="006D06FF" w:rsidRDefault="006D06FF">
      <w:pPr>
        <w:bidi/>
        <w:spacing w:after="0" w:line="276" w:lineRule="auto"/>
        <w:rPr>
          <w:ins w:id="3047" w:author="Microsoft account" w:date="2025-10-03T11:23:00Z"/>
          <w:rFonts w:cs="Calibri"/>
          <w:sz w:val="28"/>
          <w:szCs w:val="28"/>
          <w:rtl/>
          <w:lang w:bidi="fa-IR"/>
        </w:rPr>
        <w:pPrChange w:id="3048" w:author="Microsoft account" w:date="2025-10-03T11:23:00Z">
          <w:pPr>
            <w:bidi/>
            <w:spacing w:after="0" w:line="276" w:lineRule="auto"/>
            <w:jc w:val="both"/>
          </w:pPr>
        </w:pPrChange>
      </w:pPr>
    </w:p>
    <w:p w14:paraId="5C91A5FB" w14:textId="00C49D9D" w:rsidR="006D06FF" w:rsidRDefault="006D06FF">
      <w:pPr>
        <w:bidi/>
        <w:spacing w:after="0" w:line="276" w:lineRule="auto"/>
        <w:rPr>
          <w:ins w:id="3049" w:author="Microsoft account" w:date="2025-10-03T11:24:00Z"/>
          <w:rFonts w:cs="Calibri"/>
          <w:sz w:val="28"/>
          <w:szCs w:val="28"/>
          <w:rtl/>
          <w:lang w:bidi="fa-IR"/>
        </w:rPr>
        <w:pPrChange w:id="3050" w:author="Microsoft account" w:date="2025-10-03T11:23:00Z">
          <w:pPr>
            <w:bidi/>
            <w:spacing w:after="0" w:line="276" w:lineRule="auto"/>
            <w:jc w:val="both"/>
          </w:pPr>
        </w:pPrChange>
      </w:pPr>
      <w:ins w:id="3051" w:author="Microsoft account" w:date="2025-10-03T11:23:00Z">
        <w:r>
          <w:rPr>
            <w:rFonts w:cs="Calibri" w:hint="cs"/>
            <w:sz w:val="28"/>
            <w:szCs w:val="28"/>
            <w:rtl/>
            <w:lang w:bidi="fa-IR"/>
          </w:rPr>
          <w:t xml:space="preserve">در ادامه هم اشاره ای به قانون </w:t>
        </w:r>
      </w:ins>
      <w:ins w:id="3052" w:author="Microsoft account" w:date="2025-10-03T11:24:00Z">
        <w:r>
          <w:rPr>
            <w:rFonts w:cs="Calibri"/>
            <w:sz w:val="28"/>
            <w:szCs w:val="28"/>
            <w:lang w:bidi="fa-IR"/>
          </w:rPr>
          <w:t>murphy</w:t>
        </w:r>
        <w:r>
          <w:rPr>
            <w:rFonts w:cs="Calibri" w:hint="cs"/>
            <w:sz w:val="28"/>
            <w:szCs w:val="28"/>
            <w:rtl/>
            <w:lang w:bidi="fa-IR"/>
          </w:rPr>
          <w:t xml:space="preserve"> کرد که :</w:t>
        </w:r>
      </w:ins>
    </w:p>
    <w:p w14:paraId="3821B90B" w14:textId="5CEA3492" w:rsidR="006D06FF" w:rsidRPr="006D06FF" w:rsidRDefault="006D06FF">
      <w:pPr>
        <w:pStyle w:val="IntenseQuote"/>
        <w:bidi/>
        <w:rPr>
          <w:ins w:id="3053" w:author="Microsoft account" w:date="2025-10-03T11:21:00Z"/>
          <w:rStyle w:val="IntenseEmphasis"/>
          <w:rtl/>
          <w:rPrChange w:id="3054" w:author="Microsoft account" w:date="2025-10-03T11:24:00Z">
            <w:rPr>
              <w:ins w:id="3055" w:author="Microsoft account" w:date="2025-10-03T11:21:00Z"/>
              <w:rFonts w:cs="Calibri"/>
              <w:sz w:val="28"/>
              <w:szCs w:val="28"/>
              <w:rtl/>
              <w:lang w:bidi="fa-IR"/>
            </w:rPr>
          </w:rPrChange>
        </w:rPr>
        <w:pPrChange w:id="3056" w:author="Microsoft account" w:date="2025-10-03T11:24:00Z">
          <w:pPr>
            <w:bidi/>
            <w:spacing w:after="0" w:line="276" w:lineRule="auto"/>
            <w:jc w:val="both"/>
          </w:pPr>
        </w:pPrChange>
      </w:pPr>
      <w:ins w:id="3057"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bidi/>
        <w:spacing w:after="0" w:line="276" w:lineRule="auto"/>
        <w:rPr>
          <w:ins w:id="3058" w:author="Microsoft account" w:date="2025-10-03T11:25:00Z"/>
          <w:rFonts w:cs="Calibri"/>
          <w:sz w:val="28"/>
          <w:szCs w:val="28"/>
          <w:rtl/>
          <w:lang w:bidi="fa-IR"/>
        </w:rPr>
        <w:pPrChange w:id="3059" w:author="Microsoft account" w:date="2025-10-03T11:22:00Z">
          <w:pPr>
            <w:bidi/>
            <w:spacing w:after="0" w:line="276" w:lineRule="auto"/>
            <w:jc w:val="both"/>
          </w:pPr>
        </w:pPrChange>
      </w:pPr>
      <w:ins w:id="3060" w:author="Microsoft account" w:date="2025-10-03T11:24:00Z">
        <w:r>
          <w:rPr>
            <w:rFonts w:cs="Calibri" w:hint="cs"/>
            <w:sz w:val="28"/>
            <w:szCs w:val="28"/>
            <w:rtl/>
            <w:lang w:bidi="fa-IR"/>
          </w:rPr>
          <w:t xml:space="preserve">که </w:t>
        </w:r>
      </w:ins>
      <w:ins w:id="3061" w:author="Microsoft account" w:date="2025-10-03T11:25:00Z">
        <w:r>
          <w:rPr>
            <w:rFonts w:cs="Calibri" w:hint="cs"/>
            <w:sz w:val="28"/>
            <w:szCs w:val="28"/>
            <w:rtl/>
            <w:lang w:bidi="fa-IR"/>
          </w:rPr>
          <w:t xml:space="preserve">گفت ما باید این حالت های استثنائی ای که باعث میشه برنامه ما به </w:t>
        </w:r>
        <w:r>
          <w:rPr>
            <w:rFonts w:cs="Calibri"/>
            <w:sz w:val="28"/>
            <w:szCs w:val="28"/>
            <w:lang w:bidi="fa-IR"/>
          </w:rPr>
          <w:t>crash</w:t>
        </w:r>
        <w:r>
          <w:rPr>
            <w:rFonts w:cs="Calibri" w:hint="cs"/>
            <w:sz w:val="28"/>
            <w:szCs w:val="28"/>
            <w:rtl/>
            <w:lang w:bidi="fa-IR"/>
          </w:rPr>
          <w:t xml:space="preserve"> برسه رو جلوشو بگیریم و براش برنامه ای داشته باشیم و به طور کلی حل و فصلش کنیم. که برای این کار ، ما یه ساختاری داریم در </w:t>
        </w:r>
        <w:r>
          <w:rPr>
            <w:rFonts w:cs="Calibri"/>
            <w:sz w:val="28"/>
            <w:szCs w:val="28"/>
            <w:lang w:bidi="fa-IR"/>
          </w:rPr>
          <w:t>python</w:t>
        </w:r>
        <w:r>
          <w:rPr>
            <w:rFonts w:cs="Calibri" w:hint="cs"/>
            <w:sz w:val="28"/>
            <w:szCs w:val="28"/>
            <w:rtl/>
            <w:lang w:bidi="fa-IR"/>
          </w:rPr>
          <w:t xml:space="preserve"> که تا الان با بخشیش آشنایی داریم از قبل. اما نکات بیشتری داره:</w:t>
        </w:r>
      </w:ins>
    </w:p>
    <w:p w14:paraId="74B3BF6B" w14:textId="27983C7B" w:rsidR="006D06FF" w:rsidRDefault="00D726F1">
      <w:pPr>
        <w:bidi/>
        <w:spacing w:after="0" w:line="276" w:lineRule="auto"/>
        <w:rPr>
          <w:ins w:id="3062" w:author="Microsoft account" w:date="2025-10-03T11:27:00Z"/>
          <w:rFonts w:cs="Calibri"/>
          <w:sz w:val="28"/>
          <w:szCs w:val="28"/>
          <w:rtl/>
          <w:lang w:bidi="fa-IR"/>
        </w:rPr>
        <w:pPrChange w:id="3063" w:author="Microsoft account" w:date="2025-10-03T11:26:00Z">
          <w:pPr>
            <w:bidi/>
            <w:spacing w:after="0" w:line="276" w:lineRule="auto"/>
            <w:jc w:val="both"/>
          </w:pPr>
        </w:pPrChange>
      </w:pPr>
      <w:ins w:id="3064" w:author="Microsoft account" w:date="2025-10-03T11:26:00Z">
        <w:r w:rsidRPr="00D726F1">
          <w:rPr>
            <w:rFonts w:cs="Calibri"/>
            <w:noProof/>
            <w:sz w:val="28"/>
            <w:szCs w:val="28"/>
            <w:rPrChange w:id="3065" w:author="Unknown">
              <w:rPr>
                <w:noProof/>
              </w:rPr>
            </w:rPrChange>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bidi/>
        <w:spacing w:after="0" w:line="276" w:lineRule="auto"/>
        <w:rPr>
          <w:ins w:id="3066" w:author="Microsoft account" w:date="2025-10-03T11:27:00Z"/>
          <w:rFonts w:cs="Calibri"/>
          <w:sz w:val="28"/>
          <w:szCs w:val="28"/>
          <w:rtl/>
          <w:lang w:bidi="fa-IR"/>
        </w:rPr>
        <w:pPrChange w:id="3067" w:author="Microsoft account" w:date="2025-10-03T11:27:00Z">
          <w:pPr>
            <w:bidi/>
            <w:spacing w:after="0" w:line="276" w:lineRule="auto"/>
            <w:jc w:val="both"/>
          </w:pPr>
        </w:pPrChange>
      </w:pPr>
    </w:p>
    <w:p w14:paraId="1F471E5F" w14:textId="1B0C1C01" w:rsidR="00D726F1" w:rsidRDefault="00D726F1">
      <w:pPr>
        <w:bidi/>
        <w:spacing w:after="0" w:line="276" w:lineRule="auto"/>
        <w:rPr>
          <w:ins w:id="3068" w:author="Microsoft account" w:date="2025-10-03T11:28:00Z"/>
          <w:rFonts w:cs="Calibri"/>
          <w:sz w:val="28"/>
          <w:szCs w:val="28"/>
          <w:rtl/>
          <w:lang w:bidi="fa-IR"/>
        </w:rPr>
        <w:pPrChange w:id="3069" w:author="Microsoft account" w:date="2025-10-03T11:27:00Z">
          <w:pPr>
            <w:bidi/>
            <w:spacing w:after="0" w:line="276" w:lineRule="auto"/>
            <w:jc w:val="both"/>
          </w:pPr>
        </w:pPrChange>
      </w:pPr>
      <w:ins w:id="3070" w:author="Microsoft account" w:date="2025-10-03T11:27:00Z">
        <w:r>
          <w:rPr>
            <w:rFonts w:cs="Calibri" w:hint="cs"/>
            <w:sz w:val="28"/>
            <w:szCs w:val="28"/>
            <w:rtl/>
            <w:lang w:bidi="fa-IR"/>
          </w:rPr>
          <w:t xml:space="preserve">-ما تا بخشِ </w:t>
        </w:r>
      </w:ins>
      <w:ins w:id="3071" w:author="Microsoft account" w:date="2025-10-03T11:28:00Z">
        <w:r>
          <w:rPr>
            <w:rFonts w:cs="Calibri"/>
            <w:sz w:val="28"/>
            <w:szCs w:val="28"/>
            <w:lang w:bidi="fa-IR"/>
          </w:rPr>
          <w:t>try except</w:t>
        </w:r>
        <w:r>
          <w:rPr>
            <w:rFonts w:cs="Calibri" w:hint="cs"/>
            <w:sz w:val="28"/>
            <w:szCs w:val="28"/>
            <w:rtl/>
            <w:lang w:bidi="fa-IR"/>
          </w:rPr>
          <w:t xml:space="preserve"> رو دیدیم قبلا. </w:t>
        </w:r>
      </w:ins>
    </w:p>
    <w:p w14:paraId="0F99D1A3" w14:textId="77777777" w:rsidR="00D726F1" w:rsidRDefault="00D726F1">
      <w:pPr>
        <w:bidi/>
        <w:spacing w:after="0" w:line="276" w:lineRule="auto"/>
        <w:rPr>
          <w:ins w:id="3072" w:author="Microsoft account" w:date="2025-10-03T11:28:00Z"/>
          <w:rFonts w:cs="Calibri"/>
          <w:sz w:val="28"/>
          <w:szCs w:val="28"/>
          <w:rtl/>
          <w:lang w:bidi="fa-IR"/>
        </w:rPr>
        <w:pPrChange w:id="3073" w:author="Microsoft account" w:date="2025-10-03T11:28:00Z">
          <w:pPr>
            <w:bidi/>
            <w:spacing w:after="0" w:line="276" w:lineRule="auto"/>
            <w:jc w:val="both"/>
          </w:pPr>
        </w:pPrChange>
      </w:pPr>
    </w:p>
    <w:p w14:paraId="3A9B1846" w14:textId="7305CF22" w:rsidR="00D726F1" w:rsidRDefault="00D726F1">
      <w:pPr>
        <w:bidi/>
        <w:spacing w:after="0" w:line="276" w:lineRule="auto"/>
        <w:rPr>
          <w:ins w:id="3074" w:author="Microsoft account" w:date="2025-10-03T11:31:00Z"/>
          <w:rFonts w:cs="Calibri"/>
          <w:sz w:val="28"/>
          <w:szCs w:val="28"/>
          <w:rtl/>
          <w:lang w:bidi="fa-IR"/>
        </w:rPr>
        <w:pPrChange w:id="3075" w:author="Microsoft account" w:date="2025-10-03T11:28:00Z">
          <w:pPr>
            <w:bidi/>
            <w:spacing w:after="0" w:line="276" w:lineRule="auto"/>
            <w:jc w:val="both"/>
          </w:pPr>
        </w:pPrChange>
      </w:pPr>
      <w:ins w:id="3076" w:author="Microsoft account" w:date="2025-10-03T11:28:00Z">
        <w:r>
          <w:rPr>
            <w:rFonts w:cs="Calibri" w:hint="cs"/>
            <w:sz w:val="28"/>
            <w:szCs w:val="28"/>
            <w:rtl/>
            <w:lang w:bidi="fa-IR"/>
          </w:rPr>
          <w:t>-</w:t>
        </w:r>
      </w:ins>
      <w:ins w:id="3077" w:author="Microsoft account" w:date="2025-10-03T11:31:00Z">
        <w:r w:rsidR="00356155">
          <w:rPr>
            <w:rFonts w:cs="Calibri" w:hint="cs"/>
            <w:sz w:val="28"/>
            <w:szCs w:val="28"/>
            <w:rtl/>
            <w:lang w:bidi="fa-IR"/>
          </w:rPr>
          <w:t>روند اصلی این سازوکار:</w:t>
        </w:r>
      </w:ins>
    </w:p>
    <w:p w14:paraId="4D84999C" w14:textId="1AD01E30" w:rsidR="00356155" w:rsidRDefault="00356155">
      <w:pPr>
        <w:bidi/>
        <w:spacing w:after="0" w:line="276" w:lineRule="auto"/>
        <w:jc w:val="center"/>
        <w:rPr>
          <w:ins w:id="3078" w:author="Microsoft account" w:date="2025-10-03T11:31:00Z"/>
          <w:rFonts w:cs="Calibri"/>
          <w:sz w:val="28"/>
          <w:szCs w:val="28"/>
          <w:rtl/>
          <w:lang w:bidi="fa-IR"/>
        </w:rPr>
        <w:pPrChange w:id="3079" w:author="Microsoft account" w:date="2025-10-03T11:31:00Z">
          <w:pPr>
            <w:bidi/>
            <w:spacing w:after="0" w:line="276" w:lineRule="auto"/>
            <w:jc w:val="both"/>
          </w:pPr>
        </w:pPrChange>
      </w:pPr>
      <w:ins w:id="3080" w:author="Microsoft account" w:date="2025-10-03T11:31:00Z">
        <w:r w:rsidRPr="00356155">
          <w:rPr>
            <w:rFonts w:cs="Calibri"/>
            <w:noProof/>
            <w:sz w:val="28"/>
            <w:szCs w:val="28"/>
            <w:rPrChange w:id="3081" w:author="Unknown">
              <w:rPr>
                <w:noProof/>
              </w:rPr>
            </w:rPrChange>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bidi/>
        <w:spacing w:after="0" w:line="276" w:lineRule="auto"/>
        <w:rPr>
          <w:ins w:id="3082" w:author="Microsoft account" w:date="2025-10-03T11:35:00Z"/>
          <w:rFonts w:cs="Calibri"/>
          <w:sz w:val="28"/>
          <w:szCs w:val="28"/>
          <w:rtl/>
          <w:lang w:bidi="fa-IR"/>
        </w:rPr>
        <w:pPrChange w:id="3083" w:author="Microsoft account" w:date="2025-10-03T11:31:00Z">
          <w:pPr>
            <w:bidi/>
            <w:spacing w:after="0" w:line="276" w:lineRule="auto"/>
            <w:jc w:val="both"/>
          </w:pPr>
        </w:pPrChange>
      </w:pPr>
      <w:ins w:id="3084" w:author="Microsoft account" w:date="2025-10-03T11:31:00Z">
        <w:r>
          <w:rPr>
            <w:rFonts w:cs="Calibri" w:hint="cs"/>
            <w:sz w:val="28"/>
            <w:szCs w:val="28"/>
            <w:rtl/>
            <w:lang w:bidi="fa-IR"/>
          </w:rPr>
          <w:t xml:space="preserve">ما یه قطعه کدی داریم که حس میکنیم یا میدونیم یا شک داریم که ، ارور میده به یه نحوی، اون رو میزاریم توی بخشِ </w:t>
        </w:r>
      </w:ins>
      <w:ins w:id="3085" w:author="Microsoft account" w:date="2025-10-03T11:32:00Z">
        <w:r>
          <w:rPr>
            <w:rFonts w:cs="Calibri"/>
            <w:sz w:val="28"/>
            <w:szCs w:val="28"/>
            <w:lang w:bidi="fa-IR"/>
          </w:rPr>
          <w:t>try:</w:t>
        </w:r>
        <w:r>
          <w:rPr>
            <w:rFonts w:cs="Calibri" w:hint="cs"/>
            <w:sz w:val="28"/>
            <w:szCs w:val="28"/>
            <w:rtl/>
            <w:lang w:bidi="fa-IR"/>
          </w:rPr>
          <w:t xml:space="preserve"> . حالا برنامه ای که داریم برای زمانی که ارور اتفاق افتاد رو (یعنی تکنیکالی </w:t>
        </w:r>
        <w:r>
          <w:rPr>
            <w:rFonts w:cs="Calibri"/>
            <w:sz w:val="28"/>
            <w:szCs w:val="28"/>
            <w:lang w:bidi="fa-IR"/>
          </w:rPr>
          <w:t>error raise</w:t>
        </w:r>
        <w:r>
          <w:rPr>
            <w:rFonts w:cs="Calibri" w:hint="cs"/>
            <w:sz w:val="28"/>
            <w:szCs w:val="28"/>
            <w:rtl/>
            <w:lang w:bidi="fa-IR"/>
          </w:rPr>
          <w:t xml:space="preserve"> کرد) اون رو میزاریم توی </w:t>
        </w:r>
        <w:r>
          <w:rPr>
            <w:rFonts w:cs="Calibri"/>
            <w:sz w:val="28"/>
            <w:szCs w:val="28"/>
            <w:lang w:bidi="fa-IR"/>
          </w:rPr>
          <w:t>except:</w:t>
        </w:r>
      </w:ins>
      <w:ins w:id="3086" w:author="Microsoft account" w:date="2025-10-03T11:33:00Z">
        <w:r>
          <w:rPr>
            <w:rFonts w:cs="Calibri" w:hint="cs"/>
            <w:sz w:val="28"/>
            <w:szCs w:val="28"/>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rFonts w:cs="Calibri"/>
            <w:sz w:val="28"/>
            <w:szCs w:val="28"/>
            <w:lang w:bidi="fa-IR"/>
          </w:rPr>
          <w:t>else:</w:t>
        </w:r>
        <w:r>
          <w:rPr>
            <w:rFonts w:cs="Calibri" w:hint="cs"/>
            <w:sz w:val="28"/>
            <w:szCs w:val="28"/>
            <w:rtl/>
            <w:lang w:bidi="fa-IR"/>
          </w:rPr>
          <w:t xml:space="preserve"> برای زمانی هست که ارور اتفاق نیوفتاده ، یعنی اون کدِ که فکر میکردیم ارور میده رو براش توی </w:t>
        </w:r>
      </w:ins>
      <w:ins w:id="3087" w:author="Microsoft account" w:date="2025-10-03T11:34:00Z">
        <w:r>
          <w:rPr>
            <w:rFonts w:cs="Calibri"/>
            <w:sz w:val="28"/>
            <w:szCs w:val="28"/>
            <w:lang w:bidi="fa-IR"/>
          </w:rPr>
          <w:t>except:</w:t>
        </w:r>
        <w:r>
          <w:rPr>
            <w:rFonts w:cs="Calibri" w:hint="cs"/>
            <w:sz w:val="28"/>
            <w:szCs w:val="28"/>
            <w:rtl/>
            <w:lang w:bidi="fa-IR"/>
          </w:rPr>
          <w:t xml:space="preserve"> برنامه ریخته بودیم حالا به هر نحوی اروری نداشتیم؛ در این حالت کدی که داخل </w:t>
        </w:r>
        <w:r>
          <w:rPr>
            <w:rFonts w:cs="Calibri"/>
            <w:sz w:val="28"/>
            <w:szCs w:val="28"/>
            <w:lang w:bidi="fa-IR"/>
          </w:rPr>
          <w:t>else</w:t>
        </w:r>
        <w:r>
          <w:rPr>
            <w:rFonts w:cs="Calibri" w:hint="cs"/>
            <w:sz w:val="28"/>
            <w:szCs w:val="28"/>
            <w:rtl/>
            <w:lang w:bidi="fa-IR"/>
          </w:rPr>
          <w:t xml:space="preserve"> هست اجرا میشه. و حالا فرض کنیم یه کدی هست که میخوایم چه ارور داشتیم و چه نداشتیم اجرا بشه در مورد قطعه کدی که در </w:t>
        </w:r>
      </w:ins>
      <w:ins w:id="3088" w:author="Microsoft account" w:date="2025-10-03T11:35:00Z">
        <w:r>
          <w:rPr>
            <w:rFonts w:cs="Calibri"/>
            <w:sz w:val="28"/>
            <w:szCs w:val="28"/>
            <w:lang w:bidi="fa-IR"/>
          </w:rPr>
          <w:t>try</w:t>
        </w:r>
        <w:r>
          <w:rPr>
            <w:rFonts w:cs="Calibri" w:hint="cs"/>
            <w:sz w:val="28"/>
            <w:szCs w:val="28"/>
            <w:rtl/>
            <w:lang w:bidi="fa-IR"/>
          </w:rPr>
          <w:t xml:space="preserve"> هست، اون رو میزاریم توی </w:t>
        </w:r>
        <w:r>
          <w:rPr>
            <w:rFonts w:cs="Calibri"/>
            <w:sz w:val="28"/>
            <w:szCs w:val="28"/>
            <w:lang w:bidi="fa-IR"/>
          </w:rPr>
          <w:t>finally</w:t>
        </w:r>
        <w:r>
          <w:rPr>
            <w:rFonts w:cs="Calibri" w:hint="cs"/>
            <w:sz w:val="28"/>
            <w:szCs w:val="28"/>
            <w:rtl/>
            <w:lang w:bidi="fa-IR"/>
          </w:rPr>
          <w:t xml:space="preserve">  . و یعنی که چه ارور بگیریم و بریم توی </w:t>
        </w:r>
        <w:r>
          <w:rPr>
            <w:rFonts w:cs="Calibri"/>
            <w:sz w:val="28"/>
            <w:szCs w:val="28"/>
            <w:lang w:bidi="fa-IR"/>
          </w:rPr>
          <w:t>except</w:t>
        </w:r>
        <w:r>
          <w:rPr>
            <w:rFonts w:cs="Calibri" w:hint="cs"/>
            <w:sz w:val="28"/>
            <w:szCs w:val="28"/>
            <w:rtl/>
            <w:lang w:bidi="fa-IR"/>
          </w:rPr>
          <w:t xml:space="preserve"> و چه ارور نگیریم و بریم توی </w:t>
        </w:r>
        <w:r>
          <w:rPr>
            <w:rFonts w:cs="Calibri"/>
            <w:sz w:val="28"/>
            <w:szCs w:val="28"/>
            <w:lang w:bidi="fa-IR"/>
          </w:rPr>
          <w:t>else</w:t>
        </w:r>
        <w:r>
          <w:rPr>
            <w:rFonts w:cs="Calibri" w:hint="cs"/>
            <w:sz w:val="28"/>
            <w:szCs w:val="28"/>
            <w:rtl/>
            <w:lang w:bidi="fa-IR"/>
          </w:rPr>
          <w:t xml:space="preserve"> </w:t>
        </w:r>
        <w:r w:rsidR="00266C25">
          <w:rPr>
            <w:rFonts w:cs="Calibri" w:hint="cs"/>
            <w:sz w:val="28"/>
            <w:szCs w:val="28"/>
            <w:rtl/>
            <w:lang w:bidi="fa-IR"/>
          </w:rPr>
          <w:t xml:space="preserve">، در انتها به </w:t>
        </w:r>
        <w:r w:rsidR="00266C25">
          <w:rPr>
            <w:rFonts w:cs="Calibri"/>
            <w:sz w:val="28"/>
            <w:szCs w:val="28"/>
            <w:lang w:bidi="fa-IR"/>
          </w:rPr>
          <w:t>finally</w:t>
        </w:r>
        <w:r w:rsidR="00266C25">
          <w:rPr>
            <w:rFonts w:cs="Calibri" w:hint="cs"/>
            <w:sz w:val="28"/>
            <w:szCs w:val="28"/>
            <w:rtl/>
            <w:lang w:bidi="fa-IR"/>
          </w:rPr>
          <w:t xml:space="preserve"> میرسیم و مثل مرگ حقه.</w:t>
        </w:r>
      </w:ins>
    </w:p>
    <w:p w14:paraId="4F6AEE42" w14:textId="77777777" w:rsidR="00266C25" w:rsidRDefault="00266C25">
      <w:pPr>
        <w:bidi/>
        <w:spacing w:after="0" w:line="276" w:lineRule="auto"/>
        <w:rPr>
          <w:ins w:id="3089" w:author="Microsoft account" w:date="2025-10-03T11:35:00Z"/>
          <w:rFonts w:cs="Calibri"/>
          <w:sz w:val="28"/>
          <w:szCs w:val="28"/>
          <w:rtl/>
          <w:lang w:bidi="fa-IR"/>
        </w:rPr>
        <w:pPrChange w:id="3090" w:author="Microsoft account" w:date="2025-10-03T11:35:00Z">
          <w:pPr>
            <w:bidi/>
            <w:spacing w:after="0" w:line="276" w:lineRule="auto"/>
            <w:jc w:val="both"/>
          </w:pPr>
        </w:pPrChange>
      </w:pPr>
    </w:p>
    <w:p w14:paraId="34694518" w14:textId="62615441" w:rsidR="00266C25" w:rsidRDefault="00266C25">
      <w:pPr>
        <w:bidi/>
        <w:spacing w:after="0" w:line="276" w:lineRule="auto"/>
        <w:rPr>
          <w:ins w:id="3091" w:author="Microsoft account" w:date="2025-10-03T11:45:00Z"/>
          <w:rFonts w:cs="Calibri"/>
          <w:sz w:val="28"/>
          <w:szCs w:val="28"/>
          <w:rtl/>
          <w:lang w:bidi="fa-IR"/>
        </w:rPr>
        <w:pPrChange w:id="3092" w:author="Microsoft account" w:date="2025-10-03T11:35:00Z">
          <w:pPr>
            <w:bidi/>
            <w:spacing w:after="0" w:line="276" w:lineRule="auto"/>
            <w:jc w:val="both"/>
          </w:pPr>
        </w:pPrChange>
      </w:pPr>
      <w:ins w:id="3093" w:author="Microsoft account" w:date="2025-10-03T11:35:00Z">
        <w:r>
          <w:rPr>
            <w:rFonts w:cs="Calibri" w:hint="cs"/>
            <w:sz w:val="28"/>
            <w:szCs w:val="28"/>
            <w:rtl/>
            <w:lang w:bidi="fa-IR"/>
          </w:rPr>
          <w:t>-</w:t>
        </w:r>
      </w:ins>
      <w:ins w:id="3094" w:author="Microsoft account" w:date="2025-10-03T11:43:00Z">
        <w:r>
          <w:rPr>
            <w:rFonts w:cs="Calibri" w:hint="cs"/>
            <w:sz w:val="28"/>
            <w:szCs w:val="28"/>
            <w:rtl/>
            <w:lang w:bidi="fa-IR"/>
          </w:rPr>
          <w:t xml:space="preserve">نکته: یه چیزی که درمورد </w:t>
        </w:r>
        <w:r>
          <w:rPr>
            <w:rFonts w:cs="Calibri"/>
            <w:sz w:val="28"/>
            <w:szCs w:val="28"/>
            <w:lang w:bidi="fa-IR"/>
          </w:rPr>
          <w:t>try-except</w:t>
        </w:r>
        <w:r>
          <w:rPr>
            <w:rFonts w:cs="Calibri" w:hint="cs"/>
            <w:sz w:val="28"/>
            <w:szCs w:val="28"/>
            <w:rtl/>
            <w:lang w:bidi="fa-IR"/>
          </w:rPr>
          <w:t xml:space="preserve"> وجود داره اینه که اگر داریم ازش استفاده میکنیم </w:t>
        </w:r>
        <w:r w:rsidR="00445024">
          <w:rPr>
            <w:rFonts w:cs="Calibri" w:hint="cs"/>
            <w:sz w:val="28"/>
            <w:szCs w:val="28"/>
            <w:rtl/>
            <w:lang w:bidi="fa-IR"/>
          </w:rPr>
          <w:t xml:space="preserve">، به این معنیه که هر نوع اروری که داخلِ </w:t>
        </w:r>
      </w:ins>
      <w:ins w:id="3095" w:author="Microsoft account" w:date="2025-10-03T11:44:00Z">
        <w:r w:rsidR="00445024">
          <w:rPr>
            <w:rFonts w:cs="Calibri"/>
            <w:sz w:val="28"/>
            <w:szCs w:val="28"/>
            <w:lang w:bidi="fa-IR"/>
          </w:rPr>
          <w:t>try</w:t>
        </w:r>
        <w:r w:rsidR="00445024">
          <w:rPr>
            <w:rFonts w:cs="Calibri" w:hint="cs"/>
            <w:sz w:val="28"/>
            <w:szCs w:val="28"/>
            <w:rtl/>
            <w:lang w:bidi="fa-IR"/>
          </w:rPr>
          <w:t xml:space="preserve"> اتفاق بیوفته، ماسمال میشه و ازش میگذره و به جاش میره </w:t>
        </w:r>
        <w:r w:rsidR="00445024">
          <w:rPr>
            <w:rFonts w:cs="Calibri"/>
            <w:sz w:val="28"/>
            <w:szCs w:val="28"/>
            <w:lang w:bidi="fa-IR"/>
          </w:rPr>
          <w:t>except</w:t>
        </w:r>
        <w:r w:rsidR="00445024">
          <w:rPr>
            <w:rFonts w:cs="Calibri" w:hint="cs"/>
            <w:sz w:val="28"/>
            <w:szCs w:val="28"/>
            <w:rtl/>
            <w:lang w:bidi="fa-IR"/>
          </w:rPr>
          <w:t xml:space="preserve"> رو اجرا میکنه</w:t>
        </w:r>
      </w:ins>
      <w:ins w:id="3096" w:author="Microsoft account" w:date="2025-10-04T09:34:00Z">
        <w:r w:rsidR="0097151B">
          <w:rPr>
            <w:rFonts w:cs="Calibri" w:hint="cs"/>
            <w:sz w:val="28"/>
            <w:szCs w:val="28"/>
            <w:rtl/>
            <w:lang w:bidi="fa-IR"/>
          </w:rPr>
          <w:t>(</w:t>
        </w:r>
        <w:r w:rsidR="0097151B">
          <w:rPr>
            <w:rFonts w:cs="Calibri" w:hint="cs"/>
            <w:sz w:val="18"/>
            <w:szCs w:val="18"/>
            <w:rtl/>
            <w:lang w:bidi="fa-IR"/>
          </w:rPr>
          <w:t>اگر اشاره نکنیم که ...</w:t>
        </w:r>
        <w:r w:rsidR="0097151B">
          <w:rPr>
            <w:rFonts w:cs="Calibri" w:hint="cs"/>
            <w:sz w:val="28"/>
            <w:szCs w:val="28"/>
            <w:rtl/>
            <w:lang w:bidi="fa-IR"/>
          </w:rPr>
          <w:t>)</w:t>
        </w:r>
      </w:ins>
      <w:ins w:id="3097" w:author="Microsoft account" w:date="2025-10-03T11:44:00Z">
        <w:r w:rsidR="00445024">
          <w:rPr>
            <w:rFonts w:cs="Calibri" w:hint="cs"/>
            <w:sz w:val="28"/>
            <w:szCs w:val="28"/>
            <w:rtl/>
            <w:lang w:bidi="fa-IR"/>
          </w:rPr>
          <w:t xml:space="preserve">، بدون در نظر گرفتن اینکه ما آیا منظورمون </w:t>
        </w:r>
        <w:r w:rsidR="00445024">
          <w:rPr>
            <w:rFonts w:cs="Calibri"/>
            <w:sz w:val="28"/>
            <w:szCs w:val="28"/>
            <w:lang w:bidi="fa-IR"/>
          </w:rPr>
          <w:t>indexError</w:t>
        </w:r>
        <w:r w:rsidR="00445024">
          <w:rPr>
            <w:rFonts w:cs="Calibri" w:hint="cs"/>
            <w:sz w:val="28"/>
            <w:szCs w:val="28"/>
            <w:rtl/>
            <w:lang w:bidi="fa-IR"/>
          </w:rPr>
          <w:t xml:space="preserve"> بود یا مثلا </w:t>
        </w:r>
        <w:r w:rsidR="00445024">
          <w:rPr>
            <w:rFonts w:cs="Calibri"/>
            <w:sz w:val="28"/>
            <w:szCs w:val="28"/>
            <w:lang w:bidi="fa-IR"/>
          </w:rPr>
          <w:t>FileNotFound</w:t>
        </w:r>
        <w:r w:rsidR="00445024">
          <w:rPr>
            <w:rFonts w:cs="Calibri" w:hint="cs"/>
            <w:sz w:val="28"/>
            <w:szCs w:val="28"/>
            <w:rtl/>
            <w:lang w:bidi="fa-IR"/>
          </w:rPr>
          <w:t xml:space="preserve"> . خب برای اینکه این مشکل پیش نیاد ما میتونیم جلوی </w:t>
        </w:r>
        <w:r w:rsidR="00445024">
          <w:rPr>
            <w:rFonts w:cs="Calibri"/>
            <w:sz w:val="28"/>
            <w:szCs w:val="28"/>
            <w:lang w:bidi="fa-IR"/>
          </w:rPr>
          <w:t>except</w:t>
        </w:r>
        <w:r w:rsidR="00445024">
          <w:rPr>
            <w:rFonts w:cs="Calibri" w:hint="cs"/>
            <w:sz w:val="28"/>
            <w:szCs w:val="28"/>
            <w:rtl/>
            <w:lang w:bidi="fa-IR"/>
          </w:rPr>
          <w:t xml:space="preserve"> ذکر کنیم که در ازای بوجود اومدن کدوم ارور در کدِ </w:t>
        </w:r>
      </w:ins>
      <w:ins w:id="3098" w:author="Microsoft account" w:date="2025-10-03T11:45:00Z">
        <w:r w:rsidR="00445024">
          <w:rPr>
            <w:rFonts w:cs="Calibri"/>
            <w:sz w:val="28"/>
            <w:szCs w:val="28"/>
            <w:lang w:bidi="fa-IR"/>
          </w:rPr>
          <w:t>try</w:t>
        </w:r>
        <w:r w:rsidR="00445024">
          <w:rPr>
            <w:rFonts w:cs="Calibri" w:hint="cs"/>
            <w:sz w:val="28"/>
            <w:szCs w:val="28"/>
            <w:rtl/>
            <w:lang w:bidi="fa-IR"/>
          </w:rPr>
          <w:t xml:space="preserve"> این </w:t>
        </w:r>
        <w:r w:rsidR="00445024">
          <w:rPr>
            <w:rFonts w:cs="Calibri"/>
            <w:sz w:val="28"/>
            <w:szCs w:val="28"/>
            <w:lang w:bidi="fa-IR"/>
          </w:rPr>
          <w:t>except</w:t>
        </w:r>
        <w:r w:rsidR="00445024">
          <w:rPr>
            <w:rFonts w:cs="Calibri" w:hint="cs"/>
            <w:sz w:val="28"/>
            <w:szCs w:val="28"/>
            <w:rtl/>
            <w:lang w:bidi="fa-IR"/>
          </w:rPr>
          <w:t xml:space="preserve"> اجرا بشه . میتونیم هم چندین و چند </w:t>
        </w:r>
        <w:r w:rsidR="00445024">
          <w:rPr>
            <w:rFonts w:cs="Calibri"/>
            <w:sz w:val="28"/>
            <w:szCs w:val="28"/>
            <w:lang w:bidi="fa-IR"/>
          </w:rPr>
          <w:t>except</w:t>
        </w:r>
        <w:r w:rsidR="00445024">
          <w:rPr>
            <w:rFonts w:cs="Calibri" w:hint="cs"/>
            <w:sz w:val="28"/>
            <w:szCs w:val="28"/>
            <w:rtl/>
            <w:lang w:bidi="fa-IR"/>
          </w:rPr>
          <w:t xml:space="preserve"> داشته باشیم برای حالت های مختلف. مثال: </w:t>
        </w:r>
      </w:ins>
    </w:p>
    <w:p w14:paraId="2062D881" w14:textId="657979C9" w:rsidR="00445024" w:rsidRDefault="00445024">
      <w:pPr>
        <w:bidi/>
        <w:spacing w:after="0" w:line="276" w:lineRule="auto"/>
        <w:rPr>
          <w:ins w:id="3099" w:author="Microsoft account" w:date="2025-10-04T09:35:00Z"/>
          <w:rFonts w:cs="Calibri"/>
          <w:sz w:val="28"/>
          <w:szCs w:val="28"/>
          <w:rtl/>
          <w:lang w:bidi="fa-IR"/>
        </w:rPr>
        <w:pPrChange w:id="3100" w:author="Microsoft account" w:date="2025-10-03T11:45:00Z">
          <w:pPr>
            <w:bidi/>
            <w:spacing w:after="0" w:line="276" w:lineRule="auto"/>
            <w:jc w:val="both"/>
          </w:pPr>
        </w:pPrChange>
      </w:pPr>
      <w:ins w:id="3101" w:author="Microsoft account" w:date="2025-10-03T11:45:00Z">
        <w:r w:rsidRPr="00445024">
          <w:rPr>
            <w:rFonts w:cs="Calibri"/>
            <w:noProof/>
            <w:sz w:val="28"/>
            <w:szCs w:val="28"/>
            <w:rPrChange w:id="3102" w:author="Unknown">
              <w:rPr>
                <w:noProof/>
              </w:rPr>
            </w:rPrChange>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bidi/>
        <w:spacing w:after="0" w:line="276" w:lineRule="auto"/>
        <w:rPr>
          <w:ins w:id="3103" w:author="Microsoft account" w:date="2025-10-03T11:45:00Z"/>
          <w:rFonts w:cs="Calibri"/>
          <w:sz w:val="28"/>
          <w:szCs w:val="28"/>
          <w:rtl/>
          <w:lang w:bidi="fa-IR"/>
        </w:rPr>
        <w:pPrChange w:id="3104" w:author="Microsoft account" w:date="2025-10-04T09:35:00Z">
          <w:pPr>
            <w:bidi/>
            <w:spacing w:after="0" w:line="276" w:lineRule="auto"/>
            <w:jc w:val="both"/>
          </w:pPr>
        </w:pPrChange>
      </w:pPr>
      <w:ins w:id="3105" w:author="Microsoft account" w:date="2025-10-04T09:35:00Z">
        <w:r>
          <w:rPr>
            <w:rFonts w:cs="Calibri" w:hint="cs"/>
            <w:sz w:val="28"/>
            <w:szCs w:val="28"/>
            <w:rtl/>
            <w:lang w:bidi="fa-IR"/>
          </w:rPr>
          <w:lastRenderedPageBreak/>
          <w:t>(</w:t>
        </w:r>
        <w:r>
          <w:rPr>
            <w:rFonts w:cs="Calibri" w:hint="cs"/>
            <w:sz w:val="18"/>
            <w:szCs w:val="18"/>
            <w:rtl/>
            <w:lang w:bidi="fa-IR"/>
          </w:rPr>
          <w:t xml:space="preserve">که همینطور که دقت کنی این هم هست که ما میتونیم در </w:t>
        </w:r>
        <w:r>
          <w:rPr>
            <w:rFonts w:cs="Calibri"/>
            <w:sz w:val="18"/>
            <w:szCs w:val="18"/>
            <w:lang w:bidi="fa-IR"/>
          </w:rPr>
          <w:t>except</w:t>
        </w:r>
        <w:r>
          <w:rPr>
            <w:rFonts w:cs="Calibri" w:hint="cs"/>
            <w:sz w:val="18"/>
            <w:szCs w:val="18"/>
            <w:rtl/>
            <w:lang w:bidi="fa-IR"/>
          </w:rPr>
          <w:t xml:space="preserve"> مثلا بنویسیم </w:t>
        </w:r>
        <w:r>
          <w:rPr>
            <w:rFonts w:cs="Calibri"/>
            <w:sz w:val="18"/>
            <w:szCs w:val="18"/>
            <w:lang w:bidi="fa-IR"/>
          </w:rPr>
          <w:t>`KeyError as error_message</w:t>
        </w:r>
      </w:ins>
      <w:ins w:id="3106" w:author="Microsoft account" w:date="2025-10-04T09:36:00Z">
        <w:r>
          <w:rPr>
            <w:rFonts w:cs="Calibri"/>
            <w:sz w:val="18"/>
            <w:szCs w:val="18"/>
            <w:lang w:bidi="fa-IR"/>
          </w:rPr>
          <w:t>`</w:t>
        </w:r>
        <w:r>
          <w:rPr>
            <w:rFonts w:cs="Calibri" w:hint="cs"/>
            <w:sz w:val="18"/>
            <w:szCs w:val="18"/>
            <w:rtl/>
            <w:lang w:bidi="fa-IR"/>
          </w:rPr>
          <w:t xml:space="preserve"> و اون </w:t>
        </w:r>
        <w:r>
          <w:rPr>
            <w:rFonts w:cs="Calibri"/>
            <w:sz w:val="18"/>
            <w:szCs w:val="18"/>
            <w:lang w:bidi="fa-IR"/>
          </w:rPr>
          <w:t>error_message</w:t>
        </w:r>
        <w:r>
          <w:rPr>
            <w:rFonts w:cs="Calibri" w:hint="cs"/>
            <w:sz w:val="18"/>
            <w:szCs w:val="18"/>
            <w:rtl/>
            <w:lang w:bidi="fa-IR"/>
          </w:rPr>
          <w:t xml:space="preserve"> رو داخل برنامه استفاده کنیم </w:t>
        </w:r>
      </w:ins>
      <w:ins w:id="3107" w:author="Microsoft account" w:date="2025-10-04T09:35:00Z">
        <w:r>
          <w:rPr>
            <w:rFonts w:cs="Calibri" w:hint="cs"/>
            <w:sz w:val="28"/>
            <w:szCs w:val="28"/>
            <w:rtl/>
            <w:lang w:bidi="fa-IR"/>
          </w:rPr>
          <w:t>)</w:t>
        </w:r>
      </w:ins>
    </w:p>
    <w:p w14:paraId="2DF8791E" w14:textId="77777777" w:rsidR="00445024" w:rsidRDefault="00445024">
      <w:pPr>
        <w:bidi/>
        <w:spacing w:after="0" w:line="276" w:lineRule="auto"/>
        <w:rPr>
          <w:ins w:id="3108" w:author="Microsoft account" w:date="2025-10-03T11:45:00Z"/>
          <w:rFonts w:cs="Calibri"/>
          <w:sz w:val="28"/>
          <w:szCs w:val="28"/>
          <w:rtl/>
          <w:lang w:bidi="fa-IR"/>
        </w:rPr>
        <w:pPrChange w:id="3109" w:author="Microsoft account" w:date="2025-10-03T11:45:00Z">
          <w:pPr>
            <w:bidi/>
            <w:spacing w:after="0" w:line="276" w:lineRule="auto"/>
            <w:jc w:val="both"/>
          </w:pPr>
        </w:pPrChange>
      </w:pPr>
    </w:p>
    <w:p w14:paraId="315777C2" w14:textId="5FBB6994" w:rsidR="00445024" w:rsidRDefault="00445024">
      <w:pPr>
        <w:bidi/>
        <w:spacing w:after="0" w:line="276" w:lineRule="auto"/>
        <w:rPr>
          <w:ins w:id="3110" w:author="Microsoft account" w:date="2025-10-03T11:49:00Z"/>
          <w:rFonts w:cs="Calibri"/>
          <w:sz w:val="28"/>
          <w:szCs w:val="28"/>
          <w:rtl/>
          <w:lang w:bidi="fa-IR"/>
        </w:rPr>
        <w:pPrChange w:id="3111" w:author="Microsoft account" w:date="2025-10-03T11:45:00Z">
          <w:pPr>
            <w:bidi/>
            <w:spacing w:after="0" w:line="276" w:lineRule="auto"/>
            <w:jc w:val="both"/>
          </w:pPr>
        </w:pPrChange>
      </w:pPr>
      <w:ins w:id="3112" w:author="Microsoft account" w:date="2025-10-03T11:45:00Z">
        <w:r>
          <w:rPr>
            <w:rFonts w:cs="Calibri" w:hint="cs"/>
            <w:sz w:val="28"/>
            <w:szCs w:val="28"/>
            <w:rtl/>
            <w:lang w:bidi="fa-IR"/>
          </w:rPr>
          <w:t>-</w:t>
        </w:r>
      </w:ins>
      <w:ins w:id="3113" w:author="Microsoft account" w:date="2025-10-03T11:48:00Z">
        <w:r w:rsidR="00BF3BB4">
          <w:rPr>
            <w:rFonts w:cs="Calibri" w:hint="cs"/>
            <w:sz w:val="28"/>
            <w:szCs w:val="28"/>
            <w:rtl/>
            <w:lang w:bidi="fa-IR"/>
          </w:rPr>
          <w:t xml:space="preserve">گفته شد که </w:t>
        </w:r>
        <w:r w:rsidR="00BF3BB4">
          <w:rPr>
            <w:rFonts w:cs="Calibri"/>
            <w:sz w:val="28"/>
            <w:szCs w:val="28"/>
            <w:lang w:bidi="fa-IR"/>
          </w:rPr>
          <w:t>finally</w:t>
        </w:r>
      </w:ins>
      <w:ins w:id="3114" w:author="Microsoft account" w:date="2025-10-03T11:49:00Z">
        <w:r w:rsidR="00BF3BB4">
          <w:rPr>
            <w:rFonts w:cs="Calibri" w:hint="cs"/>
            <w:sz w:val="28"/>
            <w:szCs w:val="28"/>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bidi/>
        <w:spacing w:after="0" w:line="276" w:lineRule="auto"/>
        <w:rPr>
          <w:ins w:id="3115" w:author="Microsoft account" w:date="2025-10-03T11:49:00Z"/>
          <w:rFonts w:cs="Calibri"/>
          <w:sz w:val="28"/>
          <w:szCs w:val="28"/>
          <w:rtl/>
          <w:lang w:bidi="fa-IR"/>
        </w:rPr>
        <w:pPrChange w:id="3116" w:author="Microsoft account" w:date="2025-10-03T11:49:00Z">
          <w:pPr>
            <w:bidi/>
            <w:spacing w:after="0" w:line="276" w:lineRule="auto"/>
            <w:jc w:val="both"/>
          </w:pPr>
        </w:pPrChange>
      </w:pPr>
    </w:p>
    <w:p w14:paraId="33CE2B42" w14:textId="3BC5E537" w:rsidR="00BF3BB4" w:rsidRDefault="00BF3BB4">
      <w:pPr>
        <w:bidi/>
        <w:spacing w:after="0" w:line="276" w:lineRule="auto"/>
        <w:rPr>
          <w:ins w:id="3117" w:author="Microsoft account" w:date="2025-10-03T11:50:00Z"/>
          <w:rFonts w:cs="Calibri"/>
          <w:sz w:val="28"/>
          <w:szCs w:val="28"/>
          <w:rtl/>
          <w:lang w:bidi="fa-IR"/>
        </w:rPr>
        <w:pPrChange w:id="3118" w:author="Microsoft account" w:date="2025-10-03T11:49:00Z">
          <w:pPr>
            <w:bidi/>
            <w:spacing w:after="0" w:line="276" w:lineRule="auto"/>
            <w:jc w:val="both"/>
          </w:pPr>
        </w:pPrChange>
      </w:pPr>
      <w:ins w:id="3119" w:author="Microsoft account" w:date="2025-10-03T11:49:00Z">
        <w:r>
          <w:rPr>
            <w:rFonts w:cs="Calibri" w:hint="cs"/>
            <w:sz w:val="28"/>
            <w:szCs w:val="28"/>
            <w:rtl/>
            <w:lang w:bidi="fa-IR"/>
          </w:rPr>
          <w:t xml:space="preserve">-خب حالا یه سوال؟ چطوری میتونیم </w:t>
        </w:r>
        <w:r>
          <w:rPr>
            <w:rFonts w:cs="Calibri"/>
            <w:sz w:val="28"/>
            <w:szCs w:val="28"/>
            <w:lang w:bidi="fa-IR"/>
          </w:rPr>
          <w:t>exception</w:t>
        </w:r>
        <w:r>
          <w:rPr>
            <w:rFonts w:cs="Calibri" w:hint="cs"/>
            <w:sz w:val="28"/>
            <w:szCs w:val="28"/>
            <w:rtl/>
            <w:lang w:bidi="fa-IR"/>
          </w:rPr>
          <w:t xml:space="preserve"> های خودمون رو </w:t>
        </w:r>
        <w:r>
          <w:rPr>
            <w:rFonts w:cs="Calibri"/>
            <w:sz w:val="28"/>
            <w:szCs w:val="28"/>
            <w:lang w:bidi="fa-IR"/>
          </w:rPr>
          <w:t>raise</w:t>
        </w:r>
        <w:r>
          <w:rPr>
            <w:rFonts w:cs="Calibri" w:hint="cs"/>
            <w:sz w:val="28"/>
            <w:szCs w:val="28"/>
            <w:rtl/>
            <w:lang w:bidi="fa-IR"/>
          </w:rPr>
          <w:t xml:space="preserve"> کنیم، چطور ارور بدیم</w:t>
        </w:r>
      </w:ins>
      <w:ins w:id="3120" w:author="Microsoft account" w:date="2025-10-03T11:50:00Z">
        <w:r>
          <w:rPr>
            <w:rFonts w:cs="Calibri" w:hint="cs"/>
            <w:sz w:val="28"/>
            <w:szCs w:val="28"/>
            <w:rtl/>
            <w:lang w:bidi="fa-IR"/>
          </w:rPr>
          <w:t xml:space="preserve">؟ </w:t>
        </w:r>
        <w:r w:rsidRPr="00BF3BB4">
          <w:rPr>
            <w:rFonts w:cs="Calibri"/>
            <w:sz w:val="28"/>
            <w:szCs w:val="28"/>
            <w:lang w:bidi="fa-IR"/>
          </w:rPr>
          <w:sym w:font="Wingdings" w:char="F04A"/>
        </w:r>
      </w:ins>
      <w:ins w:id="3121" w:author="Microsoft account" w:date="2025-10-04T09:37:00Z">
        <w:r w:rsidR="0097151B">
          <w:rPr>
            <w:rFonts w:cs="Calibri" w:hint="cs"/>
            <w:sz w:val="28"/>
            <w:szCs w:val="28"/>
            <w:rtl/>
            <w:lang w:bidi="fa-IR"/>
          </w:rPr>
          <w:t xml:space="preserve"> (</w:t>
        </w:r>
        <w:r w:rsidR="0097151B">
          <w:rPr>
            <w:rFonts w:cs="Calibri" w:hint="cs"/>
            <w:sz w:val="18"/>
            <w:szCs w:val="18"/>
            <w:rtl/>
            <w:lang w:bidi="fa-IR"/>
          </w:rPr>
          <w:t xml:space="preserve">پیش از اینکه بخوایم به این موضوع فکر کنیم خوبه که بدونیم دو تا </w:t>
        </w:r>
        <w:r w:rsidR="0097151B">
          <w:rPr>
            <w:rFonts w:cs="Calibri"/>
            <w:sz w:val="18"/>
            <w:szCs w:val="18"/>
            <w:lang w:bidi="fa-IR"/>
          </w:rPr>
          <w:t>class</w:t>
        </w:r>
        <w:r w:rsidR="0097151B">
          <w:rPr>
            <w:rFonts w:cs="Calibri" w:hint="cs"/>
            <w:sz w:val="18"/>
            <w:szCs w:val="18"/>
            <w:rtl/>
            <w:lang w:bidi="fa-IR"/>
          </w:rPr>
          <w:t xml:space="preserve"> پایه داریم به نام های </w:t>
        </w:r>
        <w:r w:rsidR="0097151B">
          <w:rPr>
            <w:rFonts w:cs="Calibri"/>
            <w:sz w:val="18"/>
            <w:szCs w:val="18"/>
            <w:lang w:bidi="fa-IR"/>
          </w:rPr>
          <w:t>BaseException</w:t>
        </w:r>
        <w:r w:rsidR="0097151B">
          <w:rPr>
            <w:rFonts w:cs="Calibri" w:hint="cs"/>
            <w:sz w:val="18"/>
            <w:szCs w:val="18"/>
            <w:rtl/>
            <w:lang w:bidi="fa-IR"/>
          </w:rPr>
          <w:t xml:space="preserve"> و </w:t>
        </w:r>
        <w:r w:rsidR="0097151B">
          <w:rPr>
            <w:rFonts w:cs="Calibri"/>
            <w:sz w:val="18"/>
            <w:szCs w:val="18"/>
            <w:lang w:bidi="fa-IR"/>
          </w:rPr>
          <w:t>Exception</w:t>
        </w:r>
        <w:r w:rsidR="0097151B">
          <w:rPr>
            <w:rFonts w:cs="Calibri" w:hint="cs"/>
            <w:sz w:val="18"/>
            <w:szCs w:val="18"/>
            <w:rtl/>
            <w:lang w:bidi="fa-IR"/>
          </w:rPr>
          <w:t xml:space="preserve"> . </w:t>
        </w:r>
        <w:r w:rsidR="0097151B">
          <w:rPr>
            <w:rFonts w:cs="Calibri"/>
            <w:sz w:val="18"/>
            <w:szCs w:val="18"/>
            <w:lang w:bidi="fa-IR"/>
          </w:rPr>
          <w:t>Exception</w:t>
        </w:r>
      </w:ins>
      <w:ins w:id="3122" w:author="Microsoft account" w:date="2025-10-04T09:38:00Z">
        <w:r w:rsidR="0097151B">
          <w:rPr>
            <w:rFonts w:cs="Calibri" w:hint="cs"/>
            <w:sz w:val="18"/>
            <w:szCs w:val="18"/>
            <w:rtl/>
            <w:lang w:bidi="fa-IR"/>
          </w:rPr>
          <w:t xml:space="preserve"> از </w:t>
        </w:r>
        <w:r w:rsidR="0097151B">
          <w:rPr>
            <w:rFonts w:cs="Calibri"/>
            <w:sz w:val="18"/>
            <w:szCs w:val="18"/>
            <w:lang w:bidi="fa-IR"/>
          </w:rPr>
          <w:t>BaseException</w:t>
        </w:r>
        <w:r w:rsidR="0097151B">
          <w:rPr>
            <w:rFonts w:cs="Calibri" w:hint="cs"/>
            <w:sz w:val="18"/>
            <w:szCs w:val="18"/>
            <w:rtl/>
            <w:lang w:bidi="fa-IR"/>
          </w:rPr>
          <w:t xml:space="preserve"> ارث بری یا </w:t>
        </w:r>
        <w:r w:rsidR="0097151B">
          <w:rPr>
            <w:rFonts w:cs="Calibri"/>
            <w:sz w:val="18"/>
            <w:szCs w:val="18"/>
            <w:lang w:bidi="fa-IR"/>
          </w:rPr>
          <w:t>inherit</w:t>
        </w:r>
        <w:r w:rsidR="0097151B">
          <w:rPr>
            <w:rFonts w:cs="Calibri" w:hint="cs"/>
            <w:sz w:val="18"/>
            <w:szCs w:val="18"/>
            <w:rtl/>
            <w:lang w:bidi="fa-IR"/>
          </w:rPr>
          <w:t xml:space="preserve"> میکنه و باقی </w:t>
        </w:r>
        <w:r w:rsidR="0097151B">
          <w:rPr>
            <w:rFonts w:cs="Calibri"/>
            <w:sz w:val="18"/>
            <w:szCs w:val="18"/>
            <w:lang w:bidi="fa-IR"/>
          </w:rPr>
          <w:t>built-in exception</w:t>
        </w:r>
        <w:r w:rsidR="0097151B">
          <w:rPr>
            <w:rFonts w:cs="Calibri" w:hint="cs"/>
            <w:sz w:val="18"/>
            <w:szCs w:val="18"/>
            <w:rtl/>
            <w:lang w:bidi="fa-IR"/>
          </w:rPr>
          <w:t xml:space="preserve"> ها از این دوتا </w:t>
        </w:r>
        <w:r w:rsidR="0097151B">
          <w:rPr>
            <w:rFonts w:cs="Calibri"/>
            <w:sz w:val="18"/>
            <w:szCs w:val="18"/>
            <w:lang w:bidi="fa-IR"/>
          </w:rPr>
          <w:t>inherit</w:t>
        </w:r>
        <w:r w:rsidR="0097151B">
          <w:rPr>
            <w:rFonts w:cs="Calibri" w:hint="cs"/>
            <w:sz w:val="18"/>
            <w:szCs w:val="18"/>
            <w:rtl/>
            <w:lang w:bidi="fa-IR"/>
          </w:rPr>
          <w:t xml:space="preserve"> میکنن.</w:t>
        </w:r>
      </w:ins>
      <w:ins w:id="3123" w:author="Microsoft account" w:date="2025-10-04T09:37:00Z">
        <w:r w:rsidR="0097151B">
          <w:rPr>
            <w:rFonts w:cs="Calibri" w:hint="cs"/>
            <w:sz w:val="28"/>
            <w:szCs w:val="28"/>
            <w:rtl/>
            <w:lang w:bidi="fa-IR"/>
          </w:rPr>
          <w:t>)</w:t>
        </w:r>
      </w:ins>
    </w:p>
    <w:p w14:paraId="5D4E6558" w14:textId="77777777" w:rsidR="00BF3BB4" w:rsidRDefault="00BF3BB4">
      <w:pPr>
        <w:bidi/>
        <w:spacing w:after="0" w:line="276" w:lineRule="auto"/>
        <w:rPr>
          <w:ins w:id="3124" w:author="Microsoft account" w:date="2025-10-03T11:50:00Z"/>
          <w:rFonts w:cs="Calibri"/>
          <w:sz w:val="28"/>
          <w:szCs w:val="28"/>
          <w:rtl/>
          <w:lang w:bidi="fa-IR"/>
        </w:rPr>
        <w:pPrChange w:id="3125" w:author="Microsoft account" w:date="2025-10-03T11:50:00Z">
          <w:pPr>
            <w:bidi/>
            <w:spacing w:after="0" w:line="276" w:lineRule="auto"/>
            <w:jc w:val="both"/>
          </w:pPr>
        </w:pPrChange>
      </w:pPr>
    </w:p>
    <w:p w14:paraId="2392D4E3" w14:textId="722F6CF1" w:rsidR="00BF3BB4" w:rsidRDefault="00BF3BB4">
      <w:pPr>
        <w:bidi/>
        <w:spacing w:after="0" w:line="276" w:lineRule="auto"/>
        <w:rPr>
          <w:ins w:id="3126" w:author="Microsoft account" w:date="2025-10-03T12:09:00Z"/>
          <w:rFonts w:cs="Calibri"/>
          <w:sz w:val="28"/>
          <w:szCs w:val="28"/>
          <w:rtl/>
          <w:lang w:bidi="fa-IR"/>
        </w:rPr>
        <w:pPrChange w:id="3127" w:author="Microsoft account" w:date="2025-10-03T11:50:00Z">
          <w:pPr>
            <w:bidi/>
            <w:spacing w:after="0" w:line="276" w:lineRule="auto"/>
            <w:jc w:val="both"/>
          </w:pPr>
        </w:pPrChange>
      </w:pPr>
      <w:ins w:id="3128" w:author="Microsoft account" w:date="2025-10-03T11:50:00Z">
        <w:r>
          <w:rPr>
            <w:rFonts w:cs="Calibri" w:hint="cs"/>
            <w:sz w:val="28"/>
            <w:szCs w:val="28"/>
            <w:rtl/>
            <w:lang w:bidi="fa-IR"/>
          </w:rPr>
          <w:t>-</w:t>
        </w:r>
      </w:ins>
      <w:ins w:id="3129" w:author="Microsoft account" w:date="2025-10-03T12:06:00Z">
        <w:r w:rsidR="00164F65">
          <w:rPr>
            <w:rFonts w:cs="Calibri" w:hint="cs"/>
            <w:sz w:val="28"/>
            <w:szCs w:val="28"/>
            <w:rtl/>
            <w:lang w:bidi="fa-IR"/>
          </w:rPr>
          <w:t xml:space="preserve">هرجای برنامه که بخوایم میتونیم با </w:t>
        </w:r>
        <w:r w:rsidR="00164F65">
          <w:rPr>
            <w:rFonts w:cs="Calibri"/>
            <w:sz w:val="28"/>
            <w:szCs w:val="28"/>
            <w:lang w:bidi="fa-IR"/>
          </w:rPr>
          <w:t>raise &lt;error type&gt;(</w:t>
        </w:r>
      </w:ins>
      <w:ins w:id="3130" w:author="Microsoft account" w:date="2025-10-03T12:07:00Z">
        <w:r w:rsidR="00164F65">
          <w:rPr>
            <w:rFonts w:cs="Calibri"/>
            <w:sz w:val="28"/>
            <w:szCs w:val="28"/>
            <w:lang w:bidi="fa-IR"/>
          </w:rPr>
          <w:t>“message”</w:t>
        </w:r>
      </w:ins>
      <w:ins w:id="3131" w:author="Microsoft account" w:date="2025-10-03T12:06:00Z">
        <w:r w:rsidR="00164F65">
          <w:rPr>
            <w:rFonts w:cs="Calibri"/>
            <w:sz w:val="28"/>
            <w:szCs w:val="28"/>
            <w:lang w:bidi="fa-IR"/>
          </w:rPr>
          <w:t>)</w:t>
        </w:r>
      </w:ins>
      <w:ins w:id="3132" w:author="Microsoft account" w:date="2025-10-03T12:07:00Z">
        <w:r w:rsidR="00164F65">
          <w:rPr>
            <w:rFonts w:cs="Calibri" w:hint="cs"/>
            <w:sz w:val="28"/>
            <w:szCs w:val="28"/>
            <w:rtl/>
            <w:lang w:bidi="fa-IR"/>
          </w:rPr>
          <w:t xml:space="preserve"> ارور </w:t>
        </w:r>
        <w:r w:rsidR="00164F65">
          <w:rPr>
            <w:rFonts w:cs="Calibri"/>
            <w:sz w:val="28"/>
            <w:szCs w:val="28"/>
            <w:lang w:bidi="fa-IR"/>
          </w:rPr>
          <w:t>raise</w:t>
        </w:r>
        <w:r w:rsidR="00164F65">
          <w:rPr>
            <w:rFonts w:cs="Calibri" w:hint="cs"/>
            <w:sz w:val="28"/>
            <w:szCs w:val="28"/>
            <w:rtl/>
            <w:lang w:bidi="fa-IR"/>
          </w:rPr>
          <w:t xml:space="preserve"> کنیم ، یا اگر درست تر بخوایم تلفظ کنیم ، میتونیم</w:t>
        </w:r>
        <w:r w:rsidR="00164F65">
          <w:rPr>
            <w:rFonts w:cs="Calibri"/>
            <w:sz w:val="28"/>
            <w:szCs w:val="28"/>
            <w:lang w:bidi="fa-IR"/>
          </w:rPr>
          <w:t xml:space="preserve"> exception </w:t>
        </w:r>
        <w:r w:rsidR="00164F65">
          <w:rPr>
            <w:rFonts w:cs="Calibri" w:hint="cs"/>
            <w:sz w:val="28"/>
            <w:szCs w:val="28"/>
            <w:rtl/>
            <w:lang w:bidi="fa-IR"/>
          </w:rPr>
          <w:t xml:space="preserve"> بدیم </w:t>
        </w:r>
      </w:ins>
      <w:ins w:id="3133" w:author="Microsoft account" w:date="2025-10-03T12:09:00Z">
        <w:r w:rsidR="00164F65">
          <w:rPr>
            <w:rFonts w:cs="Calibri" w:hint="cs"/>
            <w:sz w:val="28"/>
            <w:szCs w:val="28"/>
            <w:rtl/>
            <w:lang w:bidi="fa-IR"/>
          </w:rPr>
          <w:t>. مثال:</w:t>
        </w:r>
      </w:ins>
    </w:p>
    <w:p w14:paraId="717D6242" w14:textId="1AA71E84" w:rsidR="00164F65" w:rsidRDefault="00164F65">
      <w:pPr>
        <w:bidi/>
        <w:spacing w:after="0" w:line="276" w:lineRule="auto"/>
        <w:rPr>
          <w:ins w:id="3134" w:author="Microsoft account" w:date="2025-10-03T12:09:00Z"/>
          <w:rFonts w:cs="Calibri"/>
          <w:sz w:val="28"/>
          <w:szCs w:val="28"/>
          <w:rtl/>
          <w:lang w:bidi="fa-IR"/>
        </w:rPr>
        <w:pPrChange w:id="3135" w:author="Microsoft account" w:date="2025-10-03T12:09:00Z">
          <w:pPr>
            <w:bidi/>
            <w:spacing w:after="0" w:line="276" w:lineRule="auto"/>
            <w:jc w:val="both"/>
          </w:pPr>
        </w:pPrChange>
      </w:pPr>
      <w:ins w:id="3136" w:author="Microsoft account" w:date="2025-10-03T12:09:00Z">
        <w:r w:rsidRPr="00164F65">
          <w:rPr>
            <w:rFonts w:cs="Calibri"/>
            <w:noProof/>
            <w:sz w:val="28"/>
            <w:szCs w:val="28"/>
            <w:rPrChange w:id="3137" w:author="Unknown">
              <w:rPr>
                <w:noProof/>
              </w:rPr>
            </w:rPrChange>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bidi/>
        <w:spacing w:after="0" w:line="276" w:lineRule="auto"/>
        <w:rPr>
          <w:ins w:id="3138" w:author="Microsoft account" w:date="2025-10-04T09:39:00Z"/>
          <w:rFonts w:cs="Calibri"/>
          <w:sz w:val="28"/>
          <w:szCs w:val="28"/>
          <w:rtl/>
          <w:lang w:bidi="fa-IR"/>
        </w:rPr>
        <w:pPrChange w:id="3139" w:author="Microsoft account" w:date="2025-10-03T12:07:00Z">
          <w:pPr>
            <w:bidi/>
            <w:spacing w:after="0" w:line="276" w:lineRule="auto"/>
            <w:jc w:val="both"/>
          </w:pPr>
        </w:pPrChange>
      </w:pPr>
      <w:ins w:id="3140" w:author="Microsoft account" w:date="2025-10-04T09:39:00Z">
        <w:r>
          <w:rPr>
            <w:rFonts w:cs="Calibri" w:hint="cs"/>
            <w:sz w:val="28"/>
            <w:szCs w:val="28"/>
            <w:rtl/>
            <w:lang w:bidi="fa-IR"/>
          </w:rPr>
          <w:t>(</w:t>
        </w:r>
        <w:r>
          <w:rPr>
            <w:rFonts w:cs="Calibri" w:hint="cs"/>
            <w:sz w:val="18"/>
            <w:szCs w:val="18"/>
            <w:rtl/>
            <w:lang w:bidi="fa-IR"/>
          </w:rPr>
          <w:t xml:space="preserve">نکته: دوتا موضوع جداگانه داریم، یکی اینه که ارور </w:t>
        </w:r>
        <w:r>
          <w:rPr>
            <w:rFonts w:cs="Calibri"/>
            <w:sz w:val="18"/>
            <w:szCs w:val="18"/>
            <w:lang w:bidi="fa-IR"/>
          </w:rPr>
          <w:t>raise</w:t>
        </w:r>
        <w:r>
          <w:rPr>
            <w:rFonts w:cs="Calibri" w:hint="cs"/>
            <w:sz w:val="18"/>
            <w:szCs w:val="18"/>
            <w:rtl/>
            <w:lang w:bidi="fa-IR"/>
          </w:rPr>
          <w:t xml:space="preserve"> کنیم (که یعنی اینکه اگر این </w:t>
        </w:r>
        <w:r>
          <w:rPr>
            <w:rFonts w:cs="Calibri"/>
            <w:sz w:val="18"/>
            <w:szCs w:val="18"/>
            <w:lang w:bidi="fa-IR"/>
          </w:rPr>
          <w:t>built-in exception</w:t>
        </w:r>
        <w:r>
          <w:rPr>
            <w:rFonts w:cs="Calibri" w:hint="cs"/>
            <w:sz w:val="18"/>
            <w:szCs w:val="18"/>
            <w:rtl/>
            <w:lang w:bidi="fa-IR"/>
          </w:rPr>
          <w:t xml:space="preserve"> بود میتونستیم با ساختار </w:t>
        </w:r>
        <w:r>
          <w:rPr>
            <w:rFonts w:cs="Calibri"/>
            <w:sz w:val="18"/>
            <w:szCs w:val="18"/>
            <w:lang w:bidi="fa-IR"/>
          </w:rPr>
          <w:t>try-except</w:t>
        </w:r>
        <w:r>
          <w:rPr>
            <w:rFonts w:cs="Calibri" w:hint="cs"/>
            <w:sz w:val="18"/>
            <w:szCs w:val="18"/>
            <w:rtl/>
            <w:lang w:bidi="fa-IR"/>
          </w:rPr>
          <w:t xml:space="preserve"> اون رو یه برنامه ای واسش بچینیم) و یکی اینه که ارور رو با </w:t>
        </w:r>
      </w:ins>
      <w:ins w:id="3141" w:author="Microsoft account" w:date="2025-10-04T09:40:00Z">
        <w:r>
          <w:rPr>
            <w:rFonts w:cs="Calibri"/>
            <w:sz w:val="18"/>
            <w:szCs w:val="18"/>
            <w:lang w:bidi="fa-IR"/>
          </w:rPr>
          <w:t>try-except</w:t>
        </w:r>
        <w:r>
          <w:rPr>
            <w:rFonts w:cs="Calibri" w:hint="cs"/>
            <w:sz w:val="18"/>
            <w:szCs w:val="18"/>
            <w:rtl/>
            <w:lang w:bidi="fa-IR"/>
          </w:rPr>
          <w:t xml:space="preserve"> یه بلایی سرش بیارم که معمولا روی </w:t>
        </w:r>
        <w:r>
          <w:rPr>
            <w:rFonts w:cs="Calibri"/>
            <w:sz w:val="18"/>
            <w:szCs w:val="18"/>
            <w:lang w:bidi="fa-IR"/>
          </w:rPr>
          <w:t>built-in exception</w:t>
        </w:r>
        <w:r>
          <w:rPr>
            <w:rFonts w:cs="Calibri" w:hint="cs"/>
            <w:sz w:val="18"/>
            <w:szCs w:val="18"/>
            <w:rtl/>
            <w:lang w:bidi="fa-IR"/>
          </w:rPr>
          <w:t xml:space="preserve"> این کار رو میکنیم. پس ارور دادن با یه برنامه ای برای ارور داشتن فرق میکنه. </w:t>
        </w:r>
      </w:ins>
      <w:ins w:id="3142" w:author="Microsoft account" w:date="2025-10-04T09:39:00Z">
        <w:r>
          <w:rPr>
            <w:rFonts w:cs="Calibri" w:hint="cs"/>
            <w:sz w:val="28"/>
            <w:szCs w:val="28"/>
            <w:rtl/>
            <w:lang w:bidi="fa-IR"/>
          </w:rPr>
          <w:t>)</w:t>
        </w:r>
      </w:ins>
    </w:p>
    <w:p w14:paraId="74D670C9" w14:textId="77777777" w:rsidR="0060751C" w:rsidRDefault="0060751C">
      <w:pPr>
        <w:bidi/>
        <w:spacing w:after="0" w:line="276" w:lineRule="auto"/>
        <w:rPr>
          <w:ins w:id="3143" w:author="Microsoft account" w:date="2025-10-03T12:07:00Z"/>
          <w:rFonts w:cs="Calibri"/>
          <w:sz w:val="28"/>
          <w:szCs w:val="28"/>
          <w:rtl/>
          <w:lang w:bidi="fa-IR"/>
        </w:rPr>
        <w:pPrChange w:id="3144" w:author="Microsoft account" w:date="2025-10-04T09:39:00Z">
          <w:pPr>
            <w:bidi/>
            <w:spacing w:after="0" w:line="276" w:lineRule="auto"/>
            <w:jc w:val="both"/>
          </w:pPr>
        </w:pPrChange>
      </w:pPr>
    </w:p>
    <w:p w14:paraId="3367AE27" w14:textId="17C42128" w:rsidR="00164F65" w:rsidRDefault="00164F65">
      <w:pPr>
        <w:bidi/>
        <w:spacing w:after="0" w:line="276" w:lineRule="auto"/>
        <w:rPr>
          <w:ins w:id="3145" w:author="Microsoft account" w:date="2025-10-03T13:01:00Z"/>
          <w:rFonts w:cs="Calibri"/>
          <w:sz w:val="28"/>
          <w:szCs w:val="28"/>
          <w:rtl/>
          <w:lang w:bidi="fa-IR"/>
        </w:rPr>
        <w:pPrChange w:id="3146" w:author="Microsoft account" w:date="2025-10-03T12:07:00Z">
          <w:pPr>
            <w:bidi/>
            <w:spacing w:after="0" w:line="276" w:lineRule="auto"/>
            <w:jc w:val="both"/>
          </w:pPr>
        </w:pPrChange>
      </w:pPr>
      <w:ins w:id="3147" w:author="Microsoft account" w:date="2025-10-03T12:07:00Z">
        <w:r>
          <w:rPr>
            <w:rFonts w:cs="Calibri" w:hint="cs"/>
            <w:sz w:val="28"/>
            <w:szCs w:val="28"/>
            <w:rtl/>
            <w:lang w:bidi="fa-IR"/>
          </w:rPr>
          <w:t>-</w:t>
        </w:r>
      </w:ins>
      <w:ins w:id="3148" w:author="Microsoft account" w:date="2025-10-03T12:59:00Z">
        <w:r w:rsidR="008A27FF">
          <w:rPr>
            <w:rFonts w:cs="Calibri" w:hint="cs"/>
            <w:sz w:val="28"/>
            <w:szCs w:val="28"/>
            <w:rtl/>
            <w:lang w:bidi="fa-IR"/>
          </w:rPr>
          <w:t xml:space="preserve">الان رسیدیم به یه </w:t>
        </w:r>
        <w:r w:rsidR="008A27FF">
          <w:rPr>
            <w:rFonts w:cs="Calibri"/>
            <w:sz w:val="28"/>
            <w:szCs w:val="28"/>
            <w:lang w:bidi="fa-IR"/>
          </w:rPr>
          <w:t>challenge</w:t>
        </w:r>
        <w:r w:rsidR="008A27FF">
          <w:rPr>
            <w:rFonts w:cs="Calibri" w:hint="cs"/>
            <w:sz w:val="28"/>
            <w:szCs w:val="28"/>
            <w:rtl/>
            <w:lang w:bidi="fa-IR"/>
          </w:rPr>
          <w:t xml:space="preserve"> که قراره توی کد های </w:t>
        </w:r>
        <w:r w:rsidR="008A27FF">
          <w:rPr>
            <w:rFonts w:cs="Calibri"/>
            <w:sz w:val="28"/>
            <w:szCs w:val="28"/>
            <w:lang w:bidi="fa-IR"/>
          </w:rPr>
          <w:t xml:space="preserve">NATO </w:t>
        </w:r>
      </w:ins>
      <w:ins w:id="3149" w:author="Microsoft account" w:date="2025-10-03T13:00:00Z">
        <w:r w:rsidR="008A27FF">
          <w:rPr>
            <w:rFonts w:cs="Calibri" w:hint="cs"/>
            <w:sz w:val="28"/>
            <w:szCs w:val="28"/>
            <w:rtl/>
            <w:lang w:bidi="fa-IR"/>
          </w:rPr>
          <w:t xml:space="preserve"> که مربوط به روزهای قبله، وقتی که </w:t>
        </w:r>
        <w:r w:rsidR="008A27FF">
          <w:rPr>
            <w:rFonts w:cs="Calibri"/>
            <w:sz w:val="28"/>
            <w:szCs w:val="28"/>
            <w:lang w:bidi="fa-IR"/>
          </w:rPr>
          <w:t>user</w:t>
        </w:r>
        <w:r w:rsidR="008A27FF">
          <w:rPr>
            <w:rFonts w:cs="Calibri" w:hint="cs"/>
            <w:sz w:val="28"/>
            <w:szCs w:val="28"/>
            <w:rtl/>
            <w:lang w:bidi="fa-IR"/>
          </w:rPr>
          <w:t xml:space="preserve"> یه مقداری وارد میکنه که </w:t>
        </w:r>
        <w:r w:rsidR="008A27FF">
          <w:rPr>
            <w:rFonts w:cs="Calibri"/>
            <w:sz w:val="28"/>
            <w:szCs w:val="28"/>
            <w:lang w:bidi="fa-IR"/>
          </w:rPr>
          <w:t>letter</w:t>
        </w:r>
        <w:r w:rsidR="008A27FF">
          <w:rPr>
            <w:rFonts w:cs="Calibri" w:hint="cs"/>
            <w:sz w:val="28"/>
            <w:szCs w:val="28"/>
            <w:rtl/>
            <w:lang w:bidi="fa-IR"/>
          </w:rPr>
          <w:t xml:space="preserve"> نیست پس نمیتونه اسم باشه، و ما باید کاری کنیم که یه چیزی پرینت بشه و از دوباره ورودی بگیره. کاری </w:t>
        </w:r>
      </w:ins>
      <w:ins w:id="3150" w:author="Microsoft account" w:date="2025-10-03T13:01:00Z">
        <w:r w:rsidR="008A27FF">
          <w:rPr>
            <w:rFonts w:cs="Calibri" w:hint="cs"/>
            <w:sz w:val="28"/>
            <w:szCs w:val="28"/>
            <w:rtl/>
            <w:lang w:bidi="fa-IR"/>
          </w:rPr>
          <w:t xml:space="preserve">که درنهایت باید میشد رو انجام دادم ولی جلسه بعد باید با راه دوره چک بشه. </w:t>
        </w:r>
      </w:ins>
    </w:p>
    <w:p w14:paraId="2315D61F" w14:textId="77777777" w:rsidR="008A27FF" w:rsidRDefault="008A27FF">
      <w:pPr>
        <w:bidi/>
        <w:spacing w:after="0" w:line="276" w:lineRule="auto"/>
        <w:rPr>
          <w:ins w:id="3151" w:author="Microsoft account" w:date="2025-10-03T13:01:00Z"/>
          <w:rFonts w:cs="Calibri"/>
          <w:sz w:val="28"/>
          <w:szCs w:val="28"/>
          <w:rtl/>
          <w:lang w:bidi="fa-IR"/>
        </w:rPr>
        <w:pPrChange w:id="3152" w:author="Microsoft account" w:date="2025-10-03T13:01:00Z">
          <w:pPr>
            <w:bidi/>
            <w:spacing w:after="0" w:line="276" w:lineRule="auto"/>
            <w:jc w:val="both"/>
          </w:pPr>
        </w:pPrChange>
      </w:pPr>
    </w:p>
    <w:p w14:paraId="5A38B05B" w14:textId="7405DA49" w:rsidR="008A27FF" w:rsidRDefault="008A27FF">
      <w:pPr>
        <w:bidi/>
        <w:spacing w:after="0" w:line="276" w:lineRule="auto"/>
        <w:rPr>
          <w:ins w:id="3153" w:author="Microsoft account" w:date="2025-10-03T11:27:00Z"/>
          <w:rFonts w:cs="Calibri"/>
          <w:sz w:val="28"/>
          <w:szCs w:val="28"/>
          <w:lang w:bidi="fa-IR"/>
        </w:rPr>
        <w:pPrChange w:id="3154" w:author="Microsoft account" w:date="2025-10-03T13:01:00Z">
          <w:pPr>
            <w:bidi/>
            <w:spacing w:after="0" w:line="276" w:lineRule="auto"/>
            <w:jc w:val="both"/>
          </w:pPr>
        </w:pPrChange>
      </w:pPr>
      <w:ins w:id="3155" w:author="Microsoft account" w:date="2025-10-03T13:01:00Z">
        <w:r>
          <w:rPr>
            <w:rFonts w:cs="Calibri" w:hint="cs"/>
            <w:sz w:val="28"/>
            <w:szCs w:val="28"/>
            <w:rtl/>
            <w:lang w:bidi="fa-IR"/>
          </w:rPr>
          <w:t xml:space="preserve">تا </w:t>
        </w:r>
        <w:r>
          <w:rPr>
            <w:rFonts w:cs="Calibri"/>
            <w:sz w:val="28"/>
            <w:szCs w:val="28"/>
            <w:lang w:bidi="fa-IR"/>
          </w:rPr>
          <w:t>Day030 006 00:02:38</w:t>
        </w:r>
      </w:ins>
    </w:p>
    <w:p w14:paraId="5CCD64FB" w14:textId="77777777" w:rsidR="00D726F1" w:rsidRDefault="00D726F1">
      <w:pPr>
        <w:bidi/>
        <w:spacing w:after="0" w:line="276" w:lineRule="auto"/>
        <w:rPr>
          <w:ins w:id="3156" w:author="Microsoft account" w:date="2025-10-03T11:27:00Z"/>
          <w:rFonts w:cs="Calibri"/>
          <w:sz w:val="28"/>
          <w:szCs w:val="28"/>
          <w:rtl/>
          <w:lang w:bidi="fa-IR"/>
        </w:rPr>
        <w:pPrChange w:id="3157" w:author="Microsoft account" w:date="2025-10-03T11:27:00Z">
          <w:pPr>
            <w:bidi/>
            <w:spacing w:after="0" w:line="276" w:lineRule="auto"/>
            <w:jc w:val="both"/>
          </w:pPr>
        </w:pPrChange>
      </w:pPr>
    </w:p>
    <w:p w14:paraId="4EA7E59F" w14:textId="77777777" w:rsidR="00D726F1" w:rsidRDefault="00D726F1">
      <w:pPr>
        <w:bidi/>
        <w:spacing w:after="0" w:line="276" w:lineRule="auto"/>
        <w:rPr>
          <w:ins w:id="3158" w:author="Microsoft account" w:date="2025-10-03T11:27:00Z"/>
          <w:rFonts w:cs="Calibri"/>
          <w:sz w:val="28"/>
          <w:szCs w:val="28"/>
          <w:rtl/>
          <w:lang w:bidi="fa-IR"/>
        </w:rPr>
        <w:pPrChange w:id="3159" w:author="Microsoft account" w:date="2025-10-03T11:27:00Z">
          <w:pPr>
            <w:bidi/>
            <w:spacing w:after="0" w:line="276" w:lineRule="auto"/>
            <w:jc w:val="both"/>
          </w:pPr>
        </w:pPrChange>
      </w:pPr>
    </w:p>
    <w:p w14:paraId="1A20E8F2" w14:textId="77777777" w:rsidR="00D726F1" w:rsidRDefault="00D726F1">
      <w:pPr>
        <w:bidi/>
        <w:spacing w:after="0" w:line="276" w:lineRule="auto"/>
        <w:rPr>
          <w:ins w:id="3160" w:author="Microsoft account" w:date="2025-10-03T11:27:00Z"/>
          <w:rFonts w:cs="Calibri"/>
          <w:sz w:val="28"/>
          <w:szCs w:val="28"/>
          <w:rtl/>
          <w:lang w:bidi="fa-IR"/>
        </w:rPr>
        <w:pPrChange w:id="3161" w:author="Microsoft account" w:date="2025-10-03T11:27:00Z">
          <w:pPr>
            <w:bidi/>
            <w:spacing w:after="0" w:line="276" w:lineRule="auto"/>
            <w:jc w:val="both"/>
          </w:pPr>
        </w:pPrChange>
      </w:pPr>
    </w:p>
    <w:p w14:paraId="7B9539C4" w14:textId="77777777" w:rsidR="00D726F1" w:rsidRDefault="00D726F1">
      <w:pPr>
        <w:bidi/>
        <w:spacing w:after="0" w:line="276" w:lineRule="auto"/>
        <w:rPr>
          <w:ins w:id="3162" w:author="Microsoft account" w:date="2025-10-03T11:27:00Z"/>
          <w:rFonts w:cs="Calibri"/>
          <w:sz w:val="28"/>
          <w:szCs w:val="28"/>
          <w:rtl/>
          <w:lang w:bidi="fa-IR"/>
        </w:rPr>
        <w:pPrChange w:id="3163" w:author="Microsoft account" w:date="2025-10-03T11:27:00Z">
          <w:pPr>
            <w:bidi/>
            <w:spacing w:after="0" w:line="276" w:lineRule="auto"/>
            <w:jc w:val="both"/>
          </w:pPr>
        </w:pPrChange>
      </w:pPr>
    </w:p>
    <w:p w14:paraId="26D61AB4" w14:textId="77777777" w:rsidR="00D726F1" w:rsidRDefault="00D726F1">
      <w:pPr>
        <w:bidi/>
        <w:spacing w:after="0" w:line="276" w:lineRule="auto"/>
        <w:rPr>
          <w:ins w:id="3164" w:author="Microsoft account" w:date="2025-10-03T11:27:00Z"/>
          <w:rFonts w:cs="Calibri"/>
          <w:sz w:val="28"/>
          <w:szCs w:val="28"/>
          <w:rtl/>
          <w:lang w:bidi="fa-IR"/>
        </w:rPr>
        <w:pPrChange w:id="3165" w:author="Microsoft account" w:date="2025-10-03T11:27:00Z">
          <w:pPr>
            <w:bidi/>
            <w:spacing w:after="0" w:line="276" w:lineRule="auto"/>
            <w:jc w:val="both"/>
          </w:pPr>
        </w:pPrChange>
      </w:pPr>
    </w:p>
    <w:p w14:paraId="7ECB20A9" w14:textId="77777777" w:rsidR="00D726F1" w:rsidRDefault="00D726F1">
      <w:pPr>
        <w:bidi/>
        <w:spacing w:after="0" w:line="276" w:lineRule="auto"/>
        <w:rPr>
          <w:ins w:id="3166" w:author="Microsoft account" w:date="2025-10-03T11:27:00Z"/>
          <w:rFonts w:cs="Calibri"/>
          <w:sz w:val="28"/>
          <w:szCs w:val="28"/>
          <w:rtl/>
          <w:lang w:bidi="fa-IR"/>
        </w:rPr>
        <w:pPrChange w:id="3167" w:author="Microsoft account" w:date="2025-10-03T11:27:00Z">
          <w:pPr>
            <w:bidi/>
            <w:spacing w:after="0" w:line="276" w:lineRule="auto"/>
            <w:jc w:val="both"/>
          </w:pPr>
        </w:pPrChange>
      </w:pPr>
    </w:p>
    <w:p w14:paraId="51B0F937" w14:textId="0EDC22DB" w:rsidR="00D726F1" w:rsidRDefault="0060751C">
      <w:pPr>
        <w:bidi/>
        <w:spacing w:after="0" w:line="276" w:lineRule="auto"/>
        <w:rPr>
          <w:ins w:id="3168" w:author="Microsoft account" w:date="2025-10-03T11:27:00Z"/>
          <w:rFonts w:cs="Calibri"/>
          <w:sz w:val="28"/>
          <w:szCs w:val="28"/>
          <w:rtl/>
          <w:lang w:bidi="fa-IR"/>
        </w:rPr>
        <w:pPrChange w:id="3169" w:author="Microsoft account" w:date="2025-10-03T11:27:00Z">
          <w:pPr>
            <w:bidi/>
            <w:spacing w:after="0" w:line="276" w:lineRule="auto"/>
            <w:jc w:val="both"/>
          </w:pPr>
        </w:pPrChange>
      </w:pPr>
      <w:bookmarkStart w:id="3170" w:name="I4040712"/>
      <w:ins w:id="3171" w:author="Microsoft account" w:date="2025-10-04T09:41:00Z">
        <w:r>
          <w:rPr>
            <w:rFonts w:cs="Calibri" w:hint="cs"/>
            <w:sz w:val="28"/>
            <w:szCs w:val="28"/>
            <w:rtl/>
            <w:lang w:bidi="fa-IR"/>
          </w:rPr>
          <w:lastRenderedPageBreak/>
          <w:t>ادامه</w:t>
        </w:r>
      </w:ins>
    </w:p>
    <w:bookmarkEnd w:id="3170"/>
    <w:p w14:paraId="0D559CB5" w14:textId="77777777" w:rsidR="00D726F1" w:rsidRDefault="00D726F1">
      <w:pPr>
        <w:bidi/>
        <w:spacing w:after="0" w:line="276" w:lineRule="auto"/>
        <w:rPr>
          <w:ins w:id="3172" w:author="Microsoft account" w:date="2025-10-03T11:27:00Z"/>
          <w:rFonts w:cs="Calibri"/>
          <w:sz w:val="28"/>
          <w:szCs w:val="28"/>
          <w:rtl/>
          <w:lang w:bidi="fa-IR"/>
        </w:rPr>
        <w:pPrChange w:id="3173" w:author="Microsoft account" w:date="2025-10-03T11:27:00Z">
          <w:pPr>
            <w:bidi/>
            <w:spacing w:after="0" w:line="276" w:lineRule="auto"/>
            <w:jc w:val="both"/>
          </w:pPr>
        </w:pPrChange>
      </w:pPr>
    </w:p>
    <w:p w14:paraId="28698A8C" w14:textId="50CFDD8B" w:rsidR="00D726F1" w:rsidRDefault="0060751C">
      <w:pPr>
        <w:bidi/>
        <w:spacing w:after="0" w:line="276" w:lineRule="auto"/>
        <w:rPr>
          <w:ins w:id="3174" w:author="Microsoft account" w:date="2025-10-04T09:52:00Z"/>
          <w:rFonts w:cs="Calibri"/>
          <w:sz w:val="28"/>
          <w:szCs w:val="28"/>
          <w:rtl/>
          <w:lang w:bidi="fa-IR"/>
        </w:rPr>
        <w:pPrChange w:id="3175" w:author="Microsoft account" w:date="2025-10-03T11:27:00Z">
          <w:pPr>
            <w:bidi/>
            <w:spacing w:after="0" w:line="276" w:lineRule="auto"/>
            <w:jc w:val="both"/>
          </w:pPr>
        </w:pPrChange>
      </w:pPr>
      <w:ins w:id="3176" w:author="Microsoft account" w:date="2025-10-04T09:42:00Z">
        <w:r>
          <w:rPr>
            <w:rFonts w:cs="Calibri" w:hint="cs"/>
            <w:sz w:val="28"/>
            <w:szCs w:val="28"/>
            <w:rtl/>
            <w:lang w:bidi="fa-IR"/>
          </w:rPr>
          <w:t>-</w:t>
        </w:r>
      </w:ins>
      <w:ins w:id="3177" w:author="Microsoft account" w:date="2025-10-04T09:52:00Z">
        <w:r w:rsidR="00721849">
          <w:rPr>
            <w:rFonts w:cs="Calibri" w:hint="cs"/>
            <w:sz w:val="28"/>
            <w:szCs w:val="28"/>
            <w:rtl/>
            <w:lang w:bidi="fa-IR"/>
          </w:rPr>
          <w:t xml:space="preserve">جوابِ </w:t>
        </w:r>
        <w:r w:rsidR="00721849">
          <w:rPr>
            <w:rFonts w:cs="Calibri"/>
            <w:sz w:val="28"/>
            <w:szCs w:val="28"/>
            <w:lang w:bidi="fa-IR"/>
          </w:rPr>
          <w:t>challenge</w:t>
        </w:r>
        <w:r w:rsidR="00721849">
          <w:rPr>
            <w:rFonts w:cs="Calibri" w:hint="cs"/>
            <w:sz w:val="28"/>
            <w:szCs w:val="28"/>
            <w:rtl/>
            <w:lang w:bidi="fa-IR"/>
          </w:rPr>
          <w:t xml:space="preserve"> مون دقیقا درست بود. </w:t>
        </w:r>
      </w:ins>
    </w:p>
    <w:p w14:paraId="55B30B93" w14:textId="77777777" w:rsidR="00721849" w:rsidRDefault="00721849">
      <w:pPr>
        <w:bidi/>
        <w:spacing w:after="0" w:line="276" w:lineRule="auto"/>
        <w:rPr>
          <w:ins w:id="3178" w:author="Microsoft account" w:date="2025-10-04T09:53:00Z"/>
          <w:rFonts w:cs="Calibri"/>
          <w:sz w:val="28"/>
          <w:szCs w:val="28"/>
          <w:rtl/>
          <w:lang w:bidi="fa-IR"/>
        </w:rPr>
        <w:pPrChange w:id="3179" w:author="Microsoft account" w:date="2025-10-04T09:53:00Z">
          <w:pPr>
            <w:bidi/>
            <w:spacing w:after="0" w:line="276" w:lineRule="auto"/>
            <w:jc w:val="both"/>
          </w:pPr>
        </w:pPrChange>
      </w:pPr>
    </w:p>
    <w:p w14:paraId="517300DA" w14:textId="45650A08" w:rsidR="00721849" w:rsidRDefault="00721849">
      <w:pPr>
        <w:bidi/>
        <w:spacing w:after="0" w:line="276" w:lineRule="auto"/>
        <w:rPr>
          <w:ins w:id="3180" w:author="Microsoft account" w:date="2025-10-04T09:53:00Z"/>
          <w:rFonts w:cs="Calibri"/>
          <w:sz w:val="28"/>
          <w:szCs w:val="28"/>
          <w:lang w:bidi="fa-IR"/>
        </w:rPr>
        <w:pPrChange w:id="3181" w:author="Microsoft account" w:date="2025-10-04T09:53:00Z">
          <w:pPr>
            <w:bidi/>
            <w:spacing w:after="0" w:line="276" w:lineRule="auto"/>
            <w:jc w:val="both"/>
          </w:pPr>
        </w:pPrChange>
      </w:pPr>
      <w:ins w:id="3182" w:author="Microsoft account" w:date="2025-10-04T09:53:00Z">
        <w:r>
          <w:rPr>
            <w:rFonts w:cs="Calibri" w:hint="cs"/>
            <w:sz w:val="28"/>
            <w:szCs w:val="28"/>
            <w:rtl/>
            <w:lang w:bidi="fa-IR"/>
          </w:rPr>
          <w:t xml:space="preserve">-به این کارا میگن </w:t>
        </w:r>
        <w:r>
          <w:rPr>
            <w:rFonts w:cs="Calibri"/>
            <w:sz w:val="28"/>
            <w:szCs w:val="28"/>
            <w:lang w:bidi="fa-IR"/>
          </w:rPr>
          <w:t>exception handling</w:t>
        </w:r>
      </w:ins>
    </w:p>
    <w:p w14:paraId="15CBC584" w14:textId="77777777" w:rsidR="00721849" w:rsidRDefault="00721849">
      <w:pPr>
        <w:bidi/>
        <w:spacing w:after="0" w:line="276" w:lineRule="auto"/>
        <w:rPr>
          <w:ins w:id="3183" w:author="Microsoft account" w:date="2025-10-04T09:53:00Z"/>
          <w:rFonts w:cs="Calibri"/>
          <w:sz w:val="28"/>
          <w:szCs w:val="28"/>
          <w:lang w:bidi="fa-IR"/>
        </w:rPr>
        <w:pPrChange w:id="3184" w:author="Microsoft account" w:date="2025-10-04T09:53:00Z">
          <w:pPr>
            <w:bidi/>
            <w:spacing w:after="0" w:line="276" w:lineRule="auto"/>
            <w:jc w:val="both"/>
          </w:pPr>
        </w:pPrChange>
      </w:pPr>
    </w:p>
    <w:p w14:paraId="503EADC5" w14:textId="67724CC9" w:rsidR="00721849" w:rsidRDefault="00721849">
      <w:pPr>
        <w:bidi/>
        <w:spacing w:after="0" w:line="276" w:lineRule="auto"/>
        <w:rPr>
          <w:ins w:id="3185" w:author="Microsoft account" w:date="2025-10-04T09:57:00Z"/>
          <w:rFonts w:cs="Calibri"/>
          <w:sz w:val="28"/>
          <w:szCs w:val="28"/>
          <w:rtl/>
          <w:lang w:bidi="fa-IR"/>
        </w:rPr>
        <w:pPrChange w:id="3186" w:author="Microsoft account" w:date="2025-10-04T09:53:00Z">
          <w:pPr>
            <w:bidi/>
            <w:spacing w:after="0" w:line="276" w:lineRule="auto"/>
            <w:jc w:val="both"/>
          </w:pPr>
        </w:pPrChange>
      </w:pPr>
      <w:ins w:id="3187" w:author="Microsoft account" w:date="2025-10-04T09:53:00Z">
        <w:r>
          <w:rPr>
            <w:rFonts w:cs="Calibri"/>
            <w:sz w:val="28"/>
            <w:szCs w:val="28"/>
            <w:lang w:bidi="fa-IR"/>
          </w:rPr>
          <w:t>-</w:t>
        </w:r>
      </w:ins>
      <w:ins w:id="3188" w:author="Microsoft account" w:date="2025-10-04T09:55:00Z">
        <w:r>
          <w:rPr>
            <w:rFonts w:cs="Calibri" w:hint="cs"/>
            <w:sz w:val="28"/>
            <w:szCs w:val="28"/>
            <w:rtl/>
            <w:lang w:bidi="fa-IR"/>
          </w:rPr>
          <w:t xml:space="preserve">خب حالا میخوایم بریم سراغ کاری که براش اومدیم تو این قسمت. </w:t>
        </w:r>
      </w:ins>
      <w:ins w:id="3189" w:author="Microsoft account" w:date="2025-10-04T09:56:00Z">
        <w:r>
          <w:rPr>
            <w:rFonts w:cs="Calibri" w:hint="cs"/>
            <w:sz w:val="28"/>
            <w:szCs w:val="28"/>
            <w:rtl/>
            <w:lang w:bidi="fa-IR"/>
          </w:rPr>
          <w:t xml:space="preserve">اونم اضافه کردن </w:t>
        </w:r>
        <w:r>
          <w:rPr>
            <w:rFonts w:cs="Calibri"/>
            <w:sz w:val="28"/>
            <w:szCs w:val="28"/>
            <w:lang w:bidi="fa-IR"/>
          </w:rPr>
          <w:t>search</w:t>
        </w:r>
        <w:r>
          <w:rPr>
            <w:rFonts w:cs="Calibri" w:hint="cs"/>
            <w:sz w:val="28"/>
            <w:szCs w:val="28"/>
            <w:rtl/>
            <w:lang w:bidi="fa-IR"/>
          </w:rPr>
          <w:t xml:space="preserve"> </w:t>
        </w:r>
        <w:r>
          <w:rPr>
            <w:rFonts w:cs="Calibri"/>
            <w:sz w:val="28"/>
            <w:szCs w:val="28"/>
            <w:lang w:bidi="fa-IR"/>
          </w:rPr>
          <w:t>button</w:t>
        </w:r>
        <w:r>
          <w:rPr>
            <w:rFonts w:cs="Calibri" w:hint="cs"/>
            <w:sz w:val="28"/>
            <w:szCs w:val="28"/>
            <w:rtl/>
            <w:lang w:bidi="fa-IR"/>
          </w:rPr>
          <w:t xml:space="preserve"> هست، که خب گفته شد که این فرمتی که در حال حاضر داریم ذخیره میکنیم برای </w:t>
        </w:r>
        <w:r>
          <w:rPr>
            <w:rFonts w:cs="Calibri"/>
            <w:sz w:val="28"/>
            <w:szCs w:val="28"/>
            <w:lang w:bidi="fa-IR"/>
          </w:rPr>
          <w:t>search</w:t>
        </w:r>
        <w:r>
          <w:rPr>
            <w:rFonts w:cs="Calibri" w:hint="cs"/>
            <w:sz w:val="28"/>
            <w:szCs w:val="28"/>
            <w:rtl/>
            <w:lang w:bidi="fa-IR"/>
          </w:rPr>
          <w:t xml:space="preserve"> کردن سخته و نمیشه. اینجاست که </w:t>
        </w:r>
        <w:r>
          <w:rPr>
            <w:rFonts w:cs="Calibri"/>
            <w:sz w:val="28"/>
            <w:szCs w:val="28"/>
            <w:lang w:bidi="fa-IR"/>
          </w:rPr>
          <w:t>JSON</w:t>
        </w:r>
        <w:r w:rsidR="00652B98">
          <w:rPr>
            <w:rFonts w:cs="Calibri" w:hint="cs"/>
            <w:sz w:val="28"/>
            <w:szCs w:val="28"/>
            <w:rtl/>
            <w:lang w:bidi="fa-IR"/>
          </w:rPr>
          <w:t xml:space="preserve"> </w:t>
        </w:r>
      </w:ins>
      <w:ins w:id="3190" w:author="Microsoft account" w:date="2025-10-04T09:57:00Z">
        <w:r w:rsidR="00652B98">
          <w:rPr>
            <w:rFonts w:cs="Calibri" w:hint="cs"/>
            <w:sz w:val="28"/>
            <w:szCs w:val="28"/>
            <w:rtl/>
            <w:lang w:bidi="fa-IR"/>
          </w:rPr>
          <w:t xml:space="preserve">وارد میشه. که قراره یاد بگیریم چطور فایل های </w:t>
        </w:r>
        <w:r w:rsidR="00652B98">
          <w:rPr>
            <w:rFonts w:cs="Calibri"/>
            <w:sz w:val="28"/>
            <w:szCs w:val="28"/>
            <w:lang w:bidi="fa-IR"/>
          </w:rPr>
          <w:t>JSON</w:t>
        </w:r>
        <w:r w:rsidR="00652B98">
          <w:rPr>
            <w:rFonts w:cs="Calibri" w:hint="cs"/>
            <w:sz w:val="28"/>
            <w:szCs w:val="28"/>
            <w:rtl/>
            <w:lang w:bidi="fa-IR"/>
          </w:rPr>
          <w:t xml:space="preserve"> رو بخونیم، و بنویسیم و آپدیت کنیم. لازم به یادآوری هم نیست که </w:t>
        </w:r>
        <w:r w:rsidR="00652B98">
          <w:rPr>
            <w:rFonts w:cs="Calibri"/>
            <w:sz w:val="28"/>
            <w:szCs w:val="28"/>
            <w:lang w:bidi="fa-IR"/>
          </w:rPr>
          <w:t xml:space="preserve">JSON </w:t>
        </w:r>
        <w:r w:rsidR="00652B98">
          <w:rPr>
            <w:rFonts w:cs="Calibri" w:hint="cs"/>
            <w:sz w:val="28"/>
            <w:szCs w:val="28"/>
            <w:rtl/>
            <w:lang w:bidi="fa-IR"/>
          </w:rPr>
          <w:t xml:space="preserve">خیلی خیلی شبیه به </w:t>
        </w:r>
        <w:r w:rsidR="00652B98">
          <w:rPr>
            <w:rFonts w:cs="Calibri"/>
            <w:sz w:val="28"/>
            <w:szCs w:val="28"/>
            <w:lang w:bidi="fa-IR"/>
          </w:rPr>
          <w:t>Dictionary</w:t>
        </w:r>
        <w:r w:rsidR="00652B98">
          <w:rPr>
            <w:rFonts w:cs="Calibri" w:hint="cs"/>
            <w:sz w:val="28"/>
            <w:szCs w:val="28"/>
            <w:rtl/>
            <w:lang w:bidi="fa-IR"/>
          </w:rPr>
          <w:t xml:space="preserve"> در پایتونِ ، اما اصلِ قضیه مالِ </w:t>
        </w:r>
        <w:r w:rsidR="00652B98">
          <w:rPr>
            <w:rFonts w:cs="Calibri"/>
            <w:sz w:val="28"/>
            <w:szCs w:val="28"/>
            <w:lang w:bidi="fa-IR"/>
          </w:rPr>
          <w:t>JS</w:t>
        </w:r>
        <w:r w:rsidR="00652B98">
          <w:rPr>
            <w:rFonts w:cs="Calibri" w:hint="cs"/>
            <w:sz w:val="28"/>
            <w:szCs w:val="28"/>
            <w:rtl/>
            <w:lang w:bidi="fa-IR"/>
          </w:rPr>
          <w:t xml:space="preserve"> عه.</w:t>
        </w:r>
      </w:ins>
    </w:p>
    <w:p w14:paraId="43E29B72" w14:textId="0290D129" w:rsidR="00652B98" w:rsidRDefault="00652B98">
      <w:pPr>
        <w:bidi/>
        <w:spacing w:after="0" w:line="276" w:lineRule="auto"/>
        <w:rPr>
          <w:ins w:id="3191" w:author="Microsoft account" w:date="2025-10-05T09:57:00Z"/>
          <w:rFonts w:cs="Calibri"/>
          <w:sz w:val="28"/>
          <w:szCs w:val="28"/>
          <w:lang w:bidi="fa-IR"/>
        </w:rPr>
        <w:pPrChange w:id="3192" w:author="Microsoft account" w:date="2025-10-04T09:57:00Z">
          <w:pPr>
            <w:bidi/>
            <w:spacing w:after="0" w:line="276" w:lineRule="auto"/>
            <w:jc w:val="both"/>
          </w:pPr>
        </w:pPrChange>
      </w:pPr>
      <w:ins w:id="3193" w:author="Microsoft account" w:date="2025-10-04T09:58:00Z">
        <w:r w:rsidRPr="00652B98">
          <w:rPr>
            <w:rFonts w:cs="Calibri"/>
            <w:noProof/>
            <w:sz w:val="28"/>
            <w:szCs w:val="28"/>
            <w:rPrChange w:id="3194" w:author="Unknown">
              <w:rPr>
                <w:noProof/>
              </w:rPr>
            </w:rPrChange>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40A6F8BF" w:rsidR="00246883" w:rsidRDefault="00246883">
      <w:pPr>
        <w:bidi/>
        <w:spacing w:after="0" w:line="276" w:lineRule="auto"/>
        <w:rPr>
          <w:ins w:id="3195" w:author="Microsoft account" w:date="2025-10-04T09:57:00Z"/>
          <w:rFonts w:cs="Calibri"/>
          <w:sz w:val="28"/>
          <w:szCs w:val="28"/>
          <w:rtl/>
          <w:lang w:bidi="fa-IR"/>
        </w:rPr>
        <w:pPrChange w:id="3196" w:author="Microsoft account" w:date="2025-10-05T09:57:00Z">
          <w:pPr>
            <w:bidi/>
            <w:spacing w:after="0" w:line="276" w:lineRule="auto"/>
            <w:jc w:val="both"/>
          </w:pPr>
        </w:pPrChange>
      </w:pPr>
      <w:ins w:id="3197" w:author="Microsoft account" w:date="2025-10-05T09:57:00Z">
        <w:r>
          <w:rPr>
            <w:rFonts w:cs="Calibri" w:hint="cs"/>
            <w:sz w:val="28"/>
            <w:szCs w:val="28"/>
            <w:rtl/>
            <w:lang w:bidi="fa-IR"/>
          </w:rPr>
          <w:t>(</w:t>
        </w:r>
        <w:r>
          <w:rPr>
            <w:rFonts w:cs="Calibri" w:hint="cs"/>
            <w:sz w:val="18"/>
            <w:szCs w:val="18"/>
            <w:rtl/>
            <w:lang w:bidi="fa-IR"/>
          </w:rPr>
          <w:t xml:space="preserve">البته چیزی که تا الان متوجه شدم این بود که </w:t>
        </w:r>
        <w:r>
          <w:rPr>
            <w:rFonts w:cs="Calibri"/>
            <w:sz w:val="18"/>
            <w:szCs w:val="18"/>
            <w:lang w:bidi="fa-IR"/>
          </w:rPr>
          <w:t>json.update()</w:t>
        </w:r>
        <w:r>
          <w:rPr>
            <w:rFonts w:cs="Calibri" w:hint="cs"/>
            <w:sz w:val="18"/>
            <w:szCs w:val="18"/>
            <w:rtl/>
            <w:lang w:bidi="fa-IR"/>
          </w:rPr>
          <w:t xml:space="preserve"> نمینویسیم و احتمالا این اشتباهی هستش. ما </w:t>
        </w:r>
        <w:r>
          <w:rPr>
            <w:rFonts w:cs="Calibri"/>
            <w:sz w:val="18"/>
            <w:szCs w:val="18"/>
            <w:lang w:bidi="fa-IR"/>
          </w:rPr>
          <w:t>data</w:t>
        </w:r>
        <w:r>
          <w:rPr>
            <w:rFonts w:cs="Calibri" w:hint="cs"/>
            <w:sz w:val="18"/>
            <w:szCs w:val="18"/>
            <w:rtl/>
            <w:lang w:bidi="fa-IR"/>
          </w:rPr>
          <w:t xml:space="preserve"> ای که به صورت</w:t>
        </w:r>
      </w:ins>
      <w:ins w:id="3198" w:author="Microsoft account" w:date="2025-10-05T09:58:00Z">
        <w:r>
          <w:rPr>
            <w:rFonts w:cs="Calibri"/>
            <w:sz w:val="18"/>
            <w:szCs w:val="18"/>
            <w:lang w:bidi="fa-IR"/>
          </w:rPr>
          <w:t xml:space="preserve"> dict </w:t>
        </w:r>
        <w:r>
          <w:rPr>
            <w:rFonts w:cs="Calibri" w:hint="cs"/>
            <w:sz w:val="18"/>
            <w:szCs w:val="18"/>
            <w:rtl/>
            <w:lang w:bidi="fa-IR"/>
          </w:rPr>
          <w:t xml:space="preserve"> هست رو روش </w:t>
        </w:r>
        <w:r>
          <w:rPr>
            <w:rFonts w:cs="Calibri"/>
            <w:sz w:val="18"/>
            <w:szCs w:val="18"/>
            <w:lang w:bidi="fa-IR"/>
          </w:rPr>
          <w:t>.update()</w:t>
        </w:r>
        <w:r>
          <w:rPr>
            <w:rFonts w:cs="Calibri" w:hint="cs"/>
            <w:sz w:val="18"/>
            <w:szCs w:val="18"/>
            <w:rtl/>
            <w:lang w:bidi="fa-IR"/>
          </w:rPr>
          <w:t xml:space="preserve"> استفاده میکنیم و میتونیم بهش مقدار اضافه کنیم.</w:t>
        </w:r>
      </w:ins>
      <w:ins w:id="3199" w:author="Microsoft account" w:date="2025-10-05T09:57:00Z">
        <w:r>
          <w:rPr>
            <w:rFonts w:cs="Calibri" w:hint="cs"/>
            <w:sz w:val="28"/>
            <w:szCs w:val="28"/>
            <w:rtl/>
            <w:lang w:bidi="fa-IR"/>
          </w:rPr>
          <w:t>)</w:t>
        </w:r>
      </w:ins>
    </w:p>
    <w:p w14:paraId="1CFF8750" w14:textId="77777777" w:rsidR="00652B98" w:rsidRDefault="00652B98">
      <w:pPr>
        <w:bidi/>
        <w:spacing w:after="0" w:line="276" w:lineRule="auto"/>
        <w:rPr>
          <w:ins w:id="3200" w:author="Microsoft account" w:date="2025-10-04T09:58:00Z"/>
          <w:rFonts w:cs="Calibri"/>
          <w:sz w:val="28"/>
          <w:szCs w:val="28"/>
          <w:rtl/>
          <w:lang w:bidi="fa-IR"/>
        </w:rPr>
        <w:pPrChange w:id="3201" w:author="Microsoft account" w:date="2025-10-04T09:57:00Z">
          <w:pPr>
            <w:bidi/>
            <w:spacing w:after="0" w:line="276" w:lineRule="auto"/>
            <w:jc w:val="both"/>
          </w:pPr>
        </w:pPrChange>
      </w:pPr>
    </w:p>
    <w:p w14:paraId="26F8BC33" w14:textId="6F3FDF43" w:rsidR="00652B98" w:rsidRDefault="00652B98">
      <w:pPr>
        <w:bidi/>
        <w:spacing w:after="0" w:line="276" w:lineRule="auto"/>
        <w:rPr>
          <w:ins w:id="3202" w:author="Microsoft account" w:date="2025-10-04T10:04:00Z"/>
          <w:rFonts w:cs="Calibri"/>
          <w:sz w:val="28"/>
          <w:szCs w:val="28"/>
          <w:rtl/>
          <w:lang w:bidi="fa-IR"/>
        </w:rPr>
        <w:pPrChange w:id="3203" w:author="Microsoft account" w:date="2025-10-04T09:58:00Z">
          <w:pPr>
            <w:bidi/>
            <w:spacing w:after="0" w:line="276" w:lineRule="auto"/>
            <w:jc w:val="both"/>
          </w:pPr>
        </w:pPrChange>
      </w:pPr>
      <w:ins w:id="3204" w:author="Microsoft account" w:date="2025-10-04T09:57:00Z">
        <w:r>
          <w:rPr>
            <w:rFonts w:cs="Calibri" w:hint="cs"/>
            <w:sz w:val="28"/>
            <w:szCs w:val="28"/>
            <w:rtl/>
            <w:lang w:bidi="fa-IR"/>
          </w:rPr>
          <w:t>-</w:t>
        </w:r>
      </w:ins>
      <w:ins w:id="3205" w:author="Microsoft account" w:date="2025-10-04T10:02:00Z">
        <w:r>
          <w:rPr>
            <w:rFonts w:cs="Calibri" w:hint="cs"/>
            <w:sz w:val="28"/>
            <w:szCs w:val="28"/>
            <w:rtl/>
            <w:lang w:bidi="fa-IR"/>
          </w:rPr>
          <w:t xml:space="preserve">خب در ابتدا برای راحتی کار زد </w:t>
        </w:r>
      </w:ins>
      <w:ins w:id="3206" w:author="Microsoft account" w:date="2025-10-04T10:03:00Z">
        <w:r>
          <w:rPr>
            <w:rFonts w:cs="Calibri"/>
            <w:sz w:val="28"/>
            <w:szCs w:val="28"/>
            <w:lang w:bidi="fa-IR"/>
          </w:rPr>
          <w:t>messageBox</w:t>
        </w:r>
        <w:r>
          <w:rPr>
            <w:rFonts w:cs="Calibri" w:hint="cs"/>
            <w:sz w:val="28"/>
            <w:szCs w:val="28"/>
            <w:rtl/>
            <w:lang w:bidi="fa-IR"/>
          </w:rPr>
          <w:t xml:space="preserve"> رو پاک کرد برای راحتی کار</w:t>
        </w:r>
      </w:ins>
      <w:ins w:id="3207" w:author="Microsoft account" w:date="2025-10-05T09:58:00Z">
        <w:r w:rsidR="00EC728E">
          <w:rPr>
            <w:rFonts w:cs="Calibri" w:hint="cs"/>
            <w:sz w:val="28"/>
            <w:szCs w:val="28"/>
            <w:rtl/>
            <w:lang w:bidi="fa-IR"/>
          </w:rPr>
          <w:t>(</w:t>
        </w:r>
        <w:r w:rsidR="00EC728E">
          <w:rPr>
            <w:rFonts w:cs="Calibri" w:hint="cs"/>
            <w:sz w:val="18"/>
            <w:szCs w:val="18"/>
            <w:rtl/>
            <w:lang w:bidi="fa-IR"/>
          </w:rPr>
          <w:t>که ما این کار رو نکردیم</w:t>
        </w:r>
        <w:r w:rsidR="00EC728E">
          <w:rPr>
            <w:rFonts w:cs="Calibri" w:hint="cs"/>
            <w:sz w:val="28"/>
            <w:szCs w:val="28"/>
            <w:rtl/>
            <w:lang w:bidi="fa-IR"/>
          </w:rPr>
          <w:t>)</w:t>
        </w:r>
      </w:ins>
      <w:ins w:id="3208" w:author="Microsoft account" w:date="2025-10-04T10:03:00Z">
        <w:r>
          <w:rPr>
            <w:rFonts w:cs="Calibri" w:hint="cs"/>
            <w:sz w:val="28"/>
            <w:szCs w:val="28"/>
            <w:rtl/>
            <w:lang w:bidi="fa-IR"/>
          </w:rPr>
          <w:t xml:space="preserve">. </w:t>
        </w:r>
        <w:r w:rsidR="00A0540F">
          <w:rPr>
            <w:rFonts w:cs="Calibri" w:hint="cs"/>
            <w:sz w:val="28"/>
            <w:szCs w:val="28"/>
            <w:rtl/>
            <w:lang w:bidi="fa-IR"/>
          </w:rPr>
          <w:t xml:space="preserve">به جای اینکه دیتا رو با اون فرمت قبلی ذخیره کنه داخل یه فایل </w:t>
        </w:r>
        <w:r w:rsidR="00A0540F">
          <w:rPr>
            <w:rFonts w:cs="Calibri"/>
            <w:sz w:val="28"/>
            <w:szCs w:val="28"/>
            <w:lang w:bidi="fa-IR"/>
          </w:rPr>
          <w:t>.txt</w:t>
        </w:r>
        <w:r w:rsidR="00A0540F">
          <w:rPr>
            <w:rFonts w:cs="Calibri" w:hint="cs"/>
            <w:sz w:val="28"/>
            <w:szCs w:val="28"/>
            <w:rtl/>
            <w:lang w:bidi="fa-IR"/>
          </w:rPr>
          <w:t xml:space="preserve"> اون رو با </w:t>
        </w:r>
        <w:r w:rsidR="00A0540F">
          <w:rPr>
            <w:rFonts w:cs="Calibri"/>
            <w:sz w:val="28"/>
            <w:szCs w:val="28"/>
            <w:lang w:bidi="fa-IR"/>
          </w:rPr>
          <w:t>mode=’w’</w:t>
        </w:r>
        <w:r w:rsidR="00A0540F">
          <w:rPr>
            <w:rFonts w:cs="Calibri" w:hint="cs"/>
            <w:sz w:val="28"/>
            <w:szCs w:val="28"/>
            <w:rtl/>
            <w:lang w:bidi="fa-IR"/>
          </w:rPr>
          <w:t xml:space="preserve"> نوشت روی یه فایل </w:t>
        </w:r>
        <w:r w:rsidR="00A0540F">
          <w:rPr>
            <w:rFonts w:cs="Calibri"/>
            <w:sz w:val="28"/>
            <w:szCs w:val="28"/>
            <w:lang w:bidi="fa-IR"/>
          </w:rPr>
          <w:t>.json</w:t>
        </w:r>
        <w:r w:rsidR="00A0540F">
          <w:rPr>
            <w:rFonts w:cs="Calibri" w:hint="cs"/>
            <w:sz w:val="28"/>
            <w:szCs w:val="28"/>
            <w:rtl/>
            <w:lang w:bidi="fa-IR"/>
          </w:rPr>
          <w:t xml:space="preserve"> قبلش هم </w:t>
        </w:r>
        <w:r w:rsidR="00A0540F">
          <w:rPr>
            <w:rFonts w:cs="Calibri"/>
            <w:sz w:val="28"/>
            <w:szCs w:val="28"/>
            <w:lang w:bidi="fa-IR"/>
          </w:rPr>
          <w:t>import</w:t>
        </w:r>
      </w:ins>
      <w:ins w:id="3209" w:author="Microsoft account" w:date="2025-10-04T10:04:00Z">
        <w:r w:rsidR="00A0540F">
          <w:rPr>
            <w:rFonts w:cs="Calibri"/>
            <w:sz w:val="28"/>
            <w:szCs w:val="28"/>
            <w:lang w:bidi="fa-IR"/>
          </w:rPr>
          <w:t xml:space="preserve"> json</w:t>
        </w:r>
        <w:r w:rsidR="00A0540F">
          <w:rPr>
            <w:rFonts w:cs="Calibri" w:hint="cs"/>
            <w:sz w:val="28"/>
            <w:szCs w:val="28"/>
            <w:rtl/>
            <w:lang w:bidi="fa-IR"/>
          </w:rPr>
          <w:t xml:space="preserve"> کرد (</w:t>
        </w:r>
        <w:r w:rsidR="00A0540F">
          <w:rPr>
            <w:rFonts w:cs="Calibri"/>
            <w:sz w:val="28"/>
            <w:szCs w:val="28"/>
            <w:lang w:bidi="fa-IR"/>
          </w:rPr>
          <w:t>built-in</w:t>
        </w:r>
        <w:r w:rsidR="00A0540F">
          <w:rPr>
            <w:rFonts w:cs="Calibri" w:hint="cs"/>
            <w:sz w:val="28"/>
            <w:szCs w:val="28"/>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bidi/>
        <w:spacing w:after="0" w:line="276" w:lineRule="auto"/>
        <w:rPr>
          <w:ins w:id="3210" w:author="Microsoft account" w:date="2025-10-04T10:04:00Z"/>
          <w:rFonts w:cs="Calibri"/>
          <w:sz w:val="28"/>
          <w:szCs w:val="28"/>
          <w:rtl/>
          <w:lang w:bidi="fa-IR"/>
        </w:rPr>
        <w:pPrChange w:id="3211" w:author="Microsoft account" w:date="2025-10-04T10:04:00Z">
          <w:pPr>
            <w:bidi/>
            <w:spacing w:after="0" w:line="276" w:lineRule="auto"/>
            <w:jc w:val="both"/>
          </w:pPr>
        </w:pPrChange>
      </w:pPr>
      <w:ins w:id="3212" w:author="Microsoft account" w:date="2025-10-04T10:04:00Z">
        <w:r w:rsidRPr="00A0540F">
          <w:rPr>
            <w:rFonts w:cs="Calibri"/>
            <w:noProof/>
            <w:sz w:val="28"/>
            <w:szCs w:val="28"/>
            <w:rPrChange w:id="3213" w:author="Unknown">
              <w:rPr>
                <w:noProof/>
              </w:rPr>
            </w:rPrChange>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bidi/>
        <w:spacing w:after="0" w:line="276" w:lineRule="auto"/>
        <w:rPr>
          <w:ins w:id="3214" w:author="Microsoft account" w:date="2025-10-04T10:05:00Z"/>
          <w:rFonts w:cs="Calibri"/>
          <w:sz w:val="28"/>
          <w:szCs w:val="28"/>
          <w:rtl/>
          <w:lang w:bidi="fa-IR"/>
        </w:rPr>
        <w:pPrChange w:id="3215" w:author="Microsoft account" w:date="2025-10-04T10:04:00Z">
          <w:pPr>
            <w:bidi/>
            <w:spacing w:after="0" w:line="276" w:lineRule="auto"/>
            <w:jc w:val="both"/>
          </w:pPr>
        </w:pPrChange>
      </w:pPr>
      <w:ins w:id="3216" w:author="Microsoft account" w:date="2025-10-04T10:04:00Z">
        <w:r>
          <w:rPr>
            <w:rFonts w:cs="Calibri" w:hint="cs"/>
            <w:sz w:val="28"/>
            <w:szCs w:val="28"/>
            <w:rtl/>
            <w:lang w:bidi="fa-IR"/>
          </w:rPr>
          <w:t xml:space="preserve">که </w:t>
        </w:r>
      </w:ins>
      <w:ins w:id="3217" w:author="Microsoft account" w:date="2025-10-04T10:05:00Z">
        <w:r>
          <w:rPr>
            <w:rFonts w:cs="Calibri"/>
            <w:sz w:val="28"/>
            <w:szCs w:val="28"/>
            <w:lang w:bidi="fa-IR"/>
          </w:rPr>
          <w:t>new_data</w:t>
        </w:r>
        <w:r>
          <w:rPr>
            <w:rFonts w:cs="Calibri" w:hint="cs"/>
            <w:sz w:val="28"/>
            <w:szCs w:val="28"/>
            <w:rtl/>
            <w:lang w:bidi="fa-IR"/>
          </w:rPr>
          <w:t xml:space="preserve"> باید یه </w:t>
        </w:r>
        <w:r>
          <w:rPr>
            <w:rFonts w:cs="Calibri"/>
            <w:sz w:val="28"/>
            <w:szCs w:val="28"/>
            <w:lang w:bidi="fa-IR"/>
          </w:rPr>
          <w:t>dictionary</w:t>
        </w:r>
        <w:r>
          <w:rPr>
            <w:rFonts w:cs="Calibri" w:hint="cs"/>
            <w:sz w:val="28"/>
            <w:szCs w:val="28"/>
            <w:rtl/>
            <w:lang w:bidi="fa-IR"/>
          </w:rPr>
          <w:t xml:space="preserve"> باشه ، </w:t>
        </w:r>
        <w:r>
          <w:rPr>
            <w:rFonts w:cs="Calibri"/>
            <w:sz w:val="28"/>
            <w:szCs w:val="28"/>
            <w:lang w:bidi="fa-IR"/>
          </w:rPr>
          <w:t>data_file</w:t>
        </w:r>
        <w:r>
          <w:rPr>
            <w:rFonts w:cs="Calibri" w:hint="cs"/>
            <w:sz w:val="28"/>
            <w:szCs w:val="28"/>
            <w:rtl/>
            <w:lang w:bidi="fa-IR"/>
          </w:rPr>
          <w:t xml:space="preserve"> هم همون </w:t>
        </w:r>
        <w:r>
          <w:rPr>
            <w:rFonts w:cs="Calibri"/>
            <w:sz w:val="28"/>
            <w:szCs w:val="28"/>
            <w:lang w:bidi="fa-IR"/>
          </w:rPr>
          <w:t>data.json</w:t>
        </w:r>
        <w:r>
          <w:rPr>
            <w:rFonts w:cs="Calibri" w:hint="cs"/>
            <w:sz w:val="28"/>
            <w:szCs w:val="28"/>
            <w:rtl/>
            <w:lang w:bidi="fa-IR"/>
          </w:rPr>
          <w:t xml:space="preserve"> هست ، و یه </w:t>
        </w:r>
        <w:r>
          <w:rPr>
            <w:rFonts w:cs="Calibri"/>
            <w:sz w:val="28"/>
            <w:szCs w:val="28"/>
            <w:lang w:bidi="fa-IR"/>
          </w:rPr>
          <w:t>attribute</w:t>
        </w:r>
        <w:r>
          <w:rPr>
            <w:rFonts w:cs="Calibri" w:hint="cs"/>
            <w:sz w:val="28"/>
            <w:szCs w:val="28"/>
            <w:rtl/>
            <w:lang w:bidi="fa-IR"/>
          </w:rPr>
          <w:t xml:space="preserve"> هم اضافه کرد بهش </w:t>
        </w:r>
        <w:r>
          <w:rPr>
            <w:rFonts w:cs="Calibri"/>
            <w:sz w:val="28"/>
            <w:szCs w:val="28"/>
            <w:lang w:bidi="fa-IR"/>
          </w:rPr>
          <w:t>indent=4</w:t>
        </w:r>
        <w:r>
          <w:rPr>
            <w:rFonts w:cs="Calibri" w:hint="cs"/>
            <w:sz w:val="28"/>
            <w:szCs w:val="28"/>
            <w:rtl/>
            <w:lang w:bidi="fa-IR"/>
          </w:rPr>
          <w:t xml:space="preserve"> که باعث میشه </w:t>
        </w:r>
        <w:r>
          <w:rPr>
            <w:rFonts w:cs="Calibri"/>
            <w:sz w:val="28"/>
            <w:szCs w:val="28"/>
            <w:lang w:bidi="fa-IR"/>
          </w:rPr>
          <w:t>indent</w:t>
        </w:r>
        <w:r>
          <w:rPr>
            <w:rFonts w:cs="Calibri" w:hint="cs"/>
            <w:sz w:val="28"/>
            <w:szCs w:val="28"/>
            <w:rtl/>
            <w:lang w:bidi="fa-IR"/>
          </w:rPr>
          <w:t xml:space="preserve"> شده و تمیز ذخیره بشه که برای چشم انسان خوانا تر باشه. </w:t>
        </w:r>
      </w:ins>
    </w:p>
    <w:p w14:paraId="42E78142" w14:textId="77777777" w:rsidR="00A0540F" w:rsidRDefault="00A0540F">
      <w:pPr>
        <w:bidi/>
        <w:spacing w:after="0" w:line="276" w:lineRule="auto"/>
        <w:rPr>
          <w:ins w:id="3218" w:author="Microsoft account" w:date="2025-10-04T10:05:00Z"/>
          <w:rFonts w:cs="Calibri"/>
          <w:sz w:val="28"/>
          <w:szCs w:val="28"/>
          <w:rtl/>
          <w:lang w:bidi="fa-IR"/>
        </w:rPr>
        <w:pPrChange w:id="3219" w:author="Microsoft account" w:date="2025-10-04T10:05:00Z">
          <w:pPr>
            <w:bidi/>
            <w:spacing w:after="0" w:line="276" w:lineRule="auto"/>
            <w:jc w:val="both"/>
          </w:pPr>
        </w:pPrChange>
      </w:pPr>
    </w:p>
    <w:p w14:paraId="00C0B528" w14:textId="7D61BFDA" w:rsidR="00A0540F" w:rsidRDefault="00A0540F">
      <w:pPr>
        <w:bidi/>
        <w:spacing w:after="0" w:line="276" w:lineRule="auto"/>
        <w:rPr>
          <w:ins w:id="3220" w:author="Microsoft account" w:date="2025-10-04T10:16:00Z"/>
          <w:rFonts w:cs="Calibri"/>
          <w:sz w:val="28"/>
          <w:szCs w:val="28"/>
          <w:rtl/>
          <w:lang w:bidi="fa-IR"/>
        </w:rPr>
        <w:pPrChange w:id="3221" w:author="Microsoft account" w:date="2025-10-04T10:05:00Z">
          <w:pPr>
            <w:bidi/>
            <w:spacing w:after="0" w:line="276" w:lineRule="auto"/>
            <w:jc w:val="both"/>
          </w:pPr>
        </w:pPrChange>
      </w:pPr>
      <w:ins w:id="3222" w:author="Microsoft account" w:date="2025-10-04T10:05:00Z">
        <w:r>
          <w:rPr>
            <w:rFonts w:cs="Calibri" w:hint="cs"/>
            <w:sz w:val="28"/>
            <w:szCs w:val="28"/>
            <w:rtl/>
            <w:lang w:bidi="fa-IR"/>
          </w:rPr>
          <w:t>-</w:t>
        </w:r>
      </w:ins>
      <w:ins w:id="3223" w:author="Microsoft account" w:date="2025-10-04T10:13:00Z">
        <w:r w:rsidR="00F04D31">
          <w:rPr>
            <w:rFonts w:cs="Calibri" w:hint="cs"/>
            <w:sz w:val="28"/>
            <w:szCs w:val="28"/>
            <w:rtl/>
            <w:lang w:bidi="fa-IR"/>
          </w:rPr>
          <w:t xml:space="preserve">و همچنین اگر بخوایم یه فایل </w:t>
        </w:r>
        <w:r w:rsidR="00F04D31">
          <w:rPr>
            <w:rFonts w:cs="Calibri"/>
            <w:sz w:val="28"/>
            <w:szCs w:val="28"/>
            <w:lang w:bidi="fa-IR"/>
          </w:rPr>
          <w:t>json</w:t>
        </w:r>
      </w:ins>
      <w:ins w:id="3224" w:author="Microsoft account" w:date="2025-10-05T09:59:00Z">
        <w:r w:rsidR="00EC728E">
          <w:rPr>
            <w:rFonts w:cs="Calibri" w:hint="cs"/>
            <w:sz w:val="28"/>
            <w:szCs w:val="28"/>
            <w:rtl/>
            <w:lang w:bidi="fa-IR"/>
          </w:rPr>
          <w:t xml:space="preserve"> </w:t>
        </w:r>
      </w:ins>
      <w:ins w:id="3225" w:author="Microsoft account" w:date="2025-10-04T10:13:00Z">
        <w:r w:rsidR="00F04D31">
          <w:rPr>
            <w:rFonts w:cs="Calibri" w:hint="cs"/>
            <w:sz w:val="28"/>
            <w:szCs w:val="28"/>
            <w:rtl/>
            <w:lang w:bidi="fa-IR"/>
          </w:rPr>
          <w:t xml:space="preserve">رو بخونیم باید چکار کنیم ، باید روش </w:t>
        </w:r>
      </w:ins>
      <w:ins w:id="3226" w:author="Microsoft account" w:date="2025-10-04T10:14:00Z">
        <w:r w:rsidR="00F04D31">
          <w:rPr>
            <w:rFonts w:cs="Calibri"/>
            <w:sz w:val="28"/>
            <w:szCs w:val="28"/>
            <w:lang w:bidi="fa-IR"/>
          </w:rPr>
          <w:t>json.load()</w:t>
        </w:r>
        <w:r w:rsidR="00F04D31">
          <w:rPr>
            <w:rFonts w:cs="Calibri" w:hint="cs"/>
            <w:sz w:val="28"/>
            <w:szCs w:val="28"/>
            <w:rtl/>
            <w:lang w:bidi="fa-IR"/>
          </w:rPr>
          <w:t xml:space="preserve"> انجام بدیم. که فایلش رو باز میکنیم با  </w:t>
        </w:r>
        <w:r w:rsidR="00F04D31">
          <w:rPr>
            <w:rFonts w:cs="Calibri"/>
            <w:sz w:val="28"/>
            <w:szCs w:val="28"/>
            <w:lang w:bidi="fa-IR"/>
          </w:rPr>
          <w:t>mode=’r’</w:t>
        </w:r>
        <w:r w:rsidR="00F04D31">
          <w:rPr>
            <w:rFonts w:cs="Calibri" w:hint="cs"/>
            <w:sz w:val="28"/>
            <w:szCs w:val="28"/>
            <w:rtl/>
            <w:lang w:bidi="fa-IR"/>
          </w:rPr>
          <w:t xml:space="preserve"> و اون فایل رو </w:t>
        </w:r>
      </w:ins>
      <w:ins w:id="3227" w:author="Microsoft account" w:date="2025-10-04T10:15:00Z">
        <w:r w:rsidR="00F04D31">
          <w:rPr>
            <w:rFonts w:cs="Calibri"/>
            <w:sz w:val="28"/>
            <w:szCs w:val="28"/>
            <w:lang w:bidi="fa-IR"/>
          </w:rPr>
          <w:t>pass</w:t>
        </w:r>
        <w:r w:rsidR="00F04D31">
          <w:rPr>
            <w:rFonts w:cs="Calibri" w:hint="cs"/>
            <w:sz w:val="28"/>
            <w:szCs w:val="28"/>
            <w:rtl/>
            <w:lang w:bidi="fa-IR"/>
          </w:rPr>
          <w:t xml:space="preserve"> میکنیم توی </w:t>
        </w:r>
        <w:r w:rsidR="00F04D31">
          <w:rPr>
            <w:rFonts w:cs="Calibri"/>
            <w:sz w:val="28"/>
            <w:szCs w:val="28"/>
            <w:lang w:bidi="fa-IR"/>
          </w:rPr>
          <w:t>json.load()</w:t>
        </w:r>
        <w:r w:rsidR="00F04D31">
          <w:rPr>
            <w:rFonts w:cs="Calibri" w:hint="cs"/>
            <w:sz w:val="28"/>
            <w:szCs w:val="28"/>
            <w:rtl/>
            <w:lang w:bidi="fa-IR"/>
          </w:rPr>
          <w:t xml:space="preserve"> و </w:t>
        </w:r>
        <w:r w:rsidR="00CE2EC0">
          <w:rPr>
            <w:rFonts w:cs="Calibri" w:hint="cs"/>
            <w:sz w:val="28"/>
            <w:szCs w:val="28"/>
            <w:rtl/>
            <w:lang w:bidi="fa-IR"/>
          </w:rPr>
          <w:t xml:space="preserve">داخل </w:t>
        </w:r>
        <w:r w:rsidR="00CE2EC0">
          <w:rPr>
            <w:rFonts w:cs="Calibri" w:hint="cs"/>
            <w:sz w:val="28"/>
            <w:szCs w:val="28"/>
            <w:rtl/>
            <w:lang w:bidi="fa-IR"/>
          </w:rPr>
          <w:lastRenderedPageBreak/>
          <w:t xml:space="preserve">یه متغیر ذخیره میکنیم، اینطوری فایل رو منتقل کردیم به </w:t>
        </w:r>
        <w:r w:rsidR="00CE2EC0">
          <w:rPr>
            <w:rFonts w:cs="Calibri"/>
            <w:sz w:val="28"/>
            <w:szCs w:val="28"/>
            <w:lang w:bidi="fa-IR"/>
          </w:rPr>
          <w:t>python</w:t>
        </w:r>
        <w:r w:rsidR="00CE2EC0">
          <w:rPr>
            <w:rFonts w:cs="Calibri" w:hint="cs"/>
            <w:sz w:val="28"/>
            <w:szCs w:val="28"/>
            <w:rtl/>
            <w:lang w:bidi="fa-IR"/>
          </w:rPr>
          <w:t xml:space="preserve"> و </w:t>
        </w:r>
        <w:r w:rsidR="00CE2EC0">
          <w:rPr>
            <w:rFonts w:cs="Calibri"/>
            <w:sz w:val="28"/>
            <w:szCs w:val="28"/>
            <w:lang w:bidi="fa-IR"/>
          </w:rPr>
          <w:t>json</w:t>
        </w:r>
        <w:r w:rsidR="00CE2EC0">
          <w:rPr>
            <w:rFonts w:cs="Calibri" w:hint="cs"/>
            <w:sz w:val="28"/>
            <w:szCs w:val="28"/>
            <w:rtl/>
            <w:lang w:bidi="fa-IR"/>
          </w:rPr>
          <w:t xml:space="preserve">ای که خوندیم داخل </w:t>
        </w:r>
      </w:ins>
      <w:ins w:id="3228" w:author="Microsoft account" w:date="2025-10-04T10:16:00Z">
        <w:r w:rsidR="00CE2EC0">
          <w:rPr>
            <w:rFonts w:cs="Calibri"/>
            <w:sz w:val="28"/>
            <w:szCs w:val="28"/>
            <w:lang w:bidi="fa-IR"/>
          </w:rPr>
          <w:t>python</w:t>
        </w:r>
        <w:r w:rsidR="00CE2EC0">
          <w:rPr>
            <w:rFonts w:cs="Calibri" w:hint="cs"/>
            <w:sz w:val="28"/>
            <w:szCs w:val="28"/>
            <w:rtl/>
            <w:lang w:bidi="fa-IR"/>
          </w:rPr>
          <w:t xml:space="preserve"> شده یه </w:t>
        </w:r>
        <w:r w:rsidR="00CE2EC0">
          <w:rPr>
            <w:rFonts w:cs="Calibri"/>
            <w:sz w:val="28"/>
            <w:szCs w:val="28"/>
            <w:lang w:bidi="fa-IR"/>
          </w:rPr>
          <w:t>dictionary</w:t>
        </w:r>
        <w:r w:rsidR="00CE2EC0">
          <w:rPr>
            <w:rFonts w:cs="Calibri" w:hint="cs"/>
            <w:sz w:val="28"/>
            <w:szCs w:val="28"/>
            <w:rtl/>
            <w:lang w:bidi="fa-IR"/>
          </w:rPr>
          <w:t xml:space="preserve"> </w:t>
        </w:r>
      </w:ins>
      <w:ins w:id="3229" w:author="Microsoft account" w:date="2025-10-05T10:00:00Z">
        <w:r w:rsidR="00EC728E">
          <w:rPr>
            <w:rFonts w:cs="Calibri" w:hint="cs"/>
            <w:sz w:val="28"/>
            <w:szCs w:val="28"/>
            <w:rtl/>
            <w:lang w:bidi="fa-IR"/>
          </w:rPr>
          <w:t>(</w:t>
        </w:r>
        <w:r w:rsidR="00EC728E">
          <w:rPr>
            <w:rFonts w:cs="Calibri" w:hint="cs"/>
            <w:sz w:val="18"/>
            <w:szCs w:val="18"/>
            <w:rtl/>
            <w:lang w:bidi="fa-IR"/>
          </w:rPr>
          <w:t xml:space="preserve">البته نکته ای که در ادامه بهش بر میخوریم اینه که وقتی که فایل وجود نداره ارور میگیریم </w:t>
        </w:r>
        <w:r w:rsidR="00EC728E">
          <w:rPr>
            <w:rFonts w:cs="Calibri"/>
            <w:sz w:val="18"/>
            <w:szCs w:val="18"/>
            <w:lang w:bidi="fa-IR"/>
          </w:rPr>
          <w:t>FileNotFoundError</w:t>
        </w:r>
      </w:ins>
      <w:ins w:id="3230" w:author="Microsoft account" w:date="2025-10-05T10:01:00Z">
        <w:r w:rsidR="00EC728E">
          <w:rPr>
            <w:rFonts w:cs="Calibri" w:hint="cs"/>
            <w:sz w:val="18"/>
            <w:szCs w:val="18"/>
            <w:rtl/>
            <w:lang w:bidi="fa-IR"/>
          </w:rPr>
          <w:t xml:space="preserve">  .</w:t>
        </w:r>
      </w:ins>
      <w:ins w:id="3231" w:author="Microsoft account" w:date="2025-10-05T10:00:00Z">
        <w:r w:rsidR="00EC728E">
          <w:rPr>
            <w:rFonts w:cs="Calibri" w:hint="cs"/>
            <w:sz w:val="28"/>
            <w:szCs w:val="28"/>
            <w:rtl/>
            <w:lang w:bidi="fa-IR"/>
          </w:rPr>
          <w:t>)</w:t>
        </w:r>
      </w:ins>
    </w:p>
    <w:p w14:paraId="7FEEBC6E" w14:textId="77777777" w:rsidR="00CE2EC0" w:rsidRDefault="00CE2EC0">
      <w:pPr>
        <w:bidi/>
        <w:spacing w:after="0" w:line="276" w:lineRule="auto"/>
        <w:rPr>
          <w:ins w:id="3232" w:author="Microsoft account" w:date="2025-10-04T10:16:00Z"/>
          <w:rFonts w:cs="Calibri"/>
          <w:sz w:val="28"/>
          <w:szCs w:val="28"/>
          <w:rtl/>
          <w:lang w:bidi="fa-IR"/>
        </w:rPr>
        <w:pPrChange w:id="3233" w:author="Microsoft account" w:date="2025-10-04T10:16:00Z">
          <w:pPr>
            <w:bidi/>
            <w:spacing w:after="0" w:line="276" w:lineRule="auto"/>
            <w:jc w:val="both"/>
          </w:pPr>
        </w:pPrChange>
      </w:pPr>
    </w:p>
    <w:p w14:paraId="49DC8E15" w14:textId="49E15C9C" w:rsidR="00CE2EC0" w:rsidRDefault="00CE2EC0">
      <w:pPr>
        <w:bidi/>
        <w:spacing w:after="0" w:line="276" w:lineRule="auto"/>
        <w:rPr>
          <w:ins w:id="3234" w:author="Microsoft account" w:date="2025-10-04T10:19:00Z"/>
          <w:rFonts w:cs="Calibri"/>
          <w:sz w:val="28"/>
          <w:szCs w:val="28"/>
          <w:rtl/>
          <w:lang w:bidi="fa-IR"/>
        </w:rPr>
        <w:pPrChange w:id="3235" w:author="Microsoft account" w:date="2025-10-04T10:16:00Z">
          <w:pPr>
            <w:bidi/>
            <w:spacing w:after="0" w:line="276" w:lineRule="auto"/>
            <w:jc w:val="both"/>
          </w:pPr>
        </w:pPrChange>
      </w:pPr>
      <w:ins w:id="3236" w:author="Microsoft account" w:date="2025-10-04T10:16:00Z">
        <w:r>
          <w:rPr>
            <w:rFonts w:cs="Calibri" w:hint="cs"/>
            <w:sz w:val="28"/>
            <w:szCs w:val="28"/>
            <w:rtl/>
            <w:lang w:bidi="fa-IR"/>
          </w:rPr>
          <w:t xml:space="preserve">-حالا </w:t>
        </w:r>
        <w:r>
          <w:rPr>
            <w:rFonts w:cs="Calibri"/>
            <w:sz w:val="28"/>
            <w:szCs w:val="28"/>
            <w:lang w:bidi="fa-IR"/>
          </w:rPr>
          <w:t>json.update()</w:t>
        </w:r>
        <w:r>
          <w:rPr>
            <w:rFonts w:cs="Calibri" w:hint="cs"/>
            <w:sz w:val="28"/>
            <w:szCs w:val="28"/>
            <w:rtl/>
            <w:lang w:bidi="fa-IR"/>
          </w:rPr>
          <w:t xml:space="preserve"> ، برای اینکه یه مقدار جدید بهش اضافه کنیم (توجه شما رو به ساختار فایل </w:t>
        </w:r>
        <w:r>
          <w:rPr>
            <w:rFonts w:cs="Calibri"/>
            <w:sz w:val="28"/>
            <w:szCs w:val="28"/>
            <w:lang w:bidi="fa-IR"/>
          </w:rPr>
          <w:t>json</w:t>
        </w:r>
        <w:r>
          <w:rPr>
            <w:rFonts w:cs="Calibri" w:hint="cs"/>
            <w:sz w:val="28"/>
            <w:szCs w:val="28"/>
            <w:rtl/>
            <w:lang w:bidi="fa-IR"/>
          </w:rPr>
          <w:t xml:space="preserve"> هم جلب میکنم) نمیشه </w:t>
        </w:r>
        <w:r>
          <w:rPr>
            <w:rFonts w:cs="Calibri"/>
            <w:sz w:val="28"/>
            <w:szCs w:val="28"/>
            <w:lang w:bidi="fa-IR"/>
          </w:rPr>
          <w:t>append</w:t>
        </w:r>
        <w:r>
          <w:rPr>
            <w:rFonts w:cs="Calibri" w:hint="cs"/>
            <w:sz w:val="28"/>
            <w:szCs w:val="28"/>
            <w:rtl/>
            <w:lang w:bidi="fa-IR"/>
          </w:rPr>
          <w:t xml:space="preserve"> انجام بدیم، چون ساختار فایل اینطوری نیست که به راحتی </w:t>
        </w:r>
      </w:ins>
      <w:ins w:id="3237" w:author="Microsoft account" w:date="2025-10-04T10:17:00Z">
        <w:r>
          <w:rPr>
            <w:rFonts w:cs="Calibri" w:hint="cs"/>
            <w:sz w:val="28"/>
            <w:szCs w:val="28"/>
            <w:rtl/>
            <w:lang w:bidi="fa-IR"/>
          </w:rPr>
          <w:t xml:space="preserve">مثلا </w:t>
        </w:r>
        <w:r>
          <w:rPr>
            <w:rFonts w:cs="Calibri"/>
            <w:sz w:val="28"/>
            <w:szCs w:val="28"/>
            <w:lang w:bidi="fa-IR"/>
          </w:rPr>
          <w:t>writeline</w:t>
        </w:r>
        <w:r>
          <w:rPr>
            <w:rFonts w:cs="Calibri" w:hint="cs"/>
            <w:sz w:val="28"/>
            <w:szCs w:val="28"/>
            <w:rtl/>
            <w:lang w:bidi="fa-IR"/>
          </w:rPr>
          <w:t xml:space="preserve"> کنیم انتهاش. باید با یه </w:t>
        </w:r>
        <w:r>
          <w:rPr>
            <w:rFonts w:cs="Calibri"/>
            <w:sz w:val="28"/>
            <w:szCs w:val="28"/>
            <w:lang w:bidi="fa-IR"/>
          </w:rPr>
          <w:t>with open(mode=’r’)</w:t>
        </w:r>
        <w:r>
          <w:rPr>
            <w:rFonts w:cs="Calibri" w:hint="cs"/>
            <w:sz w:val="28"/>
            <w:szCs w:val="28"/>
            <w:rtl/>
            <w:lang w:bidi="fa-IR"/>
          </w:rPr>
          <w:t xml:space="preserve"> فایل </w:t>
        </w:r>
        <w:r>
          <w:rPr>
            <w:rFonts w:cs="Calibri"/>
            <w:sz w:val="28"/>
            <w:szCs w:val="28"/>
            <w:lang w:bidi="fa-IR"/>
          </w:rPr>
          <w:t>json</w:t>
        </w:r>
        <w:r>
          <w:rPr>
            <w:rFonts w:cs="Calibri" w:hint="cs"/>
            <w:sz w:val="28"/>
            <w:szCs w:val="28"/>
            <w:rtl/>
            <w:lang w:bidi="fa-IR"/>
          </w:rPr>
          <w:t xml:space="preserve"> رو باز کنیم ، اطلاعاتی که با فرمت </w:t>
        </w:r>
        <w:r>
          <w:rPr>
            <w:rFonts w:cs="Calibri"/>
            <w:sz w:val="28"/>
            <w:szCs w:val="28"/>
            <w:lang w:bidi="fa-IR"/>
          </w:rPr>
          <w:t>dictionary</w:t>
        </w:r>
      </w:ins>
      <w:ins w:id="3238" w:author="Microsoft account" w:date="2025-10-04T10:18:00Z">
        <w:r>
          <w:rPr>
            <w:rFonts w:cs="Calibri" w:hint="cs"/>
            <w:sz w:val="28"/>
            <w:szCs w:val="28"/>
            <w:rtl/>
            <w:lang w:bidi="fa-IR"/>
          </w:rPr>
          <w:t xml:space="preserve"> در پایتون داریم رو با </w:t>
        </w:r>
        <w:r>
          <w:rPr>
            <w:rFonts w:cs="Calibri"/>
            <w:sz w:val="28"/>
            <w:szCs w:val="28"/>
            <w:lang w:bidi="fa-IR"/>
          </w:rPr>
          <w:t>update()</w:t>
        </w:r>
        <w:r>
          <w:rPr>
            <w:rFonts w:cs="Calibri" w:hint="cs"/>
            <w:sz w:val="28"/>
            <w:szCs w:val="28"/>
            <w:rtl/>
            <w:lang w:bidi="fa-IR"/>
          </w:rPr>
          <w:t xml:space="preserve"> به اون اطلاعات اضافه کنیم ، یه </w:t>
        </w:r>
        <w:r>
          <w:rPr>
            <w:rFonts w:cs="Calibri"/>
            <w:sz w:val="28"/>
            <w:szCs w:val="28"/>
            <w:lang w:bidi="fa-IR"/>
          </w:rPr>
          <w:t>with open(mode=’w’)</w:t>
        </w:r>
        <w:r>
          <w:rPr>
            <w:rFonts w:cs="Calibri" w:hint="cs"/>
            <w:sz w:val="28"/>
            <w:szCs w:val="28"/>
            <w:rtl/>
            <w:lang w:bidi="fa-IR"/>
          </w:rPr>
          <w:t xml:space="preserve"> هم بزنیم و در انتها اون </w:t>
        </w:r>
        <w:r>
          <w:rPr>
            <w:rFonts w:cs="Calibri"/>
            <w:sz w:val="28"/>
            <w:szCs w:val="28"/>
            <w:lang w:bidi="fa-IR"/>
          </w:rPr>
          <w:t>data</w:t>
        </w:r>
        <w:r>
          <w:rPr>
            <w:rFonts w:cs="Calibri" w:hint="cs"/>
            <w:sz w:val="28"/>
            <w:szCs w:val="28"/>
            <w:rtl/>
            <w:lang w:bidi="fa-IR"/>
          </w:rPr>
          <w:t xml:space="preserve"> ای که روش </w:t>
        </w:r>
        <w:r>
          <w:rPr>
            <w:rFonts w:cs="Calibri"/>
            <w:sz w:val="28"/>
            <w:szCs w:val="28"/>
            <w:lang w:bidi="fa-IR"/>
          </w:rPr>
          <w:t>update()</w:t>
        </w:r>
        <w:r>
          <w:rPr>
            <w:rFonts w:cs="Calibri" w:hint="cs"/>
            <w:sz w:val="28"/>
            <w:szCs w:val="28"/>
            <w:rtl/>
            <w:lang w:bidi="fa-IR"/>
          </w:rPr>
          <w:t xml:space="preserve"> انجام شد رو </w:t>
        </w:r>
        <w:r>
          <w:rPr>
            <w:rFonts w:cs="Calibri"/>
            <w:sz w:val="28"/>
            <w:szCs w:val="28"/>
            <w:lang w:bidi="fa-IR"/>
          </w:rPr>
          <w:t>json.dump()</w:t>
        </w:r>
        <w:r>
          <w:rPr>
            <w:rFonts w:cs="Calibri" w:hint="cs"/>
            <w:sz w:val="28"/>
            <w:szCs w:val="28"/>
            <w:rtl/>
            <w:lang w:bidi="fa-IR"/>
          </w:rPr>
          <w:t xml:space="preserve"> کنیم. </w:t>
        </w:r>
      </w:ins>
      <w:ins w:id="3239" w:author="Microsoft account" w:date="2025-10-04T10:19:00Z">
        <w:r>
          <w:rPr>
            <w:rFonts w:cs="Calibri" w:hint="cs"/>
            <w:sz w:val="28"/>
            <w:szCs w:val="28"/>
            <w:rtl/>
            <w:lang w:bidi="fa-IR"/>
          </w:rPr>
          <w:t>اینطوری:</w:t>
        </w:r>
      </w:ins>
    </w:p>
    <w:p w14:paraId="65AAA05D" w14:textId="6469C32D" w:rsidR="00CE2EC0" w:rsidRDefault="00CE2EC0">
      <w:pPr>
        <w:bidi/>
        <w:spacing w:after="0" w:line="276" w:lineRule="auto"/>
        <w:rPr>
          <w:ins w:id="3240" w:author="Microsoft account" w:date="2025-10-04T10:19:00Z"/>
          <w:rFonts w:cs="Calibri"/>
          <w:sz w:val="28"/>
          <w:szCs w:val="28"/>
          <w:rtl/>
          <w:lang w:bidi="fa-IR"/>
        </w:rPr>
        <w:pPrChange w:id="3241" w:author="Microsoft account" w:date="2025-10-04T10:19:00Z">
          <w:pPr>
            <w:bidi/>
            <w:spacing w:after="0" w:line="276" w:lineRule="auto"/>
            <w:jc w:val="both"/>
          </w:pPr>
        </w:pPrChange>
      </w:pPr>
      <w:ins w:id="3242" w:author="Microsoft account" w:date="2025-10-04T10:19:00Z">
        <w:r w:rsidRPr="00CE2EC0">
          <w:rPr>
            <w:rFonts w:cs="Calibri"/>
            <w:noProof/>
            <w:sz w:val="28"/>
            <w:szCs w:val="28"/>
            <w:rPrChange w:id="3243" w:author="Unknown">
              <w:rPr>
                <w:noProof/>
              </w:rPr>
            </w:rPrChange>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ABF2504" w14:textId="77777777" w:rsidR="00CE2EC0" w:rsidRDefault="00CE2EC0">
      <w:pPr>
        <w:bidi/>
        <w:spacing w:after="0" w:line="276" w:lineRule="auto"/>
        <w:rPr>
          <w:ins w:id="3244" w:author="Microsoft account" w:date="2025-10-04T10:19:00Z"/>
          <w:rFonts w:cs="Calibri"/>
          <w:sz w:val="28"/>
          <w:szCs w:val="28"/>
          <w:rtl/>
          <w:lang w:bidi="fa-IR"/>
        </w:rPr>
        <w:pPrChange w:id="3245" w:author="Microsoft account" w:date="2025-10-04T10:19:00Z">
          <w:pPr>
            <w:bidi/>
            <w:spacing w:after="0" w:line="276" w:lineRule="auto"/>
            <w:jc w:val="both"/>
          </w:pPr>
        </w:pPrChange>
      </w:pPr>
    </w:p>
    <w:p w14:paraId="269BE492" w14:textId="27D60BFC" w:rsidR="00CE2EC0" w:rsidRDefault="00CE2EC0">
      <w:pPr>
        <w:bidi/>
        <w:spacing w:after="0" w:line="276" w:lineRule="auto"/>
        <w:rPr>
          <w:ins w:id="3246" w:author="Microsoft account" w:date="2025-10-04T10:19:00Z"/>
          <w:rFonts w:cs="Calibri"/>
          <w:sz w:val="28"/>
          <w:szCs w:val="28"/>
          <w:rtl/>
          <w:lang w:bidi="fa-IR"/>
        </w:rPr>
        <w:pPrChange w:id="3247" w:author="Microsoft account" w:date="2025-10-04T10:19:00Z">
          <w:pPr>
            <w:bidi/>
            <w:spacing w:after="0" w:line="276" w:lineRule="auto"/>
            <w:jc w:val="both"/>
          </w:pPr>
        </w:pPrChange>
      </w:pPr>
      <w:ins w:id="3248" w:author="Microsoft account" w:date="2025-10-04T10:19:00Z">
        <w:r>
          <w:rPr>
            <w:rFonts w:cs="Calibri" w:hint="cs"/>
            <w:sz w:val="28"/>
            <w:szCs w:val="28"/>
            <w:rtl/>
            <w:lang w:bidi="fa-IR"/>
          </w:rPr>
          <w:t xml:space="preserve">-که خب سوال. چرا ما از خودِ </w:t>
        </w:r>
        <w:r>
          <w:rPr>
            <w:rFonts w:cs="Calibri"/>
            <w:sz w:val="28"/>
            <w:szCs w:val="28"/>
            <w:lang w:bidi="fa-IR"/>
          </w:rPr>
          <w:t>pandas</w:t>
        </w:r>
        <w:r>
          <w:rPr>
            <w:rFonts w:cs="Calibri" w:hint="cs"/>
            <w:sz w:val="28"/>
            <w:szCs w:val="28"/>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pPr>
        <w:bidi/>
        <w:spacing w:after="0" w:line="276" w:lineRule="auto"/>
        <w:rPr>
          <w:ins w:id="3249" w:author="Microsoft account" w:date="2025-10-04T10:19:00Z"/>
          <w:rFonts w:cs="Calibri"/>
          <w:sz w:val="28"/>
          <w:szCs w:val="28"/>
          <w:rtl/>
          <w:lang w:bidi="fa-IR"/>
        </w:rPr>
        <w:pPrChange w:id="3250" w:author="Microsoft account" w:date="2025-10-04T10:19:00Z">
          <w:pPr>
            <w:bidi/>
            <w:spacing w:after="0" w:line="276" w:lineRule="auto"/>
            <w:jc w:val="both"/>
          </w:pPr>
        </w:pPrChange>
      </w:pPr>
    </w:p>
    <w:p w14:paraId="59968FB9" w14:textId="5F01AC6E" w:rsidR="00CE2EC0" w:rsidRDefault="00CE2EC0">
      <w:pPr>
        <w:bidi/>
        <w:spacing w:after="0" w:line="276" w:lineRule="auto"/>
        <w:rPr>
          <w:ins w:id="3251" w:author="Microsoft account" w:date="2025-10-04T11:20:00Z"/>
          <w:rFonts w:cs="Calibri"/>
          <w:sz w:val="28"/>
          <w:szCs w:val="28"/>
          <w:lang w:bidi="fa-IR"/>
        </w:rPr>
        <w:pPrChange w:id="3252" w:author="Microsoft account" w:date="2025-10-04T10:19:00Z">
          <w:pPr>
            <w:bidi/>
            <w:spacing w:after="0" w:line="276" w:lineRule="auto"/>
            <w:jc w:val="both"/>
          </w:pPr>
        </w:pPrChange>
      </w:pPr>
      <w:ins w:id="3253" w:author="Microsoft account" w:date="2025-10-04T10:19:00Z">
        <w:r>
          <w:rPr>
            <w:rFonts w:cs="Calibri" w:hint="cs"/>
            <w:sz w:val="28"/>
            <w:szCs w:val="28"/>
            <w:rtl/>
            <w:lang w:bidi="fa-IR"/>
          </w:rPr>
          <w:t xml:space="preserve">-یه نکته ای انتهاش گفت، اونم انیه که ما با این کد، باید در ابتدا فایل رو با </w:t>
        </w:r>
      </w:ins>
      <w:ins w:id="3254" w:author="Microsoft account" w:date="2025-10-04T10:20:00Z">
        <w:r>
          <w:rPr>
            <w:rFonts w:cs="Calibri"/>
            <w:sz w:val="28"/>
            <w:szCs w:val="28"/>
            <w:lang w:bidi="fa-IR"/>
          </w:rPr>
          <w:t>mode’r’</w:t>
        </w:r>
        <w:r>
          <w:rPr>
            <w:rFonts w:cs="Calibri" w:hint="cs"/>
            <w:sz w:val="28"/>
            <w:szCs w:val="28"/>
            <w:rtl/>
            <w:lang w:bidi="fa-IR"/>
          </w:rPr>
          <w:t xml:space="preserve"> باز کنیم، خب اگر فایلی وجود نداشته باشه که نمیتونیم بازش کنیم درسته؟ پس </w:t>
        </w:r>
        <w:r>
          <w:rPr>
            <w:rFonts w:cs="Calibri"/>
            <w:sz w:val="28"/>
            <w:szCs w:val="28"/>
            <w:lang w:bidi="fa-IR"/>
          </w:rPr>
          <w:t>FileNotFoundError</w:t>
        </w:r>
        <w:r>
          <w:rPr>
            <w:rFonts w:cs="Calibri" w:hint="cs"/>
            <w:sz w:val="28"/>
            <w:szCs w:val="28"/>
            <w:rtl/>
            <w:lang w:bidi="fa-IR"/>
          </w:rPr>
          <w:t xml:space="preserve"> میگیریم (چراکه </w:t>
        </w:r>
        <w:r>
          <w:rPr>
            <w:rFonts w:cs="Calibri"/>
            <w:sz w:val="28"/>
            <w:szCs w:val="28"/>
            <w:lang w:bidi="fa-IR"/>
          </w:rPr>
          <w:t>mode=’r’</w:t>
        </w:r>
        <w:r>
          <w:rPr>
            <w:rFonts w:cs="Calibri" w:hint="cs"/>
            <w:sz w:val="28"/>
            <w:szCs w:val="28"/>
            <w:rtl/>
            <w:lang w:bidi="fa-IR"/>
          </w:rPr>
          <w:t xml:space="preserve"> که خودش فایل نمیسازه برات و البته که ما برای اینکه بتونیم </w:t>
        </w:r>
        <w:r>
          <w:rPr>
            <w:rFonts w:cs="Calibri"/>
            <w:sz w:val="28"/>
            <w:szCs w:val="28"/>
            <w:lang w:bidi="fa-IR"/>
          </w:rPr>
          <w:t>update</w:t>
        </w:r>
        <w:r>
          <w:rPr>
            <w:rFonts w:cs="Calibri" w:hint="cs"/>
            <w:sz w:val="28"/>
            <w:szCs w:val="28"/>
            <w:rtl/>
            <w:lang w:bidi="fa-IR"/>
          </w:rPr>
          <w:t xml:space="preserve"> کنیم باید اول فایل رو باز کنیم </w:t>
        </w:r>
      </w:ins>
      <w:ins w:id="3255" w:author="Microsoft account" w:date="2025-10-04T10:21:00Z">
        <w:r>
          <w:rPr>
            <w:rFonts w:cs="Calibri" w:hint="cs"/>
            <w:sz w:val="28"/>
            <w:szCs w:val="28"/>
            <w:rtl/>
            <w:lang w:bidi="fa-IR"/>
          </w:rPr>
          <w:t xml:space="preserve">، همونطور هم که دیدیم نمیشه </w:t>
        </w:r>
        <w:r>
          <w:rPr>
            <w:rFonts w:cs="Calibri"/>
            <w:sz w:val="28"/>
            <w:szCs w:val="28"/>
            <w:lang w:bidi="fa-IR"/>
          </w:rPr>
          <w:t>mode=’a’</w:t>
        </w:r>
        <w:r>
          <w:rPr>
            <w:rFonts w:cs="Calibri" w:hint="cs"/>
            <w:sz w:val="28"/>
            <w:szCs w:val="28"/>
            <w:rtl/>
            <w:lang w:bidi="fa-IR"/>
          </w:rPr>
          <w:t xml:space="preserve"> باز کرد ، چون نمیشه همینطوری به انتهاش اضافه ش کرد) </w:t>
        </w:r>
        <w:r w:rsidR="008D2255">
          <w:rPr>
            <w:rFonts w:cs="Calibri" w:hint="cs"/>
            <w:sz w:val="28"/>
            <w:szCs w:val="28"/>
            <w:rtl/>
            <w:lang w:bidi="fa-IR"/>
          </w:rPr>
          <w:t xml:space="preserve">، پس باید یه راهی برای این قضیه در یابیم. </w:t>
        </w:r>
      </w:ins>
    </w:p>
    <w:p w14:paraId="5C4B635D" w14:textId="77777777" w:rsidR="00B44DB5" w:rsidRDefault="00B44DB5">
      <w:pPr>
        <w:bidi/>
        <w:spacing w:after="0" w:line="276" w:lineRule="auto"/>
        <w:rPr>
          <w:ins w:id="3256" w:author="Microsoft account" w:date="2025-10-04T11:20:00Z"/>
          <w:rFonts w:cs="Calibri"/>
          <w:sz w:val="28"/>
          <w:szCs w:val="28"/>
          <w:lang w:bidi="fa-IR"/>
        </w:rPr>
        <w:pPrChange w:id="3257" w:author="Microsoft account" w:date="2025-10-04T11:20:00Z">
          <w:pPr>
            <w:bidi/>
            <w:spacing w:after="0" w:line="276" w:lineRule="auto"/>
            <w:jc w:val="both"/>
          </w:pPr>
        </w:pPrChange>
      </w:pPr>
    </w:p>
    <w:p w14:paraId="532FC066" w14:textId="3AFBB816" w:rsidR="00B44DB5" w:rsidRDefault="00B44DB5">
      <w:pPr>
        <w:bidi/>
        <w:spacing w:after="0" w:line="276" w:lineRule="auto"/>
        <w:rPr>
          <w:ins w:id="3258" w:author="Microsoft account" w:date="2025-10-04T11:21:00Z"/>
          <w:rFonts w:cs="Calibri"/>
          <w:sz w:val="28"/>
          <w:szCs w:val="28"/>
          <w:rtl/>
          <w:lang w:bidi="fa-IR"/>
        </w:rPr>
        <w:pPrChange w:id="3259" w:author="Microsoft account" w:date="2025-10-04T11:20:00Z">
          <w:pPr>
            <w:bidi/>
            <w:spacing w:after="0" w:line="276" w:lineRule="auto"/>
            <w:jc w:val="both"/>
          </w:pPr>
        </w:pPrChange>
      </w:pPr>
      <w:ins w:id="3260" w:author="Microsoft account" w:date="2025-10-04T11:20:00Z">
        <w:r>
          <w:rPr>
            <w:rFonts w:cs="Calibri" w:hint="cs"/>
            <w:sz w:val="28"/>
            <w:szCs w:val="28"/>
            <w:rtl/>
            <w:lang w:bidi="fa-IR"/>
          </w:rPr>
          <w:t xml:space="preserve">-کد های مربوط به </w:t>
        </w:r>
        <w:r>
          <w:rPr>
            <w:rFonts w:cs="Calibri"/>
            <w:sz w:val="28"/>
            <w:szCs w:val="28"/>
            <w:lang w:bidi="fa-IR"/>
          </w:rPr>
          <w:t>Password-Manager-app</w:t>
        </w:r>
        <w:r>
          <w:rPr>
            <w:rFonts w:cs="Calibri" w:hint="cs"/>
            <w:sz w:val="28"/>
            <w:szCs w:val="28"/>
            <w:rtl/>
            <w:lang w:bidi="fa-IR"/>
          </w:rPr>
          <w:t xml:space="preserve"> که مالِ دیروز بود رو کپی کردیم توی فولدر امروز. طبق دوره پیش رفتیم و یه </w:t>
        </w:r>
      </w:ins>
      <w:ins w:id="3261" w:author="Microsoft account" w:date="2025-10-04T11:21:00Z">
        <w:r>
          <w:rPr>
            <w:rFonts w:cs="Calibri"/>
            <w:sz w:val="28"/>
            <w:szCs w:val="28"/>
            <w:lang w:bidi="fa-IR"/>
          </w:rPr>
          <w:t>challenge</w:t>
        </w:r>
        <w:r>
          <w:rPr>
            <w:rFonts w:cs="Calibri" w:hint="cs"/>
            <w:sz w:val="28"/>
            <w:szCs w:val="28"/>
            <w:rtl/>
            <w:lang w:bidi="fa-IR"/>
          </w:rPr>
          <w:t xml:space="preserve"> بود که برای </w:t>
        </w:r>
        <w:r>
          <w:rPr>
            <w:rFonts w:cs="Calibri"/>
            <w:sz w:val="28"/>
            <w:szCs w:val="28"/>
            <w:lang w:bidi="fa-IR"/>
          </w:rPr>
          <w:t>prevent error</w:t>
        </w:r>
        <w:r>
          <w:rPr>
            <w:rFonts w:cs="Calibri" w:hint="cs"/>
            <w:sz w:val="28"/>
            <w:szCs w:val="28"/>
            <w:rtl/>
            <w:lang w:bidi="fa-IR"/>
          </w:rPr>
          <w:t xml:space="preserve"> بود که وقتی </w:t>
        </w:r>
        <w:r>
          <w:rPr>
            <w:rFonts w:cs="Calibri"/>
            <w:sz w:val="28"/>
            <w:szCs w:val="28"/>
            <w:lang w:bidi="fa-IR"/>
          </w:rPr>
          <w:t>json</w:t>
        </w:r>
        <w:r>
          <w:rPr>
            <w:rFonts w:cs="Calibri" w:hint="cs"/>
            <w:sz w:val="28"/>
            <w:szCs w:val="28"/>
            <w:rtl/>
            <w:lang w:bidi="fa-IR"/>
          </w:rPr>
          <w:t xml:space="preserve"> ای وجود نداره برنامه </w:t>
        </w:r>
        <w:r>
          <w:rPr>
            <w:rFonts w:cs="Calibri"/>
            <w:sz w:val="28"/>
            <w:szCs w:val="28"/>
            <w:lang w:bidi="fa-IR"/>
          </w:rPr>
          <w:t>crash</w:t>
        </w:r>
        <w:r>
          <w:rPr>
            <w:rFonts w:cs="Calibri" w:hint="cs"/>
            <w:sz w:val="28"/>
            <w:szCs w:val="28"/>
            <w:rtl/>
            <w:lang w:bidi="fa-IR"/>
          </w:rPr>
          <w:t xml:space="preserve"> نکنه، یه </w:t>
        </w:r>
        <w:r>
          <w:rPr>
            <w:rFonts w:cs="Calibri"/>
            <w:sz w:val="28"/>
            <w:szCs w:val="28"/>
            <w:lang w:bidi="fa-IR"/>
          </w:rPr>
          <w:t>exception</w:t>
        </w:r>
        <w:r>
          <w:rPr>
            <w:rFonts w:cs="Calibri" w:hint="cs"/>
            <w:sz w:val="28"/>
            <w:szCs w:val="28"/>
            <w:rtl/>
            <w:lang w:bidi="fa-IR"/>
          </w:rPr>
          <w:t xml:space="preserve"> دیگه هم حل کردیم برای وقتی که </w:t>
        </w:r>
        <w:r>
          <w:rPr>
            <w:rFonts w:cs="Calibri"/>
            <w:sz w:val="28"/>
            <w:szCs w:val="28"/>
            <w:lang w:bidi="fa-IR"/>
          </w:rPr>
          <w:t>json</w:t>
        </w:r>
        <w:r>
          <w:rPr>
            <w:rFonts w:cs="Calibri" w:hint="cs"/>
            <w:sz w:val="28"/>
            <w:szCs w:val="28"/>
            <w:rtl/>
            <w:lang w:bidi="fa-IR"/>
          </w:rPr>
          <w:t xml:space="preserve"> وجود داره ولی </w:t>
        </w:r>
        <w:r w:rsidR="0006117F">
          <w:rPr>
            <w:rFonts w:cs="Calibri" w:hint="cs"/>
            <w:sz w:val="28"/>
            <w:szCs w:val="28"/>
            <w:rtl/>
            <w:lang w:bidi="fa-IR"/>
          </w:rPr>
          <w:lastRenderedPageBreak/>
          <w:t>خالیه (فایل هست ولی ت</w:t>
        </w:r>
        <w:r>
          <w:rPr>
            <w:rFonts w:cs="Calibri" w:hint="cs"/>
            <w:sz w:val="28"/>
            <w:szCs w:val="28"/>
            <w:rtl/>
            <w:lang w:bidi="fa-IR"/>
          </w:rPr>
          <w:t xml:space="preserve">وش </w:t>
        </w:r>
        <w:r>
          <w:rPr>
            <w:rFonts w:cs="Calibri"/>
            <w:sz w:val="28"/>
            <w:szCs w:val="28"/>
            <w:lang w:bidi="fa-IR"/>
          </w:rPr>
          <w:t>json</w:t>
        </w:r>
        <w:r>
          <w:rPr>
            <w:rFonts w:cs="Calibri" w:hint="cs"/>
            <w:sz w:val="28"/>
            <w:szCs w:val="28"/>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bidi/>
        <w:spacing w:after="0" w:line="276" w:lineRule="auto"/>
        <w:rPr>
          <w:ins w:id="3262" w:author="Microsoft account" w:date="2025-10-03T11:27:00Z"/>
          <w:rFonts w:cs="Calibri"/>
          <w:sz w:val="28"/>
          <w:szCs w:val="28"/>
          <w:rtl/>
          <w:lang w:bidi="fa-IR"/>
          <w:rPrChange w:id="3263" w:author="Microsoft account" w:date="2025-10-04T09:57:00Z">
            <w:rPr>
              <w:ins w:id="3264" w:author="Microsoft account" w:date="2025-10-03T11:27:00Z"/>
              <w:rtl/>
              <w:lang w:bidi="fa-IR"/>
            </w:rPr>
          </w:rPrChange>
        </w:rPr>
        <w:pPrChange w:id="3265" w:author="Microsoft account" w:date="2025-10-04T11:22:00Z">
          <w:pPr>
            <w:bidi/>
            <w:spacing w:after="0" w:line="276" w:lineRule="auto"/>
            <w:jc w:val="both"/>
          </w:pPr>
        </w:pPrChange>
      </w:pPr>
      <w:ins w:id="3266" w:author="Microsoft account" w:date="2025-10-04T11:22:00Z">
        <w:r>
          <w:rPr>
            <w:rFonts w:cs="Calibri" w:hint="cs"/>
            <w:sz w:val="28"/>
            <w:szCs w:val="28"/>
            <w:rtl/>
            <w:lang w:bidi="fa-IR"/>
          </w:rPr>
          <w:t xml:space="preserve">تا </w:t>
        </w:r>
        <w:r w:rsidRPr="00B44DB5">
          <w:rPr>
            <w:rFonts w:cs="Calibri"/>
            <w:sz w:val="28"/>
            <w:szCs w:val="28"/>
            <w:lang w:bidi="fa-IR"/>
          </w:rPr>
          <w:t>Day030 008 00:01:49</w:t>
        </w:r>
      </w:ins>
    </w:p>
    <w:p w14:paraId="73F4D893" w14:textId="77777777" w:rsidR="00D726F1" w:rsidRDefault="00D726F1">
      <w:pPr>
        <w:bidi/>
        <w:spacing w:after="0" w:line="276" w:lineRule="auto"/>
        <w:rPr>
          <w:ins w:id="3267" w:author="Microsoft account" w:date="2025-10-03T11:27:00Z"/>
          <w:rFonts w:cs="Calibri"/>
          <w:sz w:val="28"/>
          <w:szCs w:val="28"/>
          <w:rtl/>
          <w:lang w:bidi="fa-IR"/>
        </w:rPr>
        <w:pPrChange w:id="3268" w:author="Microsoft account" w:date="2025-10-03T11:27:00Z">
          <w:pPr>
            <w:bidi/>
            <w:spacing w:after="0" w:line="276" w:lineRule="auto"/>
            <w:jc w:val="both"/>
          </w:pPr>
        </w:pPrChange>
      </w:pPr>
    </w:p>
    <w:p w14:paraId="132576B1" w14:textId="77777777" w:rsidR="00D726F1" w:rsidRDefault="00D726F1">
      <w:pPr>
        <w:bidi/>
        <w:spacing w:after="0" w:line="276" w:lineRule="auto"/>
        <w:rPr>
          <w:ins w:id="3269" w:author="Microsoft account" w:date="2025-10-03T10:58:00Z"/>
          <w:rFonts w:cs="Calibri"/>
          <w:sz w:val="28"/>
          <w:szCs w:val="28"/>
          <w:rtl/>
          <w:lang w:bidi="fa-IR"/>
        </w:rPr>
        <w:pPrChange w:id="3270" w:author="Microsoft account" w:date="2025-10-03T11:27:00Z">
          <w:pPr>
            <w:bidi/>
            <w:spacing w:after="0" w:line="276" w:lineRule="auto"/>
            <w:jc w:val="both"/>
          </w:pPr>
        </w:pPrChange>
      </w:pPr>
    </w:p>
    <w:p w14:paraId="3650C0BC" w14:textId="2DC2379C" w:rsidR="002763AA" w:rsidRDefault="002763AA">
      <w:pPr>
        <w:bidi/>
        <w:spacing w:after="0" w:line="276" w:lineRule="auto"/>
        <w:rPr>
          <w:ins w:id="3271" w:author="Microsoft account" w:date="2025-10-04T09:41:00Z"/>
          <w:rFonts w:cs="Calibri"/>
          <w:sz w:val="28"/>
          <w:szCs w:val="28"/>
          <w:rtl/>
          <w:lang w:bidi="fa-IR"/>
        </w:rPr>
        <w:pPrChange w:id="3272" w:author="Microsoft account" w:date="2025-10-04T09:41:00Z">
          <w:pPr>
            <w:bidi/>
            <w:spacing w:after="0" w:line="276" w:lineRule="auto"/>
            <w:jc w:val="both"/>
          </w:pPr>
        </w:pPrChange>
      </w:pPr>
    </w:p>
    <w:p w14:paraId="2E31F477" w14:textId="77777777" w:rsidR="0060751C" w:rsidRDefault="0060751C">
      <w:pPr>
        <w:bidi/>
        <w:spacing w:after="0" w:line="276" w:lineRule="auto"/>
        <w:rPr>
          <w:ins w:id="3273" w:author="Microsoft account" w:date="2025-10-04T09:41:00Z"/>
          <w:rFonts w:cs="Calibri"/>
          <w:sz w:val="28"/>
          <w:szCs w:val="28"/>
          <w:rtl/>
          <w:lang w:bidi="fa-IR"/>
        </w:rPr>
        <w:pPrChange w:id="3274" w:author="Microsoft account" w:date="2025-10-04T09:41:00Z">
          <w:pPr>
            <w:bidi/>
            <w:spacing w:after="0" w:line="276" w:lineRule="auto"/>
            <w:jc w:val="both"/>
          </w:pPr>
        </w:pPrChange>
      </w:pPr>
    </w:p>
    <w:p w14:paraId="4D7C48F4" w14:textId="0D189F95" w:rsidR="0060751C" w:rsidRDefault="0060751C">
      <w:pPr>
        <w:spacing w:after="0" w:line="240" w:lineRule="auto"/>
        <w:rPr>
          <w:ins w:id="3275" w:author="Microsoft account" w:date="2025-10-04T09:41:00Z"/>
          <w:rFonts w:cs="Calibri"/>
          <w:sz w:val="28"/>
          <w:szCs w:val="28"/>
          <w:rtl/>
          <w:lang w:bidi="fa-IR"/>
        </w:rPr>
      </w:pPr>
      <w:ins w:id="3276" w:author="Microsoft account" w:date="2025-10-04T09:41:00Z">
        <w:r>
          <w:rPr>
            <w:rFonts w:cs="Calibri"/>
            <w:sz w:val="28"/>
            <w:szCs w:val="28"/>
            <w:rtl/>
            <w:lang w:bidi="fa-IR"/>
          </w:rPr>
          <w:br w:type="page"/>
        </w:r>
      </w:ins>
    </w:p>
    <w:p w14:paraId="04AECB95" w14:textId="419C81BA" w:rsidR="0060751C" w:rsidRDefault="0006117F">
      <w:pPr>
        <w:bidi/>
        <w:spacing w:after="0" w:line="276" w:lineRule="auto"/>
        <w:rPr>
          <w:ins w:id="3277" w:author="Microsoft account" w:date="2025-10-05T10:08:00Z"/>
          <w:rFonts w:cs="Calibri"/>
          <w:sz w:val="28"/>
          <w:szCs w:val="28"/>
          <w:rtl/>
          <w:lang w:bidi="fa-IR"/>
        </w:rPr>
        <w:pPrChange w:id="3278" w:author="Microsoft account" w:date="2025-10-04T09:41:00Z">
          <w:pPr>
            <w:bidi/>
            <w:spacing w:after="0" w:line="276" w:lineRule="auto"/>
            <w:jc w:val="both"/>
          </w:pPr>
        </w:pPrChange>
      </w:pPr>
      <w:bookmarkStart w:id="3279" w:name="I4040713"/>
      <w:ins w:id="3280" w:author="Microsoft account" w:date="2025-10-05T10:08:00Z">
        <w:r>
          <w:rPr>
            <w:rFonts w:cs="Calibri" w:hint="cs"/>
            <w:sz w:val="28"/>
            <w:szCs w:val="28"/>
            <w:rtl/>
            <w:lang w:bidi="fa-IR"/>
          </w:rPr>
          <w:lastRenderedPageBreak/>
          <w:t>ادامه</w:t>
        </w:r>
      </w:ins>
    </w:p>
    <w:bookmarkEnd w:id="3279"/>
    <w:p w14:paraId="65D1EDCB" w14:textId="77777777" w:rsidR="0006117F" w:rsidRDefault="0006117F">
      <w:pPr>
        <w:bidi/>
        <w:spacing w:after="0" w:line="276" w:lineRule="auto"/>
        <w:rPr>
          <w:ins w:id="3281" w:author="Microsoft account" w:date="2025-10-05T10:08:00Z"/>
          <w:rFonts w:cs="Calibri"/>
          <w:sz w:val="28"/>
          <w:szCs w:val="28"/>
          <w:rtl/>
          <w:lang w:bidi="fa-IR"/>
        </w:rPr>
        <w:pPrChange w:id="3282" w:author="Microsoft account" w:date="2025-10-05T10:08:00Z">
          <w:pPr>
            <w:bidi/>
            <w:spacing w:after="0" w:line="276" w:lineRule="auto"/>
            <w:jc w:val="both"/>
          </w:pPr>
        </w:pPrChange>
      </w:pPr>
    </w:p>
    <w:p w14:paraId="51AEE697" w14:textId="1D42ED6D" w:rsidR="0006117F" w:rsidRDefault="0006117F">
      <w:pPr>
        <w:bidi/>
        <w:spacing w:after="0" w:line="276" w:lineRule="auto"/>
        <w:rPr>
          <w:ins w:id="3283" w:author="Microsoft account" w:date="2025-10-05T11:37:00Z"/>
          <w:rFonts w:cs="Calibri"/>
          <w:sz w:val="28"/>
          <w:szCs w:val="28"/>
          <w:rtl/>
          <w:lang w:bidi="fa-IR"/>
        </w:rPr>
        <w:pPrChange w:id="3284" w:author="Microsoft account" w:date="2025-10-05T10:08:00Z">
          <w:pPr>
            <w:bidi/>
            <w:spacing w:after="0" w:line="276" w:lineRule="auto"/>
            <w:jc w:val="both"/>
          </w:pPr>
        </w:pPrChange>
      </w:pPr>
      <w:ins w:id="3285" w:author="Microsoft account" w:date="2025-10-05T10:09:00Z">
        <w:r>
          <w:rPr>
            <w:rFonts w:cs="Calibri" w:hint="cs"/>
            <w:sz w:val="28"/>
            <w:szCs w:val="28"/>
            <w:rtl/>
            <w:lang w:bidi="fa-IR"/>
          </w:rPr>
          <w:t>-</w:t>
        </w:r>
      </w:ins>
      <w:ins w:id="3286" w:author="Microsoft account" w:date="2025-10-05T11:37:00Z">
        <w:r w:rsidR="00F0180E">
          <w:rPr>
            <w:rFonts w:cs="Calibri" w:hint="cs"/>
            <w:sz w:val="28"/>
            <w:szCs w:val="28"/>
            <w:rtl/>
            <w:lang w:bidi="fa-IR"/>
          </w:rPr>
          <w:t xml:space="preserve">نکته: درمورد اینکه چه زمانی از </w:t>
        </w:r>
        <w:r w:rsidR="00F0180E">
          <w:rPr>
            <w:rFonts w:cs="Calibri"/>
            <w:sz w:val="28"/>
            <w:szCs w:val="28"/>
            <w:lang w:bidi="fa-IR"/>
          </w:rPr>
          <w:t>if-else</w:t>
        </w:r>
        <w:r w:rsidR="00F0180E">
          <w:rPr>
            <w:rFonts w:cs="Calibri" w:hint="cs"/>
            <w:sz w:val="28"/>
            <w:szCs w:val="28"/>
            <w:rtl/>
            <w:lang w:bidi="fa-IR"/>
          </w:rPr>
          <w:t xml:space="preserve"> برای رسیدگی به ارور ها و </w:t>
        </w:r>
        <w:r w:rsidR="00F0180E">
          <w:rPr>
            <w:rFonts w:cs="Calibri"/>
            <w:sz w:val="28"/>
            <w:szCs w:val="28"/>
            <w:lang w:bidi="fa-IR"/>
          </w:rPr>
          <w:t>exception</w:t>
        </w:r>
        <w:r w:rsidR="00F0180E">
          <w:rPr>
            <w:rFonts w:cs="Calibri" w:hint="cs"/>
            <w:sz w:val="28"/>
            <w:szCs w:val="28"/>
            <w:rtl/>
            <w:lang w:bidi="fa-IR"/>
          </w:rPr>
          <w:t xml:space="preserve"> ها استفاده کنیم و چه زمانی از </w:t>
        </w:r>
        <w:r w:rsidR="00F0180E">
          <w:rPr>
            <w:rFonts w:cs="Calibri"/>
            <w:sz w:val="28"/>
            <w:szCs w:val="28"/>
            <w:lang w:bidi="fa-IR"/>
          </w:rPr>
          <w:t>try-except-else-finally</w:t>
        </w:r>
        <w:r w:rsidR="00F0180E">
          <w:rPr>
            <w:rFonts w:cs="Calibri" w:hint="cs"/>
            <w:sz w:val="28"/>
            <w:szCs w:val="28"/>
            <w:rtl/>
            <w:lang w:bidi="fa-IR"/>
          </w:rPr>
          <w:t xml:space="preserve"> ؟ </w:t>
        </w:r>
      </w:ins>
    </w:p>
    <w:p w14:paraId="1C199A58" w14:textId="7E1E0D9A" w:rsidR="00F0180E" w:rsidRDefault="00F0180E">
      <w:pPr>
        <w:bidi/>
        <w:spacing w:after="0" w:line="276" w:lineRule="auto"/>
        <w:ind w:left="720"/>
        <w:rPr>
          <w:ins w:id="3287" w:author="Microsoft account" w:date="2025-10-05T11:40:00Z"/>
          <w:rFonts w:cs="Calibri"/>
          <w:sz w:val="28"/>
          <w:szCs w:val="28"/>
          <w:rtl/>
          <w:lang w:bidi="fa-IR"/>
        </w:rPr>
        <w:pPrChange w:id="3288" w:author="Microsoft account" w:date="2025-10-05T11:38:00Z">
          <w:pPr>
            <w:bidi/>
            <w:spacing w:after="0" w:line="276" w:lineRule="auto"/>
            <w:jc w:val="both"/>
          </w:pPr>
        </w:pPrChange>
      </w:pPr>
      <w:ins w:id="3289" w:author="Microsoft account" w:date="2025-10-05T11:37:00Z">
        <w:r>
          <w:rPr>
            <w:rFonts w:cs="Calibri" w:hint="cs"/>
            <w:sz w:val="28"/>
            <w:szCs w:val="28"/>
            <w:rtl/>
            <w:lang w:bidi="fa-IR"/>
          </w:rPr>
          <w:t xml:space="preserve">زمانی که میتونیم از </w:t>
        </w:r>
        <w:r>
          <w:rPr>
            <w:rFonts w:cs="Calibri"/>
            <w:sz w:val="28"/>
            <w:szCs w:val="28"/>
            <w:lang w:bidi="fa-IR"/>
          </w:rPr>
          <w:t>if-else</w:t>
        </w:r>
        <w:r>
          <w:rPr>
            <w:rFonts w:cs="Calibri" w:hint="cs"/>
            <w:sz w:val="28"/>
            <w:szCs w:val="28"/>
            <w:rtl/>
            <w:lang w:bidi="fa-IR"/>
          </w:rPr>
          <w:t xml:space="preserve"> استفاده کنیم، گفت خیلی بهتره که بچسبیم به همون </w:t>
        </w:r>
      </w:ins>
      <w:ins w:id="3290" w:author="Microsoft account" w:date="2025-10-05T11:38:00Z">
        <w:r>
          <w:rPr>
            <w:rFonts w:cs="Calibri"/>
            <w:sz w:val="28"/>
            <w:szCs w:val="28"/>
            <w:lang w:bidi="fa-IR"/>
          </w:rPr>
          <w:t>if-else</w:t>
        </w:r>
        <w:r>
          <w:rPr>
            <w:rFonts w:cs="Calibri" w:hint="cs"/>
            <w:sz w:val="28"/>
            <w:szCs w:val="28"/>
            <w:rtl/>
            <w:lang w:bidi="fa-IR"/>
          </w:rPr>
          <w:t xml:space="preserve"> چراکه معمولا </w:t>
        </w:r>
        <w:r>
          <w:rPr>
            <w:rFonts w:cs="Calibri"/>
            <w:sz w:val="28"/>
            <w:szCs w:val="28"/>
            <w:lang w:bidi="fa-IR"/>
          </w:rPr>
          <w:t>if-else</w:t>
        </w:r>
        <w:r>
          <w:rPr>
            <w:rFonts w:cs="Calibri" w:hint="cs"/>
            <w:sz w:val="28"/>
            <w:szCs w:val="28"/>
            <w:rtl/>
            <w:lang w:bidi="fa-IR"/>
          </w:rPr>
          <w:t xml:space="preserve"> ها چیزایی هستن که بیشتر از حد معمولِ یک </w:t>
        </w:r>
        <w:r>
          <w:rPr>
            <w:rFonts w:cs="Calibri"/>
            <w:sz w:val="28"/>
            <w:szCs w:val="28"/>
            <w:lang w:bidi="fa-IR"/>
          </w:rPr>
          <w:t>exception</w:t>
        </w:r>
        <w:r>
          <w:rPr>
            <w:rFonts w:cs="Calibri" w:hint="cs"/>
            <w:sz w:val="28"/>
            <w:szCs w:val="28"/>
            <w:rtl/>
            <w:lang w:bidi="fa-IR"/>
          </w:rPr>
          <w:t xml:space="preserve"> پیش میان و خب بهتره از </w:t>
        </w:r>
        <w:r>
          <w:rPr>
            <w:rFonts w:cs="Calibri"/>
            <w:sz w:val="28"/>
            <w:szCs w:val="28"/>
            <w:lang w:bidi="fa-IR"/>
          </w:rPr>
          <w:t>if-else</w:t>
        </w:r>
        <w:r>
          <w:rPr>
            <w:rFonts w:cs="Calibri" w:hint="cs"/>
            <w:sz w:val="28"/>
            <w:szCs w:val="28"/>
            <w:rtl/>
            <w:lang w:bidi="fa-IR"/>
          </w:rPr>
          <w:t xml:space="preserve"> استفاده کنیم. اما وقتایی که از </w:t>
        </w:r>
        <w:r>
          <w:rPr>
            <w:rFonts w:cs="Calibri"/>
            <w:sz w:val="28"/>
            <w:szCs w:val="28"/>
            <w:lang w:bidi="fa-IR"/>
          </w:rPr>
          <w:t>if-else</w:t>
        </w:r>
        <w:r>
          <w:rPr>
            <w:rFonts w:cs="Calibri" w:hint="cs"/>
            <w:sz w:val="28"/>
            <w:szCs w:val="28"/>
            <w:rtl/>
            <w:lang w:bidi="fa-IR"/>
          </w:rPr>
          <w:t xml:space="preserve"> چیزی بر نمیاد و واقعا میخوایم با یه ارور </w:t>
        </w:r>
      </w:ins>
      <w:ins w:id="3291" w:author="Microsoft account" w:date="2025-10-05T11:39:00Z">
        <w:r>
          <w:rPr>
            <w:rFonts w:cs="Calibri"/>
            <w:sz w:val="28"/>
            <w:szCs w:val="28"/>
            <w:lang w:bidi="fa-IR"/>
          </w:rPr>
          <w:t>raise</w:t>
        </w:r>
        <w:r>
          <w:rPr>
            <w:rFonts w:cs="Calibri" w:hint="cs"/>
            <w:sz w:val="28"/>
            <w:szCs w:val="28"/>
            <w:rtl/>
            <w:lang w:bidi="fa-IR"/>
          </w:rPr>
          <w:t xml:space="preserve"> شده مشکل رو حل کنیم، اون موقع بهتره از </w:t>
        </w:r>
        <w:r>
          <w:rPr>
            <w:rFonts w:cs="Calibri"/>
            <w:sz w:val="28"/>
            <w:szCs w:val="28"/>
            <w:lang w:bidi="fa-IR"/>
          </w:rPr>
          <w:t>try-except</w:t>
        </w:r>
        <w:r>
          <w:rPr>
            <w:rFonts w:cs="Calibri" w:hint="cs"/>
            <w:sz w:val="28"/>
            <w:szCs w:val="28"/>
            <w:rtl/>
            <w:lang w:bidi="fa-IR"/>
          </w:rPr>
          <w:t xml:space="preserve"> استفاده کنیم. چراکه اینطور ارور ها واقعا قراره که خیلی </w:t>
        </w:r>
        <w:r>
          <w:rPr>
            <w:rFonts w:cs="Calibri"/>
            <w:sz w:val="28"/>
            <w:szCs w:val="28"/>
            <w:lang w:bidi="fa-IR"/>
          </w:rPr>
          <w:t>rare</w:t>
        </w:r>
        <w:r>
          <w:rPr>
            <w:rFonts w:cs="Calibri" w:hint="cs"/>
            <w:sz w:val="28"/>
            <w:szCs w:val="28"/>
            <w:rtl/>
            <w:lang w:bidi="fa-IR"/>
          </w:rPr>
          <w:t xml:space="preserve"> باشن و این ساختار هم برای </w:t>
        </w:r>
        <w:r>
          <w:rPr>
            <w:rFonts w:cs="Calibri"/>
            <w:sz w:val="28"/>
            <w:szCs w:val="28"/>
            <w:lang w:bidi="fa-IR"/>
          </w:rPr>
          <w:t>exception</w:t>
        </w:r>
      </w:ins>
      <w:ins w:id="3292" w:author="Microsoft account" w:date="2025-10-05T11:40:00Z">
        <w:r>
          <w:rPr>
            <w:rFonts w:cs="Calibri" w:hint="cs"/>
            <w:sz w:val="28"/>
            <w:szCs w:val="28"/>
            <w:rtl/>
            <w:lang w:bidi="fa-IR"/>
          </w:rPr>
          <w:t xml:space="preserve"> های </w:t>
        </w:r>
        <w:r>
          <w:rPr>
            <w:rFonts w:cs="Calibri"/>
            <w:sz w:val="28"/>
            <w:szCs w:val="28"/>
            <w:lang w:bidi="fa-IR"/>
          </w:rPr>
          <w:t>rare</w:t>
        </w:r>
        <w:r>
          <w:rPr>
            <w:rFonts w:cs="Calibri" w:hint="cs"/>
            <w:sz w:val="28"/>
            <w:szCs w:val="28"/>
            <w:rtl/>
            <w:lang w:bidi="fa-IR"/>
          </w:rPr>
          <w:t xml:space="preserve"> هست</w:t>
        </w:r>
      </w:ins>
    </w:p>
    <w:p w14:paraId="1807CBB1" w14:textId="77777777" w:rsidR="00F0180E" w:rsidRDefault="00F0180E">
      <w:pPr>
        <w:bidi/>
        <w:spacing w:after="0" w:line="276" w:lineRule="auto"/>
        <w:ind w:left="720"/>
        <w:rPr>
          <w:ins w:id="3293" w:author="Microsoft account" w:date="2025-10-05T11:40:00Z"/>
          <w:rFonts w:cs="Calibri"/>
          <w:sz w:val="28"/>
          <w:szCs w:val="28"/>
          <w:rtl/>
          <w:lang w:bidi="fa-IR"/>
        </w:rPr>
        <w:pPrChange w:id="3294" w:author="Microsoft account" w:date="2025-10-05T11:40:00Z">
          <w:pPr>
            <w:bidi/>
            <w:spacing w:after="0" w:line="276" w:lineRule="auto"/>
            <w:jc w:val="both"/>
          </w:pPr>
        </w:pPrChange>
      </w:pPr>
    </w:p>
    <w:p w14:paraId="3BF7C9BA" w14:textId="7127F534" w:rsidR="00F0180E" w:rsidRDefault="005A4641">
      <w:pPr>
        <w:bidi/>
        <w:spacing w:after="0" w:line="276" w:lineRule="auto"/>
        <w:rPr>
          <w:ins w:id="3295" w:author="Microsoft account" w:date="2025-10-05T11:41:00Z"/>
          <w:rFonts w:cs="Calibri"/>
          <w:sz w:val="28"/>
          <w:szCs w:val="28"/>
          <w:rtl/>
          <w:lang w:bidi="fa-IR"/>
        </w:rPr>
        <w:pPrChange w:id="3296" w:author="Microsoft account" w:date="2025-10-05T11:40:00Z">
          <w:pPr>
            <w:bidi/>
            <w:spacing w:after="0" w:line="276" w:lineRule="auto"/>
            <w:jc w:val="both"/>
          </w:pPr>
        </w:pPrChange>
      </w:pPr>
      <w:ins w:id="3297" w:author="Microsoft account" w:date="2025-10-05T11:41:00Z">
        <w:r>
          <w:rPr>
            <w:rFonts w:cs="Calibri" w:hint="cs"/>
            <w:sz w:val="28"/>
            <w:szCs w:val="28"/>
            <w:rtl/>
            <w:lang w:bidi="fa-IR"/>
          </w:rPr>
          <w:t>بله ، برنامه رو به خوبی و خوشی نوشتیم ، و الان آماده استفاده اس.</w:t>
        </w:r>
      </w:ins>
    </w:p>
    <w:p w14:paraId="34490A96" w14:textId="0E0A6874" w:rsidR="005A4641" w:rsidRDefault="005A4641">
      <w:pPr>
        <w:bidi/>
        <w:spacing w:after="0" w:line="276" w:lineRule="auto"/>
        <w:rPr>
          <w:ins w:id="3298" w:author="Microsoft account" w:date="2025-10-05T11:42:00Z"/>
          <w:rFonts w:cs="Calibri"/>
          <w:sz w:val="28"/>
          <w:szCs w:val="28"/>
          <w:rtl/>
          <w:lang w:bidi="fa-IR"/>
        </w:rPr>
        <w:pPrChange w:id="3299" w:author="Microsoft account" w:date="2025-10-05T11:42:00Z">
          <w:pPr>
            <w:bidi/>
            <w:spacing w:after="0" w:line="276" w:lineRule="auto"/>
            <w:jc w:val="both"/>
          </w:pPr>
        </w:pPrChange>
      </w:pPr>
      <w:ins w:id="3300" w:author="Microsoft account" w:date="2025-10-05T11:42:00Z">
        <w:r>
          <w:rPr>
            <w:rFonts w:cs="Calibri"/>
            <w:sz w:val="28"/>
            <w:szCs w:val="28"/>
            <w:lang w:bidi="fa-IR"/>
          </w:rPr>
          <w:t>End of Day030</w:t>
        </w:r>
      </w:ins>
    </w:p>
    <w:p w14:paraId="4055D24D" w14:textId="77777777" w:rsidR="005A4641" w:rsidRDefault="005A4641">
      <w:pPr>
        <w:bidi/>
        <w:spacing w:after="0" w:line="276" w:lineRule="auto"/>
        <w:rPr>
          <w:ins w:id="3301" w:author="Microsoft account" w:date="2025-10-05T11:42:00Z"/>
          <w:rFonts w:cs="Calibri"/>
          <w:sz w:val="28"/>
          <w:szCs w:val="28"/>
          <w:rtl/>
          <w:lang w:bidi="fa-IR"/>
        </w:rPr>
        <w:pPrChange w:id="3302" w:author="Microsoft account" w:date="2025-10-05T11:42:00Z">
          <w:pPr>
            <w:bidi/>
            <w:spacing w:after="0" w:line="276" w:lineRule="auto"/>
            <w:jc w:val="both"/>
          </w:pPr>
        </w:pPrChange>
      </w:pPr>
    </w:p>
    <w:p w14:paraId="3771BB99" w14:textId="4C34B111" w:rsidR="005A4641" w:rsidRPr="00B455A9" w:rsidRDefault="005A4641">
      <w:pPr>
        <w:bidi/>
        <w:spacing w:after="0" w:line="276" w:lineRule="auto"/>
        <w:rPr>
          <w:ins w:id="3303" w:author="Microsoft account" w:date="2025-10-05T11:42:00Z"/>
          <w:rFonts w:cs="Calibri"/>
          <w:sz w:val="28"/>
          <w:szCs w:val="28"/>
          <w:lang w:bidi="fa-IR"/>
        </w:rPr>
        <w:pPrChange w:id="3304" w:author="Microsoft account" w:date="2025-10-05T11:42:00Z">
          <w:pPr>
            <w:bidi/>
            <w:spacing w:after="0" w:line="276" w:lineRule="auto"/>
            <w:jc w:val="both"/>
          </w:pPr>
        </w:pPrChange>
      </w:pPr>
      <w:ins w:id="3305" w:author="Microsoft account" w:date="2025-10-05T11:42:00Z">
        <w:r w:rsidRPr="00B455A9">
          <w:rPr>
            <w:rFonts w:cs="Calibri"/>
            <w:sz w:val="28"/>
            <w:szCs w:val="28"/>
            <w:lang w:bidi="fa-IR"/>
          </w:rPr>
          <w:t>Day031</w:t>
        </w:r>
      </w:ins>
    </w:p>
    <w:p w14:paraId="2136BE71" w14:textId="77777777" w:rsidR="005A4641" w:rsidRDefault="005A4641">
      <w:pPr>
        <w:bidi/>
        <w:spacing w:after="0" w:line="276" w:lineRule="auto"/>
        <w:rPr>
          <w:ins w:id="3306" w:author="Microsoft account" w:date="2025-10-05T12:03:00Z"/>
          <w:rFonts w:cs="Calibri"/>
          <w:sz w:val="28"/>
          <w:szCs w:val="28"/>
          <w:rtl/>
          <w:lang w:bidi="fa-IR"/>
        </w:rPr>
        <w:pPrChange w:id="3307" w:author="Microsoft account" w:date="2025-10-05T11:42:00Z">
          <w:pPr>
            <w:bidi/>
            <w:spacing w:after="0" w:line="276" w:lineRule="auto"/>
            <w:jc w:val="both"/>
          </w:pPr>
        </w:pPrChange>
      </w:pPr>
    </w:p>
    <w:p w14:paraId="7DFBACD7" w14:textId="25B9D253" w:rsidR="00B455A9" w:rsidRDefault="00B455A9">
      <w:pPr>
        <w:bidi/>
        <w:spacing w:after="0" w:line="276" w:lineRule="auto"/>
        <w:rPr>
          <w:ins w:id="3308" w:author="Microsoft account" w:date="2025-10-05T12:03:00Z"/>
          <w:rFonts w:cs="Calibri"/>
          <w:sz w:val="28"/>
          <w:szCs w:val="28"/>
          <w:rtl/>
          <w:lang w:bidi="fa-IR"/>
        </w:rPr>
        <w:pPrChange w:id="3309" w:author="Microsoft account" w:date="2025-10-05T12:03:00Z">
          <w:pPr>
            <w:bidi/>
            <w:spacing w:after="0" w:line="276" w:lineRule="auto"/>
            <w:jc w:val="both"/>
          </w:pPr>
        </w:pPrChange>
      </w:pPr>
      <w:ins w:id="3310" w:author="Microsoft account" w:date="2025-10-05T12:03:00Z">
        <w:r>
          <w:rPr>
            <w:rFonts w:cs="Calibri" w:hint="cs"/>
            <w:sz w:val="28"/>
            <w:szCs w:val="28"/>
            <w:rtl/>
            <w:lang w:bidi="fa-IR"/>
          </w:rPr>
          <w:t xml:space="preserve">خب مثل اینکه قراره یه پروژه بسازیم که بیشترش تمرینِ روزای قبلیه. </w:t>
        </w:r>
      </w:ins>
    </w:p>
    <w:p w14:paraId="0C9E0887" w14:textId="08D8F266" w:rsidR="00B455A9" w:rsidRDefault="00B455A9">
      <w:pPr>
        <w:bidi/>
        <w:spacing w:after="0" w:line="276" w:lineRule="auto"/>
        <w:rPr>
          <w:ins w:id="3311" w:author="Microsoft account" w:date="2025-10-05T12:04:00Z"/>
          <w:rFonts w:cs="Calibri"/>
          <w:sz w:val="28"/>
          <w:szCs w:val="28"/>
          <w:rtl/>
          <w:lang w:bidi="fa-IR"/>
        </w:rPr>
        <w:pPrChange w:id="3312" w:author="Microsoft account" w:date="2025-10-05T12:03:00Z">
          <w:pPr>
            <w:bidi/>
            <w:spacing w:after="0" w:line="276" w:lineRule="auto"/>
            <w:jc w:val="both"/>
          </w:pPr>
        </w:pPrChange>
      </w:pPr>
      <w:ins w:id="3313" w:author="Microsoft account" w:date="2025-10-05T12:03:00Z">
        <w:r>
          <w:rPr>
            <w:rFonts w:cs="Calibri" w:hint="cs"/>
            <w:sz w:val="28"/>
            <w:szCs w:val="28"/>
            <w:rtl/>
            <w:lang w:bidi="fa-IR"/>
          </w:rPr>
          <w:t xml:space="preserve">این پروژه اسمش </w:t>
        </w:r>
        <w:r>
          <w:rPr>
            <w:rFonts w:cs="Calibri"/>
            <w:sz w:val="28"/>
            <w:szCs w:val="28"/>
            <w:lang w:bidi="fa-IR"/>
          </w:rPr>
          <w:t>flash card app capstone</w:t>
        </w:r>
      </w:ins>
      <w:ins w:id="3314" w:author="Microsoft account" w:date="2025-10-05T12:04:00Z">
        <w:r>
          <w:rPr>
            <w:rFonts w:cs="Calibri"/>
            <w:sz w:val="28"/>
            <w:szCs w:val="28"/>
            <w:lang w:bidi="fa-IR"/>
          </w:rPr>
          <w:t xml:space="preserve"> </w:t>
        </w:r>
        <w:r>
          <w:rPr>
            <w:rFonts w:cs="Calibri" w:hint="cs"/>
            <w:sz w:val="28"/>
            <w:szCs w:val="28"/>
            <w:rtl/>
            <w:lang w:bidi="fa-IR"/>
          </w:rPr>
          <w:t xml:space="preserve"> عه که از </w:t>
        </w:r>
        <w:r>
          <w:rPr>
            <w:rFonts w:cs="Calibri"/>
            <w:sz w:val="28"/>
            <w:szCs w:val="28"/>
            <w:lang w:bidi="fa-IR"/>
          </w:rPr>
          <w:t>capstone</w:t>
        </w:r>
        <w:r>
          <w:rPr>
            <w:rFonts w:cs="Calibri" w:hint="cs"/>
            <w:sz w:val="28"/>
            <w:szCs w:val="28"/>
            <w:rtl/>
            <w:lang w:bidi="fa-IR"/>
          </w:rPr>
          <w:t xml:space="preserve"> میتونیم متوجه این موضوع بشیم که تمرینِ.</w:t>
        </w:r>
      </w:ins>
    </w:p>
    <w:p w14:paraId="46962367" w14:textId="77777777" w:rsidR="00B455A9" w:rsidRDefault="00B455A9">
      <w:pPr>
        <w:bidi/>
        <w:spacing w:after="0" w:line="276" w:lineRule="auto"/>
        <w:rPr>
          <w:ins w:id="3315" w:author="Microsoft account" w:date="2025-10-05T12:04:00Z"/>
          <w:rFonts w:cs="Calibri"/>
          <w:sz w:val="28"/>
          <w:szCs w:val="28"/>
          <w:rtl/>
          <w:lang w:bidi="fa-IR"/>
        </w:rPr>
        <w:pPrChange w:id="3316" w:author="Microsoft account" w:date="2025-10-05T12:04:00Z">
          <w:pPr>
            <w:bidi/>
            <w:spacing w:after="0" w:line="276" w:lineRule="auto"/>
            <w:jc w:val="both"/>
          </w:pPr>
        </w:pPrChange>
      </w:pPr>
    </w:p>
    <w:p w14:paraId="05D7ED94" w14:textId="379C6F51" w:rsidR="00B455A9" w:rsidRDefault="00B455A9">
      <w:pPr>
        <w:bidi/>
        <w:spacing w:after="0" w:line="276" w:lineRule="auto"/>
        <w:rPr>
          <w:ins w:id="3317" w:author="Microsoft account" w:date="2025-10-05T12:04:00Z"/>
          <w:rFonts w:cs="Calibri"/>
          <w:sz w:val="28"/>
          <w:szCs w:val="28"/>
          <w:rtl/>
          <w:lang w:bidi="fa-IR"/>
        </w:rPr>
        <w:pPrChange w:id="3318" w:author="Microsoft account" w:date="2025-10-05T12:04:00Z">
          <w:pPr>
            <w:bidi/>
            <w:spacing w:after="0" w:line="276" w:lineRule="auto"/>
            <w:jc w:val="both"/>
          </w:pPr>
        </w:pPrChange>
      </w:pPr>
      <w:ins w:id="3319" w:author="Microsoft account" w:date="2025-10-05T12:04:00Z">
        <w:r>
          <w:rPr>
            <w:rFonts w:cs="Calibri" w:hint="cs"/>
            <w:sz w:val="28"/>
            <w:szCs w:val="28"/>
            <w:rtl/>
            <w:lang w:bidi="fa-IR"/>
          </w:rPr>
          <w:t xml:space="preserve">ولی نکته داریم مثل همیشه. </w:t>
        </w:r>
      </w:ins>
    </w:p>
    <w:p w14:paraId="76DDD760" w14:textId="46D53662" w:rsidR="00B455A9" w:rsidRDefault="00B455A9">
      <w:pPr>
        <w:bidi/>
        <w:spacing w:after="0" w:line="276" w:lineRule="auto"/>
        <w:rPr>
          <w:ins w:id="3320" w:author="Microsoft account" w:date="2025-10-05T12:05:00Z"/>
          <w:rFonts w:cs="Calibri"/>
          <w:sz w:val="28"/>
          <w:szCs w:val="28"/>
          <w:rtl/>
          <w:lang w:bidi="fa-IR"/>
        </w:rPr>
        <w:pPrChange w:id="3321" w:author="Microsoft account" w:date="2025-10-05T12:04:00Z">
          <w:pPr>
            <w:bidi/>
            <w:spacing w:after="0" w:line="276" w:lineRule="auto"/>
            <w:jc w:val="both"/>
          </w:pPr>
        </w:pPrChange>
      </w:pPr>
      <w:ins w:id="3322" w:author="Microsoft account" w:date="2025-10-05T12:04:00Z">
        <w:r>
          <w:rPr>
            <w:rFonts w:cs="Calibri" w:hint="cs"/>
            <w:sz w:val="28"/>
            <w:szCs w:val="28"/>
            <w:rtl/>
            <w:lang w:bidi="fa-IR"/>
          </w:rPr>
          <w:t>اول این پروژه چیه؟ قراره یه برنامه باشه که به</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user</w:t>
        </w:r>
        <w:r>
          <w:rPr>
            <w:rFonts w:cs="Calibri" w:hint="cs"/>
            <w:sz w:val="28"/>
            <w:szCs w:val="28"/>
            <w:rtl/>
            <w:lang w:bidi="fa-IR"/>
          </w:rPr>
          <w:t xml:space="preserve"> در یادگیری زبانِ مورد نظرش کمک کنه (البته این که از چه زبانی به چه زبانی رو من تعیین میکنم، دوره </w:t>
        </w:r>
      </w:ins>
      <w:ins w:id="3323" w:author="Microsoft account" w:date="2025-10-05T12:05:00Z">
        <w:r>
          <w:rPr>
            <w:rFonts w:cs="Calibri"/>
            <w:sz w:val="28"/>
            <w:szCs w:val="28"/>
            <w:lang w:bidi="fa-IR"/>
          </w:rPr>
          <w:t>en-fr</w:t>
        </w:r>
        <w:r>
          <w:rPr>
            <w:rFonts w:cs="Calibri" w:hint="cs"/>
            <w:sz w:val="28"/>
            <w:szCs w:val="28"/>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bidi/>
        <w:spacing w:after="0" w:line="276" w:lineRule="auto"/>
        <w:rPr>
          <w:ins w:id="3324" w:author="Microsoft account" w:date="2025-10-05T12:09:00Z"/>
          <w:rFonts w:cs="Calibri"/>
          <w:sz w:val="28"/>
          <w:szCs w:val="28"/>
          <w:rtl/>
          <w:lang w:bidi="fa-IR"/>
        </w:rPr>
        <w:pPrChange w:id="3325" w:author="Microsoft account" w:date="2025-10-05T12:06:00Z">
          <w:pPr>
            <w:bidi/>
            <w:spacing w:after="0" w:line="276" w:lineRule="auto"/>
            <w:jc w:val="both"/>
          </w:pPr>
        </w:pPrChange>
      </w:pPr>
      <w:ins w:id="3326" w:author="Microsoft account" w:date="2025-10-05T12:06:00Z">
        <w:r>
          <w:rPr>
            <w:rFonts w:cs="Calibri" w:hint="cs"/>
            <w:sz w:val="28"/>
            <w:szCs w:val="28"/>
            <w:rtl/>
            <w:lang w:bidi="fa-IR"/>
          </w:rPr>
          <w:t xml:space="preserve">کلمات چطوری انتخاب میشن؟ توضیح داده شد که مثلا توی چینی </w:t>
        </w:r>
        <w:r>
          <w:rPr>
            <w:rFonts w:cs="Calibri"/>
            <w:sz w:val="28"/>
            <w:szCs w:val="28"/>
            <w:lang w:bidi="fa-IR"/>
          </w:rPr>
          <w:t>50,000</w:t>
        </w:r>
        <w:r>
          <w:rPr>
            <w:rFonts w:cs="Calibri" w:hint="cs"/>
            <w:sz w:val="28"/>
            <w:szCs w:val="28"/>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327" w:author="Microsoft account" w:date="2025-10-05T12:07:00Z">
        <w:r>
          <w:rPr>
            <w:rFonts w:cs="Calibri"/>
            <w:sz w:val="28"/>
            <w:szCs w:val="28"/>
            <w:lang w:bidi="fa-IR"/>
          </w:rPr>
          <w:t>1,000</w:t>
        </w:r>
        <w:r>
          <w:rPr>
            <w:rFonts w:cs="Calibri" w:hint="cs"/>
            <w:sz w:val="28"/>
            <w:szCs w:val="28"/>
            <w:rtl/>
            <w:lang w:bidi="fa-IR"/>
          </w:rPr>
          <w:t xml:space="preserve"> تاشو بلد باشیم (یک پنجاهم ! ) که این یه ایده رو مطرح میکنه به نام </w:t>
        </w:r>
        <w:r>
          <w:rPr>
            <w:rFonts w:cs="Calibri"/>
            <w:sz w:val="28"/>
            <w:szCs w:val="28"/>
            <w:lang w:bidi="fa-IR"/>
          </w:rPr>
          <w:t>Frequency Dictionary</w:t>
        </w:r>
      </w:ins>
      <w:ins w:id="3328" w:author="Microsoft account" w:date="2025-10-05T12:08:00Z">
        <w:r>
          <w:rPr>
            <w:rFonts w:cs="Calibri" w:hint="cs"/>
            <w:sz w:val="28"/>
            <w:szCs w:val="28"/>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rFonts w:cs="Calibri"/>
            <w:sz w:val="28"/>
            <w:szCs w:val="28"/>
            <w:lang w:bidi="fa-IR"/>
          </w:rPr>
          <w:sym w:font="Wingdings" w:char="F04A"/>
        </w:r>
        <w:r>
          <w:rPr>
            <w:rFonts w:cs="Calibri" w:hint="cs"/>
            <w:sz w:val="28"/>
            <w:szCs w:val="28"/>
            <w:rtl/>
            <w:lang w:bidi="fa-IR"/>
          </w:rPr>
          <w:t xml:space="preserve"> . خیلی جالبه، دلیل این انتخاب هم این بوده که خب تو فیلما با فرهنگِ همون لحظۀ اون زبان داریم برخورد میکنیم </w:t>
        </w:r>
      </w:ins>
      <w:ins w:id="3329" w:author="Microsoft account" w:date="2025-10-05T12:09:00Z">
        <w:r>
          <w:rPr>
            <w:rFonts w:cs="Calibri" w:hint="cs"/>
            <w:sz w:val="28"/>
            <w:szCs w:val="28"/>
            <w:rtl/>
            <w:lang w:bidi="fa-IR"/>
          </w:rPr>
          <w:t xml:space="preserve">و مثلا با ادبیات تاریخی و غنی فارسی طرف نیستیم. </w:t>
        </w:r>
        <w:r w:rsidR="006748B5">
          <w:rPr>
            <w:rFonts w:cs="Calibri" w:hint="cs"/>
            <w:sz w:val="28"/>
            <w:szCs w:val="28"/>
            <w:rtl/>
            <w:lang w:bidi="fa-IR"/>
          </w:rPr>
          <w:t xml:space="preserve">حالا این دیتا رو از کجا بیاریم؟ </w:t>
        </w:r>
      </w:ins>
    </w:p>
    <w:p w14:paraId="628865B2" w14:textId="0BBBC743" w:rsidR="006748B5" w:rsidRDefault="006748B5">
      <w:pPr>
        <w:bidi/>
        <w:spacing w:after="0" w:line="276" w:lineRule="auto"/>
        <w:rPr>
          <w:ins w:id="3330" w:author="Microsoft account" w:date="2025-10-05T12:12:00Z"/>
          <w:rFonts w:cs="Calibri"/>
          <w:sz w:val="28"/>
          <w:szCs w:val="28"/>
          <w:rtl/>
          <w:lang w:bidi="fa-IR"/>
        </w:rPr>
        <w:pPrChange w:id="3331" w:author="Microsoft account" w:date="2025-10-05T12:09:00Z">
          <w:pPr>
            <w:bidi/>
            <w:spacing w:after="0" w:line="276" w:lineRule="auto"/>
            <w:jc w:val="both"/>
          </w:pPr>
        </w:pPrChange>
      </w:pPr>
      <w:ins w:id="3332" w:author="Microsoft account" w:date="2025-10-05T12:09:00Z">
        <w:r>
          <w:rPr>
            <w:rFonts w:cs="Calibri" w:hint="cs"/>
            <w:sz w:val="28"/>
            <w:szCs w:val="28"/>
            <w:rtl/>
            <w:lang w:bidi="fa-IR"/>
          </w:rPr>
          <w:lastRenderedPageBreak/>
          <w:t xml:space="preserve">یه عزیزی نشسته اینارو توی یه </w:t>
        </w:r>
        <w:r>
          <w:rPr>
            <w:rFonts w:cs="Calibri"/>
            <w:sz w:val="28"/>
            <w:szCs w:val="28"/>
            <w:lang w:bidi="fa-IR"/>
          </w:rPr>
          <w:t>repo</w:t>
        </w:r>
        <w:r>
          <w:rPr>
            <w:rFonts w:cs="Calibri" w:hint="cs"/>
            <w:sz w:val="28"/>
            <w:szCs w:val="28"/>
            <w:rtl/>
            <w:lang w:bidi="fa-IR"/>
          </w:rPr>
          <w:t xml:space="preserve"> به نام </w:t>
        </w:r>
      </w:ins>
      <w:ins w:id="3333" w:author="Microsoft account" w:date="2025-10-05T12:10:00Z">
        <w:r>
          <w:rPr>
            <w:rFonts w:cs="Calibri"/>
            <w:sz w:val="28"/>
            <w:szCs w:val="28"/>
            <w:lang w:bidi="fa-IR"/>
          </w:rPr>
          <w:fldChar w:fldCharType="begin"/>
        </w:r>
        <w:r>
          <w:rPr>
            <w:rFonts w:cs="Calibri"/>
            <w:sz w:val="28"/>
            <w:szCs w:val="28"/>
            <w:lang w:bidi="fa-IR"/>
          </w:rPr>
          <w:instrText xml:space="preserve"> HYPERLINK "https://github.com/hermitdave/FrequencyWords/tree/master/content/2018" </w:instrText>
        </w:r>
        <w:r>
          <w:rPr>
            <w:rFonts w:cs="Calibri"/>
            <w:sz w:val="28"/>
            <w:szCs w:val="28"/>
            <w:lang w:bidi="fa-IR"/>
          </w:rPr>
          <w:fldChar w:fldCharType="separate"/>
        </w:r>
        <w:r w:rsidRPr="006748B5">
          <w:rPr>
            <w:rStyle w:val="Hyperlink"/>
            <w:rFonts w:cs="Calibri"/>
            <w:sz w:val="28"/>
            <w:szCs w:val="28"/>
            <w:lang w:bidi="fa-IR"/>
          </w:rPr>
          <w:t>FrequencyWords</w:t>
        </w:r>
        <w:r>
          <w:rPr>
            <w:rFonts w:cs="Calibri"/>
            <w:sz w:val="28"/>
            <w:szCs w:val="28"/>
            <w:lang w:bidi="fa-IR"/>
          </w:rPr>
          <w:fldChar w:fldCharType="end"/>
        </w:r>
      </w:ins>
      <w:ins w:id="3334" w:author="Microsoft account" w:date="2025-10-05T12:09:00Z">
        <w:r>
          <w:rPr>
            <w:rFonts w:cs="Calibri" w:hint="cs"/>
            <w:sz w:val="28"/>
            <w:szCs w:val="28"/>
            <w:rtl/>
            <w:lang w:bidi="fa-IR"/>
          </w:rPr>
          <w:t xml:space="preserve"> جمع آوری کرده و از راهی که گفتم </w:t>
        </w:r>
      </w:ins>
      <w:ins w:id="3335" w:author="Microsoft account" w:date="2025-10-05T12:10:00Z">
        <w:r>
          <w:rPr>
            <w:rFonts w:cs="Calibri"/>
            <w:sz w:val="28"/>
            <w:szCs w:val="28"/>
            <w:lang w:bidi="fa-IR"/>
          </w:rPr>
          <w:t>compile</w:t>
        </w:r>
        <w:r>
          <w:rPr>
            <w:rFonts w:cs="Calibri" w:hint="cs"/>
            <w:sz w:val="28"/>
            <w:szCs w:val="28"/>
            <w:rtl/>
            <w:lang w:bidi="fa-IR"/>
          </w:rPr>
          <w:t xml:space="preserve"> کرده تا به این دیتا دست پیدا کنه که کدوم کلمه چند بار تکرار شده. </w:t>
        </w:r>
      </w:ins>
      <w:ins w:id="3336" w:author="Microsoft account" w:date="2025-10-05T12:12:00Z">
        <w:r>
          <w:rPr>
            <w:rFonts w:cs="Calibri" w:hint="cs"/>
            <w:sz w:val="28"/>
            <w:szCs w:val="28"/>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bidi/>
        <w:spacing w:after="0" w:line="276" w:lineRule="auto"/>
        <w:rPr>
          <w:ins w:id="3337" w:author="Microsoft account" w:date="2025-10-05T12:13:00Z"/>
          <w:rFonts w:cs="Calibri"/>
          <w:sz w:val="28"/>
          <w:szCs w:val="28"/>
          <w:rtl/>
          <w:lang w:bidi="fa-IR"/>
        </w:rPr>
        <w:pPrChange w:id="3338" w:author="Microsoft account" w:date="2025-10-05T12:12:00Z">
          <w:pPr>
            <w:bidi/>
            <w:spacing w:after="0" w:line="276" w:lineRule="auto"/>
            <w:jc w:val="both"/>
          </w:pPr>
        </w:pPrChange>
      </w:pPr>
    </w:p>
    <w:p w14:paraId="7E41A941" w14:textId="5F4F03C0" w:rsidR="00A34EB0" w:rsidRDefault="006748B5">
      <w:pPr>
        <w:bidi/>
        <w:spacing w:after="0" w:line="276" w:lineRule="auto"/>
        <w:rPr>
          <w:ins w:id="3339" w:author="Microsoft account" w:date="2025-10-05T12:14:00Z"/>
          <w:rFonts w:cs="Calibri"/>
          <w:sz w:val="28"/>
          <w:szCs w:val="28"/>
          <w:rtl/>
          <w:lang w:bidi="fa-IR"/>
        </w:rPr>
        <w:pPrChange w:id="3340" w:author="Microsoft account" w:date="2025-10-05T12:14:00Z">
          <w:pPr>
            <w:bidi/>
            <w:spacing w:after="0" w:line="276" w:lineRule="auto"/>
            <w:jc w:val="both"/>
          </w:pPr>
        </w:pPrChange>
      </w:pPr>
      <w:ins w:id="3341" w:author="Microsoft account" w:date="2025-10-05T12:13:00Z">
        <w:r>
          <w:rPr>
            <w:rFonts w:cs="Calibri" w:hint="cs"/>
            <w:sz w:val="28"/>
            <w:szCs w:val="28"/>
            <w:rtl/>
            <w:lang w:bidi="fa-IR"/>
          </w:rPr>
          <w:t xml:space="preserve">-و حالا یه نکته دیگه، این دیتای هزار تا حرفِ پر تکرار رو برمیداره، میبره میندازه توی یه </w:t>
        </w:r>
        <w:r>
          <w:rPr>
            <w:rFonts w:cs="Calibri"/>
            <w:sz w:val="28"/>
            <w:szCs w:val="28"/>
            <w:lang w:bidi="fa-IR"/>
          </w:rPr>
          <w:t>google sheet</w:t>
        </w:r>
        <w:r>
          <w:rPr>
            <w:rFonts w:cs="Calibri" w:hint="cs"/>
            <w:sz w:val="28"/>
            <w:szCs w:val="28"/>
            <w:rtl/>
            <w:lang w:bidi="fa-IR"/>
          </w:rPr>
          <w:t xml:space="preserve"> (</w:t>
        </w:r>
        <w:r>
          <w:rPr>
            <w:rFonts w:cs="Calibri"/>
            <w:sz w:val="28"/>
            <w:szCs w:val="28"/>
            <w:lang w:bidi="fa-IR"/>
          </w:rPr>
          <w:t>excel version google</w:t>
        </w:r>
        <w:r>
          <w:rPr>
            <w:rFonts w:cs="Calibri" w:hint="cs"/>
            <w:sz w:val="28"/>
            <w:szCs w:val="28"/>
            <w:rtl/>
            <w:lang w:bidi="fa-IR"/>
          </w:rPr>
          <w:t xml:space="preserve"> ) </w:t>
        </w:r>
        <w:r w:rsidR="00A34EB0">
          <w:rPr>
            <w:rFonts w:cs="Calibri" w:hint="cs"/>
            <w:sz w:val="28"/>
            <w:szCs w:val="28"/>
            <w:rtl/>
            <w:lang w:bidi="fa-IR"/>
          </w:rPr>
          <w:t>و میگه که یه قابلیت داره که شما خیلی خوب میتونید اینجا استفاده کنید و پشمام ریخت، واقعا اینا به چه چیزایی فکر میکنن</w:t>
        </w:r>
      </w:ins>
      <w:ins w:id="3342" w:author="Microsoft account" w:date="2025-10-05T12:14:00Z">
        <w:r w:rsidR="00A34EB0">
          <w:rPr>
            <w:rFonts w:cs="Calibri" w:hint="cs"/>
            <w:sz w:val="28"/>
            <w:szCs w:val="28"/>
            <w:rtl/>
            <w:lang w:bidi="fa-IR"/>
          </w:rPr>
          <w:t xml:space="preserve">: </w:t>
        </w:r>
      </w:ins>
    </w:p>
    <w:p w14:paraId="3E4E5CE8" w14:textId="1C13E9A2" w:rsidR="00A34EB0" w:rsidRDefault="00A34EB0">
      <w:pPr>
        <w:bidi/>
        <w:spacing w:after="0" w:line="276" w:lineRule="auto"/>
        <w:ind w:left="720"/>
        <w:rPr>
          <w:ins w:id="3343" w:author="Microsoft account" w:date="2025-10-05T12:15:00Z"/>
          <w:rFonts w:cs="Calibri"/>
          <w:sz w:val="28"/>
          <w:szCs w:val="28"/>
          <w:rtl/>
          <w:lang w:bidi="fa-IR"/>
        </w:rPr>
        <w:pPrChange w:id="3344" w:author="Microsoft account" w:date="2025-10-05T12:14:00Z">
          <w:pPr>
            <w:bidi/>
            <w:spacing w:after="0" w:line="276" w:lineRule="auto"/>
            <w:jc w:val="both"/>
          </w:pPr>
        </w:pPrChange>
      </w:pPr>
      <w:ins w:id="3345" w:author="Microsoft account" w:date="2025-10-05T12:14:00Z">
        <w:r>
          <w:rPr>
            <w:rFonts w:cs="Calibri" w:hint="cs"/>
            <w:sz w:val="28"/>
            <w:szCs w:val="28"/>
            <w:rtl/>
            <w:lang w:bidi="fa-IR"/>
          </w:rPr>
          <w:t xml:space="preserve">شما میتونی این لیست از کلمه هارو بریزی تو یه </w:t>
        </w:r>
        <w:r>
          <w:rPr>
            <w:rFonts w:cs="Calibri"/>
            <w:sz w:val="28"/>
            <w:szCs w:val="28"/>
            <w:lang w:bidi="fa-IR"/>
          </w:rPr>
          <w:t>column</w:t>
        </w:r>
        <w:r>
          <w:rPr>
            <w:rFonts w:cs="Calibri" w:hint="cs"/>
            <w:sz w:val="28"/>
            <w:szCs w:val="28"/>
            <w:rtl/>
            <w:lang w:bidi="fa-IR"/>
          </w:rPr>
          <w:t xml:space="preserve"> و بعد توی </w:t>
        </w:r>
        <w:r>
          <w:rPr>
            <w:rFonts w:cs="Calibri"/>
            <w:sz w:val="28"/>
            <w:szCs w:val="28"/>
            <w:lang w:bidi="fa-IR"/>
          </w:rPr>
          <w:t>column</w:t>
        </w:r>
        <w:r>
          <w:rPr>
            <w:rFonts w:cs="Calibri" w:hint="cs"/>
            <w:sz w:val="28"/>
            <w:szCs w:val="28"/>
            <w:rtl/>
            <w:lang w:bidi="fa-IR"/>
          </w:rPr>
          <w:t xml:space="preserve"> بعدی بشینی فرمول بنویسی، فرمولی که میره از </w:t>
        </w:r>
        <w:r>
          <w:rPr>
            <w:rFonts w:cs="Calibri"/>
            <w:sz w:val="28"/>
            <w:szCs w:val="28"/>
            <w:lang w:bidi="fa-IR"/>
          </w:rPr>
          <w:t>google translate</w:t>
        </w:r>
        <w:r>
          <w:rPr>
            <w:rFonts w:cs="Calibri" w:hint="cs"/>
            <w:sz w:val="28"/>
            <w:szCs w:val="28"/>
            <w:rtl/>
            <w:lang w:bidi="fa-IR"/>
          </w:rPr>
          <w:t xml:space="preserve"> استفاده میکنه ، زبان مقصد و زبان مبدا هم ازت میگیره و کلِ اون لیست رو برات </w:t>
        </w:r>
        <w:r>
          <w:rPr>
            <w:rFonts w:cs="Calibri"/>
            <w:sz w:val="28"/>
            <w:szCs w:val="28"/>
            <w:lang w:bidi="fa-IR"/>
          </w:rPr>
          <w:t>transalte</w:t>
        </w:r>
        <w:r>
          <w:rPr>
            <w:rFonts w:cs="Calibri" w:hint="cs"/>
            <w:sz w:val="28"/>
            <w:szCs w:val="28"/>
            <w:rtl/>
            <w:lang w:bidi="fa-IR"/>
          </w:rPr>
          <w:t xml:space="preserve"> میکنه </w:t>
        </w:r>
        <w:r w:rsidRPr="00A34EB0">
          <w:rPr>
            <w:rFonts w:cs="Calibri"/>
            <w:sz w:val="28"/>
            <w:szCs w:val="28"/>
            <w:lang w:bidi="fa-IR"/>
          </w:rPr>
          <w:sym w:font="Wingdings" w:char="F04B"/>
        </w:r>
        <w:r>
          <w:rPr>
            <w:rFonts w:cs="Calibri" w:hint="cs"/>
            <w:sz w:val="28"/>
            <w:szCs w:val="28"/>
            <w:rtl/>
            <w:lang w:bidi="fa-IR"/>
          </w:rPr>
          <w:t xml:space="preserve"> . یعنی پشمام. </w:t>
        </w:r>
      </w:ins>
    </w:p>
    <w:p w14:paraId="42F69D01" w14:textId="53AF9919" w:rsidR="00A34EB0" w:rsidRDefault="00A34EB0">
      <w:pPr>
        <w:bidi/>
        <w:spacing w:after="0" w:line="276" w:lineRule="auto"/>
        <w:ind w:left="720"/>
        <w:rPr>
          <w:ins w:id="3346" w:author="Microsoft account" w:date="2025-10-05T12:15:00Z"/>
          <w:rFonts w:cs="Calibri"/>
          <w:sz w:val="28"/>
          <w:szCs w:val="28"/>
          <w:rtl/>
          <w:lang w:bidi="fa-IR"/>
        </w:rPr>
        <w:pPrChange w:id="3347" w:author="Microsoft account" w:date="2025-10-05T12:15:00Z">
          <w:pPr>
            <w:bidi/>
            <w:spacing w:after="0" w:line="276" w:lineRule="auto"/>
            <w:jc w:val="both"/>
          </w:pPr>
        </w:pPrChange>
      </w:pPr>
      <w:ins w:id="3348" w:author="Microsoft account" w:date="2025-10-05T12:15:00Z">
        <w:r w:rsidRPr="00A34EB0">
          <w:rPr>
            <w:rFonts w:cs="Calibri"/>
            <w:noProof/>
            <w:sz w:val="28"/>
            <w:szCs w:val="28"/>
            <w:rPrChange w:id="3349" w:author="Unknown">
              <w:rPr>
                <w:noProof/>
              </w:rPr>
            </w:rPrChange>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bidi/>
        <w:spacing w:after="0" w:line="276" w:lineRule="auto"/>
        <w:ind w:left="720"/>
        <w:rPr>
          <w:ins w:id="3350" w:author="Microsoft account" w:date="2025-10-05T12:16:00Z"/>
          <w:rFonts w:cs="Calibri"/>
          <w:sz w:val="28"/>
          <w:szCs w:val="28"/>
          <w:rtl/>
          <w:lang w:bidi="fa-IR"/>
        </w:rPr>
        <w:pPrChange w:id="3351" w:author="Microsoft account" w:date="2025-10-05T12:15:00Z">
          <w:pPr>
            <w:bidi/>
            <w:spacing w:after="0" w:line="276" w:lineRule="auto"/>
            <w:jc w:val="both"/>
          </w:pPr>
        </w:pPrChange>
      </w:pPr>
    </w:p>
    <w:p w14:paraId="44FB3709" w14:textId="45C75A1C" w:rsidR="00A34EB0" w:rsidRDefault="00A34EB0">
      <w:pPr>
        <w:bidi/>
        <w:spacing w:after="0" w:line="276" w:lineRule="auto"/>
        <w:ind w:left="720"/>
        <w:rPr>
          <w:ins w:id="3352" w:author="Microsoft account" w:date="2025-10-05T12:22:00Z"/>
          <w:rFonts w:cs="Calibri"/>
          <w:sz w:val="28"/>
          <w:szCs w:val="28"/>
          <w:rtl/>
          <w:lang w:bidi="fa-IR"/>
        </w:rPr>
        <w:pPrChange w:id="3353" w:author="Microsoft account" w:date="2025-10-05T12:16:00Z">
          <w:pPr>
            <w:bidi/>
            <w:spacing w:after="0" w:line="276" w:lineRule="auto"/>
            <w:jc w:val="both"/>
          </w:pPr>
        </w:pPrChange>
      </w:pPr>
      <w:ins w:id="3354" w:author="Microsoft account" w:date="2025-10-05T12:16:00Z">
        <w:r>
          <w:rPr>
            <w:rFonts w:cs="Calibri" w:hint="cs"/>
            <w:sz w:val="28"/>
            <w:szCs w:val="28"/>
            <w:rtl/>
            <w:lang w:bidi="fa-IR"/>
          </w:rPr>
          <w:t xml:space="preserve">یه </w:t>
        </w:r>
      </w:ins>
      <w:ins w:id="3355" w:author="Microsoft account" w:date="2025-10-05T12:18:00Z">
        <w:r w:rsidR="0079377D">
          <w:rPr>
            <w:rFonts w:cs="Calibri"/>
            <w:sz w:val="28"/>
            <w:szCs w:val="28"/>
            <w:lang w:bidi="fa-IR"/>
          </w:rPr>
          <w:fldChar w:fldCharType="begin"/>
        </w:r>
        <w:r w:rsidR="0079377D">
          <w:rPr>
            <w:rFonts w:cs="Calibri"/>
            <w:sz w:val="28"/>
            <w:szCs w:val="28"/>
            <w:lang w:bidi="fa-IR"/>
          </w:rPr>
          <w:instrText xml:space="preserve"> HYPERLINK "https://support.google.com/docs/answer/3093331?hl=en-GB" </w:instrText>
        </w:r>
        <w:r w:rsidR="0079377D">
          <w:rPr>
            <w:rFonts w:cs="Calibri"/>
            <w:sz w:val="28"/>
            <w:szCs w:val="28"/>
            <w:lang w:bidi="fa-IR"/>
          </w:rPr>
          <w:fldChar w:fldCharType="separate"/>
        </w:r>
        <w:r w:rsidRPr="0079377D">
          <w:rPr>
            <w:rStyle w:val="Hyperlink"/>
            <w:rFonts w:cs="Calibri"/>
            <w:sz w:val="28"/>
            <w:szCs w:val="28"/>
            <w:lang w:bidi="fa-IR"/>
          </w:rPr>
          <w:t>document</w:t>
        </w:r>
        <w:r w:rsidRPr="0079377D">
          <w:rPr>
            <w:rStyle w:val="Hyperlink"/>
            <w:rFonts w:cs="Calibri" w:hint="cs"/>
            <w:sz w:val="28"/>
            <w:szCs w:val="28"/>
            <w:rtl/>
            <w:lang w:bidi="fa-IR"/>
          </w:rPr>
          <w:t xml:space="preserve"> هم از خودِ گوگل</w:t>
        </w:r>
        <w:r w:rsidR="0079377D">
          <w:rPr>
            <w:rFonts w:cs="Calibri"/>
            <w:sz w:val="28"/>
            <w:szCs w:val="28"/>
            <w:lang w:bidi="fa-IR"/>
          </w:rPr>
          <w:fldChar w:fldCharType="end"/>
        </w:r>
      </w:ins>
      <w:ins w:id="3356" w:author="Microsoft account" w:date="2025-10-05T12:16:00Z">
        <w:r>
          <w:rPr>
            <w:rFonts w:cs="Calibri" w:hint="cs"/>
            <w:sz w:val="28"/>
            <w:szCs w:val="28"/>
            <w:rtl/>
            <w:lang w:bidi="fa-IR"/>
          </w:rPr>
          <w:t xml:space="preserve"> داریم برای این قابلیت که میشه رفت و خوند و دید چکارایی میشه انجام داد .</w:t>
        </w:r>
      </w:ins>
      <w:ins w:id="3357" w:author="Microsoft account" w:date="2025-10-05T12:17:00Z">
        <w:r>
          <w:rPr>
            <w:rFonts w:cs="Calibri" w:hint="cs"/>
            <w:sz w:val="28"/>
            <w:szCs w:val="28"/>
            <w:rtl/>
            <w:lang w:bidi="fa-IR"/>
          </w:rPr>
          <w:t xml:space="preserve"> (الان که دارم فکر میکنم اینطوری میشه زیرنویس تولید کرد. اصن جااااااالب)</w:t>
        </w:r>
      </w:ins>
      <w:ins w:id="3358" w:author="Microsoft account" w:date="2025-10-05T12:21:00Z">
        <w:r w:rsidR="0079377D">
          <w:rPr>
            <w:rFonts w:cs="Calibri" w:hint="cs"/>
            <w:sz w:val="28"/>
            <w:szCs w:val="28"/>
            <w:rtl/>
            <w:lang w:bidi="fa-IR"/>
          </w:rPr>
          <w:t xml:space="preserve">. اسمِ اون دیکشنری </w:t>
        </w:r>
        <w:r w:rsidR="0079377D">
          <w:rPr>
            <w:rFonts w:cs="Calibri"/>
            <w:sz w:val="28"/>
            <w:szCs w:val="28"/>
            <w:lang w:bidi="fa-IR"/>
          </w:rPr>
          <w:t>frequency</w:t>
        </w:r>
        <w:r w:rsidR="0079377D">
          <w:rPr>
            <w:rFonts w:cs="Calibri" w:hint="cs"/>
            <w:sz w:val="28"/>
            <w:szCs w:val="28"/>
            <w:rtl/>
            <w:lang w:bidi="fa-IR"/>
          </w:rPr>
          <w:t xml:space="preserve"> هم میشه به نام </w:t>
        </w:r>
        <w:r w:rsidR="0079377D">
          <w:rPr>
            <w:rFonts w:cs="Calibri"/>
            <w:sz w:val="28"/>
            <w:szCs w:val="28"/>
            <w:lang w:bidi="fa-IR"/>
          </w:rPr>
          <w:t>wiktionary frequency</w:t>
        </w:r>
      </w:ins>
      <w:ins w:id="3359" w:author="Microsoft account" w:date="2025-10-05T12:22:00Z">
        <w:r w:rsidR="0079377D">
          <w:rPr>
            <w:rFonts w:cs="Calibri" w:hint="cs"/>
            <w:sz w:val="28"/>
            <w:szCs w:val="28"/>
            <w:rtl/>
            <w:lang w:bidi="fa-IR"/>
          </w:rPr>
          <w:t xml:space="preserve"> سرچ کرد و نتایجش توی </w:t>
        </w:r>
        <w:r w:rsidR="0079377D">
          <w:rPr>
            <w:rFonts w:cs="Calibri"/>
            <w:sz w:val="28"/>
            <w:szCs w:val="28"/>
            <w:lang w:bidi="fa-IR"/>
          </w:rPr>
          <w:t xml:space="preserve">wikipedia </w:t>
        </w:r>
        <w:r w:rsidR="0079377D">
          <w:rPr>
            <w:rFonts w:cs="Calibri" w:hint="cs"/>
            <w:sz w:val="28"/>
            <w:szCs w:val="28"/>
            <w:rtl/>
            <w:lang w:bidi="fa-IR"/>
          </w:rPr>
          <w:t xml:space="preserve"> میاد . </w:t>
        </w:r>
      </w:ins>
    </w:p>
    <w:p w14:paraId="0BD8B207" w14:textId="77777777" w:rsidR="0079377D" w:rsidRDefault="0079377D">
      <w:pPr>
        <w:bidi/>
        <w:spacing w:after="0" w:line="276" w:lineRule="auto"/>
        <w:rPr>
          <w:ins w:id="3360" w:author="Microsoft account" w:date="2025-10-05T12:22:00Z"/>
          <w:rFonts w:cs="Calibri"/>
          <w:sz w:val="28"/>
          <w:szCs w:val="28"/>
          <w:rtl/>
          <w:lang w:bidi="fa-IR"/>
        </w:rPr>
        <w:pPrChange w:id="3361" w:author="Microsoft account" w:date="2025-10-05T12:22:00Z">
          <w:pPr>
            <w:bidi/>
            <w:spacing w:after="0" w:line="276" w:lineRule="auto"/>
            <w:jc w:val="both"/>
          </w:pPr>
        </w:pPrChange>
      </w:pPr>
    </w:p>
    <w:p w14:paraId="13325F75" w14:textId="1ECFBA24" w:rsidR="0079377D" w:rsidRDefault="004F4823">
      <w:pPr>
        <w:bidi/>
        <w:spacing w:after="0" w:line="276" w:lineRule="auto"/>
        <w:rPr>
          <w:ins w:id="3362" w:author="Microsoft account" w:date="2025-10-05T12:23:00Z"/>
          <w:rFonts w:cs="Calibri"/>
          <w:sz w:val="28"/>
          <w:szCs w:val="28"/>
          <w:rtl/>
          <w:lang w:bidi="fa-IR"/>
        </w:rPr>
        <w:pPrChange w:id="3363" w:author="Microsoft account" w:date="2025-10-05T12:22:00Z">
          <w:pPr>
            <w:bidi/>
            <w:spacing w:after="0" w:line="276" w:lineRule="auto"/>
            <w:jc w:val="both"/>
          </w:pPr>
        </w:pPrChange>
      </w:pPr>
      <w:ins w:id="3364" w:author="Microsoft account" w:date="2025-10-05T12:23:00Z">
        <w:r>
          <w:rPr>
            <w:rFonts w:cs="Calibri" w:hint="cs"/>
            <w:sz w:val="28"/>
            <w:szCs w:val="28"/>
            <w:rtl/>
            <w:lang w:bidi="fa-IR"/>
          </w:rPr>
          <w:t xml:space="preserve">گفت که البته نیازی نیست اینارو خودتون انجام بدید ، که البته که ما برای فارسیش خواهیم ساخت و انجام خواهیم داد، اما به عنوان </w:t>
        </w:r>
        <w:r>
          <w:rPr>
            <w:rFonts w:cs="Calibri"/>
            <w:sz w:val="28"/>
            <w:szCs w:val="28"/>
            <w:lang w:bidi="fa-IR"/>
          </w:rPr>
          <w:t>start file</w:t>
        </w:r>
        <w:r>
          <w:rPr>
            <w:rFonts w:cs="Calibri" w:hint="cs"/>
            <w:sz w:val="28"/>
            <w:szCs w:val="28"/>
            <w:rtl/>
            <w:lang w:bidi="fa-IR"/>
          </w:rPr>
          <w:t xml:space="preserve"> وجود داره. </w:t>
        </w:r>
      </w:ins>
    </w:p>
    <w:p w14:paraId="49D8D77D" w14:textId="77777777" w:rsidR="004F4823" w:rsidRDefault="004F4823">
      <w:pPr>
        <w:bidi/>
        <w:spacing w:after="0" w:line="276" w:lineRule="auto"/>
        <w:rPr>
          <w:ins w:id="3365" w:author="Microsoft account" w:date="2025-10-05T12:23:00Z"/>
          <w:rFonts w:cs="Calibri"/>
          <w:sz w:val="28"/>
          <w:szCs w:val="28"/>
          <w:rtl/>
          <w:lang w:bidi="fa-IR"/>
        </w:rPr>
        <w:pPrChange w:id="3366" w:author="Microsoft account" w:date="2025-10-05T12:23:00Z">
          <w:pPr>
            <w:bidi/>
            <w:spacing w:after="0" w:line="276" w:lineRule="auto"/>
            <w:jc w:val="both"/>
          </w:pPr>
        </w:pPrChange>
      </w:pPr>
    </w:p>
    <w:p w14:paraId="2224C7DA" w14:textId="26A5667D" w:rsidR="004F4823" w:rsidRDefault="004F4823">
      <w:pPr>
        <w:bidi/>
        <w:spacing w:after="0" w:line="276" w:lineRule="auto"/>
        <w:rPr>
          <w:ins w:id="3367" w:author="Microsoft account" w:date="2025-10-05T12:18:00Z"/>
          <w:rFonts w:cs="Calibri"/>
          <w:sz w:val="28"/>
          <w:szCs w:val="28"/>
          <w:lang w:bidi="fa-IR"/>
        </w:rPr>
        <w:pPrChange w:id="3368" w:author="Microsoft account" w:date="2025-10-05T12:23:00Z">
          <w:pPr>
            <w:bidi/>
            <w:spacing w:after="0" w:line="276" w:lineRule="auto"/>
            <w:jc w:val="both"/>
          </w:pPr>
        </w:pPrChange>
      </w:pPr>
      <w:ins w:id="3369" w:author="Microsoft account" w:date="2025-10-05T12:23:00Z">
        <w:r>
          <w:rPr>
            <w:rFonts w:cs="Calibri"/>
            <w:sz w:val="28"/>
            <w:szCs w:val="28"/>
            <w:lang w:bidi="fa-IR"/>
          </w:rPr>
          <w:t>Till Day031 end of 001</w:t>
        </w:r>
      </w:ins>
    </w:p>
    <w:p w14:paraId="64FE937D" w14:textId="77777777" w:rsidR="0079377D" w:rsidRDefault="0079377D">
      <w:pPr>
        <w:bidi/>
        <w:spacing w:after="0" w:line="276" w:lineRule="auto"/>
        <w:ind w:left="720"/>
        <w:rPr>
          <w:ins w:id="3370" w:author="Microsoft account" w:date="2025-10-05T12:18:00Z"/>
          <w:rFonts w:cs="Calibri"/>
          <w:sz w:val="28"/>
          <w:szCs w:val="28"/>
          <w:rtl/>
          <w:lang w:bidi="fa-IR"/>
        </w:rPr>
        <w:pPrChange w:id="3371" w:author="Microsoft account" w:date="2025-10-05T12:18:00Z">
          <w:pPr>
            <w:bidi/>
            <w:spacing w:after="0" w:line="276" w:lineRule="auto"/>
            <w:jc w:val="both"/>
          </w:pPr>
        </w:pPrChange>
      </w:pPr>
    </w:p>
    <w:p w14:paraId="156D1534" w14:textId="77777777" w:rsidR="0079377D" w:rsidRDefault="0079377D">
      <w:pPr>
        <w:bidi/>
        <w:spacing w:after="0" w:line="276" w:lineRule="auto"/>
        <w:rPr>
          <w:ins w:id="3372" w:author="Microsoft account" w:date="2025-10-05T12:17:00Z"/>
          <w:rFonts w:cs="Calibri"/>
          <w:sz w:val="28"/>
          <w:szCs w:val="28"/>
          <w:rtl/>
          <w:lang w:bidi="fa-IR"/>
        </w:rPr>
        <w:pPrChange w:id="3373" w:author="Microsoft account" w:date="2025-10-06T10:34:00Z">
          <w:pPr>
            <w:bidi/>
            <w:spacing w:after="0" w:line="276" w:lineRule="auto"/>
            <w:jc w:val="both"/>
          </w:pPr>
        </w:pPrChange>
      </w:pPr>
    </w:p>
    <w:p w14:paraId="645C7547" w14:textId="77777777" w:rsidR="00A34EB0" w:rsidRDefault="00A34EB0">
      <w:pPr>
        <w:bidi/>
        <w:spacing w:after="0" w:line="276" w:lineRule="auto"/>
        <w:ind w:left="720"/>
        <w:rPr>
          <w:ins w:id="3374" w:author="Microsoft account" w:date="2025-10-05T12:17:00Z"/>
          <w:rFonts w:cs="Calibri"/>
          <w:sz w:val="28"/>
          <w:szCs w:val="28"/>
          <w:rtl/>
          <w:lang w:bidi="fa-IR"/>
        </w:rPr>
        <w:pPrChange w:id="3375" w:author="Microsoft account" w:date="2025-10-05T12:17:00Z">
          <w:pPr>
            <w:bidi/>
            <w:spacing w:after="0" w:line="276" w:lineRule="auto"/>
            <w:jc w:val="both"/>
          </w:pPr>
        </w:pPrChange>
      </w:pPr>
    </w:p>
    <w:p w14:paraId="4DC649E3" w14:textId="77777777" w:rsidR="00A34EB0" w:rsidRDefault="00A34EB0">
      <w:pPr>
        <w:bidi/>
        <w:spacing w:after="0" w:line="276" w:lineRule="auto"/>
        <w:ind w:left="720"/>
        <w:rPr>
          <w:ins w:id="3376" w:author="Microsoft account" w:date="2025-10-05T10:08:00Z"/>
          <w:rFonts w:cs="Calibri"/>
          <w:sz w:val="28"/>
          <w:szCs w:val="28"/>
          <w:rtl/>
          <w:lang w:bidi="fa-IR"/>
        </w:rPr>
        <w:pPrChange w:id="3377" w:author="Microsoft account" w:date="2025-10-05T12:17:00Z">
          <w:pPr>
            <w:bidi/>
            <w:spacing w:after="0" w:line="276" w:lineRule="auto"/>
            <w:jc w:val="both"/>
          </w:pPr>
        </w:pPrChange>
      </w:pPr>
    </w:p>
    <w:p w14:paraId="2C299583" w14:textId="77777777" w:rsidR="0006117F" w:rsidRDefault="0006117F">
      <w:pPr>
        <w:bidi/>
        <w:spacing w:after="0" w:line="276" w:lineRule="auto"/>
        <w:rPr>
          <w:ins w:id="3378" w:author="Microsoft account" w:date="2025-10-05T10:08:00Z"/>
          <w:rFonts w:cs="Calibri"/>
          <w:sz w:val="28"/>
          <w:szCs w:val="28"/>
          <w:rtl/>
          <w:lang w:bidi="fa-IR"/>
        </w:rPr>
        <w:pPrChange w:id="3379" w:author="Microsoft account" w:date="2025-10-05T10:08:00Z">
          <w:pPr>
            <w:bidi/>
            <w:spacing w:after="0" w:line="276" w:lineRule="auto"/>
            <w:jc w:val="both"/>
          </w:pPr>
        </w:pPrChange>
      </w:pPr>
    </w:p>
    <w:p w14:paraId="6D767137" w14:textId="77777777" w:rsidR="0006117F" w:rsidRDefault="0006117F">
      <w:pPr>
        <w:bidi/>
        <w:spacing w:after="0" w:line="276" w:lineRule="auto"/>
        <w:rPr>
          <w:ins w:id="3380" w:author="Microsoft account" w:date="2025-10-05T10:08:00Z"/>
          <w:rFonts w:cs="Calibri"/>
          <w:sz w:val="28"/>
          <w:szCs w:val="28"/>
          <w:rtl/>
          <w:lang w:bidi="fa-IR"/>
        </w:rPr>
        <w:pPrChange w:id="3381" w:author="Microsoft account" w:date="2025-10-05T10:08:00Z">
          <w:pPr>
            <w:bidi/>
            <w:spacing w:after="0" w:line="276" w:lineRule="auto"/>
            <w:jc w:val="both"/>
          </w:pPr>
        </w:pPrChange>
      </w:pPr>
    </w:p>
    <w:p w14:paraId="73E240FD" w14:textId="77777777" w:rsidR="0006117F" w:rsidRDefault="0006117F">
      <w:pPr>
        <w:bidi/>
        <w:spacing w:after="0" w:line="276" w:lineRule="auto"/>
        <w:rPr>
          <w:ins w:id="3382" w:author="Microsoft account" w:date="2025-10-05T10:08:00Z"/>
          <w:rFonts w:cs="Calibri"/>
          <w:sz w:val="28"/>
          <w:szCs w:val="28"/>
          <w:rtl/>
          <w:lang w:bidi="fa-IR"/>
        </w:rPr>
        <w:pPrChange w:id="3383" w:author="Microsoft account" w:date="2025-10-05T10:08:00Z">
          <w:pPr>
            <w:bidi/>
            <w:spacing w:after="0" w:line="276" w:lineRule="auto"/>
            <w:jc w:val="both"/>
          </w:pPr>
        </w:pPrChange>
      </w:pPr>
    </w:p>
    <w:p w14:paraId="49E42D69" w14:textId="19D3E8FB" w:rsidR="0006117F" w:rsidRDefault="0006117F">
      <w:pPr>
        <w:spacing w:after="0" w:line="240" w:lineRule="auto"/>
        <w:rPr>
          <w:ins w:id="3384" w:author="Microsoft account" w:date="2025-10-05T10:09:00Z"/>
          <w:rFonts w:cs="Calibri"/>
          <w:sz w:val="28"/>
          <w:szCs w:val="28"/>
          <w:rtl/>
          <w:lang w:bidi="fa-IR"/>
        </w:rPr>
      </w:pPr>
      <w:ins w:id="3385" w:author="Microsoft account" w:date="2025-10-05T10:09:00Z">
        <w:r>
          <w:rPr>
            <w:rFonts w:cs="Calibri"/>
            <w:sz w:val="28"/>
            <w:szCs w:val="28"/>
            <w:rtl/>
            <w:lang w:bidi="fa-IR"/>
          </w:rPr>
          <w:br w:type="page"/>
        </w:r>
      </w:ins>
    </w:p>
    <w:p w14:paraId="719DAFCF" w14:textId="2930687E" w:rsidR="0006117F" w:rsidRDefault="00E1635E">
      <w:pPr>
        <w:bidi/>
        <w:spacing w:after="0" w:line="276" w:lineRule="auto"/>
        <w:rPr>
          <w:ins w:id="3386" w:author="Microsoft account" w:date="2025-10-06T10:34:00Z"/>
          <w:rFonts w:cs="Calibri"/>
          <w:sz w:val="28"/>
          <w:szCs w:val="28"/>
          <w:rtl/>
          <w:lang w:bidi="fa-IR"/>
        </w:rPr>
        <w:pPrChange w:id="3387" w:author="Microsoft account" w:date="2025-10-05T10:08:00Z">
          <w:pPr>
            <w:bidi/>
            <w:spacing w:after="0" w:line="276" w:lineRule="auto"/>
            <w:jc w:val="both"/>
          </w:pPr>
        </w:pPrChange>
      </w:pPr>
      <w:bookmarkStart w:id="3388" w:name="I4040714"/>
      <w:ins w:id="3389" w:author="Microsoft account" w:date="2025-10-06T10:34:00Z">
        <w:r>
          <w:rPr>
            <w:rFonts w:cs="Calibri" w:hint="cs"/>
            <w:sz w:val="28"/>
            <w:szCs w:val="28"/>
            <w:rtl/>
            <w:lang w:bidi="fa-IR"/>
          </w:rPr>
          <w:lastRenderedPageBreak/>
          <w:t>ادامه</w:t>
        </w:r>
      </w:ins>
    </w:p>
    <w:bookmarkEnd w:id="3388"/>
    <w:p w14:paraId="5294954C" w14:textId="77777777" w:rsidR="00E1635E" w:rsidRDefault="00E1635E">
      <w:pPr>
        <w:bidi/>
        <w:spacing w:after="0" w:line="276" w:lineRule="auto"/>
        <w:rPr>
          <w:ins w:id="3390" w:author="Microsoft account" w:date="2025-10-06T10:34:00Z"/>
          <w:rFonts w:cs="Calibri"/>
          <w:sz w:val="28"/>
          <w:szCs w:val="28"/>
          <w:rtl/>
          <w:lang w:bidi="fa-IR"/>
        </w:rPr>
        <w:pPrChange w:id="3391" w:author="Microsoft account" w:date="2025-10-06T10:34:00Z">
          <w:pPr>
            <w:bidi/>
            <w:spacing w:after="0" w:line="276" w:lineRule="auto"/>
            <w:jc w:val="both"/>
          </w:pPr>
        </w:pPrChange>
      </w:pPr>
    </w:p>
    <w:p w14:paraId="64A3E704" w14:textId="62423882" w:rsidR="00E1635E" w:rsidRDefault="003A00CB">
      <w:pPr>
        <w:bidi/>
        <w:spacing w:after="0" w:line="276" w:lineRule="auto"/>
        <w:rPr>
          <w:ins w:id="3392" w:author="Microsoft account" w:date="2025-10-06T12:22:00Z"/>
          <w:rFonts w:cs="Calibri"/>
          <w:sz w:val="28"/>
          <w:szCs w:val="28"/>
          <w:rtl/>
          <w:lang w:bidi="fa-IR"/>
        </w:rPr>
        <w:pPrChange w:id="3393" w:author="Microsoft account" w:date="2025-10-06T10:34:00Z">
          <w:pPr>
            <w:bidi/>
            <w:spacing w:after="0" w:line="276" w:lineRule="auto"/>
            <w:jc w:val="both"/>
          </w:pPr>
        </w:pPrChange>
      </w:pPr>
      <w:ins w:id="3394" w:author="Microsoft account" w:date="2025-10-06T10:35:00Z">
        <w:r>
          <w:rPr>
            <w:rFonts w:cs="Calibri" w:hint="cs"/>
            <w:sz w:val="28"/>
            <w:szCs w:val="28"/>
            <w:rtl/>
            <w:lang w:bidi="fa-IR"/>
          </w:rPr>
          <w:t>-</w:t>
        </w:r>
      </w:ins>
      <w:ins w:id="3395" w:author="Microsoft account" w:date="2025-10-06T12:21:00Z">
        <w:r w:rsidR="004A1B72">
          <w:rPr>
            <w:rFonts w:cs="Calibri" w:hint="cs"/>
            <w:sz w:val="28"/>
            <w:szCs w:val="28"/>
            <w:rtl/>
            <w:lang w:bidi="fa-IR"/>
          </w:rPr>
          <w:t xml:space="preserve">درگیر انجام دادن کار های </w:t>
        </w:r>
        <w:r w:rsidR="004A1B72">
          <w:rPr>
            <w:rFonts w:cs="Calibri"/>
            <w:sz w:val="28"/>
            <w:szCs w:val="28"/>
            <w:lang w:bidi="fa-IR"/>
          </w:rPr>
          <w:t>UI</w:t>
        </w:r>
        <w:r w:rsidR="004A1B72">
          <w:rPr>
            <w:rFonts w:cs="Calibri" w:hint="cs"/>
            <w:sz w:val="28"/>
            <w:szCs w:val="28"/>
            <w:rtl/>
            <w:lang w:bidi="fa-IR"/>
          </w:rPr>
          <w:t xml:space="preserve"> شدیم ، و ساختیمش. الان تو مراحلی هستیم که باید کاری کنیم </w:t>
        </w:r>
        <w:r w:rsidR="004A1B72">
          <w:rPr>
            <w:rFonts w:cs="Calibri"/>
            <w:sz w:val="28"/>
            <w:szCs w:val="28"/>
            <w:lang w:bidi="fa-IR"/>
          </w:rPr>
          <w:t>button</w:t>
        </w:r>
        <w:r w:rsidR="004A1B72">
          <w:rPr>
            <w:rFonts w:cs="Calibri" w:hint="cs"/>
            <w:sz w:val="28"/>
            <w:szCs w:val="28"/>
            <w:rtl/>
            <w:lang w:bidi="fa-IR"/>
          </w:rPr>
          <w:t xml:space="preserve"> هایی که ساختیم  </w:t>
        </w:r>
        <w:r w:rsidR="004A1B72">
          <w:rPr>
            <w:rFonts w:cs="Calibri"/>
            <w:sz w:val="28"/>
            <w:szCs w:val="28"/>
            <w:lang w:bidi="fa-IR"/>
          </w:rPr>
          <w:t>functional</w:t>
        </w:r>
        <w:r w:rsidR="004A1B72">
          <w:rPr>
            <w:rFonts w:cs="Calibri" w:hint="cs"/>
            <w:sz w:val="28"/>
            <w:szCs w:val="28"/>
            <w:rtl/>
            <w:lang w:bidi="fa-IR"/>
          </w:rPr>
          <w:t xml:space="preserve"> بشن و کار کنن. برای </w:t>
        </w:r>
      </w:ins>
      <w:ins w:id="3396" w:author="Microsoft account" w:date="2025-10-06T12:22:00Z">
        <w:r w:rsidR="004A1B72">
          <w:rPr>
            <w:rFonts w:cs="Calibri" w:hint="cs"/>
            <w:sz w:val="28"/>
            <w:szCs w:val="28"/>
            <w:rtl/>
            <w:lang w:bidi="fa-IR"/>
          </w:rPr>
          <w:t xml:space="preserve">اینکار اول باید </w:t>
        </w:r>
        <w:r w:rsidR="004A1B72">
          <w:rPr>
            <w:rFonts w:cs="Calibri"/>
            <w:sz w:val="28"/>
            <w:szCs w:val="28"/>
            <w:lang w:bidi="fa-IR"/>
          </w:rPr>
          <w:t>database</w:t>
        </w:r>
        <w:r w:rsidR="004A1B72">
          <w:rPr>
            <w:rFonts w:cs="Calibri" w:hint="cs"/>
            <w:sz w:val="28"/>
            <w:szCs w:val="28"/>
            <w:rtl/>
            <w:lang w:bidi="fa-IR"/>
          </w:rPr>
          <w:t xml:space="preserve"> کلماتمون رو تشکیل بدیم که این یسری نکته داره. </w:t>
        </w:r>
      </w:ins>
    </w:p>
    <w:p w14:paraId="3F24F00E" w14:textId="77777777" w:rsidR="00943A01" w:rsidRDefault="004A1B72">
      <w:pPr>
        <w:bidi/>
        <w:spacing w:after="0" w:line="276" w:lineRule="auto"/>
        <w:rPr>
          <w:ins w:id="3397" w:author="Microsoft account" w:date="2025-10-06T12:44:00Z"/>
          <w:rFonts w:cs="Calibri"/>
          <w:sz w:val="28"/>
          <w:szCs w:val="28"/>
          <w:rtl/>
          <w:lang w:bidi="fa-IR"/>
        </w:rPr>
        <w:pPrChange w:id="3398" w:author="Microsoft account" w:date="2025-10-06T12:42:00Z">
          <w:pPr>
            <w:bidi/>
            <w:spacing w:after="0" w:line="276" w:lineRule="auto"/>
            <w:jc w:val="both"/>
          </w:pPr>
        </w:pPrChange>
      </w:pPr>
      <w:ins w:id="3399" w:author="Microsoft account" w:date="2025-10-06T12:22:00Z">
        <w:r>
          <w:rPr>
            <w:rFonts w:cs="Calibri" w:hint="cs"/>
            <w:sz w:val="28"/>
            <w:szCs w:val="28"/>
            <w:rtl/>
            <w:lang w:bidi="fa-IR"/>
          </w:rPr>
          <w:t xml:space="preserve">ما خب قاعدتا باید از </w:t>
        </w:r>
        <w:r>
          <w:rPr>
            <w:rFonts w:cs="Calibri"/>
            <w:sz w:val="28"/>
            <w:szCs w:val="28"/>
            <w:lang w:bidi="fa-IR"/>
          </w:rPr>
          <w:t>pandas</w:t>
        </w:r>
        <w:r>
          <w:rPr>
            <w:rFonts w:cs="Calibri" w:hint="cs"/>
            <w:sz w:val="28"/>
            <w:szCs w:val="28"/>
            <w:rtl/>
            <w:lang w:bidi="fa-IR"/>
          </w:rPr>
          <w:t xml:space="preserve"> استفاده کنیم تا اون فایل </w:t>
        </w:r>
        <w:r>
          <w:rPr>
            <w:rFonts w:cs="Calibri"/>
            <w:sz w:val="28"/>
            <w:szCs w:val="28"/>
            <w:lang w:bidi="fa-IR"/>
          </w:rPr>
          <w:t>csv</w:t>
        </w:r>
        <w:r>
          <w:rPr>
            <w:rFonts w:cs="Calibri" w:hint="cs"/>
            <w:sz w:val="28"/>
            <w:szCs w:val="28"/>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400" w:author="Microsoft account" w:date="2025-10-06T12:23:00Z">
        <w:r>
          <w:rPr>
            <w:rFonts w:cs="Calibri" w:hint="cs"/>
            <w:sz w:val="28"/>
            <w:szCs w:val="28"/>
            <w:rtl/>
            <w:lang w:bidi="fa-IR"/>
          </w:rPr>
          <w:t xml:space="preserve"> ما میدونیم که </w:t>
        </w:r>
        <w:r>
          <w:rPr>
            <w:rFonts w:cs="Calibri"/>
            <w:sz w:val="28"/>
            <w:szCs w:val="28"/>
            <w:lang w:bidi="fa-IR"/>
          </w:rPr>
          <w:t>DataFrame</w:t>
        </w:r>
        <w:r>
          <w:rPr>
            <w:rFonts w:cs="Calibri" w:hint="cs"/>
            <w:sz w:val="28"/>
            <w:szCs w:val="28"/>
            <w:rtl/>
            <w:lang w:bidi="fa-IR"/>
          </w:rPr>
          <w:t xml:space="preserve"> ای که تشکیل میشه </w:t>
        </w:r>
        <w:r>
          <w:rPr>
            <w:rFonts w:cs="Calibri"/>
            <w:sz w:val="28"/>
            <w:szCs w:val="28"/>
            <w:lang w:bidi="fa-IR"/>
          </w:rPr>
          <w:t>index</w:t>
        </w:r>
        <w:r>
          <w:rPr>
            <w:rFonts w:cs="Calibri" w:hint="cs"/>
            <w:sz w:val="28"/>
            <w:szCs w:val="28"/>
            <w:rtl/>
            <w:lang w:bidi="fa-IR"/>
          </w:rPr>
          <w:t xml:space="preserve"> محور هست و هر </w:t>
        </w:r>
        <w:r>
          <w:rPr>
            <w:rFonts w:cs="Calibri"/>
            <w:sz w:val="28"/>
            <w:szCs w:val="28"/>
            <w:lang w:bidi="fa-IR"/>
          </w:rPr>
          <w:t>column</w:t>
        </w:r>
      </w:ins>
      <w:ins w:id="3401" w:author="Microsoft account" w:date="2025-10-06T12:24:00Z">
        <w:r>
          <w:rPr>
            <w:rFonts w:cs="Calibri" w:hint="cs"/>
            <w:sz w:val="28"/>
            <w:szCs w:val="28"/>
            <w:rtl/>
            <w:lang w:bidi="fa-IR"/>
          </w:rPr>
          <w:t xml:space="preserve"> رو یک </w:t>
        </w:r>
        <w:r>
          <w:rPr>
            <w:rFonts w:cs="Calibri"/>
            <w:sz w:val="28"/>
            <w:szCs w:val="28"/>
            <w:lang w:bidi="fa-IR"/>
          </w:rPr>
          <w:t>key</w:t>
        </w:r>
        <w:r>
          <w:rPr>
            <w:rFonts w:cs="Calibri" w:hint="cs"/>
            <w:sz w:val="28"/>
            <w:szCs w:val="28"/>
            <w:rtl/>
            <w:lang w:bidi="fa-IR"/>
          </w:rPr>
          <w:t xml:space="preserve"> در نظر میگیره و هر رکورد دارای یک </w:t>
        </w:r>
        <w:r>
          <w:rPr>
            <w:rFonts w:cs="Calibri"/>
            <w:sz w:val="28"/>
            <w:szCs w:val="28"/>
            <w:lang w:bidi="fa-IR"/>
          </w:rPr>
          <w:t>value</w:t>
        </w:r>
        <w:r>
          <w:rPr>
            <w:rFonts w:cs="Calibri" w:hint="cs"/>
            <w:sz w:val="28"/>
            <w:szCs w:val="28"/>
            <w:rtl/>
            <w:lang w:bidi="fa-IR"/>
          </w:rPr>
          <w:t xml:space="preserve"> در این </w:t>
        </w:r>
        <w:r>
          <w:rPr>
            <w:rFonts w:cs="Calibri"/>
            <w:sz w:val="28"/>
            <w:szCs w:val="28"/>
            <w:lang w:bidi="fa-IR"/>
          </w:rPr>
          <w:t>key</w:t>
        </w:r>
        <w:r>
          <w:rPr>
            <w:rFonts w:cs="Calibri" w:hint="cs"/>
            <w:sz w:val="28"/>
            <w:szCs w:val="28"/>
            <w:rtl/>
            <w:lang w:bidi="fa-IR"/>
          </w:rPr>
          <w:t xml:space="preserve"> ها هستش. (میتونی برای اینکه دقیق متوجه بشی یدور </w:t>
        </w:r>
        <w:r>
          <w:rPr>
            <w:rFonts w:cs="Calibri"/>
            <w:sz w:val="28"/>
            <w:szCs w:val="28"/>
            <w:lang w:bidi="fa-IR"/>
          </w:rPr>
          <w:t>print()</w:t>
        </w:r>
        <w:r>
          <w:rPr>
            <w:rFonts w:cs="Calibri" w:hint="cs"/>
            <w:sz w:val="28"/>
            <w:szCs w:val="28"/>
            <w:rtl/>
            <w:lang w:bidi="fa-IR"/>
          </w:rPr>
          <w:t xml:space="preserve"> کنی ببینیش)</w:t>
        </w:r>
      </w:ins>
      <w:ins w:id="3402" w:author="Microsoft account" w:date="2025-10-06T12:39:00Z">
        <w:r w:rsidR="00943A01">
          <w:rPr>
            <w:rFonts w:cs="Calibri" w:hint="cs"/>
            <w:sz w:val="28"/>
            <w:szCs w:val="28"/>
            <w:rtl/>
            <w:lang w:bidi="fa-IR"/>
          </w:rPr>
          <w:t xml:space="preserve"> و بعد باید به </w:t>
        </w:r>
        <w:r w:rsidR="00943A01">
          <w:rPr>
            <w:rFonts w:cs="Calibri"/>
            <w:sz w:val="28"/>
            <w:szCs w:val="28"/>
            <w:lang w:bidi="fa-IR"/>
          </w:rPr>
          <w:t>dict</w:t>
        </w:r>
        <w:r w:rsidR="00943A01">
          <w:rPr>
            <w:rFonts w:cs="Calibri" w:hint="cs"/>
            <w:sz w:val="28"/>
            <w:szCs w:val="28"/>
            <w:rtl/>
            <w:lang w:bidi="fa-IR"/>
          </w:rPr>
          <w:t xml:space="preserve"> تبدیلش کنیم تا توی </w:t>
        </w:r>
        <w:r w:rsidR="00943A01">
          <w:rPr>
            <w:rFonts w:cs="Calibri"/>
            <w:sz w:val="28"/>
            <w:szCs w:val="28"/>
            <w:lang w:bidi="fa-IR"/>
          </w:rPr>
          <w:t>python</w:t>
        </w:r>
        <w:r w:rsidR="00943A01">
          <w:rPr>
            <w:rFonts w:cs="Calibri" w:hint="cs"/>
            <w:sz w:val="28"/>
            <w:szCs w:val="28"/>
            <w:rtl/>
            <w:lang w:bidi="fa-IR"/>
          </w:rPr>
          <w:t xml:space="preserve"> بتونیم راحت باهاش کار کنیم و وقتی </w:t>
        </w:r>
      </w:ins>
      <w:ins w:id="3403" w:author="Microsoft account" w:date="2025-10-06T12:40:00Z">
        <w:r w:rsidR="00943A01">
          <w:rPr>
            <w:rFonts w:cs="Calibri"/>
            <w:sz w:val="28"/>
            <w:szCs w:val="28"/>
            <w:lang w:bidi="fa-IR"/>
          </w:rPr>
          <w:t>.to_dict()</w:t>
        </w:r>
        <w:r w:rsidR="00943A01">
          <w:rPr>
            <w:rFonts w:cs="Calibri" w:hint="cs"/>
            <w:sz w:val="28"/>
            <w:szCs w:val="28"/>
            <w:rtl/>
            <w:lang w:bidi="fa-IR"/>
          </w:rPr>
          <w:t xml:space="preserve"> رو روش انجام میدیم همون ترکیبی میشه که گفتم.</w:t>
        </w:r>
      </w:ins>
      <w:ins w:id="3404" w:author="Microsoft account" w:date="2025-10-06T12:24:00Z">
        <w:r>
          <w:rPr>
            <w:rFonts w:cs="Calibri" w:hint="cs"/>
            <w:sz w:val="28"/>
            <w:szCs w:val="28"/>
            <w:rtl/>
            <w:lang w:bidi="fa-IR"/>
          </w:rPr>
          <w:t xml:space="preserve"> که خب میشه با این هم کار کرد؛</w:t>
        </w:r>
        <w:r w:rsidR="00943A01">
          <w:rPr>
            <w:rFonts w:cs="Calibri" w:hint="cs"/>
            <w:sz w:val="28"/>
            <w:szCs w:val="28"/>
            <w:rtl/>
            <w:lang w:bidi="fa-IR"/>
          </w:rPr>
          <w:t xml:space="preserve"> اما دوره قصد داره ساده ترش کنه</w:t>
        </w:r>
      </w:ins>
      <w:ins w:id="3405" w:author="Microsoft account" w:date="2025-10-06T12:39:00Z">
        <w:r w:rsidR="00943A01">
          <w:rPr>
            <w:rFonts w:cs="Calibri" w:hint="cs"/>
            <w:sz w:val="28"/>
            <w:szCs w:val="28"/>
            <w:rtl/>
            <w:lang w:bidi="fa-IR"/>
          </w:rPr>
          <w:t>. چطور؟</w:t>
        </w:r>
      </w:ins>
      <w:ins w:id="3406" w:author="Microsoft account" w:date="2025-10-06T12:40:00Z">
        <w:r w:rsidR="00943A01">
          <w:rPr>
            <w:rFonts w:cs="Calibri" w:hint="cs"/>
            <w:sz w:val="28"/>
            <w:szCs w:val="28"/>
            <w:rtl/>
            <w:lang w:bidi="fa-IR"/>
          </w:rPr>
          <w:t xml:space="preserve"> به این ترتیب که ما وقتی که </w:t>
        </w:r>
        <w:r w:rsidR="00943A01">
          <w:rPr>
            <w:rFonts w:cs="Calibri"/>
            <w:sz w:val="28"/>
            <w:szCs w:val="28"/>
            <w:lang w:bidi="fa-IR"/>
          </w:rPr>
          <w:t>document</w:t>
        </w:r>
        <w:r w:rsidR="00943A01">
          <w:rPr>
            <w:rFonts w:cs="Calibri" w:hint="cs"/>
            <w:sz w:val="28"/>
            <w:szCs w:val="28"/>
            <w:rtl/>
            <w:lang w:bidi="fa-IR"/>
          </w:rPr>
          <w:t xml:space="preserve"> های </w:t>
        </w:r>
        <w:r w:rsidR="00943A01">
          <w:rPr>
            <w:rFonts w:cs="Calibri"/>
            <w:sz w:val="28"/>
            <w:szCs w:val="28"/>
            <w:lang w:bidi="fa-IR"/>
          </w:rPr>
          <w:t>pandas</w:t>
        </w:r>
        <w:r w:rsidR="00943A01">
          <w:rPr>
            <w:rFonts w:cs="Calibri" w:hint="cs"/>
            <w:sz w:val="28"/>
            <w:szCs w:val="28"/>
            <w:rtl/>
            <w:lang w:bidi="fa-IR"/>
          </w:rPr>
          <w:t xml:space="preserve"> مربوط به </w:t>
        </w:r>
        <w:r w:rsidR="00943A01">
          <w:rPr>
            <w:rFonts w:cs="Calibri"/>
            <w:sz w:val="28"/>
            <w:szCs w:val="28"/>
            <w:lang w:bidi="fa-IR"/>
          </w:rPr>
          <w:t>.to_dict()</w:t>
        </w:r>
        <w:r w:rsidR="00943A01">
          <w:rPr>
            <w:rFonts w:cs="Calibri" w:hint="cs"/>
            <w:sz w:val="28"/>
            <w:szCs w:val="28"/>
            <w:rtl/>
            <w:lang w:bidi="fa-IR"/>
          </w:rPr>
          <w:t xml:space="preserve"> رو بخونیم متوجه میشیم که میتونیم از یه </w:t>
        </w:r>
        <w:r w:rsidR="00943A01">
          <w:rPr>
            <w:rFonts w:cs="Calibri"/>
            <w:sz w:val="28"/>
            <w:szCs w:val="28"/>
            <w:lang w:bidi="fa-IR"/>
          </w:rPr>
          <w:t>attribute</w:t>
        </w:r>
        <w:r w:rsidR="00943A01">
          <w:rPr>
            <w:rFonts w:cs="Calibri" w:hint="cs"/>
            <w:sz w:val="28"/>
            <w:szCs w:val="28"/>
            <w:rtl/>
            <w:lang w:bidi="fa-IR"/>
          </w:rPr>
          <w:t xml:space="preserve"> ای استفاده کنیم</w:t>
        </w:r>
      </w:ins>
      <w:ins w:id="3407" w:author="Microsoft account" w:date="2025-10-06T12:41:00Z">
        <w:r w:rsidR="00943A01">
          <w:rPr>
            <w:rFonts w:cs="Calibri" w:hint="cs"/>
            <w:sz w:val="28"/>
            <w:szCs w:val="28"/>
            <w:rtl/>
            <w:lang w:bidi="fa-IR"/>
          </w:rPr>
          <w:t xml:space="preserve"> به نام </w:t>
        </w:r>
        <w:r w:rsidR="00943A01">
          <w:rPr>
            <w:rFonts w:cs="Calibri"/>
            <w:sz w:val="28"/>
            <w:szCs w:val="28"/>
            <w:lang w:bidi="fa-IR"/>
          </w:rPr>
          <w:t>orient</w:t>
        </w:r>
      </w:ins>
      <w:ins w:id="3408" w:author="Microsoft account" w:date="2025-10-06T12:40:00Z">
        <w:r w:rsidR="00943A01">
          <w:rPr>
            <w:rFonts w:cs="Calibri" w:hint="cs"/>
            <w:sz w:val="28"/>
            <w:szCs w:val="28"/>
            <w:rtl/>
            <w:lang w:bidi="fa-IR"/>
          </w:rPr>
          <w:t xml:space="preserve"> که این </w:t>
        </w:r>
        <w:r w:rsidR="00943A01">
          <w:rPr>
            <w:rFonts w:cs="Calibri"/>
            <w:sz w:val="28"/>
            <w:szCs w:val="28"/>
            <w:lang w:bidi="fa-IR"/>
          </w:rPr>
          <w:t>dictionary</w:t>
        </w:r>
      </w:ins>
      <w:ins w:id="3409" w:author="Microsoft account" w:date="2025-10-06T12:41:00Z">
        <w:r w:rsidR="00943A01">
          <w:rPr>
            <w:rFonts w:cs="Calibri" w:hint="cs"/>
            <w:sz w:val="28"/>
            <w:szCs w:val="28"/>
            <w:rtl/>
            <w:lang w:bidi="fa-IR"/>
          </w:rPr>
          <w:t xml:space="preserve"> رو بگیم چطوری به ما تحویل بده. چندتا مقدار میگیره (یه نگاهی بنداز بهشون) ما باید از </w:t>
        </w:r>
        <w:r w:rsidR="00943A01">
          <w:rPr>
            <w:rFonts w:cs="Calibri"/>
            <w:sz w:val="28"/>
            <w:szCs w:val="28"/>
            <w:lang w:bidi="fa-IR"/>
          </w:rPr>
          <w:t>orient=”records”</w:t>
        </w:r>
        <w:r w:rsidR="00943A01">
          <w:rPr>
            <w:rFonts w:cs="Calibri" w:hint="cs"/>
            <w:sz w:val="28"/>
            <w:szCs w:val="28"/>
            <w:rtl/>
            <w:lang w:bidi="fa-IR"/>
          </w:rPr>
          <w:t xml:space="preserve"> استفاده کنیم ، که خروجی یه </w:t>
        </w:r>
      </w:ins>
      <w:ins w:id="3410" w:author="Microsoft account" w:date="2025-10-06T12:42:00Z">
        <w:r w:rsidR="00943A01">
          <w:rPr>
            <w:rFonts w:cs="Calibri"/>
            <w:sz w:val="28"/>
            <w:szCs w:val="28"/>
            <w:lang w:bidi="fa-IR"/>
          </w:rPr>
          <w:t>list</w:t>
        </w:r>
        <w:r w:rsidR="00943A01">
          <w:rPr>
            <w:rFonts w:cs="Calibri" w:hint="cs"/>
            <w:sz w:val="28"/>
            <w:szCs w:val="28"/>
            <w:rtl/>
            <w:lang w:bidi="fa-IR"/>
          </w:rPr>
          <w:t xml:space="preserve"> خواهد بود</w:t>
        </w:r>
      </w:ins>
      <w:ins w:id="3411" w:author="Microsoft account" w:date="2025-10-06T12:41:00Z">
        <w:r w:rsidR="00943A01">
          <w:rPr>
            <w:rFonts w:cs="Calibri" w:hint="cs"/>
            <w:sz w:val="28"/>
            <w:szCs w:val="28"/>
            <w:rtl/>
            <w:lang w:bidi="fa-IR"/>
          </w:rPr>
          <w:t xml:space="preserve"> </w:t>
        </w:r>
      </w:ins>
      <w:ins w:id="3412" w:author="Microsoft account" w:date="2025-10-06T12:42:00Z">
        <w:r w:rsidR="00943A01">
          <w:rPr>
            <w:rFonts w:cs="Calibri" w:hint="cs"/>
            <w:sz w:val="28"/>
            <w:szCs w:val="28"/>
            <w:rtl/>
            <w:lang w:bidi="fa-IR"/>
          </w:rPr>
          <w:t xml:space="preserve">که داخلش هر رکورد از اون </w:t>
        </w:r>
        <w:r w:rsidR="00943A01">
          <w:rPr>
            <w:rFonts w:cs="Calibri"/>
            <w:sz w:val="28"/>
            <w:szCs w:val="28"/>
            <w:lang w:bidi="fa-IR"/>
          </w:rPr>
          <w:t>DataFrame</w:t>
        </w:r>
        <w:r w:rsidR="00943A01">
          <w:rPr>
            <w:rFonts w:cs="Calibri" w:hint="cs"/>
            <w:sz w:val="28"/>
            <w:szCs w:val="28"/>
            <w:rtl/>
            <w:lang w:bidi="fa-IR"/>
          </w:rPr>
          <w:t xml:space="preserve"> تبدیل به یه </w:t>
        </w:r>
        <w:r w:rsidR="00943A01">
          <w:rPr>
            <w:rFonts w:cs="Calibri"/>
            <w:sz w:val="28"/>
            <w:szCs w:val="28"/>
            <w:lang w:bidi="fa-IR"/>
          </w:rPr>
          <w:t>dictionary</w:t>
        </w:r>
        <w:r w:rsidR="00943A01">
          <w:rPr>
            <w:rFonts w:cs="Calibri" w:hint="cs"/>
            <w:sz w:val="28"/>
            <w:szCs w:val="28"/>
            <w:rtl/>
            <w:lang w:bidi="fa-IR"/>
          </w:rPr>
          <w:t xml:space="preserve"> شده که </w:t>
        </w:r>
        <w:r w:rsidR="00943A01">
          <w:rPr>
            <w:rFonts w:cs="Calibri"/>
            <w:sz w:val="28"/>
            <w:szCs w:val="28"/>
            <w:lang w:bidi="fa-IR"/>
          </w:rPr>
          <w:t>key-value</w:t>
        </w:r>
        <w:r w:rsidR="00943A01">
          <w:rPr>
            <w:rFonts w:cs="Calibri" w:hint="cs"/>
            <w:sz w:val="28"/>
            <w:szCs w:val="28"/>
            <w:rtl/>
            <w:lang w:bidi="fa-IR"/>
          </w:rPr>
          <w:t xml:space="preserve"> اش </w:t>
        </w:r>
      </w:ins>
      <w:ins w:id="3413" w:author="Microsoft account" w:date="2025-10-06T12:43:00Z">
        <w:r w:rsidR="00943A01">
          <w:rPr>
            <w:rFonts w:cs="Calibri"/>
            <w:sz w:val="28"/>
            <w:szCs w:val="28"/>
            <w:lang w:bidi="fa-IR"/>
          </w:rPr>
          <w:t>column-value</w:t>
        </w:r>
        <w:r w:rsidR="00943A01">
          <w:rPr>
            <w:rFonts w:cs="Calibri" w:hint="cs"/>
            <w:sz w:val="28"/>
            <w:szCs w:val="28"/>
            <w:rtl/>
            <w:lang w:bidi="fa-IR"/>
          </w:rPr>
          <w:t xml:space="preserve"> هستش </w:t>
        </w:r>
      </w:ins>
    </w:p>
    <w:p w14:paraId="2F441765" w14:textId="0A0E9767" w:rsidR="004A1B72" w:rsidRDefault="00943A01">
      <w:pPr>
        <w:bidi/>
        <w:spacing w:after="0" w:line="276" w:lineRule="auto"/>
        <w:rPr>
          <w:ins w:id="3414" w:author="Microsoft account" w:date="2025-10-06T12:44:00Z"/>
          <w:rFonts w:cs="Calibri"/>
          <w:sz w:val="28"/>
          <w:szCs w:val="28"/>
          <w:rtl/>
          <w:lang w:bidi="fa-IR"/>
        </w:rPr>
        <w:pPrChange w:id="3415" w:author="Microsoft account" w:date="2025-10-06T12:44:00Z">
          <w:pPr>
            <w:bidi/>
            <w:spacing w:after="0" w:line="276" w:lineRule="auto"/>
            <w:jc w:val="both"/>
          </w:pPr>
        </w:pPrChange>
      </w:pPr>
      <w:ins w:id="3416" w:author="Microsoft account" w:date="2025-10-06T12:43:00Z">
        <w:r>
          <w:rPr>
            <w:rFonts w:cs="Calibri" w:hint="cs"/>
            <w:sz w:val="28"/>
            <w:szCs w:val="28"/>
            <w:rtl/>
            <w:lang w:bidi="fa-IR"/>
          </w:rPr>
          <w:t xml:space="preserve">(مثال: </w:t>
        </w:r>
        <w:r>
          <w:rPr>
            <w:rFonts w:cs="Calibri"/>
            <w:sz w:val="28"/>
            <w:szCs w:val="28"/>
            <w:lang w:bidi="fa-IR"/>
          </w:rPr>
          <w:t>{“English”: “Hi”, “Persian”: “per</w:t>
        </w:r>
      </w:ins>
      <w:ins w:id="3417" w:author="Microsoft account" w:date="2025-10-06T12:44:00Z">
        <w:r>
          <w:rPr>
            <w:rFonts w:cs="Calibri"/>
            <w:sz w:val="28"/>
            <w:szCs w:val="28"/>
            <w:lang w:bidi="fa-IR"/>
          </w:rPr>
          <w:t>_value</w:t>
        </w:r>
      </w:ins>
      <w:ins w:id="3418" w:author="Microsoft account" w:date="2025-10-06T12:43:00Z">
        <w:r>
          <w:rPr>
            <w:rFonts w:cs="Calibri"/>
            <w:sz w:val="28"/>
            <w:szCs w:val="28"/>
            <w:lang w:bidi="fa-IR"/>
          </w:rPr>
          <w:t>”}</w:t>
        </w:r>
      </w:ins>
      <w:ins w:id="3419" w:author="Microsoft account" w:date="2025-10-06T12:44:00Z">
        <w:r>
          <w:rPr>
            <w:rFonts w:cs="Calibri"/>
            <w:sz w:val="28"/>
            <w:szCs w:val="28"/>
            <w:lang w:bidi="fa-IR"/>
          </w:rPr>
          <w:t xml:space="preserve"> </w:t>
        </w:r>
        <w:r>
          <w:rPr>
            <w:rFonts w:cs="Calibri" w:hint="cs"/>
            <w:sz w:val="28"/>
            <w:szCs w:val="28"/>
            <w:rtl/>
            <w:lang w:bidi="fa-IR"/>
          </w:rPr>
          <w:t xml:space="preserve"> ) </w:t>
        </w:r>
      </w:ins>
      <w:ins w:id="3420" w:author="Microsoft account" w:date="2025-10-07T11:04:00Z">
        <w:r w:rsidR="003554AF">
          <w:rPr>
            <w:rFonts w:cs="Calibri" w:hint="cs"/>
            <w:sz w:val="28"/>
            <w:szCs w:val="28"/>
            <w:rtl/>
            <w:lang w:bidi="fa-IR"/>
          </w:rPr>
          <w:t>(</w:t>
        </w:r>
        <w:r w:rsidR="003554AF">
          <w:rPr>
            <w:rFonts w:cs="Calibri" w:hint="cs"/>
            <w:sz w:val="18"/>
            <w:szCs w:val="18"/>
            <w:rtl/>
            <w:lang w:bidi="fa-IR"/>
          </w:rPr>
          <w:t>متوجهم، بدِ توضیحی که دادم، اما اگر یه کد تستی بزنی قشنگ متوجه میشی</w:t>
        </w:r>
        <w:r w:rsidR="003554AF">
          <w:rPr>
            <w:rFonts w:cs="Calibri" w:hint="cs"/>
            <w:sz w:val="28"/>
            <w:szCs w:val="28"/>
            <w:rtl/>
            <w:lang w:bidi="fa-IR"/>
          </w:rPr>
          <w:t>)</w:t>
        </w:r>
      </w:ins>
    </w:p>
    <w:p w14:paraId="0DFEAD43" w14:textId="502F8F27" w:rsidR="00943A01" w:rsidRDefault="00943A01">
      <w:pPr>
        <w:bidi/>
        <w:spacing w:after="0" w:line="276" w:lineRule="auto"/>
        <w:rPr>
          <w:ins w:id="3421" w:author="Microsoft account" w:date="2025-10-06T10:35:00Z"/>
          <w:rFonts w:cs="Calibri"/>
          <w:sz w:val="28"/>
          <w:szCs w:val="28"/>
          <w:lang w:bidi="fa-IR"/>
        </w:rPr>
        <w:pPrChange w:id="3422" w:author="Microsoft account" w:date="2025-10-06T12:44:00Z">
          <w:pPr>
            <w:bidi/>
            <w:spacing w:after="0" w:line="276" w:lineRule="auto"/>
            <w:jc w:val="both"/>
          </w:pPr>
        </w:pPrChange>
      </w:pPr>
      <w:ins w:id="3423" w:author="Microsoft account" w:date="2025-10-06T12:44:00Z">
        <w:r>
          <w:rPr>
            <w:rFonts w:cs="Calibri" w:hint="cs"/>
            <w:sz w:val="28"/>
            <w:szCs w:val="28"/>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bidi/>
        <w:spacing w:after="0" w:line="276" w:lineRule="auto"/>
        <w:rPr>
          <w:ins w:id="3424" w:author="Microsoft account" w:date="2025-10-06T10:35:00Z"/>
          <w:rFonts w:cs="Calibri"/>
          <w:sz w:val="28"/>
          <w:szCs w:val="28"/>
          <w:rtl/>
          <w:lang w:bidi="fa-IR"/>
        </w:rPr>
        <w:pPrChange w:id="3425" w:author="Microsoft account" w:date="2025-10-06T10:35:00Z">
          <w:pPr>
            <w:bidi/>
            <w:spacing w:after="0" w:line="276" w:lineRule="auto"/>
            <w:jc w:val="both"/>
          </w:pPr>
        </w:pPrChange>
      </w:pPr>
      <w:ins w:id="3426" w:author="Microsoft account" w:date="2025-10-06T12:50:00Z">
        <w:r>
          <w:rPr>
            <w:rFonts w:cs="Calibri"/>
            <w:sz w:val="28"/>
            <w:szCs w:val="28"/>
            <w:lang w:bidi="fa-IR"/>
          </w:rPr>
          <w:t>Ti</w:t>
        </w:r>
      </w:ins>
      <w:ins w:id="3427" w:author="Microsoft account" w:date="2025-10-07T11:04:00Z">
        <w:r w:rsidR="003554AF">
          <w:rPr>
            <w:rFonts w:cs="Calibri"/>
            <w:sz w:val="28"/>
            <w:szCs w:val="28"/>
            <w:lang w:bidi="fa-IR"/>
          </w:rPr>
          <w:t>l</w:t>
        </w:r>
      </w:ins>
      <w:ins w:id="3428" w:author="Microsoft account" w:date="2025-10-06T12:50:00Z">
        <w:r>
          <w:rPr>
            <w:rFonts w:cs="Calibri"/>
            <w:sz w:val="28"/>
            <w:szCs w:val="28"/>
            <w:lang w:bidi="fa-IR"/>
          </w:rPr>
          <w:t>l Day031 005 00:04:09</w:t>
        </w:r>
      </w:ins>
    </w:p>
    <w:p w14:paraId="7949C7D3" w14:textId="77777777" w:rsidR="00E1635E" w:rsidRDefault="00E1635E">
      <w:pPr>
        <w:bidi/>
        <w:spacing w:after="0" w:line="276" w:lineRule="auto"/>
        <w:rPr>
          <w:ins w:id="3429" w:author="Microsoft account" w:date="2025-10-06T10:35:00Z"/>
          <w:rFonts w:cs="Calibri"/>
          <w:sz w:val="28"/>
          <w:szCs w:val="28"/>
          <w:rtl/>
          <w:lang w:bidi="fa-IR"/>
        </w:rPr>
        <w:pPrChange w:id="3430" w:author="Microsoft account" w:date="2025-10-06T10:35:00Z">
          <w:pPr>
            <w:bidi/>
            <w:spacing w:after="0" w:line="276" w:lineRule="auto"/>
            <w:jc w:val="both"/>
          </w:pPr>
        </w:pPrChange>
      </w:pPr>
    </w:p>
    <w:p w14:paraId="1E83E37D" w14:textId="77777777" w:rsidR="00E1635E" w:rsidRDefault="00E1635E">
      <w:pPr>
        <w:bidi/>
        <w:spacing w:after="0" w:line="276" w:lineRule="auto"/>
        <w:rPr>
          <w:ins w:id="3431" w:author="Microsoft account" w:date="2025-10-06T10:34:00Z"/>
          <w:rFonts w:cs="Calibri"/>
          <w:sz w:val="28"/>
          <w:szCs w:val="28"/>
          <w:rtl/>
          <w:lang w:bidi="fa-IR"/>
        </w:rPr>
        <w:pPrChange w:id="3432" w:author="Microsoft account" w:date="2025-10-06T10:35:00Z">
          <w:pPr>
            <w:bidi/>
            <w:spacing w:after="0" w:line="276" w:lineRule="auto"/>
            <w:jc w:val="both"/>
          </w:pPr>
        </w:pPrChange>
      </w:pPr>
    </w:p>
    <w:p w14:paraId="20E5462D" w14:textId="77777777" w:rsidR="00E1635E" w:rsidRDefault="00E1635E">
      <w:pPr>
        <w:bidi/>
        <w:spacing w:after="0" w:line="276" w:lineRule="auto"/>
        <w:rPr>
          <w:ins w:id="3433" w:author="Microsoft account" w:date="2025-10-06T10:34:00Z"/>
          <w:rFonts w:cs="Calibri"/>
          <w:sz w:val="28"/>
          <w:szCs w:val="28"/>
          <w:rtl/>
          <w:lang w:bidi="fa-IR"/>
        </w:rPr>
        <w:pPrChange w:id="3434" w:author="Microsoft account" w:date="2025-10-06T10:34:00Z">
          <w:pPr>
            <w:bidi/>
            <w:spacing w:after="0" w:line="276" w:lineRule="auto"/>
            <w:jc w:val="both"/>
          </w:pPr>
        </w:pPrChange>
      </w:pPr>
    </w:p>
    <w:p w14:paraId="16C1ED8A" w14:textId="77777777" w:rsidR="00E1635E" w:rsidRDefault="00E1635E">
      <w:pPr>
        <w:bidi/>
        <w:spacing w:after="0" w:line="276" w:lineRule="auto"/>
        <w:rPr>
          <w:ins w:id="3435" w:author="Microsoft account" w:date="2025-10-06T10:34:00Z"/>
          <w:rFonts w:cs="Calibri"/>
          <w:sz w:val="28"/>
          <w:szCs w:val="28"/>
          <w:rtl/>
          <w:lang w:bidi="fa-IR"/>
        </w:rPr>
        <w:pPrChange w:id="3436" w:author="Microsoft account" w:date="2025-10-06T10:34:00Z">
          <w:pPr>
            <w:bidi/>
            <w:spacing w:after="0" w:line="276" w:lineRule="auto"/>
            <w:jc w:val="both"/>
          </w:pPr>
        </w:pPrChange>
      </w:pPr>
    </w:p>
    <w:p w14:paraId="28C27BA9" w14:textId="1C425CA5" w:rsidR="003A00CB" w:rsidRDefault="003A00CB">
      <w:pPr>
        <w:spacing w:after="0" w:line="240" w:lineRule="auto"/>
        <w:rPr>
          <w:ins w:id="3437" w:author="Microsoft account" w:date="2025-10-06T10:35:00Z"/>
          <w:rFonts w:cs="Calibri"/>
          <w:sz w:val="28"/>
          <w:szCs w:val="28"/>
          <w:rtl/>
          <w:lang w:bidi="fa-IR"/>
        </w:rPr>
      </w:pPr>
      <w:ins w:id="3438" w:author="Microsoft account" w:date="2025-10-06T10:35:00Z">
        <w:r>
          <w:rPr>
            <w:rFonts w:cs="Calibri"/>
            <w:sz w:val="28"/>
            <w:szCs w:val="28"/>
            <w:rtl/>
            <w:lang w:bidi="fa-IR"/>
          </w:rPr>
          <w:br w:type="page"/>
        </w:r>
      </w:ins>
    </w:p>
    <w:p w14:paraId="38E8F5BC" w14:textId="6C10AB9C" w:rsidR="00E1635E" w:rsidRDefault="00342CE0">
      <w:pPr>
        <w:bidi/>
        <w:spacing w:after="0" w:line="276" w:lineRule="auto"/>
        <w:rPr>
          <w:ins w:id="3439" w:author="Microsoft account" w:date="2025-10-07T11:05:00Z"/>
          <w:rFonts w:cs="Calibri"/>
          <w:sz w:val="28"/>
          <w:szCs w:val="28"/>
          <w:rtl/>
          <w:lang w:bidi="fa-IR"/>
        </w:rPr>
        <w:pPrChange w:id="3440" w:author="Microsoft account" w:date="2025-10-06T10:34:00Z">
          <w:pPr>
            <w:bidi/>
            <w:spacing w:after="0" w:line="276" w:lineRule="auto"/>
            <w:jc w:val="both"/>
          </w:pPr>
        </w:pPrChange>
      </w:pPr>
      <w:bookmarkStart w:id="3441" w:name="I4040715"/>
      <w:ins w:id="3442" w:author="Microsoft account" w:date="2025-10-07T11:05:00Z">
        <w:r>
          <w:rPr>
            <w:rFonts w:cs="Calibri" w:hint="cs"/>
            <w:sz w:val="28"/>
            <w:szCs w:val="28"/>
            <w:rtl/>
            <w:lang w:bidi="fa-IR"/>
          </w:rPr>
          <w:lastRenderedPageBreak/>
          <w:t>ادامه</w:t>
        </w:r>
      </w:ins>
    </w:p>
    <w:bookmarkEnd w:id="3441"/>
    <w:p w14:paraId="3EB976D5" w14:textId="77777777" w:rsidR="00342CE0" w:rsidRDefault="00342CE0">
      <w:pPr>
        <w:bidi/>
        <w:spacing w:after="0" w:line="276" w:lineRule="auto"/>
        <w:rPr>
          <w:ins w:id="3443" w:author="Microsoft account" w:date="2025-10-07T11:05:00Z"/>
          <w:rFonts w:cs="Calibri"/>
          <w:sz w:val="28"/>
          <w:szCs w:val="28"/>
          <w:rtl/>
          <w:lang w:bidi="fa-IR"/>
        </w:rPr>
        <w:pPrChange w:id="3444" w:author="Microsoft account" w:date="2025-10-07T11:05:00Z">
          <w:pPr>
            <w:bidi/>
            <w:spacing w:after="0" w:line="276" w:lineRule="auto"/>
            <w:jc w:val="both"/>
          </w:pPr>
        </w:pPrChange>
      </w:pPr>
    </w:p>
    <w:p w14:paraId="0A950226" w14:textId="2F0C6401" w:rsidR="00342CE0" w:rsidRDefault="00342CE0">
      <w:pPr>
        <w:bidi/>
        <w:spacing w:after="0" w:line="276" w:lineRule="auto"/>
        <w:rPr>
          <w:ins w:id="3445" w:author="Microsoft account" w:date="2025-10-07T12:17:00Z"/>
          <w:rFonts w:cs="Calibri"/>
          <w:sz w:val="28"/>
          <w:szCs w:val="28"/>
          <w:rtl/>
          <w:lang w:bidi="fa-IR"/>
        </w:rPr>
        <w:pPrChange w:id="3446" w:author="Microsoft account" w:date="2025-10-07T11:05:00Z">
          <w:pPr>
            <w:bidi/>
            <w:spacing w:after="0" w:line="276" w:lineRule="auto"/>
            <w:jc w:val="both"/>
          </w:pPr>
        </w:pPrChange>
      </w:pPr>
      <w:ins w:id="3447" w:author="Microsoft account" w:date="2025-10-07T11:05:00Z">
        <w:r>
          <w:rPr>
            <w:rFonts w:cs="Calibri" w:hint="cs"/>
            <w:sz w:val="28"/>
            <w:szCs w:val="28"/>
            <w:rtl/>
            <w:lang w:bidi="fa-IR"/>
          </w:rPr>
          <w:t>-</w:t>
        </w:r>
      </w:ins>
      <w:ins w:id="3448" w:author="Microsoft account" w:date="2025-10-07T12:15:00Z">
        <w:r w:rsidR="00805E71">
          <w:rPr>
            <w:rFonts w:cs="Calibri" w:hint="cs"/>
            <w:sz w:val="28"/>
            <w:szCs w:val="28"/>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449" w:author="Microsoft account" w:date="2025-10-07T12:16:00Z">
        <w:r w:rsidR="00805E71">
          <w:rPr>
            <w:rFonts w:cs="Calibri" w:hint="cs"/>
            <w:sz w:val="28"/>
            <w:szCs w:val="28"/>
            <w:rtl/>
            <w:lang w:bidi="fa-IR"/>
          </w:rPr>
          <w:t xml:space="preserve">ی کار های مربوط به </w:t>
        </w:r>
        <w:r w:rsidR="00805E71">
          <w:rPr>
            <w:rFonts w:cs="Calibri"/>
            <w:sz w:val="28"/>
            <w:szCs w:val="28"/>
            <w:lang w:bidi="fa-IR"/>
          </w:rPr>
          <w:t>UI</w:t>
        </w:r>
        <w:r w:rsidR="00805E71">
          <w:rPr>
            <w:rFonts w:cs="Calibri" w:hint="cs"/>
            <w:sz w:val="28"/>
            <w:szCs w:val="28"/>
            <w:rtl/>
            <w:lang w:bidi="fa-IR"/>
          </w:rPr>
          <w:t xml:space="preserve"> هم انجام شده و همونطور که میدونید این یکی رو دیگه کاملا </w:t>
        </w:r>
        <w:r w:rsidR="00805E71">
          <w:rPr>
            <w:rFonts w:cs="Calibri"/>
            <w:sz w:val="28"/>
            <w:szCs w:val="28"/>
            <w:lang w:bidi="fa-IR"/>
          </w:rPr>
          <w:t>OOP</w:t>
        </w:r>
        <w:r w:rsidR="00805E71">
          <w:rPr>
            <w:rFonts w:cs="Calibri" w:hint="cs"/>
            <w:sz w:val="28"/>
            <w:szCs w:val="28"/>
            <w:rtl/>
            <w:lang w:bidi="fa-IR"/>
          </w:rPr>
          <w:t xml:space="preserve"> از ابتدا اووردیم بالا و دقت کردیم که </w:t>
        </w:r>
        <w:r w:rsidR="00805E71">
          <w:rPr>
            <w:rFonts w:cs="Calibri"/>
            <w:sz w:val="28"/>
            <w:szCs w:val="28"/>
            <w:lang w:bidi="fa-IR"/>
          </w:rPr>
          <w:t>atomic</w:t>
        </w:r>
        <w:r w:rsidR="00805E71">
          <w:rPr>
            <w:rFonts w:cs="Calibri" w:hint="cs"/>
            <w:sz w:val="28"/>
            <w:szCs w:val="28"/>
            <w:rtl/>
            <w:lang w:bidi="fa-IR"/>
          </w:rPr>
          <w:t xml:space="preserve"> بودن </w:t>
        </w:r>
        <w:r w:rsidR="00805E71">
          <w:rPr>
            <w:rFonts w:cs="Calibri"/>
            <w:sz w:val="28"/>
            <w:szCs w:val="28"/>
            <w:lang w:bidi="fa-IR"/>
          </w:rPr>
          <w:t>class</w:t>
        </w:r>
        <w:r w:rsidR="00805E71">
          <w:rPr>
            <w:rFonts w:cs="Calibri" w:hint="cs"/>
            <w:sz w:val="28"/>
            <w:szCs w:val="28"/>
            <w:rtl/>
            <w:lang w:bidi="fa-IR"/>
          </w:rPr>
          <w:t xml:space="preserve"> ها حفظ بشه و تو کار هم دخالت نکنن، و </w:t>
        </w:r>
      </w:ins>
      <w:ins w:id="3450" w:author="Microsoft account" w:date="2025-10-07T12:17:00Z">
        <w:r w:rsidR="00805E71">
          <w:rPr>
            <w:rFonts w:cs="Calibri"/>
            <w:sz w:val="28"/>
            <w:szCs w:val="28"/>
            <w:lang w:bidi="fa-IR"/>
          </w:rPr>
          <w:t>main.py</w:t>
        </w:r>
        <w:r w:rsidR="00805E71">
          <w:rPr>
            <w:rFonts w:cs="Calibri" w:hint="cs"/>
            <w:sz w:val="28"/>
            <w:szCs w:val="28"/>
            <w:rtl/>
            <w:lang w:bidi="fa-IR"/>
          </w:rPr>
          <w:t xml:space="preserve"> اینارو مدیریت کنه و نقطه اتصال باشه. (که این کار رو دوره انجام نمیده)</w:t>
        </w:r>
      </w:ins>
      <w:ins w:id="3451" w:author="Microsoft account" w:date="2025-10-09T09:00:00Z">
        <w:r w:rsidR="00984BB5">
          <w:rPr>
            <w:rFonts w:cs="Calibri" w:hint="cs"/>
            <w:sz w:val="28"/>
            <w:szCs w:val="28"/>
            <w:rtl/>
            <w:lang w:bidi="fa-IR"/>
          </w:rPr>
          <w:t>(</w:t>
        </w:r>
        <w:r w:rsidR="00984BB5">
          <w:rPr>
            <w:rFonts w:cs="Calibri" w:hint="cs"/>
            <w:sz w:val="18"/>
            <w:szCs w:val="18"/>
            <w:rtl/>
            <w:lang w:bidi="fa-IR"/>
          </w:rPr>
          <w:t xml:space="preserve">حدسم اینه که دلیل اینکه دوره سراغ </w:t>
        </w:r>
      </w:ins>
      <w:ins w:id="3452" w:author="Microsoft account" w:date="2025-10-09T09:01:00Z">
        <w:r w:rsidR="00984BB5">
          <w:rPr>
            <w:rFonts w:cs="Calibri"/>
            <w:sz w:val="18"/>
            <w:szCs w:val="18"/>
            <w:lang w:bidi="fa-IR"/>
          </w:rPr>
          <w:t>OOP</w:t>
        </w:r>
        <w:r w:rsidR="00984BB5">
          <w:rPr>
            <w:rFonts w:cs="Calibri" w:hint="cs"/>
            <w:sz w:val="18"/>
            <w:szCs w:val="18"/>
            <w:rtl/>
            <w:lang w:bidi="fa-IR"/>
          </w:rPr>
          <w:t xml:space="preserve"> نمیره تو این طور برنامه ها اینه که پیچیدگی ایجاد نکنه، همه چی تو یه فایل باشه، اما من </w:t>
        </w:r>
        <w:r w:rsidR="00984BB5">
          <w:rPr>
            <w:rFonts w:cs="Calibri"/>
            <w:sz w:val="18"/>
            <w:szCs w:val="18"/>
            <w:lang w:bidi="fa-IR"/>
          </w:rPr>
          <w:t>OOP</w:t>
        </w:r>
        <w:r w:rsidR="00984BB5">
          <w:rPr>
            <w:rFonts w:cs="Calibri" w:hint="cs"/>
            <w:sz w:val="18"/>
            <w:szCs w:val="18"/>
            <w:rtl/>
            <w:lang w:bidi="fa-IR"/>
          </w:rPr>
          <w:t xml:space="preserve"> میزنم</w:t>
        </w:r>
      </w:ins>
      <w:ins w:id="3453" w:author="Microsoft account" w:date="2025-10-09T09:00:00Z">
        <w:r w:rsidR="00984BB5">
          <w:rPr>
            <w:rFonts w:cs="Calibri" w:hint="cs"/>
            <w:sz w:val="28"/>
            <w:szCs w:val="28"/>
            <w:rtl/>
            <w:lang w:bidi="fa-IR"/>
          </w:rPr>
          <w:t>)</w:t>
        </w:r>
      </w:ins>
      <w:ins w:id="3454" w:author="Microsoft account" w:date="2025-10-07T12:17:00Z">
        <w:r w:rsidR="00805E71">
          <w:rPr>
            <w:rFonts w:cs="Calibri" w:hint="cs"/>
            <w:sz w:val="28"/>
            <w:szCs w:val="28"/>
            <w:rtl/>
            <w:lang w:bidi="fa-IR"/>
          </w:rPr>
          <w:t xml:space="preserve"> </w:t>
        </w:r>
      </w:ins>
    </w:p>
    <w:p w14:paraId="5C2D110E" w14:textId="2F54065A" w:rsidR="00805E71" w:rsidRDefault="00805E71">
      <w:pPr>
        <w:bidi/>
        <w:spacing w:after="0" w:line="276" w:lineRule="auto"/>
        <w:rPr>
          <w:ins w:id="3455" w:author="Microsoft account" w:date="2025-10-07T12:20:00Z"/>
          <w:rFonts w:cs="Calibri"/>
          <w:sz w:val="28"/>
          <w:szCs w:val="28"/>
          <w:rtl/>
          <w:lang w:bidi="fa-IR"/>
        </w:rPr>
        <w:pPrChange w:id="3456" w:author="Microsoft account" w:date="2025-10-07T12:17:00Z">
          <w:pPr>
            <w:bidi/>
            <w:spacing w:after="0" w:line="276" w:lineRule="auto"/>
            <w:jc w:val="both"/>
          </w:pPr>
        </w:pPrChange>
      </w:pPr>
      <w:ins w:id="3457" w:author="Microsoft account" w:date="2025-10-07T12:17:00Z">
        <w:r>
          <w:rPr>
            <w:rFonts w:cs="Calibri" w:hint="cs"/>
            <w:sz w:val="28"/>
            <w:szCs w:val="28"/>
            <w:rtl/>
            <w:lang w:bidi="fa-IR"/>
          </w:rPr>
          <w:t xml:space="preserve">کاری که مونده و در ادامه بهش میرسیم اینه که وقتی که </w:t>
        </w:r>
        <w:r>
          <w:rPr>
            <w:rFonts w:cs="Calibri"/>
            <w:sz w:val="28"/>
            <w:szCs w:val="28"/>
            <w:lang w:bidi="fa-IR"/>
          </w:rPr>
          <w:t>user</w:t>
        </w:r>
        <w:r>
          <w:rPr>
            <w:rFonts w:cs="Calibri" w:hint="cs"/>
            <w:sz w:val="28"/>
            <w:szCs w:val="28"/>
            <w:rtl/>
            <w:lang w:bidi="fa-IR"/>
          </w:rPr>
          <w:t xml:space="preserve"> روی  </w:t>
        </w:r>
        <w:r>
          <w:rPr>
            <w:rFonts w:cs="Calibri"/>
            <w:sz w:val="28"/>
            <w:szCs w:val="28"/>
            <w:lang w:bidi="fa-IR"/>
          </w:rPr>
          <w:t>right_btn</w:t>
        </w:r>
        <w:r>
          <w:rPr>
            <w:rFonts w:cs="Calibri" w:hint="cs"/>
            <w:sz w:val="28"/>
            <w:szCs w:val="28"/>
            <w:rtl/>
            <w:lang w:bidi="fa-IR"/>
          </w:rPr>
          <w:t xml:space="preserve"> کلیک میکنه، پس یعنی از نظرش درست جواب داده پیشِ خودش و خب این کلمه رو بلده. (دقت هم داشته باشیم که </w:t>
        </w:r>
        <w:r w:rsidRPr="00984BB5">
          <w:rPr>
            <w:rFonts w:cs="Calibri" w:hint="cs"/>
            <w:sz w:val="28"/>
            <w:szCs w:val="28"/>
            <w:highlight w:val="darkCyan"/>
            <w:u w:val="single"/>
            <w:rtl/>
            <w:lang w:bidi="fa-IR"/>
            <w:rPrChange w:id="3458" w:author="Microsoft account" w:date="2025-10-09T09:02:00Z">
              <w:rPr>
                <w:rFonts w:cs="Calibri" w:hint="cs"/>
                <w:sz w:val="28"/>
                <w:szCs w:val="28"/>
                <w:rtl/>
                <w:lang w:bidi="fa-IR"/>
              </w:rPr>
            </w:rPrChange>
          </w:rPr>
          <w:t>قرار نیست این برنامه خفنِ خفنِ خفن باشه، در حد دوره میخوایم باشه</w:t>
        </w:r>
        <w:r>
          <w:rPr>
            <w:rFonts w:cs="Calibri" w:hint="cs"/>
            <w:sz w:val="28"/>
            <w:szCs w:val="28"/>
            <w:rtl/>
            <w:lang w:bidi="fa-IR"/>
          </w:rPr>
          <w:t xml:space="preserve">.) اون کلمه ای که بلده باید فکر میکنم از </w:t>
        </w:r>
      </w:ins>
      <w:ins w:id="3459" w:author="Microsoft account" w:date="2025-10-07T12:18:00Z">
        <w:r>
          <w:rPr>
            <w:rFonts w:cs="Calibri"/>
            <w:sz w:val="28"/>
            <w:szCs w:val="28"/>
            <w:lang w:bidi="fa-IR"/>
          </w:rPr>
          <w:t>cards.data</w:t>
        </w:r>
        <w:r>
          <w:rPr>
            <w:rFonts w:cs="Calibri" w:hint="cs"/>
            <w:sz w:val="28"/>
            <w:szCs w:val="28"/>
            <w:rtl/>
            <w:lang w:bidi="fa-IR"/>
          </w:rPr>
          <w:t xml:space="preserve"> حذف بشه، بره توی یه </w:t>
        </w:r>
        <w:r>
          <w:rPr>
            <w:rFonts w:cs="Calibri"/>
            <w:sz w:val="28"/>
            <w:szCs w:val="28"/>
            <w:lang w:bidi="fa-IR"/>
          </w:rPr>
          <w:t>csv</w:t>
        </w:r>
      </w:ins>
      <w:ins w:id="3460" w:author="Microsoft account" w:date="2025-10-07T12:19:00Z">
        <w:r>
          <w:rPr>
            <w:rFonts w:cs="Calibri" w:hint="cs"/>
            <w:sz w:val="28"/>
            <w:szCs w:val="28"/>
            <w:rtl/>
            <w:lang w:bidi="fa-IR"/>
          </w:rPr>
          <w:t xml:space="preserve"> دیگه که به نامی مثل </w:t>
        </w:r>
        <w:r>
          <w:rPr>
            <w:rFonts w:cs="Calibri"/>
            <w:sz w:val="28"/>
            <w:szCs w:val="28"/>
            <w:lang w:bidi="fa-IR"/>
          </w:rPr>
          <w:t>learned_words.csv</w:t>
        </w:r>
        <w:r>
          <w:rPr>
            <w:rFonts w:cs="Calibri" w:hint="cs"/>
            <w:sz w:val="28"/>
            <w:szCs w:val="28"/>
            <w:rtl/>
            <w:lang w:bidi="fa-IR"/>
          </w:rPr>
          <w:t xml:space="preserve"> که هربار برنامه </w:t>
        </w:r>
        <w:r>
          <w:rPr>
            <w:rFonts w:cs="Calibri"/>
            <w:sz w:val="28"/>
            <w:szCs w:val="28"/>
            <w:lang w:bidi="fa-IR"/>
          </w:rPr>
          <w:t>run</w:t>
        </w:r>
        <w:r>
          <w:rPr>
            <w:rFonts w:cs="Calibri" w:hint="cs"/>
            <w:sz w:val="28"/>
            <w:szCs w:val="28"/>
            <w:rtl/>
            <w:lang w:bidi="fa-IR"/>
          </w:rPr>
          <w:t xml:space="preserve"> میشه ، </w:t>
        </w:r>
        <w:r w:rsidR="00573870">
          <w:rPr>
            <w:rFonts w:cs="Calibri" w:hint="cs"/>
            <w:sz w:val="28"/>
            <w:szCs w:val="28"/>
            <w:rtl/>
            <w:lang w:bidi="fa-IR"/>
          </w:rPr>
          <w:t xml:space="preserve">از </w:t>
        </w:r>
        <w:r w:rsidR="00573870">
          <w:rPr>
            <w:rFonts w:cs="Calibri"/>
            <w:sz w:val="28"/>
            <w:szCs w:val="28"/>
            <w:lang w:bidi="fa-IR"/>
          </w:rPr>
          <w:t>progress</w:t>
        </w:r>
        <w:r w:rsidR="00573870">
          <w:rPr>
            <w:rFonts w:cs="Calibri" w:hint="cs"/>
            <w:sz w:val="28"/>
            <w:szCs w:val="28"/>
            <w:rtl/>
            <w:lang w:bidi="fa-IR"/>
          </w:rPr>
          <w:t xml:space="preserve"> نهایی استفاده بشه و کلمات از یادِ برنامه نرن. (که حتی میشه یه دکمه داشته باشیم تا این قضیه رو </w:t>
        </w:r>
      </w:ins>
      <w:ins w:id="3461" w:author="Microsoft account" w:date="2025-10-07T12:20:00Z">
        <w:r w:rsidR="00573870">
          <w:rPr>
            <w:rFonts w:cs="Calibri"/>
            <w:sz w:val="28"/>
            <w:szCs w:val="28"/>
            <w:lang w:bidi="fa-IR"/>
          </w:rPr>
          <w:t>reset</w:t>
        </w:r>
        <w:r w:rsidR="00573870">
          <w:rPr>
            <w:rFonts w:cs="Calibri" w:hint="cs"/>
            <w:sz w:val="28"/>
            <w:szCs w:val="28"/>
            <w:rtl/>
            <w:lang w:bidi="fa-IR"/>
          </w:rPr>
          <w:t xml:space="preserve"> کنه ، ولی فعلا نه.) و اگر هم </w:t>
        </w:r>
        <w:r w:rsidR="00573870">
          <w:rPr>
            <w:rFonts w:cs="Calibri"/>
            <w:sz w:val="28"/>
            <w:szCs w:val="28"/>
            <w:lang w:bidi="fa-IR"/>
          </w:rPr>
          <w:t>wrong_btn</w:t>
        </w:r>
        <w:r w:rsidR="00573870">
          <w:rPr>
            <w:rFonts w:cs="Calibri" w:hint="cs"/>
            <w:sz w:val="28"/>
            <w:szCs w:val="28"/>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bidi/>
        <w:spacing w:after="0" w:line="276" w:lineRule="auto"/>
        <w:rPr>
          <w:ins w:id="3462" w:author="Microsoft account" w:date="2025-10-07T12:20:00Z"/>
          <w:rFonts w:cs="Calibri"/>
          <w:sz w:val="28"/>
          <w:szCs w:val="28"/>
          <w:rtl/>
          <w:lang w:bidi="fa-IR"/>
        </w:rPr>
        <w:pPrChange w:id="3463" w:author="Microsoft account" w:date="2025-10-07T12:20:00Z">
          <w:pPr>
            <w:bidi/>
            <w:spacing w:after="0" w:line="276" w:lineRule="auto"/>
            <w:jc w:val="both"/>
          </w:pPr>
        </w:pPrChange>
      </w:pPr>
    </w:p>
    <w:p w14:paraId="4584758C" w14:textId="640DF754" w:rsidR="00573870" w:rsidRDefault="00573870">
      <w:pPr>
        <w:bidi/>
        <w:spacing w:after="0" w:line="276" w:lineRule="auto"/>
        <w:rPr>
          <w:ins w:id="3464" w:author="Microsoft account" w:date="2025-10-07T13:25:00Z"/>
          <w:rFonts w:cs="Calibri"/>
          <w:sz w:val="28"/>
          <w:szCs w:val="28"/>
          <w:rtl/>
          <w:lang w:bidi="fa-IR"/>
        </w:rPr>
        <w:pPrChange w:id="3465" w:author="Microsoft account" w:date="2025-10-07T12:20:00Z">
          <w:pPr>
            <w:bidi/>
            <w:spacing w:after="0" w:line="276" w:lineRule="auto"/>
            <w:jc w:val="both"/>
          </w:pPr>
        </w:pPrChange>
      </w:pPr>
      <w:ins w:id="3466" w:author="Microsoft account" w:date="2025-10-07T12:20:00Z">
        <w:r>
          <w:rPr>
            <w:rFonts w:cs="Calibri" w:hint="cs"/>
            <w:sz w:val="28"/>
            <w:szCs w:val="28"/>
            <w:rtl/>
            <w:lang w:bidi="fa-IR"/>
          </w:rPr>
          <w:t>-</w:t>
        </w:r>
      </w:ins>
      <w:ins w:id="3467" w:author="Microsoft account" w:date="2025-10-07T13:24:00Z">
        <w:r w:rsidR="00B37674">
          <w:rPr>
            <w:rFonts w:cs="Calibri" w:hint="cs"/>
            <w:sz w:val="28"/>
            <w:szCs w:val="28"/>
            <w:rtl/>
            <w:lang w:bidi="fa-IR"/>
          </w:rPr>
          <w:t xml:space="preserve">نیاز به درست کردن ذخیره سازی در </w:t>
        </w:r>
        <w:r w:rsidR="00B37674">
          <w:rPr>
            <w:rFonts w:cs="Calibri"/>
            <w:sz w:val="28"/>
            <w:szCs w:val="28"/>
            <w:lang w:bidi="fa-IR"/>
          </w:rPr>
          <w:t>words</w:t>
        </w:r>
      </w:ins>
      <w:ins w:id="3468" w:author="Microsoft account" w:date="2025-10-07T13:25:00Z">
        <w:r w:rsidR="00B37674">
          <w:rPr>
            <w:rFonts w:cs="Calibri"/>
            <w:sz w:val="28"/>
            <w:szCs w:val="28"/>
            <w:lang w:bidi="fa-IR"/>
          </w:rPr>
          <w:t>_to_learn.csv</w:t>
        </w:r>
        <w:r w:rsidR="00B37674">
          <w:rPr>
            <w:rFonts w:cs="Calibri" w:hint="cs"/>
            <w:sz w:val="28"/>
            <w:szCs w:val="28"/>
            <w:rtl/>
            <w:lang w:bidi="fa-IR"/>
          </w:rPr>
          <w:t xml:space="preserve"> هستیم که </w:t>
        </w:r>
        <w:r w:rsidR="00B37674">
          <w:rPr>
            <w:rFonts w:cs="Calibri"/>
            <w:sz w:val="28"/>
            <w:szCs w:val="28"/>
            <w:lang w:bidi="fa-IR"/>
          </w:rPr>
          <w:t>column</w:t>
        </w:r>
        <w:r w:rsidR="00B37674">
          <w:rPr>
            <w:rFonts w:cs="Calibri" w:hint="cs"/>
            <w:sz w:val="28"/>
            <w:szCs w:val="28"/>
            <w:rtl/>
            <w:lang w:bidi="fa-IR"/>
          </w:rPr>
          <w:t xml:space="preserve"> های اضافه نسازه اون تو، و چک کنیم که آیا از </w:t>
        </w:r>
        <w:r w:rsidR="00B37674">
          <w:rPr>
            <w:rFonts w:cs="Calibri"/>
            <w:sz w:val="28"/>
            <w:szCs w:val="28"/>
            <w:lang w:bidi="fa-IR"/>
          </w:rPr>
          <w:t>cards.data</w:t>
        </w:r>
        <w:r w:rsidR="00B37674">
          <w:rPr>
            <w:rFonts w:cs="Calibri" w:hint="cs"/>
            <w:sz w:val="28"/>
            <w:szCs w:val="28"/>
            <w:rtl/>
            <w:lang w:bidi="fa-IR"/>
          </w:rPr>
          <w:t xml:space="preserve"> پاک میشه واقعا یا نه (حینی که برنامه بالاست) جلسه بعد ایشالا.</w:t>
        </w:r>
      </w:ins>
    </w:p>
    <w:p w14:paraId="55C0E494" w14:textId="6A5732A0" w:rsidR="00B37674" w:rsidRDefault="00B37674">
      <w:pPr>
        <w:bidi/>
        <w:spacing w:after="0" w:line="276" w:lineRule="auto"/>
        <w:rPr>
          <w:ins w:id="3469" w:author="Microsoft account" w:date="2025-10-07T11:05:00Z"/>
          <w:rFonts w:cs="Calibri"/>
          <w:sz w:val="28"/>
          <w:szCs w:val="28"/>
          <w:lang w:bidi="fa-IR"/>
        </w:rPr>
        <w:pPrChange w:id="3470" w:author="Microsoft account" w:date="2025-10-07T13:25:00Z">
          <w:pPr>
            <w:bidi/>
            <w:spacing w:after="0" w:line="276" w:lineRule="auto"/>
            <w:jc w:val="both"/>
          </w:pPr>
        </w:pPrChange>
      </w:pPr>
      <w:ins w:id="3471" w:author="Microsoft account" w:date="2025-10-07T13:26:00Z">
        <w:r>
          <w:rPr>
            <w:rFonts w:cs="Calibri"/>
            <w:sz w:val="28"/>
            <w:szCs w:val="28"/>
            <w:lang w:bidi="fa-IR"/>
          </w:rPr>
          <w:t xml:space="preserve">Till </w:t>
        </w:r>
      </w:ins>
      <w:ins w:id="3472" w:author="Microsoft account" w:date="2025-10-07T13:27:00Z">
        <w:r>
          <w:rPr>
            <w:rFonts w:cs="Calibri"/>
            <w:sz w:val="28"/>
            <w:szCs w:val="28"/>
            <w:lang w:bidi="fa-IR"/>
          </w:rPr>
          <w:t>Day031 008 file middle</w:t>
        </w:r>
      </w:ins>
    </w:p>
    <w:p w14:paraId="55540646" w14:textId="77777777" w:rsidR="00342CE0" w:rsidRDefault="00342CE0">
      <w:pPr>
        <w:bidi/>
        <w:spacing w:after="0" w:line="276" w:lineRule="auto"/>
        <w:rPr>
          <w:ins w:id="3473" w:author="Microsoft account" w:date="2025-10-07T11:05:00Z"/>
          <w:rFonts w:cs="Calibri"/>
          <w:sz w:val="28"/>
          <w:szCs w:val="28"/>
          <w:rtl/>
          <w:lang w:bidi="fa-IR"/>
        </w:rPr>
        <w:pPrChange w:id="3474" w:author="Microsoft account" w:date="2025-10-07T11:05:00Z">
          <w:pPr>
            <w:bidi/>
            <w:spacing w:after="0" w:line="276" w:lineRule="auto"/>
            <w:jc w:val="both"/>
          </w:pPr>
        </w:pPrChange>
      </w:pPr>
    </w:p>
    <w:p w14:paraId="1381942F" w14:textId="77777777" w:rsidR="00342CE0" w:rsidRDefault="00342CE0">
      <w:pPr>
        <w:bidi/>
        <w:spacing w:after="0" w:line="276" w:lineRule="auto"/>
        <w:rPr>
          <w:ins w:id="3475" w:author="Microsoft account" w:date="2025-10-07T11:05:00Z"/>
          <w:rFonts w:cs="Calibri"/>
          <w:sz w:val="28"/>
          <w:szCs w:val="28"/>
          <w:rtl/>
          <w:lang w:bidi="fa-IR"/>
        </w:rPr>
        <w:pPrChange w:id="3476" w:author="Microsoft account" w:date="2025-10-07T11:05:00Z">
          <w:pPr>
            <w:bidi/>
            <w:spacing w:after="0" w:line="276" w:lineRule="auto"/>
            <w:jc w:val="both"/>
          </w:pPr>
        </w:pPrChange>
      </w:pPr>
    </w:p>
    <w:p w14:paraId="6D1E8000" w14:textId="77777777" w:rsidR="00342CE0" w:rsidRDefault="00342CE0">
      <w:pPr>
        <w:bidi/>
        <w:spacing w:after="0" w:line="276" w:lineRule="auto"/>
        <w:rPr>
          <w:ins w:id="3477" w:author="Microsoft account" w:date="2025-10-07T11:05:00Z"/>
          <w:rFonts w:cs="Calibri"/>
          <w:sz w:val="28"/>
          <w:szCs w:val="28"/>
          <w:rtl/>
          <w:lang w:bidi="fa-IR"/>
        </w:rPr>
        <w:pPrChange w:id="3478" w:author="Microsoft account" w:date="2025-10-07T11:05:00Z">
          <w:pPr>
            <w:bidi/>
            <w:spacing w:after="0" w:line="276" w:lineRule="auto"/>
            <w:jc w:val="both"/>
          </w:pPr>
        </w:pPrChange>
      </w:pPr>
    </w:p>
    <w:p w14:paraId="107E38C1" w14:textId="4621714B" w:rsidR="00342CE0" w:rsidRDefault="00342CE0">
      <w:pPr>
        <w:spacing w:after="0" w:line="240" w:lineRule="auto"/>
        <w:rPr>
          <w:ins w:id="3479" w:author="Microsoft account" w:date="2025-10-07T11:05:00Z"/>
          <w:rFonts w:cs="Calibri"/>
          <w:sz w:val="28"/>
          <w:szCs w:val="28"/>
          <w:rtl/>
          <w:lang w:bidi="fa-IR"/>
        </w:rPr>
      </w:pPr>
      <w:ins w:id="3480" w:author="Microsoft account" w:date="2025-10-07T11:05:00Z">
        <w:r>
          <w:rPr>
            <w:rFonts w:cs="Calibri"/>
            <w:sz w:val="28"/>
            <w:szCs w:val="28"/>
            <w:rtl/>
            <w:lang w:bidi="fa-IR"/>
          </w:rPr>
          <w:br w:type="page"/>
        </w:r>
      </w:ins>
    </w:p>
    <w:p w14:paraId="0C04164D" w14:textId="360EB26D" w:rsidR="00342CE0" w:rsidRDefault="00984BB5">
      <w:pPr>
        <w:bidi/>
        <w:spacing w:after="0" w:line="276" w:lineRule="auto"/>
        <w:rPr>
          <w:ins w:id="3481" w:author="Microsoft account" w:date="2025-10-09T09:03:00Z"/>
          <w:rFonts w:cs="Calibri"/>
          <w:sz w:val="28"/>
          <w:szCs w:val="28"/>
          <w:rtl/>
          <w:lang w:bidi="fa-IR"/>
        </w:rPr>
        <w:pPrChange w:id="3482" w:author="Microsoft account" w:date="2025-10-07T11:05:00Z">
          <w:pPr>
            <w:bidi/>
            <w:spacing w:after="0" w:line="276" w:lineRule="auto"/>
            <w:jc w:val="both"/>
          </w:pPr>
        </w:pPrChange>
      </w:pPr>
      <w:bookmarkStart w:id="3483" w:name="I4040717"/>
      <w:ins w:id="3484" w:author="Microsoft account" w:date="2025-10-09T09:03:00Z">
        <w:r>
          <w:rPr>
            <w:rFonts w:cs="Calibri" w:hint="cs"/>
            <w:sz w:val="28"/>
            <w:szCs w:val="28"/>
            <w:rtl/>
            <w:lang w:bidi="fa-IR"/>
          </w:rPr>
          <w:lastRenderedPageBreak/>
          <w:t>ادامه</w:t>
        </w:r>
      </w:ins>
    </w:p>
    <w:bookmarkEnd w:id="3483"/>
    <w:p w14:paraId="096D02BD" w14:textId="77777777" w:rsidR="00984BB5" w:rsidRDefault="00984BB5" w:rsidP="00984BB5">
      <w:pPr>
        <w:bidi/>
        <w:spacing w:after="0" w:line="276" w:lineRule="auto"/>
        <w:rPr>
          <w:ins w:id="3485" w:author="Microsoft account" w:date="2025-10-09T09:03:00Z"/>
          <w:rFonts w:cs="Calibri"/>
          <w:sz w:val="28"/>
          <w:szCs w:val="28"/>
          <w:rtl/>
          <w:lang w:bidi="fa-IR"/>
        </w:rPr>
        <w:pPrChange w:id="3486" w:author="Microsoft account" w:date="2025-10-09T09:03:00Z">
          <w:pPr>
            <w:bidi/>
            <w:spacing w:after="0" w:line="276" w:lineRule="auto"/>
            <w:jc w:val="both"/>
          </w:pPr>
        </w:pPrChange>
      </w:pPr>
    </w:p>
    <w:p w14:paraId="0FDDFF55" w14:textId="1642C165" w:rsidR="00984BB5" w:rsidRDefault="00984BB5" w:rsidP="00984BB5">
      <w:pPr>
        <w:bidi/>
        <w:spacing w:after="0" w:line="276" w:lineRule="auto"/>
        <w:rPr>
          <w:ins w:id="3487" w:author="Microsoft account" w:date="2025-10-09T09:34:00Z"/>
          <w:rFonts w:cs="Calibri" w:hint="cs"/>
          <w:sz w:val="28"/>
          <w:szCs w:val="28"/>
          <w:rtl/>
          <w:lang w:bidi="fa-IR"/>
        </w:rPr>
        <w:pPrChange w:id="3488" w:author="Microsoft account" w:date="2025-10-09T09:03:00Z">
          <w:pPr>
            <w:bidi/>
            <w:spacing w:after="0" w:line="276" w:lineRule="auto"/>
            <w:jc w:val="both"/>
          </w:pPr>
        </w:pPrChange>
      </w:pPr>
      <w:ins w:id="3489" w:author="Microsoft account" w:date="2025-10-09T09:03:00Z">
        <w:r>
          <w:rPr>
            <w:rFonts w:cs="Calibri" w:hint="cs"/>
            <w:sz w:val="28"/>
            <w:szCs w:val="28"/>
            <w:rtl/>
            <w:lang w:bidi="fa-IR"/>
          </w:rPr>
          <w:t>-</w:t>
        </w:r>
      </w:ins>
      <w:ins w:id="3490" w:author="Microsoft account" w:date="2025-10-09T09:32:00Z">
        <w:r w:rsidR="00332F8B">
          <w:rPr>
            <w:rFonts w:cs="Calibri" w:hint="cs"/>
            <w:sz w:val="28"/>
            <w:szCs w:val="28"/>
            <w:rtl/>
            <w:lang w:bidi="fa-IR"/>
          </w:rPr>
          <w:t xml:space="preserve">خاطرت باشه یه مشکلی داشتیم که </w:t>
        </w:r>
        <w:r w:rsidR="00332F8B">
          <w:rPr>
            <w:rFonts w:cs="Calibri"/>
            <w:sz w:val="28"/>
            <w:szCs w:val="28"/>
            <w:lang w:bidi="fa-IR"/>
          </w:rPr>
          <w:t>row number</w:t>
        </w:r>
        <w:r w:rsidR="00332F8B">
          <w:rPr>
            <w:rFonts w:cs="Calibri" w:hint="cs"/>
            <w:sz w:val="28"/>
            <w:szCs w:val="28"/>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3491" w:author="Microsoft account" w:date="2025-10-09T09:33:00Z">
        <w:r w:rsidR="00332F8B">
          <w:rPr>
            <w:rFonts w:cs="Calibri"/>
            <w:sz w:val="28"/>
            <w:szCs w:val="28"/>
            <w:lang w:bidi="fa-IR"/>
          </w:rPr>
          <w:t>column</w:t>
        </w:r>
        <w:r w:rsidR="00332F8B">
          <w:rPr>
            <w:rFonts w:cs="Calibri" w:hint="cs"/>
            <w:sz w:val="28"/>
            <w:szCs w:val="28"/>
            <w:rtl/>
            <w:lang w:bidi="fa-IR"/>
          </w:rPr>
          <w:t xml:space="preserve"> هایی که نیاز داریم رو برداریم و استفاده کنیم. اما راهش اینه که به </w:t>
        </w:r>
        <w:r w:rsidR="00332F8B">
          <w:rPr>
            <w:rFonts w:cs="Calibri"/>
            <w:sz w:val="28"/>
            <w:szCs w:val="28"/>
            <w:lang w:bidi="fa-IR"/>
          </w:rPr>
          <w:t>pandas</w:t>
        </w:r>
        <w:r w:rsidR="00332F8B">
          <w:rPr>
            <w:rFonts w:cs="Calibri" w:hint="cs"/>
            <w:sz w:val="28"/>
            <w:szCs w:val="28"/>
            <w:rtl/>
            <w:lang w:bidi="fa-IR"/>
          </w:rPr>
          <w:t xml:space="preserve"> دستور بدیم که این </w:t>
        </w:r>
        <w:r w:rsidR="00332F8B">
          <w:rPr>
            <w:rFonts w:cs="Calibri"/>
            <w:sz w:val="28"/>
            <w:szCs w:val="28"/>
            <w:lang w:bidi="fa-IR"/>
          </w:rPr>
          <w:t>index</w:t>
        </w:r>
        <w:r w:rsidR="00332F8B">
          <w:rPr>
            <w:rFonts w:cs="Calibri" w:hint="cs"/>
            <w:sz w:val="28"/>
            <w:szCs w:val="28"/>
            <w:rtl/>
            <w:lang w:bidi="fa-IR"/>
          </w:rPr>
          <w:t xml:space="preserve"> ها رو نزار برای هر خط از فایل. چطور؟ </w:t>
        </w:r>
        <w:r w:rsidR="00332F8B">
          <w:rPr>
            <w:rFonts w:cs="Calibri"/>
            <w:sz w:val="28"/>
            <w:szCs w:val="28"/>
            <w:lang w:bidi="fa-IR"/>
          </w:rPr>
          <w:t>pandas.to_csv(addres, index=False)</w:t>
        </w:r>
      </w:ins>
      <w:ins w:id="3492" w:author="Microsoft account" w:date="2025-10-09T09:34:00Z">
        <w:r w:rsidR="00332F8B">
          <w:rPr>
            <w:rFonts w:cs="Calibri" w:hint="cs"/>
            <w:sz w:val="28"/>
            <w:szCs w:val="28"/>
            <w:rtl/>
            <w:lang w:bidi="fa-IR"/>
          </w:rPr>
          <w:t xml:space="preserve"> با گذاشتن </w:t>
        </w:r>
        <w:r w:rsidR="00332F8B">
          <w:rPr>
            <w:rFonts w:cs="Calibri"/>
            <w:sz w:val="28"/>
            <w:szCs w:val="28"/>
            <w:lang w:bidi="fa-IR"/>
          </w:rPr>
          <w:t>index=False</w:t>
        </w:r>
        <w:r w:rsidR="00332F8B">
          <w:rPr>
            <w:rFonts w:cs="Calibri" w:hint="cs"/>
            <w:sz w:val="28"/>
            <w:szCs w:val="28"/>
            <w:rtl/>
            <w:lang w:bidi="fa-IR"/>
          </w:rPr>
          <w:t xml:space="preserve"> .</w:t>
        </w:r>
      </w:ins>
    </w:p>
    <w:p w14:paraId="262C8DA5" w14:textId="77777777" w:rsidR="00332F8B" w:rsidRDefault="00332F8B" w:rsidP="00332F8B">
      <w:pPr>
        <w:bidi/>
        <w:spacing w:after="0" w:line="276" w:lineRule="auto"/>
        <w:rPr>
          <w:ins w:id="3493" w:author="Microsoft account" w:date="2025-10-09T09:34:00Z"/>
          <w:rFonts w:cs="Calibri"/>
          <w:sz w:val="28"/>
          <w:szCs w:val="28"/>
          <w:rtl/>
          <w:lang w:bidi="fa-IR"/>
        </w:rPr>
        <w:pPrChange w:id="3494" w:author="Microsoft account" w:date="2025-10-09T09:34:00Z">
          <w:pPr>
            <w:bidi/>
            <w:spacing w:after="0" w:line="276" w:lineRule="auto"/>
            <w:jc w:val="both"/>
          </w:pPr>
        </w:pPrChange>
      </w:pPr>
    </w:p>
    <w:p w14:paraId="1A01F9FD" w14:textId="253DF8DE" w:rsidR="00332F8B" w:rsidRDefault="00332F8B" w:rsidP="00332F8B">
      <w:pPr>
        <w:bidi/>
        <w:spacing w:after="0" w:line="276" w:lineRule="auto"/>
        <w:rPr>
          <w:ins w:id="3495" w:author="Microsoft account" w:date="2025-10-09T09:56:00Z"/>
          <w:rFonts w:cs="Calibri"/>
          <w:sz w:val="28"/>
          <w:szCs w:val="28"/>
          <w:lang w:bidi="fa-IR"/>
        </w:rPr>
        <w:pPrChange w:id="3496" w:author="Microsoft account" w:date="2025-10-09T09:34:00Z">
          <w:pPr>
            <w:bidi/>
            <w:spacing w:after="0" w:line="276" w:lineRule="auto"/>
            <w:jc w:val="both"/>
          </w:pPr>
        </w:pPrChange>
      </w:pPr>
      <w:ins w:id="3497" w:author="Microsoft account" w:date="2025-10-09T09:34:00Z">
        <w:r>
          <w:rPr>
            <w:rFonts w:cs="Calibri" w:hint="cs"/>
            <w:sz w:val="28"/>
            <w:szCs w:val="28"/>
            <w:rtl/>
            <w:lang w:bidi="fa-IR"/>
          </w:rPr>
          <w:t>-</w:t>
        </w:r>
      </w:ins>
      <w:ins w:id="3498" w:author="Microsoft account" w:date="2025-10-09T09:52:00Z">
        <w:r w:rsidR="00031FC4">
          <w:rPr>
            <w:rFonts w:cs="Calibri" w:hint="cs"/>
            <w:sz w:val="28"/>
            <w:szCs w:val="28"/>
            <w:rtl/>
            <w:lang w:bidi="fa-IR"/>
          </w:rPr>
          <w:t xml:space="preserve">این پروژه هم به خوبی و خوشی تموم شد. ازش </w:t>
        </w:r>
      </w:ins>
      <w:ins w:id="3499" w:author="Microsoft account" w:date="2025-10-09T09:53:00Z">
        <w:r w:rsidR="00031FC4">
          <w:rPr>
            <w:rFonts w:cs="Calibri" w:hint="cs"/>
            <w:sz w:val="28"/>
            <w:szCs w:val="28"/>
            <w:rtl/>
            <w:lang w:bidi="fa-IR"/>
          </w:rPr>
          <w:t xml:space="preserve">میشه استفاده کرد جاهای مختلفی که میخوایم چیزی به خاطر بسپاریم. ورودیش یه </w:t>
        </w:r>
      </w:ins>
      <w:ins w:id="3500" w:author="Microsoft account" w:date="2025-10-09T09:54:00Z">
        <w:r w:rsidR="00031FC4">
          <w:rPr>
            <w:rFonts w:cs="Calibri" w:hint="cs"/>
            <w:sz w:val="28"/>
            <w:szCs w:val="28"/>
            <w:rtl/>
            <w:lang w:bidi="fa-IR"/>
          </w:rPr>
          <w:t xml:space="preserve">فایلِ </w:t>
        </w:r>
        <w:r w:rsidR="00031FC4">
          <w:rPr>
            <w:rFonts w:cs="Calibri"/>
            <w:sz w:val="28"/>
            <w:szCs w:val="28"/>
            <w:lang w:bidi="fa-IR"/>
          </w:rPr>
          <w:t>csv</w:t>
        </w:r>
        <w:r w:rsidR="00031FC4">
          <w:rPr>
            <w:rFonts w:cs="Calibri" w:hint="cs"/>
            <w:sz w:val="28"/>
            <w:szCs w:val="28"/>
            <w:rtl/>
            <w:lang w:bidi="fa-IR"/>
          </w:rPr>
          <w:t xml:space="preserve"> عه از </w:t>
        </w:r>
        <w:r w:rsidR="00031FC4">
          <w:rPr>
            <w:rFonts w:cs="Calibri"/>
            <w:sz w:val="28"/>
            <w:szCs w:val="28"/>
            <w:lang w:bidi="fa-IR"/>
          </w:rPr>
          <w:t>pair</w:t>
        </w:r>
        <w:r w:rsidR="00031FC4">
          <w:rPr>
            <w:rFonts w:cs="Calibri" w:hint="cs"/>
            <w:sz w:val="28"/>
            <w:szCs w:val="28"/>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rFonts w:cs="Calibri"/>
            <w:sz w:val="28"/>
            <w:szCs w:val="28"/>
            <w:lang w:bidi="fa-IR"/>
          </w:rPr>
          <w:t>pair</w:t>
        </w:r>
        <w:r w:rsidR="00031FC4">
          <w:rPr>
            <w:rFonts w:cs="Calibri" w:hint="cs"/>
            <w:sz w:val="28"/>
            <w:szCs w:val="28"/>
            <w:rtl/>
            <w:lang w:bidi="fa-IR"/>
          </w:rPr>
          <w:t xml:space="preserve"> دیگه ای باشه. به قولِ خودِ دوره ، میتونه </w:t>
        </w:r>
        <w:r w:rsidR="00031FC4">
          <w:rPr>
            <w:rFonts w:cs="Calibri"/>
            <w:sz w:val="28"/>
            <w:szCs w:val="28"/>
            <w:lang w:bidi="fa-IR"/>
          </w:rPr>
          <w:t>syntax</w:t>
        </w:r>
        <w:r w:rsidR="00031FC4">
          <w:rPr>
            <w:rFonts w:cs="Calibri" w:hint="cs"/>
            <w:sz w:val="28"/>
            <w:szCs w:val="28"/>
            <w:rtl/>
            <w:lang w:bidi="fa-IR"/>
          </w:rPr>
          <w:t xml:space="preserve"> باشه یا هرچیز دیگه ای . </w:t>
        </w:r>
      </w:ins>
      <w:ins w:id="3501" w:author="Microsoft account" w:date="2025-10-09T09:56:00Z">
        <w:r w:rsidR="00031FC4">
          <w:rPr>
            <w:rFonts w:cs="Calibri" w:hint="cs"/>
            <w:sz w:val="28"/>
            <w:szCs w:val="28"/>
            <w:rtl/>
            <w:lang w:bidi="fa-IR"/>
          </w:rPr>
          <w:t xml:space="preserve">پس، یه فایل </w:t>
        </w:r>
        <w:r w:rsidR="00031FC4">
          <w:rPr>
            <w:rFonts w:cs="Calibri"/>
            <w:sz w:val="28"/>
            <w:szCs w:val="28"/>
            <w:lang w:bidi="fa-IR"/>
          </w:rPr>
          <w:t>csv</w:t>
        </w:r>
        <w:r w:rsidR="00031FC4">
          <w:rPr>
            <w:rFonts w:cs="Calibri" w:hint="cs"/>
            <w:sz w:val="28"/>
            <w:szCs w:val="28"/>
            <w:rtl/>
            <w:lang w:bidi="fa-IR"/>
          </w:rPr>
          <w:t xml:space="preserve"> که دوتا ستون داره که هررکورد </w:t>
        </w:r>
        <w:r w:rsidR="00031FC4">
          <w:rPr>
            <w:rFonts w:cs="Calibri"/>
            <w:sz w:val="28"/>
            <w:szCs w:val="28"/>
            <w:lang w:bidi="fa-IR"/>
          </w:rPr>
          <w:t>pair</w:t>
        </w:r>
        <w:r w:rsidR="00031FC4">
          <w:rPr>
            <w:rFonts w:cs="Calibri" w:hint="cs"/>
            <w:sz w:val="28"/>
            <w:szCs w:val="28"/>
            <w:rtl/>
            <w:lang w:bidi="fa-IR"/>
          </w:rPr>
          <w:t xml:space="preserve"> های هم هستن، تِ مام</w:t>
        </w:r>
      </w:ins>
    </w:p>
    <w:p w14:paraId="6494CAF1" w14:textId="0E4B4326" w:rsidR="004D3599" w:rsidRDefault="004D3599" w:rsidP="004D3599">
      <w:pPr>
        <w:bidi/>
        <w:spacing w:after="0" w:line="276" w:lineRule="auto"/>
        <w:rPr>
          <w:ins w:id="3502" w:author="Microsoft account" w:date="2025-10-09T09:56:00Z"/>
          <w:rFonts w:cs="Calibri"/>
          <w:sz w:val="28"/>
          <w:szCs w:val="28"/>
          <w:rtl/>
          <w:lang w:bidi="fa-IR"/>
        </w:rPr>
        <w:pPrChange w:id="3503" w:author="Microsoft account" w:date="2025-10-09T09:56:00Z">
          <w:pPr>
            <w:bidi/>
            <w:spacing w:after="0" w:line="276" w:lineRule="auto"/>
            <w:jc w:val="both"/>
          </w:pPr>
        </w:pPrChange>
      </w:pPr>
      <w:ins w:id="3504" w:author="Microsoft account" w:date="2025-10-09T09:57:00Z">
        <w:r>
          <w:rPr>
            <w:rFonts w:cs="Calibri"/>
            <w:sz w:val="28"/>
            <w:szCs w:val="28"/>
            <w:lang w:bidi="fa-IR"/>
          </w:rPr>
          <w:t>End of Day031</w:t>
        </w:r>
      </w:ins>
    </w:p>
    <w:p w14:paraId="55812F4B" w14:textId="77777777" w:rsidR="00031FC4" w:rsidRDefault="00031FC4" w:rsidP="00031FC4">
      <w:pPr>
        <w:bidi/>
        <w:spacing w:after="0" w:line="276" w:lineRule="auto"/>
        <w:rPr>
          <w:ins w:id="3505" w:author="Microsoft account" w:date="2025-10-09T09:56:00Z"/>
          <w:rFonts w:cs="Calibri"/>
          <w:sz w:val="28"/>
          <w:szCs w:val="28"/>
          <w:rtl/>
          <w:lang w:bidi="fa-IR"/>
        </w:rPr>
        <w:pPrChange w:id="3506" w:author="Microsoft account" w:date="2025-10-09T09:56:00Z">
          <w:pPr>
            <w:bidi/>
            <w:spacing w:after="0" w:line="276" w:lineRule="auto"/>
            <w:jc w:val="both"/>
          </w:pPr>
        </w:pPrChange>
      </w:pPr>
    </w:p>
    <w:p w14:paraId="5800377F" w14:textId="5250A086" w:rsidR="00031FC4" w:rsidRDefault="00031FC4" w:rsidP="00031FC4">
      <w:pPr>
        <w:bidi/>
        <w:spacing w:after="0" w:line="276" w:lineRule="auto"/>
        <w:rPr>
          <w:ins w:id="3507" w:author="Microsoft account" w:date="2025-10-09T09:56:00Z"/>
          <w:rFonts w:cs="Calibri"/>
          <w:sz w:val="28"/>
          <w:szCs w:val="28"/>
          <w:lang w:bidi="fa-IR"/>
        </w:rPr>
        <w:pPrChange w:id="3508" w:author="Microsoft account" w:date="2025-10-09T09:56:00Z">
          <w:pPr>
            <w:bidi/>
            <w:spacing w:after="0" w:line="276" w:lineRule="auto"/>
            <w:jc w:val="both"/>
          </w:pPr>
        </w:pPrChange>
      </w:pPr>
      <w:ins w:id="3509" w:author="Microsoft account" w:date="2025-10-09T09:56:00Z">
        <w:r>
          <w:rPr>
            <w:rFonts w:cs="Calibri"/>
            <w:sz w:val="28"/>
            <w:szCs w:val="28"/>
            <w:lang w:bidi="fa-IR"/>
          </w:rPr>
          <w:t>Day032</w:t>
        </w:r>
      </w:ins>
    </w:p>
    <w:p w14:paraId="3A92D891" w14:textId="28FA95B4" w:rsidR="008868C9" w:rsidRDefault="000F3655" w:rsidP="008868C9">
      <w:pPr>
        <w:bidi/>
        <w:spacing w:after="0" w:line="276" w:lineRule="auto"/>
        <w:rPr>
          <w:ins w:id="3510" w:author="Microsoft account" w:date="2025-10-09T09:59:00Z"/>
          <w:rFonts w:cs="Calibri" w:hint="cs"/>
          <w:sz w:val="28"/>
          <w:szCs w:val="28"/>
          <w:rtl/>
          <w:lang w:bidi="fa-IR"/>
        </w:rPr>
        <w:pPrChange w:id="3511" w:author="Microsoft account" w:date="2025-10-09T09:56:00Z">
          <w:pPr>
            <w:bidi/>
            <w:spacing w:after="0" w:line="276" w:lineRule="auto"/>
            <w:jc w:val="both"/>
          </w:pPr>
        </w:pPrChange>
      </w:pPr>
      <w:ins w:id="3512" w:author="Microsoft account" w:date="2025-10-09T09:59:00Z">
        <w:r>
          <w:rPr>
            <w:rFonts w:cs="Calibri"/>
            <w:sz w:val="28"/>
            <w:szCs w:val="28"/>
            <w:lang w:bidi="fa-IR"/>
          </w:rPr>
          <w:t>Email SMTP and the datetime module</w:t>
        </w:r>
      </w:ins>
    </w:p>
    <w:p w14:paraId="217F3AAC" w14:textId="77777777" w:rsidR="000F3655" w:rsidRDefault="000F3655" w:rsidP="000F3655">
      <w:pPr>
        <w:bidi/>
        <w:spacing w:after="0" w:line="276" w:lineRule="auto"/>
        <w:rPr>
          <w:ins w:id="3513" w:author="Microsoft account" w:date="2025-10-09T09:03:00Z"/>
          <w:rFonts w:cs="Calibri" w:hint="cs"/>
          <w:sz w:val="28"/>
          <w:szCs w:val="28"/>
          <w:lang w:bidi="fa-IR"/>
        </w:rPr>
        <w:pPrChange w:id="3514" w:author="Microsoft account" w:date="2025-10-09T09:59:00Z">
          <w:pPr>
            <w:bidi/>
            <w:spacing w:after="0" w:line="276" w:lineRule="auto"/>
            <w:jc w:val="both"/>
          </w:pPr>
        </w:pPrChange>
      </w:pPr>
    </w:p>
    <w:p w14:paraId="52990B7D" w14:textId="4A9DEA81" w:rsidR="00984BB5" w:rsidRDefault="000F3655" w:rsidP="00984BB5">
      <w:pPr>
        <w:bidi/>
        <w:spacing w:after="0" w:line="276" w:lineRule="auto"/>
        <w:rPr>
          <w:ins w:id="3515" w:author="Microsoft account" w:date="2025-10-09T09:59:00Z"/>
          <w:rFonts w:cs="Calibri" w:hint="cs"/>
          <w:sz w:val="28"/>
          <w:szCs w:val="28"/>
          <w:rtl/>
          <w:lang w:bidi="fa-IR"/>
        </w:rPr>
        <w:pPrChange w:id="3516" w:author="Microsoft account" w:date="2025-10-09T09:03:00Z">
          <w:pPr>
            <w:bidi/>
            <w:spacing w:after="0" w:line="276" w:lineRule="auto"/>
            <w:jc w:val="both"/>
          </w:pPr>
        </w:pPrChange>
      </w:pPr>
      <w:ins w:id="3517" w:author="Microsoft account" w:date="2025-10-09T09:58:00Z">
        <w:r>
          <w:rPr>
            <w:rFonts w:cs="Calibri"/>
            <w:sz w:val="28"/>
            <w:szCs w:val="28"/>
            <w:lang w:bidi="fa-IR"/>
          </w:rPr>
          <w:t>-</w:t>
        </w:r>
      </w:ins>
      <w:ins w:id="3518" w:author="Microsoft account" w:date="2025-10-09T09:59:00Z">
        <w:r>
          <w:rPr>
            <w:rFonts w:cs="Calibri" w:hint="cs"/>
            <w:sz w:val="28"/>
            <w:szCs w:val="28"/>
            <w:rtl/>
            <w:lang w:bidi="fa-IR"/>
          </w:rPr>
          <w:t xml:space="preserve">اولی رو نمیدونم چیه، ولی از دومی قبلا استفاده کردیم داخل </w:t>
        </w:r>
        <w:r>
          <w:rPr>
            <w:rFonts w:cs="Calibri"/>
            <w:sz w:val="28"/>
            <w:szCs w:val="28"/>
            <w:lang w:bidi="fa-IR"/>
          </w:rPr>
          <w:t>PTK</w:t>
        </w:r>
        <w:r>
          <w:rPr>
            <w:rFonts w:cs="Calibri" w:hint="cs"/>
            <w:sz w:val="28"/>
            <w:szCs w:val="28"/>
            <w:rtl/>
            <w:lang w:bidi="fa-IR"/>
          </w:rPr>
          <w:t xml:space="preserve"> .</w:t>
        </w:r>
      </w:ins>
    </w:p>
    <w:p w14:paraId="70ECE1C3" w14:textId="77777777" w:rsidR="000F3655" w:rsidRDefault="000F3655" w:rsidP="000F3655">
      <w:pPr>
        <w:bidi/>
        <w:spacing w:after="0" w:line="276" w:lineRule="auto"/>
        <w:rPr>
          <w:ins w:id="3519" w:author="Microsoft account" w:date="2025-10-09T09:59:00Z"/>
          <w:rFonts w:cs="Calibri"/>
          <w:sz w:val="28"/>
          <w:szCs w:val="28"/>
          <w:rtl/>
          <w:lang w:bidi="fa-IR"/>
        </w:rPr>
        <w:pPrChange w:id="3520" w:author="Microsoft account" w:date="2025-10-09T09:59:00Z">
          <w:pPr>
            <w:bidi/>
            <w:spacing w:after="0" w:line="276" w:lineRule="auto"/>
            <w:jc w:val="both"/>
          </w:pPr>
        </w:pPrChange>
      </w:pPr>
    </w:p>
    <w:p w14:paraId="273A29A9" w14:textId="5A82DCFA" w:rsidR="000F3655" w:rsidRDefault="000F3655" w:rsidP="000F3655">
      <w:pPr>
        <w:bidi/>
        <w:spacing w:after="0" w:line="276" w:lineRule="auto"/>
        <w:rPr>
          <w:ins w:id="3521" w:author="Microsoft account" w:date="2025-10-09T10:01:00Z"/>
          <w:rFonts w:cs="Calibri" w:hint="cs"/>
          <w:sz w:val="28"/>
          <w:szCs w:val="28"/>
          <w:rtl/>
          <w:lang w:bidi="fa-IR"/>
        </w:rPr>
        <w:pPrChange w:id="3522" w:author="Microsoft account" w:date="2025-10-09T09:59:00Z">
          <w:pPr>
            <w:bidi/>
            <w:spacing w:after="0" w:line="276" w:lineRule="auto"/>
            <w:jc w:val="both"/>
          </w:pPr>
        </w:pPrChange>
      </w:pPr>
      <w:ins w:id="3523" w:author="Microsoft account" w:date="2025-10-09T09:59:00Z">
        <w:r>
          <w:rPr>
            <w:rFonts w:cs="Calibri" w:hint="cs"/>
            <w:sz w:val="28"/>
            <w:szCs w:val="28"/>
            <w:rtl/>
            <w:lang w:bidi="fa-IR"/>
          </w:rPr>
          <w:t>-</w:t>
        </w:r>
      </w:ins>
      <w:ins w:id="3524" w:author="Microsoft account" w:date="2025-10-09T10:00:00Z">
        <w:r>
          <w:rPr>
            <w:rFonts w:cs="Calibri" w:hint="cs"/>
            <w:sz w:val="28"/>
            <w:szCs w:val="28"/>
            <w:rtl/>
            <w:lang w:bidi="fa-IR"/>
          </w:rPr>
          <w:t xml:space="preserve">قضیه </w:t>
        </w:r>
        <w:r>
          <w:rPr>
            <w:rFonts w:cs="Calibri"/>
            <w:sz w:val="28"/>
            <w:szCs w:val="28"/>
            <w:lang w:bidi="fa-IR"/>
          </w:rPr>
          <w:t>Email SMTP</w:t>
        </w:r>
        <w:r>
          <w:rPr>
            <w:rFonts w:cs="Calibri" w:hint="cs"/>
            <w:sz w:val="28"/>
            <w:szCs w:val="28"/>
            <w:rtl/>
            <w:lang w:bidi="fa-IR"/>
          </w:rPr>
          <w:t xml:space="preserve"> اینه که چطوری با </w:t>
        </w:r>
        <w:r>
          <w:rPr>
            <w:rFonts w:cs="Calibri"/>
            <w:sz w:val="28"/>
            <w:szCs w:val="28"/>
            <w:lang w:bidi="fa-IR"/>
          </w:rPr>
          <w:t>python</w:t>
        </w:r>
        <w:r>
          <w:rPr>
            <w:rFonts w:cs="Calibri" w:hint="cs"/>
            <w:sz w:val="28"/>
            <w:szCs w:val="28"/>
            <w:rtl/>
            <w:lang w:bidi="fa-IR"/>
          </w:rPr>
          <w:t xml:space="preserve"> یسری </w:t>
        </w:r>
        <w:r>
          <w:rPr>
            <w:rFonts w:cs="Calibri"/>
            <w:sz w:val="28"/>
            <w:szCs w:val="28"/>
            <w:lang w:bidi="fa-IR"/>
          </w:rPr>
          <w:t xml:space="preserve">email </w:t>
        </w:r>
        <w:r>
          <w:rPr>
            <w:rFonts w:cs="Calibri" w:hint="cs"/>
            <w:sz w:val="28"/>
            <w:szCs w:val="28"/>
            <w:rtl/>
            <w:lang w:bidi="fa-IR"/>
          </w:rPr>
          <w:t xml:space="preserve"> اتوماتیک بفرستیم برای دیگران. که پایه پروژه امروزه که </w:t>
        </w:r>
        <w:r>
          <w:rPr>
            <w:rFonts w:cs="Calibri"/>
            <w:sz w:val="28"/>
            <w:szCs w:val="28"/>
            <w:lang w:bidi="fa-IR"/>
          </w:rPr>
          <w:t>Happy Birthday Email</w:t>
        </w:r>
        <w:r>
          <w:rPr>
            <w:rFonts w:cs="Calibri" w:hint="cs"/>
            <w:sz w:val="28"/>
            <w:szCs w:val="28"/>
            <w:rtl/>
            <w:lang w:bidi="fa-IR"/>
          </w:rPr>
          <w:t xml:space="preserve"> هست که قراره به افراد توی روز های مشخصی </w:t>
        </w:r>
      </w:ins>
      <w:ins w:id="3525" w:author="Microsoft account" w:date="2025-10-09T10:01:00Z">
        <w:r>
          <w:rPr>
            <w:rFonts w:cs="Calibri" w:hint="cs"/>
            <w:sz w:val="28"/>
            <w:szCs w:val="28"/>
            <w:rtl/>
            <w:lang w:bidi="fa-IR"/>
          </w:rPr>
          <w:t xml:space="preserve">که تولدشون باشه، ایمیل مبارک باد بفرسته. جالبه. میشه روی تلگرام هم استفاده ش کرد. </w:t>
        </w:r>
      </w:ins>
    </w:p>
    <w:p w14:paraId="01CE1832" w14:textId="77777777" w:rsidR="000F3655" w:rsidRDefault="000F3655" w:rsidP="000F3655">
      <w:pPr>
        <w:bidi/>
        <w:spacing w:after="0" w:line="276" w:lineRule="auto"/>
        <w:rPr>
          <w:ins w:id="3526" w:author="Microsoft account" w:date="2025-10-09T10:01:00Z"/>
          <w:rFonts w:cs="Calibri"/>
          <w:sz w:val="28"/>
          <w:szCs w:val="28"/>
          <w:rtl/>
          <w:lang w:bidi="fa-IR"/>
        </w:rPr>
        <w:pPrChange w:id="3527" w:author="Microsoft account" w:date="2025-10-09T10:01:00Z">
          <w:pPr>
            <w:bidi/>
            <w:spacing w:after="0" w:line="276" w:lineRule="auto"/>
            <w:jc w:val="both"/>
          </w:pPr>
        </w:pPrChange>
      </w:pPr>
    </w:p>
    <w:p w14:paraId="6964401B" w14:textId="785B8783" w:rsidR="000F3655" w:rsidRDefault="000F3655" w:rsidP="000F3655">
      <w:pPr>
        <w:bidi/>
        <w:spacing w:after="0" w:line="276" w:lineRule="auto"/>
        <w:rPr>
          <w:ins w:id="3528" w:author="Microsoft account" w:date="2025-10-09T10:03:00Z"/>
          <w:rFonts w:cs="Calibri" w:hint="cs"/>
          <w:sz w:val="28"/>
          <w:szCs w:val="28"/>
          <w:rtl/>
          <w:lang w:bidi="fa-IR"/>
        </w:rPr>
        <w:pPrChange w:id="3529" w:author="Microsoft account" w:date="2025-10-09T10:01:00Z">
          <w:pPr>
            <w:bidi/>
            <w:spacing w:after="0" w:line="276" w:lineRule="auto"/>
            <w:jc w:val="both"/>
          </w:pPr>
        </w:pPrChange>
      </w:pPr>
      <w:ins w:id="3530" w:author="Microsoft account" w:date="2025-10-09T10:01:00Z">
        <w:r>
          <w:rPr>
            <w:rFonts w:cs="Calibri" w:hint="cs"/>
            <w:sz w:val="28"/>
            <w:szCs w:val="28"/>
            <w:rtl/>
            <w:lang w:bidi="fa-IR"/>
          </w:rPr>
          <w:t>-</w:t>
        </w:r>
      </w:ins>
      <w:ins w:id="3531" w:author="Microsoft account" w:date="2025-10-09T10:03:00Z">
        <w:r>
          <w:rPr>
            <w:rFonts w:cs="Calibri"/>
            <w:sz w:val="28"/>
            <w:szCs w:val="28"/>
            <w:lang w:bidi="fa-IR"/>
          </w:rPr>
          <w:t>Email SMTP</w:t>
        </w:r>
        <w:r>
          <w:rPr>
            <w:rFonts w:cs="Calibri" w:hint="cs"/>
            <w:sz w:val="28"/>
            <w:szCs w:val="28"/>
            <w:rtl/>
            <w:lang w:bidi="fa-IR"/>
          </w:rPr>
          <w:t xml:space="preserve"> یه </w:t>
        </w:r>
        <w:r>
          <w:rPr>
            <w:rFonts w:cs="Calibri"/>
            <w:sz w:val="28"/>
            <w:szCs w:val="28"/>
            <w:lang w:bidi="fa-IR"/>
          </w:rPr>
          <w:t>built-in module</w:t>
        </w:r>
        <w:r>
          <w:rPr>
            <w:rFonts w:cs="Calibri" w:hint="cs"/>
            <w:sz w:val="28"/>
            <w:szCs w:val="28"/>
            <w:rtl/>
            <w:lang w:bidi="fa-IR"/>
          </w:rPr>
          <w:t xml:space="preserve"> هست (مثلِ </w:t>
        </w:r>
        <w:r>
          <w:rPr>
            <w:rFonts w:cs="Calibri"/>
            <w:sz w:val="28"/>
            <w:szCs w:val="28"/>
            <w:lang w:bidi="fa-IR"/>
          </w:rPr>
          <w:t>datetime</w:t>
        </w:r>
        <w:r>
          <w:rPr>
            <w:rFonts w:cs="Calibri" w:hint="cs"/>
            <w:sz w:val="28"/>
            <w:szCs w:val="28"/>
            <w:rtl/>
            <w:lang w:bidi="fa-IR"/>
          </w:rPr>
          <w:t xml:space="preserve">) که برای فرستادن </w:t>
        </w:r>
        <w:r>
          <w:rPr>
            <w:rFonts w:cs="Calibri"/>
            <w:sz w:val="28"/>
            <w:szCs w:val="28"/>
            <w:lang w:bidi="fa-IR"/>
          </w:rPr>
          <w:t>email</w:t>
        </w:r>
        <w:r>
          <w:rPr>
            <w:rFonts w:cs="Calibri" w:hint="cs"/>
            <w:sz w:val="28"/>
            <w:szCs w:val="28"/>
            <w:rtl/>
            <w:lang w:bidi="fa-IR"/>
          </w:rPr>
          <w:t xml:space="preserve"> هستش به صورت آماده.</w:t>
        </w:r>
      </w:ins>
    </w:p>
    <w:p w14:paraId="25BA54FF" w14:textId="77777777" w:rsidR="000F3655" w:rsidRDefault="000F3655" w:rsidP="000F3655">
      <w:pPr>
        <w:bidi/>
        <w:spacing w:after="0" w:line="276" w:lineRule="auto"/>
        <w:rPr>
          <w:ins w:id="3532" w:author="Microsoft account" w:date="2025-10-09T10:03:00Z"/>
          <w:rFonts w:cs="Calibri"/>
          <w:sz w:val="28"/>
          <w:szCs w:val="28"/>
          <w:rtl/>
          <w:lang w:bidi="fa-IR"/>
        </w:rPr>
        <w:pPrChange w:id="3533" w:author="Microsoft account" w:date="2025-10-09T10:03:00Z">
          <w:pPr>
            <w:bidi/>
            <w:spacing w:after="0" w:line="276" w:lineRule="auto"/>
            <w:jc w:val="both"/>
          </w:pPr>
        </w:pPrChange>
      </w:pPr>
    </w:p>
    <w:p w14:paraId="6A6A945D" w14:textId="3CAAE470" w:rsidR="000F3655" w:rsidRDefault="000F3655" w:rsidP="000F3655">
      <w:pPr>
        <w:bidi/>
        <w:spacing w:after="0" w:line="276" w:lineRule="auto"/>
        <w:rPr>
          <w:ins w:id="3534" w:author="Microsoft account" w:date="2025-10-09T10:05:00Z"/>
          <w:rFonts w:cs="Calibri" w:hint="cs"/>
          <w:sz w:val="28"/>
          <w:szCs w:val="28"/>
          <w:rtl/>
          <w:lang w:bidi="fa-IR"/>
        </w:rPr>
        <w:pPrChange w:id="3535" w:author="Microsoft account" w:date="2025-10-09T10:03:00Z">
          <w:pPr>
            <w:bidi/>
            <w:spacing w:after="0" w:line="276" w:lineRule="auto"/>
            <w:jc w:val="both"/>
          </w:pPr>
        </w:pPrChange>
      </w:pPr>
      <w:ins w:id="3536" w:author="Microsoft account" w:date="2025-10-09T10:03:00Z">
        <w:r>
          <w:rPr>
            <w:rFonts w:cs="Calibri" w:hint="cs"/>
            <w:sz w:val="28"/>
            <w:szCs w:val="28"/>
            <w:rtl/>
            <w:lang w:bidi="fa-IR"/>
          </w:rPr>
          <w:t>-</w:t>
        </w:r>
      </w:ins>
      <w:ins w:id="3537" w:author="Microsoft account" w:date="2025-10-09T10:04:00Z">
        <w:r w:rsidR="000A57EC">
          <w:rPr>
            <w:rFonts w:cs="Calibri" w:hint="cs"/>
            <w:sz w:val="28"/>
            <w:szCs w:val="28"/>
            <w:rtl/>
            <w:lang w:bidi="fa-IR"/>
          </w:rPr>
          <w:t xml:space="preserve">نکته : فکر میکنم، زمان هایی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3538" w:author="Microsoft account" w:date="2025-10-09T10:05:00Z">
        <w:r w:rsidR="000A57EC">
          <w:rPr>
            <w:rFonts w:cs="Calibri"/>
            <w:sz w:val="28"/>
            <w:szCs w:val="28"/>
            <w:lang w:bidi="fa-IR"/>
          </w:rPr>
          <w:t>time</w:t>
        </w:r>
        <w:r w:rsidR="000A57EC">
          <w:rPr>
            <w:rFonts w:cs="Calibri" w:hint="cs"/>
            <w:sz w:val="28"/>
            <w:szCs w:val="28"/>
            <w:rtl/>
            <w:lang w:bidi="fa-IR"/>
          </w:rPr>
          <w:t xml:space="preserve"> ولی اگر هم دقتِ </w:t>
        </w:r>
        <w:r w:rsidR="000A57EC">
          <w:rPr>
            <w:rFonts w:cs="Calibri"/>
            <w:sz w:val="28"/>
            <w:szCs w:val="28"/>
            <w:lang w:bidi="fa-IR"/>
          </w:rPr>
          <w:t>time</w:t>
        </w:r>
        <w:r w:rsidR="000A57EC">
          <w:rPr>
            <w:rFonts w:cs="Calibri" w:hint="cs"/>
            <w:sz w:val="28"/>
            <w:szCs w:val="28"/>
            <w:rtl/>
            <w:lang w:bidi="fa-IR"/>
          </w:rPr>
          <w:t xml:space="preserve"> رو میخوایم هم تاریخ رو ، میریم سراغ </w:t>
        </w:r>
        <w:r w:rsidR="000A57EC">
          <w:rPr>
            <w:rFonts w:cs="Calibri"/>
            <w:sz w:val="28"/>
            <w:szCs w:val="28"/>
            <w:lang w:bidi="fa-IR"/>
          </w:rPr>
          <w:t>datetime</w:t>
        </w:r>
        <w:r w:rsidR="000A57EC">
          <w:rPr>
            <w:rFonts w:cs="Calibri" w:hint="cs"/>
            <w:sz w:val="28"/>
            <w:szCs w:val="28"/>
            <w:rtl/>
            <w:lang w:bidi="fa-IR"/>
          </w:rPr>
          <w:t xml:space="preserve"> </w:t>
        </w:r>
      </w:ins>
    </w:p>
    <w:p w14:paraId="4BA96595" w14:textId="77777777" w:rsidR="000A57EC" w:rsidRDefault="000A57EC" w:rsidP="000A57EC">
      <w:pPr>
        <w:bidi/>
        <w:spacing w:after="0" w:line="276" w:lineRule="auto"/>
        <w:rPr>
          <w:ins w:id="3539" w:author="Microsoft account" w:date="2025-10-09T10:05:00Z"/>
          <w:rFonts w:cs="Calibri"/>
          <w:sz w:val="28"/>
          <w:szCs w:val="28"/>
          <w:rtl/>
          <w:lang w:bidi="fa-IR"/>
        </w:rPr>
        <w:pPrChange w:id="3540" w:author="Microsoft account" w:date="2025-10-09T10:05:00Z">
          <w:pPr>
            <w:bidi/>
            <w:spacing w:after="0" w:line="276" w:lineRule="auto"/>
            <w:jc w:val="both"/>
          </w:pPr>
        </w:pPrChange>
      </w:pPr>
    </w:p>
    <w:p w14:paraId="030A7854" w14:textId="65DEE415" w:rsidR="000A57EC" w:rsidRDefault="000A57EC" w:rsidP="000A57EC">
      <w:pPr>
        <w:bidi/>
        <w:spacing w:after="0" w:line="276" w:lineRule="auto"/>
        <w:rPr>
          <w:ins w:id="3541" w:author="Microsoft account" w:date="2025-10-09T10:10:00Z"/>
          <w:rFonts w:cs="Calibri" w:hint="cs"/>
          <w:sz w:val="28"/>
          <w:szCs w:val="28"/>
          <w:rtl/>
          <w:lang w:bidi="fa-IR"/>
        </w:rPr>
        <w:pPrChange w:id="3542" w:author="Microsoft account" w:date="2025-10-09T10:05:00Z">
          <w:pPr>
            <w:bidi/>
            <w:spacing w:after="0" w:line="276" w:lineRule="auto"/>
            <w:jc w:val="both"/>
          </w:pPr>
        </w:pPrChange>
      </w:pPr>
      <w:ins w:id="3543" w:author="Microsoft account" w:date="2025-10-09T10:05:00Z">
        <w:r>
          <w:rPr>
            <w:rFonts w:cs="Calibri" w:hint="cs"/>
            <w:sz w:val="28"/>
            <w:szCs w:val="28"/>
            <w:rtl/>
            <w:lang w:bidi="fa-IR"/>
          </w:rPr>
          <w:t>-</w:t>
        </w:r>
      </w:ins>
      <w:ins w:id="3544" w:author="Microsoft account" w:date="2025-10-09T10:06:00Z">
        <w:r>
          <w:rPr>
            <w:rFonts w:cs="Calibri" w:hint="cs"/>
            <w:sz w:val="28"/>
            <w:szCs w:val="28"/>
            <w:rtl/>
            <w:lang w:bidi="fa-IR"/>
          </w:rPr>
          <w:t xml:space="preserve">خب داره درمورد پشتِ صحنۀ ارسال یه </w:t>
        </w:r>
        <w:r>
          <w:rPr>
            <w:rFonts w:cs="Calibri"/>
            <w:sz w:val="28"/>
            <w:szCs w:val="28"/>
            <w:lang w:bidi="fa-IR"/>
          </w:rPr>
          <w:t>email</w:t>
        </w:r>
        <w:r>
          <w:rPr>
            <w:rFonts w:cs="Calibri" w:hint="cs"/>
            <w:sz w:val="28"/>
            <w:szCs w:val="28"/>
            <w:rtl/>
            <w:lang w:bidi="fa-IR"/>
          </w:rPr>
          <w:t xml:space="preserve"> صحبت میکنه. اینکه یه فرستنده یا </w:t>
        </w:r>
      </w:ins>
      <w:ins w:id="3545" w:author="Microsoft account" w:date="2025-10-09T10:07:00Z">
        <w:r>
          <w:rPr>
            <w:rFonts w:cs="Calibri"/>
            <w:sz w:val="28"/>
            <w:szCs w:val="28"/>
            <w:lang w:bidi="fa-IR"/>
          </w:rPr>
          <w:t>sender</w:t>
        </w:r>
        <w:r>
          <w:rPr>
            <w:rFonts w:cs="Calibri" w:hint="cs"/>
            <w:sz w:val="28"/>
            <w:szCs w:val="28"/>
            <w:rtl/>
            <w:lang w:bidi="fa-IR"/>
          </w:rPr>
          <w:t xml:space="preserve"> داریم و یه گیرنده یا </w:t>
        </w:r>
        <w:r>
          <w:rPr>
            <w:rFonts w:cs="Calibri"/>
            <w:sz w:val="28"/>
            <w:szCs w:val="28"/>
            <w:lang w:bidi="fa-IR"/>
          </w:rPr>
          <w:t>recipient</w:t>
        </w:r>
        <w:r>
          <w:rPr>
            <w:rFonts w:cs="Calibri" w:hint="cs"/>
            <w:sz w:val="28"/>
            <w:szCs w:val="28"/>
            <w:rtl/>
            <w:lang w:bidi="fa-IR"/>
          </w:rPr>
          <w:t xml:space="preserve"> ، که </w:t>
        </w:r>
        <w:r>
          <w:rPr>
            <w:rFonts w:cs="Calibri"/>
            <w:sz w:val="28"/>
            <w:szCs w:val="28"/>
            <w:lang w:bidi="fa-IR"/>
          </w:rPr>
          <w:t>sender</w:t>
        </w:r>
        <w:r>
          <w:rPr>
            <w:rFonts w:cs="Calibri" w:hint="cs"/>
            <w:sz w:val="28"/>
            <w:szCs w:val="28"/>
            <w:rtl/>
            <w:lang w:bidi="fa-IR"/>
          </w:rPr>
          <w:t xml:space="preserve"> ایمیل رو میفرسته برای </w:t>
        </w:r>
        <w:r>
          <w:rPr>
            <w:rFonts w:cs="Calibri"/>
            <w:sz w:val="28"/>
            <w:szCs w:val="28"/>
            <w:lang w:bidi="fa-IR"/>
          </w:rPr>
          <w:t>server</w:t>
        </w:r>
        <w:r>
          <w:rPr>
            <w:rFonts w:cs="Calibri" w:hint="cs"/>
            <w:sz w:val="28"/>
            <w:szCs w:val="28"/>
            <w:rtl/>
            <w:lang w:bidi="fa-IR"/>
          </w:rPr>
          <w:t xml:space="preserve"> ، اونم میگیره میده به </w:t>
        </w:r>
        <w:r>
          <w:rPr>
            <w:rFonts w:cs="Calibri"/>
            <w:sz w:val="28"/>
            <w:szCs w:val="28"/>
            <w:lang w:bidi="fa-IR"/>
          </w:rPr>
          <w:t>server</w:t>
        </w:r>
        <w:r>
          <w:rPr>
            <w:rFonts w:cs="Calibri" w:hint="cs"/>
            <w:sz w:val="28"/>
            <w:szCs w:val="28"/>
            <w:rtl/>
            <w:lang w:bidi="fa-IR"/>
          </w:rPr>
          <w:t xml:space="preserve"> مربوط به </w:t>
        </w:r>
        <w:r>
          <w:rPr>
            <w:rFonts w:cs="Calibri"/>
            <w:sz w:val="28"/>
            <w:szCs w:val="28"/>
            <w:lang w:bidi="fa-IR"/>
          </w:rPr>
          <w:t>recipient</w:t>
        </w:r>
        <w:r>
          <w:rPr>
            <w:rFonts w:cs="Calibri" w:hint="cs"/>
            <w:sz w:val="28"/>
            <w:szCs w:val="28"/>
            <w:rtl/>
            <w:lang w:bidi="fa-IR"/>
          </w:rPr>
          <w:t xml:space="preserve"> و اونجا میمونه تا گیرنده بیاد و ایمیل رو دانلود کنه . به کلِ این فرایند میگن </w:t>
        </w:r>
      </w:ins>
      <w:ins w:id="3546" w:author="Microsoft account" w:date="2025-10-09T10:08:00Z">
        <w:r>
          <w:rPr>
            <w:rFonts w:cs="Calibri"/>
            <w:sz w:val="28"/>
            <w:szCs w:val="28"/>
            <w:lang w:bidi="fa-IR"/>
          </w:rPr>
          <w:t>SMTP</w:t>
        </w:r>
        <w:r>
          <w:rPr>
            <w:rFonts w:cs="Calibri" w:hint="cs"/>
            <w:sz w:val="28"/>
            <w:szCs w:val="28"/>
            <w:rtl/>
            <w:lang w:bidi="fa-IR"/>
          </w:rPr>
          <w:t xml:space="preserve"> که مخففِ </w:t>
        </w:r>
        <w:r>
          <w:rPr>
            <w:rFonts w:cs="Calibri"/>
            <w:sz w:val="28"/>
            <w:szCs w:val="28"/>
            <w:lang w:bidi="fa-IR"/>
          </w:rPr>
          <w:t>Simple Mail Transfer Protocol</w:t>
        </w:r>
        <w:r>
          <w:rPr>
            <w:rFonts w:cs="Calibri" w:hint="cs"/>
            <w:sz w:val="28"/>
            <w:szCs w:val="28"/>
            <w:rtl/>
            <w:lang w:bidi="fa-IR"/>
          </w:rPr>
          <w:t xml:space="preserve"> هست. </w:t>
        </w:r>
      </w:ins>
      <w:ins w:id="3547" w:author="Microsoft account" w:date="2025-10-09T10:09:00Z">
        <w:r>
          <w:rPr>
            <w:rFonts w:cs="Calibri" w:hint="cs"/>
            <w:sz w:val="28"/>
            <w:szCs w:val="28"/>
            <w:rtl/>
            <w:lang w:bidi="fa-IR"/>
          </w:rPr>
          <w:t xml:space="preserve">حالا از اونجایی که با یه </w:t>
        </w:r>
        <w:r>
          <w:rPr>
            <w:rFonts w:cs="Calibri"/>
            <w:sz w:val="28"/>
            <w:szCs w:val="28"/>
            <w:lang w:bidi="fa-IR"/>
          </w:rPr>
          <w:lastRenderedPageBreak/>
          <w:t>protocol</w:t>
        </w:r>
        <w:r>
          <w:rPr>
            <w:rFonts w:cs="Calibri" w:hint="cs"/>
            <w:sz w:val="28"/>
            <w:szCs w:val="28"/>
            <w:rtl/>
            <w:lang w:bidi="fa-IR"/>
          </w:rPr>
          <w:t xml:space="preserve"> طرفیم، یعنی اینکه یسری روش اینجا مطرحه، مثال پستچی و مرکز پست و نامه رو زد. که اگر قضیه ای که درموردش صحبت کردیم رو تعمیم بدیم به این ، </w:t>
        </w:r>
      </w:ins>
      <w:ins w:id="3548" w:author="Microsoft account" w:date="2025-10-09T10:10:00Z">
        <w:r>
          <w:rPr>
            <w:rFonts w:cs="Calibri"/>
            <w:sz w:val="28"/>
            <w:szCs w:val="28"/>
            <w:lang w:bidi="fa-IR"/>
          </w:rPr>
          <w:t>SMTP</w:t>
        </w:r>
        <w:r>
          <w:rPr>
            <w:rFonts w:cs="Calibri" w:hint="cs"/>
            <w:sz w:val="28"/>
            <w:szCs w:val="28"/>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rFonts w:cs="Calibri"/>
            <w:sz w:val="28"/>
            <w:szCs w:val="28"/>
            <w:lang w:bidi="fa-IR"/>
          </w:rPr>
          <w:t>protocol</w:t>
        </w:r>
        <w:r>
          <w:rPr>
            <w:rFonts w:cs="Calibri" w:hint="cs"/>
            <w:sz w:val="28"/>
            <w:szCs w:val="28"/>
            <w:rtl/>
            <w:lang w:bidi="fa-IR"/>
          </w:rPr>
          <w:t xml:space="preserve"> ها </w:t>
        </w:r>
        <w:r w:rsidRPr="000A57EC">
          <w:rPr>
            <w:rFonts w:cs="Calibri"/>
            <w:sz w:val="28"/>
            <w:szCs w:val="28"/>
            <w:lang w:bidi="fa-IR"/>
          </w:rPr>
          <w:sym w:font="Wingdings" w:char="F04A"/>
        </w:r>
        <w:r>
          <w:rPr>
            <w:rFonts w:cs="Calibri" w:hint="cs"/>
            <w:sz w:val="28"/>
            <w:szCs w:val="28"/>
            <w:rtl/>
            <w:lang w:bidi="fa-IR"/>
          </w:rPr>
          <w:t xml:space="preserve"> )</w:t>
        </w:r>
      </w:ins>
    </w:p>
    <w:p w14:paraId="2B0E7D05" w14:textId="77777777" w:rsidR="000A57EC" w:rsidRDefault="000A57EC" w:rsidP="000A57EC">
      <w:pPr>
        <w:bidi/>
        <w:spacing w:after="0" w:line="276" w:lineRule="auto"/>
        <w:rPr>
          <w:ins w:id="3549" w:author="Microsoft account" w:date="2025-10-09T10:10:00Z"/>
          <w:rFonts w:cs="Calibri"/>
          <w:sz w:val="28"/>
          <w:szCs w:val="28"/>
          <w:rtl/>
          <w:lang w:bidi="fa-IR"/>
        </w:rPr>
        <w:pPrChange w:id="3550" w:author="Microsoft account" w:date="2025-10-09T10:10:00Z">
          <w:pPr>
            <w:bidi/>
            <w:spacing w:after="0" w:line="276" w:lineRule="auto"/>
            <w:jc w:val="both"/>
          </w:pPr>
        </w:pPrChange>
      </w:pPr>
    </w:p>
    <w:p w14:paraId="32E0ED78" w14:textId="40987D3E" w:rsidR="000A57EC" w:rsidRDefault="000A57EC" w:rsidP="000A57EC">
      <w:pPr>
        <w:bidi/>
        <w:spacing w:after="0" w:line="276" w:lineRule="auto"/>
        <w:rPr>
          <w:ins w:id="3551" w:author="Microsoft account" w:date="2025-10-09T10:12:00Z"/>
          <w:rFonts w:cs="Calibri" w:hint="cs"/>
          <w:sz w:val="28"/>
          <w:szCs w:val="28"/>
          <w:rtl/>
          <w:lang w:bidi="fa-IR"/>
        </w:rPr>
        <w:pPrChange w:id="3552" w:author="Microsoft account" w:date="2025-10-09T10:10:00Z">
          <w:pPr>
            <w:bidi/>
            <w:spacing w:after="0" w:line="276" w:lineRule="auto"/>
            <w:jc w:val="both"/>
          </w:pPr>
        </w:pPrChange>
      </w:pPr>
      <w:ins w:id="3553" w:author="Microsoft account" w:date="2025-10-09T10:10:00Z">
        <w:r>
          <w:rPr>
            <w:rFonts w:cs="Calibri" w:hint="cs"/>
            <w:sz w:val="28"/>
            <w:szCs w:val="28"/>
            <w:rtl/>
            <w:lang w:bidi="fa-IR"/>
          </w:rPr>
          <w:t>-</w:t>
        </w:r>
      </w:ins>
      <w:ins w:id="3554" w:author="Microsoft account" w:date="2025-10-09T10:11:00Z">
        <w:r w:rsidR="00934439">
          <w:rPr>
            <w:rFonts w:cs="Calibri" w:hint="cs"/>
            <w:sz w:val="28"/>
            <w:szCs w:val="28"/>
            <w:rtl/>
            <w:lang w:bidi="fa-IR"/>
          </w:rPr>
          <w:t xml:space="preserve">این کار رو قراره با </w:t>
        </w:r>
        <w:r w:rsidR="00934439">
          <w:rPr>
            <w:rFonts w:cs="Calibri"/>
            <w:sz w:val="28"/>
            <w:szCs w:val="28"/>
            <w:lang w:bidi="fa-IR"/>
          </w:rPr>
          <w:t>module</w:t>
        </w:r>
        <w:r w:rsidR="00934439">
          <w:rPr>
            <w:rFonts w:cs="Calibri" w:hint="cs"/>
            <w:sz w:val="28"/>
            <w:szCs w:val="28"/>
            <w:rtl/>
            <w:lang w:bidi="fa-IR"/>
          </w:rPr>
          <w:t xml:space="preserve"> ای به نام</w:t>
        </w:r>
        <w:r w:rsidR="00934439">
          <w:rPr>
            <w:rFonts w:cs="Calibri"/>
            <w:sz w:val="28"/>
            <w:szCs w:val="28"/>
            <w:lang w:bidi="fa-IR"/>
          </w:rPr>
          <w:t>smtplib</w:t>
        </w:r>
      </w:ins>
      <w:ins w:id="3555" w:author="Microsoft account" w:date="2025-10-09T10:12:00Z">
        <w:r w:rsidR="00934439">
          <w:rPr>
            <w:rFonts w:cs="Calibri"/>
            <w:sz w:val="28"/>
            <w:szCs w:val="28"/>
            <w:lang w:bidi="fa-IR"/>
          </w:rPr>
          <w:t xml:space="preserve"> </w:t>
        </w:r>
        <w:r w:rsidR="00934439">
          <w:rPr>
            <w:rFonts w:cs="Calibri" w:hint="cs"/>
            <w:sz w:val="28"/>
            <w:szCs w:val="28"/>
            <w:rtl/>
            <w:lang w:bidi="fa-IR"/>
          </w:rPr>
          <w:t xml:space="preserve"> انجام بدیم که اجازۀ این رو میده به هر آدرسی </w:t>
        </w:r>
        <w:r w:rsidR="00934439">
          <w:rPr>
            <w:rFonts w:cs="Calibri"/>
            <w:sz w:val="28"/>
            <w:szCs w:val="28"/>
            <w:lang w:bidi="fa-IR"/>
          </w:rPr>
          <w:t>email</w:t>
        </w:r>
        <w:r w:rsidR="00934439">
          <w:rPr>
            <w:rFonts w:cs="Calibri" w:hint="cs"/>
            <w:sz w:val="28"/>
            <w:szCs w:val="28"/>
            <w:rtl/>
            <w:lang w:bidi="fa-IR"/>
          </w:rPr>
          <w:t xml:space="preserve"> بفرستیم. </w:t>
        </w:r>
      </w:ins>
    </w:p>
    <w:p w14:paraId="37FB592A" w14:textId="77777777" w:rsidR="00934439" w:rsidRDefault="00934439" w:rsidP="00934439">
      <w:pPr>
        <w:bidi/>
        <w:spacing w:after="0" w:line="276" w:lineRule="auto"/>
        <w:rPr>
          <w:ins w:id="3556" w:author="Microsoft account" w:date="2025-10-09T10:12:00Z"/>
          <w:rFonts w:cs="Calibri"/>
          <w:sz w:val="28"/>
          <w:szCs w:val="28"/>
          <w:rtl/>
          <w:lang w:bidi="fa-IR"/>
        </w:rPr>
        <w:pPrChange w:id="3557" w:author="Microsoft account" w:date="2025-10-09T10:12:00Z">
          <w:pPr>
            <w:bidi/>
            <w:spacing w:after="0" w:line="276" w:lineRule="auto"/>
            <w:jc w:val="both"/>
          </w:pPr>
        </w:pPrChange>
      </w:pPr>
    </w:p>
    <w:p w14:paraId="35099D53" w14:textId="33A8E6C0" w:rsidR="00934439" w:rsidRDefault="00934439" w:rsidP="00934439">
      <w:pPr>
        <w:bidi/>
        <w:spacing w:after="0" w:line="276" w:lineRule="auto"/>
        <w:rPr>
          <w:ins w:id="3558" w:author="Microsoft account" w:date="2025-10-09T10:12:00Z"/>
          <w:rFonts w:cs="Calibri" w:hint="cs"/>
          <w:sz w:val="28"/>
          <w:szCs w:val="28"/>
          <w:rtl/>
          <w:lang w:bidi="fa-IR"/>
        </w:rPr>
        <w:pPrChange w:id="3559" w:author="Microsoft account" w:date="2025-10-09T10:12:00Z">
          <w:pPr>
            <w:bidi/>
            <w:spacing w:after="0" w:line="276" w:lineRule="auto"/>
            <w:jc w:val="both"/>
          </w:pPr>
        </w:pPrChange>
      </w:pPr>
      <w:ins w:id="3560" w:author="Microsoft account" w:date="2025-10-09T10:12:00Z">
        <w:r>
          <w:rPr>
            <w:rFonts w:cs="Calibri" w:hint="cs"/>
            <w:sz w:val="28"/>
            <w:szCs w:val="28"/>
            <w:rtl/>
            <w:lang w:bidi="fa-IR"/>
          </w:rPr>
          <w:t xml:space="preserve">-گفت که بهتره که دوتا </w:t>
        </w:r>
        <w:r>
          <w:rPr>
            <w:rFonts w:cs="Calibri"/>
            <w:sz w:val="28"/>
            <w:szCs w:val="28"/>
            <w:lang w:bidi="fa-IR"/>
          </w:rPr>
          <w:t>email</w:t>
        </w:r>
        <w:r>
          <w:rPr>
            <w:rFonts w:cs="Calibri" w:hint="cs"/>
            <w:sz w:val="28"/>
            <w:szCs w:val="28"/>
            <w:rtl/>
            <w:lang w:bidi="fa-IR"/>
          </w:rPr>
          <w:t xml:space="preserve"> تستی بسازیم یکی توی </w:t>
        </w:r>
        <w:r>
          <w:rPr>
            <w:rFonts w:cs="Calibri"/>
            <w:sz w:val="28"/>
            <w:szCs w:val="28"/>
            <w:lang w:bidi="fa-IR"/>
          </w:rPr>
          <w:t>google</w:t>
        </w:r>
        <w:r>
          <w:rPr>
            <w:rFonts w:cs="Calibri" w:hint="cs"/>
            <w:sz w:val="28"/>
            <w:szCs w:val="28"/>
            <w:rtl/>
            <w:lang w:bidi="fa-IR"/>
          </w:rPr>
          <w:t xml:space="preserve"> یکی توی </w:t>
        </w:r>
        <w:r>
          <w:rPr>
            <w:rFonts w:cs="Calibri"/>
            <w:sz w:val="28"/>
            <w:szCs w:val="28"/>
            <w:lang w:bidi="fa-IR"/>
          </w:rPr>
          <w:t>yahoo</w:t>
        </w:r>
        <w:r>
          <w:rPr>
            <w:rFonts w:cs="Calibri" w:hint="cs"/>
            <w:sz w:val="28"/>
            <w:szCs w:val="28"/>
            <w:rtl/>
            <w:lang w:bidi="fa-IR"/>
          </w:rPr>
          <w:t xml:space="preserve"> که راحت بتونیم تست کنیم. </w:t>
        </w:r>
      </w:ins>
      <w:ins w:id="3561" w:author="Microsoft account" w:date="2025-10-09T10:16:00Z">
        <w:r>
          <w:rPr>
            <w:rFonts w:cs="Calibri" w:hint="cs"/>
            <w:sz w:val="28"/>
            <w:szCs w:val="28"/>
            <w:rtl/>
            <w:lang w:bidi="fa-IR"/>
          </w:rPr>
          <w:t xml:space="preserve">(اما چون ما تعداد بی شماری ایمیل داریم روی گوگل دیگه از ساختن یکی روی </w:t>
        </w:r>
        <w:r>
          <w:rPr>
            <w:rFonts w:cs="Calibri"/>
            <w:sz w:val="28"/>
            <w:szCs w:val="28"/>
            <w:lang w:bidi="fa-IR"/>
          </w:rPr>
          <w:t>yahoo</w:t>
        </w:r>
        <w:r>
          <w:rPr>
            <w:rFonts w:cs="Calibri" w:hint="cs"/>
            <w:sz w:val="28"/>
            <w:szCs w:val="28"/>
            <w:rtl/>
            <w:lang w:bidi="fa-IR"/>
          </w:rPr>
          <w:t xml:space="preserve"> صرف نظر میکنیم. )</w:t>
        </w:r>
      </w:ins>
    </w:p>
    <w:p w14:paraId="2DE359A8" w14:textId="77777777" w:rsidR="00934439" w:rsidRDefault="00934439" w:rsidP="00934439">
      <w:pPr>
        <w:bidi/>
        <w:spacing w:after="0" w:line="276" w:lineRule="auto"/>
        <w:rPr>
          <w:ins w:id="3562" w:author="Microsoft account" w:date="2025-10-09T10:12:00Z"/>
          <w:rFonts w:cs="Calibri"/>
          <w:sz w:val="28"/>
          <w:szCs w:val="28"/>
          <w:rtl/>
          <w:lang w:bidi="fa-IR"/>
        </w:rPr>
        <w:pPrChange w:id="3563" w:author="Microsoft account" w:date="2025-10-09T10:12:00Z">
          <w:pPr>
            <w:bidi/>
            <w:spacing w:after="0" w:line="276" w:lineRule="auto"/>
            <w:jc w:val="both"/>
          </w:pPr>
        </w:pPrChange>
      </w:pPr>
    </w:p>
    <w:p w14:paraId="6357B459" w14:textId="00129447" w:rsidR="00934439" w:rsidRDefault="00934439" w:rsidP="00934439">
      <w:pPr>
        <w:bidi/>
        <w:spacing w:after="0" w:line="276" w:lineRule="auto"/>
        <w:rPr>
          <w:ins w:id="3564" w:author="Microsoft account" w:date="2025-10-09T10:23:00Z"/>
          <w:rFonts w:cs="Calibri" w:hint="cs"/>
          <w:sz w:val="28"/>
          <w:szCs w:val="28"/>
          <w:rtl/>
          <w:lang w:bidi="fa-IR"/>
        </w:rPr>
        <w:pPrChange w:id="3565" w:author="Microsoft account" w:date="2025-10-09T10:12:00Z">
          <w:pPr>
            <w:bidi/>
            <w:spacing w:after="0" w:line="276" w:lineRule="auto"/>
            <w:jc w:val="both"/>
          </w:pPr>
        </w:pPrChange>
      </w:pPr>
      <w:ins w:id="3566" w:author="Microsoft account" w:date="2025-10-09T10:12:00Z">
        <w:r>
          <w:rPr>
            <w:rFonts w:cs="Calibri" w:hint="cs"/>
            <w:sz w:val="28"/>
            <w:szCs w:val="28"/>
            <w:rtl/>
            <w:lang w:bidi="fa-IR"/>
          </w:rPr>
          <w:t>-</w:t>
        </w:r>
      </w:ins>
      <w:ins w:id="3567" w:author="Microsoft account" w:date="2025-10-09T10:23:00Z">
        <w:r w:rsidR="00FF2621">
          <w:rPr>
            <w:rFonts w:cs="Calibri" w:hint="cs"/>
            <w:sz w:val="28"/>
            <w:szCs w:val="28"/>
            <w:rtl/>
            <w:lang w:bidi="fa-IR"/>
          </w:rPr>
          <w:t xml:space="preserve">یسری از </w:t>
        </w:r>
        <w:r w:rsidR="00FF2621">
          <w:rPr>
            <w:rFonts w:cs="Calibri"/>
            <w:sz w:val="28"/>
            <w:szCs w:val="28"/>
            <w:lang w:bidi="fa-IR"/>
          </w:rPr>
          <w:t>smtp host</w:t>
        </w:r>
        <w:r w:rsidR="00FF2621">
          <w:rPr>
            <w:rFonts w:cs="Calibri" w:hint="cs"/>
            <w:sz w:val="28"/>
            <w:szCs w:val="28"/>
            <w:rtl/>
            <w:lang w:bidi="fa-IR"/>
          </w:rPr>
          <w:t xml:space="preserve"> های پر استفاده :</w:t>
        </w:r>
      </w:ins>
    </w:p>
    <w:p w14:paraId="314D5DC1" w14:textId="797A923E" w:rsidR="00FF2621" w:rsidRDefault="00FF2621" w:rsidP="00FF2621">
      <w:pPr>
        <w:bidi/>
        <w:spacing w:after="0" w:line="276" w:lineRule="auto"/>
        <w:rPr>
          <w:ins w:id="3568" w:author="Microsoft account" w:date="2025-10-09T10:23:00Z"/>
          <w:rFonts w:cs="Calibri"/>
          <w:sz w:val="28"/>
          <w:szCs w:val="28"/>
          <w:rtl/>
          <w:lang w:bidi="fa-IR"/>
        </w:rPr>
        <w:pPrChange w:id="3569" w:author="Microsoft account" w:date="2025-10-09T10:23:00Z">
          <w:pPr>
            <w:bidi/>
            <w:spacing w:after="0" w:line="276" w:lineRule="auto"/>
            <w:jc w:val="both"/>
          </w:pPr>
        </w:pPrChange>
      </w:pPr>
      <w:ins w:id="3570" w:author="Microsoft account" w:date="2025-10-09T10:23:00Z">
        <w:r w:rsidRPr="00FF2621">
          <w:rPr>
            <w:rFonts w:cs="Calibri"/>
            <w:sz w:val="28"/>
            <w:szCs w:val="28"/>
            <w:rtl/>
            <w:lang w:bidi="fa-IR"/>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623185"/>
                      </a:xfrm>
                      <a:prstGeom prst="rect">
                        <a:avLst/>
                      </a:prstGeom>
                    </pic:spPr>
                  </pic:pic>
                </a:graphicData>
              </a:graphic>
            </wp:inline>
          </w:drawing>
        </w:r>
      </w:ins>
    </w:p>
    <w:p w14:paraId="23C70D4B" w14:textId="77777777" w:rsidR="00FF2621" w:rsidRDefault="00FF2621" w:rsidP="00FF2621">
      <w:pPr>
        <w:bidi/>
        <w:spacing w:after="0" w:line="276" w:lineRule="auto"/>
        <w:rPr>
          <w:ins w:id="3571" w:author="Microsoft account" w:date="2025-10-09T10:23:00Z"/>
          <w:rFonts w:cs="Calibri"/>
          <w:sz w:val="28"/>
          <w:szCs w:val="28"/>
          <w:rtl/>
          <w:lang w:bidi="fa-IR"/>
        </w:rPr>
        <w:pPrChange w:id="3572" w:author="Microsoft account" w:date="2025-10-09T10:23:00Z">
          <w:pPr>
            <w:bidi/>
            <w:spacing w:after="0" w:line="276" w:lineRule="auto"/>
            <w:jc w:val="both"/>
          </w:pPr>
        </w:pPrChange>
      </w:pPr>
    </w:p>
    <w:p w14:paraId="07DCEAF2" w14:textId="2E58EEDF" w:rsidR="00FF2621" w:rsidRDefault="00FF2621" w:rsidP="00FF2621">
      <w:pPr>
        <w:bidi/>
        <w:spacing w:after="0" w:line="276" w:lineRule="auto"/>
        <w:rPr>
          <w:ins w:id="3573" w:author="Microsoft account" w:date="2025-10-09T10:27:00Z"/>
          <w:rFonts w:cs="Calibri" w:hint="cs"/>
          <w:sz w:val="28"/>
          <w:szCs w:val="28"/>
          <w:rtl/>
          <w:lang w:bidi="fa-IR"/>
        </w:rPr>
        <w:pPrChange w:id="3574" w:author="Microsoft account" w:date="2025-10-09T10:23:00Z">
          <w:pPr>
            <w:bidi/>
            <w:spacing w:after="0" w:line="276" w:lineRule="auto"/>
            <w:jc w:val="both"/>
          </w:pPr>
        </w:pPrChange>
      </w:pPr>
      <w:ins w:id="3575" w:author="Microsoft account" w:date="2025-10-09T10:23:00Z">
        <w:r>
          <w:rPr>
            <w:rFonts w:cs="Calibri" w:hint="cs"/>
            <w:sz w:val="28"/>
            <w:szCs w:val="28"/>
            <w:rtl/>
            <w:lang w:bidi="fa-IR"/>
          </w:rPr>
          <w:t>-</w:t>
        </w:r>
      </w:ins>
      <w:ins w:id="3576" w:author="Microsoft account" w:date="2025-10-09T10:26:00Z">
        <w:r>
          <w:rPr>
            <w:rFonts w:cs="Calibri" w:hint="cs"/>
            <w:sz w:val="28"/>
            <w:szCs w:val="28"/>
            <w:rtl/>
            <w:lang w:bidi="fa-IR"/>
          </w:rPr>
          <w:t xml:space="preserve">خب بریم تو دلِ کار. اول خب باید </w:t>
        </w:r>
        <w:r>
          <w:rPr>
            <w:rFonts w:cs="Calibri"/>
            <w:sz w:val="28"/>
            <w:szCs w:val="28"/>
            <w:lang w:bidi="fa-IR"/>
          </w:rPr>
          <w:t>import</w:t>
        </w:r>
        <w:r>
          <w:rPr>
            <w:rFonts w:cs="Calibri" w:hint="cs"/>
            <w:sz w:val="28"/>
            <w:szCs w:val="28"/>
            <w:rtl/>
            <w:lang w:bidi="fa-IR"/>
          </w:rPr>
          <w:t xml:space="preserve"> کنیم. بعد باید یه </w:t>
        </w:r>
        <w:r>
          <w:rPr>
            <w:rFonts w:cs="Calibri"/>
            <w:sz w:val="28"/>
            <w:szCs w:val="28"/>
            <w:lang w:bidi="fa-IR"/>
          </w:rPr>
          <w:t>object</w:t>
        </w:r>
        <w:r>
          <w:rPr>
            <w:rFonts w:cs="Calibri" w:hint="cs"/>
            <w:sz w:val="28"/>
            <w:szCs w:val="28"/>
            <w:rtl/>
            <w:lang w:bidi="fa-IR"/>
          </w:rPr>
          <w:t xml:space="preserve"> بسازیم از </w:t>
        </w:r>
        <w:r>
          <w:rPr>
            <w:rFonts w:cs="Calibri"/>
            <w:sz w:val="28"/>
            <w:szCs w:val="28"/>
            <w:lang w:bidi="fa-IR"/>
          </w:rPr>
          <w:t>class SMTP</w:t>
        </w:r>
        <w:r>
          <w:rPr>
            <w:rFonts w:cs="Calibri" w:hint="cs"/>
            <w:sz w:val="28"/>
            <w:szCs w:val="28"/>
            <w:rtl/>
            <w:lang w:bidi="fa-IR"/>
          </w:rPr>
          <w:t xml:space="preserve"> ای که داخل </w:t>
        </w:r>
        <w:r>
          <w:rPr>
            <w:rFonts w:cs="Calibri"/>
            <w:sz w:val="28"/>
            <w:szCs w:val="28"/>
            <w:lang w:bidi="fa-IR"/>
          </w:rPr>
          <w:t>smtplib</w:t>
        </w:r>
      </w:ins>
      <w:ins w:id="3577" w:author="Microsoft account" w:date="2025-10-09T10:27:00Z">
        <w:r>
          <w:rPr>
            <w:rFonts w:cs="Calibri" w:hint="cs"/>
            <w:sz w:val="28"/>
            <w:szCs w:val="28"/>
            <w:rtl/>
            <w:lang w:bidi="fa-IR"/>
          </w:rPr>
          <w:t xml:space="preserve"> قرار داره. </w:t>
        </w:r>
        <w:r>
          <w:rPr>
            <w:rFonts w:cs="Calibri"/>
            <w:sz w:val="28"/>
            <w:szCs w:val="28"/>
            <w:lang w:bidi="fa-IR"/>
          </w:rPr>
          <w:t>Sender email</w:t>
        </w:r>
        <w:r>
          <w:rPr>
            <w:rFonts w:cs="Calibri" w:hint="cs"/>
            <w:sz w:val="28"/>
            <w:szCs w:val="28"/>
            <w:rtl/>
            <w:lang w:bidi="fa-IR"/>
          </w:rPr>
          <w:t xml:space="preserve"> هم داخل یه متغیر میزاریم:</w:t>
        </w:r>
      </w:ins>
    </w:p>
    <w:p w14:paraId="7124DDAB" w14:textId="20397AF5" w:rsidR="00FF2621" w:rsidRDefault="00FF2621" w:rsidP="00FF2621">
      <w:pPr>
        <w:bidi/>
        <w:spacing w:after="0" w:line="276" w:lineRule="auto"/>
        <w:rPr>
          <w:ins w:id="3578" w:author="Microsoft account" w:date="2025-10-09T10:40:00Z"/>
          <w:rFonts w:cs="Calibri"/>
          <w:sz w:val="28"/>
          <w:szCs w:val="28"/>
          <w:lang w:bidi="fa-IR"/>
        </w:rPr>
        <w:pPrChange w:id="3579" w:author="Microsoft account" w:date="2025-10-09T10:27:00Z">
          <w:pPr>
            <w:bidi/>
            <w:spacing w:after="0" w:line="276" w:lineRule="auto"/>
            <w:jc w:val="both"/>
          </w:pPr>
        </w:pPrChange>
      </w:pPr>
      <w:ins w:id="3580" w:author="Microsoft account" w:date="2025-10-09T10:27:00Z">
        <w:r w:rsidRPr="00FF2621">
          <w:rPr>
            <w:rFonts w:cs="Calibri"/>
            <w:sz w:val="28"/>
            <w:szCs w:val="28"/>
            <w:rtl/>
            <w:lang w:bidi="fa-IR"/>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87007" cy="1590897"/>
                      </a:xfrm>
                      <a:prstGeom prst="rect">
                        <a:avLst/>
                      </a:prstGeom>
                    </pic:spPr>
                  </pic:pic>
                </a:graphicData>
              </a:graphic>
            </wp:inline>
          </w:drawing>
        </w:r>
      </w:ins>
    </w:p>
    <w:p w14:paraId="19D81FF9" w14:textId="4BDA9528" w:rsidR="007148B9" w:rsidRDefault="007148B9" w:rsidP="007148B9">
      <w:pPr>
        <w:bidi/>
        <w:spacing w:after="0" w:line="276" w:lineRule="auto"/>
        <w:rPr>
          <w:ins w:id="3581" w:author="Microsoft account" w:date="2025-10-09T10:27:00Z"/>
          <w:rFonts w:cs="Calibri" w:hint="cs"/>
          <w:sz w:val="28"/>
          <w:szCs w:val="28"/>
          <w:rtl/>
          <w:lang w:bidi="fa-IR"/>
        </w:rPr>
        <w:pPrChange w:id="3582" w:author="Microsoft account" w:date="2025-10-09T10:40:00Z">
          <w:pPr>
            <w:bidi/>
            <w:spacing w:after="0" w:line="276" w:lineRule="auto"/>
            <w:jc w:val="both"/>
          </w:pPr>
        </w:pPrChange>
      </w:pPr>
      <w:ins w:id="3583" w:author="Microsoft account" w:date="2025-10-09T10:40:00Z">
        <w:r>
          <w:rPr>
            <w:rFonts w:cs="Calibri" w:hint="cs"/>
            <w:sz w:val="28"/>
            <w:szCs w:val="28"/>
            <w:rtl/>
            <w:lang w:bidi="fa-IR"/>
          </w:rPr>
          <w:t xml:space="preserve">باید آدرس </w:t>
        </w:r>
        <w:r>
          <w:rPr>
            <w:rFonts w:cs="Calibri"/>
            <w:sz w:val="28"/>
            <w:szCs w:val="28"/>
            <w:lang w:bidi="fa-IR"/>
          </w:rPr>
          <w:t>smtp server host</w:t>
        </w:r>
        <w:r>
          <w:rPr>
            <w:rFonts w:cs="Calibri" w:hint="cs"/>
            <w:sz w:val="28"/>
            <w:szCs w:val="28"/>
            <w:rtl/>
            <w:lang w:bidi="fa-IR"/>
          </w:rPr>
          <w:t xml:space="preserve"> رو به عنوان </w:t>
        </w:r>
        <w:r>
          <w:rPr>
            <w:rFonts w:cs="Calibri"/>
            <w:sz w:val="28"/>
            <w:szCs w:val="28"/>
            <w:lang w:bidi="fa-IR"/>
          </w:rPr>
          <w:t>arg</w:t>
        </w:r>
        <w:r>
          <w:rPr>
            <w:rFonts w:cs="Calibri" w:hint="cs"/>
            <w:sz w:val="28"/>
            <w:szCs w:val="28"/>
            <w:rtl/>
            <w:lang w:bidi="fa-IR"/>
          </w:rPr>
          <w:t xml:space="preserve"> ارسال کنیم به </w:t>
        </w:r>
        <w:r>
          <w:rPr>
            <w:rFonts w:cs="Calibri"/>
            <w:sz w:val="28"/>
            <w:szCs w:val="28"/>
            <w:lang w:bidi="fa-IR"/>
          </w:rPr>
          <w:t>SMTP()</w:t>
        </w:r>
        <w:r>
          <w:rPr>
            <w:rFonts w:cs="Calibri" w:hint="cs"/>
            <w:sz w:val="28"/>
            <w:szCs w:val="28"/>
            <w:rtl/>
            <w:lang w:bidi="fa-IR"/>
          </w:rPr>
          <w:t xml:space="preserve"> و اینطوری به اصطلاح ارتباط ما با اون </w:t>
        </w:r>
      </w:ins>
      <w:ins w:id="3584" w:author="Microsoft account" w:date="2025-10-09T10:41:00Z">
        <w:r>
          <w:rPr>
            <w:rFonts w:cs="Calibri"/>
            <w:sz w:val="28"/>
            <w:szCs w:val="28"/>
            <w:lang w:bidi="fa-IR"/>
          </w:rPr>
          <w:t>smtp server host</w:t>
        </w:r>
        <w:r>
          <w:rPr>
            <w:rFonts w:cs="Calibri" w:hint="cs"/>
            <w:sz w:val="28"/>
            <w:szCs w:val="28"/>
            <w:rtl/>
            <w:lang w:bidi="fa-IR"/>
          </w:rPr>
          <w:t xml:space="preserve"> برقرار میشه. </w:t>
        </w:r>
      </w:ins>
    </w:p>
    <w:p w14:paraId="55158CC1" w14:textId="34F38F2B" w:rsidR="00FF2621" w:rsidRDefault="00FF2621" w:rsidP="00FF2621">
      <w:pPr>
        <w:bidi/>
        <w:spacing w:after="0" w:line="276" w:lineRule="auto"/>
        <w:rPr>
          <w:ins w:id="3585" w:author="Microsoft account" w:date="2025-10-09T10:30:00Z"/>
          <w:rFonts w:cs="Calibri"/>
          <w:sz w:val="28"/>
          <w:szCs w:val="28"/>
          <w:lang w:bidi="fa-IR"/>
        </w:rPr>
        <w:pPrChange w:id="3586" w:author="Microsoft account" w:date="2025-10-09T10:27:00Z">
          <w:pPr>
            <w:bidi/>
            <w:spacing w:after="0" w:line="276" w:lineRule="auto"/>
            <w:jc w:val="both"/>
          </w:pPr>
        </w:pPrChange>
      </w:pPr>
      <w:ins w:id="3587" w:author="Microsoft account" w:date="2025-10-09T10:27:00Z">
        <w:r>
          <w:rPr>
            <w:rFonts w:cs="Calibri" w:hint="cs"/>
            <w:sz w:val="28"/>
            <w:szCs w:val="28"/>
            <w:rtl/>
            <w:lang w:bidi="fa-IR"/>
          </w:rPr>
          <w:lastRenderedPageBreak/>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3588" w:author="Microsoft account" w:date="2025-10-09T10:28:00Z">
        <w:r>
          <w:rPr>
            <w:rFonts w:cs="Calibri" w:hint="cs"/>
            <w:sz w:val="28"/>
            <w:szCs w:val="28"/>
            <w:rtl/>
            <w:lang w:bidi="fa-IR"/>
          </w:rPr>
          <w:t xml:space="preserve">این یه دلیل داره و دلیلش هم باید رعایت کنیم . </w:t>
        </w:r>
        <w:r w:rsidR="00926059">
          <w:rPr>
            <w:rFonts w:cs="Calibri"/>
            <w:sz w:val="28"/>
            <w:szCs w:val="28"/>
            <w:lang w:bidi="fa-IR"/>
          </w:rPr>
          <w:t>TLS</w:t>
        </w:r>
        <w:r w:rsidR="00926059">
          <w:rPr>
            <w:rFonts w:cs="Calibri" w:hint="cs"/>
            <w:sz w:val="28"/>
            <w:szCs w:val="28"/>
            <w:rtl/>
            <w:lang w:bidi="fa-IR"/>
          </w:rPr>
          <w:t xml:space="preserve"> </w:t>
        </w:r>
      </w:ins>
    </w:p>
    <w:p w14:paraId="4A6E6F2F" w14:textId="07283009" w:rsidR="00926059" w:rsidRDefault="00926059" w:rsidP="00926059">
      <w:pPr>
        <w:bidi/>
        <w:spacing w:after="0" w:line="276" w:lineRule="auto"/>
        <w:rPr>
          <w:ins w:id="3589" w:author="Microsoft account" w:date="2025-10-09T10:28:00Z"/>
          <w:rFonts w:cs="Calibri" w:hint="cs"/>
          <w:sz w:val="28"/>
          <w:szCs w:val="28"/>
          <w:rtl/>
          <w:lang w:bidi="fa-IR"/>
        </w:rPr>
        <w:pPrChange w:id="3590" w:author="Microsoft account" w:date="2025-10-09T10:30:00Z">
          <w:pPr>
            <w:bidi/>
            <w:spacing w:after="0" w:line="276" w:lineRule="auto"/>
            <w:jc w:val="both"/>
          </w:pPr>
        </w:pPrChange>
      </w:pPr>
      <w:ins w:id="3591" w:author="Microsoft account" w:date="2025-10-09T10:30:00Z">
        <w:r w:rsidRPr="00926059">
          <w:rPr>
            <w:rFonts w:cs="Calibri"/>
            <w:sz w:val="28"/>
            <w:szCs w:val="28"/>
            <w:rtl/>
            <w:lang w:bidi="fa-IR"/>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926059">
      <w:pPr>
        <w:bidi/>
        <w:spacing w:after="0" w:line="276" w:lineRule="auto"/>
        <w:rPr>
          <w:ins w:id="3592" w:author="Microsoft account" w:date="2025-10-09T10:30:00Z"/>
          <w:rFonts w:cs="Calibri" w:hint="cs"/>
          <w:sz w:val="28"/>
          <w:szCs w:val="28"/>
          <w:rtl/>
          <w:lang w:bidi="fa-IR"/>
        </w:rPr>
        <w:pPrChange w:id="3593" w:author="Microsoft account" w:date="2025-10-09T10:28:00Z">
          <w:pPr>
            <w:bidi/>
            <w:spacing w:after="0" w:line="276" w:lineRule="auto"/>
            <w:jc w:val="both"/>
          </w:pPr>
        </w:pPrChange>
      </w:pPr>
      <w:ins w:id="3594" w:author="Microsoft account" w:date="2025-10-09T10:28:00Z">
        <w:r>
          <w:rPr>
            <w:rFonts w:cs="Calibri" w:hint="cs"/>
            <w:sz w:val="28"/>
            <w:szCs w:val="28"/>
            <w:rtl/>
            <w:lang w:bidi="fa-IR"/>
          </w:rPr>
          <w:t xml:space="preserve">حالا </w:t>
        </w:r>
        <w:r>
          <w:rPr>
            <w:rFonts w:cs="Calibri"/>
            <w:sz w:val="28"/>
            <w:szCs w:val="28"/>
            <w:lang w:bidi="fa-IR"/>
          </w:rPr>
          <w:t>TLS</w:t>
        </w:r>
        <w:r>
          <w:rPr>
            <w:rFonts w:cs="Calibri" w:hint="cs"/>
            <w:sz w:val="28"/>
            <w:szCs w:val="28"/>
            <w:rtl/>
            <w:lang w:bidi="fa-IR"/>
          </w:rPr>
          <w:t xml:space="preserve"> چیه؟ مخففِ </w:t>
        </w:r>
        <w:r>
          <w:rPr>
            <w:rFonts w:cs="Calibri"/>
            <w:sz w:val="28"/>
            <w:szCs w:val="28"/>
            <w:lang w:bidi="fa-IR"/>
          </w:rPr>
          <w:t>Transfer Layer Security</w:t>
        </w:r>
        <w:r>
          <w:rPr>
            <w:rFonts w:cs="Calibri" w:hint="cs"/>
            <w:sz w:val="28"/>
            <w:szCs w:val="28"/>
            <w:rtl/>
            <w:lang w:bidi="fa-IR"/>
          </w:rPr>
          <w:t xml:space="preserve"> هستش. این باعث میشه که پیام حینی که داره در شبکه جابه جا میشه ، رمز گذاری شده جابجا بشه. اینجا </w:t>
        </w:r>
      </w:ins>
      <w:ins w:id="3595" w:author="Microsoft account" w:date="2025-10-09T10:29:00Z">
        <w:r>
          <w:rPr>
            <w:rFonts w:cs="Calibri" w:hint="cs"/>
            <w:sz w:val="28"/>
            <w:szCs w:val="28"/>
            <w:rtl/>
            <w:lang w:bidi="fa-IR"/>
          </w:rPr>
          <w:t xml:space="preserve">دقیقا نکته ایه که حکومت هارو از اینکه محتوای ایمیل ها چیه رو بدونن باز میداره. چون </w:t>
        </w:r>
        <w:r>
          <w:rPr>
            <w:rFonts w:cs="Calibri"/>
            <w:sz w:val="28"/>
            <w:szCs w:val="28"/>
            <w:lang w:bidi="fa-IR"/>
          </w:rPr>
          <w:t>encrypted</w:t>
        </w:r>
        <w:r>
          <w:rPr>
            <w:rFonts w:cs="Calibri" w:hint="cs"/>
            <w:sz w:val="28"/>
            <w:szCs w:val="28"/>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3596" w:author="Microsoft account" w:date="2025-10-09T10:30:00Z">
        <w:r>
          <w:rPr>
            <w:rFonts w:cs="Calibri"/>
            <w:sz w:val="28"/>
            <w:szCs w:val="28"/>
            <w:lang w:bidi="fa-IR"/>
          </w:rPr>
          <w:t>back door</w:t>
        </w:r>
        <w:r>
          <w:rPr>
            <w:rFonts w:cs="Calibri" w:hint="cs"/>
            <w:sz w:val="28"/>
            <w:szCs w:val="28"/>
            <w:rtl/>
            <w:lang w:bidi="fa-IR"/>
          </w:rPr>
          <w:t xml:space="preserve"> ای وجود نداشته باشه که این یه بحث دیگه س. </w:t>
        </w:r>
      </w:ins>
    </w:p>
    <w:p w14:paraId="4FD92CC3" w14:textId="2996CEB0" w:rsidR="00926059" w:rsidRDefault="00926059" w:rsidP="00FD11AA">
      <w:pPr>
        <w:bidi/>
        <w:spacing w:after="0" w:line="276" w:lineRule="auto"/>
        <w:rPr>
          <w:ins w:id="3597" w:author="Microsoft account" w:date="2025-10-09T09:03:00Z"/>
          <w:rFonts w:cs="Calibri"/>
          <w:sz w:val="28"/>
          <w:szCs w:val="28"/>
          <w:lang w:bidi="fa-IR"/>
        </w:rPr>
        <w:pPrChange w:id="3598" w:author="Microsoft account" w:date="2025-10-09T10:32:00Z">
          <w:pPr>
            <w:bidi/>
            <w:spacing w:after="0" w:line="276" w:lineRule="auto"/>
            <w:jc w:val="both"/>
          </w:pPr>
        </w:pPrChange>
      </w:pPr>
      <w:ins w:id="3599" w:author="Microsoft account" w:date="2025-10-09T10:30:00Z">
        <w:r>
          <w:rPr>
            <w:rFonts w:cs="Calibri" w:hint="cs"/>
            <w:sz w:val="28"/>
            <w:szCs w:val="28"/>
            <w:rtl/>
            <w:lang w:bidi="fa-IR"/>
          </w:rPr>
          <w:t>حالا که میدونیم چیه، باید یادمون باشه که باید فعالش کنیم. چطوری ، با</w:t>
        </w:r>
        <w:r>
          <w:rPr>
            <w:rFonts w:cs="Calibri"/>
            <w:sz w:val="28"/>
            <w:szCs w:val="28"/>
            <w:lang w:bidi="fa-IR"/>
          </w:rPr>
          <w:t xml:space="preserve"> </w:t>
        </w:r>
        <w:r>
          <w:rPr>
            <w:rFonts w:cs="Calibri" w:hint="cs"/>
            <w:sz w:val="28"/>
            <w:szCs w:val="28"/>
            <w:rtl/>
            <w:lang w:bidi="fa-IR"/>
          </w:rPr>
          <w:t xml:space="preserve"> </w:t>
        </w:r>
      </w:ins>
      <w:ins w:id="3600" w:author="Microsoft account" w:date="2025-10-09T10:32:00Z">
        <w:r w:rsidR="00FD11AA">
          <w:rPr>
            <w:rFonts w:cs="Calibri"/>
            <w:sz w:val="28"/>
            <w:szCs w:val="28"/>
            <w:lang w:bidi="fa-IR"/>
          </w:rPr>
          <w:t>SMTP().starttls()</w:t>
        </w:r>
        <w:r w:rsidR="00FD11AA">
          <w:rPr>
            <w:rFonts w:cs="Calibri" w:hint="cs"/>
            <w:sz w:val="28"/>
            <w:szCs w:val="28"/>
            <w:rtl/>
            <w:lang w:bidi="fa-IR"/>
          </w:rPr>
          <w:t xml:space="preserve"> </w:t>
        </w:r>
      </w:ins>
    </w:p>
    <w:p w14:paraId="6030C0A5" w14:textId="77777777" w:rsidR="007148B9" w:rsidRDefault="007148B9" w:rsidP="00984BB5">
      <w:pPr>
        <w:bidi/>
        <w:spacing w:after="0" w:line="276" w:lineRule="auto"/>
        <w:rPr>
          <w:ins w:id="3601" w:author="Microsoft account" w:date="2025-10-09T10:42:00Z"/>
          <w:rFonts w:cs="Calibri"/>
          <w:sz w:val="28"/>
          <w:szCs w:val="28"/>
          <w:rtl/>
          <w:lang w:bidi="fa-IR"/>
        </w:rPr>
        <w:pPrChange w:id="3602" w:author="Microsoft account" w:date="2025-10-09T09:03:00Z">
          <w:pPr>
            <w:bidi/>
            <w:spacing w:after="0" w:line="276" w:lineRule="auto"/>
            <w:jc w:val="both"/>
          </w:pPr>
        </w:pPrChange>
      </w:pPr>
      <w:ins w:id="3603" w:author="Microsoft account" w:date="2025-10-09T10:41:00Z">
        <w:r>
          <w:rPr>
            <w:rFonts w:cs="Calibri" w:hint="cs"/>
            <w:sz w:val="28"/>
            <w:szCs w:val="28"/>
            <w:rtl/>
            <w:lang w:bidi="fa-IR"/>
          </w:rPr>
          <w:t xml:space="preserve">سپس باید </w:t>
        </w:r>
        <w:r>
          <w:rPr>
            <w:rFonts w:cs="Calibri"/>
            <w:sz w:val="28"/>
            <w:szCs w:val="28"/>
            <w:lang w:bidi="fa-IR"/>
          </w:rPr>
          <w:t>login</w:t>
        </w:r>
        <w:r>
          <w:rPr>
            <w:rFonts w:cs="Calibri" w:hint="cs"/>
            <w:sz w:val="28"/>
            <w:szCs w:val="28"/>
            <w:rtl/>
            <w:lang w:bidi="fa-IR"/>
          </w:rPr>
          <w:t xml:space="preserve"> کنیم که دقیقا با </w:t>
        </w:r>
        <w:r>
          <w:rPr>
            <w:rFonts w:cs="Calibri"/>
            <w:sz w:val="28"/>
            <w:szCs w:val="28"/>
            <w:lang w:bidi="fa-IR"/>
          </w:rPr>
          <w:t>login()</w:t>
        </w:r>
        <w:r>
          <w:rPr>
            <w:rFonts w:cs="Calibri" w:hint="cs"/>
            <w:sz w:val="28"/>
            <w:szCs w:val="28"/>
            <w:rtl/>
            <w:lang w:bidi="fa-IR"/>
          </w:rPr>
          <w:t xml:space="preserve"> اتفاق میوفته ، و بعدش هم میخوایم </w:t>
        </w:r>
        <w:r>
          <w:rPr>
            <w:rFonts w:cs="Calibri"/>
            <w:sz w:val="28"/>
            <w:szCs w:val="28"/>
            <w:lang w:bidi="fa-IR"/>
          </w:rPr>
          <w:t>email</w:t>
        </w:r>
        <w:r>
          <w:rPr>
            <w:rFonts w:cs="Calibri" w:hint="cs"/>
            <w:sz w:val="28"/>
            <w:szCs w:val="28"/>
            <w:rtl/>
            <w:lang w:bidi="fa-IR"/>
          </w:rPr>
          <w:t xml:space="preserve"> بفرستیم دیگه، از </w:t>
        </w:r>
        <w:r>
          <w:rPr>
            <w:rFonts w:cs="Calibri"/>
            <w:sz w:val="28"/>
            <w:szCs w:val="28"/>
            <w:lang w:bidi="fa-IR"/>
          </w:rPr>
          <w:t>.sendmail()</w:t>
        </w:r>
        <w:r>
          <w:rPr>
            <w:rFonts w:cs="Calibri" w:hint="cs"/>
            <w:sz w:val="28"/>
            <w:szCs w:val="28"/>
            <w:rtl/>
            <w:lang w:bidi="fa-IR"/>
          </w:rPr>
          <w:t xml:space="preserve"> استفاده میکنیم ، و وقتی این کار انجام شد، </w:t>
        </w:r>
      </w:ins>
      <w:ins w:id="3604" w:author="Microsoft account" w:date="2025-10-09T10:42:00Z">
        <w:r>
          <w:rPr>
            <w:rFonts w:cs="Calibri"/>
            <w:sz w:val="28"/>
            <w:szCs w:val="28"/>
            <w:lang w:bidi="fa-IR"/>
          </w:rPr>
          <w:t>connection.close()</w:t>
        </w:r>
        <w:r>
          <w:rPr>
            <w:rFonts w:cs="Calibri" w:hint="cs"/>
            <w:sz w:val="28"/>
            <w:szCs w:val="28"/>
            <w:rtl/>
            <w:lang w:bidi="fa-IR"/>
          </w:rPr>
          <w:t xml:space="preserve"> میکنیم، یعنی اون </w:t>
        </w:r>
        <w:r>
          <w:rPr>
            <w:rFonts w:cs="Calibri"/>
            <w:sz w:val="28"/>
            <w:szCs w:val="28"/>
            <w:lang w:bidi="fa-IR"/>
          </w:rPr>
          <w:t>smtplib.SMTP()</w:t>
        </w:r>
        <w:r>
          <w:rPr>
            <w:rFonts w:cs="Calibri" w:hint="cs"/>
            <w:sz w:val="28"/>
            <w:szCs w:val="28"/>
            <w:rtl/>
            <w:lang w:bidi="fa-IR"/>
          </w:rPr>
          <w:t xml:space="preserve"> ای که ساخته بودیم رو میبندیم چون دیگه نیاز نداریم.</w:t>
        </w:r>
      </w:ins>
    </w:p>
    <w:p w14:paraId="52BAAE05" w14:textId="11476874" w:rsidR="007148B9" w:rsidRDefault="007148B9" w:rsidP="007148B9">
      <w:pPr>
        <w:bidi/>
        <w:spacing w:after="0" w:line="276" w:lineRule="auto"/>
        <w:rPr>
          <w:ins w:id="3605" w:author="Microsoft account" w:date="2025-10-09T10:43:00Z"/>
          <w:rFonts w:cs="Calibri"/>
          <w:sz w:val="28"/>
          <w:szCs w:val="28"/>
          <w:rtl/>
          <w:lang w:bidi="fa-IR"/>
        </w:rPr>
        <w:pPrChange w:id="3606" w:author="Microsoft account" w:date="2025-10-09T10:42:00Z">
          <w:pPr>
            <w:bidi/>
            <w:spacing w:after="0" w:line="276" w:lineRule="auto"/>
            <w:jc w:val="both"/>
          </w:pPr>
        </w:pPrChange>
      </w:pPr>
      <w:ins w:id="3607" w:author="Microsoft account" w:date="2025-10-09T10:43:00Z">
        <w:r w:rsidRPr="007148B9">
          <w:rPr>
            <w:rFonts w:cs="Calibri"/>
            <w:sz w:val="28"/>
            <w:szCs w:val="28"/>
            <w:rtl/>
            <w:lang w:bidi="fa-IR"/>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7148B9">
      <w:pPr>
        <w:bidi/>
        <w:spacing w:after="0" w:line="276" w:lineRule="auto"/>
        <w:rPr>
          <w:ins w:id="3608" w:author="Microsoft account" w:date="2025-10-09T10:42:00Z"/>
          <w:rFonts w:cs="Calibri"/>
          <w:sz w:val="28"/>
          <w:szCs w:val="28"/>
          <w:rtl/>
          <w:lang w:bidi="fa-IR"/>
        </w:rPr>
        <w:pPrChange w:id="3609" w:author="Microsoft account" w:date="2025-10-09T10:43:00Z">
          <w:pPr>
            <w:bidi/>
            <w:spacing w:after="0" w:line="276" w:lineRule="auto"/>
            <w:jc w:val="both"/>
          </w:pPr>
        </w:pPrChange>
      </w:pPr>
    </w:p>
    <w:p w14:paraId="545A894F" w14:textId="767C57AE" w:rsidR="00984BB5" w:rsidRDefault="007148B9" w:rsidP="007148B9">
      <w:pPr>
        <w:bidi/>
        <w:spacing w:after="0" w:line="276" w:lineRule="auto"/>
        <w:rPr>
          <w:ins w:id="3610" w:author="Microsoft account" w:date="2025-10-09T10:57:00Z"/>
          <w:rFonts w:cs="Calibri"/>
          <w:sz w:val="28"/>
          <w:szCs w:val="28"/>
          <w:lang w:bidi="fa-IR"/>
        </w:rPr>
        <w:pPrChange w:id="3611" w:author="Microsoft account" w:date="2025-10-09T10:42:00Z">
          <w:pPr>
            <w:bidi/>
            <w:spacing w:after="0" w:line="276" w:lineRule="auto"/>
            <w:jc w:val="both"/>
          </w:pPr>
        </w:pPrChange>
      </w:pPr>
      <w:ins w:id="3612" w:author="Microsoft account" w:date="2025-10-09T10:42:00Z">
        <w:r>
          <w:rPr>
            <w:rFonts w:cs="Calibri" w:hint="cs"/>
            <w:sz w:val="28"/>
            <w:szCs w:val="28"/>
            <w:rtl/>
            <w:lang w:bidi="fa-IR"/>
          </w:rPr>
          <w:t xml:space="preserve"> اما هنوزم نکته هست</w:t>
        </w:r>
      </w:ins>
      <w:ins w:id="3613" w:author="Microsoft account" w:date="2025-10-09T10:43:00Z">
        <w:r>
          <w:rPr>
            <w:rFonts w:cs="Calibri" w:hint="cs"/>
            <w:sz w:val="28"/>
            <w:szCs w:val="28"/>
            <w:rtl/>
            <w:lang w:bidi="fa-IR"/>
          </w:rPr>
          <w:t xml:space="preserve">. </w:t>
        </w:r>
        <w:r>
          <w:rPr>
            <w:rFonts w:cs="Calibri"/>
            <w:sz w:val="28"/>
            <w:szCs w:val="28"/>
            <w:lang w:bidi="fa-IR"/>
          </w:rPr>
          <w:t>Gmail</w:t>
        </w:r>
        <w:r>
          <w:rPr>
            <w:rFonts w:cs="Calibri" w:hint="cs"/>
            <w:sz w:val="28"/>
            <w:szCs w:val="28"/>
            <w:rtl/>
            <w:lang w:bidi="fa-IR"/>
          </w:rPr>
          <w:t xml:space="preserve"> اجازه نمیده که شما فقط با داشتن </w:t>
        </w:r>
        <w:r>
          <w:rPr>
            <w:rFonts w:cs="Calibri"/>
            <w:sz w:val="28"/>
            <w:szCs w:val="28"/>
            <w:lang w:bidi="fa-IR"/>
          </w:rPr>
          <w:t>password</w:t>
        </w:r>
        <w:r>
          <w:rPr>
            <w:rFonts w:cs="Calibri" w:hint="cs"/>
            <w:sz w:val="28"/>
            <w:szCs w:val="28"/>
            <w:rtl/>
            <w:lang w:bidi="fa-IR"/>
          </w:rPr>
          <w:t xml:space="preserve"> وارد بشی ، کارای دیگه ای هم لازمه انجام بدیم. </w:t>
        </w:r>
      </w:ins>
    </w:p>
    <w:p w14:paraId="38962772" w14:textId="3A93FC47" w:rsidR="00B71852" w:rsidRDefault="00B71852" w:rsidP="00B71852">
      <w:pPr>
        <w:bidi/>
        <w:spacing w:after="0" w:line="276" w:lineRule="auto"/>
        <w:rPr>
          <w:ins w:id="3614" w:author="Microsoft account" w:date="2025-10-09T11:09:00Z"/>
          <w:rFonts w:cs="Calibri"/>
          <w:sz w:val="28"/>
          <w:szCs w:val="28"/>
          <w:lang w:bidi="fa-IR"/>
        </w:rPr>
        <w:pPrChange w:id="3615" w:author="Microsoft account" w:date="2025-10-09T10:57:00Z">
          <w:pPr>
            <w:bidi/>
            <w:spacing w:after="0" w:line="276" w:lineRule="auto"/>
            <w:jc w:val="both"/>
          </w:pPr>
        </w:pPrChange>
      </w:pPr>
      <w:ins w:id="3616" w:author="Microsoft account" w:date="2025-10-09T10:57:00Z">
        <w:r>
          <w:rPr>
            <w:rFonts w:cs="Calibri" w:hint="cs"/>
            <w:sz w:val="28"/>
            <w:szCs w:val="28"/>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3617" w:author="Microsoft account" w:date="2025-10-09T10:58:00Z">
        <w:r>
          <w:rPr>
            <w:rFonts w:cs="Calibri"/>
            <w:sz w:val="28"/>
            <w:szCs w:val="28"/>
            <w:rtl/>
            <w:lang w:bidi="fa-IR"/>
          </w:rPr>
          <w:br/>
        </w:r>
        <w:r>
          <w:rPr>
            <w:rFonts w:cs="Calibri"/>
            <w:sz w:val="28"/>
            <w:szCs w:val="28"/>
            <w:lang w:bidi="fa-IR"/>
          </w:rPr>
          <w:t xml:space="preserve">Manage your google &gt; Security &gt; </w:t>
        </w:r>
        <w:r>
          <w:rPr>
            <w:rFonts w:cs="Calibri"/>
            <w:sz w:val="28"/>
            <w:szCs w:val="28"/>
            <w:lang w:bidi="fa-IR"/>
          </w:rPr>
          <w:br/>
        </w:r>
        <w:r>
          <w:rPr>
            <w:rFonts w:cs="Calibri" w:hint="cs"/>
            <w:sz w:val="28"/>
            <w:szCs w:val="28"/>
            <w:rtl/>
            <w:lang w:bidi="fa-IR"/>
          </w:rPr>
          <w:lastRenderedPageBreak/>
          <w:t xml:space="preserve">شما میری و </w:t>
        </w:r>
        <w:r>
          <w:rPr>
            <w:rFonts w:cs="Calibri"/>
            <w:sz w:val="28"/>
            <w:szCs w:val="28"/>
            <w:lang w:bidi="fa-IR"/>
          </w:rPr>
          <w:t>2-step-verification</w:t>
        </w:r>
        <w:r>
          <w:rPr>
            <w:rFonts w:cs="Calibri" w:hint="cs"/>
            <w:sz w:val="28"/>
            <w:szCs w:val="28"/>
            <w:rtl/>
            <w:lang w:bidi="fa-IR"/>
          </w:rPr>
          <w:t xml:space="preserve"> رو فعال میکنی ، بعد میتونی بری و سرچ کنی:</w:t>
        </w:r>
      </w:ins>
      <w:ins w:id="3618" w:author="Microsoft account" w:date="2025-10-09T10:59:00Z">
        <w:r>
          <w:rPr>
            <w:rFonts w:cs="Calibri"/>
            <w:sz w:val="28"/>
            <w:szCs w:val="28"/>
            <w:rtl/>
            <w:lang w:bidi="fa-IR"/>
          </w:rPr>
          <w:br/>
        </w:r>
        <w:r>
          <w:rPr>
            <w:rFonts w:cs="Calibri"/>
            <w:sz w:val="28"/>
            <w:szCs w:val="28"/>
            <w:lang w:bidi="fa-IR"/>
          </w:rPr>
          <w:t>app passwords</w:t>
        </w:r>
        <w:r>
          <w:rPr>
            <w:rFonts w:cs="Calibri" w:hint="cs"/>
            <w:sz w:val="28"/>
            <w:szCs w:val="28"/>
            <w:rtl/>
            <w:lang w:bidi="fa-IR"/>
          </w:rPr>
          <w:t xml:space="preserve"> </w:t>
        </w:r>
        <w:r>
          <w:rPr>
            <w:rFonts w:cs="Calibri"/>
            <w:sz w:val="28"/>
            <w:szCs w:val="28"/>
            <w:rtl/>
            <w:lang w:bidi="fa-IR"/>
          </w:rPr>
          <w:br/>
        </w:r>
        <w:r>
          <w:rPr>
            <w:rFonts w:cs="Calibri" w:hint="cs"/>
            <w:sz w:val="28"/>
            <w:szCs w:val="28"/>
            <w:rtl/>
            <w:lang w:bidi="fa-IR"/>
          </w:rPr>
          <w:t>اونجا کاراشو انجام میدی و یه پسورد بهت میده که مختصِ اینه که این برنامه اونور به سرور</w:t>
        </w:r>
        <w:r w:rsidR="00651BFF">
          <w:rPr>
            <w:rFonts w:cs="Calibri" w:hint="cs"/>
            <w:sz w:val="28"/>
            <w:szCs w:val="28"/>
            <w:rtl/>
            <w:lang w:bidi="fa-IR"/>
          </w:rPr>
          <w:t xml:space="preserve"> بدتش و بتونه کارارو انجام بده.</w:t>
        </w:r>
      </w:ins>
      <w:ins w:id="3619" w:author="Microsoft account" w:date="2025-10-09T11:02:00Z">
        <w:r w:rsidR="00651BFF">
          <w:rPr>
            <w:rFonts w:cs="Calibri"/>
            <w:sz w:val="28"/>
            <w:szCs w:val="28"/>
            <w:lang w:bidi="fa-IR"/>
          </w:rPr>
          <w:t xml:space="preserve"> </w:t>
        </w:r>
        <w:r w:rsidR="00651BFF">
          <w:rPr>
            <w:rFonts w:cs="Calibri" w:hint="cs"/>
            <w:sz w:val="28"/>
            <w:szCs w:val="28"/>
            <w:rtl/>
            <w:lang w:bidi="fa-IR"/>
          </w:rPr>
          <w:t xml:space="preserve">و به همین راحتی </w:t>
        </w:r>
        <w:r w:rsidR="00651BFF">
          <w:rPr>
            <w:rFonts w:cs="Calibri"/>
            <w:sz w:val="28"/>
            <w:szCs w:val="28"/>
            <w:lang w:bidi="fa-IR"/>
          </w:rPr>
          <w:t>mail send</w:t>
        </w:r>
        <w:r w:rsidR="00651BFF">
          <w:rPr>
            <w:rFonts w:cs="Calibri" w:hint="cs"/>
            <w:sz w:val="28"/>
            <w:szCs w:val="28"/>
            <w:rtl/>
            <w:lang w:bidi="fa-IR"/>
          </w:rPr>
          <w:t xml:space="preserve"> میشه. </w:t>
        </w:r>
      </w:ins>
    </w:p>
    <w:p w14:paraId="6BC9947C" w14:textId="77777777" w:rsidR="00AB4F1A" w:rsidRDefault="00AB4F1A" w:rsidP="00AB4F1A">
      <w:pPr>
        <w:bidi/>
        <w:spacing w:after="0" w:line="276" w:lineRule="auto"/>
        <w:rPr>
          <w:ins w:id="3620" w:author="Microsoft account" w:date="2025-10-09T11:09:00Z"/>
          <w:rFonts w:cs="Calibri"/>
          <w:sz w:val="28"/>
          <w:szCs w:val="28"/>
          <w:lang w:bidi="fa-IR"/>
        </w:rPr>
        <w:pPrChange w:id="3621" w:author="Microsoft account" w:date="2025-10-09T11:09:00Z">
          <w:pPr>
            <w:bidi/>
            <w:spacing w:after="0" w:line="276" w:lineRule="auto"/>
            <w:jc w:val="both"/>
          </w:pPr>
        </w:pPrChange>
      </w:pPr>
    </w:p>
    <w:p w14:paraId="2F5244F2" w14:textId="2FD8475A" w:rsidR="00AB4F1A" w:rsidRDefault="00AB4F1A" w:rsidP="00AB4F1A">
      <w:pPr>
        <w:bidi/>
        <w:spacing w:after="0" w:line="276" w:lineRule="auto"/>
        <w:rPr>
          <w:ins w:id="3622" w:author="Microsoft account" w:date="2025-10-09T11:10:00Z"/>
          <w:rFonts w:cs="Calibri"/>
          <w:sz w:val="28"/>
          <w:szCs w:val="28"/>
          <w:rtl/>
          <w:lang w:bidi="fa-IR"/>
        </w:rPr>
        <w:pPrChange w:id="3623" w:author="Microsoft account" w:date="2025-10-09T11:09:00Z">
          <w:pPr>
            <w:bidi/>
            <w:spacing w:after="0" w:line="276" w:lineRule="auto"/>
            <w:jc w:val="both"/>
          </w:pPr>
        </w:pPrChange>
      </w:pPr>
      <w:ins w:id="3624" w:author="Microsoft account" w:date="2025-10-09T11:09:00Z">
        <w:r>
          <w:rPr>
            <w:rFonts w:cs="Calibri" w:hint="cs"/>
            <w:sz w:val="28"/>
            <w:szCs w:val="28"/>
            <w:rtl/>
            <w:lang w:bidi="fa-IR"/>
          </w:rPr>
          <w:t xml:space="preserve">دوتا نکته: اولی اینکه ما میتونیم توی قسمت </w:t>
        </w:r>
        <w:r>
          <w:rPr>
            <w:rFonts w:cs="Calibri"/>
            <w:sz w:val="28"/>
            <w:szCs w:val="28"/>
            <w:lang w:bidi="fa-IR"/>
          </w:rPr>
          <w:t>msg=</w:t>
        </w:r>
        <w:r>
          <w:rPr>
            <w:rFonts w:cs="Calibri" w:hint="cs"/>
            <w:sz w:val="28"/>
            <w:szCs w:val="28"/>
            <w:rtl/>
            <w:lang w:bidi="fa-IR"/>
          </w:rPr>
          <w:t xml:space="preserve"> به صورت عکس زیر عمل کنیم که ایمیلی که میفرستیم </w:t>
        </w:r>
        <w:r>
          <w:rPr>
            <w:rFonts w:cs="Calibri"/>
            <w:sz w:val="28"/>
            <w:szCs w:val="28"/>
            <w:lang w:bidi="fa-IR"/>
          </w:rPr>
          <w:t>subject</w:t>
        </w:r>
      </w:ins>
      <w:ins w:id="3625" w:author="Microsoft account" w:date="2025-10-09T11:10:00Z">
        <w:r>
          <w:rPr>
            <w:rFonts w:cs="Calibri" w:hint="cs"/>
            <w:sz w:val="28"/>
            <w:szCs w:val="28"/>
            <w:rtl/>
            <w:lang w:bidi="fa-IR"/>
          </w:rPr>
          <w:t xml:space="preserve"> هم داشته باشه. با دوتا </w:t>
        </w:r>
        <w:r>
          <w:rPr>
            <w:rFonts w:cs="Calibri"/>
            <w:sz w:val="28"/>
            <w:szCs w:val="28"/>
            <w:lang w:bidi="fa-IR"/>
          </w:rPr>
          <w:t>\n\n</w:t>
        </w:r>
        <w:r>
          <w:rPr>
            <w:rFonts w:cs="Calibri" w:hint="cs"/>
            <w:sz w:val="28"/>
            <w:szCs w:val="28"/>
            <w:rtl/>
            <w:lang w:bidi="fa-IR"/>
          </w:rPr>
          <w:t xml:space="preserve"> بدنه رو از </w:t>
        </w:r>
        <w:r>
          <w:rPr>
            <w:rFonts w:cs="Calibri"/>
            <w:sz w:val="28"/>
            <w:szCs w:val="28"/>
            <w:lang w:bidi="fa-IR"/>
          </w:rPr>
          <w:t>subject</w:t>
        </w:r>
        <w:r>
          <w:rPr>
            <w:rFonts w:cs="Calibri" w:hint="cs"/>
            <w:sz w:val="28"/>
            <w:szCs w:val="28"/>
            <w:rtl/>
            <w:lang w:bidi="fa-IR"/>
          </w:rPr>
          <w:t xml:space="preserve"> جدا میکنیم. </w:t>
        </w:r>
      </w:ins>
    </w:p>
    <w:p w14:paraId="17362549" w14:textId="440B7956" w:rsidR="00AB4F1A" w:rsidRDefault="00AB4F1A" w:rsidP="00AB4F1A">
      <w:pPr>
        <w:bidi/>
        <w:spacing w:after="0" w:line="276" w:lineRule="auto"/>
        <w:rPr>
          <w:ins w:id="3626" w:author="Microsoft account" w:date="2025-10-09T11:11:00Z"/>
          <w:rFonts w:cs="Calibri"/>
          <w:sz w:val="28"/>
          <w:szCs w:val="28"/>
          <w:lang w:bidi="fa-IR"/>
        </w:rPr>
        <w:pPrChange w:id="3627" w:author="Microsoft account" w:date="2025-10-09T11:10:00Z">
          <w:pPr>
            <w:bidi/>
            <w:spacing w:after="0" w:line="276" w:lineRule="auto"/>
            <w:jc w:val="both"/>
          </w:pPr>
        </w:pPrChange>
      </w:pPr>
      <w:ins w:id="3628" w:author="Microsoft account" w:date="2025-10-09T11:10:00Z">
        <w:r>
          <w:rPr>
            <w:rFonts w:cs="Calibri" w:hint="cs"/>
            <w:sz w:val="28"/>
            <w:szCs w:val="28"/>
            <w:rtl/>
            <w:lang w:bidi="fa-IR"/>
          </w:rPr>
          <w:t xml:space="preserve">دومی هم اینکه ما قبلا </w:t>
        </w:r>
        <w:r>
          <w:rPr>
            <w:rFonts w:cs="Calibri"/>
            <w:sz w:val="28"/>
            <w:szCs w:val="28"/>
            <w:lang w:bidi="fa-IR"/>
          </w:rPr>
          <w:t>close()</w:t>
        </w:r>
        <w:r>
          <w:rPr>
            <w:rFonts w:cs="Calibri" w:hint="cs"/>
            <w:sz w:val="28"/>
            <w:szCs w:val="28"/>
            <w:rtl/>
            <w:lang w:bidi="fa-IR"/>
          </w:rPr>
          <w:t xml:space="preserve"> رو حین باز کردن فایل دیدیم. که وقتی </w:t>
        </w:r>
        <w:r>
          <w:rPr>
            <w:rFonts w:cs="Calibri"/>
            <w:sz w:val="28"/>
            <w:szCs w:val="28"/>
            <w:lang w:bidi="fa-IR"/>
          </w:rPr>
          <w:t>close()</w:t>
        </w:r>
        <w:r>
          <w:rPr>
            <w:rFonts w:cs="Calibri" w:hint="cs"/>
            <w:sz w:val="28"/>
            <w:szCs w:val="28"/>
            <w:rtl/>
            <w:lang w:bidi="fa-IR"/>
          </w:rPr>
          <w:t xml:space="preserve"> میکردیم که دیگه کاریش نداشتیم و باعث میشد </w:t>
        </w:r>
      </w:ins>
      <w:ins w:id="3629" w:author="Microsoft account" w:date="2025-10-09T11:11:00Z">
        <w:r>
          <w:rPr>
            <w:rFonts w:cs="Calibri"/>
            <w:sz w:val="28"/>
            <w:szCs w:val="28"/>
            <w:lang w:bidi="fa-IR"/>
          </w:rPr>
          <w:t>resource</w:t>
        </w:r>
        <w:r>
          <w:rPr>
            <w:rFonts w:cs="Calibri" w:hint="cs"/>
            <w:sz w:val="28"/>
            <w:szCs w:val="28"/>
            <w:rtl/>
            <w:lang w:bidi="fa-IR"/>
          </w:rPr>
          <w:t xml:space="preserve"> های سیستم درگیر بمونه. که برای خودکار شدنش از  </w:t>
        </w:r>
      </w:ins>
    </w:p>
    <w:p w14:paraId="073AA905" w14:textId="03C5AAEC" w:rsidR="00AB4F1A" w:rsidRDefault="00AB4F1A" w:rsidP="00AB4F1A">
      <w:pPr>
        <w:bidi/>
        <w:spacing w:after="0" w:line="276" w:lineRule="auto"/>
        <w:rPr>
          <w:ins w:id="3630" w:author="Microsoft account" w:date="2025-10-09T11:12:00Z"/>
          <w:rFonts w:cs="Calibri" w:hint="cs"/>
          <w:sz w:val="28"/>
          <w:szCs w:val="28"/>
          <w:rtl/>
          <w:lang w:bidi="fa-IR"/>
        </w:rPr>
        <w:pPrChange w:id="3631" w:author="Microsoft account" w:date="2025-10-09T11:11:00Z">
          <w:pPr>
            <w:bidi/>
            <w:spacing w:after="0" w:line="276" w:lineRule="auto"/>
            <w:jc w:val="both"/>
          </w:pPr>
        </w:pPrChange>
      </w:pPr>
      <w:ins w:id="3632" w:author="Microsoft account" w:date="2025-10-09T11:11:00Z">
        <w:r>
          <w:rPr>
            <w:rFonts w:cs="Calibri"/>
            <w:sz w:val="28"/>
            <w:szCs w:val="28"/>
            <w:lang w:bidi="fa-IR"/>
          </w:rPr>
          <w:t>With open() as file</w:t>
        </w:r>
        <w:r>
          <w:rPr>
            <w:rFonts w:cs="Calibri" w:hint="cs"/>
            <w:sz w:val="28"/>
            <w:szCs w:val="28"/>
            <w:rtl/>
            <w:lang w:bidi="fa-IR"/>
          </w:rPr>
          <w:t xml:space="preserve"> استفاده میکردیم که </w:t>
        </w:r>
        <w:r>
          <w:rPr>
            <w:rFonts w:cs="Calibri"/>
            <w:sz w:val="28"/>
            <w:szCs w:val="28"/>
            <w:lang w:bidi="fa-IR"/>
          </w:rPr>
          <w:t xml:space="preserve">indent </w:t>
        </w:r>
        <w:r>
          <w:rPr>
            <w:rFonts w:cs="Calibri" w:hint="cs"/>
            <w:sz w:val="28"/>
            <w:szCs w:val="28"/>
            <w:rtl/>
            <w:lang w:bidi="fa-IR"/>
          </w:rPr>
          <w:t xml:space="preserve"> رو اجرا میکرد و بعد فایل رو میبست. اینجا هم </w:t>
        </w:r>
        <w:r>
          <w:rPr>
            <w:rFonts w:cs="Calibri"/>
            <w:sz w:val="28"/>
            <w:szCs w:val="28"/>
            <w:lang w:bidi="fa-IR"/>
          </w:rPr>
          <w:t>close</w:t>
        </w:r>
        <w:r>
          <w:rPr>
            <w:rFonts w:cs="Calibri" w:hint="cs"/>
            <w:sz w:val="28"/>
            <w:szCs w:val="28"/>
            <w:rtl/>
            <w:lang w:bidi="fa-IR"/>
          </w:rPr>
          <w:t xml:space="preserve"> داریم و همینه دقیقا، </w:t>
        </w:r>
        <w:r>
          <w:rPr>
            <w:rFonts w:cs="Calibri"/>
            <w:sz w:val="28"/>
            <w:szCs w:val="28"/>
            <w:lang w:bidi="fa-IR"/>
          </w:rPr>
          <w:t>with</w:t>
        </w:r>
        <w:r>
          <w:rPr>
            <w:rFonts w:cs="Calibri" w:hint="cs"/>
            <w:sz w:val="28"/>
            <w:szCs w:val="28"/>
            <w:rtl/>
            <w:lang w:bidi="fa-IR"/>
          </w:rPr>
          <w:t xml:space="preserve"> که بزاریم و </w:t>
        </w:r>
        <w:r>
          <w:rPr>
            <w:rFonts w:cs="Calibri"/>
            <w:sz w:val="28"/>
            <w:szCs w:val="28"/>
            <w:lang w:bidi="fa-IR"/>
          </w:rPr>
          <w:t>SMTP()</w:t>
        </w:r>
      </w:ins>
      <w:ins w:id="3633" w:author="Microsoft account" w:date="2025-10-09T11:12:00Z">
        <w:r>
          <w:rPr>
            <w:rFonts w:cs="Calibri" w:hint="cs"/>
            <w:sz w:val="28"/>
            <w:szCs w:val="28"/>
            <w:rtl/>
            <w:lang w:bidi="fa-IR"/>
          </w:rPr>
          <w:t xml:space="preserve"> رو بسازیم برای </w:t>
        </w:r>
        <w:r>
          <w:rPr>
            <w:rFonts w:cs="Calibri"/>
            <w:sz w:val="28"/>
            <w:szCs w:val="28"/>
            <w:lang w:bidi="fa-IR"/>
          </w:rPr>
          <w:t>connection</w:t>
        </w:r>
        <w:r>
          <w:rPr>
            <w:rFonts w:cs="Calibri" w:hint="cs"/>
            <w:sz w:val="28"/>
            <w:szCs w:val="28"/>
            <w:rtl/>
            <w:lang w:bidi="fa-IR"/>
          </w:rPr>
          <w:t xml:space="preserve"> ، هرچی تو </w:t>
        </w:r>
        <w:r>
          <w:rPr>
            <w:rFonts w:cs="Calibri"/>
            <w:sz w:val="28"/>
            <w:szCs w:val="28"/>
            <w:lang w:bidi="fa-IR"/>
          </w:rPr>
          <w:t>indent</w:t>
        </w:r>
        <w:r>
          <w:rPr>
            <w:rFonts w:cs="Calibri" w:hint="cs"/>
            <w:sz w:val="28"/>
            <w:szCs w:val="28"/>
            <w:rtl/>
            <w:lang w:bidi="fa-IR"/>
          </w:rPr>
          <w:t xml:space="preserve"> بنویسیم اجرا میشه و بعد از </w:t>
        </w:r>
        <w:r>
          <w:rPr>
            <w:rFonts w:cs="Calibri"/>
            <w:sz w:val="28"/>
            <w:szCs w:val="28"/>
            <w:lang w:bidi="fa-IR"/>
          </w:rPr>
          <w:t>indent</w:t>
        </w:r>
        <w:r>
          <w:rPr>
            <w:rFonts w:cs="Calibri" w:hint="cs"/>
            <w:sz w:val="28"/>
            <w:szCs w:val="28"/>
            <w:rtl/>
            <w:lang w:bidi="fa-IR"/>
          </w:rPr>
          <w:t xml:space="preserve"> خودش خودکار </w:t>
        </w:r>
        <w:r>
          <w:rPr>
            <w:rFonts w:cs="Calibri"/>
            <w:sz w:val="28"/>
            <w:szCs w:val="28"/>
            <w:lang w:bidi="fa-IR"/>
          </w:rPr>
          <w:t>close()</w:t>
        </w:r>
        <w:r>
          <w:rPr>
            <w:rFonts w:cs="Calibri" w:hint="cs"/>
            <w:sz w:val="28"/>
            <w:szCs w:val="28"/>
            <w:rtl/>
            <w:lang w:bidi="fa-IR"/>
          </w:rPr>
          <w:t xml:space="preserve">میکنه. </w:t>
        </w:r>
      </w:ins>
    </w:p>
    <w:p w14:paraId="444E1D45" w14:textId="68E07493" w:rsidR="00AB4F1A" w:rsidRDefault="00AB4F1A" w:rsidP="00AB4F1A">
      <w:pPr>
        <w:bidi/>
        <w:spacing w:after="0" w:line="276" w:lineRule="auto"/>
        <w:rPr>
          <w:ins w:id="3634" w:author="Microsoft account" w:date="2025-10-09T11:12:00Z"/>
          <w:rFonts w:cs="Calibri" w:hint="cs"/>
          <w:sz w:val="28"/>
          <w:szCs w:val="28"/>
          <w:rtl/>
          <w:lang w:bidi="fa-IR"/>
        </w:rPr>
        <w:pPrChange w:id="3635" w:author="Microsoft account" w:date="2025-10-09T11:12:00Z">
          <w:pPr>
            <w:bidi/>
            <w:spacing w:after="0" w:line="276" w:lineRule="auto"/>
            <w:jc w:val="both"/>
          </w:pPr>
        </w:pPrChange>
      </w:pPr>
      <w:ins w:id="3636" w:author="Microsoft account" w:date="2025-10-09T11:12:00Z">
        <w:r>
          <w:rPr>
            <w:rFonts w:cs="Calibri" w:hint="cs"/>
            <w:sz w:val="28"/>
            <w:szCs w:val="28"/>
            <w:rtl/>
            <w:lang w:bidi="fa-IR"/>
          </w:rPr>
          <w:t>که نتیجۀ همۀ نکات بالا میشه این:</w:t>
        </w:r>
      </w:ins>
    </w:p>
    <w:p w14:paraId="5B6911E5" w14:textId="0C684196" w:rsidR="00AB4F1A" w:rsidRDefault="00AB4F1A" w:rsidP="00AB4F1A">
      <w:pPr>
        <w:bidi/>
        <w:spacing w:after="0" w:line="276" w:lineRule="auto"/>
        <w:rPr>
          <w:ins w:id="3637" w:author="Microsoft account" w:date="2025-10-09T11:12:00Z"/>
          <w:rFonts w:cs="Calibri"/>
          <w:sz w:val="28"/>
          <w:szCs w:val="28"/>
          <w:rtl/>
          <w:lang w:bidi="fa-IR"/>
        </w:rPr>
        <w:pPrChange w:id="3638" w:author="Microsoft account" w:date="2025-10-09T11:12:00Z">
          <w:pPr>
            <w:bidi/>
            <w:spacing w:after="0" w:line="276" w:lineRule="auto"/>
            <w:jc w:val="both"/>
          </w:pPr>
        </w:pPrChange>
      </w:pPr>
      <w:ins w:id="3639" w:author="Microsoft account" w:date="2025-10-09T11:12:00Z">
        <w:r w:rsidRPr="00AB4F1A">
          <w:rPr>
            <w:rFonts w:cs="Calibri"/>
            <w:sz w:val="28"/>
            <w:szCs w:val="28"/>
            <w:rtl/>
            <w:lang w:bidi="fa-IR"/>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996565"/>
                      </a:xfrm>
                      <a:prstGeom prst="rect">
                        <a:avLst/>
                      </a:prstGeom>
                    </pic:spPr>
                  </pic:pic>
                </a:graphicData>
              </a:graphic>
            </wp:inline>
          </w:drawing>
        </w:r>
      </w:ins>
    </w:p>
    <w:p w14:paraId="2C2C3B6A" w14:textId="257DC19D" w:rsidR="00AB4F1A" w:rsidRDefault="00AB4F1A" w:rsidP="00AB4F1A">
      <w:pPr>
        <w:bidi/>
        <w:spacing w:after="0" w:line="276" w:lineRule="auto"/>
        <w:rPr>
          <w:ins w:id="3640" w:author="Microsoft account" w:date="2025-10-09T11:13:00Z"/>
          <w:rFonts w:cs="Calibri" w:hint="cs"/>
          <w:sz w:val="28"/>
          <w:szCs w:val="28"/>
          <w:rtl/>
          <w:lang w:bidi="fa-IR"/>
        </w:rPr>
        <w:pPrChange w:id="3641" w:author="Microsoft account" w:date="2025-10-09T11:12:00Z">
          <w:pPr>
            <w:bidi/>
            <w:spacing w:after="0" w:line="276" w:lineRule="auto"/>
            <w:jc w:val="both"/>
          </w:pPr>
        </w:pPrChange>
      </w:pPr>
      <w:ins w:id="3642" w:author="Microsoft account" w:date="2025-10-09T11:12:00Z">
        <w:r>
          <w:rPr>
            <w:rFonts w:cs="Calibri" w:hint="cs"/>
            <w:sz w:val="28"/>
            <w:szCs w:val="28"/>
            <w:rtl/>
            <w:lang w:bidi="fa-IR"/>
          </w:rPr>
          <w:t xml:space="preserve">اون </w:t>
        </w:r>
        <w:r>
          <w:rPr>
            <w:rFonts w:cs="Calibri"/>
            <w:sz w:val="28"/>
            <w:szCs w:val="28"/>
            <w:lang w:bidi="fa-IR"/>
          </w:rPr>
          <w:t>password</w:t>
        </w:r>
        <w:r>
          <w:rPr>
            <w:rFonts w:cs="Calibri" w:hint="cs"/>
            <w:sz w:val="28"/>
            <w:szCs w:val="28"/>
            <w:rtl/>
            <w:lang w:bidi="fa-IR"/>
          </w:rPr>
          <w:t xml:space="preserve"> هم </w:t>
        </w:r>
        <w:r>
          <w:rPr>
            <w:rFonts w:cs="Calibri"/>
            <w:sz w:val="28"/>
            <w:szCs w:val="28"/>
            <w:lang w:bidi="fa-IR"/>
          </w:rPr>
          <w:t>password</w:t>
        </w:r>
      </w:ins>
      <w:ins w:id="3643" w:author="Microsoft account" w:date="2025-10-09T11:13:00Z">
        <w:r>
          <w:rPr>
            <w:rFonts w:cs="Calibri" w:hint="cs"/>
            <w:sz w:val="28"/>
            <w:szCs w:val="28"/>
            <w:rtl/>
            <w:lang w:bidi="fa-IR"/>
          </w:rPr>
          <w:t xml:space="preserve"> ایه که برای این برنامه س ، و احتمالا بعد از اینکه </w:t>
        </w:r>
        <w:r>
          <w:rPr>
            <w:rFonts w:cs="Calibri"/>
            <w:sz w:val="28"/>
            <w:szCs w:val="28"/>
            <w:lang w:bidi="fa-IR"/>
          </w:rPr>
          <w:t xml:space="preserve">course </w:t>
        </w:r>
        <w:r>
          <w:rPr>
            <w:rFonts w:cs="Calibri" w:hint="cs"/>
            <w:sz w:val="28"/>
            <w:szCs w:val="28"/>
            <w:rtl/>
            <w:lang w:bidi="fa-IR"/>
          </w:rPr>
          <w:t xml:space="preserve">رو تموم کنم برگردم تو تنظیمات و حذفش کنم. </w:t>
        </w:r>
      </w:ins>
    </w:p>
    <w:p w14:paraId="157ADD05" w14:textId="77777777" w:rsidR="00AB4F1A" w:rsidRDefault="00AB4F1A" w:rsidP="00AB4F1A">
      <w:pPr>
        <w:bidi/>
        <w:spacing w:after="0" w:line="276" w:lineRule="auto"/>
        <w:rPr>
          <w:ins w:id="3644" w:author="Microsoft account" w:date="2025-10-09T11:13:00Z"/>
          <w:rFonts w:cs="Calibri"/>
          <w:sz w:val="28"/>
          <w:szCs w:val="28"/>
          <w:rtl/>
          <w:lang w:bidi="fa-IR"/>
        </w:rPr>
        <w:pPrChange w:id="3645" w:author="Microsoft account" w:date="2025-10-09T11:13:00Z">
          <w:pPr>
            <w:bidi/>
            <w:spacing w:after="0" w:line="276" w:lineRule="auto"/>
            <w:jc w:val="both"/>
          </w:pPr>
        </w:pPrChange>
      </w:pPr>
    </w:p>
    <w:p w14:paraId="647971BC" w14:textId="70707A10" w:rsidR="00AB4F1A" w:rsidRDefault="00395079" w:rsidP="00AB4F1A">
      <w:pPr>
        <w:bidi/>
        <w:spacing w:after="0" w:line="276" w:lineRule="auto"/>
        <w:rPr>
          <w:ins w:id="3646" w:author="Microsoft account" w:date="2025-10-09T09:03:00Z"/>
          <w:rFonts w:cs="Calibri"/>
          <w:sz w:val="28"/>
          <w:szCs w:val="28"/>
          <w:lang w:bidi="fa-IR"/>
        </w:rPr>
        <w:pPrChange w:id="3647" w:author="Microsoft account" w:date="2025-10-09T11:13:00Z">
          <w:pPr>
            <w:bidi/>
            <w:spacing w:after="0" w:line="276" w:lineRule="auto"/>
            <w:jc w:val="both"/>
          </w:pPr>
        </w:pPrChange>
      </w:pPr>
      <w:ins w:id="3648" w:author="Microsoft account" w:date="2025-10-09T11:17:00Z">
        <w:r>
          <w:rPr>
            <w:rFonts w:cs="Calibri" w:hint="cs"/>
            <w:sz w:val="28"/>
            <w:szCs w:val="28"/>
            <w:rtl/>
            <w:lang w:bidi="fa-IR"/>
          </w:rPr>
          <w:t xml:space="preserve">تا انتهای </w:t>
        </w:r>
        <w:bookmarkStart w:id="3649" w:name="_GoBack"/>
        <w:r>
          <w:rPr>
            <w:rFonts w:cs="Calibri"/>
            <w:sz w:val="28"/>
            <w:szCs w:val="28"/>
            <w:lang w:bidi="fa-IR"/>
          </w:rPr>
          <w:t>Day032 003</w:t>
        </w:r>
      </w:ins>
      <w:bookmarkEnd w:id="3649"/>
    </w:p>
    <w:p w14:paraId="30527FCE" w14:textId="77777777" w:rsidR="00984BB5" w:rsidRDefault="00984BB5" w:rsidP="00984BB5">
      <w:pPr>
        <w:bidi/>
        <w:spacing w:after="0" w:line="276" w:lineRule="auto"/>
        <w:rPr>
          <w:ins w:id="3650" w:author="Microsoft account" w:date="2025-10-09T09:03:00Z"/>
          <w:rFonts w:cs="Calibri"/>
          <w:sz w:val="28"/>
          <w:szCs w:val="28"/>
          <w:rtl/>
          <w:lang w:bidi="fa-IR"/>
        </w:rPr>
        <w:pPrChange w:id="3651" w:author="Microsoft account" w:date="2025-10-09T09:03:00Z">
          <w:pPr>
            <w:bidi/>
            <w:spacing w:after="0" w:line="276" w:lineRule="auto"/>
            <w:jc w:val="both"/>
          </w:pPr>
        </w:pPrChange>
      </w:pPr>
    </w:p>
    <w:p w14:paraId="67FDCF16" w14:textId="0EFE6340" w:rsidR="00984BB5" w:rsidRDefault="00984BB5">
      <w:pPr>
        <w:spacing w:after="0" w:line="240" w:lineRule="auto"/>
        <w:rPr>
          <w:ins w:id="3652" w:author="Microsoft account" w:date="2025-10-09T09:03:00Z"/>
          <w:rFonts w:cs="Calibri"/>
          <w:sz w:val="28"/>
          <w:szCs w:val="28"/>
          <w:rtl/>
          <w:lang w:bidi="fa-IR"/>
        </w:rPr>
      </w:pPr>
      <w:ins w:id="3653" w:author="Microsoft account" w:date="2025-10-09T09:03:00Z">
        <w:r>
          <w:rPr>
            <w:rFonts w:cs="Calibri"/>
            <w:sz w:val="28"/>
            <w:szCs w:val="28"/>
            <w:rtl/>
            <w:lang w:bidi="fa-IR"/>
          </w:rPr>
          <w:br w:type="page"/>
        </w:r>
      </w:ins>
    </w:p>
    <w:p w14:paraId="50324313" w14:textId="77777777" w:rsidR="00984BB5" w:rsidRDefault="00984BB5" w:rsidP="00984BB5">
      <w:pPr>
        <w:bidi/>
        <w:spacing w:after="0" w:line="276" w:lineRule="auto"/>
        <w:rPr>
          <w:ins w:id="3654" w:author="Microsoft account" w:date="2025-09-23T10:48:00Z"/>
          <w:rFonts w:cs="Calibri"/>
          <w:sz w:val="28"/>
          <w:szCs w:val="28"/>
          <w:rtl/>
          <w:lang w:bidi="fa-IR"/>
        </w:rPr>
        <w:pPrChange w:id="3655" w:author="Microsoft account" w:date="2025-10-09T09:03:00Z">
          <w:pPr>
            <w:bidi/>
            <w:spacing w:after="0" w:line="276" w:lineRule="auto"/>
            <w:jc w:val="both"/>
          </w:pPr>
        </w:pPrChange>
      </w:pPr>
    </w:p>
    <w:p w14:paraId="63ED0B68" w14:textId="77777777" w:rsidR="00776D6D" w:rsidRPr="00CB12CF" w:rsidRDefault="00CB12CF">
      <w:pPr>
        <w:bidi/>
        <w:spacing w:after="0" w:line="276" w:lineRule="auto"/>
        <w:jc w:val="both"/>
        <w:rPr>
          <w:rFonts w:cs="Calibri"/>
          <w:sz w:val="28"/>
          <w:szCs w:val="28"/>
          <w:lang w:bidi="fa-IR"/>
        </w:rPr>
        <w:pPrChange w:id="3656" w:author="Microsoft account" w:date="2025-10-03T11:22:00Z">
          <w:pPr>
            <w:bidi/>
            <w:spacing w:after="0" w:line="276" w:lineRule="auto"/>
            <w:jc w:val="both"/>
          </w:pPr>
        </w:pPrChange>
      </w:pPr>
      <w:bookmarkStart w:id="3657" w:name="next"/>
      <w:r w:rsidRPr="00CB12CF">
        <w:rPr>
          <w:rFonts w:cs="Calibri"/>
          <w:sz w:val="28"/>
          <w:szCs w:val="28"/>
          <w:rtl/>
          <w:lang w:bidi="fa-IR"/>
        </w:rPr>
        <w:t>ادامه</w:t>
      </w:r>
    </w:p>
    <w:bookmarkEnd w:id="3657"/>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6" w:author="Microsoft account" w:date="2025-09-08T12:29:00Z" w:initials="Ma">
    <w:p w14:paraId="598AAB5D" w14:textId="77777777" w:rsidR="004F4B76" w:rsidRDefault="004F4B76">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4F4B76" w:rsidRPr="00E769DC" w:rsidRDefault="004F4B76">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AF67FB" w14:textId="77777777" w:rsidR="005C574D" w:rsidRDefault="005C574D" w:rsidP="00F41F59">
      <w:pPr>
        <w:spacing w:after="0" w:line="240" w:lineRule="auto"/>
      </w:pPr>
      <w:r>
        <w:separator/>
      </w:r>
    </w:p>
  </w:endnote>
  <w:endnote w:type="continuationSeparator" w:id="0">
    <w:p w14:paraId="3E299BE2" w14:textId="77777777" w:rsidR="005C574D" w:rsidRDefault="005C574D"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5B265D" w14:textId="77777777" w:rsidR="005C574D" w:rsidRDefault="005C574D" w:rsidP="00F41F59">
      <w:pPr>
        <w:spacing w:after="0" w:line="240" w:lineRule="auto"/>
      </w:pPr>
      <w:r>
        <w:separator/>
      </w:r>
    </w:p>
  </w:footnote>
  <w:footnote w:type="continuationSeparator" w:id="0">
    <w:p w14:paraId="71E6924F" w14:textId="77777777" w:rsidR="005C574D" w:rsidRDefault="005C574D"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0"/>
  </w:num>
  <w:num w:numId="5">
    <w:abstractNumId w:val="9"/>
  </w:num>
  <w:num w:numId="6">
    <w:abstractNumId w:val="7"/>
  </w:num>
  <w:num w:numId="7">
    <w:abstractNumId w:val="5"/>
  </w:num>
  <w:num w:numId="8">
    <w:abstractNumId w:val="3"/>
  </w:num>
  <w:num w:numId="9">
    <w:abstractNumId w:val="12"/>
  </w:num>
  <w:num w:numId="10">
    <w:abstractNumId w:val="1"/>
  </w:num>
  <w:num w:numId="11">
    <w:abstractNumId w:val="13"/>
  </w:num>
  <w:num w:numId="12">
    <w:abstractNumId w:val="11"/>
  </w:num>
  <w:num w:numId="13">
    <w:abstractNumId w:val="0"/>
  </w:num>
  <w:num w:numId="14">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1293F"/>
    <w:rsid w:val="00015E85"/>
    <w:rsid w:val="00031FC4"/>
    <w:rsid w:val="00041A02"/>
    <w:rsid w:val="0004716C"/>
    <w:rsid w:val="000560D9"/>
    <w:rsid w:val="0006117F"/>
    <w:rsid w:val="000616B9"/>
    <w:rsid w:val="000619A5"/>
    <w:rsid w:val="00062862"/>
    <w:rsid w:val="0007054C"/>
    <w:rsid w:val="000816D8"/>
    <w:rsid w:val="00083781"/>
    <w:rsid w:val="000A57EC"/>
    <w:rsid w:val="000B7F66"/>
    <w:rsid w:val="000C00BE"/>
    <w:rsid w:val="000C203F"/>
    <w:rsid w:val="000C5824"/>
    <w:rsid w:val="000E15FF"/>
    <w:rsid w:val="000E29AC"/>
    <w:rsid w:val="000E2A49"/>
    <w:rsid w:val="000F3655"/>
    <w:rsid w:val="001038C0"/>
    <w:rsid w:val="00105952"/>
    <w:rsid w:val="001079AA"/>
    <w:rsid w:val="00110369"/>
    <w:rsid w:val="001233C1"/>
    <w:rsid w:val="001350CB"/>
    <w:rsid w:val="00144B2C"/>
    <w:rsid w:val="00145A4C"/>
    <w:rsid w:val="00152236"/>
    <w:rsid w:val="00153261"/>
    <w:rsid w:val="00161F77"/>
    <w:rsid w:val="00164F65"/>
    <w:rsid w:val="00166988"/>
    <w:rsid w:val="0016769F"/>
    <w:rsid w:val="00181B89"/>
    <w:rsid w:val="00186BA3"/>
    <w:rsid w:val="00190BFF"/>
    <w:rsid w:val="00191AA6"/>
    <w:rsid w:val="001A505D"/>
    <w:rsid w:val="001A6D6F"/>
    <w:rsid w:val="001A6E5F"/>
    <w:rsid w:val="001A714E"/>
    <w:rsid w:val="001B31A3"/>
    <w:rsid w:val="001C5886"/>
    <w:rsid w:val="001C5999"/>
    <w:rsid w:val="001D2BC1"/>
    <w:rsid w:val="001E0EE1"/>
    <w:rsid w:val="001E420C"/>
    <w:rsid w:val="001F062A"/>
    <w:rsid w:val="002012F7"/>
    <w:rsid w:val="002061CD"/>
    <w:rsid w:val="00207BF5"/>
    <w:rsid w:val="00210F46"/>
    <w:rsid w:val="002135B0"/>
    <w:rsid w:val="002160ED"/>
    <w:rsid w:val="0022301D"/>
    <w:rsid w:val="00231EEF"/>
    <w:rsid w:val="00246151"/>
    <w:rsid w:val="00246883"/>
    <w:rsid w:val="00266C25"/>
    <w:rsid w:val="002763AA"/>
    <w:rsid w:val="002915A5"/>
    <w:rsid w:val="00294FAC"/>
    <w:rsid w:val="00296D20"/>
    <w:rsid w:val="002A7590"/>
    <w:rsid w:val="002B0B06"/>
    <w:rsid w:val="002B158B"/>
    <w:rsid w:val="002C0414"/>
    <w:rsid w:val="002C1B6A"/>
    <w:rsid w:val="002D4789"/>
    <w:rsid w:val="002D6B93"/>
    <w:rsid w:val="002D6DA1"/>
    <w:rsid w:val="002E0CFE"/>
    <w:rsid w:val="002E1405"/>
    <w:rsid w:val="002E481E"/>
    <w:rsid w:val="002E4F7C"/>
    <w:rsid w:val="003142E1"/>
    <w:rsid w:val="003153E9"/>
    <w:rsid w:val="00316A3E"/>
    <w:rsid w:val="00320F35"/>
    <w:rsid w:val="00326DDC"/>
    <w:rsid w:val="00332F8B"/>
    <w:rsid w:val="003409CC"/>
    <w:rsid w:val="00340CDD"/>
    <w:rsid w:val="00341AAE"/>
    <w:rsid w:val="00342CE0"/>
    <w:rsid w:val="003431C5"/>
    <w:rsid w:val="00347D76"/>
    <w:rsid w:val="003554AF"/>
    <w:rsid w:val="00356155"/>
    <w:rsid w:val="00372EAE"/>
    <w:rsid w:val="00374F57"/>
    <w:rsid w:val="003916DE"/>
    <w:rsid w:val="00395079"/>
    <w:rsid w:val="003A00CB"/>
    <w:rsid w:val="003B2D2B"/>
    <w:rsid w:val="003B3A05"/>
    <w:rsid w:val="003B3C3A"/>
    <w:rsid w:val="003C0C27"/>
    <w:rsid w:val="003C1B55"/>
    <w:rsid w:val="003C205D"/>
    <w:rsid w:val="003D2422"/>
    <w:rsid w:val="003E07C5"/>
    <w:rsid w:val="003E29B0"/>
    <w:rsid w:val="003F5BBA"/>
    <w:rsid w:val="00422B25"/>
    <w:rsid w:val="00430016"/>
    <w:rsid w:val="00430E70"/>
    <w:rsid w:val="00432310"/>
    <w:rsid w:val="00436A90"/>
    <w:rsid w:val="004424A6"/>
    <w:rsid w:val="00445024"/>
    <w:rsid w:val="00447AF9"/>
    <w:rsid w:val="004521BA"/>
    <w:rsid w:val="00462037"/>
    <w:rsid w:val="0049728E"/>
    <w:rsid w:val="004A1B72"/>
    <w:rsid w:val="004B1DBB"/>
    <w:rsid w:val="004B77C0"/>
    <w:rsid w:val="004D3599"/>
    <w:rsid w:val="004D65D5"/>
    <w:rsid w:val="004E3A5E"/>
    <w:rsid w:val="004E4AEC"/>
    <w:rsid w:val="004F4823"/>
    <w:rsid w:val="004F4B76"/>
    <w:rsid w:val="0051066A"/>
    <w:rsid w:val="0051705C"/>
    <w:rsid w:val="005221AA"/>
    <w:rsid w:val="00531E00"/>
    <w:rsid w:val="005341CF"/>
    <w:rsid w:val="00534298"/>
    <w:rsid w:val="00536A28"/>
    <w:rsid w:val="00556FDE"/>
    <w:rsid w:val="00573870"/>
    <w:rsid w:val="005876E9"/>
    <w:rsid w:val="005904CC"/>
    <w:rsid w:val="00594F6D"/>
    <w:rsid w:val="00595DCF"/>
    <w:rsid w:val="005A4641"/>
    <w:rsid w:val="005B05EB"/>
    <w:rsid w:val="005C1A42"/>
    <w:rsid w:val="005C574D"/>
    <w:rsid w:val="005D1A51"/>
    <w:rsid w:val="005E1440"/>
    <w:rsid w:val="005E4B33"/>
    <w:rsid w:val="005F2484"/>
    <w:rsid w:val="00602405"/>
    <w:rsid w:val="0060751C"/>
    <w:rsid w:val="00611260"/>
    <w:rsid w:val="006130C1"/>
    <w:rsid w:val="0064197E"/>
    <w:rsid w:val="0064329B"/>
    <w:rsid w:val="00646DAE"/>
    <w:rsid w:val="00651BFF"/>
    <w:rsid w:val="00651D78"/>
    <w:rsid w:val="00652B98"/>
    <w:rsid w:val="00657FF3"/>
    <w:rsid w:val="006628A1"/>
    <w:rsid w:val="006748B5"/>
    <w:rsid w:val="00677EEE"/>
    <w:rsid w:val="0068174A"/>
    <w:rsid w:val="006858B0"/>
    <w:rsid w:val="00690D06"/>
    <w:rsid w:val="006A2A78"/>
    <w:rsid w:val="006B4E22"/>
    <w:rsid w:val="006D06FF"/>
    <w:rsid w:val="00701FFF"/>
    <w:rsid w:val="0070255D"/>
    <w:rsid w:val="0071423D"/>
    <w:rsid w:val="007148B9"/>
    <w:rsid w:val="00715CE6"/>
    <w:rsid w:val="00721849"/>
    <w:rsid w:val="00725257"/>
    <w:rsid w:val="00736843"/>
    <w:rsid w:val="00741AFF"/>
    <w:rsid w:val="00752A02"/>
    <w:rsid w:val="00756CDA"/>
    <w:rsid w:val="0076463F"/>
    <w:rsid w:val="007707E4"/>
    <w:rsid w:val="00772648"/>
    <w:rsid w:val="00776D6D"/>
    <w:rsid w:val="00784C31"/>
    <w:rsid w:val="00791056"/>
    <w:rsid w:val="0079377D"/>
    <w:rsid w:val="007B7BFF"/>
    <w:rsid w:val="007C3E0D"/>
    <w:rsid w:val="007C4D9D"/>
    <w:rsid w:val="007C4E68"/>
    <w:rsid w:val="007D4478"/>
    <w:rsid w:val="007D56A5"/>
    <w:rsid w:val="007E1409"/>
    <w:rsid w:val="007E17F4"/>
    <w:rsid w:val="007E5D18"/>
    <w:rsid w:val="007F25FF"/>
    <w:rsid w:val="00805E71"/>
    <w:rsid w:val="00816BDB"/>
    <w:rsid w:val="00821F32"/>
    <w:rsid w:val="00827E87"/>
    <w:rsid w:val="00845EA7"/>
    <w:rsid w:val="00853E99"/>
    <w:rsid w:val="0086673F"/>
    <w:rsid w:val="008672DC"/>
    <w:rsid w:val="00867F49"/>
    <w:rsid w:val="00871A74"/>
    <w:rsid w:val="00872985"/>
    <w:rsid w:val="008868C9"/>
    <w:rsid w:val="00891166"/>
    <w:rsid w:val="00893337"/>
    <w:rsid w:val="00895A0F"/>
    <w:rsid w:val="008A27FF"/>
    <w:rsid w:val="008A2F00"/>
    <w:rsid w:val="008A5BB2"/>
    <w:rsid w:val="008B3D4A"/>
    <w:rsid w:val="008C0462"/>
    <w:rsid w:val="008C17E4"/>
    <w:rsid w:val="008C5507"/>
    <w:rsid w:val="008C7284"/>
    <w:rsid w:val="008C7665"/>
    <w:rsid w:val="008D2255"/>
    <w:rsid w:val="008D3B28"/>
    <w:rsid w:val="008E4121"/>
    <w:rsid w:val="008E7B86"/>
    <w:rsid w:val="008F4435"/>
    <w:rsid w:val="00902DD5"/>
    <w:rsid w:val="00904712"/>
    <w:rsid w:val="0092181A"/>
    <w:rsid w:val="009224E3"/>
    <w:rsid w:val="00926059"/>
    <w:rsid w:val="009309FB"/>
    <w:rsid w:val="0093156B"/>
    <w:rsid w:val="009326D3"/>
    <w:rsid w:val="00934439"/>
    <w:rsid w:val="0093661C"/>
    <w:rsid w:val="00943A01"/>
    <w:rsid w:val="009518C0"/>
    <w:rsid w:val="0095388C"/>
    <w:rsid w:val="00954022"/>
    <w:rsid w:val="009554B3"/>
    <w:rsid w:val="0097151B"/>
    <w:rsid w:val="00971BFF"/>
    <w:rsid w:val="00976414"/>
    <w:rsid w:val="00984BB5"/>
    <w:rsid w:val="00986EE8"/>
    <w:rsid w:val="009902E3"/>
    <w:rsid w:val="00991398"/>
    <w:rsid w:val="00992BDF"/>
    <w:rsid w:val="009C2FC8"/>
    <w:rsid w:val="009C7EA7"/>
    <w:rsid w:val="009D1A80"/>
    <w:rsid w:val="009D1CD4"/>
    <w:rsid w:val="009E2BE5"/>
    <w:rsid w:val="009E446A"/>
    <w:rsid w:val="009F075E"/>
    <w:rsid w:val="009F6B4F"/>
    <w:rsid w:val="00A020B6"/>
    <w:rsid w:val="00A0540F"/>
    <w:rsid w:val="00A07812"/>
    <w:rsid w:val="00A16425"/>
    <w:rsid w:val="00A23ABB"/>
    <w:rsid w:val="00A243AE"/>
    <w:rsid w:val="00A34EB0"/>
    <w:rsid w:val="00A40A16"/>
    <w:rsid w:val="00A41D0E"/>
    <w:rsid w:val="00A45AC1"/>
    <w:rsid w:val="00A620CB"/>
    <w:rsid w:val="00A636BA"/>
    <w:rsid w:val="00A7222C"/>
    <w:rsid w:val="00A72519"/>
    <w:rsid w:val="00A86E91"/>
    <w:rsid w:val="00A878E2"/>
    <w:rsid w:val="00A87D86"/>
    <w:rsid w:val="00A92D5B"/>
    <w:rsid w:val="00A93AB2"/>
    <w:rsid w:val="00AA1648"/>
    <w:rsid w:val="00AA3438"/>
    <w:rsid w:val="00AB2FC7"/>
    <w:rsid w:val="00AB4F1A"/>
    <w:rsid w:val="00AB5066"/>
    <w:rsid w:val="00AB768D"/>
    <w:rsid w:val="00AC4EB9"/>
    <w:rsid w:val="00AD5617"/>
    <w:rsid w:val="00AD57ED"/>
    <w:rsid w:val="00AE1AF7"/>
    <w:rsid w:val="00AE5E89"/>
    <w:rsid w:val="00AF5725"/>
    <w:rsid w:val="00AF7657"/>
    <w:rsid w:val="00B15B6C"/>
    <w:rsid w:val="00B27A9C"/>
    <w:rsid w:val="00B31481"/>
    <w:rsid w:val="00B32022"/>
    <w:rsid w:val="00B333D4"/>
    <w:rsid w:val="00B349C8"/>
    <w:rsid w:val="00B37674"/>
    <w:rsid w:val="00B44DB5"/>
    <w:rsid w:val="00B455A9"/>
    <w:rsid w:val="00B53A7D"/>
    <w:rsid w:val="00B608BA"/>
    <w:rsid w:val="00B71852"/>
    <w:rsid w:val="00B736A3"/>
    <w:rsid w:val="00B85955"/>
    <w:rsid w:val="00B85C88"/>
    <w:rsid w:val="00B921A0"/>
    <w:rsid w:val="00B941EB"/>
    <w:rsid w:val="00B94C4B"/>
    <w:rsid w:val="00B95F58"/>
    <w:rsid w:val="00BA0D05"/>
    <w:rsid w:val="00BA4536"/>
    <w:rsid w:val="00BC1D07"/>
    <w:rsid w:val="00BD0C68"/>
    <w:rsid w:val="00BE2332"/>
    <w:rsid w:val="00BE5993"/>
    <w:rsid w:val="00BF3BB4"/>
    <w:rsid w:val="00BF3DA4"/>
    <w:rsid w:val="00C0212C"/>
    <w:rsid w:val="00C11108"/>
    <w:rsid w:val="00C133F2"/>
    <w:rsid w:val="00C26D57"/>
    <w:rsid w:val="00C325C2"/>
    <w:rsid w:val="00C35A33"/>
    <w:rsid w:val="00C44315"/>
    <w:rsid w:val="00C44A5E"/>
    <w:rsid w:val="00C46712"/>
    <w:rsid w:val="00C4682B"/>
    <w:rsid w:val="00C5089F"/>
    <w:rsid w:val="00C61F73"/>
    <w:rsid w:val="00C621F8"/>
    <w:rsid w:val="00C67456"/>
    <w:rsid w:val="00C77CBB"/>
    <w:rsid w:val="00C86746"/>
    <w:rsid w:val="00C92375"/>
    <w:rsid w:val="00CA5F5E"/>
    <w:rsid w:val="00CB12CF"/>
    <w:rsid w:val="00CD2B04"/>
    <w:rsid w:val="00CD555C"/>
    <w:rsid w:val="00CE2EC0"/>
    <w:rsid w:val="00CE4E2A"/>
    <w:rsid w:val="00CF4E76"/>
    <w:rsid w:val="00D124EC"/>
    <w:rsid w:val="00D30333"/>
    <w:rsid w:val="00D327B9"/>
    <w:rsid w:val="00D33E8B"/>
    <w:rsid w:val="00D448BF"/>
    <w:rsid w:val="00D448F6"/>
    <w:rsid w:val="00D47888"/>
    <w:rsid w:val="00D5018B"/>
    <w:rsid w:val="00D67A61"/>
    <w:rsid w:val="00D726F1"/>
    <w:rsid w:val="00D964CE"/>
    <w:rsid w:val="00D97444"/>
    <w:rsid w:val="00DC0DCA"/>
    <w:rsid w:val="00DC37EC"/>
    <w:rsid w:val="00DC3A93"/>
    <w:rsid w:val="00DD45E8"/>
    <w:rsid w:val="00DD6F92"/>
    <w:rsid w:val="00E1635E"/>
    <w:rsid w:val="00E218A3"/>
    <w:rsid w:val="00E26450"/>
    <w:rsid w:val="00E27A66"/>
    <w:rsid w:val="00E31FD2"/>
    <w:rsid w:val="00E3271C"/>
    <w:rsid w:val="00E34CC8"/>
    <w:rsid w:val="00E46B7A"/>
    <w:rsid w:val="00E46FCA"/>
    <w:rsid w:val="00E47AC6"/>
    <w:rsid w:val="00E551F2"/>
    <w:rsid w:val="00E55BBA"/>
    <w:rsid w:val="00E565D1"/>
    <w:rsid w:val="00E73202"/>
    <w:rsid w:val="00E769DC"/>
    <w:rsid w:val="00EB4239"/>
    <w:rsid w:val="00EC1080"/>
    <w:rsid w:val="00EC1463"/>
    <w:rsid w:val="00EC728E"/>
    <w:rsid w:val="00ED0AB6"/>
    <w:rsid w:val="00EE2EC4"/>
    <w:rsid w:val="00EF1614"/>
    <w:rsid w:val="00EF482D"/>
    <w:rsid w:val="00EF49AC"/>
    <w:rsid w:val="00F0180E"/>
    <w:rsid w:val="00F03F63"/>
    <w:rsid w:val="00F04D31"/>
    <w:rsid w:val="00F13E7B"/>
    <w:rsid w:val="00F16A4F"/>
    <w:rsid w:val="00F26E73"/>
    <w:rsid w:val="00F31066"/>
    <w:rsid w:val="00F337E4"/>
    <w:rsid w:val="00F41F59"/>
    <w:rsid w:val="00F5323B"/>
    <w:rsid w:val="00F546B0"/>
    <w:rsid w:val="00F55FAB"/>
    <w:rsid w:val="00F5608E"/>
    <w:rsid w:val="00F73A63"/>
    <w:rsid w:val="00F75817"/>
    <w:rsid w:val="00F75F66"/>
    <w:rsid w:val="00F914FA"/>
    <w:rsid w:val="00F9195A"/>
    <w:rsid w:val="00F92A13"/>
    <w:rsid w:val="00FC0CF4"/>
    <w:rsid w:val="00FC668A"/>
    <w:rsid w:val="00FD11AA"/>
    <w:rsid w:val="00FE2E7C"/>
    <w:rsid w:val="00FE3704"/>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hyperlink" Target="http://pandas.pydata.org/docs/" TargetMode="External"/><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microsoft.com/office/2011/relationships/people" Target="people.xm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hyperlink" Target="https://ascii.co.uk/art" TargetMode="Externa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11663</TotalTime>
  <Pages>147</Pages>
  <Words>21038</Words>
  <Characters>119923</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140680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180</cp:revision>
  <cp:lastPrinted>2024-11-13T07:01:00Z</cp:lastPrinted>
  <dcterms:created xsi:type="dcterms:W3CDTF">2024-10-30T04:33:00Z</dcterms:created>
  <dcterms:modified xsi:type="dcterms:W3CDTF">2025-10-09T07:48:00Z</dcterms:modified>
  <dc:language>en-US</dc:language>
</cp:coreProperties>
</file>