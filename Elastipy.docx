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374721"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374721"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374721"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374721"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5"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6"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7" w:name="I4040619"/>
      <w:r>
        <w:rPr>
          <w:rFonts w:cs="Calibri" w:hint="cs"/>
          <w:sz w:val="28"/>
          <w:szCs w:val="28"/>
          <w:rtl/>
          <w:lang w:bidi="fa-IR"/>
        </w:rPr>
        <w:lastRenderedPageBreak/>
        <w:t>ادامه</w:t>
      </w:r>
    </w:p>
    <w:bookmarkEnd w:id="457"/>
    <w:p w14:paraId="45AE09A5" w14:textId="3A0F3E97" w:rsidR="00D97444" w:rsidRDefault="00E551F2" w:rsidP="00E551F2">
      <w:pPr>
        <w:bidi/>
        <w:spacing w:after="0" w:line="276" w:lineRule="auto"/>
        <w:jc w:val="both"/>
        <w:rPr>
          <w:ins w:id="4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9" w:author="Microsoft account" w:date="2025-09-10T09:37:00Z"/>
          <w:rFonts w:cs="Calibri"/>
          <w:sz w:val="28"/>
          <w:szCs w:val="28"/>
          <w:rtl/>
          <w:lang w:bidi="fa-IR"/>
        </w:rPr>
      </w:pPr>
      <w:ins w:id="46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1" w:author="Microsoft account" w:date="2025-09-10T09:38:00Z"/>
          <w:rFonts w:cs="Calibri"/>
          <w:sz w:val="28"/>
          <w:szCs w:val="28"/>
          <w:rtl/>
          <w:lang w:bidi="fa-IR"/>
        </w:rPr>
        <w:pPrChange w:id="462" w:author="Microsoft account" w:date="2025-09-10T09:37:00Z">
          <w:pPr>
            <w:bidi/>
            <w:spacing w:after="0" w:line="276" w:lineRule="auto"/>
            <w:jc w:val="both"/>
          </w:pPr>
        </w:pPrChange>
      </w:pPr>
      <w:ins w:id="4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5" w:author="Microsoft account" w:date="2025-09-10T09:38:00Z"/>
          <w:rFonts w:cs="Calibri"/>
          <w:sz w:val="28"/>
          <w:szCs w:val="28"/>
          <w:rtl/>
          <w:lang w:bidi="fa-IR"/>
        </w:rPr>
        <w:pPrChange w:id="46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7" w:author="Microsoft account" w:date="2025-09-10T09:40:00Z"/>
          <w:rFonts w:cs="Calibri"/>
          <w:sz w:val="28"/>
          <w:szCs w:val="28"/>
          <w:rtl/>
          <w:lang w:bidi="fa-IR"/>
        </w:rPr>
        <w:pPrChange w:id="468" w:author="Microsoft account" w:date="2025-09-10T09:40:00Z">
          <w:pPr>
            <w:bidi/>
            <w:spacing w:after="0" w:line="276" w:lineRule="auto"/>
            <w:jc w:val="both"/>
          </w:pPr>
        </w:pPrChange>
      </w:pPr>
      <w:ins w:id="469" w:author="Microsoft account" w:date="2025-09-10T09:38:00Z">
        <w:r>
          <w:rPr>
            <w:rFonts w:cs="Calibri" w:hint="cs"/>
            <w:sz w:val="28"/>
            <w:szCs w:val="28"/>
            <w:rtl/>
            <w:lang w:bidi="fa-IR"/>
          </w:rPr>
          <w:t>-</w:t>
        </w:r>
      </w:ins>
      <w:ins w:id="4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2" w:author="Microsoft account" w:date="2025-09-10T09:40:00Z"/>
          <w:rFonts w:cs="Calibri"/>
          <w:sz w:val="28"/>
          <w:szCs w:val="28"/>
          <w:rtl/>
          <w:lang w:bidi="fa-IR"/>
        </w:rPr>
        <w:pPrChange w:id="47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4" w:author="Microsoft account" w:date="2025-09-10T10:12:00Z"/>
          <w:rFonts w:cs="Calibri"/>
          <w:sz w:val="28"/>
          <w:szCs w:val="28"/>
          <w:lang w:bidi="fa-IR"/>
        </w:rPr>
        <w:pPrChange w:id="475" w:author="Microsoft account" w:date="2025-09-10T09:40:00Z">
          <w:pPr>
            <w:bidi/>
            <w:spacing w:after="0" w:line="276" w:lineRule="auto"/>
            <w:jc w:val="both"/>
          </w:pPr>
        </w:pPrChange>
      </w:pPr>
      <w:ins w:id="4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9" w:author="Microsoft account" w:date="2025-09-10T10:12:00Z"/>
          <w:rFonts w:cs="Calibri"/>
          <w:sz w:val="28"/>
          <w:szCs w:val="28"/>
          <w:lang w:bidi="fa-IR"/>
        </w:rPr>
        <w:pPrChange w:id="48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1" w:author="Microsoft account" w:date="2025-09-11T09:52:00Z"/>
          <w:rFonts w:cs="Calibri"/>
          <w:sz w:val="28"/>
          <w:szCs w:val="28"/>
          <w:rtl/>
          <w:lang w:bidi="fa-IR"/>
        </w:rPr>
        <w:pPrChange w:id="482" w:author="Microsoft account" w:date="2025-09-10T10:12:00Z">
          <w:pPr>
            <w:bidi/>
            <w:spacing w:after="0" w:line="276" w:lineRule="auto"/>
            <w:jc w:val="both"/>
          </w:pPr>
        </w:pPrChange>
      </w:pPr>
      <w:ins w:id="4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5" w:author="Microsoft account" w:date="2025-09-11T09:47:00Z">
        <w:r w:rsidR="008C0462">
          <w:rPr>
            <w:rFonts w:cs="Calibri" w:hint="cs"/>
            <w:sz w:val="18"/>
            <w:szCs w:val="18"/>
            <w:rtl/>
            <w:lang w:bidi="fa-IR"/>
          </w:rPr>
          <w:t xml:space="preserve"> هست</w:t>
        </w:r>
      </w:ins>
      <w:ins w:id="486" w:author="Microsoft account" w:date="2025-09-11T09:46:00Z">
        <w:r w:rsidR="009326D3">
          <w:rPr>
            <w:rFonts w:cs="Calibri" w:hint="cs"/>
            <w:sz w:val="28"/>
            <w:szCs w:val="28"/>
            <w:rtl/>
            <w:lang w:bidi="fa-IR"/>
          </w:rPr>
          <w:t>)</w:t>
        </w:r>
      </w:ins>
      <w:ins w:id="487" w:author="Microsoft account" w:date="2025-09-10T10:12:00Z">
        <w:r>
          <w:rPr>
            <w:rFonts w:cs="Calibri" w:hint="cs"/>
            <w:sz w:val="28"/>
            <w:szCs w:val="28"/>
            <w:rtl/>
            <w:lang w:bidi="fa-IR"/>
          </w:rPr>
          <w:t xml:space="preserve"> و ارور میگیرم. که </w:t>
        </w:r>
      </w:ins>
      <w:ins w:id="48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lang w:bidi="fa-IR"/>
            <w:rPrChange w:id="495" w:author="Microsoft account" w:date="2025-09-11T09:54:00Z">
              <w:rPr>
                <w:rFonts w:cs="Calibri"/>
                <w:sz w:val="28"/>
                <w:szCs w:val="28"/>
                <w:lang w:bidi="fa-IR"/>
              </w:rPr>
            </w:rPrChange>
          </w:rPr>
          <w:t xml:space="preserve">NaN </w:t>
        </w:r>
        <w:r w:rsidRPr="00186BA3">
          <w:rPr>
            <w:rFonts w:cs="Calibri"/>
            <w:sz w:val="18"/>
            <w:szCs w:val="18"/>
            <w:rtl/>
            <w:lang w:bidi="fa-IR"/>
            <w:rPrChange w:id="496" w:author="Microsoft account" w:date="2025-09-11T09:54:00Z">
              <w:rPr>
                <w:rFonts w:cs="Calibri"/>
                <w:sz w:val="28"/>
                <w:szCs w:val="28"/>
                <w:rtl/>
                <w:lang w:bidi="fa-IR"/>
              </w:rPr>
            </w:rPrChange>
          </w:rPr>
          <w:t>مخفف</w:t>
        </w:r>
        <w:r w:rsidRPr="00186BA3">
          <w:rPr>
            <w:rFonts w:cs="Calibri"/>
            <w:sz w:val="18"/>
            <w:szCs w:val="18"/>
            <w:lang w:bidi="fa-IR"/>
            <w:rPrChange w:id="497" w:author="Microsoft account" w:date="2025-09-11T09:54:00Z">
              <w:rPr>
                <w:rFonts w:cs="Calibri"/>
                <w:sz w:val="28"/>
                <w:szCs w:val="28"/>
                <w:lang w:bidi="fa-IR"/>
              </w:rPr>
            </w:rPrChange>
          </w:rPr>
          <w:t xml:space="preserve"> Not a Number </w:t>
        </w:r>
        <w:r w:rsidRPr="00186BA3">
          <w:rPr>
            <w:rFonts w:cs="Calibri"/>
            <w:sz w:val="18"/>
            <w:szCs w:val="18"/>
            <w:rtl/>
            <w:lang w:bidi="fa-IR"/>
            <w:rPrChange w:id="49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3" w:author="Microsoft account" w:date="2025-09-11T09:54:00Z">
              <w:rPr>
                <w:rFonts w:cs="Calibri" w:hint="cs"/>
                <w:sz w:val="28"/>
                <w:szCs w:val="28"/>
                <w:rtl/>
                <w:lang w:bidi="fa-IR"/>
              </w:rPr>
            </w:rPrChange>
          </w:rPr>
          <w:t>ی</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ا</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نامعتبر</w:t>
        </w:r>
        <w:r w:rsidRPr="00186BA3">
          <w:rPr>
            <w:rFonts w:cs="Calibri"/>
            <w:sz w:val="18"/>
            <w:szCs w:val="18"/>
            <w:rtl/>
            <w:lang w:bidi="fa-IR"/>
            <w:rPrChange w:id="5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عدد</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hint="eastAsia"/>
            <w:sz w:val="18"/>
            <w:szCs w:val="18"/>
            <w:rtl/>
            <w:lang w:bidi="fa-IR"/>
            <w:rPrChange w:id="510" w:author="Microsoft account" w:date="2025-09-11T09:54:00Z">
              <w:rPr>
                <w:rFonts w:cs="Calibri" w:hint="eastAsia"/>
                <w:sz w:val="28"/>
                <w:szCs w:val="28"/>
                <w:rtl/>
                <w:lang w:bidi="fa-IR"/>
              </w:rPr>
            </w:rPrChange>
          </w:rPr>
          <w:t>ه</w:t>
        </w:r>
        <w:r w:rsidRPr="00186BA3">
          <w:rPr>
            <w:rFonts w:cs="Calibri"/>
            <w:sz w:val="18"/>
            <w:szCs w:val="18"/>
            <w:lang w:bidi="fa-IR"/>
            <w:rPrChange w:id="51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2" w:author="Microsoft account" w:date="2025-09-11T09:53:00Z"/>
          <w:rFonts w:cs="Calibri"/>
          <w:sz w:val="18"/>
          <w:szCs w:val="18"/>
          <w:rtl/>
          <w:lang w:bidi="fa-IR"/>
          <w:rPrChange w:id="513" w:author="Microsoft account" w:date="2025-09-11T09:54:00Z">
            <w:rPr>
              <w:ins w:id="514" w:author="Microsoft account" w:date="2025-09-11T09:53:00Z"/>
              <w:rFonts w:cs="Calibri"/>
              <w:sz w:val="28"/>
              <w:szCs w:val="28"/>
              <w:rtl/>
              <w:lang w:bidi="fa-IR"/>
            </w:rPr>
          </w:rPrChange>
        </w:rPr>
        <w:pPrChange w:id="515" w:author="Microsoft account" w:date="2025-09-11T09:55:00Z">
          <w:pPr>
            <w:bidi/>
            <w:spacing w:after="0" w:line="276" w:lineRule="auto"/>
            <w:jc w:val="both"/>
          </w:pPr>
        </w:pPrChange>
      </w:pPr>
      <w:ins w:id="516" w:author="Microsoft account" w:date="2025-09-11T09:53:00Z">
        <w:r w:rsidRPr="00186BA3">
          <w:rPr>
            <w:rFonts w:cs="Calibri"/>
            <w:sz w:val="18"/>
            <w:szCs w:val="18"/>
            <w:rtl/>
            <w:lang w:bidi="fa-IR"/>
            <w:rPrChange w:id="517" w:author="Microsoft account" w:date="2025-09-11T09:54:00Z">
              <w:rPr>
                <w:rFonts w:cs="Calibri"/>
                <w:sz w:val="28"/>
                <w:szCs w:val="28"/>
                <w:rtl/>
                <w:lang w:bidi="fa-IR"/>
              </w:rPr>
            </w:rPrChange>
          </w:rPr>
          <w:t>تو</w:t>
        </w:r>
        <w:r w:rsidRPr="00186BA3">
          <w:rPr>
            <w:rFonts w:cs="Calibri" w:hint="cs"/>
            <w:sz w:val="18"/>
            <w:szCs w:val="18"/>
            <w:rtl/>
            <w:lang w:bidi="fa-IR"/>
            <w:rPrChange w:id="518" w:author="Microsoft account" w:date="2025-09-11T09:54:00Z">
              <w:rPr>
                <w:rFonts w:cs="Calibri" w:hint="cs"/>
                <w:sz w:val="28"/>
                <w:szCs w:val="28"/>
                <w:rtl/>
                <w:lang w:bidi="fa-IR"/>
              </w:rPr>
            </w:rPrChange>
          </w:rPr>
          <w:t>ی</w:t>
        </w:r>
        <w:r w:rsidRPr="00186BA3">
          <w:rPr>
            <w:rFonts w:cs="Calibri"/>
            <w:sz w:val="18"/>
            <w:szCs w:val="18"/>
            <w:rtl/>
            <w:lang w:bidi="fa-IR"/>
            <w:rPrChange w:id="51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sz w:val="18"/>
            <w:szCs w:val="18"/>
            <w:rtl/>
            <w:lang w:bidi="fa-IR"/>
            <w:rPrChange w:id="522" w:author="Microsoft account" w:date="2025-09-11T09:54:00Z">
              <w:rPr>
                <w:rFonts w:cs="Calibri"/>
                <w:sz w:val="28"/>
                <w:szCs w:val="28"/>
                <w:rtl/>
                <w:lang w:bidi="fa-IR"/>
              </w:rPr>
            </w:rPrChange>
          </w:rPr>
          <w:t xml:space="preserve"> (مثلاً در </w:t>
        </w:r>
        <w:r w:rsidRPr="00186BA3">
          <w:rPr>
            <w:rFonts w:cs="Calibri"/>
            <w:sz w:val="18"/>
            <w:szCs w:val="18"/>
            <w:lang w:bidi="fa-IR"/>
            <w:rPrChange w:id="523" w:author="Microsoft account" w:date="2025-09-11T09:54:00Z">
              <w:rPr>
                <w:rFonts w:cs="Calibri"/>
                <w:sz w:val="28"/>
                <w:szCs w:val="28"/>
                <w:lang w:bidi="fa-IR"/>
              </w:rPr>
            </w:rPrChange>
          </w:rPr>
          <w:t>pandas</w:t>
        </w:r>
        <w:r w:rsidRPr="00186BA3">
          <w:rPr>
            <w:rFonts w:cs="Calibri"/>
            <w:sz w:val="18"/>
            <w:szCs w:val="18"/>
            <w:rtl/>
            <w:lang w:bidi="fa-IR"/>
            <w:rPrChange w:id="524" w:author="Microsoft account" w:date="2025-09-11T09:54:00Z">
              <w:rPr>
                <w:rFonts w:cs="Calibri"/>
                <w:sz w:val="28"/>
                <w:szCs w:val="28"/>
                <w:rtl/>
                <w:lang w:bidi="fa-IR"/>
              </w:rPr>
            </w:rPrChange>
          </w:rPr>
          <w:t xml:space="preserve"> </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ا</w:t>
        </w:r>
        <w:r w:rsidRPr="00186BA3">
          <w:rPr>
            <w:rFonts w:cs="Calibri"/>
            <w:sz w:val="18"/>
            <w:szCs w:val="18"/>
            <w:rtl/>
            <w:lang w:bidi="fa-IR"/>
            <w:rPrChange w:id="527" w:author="Microsoft account" w:date="2025-09-11T09:54:00Z">
              <w:rPr>
                <w:rFonts w:cs="Calibri"/>
                <w:sz w:val="28"/>
                <w:szCs w:val="28"/>
                <w:rtl/>
                <w:lang w:bidi="fa-IR"/>
              </w:rPr>
            </w:rPrChange>
          </w:rPr>
          <w:t xml:space="preserve"> </w:t>
        </w:r>
        <w:r w:rsidRPr="00186BA3">
          <w:rPr>
            <w:rFonts w:cs="Calibri"/>
            <w:sz w:val="18"/>
            <w:szCs w:val="18"/>
            <w:lang w:bidi="fa-IR"/>
            <w:rPrChange w:id="528" w:author="Microsoft account" w:date="2025-09-11T09:54:00Z">
              <w:rPr>
                <w:rFonts w:cs="Calibri"/>
                <w:sz w:val="28"/>
                <w:szCs w:val="28"/>
                <w:lang w:bidi="fa-IR"/>
              </w:rPr>
            </w:rPrChange>
          </w:rPr>
          <w:t>numpy</w:t>
        </w:r>
        <w:r w:rsidRPr="00186BA3">
          <w:rPr>
            <w:rFonts w:cs="Calibri"/>
            <w:sz w:val="18"/>
            <w:szCs w:val="18"/>
            <w:rtl/>
            <w:lang w:bidi="fa-IR"/>
            <w:rPrChange w:id="529" w:author="Microsoft account" w:date="2025-09-11T09:54:00Z">
              <w:rPr>
                <w:rFonts w:cs="Calibri"/>
                <w:sz w:val="28"/>
                <w:szCs w:val="28"/>
                <w:rtl/>
                <w:lang w:bidi="fa-IR"/>
              </w:rPr>
            </w:rPrChange>
          </w:rPr>
          <w:t>) معمولاً وقت</w:t>
        </w:r>
        <w:r w:rsidRPr="00186BA3">
          <w:rPr>
            <w:rFonts w:cs="Calibri" w:hint="cs"/>
            <w:sz w:val="18"/>
            <w:szCs w:val="18"/>
            <w:rtl/>
            <w:lang w:bidi="fa-IR"/>
            <w:rPrChange w:id="530" w:author="Microsoft account" w:date="2025-09-11T09:54:00Z">
              <w:rPr>
                <w:rFonts w:cs="Calibri" w:hint="cs"/>
                <w:sz w:val="28"/>
                <w:szCs w:val="28"/>
                <w:rtl/>
                <w:lang w:bidi="fa-IR"/>
              </w:rPr>
            </w:rPrChange>
          </w:rPr>
          <w:t>ی</w:t>
        </w:r>
        <w:r w:rsidRPr="00186BA3">
          <w:rPr>
            <w:rFonts w:cs="Calibri"/>
            <w:sz w:val="18"/>
            <w:szCs w:val="18"/>
            <w:rtl/>
            <w:lang w:bidi="fa-IR"/>
            <w:rPrChange w:id="53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4" w:author="Microsoft account" w:date="2025-09-11T09:54:00Z">
              <w:rPr>
                <w:rFonts w:cs="Calibri" w:hint="cs"/>
                <w:sz w:val="28"/>
                <w:szCs w:val="28"/>
                <w:rtl/>
                <w:lang w:bidi="fa-IR"/>
              </w:rPr>
            </w:rPrChange>
          </w:rPr>
          <w:t>ی</w:t>
        </w:r>
        <w:r w:rsidRPr="00186BA3">
          <w:rPr>
            <w:rFonts w:cs="Calibri" w:hint="eastAsia"/>
            <w:sz w:val="18"/>
            <w:szCs w:val="18"/>
            <w:rtl/>
            <w:lang w:bidi="fa-IR"/>
            <w:rPrChange w:id="535" w:author="Microsoft account" w:date="2025-09-11T09:54:00Z">
              <w:rPr>
                <w:rFonts w:cs="Calibri" w:hint="eastAsia"/>
                <w:sz w:val="28"/>
                <w:szCs w:val="28"/>
                <w:rtl/>
                <w:lang w:bidi="fa-IR"/>
              </w:rPr>
            </w:rPrChange>
          </w:rPr>
          <w:t>ا</w:t>
        </w:r>
        <w:r w:rsidRPr="00186BA3">
          <w:rPr>
            <w:rFonts w:cs="Calibri"/>
            <w:sz w:val="18"/>
            <w:szCs w:val="18"/>
            <w:rtl/>
            <w:lang w:bidi="fa-IR"/>
            <w:rPrChange w:id="53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7" w:author="Microsoft account" w:date="2025-09-11T09:54:00Z">
              <w:rPr>
                <w:rFonts w:cs="Calibri" w:hint="cs"/>
                <w:sz w:val="28"/>
                <w:szCs w:val="28"/>
                <w:rtl/>
                <w:lang w:bidi="fa-IR"/>
              </w:rPr>
            </w:rPrChange>
          </w:rPr>
          <w:t>ی</w:t>
        </w:r>
        <w:r w:rsidRPr="00186BA3">
          <w:rPr>
            <w:rFonts w:cs="Calibri" w:hint="eastAsia"/>
            <w:sz w:val="18"/>
            <w:szCs w:val="18"/>
            <w:rtl/>
            <w:lang w:bidi="fa-IR"/>
            <w:rPrChange w:id="538" w:author="Microsoft account" w:date="2025-09-11T09:54:00Z">
              <w:rPr>
                <w:rFonts w:cs="Calibri" w:hint="eastAsia"/>
                <w:sz w:val="28"/>
                <w:szCs w:val="28"/>
                <w:rtl/>
                <w:lang w:bidi="fa-IR"/>
              </w:rPr>
            </w:rPrChange>
          </w:rPr>
          <w:t>ست،</w:t>
        </w:r>
        <w:r w:rsidRPr="00186BA3">
          <w:rPr>
            <w:rFonts w:cs="Calibri"/>
            <w:sz w:val="18"/>
            <w:szCs w:val="18"/>
            <w:rtl/>
            <w:lang w:bidi="fa-IR"/>
            <w:rPrChange w:id="53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0" w:author="Microsoft account" w:date="2025-09-11T09:54:00Z">
              <w:rPr>
                <w:rFonts w:cs="Calibri" w:hint="cs"/>
                <w:sz w:val="28"/>
                <w:szCs w:val="28"/>
                <w:rtl/>
                <w:lang w:bidi="fa-IR"/>
              </w:rPr>
            </w:rPrChange>
          </w:rPr>
          <w:t>ی</w:t>
        </w:r>
        <w:r w:rsidRPr="00186BA3">
          <w:rPr>
            <w:rFonts w:cs="Calibri"/>
            <w:sz w:val="18"/>
            <w:szCs w:val="18"/>
            <w:rtl/>
            <w:lang w:bidi="fa-IR"/>
            <w:rPrChange w:id="541" w:author="Microsoft account" w:date="2025-09-11T09:54:00Z">
              <w:rPr>
                <w:rFonts w:cs="Calibri"/>
                <w:sz w:val="28"/>
                <w:szCs w:val="28"/>
                <w:rtl/>
                <w:lang w:bidi="fa-IR"/>
              </w:rPr>
            </w:rPrChange>
          </w:rPr>
          <w:t xml:space="preserve"> اون </w:t>
        </w:r>
        <w:r w:rsidRPr="00186BA3">
          <w:rPr>
            <w:rFonts w:cs="Calibri"/>
            <w:sz w:val="18"/>
            <w:szCs w:val="18"/>
            <w:lang w:bidi="fa-IR"/>
            <w:rPrChange w:id="542" w:author="Microsoft account" w:date="2025-09-11T09:54:00Z">
              <w:rPr>
                <w:rFonts w:cs="Calibri"/>
                <w:sz w:val="28"/>
                <w:szCs w:val="28"/>
                <w:lang w:bidi="fa-IR"/>
              </w:rPr>
            </w:rPrChange>
          </w:rPr>
          <w:t>NaN</w:t>
        </w:r>
        <w:r w:rsidRPr="00186BA3">
          <w:rPr>
            <w:rFonts w:cs="Calibri"/>
            <w:sz w:val="18"/>
            <w:szCs w:val="18"/>
            <w:rtl/>
            <w:lang w:bidi="fa-IR"/>
            <w:rPrChange w:id="543" w:author="Microsoft account" w:date="2025-09-11T09:54:00Z">
              <w:rPr>
                <w:rFonts w:cs="Calibri"/>
                <w:sz w:val="28"/>
                <w:szCs w:val="28"/>
                <w:rtl/>
                <w:lang w:bidi="fa-IR"/>
              </w:rPr>
            </w:rPrChange>
          </w:rPr>
          <w:t xml:space="preserve"> م</w:t>
        </w:r>
        <w:r w:rsidRPr="00186BA3">
          <w:rPr>
            <w:rFonts w:cs="Calibri" w:hint="cs"/>
            <w:sz w:val="18"/>
            <w:szCs w:val="18"/>
            <w:rtl/>
            <w:lang w:bidi="fa-IR"/>
            <w:rPrChange w:id="544" w:author="Microsoft account" w:date="2025-09-11T09:54:00Z">
              <w:rPr>
                <w:rFonts w:cs="Calibri" w:hint="cs"/>
                <w:sz w:val="28"/>
                <w:szCs w:val="28"/>
                <w:rtl/>
                <w:lang w:bidi="fa-IR"/>
              </w:rPr>
            </w:rPrChange>
          </w:rPr>
          <w:t>ی</w:t>
        </w:r>
        <w:r w:rsidRPr="00186BA3">
          <w:rPr>
            <w:rFonts w:cs="Calibri" w:hint="eastAsia"/>
            <w:sz w:val="18"/>
            <w:szCs w:val="18"/>
            <w:rtl/>
            <w:lang w:bidi="fa-IR"/>
            <w:rPrChange w:id="545" w:author="Microsoft account" w:date="2025-09-11T09:54:00Z">
              <w:rPr>
                <w:rFonts w:cs="Calibri" w:hint="eastAsia"/>
                <w:sz w:val="28"/>
                <w:szCs w:val="28"/>
                <w:rtl/>
                <w:lang w:bidi="fa-IR"/>
              </w:rPr>
            </w:rPrChange>
          </w:rPr>
          <w:t>اد</w:t>
        </w:r>
        <w:r w:rsidRPr="00186BA3">
          <w:rPr>
            <w:rFonts w:cs="Calibri"/>
            <w:sz w:val="18"/>
            <w:szCs w:val="18"/>
            <w:rtl/>
            <w:lang w:bidi="fa-IR"/>
            <w:rPrChange w:id="54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7" w:author="Microsoft account" w:date="2025-09-11T09:53:00Z"/>
          <w:rFonts w:cs="Calibri"/>
          <w:sz w:val="18"/>
          <w:szCs w:val="18"/>
          <w:rtl/>
          <w:lang w:bidi="fa-IR"/>
          <w:rPrChange w:id="548" w:author="Microsoft account" w:date="2025-09-11T09:54:00Z">
            <w:rPr>
              <w:ins w:id="549" w:author="Microsoft account" w:date="2025-09-11T09:53:00Z"/>
              <w:rFonts w:cs="Calibri"/>
              <w:sz w:val="28"/>
              <w:szCs w:val="28"/>
              <w:rtl/>
              <w:lang w:bidi="fa-IR"/>
            </w:rPr>
          </w:rPrChange>
        </w:rPr>
        <w:pPrChange w:id="550" w:author="Microsoft account" w:date="2025-09-11T09:55:00Z">
          <w:pPr>
            <w:spacing w:after="0" w:line="276" w:lineRule="auto"/>
          </w:pPr>
        </w:pPrChange>
      </w:pPr>
      <w:ins w:id="551" w:author="Microsoft account" w:date="2025-09-11T09:53:00Z">
        <w:r w:rsidRPr="00186BA3">
          <w:rPr>
            <w:rFonts w:cs="Calibri"/>
            <w:sz w:val="18"/>
            <w:szCs w:val="18"/>
            <w:rtl/>
            <w:lang w:bidi="fa-IR"/>
            <w:rPrChange w:id="552" w:author="Microsoft account" w:date="2025-09-11T09:54:00Z">
              <w:rPr>
                <w:rFonts w:cs="Calibri"/>
                <w:sz w:val="28"/>
                <w:szCs w:val="28"/>
                <w:rtl/>
                <w:lang w:bidi="fa-IR"/>
              </w:rPr>
            </w:rPrChange>
          </w:rPr>
          <w:t>خودت هم م</w:t>
        </w:r>
        <w:r w:rsidRPr="00186BA3">
          <w:rPr>
            <w:rFonts w:cs="Calibri" w:hint="cs"/>
            <w:sz w:val="18"/>
            <w:szCs w:val="18"/>
            <w:rtl/>
            <w:lang w:bidi="fa-IR"/>
            <w:rPrChange w:id="553" w:author="Microsoft account" w:date="2025-09-11T09:54:00Z">
              <w:rPr>
                <w:rFonts w:cs="Calibri" w:hint="cs"/>
                <w:sz w:val="28"/>
                <w:szCs w:val="28"/>
                <w:rtl/>
                <w:lang w:bidi="fa-IR"/>
              </w:rPr>
            </w:rPrChange>
          </w:rPr>
          <w:t>ی‌</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تون</w:t>
        </w:r>
        <w:r w:rsidRPr="00186BA3">
          <w:rPr>
            <w:rFonts w:cs="Calibri" w:hint="cs"/>
            <w:sz w:val="18"/>
            <w:szCs w:val="18"/>
            <w:rtl/>
            <w:lang w:bidi="fa-IR"/>
            <w:rPrChange w:id="555" w:author="Microsoft account" w:date="2025-09-11T09:54:00Z">
              <w:rPr>
                <w:rFonts w:cs="Calibri" w:hint="cs"/>
                <w:sz w:val="28"/>
                <w:szCs w:val="28"/>
                <w:rtl/>
                <w:lang w:bidi="fa-IR"/>
              </w:rPr>
            </w:rPrChange>
          </w:rPr>
          <w:t>ی</w:t>
        </w:r>
        <w:r w:rsidRPr="00186BA3">
          <w:rPr>
            <w:rFonts w:cs="Calibri"/>
            <w:sz w:val="18"/>
            <w:szCs w:val="18"/>
            <w:rtl/>
            <w:lang w:bidi="fa-IR"/>
            <w:rPrChange w:id="55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7" w:author="Microsoft account" w:date="2025-09-11T09:54:00Z">
              <w:rPr>
                <w:rFonts w:cs="Calibri" w:hint="eastAsia"/>
                <w:sz w:val="28"/>
                <w:szCs w:val="28"/>
                <w:rtl/>
                <w:lang w:bidi="fa-IR"/>
              </w:rPr>
            </w:rPrChange>
          </w:rPr>
          <w:t>تو</w:t>
        </w:r>
        <w:r w:rsidRPr="00186BA3">
          <w:rPr>
            <w:rFonts w:cs="Calibri" w:hint="cs"/>
            <w:sz w:val="18"/>
            <w:szCs w:val="18"/>
            <w:rtl/>
            <w:lang w:bidi="fa-IR"/>
            <w:rPrChange w:id="558" w:author="Microsoft account" w:date="2025-09-11T09:54:00Z">
              <w:rPr>
                <w:rFonts w:cs="Calibri" w:hint="cs"/>
                <w:sz w:val="28"/>
                <w:szCs w:val="28"/>
                <w:rtl/>
                <w:lang w:bidi="fa-IR"/>
              </w:rPr>
            </w:rPrChange>
          </w:rPr>
          <w:t>ی</w:t>
        </w:r>
        <w:r w:rsidRPr="00186BA3">
          <w:rPr>
            <w:rFonts w:cs="Calibri"/>
            <w:sz w:val="18"/>
            <w:szCs w:val="18"/>
            <w:rtl/>
            <w:lang w:bidi="fa-IR"/>
            <w:rPrChange w:id="5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0" w:author="Microsoft account" w:date="2025-09-11T09:54:00Z">
              <w:rPr>
                <w:rFonts w:cs="Calibri" w:hint="eastAsia"/>
                <w:sz w:val="28"/>
                <w:szCs w:val="28"/>
                <w:rtl/>
                <w:lang w:bidi="fa-IR"/>
              </w:rPr>
            </w:rPrChange>
          </w:rPr>
          <w:t>برنامه</w:t>
        </w:r>
        <w:r w:rsidRPr="00186BA3">
          <w:rPr>
            <w:rFonts w:cs="Calibri"/>
            <w:sz w:val="18"/>
            <w:szCs w:val="18"/>
            <w:rtl/>
            <w:lang w:bidi="fa-IR"/>
            <w:rPrChange w:id="56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2" w:author="Microsoft account" w:date="2025-09-11T09:54:00Z">
              <w:rPr>
                <w:rFonts w:cs="Calibri" w:hint="eastAsia"/>
                <w:sz w:val="28"/>
                <w:szCs w:val="28"/>
                <w:rtl/>
                <w:lang w:bidi="fa-IR"/>
              </w:rPr>
            </w:rPrChange>
          </w:rPr>
          <w:t>مقدار</w:t>
        </w:r>
        <w:r w:rsidRPr="00186BA3">
          <w:rPr>
            <w:rFonts w:cs="Calibri"/>
            <w:sz w:val="18"/>
            <w:szCs w:val="18"/>
            <w:lang w:bidi="fa-IR"/>
            <w:rPrChange w:id="563" w:author="Microsoft account" w:date="2025-09-11T09:54:00Z">
              <w:rPr>
                <w:rFonts w:cs="Calibri"/>
                <w:sz w:val="28"/>
                <w:szCs w:val="28"/>
                <w:lang w:bidi="fa-IR"/>
              </w:rPr>
            </w:rPrChange>
          </w:rPr>
          <w:t xml:space="preserve"> NaN </w:t>
        </w:r>
        <w:r w:rsidRPr="00186BA3">
          <w:rPr>
            <w:rFonts w:cs="Calibri"/>
            <w:sz w:val="18"/>
            <w:szCs w:val="18"/>
            <w:rtl/>
            <w:lang w:bidi="fa-IR"/>
            <w:rPrChange w:id="564" w:author="Microsoft account" w:date="2025-09-11T09:54:00Z">
              <w:rPr>
                <w:rFonts w:cs="Calibri"/>
                <w:sz w:val="28"/>
                <w:szCs w:val="28"/>
                <w:rtl/>
                <w:lang w:bidi="fa-IR"/>
              </w:rPr>
            </w:rPrChange>
          </w:rPr>
          <w:t>رو بساز</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sz w:val="18"/>
            <w:szCs w:val="18"/>
            <w:lang w:bidi="fa-IR"/>
            <w:rPrChange w:id="56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7" w:author="Microsoft account" w:date="2025-09-11T09:53:00Z"/>
          <w:rFonts w:cs="Calibri"/>
          <w:sz w:val="18"/>
          <w:szCs w:val="18"/>
          <w:rtl/>
          <w:lang w:bidi="fa-IR"/>
          <w:rPrChange w:id="568" w:author="Microsoft account" w:date="2025-09-11T09:54:00Z">
            <w:rPr>
              <w:ins w:id="569" w:author="Microsoft account" w:date="2025-09-11T09:53:00Z"/>
              <w:rFonts w:cs="Calibri"/>
              <w:sz w:val="28"/>
              <w:szCs w:val="28"/>
              <w:rtl/>
              <w:lang w:bidi="fa-IR"/>
            </w:rPr>
          </w:rPrChange>
        </w:rPr>
        <w:pPrChange w:id="57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1" w:author="Microsoft account" w:date="2025-09-11T09:53:00Z"/>
          <w:rFonts w:cs="Calibri"/>
          <w:sz w:val="18"/>
          <w:szCs w:val="18"/>
          <w:rtl/>
          <w:lang w:bidi="fa-IR"/>
          <w:rPrChange w:id="572" w:author="Microsoft account" w:date="2025-09-11T09:54:00Z">
            <w:rPr>
              <w:ins w:id="573" w:author="Microsoft account" w:date="2025-09-11T09:53:00Z"/>
              <w:rFonts w:cs="Calibri"/>
              <w:sz w:val="28"/>
              <w:szCs w:val="28"/>
              <w:rtl/>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rtl/>
            <w:lang w:bidi="fa-IR"/>
            <w:rPrChange w:id="57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7" w:author="Microsoft account" w:date="2025-09-11T09:53:00Z"/>
          <w:rFonts w:cs="Calibri"/>
          <w:sz w:val="18"/>
          <w:szCs w:val="18"/>
          <w:lang w:bidi="fa-IR"/>
          <w:rPrChange w:id="578" w:author="Microsoft account" w:date="2025-09-11T09:54:00Z">
            <w:rPr>
              <w:ins w:id="579" w:author="Microsoft account" w:date="2025-09-11T09:53:00Z"/>
              <w:rFonts w:cs="Calibri"/>
              <w:sz w:val="28"/>
              <w:szCs w:val="28"/>
              <w:lang w:bidi="fa-IR"/>
            </w:rPr>
          </w:rPrChange>
        </w:rPr>
        <w:pPrChange w:id="580" w:author="Microsoft account" w:date="2025-09-11T09:55:00Z">
          <w:pPr>
            <w:bidi/>
            <w:spacing w:after="0" w:line="276" w:lineRule="auto"/>
            <w:jc w:val="both"/>
          </w:pPr>
        </w:pPrChange>
      </w:pPr>
      <w:ins w:id="581" w:author="Microsoft account" w:date="2025-09-11T09:53:00Z">
        <w:r w:rsidRPr="00186BA3">
          <w:rPr>
            <w:rFonts w:cs="Calibri"/>
            <w:sz w:val="18"/>
            <w:szCs w:val="18"/>
            <w:lang w:bidi="fa-IR"/>
            <w:rPrChange w:id="58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3" w:author="Microsoft account" w:date="2025-09-11T09:53:00Z"/>
          <w:rFonts w:cs="Calibri"/>
          <w:sz w:val="18"/>
          <w:szCs w:val="18"/>
          <w:lang w:bidi="fa-IR"/>
          <w:rPrChange w:id="584" w:author="Microsoft account" w:date="2025-09-11T09:54:00Z">
            <w:rPr>
              <w:ins w:id="585" w:author="Microsoft account" w:date="2025-09-11T09:53:00Z"/>
              <w:rFonts w:cs="Calibri"/>
              <w:sz w:val="28"/>
              <w:szCs w:val="28"/>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9" w:author="Microsoft account" w:date="2025-09-11T09:53:00Z"/>
          <w:rFonts w:cs="Calibri"/>
          <w:sz w:val="18"/>
          <w:szCs w:val="18"/>
          <w:lang w:bidi="fa-IR"/>
          <w:rPrChange w:id="590" w:author="Microsoft account" w:date="2025-09-11T09:54:00Z">
            <w:rPr>
              <w:ins w:id="591" w:author="Microsoft account" w:date="2025-09-11T09:53:00Z"/>
              <w:rFonts w:cs="Calibri"/>
              <w:sz w:val="28"/>
              <w:szCs w:val="28"/>
              <w:lang w:bidi="fa-IR"/>
            </w:rPr>
          </w:rPrChange>
        </w:rPr>
        <w:pPrChange w:id="59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x = math.nan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ins w:id="605" w:author="Microsoft account" w:date="2025-09-11T09:53:00Z">
        <w:r w:rsidRPr="00186BA3">
          <w:rPr>
            <w:rFonts w:cs="Calibri"/>
            <w:sz w:val="18"/>
            <w:szCs w:val="18"/>
            <w:lang w:bidi="fa-IR"/>
            <w:rPrChange w:id="606" w:author="Microsoft account" w:date="2025-09-11T09:54:00Z">
              <w:rPr>
                <w:rFonts w:cs="Calibri"/>
                <w:sz w:val="28"/>
                <w:szCs w:val="28"/>
                <w:lang w:bidi="fa-IR"/>
              </w:rPr>
            </w:rPrChange>
          </w:rPr>
          <w:t>y = np.nan</w:t>
        </w:r>
        <w:r w:rsidRPr="00186BA3">
          <w:rPr>
            <w:rFonts w:cs="Calibri"/>
            <w:sz w:val="18"/>
            <w:szCs w:val="18"/>
            <w:rtl/>
            <w:lang w:bidi="fa-IR"/>
            <w:rPrChange w:id="60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9" w:author="Microsoft account" w:date="2025-09-11T09:53:00Z"/>
          <w:rFonts w:cs="Calibri"/>
          <w:sz w:val="18"/>
          <w:szCs w:val="18"/>
          <w:lang w:bidi="fa-IR"/>
          <w:rPrChange w:id="610" w:author="Microsoft account" w:date="2025-09-11T09:54:00Z">
            <w:rPr>
              <w:ins w:id="611" w:author="Microsoft account" w:date="2025-09-11T09:53:00Z"/>
              <w:rFonts w:cs="Calibri"/>
              <w:sz w:val="28"/>
              <w:szCs w:val="28"/>
              <w:lang w:bidi="fa-IR"/>
            </w:rPr>
          </w:rPrChange>
        </w:rPr>
        <w:pPrChange w:id="61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3" w:author="Microsoft account" w:date="2025-09-11T09:52:00Z"/>
          <w:rFonts w:cs="Calibri"/>
          <w:sz w:val="18"/>
          <w:szCs w:val="18"/>
          <w:rtl/>
          <w:lang w:bidi="fa-IR"/>
          <w:rPrChange w:id="614" w:author="Microsoft account" w:date="2025-09-11T09:54:00Z">
            <w:rPr>
              <w:ins w:id="615" w:author="Microsoft account" w:date="2025-09-11T09:52:00Z"/>
              <w:rFonts w:cs="Calibri"/>
              <w:sz w:val="28"/>
              <w:szCs w:val="28"/>
              <w:rtl/>
              <w:lang w:bidi="fa-IR"/>
            </w:rPr>
          </w:rPrChange>
        </w:rPr>
        <w:pPrChange w:id="616" w:author="Microsoft account" w:date="2025-09-11T09:55:00Z">
          <w:pPr>
            <w:bidi/>
            <w:spacing w:after="0" w:line="276" w:lineRule="auto"/>
            <w:jc w:val="both"/>
          </w:pPr>
        </w:pPrChange>
      </w:pPr>
      <w:ins w:id="617" w:author="Microsoft account" w:date="2025-09-11T09:53:00Z">
        <w:r w:rsidRPr="00186BA3">
          <w:rPr>
            <w:rFonts w:cs="Calibri"/>
            <w:sz w:val="18"/>
            <w:szCs w:val="18"/>
            <w:lang w:bidi="fa-IR"/>
            <w:rPrChange w:id="618" w:author="Microsoft account" w:date="2025-09-11T09:54:00Z">
              <w:rPr>
                <w:rFonts w:cs="Calibri"/>
                <w:sz w:val="28"/>
                <w:szCs w:val="28"/>
                <w:lang w:bidi="fa-IR"/>
              </w:rPr>
            </w:rPrChange>
          </w:rPr>
          <w:t>print(x, y)</w:t>
        </w:r>
        <w:r w:rsidRPr="00186BA3">
          <w:rPr>
            <w:rFonts w:cs="Calibri"/>
            <w:sz w:val="18"/>
            <w:szCs w:val="18"/>
            <w:rtl/>
            <w:lang w:bidi="fa-IR"/>
            <w:rPrChange w:id="619" w:author="Microsoft account" w:date="2025-09-11T09:54:00Z">
              <w:rPr>
                <w:rFonts w:cs="Calibri"/>
                <w:sz w:val="28"/>
                <w:szCs w:val="28"/>
                <w:rtl/>
                <w:lang w:bidi="fa-IR"/>
              </w:rPr>
            </w:rPrChange>
          </w:rPr>
          <w:t xml:space="preserve">    # هردو </w:t>
        </w:r>
        <w:r w:rsidRPr="00186BA3">
          <w:rPr>
            <w:rFonts w:cs="Calibri"/>
            <w:sz w:val="18"/>
            <w:szCs w:val="18"/>
            <w:lang w:bidi="fa-IR"/>
            <w:rPrChange w:id="620" w:author="Microsoft account" w:date="2025-09-11T09:54:00Z">
              <w:rPr>
                <w:rFonts w:cs="Calibri"/>
                <w:sz w:val="28"/>
                <w:szCs w:val="28"/>
                <w:lang w:bidi="fa-IR"/>
              </w:rPr>
            </w:rPrChange>
          </w:rPr>
          <w:t>NaN</w:t>
        </w:r>
        <w:r w:rsidRPr="00186BA3">
          <w:rPr>
            <w:rFonts w:cs="Calibri"/>
            <w:sz w:val="18"/>
            <w:szCs w:val="18"/>
            <w:rtl/>
            <w:lang w:bidi="fa-IR"/>
            <w:rPrChange w:id="62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2" w:author="Microsoft account" w:date="2025-09-11T09:54:00Z">
              <w:rPr>
                <w:rFonts w:cs="Calibri" w:hint="cs"/>
                <w:sz w:val="28"/>
                <w:szCs w:val="28"/>
                <w:rtl/>
                <w:lang w:bidi="fa-IR"/>
              </w:rPr>
            </w:rPrChange>
          </w:rPr>
          <w:t>ی</w:t>
        </w:r>
        <w:r w:rsidRPr="00186BA3">
          <w:rPr>
            <w:rFonts w:cs="Calibri" w:hint="eastAsia"/>
            <w:sz w:val="18"/>
            <w:szCs w:val="18"/>
            <w:rtl/>
            <w:lang w:bidi="fa-IR"/>
            <w:rPrChange w:id="62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4" w:author="Microsoft account" w:date="2025-09-11T09:55:00Z"/>
          <w:rFonts w:cs="Calibri"/>
          <w:sz w:val="18"/>
          <w:szCs w:val="18"/>
          <w:rtl/>
          <w:lang w:bidi="fa-IR"/>
          <w:rPrChange w:id="625" w:author="Microsoft account" w:date="2025-09-11T09:56:00Z">
            <w:rPr>
              <w:ins w:id="626" w:author="Microsoft account" w:date="2025-09-11T09:55:00Z"/>
              <w:rFonts w:cs="Calibri"/>
              <w:sz w:val="28"/>
              <w:szCs w:val="28"/>
              <w:rtl/>
              <w:lang w:bidi="fa-IR"/>
            </w:rPr>
          </w:rPrChange>
        </w:rPr>
        <w:pPrChange w:id="627" w:author="Microsoft account" w:date="2025-09-11T09:52:00Z">
          <w:pPr>
            <w:bidi/>
            <w:spacing w:after="0" w:line="276" w:lineRule="auto"/>
            <w:jc w:val="both"/>
          </w:pPr>
        </w:pPrChange>
      </w:pPr>
      <w:ins w:id="628" w:author="Microsoft account" w:date="2025-09-11T09:56:00Z">
        <w:r w:rsidRPr="002B0B06">
          <w:rPr>
            <w:rFonts w:cs="Calibri"/>
            <w:sz w:val="18"/>
            <w:szCs w:val="18"/>
            <w:rtl/>
            <w:lang w:bidi="fa-IR"/>
            <w:rPrChange w:id="629" w:author="Microsoft account" w:date="2025-09-11T09:56:00Z">
              <w:rPr>
                <w:rFonts w:cs="Calibri"/>
                <w:sz w:val="28"/>
                <w:szCs w:val="28"/>
                <w:rtl/>
                <w:lang w:bidi="fa-IR"/>
              </w:rPr>
            </w:rPrChange>
          </w:rPr>
          <w:t>دل</w:t>
        </w:r>
        <w:r w:rsidRPr="002B0B06">
          <w:rPr>
            <w:rFonts w:cs="Calibri" w:hint="cs"/>
            <w:sz w:val="18"/>
            <w:szCs w:val="18"/>
            <w:rtl/>
            <w:lang w:bidi="fa-IR"/>
            <w:rPrChange w:id="630" w:author="Microsoft account" w:date="2025-09-11T09:56:00Z">
              <w:rPr>
                <w:rFonts w:cs="Calibri" w:hint="cs"/>
                <w:sz w:val="28"/>
                <w:szCs w:val="28"/>
                <w:rtl/>
                <w:lang w:bidi="fa-IR"/>
              </w:rPr>
            </w:rPrChange>
          </w:rPr>
          <w:t>ی</w:t>
        </w:r>
        <w:r w:rsidRPr="002B0B06">
          <w:rPr>
            <w:rFonts w:cs="Calibri" w:hint="eastAsia"/>
            <w:sz w:val="18"/>
            <w:szCs w:val="18"/>
            <w:rtl/>
            <w:lang w:bidi="fa-IR"/>
            <w:rPrChange w:id="631" w:author="Microsoft account" w:date="2025-09-11T09:56:00Z">
              <w:rPr>
                <w:rFonts w:cs="Calibri" w:hint="eastAsia"/>
                <w:sz w:val="28"/>
                <w:szCs w:val="28"/>
                <w:rtl/>
                <w:lang w:bidi="fa-IR"/>
              </w:rPr>
            </w:rPrChange>
          </w:rPr>
          <w:t>لش</w:t>
        </w:r>
        <w:r w:rsidRPr="002B0B06">
          <w:rPr>
            <w:rFonts w:cs="Calibri"/>
            <w:sz w:val="18"/>
            <w:szCs w:val="18"/>
            <w:rtl/>
            <w:lang w:bidi="fa-IR"/>
            <w:rPrChange w:id="632" w:author="Microsoft account" w:date="2025-09-11T09:56:00Z">
              <w:rPr>
                <w:rFonts w:cs="Calibri"/>
                <w:sz w:val="28"/>
                <w:szCs w:val="28"/>
                <w:rtl/>
                <w:lang w:bidi="fa-IR"/>
              </w:rPr>
            </w:rPrChange>
          </w:rPr>
          <w:t xml:space="preserve"> ا</w:t>
        </w:r>
        <w:r w:rsidRPr="002B0B06">
          <w:rPr>
            <w:rFonts w:cs="Calibri" w:hint="cs"/>
            <w:sz w:val="18"/>
            <w:szCs w:val="18"/>
            <w:rtl/>
            <w:lang w:bidi="fa-IR"/>
            <w:rPrChange w:id="633" w:author="Microsoft account" w:date="2025-09-11T09:56:00Z">
              <w:rPr>
                <w:rFonts w:cs="Calibri" w:hint="cs"/>
                <w:sz w:val="28"/>
                <w:szCs w:val="28"/>
                <w:rtl/>
                <w:lang w:bidi="fa-IR"/>
              </w:rPr>
            </w:rPrChange>
          </w:rPr>
          <w:t>ی</w:t>
        </w:r>
        <w:r w:rsidRPr="002B0B06">
          <w:rPr>
            <w:rFonts w:cs="Calibri" w:hint="eastAsia"/>
            <w:sz w:val="18"/>
            <w:szCs w:val="18"/>
            <w:rtl/>
            <w:lang w:bidi="fa-IR"/>
            <w:rPrChange w:id="634" w:author="Microsoft account" w:date="2025-09-11T09:56:00Z">
              <w:rPr>
                <w:rFonts w:cs="Calibri" w:hint="eastAsia"/>
                <w:sz w:val="28"/>
                <w:szCs w:val="28"/>
                <w:rtl/>
                <w:lang w:bidi="fa-IR"/>
              </w:rPr>
            </w:rPrChange>
          </w:rPr>
          <w:t>نه</w:t>
        </w:r>
        <w:r w:rsidRPr="002B0B06">
          <w:rPr>
            <w:rFonts w:cs="Calibri"/>
            <w:sz w:val="18"/>
            <w:szCs w:val="18"/>
            <w:rtl/>
            <w:lang w:bidi="fa-IR"/>
            <w:rPrChange w:id="63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8" w:author="Microsoft account" w:date="2025-09-11T09:56:00Z">
              <w:rPr>
                <w:rFonts w:cs="Calibri"/>
                <w:sz w:val="28"/>
                <w:szCs w:val="28"/>
                <w:lang w:bidi="fa-IR"/>
              </w:rPr>
            </w:rPrChange>
          </w:rPr>
          <w:t>IEEE 754</w:t>
        </w:r>
        <w:r w:rsidRPr="002B0B06">
          <w:rPr>
            <w:rFonts w:cs="Calibri"/>
            <w:sz w:val="18"/>
            <w:szCs w:val="18"/>
            <w:rtl/>
            <w:lang w:bidi="fa-IR"/>
            <w:rPrChange w:id="63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sz w:val="18"/>
            <w:szCs w:val="18"/>
            <w:rtl/>
            <w:lang w:bidi="fa-IR"/>
            <w:rPrChange w:id="64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2" w:author="Microsoft account" w:date="2025-09-11T09:56:00Z">
              <w:rPr>
                <w:rFonts w:cs="Calibri" w:hint="cs"/>
                <w:sz w:val="28"/>
                <w:szCs w:val="28"/>
                <w:rtl/>
                <w:lang w:bidi="fa-IR"/>
              </w:rPr>
            </w:rPrChange>
          </w:rPr>
          <w:t>ی</w:t>
        </w:r>
        <w:r w:rsidRPr="002B0B06">
          <w:rPr>
            <w:rFonts w:cs="Calibri" w:hint="eastAsia"/>
            <w:sz w:val="18"/>
            <w:szCs w:val="18"/>
            <w:rtl/>
            <w:lang w:bidi="fa-IR"/>
            <w:rPrChange w:id="64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4" w:author="Microsoft account" w:date="2025-09-11T09:56:00Z">
              <w:rPr>
                <w:rFonts w:cs="Calibri" w:hint="cs"/>
                <w:sz w:val="28"/>
                <w:szCs w:val="28"/>
                <w:rtl/>
                <w:lang w:bidi="fa-IR"/>
              </w:rPr>
            </w:rPrChange>
          </w:rPr>
          <w:t>ی</w:t>
        </w:r>
        <w:r w:rsidRPr="002B0B06">
          <w:rPr>
            <w:rFonts w:cs="Calibri"/>
            <w:sz w:val="18"/>
            <w:szCs w:val="18"/>
            <w:rtl/>
            <w:lang w:bidi="fa-IR"/>
            <w:rPrChange w:id="64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6" w:author="Microsoft account" w:date="2025-09-11T09:56:00Z">
              <w:rPr>
                <w:rFonts w:cs="Calibri" w:hint="cs"/>
                <w:sz w:val="28"/>
                <w:szCs w:val="28"/>
                <w:rtl/>
                <w:lang w:bidi="fa-IR"/>
              </w:rPr>
            </w:rPrChange>
          </w:rPr>
          <w:t>ی</w:t>
        </w:r>
        <w:r w:rsidRPr="002B0B06">
          <w:rPr>
            <w:rFonts w:cs="Calibri"/>
            <w:sz w:val="18"/>
            <w:szCs w:val="18"/>
            <w:rtl/>
            <w:lang w:bidi="fa-IR"/>
            <w:rPrChange w:id="64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8" w:author="Microsoft account" w:date="2025-09-11T09:56:00Z">
              <w:rPr>
                <w:rFonts w:cs="Calibri" w:hint="cs"/>
                <w:sz w:val="28"/>
                <w:szCs w:val="28"/>
                <w:rtl/>
                <w:lang w:bidi="fa-IR"/>
              </w:rPr>
            </w:rPrChange>
          </w:rPr>
          <w:t>ی</w:t>
        </w:r>
        <w:r w:rsidRPr="002B0B06">
          <w:rPr>
            <w:rFonts w:cs="Calibri" w:hint="eastAsia"/>
            <w:sz w:val="18"/>
            <w:szCs w:val="18"/>
            <w:rtl/>
            <w:lang w:bidi="fa-IR"/>
            <w:rPrChange w:id="649" w:author="Microsoft account" w:date="2025-09-11T09:56:00Z">
              <w:rPr>
                <w:rFonts w:cs="Calibri" w:hint="eastAsia"/>
                <w:sz w:val="28"/>
                <w:szCs w:val="28"/>
                <w:rtl/>
                <w:lang w:bidi="fa-IR"/>
              </w:rPr>
            </w:rPrChange>
          </w:rPr>
          <w:t>وتره</w:t>
        </w:r>
        <w:r w:rsidRPr="002B0B06">
          <w:rPr>
            <w:rFonts w:cs="Calibri"/>
            <w:sz w:val="18"/>
            <w:szCs w:val="18"/>
            <w:rtl/>
            <w:lang w:bidi="fa-IR"/>
            <w:rPrChange w:id="650" w:author="Microsoft account" w:date="2025-09-11T09:56:00Z">
              <w:rPr>
                <w:rFonts w:cs="Calibri"/>
                <w:sz w:val="28"/>
                <w:szCs w:val="28"/>
                <w:rtl/>
                <w:lang w:bidi="fa-IR"/>
              </w:rPr>
            </w:rPrChange>
          </w:rPr>
          <w:t xml:space="preserve">)، مقدار </w:t>
        </w:r>
        <w:r w:rsidRPr="002B0B06">
          <w:rPr>
            <w:rFonts w:cs="Calibri"/>
            <w:sz w:val="18"/>
            <w:szCs w:val="18"/>
            <w:lang w:bidi="fa-IR"/>
            <w:rPrChange w:id="651" w:author="Microsoft account" w:date="2025-09-11T09:56:00Z">
              <w:rPr>
                <w:rFonts w:cs="Calibri"/>
                <w:sz w:val="28"/>
                <w:szCs w:val="28"/>
                <w:lang w:bidi="fa-IR"/>
              </w:rPr>
            </w:rPrChange>
          </w:rPr>
          <w:t>NaN</w:t>
        </w:r>
        <w:r w:rsidRPr="002B0B06">
          <w:rPr>
            <w:rFonts w:cs="Calibri"/>
            <w:sz w:val="18"/>
            <w:szCs w:val="18"/>
            <w:rtl/>
            <w:lang w:bidi="fa-IR"/>
            <w:rPrChange w:id="65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3" w:author="Microsoft account" w:date="2025-09-11T09:56:00Z">
              <w:rPr>
                <w:rFonts w:cs="Calibri" w:hint="cs"/>
                <w:sz w:val="28"/>
                <w:szCs w:val="28"/>
                <w:rtl/>
                <w:lang w:bidi="fa-IR"/>
              </w:rPr>
            </w:rPrChange>
          </w:rPr>
          <w:t>ی</w:t>
        </w:r>
        <w:r w:rsidRPr="002B0B06">
          <w:rPr>
            <w:rFonts w:cs="Calibri" w:hint="eastAsia"/>
            <w:sz w:val="18"/>
            <w:szCs w:val="18"/>
            <w:rtl/>
            <w:lang w:bidi="fa-IR"/>
            <w:rPrChange w:id="654" w:author="Microsoft account" w:date="2025-09-11T09:56:00Z">
              <w:rPr>
                <w:rFonts w:cs="Calibri" w:hint="eastAsia"/>
                <w:sz w:val="28"/>
                <w:szCs w:val="28"/>
                <w:rtl/>
                <w:lang w:bidi="fa-IR"/>
              </w:rPr>
            </w:rPrChange>
          </w:rPr>
          <w:t>ک</w:t>
        </w:r>
        <w:r w:rsidRPr="002B0B06">
          <w:rPr>
            <w:rFonts w:cs="Calibri"/>
            <w:sz w:val="18"/>
            <w:szCs w:val="18"/>
            <w:rtl/>
            <w:lang w:bidi="fa-IR"/>
            <w:rPrChange w:id="65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6" w:author="Microsoft account" w:date="2025-09-11T09:56:00Z">
              <w:rPr>
                <w:rFonts w:cs="Calibri"/>
                <w:sz w:val="28"/>
                <w:szCs w:val="28"/>
                <w:lang w:bidi="fa-IR"/>
              </w:rPr>
            </w:rPrChange>
          </w:rPr>
          <w:t>float</w:t>
        </w:r>
        <w:r w:rsidRPr="002B0B06">
          <w:rPr>
            <w:rFonts w:cs="Calibri"/>
            <w:sz w:val="18"/>
            <w:szCs w:val="18"/>
            <w:rtl/>
            <w:lang w:bidi="fa-IR"/>
            <w:rPrChange w:id="65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8" w:author="Microsoft account" w:date="2025-09-11T09:56:00Z">
              <w:rPr>
                <w:rFonts w:cs="Calibri" w:hint="cs"/>
                <w:sz w:val="28"/>
                <w:szCs w:val="28"/>
                <w:rtl/>
                <w:lang w:bidi="fa-IR"/>
              </w:rPr>
            </w:rPrChange>
          </w:rPr>
          <w:t>ی</w:t>
        </w:r>
        <w:r w:rsidRPr="002B0B06">
          <w:rPr>
            <w:rFonts w:cs="Calibri" w:hint="eastAsia"/>
            <w:sz w:val="18"/>
            <w:szCs w:val="18"/>
            <w:rtl/>
            <w:lang w:bidi="fa-IR"/>
            <w:rPrChange w:id="659" w:author="Microsoft account" w:date="2025-09-11T09:56:00Z">
              <w:rPr>
                <w:rFonts w:cs="Calibri" w:hint="eastAsia"/>
                <w:sz w:val="28"/>
                <w:szCs w:val="28"/>
                <w:rtl/>
                <w:lang w:bidi="fa-IR"/>
              </w:rPr>
            </w:rPrChange>
          </w:rPr>
          <w:t>ف</w:t>
        </w:r>
        <w:r w:rsidRPr="002B0B06">
          <w:rPr>
            <w:rFonts w:cs="Calibri"/>
            <w:sz w:val="18"/>
            <w:szCs w:val="18"/>
            <w:rtl/>
            <w:lang w:bidi="fa-IR"/>
            <w:rPrChange w:id="66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1" w:author="Microsoft account" w:date="2025-09-10T10:13:00Z"/>
          <w:rFonts w:cs="Calibri"/>
          <w:sz w:val="28"/>
          <w:szCs w:val="28"/>
          <w:rtl/>
          <w:lang w:bidi="fa-IR"/>
        </w:rPr>
        <w:pPrChange w:id="662" w:author="Microsoft account" w:date="2025-09-11T09:55:00Z">
          <w:pPr>
            <w:bidi/>
            <w:spacing w:after="0" w:line="276" w:lineRule="auto"/>
            <w:jc w:val="both"/>
          </w:pPr>
        </w:pPrChange>
      </w:pPr>
      <w:ins w:id="66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4" w:author="Microsoft account" w:date="2025-09-10T10:13:00Z"/>
          <w:rFonts w:cs="Calibri"/>
          <w:sz w:val="28"/>
          <w:szCs w:val="28"/>
          <w:rtl/>
          <w:lang w:bidi="fa-IR"/>
        </w:rPr>
        <w:pPrChange w:id="66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6" w:author="Microsoft account" w:date="2025-09-10T10:37:00Z"/>
          <w:rFonts w:cs="Calibri"/>
          <w:sz w:val="28"/>
          <w:szCs w:val="28"/>
          <w:rtl/>
          <w:lang w:bidi="fa-IR"/>
        </w:rPr>
        <w:pPrChange w:id="667" w:author="Microsoft account" w:date="2025-09-10T10:13:00Z">
          <w:pPr>
            <w:bidi/>
            <w:spacing w:after="0" w:line="276" w:lineRule="auto"/>
            <w:jc w:val="both"/>
          </w:pPr>
        </w:pPrChange>
      </w:pPr>
      <w:ins w:id="668" w:author="Microsoft account" w:date="2025-09-10T10:13:00Z">
        <w:r>
          <w:rPr>
            <w:rFonts w:cs="Calibri" w:hint="cs"/>
            <w:sz w:val="28"/>
            <w:szCs w:val="28"/>
            <w:rtl/>
            <w:lang w:bidi="fa-IR"/>
          </w:rPr>
          <w:t>-</w:t>
        </w:r>
      </w:ins>
      <w:ins w:id="66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0" w:author="Microsoft account" w:date="2025-09-10T10:36:00Z">
        <w:r w:rsidR="00EB4239">
          <w:rPr>
            <w:rFonts w:cs="Calibri"/>
            <w:sz w:val="28"/>
            <w:szCs w:val="28"/>
            <w:lang w:bidi="fa-IR"/>
          </w:rPr>
          <w:t>c</w:t>
        </w:r>
      </w:ins>
      <w:ins w:id="671" w:author="Microsoft account" w:date="2025-09-11T09:56:00Z">
        <w:r w:rsidR="002B0B06">
          <w:rPr>
            <w:rFonts w:cs="Calibri"/>
            <w:sz w:val="28"/>
            <w:szCs w:val="28"/>
            <w:lang w:bidi="fa-IR"/>
          </w:rPr>
          <w:t>o</w:t>
        </w:r>
      </w:ins>
      <w:ins w:id="67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4" w:author="Microsoft account" w:date="2025-09-10T10:37:00Z"/>
          <w:rFonts w:cs="Calibri"/>
          <w:sz w:val="28"/>
          <w:szCs w:val="28"/>
          <w:rtl/>
          <w:lang w:bidi="fa-IR"/>
        </w:rPr>
        <w:pPrChange w:id="67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6" w:author="Microsoft account" w:date="2025-09-10T11:33:00Z"/>
          <w:rFonts w:cs="Calibri"/>
          <w:sz w:val="28"/>
          <w:szCs w:val="28"/>
          <w:rtl/>
          <w:lang w:bidi="fa-IR"/>
        </w:rPr>
        <w:pPrChange w:id="677" w:author="Microsoft account" w:date="2025-09-10T10:37:00Z">
          <w:pPr>
            <w:bidi/>
            <w:spacing w:after="0" w:line="276" w:lineRule="auto"/>
            <w:jc w:val="both"/>
          </w:pPr>
        </w:pPrChange>
      </w:pPr>
      <w:ins w:id="678" w:author="Microsoft account" w:date="2025-09-10T10:37:00Z">
        <w:r>
          <w:rPr>
            <w:rFonts w:cs="Calibri" w:hint="cs"/>
            <w:sz w:val="28"/>
            <w:szCs w:val="28"/>
            <w:rtl/>
            <w:lang w:bidi="fa-IR"/>
          </w:rPr>
          <w:t>-</w:t>
        </w:r>
      </w:ins>
      <w:ins w:id="67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2" w:author="Microsoft account" w:date="2025-09-10T11:34:00Z"/>
          <w:rFonts w:cs="Calibri"/>
          <w:sz w:val="28"/>
          <w:szCs w:val="28"/>
          <w:rtl/>
          <w:lang w:bidi="fa-IR"/>
        </w:rPr>
        <w:pPrChange w:id="683" w:author="Microsoft account" w:date="2025-09-10T11:33:00Z">
          <w:pPr>
            <w:bidi/>
            <w:spacing w:after="0" w:line="276" w:lineRule="auto"/>
            <w:jc w:val="both"/>
          </w:pPr>
        </w:pPrChange>
      </w:pPr>
      <w:ins w:id="684" w:author="Microsoft account" w:date="2025-09-10T11:34:00Z">
        <w:r w:rsidRPr="003153E9">
          <w:rPr>
            <w:rFonts w:cs="Calibri"/>
            <w:noProof/>
            <w:sz w:val="28"/>
            <w:szCs w:val="28"/>
            <w:rPrChange w:id="68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6" w:author="Microsoft account" w:date="2025-09-10T11:34:00Z"/>
          <w:rFonts w:cs="Calibri"/>
          <w:sz w:val="28"/>
          <w:szCs w:val="28"/>
          <w:rtl/>
          <w:lang w:bidi="fa-IR"/>
        </w:rPr>
        <w:pPrChange w:id="687" w:author="Microsoft account" w:date="2025-09-10T11:34:00Z">
          <w:pPr>
            <w:bidi/>
            <w:spacing w:after="0" w:line="276" w:lineRule="auto"/>
            <w:jc w:val="both"/>
          </w:pPr>
        </w:pPrChange>
      </w:pPr>
      <w:ins w:id="68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9" w:author="Microsoft account" w:date="2025-09-10T11:34:00Z"/>
          <w:rFonts w:cs="Calibri"/>
          <w:sz w:val="28"/>
          <w:szCs w:val="28"/>
          <w:rtl/>
          <w:lang w:bidi="fa-IR"/>
        </w:rPr>
        <w:pPrChange w:id="69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1" w:author="Microsoft account" w:date="2025-09-10T11:37:00Z"/>
          <w:rFonts w:cs="Calibri"/>
          <w:sz w:val="28"/>
          <w:szCs w:val="28"/>
          <w:rtl/>
          <w:lang w:bidi="fa-IR"/>
        </w:rPr>
        <w:pPrChange w:id="692" w:author="Microsoft account" w:date="2025-09-10T11:34:00Z">
          <w:pPr>
            <w:bidi/>
            <w:spacing w:after="0" w:line="276" w:lineRule="auto"/>
            <w:jc w:val="both"/>
          </w:pPr>
        </w:pPrChange>
      </w:pPr>
      <w:ins w:id="693" w:author="Microsoft account" w:date="2025-09-10T11:34:00Z">
        <w:r>
          <w:rPr>
            <w:rFonts w:cs="Calibri" w:hint="cs"/>
            <w:sz w:val="28"/>
            <w:szCs w:val="28"/>
            <w:rtl/>
            <w:lang w:bidi="fa-IR"/>
          </w:rPr>
          <w:t>-</w:t>
        </w:r>
      </w:ins>
      <w:ins w:id="69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8" w:author="Microsoft account" w:date="2025-09-10T11:37:00Z">
          <w:pPr>
            <w:bidi/>
            <w:spacing w:after="0" w:line="276" w:lineRule="auto"/>
            <w:jc w:val="both"/>
          </w:pPr>
        </w:pPrChange>
      </w:pPr>
      <w:ins w:id="69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0" w:author="Microsoft account" w:date="2025-09-12T12:20:00Z"/>
          <w:rFonts w:cs="Calibri"/>
          <w:sz w:val="28"/>
          <w:szCs w:val="28"/>
          <w:rtl/>
          <w:lang w:bidi="fa-IR"/>
        </w:rPr>
        <w:pPrChange w:id="701" w:author="Microsoft account" w:date="2025-09-12T12:19:00Z">
          <w:pPr>
            <w:spacing w:after="0" w:line="240" w:lineRule="auto"/>
          </w:pPr>
        </w:pPrChange>
      </w:pPr>
      <w:bookmarkStart w:id="702" w:name="I4040621"/>
      <w:ins w:id="703" w:author="Microsoft account" w:date="2025-09-11T09:58:00Z">
        <w:r>
          <w:rPr>
            <w:rFonts w:cs="Calibri" w:hint="cs"/>
            <w:sz w:val="28"/>
            <w:szCs w:val="28"/>
            <w:rtl/>
            <w:lang w:bidi="fa-IR"/>
          </w:rPr>
          <w:lastRenderedPageBreak/>
          <w:t>ادامه</w:t>
        </w:r>
      </w:ins>
      <w:bookmarkEnd w:id="702"/>
    </w:p>
    <w:p w14:paraId="71F0C576" w14:textId="77777777" w:rsidR="00594F6D" w:rsidRDefault="00594F6D">
      <w:pPr>
        <w:bidi/>
        <w:spacing w:after="0" w:line="276" w:lineRule="auto"/>
        <w:jc w:val="both"/>
        <w:rPr>
          <w:ins w:id="704" w:author="Microsoft account" w:date="2025-09-12T12:19:00Z"/>
          <w:rFonts w:cs="Calibri"/>
          <w:sz w:val="28"/>
          <w:szCs w:val="28"/>
          <w:rtl/>
          <w:lang w:bidi="fa-IR"/>
        </w:rPr>
        <w:pPrChange w:id="705" w:author="Microsoft account" w:date="2025-09-12T12:20:00Z">
          <w:pPr>
            <w:spacing w:after="0" w:line="240" w:lineRule="auto"/>
          </w:pPr>
        </w:pPrChange>
      </w:pPr>
    </w:p>
    <w:p w14:paraId="1E84161F" w14:textId="77777777" w:rsidR="0064197E" w:rsidRDefault="00594F6D">
      <w:pPr>
        <w:bidi/>
        <w:spacing w:after="0" w:line="276" w:lineRule="auto"/>
        <w:jc w:val="both"/>
        <w:rPr>
          <w:ins w:id="706" w:author="Microsoft account" w:date="2025-09-13T11:18:00Z"/>
          <w:rFonts w:cs="Calibri"/>
          <w:sz w:val="28"/>
          <w:szCs w:val="28"/>
          <w:rtl/>
          <w:lang w:bidi="fa-IR"/>
        </w:rPr>
        <w:pPrChange w:id="707" w:author="Microsoft account" w:date="2025-09-12T12:19:00Z">
          <w:pPr>
            <w:spacing w:after="0" w:line="240" w:lineRule="auto"/>
          </w:pPr>
        </w:pPrChange>
      </w:pPr>
      <w:ins w:id="70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0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0" w:author="Microsoft account" w:date="2025-09-16T11:25:00Z"/>
          <w:rFonts w:cs="Calibri"/>
          <w:sz w:val="28"/>
          <w:szCs w:val="28"/>
          <w:lang w:bidi="fa-IR"/>
        </w:rPr>
        <w:pPrChange w:id="711" w:author="Microsoft account" w:date="2025-09-13T11:18:00Z">
          <w:pPr>
            <w:spacing w:after="0" w:line="240" w:lineRule="auto"/>
          </w:pPr>
        </w:pPrChange>
      </w:pPr>
      <w:ins w:id="712" w:author="Microsoft account" w:date="2025-09-13T11:18:00Z">
        <w:r w:rsidRPr="0064197E">
          <w:rPr>
            <w:rFonts w:cs="Calibri"/>
            <w:noProof/>
            <w:sz w:val="28"/>
            <w:szCs w:val="28"/>
            <w:rPrChange w:id="71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4"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5" w:author="Microsoft account" w:date="2025-09-16T11:36:00Z"/>
          <w:rFonts w:cs="Calibri"/>
          <w:sz w:val="18"/>
          <w:szCs w:val="18"/>
          <w:lang w:bidi="fa-IR"/>
        </w:rPr>
        <w:pPrChange w:id="716" w:author="Microsoft account" w:date="2025-09-16T11:25:00Z">
          <w:pPr>
            <w:spacing w:after="0" w:line="240" w:lineRule="auto"/>
          </w:pPr>
        </w:pPrChange>
      </w:pPr>
      <w:ins w:id="71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8" w:author="Microsoft account" w:date="2025-09-16T11:36:00Z"/>
          <w:rFonts w:cs="Calibri"/>
          <w:sz w:val="18"/>
          <w:szCs w:val="18"/>
          <w:rtl/>
          <w:lang w:bidi="fa-IR"/>
        </w:rPr>
        <w:pPrChange w:id="719" w:author="Microsoft account" w:date="2025-09-16T11:36:00Z">
          <w:pPr>
            <w:spacing w:after="0" w:line="240" w:lineRule="auto"/>
          </w:pPr>
        </w:pPrChange>
      </w:pPr>
      <w:ins w:id="72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1" w:author="Microsoft account" w:date="2025-09-16T11:37:00Z"/>
          <w:rFonts w:cs="Calibri"/>
          <w:sz w:val="18"/>
          <w:szCs w:val="18"/>
          <w:rtl/>
          <w:lang w:bidi="fa-IR"/>
        </w:rPr>
        <w:pPrChange w:id="722" w:author="Microsoft account" w:date="2025-09-16T11:37:00Z">
          <w:pPr>
            <w:spacing w:after="0" w:line="240" w:lineRule="auto"/>
          </w:pPr>
        </w:pPrChange>
      </w:pPr>
      <w:ins w:id="723" w:author="Microsoft account" w:date="2025-09-16T11:37:00Z">
        <w:r w:rsidRPr="00C61F73">
          <w:rPr>
            <w:rFonts w:cs="Calibri"/>
            <w:noProof/>
            <w:sz w:val="18"/>
            <w:szCs w:val="18"/>
            <w:rPrChange w:id="724"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5" w:author="Microsoft account" w:date="2025-09-16T11:36:00Z"/>
          <w:rFonts w:cs="Calibri"/>
          <w:sz w:val="18"/>
          <w:szCs w:val="18"/>
          <w:rtl/>
          <w:lang w:bidi="fa-IR"/>
        </w:rPr>
        <w:pPrChange w:id="726" w:author="Microsoft account" w:date="2025-09-16T11:37:00Z">
          <w:pPr>
            <w:spacing w:after="0" w:line="240" w:lineRule="auto"/>
          </w:pPr>
        </w:pPrChange>
      </w:pPr>
      <w:ins w:id="727"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8"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29"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0"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1"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2" w:author="Microsoft account" w:date="2025-09-12T12:20:00Z"/>
          <w:rFonts w:cs="Calibri"/>
          <w:sz w:val="28"/>
          <w:szCs w:val="28"/>
          <w:rtl/>
          <w:lang w:bidi="fa-IR"/>
        </w:rPr>
        <w:pPrChange w:id="733" w:author="Microsoft account" w:date="2025-09-16T11:36:00Z">
          <w:pPr>
            <w:spacing w:after="0" w:line="240" w:lineRule="auto"/>
          </w:pPr>
        </w:pPrChange>
      </w:pPr>
      <w:ins w:id="734"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5" w:author="Microsoft account" w:date="2025-09-12T12:20:00Z"/>
          <w:rFonts w:cs="Calibri"/>
          <w:sz w:val="28"/>
          <w:szCs w:val="28"/>
          <w:rtl/>
          <w:lang w:bidi="fa-IR"/>
        </w:rPr>
        <w:pPrChange w:id="736" w:author="Microsoft account" w:date="2025-09-12T12:20:00Z">
          <w:pPr>
            <w:spacing w:after="0" w:line="240" w:lineRule="auto"/>
          </w:pPr>
        </w:pPrChange>
      </w:pPr>
    </w:p>
    <w:p w14:paraId="6B3738BF" w14:textId="1DD62BFD" w:rsidR="00E27A66" w:rsidRDefault="00E27A66">
      <w:pPr>
        <w:bidi/>
        <w:spacing w:after="0" w:line="276" w:lineRule="auto"/>
        <w:rPr>
          <w:ins w:id="737" w:author="Microsoft account" w:date="2025-09-12T12:21:00Z"/>
          <w:rFonts w:cs="Calibri"/>
          <w:sz w:val="28"/>
          <w:szCs w:val="28"/>
          <w:rtl/>
          <w:lang w:bidi="fa-IR"/>
        </w:rPr>
        <w:pPrChange w:id="738" w:author="Microsoft account" w:date="2025-09-12T12:22:00Z">
          <w:pPr>
            <w:spacing w:after="0" w:line="240" w:lineRule="auto"/>
          </w:pPr>
        </w:pPrChange>
      </w:pPr>
      <w:ins w:id="739"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0"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1" w:author="Microsoft account" w:date="2025-09-12T12:21:00Z"/>
          <w:rFonts w:cs="Calibri"/>
          <w:sz w:val="18"/>
          <w:szCs w:val="18"/>
          <w:rtl/>
          <w:lang w:bidi="fa-IR"/>
          <w:rPrChange w:id="742" w:author="Microsoft account" w:date="2025-09-12T12:22:00Z">
            <w:rPr>
              <w:ins w:id="743" w:author="Microsoft account" w:date="2025-09-12T12:21:00Z"/>
              <w:rFonts w:cs="Calibri"/>
              <w:sz w:val="28"/>
              <w:szCs w:val="28"/>
              <w:rtl/>
              <w:lang w:bidi="fa-IR"/>
            </w:rPr>
          </w:rPrChange>
        </w:rPr>
        <w:pPrChange w:id="744" w:author="Microsoft account" w:date="2025-09-12T12:22:00Z">
          <w:pPr>
            <w:spacing w:after="0" w:line="276" w:lineRule="auto"/>
          </w:pPr>
        </w:pPrChange>
      </w:pPr>
      <w:ins w:id="745" w:author="Microsoft account" w:date="2025-09-12T12:21:00Z">
        <w:r w:rsidRPr="00E27A66">
          <w:rPr>
            <w:rFonts w:cs="Calibri"/>
            <w:sz w:val="18"/>
            <w:szCs w:val="18"/>
            <w:lang w:bidi="fa-IR"/>
            <w:rPrChange w:id="746" w:author="Microsoft account" w:date="2025-09-12T12:22:00Z">
              <w:rPr>
                <w:rFonts w:cs="Calibri"/>
                <w:sz w:val="28"/>
                <w:szCs w:val="28"/>
                <w:lang w:bidi="fa-IR"/>
              </w:rPr>
            </w:rPrChange>
          </w:rPr>
          <w:t>NumPy</w:t>
        </w:r>
      </w:ins>
      <w:ins w:id="747" w:author="Microsoft account" w:date="2025-09-12T12:22:00Z">
        <w:r w:rsidRPr="00E27A66">
          <w:rPr>
            <w:rFonts w:cs="Calibri"/>
            <w:sz w:val="18"/>
            <w:szCs w:val="18"/>
            <w:rtl/>
            <w:lang w:bidi="fa-IR"/>
            <w:rPrChange w:id="748" w:author="Microsoft account" w:date="2025-09-12T12:22:00Z">
              <w:rPr>
                <w:rFonts w:cs="Calibri"/>
                <w:sz w:val="28"/>
                <w:szCs w:val="28"/>
                <w:rtl/>
                <w:lang w:bidi="fa-IR"/>
              </w:rPr>
            </w:rPrChange>
          </w:rPr>
          <w:t xml:space="preserve"> </w:t>
        </w:r>
      </w:ins>
      <w:ins w:id="749" w:author="Microsoft account" w:date="2025-09-12T12:21:00Z">
        <w:r w:rsidRPr="00E27A66">
          <w:rPr>
            <w:rFonts w:cs="Calibri"/>
            <w:sz w:val="18"/>
            <w:szCs w:val="18"/>
            <w:lang w:bidi="fa-IR"/>
            <w:rPrChange w:id="750" w:author="Microsoft account" w:date="2025-09-12T12:22:00Z">
              <w:rPr>
                <w:rFonts w:cs="Calibri"/>
                <w:sz w:val="28"/>
                <w:szCs w:val="28"/>
                <w:lang w:bidi="fa-IR"/>
              </w:rPr>
            </w:rPrChange>
          </w:rPr>
          <w:t xml:space="preserve"> </w:t>
        </w:r>
        <w:r w:rsidRPr="00E27A66">
          <w:rPr>
            <w:rFonts w:cs="Calibri"/>
            <w:sz w:val="18"/>
            <w:szCs w:val="18"/>
            <w:rtl/>
            <w:lang w:bidi="fa-IR"/>
            <w:rPrChange w:id="751" w:author="Microsoft account" w:date="2025-09-12T12:22:00Z">
              <w:rPr>
                <w:rFonts w:cs="Calibri"/>
                <w:sz w:val="28"/>
                <w:szCs w:val="28"/>
                <w:rtl/>
                <w:lang w:bidi="fa-IR"/>
              </w:rPr>
            </w:rPrChange>
          </w:rPr>
          <w:t>کتابخونه‌</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تون</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برا</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کار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با</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آرا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ه‌ها</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و</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س‌هاست</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و</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پردازش</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عدد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رو</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خ</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سر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ع</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کنه</w:t>
        </w:r>
        <w:r w:rsidRPr="00E27A66">
          <w:rPr>
            <w:rFonts w:cs="Calibri"/>
            <w:sz w:val="18"/>
            <w:szCs w:val="18"/>
            <w:lang w:bidi="fa-IR"/>
            <w:rPrChange w:id="800"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1" w:author="Microsoft account" w:date="2025-09-12T12:21:00Z"/>
          <w:rFonts w:cs="Calibri"/>
          <w:sz w:val="18"/>
          <w:szCs w:val="18"/>
          <w:rtl/>
          <w:lang w:bidi="fa-IR"/>
          <w:rPrChange w:id="802" w:author="Microsoft account" w:date="2025-09-12T12:22:00Z">
            <w:rPr>
              <w:ins w:id="803" w:author="Microsoft account" w:date="2025-09-12T12:21:00Z"/>
              <w:rFonts w:cs="Calibri"/>
              <w:sz w:val="28"/>
              <w:szCs w:val="28"/>
              <w:rtl/>
              <w:lang w:bidi="fa-IR"/>
            </w:rPr>
          </w:rPrChange>
        </w:rPr>
        <w:pPrChange w:id="804" w:author="Microsoft account" w:date="2025-09-12T12:22:00Z">
          <w:pPr>
            <w:spacing w:after="0" w:line="276" w:lineRule="auto"/>
          </w:pPr>
        </w:pPrChange>
      </w:pPr>
      <w:ins w:id="805" w:author="Microsoft account" w:date="2025-09-12T12:21:00Z">
        <w:r w:rsidRPr="00E27A66">
          <w:rPr>
            <w:rFonts w:cs="Calibri"/>
            <w:sz w:val="18"/>
            <w:szCs w:val="18"/>
            <w:rtl/>
            <w:lang w:bidi="fa-IR"/>
            <w:rPrChange w:id="806" w:author="Microsoft account" w:date="2025-09-12T12:22:00Z">
              <w:rPr>
                <w:rFonts w:cs="Calibri"/>
                <w:sz w:val="28"/>
                <w:szCs w:val="28"/>
                <w:rtl/>
                <w:lang w:bidi="fa-IR"/>
              </w:rPr>
            </w:rPrChange>
          </w:rPr>
          <w:t>توابع ز</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اد</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جبر</w:t>
        </w:r>
        <w:r w:rsidRPr="00E27A66">
          <w:rPr>
            <w:rFonts w:cs="Calibri"/>
            <w:sz w:val="18"/>
            <w:szCs w:val="18"/>
            <w:rtl/>
            <w:lang w:bidi="fa-IR"/>
            <w:rPrChange w:id="8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خط</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آمار،</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تبد</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ل‌ها</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و</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ر</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اض</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داره</w:t>
        </w:r>
        <w:r w:rsidRPr="00E27A66">
          <w:rPr>
            <w:rFonts w:cs="Calibri"/>
            <w:sz w:val="18"/>
            <w:szCs w:val="18"/>
            <w:lang w:bidi="fa-IR"/>
            <w:rPrChange w:id="836"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7" w:author="Microsoft account" w:date="2025-09-12T12:21:00Z"/>
          <w:rFonts w:cs="Calibri"/>
          <w:sz w:val="18"/>
          <w:szCs w:val="18"/>
          <w:rtl/>
          <w:lang w:bidi="fa-IR"/>
          <w:rPrChange w:id="838" w:author="Microsoft account" w:date="2025-09-12T12:22:00Z">
            <w:rPr>
              <w:ins w:id="839" w:author="Microsoft account" w:date="2025-09-12T12:21:00Z"/>
              <w:rFonts w:cs="Calibri"/>
              <w:sz w:val="28"/>
              <w:szCs w:val="28"/>
              <w:rtl/>
              <w:lang w:bidi="fa-IR"/>
            </w:rPr>
          </w:rPrChange>
        </w:rPr>
        <w:pPrChange w:id="840" w:author="Microsoft account" w:date="2025-09-12T12:22:00Z">
          <w:pPr>
            <w:spacing w:after="0" w:line="240" w:lineRule="auto"/>
          </w:pPr>
        </w:pPrChange>
      </w:pPr>
      <w:ins w:id="841" w:author="Microsoft account" w:date="2025-09-12T12:21:00Z">
        <w:r w:rsidRPr="00E27A66">
          <w:rPr>
            <w:rFonts w:cs="Calibri"/>
            <w:sz w:val="18"/>
            <w:szCs w:val="18"/>
            <w:rtl/>
            <w:lang w:bidi="fa-IR"/>
            <w:rPrChange w:id="842" w:author="Microsoft account" w:date="2025-09-12T12:22:00Z">
              <w:rPr>
                <w:rFonts w:cs="Calibri"/>
                <w:sz w:val="28"/>
                <w:szCs w:val="28"/>
                <w:rtl/>
                <w:lang w:bidi="fa-IR"/>
              </w:rPr>
            </w:rPrChange>
          </w:rPr>
          <w:t>تقر</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باً</w:t>
        </w:r>
        <w:r w:rsidRPr="00E27A66">
          <w:rPr>
            <w:rFonts w:cs="Calibri"/>
            <w:sz w:val="18"/>
            <w:szCs w:val="18"/>
            <w:rtl/>
            <w:lang w:bidi="fa-IR"/>
            <w:rPrChange w:id="84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ه‌</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خ</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ل</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sz w:val="18"/>
            <w:szCs w:val="18"/>
            <w:rtl/>
            <w:lang w:bidi="fa-IR"/>
            <w:rPrChange w:id="855" w:author="Microsoft account" w:date="2025-09-12T12:22:00Z">
              <w:rPr>
                <w:rFonts w:cs="Calibri"/>
                <w:sz w:val="28"/>
                <w:szCs w:val="28"/>
                <w:rtl/>
                <w:lang w:bidi="fa-IR"/>
              </w:rPr>
            </w:rPrChange>
          </w:rPr>
          <w:t xml:space="preserve"> د</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گه</w:t>
        </w:r>
        <w:r w:rsidRPr="00E27A66">
          <w:rPr>
            <w:rFonts w:cs="Calibri"/>
            <w:sz w:val="18"/>
            <w:szCs w:val="18"/>
            <w:rtl/>
            <w:lang w:bidi="fa-IR"/>
            <w:rPrChange w:id="858" w:author="Microsoft account" w:date="2025-09-12T12:22:00Z">
              <w:rPr>
                <w:rFonts w:cs="Calibri"/>
                <w:sz w:val="28"/>
                <w:szCs w:val="28"/>
                <w:rtl/>
                <w:lang w:bidi="fa-IR"/>
              </w:rPr>
            </w:rPrChange>
          </w:rPr>
          <w:t xml:space="preserve"> مثل </w:t>
        </w:r>
        <w:r w:rsidRPr="00E27A66">
          <w:rPr>
            <w:rFonts w:cs="Calibri"/>
            <w:sz w:val="18"/>
            <w:szCs w:val="18"/>
            <w:lang w:bidi="fa-IR"/>
            <w:rPrChange w:id="859" w:author="Microsoft account" w:date="2025-09-12T12:22:00Z">
              <w:rPr>
                <w:rFonts w:cs="Calibri"/>
                <w:sz w:val="28"/>
                <w:szCs w:val="28"/>
                <w:lang w:bidi="fa-IR"/>
              </w:rPr>
            </w:rPrChange>
          </w:rPr>
          <w:t>pandas</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scikit-learn</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TensorFlow</w:t>
        </w:r>
        <w:r w:rsidRPr="00E27A66">
          <w:rPr>
            <w:rFonts w:cs="Calibri"/>
            <w:sz w:val="18"/>
            <w:szCs w:val="18"/>
            <w:rtl/>
            <w:lang w:bidi="fa-IR"/>
            <w:rPrChange w:id="864"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5" w:author="Microsoft account" w:date="2025-09-12T12:21:00Z"/>
          <w:rFonts w:cs="Calibri"/>
          <w:sz w:val="18"/>
          <w:szCs w:val="18"/>
          <w:rtl/>
          <w:lang w:bidi="fa-IR"/>
          <w:rPrChange w:id="866" w:author="Microsoft account" w:date="2025-09-12T12:22:00Z">
            <w:rPr>
              <w:ins w:id="867" w:author="Microsoft account" w:date="2025-09-12T12:21:00Z"/>
              <w:rFonts w:cs="Calibri"/>
              <w:sz w:val="28"/>
              <w:szCs w:val="28"/>
              <w:rtl/>
              <w:lang w:bidi="fa-IR"/>
            </w:rPr>
          </w:rPrChange>
        </w:rPr>
        <w:pPrChange w:id="868" w:author="Microsoft account" w:date="2025-09-12T12:22:00Z">
          <w:pPr>
            <w:spacing w:after="0" w:line="276" w:lineRule="auto"/>
          </w:pPr>
        </w:pPrChange>
      </w:pPr>
      <w:ins w:id="869" w:author="Microsoft account" w:date="2025-09-12T12:21:00Z">
        <w:r w:rsidRPr="00E27A66">
          <w:rPr>
            <w:rFonts w:cs="Calibri"/>
            <w:sz w:val="18"/>
            <w:szCs w:val="18"/>
            <w:lang w:bidi="fa-IR"/>
            <w:rPrChange w:id="870" w:author="Microsoft account" w:date="2025-09-12T12:22:00Z">
              <w:rPr>
                <w:rFonts w:cs="Calibri"/>
                <w:sz w:val="28"/>
                <w:szCs w:val="28"/>
                <w:lang w:bidi="fa-IR"/>
              </w:rPr>
            </w:rPrChange>
          </w:rPr>
          <w:t xml:space="preserve">SciPy </w:t>
        </w:r>
        <w:r w:rsidRPr="00E27A66">
          <w:rPr>
            <w:rFonts w:cs="Calibri"/>
            <w:sz w:val="18"/>
            <w:szCs w:val="18"/>
            <w:rtl/>
            <w:lang w:bidi="fa-IR"/>
            <w:rPrChange w:id="871" w:author="Microsoft account" w:date="2025-09-12T12:22:00Z">
              <w:rPr>
                <w:rFonts w:cs="Calibri"/>
                <w:sz w:val="28"/>
                <w:szCs w:val="28"/>
                <w:rtl/>
                <w:lang w:bidi="fa-IR"/>
              </w:rPr>
            </w:rPrChange>
          </w:rPr>
          <w:t>کتابخونه‌ا</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4" w:author="Microsoft account" w:date="2025-09-12T12:22:00Z">
              <w:rPr>
                <w:rFonts w:cs="Calibri" w:hint="cs"/>
                <w:sz w:val="28"/>
                <w:szCs w:val="28"/>
                <w:rtl/>
                <w:lang w:bidi="fa-IR"/>
              </w:rPr>
            </w:rPrChange>
          </w:rPr>
          <w:t>ی</w:t>
        </w:r>
        <w:r w:rsidRPr="00E27A66">
          <w:rPr>
            <w:rFonts w:cs="Calibri"/>
            <w:sz w:val="18"/>
            <w:szCs w:val="18"/>
            <w:lang w:bidi="fa-IR"/>
            <w:rPrChange w:id="875" w:author="Microsoft account" w:date="2025-09-12T12:22:00Z">
              <w:rPr>
                <w:rFonts w:cs="Calibri"/>
                <w:sz w:val="28"/>
                <w:szCs w:val="28"/>
                <w:lang w:bidi="fa-IR"/>
              </w:rPr>
            </w:rPrChange>
          </w:rPr>
          <w:t xml:space="preserve"> NumPy </w:t>
        </w:r>
        <w:r w:rsidRPr="00E27A66">
          <w:rPr>
            <w:rFonts w:cs="Calibri"/>
            <w:sz w:val="18"/>
            <w:szCs w:val="18"/>
            <w:rtl/>
            <w:lang w:bidi="fa-IR"/>
            <w:rPrChange w:id="876"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sz w:val="18"/>
            <w:szCs w:val="18"/>
            <w:rtl/>
            <w:lang w:bidi="fa-IR"/>
            <w:rPrChange w:id="878" w:author="Microsoft account" w:date="2025-09-12T12:22:00Z">
              <w:rPr>
                <w:rFonts w:cs="Calibri"/>
                <w:sz w:val="28"/>
                <w:szCs w:val="28"/>
                <w:rtl/>
                <w:lang w:bidi="fa-IR"/>
              </w:rPr>
            </w:rPrChange>
          </w:rPr>
          <w:t xml:space="preserve"> پ</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برا</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محاسبات</w:t>
        </w:r>
        <w:r w:rsidRPr="00E27A66">
          <w:rPr>
            <w:rFonts w:cs="Calibri"/>
            <w:sz w:val="18"/>
            <w:szCs w:val="18"/>
            <w:rtl/>
            <w:lang w:bidi="fa-IR"/>
            <w:rPrChange w:id="8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علم</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و</w:t>
        </w:r>
        <w:r w:rsidRPr="00E27A66">
          <w:rPr>
            <w:rFonts w:cs="Calibri"/>
            <w:sz w:val="18"/>
            <w:szCs w:val="18"/>
            <w:rtl/>
            <w:lang w:bidi="fa-IR"/>
            <w:rPrChange w:id="8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فراهم</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م</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کنه</w:t>
        </w:r>
        <w:r w:rsidRPr="00E27A66">
          <w:rPr>
            <w:rFonts w:cs="Calibri"/>
            <w:sz w:val="18"/>
            <w:szCs w:val="18"/>
            <w:lang w:bidi="fa-IR"/>
            <w:rPrChange w:id="901"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2" w:author="Microsoft account" w:date="2025-09-12T12:21:00Z"/>
          <w:rFonts w:cs="Calibri"/>
          <w:sz w:val="18"/>
          <w:szCs w:val="18"/>
          <w:rtl/>
          <w:lang w:bidi="fa-IR"/>
          <w:rPrChange w:id="903" w:author="Microsoft account" w:date="2025-09-12T12:22:00Z">
            <w:rPr>
              <w:ins w:id="904" w:author="Microsoft account" w:date="2025-09-12T12:21:00Z"/>
              <w:rFonts w:cs="Calibri"/>
              <w:sz w:val="28"/>
              <w:szCs w:val="28"/>
              <w:rtl/>
              <w:lang w:bidi="fa-IR"/>
            </w:rPr>
          </w:rPrChange>
        </w:rPr>
        <w:pPrChange w:id="905" w:author="Microsoft account" w:date="2025-09-12T12:22:00Z">
          <w:pPr>
            <w:spacing w:after="0" w:line="276" w:lineRule="auto"/>
          </w:pPr>
        </w:pPrChange>
      </w:pPr>
      <w:ins w:id="906" w:author="Microsoft account" w:date="2025-09-12T12:21:00Z">
        <w:r w:rsidRPr="00E27A66">
          <w:rPr>
            <w:rFonts w:cs="Calibri"/>
            <w:sz w:val="18"/>
            <w:szCs w:val="18"/>
            <w:rtl/>
            <w:lang w:bidi="fa-IR"/>
            <w:rPrChange w:id="907"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8" w:author="Microsoft account" w:date="2025-09-12T12:22:00Z">
              <w:rPr>
                <w:rFonts w:cs="Calibri" w:hint="cs"/>
                <w:sz w:val="28"/>
                <w:szCs w:val="28"/>
                <w:rtl/>
                <w:lang w:bidi="fa-IR"/>
              </w:rPr>
            </w:rPrChange>
          </w:rPr>
          <w:t>یی</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w:t>
        </w:r>
        <w:r w:rsidRPr="00E27A66">
          <w:rPr>
            <w:rFonts w:cs="Calibri"/>
            <w:sz w:val="18"/>
            <w:szCs w:val="18"/>
            <w:rtl/>
            <w:lang w:bidi="fa-IR"/>
            <w:rPrChange w:id="9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ر</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معادلات</w:t>
        </w:r>
        <w:r w:rsidRPr="00E27A66">
          <w:rPr>
            <w:rFonts w:cs="Calibri"/>
            <w:sz w:val="18"/>
            <w:szCs w:val="18"/>
            <w:rtl/>
            <w:lang w:bidi="fa-IR"/>
            <w:rPrChange w:id="9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د</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8" w:author="Microsoft account" w:date="2025-09-12T12:22:00Z">
              <w:rPr>
                <w:rFonts w:cs="Calibri" w:hint="cs"/>
                <w:sz w:val="28"/>
                <w:szCs w:val="28"/>
                <w:rtl/>
                <w:lang w:bidi="fa-IR"/>
              </w:rPr>
            </w:rPrChange>
          </w:rPr>
          <w:t>ی</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ل،</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آمار</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و</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پردازش</w:t>
        </w:r>
        <w:r w:rsidRPr="00E27A66">
          <w:rPr>
            <w:rFonts w:cs="Calibri"/>
            <w:sz w:val="18"/>
            <w:szCs w:val="18"/>
            <w:rtl/>
            <w:lang w:bidi="fa-IR"/>
            <w:rPrChange w:id="9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س</w:t>
        </w:r>
        <w:r w:rsidRPr="00E27A66">
          <w:rPr>
            <w:rFonts w:cs="Calibri" w:hint="cs"/>
            <w:sz w:val="18"/>
            <w:szCs w:val="18"/>
            <w:rtl/>
            <w:lang w:bidi="fa-IR"/>
            <w:rPrChange w:id="938" w:author="Microsoft account" w:date="2025-09-12T12:22:00Z">
              <w:rPr>
                <w:rFonts w:cs="Calibri" w:hint="cs"/>
                <w:sz w:val="28"/>
                <w:szCs w:val="28"/>
                <w:rtl/>
                <w:lang w:bidi="fa-IR"/>
              </w:rPr>
            </w:rPrChange>
          </w:rPr>
          <w:t>ی</w:t>
        </w:r>
        <w:r w:rsidRPr="00E27A66">
          <w:rPr>
            <w:rFonts w:cs="Calibri" w:hint="eastAsia"/>
            <w:sz w:val="18"/>
            <w:szCs w:val="18"/>
            <w:rtl/>
            <w:lang w:bidi="fa-IR"/>
            <w:rPrChange w:id="939" w:author="Microsoft account" w:date="2025-09-12T12:22:00Z">
              <w:rPr>
                <w:rFonts w:cs="Calibri" w:hint="eastAsia"/>
                <w:sz w:val="28"/>
                <w:szCs w:val="28"/>
                <w:rtl/>
                <w:lang w:bidi="fa-IR"/>
              </w:rPr>
            </w:rPrChange>
          </w:rPr>
          <w:t>گناله</w:t>
        </w:r>
        <w:r w:rsidRPr="00E27A66">
          <w:rPr>
            <w:rFonts w:cs="Calibri"/>
            <w:sz w:val="18"/>
            <w:szCs w:val="18"/>
            <w:lang w:bidi="fa-IR"/>
            <w:rPrChange w:id="940"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1" w:author="Microsoft account" w:date="2025-09-12T12:20:00Z"/>
          <w:rFonts w:cs="Calibri"/>
          <w:sz w:val="28"/>
          <w:szCs w:val="28"/>
          <w:rtl/>
          <w:lang w:bidi="fa-IR"/>
        </w:rPr>
        <w:pPrChange w:id="942" w:author="Microsoft account" w:date="2025-09-12T12:22:00Z">
          <w:pPr>
            <w:spacing w:after="0" w:line="240" w:lineRule="auto"/>
          </w:pPr>
        </w:pPrChange>
      </w:pPr>
      <w:ins w:id="943" w:author="Microsoft account" w:date="2025-09-12T12:21:00Z">
        <w:r w:rsidRPr="00E27A66">
          <w:rPr>
            <w:rFonts w:cs="Calibri"/>
            <w:sz w:val="18"/>
            <w:szCs w:val="18"/>
            <w:rtl/>
            <w:lang w:bidi="fa-IR"/>
            <w:rPrChange w:id="944" w:author="Microsoft account" w:date="2025-09-12T12:22:00Z">
              <w:rPr>
                <w:rFonts w:cs="Calibri"/>
                <w:sz w:val="28"/>
                <w:szCs w:val="28"/>
                <w:rtl/>
                <w:lang w:bidi="fa-IR"/>
              </w:rPr>
            </w:rPrChange>
          </w:rPr>
          <w:t>وقت</w:t>
        </w:r>
        <w:r w:rsidRPr="00E27A66">
          <w:rPr>
            <w:rFonts w:cs="Calibri" w:hint="cs"/>
            <w:sz w:val="18"/>
            <w:szCs w:val="18"/>
            <w:rtl/>
            <w:lang w:bidi="fa-IR"/>
            <w:rPrChange w:id="945" w:author="Microsoft account" w:date="2025-09-12T12:22:00Z">
              <w:rPr>
                <w:rFonts w:cs="Calibri" w:hint="cs"/>
                <w:sz w:val="28"/>
                <w:szCs w:val="28"/>
                <w:rtl/>
                <w:lang w:bidi="fa-IR"/>
              </w:rPr>
            </w:rPrChange>
          </w:rPr>
          <w:t>ی</w:t>
        </w:r>
        <w:r w:rsidRPr="00E27A66">
          <w:rPr>
            <w:rFonts w:cs="Calibri"/>
            <w:sz w:val="18"/>
            <w:szCs w:val="18"/>
            <w:rtl/>
            <w:lang w:bidi="fa-IR"/>
            <w:rPrChange w:id="946" w:author="Microsoft account" w:date="2025-09-12T12:22:00Z">
              <w:rPr>
                <w:rFonts w:cs="Calibri"/>
                <w:sz w:val="28"/>
                <w:szCs w:val="28"/>
                <w:rtl/>
                <w:lang w:bidi="fa-IR"/>
              </w:rPr>
            </w:rPrChange>
          </w:rPr>
          <w:t xml:space="preserve"> </w:t>
        </w:r>
        <w:r w:rsidRPr="00E27A66">
          <w:rPr>
            <w:rFonts w:cs="Calibri"/>
            <w:sz w:val="18"/>
            <w:szCs w:val="18"/>
            <w:lang w:bidi="fa-IR"/>
            <w:rPrChange w:id="947" w:author="Microsoft account" w:date="2025-09-12T12:22:00Z">
              <w:rPr>
                <w:rFonts w:cs="Calibri"/>
                <w:sz w:val="28"/>
                <w:szCs w:val="28"/>
                <w:lang w:bidi="fa-IR"/>
              </w:rPr>
            </w:rPrChange>
          </w:rPr>
          <w:t>NumPy</w:t>
        </w:r>
        <w:r w:rsidRPr="00E27A66">
          <w:rPr>
            <w:rFonts w:cs="Calibri"/>
            <w:sz w:val="18"/>
            <w:szCs w:val="18"/>
            <w:rtl/>
            <w:lang w:bidi="fa-IR"/>
            <w:rPrChange w:id="94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sz w:val="18"/>
            <w:szCs w:val="18"/>
            <w:rtl/>
            <w:lang w:bidi="fa-IR"/>
            <w:rPrChange w:id="9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3" w:author="Microsoft account" w:date="2025-09-12T12:22:00Z">
              <w:rPr>
                <w:rFonts w:cs="Calibri" w:hint="cs"/>
                <w:sz w:val="28"/>
                <w:szCs w:val="28"/>
                <w:rtl/>
                <w:lang w:bidi="fa-IR"/>
              </w:rPr>
            </w:rPrChange>
          </w:rPr>
          <w:t>ی</w:t>
        </w:r>
        <w:r w:rsidRPr="00E27A66">
          <w:rPr>
            <w:rFonts w:cs="Calibri" w:hint="eastAsia"/>
            <w:sz w:val="18"/>
            <w:szCs w:val="18"/>
            <w:rtl/>
            <w:lang w:bidi="fa-IR"/>
            <w:rPrChange w:id="954" w:author="Microsoft account" w:date="2025-09-12T12:22:00Z">
              <w:rPr>
                <w:rFonts w:cs="Calibri" w:hint="eastAsia"/>
                <w:sz w:val="28"/>
                <w:szCs w:val="28"/>
                <w:rtl/>
                <w:lang w:bidi="fa-IR"/>
              </w:rPr>
            </w:rPrChange>
          </w:rPr>
          <w:t>ه</w:t>
        </w:r>
        <w:r w:rsidRPr="00E27A66">
          <w:rPr>
            <w:rFonts w:cs="Calibri"/>
            <w:sz w:val="18"/>
            <w:szCs w:val="18"/>
            <w:rtl/>
            <w:lang w:bidi="fa-IR"/>
            <w:rPrChange w:id="955"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sz w:val="18"/>
            <w:szCs w:val="18"/>
            <w:rtl/>
            <w:lang w:bidi="fa-IR"/>
            <w:rPrChange w:id="957" w:author="Microsoft account" w:date="2025-09-12T12:22:00Z">
              <w:rPr>
                <w:rFonts w:cs="Calibri"/>
                <w:sz w:val="28"/>
                <w:szCs w:val="28"/>
                <w:rtl/>
                <w:lang w:bidi="fa-IR"/>
              </w:rPr>
            </w:rPrChange>
          </w:rPr>
          <w:t xml:space="preserve"> ن</w:t>
        </w:r>
        <w:r w:rsidRPr="00E27A66">
          <w:rPr>
            <w:rFonts w:cs="Calibri" w:hint="cs"/>
            <w:sz w:val="18"/>
            <w:szCs w:val="18"/>
            <w:rtl/>
            <w:lang w:bidi="fa-IR"/>
            <w:rPrChange w:id="958" w:author="Microsoft account" w:date="2025-09-12T12:22:00Z">
              <w:rPr>
                <w:rFonts w:cs="Calibri" w:hint="cs"/>
                <w:sz w:val="28"/>
                <w:szCs w:val="28"/>
                <w:rtl/>
                <w:lang w:bidi="fa-IR"/>
              </w:rPr>
            </w:rPrChange>
          </w:rPr>
          <w:t>ی</w:t>
        </w:r>
        <w:r w:rsidRPr="00E27A66">
          <w:rPr>
            <w:rFonts w:cs="Calibri" w:hint="eastAsia"/>
            <w:sz w:val="18"/>
            <w:szCs w:val="18"/>
            <w:rtl/>
            <w:lang w:bidi="fa-IR"/>
            <w:rPrChange w:id="959" w:author="Microsoft account" w:date="2025-09-12T12:22:00Z">
              <w:rPr>
                <w:rFonts w:cs="Calibri" w:hint="eastAsia"/>
                <w:sz w:val="28"/>
                <w:szCs w:val="28"/>
                <w:rtl/>
                <w:lang w:bidi="fa-IR"/>
              </w:rPr>
            </w:rPrChange>
          </w:rPr>
          <w:t>ست،</w:t>
        </w:r>
        <w:r w:rsidRPr="00E27A66">
          <w:rPr>
            <w:rFonts w:cs="Calibri"/>
            <w:sz w:val="18"/>
            <w:szCs w:val="18"/>
            <w:rtl/>
            <w:lang w:bidi="fa-IR"/>
            <w:rPrChange w:id="960" w:author="Microsoft account" w:date="2025-09-12T12:22:00Z">
              <w:rPr>
                <w:rFonts w:cs="Calibri"/>
                <w:sz w:val="28"/>
                <w:szCs w:val="28"/>
                <w:rtl/>
                <w:lang w:bidi="fa-IR"/>
              </w:rPr>
            </w:rPrChange>
          </w:rPr>
          <w:t xml:space="preserve"> </w:t>
        </w:r>
        <w:r w:rsidRPr="00E27A66">
          <w:rPr>
            <w:rFonts w:cs="Calibri"/>
            <w:sz w:val="18"/>
            <w:szCs w:val="18"/>
            <w:lang w:bidi="fa-IR"/>
            <w:rPrChange w:id="961" w:author="Microsoft account" w:date="2025-09-12T12:22:00Z">
              <w:rPr>
                <w:rFonts w:cs="Calibri"/>
                <w:sz w:val="28"/>
                <w:szCs w:val="28"/>
                <w:lang w:bidi="fa-IR"/>
              </w:rPr>
            </w:rPrChange>
          </w:rPr>
          <w:t>SciPy</w:t>
        </w:r>
        <w:r w:rsidRPr="00E27A66">
          <w:rPr>
            <w:rFonts w:cs="Calibri"/>
            <w:sz w:val="18"/>
            <w:szCs w:val="18"/>
            <w:rtl/>
            <w:lang w:bidi="fa-IR"/>
            <w:rPrChange w:id="962"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3" w:author="Microsoft account" w:date="2025-09-12T12:22:00Z">
              <w:rPr>
                <w:rFonts w:cs="Calibri" w:hint="cs"/>
                <w:sz w:val="28"/>
                <w:szCs w:val="28"/>
                <w:rtl/>
                <w:lang w:bidi="fa-IR"/>
              </w:rPr>
            </w:rPrChange>
          </w:rPr>
          <w:t>ی‌</w:t>
        </w:r>
        <w:r w:rsidRPr="00E27A66">
          <w:rPr>
            <w:rFonts w:cs="Calibri" w:hint="eastAsia"/>
            <w:sz w:val="18"/>
            <w:szCs w:val="18"/>
            <w:rtl/>
            <w:lang w:bidi="fa-IR"/>
            <w:rPrChange w:id="964" w:author="Microsoft account" w:date="2025-09-12T12:22:00Z">
              <w:rPr>
                <w:rFonts w:cs="Calibri" w:hint="eastAsia"/>
                <w:sz w:val="28"/>
                <w:szCs w:val="28"/>
                <w:rtl/>
                <w:lang w:bidi="fa-IR"/>
              </w:rPr>
            </w:rPrChange>
          </w:rPr>
          <w:t>کنه</w:t>
        </w:r>
        <w:r w:rsidRPr="00E27A66">
          <w:rPr>
            <w:rFonts w:cs="Calibri"/>
            <w:sz w:val="18"/>
            <w:szCs w:val="18"/>
            <w:rtl/>
            <w:lang w:bidi="fa-IR"/>
            <w:rPrChange w:id="965"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6" w:author="Microsoft account" w:date="2025-09-12T12:19:00Z"/>
          <w:rFonts w:cs="Calibri"/>
          <w:sz w:val="28"/>
          <w:szCs w:val="28"/>
          <w:rtl/>
          <w:lang w:bidi="fa-IR"/>
        </w:rPr>
        <w:pPrChange w:id="967" w:author="Microsoft account" w:date="2025-09-12T12:20:00Z">
          <w:pPr>
            <w:spacing w:after="0" w:line="240" w:lineRule="auto"/>
          </w:pPr>
        </w:pPrChange>
      </w:pPr>
    </w:p>
    <w:p w14:paraId="119D442C" w14:textId="78D2DF17" w:rsidR="002B0B06" w:rsidRDefault="00AD5617">
      <w:pPr>
        <w:bidi/>
        <w:spacing w:after="0" w:line="240" w:lineRule="auto"/>
        <w:jc w:val="both"/>
        <w:rPr>
          <w:ins w:id="968" w:author="Microsoft account" w:date="2025-09-12T11:59:00Z"/>
          <w:rFonts w:cs="Calibri"/>
          <w:sz w:val="28"/>
          <w:szCs w:val="28"/>
          <w:rtl/>
          <w:lang w:bidi="fa-IR"/>
        </w:rPr>
        <w:pPrChange w:id="969" w:author="Microsoft account" w:date="2025-09-12T12:19:00Z">
          <w:pPr>
            <w:spacing w:after="0" w:line="240" w:lineRule="auto"/>
          </w:pPr>
        </w:pPrChange>
      </w:pPr>
      <w:ins w:id="970"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1"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2" w:author="Microsoft account" w:date="2025-09-12T11:56:00Z">
        <w:r>
          <w:rPr>
            <w:rFonts w:cs="Calibri" w:hint="cs"/>
            <w:sz w:val="28"/>
            <w:szCs w:val="28"/>
            <w:rtl/>
            <w:lang w:bidi="fa-IR"/>
          </w:rPr>
          <w:t xml:space="preserve"> (مثلا "</w:t>
        </w:r>
      </w:ins>
      <w:ins w:id="973" w:author="Microsoft account" w:date="2025-09-12T11:57:00Z">
        <w:r w:rsidRPr="00AD5617">
          <w:rPr>
            <w:rFonts w:cs="Calibri"/>
            <w:sz w:val="28"/>
            <w:szCs w:val="28"/>
            <w:rtl/>
            <w:lang w:bidi="fa-IR"/>
          </w:rPr>
          <w:t>ي</w:t>
        </w:r>
        <w:r>
          <w:rPr>
            <w:rFonts w:cs="Calibri" w:hint="cs"/>
            <w:sz w:val="28"/>
            <w:szCs w:val="28"/>
            <w:rtl/>
            <w:lang w:bidi="fa-IR"/>
          </w:rPr>
          <w:t>" یا "</w:t>
        </w:r>
      </w:ins>
      <w:ins w:id="974"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6" w:author="Microsoft account" w:date="2025-09-12T11:59:00Z"/>
          <w:rFonts w:cs="Calibri"/>
          <w:sz w:val="28"/>
          <w:szCs w:val="28"/>
          <w:rtl/>
          <w:lang w:bidi="fa-IR"/>
        </w:rPr>
        <w:pPrChange w:id="977" w:author="Microsoft account" w:date="2025-09-12T11:59:00Z">
          <w:pPr>
            <w:spacing w:after="0" w:line="240" w:lineRule="auto"/>
          </w:pPr>
        </w:pPrChange>
      </w:pPr>
      <w:ins w:id="978" w:author="Microsoft account" w:date="2025-09-12T11:59:00Z">
        <w:r w:rsidRPr="00AD5617">
          <w:rPr>
            <w:rFonts w:cs="Calibri"/>
            <w:noProof/>
            <w:sz w:val="28"/>
            <w:szCs w:val="28"/>
            <w:rPrChange w:id="97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0" w:author="Microsoft account" w:date="2025-09-12T12:00:00Z"/>
          <w:rFonts w:cs="Calibri"/>
          <w:sz w:val="18"/>
          <w:szCs w:val="18"/>
          <w:rtl/>
          <w:lang w:bidi="fa-IR"/>
          <w:rPrChange w:id="981" w:author="Microsoft account" w:date="2025-09-16T11:45:00Z">
            <w:rPr>
              <w:ins w:id="982" w:author="Microsoft account" w:date="2025-09-12T12:00:00Z"/>
              <w:rFonts w:ascii="Segoe UI Symbol" w:hAnsi="Segoe UI Symbol" w:cs="Times New Roman"/>
              <w:sz w:val="28"/>
              <w:szCs w:val="28"/>
              <w:rtl/>
              <w:lang w:bidi="fa-IR"/>
            </w:rPr>
          </w:rPrChange>
        </w:rPr>
        <w:pPrChange w:id="983" w:author="Microsoft account" w:date="2025-09-16T11:45:00Z">
          <w:pPr>
            <w:spacing w:after="0" w:line="240" w:lineRule="auto"/>
          </w:pPr>
        </w:pPrChange>
      </w:pPr>
      <w:ins w:id="98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5" w:author="Microsoft account" w:date="2025-09-12T12:00:00Z">
        <w:r w:rsidRPr="00AD5617">
          <w:rPr>
            <w:rFonts w:ascii="Segoe UI Symbol" w:hAnsi="Segoe UI Symbol" w:cs="Times New Roman"/>
            <w:sz w:val="28"/>
            <w:szCs w:val="28"/>
            <w:lang w:bidi="fa-IR"/>
          </w:rPr>
          <w:sym w:font="Wingdings" w:char="F04A"/>
        </w:r>
      </w:ins>
      <w:ins w:id="986" w:author="Microsoft account" w:date="2025-09-16T11:43:00Z">
        <w:r w:rsidR="003916DE">
          <w:rPr>
            <w:rFonts w:ascii="Segoe UI Symbol" w:hAnsi="Segoe UI Symbol" w:cs="Times New Roman" w:hint="cs"/>
            <w:sz w:val="28"/>
            <w:szCs w:val="28"/>
            <w:rtl/>
            <w:lang w:bidi="fa-IR"/>
          </w:rPr>
          <w:t xml:space="preserve"> (</w:t>
        </w:r>
      </w:ins>
      <w:ins w:id="98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0" w:author="Microsoft account" w:date="2025-09-12T12:00:00Z"/>
          <w:rFonts w:ascii="Segoe UI Symbol" w:hAnsi="Segoe UI Symbol" w:cs="Times New Roman"/>
          <w:sz w:val="28"/>
          <w:szCs w:val="28"/>
          <w:rtl/>
          <w:lang w:bidi="fa-IR"/>
        </w:rPr>
        <w:pPrChange w:id="99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2" w:author="Microsoft account" w:date="2025-09-11T09:58:00Z"/>
          <w:rFonts w:cs="Calibri"/>
          <w:sz w:val="28"/>
          <w:szCs w:val="28"/>
          <w:lang w:bidi="fa-IR"/>
          <w:rPrChange w:id="993" w:author="Microsoft account" w:date="2025-09-12T12:15:00Z">
            <w:rPr>
              <w:ins w:id="994" w:author="Microsoft account" w:date="2025-09-11T09:58:00Z"/>
              <w:lang w:bidi="fa-IR"/>
            </w:rPr>
          </w:rPrChange>
        </w:rPr>
        <w:pPrChange w:id="995" w:author="Microsoft account" w:date="2025-09-12T12:15:00Z">
          <w:pPr>
            <w:spacing w:after="0" w:line="240" w:lineRule="auto"/>
          </w:pPr>
        </w:pPrChange>
      </w:pPr>
      <w:ins w:id="99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7" w:author="Microsoft account" w:date="2025-09-11T09:58:00Z"/>
          <w:rFonts w:cs="Calibri"/>
          <w:sz w:val="28"/>
          <w:szCs w:val="28"/>
          <w:rtl/>
          <w:lang w:bidi="fa-IR"/>
        </w:rPr>
        <w:pPrChange w:id="998" w:author="Microsoft account" w:date="2025-09-11T09:59:00Z">
          <w:pPr>
            <w:spacing w:after="0" w:line="240" w:lineRule="auto"/>
          </w:pPr>
        </w:pPrChange>
      </w:pPr>
      <w:ins w:id="99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0" w:author="Microsoft account" w:date="2025-09-11T09:58:00Z"/>
          <w:rFonts w:cs="Calibri"/>
          <w:sz w:val="28"/>
          <w:szCs w:val="28"/>
          <w:rtl/>
          <w:lang w:bidi="fa-IR"/>
        </w:rPr>
        <w:pPrChange w:id="1001" w:author="Microsoft account" w:date="2025-09-11T09:58:00Z">
          <w:pPr>
            <w:spacing w:after="0" w:line="240" w:lineRule="auto"/>
          </w:pPr>
        </w:pPrChange>
      </w:pPr>
      <w:bookmarkStart w:id="1002" w:name="I4040622"/>
      <w:ins w:id="1003" w:author="Microsoft account" w:date="2025-09-13T11:22:00Z">
        <w:r>
          <w:rPr>
            <w:rFonts w:cs="Calibri" w:hint="cs"/>
            <w:sz w:val="28"/>
            <w:szCs w:val="28"/>
            <w:rtl/>
            <w:lang w:bidi="fa-IR"/>
          </w:rPr>
          <w:lastRenderedPageBreak/>
          <w:t>ادامه</w:t>
        </w:r>
      </w:ins>
    </w:p>
    <w:bookmarkEnd w:id="1002"/>
    <w:p w14:paraId="2A54CC41" w14:textId="189E8E19" w:rsidR="003C0C27" w:rsidRDefault="00C621F8">
      <w:pPr>
        <w:bidi/>
        <w:spacing w:after="0" w:line="240" w:lineRule="auto"/>
        <w:jc w:val="both"/>
        <w:rPr>
          <w:ins w:id="1004" w:author="Microsoft account" w:date="2025-09-13T11:52:00Z"/>
          <w:rFonts w:cs="Calibri"/>
          <w:sz w:val="28"/>
          <w:szCs w:val="28"/>
          <w:rtl/>
          <w:lang w:bidi="fa-IR"/>
        </w:rPr>
        <w:pPrChange w:id="1005" w:author="Microsoft account" w:date="2025-09-13T11:23:00Z">
          <w:pPr>
            <w:spacing w:after="0" w:line="240" w:lineRule="auto"/>
          </w:pPr>
        </w:pPrChange>
      </w:pPr>
      <w:ins w:id="100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8" w:author="Microsoft account" w:date="2025-09-13T11:53:00Z">
        <w:r w:rsidR="003E07C5">
          <w:rPr>
            <w:rFonts w:cs="Calibri"/>
            <w:sz w:val="28"/>
            <w:szCs w:val="28"/>
            <w:lang w:bidi="fa-IR"/>
          </w:rPr>
          <w:t>()</w:t>
        </w:r>
      </w:ins>
      <w:ins w:id="100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0" w:author="Microsoft account" w:date="2025-09-16T11:45:00Z">
        <w:r w:rsidR="003916DE">
          <w:rPr>
            <w:rFonts w:cs="Calibri" w:hint="cs"/>
            <w:sz w:val="28"/>
            <w:szCs w:val="28"/>
            <w:rtl/>
            <w:lang w:bidi="fa-IR"/>
          </w:rPr>
          <w:t>(</w:t>
        </w:r>
      </w:ins>
      <w:ins w:id="101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3" w:author="Microsoft account" w:date="2025-09-13T11:52:00Z"/>
          <w:rFonts w:cs="Calibri"/>
          <w:sz w:val="28"/>
          <w:szCs w:val="28"/>
          <w:rtl/>
          <w:lang w:bidi="fa-IR"/>
        </w:rPr>
        <w:pPrChange w:id="1014" w:author="Microsoft account" w:date="2025-09-13T11:52:00Z">
          <w:pPr>
            <w:spacing w:after="0" w:line="240" w:lineRule="auto"/>
          </w:pPr>
        </w:pPrChange>
      </w:pPr>
    </w:p>
    <w:p w14:paraId="48971C6A" w14:textId="4CF14FA3" w:rsidR="00C621F8" w:rsidRDefault="00C621F8">
      <w:pPr>
        <w:bidi/>
        <w:spacing w:after="0" w:line="240" w:lineRule="auto"/>
        <w:jc w:val="both"/>
        <w:rPr>
          <w:ins w:id="1015" w:author="Microsoft account" w:date="2025-09-13T12:37:00Z"/>
          <w:rFonts w:cs="Calibri"/>
          <w:sz w:val="28"/>
          <w:szCs w:val="28"/>
          <w:rtl/>
          <w:lang w:bidi="fa-IR"/>
        </w:rPr>
        <w:pPrChange w:id="1016" w:author="Microsoft account" w:date="2025-09-13T11:52:00Z">
          <w:pPr>
            <w:spacing w:after="0" w:line="240" w:lineRule="auto"/>
          </w:pPr>
        </w:pPrChange>
      </w:pPr>
      <w:ins w:id="1017" w:author="Microsoft account" w:date="2025-09-13T11:52:00Z">
        <w:r>
          <w:rPr>
            <w:rFonts w:cs="Calibri" w:hint="cs"/>
            <w:sz w:val="28"/>
            <w:szCs w:val="28"/>
            <w:rtl/>
            <w:lang w:bidi="fa-IR"/>
          </w:rPr>
          <w:t>-</w:t>
        </w:r>
      </w:ins>
      <w:ins w:id="101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19" w:author="Microsoft account" w:date="2025-09-13T12:39:00Z"/>
          <w:rFonts w:cs="Calibri"/>
          <w:sz w:val="28"/>
          <w:szCs w:val="28"/>
          <w:rtl/>
          <w:lang w:bidi="fa-IR"/>
        </w:rPr>
        <w:pPrChange w:id="1020" w:author="Microsoft account" w:date="2025-09-13T12:37:00Z">
          <w:pPr>
            <w:spacing w:after="0" w:line="240" w:lineRule="auto"/>
          </w:pPr>
        </w:pPrChange>
      </w:pPr>
      <w:ins w:id="1021" w:author="Microsoft account" w:date="2025-09-13T12:39:00Z">
        <w:r w:rsidRPr="003B3A05">
          <w:rPr>
            <w:rFonts w:cs="Calibri"/>
            <w:noProof/>
            <w:sz w:val="28"/>
            <w:szCs w:val="28"/>
            <w:rPrChange w:id="102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3" w:author="Microsoft account" w:date="2025-09-16T11:48:00Z"/>
          <w:rFonts w:cs="Calibri"/>
          <w:sz w:val="28"/>
          <w:szCs w:val="28"/>
          <w:lang w:bidi="fa-IR"/>
        </w:rPr>
        <w:pPrChange w:id="1024" w:author="Microsoft account" w:date="2025-09-13T12:39:00Z">
          <w:pPr>
            <w:spacing w:after="0" w:line="240" w:lineRule="auto"/>
          </w:pPr>
        </w:pPrChange>
      </w:pPr>
      <w:ins w:id="1025" w:author="Microsoft account" w:date="2025-09-13T12:39:00Z">
        <w:r w:rsidRPr="003B3A05">
          <w:rPr>
            <w:rFonts w:cs="Calibri"/>
            <w:noProof/>
            <w:sz w:val="28"/>
            <w:szCs w:val="28"/>
            <w:rPrChange w:id="102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7" w:author="Microsoft account" w:date="2025-09-13T12:40:00Z"/>
          <w:rFonts w:cs="Calibri"/>
          <w:sz w:val="28"/>
          <w:szCs w:val="28"/>
          <w:rtl/>
          <w:lang w:bidi="fa-IR"/>
        </w:rPr>
        <w:pPrChange w:id="1028" w:author="Microsoft account" w:date="2025-09-16T11:48:00Z">
          <w:pPr>
            <w:spacing w:after="0" w:line="240" w:lineRule="auto"/>
          </w:pPr>
        </w:pPrChange>
      </w:pPr>
      <w:ins w:id="102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3" w:author="Microsoft account" w:date="2025-09-13T12:40:00Z"/>
          <w:rFonts w:cs="Calibri"/>
          <w:sz w:val="28"/>
          <w:szCs w:val="28"/>
          <w:rtl/>
          <w:lang w:bidi="fa-IR"/>
        </w:rPr>
        <w:pPrChange w:id="1034" w:author="Microsoft account" w:date="2025-09-13T12:40:00Z">
          <w:pPr>
            <w:spacing w:after="0" w:line="240" w:lineRule="auto"/>
          </w:pPr>
        </w:pPrChange>
      </w:pPr>
    </w:p>
    <w:p w14:paraId="0935A9C0" w14:textId="26FEAAE8" w:rsidR="003B3A05" w:rsidRDefault="003B3C3A">
      <w:pPr>
        <w:bidi/>
        <w:spacing w:after="0" w:line="240" w:lineRule="auto"/>
        <w:jc w:val="both"/>
        <w:rPr>
          <w:ins w:id="1035" w:author="Microsoft account" w:date="2025-09-13T11:23:00Z"/>
          <w:rFonts w:cs="Calibri"/>
          <w:sz w:val="28"/>
          <w:szCs w:val="28"/>
          <w:rtl/>
          <w:lang w:bidi="fa-IR"/>
        </w:rPr>
        <w:pPrChange w:id="1036" w:author="Microsoft account" w:date="2025-09-13T12:40:00Z">
          <w:pPr>
            <w:spacing w:after="0" w:line="240" w:lineRule="auto"/>
          </w:pPr>
        </w:pPrChange>
      </w:pPr>
      <w:ins w:id="103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8" w:author="Microsoft account" w:date="2025-09-13T11:23:00Z"/>
          <w:rFonts w:cs="Calibri"/>
          <w:sz w:val="28"/>
          <w:szCs w:val="28"/>
          <w:rtl/>
          <w:lang w:bidi="fa-IR"/>
        </w:rPr>
        <w:pPrChange w:id="1039" w:author="Microsoft account" w:date="2025-09-13T11:23:00Z">
          <w:pPr>
            <w:spacing w:after="0" w:line="240" w:lineRule="auto"/>
          </w:pPr>
        </w:pPrChange>
      </w:pPr>
      <w:ins w:id="104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1" w:author="Microsoft account" w:date="2025-09-11T09:58:00Z"/>
          <w:rFonts w:cs="Calibri"/>
          <w:sz w:val="28"/>
          <w:szCs w:val="28"/>
          <w:rtl/>
          <w:lang w:bidi="fa-IR"/>
        </w:rPr>
        <w:pPrChange w:id="1042" w:author="Microsoft account" w:date="2025-09-11T09:58:00Z">
          <w:pPr>
            <w:bidi/>
            <w:spacing w:after="0" w:line="276" w:lineRule="auto"/>
            <w:jc w:val="both"/>
          </w:pPr>
        </w:pPrChange>
      </w:pPr>
      <w:bookmarkStart w:id="1043" w:name="I4040623"/>
      <w:ins w:id="1044" w:author="Microsoft account" w:date="2025-09-14T10:33:00Z">
        <w:r>
          <w:rPr>
            <w:rFonts w:cs="Calibri" w:hint="cs"/>
            <w:sz w:val="28"/>
            <w:szCs w:val="28"/>
            <w:rtl/>
            <w:lang w:bidi="fa-IR"/>
          </w:rPr>
          <w:lastRenderedPageBreak/>
          <w:t>ادامه</w:t>
        </w:r>
      </w:ins>
    </w:p>
    <w:bookmarkEnd w:id="1043"/>
    <w:p w14:paraId="7BEB0CC6" w14:textId="75CA96C9" w:rsidR="002B0B06" w:rsidRDefault="00725257">
      <w:pPr>
        <w:bidi/>
        <w:spacing w:after="0" w:line="276" w:lineRule="auto"/>
        <w:jc w:val="both"/>
        <w:rPr>
          <w:ins w:id="1045" w:author="Microsoft account" w:date="2025-09-14T10:33:00Z"/>
          <w:rFonts w:cs="Calibri"/>
          <w:sz w:val="28"/>
          <w:szCs w:val="28"/>
          <w:rtl/>
          <w:lang w:bidi="fa-IR"/>
        </w:rPr>
        <w:pPrChange w:id="1046" w:author="Microsoft account" w:date="2025-09-11T09:58:00Z">
          <w:pPr>
            <w:bidi/>
            <w:spacing w:after="0" w:line="276" w:lineRule="auto"/>
            <w:jc w:val="both"/>
          </w:pPr>
        </w:pPrChange>
      </w:pPr>
      <w:ins w:id="104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8" w:author="Microsoft account" w:date="2025-09-14T10:34:00Z"/>
          <w:rFonts w:cs="Calibri"/>
          <w:sz w:val="28"/>
          <w:szCs w:val="28"/>
          <w:rtl/>
          <w:lang w:bidi="fa-IR"/>
        </w:rPr>
        <w:pPrChange w:id="1049" w:author="Microsoft account" w:date="2025-09-14T10:34:00Z">
          <w:pPr>
            <w:bidi/>
            <w:spacing w:after="0" w:line="276" w:lineRule="auto"/>
            <w:jc w:val="both"/>
          </w:pPr>
        </w:pPrChange>
      </w:pPr>
      <w:ins w:id="1050" w:author="Microsoft account" w:date="2025-09-14T10:34:00Z">
        <w:r w:rsidRPr="00725257">
          <w:rPr>
            <w:rFonts w:cs="Calibri"/>
            <w:noProof/>
            <w:sz w:val="28"/>
            <w:szCs w:val="28"/>
            <w:rPrChange w:id="105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2" w:author="Microsoft account" w:date="2025-09-16T11:57:00Z"/>
          <w:rFonts w:cs="Calibri"/>
          <w:sz w:val="28"/>
          <w:szCs w:val="28"/>
          <w:rtl/>
          <w:lang w:bidi="fa-IR"/>
        </w:rPr>
        <w:pPrChange w:id="1053" w:author="Microsoft account" w:date="2025-09-14T10:34:00Z">
          <w:pPr>
            <w:bidi/>
            <w:spacing w:after="0" w:line="276" w:lineRule="auto"/>
            <w:jc w:val="both"/>
          </w:pPr>
        </w:pPrChange>
      </w:pPr>
      <w:ins w:id="105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7"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8"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59"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0" w:author="Microsoft account" w:date="2025-09-16T11:57:00Z"/>
          <w:rFonts w:cs="Calibri"/>
          <w:sz w:val="28"/>
          <w:szCs w:val="28"/>
          <w:rtl/>
          <w:lang w:bidi="fa-IR"/>
        </w:rPr>
        <w:pPrChange w:id="1061"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2" w:author="Microsoft account" w:date="2025-09-16T11:58:00Z"/>
          <w:rFonts w:cs="Calibri"/>
          <w:sz w:val="18"/>
          <w:szCs w:val="18"/>
          <w:rtl/>
          <w:lang w:bidi="fa-IR"/>
        </w:rPr>
        <w:pPrChange w:id="1063" w:author="Microsoft account" w:date="2025-09-16T11:57:00Z">
          <w:pPr>
            <w:bidi/>
            <w:spacing w:after="0" w:line="276" w:lineRule="auto"/>
            <w:jc w:val="both"/>
          </w:pPr>
        </w:pPrChange>
      </w:pPr>
      <w:ins w:id="1064"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5" w:author="Microsoft account" w:date="2025-09-16T11:58:00Z"/>
          <w:rFonts w:cs="Calibri"/>
          <w:sz w:val="28"/>
          <w:szCs w:val="28"/>
          <w:rtl/>
          <w:lang w:bidi="fa-IR"/>
        </w:rPr>
        <w:pPrChange w:id="1066" w:author="Microsoft account" w:date="2025-09-16T11:58:00Z">
          <w:pPr>
            <w:bidi/>
            <w:spacing w:after="0" w:line="276" w:lineRule="auto"/>
            <w:jc w:val="both"/>
          </w:pPr>
        </w:pPrChange>
      </w:pPr>
      <w:ins w:id="1067" w:author="Microsoft account" w:date="2025-09-16T11:58:00Z">
        <w:r w:rsidRPr="00447AF9">
          <w:rPr>
            <w:rFonts w:cs="Calibri"/>
            <w:noProof/>
            <w:sz w:val="28"/>
            <w:szCs w:val="28"/>
            <w:rPrChange w:id="1068"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9" w:author="Microsoft account" w:date="2025-09-16T11:58:00Z"/>
          <w:rFonts w:cs="Calibri"/>
          <w:sz w:val="28"/>
          <w:szCs w:val="28"/>
          <w:rtl/>
          <w:lang w:bidi="fa-IR"/>
        </w:rPr>
        <w:pPrChange w:id="1070" w:author="Microsoft account" w:date="2025-09-16T11:58:00Z">
          <w:pPr>
            <w:bidi/>
            <w:spacing w:after="0" w:line="276" w:lineRule="auto"/>
            <w:jc w:val="both"/>
          </w:pPr>
        </w:pPrChange>
      </w:pPr>
      <w:ins w:id="1071" w:author="Microsoft account" w:date="2025-09-16T11:58:00Z">
        <w:r w:rsidRPr="00447AF9">
          <w:rPr>
            <w:rFonts w:cs="Calibri"/>
            <w:noProof/>
            <w:sz w:val="18"/>
            <w:szCs w:val="18"/>
            <w:rPrChange w:id="1072"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3" w:author="Microsoft account" w:date="2025-09-14T10:35:00Z"/>
          <w:rFonts w:cs="Calibri"/>
          <w:sz w:val="28"/>
          <w:szCs w:val="28"/>
          <w:lang w:bidi="fa-IR"/>
        </w:rPr>
        <w:pPrChange w:id="1074" w:author="Microsoft account" w:date="2025-09-16T11:58:00Z">
          <w:pPr>
            <w:bidi/>
            <w:spacing w:after="0" w:line="276" w:lineRule="auto"/>
            <w:jc w:val="both"/>
          </w:pPr>
        </w:pPrChange>
      </w:pPr>
      <w:ins w:id="1075"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6" w:author="Microsoft account" w:date="2025-09-14T10:35:00Z"/>
          <w:rFonts w:cs="Calibri"/>
          <w:sz w:val="28"/>
          <w:szCs w:val="28"/>
          <w:rtl/>
          <w:lang w:bidi="fa-IR"/>
        </w:rPr>
        <w:pPrChange w:id="1077"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8" w:author="Microsoft account" w:date="2025-09-14T10:38:00Z"/>
          <w:rFonts w:cs="Calibri"/>
          <w:sz w:val="28"/>
          <w:szCs w:val="28"/>
          <w:rtl/>
          <w:lang w:bidi="fa-IR"/>
        </w:rPr>
        <w:pPrChange w:id="1079" w:author="Microsoft account" w:date="2025-09-14T10:35:00Z">
          <w:pPr>
            <w:bidi/>
            <w:spacing w:after="0" w:line="276" w:lineRule="auto"/>
            <w:jc w:val="both"/>
          </w:pPr>
        </w:pPrChange>
      </w:pPr>
      <w:ins w:id="1080" w:author="Microsoft account" w:date="2025-09-14T10:35:00Z">
        <w:r>
          <w:rPr>
            <w:rFonts w:cs="Calibri" w:hint="cs"/>
            <w:sz w:val="28"/>
            <w:szCs w:val="28"/>
            <w:rtl/>
            <w:lang w:bidi="fa-IR"/>
          </w:rPr>
          <w:t>-</w:t>
        </w:r>
      </w:ins>
      <w:ins w:id="1081"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2" w:author="Microsoft account" w:date="2025-09-14T10:38:00Z"/>
          <w:rFonts w:cs="Calibri"/>
          <w:sz w:val="28"/>
          <w:szCs w:val="28"/>
          <w:rtl/>
          <w:lang w:bidi="fa-IR"/>
        </w:rPr>
        <w:pPrChange w:id="1083" w:author="Microsoft account" w:date="2025-09-14T10:38:00Z">
          <w:pPr>
            <w:bidi/>
            <w:spacing w:after="0" w:line="276" w:lineRule="auto"/>
            <w:jc w:val="both"/>
          </w:pPr>
        </w:pPrChange>
      </w:pPr>
      <w:ins w:id="1084" w:author="Microsoft account" w:date="2025-09-14T10:38:00Z">
        <w:r w:rsidRPr="00EF482D">
          <w:rPr>
            <w:rFonts w:cs="Calibri"/>
            <w:noProof/>
            <w:sz w:val="28"/>
            <w:szCs w:val="28"/>
            <w:rPrChange w:id="1085"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6" w:author="Microsoft account" w:date="2025-09-16T12:08:00Z"/>
          <w:rFonts w:cs="Calibri"/>
          <w:sz w:val="28"/>
          <w:szCs w:val="28"/>
          <w:rtl/>
          <w:lang w:bidi="fa-IR"/>
        </w:rPr>
        <w:pPrChange w:id="1087" w:author="Microsoft account" w:date="2025-09-14T10:38:00Z">
          <w:pPr>
            <w:bidi/>
            <w:spacing w:after="0" w:line="276" w:lineRule="auto"/>
            <w:jc w:val="both"/>
          </w:pPr>
        </w:pPrChange>
      </w:pPr>
      <w:ins w:id="1088"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89" w:author="Microsoft account" w:date="2025-09-16T12:08:00Z"/>
          <w:rFonts w:cs="Calibri"/>
          <w:sz w:val="28"/>
          <w:szCs w:val="28"/>
          <w:rtl/>
          <w:lang w:bidi="fa-IR"/>
        </w:rPr>
        <w:pPrChange w:id="1090" w:author="Microsoft account" w:date="2025-09-16T12:08:00Z">
          <w:pPr>
            <w:spacing w:after="0" w:line="276" w:lineRule="auto"/>
          </w:pPr>
        </w:pPrChange>
      </w:pPr>
      <w:ins w:id="1091"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2" w:author="Microsoft account" w:date="2025-09-16T12:08:00Z"/>
          <w:rFonts w:cs="Calibri"/>
          <w:sz w:val="18"/>
          <w:szCs w:val="18"/>
          <w:rtl/>
          <w:lang w:bidi="fa-IR"/>
          <w:rPrChange w:id="1093" w:author="Microsoft account" w:date="2025-09-16T12:09:00Z">
            <w:rPr>
              <w:ins w:id="1094" w:author="Microsoft account" w:date="2025-09-16T12:08:00Z"/>
              <w:rFonts w:cs="Calibri"/>
              <w:sz w:val="28"/>
              <w:szCs w:val="28"/>
              <w:rtl/>
              <w:lang w:bidi="fa-IR"/>
            </w:rPr>
          </w:rPrChange>
        </w:rPr>
        <w:pPrChange w:id="1095" w:author="Microsoft account" w:date="2025-09-16T12:08:00Z">
          <w:pPr>
            <w:spacing w:after="0" w:line="276" w:lineRule="auto"/>
          </w:pPr>
        </w:pPrChange>
      </w:pPr>
      <w:ins w:id="1096" w:author="Microsoft account" w:date="2025-09-16T12:08:00Z">
        <w:r>
          <w:rPr>
            <w:rFonts w:cs="Calibri" w:hint="cs"/>
            <w:sz w:val="28"/>
            <w:szCs w:val="28"/>
            <w:rtl/>
            <w:lang w:bidi="fa-IR"/>
          </w:rPr>
          <w:t>-</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جمع</w:t>
        </w:r>
        <w:r w:rsidRPr="001A6E5F">
          <w:rPr>
            <w:rFonts w:cs="Calibri"/>
            <w:sz w:val="18"/>
            <w:szCs w:val="18"/>
            <w:rtl/>
            <w:lang w:bidi="fa-IR"/>
            <w:rPrChange w:id="109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9"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0" w:author="Microsoft account" w:date="2025-09-16T12:09:00Z">
              <w:rPr>
                <w:rFonts w:cs="Calibri" w:hint="cs"/>
                <w:sz w:val="28"/>
                <w:szCs w:val="28"/>
                <w:rtl/>
                <w:lang w:bidi="fa-IR"/>
              </w:rPr>
            </w:rPrChange>
          </w:rPr>
          <w:t>ی</w:t>
        </w:r>
        <w:r w:rsidRPr="001A6E5F">
          <w:rPr>
            <w:rFonts w:cs="Calibri"/>
            <w:sz w:val="18"/>
            <w:szCs w:val="18"/>
            <w:rtl/>
            <w:lang w:bidi="fa-IR"/>
            <w:rPrChange w:id="1101"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2" w:author="Microsoft account" w:date="2025-09-16T12:08:00Z"/>
          <w:rFonts w:cs="Calibri"/>
          <w:sz w:val="18"/>
          <w:szCs w:val="18"/>
          <w:rtl/>
          <w:lang w:bidi="fa-IR"/>
          <w:rPrChange w:id="1103" w:author="Microsoft account" w:date="2025-09-16T12:09:00Z">
            <w:rPr>
              <w:ins w:id="1104" w:author="Microsoft account" w:date="2025-09-16T12:08:00Z"/>
              <w:rFonts w:cs="Calibri"/>
              <w:sz w:val="28"/>
              <w:szCs w:val="28"/>
              <w:rtl/>
              <w:lang w:bidi="fa-IR"/>
            </w:rPr>
          </w:rPrChange>
        </w:rPr>
        <w:pPrChange w:id="1105" w:author="Microsoft account" w:date="2025-09-16T12:08:00Z">
          <w:pPr>
            <w:spacing w:after="0" w:line="276" w:lineRule="auto"/>
          </w:pPr>
        </w:pPrChange>
      </w:pPr>
      <w:ins w:id="1106" w:author="Microsoft account" w:date="2025-09-16T12:08:00Z">
        <w:r w:rsidRPr="001A6E5F">
          <w:rPr>
            <w:rFonts w:cs="Calibri"/>
            <w:sz w:val="18"/>
            <w:szCs w:val="18"/>
            <w:rtl/>
            <w:lang w:bidi="fa-IR"/>
            <w:rPrChange w:id="1107" w:author="Microsoft account" w:date="2025-09-16T12:09:00Z">
              <w:rPr>
                <w:rFonts w:cs="Calibri"/>
                <w:sz w:val="28"/>
                <w:szCs w:val="28"/>
                <w:rtl/>
                <w:lang w:bidi="fa-IR"/>
              </w:rPr>
            </w:rPrChange>
          </w:rPr>
          <w:t>م</w:t>
        </w:r>
        <w:r w:rsidRPr="001A6E5F">
          <w:rPr>
            <w:rFonts w:cs="Calibri" w:hint="cs"/>
            <w:sz w:val="18"/>
            <w:szCs w:val="18"/>
            <w:rtl/>
            <w:lang w:bidi="fa-IR"/>
            <w:rPrChange w:id="1108" w:author="Microsoft account" w:date="2025-09-16T12:09:00Z">
              <w:rPr>
                <w:rFonts w:cs="Calibri" w:hint="cs"/>
                <w:sz w:val="28"/>
                <w:szCs w:val="28"/>
                <w:rtl/>
                <w:lang w:bidi="fa-IR"/>
              </w:rPr>
            </w:rPrChange>
          </w:rPr>
          <w:t>ی</w:t>
        </w:r>
        <w:r w:rsidRPr="001A6E5F">
          <w:rPr>
            <w:rFonts w:cs="Calibri" w:hint="eastAsia"/>
            <w:sz w:val="18"/>
            <w:szCs w:val="18"/>
            <w:rtl/>
            <w:lang w:bidi="fa-IR"/>
            <w:rPrChange w:id="1109" w:author="Microsoft account" w:date="2025-09-16T12:09:00Z">
              <w:rPr>
                <w:rFonts w:cs="Calibri" w:hint="eastAsia"/>
                <w:sz w:val="28"/>
                <w:szCs w:val="28"/>
                <w:rtl/>
                <w:lang w:bidi="fa-IR"/>
              </w:rPr>
            </w:rPrChange>
          </w:rPr>
          <w:t>شه</w:t>
        </w:r>
        <w:r w:rsidRPr="001A6E5F">
          <w:rPr>
            <w:rFonts w:cs="Calibri"/>
            <w:sz w:val="18"/>
            <w:szCs w:val="18"/>
            <w:rtl/>
            <w:lang w:bidi="fa-IR"/>
            <w:rPrChange w:id="11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با</w:t>
        </w:r>
        <w:r w:rsidRPr="001A6E5F">
          <w:rPr>
            <w:rFonts w:cs="Calibri"/>
            <w:sz w:val="18"/>
            <w:szCs w:val="18"/>
            <w:rtl/>
            <w:lang w:bidi="fa-IR"/>
            <w:rPrChange w:id="11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نوشتن</w:t>
        </w:r>
        <w:r w:rsidRPr="001A6E5F">
          <w:rPr>
            <w:rFonts w:cs="Calibri"/>
            <w:sz w:val="18"/>
            <w:szCs w:val="18"/>
            <w:rtl/>
            <w:lang w:bidi="fa-IR"/>
            <w:rPrChange w:id="11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5" w:author="Microsoft account" w:date="2025-09-16T12:09:00Z">
              <w:rPr>
                <w:rFonts w:cs="Calibri" w:hint="eastAsia"/>
                <w:sz w:val="28"/>
                <w:szCs w:val="28"/>
                <w:rtl/>
                <w:lang w:bidi="fa-IR"/>
              </w:rPr>
            </w:rPrChange>
          </w:rPr>
          <w:t>کد</w:t>
        </w:r>
        <w:r w:rsidRPr="001A6E5F">
          <w:rPr>
            <w:rFonts w:cs="Calibri"/>
            <w:sz w:val="18"/>
            <w:szCs w:val="18"/>
            <w:lang w:bidi="fa-IR"/>
            <w:rPrChange w:id="1116" w:author="Microsoft account" w:date="2025-09-16T12:09:00Z">
              <w:rPr>
                <w:rFonts w:cs="Calibri"/>
                <w:sz w:val="28"/>
                <w:szCs w:val="28"/>
                <w:lang w:bidi="fa-IR"/>
              </w:rPr>
            </w:rPrChange>
          </w:rPr>
          <w:t xml:space="preserve"> C </w:t>
        </w:r>
        <w:r w:rsidRPr="001A6E5F">
          <w:rPr>
            <w:rFonts w:cs="Calibri"/>
            <w:sz w:val="18"/>
            <w:szCs w:val="18"/>
            <w:rtl/>
            <w:lang w:bidi="fa-IR"/>
            <w:rPrChange w:id="1117"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8" w:author="Microsoft account" w:date="2025-09-16T12:09:00Z">
              <w:rPr>
                <w:rFonts w:cs="Calibri" w:hint="cs"/>
                <w:sz w:val="28"/>
                <w:szCs w:val="28"/>
                <w:rtl/>
                <w:lang w:bidi="fa-IR"/>
              </w:rPr>
            </w:rPrChange>
          </w:rPr>
          <w:t>ی</w:t>
        </w:r>
        <w:r w:rsidRPr="001A6E5F">
          <w:rPr>
            <w:rFonts w:cs="Calibri" w:hint="eastAsia"/>
            <w:sz w:val="18"/>
            <w:szCs w:val="18"/>
            <w:rtl/>
            <w:lang w:bidi="fa-IR"/>
            <w:rPrChange w:id="1119" w:author="Microsoft account" w:date="2025-09-16T12:09:00Z">
              <w:rPr>
                <w:rFonts w:cs="Calibri" w:hint="eastAsia"/>
                <w:sz w:val="28"/>
                <w:szCs w:val="28"/>
                <w:rtl/>
                <w:lang w:bidi="fa-IR"/>
              </w:rPr>
            </w:rPrChange>
          </w:rPr>
          <w:t>ه</w:t>
        </w:r>
        <w:r w:rsidRPr="001A6E5F">
          <w:rPr>
            <w:rFonts w:cs="Calibri"/>
            <w:sz w:val="18"/>
            <w:szCs w:val="18"/>
            <w:lang w:bidi="fa-IR"/>
            <w:rPrChange w:id="1120"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1"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2" w:author="Microsoft account" w:date="2025-09-16T12:09:00Z">
              <w:rPr>
                <w:rFonts w:cs="Calibri" w:hint="cs"/>
                <w:sz w:val="28"/>
                <w:szCs w:val="28"/>
                <w:rtl/>
                <w:lang w:bidi="fa-IR"/>
              </w:rPr>
            </w:rPrChange>
          </w:rPr>
          <w:t>ی</w:t>
        </w:r>
        <w:r w:rsidRPr="001A6E5F">
          <w:rPr>
            <w:rFonts w:cs="Calibri" w:hint="eastAsia"/>
            <w:sz w:val="18"/>
            <w:szCs w:val="18"/>
            <w:rtl/>
            <w:lang w:bidi="fa-IR"/>
            <w:rPrChange w:id="1123" w:author="Microsoft account" w:date="2025-09-16T12:09:00Z">
              <w:rPr>
                <w:rFonts w:cs="Calibri" w:hint="eastAsia"/>
                <w:sz w:val="28"/>
                <w:szCs w:val="28"/>
                <w:rtl/>
                <w:lang w:bidi="fa-IR"/>
              </w:rPr>
            </w:rPrChange>
          </w:rPr>
          <w:t>ماً</w:t>
        </w:r>
        <w:r w:rsidRPr="001A6E5F">
          <w:rPr>
            <w:rFonts w:cs="Calibri"/>
            <w:sz w:val="18"/>
            <w:szCs w:val="18"/>
            <w:rtl/>
            <w:lang w:bidi="fa-IR"/>
            <w:rPrChange w:id="11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5" w:author="Microsoft account" w:date="2025-09-16T12:09:00Z">
              <w:rPr>
                <w:rFonts w:cs="Calibri" w:hint="eastAsia"/>
                <w:sz w:val="28"/>
                <w:szCs w:val="28"/>
                <w:rtl/>
                <w:lang w:bidi="fa-IR"/>
              </w:rPr>
            </w:rPrChange>
          </w:rPr>
          <w:t>در</w:t>
        </w:r>
        <w:r w:rsidRPr="001A6E5F">
          <w:rPr>
            <w:rFonts w:cs="Calibri"/>
            <w:sz w:val="18"/>
            <w:szCs w:val="18"/>
            <w:rtl/>
            <w:lang w:bidi="fa-IR"/>
            <w:rPrChange w:id="112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7" w:author="Microsoft account" w:date="2025-09-16T12:09:00Z">
              <w:rPr>
                <w:rFonts w:cs="Calibri" w:hint="eastAsia"/>
                <w:sz w:val="28"/>
                <w:szCs w:val="28"/>
                <w:rtl/>
                <w:lang w:bidi="fa-IR"/>
              </w:rPr>
            </w:rPrChange>
          </w:rPr>
          <w:t>پا</w:t>
        </w:r>
        <w:r w:rsidRPr="001A6E5F">
          <w:rPr>
            <w:rFonts w:cs="Calibri" w:hint="cs"/>
            <w:sz w:val="18"/>
            <w:szCs w:val="18"/>
            <w:rtl/>
            <w:lang w:bidi="fa-IR"/>
            <w:rPrChange w:id="1128" w:author="Microsoft account" w:date="2025-09-16T12:09:00Z">
              <w:rPr>
                <w:rFonts w:cs="Calibri" w:hint="cs"/>
                <w:sz w:val="28"/>
                <w:szCs w:val="28"/>
                <w:rtl/>
                <w:lang w:bidi="fa-IR"/>
              </w:rPr>
            </w:rPrChange>
          </w:rPr>
          <w:t>ی</w:t>
        </w:r>
        <w:r w:rsidRPr="001A6E5F">
          <w:rPr>
            <w:rFonts w:cs="Calibri" w:hint="eastAsia"/>
            <w:sz w:val="18"/>
            <w:szCs w:val="18"/>
            <w:rtl/>
            <w:lang w:bidi="fa-IR"/>
            <w:rPrChange w:id="1129" w:author="Microsoft account" w:date="2025-09-16T12:09:00Z">
              <w:rPr>
                <w:rFonts w:cs="Calibri" w:hint="eastAsia"/>
                <w:sz w:val="28"/>
                <w:szCs w:val="28"/>
                <w:rtl/>
                <w:lang w:bidi="fa-IR"/>
              </w:rPr>
            </w:rPrChange>
          </w:rPr>
          <w:t>تون</w:t>
        </w:r>
        <w:r w:rsidRPr="001A6E5F">
          <w:rPr>
            <w:rFonts w:cs="Calibri"/>
            <w:sz w:val="18"/>
            <w:szCs w:val="18"/>
            <w:rtl/>
            <w:lang w:bidi="fa-IR"/>
            <w:rPrChange w:id="113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1"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3" w:author="Microsoft account" w:date="2025-09-16T12:09:00Z">
              <w:rPr>
                <w:rFonts w:cs="Calibri" w:hint="eastAsia"/>
                <w:sz w:val="28"/>
                <w:szCs w:val="28"/>
                <w:rtl/>
                <w:lang w:bidi="fa-IR"/>
              </w:rPr>
            </w:rPrChange>
          </w:rPr>
          <w:t>کرد</w:t>
        </w:r>
        <w:r w:rsidRPr="001A6E5F">
          <w:rPr>
            <w:rFonts w:cs="Calibri"/>
            <w:sz w:val="18"/>
            <w:szCs w:val="18"/>
            <w:lang w:bidi="fa-IR"/>
            <w:rPrChange w:id="1134"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5" w:author="Microsoft account" w:date="2025-09-16T12:08:00Z"/>
          <w:rFonts w:cs="Calibri"/>
          <w:sz w:val="18"/>
          <w:szCs w:val="18"/>
          <w:rtl/>
          <w:lang w:bidi="fa-IR"/>
          <w:rPrChange w:id="1136" w:author="Microsoft account" w:date="2025-09-16T12:09:00Z">
            <w:rPr>
              <w:ins w:id="1137" w:author="Microsoft account" w:date="2025-09-16T12:08:00Z"/>
              <w:rFonts w:cs="Calibri"/>
              <w:sz w:val="28"/>
              <w:szCs w:val="28"/>
              <w:rtl/>
              <w:lang w:bidi="fa-IR"/>
            </w:rPr>
          </w:rPrChange>
        </w:rPr>
        <w:pPrChange w:id="1138" w:author="Microsoft account" w:date="2025-09-16T12:08:00Z">
          <w:pPr>
            <w:spacing w:after="0" w:line="276" w:lineRule="auto"/>
          </w:pPr>
        </w:pPrChange>
      </w:pPr>
      <w:ins w:id="1139" w:author="Microsoft account" w:date="2025-09-16T12:08:00Z">
        <w:r w:rsidRPr="001A6E5F">
          <w:rPr>
            <w:rFonts w:cs="Calibri"/>
            <w:sz w:val="18"/>
            <w:szCs w:val="18"/>
            <w:rtl/>
            <w:lang w:bidi="fa-IR"/>
            <w:rPrChange w:id="1140" w:author="Microsoft account" w:date="2025-09-16T12:09:00Z">
              <w:rPr>
                <w:rFonts w:cs="Calibri"/>
                <w:sz w:val="28"/>
                <w:szCs w:val="28"/>
                <w:rtl/>
                <w:lang w:bidi="fa-IR"/>
              </w:rPr>
            </w:rPrChange>
          </w:rPr>
          <w:t>ا</w:t>
        </w:r>
        <w:r w:rsidRPr="001A6E5F">
          <w:rPr>
            <w:rFonts w:cs="Calibri" w:hint="cs"/>
            <w:sz w:val="18"/>
            <w:szCs w:val="18"/>
            <w:rtl/>
            <w:lang w:bidi="fa-IR"/>
            <w:rPrChange w:id="1141" w:author="Microsoft account" w:date="2025-09-16T12:09:00Z">
              <w:rPr>
                <w:rFonts w:cs="Calibri" w:hint="cs"/>
                <w:sz w:val="28"/>
                <w:szCs w:val="28"/>
                <w:rtl/>
                <w:lang w:bidi="fa-IR"/>
              </w:rPr>
            </w:rPrChange>
          </w:rPr>
          <w:t>ی</w:t>
        </w:r>
        <w:r w:rsidRPr="001A6E5F">
          <w:rPr>
            <w:rFonts w:cs="Calibri" w:hint="eastAsia"/>
            <w:sz w:val="18"/>
            <w:szCs w:val="18"/>
            <w:rtl/>
            <w:lang w:bidi="fa-IR"/>
            <w:rPrChange w:id="1142" w:author="Microsoft account" w:date="2025-09-16T12:09:00Z">
              <w:rPr>
                <w:rFonts w:cs="Calibri" w:hint="eastAsia"/>
                <w:sz w:val="28"/>
                <w:szCs w:val="28"/>
                <w:rtl/>
                <w:lang w:bidi="fa-IR"/>
              </w:rPr>
            </w:rPrChange>
          </w:rPr>
          <w:t>ن</w:t>
        </w:r>
        <w:r w:rsidRPr="001A6E5F">
          <w:rPr>
            <w:rFonts w:cs="Calibri"/>
            <w:sz w:val="18"/>
            <w:szCs w:val="18"/>
            <w:rtl/>
            <w:lang w:bidi="fa-IR"/>
            <w:rPrChange w:id="11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4" w:author="Microsoft account" w:date="2025-09-16T12:09:00Z">
              <w:rPr>
                <w:rFonts w:cs="Calibri" w:hint="eastAsia"/>
                <w:sz w:val="28"/>
                <w:szCs w:val="28"/>
                <w:rtl/>
                <w:lang w:bidi="fa-IR"/>
              </w:rPr>
            </w:rPrChange>
          </w:rPr>
          <w:t>کار</w:t>
        </w:r>
        <w:r w:rsidRPr="001A6E5F">
          <w:rPr>
            <w:rFonts w:cs="Calibri"/>
            <w:sz w:val="18"/>
            <w:szCs w:val="18"/>
            <w:rtl/>
            <w:lang w:bidi="fa-IR"/>
            <w:rPrChange w:id="114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6" w:author="Microsoft account" w:date="2025-09-16T12:09:00Z">
              <w:rPr>
                <w:rFonts w:cs="Calibri" w:hint="eastAsia"/>
                <w:sz w:val="28"/>
                <w:szCs w:val="28"/>
                <w:rtl/>
                <w:lang w:bidi="fa-IR"/>
              </w:rPr>
            </w:rPrChange>
          </w:rPr>
          <w:t>اجازه</w:t>
        </w:r>
        <w:r w:rsidRPr="001A6E5F">
          <w:rPr>
            <w:rFonts w:cs="Calibri"/>
            <w:sz w:val="18"/>
            <w:szCs w:val="18"/>
            <w:rtl/>
            <w:lang w:bidi="fa-IR"/>
            <w:rPrChange w:id="11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8" w:author="Microsoft account" w:date="2025-09-16T12:09:00Z">
              <w:rPr>
                <w:rFonts w:cs="Calibri" w:hint="eastAsia"/>
                <w:sz w:val="28"/>
                <w:szCs w:val="28"/>
                <w:rtl/>
                <w:lang w:bidi="fa-IR"/>
              </w:rPr>
            </w:rPrChange>
          </w:rPr>
          <w:t>م</w:t>
        </w:r>
        <w:r w:rsidRPr="001A6E5F">
          <w:rPr>
            <w:rFonts w:cs="Calibri" w:hint="cs"/>
            <w:sz w:val="18"/>
            <w:szCs w:val="18"/>
            <w:rtl/>
            <w:lang w:bidi="fa-IR"/>
            <w:rPrChange w:id="1149" w:author="Microsoft account" w:date="2025-09-16T12:09:00Z">
              <w:rPr>
                <w:rFonts w:cs="Calibri" w:hint="cs"/>
                <w:sz w:val="28"/>
                <w:szCs w:val="28"/>
                <w:rtl/>
                <w:lang w:bidi="fa-IR"/>
              </w:rPr>
            </w:rPrChange>
          </w:rPr>
          <w:t>ی</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ده</w:t>
        </w:r>
        <w:r w:rsidRPr="001A6E5F">
          <w:rPr>
            <w:rFonts w:cs="Calibri"/>
            <w:sz w:val="18"/>
            <w:szCs w:val="18"/>
            <w:rtl/>
            <w:lang w:bidi="fa-IR"/>
            <w:rPrChange w:id="11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2"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3" w:author="Microsoft account" w:date="2025-09-16T12:09:00Z">
              <w:rPr>
                <w:rFonts w:cs="Calibri" w:hint="cs"/>
                <w:sz w:val="28"/>
                <w:szCs w:val="28"/>
                <w:rtl/>
                <w:lang w:bidi="fa-IR"/>
              </w:rPr>
            </w:rPrChange>
          </w:rPr>
          <w:t>ی</w:t>
        </w:r>
        <w:r w:rsidRPr="001A6E5F">
          <w:rPr>
            <w:rFonts w:cs="Calibri"/>
            <w:sz w:val="18"/>
            <w:szCs w:val="18"/>
            <w:rtl/>
            <w:lang w:bidi="fa-IR"/>
            <w:rPrChange w:id="11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5"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6"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7"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8" w:author="Microsoft account" w:date="2025-09-16T12:09:00Z">
              <w:rPr>
                <w:rFonts w:cs="Calibri" w:hint="cs"/>
                <w:sz w:val="28"/>
                <w:szCs w:val="28"/>
                <w:rtl/>
                <w:lang w:bidi="fa-IR"/>
              </w:rPr>
            </w:rPrChange>
          </w:rPr>
          <w:t>ی</w:t>
        </w:r>
        <w:r w:rsidRPr="001A6E5F">
          <w:rPr>
            <w:rFonts w:cs="Calibri" w:hint="eastAsia"/>
            <w:sz w:val="18"/>
            <w:szCs w:val="18"/>
            <w:rtl/>
            <w:lang w:bidi="fa-IR"/>
            <w:rPrChange w:id="1159" w:author="Microsoft account" w:date="2025-09-16T12:09:00Z">
              <w:rPr>
                <w:rFonts w:cs="Calibri" w:hint="eastAsia"/>
                <w:sz w:val="28"/>
                <w:szCs w:val="28"/>
                <w:rtl/>
                <w:lang w:bidi="fa-IR"/>
              </w:rPr>
            </w:rPrChange>
          </w:rPr>
          <w:t>ن،</w:t>
        </w:r>
        <w:r w:rsidRPr="001A6E5F">
          <w:rPr>
            <w:rFonts w:cs="Calibri"/>
            <w:sz w:val="18"/>
            <w:szCs w:val="18"/>
            <w:rtl/>
            <w:lang w:bidi="fa-IR"/>
            <w:rPrChange w:id="116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1"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3" w:author="Microsoft account" w:date="2025-09-16T12:09:00Z">
              <w:rPr>
                <w:rFonts w:cs="Calibri" w:hint="eastAsia"/>
                <w:sz w:val="28"/>
                <w:szCs w:val="28"/>
                <w:rtl/>
                <w:lang w:bidi="fa-IR"/>
              </w:rPr>
            </w:rPrChange>
          </w:rPr>
          <w:t>رو</w:t>
        </w:r>
        <w:r w:rsidRPr="001A6E5F">
          <w:rPr>
            <w:rFonts w:cs="Calibri"/>
            <w:sz w:val="18"/>
            <w:szCs w:val="18"/>
            <w:rtl/>
            <w:lang w:bidi="fa-IR"/>
            <w:rPrChange w:id="116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5" w:author="Microsoft account" w:date="2025-09-16T12:09:00Z">
              <w:rPr>
                <w:rFonts w:cs="Calibri" w:hint="eastAsia"/>
                <w:sz w:val="28"/>
                <w:szCs w:val="28"/>
                <w:rtl/>
                <w:lang w:bidi="fa-IR"/>
              </w:rPr>
            </w:rPrChange>
          </w:rPr>
          <w:t>به</w:t>
        </w:r>
        <w:r w:rsidRPr="001A6E5F">
          <w:rPr>
            <w:rFonts w:cs="Calibri"/>
            <w:sz w:val="18"/>
            <w:szCs w:val="18"/>
            <w:lang w:bidi="fa-IR"/>
            <w:rPrChange w:id="1166" w:author="Microsoft account" w:date="2025-09-16T12:09:00Z">
              <w:rPr>
                <w:rFonts w:cs="Calibri"/>
                <w:sz w:val="28"/>
                <w:szCs w:val="28"/>
                <w:lang w:bidi="fa-IR"/>
              </w:rPr>
            </w:rPrChange>
          </w:rPr>
          <w:t xml:space="preserve"> C </w:t>
        </w:r>
        <w:r w:rsidRPr="001A6E5F">
          <w:rPr>
            <w:rFonts w:cs="Calibri"/>
            <w:sz w:val="18"/>
            <w:szCs w:val="18"/>
            <w:rtl/>
            <w:lang w:bidi="fa-IR"/>
            <w:rPrChange w:id="1167" w:author="Microsoft account" w:date="2025-09-16T12:09:00Z">
              <w:rPr>
                <w:rFonts w:cs="Calibri"/>
                <w:sz w:val="28"/>
                <w:szCs w:val="28"/>
                <w:rtl/>
                <w:lang w:bidi="fa-IR"/>
              </w:rPr>
            </w:rPrChange>
          </w:rPr>
          <w:t>بسپر</w:t>
        </w:r>
        <w:r w:rsidRPr="001A6E5F">
          <w:rPr>
            <w:rFonts w:cs="Calibri" w:hint="cs"/>
            <w:sz w:val="18"/>
            <w:szCs w:val="18"/>
            <w:rtl/>
            <w:lang w:bidi="fa-IR"/>
            <w:rPrChange w:id="1168" w:author="Microsoft account" w:date="2025-09-16T12:09:00Z">
              <w:rPr>
                <w:rFonts w:cs="Calibri" w:hint="cs"/>
                <w:sz w:val="28"/>
                <w:szCs w:val="28"/>
                <w:rtl/>
                <w:lang w:bidi="fa-IR"/>
              </w:rPr>
            </w:rPrChange>
          </w:rPr>
          <w:t>ی</w:t>
        </w:r>
        <w:r w:rsidRPr="001A6E5F">
          <w:rPr>
            <w:rFonts w:cs="Calibri" w:hint="eastAsia"/>
            <w:sz w:val="18"/>
            <w:szCs w:val="18"/>
            <w:rtl/>
            <w:lang w:bidi="fa-IR"/>
            <w:rPrChange w:id="1169" w:author="Microsoft account" w:date="2025-09-16T12:09:00Z">
              <w:rPr>
                <w:rFonts w:cs="Calibri" w:hint="eastAsia"/>
                <w:sz w:val="28"/>
                <w:szCs w:val="28"/>
                <w:rtl/>
                <w:lang w:bidi="fa-IR"/>
              </w:rPr>
            </w:rPrChange>
          </w:rPr>
          <w:t>م</w:t>
        </w:r>
        <w:r w:rsidRPr="001A6E5F">
          <w:rPr>
            <w:rFonts w:cs="Calibri"/>
            <w:sz w:val="18"/>
            <w:szCs w:val="18"/>
            <w:rtl/>
            <w:lang w:bidi="fa-IR"/>
            <w:rPrChange w:id="11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1" w:author="Microsoft account" w:date="2025-09-16T12:09:00Z">
              <w:rPr>
                <w:rFonts w:cs="Calibri" w:hint="eastAsia"/>
                <w:sz w:val="28"/>
                <w:szCs w:val="28"/>
                <w:rtl/>
                <w:lang w:bidi="fa-IR"/>
              </w:rPr>
            </w:rPrChange>
          </w:rPr>
          <w:t>و</w:t>
        </w:r>
        <w:r w:rsidRPr="001A6E5F">
          <w:rPr>
            <w:rFonts w:cs="Calibri"/>
            <w:sz w:val="18"/>
            <w:szCs w:val="18"/>
            <w:rtl/>
            <w:lang w:bidi="fa-IR"/>
            <w:rPrChange w:id="11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3" w:author="Microsoft account" w:date="2025-09-16T12:09:00Z">
              <w:rPr>
                <w:rFonts w:cs="Calibri" w:hint="eastAsia"/>
                <w:sz w:val="28"/>
                <w:szCs w:val="28"/>
                <w:rtl/>
                <w:lang w:bidi="fa-IR"/>
              </w:rPr>
            </w:rPrChange>
          </w:rPr>
          <w:t>بق</w:t>
        </w:r>
        <w:r w:rsidRPr="001A6E5F">
          <w:rPr>
            <w:rFonts w:cs="Calibri" w:hint="cs"/>
            <w:sz w:val="18"/>
            <w:szCs w:val="18"/>
            <w:rtl/>
            <w:lang w:bidi="fa-IR"/>
            <w:rPrChange w:id="1174" w:author="Microsoft account" w:date="2025-09-16T12:09:00Z">
              <w:rPr>
                <w:rFonts w:cs="Calibri" w:hint="cs"/>
                <w:sz w:val="28"/>
                <w:szCs w:val="28"/>
                <w:rtl/>
                <w:lang w:bidi="fa-IR"/>
              </w:rPr>
            </w:rPrChange>
          </w:rPr>
          <w:t>ی</w:t>
        </w:r>
        <w:r w:rsidRPr="001A6E5F">
          <w:rPr>
            <w:rFonts w:cs="Calibri" w:hint="eastAsia"/>
            <w:sz w:val="18"/>
            <w:szCs w:val="18"/>
            <w:rtl/>
            <w:lang w:bidi="fa-IR"/>
            <w:rPrChange w:id="1175" w:author="Microsoft account" w:date="2025-09-16T12:09:00Z">
              <w:rPr>
                <w:rFonts w:cs="Calibri" w:hint="eastAsia"/>
                <w:sz w:val="28"/>
                <w:szCs w:val="28"/>
                <w:rtl/>
                <w:lang w:bidi="fa-IR"/>
              </w:rPr>
            </w:rPrChange>
          </w:rPr>
          <w:t>ه</w:t>
        </w:r>
        <w:r w:rsidRPr="001A6E5F">
          <w:rPr>
            <w:rFonts w:cs="Calibri"/>
            <w:sz w:val="18"/>
            <w:szCs w:val="18"/>
            <w:rtl/>
            <w:lang w:bidi="fa-IR"/>
            <w:rPrChange w:id="11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7" w:author="Microsoft account" w:date="2025-09-16T12:09:00Z">
              <w:rPr>
                <w:rFonts w:cs="Calibri" w:hint="eastAsia"/>
                <w:sz w:val="28"/>
                <w:szCs w:val="28"/>
                <w:rtl/>
                <w:lang w:bidi="fa-IR"/>
              </w:rPr>
            </w:rPrChange>
          </w:rPr>
          <w:t>منطق</w:t>
        </w:r>
        <w:r w:rsidRPr="001A6E5F">
          <w:rPr>
            <w:rFonts w:cs="Calibri"/>
            <w:sz w:val="18"/>
            <w:szCs w:val="18"/>
            <w:rtl/>
            <w:lang w:bidi="fa-IR"/>
            <w:rPrChange w:id="117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9" w:author="Microsoft account" w:date="2025-09-16T12:09:00Z">
              <w:rPr>
                <w:rFonts w:cs="Calibri" w:hint="eastAsia"/>
                <w:sz w:val="28"/>
                <w:szCs w:val="28"/>
                <w:rtl/>
                <w:lang w:bidi="fa-IR"/>
              </w:rPr>
            </w:rPrChange>
          </w:rPr>
          <w:t>رو</w:t>
        </w:r>
        <w:r w:rsidRPr="001A6E5F">
          <w:rPr>
            <w:rFonts w:cs="Calibri"/>
            <w:sz w:val="18"/>
            <w:szCs w:val="18"/>
            <w:rtl/>
            <w:lang w:bidi="fa-IR"/>
            <w:rPrChange w:id="11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1" w:author="Microsoft account" w:date="2025-09-16T12:09:00Z">
              <w:rPr>
                <w:rFonts w:cs="Calibri" w:hint="eastAsia"/>
                <w:sz w:val="28"/>
                <w:szCs w:val="28"/>
                <w:rtl/>
                <w:lang w:bidi="fa-IR"/>
              </w:rPr>
            </w:rPrChange>
          </w:rPr>
          <w:t>با</w:t>
        </w:r>
        <w:r w:rsidRPr="001A6E5F">
          <w:rPr>
            <w:rFonts w:cs="Calibri"/>
            <w:sz w:val="18"/>
            <w:szCs w:val="18"/>
            <w:rtl/>
            <w:lang w:bidi="fa-IR"/>
            <w:rPrChange w:id="11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3" w:author="Microsoft account" w:date="2025-09-16T12:09:00Z">
              <w:rPr>
                <w:rFonts w:cs="Calibri" w:hint="eastAsia"/>
                <w:sz w:val="28"/>
                <w:szCs w:val="28"/>
                <w:rtl/>
                <w:lang w:bidi="fa-IR"/>
              </w:rPr>
            </w:rPrChange>
          </w:rPr>
          <w:t>پا</w:t>
        </w:r>
        <w:r w:rsidRPr="001A6E5F">
          <w:rPr>
            <w:rFonts w:cs="Calibri" w:hint="cs"/>
            <w:sz w:val="18"/>
            <w:szCs w:val="18"/>
            <w:rtl/>
            <w:lang w:bidi="fa-IR"/>
            <w:rPrChange w:id="1184" w:author="Microsoft account" w:date="2025-09-16T12:09:00Z">
              <w:rPr>
                <w:rFonts w:cs="Calibri" w:hint="cs"/>
                <w:sz w:val="28"/>
                <w:szCs w:val="28"/>
                <w:rtl/>
                <w:lang w:bidi="fa-IR"/>
              </w:rPr>
            </w:rPrChange>
          </w:rPr>
          <w:t>ی</w:t>
        </w:r>
        <w:r w:rsidRPr="001A6E5F">
          <w:rPr>
            <w:rFonts w:cs="Calibri" w:hint="eastAsia"/>
            <w:sz w:val="18"/>
            <w:szCs w:val="18"/>
            <w:rtl/>
            <w:lang w:bidi="fa-IR"/>
            <w:rPrChange w:id="1185" w:author="Microsoft account" w:date="2025-09-16T12:09:00Z">
              <w:rPr>
                <w:rFonts w:cs="Calibri" w:hint="eastAsia"/>
                <w:sz w:val="28"/>
                <w:szCs w:val="28"/>
                <w:rtl/>
                <w:lang w:bidi="fa-IR"/>
              </w:rPr>
            </w:rPrChange>
          </w:rPr>
          <w:t>تون</w:t>
        </w:r>
        <w:r w:rsidRPr="001A6E5F">
          <w:rPr>
            <w:rFonts w:cs="Calibri"/>
            <w:sz w:val="18"/>
            <w:szCs w:val="18"/>
            <w:rtl/>
            <w:lang w:bidi="fa-IR"/>
            <w:rPrChange w:id="11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7"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8" w:author="Microsoft account" w:date="2025-09-16T12:09:00Z">
              <w:rPr>
                <w:rFonts w:cs="Calibri" w:hint="cs"/>
                <w:sz w:val="28"/>
                <w:szCs w:val="28"/>
                <w:rtl/>
                <w:lang w:bidi="fa-IR"/>
              </w:rPr>
            </w:rPrChange>
          </w:rPr>
          <w:t>ی</w:t>
        </w:r>
        <w:r w:rsidRPr="001A6E5F">
          <w:rPr>
            <w:rFonts w:cs="Calibri" w:hint="eastAsia"/>
            <w:sz w:val="18"/>
            <w:szCs w:val="18"/>
            <w:rtl/>
            <w:lang w:bidi="fa-IR"/>
            <w:rPrChange w:id="1189" w:author="Microsoft account" w:date="2025-09-16T12:09:00Z">
              <w:rPr>
                <w:rFonts w:cs="Calibri" w:hint="eastAsia"/>
                <w:sz w:val="28"/>
                <w:szCs w:val="28"/>
                <w:rtl/>
                <w:lang w:bidi="fa-IR"/>
              </w:rPr>
            </w:rPrChange>
          </w:rPr>
          <w:t>س</w:t>
        </w:r>
        <w:r w:rsidRPr="001A6E5F">
          <w:rPr>
            <w:rFonts w:cs="Calibri" w:hint="cs"/>
            <w:sz w:val="18"/>
            <w:szCs w:val="18"/>
            <w:rtl/>
            <w:lang w:bidi="fa-IR"/>
            <w:rPrChange w:id="1190" w:author="Microsoft account" w:date="2025-09-16T12:09:00Z">
              <w:rPr>
                <w:rFonts w:cs="Calibri" w:hint="cs"/>
                <w:sz w:val="28"/>
                <w:szCs w:val="28"/>
                <w:rtl/>
                <w:lang w:bidi="fa-IR"/>
              </w:rPr>
            </w:rPrChange>
          </w:rPr>
          <w:t>ی</w:t>
        </w:r>
        <w:r w:rsidRPr="001A6E5F">
          <w:rPr>
            <w:rFonts w:cs="Calibri" w:hint="eastAsia"/>
            <w:sz w:val="18"/>
            <w:szCs w:val="18"/>
            <w:rtl/>
            <w:lang w:bidi="fa-IR"/>
            <w:rPrChange w:id="1191" w:author="Microsoft account" w:date="2025-09-16T12:09:00Z">
              <w:rPr>
                <w:rFonts w:cs="Calibri" w:hint="eastAsia"/>
                <w:sz w:val="28"/>
                <w:szCs w:val="28"/>
                <w:rtl/>
                <w:lang w:bidi="fa-IR"/>
              </w:rPr>
            </w:rPrChange>
          </w:rPr>
          <w:t>م</w:t>
        </w:r>
        <w:r w:rsidRPr="001A6E5F">
          <w:rPr>
            <w:rFonts w:cs="Calibri"/>
            <w:sz w:val="18"/>
            <w:szCs w:val="18"/>
            <w:lang w:bidi="fa-IR"/>
            <w:rPrChange w:id="1192"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3" w:author="Microsoft account" w:date="2025-09-16T12:08:00Z"/>
          <w:rFonts w:cs="Calibri"/>
          <w:sz w:val="18"/>
          <w:szCs w:val="18"/>
          <w:rtl/>
          <w:lang w:bidi="fa-IR"/>
          <w:rPrChange w:id="1194" w:author="Microsoft account" w:date="2025-09-16T12:09:00Z">
            <w:rPr>
              <w:ins w:id="1195" w:author="Microsoft account" w:date="2025-09-16T12:08:00Z"/>
              <w:rFonts w:cs="Calibri"/>
              <w:sz w:val="28"/>
              <w:szCs w:val="28"/>
              <w:rtl/>
              <w:lang w:bidi="fa-IR"/>
            </w:rPr>
          </w:rPrChange>
        </w:rPr>
        <w:pPrChange w:id="1196" w:author="Microsoft account" w:date="2025-09-16T12:09:00Z">
          <w:pPr>
            <w:bidi/>
            <w:spacing w:after="0" w:line="276" w:lineRule="auto"/>
            <w:jc w:val="both"/>
          </w:pPr>
        </w:pPrChange>
      </w:pPr>
      <w:ins w:id="1197" w:author="Microsoft account" w:date="2025-09-16T12:08:00Z">
        <w:r w:rsidRPr="001A6E5F">
          <w:rPr>
            <w:rFonts w:cs="Calibri"/>
            <w:sz w:val="18"/>
            <w:szCs w:val="18"/>
            <w:rtl/>
            <w:lang w:bidi="fa-IR"/>
            <w:rPrChange w:id="1198" w:author="Microsoft account" w:date="2025-09-16T12:09:00Z">
              <w:rPr>
                <w:rFonts w:cs="Calibri"/>
                <w:sz w:val="28"/>
                <w:szCs w:val="28"/>
                <w:rtl/>
                <w:lang w:bidi="fa-IR"/>
              </w:rPr>
            </w:rPrChange>
          </w:rPr>
          <w:t>ترک</w:t>
        </w:r>
        <w:r w:rsidRPr="001A6E5F">
          <w:rPr>
            <w:rFonts w:cs="Calibri" w:hint="cs"/>
            <w:sz w:val="18"/>
            <w:szCs w:val="18"/>
            <w:rtl/>
            <w:lang w:bidi="fa-IR"/>
            <w:rPrChange w:id="1199" w:author="Microsoft account" w:date="2025-09-16T12:09:00Z">
              <w:rPr>
                <w:rFonts w:cs="Calibri" w:hint="cs"/>
                <w:sz w:val="28"/>
                <w:szCs w:val="28"/>
                <w:rtl/>
                <w:lang w:bidi="fa-IR"/>
              </w:rPr>
            </w:rPrChange>
          </w:rPr>
          <w:t>ی</w:t>
        </w:r>
        <w:r w:rsidRPr="001A6E5F">
          <w:rPr>
            <w:rFonts w:cs="Calibri" w:hint="eastAsia"/>
            <w:sz w:val="18"/>
            <w:szCs w:val="18"/>
            <w:rtl/>
            <w:lang w:bidi="fa-IR"/>
            <w:rPrChange w:id="1200" w:author="Microsoft account" w:date="2025-09-16T12:09:00Z">
              <w:rPr>
                <w:rFonts w:cs="Calibri" w:hint="eastAsia"/>
                <w:sz w:val="28"/>
                <w:szCs w:val="28"/>
                <w:rtl/>
                <w:lang w:bidi="fa-IR"/>
              </w:rPr>
            </w:rPrChange>
          </w:rPr>
          <w:t>ب</w:t>
        </w:r>
        <w:r w:rsidRPr="001A6E5F">
          <w:rPr>
            <w:rFonts w:cs="Calibri"/>
            <w:sz w:val="18"/>
            <w:szCs w:val="18"/>
            <w:rtl/>
            <w:lang w:bidi="fa-IR"/>
            <w:rPrChange w:id="1201" w:author="Microsoft account" w:date="2025-09-16T12:09:00Z">
              <w:rPr>
                <w:rFonts w:cs="Calibri"/>
                <w:sz w:val="28"/>
                <w:szCs w:val="28"/>
                <w:rtl/>
                <w:lang w:bidi="fa-IR"/>
              </w:rPr>
            </w:rPrChange>
          </w:rPr>
          <w:t xml:space="preserve"> </w:t>
        </w:r>
        <w:r w:rsidRPr="001A6E5F">
          <w:rPr>
            <w:rFonts w:cs="Calibri"/>
            <w:sz w:val="18"/>
            <w:szCs w:val="18"/>
            <w:lang w:bidi="fa-IR"/>
            <w:rPrChange w:id="1202" w:author="Microsoft account" w:date="2025-09-16T12:09:00Z">
              <w:rPr>
                <w:rFonts w:cs="Calibri"/>
                <w:sz w:val="28"/>
                <w:szCs w:val="28"/>
                <w:lang w:bidi="fa-IR"/>
              </w:rPr>
            </w:rPrChange>
          </w:rPr>
          <w:t>C + Python</w:t>
        </w:r>
        <w:r w:rsidRPr="001A6E5F">
          <w:rPr>
            <w:rFonts w:cs="Calibri"/>
            <w:sz w:val="18"/>
            <w:szCs w:val="18"/>
            <w:rtl/>
            <w:lang w:bidi="fa-IR"/>
            <w:rPrChange w:id="1203"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4" w:author="Microsoft account" w:date="2025-09-16T12:09:00Z">
              <w:rPr>
                <w:rFonts w:cs="Calibri" w:hint="cs"/>
                <w:sz w:val="28"/>
                <w:szCs w:val="28"/>
                <w:rtl/>
                <w:lang w:bidi="fa-IR"/>
              </w:rPr>
            </w:rPrChange>
          </w:rPr>
          <w:t>ی</w:t>
        </w:r>
        <w:r w:rsidRPr="001A6E5F">
          <w:rPr>
            <w:rFonts w:cs="Calibri" w:hint="eastAsia"/>
            <w:sz w:val="18"/>
            <w:szCs w:val="18"/>
            <w:rtl/>
            <w:lang w:bidi="fa-IR"/>
            <w:rPrChange w:id="1205" w:author="Microsoft account" w:date="2025-09-16T12:09:00Z">
              <w:rPr>
                <w:rFonts w:cs="Calibri" w:hint="eastAsia"/>
                <w:sz w:val="28"/>
                <w:szCs w:val="28"/>
                <w:rtl/>
                <w:lang w:bidi="fa-IR"/>
              </w:rPr>
            </w:rPrChange>
          </w:rPr>
          <w:t>ذاره</w:t>
        </w:r>
        <w:r w:rsidRPr="001A6E5F">
          <w:rPr>
            <w:rFonts w:cs="Calibri"/>
            <w:sz w:val="18"/>
            <w:szCs w:val="18"/>
            <w:rtl/>
            <w:lang w:bidi="fa-IR"/>
            <w:rPrChange w:id="1206" w:author="Microsoft account" w:date="2025-09-16T12:09:00Z">
              <w:rPr>
                <w:rFonts w:cs="Calibri"/>
                <w:sz w:val="28"/>
                <w:szCs w:val="28"/>
                <w:rtl/>
                <w:lang w:bidi="fa-IR"/>
              </w:rPr>
            </w:rPrChange>
          </w:rPr>
          <w:t xml:space="preserve"> هم به سطح </w:t>
        </w:r>
      </w:ins>
      <w:ins w:id="1207" w:author="Microsoft account" w:date="2025-09-16T12:09:00Z">
        <w:r w:rsidR="001A6E5F">
          <w:rPr>
            <w:rFonts w:cs="Calibri"/>
            <w:sz w:val="18"/>
            <w:szCs w:val="18"/>
            <w:lang w:bidi="fa-IR"/>
          </w:rPr>
          <w:t>low-level</w:t>
        </w:r>
      </w:ins>
      <w:ins w:id="1208" w:author="Microsoft account" w:date="2025-09-16T12:08:00Z">
        <w:r w:rsidRPr="001A6E5F">
          <w:rPr>
            <w:rFonts w:cs="Calibri"/>
            <w:sz w:val="18"/>
            <w:szCs w:val="18"/>
            <w:rtl/>
            <w:lang w:bidi="fa-IR"/>
            <w:rPrChange w:id="1209"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0" w:author="Microsoft account" w:date="2025-09-16T12:09:00Z">
              <w:rPr>
                <w:rFonts w:cs="Calibri" w:hint="cs"/>
                <w:sz w:val="28"/>
                <w:szCs w:val="28"/>
                <w:rtl/>
                <w:lang w:bidi="fa-IR"/>
              </w:rPr>
            </w:rPrChange>
          </w:rPr>
          <w:t>ی</w:t>
        </w:r>
        <w:r w:rsidRPr="001A6E5F">
          <w:rPr>
            <w:rFonts w:cs="Calibri"/>
            <w:sz w:val="18"/>
            <w:szCs w:val="18"/>
            <w:rtl/>
            <w:lang w:bidi="fa-IR"/>
            <w:rPrChange w:id="1211"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2" w:author="Microsoft account" w:date="2025-09-16T12:09:00Z">
              <w:rPr>
                <w:rFonts w:cs="Calibri" w:hint="cs"/>
                <w:sz w:val="28"/>
                <w:szCs w:val="28"/>
                <w:rtl/>
                <w:lang w:bidi="fa-IR"/>
              </w:rPr>
            </w:rPrChange>
          </w:rPr>
          <w:t>ی</w:t>
        </w:r>
        <w:r w:rsidRPr="001A6E5F">
          <w:rPr>
            <w:rFonts w:cs="Calibri"/>
            <w:sz w:val="18"/>
            <w:szCs w:val="18"/>
            <w:rtl/>
            <w:lang w:bidi="fa-IR"/>
            <w:rPrChange w:id="1213"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4" w:author="Microsoft account" w:date="2025-09-16T12:09:00Z">
              <w:rPr>
                <w:rFonts w:cs="Calibri" w:hint="cs"/>
                <w:sz w:val="28"/>
                <w:szCs w:val="28"/>
                <w:rtl/>
                <w:lang w:bidi="fa-IR"/>
              </w:rPr>
            </w:rPrChange>
          </w:rPr>
          <w:t>ی</w:t>
        </w:r>
        <w:r w:rsidRPr="001A6E5F">
          <w:rPr>
            <w:rFonts w:cs="Calibri"/>
            <w:sz w:val="18"/>
            <w:szCs w:val="18"/>
            <w:rtl/>
            <w:lang w:bidi="fa-IR"/>
            <w:rPrChange w:id="1215" w:author="Microsoft account" w:date="2025-09-16T12:09:00Z">
              <w:rPr>
                <w:rFonts w:cs="Calibri"/>
                <w:sz w:val="28"/>
                <w:szCs w:val="28"/>
                <w:rtl/>
                <w:lang w:bidi="fa-IR"/>
              </w:rPr>
            </w:rPrChange>
          </w:rPr>
          <w:t xml:space="preserve"> و انعطاف </w:t>
        </w:r>
      </w:ins>
      <w:ins w:id="1216" w:author="Microsoft account" w:date="2025-09-16T12:09:00Z">
        <w:r w:rsidR="001A6E5F">
          <w:rPr>
            <w:rFonts w:cs="Calibri"/>
            <w:sz w:val="18"/>
            <w:szCs w:val="18"/>
            <w:lang w:bidi="fa-IR"/>
          </w:rPr>
          <w:t>high-level</w:t>
        </w:r>
      </w:ins>
      <w:ins w:id="1217" w:author="Microsoft account" w:date="2025-09-16T12:08:00Z">
        <w:r w:rsidRPr="001A6E5F">
          <w:rPr>
            <w:rFonts w:cs="Calibri"/>
            <w:sz w:val="18"/>
            <w:szCs w:val="18"/>
            <w:rtl/>
            <w:lang w:bidi="fa-IR"/>
            <w:rPrChange w:id="1218"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19" w:author="Microsoft account" w:date="2025-09-16T12:09:00Z">
              <w:rPr>
                <w:rFonts w:cs="Calibri" w:hint="cs"/>
                <w:sz w:val="28"/>
                <w:szCs w:val="28"/>
                <w:rtl/>
                <w:lang w:bidi="fa-IR"/>
              </w:rPr>
            </w:rPrChange>
          </w:rPr>
          <w:t>ی</w:t>
        </w:r>
        <w:r w:rsidRPr="001A6E5F">
          <w:rPr>
            <w:rFonts w:cs="Calibri"/>
            <w:sz w:val="18"/>
            <w:szCs w:val="18"/>
            <w:rtl/>
            <w:lang w:bidi="fa-IR"/>
            <w:rPrChange w:id="1220"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1" w:author="Microsoft account" w:date="2025-09-14T10:38:00Z"/>
          <w:rFonts w:cs="Calibri"/>
          <w:sz w:val="28"/>
          <w:szCs w:val="28"/>
          <w:rtl/>
          <w:lang w:bidi="fa-IR"/>
        </w:rPr>
        <w:pPrChange w:id="1222" w:author="Microsoft account" w:date="2025-09-16T12:08:00Z">
          <w:pPr>
            <w:bidi/>
            <w:spacing w:after="0" w:line="276" w:lineRule="auto"/>
            <w:jc w:val="both"/>
          </w:pPr>
        </w:pPrChange>
      </w:pPr>
      <w:ins w:id="1223"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4" w:author="Microsoft account" w:date="2025-09-14T10:39:00Z"/>
          <w:rFonts w:cs="Calibri"/>
          <w:sz w:val="28"/>
          <w:szCs w:val="28"/>
          <w:rtl/>
          <w:lang w:bidi="fa-IR"/>
        </w:rPr>
        <w:pPrChange w:id="1225"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6" w:author="Microsoft account" w:date="2025-09-14T10:44:00Z"/>
          <w:rFonts w:cs="Calibri"/>
          <w:sz w:val="28"/>
          <w:szCs w:val="28"/>
          <w:rtl/>
          <w:lang w:bidi="fa-IR"/>
        </w:rPr>
        <w:pPrChange w:id="1227" w:author="Microsoft account" w:date="2025-09-14T10:39:00Z">
          <w:pPr>
            <w:bidi/>
            <w:spacing w:after="0" w:line="276" w:lineRule="auto"/>
            <w:jc w:val="both"/>
          </w:pPr>
        </w:pPrChange>
      </w:pPr>
      <w:ins w:id="1228" w:author="Microsoft account" w:date="2025-09-14T10:39:00Z">
        <w:r>
          <w:rPr>
            <w:rFonts w:cs="Calibri" w:hint="cs"/>
            <w:sz w:val="28"/>
            <w:szCs w:val="28"/>
            <w:rtl/>
            <w:lang w:bidi="fa-IR"/>
          </w:rPr>
          <w:t>-</w:t>
        </w:r>
      </w:ins>
      <w:ins w:id="1229"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0"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1" w:author="Microsoft account" w:date="2025-10-09T08:38:00Z">
        <w:r w:rsidR="004F4B76">
          <w:rPr>
            <w:rFonts w:cs="Calibri" w:hint="cs"/>
            <w:sz w:val="28"/>
            <w:szCs w:val="28"/>
            <w:rtl/>
            <w:lang w:bidi="fa-IR"/>
          </w:rPr>
          <w:t>(</w:t>
        </w:r>
      </w:ins>
      <w:ins w:id="1232"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3"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4" w:author="Microsoft account" w:date="2025-09-14T10:44:00Z"/>
          <w:rFonts w:cs="Calibri"/>
          <w:sz w:val="28"/>
          <w:szCs w:val="28"/>
          <w:rtl/>
          <w:lang w:bidi="fa-IR"/>
        </w:rPr>
        <w:pPrChange w:id="1235"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6" w:author="Microsoft account" w:date="2025-09-14T11:03:00Z"/>
          <w:rFonts w:cs="Calibri"/>
          <w:sz w:val="28"/>
          <w:szCs w:val="28"/>
          <w:rtl/>
          <w:lang w:bidi="fa-IR"/>
        </w:rPr>
        <w:pPrChange w:id="1237" w:author="Microsoft account" w:date="2025-09-14T10:44:00Z">
          <w:pPr>
            <w:bidi/>
            <w:spacing w:after="0" w:line="276" w:lineRule="auto"/>
            <w:jc w:val="both"/>
          </w:pPr>
        </w:pPrChange>
      </w:pPr>
      <w:ins w:id="1238" w:author="Microsoft account" w:date="2025-09-14T10:44:00Z">
        <w:r>
          <w:rPr>
            <w:rFonts w:cs="Calibri" w:hint="cs"/>
            <w:sz w:val="28"/>
            <w:szCs w:val="28"/>
            <w:rtl/>
            <w:lang w:bidi="fa-IR"/>
          </w:rPr>
          <w:t>-</w:t>
        </w:r>
      </w:ins>
      <w:ins w:id="1239"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0" w:author="Microsoft account" w:date="2025-09-14T11:03:00Z"/>
          <w:rFonts w:cs="Calibri"/>
          <w:sz w:val="28"/>
          <w:szCs w:val="28"/>
          <w:rtl/>
          <w:lang w:bidi="fa-IR"/>
        </w:rPr>
        <w:pPrChange w:id="1241" w:author="Microsoft account" w:date="2025-09-14T11:03:00Z">
          <w:pPr>
            <w:bidi/>
            <w:spacing w:after="0" w:line="276" w:lineRule="auto"/>
            <w:jc w:val="both"/>
          </w:pPr>
        </w:pPrChange>
      </w:pPr>
      <w:ins w:id="1242" w:author="Microsoft account" w:date="2025-09-14T11:03:00Z">
        <w:r w:rsidRPr="009E446A">
          <w:rPr>
            <w:rFonts w:cs="Calibri"/>
            <w:noProof/>
            <w:sz w:val="28"/>
            <w:szCs w:val="28"/>
            <w:rPrChange w:id="1243"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4" w:author="Microsoft account" w:date="2025-09-14T11:03:00Z"/>
          <w:rFonts w:cs="Calibri"/>
          <w:sz w:val="28"/>
          <w:szCs w:val="28"/>
          <w:rtl/>
          <w:lang w:bidi="fa-IR"/>
        </w:rPr>
        <w:pPrChange w:id="1245"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6" w:author="Microsoft account" w:date="2025-09-14T11:33:00Z"/>
          <w:rFonts w:cs="Calibri"/>
          <w:sz w:val="28"/>
          <w:szCs w:val="28"/>
          <w:rtl/>
          <w:lang w:bidi="fa-IR"/>
        </w:rPr>
        <w:pPrChange w:id="1247" w:author="Microsoft account" w:date="2025-09-14T11:03:00Z">
          <w:pPr>
            <w:bidi/>
            <w:spacing w:after="0" w:line="276" w:lineRule="auto"/>
            <w:jc w:val="both"/>
          </w:pPr>
        </w:pPrChange>
      </w:pPr>
      <w:ins w:id="1248" w:author="Microsoft account" w:date="2025-09-14T11:03:00Z">
        <w:r>
          <w:rPr>
            <w:rFonts w:cs="Calibri" w:hint="cs"/>
            <w:sz w:val="28"/>
            <w:szCs w:val="28"/>
            <w:rtl/>
            <w:lang w:bidi="fa-IR"/>
          </w:rPr>
          <w:t>-</w:t>
        </w:r>
      </w:ins>
      <w:ins w:id="1249"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0" w:author="Microsoft account" w:date="2025-09-14T11:33:00Z"/>
          <w:rFonts w:cs="Calibri"/>
          <w:sz w:val="28"/>
          <w:szCs w:val="28"/>
          <w:rtl/>
          <w:lang w:bidi="fa-IR"/>
        </w:rPr>
        <w:pPrChange w:id="1251" w:author="Microsoft account" w:date="2025-09-14T11:33:00Z">
          <w:pPr>
            <w:bidi/>
            <w:spacing w:after="0" w:line="276" w:lineRule="auto"/>
            <w:jc w:val="both"/>
          </w:pPr>
        </w:pPrChange>
      </w:pPr>
      <w:ins w:id="1252" w:author="Microsoft account" w:date="2025-09-14T11:33:00Z">
        <w:r w:rsidRPr="00207BF5">
          <w:rPr>
            <w:rFonts w:cs="Calibri"/>
            <w:noProof/>
            <w:sz w:val="28"/>
            <w:szCs w:val="28"/>
            <w:rPrChange w:id="1253"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4" w:author="Microsoft account" w:date="2025-09-14T11:44:00Z"/>
          <w:rFonts w:cs="Calibri"/>
          <w:sz w:val="28"/>
          <w:szCs w:val="28"/>
          <w:rtl/>
          <w:lang w:bidi="fa-IR"/>
        </w:rPr>
        <w:pPrChange w:id="1255" w:author="Microsoft account" w:date="2025-09-14T11:33:00Z">
          <w:pPr>
            <w:bidi/>
            <w:spacing w:after="0" w:line="276" w:lineRule="auto"/>
            <w:jc w:val="both"/>
          </w:pPr>
        </w:pPrChange>
      </w:pPr>
      <w:ins w:id="1256"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7"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8"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59"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0"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1"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2" w:author="Microsoft account" w:date="2025-09-14T11:44:00Z"/>
          <w:rFonts w:cs="Calibri"/>
          <w:sz w:val="28"/>
          <w:szCs w:val="28"/>
          <w:rtl/>
          <w:lang w:bidi="fa-IR"/>
        </w:rPr>
        <w:pPrChange w:id="1263"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4" w:author="Microsoft account" w:date="2025-09-14T11:45:00Z"/>
          <w:rFonts w:cs="Calibri"/>
          <w:sz w:val="28"/>
          <w:szCs w:val="28"/>
          <w:rtl/>
          <w:lang w:bidi="fa-IR"/>
        </w:rPr>
        <w:pPrChange w:id="1265" w:author="Microsoft account" w:date="2025-09-14T11:44:00Z">
          <w:pPr>
            <w:bidi/>
            <w:spacing w:after="0" w:line="276" w:lineRule="auto"/>
            <w:jc w:val="both"/>
          </w:pPr>
        </w:pPrChange>
      </w:pPr>
      <w:ins w:id="1266"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7"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8" w:author="Microsoft account" w:date="2025-09-14T11:44:00Z"/>
          <w:rFonts w:cs="Calibri"/>
          <w:sz w:val="18"/>
          <w:szCs w:val="18"/>
          <w:rtl/>
          <w:lang w:bidi="fa-IR"/>
          <w:rPrChange w:id="1269" w:author="Microsoft account" w:date="2025-09-14T11:47:00Z">
            <w:rPr>
              <w:ins w:id="1270" w:author="Microsoft account" w:date="2025-09-14T11:44:00Z"/>
              <w:rFonts w:cs="Calibri"/>
              <w:sz w:val="28"/>
              <w:szCs w:val="28"/>
              <w:rtl/>
              <w:lang w:bidi="fa-IR"/>
            </w:rPr>
          </w:rPrChange>
        </w:rPr>
        <w:pPrChange w:id="1271" w:author="Microsoft account" w:date="2025-09-14T11:45:00Z">
          <w:pPr>
            <w:bidi/>
            <w:spacing w:after="0" w:line="276" w:lineRule="auto"/>
            <w:jc w:val="both"/>
          </w:pPr>
        </w:pPrChange>
      </w:pPr>
      <w:ins w:id="1272" w:author="Microsoft account" w:date="2025-09-14T11:45:00Z">
        <w:r>
          <w:rPr>
            <w:rFonts w:cs="Calibri"/>
            <w:sz w:val="28"/>
            <w:szCs w:val="28"/>
            <w:rtl/>
            <w:lang w:bidi="fa-IR"/>
          </w:rPr>
          <w:tab/>
        </w:r>
        <w:r w:rsidRPr="007E5D18">
          <w:rPr>
            <w:rFonts w:cs="Calibri" w:hint="eastAsia"/>
            <w:sz w:val="18"/>
            <w:szCs w:val="18"/>
            <w:rtl/>
            <w:lang w:bidi="fa-IR"/>
            <w:rPrChange w:id="1273" w:author="Microsoft account" w:date="2025-09-14T11:47:00Z">
              <w:rPr>
                <w:rFonts w:cs="Calibri" w:hint="eastAsia"/>
                <w:sz w:val="28"/>
                <w:szCs w:val="28"/>
                <w:rtl/>
                <w:lang w:bidi="fa-IR"/>
              </w:rPr>
            </w:rPrChange>
          </w:rPr>
          <w:t>عرفان</w:t>
        </w:r>
        <w:r w:rsidRPr="007E5D18">
          <w:rPr>
            <w:rFonts w:cs="Calibri"/>
            <w:sz w:val="18"/>
            <w:szCs w:val="18"/>
            <w:rtl/>
            <w:lang w:bidi="fa-IR"/>
            <w:rPrChange w:id="1274"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5" w:author="Microsoft account" w:date="2025-09-14T11:45:00Z"/>
          <w:rFonts w:cs="Calibri"/>
          <w:sz w:val="18"/>
          <w:szCs w:val="18"/>
          <w:lang w:bidi="fa-IR"/>
          <w:rPrChange w:id="1276" w:author="Microsoft account" w:date="2025-09-14T11:47:00Z">
            <w:rPr>
              <w:ins w:id="1277" w:author="Microsoft account" w:date="2025-09-14T11:45:00Z"/>
              <w:rFonts w:cs="Calibri"/>
              <w:sz w:val="28"/>
              <w:szCs w:val="28"/>
              <w:lang w:bidi="fa-IR"/>
            </w:rPr>
          </w:rPrChange>
        </w:rPr>
        <w:pPrChange w:id="1278" w:author="Microsoft account" w:date="2025-09-14T11:45:00Z">
          <w:pPr>
            <w:bidi/>
            <w:spacing w:after="0" w:line="276" w:lineRule="auto"/>
            <w:jc w:val="both"/>
          </w:pPr>
        </w:pPrChange>
      </w:pPr>
      <w:ins w:id="1279" w:author="Microsoft account" w:date="2025-09-14T11:44:00Z">
        <w:r w:rsidRPr="007E5D18">
          <w:rPr>
            <w:rFonts w:cs="Calibri"/>
            <w:sz w:val="18"/>
            <w:szCs w:val="18"/>
            <w:rtl/>
            <w:lang w:bidi="fa-IR"/>
            <w:rPrChange w:id="1280" w:author="Microsoft account" w:date="2025-09-14T11:47:00Z">
              <w:rPr>
                <w:rFonts w:cs="Calibri"/>
                <w:sz w:val="28"/>
                <w:szCs w:val="28"/>
                <w:rtl/>
                <w:lang w:bidi="fa-IR"/>
              </w:rPr>
            </w:rPrChange>
          </w:rPr>
          <w:tab/>
        </w:r>
      </w:ins>
      <w:ins w:id="1281" w:author="Microsoft account" w:date="2025-09-14T11:45:00Z">
        <w:r w:rsidRPr="007E5D18">
          <w:rPr>
            <w:rFonts w:cs="Calibri"/>
            <w:sz w:val="18"/>
            <w:szCs w:val="18"/>
            <w:rtl/>
            <w:lang w:bidi="fa-IR"/>
            <w:rPrChange w:id="1282" w:author="Microsoft account" w:date="2025-09-14T11:47:00Z">
              <w:rPr>
                <w:rFonts w:cs="Calibri"/>
                <w:sz w:val="28"/>
                <w:szCs w:val="28"/>
                <w:rtl/>
                <w:lang w:bidi="fa-IR"/>
              </w:rPr>
            </w:rPrChange>
          </w:rPr>
          <w:tab/>
          <w:t>قبل از ا</w:t>
        </w:r>
        <w:r w:rsidRPr="007E5D18">
          <w:rPr>
            <w:rFonts w:cs="Calibri" w:hint="cs"/>
            <w:sz w:val="18"/>
            <w:szCs w:val="18"/>
            <w:rtl/>
            <w:lang w:bidi="fa-IR"/>
            <w:rPrChange w:id="1283" w:author="Microsoft account" w:date="2025-09-14T11:47:00Z">
              <w:rPr>
                <w:rFonts w:cs="Calibri" w:hint="cs"/>
                <w:sz w:val="28"/>
                <w:szCs w:val="28"/>
                <w:rtl/>
                <w:lang w:bidi="fa-IR"/>
              </w:rPr>
            </w:rPrChange>
          </w:rPr>
          <w:t>ی</w:t>
        </w:r>
        <w:r w:rsidRPr="007E5D18">
          <w:rPr>
            <w:rFonts w:cs="Calibri" w:hint="eastAsia"/>
            <w:sz w:val="18"/>
            <w:szCs w:val="18"/>
            <w:rtl/>
            <w:lang w:bidi="fa-IR"/>
            <w:rPrChange w:id="1284" w:author="Microsoft account" w:date="2025-09-14T11:47:00Z">
              <w:rPr>
                <w:rFonts w:cs="Calibri" w:hint="eastAsia"/>
                <w:sz w:val="28"/>
                <w:szCs w:val="28"/>
                <w:rtl/>
                <w:lang w:bidi="fa-IR"/>
              </w:rPr>
            </w:rPrChange>
          </w:rPr>
          <w:t>نکه</w:t>
        </w:r>
        <w:r w:rsidRPr="007E5D18">
          <w:rPr>
            <w:rFonts w:cs="Calibri"/>
            <w:sz w:val="18"/>
            <w:szCs w:val="18"/>
            <w:rtl/>
            <w:lang w:bidi="fa-IR"/>
            <w:rPrChange w:id="1285"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6" w:author="Microsoft account" w:date="2025-09-14T11:47:00Z">
              <w:rPr>
                <w:rFonts w:cs="Calibri" w:hint="cs"/>
                <w:sz w:val="28"/>
                <w:szCs w:val="28"/>
                <w:rtl/>
                <w:lang w:bidi="fa-IR"/>
              </w:rPr>
            </w:rPrChange>
          </w:rPr>
          <w:t>ی</w:t>
        </w:r>
        <w:r w:rsidRPr="007E5D18">
          <w:rPr>
            <w:rFonts w:cs="Calibri" w:hint="eastAsia"/>
            <w:sz w:val="18"/>
            <w:szCs w:val="18"/>
            <w:rtl/>
            <w:lang w:bidi="fa-IR"/>
            <w:rPrChange w:id="1287" w:author="Microsoft account" w:date="2025-09-14T11:47:00Z">
              <w:rPr>
                <w:rFonts w:cs="Calibri" w:hint="eastAsia"/>
                <w:sz w:val="28"/>
                <w:szCs w:val="28"/>
                <w:rtl/>
                <w:lang w:bidi="fa-IR"/>
              </w:rPr>
            </w:rPrChange>
          </w:rPr>
          <w:t>ن</w:t>
        </w:r>
        <w:r w:rsidRPr="007E5D18">
          <w:rPr>
            <w:rFonts w:cs="Calibri"/>
            <w:sz w:val="18"/>
            <w:szCs w:val="18"/>
            <w:rtl/>
            <w:lang w:bidi="fa-IR"/>
            <w:rPrChange w:id="1288" w:author="Microsoft account" w:date="2025-09-14T11:47:00Z">
              <w:rPr>
                <w:rFonts w:cs="Calibri"/>
                <w:sz w:val="28"/>
                <w:szCs w:val="28"/>
                <w:rtl/>
                <w:lang w:bidi="fa-IR"/>
              </w:rPr>
            </w:rPrChange>
          </w:rPr>
          <w:t xml:space="preserve"> </w:t>
        </w:r>
        <w:r w:rsidRPr="007E5D18">
          <w:rPr>
            <w:rFonts w:cs="Calibri"/>
            <w:sz w:val="18"/>
            <w:szCs w:val="18"/>
            <w:lang w:bidi="fa-IR"/>
            <w:rPrChange w:id="1289"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0" w:author="Microsoft account" w:date="2025-09-14T11:45:00Z"/>
          <w:rFonts w:cs="Calibri"/>
          <w:sz w:val="18"/>
          <w:szCs w:val="18"/>
          <w:lang w:bidi="fa-IR"/>
          <w:rPrChange w:id="1291" w:author="Microsoft account" w:date="2025-09-14T11:47:00Z">
            <w:rPr>
              <w:ins w:id="1292" w:author="Microsoft account" w:date="2025-09-14T11:45:00Z"/>
              <w:rFonts w:cs="Calibri"/>
              <w:sz w:val="28"/>
              <w:szCs w:val="28"/>
              <w:lang w:bidi="fa-IR"/>
            </w:rPr>
          </w:rPrChange>
        </w:rPr>
        <w:pPrChange w:id="1293" w:author="Microsoft account" w:date="2025-09-14T11:45:00Z">
          <w:pPr>
            <w:bidi/>
            <w:spacing w:after="0" w:line="276" w:lineRule="auto"/>
            <w:jc w:val="both"/>
          </w:pPr>
        </w:pPrChange>
      </w:pPr>
      <w:ins w:id="1294" w:author="Microsoft account" w:date="2025-09-14T11:45:00Z">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ه</w:t>
        </w:r>
        <w:r w:rsidRPr="007E5D18">
          <w:rPr>
            <w:rFonts w:cs="Calibri"/>
            <w:sz w:val="18"/>
            <w:szCs w:val="18"/>
            <w:rtl/>
            <w:lang w:bidi="fa-IR"/>
            <w:rPrChange w:id="1297" w:author="Microsoft account" w:date="2025-09-14T11:47:00Z">
              <w:rPr>
                <w:rFonts w:cs="Calibri"/>
                <w:sz w:val="28"/>
                <w:szCs w:val="28"/>
                <w:rtl/>
                <w:lang w:bidi="fa-IR"/>
              </w:rPr>
            </w:rPrChange>
          </w:rPr>
          <w:t xml:space="preserve"> </w:t>
        </w:r>
        <w:r w:rsidRPr="007E5D18">
          <w:rPr>
            <w:rFonts w:cs="Calibri"/>
            <w:sz w:val="18"/>
            <w:szCs w:val="18"/>
            <w:lang w:bidi="fa-IR"/>
            <w:rPrChange w:id="1298" w:author="Microsoft account" w:date="2025-09-14T11:47:00Z">
              <w:rPr>
                <w:rFonts w:cs="Calibri"/>
                <w:sz w:val="28"/>
                <w:szCs w:val="28"/>
                <w:lang w:bidi="fa-IR"/>
              </w:rPr>
            </w:rPrChange>
          </w:rPr>
          <w:t>built-in</w:t>
        </w:r>
        <w:r w:rsidRPr="007E5D18">
          <w:rPr>
            <w:rFonts w:cs="Calibri"/>
            <w:sz w:val="18"/>
            <w:szCs w:val="18"/>
            <w:rtl/>
            <w:lang w:bidi="fa-IR"/>
            <w:rPrChange w:id="1299"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0" w:author="Microsoft account" w:date="2025-09-14T11:47:00Z">
              <w:rPr>
                <w:rFonts w:cs="Calibri" w:hint="cs"/>
                <w:sz w:val="28"/>
                <w:szCs w:val="28"/>
                <w:rtl/>
                <w:lang w:bidi="fa-IR"/>
              </w:rPr>
            </w:rPrChange>
          </w:rPr>
          <w:t>ی</w:t>
        </w:r>
        <w:r w:rsidRPr="007E5D18">
          <w:rPr>
            <w:rFonts w:cs="Calibri" w:hint="eastAsia"/>
            <w:sz w:val="18"/>
            <w:szCs w:val="18"/>
            <w:rtl/>
            <w:lang w:bidi="fa-IR"/>
            <w:rPrChange w:id="1301" w:author="Microsoft account" w:date="2025-09-14T11:47:00Z">
              <w:rPr>
                <w:rFonts w:cs="Calibri" w:hint="eastAsia"/>
                <w:sz w:val="28"/>
                <w:szCs w:val="28"/>
                <w:rtl/>
                <w:lang w:bidi="fa-IR"/>
              </w:rPr>
            </w:rPrChange>
          </w:rPr>
          <w:t>نجا</w:t>
        </w:r>
        <w:r w:rsidRPr="007E5D18">
          <w:rPr>
            <w:rFonts w:cs="Calibri"/>
            <w:sz w:val="18"/>
            <w:szCs w:val="18"/>
            <w:rtl/>
            <w:lang w:bidi="fa-IR"/>
            <w:rPrChange w:id="1302"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3" w:author="Microsoft account" w:date="2025-09-14T11:47:00Z">
              <w:rPr>
                <w:rFonts w:cs="Calibri" w:hint="cs"/>
                <w:sz w:val="28"/>
                <w:szCs w:val="28"/>
                <w:rtl/>
                <w:lang w:bidi="fa-IR"/>
              </w:rPr>
            </w:rPrChange>
          </w:rPr>
          <w:t>ی</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ار</w:t>
        </w:r>
        <w:r w:rsidRPr="007E5D18">
          <w:rPr>
            <w:rFonts w:cs="Calibri"/>
            <w:sz w:val="18"/>
            <w:szCs w:val="18"/>
            <w:rtl/>
            <w:lang w:bidi="fa-IR"/>
            <w:rPrChange w:id="1305"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6" w:author="Microsoft account" w:date="2025-09-14T11:45:00Z"/>
          <w:rFonts w:cs="Calibri"/>
          <w:sz w:val="18"/>
          <w:szCs w:val="18"/>
          <w:lang w:bidi="fa-IR"/>
          <w:rPrChange w:id="1307" w:author="Microsoft account" w:date="2025-09-14T11:47:00Z">
            <w:rPr>
              <w:ins w:id="1308" w:author="Microsoft account" w:date="2025-09-14T11:45:00Z"/>
              <w:rFonts w:cs="Calibri"/>
              <w:sz w:val="28"/>
              <w:szCs w:val="28"/>
              <w:lang w:bidi="fa-IR"/>
            </w:rPr>
          </w:rPrChange>
        </w:rPr>
        <w:pPrChange w:id="1309" w:author="Microsoft account" w:date="2025-09-14T11:45:00Z">
          <w:pPr>
            <w:bidi/>
            <w:spacing w:after="0" w:line="276" w:lineRule="auto"/>
            <w:jc w:val="both"/>
          </w:pPr>
        </w:pPrChange>
      </w:pPr>
      <w:ins w:id="1310" w:author="Microsoft account" w:date="2025-09-14T11:45:00Z">
        <w:r w:rsidRPr="007E5D18">
          <w:rPr>
            <w:rFonts w:cs="Calibri"/>
            <w:sz w:val="18"/>
            <w:szCs w:val="18"/>
            <w:rtl/>
            <w:lang w:bidi="fa-IR"/>
            <w:rPrChange w:id="1311" w:author="Microsoft account" w:date="2025-09-14T11:47:00Z">
              <w:rPr>
                <w:rFonts w:cs="Calibri"/>
                <w:sz w:val="28"/>
                <w:szCs w:val="28"/>
                <w:rtl/>
                <w:lang w:bidi="fa-IR"/>
              </w:rPr>
            </w:rPrChange>
          </w:rPr>
          <w:t>سوالم ا</w:t>
        </w:r>
        <w:r w:rsidRPr="007E5D18">
          <w:rPr>
            <w:rFonts w:cs="Calibri" w:hint="cs"/>
            <w:sz w:val="18"/>
            <w:szCs w:val="18"/>
            <w:rtl/>
            <w:lang w:bidi="fa-IR"/>
            <w:rPrChange w:id="1312" w:author="Microsoft account" w:date="2025-09-14T11:47:00Z">
              <w:rPr>
                <w:rFonts w:cs="Calibri" w:hint="cs"/>
                <w:sz w:val="28"/>
                <w:szCs w:val="28"/>
                <w:rtl/>
                <w:lang w:bidi="fa-IR"/>
              </w:rPr>
            </w:rPrChange>
          </w:rPr>
          <w:t>ی</w:t>
        </w:r>
        <w:r w:rsidRPr="007E5D18">
          <w:rPr>
            <w:rFonts w:cs="Calibri" w:hint="eastAsia"/>
            <w:sz w:val="18"/>
            <w:szCs w:val="18"/>
            <w:rtl/>
            <w:lang w:bidi="fa-IR"/>
            <w:rPrChange w:id="1313" w:author="Microsoft account" w:date="2025-09-14T11:47:00Z">
              <w:rPr>
                <w:rFonts w:cs="Calibri" w:hint="eastAsia"/>
                <w:sz w:val="28"/>
                <w:szCs w:val="28"/>
                <w:rtl/>
                <w:lang w:bidi="fa-IR"/>
              </w:rPr>
            </w:rPrChange>
          </w:rPr>
          <w:t>نه</w:t>
        </w:r>
        <w:r w:rsidRPr="007E5D18">
          <w:rPr>
            <w:rFonts w:cs="Calibri"/>
            <w:sz w:val="18"/>
            <w:szCs w:val="18"/>
            <w:rtl/>
            <w:lang w:bidi="fa-IR"/>
            <w:rPrChange w:id="13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که</w:t>
        </w:r>
        <w:r w:rsidRPr="007E5D18">
          <w:rPr>
            <w:rFonts w:cs="Calibri"/>
            <w:sz w:val="18"/>
            <w:szCs w:val="18"/>
            <w:rtl/>
            <w:lang w:bidi="fa-IR"/>
            <w:rPrChange w:id="13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7" w:author="Microsoft account" w:date="2025-09-14T11:47:00Z">
              <w:rPr>
                <w:rFonts w:cs="Calibri" w:hint="eastAsia"/>
                <w:sz w:val="28"/>
                <w:szCs w:val="28"/>
                <w:rtl/>
                <w:lang w:bidi="fa-IR"/>
              </w:rPr>
            </w:rPrChange>
          </w:rPr>
          <w:t>اولا</w:t>
        </w:r>
        <w:r w:rsidRPr="007E5D18">
          <w:rPr>
            <w:rFonts w:cs="Calibri"/>
            <w:sz w:val="18"/>
            <w:szCs w:val="18"/>
            <w:rtl/>
            <w:lang w:bidi="fa-IR"/>
            <w:rPrChange w:id="13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9" w:author="Microsoft account" w:date="2025-09-14T11:47:00Z">
              <w:rPr>
                <w:rFonts w:cs="Calibri" w:hint="eastAsia"/>
                <w:sz w:val="28"/>
                <w:szCs w:val="28"/>
                <w:rtl/>
                <w:lang w:bidi="fa-IR"/>
              </w:rPr>
            </w:rPrChange>
          </w:rPr>
          <w:t>به</w:t>
        </w:r>
        <w:r w:rsidRPr="007E5D18">
          <w:rPr>
            <w:rFonts w:cs="Calibri"/>
            <w:sz w:val="18"/>
            <w:szCs w:val="18"/>
            <w:rtl/>
            <w:lang w:bidi="fa-IR"/>
            <w:rPrChange w:id="13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1" w:author="Microsoft account" w:date="2025-09-14T11:47:00Z">
              <w:rPr>
                <w:rFonts w:cs="Calibri" w:hint="eastAsia"/>
                <w:sz w:val="28"/>
                <w:szCs w:val="28"/>
                <w:rtl/>
                <w:lang w:bidi="fa-IR"/>
              </w:rPr>
            </w:rPrChange>
          </w:rPr>
          <w:t>ا</w:t>
        </w:r>
        <w:r w:rsidRPr="007E5D18">
          <w:rPr>
            <w:rFonts w:cs="Calibri" w:hint="cs"/>
            <w:sz w:val="18"/>
            <w:szCs w:val="18"/>
            <w:rtl/>
            <w:lang w:bidi="fa-IR"/>
            <w:rPrChange w:id="1322" w:author="Microsoft account" w:date="2025-09-14T11:47:00Z">
              <w:rPr>
                <w:rFonts w:cs="Calibri" w:hint="cs"/>
                <w:sz w:val="28"/>
                <w:szCs w:val="28"/>
                <w:rtl/>
                <w:lang w:bidi="fa-IR"/>
              </w:rPr>
            </w:rPrChange>
          </w:rPr>
          <w:t>ی</w:t>
        </w:r>
        <w:r w:rsidRPr="007E5D18">
          <w:rPr>
            <w:rFonts w:cs="Calibri" w:hint="eastAsia"/>
            <w:sz w:val="18"/>
            <w:szCs w:val="18"/>
            <w:rtl/>
            <w:lang w:bidi="fa-IR"/>
            <w:rPrChange w:id="1323" w:author="Microsoft account" w:date="2025-09-14T11:47:00Z">
              <w:rPr>
                <w:rFonts w:cs="Calibri" w:hint="eastAsia"/>
                <w:sz w:val="28"/>
                <w:szCs w:val="28"/>
                <w:rtl/>
                <w:lang w:bidi="fa-IR"/>
              </w:rPr>
            </w:rPrChange>
          </w:rPr>
          <w:t>ن</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ت</w:t>
        </w:r>
        <w:r w:rsidRPr="007E5D18">
          <w:rPr>
            <w:rFonts w:cs="Calibri" w:hint="cs"/>
            <w:sz w:val="18"/>
            <w:szCs w:val="18"/>
            <w:rtl/>
            <w:lang w:bidi="fa-IR"/>
            <w:rPrChange w:id="1326" w:author="Microsoft account" w:date="2025-09-14T11:47:00Z">
              <w:rPr>
                <w:rFonts w:cs="Calibri" w:hint="cs"/>
                <w:sz w:val="28"/>
                <w:szCs w:val="28"/>
                <w:rtl/>
                <w:lang w:bidi="fa-IR"/>
              </w:rPr>
            </w:rPrChange>
          </w:rPr>
          <w:t>ی</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پ</w:t>
        </w:r>
        <w:r w:rsidRPr="007E5D18">
          <w:rPr>
            <w:rFonts w:cs="Calibri"/>
            <w:sz w:val="18"/>
            <w:szCs w:val="18"/>
            <w:rtl/>
            <w:lang w:bidi="fa-IR"/>
            <w:rPrChange w:id="132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از</w:t>
        </w:r>
        <w:r w:rsidRPr="007E5D18">
          <w:rPr>
            <w:rFonts w:cs="Calibri"/>
            <w:sz w:val="18"/>
            <w:szCs w:val="18"/>
            <w:rtl/>
            <w:lang w:bidi="fa-IR"/>
            <w:rPrChange w:id="13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1" w:author="Microsoft account" w:date="2025-09-14T11:47:00Z">
              <w:rPr>
                <w:rFonts w:cs="Calibri" w:hint="eastAsia"/>
                <w:sz w:val="28"/>
                <w:szCs w:val="28"/>
                <w:rtl/>
                <w:lang w:bidi="fa-IR"/>
              </w:rPr>
            </w:rPrChange>
          </w:rPr>
          <w:t>فانکشن</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ها</w:t>
        </w:r>
        <w:r w:rsidRPr="007E5D18">
          <w:rPr>
            <w:rFonts w:cs="Calibri"/>
            <w:sz w:val="18"/>
            <w:szCs w:val="18"/>
            <w:rtl/>
            <w:lang w:bidi="fa-IR"/>
            <w:rPrChange w:id="13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5" w:author="Microsoft account" w:date="2025-09-14T11:47:00Z">
              <w:rPr>
                <w:rFonts w:cs="Calibri" w:hint="eastAsia"/>
                <w:sz w:val="28"/>
                <w:szCs w:val="28"/>
                <w:rtl/>
                <w:lang w:bidi="fa-IR"/>
              </w:rPr>
            </w:rPrChange>
          </w:rPr>
          <w:t>چ</w:t>
        </w:r>
        <w:r w:rsidRPr="007E5D18">
          <w:rPr>
            <w:rFonts w:cs="Calibri" w:hint="cs"/>
            <w:sz w:val="18"/>
            <w:szCs w:val="18"/>
            <w:rtl/>
            <w:lang w:bidi="fa-IR"/>
            <w:rPrChange w:id="1336" w:author="Microsoft account" w:date="2025-09-14T11:47:00Z">
              <w:rPr>
                <w:rFonts w:cs="Calibri" w:hint="cs"/>
                <w:sz w:val="28"/>
                <w:szCs w:val="28"/>
                <w:rtl/>
                <w:lang w:bidi="fa-IR"/>
              </w:rPr>
            </w:rPrChange>
          </w:rPr>
          <w:t>ی</w:t>
        </w:r>
        <w:r w:rsidRPr="007E5D18">
          <w:rPr>
            <w:rFonts w:cs="Calibri"/>
            <w:sz w:val="18"/>
            <w:szCs w:val="18"/>
            <w:rtl/>
            <w:lang w:bidi="fa-IR"/>
            <w:rPrChange w:id="133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8" w:author="Microsoft account" w:date="2025-09-14T11:47:00Z">
              <w:rPr>
                <w:rFonts w:cs="Calibri" w:hint="eastAsia"/>
                <w:sz w:val="28"/>
                <w:szCs w:val="28"/>
                <w:rtl/>
                <w:lang w:bidi="fa-IR"/>
              </w:rPr>
            </w:rPrChange>
          </w:rPr>
          <w:t>م</w:t>
        </w:r>
        <w:r w:rsidRPr="007E5D18">
          <w:rPr>
            <w:rFonts w:cs="Calibri" w:hint="cs"/>
            <w:sz w:val="18"/>
            <w:szCs w:val="18"/>
            <w:rtl/>
            <w:lang w:bidi="fa-IR"/>
            <w:rPrChange w:id="1339" w:author="Microsoft account" w:date="2025-09-14T11:47:00Z">
              <w:rPr>
                <w:rFonts w:cs="Calibri" w:hint="cs"/>
                <w:sz w:val="28"/>
                <w:szCs w:val="28"/>
                <w:rtl/>
                <w:lang w:bidi="fa-IR"/>
              </w:rPr>
            </w:rPrChange>
          </w:rPr>
          <w:t>ی</w:t>
        </w:r>
        <w:r w:rsidRPr="007E5D18">
          <w:rPr>
            <w:rFonts w:cs="Calibri" w:hint="eastAsia"/>
            <w:sz w:val="18"/>
            <w:szCs w:val="18"/>
            <w:rtl/>
            <w:lang w:bidi="fa-IR"/>
            <w:rPrChange w:id="1340" w:author="Microsoft account" w:date="2025-09-14T11:47:00Z">
              <w:rPr>
                <w:rFonts w:cs="Calibri" w:hint="eastAsia"/>
                <w:sz w:val="28"/>
                <w:szCs w:val="28"/>
                <w:rtl/>
                <w:lang w:bidi="fa-IR"/>
              </w:rPr>
            </w:rPrChange>
          </w:rPr>
          <w:t>گن</w:t>
        </w:r>
        <w:r w:rsidRPr="007E5D18">
          <w:rPr>
            <w:rFonts w:cs="Calibri"/>
            <w:sz w:val="18"/>
            <w:szCs w:val="18"/>
            <w:rtl/>
            <w:lang w:bidi="fa-IR"/>
            <w:rPrChange w:id="13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2" w:author="Microsoft account" w:date="2025-09-14T11:47:00Z">
              <w:rPr>
                <w:rFonts w:cs="Calibri" w:hint="eastAsia"/>
                <w:sz w:val="28"/>
                <w:szCs w:val="28"/>
                <w:rtl/>
                <w:lang w:bidi="fa-IR"/>
              </w:rPr>
            </w:rPrChange>
          </w:rPr>
          <w:t>که</w:t>
        </w:r>
        <w:r w:rsidRPr="007E5D18">
          <w:rPr>
            <w:rFonts w:cs="Calibri"/>
            <w:sz w:val="18"/>
            <w:szCs w:val="18"/>
            <w:rtl/>
            <w:lang w:bidi="fa-IR"/>
            <w:rPrChange w:id="134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4" w:author="Microsoft account" w:date="2025-09-14T11:47:00Z">
              <w:rPr>
                <w:rFonts w:cs="Calibri" w:hint="eastAsia"/>
                <w:sz w:val="28"/>
                <w:szCs w:val="28"/>
                <w:rtl/>
                <w:lang w:bidi="fa-IR"/>
              </w:rPr>
            </w:rPrChange>
          </w:rPr>
          <w:t>مثل</w:t>
        </w:r>
        <w:r w:rsidRPr="007E5D18">
          <w:rPr>
            <w:rFonts w:cs="Calibri"/>
            <w:sz w:val="18"/>
            <w:szCs w:val="18"/>
            <w:rtl/>
            <w:lang w:bidi="fa-IR"/>
            <w:rPrChange w:id="134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6" w:author="Microsoft account" w:date="2025-09-14T11:47:00Z">
              <w:rPr>
                <w:rFonts w:cs="Calibri" w:hint="eastAsia"/>
                <w:sz w:val="28"/>
                <w:szCs w:val="28"/>
                <w:rtl/>
                <w:lang w:bidi="fa-IR"/>
              </w:rPr>
            </w:rPrChange>
          </w:rPr>
          <w:t>ا</w:t>
        </w:r>
        <w:r w:rsidRPr="007E5D18">
          <w:rPr>
            <w:rFonts w:cs="Calibri" w:hint="cs"/>
            <w:sz w:val="18"/>
            <w:szCs w:val="18"/>
            <w:rtl/>
            <w:lang w:bidi="fa-IR"/>
            <w:rPrChange w:id="1347" w:author="Microsoft account" w:date="2025-09-14T11:47:00Z">
              <w:rPr>
                <w:rFonts w:cs="Calibri" w:hint="cs"/>
                <w:sz w:val="28"/>
                <w:szCs w:val="28"/>
                <w:rtl/>
                <w:lang w:bidi="fa-IR"/>
              </w:rPr>
            </w:rPrChange>
          </w:rPr>
          <w:t>ی</w:t>
        </w:r>
        <w:r w:rsidRPr="007E5D18">
          <w:rPr>
            <w:rFonts w:cs="Calibri" w:hint="eastAsia"/>
            <w:sz w:val="18"/>
            <w:szCs w:val="18"/>
            <w:rtl/>
            <w:lang w:bidi="fa-IR"/>
            <w:rPrChange w:id="1348" w:author="Microsoft account" w:date="2025-09-14T11:47:00Z">
              <w:rPr>
                <w:rFonts w:cs="Calibri" w:hint="eastAsia"/>
                <w:sz w:val="28"/>
                <w:szCs w:val="28"/>
                <w:rtl/>
                <w:lang w:bidi="fa-IR"/>
              </w:rPr>
            </w:rPrChange>
          </w:rPr>
          <w:t>ن</w:t>
        </w:r>
        <w:r w:rsidRPr="007E5D18">
          <w:rPr>
            <w:rFonts w:cs="Calibri"/>
            <w:sz w:val="18"/>
            <w:szCs w:val="18"/>
            <w:rtl/>
            <w:lang w:bidi="fa-IR"/>
            <w:rPrChange w:id="134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0" w:author="Microsoft account" w:date="2025-09-14T11:47:00Z">
              <w:rPr>
                <w:rFonts w:cs="Calibri" w:hint="eastAsia"/>
                <w:sz w:val="28"/>
                <w:szCs w:val="28"/>
                <w:rtl/>
                <w:lang w:bidi="fa-IR"/>
              </w:rPr>
            </w:rPrChange>
          </w:rPr>
          <w:t>عمل</w:t>
        </w:r>
        <w:r w:rsidRPr="007E5D18">
          <w:rPr>
            <w:rFonts w:cs="Calibri"/>
            <w:sz w:val="18"/>
            <w:szCs w:val="18"/>
            <w:rtl/>
            <w:lang w:bidi="fa-IR"/>
            <w:rPrChange w:id="135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م</w:t>
        </w:r>
        <w:r w:rsidRPr="007E5D18">
          <w:rPr>
            <w:rFonts w:cs="Calibri" w:hint="cs"/>
            <w:sz w:val="18"/>
            <w:szCs w:val="18"/>
            <w:rtl/>
            <w:lang w:bidi="fa-IR"/>
            <w:rPrChange w:id="1353" w:author="Microsoft account" w:date="2025-09-14T11:47:00Z">
              <w:rPr>
                <w:rFonts w:cs="Calibri" w:hint="cs"/>
                <w:sz w:val="28"/>
                <w:szCs w:val="28"/>
                <w:rtl/>
                <w:lang w:bidi="fa-IR"/>
              </w:rPr>
            </w:rPrChange>
          </w:rPr>
          <w:t>ی</w:t>
        </w:r>
        <w:r w:rsidRPr="007E5D18">
          <w:rPr>
            <w:rFonts w:cs="Calibri" w:hint="eastAsia"/>
            <w:sz w:val="18"/>
            <w:szCs w:val="18"/>
            <w:rtl/>
            <w:lang w:bidi="fa-IR"/>
            <w:rPrChange w:id="1354" w:author="Microsoft account" w:date="2025-09-14T11:47:00Z">
              <w:rPr>
                <w:rFonts w:cs="Calibri" w:hint="eastAsia"/>
                <w:sz w:val="28"/>
                <w:szCs w:val="28"/>
                <w:rtl/>
                <w:lang w:bidi="fa-IR"/>
              </w:rPr>
            </w:rPrChange>
          </w:rPr>
          <w:t>کنن</w:t>
        </w:r>
        <w:r w:rsidRPr="007E5D18">
          <w:rPr>
            <w:rFonts w:cs="Calibri"/>
            <w:sz w:val="18"/>
            <w:szCs w:val="18"/>
            <w:rtl/>
            <w:lang w:bidi="fa-IR"/>
            <w:rPrChange w:id="13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6" w:author="Microsoft account" w:date="2025-09-14T11:47:00Z">
              <w:rPr>
                <w:rFonts w:cs="Calibri" w:hint="eastAsia"/>
                <w:sz w:val="28"/>
                <w:szCs w:val="28"/>
                <w:rtl/>
                <w:lang w:bidi="fa-IR"/>
              </w:rPr>
            </w:rPrChange>
          </w:rPr>
          <w:t>و</w:t>
        </w:r>
        <w:r w:rsidRPr="007E5D18">
          <w:rPr>
            <w:rFonts w:cs="Calibri"/>
            <w:sz w:val="18"/>
            <w:szCs w:val="18"/>
            <w:rtl/>
            <w:lang w:bidi="fa-IR"/>
            <w:rPrChange w:id="13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م</w:t>
        </w:r>
        <w:r w:rsidRPr="007E5D18">
          <w:rPr>
            <w:rFonts w:cs="Calibri" w:hint="cs"/>
            <w:sz w:val="18"/>
            <w:szCs w:val="18"/>
            <w:rtl/>
            <w:lang w:bidi="fa-IR"/>
            <w:rPrChange w:id="1359" w:author="Microsoft account" w:date="2025-09-14T11:47:00Z">
              <w:rPr>
                <w:rFonts w:cs="Calibri" w:hint="cs"/>
                <w:sz w:val="28"/>
                <w:szCs w:val="28"/>
                <w:rtl/>
                <w:lang w:bidi="fa-IR"/>
              </w:rPr>
            </w:rPrChange>
          </w:rPr>
          <w:t>ی</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تونن</w:t>
        </w:r>
        <w:r w:rsidRPr="007E5D18">
          <w:rPr>
            <w:rFonts w:cs="Calibri"/>
            <w:sz w:val="18"/>
            <w:szCs w:val="18"/>
            <w:rtl/>
            <w:lang w:bidi="fa-IR"/>
            <w:rPrChange w:id="1361" w:author="Microsoft account" w:date="2025-09-14T11:47:00Z">
              <w:rPr>
                <w:rFonts w:cs="Calibri"/>
                <w:sz w:val="28"/>
                <w:szCs w:val="28"/>
                <w:rtl/>
                <w:lang w:bidi="fa-IR"/>
              </w:rPr>
            </w:rPrChange>
          </w:rPr>
          <w:t xml:space="preserve"> </w:t>
        </w:r>
        <w:r w:rsidRPr="007E5D18">
          <w:rPr>
            <w:rFonts w:cs="Calibri" w:hint="cs"/>
            <w:sz w:val="18"/>
            <w:szCs w:val="18"/>
            <w:rtl/>
            <w:lang w:bidi="fa-IR"/>
            <w:rPrChange w:id="1362" w:author="Microsoft account" w:date="2025-09-14T11:47:00Z">
              <w:rPr>
                <w:rFonts w:cs="Calibri" w:hint="cs"/>
                <w:sz w:val="28"/>
                <w:szCs w:val="28"/>
                <w:rtl/>
                <w:lang w:bidi="fa-IR"/>
              </w:rPr>
            </w:rPrChange>
          </w:rPr>
          <w:t>ی</w:t>
        </w:r>
        <w:r w:rsidRPr="007E5D18">
          <w:rPr>
            <w:rFonts w:cs="Calibri" w:hint="eastAsia"/>
            <w:sz w:val="18"/>
            <w:szCs w:val="18"/>
            <w:rtl/>
            <w:lang w:bidi="fa-IR"/>
            <w:rPrChange w:id="1363" w:author="Microsoft account" w:date="2025-09-14T11:47:00Z">
              <w:rPr>
                <w:rFonts w:cs="Calibri" w:hint="eastAsia"/>
                <w:sz w:val="28"/>
                <w:szCs w:val="28"/>
                <w:rtl/>
                <w:lang w:bidi="fa-IR"/>
              </w:rPr>
            </w:rPrChange>
          </w:rPr>
          <w:t>ه</w:t>
        </w:r>
        <w:r w:rsidRPr="007E5D18">
          <w:rPr>
            <w:rFonts w:cs="Calibri"/>
            <w:sz w:val="18"/>
            <w:szCs w:val="18"/>
            <w:rtl/>
            <w:lang w:bidi="fa-IR"/>
            <w:rPrChange w:id="13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لوپ</w:t>
        </w:r>
        <w:r w:rsidRPr="007E5D18">
          <w:rPr>
            <w:rFonts w:cs="Calibri"/>
            <w:sz w:val="18"/>
            <w:szCs w:val="18"/>
            <w:rtl/>
            <w:lang w:bidi="fa-IR"/>
            <w:rPrChange w:id="13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7" w:author="Microsoft account" w:date="2025-09-14T11:47:00Z">
              <w:rPr>
                <w:rFonts w:cs="Calibri" w:hint="eastAsia"/>
                <w:sz w:val="28"/>
                <w:szCs w:val="28"/>
                <w:rtl/>
                <w:lang w:bidi="fa-IR"/>
              </w:rPr>
            </w:rPrChange>
          </w:rPr>
          <w:t>باشن</w:t>
        </w:r>
        <w:r w:rsidRPr="007E5D18">
          <w:rPr>
            <w:rFonts w:cs="Calibri"/>
            <w:sz w:val="18"/>
            <w:szCs w:val="18"/>
            <w:rtl/>
            <w:lang w:bidi="fa-IR"/>
            <w:rPrChange w:id="13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9" w:author="Microsoft account" w:date="2025-09-14T11:47:00Z">
              <w:rPr>
                <w:rFonts w:cs="Calibri" w:hint="eastAsia"/>
                <w:sz w:val="28"/>
                <w:szCs w:val="28"/>
                <w:rtl/>
                <w:lang w:bidi="fa-IR"/>
              </w:rPr>
            </w:rPrChange>
          </w:rPr>
          <w:t>خارج</w:t>
        </w:r>
        <w:r w:rsidRPr="007E5D18">
          <w:rPr>
            <w:rFonts w:cs="Calibri"/>
            <w:sz w:val="18"/>
            <w:szCs w:val="18"/>
            <w:rtl/>
            <w:lang w:bidi="fa-IR"/>
            <w:rPrChange w:id="13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1" w:author="Microsoft account" w:date="2025-09-14T11:47:00Z">
              <w:rPr>
                <w:rFonts w:cs="Calibri" w:hint="eastAsia"/>
                <w:sz w:val="28"/>
                <w:szCs w:val="28"/>
                <w:rtl/>
                <w:lang w:bidi="fa-IR"/>
              </w:rPr>
            </w:rPrChange>
          </w:rPr>
          <w:t>از</w:t>
        </w:r>
        <w:r w:rsidRPr="007E5D18">
          <w:rPr>
            <w:rFonts w:cs="Calibri"/>
            <w:sz w:val="18"/>
            <w:szCs w:val="18"/>
            <w:rtl/>
            <w:lang w:bidi="fa-IR"/>
            <w:rPrChange w:id="13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3" w:author="Microsoft account" w:date="2025-09-14T11:47:00Z">
              <w:rPr>
                <w:rFonts w:cs="Calibri" w:hint="eastAsia"/>
                <w:sz w:val="28"/>
                <w:szCs w:val="28"/>
                <w:rtl/>
                <w:lang w:bidi="fa-IR"/>
              </w:rPr>
            </w:rPrChange>
          </w:rPr>
          <w:t>خط</w:t>
        </w:r>
        <w:r w:rsidRPr="007E5D18">
          <w:rPr>
            <w:rFonts w:cs="Calibri"/>
            <w:sz w:val="18"/>
            <w:szCs w:val="18"/>
            <w:rtl/>
            <w:lang w:bidi="fa-IR"/>
            <w:rPrChange w:id="137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5"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6" w:author="Microsoft account" w:date="2025-09-14T11:47:00Z">
              <w:rPr>
                <w:rFonts w:cs="Calibri" w:hint="cs"/>
                <w:sz w:val="28"/>
                <w:szCs w:val="28"/>
                <w:rtl/>
                <w:lang w:bidi="fa-IR"/>
              </w:rPr>
            </w:rPrChange>
          </w:rPr>
          <w:t>ی</w:t>
        </w:r>
        <w:r w:rsidRPr="007E5D18">
          <w:rPr>
            <w:rFonts w:cs="Calibri"/>
            <w:sz w:val="18"/>
            <w:szCs w:val="18"/>
            <w:rtl/>
            <w:lang w:bidi="fa-IR"/>
            <w:rPrChange w:id="13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8" w:author="Microsoft account" w:date="2025-09-14T11:47:00Z">
              <w:rPr>
                <w:rFonts w:cs="Calibri" w:hint="eastAsia"/>
                <w:sz w:val="28"/>
                <w:szCs w:val="28"/>
                <w:rtl/>
                <w:lang w:bidi="fa-IR"/>
              </w:rPr>
            </w:rPrChange>
          </w:rPr>
          <w:t>برنامه</w:t>
        </w:r>
        <w:r w:rsidRPr="007E5D18">
          <w:rPr>
            <w:rFonts w:cs="Calibri"/>
            <w:sz w:val="18"/>
            <w:szCs w:val="18"/>
            <w:rtl/>
            <w:lang w:bidi="fa-IR"/>
            <w:rPrChange w:id="1379"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0" w:author="Microsoft account" w:date="2025-09-14T11:45:00Z"/>
          <w:rFonts w:cs="Calibri"/>
          <w:sz w:val="18"/>
          <w:szCs w:val="18"/>
          <w:rtl/>
          <w:lang w:bidi="fa-IR"/>
          <w:rPrChange w:id="1381" w:author="Microsoft account" w:date="2025-09-14T11:47:00Z">
            <w:rPr>
              <w:ins w:id="1382" w:author="Microsoft account" w:date="2025-09-14T11:45:00Z"/>
              <w:rFonts w:cs="Calibri"/>
              <w:sz w:val="28"/>
              <w:szCs w:val="28"/>
              <w:rtl/>
              <w:lang w:bidi="fa-IR"/>
            </w:rPr>
          </w:rPrChange>
        </w:rPr>
        <w:pPrChange w:id="1383" w:author="Microsoft account" w:date="2025-09-14T11:45:00Z">
          <w:pPr>
            <w:bidi/>
            <w:spacing w:after="0" w:line="276" w:lineRule="auto"/>
            <w:jc w:val="both"/>
          </w:pPr>
        </w:pPrChange>
      </w:pPr>
      <w:ins w:id="1384" w:author="Microsoft account" w:date="2025-09-14T11:45:00Z">
        <w:r w:rsidRPr="007E5D18">
          <w:rPr>
            <w:rFonts w:cs="Calibri"/>
            <w:sz w:val="18"/>
            <w:szCs w:val="18"/>
            <w:rtl/>
            <w:lang w:bidi="fa-IR"/>
            <w:rPrChange w:id="1385" w:author="Microsoft account" w:date="2025-09-14T11:47:00Z">
              <w:rPr>
                <w:rFonts w:cs="Calibri"/>
                <w:sz w:val="28"/>
                <w:szCs w:val="28"/>
                <w:rtl/>
                <w:lang w:bidi="fa-IR"/>
              </w:rPr>
            </w:rPrChange>
          </w:rPr>
          <w:t>و سوال بعد</w:t>
        </w:r>
        <w:r w:rsidRPr="007E5D18">
          <w:rPr>
            <w:rFonts w:cs="Calibri" w:hint="cs"/>
            <w:sz w:val="18"/>
            <w:szCs w:val="18"/>
            <w:rtl/>
            <w:lang w:bidi="fa-IR"/>
            <w:rPrChange w:id="1386" w:author="Microsoft account" w:date="2025-09-14T11:47:00Z">
              <w:rPr>
                <w:rFonts w:cs="Calibri" w:hint="cs"/>
                <w:sz w:val="28"/>
                <w:szCs w:val="28"/>
                <w:rtl/>
                <w:lang w:bidi="fa-IR"/>
              </w:rPr>
            </w:rPrChange>
          </w:rPr>
          <w:t>ی</w:t>
        </w:r>
        <w:r w:rsidRPr="007E5D18">
          <w:rPr>
            <w:rFonts w:cs="Calibri"/>
            <w:sz w:val="18"/>
            <w:szCs w:val="18"/>
            <w:rtl/>
            <w:lang w:bidi="fa-IR"/>
            <w:rPrChange w:id="1387"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8" w:author="Microsoft account" w:date="2025-09-14T11:47:00Z">
              <w:rPr>
                <w:rFonts w:cs="Calibri" w:hint="cs"/>
                <w:sz w:val="28"/>
                <w:szCs w:val="28"/>
                <w:rtl/>
                <w:lang w:bidi="fa-IR"/>
              </w:rPr>
            </w:rPrChange>
          </w:rPr>
          <w:t>ی</w:t>
        </w:r>
        <w:r w:rsidRPr="007E5D18">
          <w:rPr>
            <w:rFonts w:cs="Calibri" w:hint="eastAsia"/>
            <w:sz w:val="18"/>
            <w:szCs w:val="18"/>
            <w:rtl/>
            <w:lang w:bidi="fa-IR"/>
            <w:rPrChange w:id="1389" w:author="Microsoft account" w:date="2025-09-14T11:47:00Z">
              <w:rPr>
                <w:rFonts w:cs="Calibri" w:hint="eastAsia"/>
                <w:sz w:val="28"/>
                <w:szCs w:val="28"/>
                <w:rtl/>
                <w:lang w:bidi="fa-IR"/>
              </w:rPr>
            </w:rPrChange>
          </w:rPr>
          <w:t>نه</w:t>
        </w:r>
        <w:r w:rsidRPr="007E5D18">
          <w:rPr>
            <w:rFonts w:cs="Calibri"/>
            <w:sz w:val="18"/>
            <w:szCs w:val="18"/>
            <w:rtl/>
            <w:lang w:bidi="fa-IR"/>
            <w:rPrChange w:id="1390"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1" w:author="Microsoft account" w:date="2025-09-14T11:47:00Z">
              <w:rPr>
                <w:rFonts w:cs="Calibri"/>
                <w:sz w:val="28"/>
                <w:szCs w:val="28"/>
                <w:lang w:bidi="fa-IR"/>
              </w:rPr>
            </w:rPrChange>
          </w:rPr>
          <w:t>turtle</w:t>
        </w:r>
        <w:r w:rsidRPr="007E5D18">
          <w:rPr>
            <w:rFonts w:cs="Calibri"/>
            <w:sz w:val="18"/>
            <w:szCs w:val="18"/>
            <w:rtl/>
            <w:lang w:bidi="fa-IR"/>
            <w:rPrChange w:id="1392"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3" w:author="Microsoft account" w:date="2025-09-14T11:47:00Z">
              <w:rPr>
                <w:rFonts w:cs="Calibri" w:hint="cs"/>
                <w:sz w:val="28"/>
                <w:szCs w:val="28"/>
                <w:rtl/>
                <w:lang w:bidi="fa-IR"/>
              </w:rPr>
            </w:rPrChange>
          </w:rPr>
          <w:t>ی</w:t>
        </w:r>
        <w:r w:rsidRPr="007E5D18">
          <w:rPr>
            <w:rFonts w:cs="Calibri" w:hint="eastAsia"/>
            <w:sz w:val="18"/>
            <w:szCs w:val="18"/>
            <w:rtl/>
            <w:lang w:bidi="fa-IR"/>
            <w:rPrChange w:id="1394" w:author="Microsoft account" w:date="2025-09-14T11:47:00Z">
              <w:rPr>
                <w:rFonts w:cs="Calibri" w:hint="eastAsia"/>
                <w:sz w:val="28"/>
                <w:szCs w:val="28"/>
                <w:rtl/>
                <w:lang w:bidi="fa-IR"/>
              </w:rPr>
            </w:rPrChange>
          </w:rPr>
          <w:t>کردم</w:t>
        </w:r>
        <w:r w:rsidRPr="007E5D18">
          <w:rPr>
            <w:rFonts w:cs="Calibri"/>
            <w:sz w:val="18"/>
            <w:szCs w:val="18"/>
            <w:rtl/>
            <w:lang w:bidi="fa-IR"/>
            <w:rPrChange w:id="1395"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hint="eastAsia"/>
            <w:sz w:val="18"/>
            <w:szCs w:val="18"/>
            <w:rtl/>
            <w:lang w:bidi="fa-IR"/>
            <w:rPrChange w:id="1397" w:author="Microsoft account" w:date="2025-09-14T11:47:00Z">
              <w:rPr>
                <w:rFonts w:cs="Calibri" w:hint="eastAsia"/>
                <w:sz w:val="28"/>
                <w:szCs w:val="28"/>
                <w:rtl/>
                <w:lang w:bidi="fa-IR"/>
              </w:rPr>
            </w:rPrChange>
          </w:rPr>
          <w:t>خواستم</w:t>
        </w:r>
        <w:r w:rsidRPr="007E5D18">
          <w:rPr>
            <w:rFonts w:cs="Calibri"/>
            <w:sz w:val="18"/>
            <w:szCs w:val="18"/>
            <w:rtl/>
            <w:lang w:bidi="fa-IR"/>
            <w:rPrChange w:id="1398" w:author="Microsoft account" w:date="2025-09-14T11:47:00Z">
              <w:rPr>
                <w:rFonts w:cs="Calibri"/>
                <w:sz w:val="28"/>
                <w:szCs w:val="28"/>
                <w:rtl/>
                <w:lang w:bidi="fa-IR"/>
              </w:rPr>
            </w:rPrChange>
          </w:rPr>
          <w:t xml:space="preserve"> با خود </w:t>
        </w:r>
        <w:r w:rsidRPr="007E5D18">
          <w:rPr>
            <w:rFonts w:cs="Calibri"/>
            <w:sz w:val="18"/>
            <w:szCs w:val="18"/>
            <w:lang w:bidi="fa-IR"/>
            <w:rPrChange w:id="1399" w:author="Microsoft account" w:date="2025-09-14T11:47:00Z">
              <w:rPr>
                <w:rFonts w:cs="Calibri"/>
                <w:sz w:val="28"/>
                <w:szCs w:val="28"/>
                <w:lang w:bidi="fa-IR"/>
              </w:rPr>
            </w:rPrChange>
          </w:rPr>
          <w:t>python</w:t>
        </w:r>
        <w:r w:rsidRPr="007E5D18">
          <w:rPr>
            <w:rFonts w:cs="Calibri"/>
            <w:sz w:val="18"/>
            <w:szCs w:val="18"/>
            <w:rtl/>
            <w:lang w:bidi="fa-IR"/>
            <w:rPrChange w:id="1400" w:author="Microsoft account" w:date="2025-09-14T11:47:00Z">
              <w:rPr>
                <w:rFonts w:cs="Calibri"/>
                <w:sz w:val="28"/>
                <w:szCs w:val="28"/>
                <w:rtl/>
                <w:lang w:bidi="fa-IR"/>
              </w:rPr>
            </w:rPrChange>
          </w:rPr>
          <w:t xml:space="preserve"> </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hint="eastAsia"/>
            <w:sz w:val="18"/>
            <w:szCs w:val="18"/>
            <w:rtl/>
            <w:lang w:bidi="fa-IR"/>
            <w:rPrChange w:id="1402" w:author="Microsoft account" w:date="2025-09-14T11:47:00Z">
              <w:rPr>
                <w:rFonts w:cs="Calibri" w:hint="eastAsia"/>
                <w:sz w:val="28"/>
                <w:szCs w:val="28"/>
                <w:rtl/>
                <w:lang w:bidi="fa-IR"/>
              </w:rPr>
            </w:rPrChange>
          </w:rPr>
          <w:t>ه</w:t>
        </w:r>
        <w:r w:rsidRPr="007E5D18">
          <w:rPr>
            <w:rFonts w:cs="Calibri"/>
            <w:sz w:val="18"/>
            <w:szCs w:val="18"/>
            <w:rtl/>
            <w:lang w:bidi="fa-IR"/>
            <w:rPrChange w:id="1403"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4" w:author="Microsoft account" w:date="2025-09-14T11:47:00Z">
              <w:rPr>
                <w:rFonts w:cs="Calibri" w:hint="cs"/>
                <w:sz w:val="28"/>
                <w:szCs w:val="28"/>
                <w:rtl/>
                <w:lang w:bidi="fa-IR"/>
              </w:rPr>
            </w:rPrChange>
          </w:rPr>
          <w:t>ی</w:t>
        </w:r>
        <w:r w:rsidRPr="007E5D18">
          <w:rPr>
            <w:rFonts w:cs="Calibri" w:hint="eastAsia"/>
            <w:sz w:val="18"/>
            <w:szCs w:val="18"/>
            <w:rtl/>
            <w:lang w:bidi="fa-IR"/>
            <w:rPrChange w:id="1405" w:author="Microsoft account" w:date="2025-09-14T11:47:00Z">
              <w:rPr>
                <w:rFonts w:cs="Calibri" w:hint="eastAsia"/>
                <w:sz w:val="28"/>
                <w:szCs w:val="28"/>
                <w:rtl/>
                <w:lang w:bidi="fa-IR"/>
              </w:rPr>
            </w:rPrChange>
          </w:rPr>
          <w:t>ن</w:t>
        </w:r>
        <w:r w:rsidRPr="007E5D18">
          <w:rPr>
            <w:rFonts w:cs="Calibri"/>
            <w:sz w:val="18"/>
            <w:szCs w:val="18"/>
            <w:rtl/>
            <w:lang w:bidi="fa-IR"/>
            <w:rPrChange w:id="1406"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7" w:author="Microsoft account" w:date="2025-09-14T11:47:00Z">
              <w:rPr>
                <w:rFonts w:cs="Calibri" w:hint="cs"/>
                <w:sz w:val="28"/>
                <w:szCs w:val="28"/>
                <w:rtl/>
                <w:lang w:bidi="fa-IR"/>
              </w:rPr>
            </w:rPrChange>
          </w:rPr>
          <w:t>ی</w:t>
        </w:r>
        <w:r w:rsidRPr="007E5D18">
          <w:rPr>
            <w:rFonts w:cs="Calibri"/>
            <w:sz w:val="18"/>
            <w:szCs w:val="18"/>
            <w:rtl/>
            <w:lang w:bidi="fa-IR"/>
            <w:rPrChange w:id="1408"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09" w:author="Microsoft account" w:date="2025-09-14T11:47:00Z">
              <w:rPr>
                <w:rFonts w:cs="Calibri" w:hint="cs"/>
                <w:sz w:val="28"/>
                <w:szCs w:val="28"/>
                <w:rtl/>
                <w:lang w:bidi="fa-IR"/>
              </w:rPr>
            </w:rPrChange>
          </w:rPr>
          <w:t>ی</w:t>
        </w:r>
        <w:r w:rsidRPr="007E5D18">
          <w:rPr>
            <w:rFonts w:cs="Calibri" w:hint="eastAsia"/>
            <w:sz w:val="18"/>
            <w:szCs w:val="18"/>
            <w:rtl/>
            <w:lang w:bidi="fa-IR"/>
            <w:rPrChange w:id="1410" w:author="Microsoft account" w:date="2025-09-14T11:47:00Z">
              <w:rPr>
                <w:rFonts w:cs="Calibri" w:hint="eastAsia"/>
                <w:sz w:val="28"/>
                <w:szCs w:val="28"/>
                <w:rtl/>
                <w:lang w:bidi="fa-IR"/>
              </w:rPr>
            </w:rPrChange>
          </w:rPr>
          <w:t>ه</w:t>
        </w:r>
        <w:r w:rsidRPr="007E5D18">
          <w:rPr>
            <w:rFonts w:cs="Calibri"/>
            <w:sz w:val="18"/>
            <w:szCs w:val="18"/>
            <w:rtl/>
            <w:lang w:bidi="fa-IR"/>
            <w:rPrChange w:id="1411"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2" w:author="Microsoft account" w:date="2025-09-14T11:47:00Z">
              <w:rPr>
                <w:rFonts w:cs="Calibri" w:hint="cs"/>
                <w:sz w:val="28"/>
                <w:szCs w:val="28"/>
                <w:rtl/>
                <w:lang w:bidi="fa-IR"/>
              </w:rPr>
            </w:rPrChange>
          </w:rPr>
          <w:t>ی</w:t>
        </w:r>
        <w:r w:rsidRPr="007E5D18">
          <w:rPr>
            <w:rFonts w:cs="Calibri"/>
            <w:sz w:val="18"/>
            <w:szCs w:val="18"/>
            <w:rtl/>
            <w:lang w:bidi="fa-IR"/>
            <w:rPrChange w:id="1413"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4" w:author="Microsoft account" w:date="2025-09-14T11:47:00Z">
              <w:rPr>
                <w:rFonts w:cs="Calibri" w:hint="cs"/>
                <w:sz w:val="28"/>
                <w:szCs w:val="28"/>
                <w:rtl/>
                <w:lang w:bidi="fa-IR"/>
              </w:rPr>
            </w:rPrChange>
          </w:rPr>
          <w:t>ی</w:t>
        </w:r>
        <w:r w:rsidRPr="007E5D18">
          <w:rPr>
            <w:rFonts w:cs="Calibri" w:hint="eastAsia"/>
            <w:sz w:val="18"/>
            <w:szCs w:val="18"/>
            <w:rtl/>
            <w:lang w:bidi="fa-IR"/>
            <w:rPrChange w:id="1415" w:author="Microsoft account" w:date="2025-09-14T11:47:00Z">
              <w:rPr>
                <w:rFonts w:cs="Calibri" w:hint="eastAsia"/>
                <w:sz w:val="28"/>
                <w:szCs w:val="28"/>
                <w:rtl/>
                <w:lang w:bidi="fa-IR"/>
              </w:rPr>
            </w:rPrChange>
          </w:rPr>
          <w:t>ن</w:t>
        </w:r>
        <w:r w:rsidRPr="007E5D18">
          <w:rPr>
            <w:rFonts w:cs="Calibri"/>
            <w:sz w:val="18"/>
            <w:szCs w:val="18"/>
            <w:rtl/>
            <w:lang w:bidi="fa-IR"/>
            <w:rPrChange w:id="1416"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7" w:author="Microsoft account" w:date="2025-09-14T11:47:00Z">
              <w:rPr>
                <w:rFonts w:cs="Calibri" w:hint="cs"/>
                <w:sz w:val="28"/>
                <w:szCs w:val="28"/>
                <w:rtl/>
                <w:lang w:bidi="fa-IR"/>
              </w:rPr>
            </w:rPrChange>
          </w:rPr>
          <w:t>ی</w:t>
        </w:r>
        <w:r w:rsidRPr="007E5D18">
          <w:rPr>
            <w:rFonts w:cs="Calibri"/>
            <w:sz w:val="18"/>
            <w:szCs w:val="18"/>
            <w:rtl/>
            <w:lang w:bidi="fa-IR"/>
            <w:rPrChange w:id="1418"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19" w:author="Microsoft account" w:date="2025-09-14T11:47:00Z">
              <w:rPr>
                <w:rFonts w:cs="Calibri" w:hint="cs"/>
                <w:sz w:val="28"/>
                <w:szCs w:val="28"/>
                <w:rtl/>
                <w:lang w:bidi="fa-IR"/>
              </w:rPr>
            </w:rPrChange>
          </w:rPr>
          <w:t>ی</w:t>
        </w:r>
        <w:r w:rsidRPr="007E5D18">
          <w:rPr>
            <w:rFonts w:cs="Calibri"/>
            <w:sz w:val="18"/>
            <w:szCs w:val="18"/>
            <w:rtl/>
            <w:lang w:bidi="fa-IR"/>
            <w:rPrChange w:id="142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1" w:author="Microsoft account" w:date="2025-09-14T11:47:00Z">
              <w:rPr>
                <w:rFonts w:cs="Calibri" w:hint="cs"/>
                <w:sz w:val="28"/>
                <w:szCs w:val="28"/>
                <w:rtl/>
                <w:lang w:bidi="fa-IR"/>
              </w:rPr>
            </w:rPrChange>
          </w:rPr>
          <w:t>ی</w:t>
        </w:r>
        <w:r w:rsidRPr="007E5D18">
          <w:rPr>
            <w:rFonts w:cs="Calibri"/>
            <w:sz w:val="18"/>
            <w:szCs w:val="18"/>
            <w:rtl/>
            <w:lang w:bidi="fa-IR"/>
            <w:rPrChange w:id="1422" w:author="Microsoft account" w:date="2025-09-14T11:47:00Z">
              <w:rPr>
                <w:rFonts w:cs="Calibri"/>
                <w:sz w:val="28"/>
                <w:szCs w:val="28"/>
                <w:rtl/>
                <w:lang w:bidi="fa-IR"/>
              </w:rPr>
            </w:rPrChange>
          </w:rPr>
          <w:t xml:space="preserve"> </w:t>
        </w:r>
        <w:r w:rsidRPr="007E5D18">
          <w:rPr>
            <w:rFonts w:cs="Calibri" w:hint="cs"/>
            <w:sz w:val="18"/>
            <w:szCs w:val="18"/>
            <w:rtl/>
            <w:lang w:bidi="fa-IR"/>
            <w:rPrChange w:id="1423" w:author="Microsoft account" w:date="2025-09-14T11:47:00Z">
              <w:rPr>
                <w:rFonts w:cs="Calibri" w:hint="cs"/>
                <w:sz w:val="28"/>
                <w:szCs w:val="28"/>
                <w:rtl/>
                <w:lang w:bidi="fa-IR"/>
              </w:rPr>
            </w:rPrChange>
          </w:rPr>
          <w:t>ی</w:t>
        </w:r>
        <w:r w:rsidRPr="007E5D18">
          <w:rPr>
            <w:rFonts w:cs="Calibri" w:hint="eastAsia"/>
            <w:sz w:val="18"/>
            <w:szCs w:val="18"/>
            <w:rtl/>
            <w:lang w:bidi="fa-IR"/>
            <w:rPrChange w:id="1424" w:author="Microsoft account" w:date="2025-09-14T11:47:00Z">
              <w:rPr>
                <w:rFonts w:cs="Calibri" w:hint="eastAsia"/>
                <w:sz w:val="28"/>
                <w:szCs w:val="28"/>
                <w:rtl/>
                <w:lang w:bidi="fa-IR"/>
              </w:rPr>
            </w:rPrChange>
          </w:rPr>
          <w:t>ا</w:t>
        </w:r>
        <w:r w:rsidRPr="007E5D18">
          <w:rPr>
            <w:rFonts w:cs="Calibri"/>
            <w:sz w:val="18"/>
            <w:szCs w:val="18"/>
            <w:rtl/>
            <w:lang w:bidi="fa-IR"/>
            <w:rPrChange w:id="1425"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6" w:author="Microsoft account" w:date="2025-09-14T11:47:00Z">
              <w:rPr>
                <w:rFonts w:cs="Calibri" w:hint="cs"/>
                <w:sz w:val="28"/>
                <w:szCs w:val="28"/>
                <w:rtl/>
                <w:lang w:bidi="fa-IR"/>
              </w:rPr>
            </w:rPrChange>
          </w:rPr>
          <w:t>ی</w:t>
        </w:r>
        <w:r w:rsidRPr="007E5D18">
          <w:rPr>
            <w:rFonts w:cs="Calibri" w:hint="eastAsia"/>
            <w:sz w:val="18"/>
            <w:szCs w:val="18"/>
            <w:rtl/>
            <w:lang w:bidi="fa-IR"/>
            <w:rPrChange w:id="1427" w:author="Microsoft account" w:date="2025-09-14T11:47:00Z">
              <w:rPr>
                <w:rFonts w:cs="Calibri" w:hint="eastAsia"/>
                <w:sz w:val="28"/>
                <w:szCs w:val="28"/>
                <w:rtl/>
                <w:lang w:bidi="fa-IR"/>
              </w:rPr>
            </w:rPrChange>
          </w:rPr>
          <w:t>د</w:t>
        </w:r>
        <w:r w:rsidRPr="007E5D18">
          <w:rPr>
            <w:rFonts w:cs="Calibri"/>
            <w:sz w:val="18"/>
            <w:szCs w:val="18"/>
            <w:rtl/>
            <w:lang w:bidi="fa-IR"/>
            <w:rPrChange w:id="1428"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29" w:author="Microsoft account" w:date="2025-09-14T11:47:00Z">
              <w:rPr>
                <w:rFonts w:cs="Calibri" w:hint="cs"/>
                <w:sz w:val="28"/>
                <w:szCs w:val="28"/>
                <w:rtl/>
                <w:lang w:bidi="fa-IR"/>
              </w:rPr>
            </w:rPrChange>
          </w:rPr>
          <w:t>ی</w:t>
        </w:r>
        <w:r w:rsidRPr="007E5D18">
          <w:rPr>
            <w:rFonts w:cs="Calibri"/>
            <w:sz w:val="18"/>
            <w:szCs w:val="18"/>
            <w:rtl/>
            <w:lang w:bidi="fa-IR"/>
            <w:rPrChange w:id="143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1" w:author="Microsoft account" w:date="2025-09-14T11:47:00Z">
              <w:rPr>
                <w:rFonts w:cs="Calibri" w:hint="cs"/>
                <w:sz w:val="28"/>
                <w:szCs w:val="28"/>
                <w:rtl/>
                <w:lang w:bidi="fa-IR"/>
              </w:rPr>
            </w:rPrChange>
          </w:rPr>
          <w:t>ی</w:t>
        </w:r>
        <w:r w:rsidRPr="007E5D18">
          <w:rPr>
            <w:rFonts w:cs="Calibri"/>
            <w:sz w:val="18"/>
            <w:szCs w:val="18"/>
            <w:rtl/>
            <w:lang w:bidi="fa-IR"/>
            <w:rPrChange w:id="1432"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3" w:author="Microsoft account" w:date="2025-09-14T11:47:00Z">
              <w:rPr>
                <w:rFonts w:cs="Calibri" w:hint="cs"/>
                <w:sz w:val="28"/>
                <w:szCs w:val="28"/>
                <w:rtl/>
                <w:lang w:bidi="fa-IR"/>
              </w:rPr>
            </w:rPrChange>
          </w:rPr>
          <w:t>ی</w:t>
        </w:r>
        <w:r w:rsidRPr="007E5D18">
          <w:rPr>
            <w:rFonts w:cs="Calibri" w:hint="eastAsia"/>
            <w:sz w:val="18"/>
            <w:szCs w:val="18"/>
            <w:rtl/>
            <w:lang w:bidi="fa-IR"/>
            <w:rPrChange w:id="1434" w:author="Microsoft account" w:date="2025-09-14T11:47:00Z">
              <w:rPr>
                <w:rFonts w:cs="Calibri" w:hint="eastAsia"/>
                <w:sz w:val="28"/>
                <w:szCs w:val="28"/>
                <w:rtl/>
                <w:lang w:bidi="fa-IR"/>
              </w:rPr>
            </w:rPrChange>
          </w:rPr>
          <w:t>د</w:t>
        </w:r>
        <w:r w:rsidRPr="007E5D18">
          <w:rPr>
            <w:rFonts w:cs="Calibri"/>
            <w:sz w:val="18"/>
            <w:szCs w:val="18"/>
            <w:rtl/>
            <w:lang w:bidi="fa-IR"/>
            <w:rPrChange w:id="1435"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6" w:author="Microsoft account" w:date="2025-09-14T11:45:00Z"/>
          <w:rFonts w:cs="Calibri"/>
          <w:sz w:val="18"/>
          <w:szCs w:val="18"/>
          <w:rtl/>
          <w:lang w:bidi="fa-IR"/>
          <w:rPrChange w:id="1437" w:author="Microsoft account" w:date="2025-09-14T11:47:00Z">
            <w:rPr>
              <w:ins w:id="1438" w:author="Microsoft account" w:date="2025-09-14T11:45:00Z"/>
              <w:rFonts w:cs="Calibri"/>
              <w:sz w:val="28"/>
              <w:szCs w:val="28"/>
              <w:rtl/>
              <w:lang w:bidi="fa-IR"/>
            </w:rPr>
          </w:rPrChange>
        </w:rPr>
        <w:pPrChange w:id="1439" w:author="Microsoft account" w:date="2025-09-14T11:45:00Z">
          <w:pPr>
            <w:bidi/>
            <w:spacing w:after="0" w:line="276" w:lineRule="auto"/>
            <w:jc w:val="both"/>
          </w:pPr>
        </w:pPrChange>
      </w:pPr>
      <w:ins w:id="1440" w:author="Microsoft account" w:date="2025-09-14T11:45:00Z">
        <w:r w:rsidRPr="007E5D18">
          <w:rPr>
            <w:rFonts w:cs="Calibri"/>
            <w:sz w:val="18"/>
            <w:szCs w:val="18"/>
            <w:rtl/>
            <w:lang w:bidi="fa-IR"/>
            <w:rPrChange w:id="1441" w:author="Microsoft account" w:date="2025-09-14T11:47:00Z">
              <w:rPr>
                <w:rFonts w:cs="Calibri"/>
                <w:sz w:val="28"/>
                <w:szCs w:val="28"/>
                <w:rtl/>
                <w:lang w:bidi="fa-IR"/>
              </w:rPr>
            </w:rPrChange>
          </w:rPr>
          <w:tab/>
        </w:r>
        <w:r w:rsidRPr="007E5D18">
          <w:rPr>
            <w:rFonts w:cs="Calibri"/>
            <w:sz w:val="18"/>
            <w:szCs w:val="18"/>
            <w:lang w:bidi="fa-IR"/>
            <w:rPrChange w:id="1442" w:author="Microsoft account" w:date="2025-09-14T11:47:00Z">
              <w:rPr>
                <w:rFonts w:cs="Calibri"/>
                <w:sz w:val="28"/>
                <w:szCs w:val="28"/>
                <w:lang w:bidi="fa-IR"/>
              </w:rPr>
            </w:rPrChange>
          </w:rPr>
          <w:t>GPT</w:t>
        </w:r>
        <w:r w:rsidRPr="007E5D18">
          <w:rPr>
            <w:rFonts w:cs="Calibri"/>
            <w:sz w:val="18"/>
            <w:szCs w:val="18"/>
            <w:rtl/>
            <w:lang w:bidi="fa-IR"/>
            <w:rPrChange w:id="1443"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4" w:author="Microsoft account" w:date="2025-09-14T11:46:00Z"/>
          <w:rFonts w:cs="Calibri"/>
          <w:sz w:val="18"/>
          <w:szCs w:val="18"/>
          <w:rtl/>
          <w:lang w:bidi="fa-IR"/>
          <w:rPrChange w:id="1445" w:author="Microsoft account" w:date="2025-09-14T11:47:00Z">
            <w:rPr>
              <w:ins w:id="1446" w:author="Microsoft account" w:date="2025-09-14T11:46:00Z"/>
              <w:rFonts w:cs="Calibri"/>
              <w:sz w:val="28"/>
              <w:szCs w:val="28"/>
              <w:rtl/>
              <w:lang w:bidi="fa-IR"/>
            </w:rPr>
          </w:rPrChange>
        </w:rPr>
        <w:pPrChange w:id="1447" w:author="Microsoft account" w:date="2025-09-14T11:46:00Z">
          <w:pPr>
            <w:bidi/>
            <w:spacing w:after="0" w:line="276" w:lineRule="auto"/>
            <w:jc w:val="both"/>
          </w:pPr>
        </w:pPrChange>
      </w:pPr>
      <w:ins w:id="1448" w:author="Microsoft account" w:date="2025-09-14T11:45:00Z">
        <w:r w:rsidRPr="007E5D18">
          <w:rPr>
            <w:rFonts w:cs="Calibri"/>
            <w:sz w:val="18"/>
            <w:szCs w:val="18"/>
            <w:rtl/>
            <w:lang w:bidi="fa-IR"/>
            <w:rPrChange w:id="1449" w:author="Microsoft account" w:date="2025-09-14T11:47:00Z">
              <w:rPr>
                <w:rFonts w:cs="Calibri"/>
                <w:sz w:val="28"/>
                <w:szCs w:val="28"/>
                <w:rtl/>
                <w:lang w:bidi="fa-IR"/>
              </w:rPr>
            </w:rPrChange>
          </w:rPr>
          <w:tab/>
        </w:r>
      </w:ins>
      <w:ins w:id="1450" w:author="Microsoft account" w:date="2025-09-14T11:46:00Z">
        <w:r w:rsidR="007E5D18" w:rsidRPr="007E5D18">
          <w:rPr>
            <w:rFonts w:cs="Calibri"/>
            <w:sz w:val="18"/>
            <w:szCs w:val="18"/>
            <w:rtl/>
            <w:lang w:bidi="fa-IR"/>
            <w:rPrChange w:id="1451" w:author="Microsoft account" w:date="2025-09-14T11:47:00Z">
              <w:rPr>
                <w:rFonts w:cs="Calibri"/>
                <w:sz w:val="28"/>
                <w:szCs w:val="28"/>
                <w:rtl/>
                <w:lang w:bidi="fa-IR"/>
              </w:rPr>
            </w:rPrChange>
          </w:rPr>
          <w:tab/>
        </w:r>
      </w:ins>
      <w:ins w:id="1452" w:author="Microsoft account" w:date="2025-09-14T11:45:00Z">
        <w:r w:rsidRPr="007E5D18">
          <w:rPr>
            <w:rFonts w:cs="Calibri"/>
            <w:sz w:val="18"/>
            <w:szCs w:val="18"/>
            <w:rtl/>
            <w:lang w:bidi="fa-IR"/>
            <w:rPrChange w:id="1453" w:author="Microsoft account" w:date="2025-09-14T11:47:00Z">
              <w:rPr>
                <w:rFonts w:cs="Calibri"/>
                <w:sz w:val="28"/>
                <w:szCs w:val="28"/>
                <w:rtl/>
                <w:lang w:bidi="fa-IR"/>
              </w:rPr>
            </w:rPrChange>
          </w:rPr>
          <w:tab/>
        </w:r>
      </w:ins>
      <w:ins w:id="1454" w:author="Microsoft account" w:date="2025-09-14T11:46:00Z">
        <w:r w:rsidR="007E5D18" w:rsidRPr="007E5D18">
          <w:rPr>
            <w:rFonts w:cs="Calibri"/>
            <w:noProof/>
            <w:sz w:val="18"/>
            <w:szCs w:val="18"/>
            <w:rtl/>
            <w:rPrChange w:id="1455"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6" w:author="Microsoft account" w:date="2025-10-09T08:59:00Z"/>
          <w:rFonts w:cs="Calibri"/>
          <w:sz w:val="18"/>
          <w:szCs w:val="18"/>
          <w:lang w:bidi="fa-IR"/>
        </w:rPr>
        <w:pPrChange w:id="1457" w:author="Microsoft account" w:date="2025-09-14T11:46:00Z">
          <w:pPr>
            <w:bidi/>
            <w:spacing w:after="0" w:line="276" w:lineRule="auto"/>
            <w:jc w:val="both"/>
          </w:pPr>
        </w:pPrChange>
      </w:pPr>
      <w:ins w:id="1458" w:author="Microsoft account" w:date="2025-09-14T11:47:00Z">
        <w:r w:rsidRPr="007E5D18">
          <w:rPr>
            <w:rFonts w:cs="Calibri"/>
            <w:noProof/>
            <w:sz w:val="18"/>
            <w:szCs w:val="18"/>
            <w:rtl/>
            <w:rPrChange w:id="1459"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0" w:author="Microsoft account" w:date="2025-09-14T11:47:00Z"/>
          <w:rFonts w:cs="Calibri"/>
          <w:sz w:val="18"/>
          <w:szCs w:val="18"/>
          <w:rtl/>
          <w:lang w:bidi="fa-IR"/>
          <w:rPrChange w:id="1461" w:author="Microsoft account" w:date="2025-09-14T11:47:00Z">
            <w:rPr>
              <w:ins w:id="1462" w:author="Microsoft account" w:date="2025-09-14T11:47:00Z"/>
              <w:rFonts w:cs="Calibri"/>
              <w:sz w:val="28"/>
              <w:szCs w:val="28"/>
              <w:rtl/>
              <w:lang w:bidi="fa-IR"/>
            </w:rPr>
          </w:rPrChange>
        </w:rPr>
        <w:pPrChange w:id="1463" w:author="Microsoft account" w:date="2025-10-09T08:59:00Z">
          <w:pPr>
            <w:bidi/>
            <w:spacing w:after="0" w:line="276" w:lineRule="auto"/>
            <w:jc w:val="both"/>
          </w:pPr>
        </w:pPrChange>
      </w:pPr>
      <w:ins w:id="1464"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5" w:author="Microsoft account" w:date="2025-09-14T11:48:00Z"/>
          <w:rFonts w:cs="Calibri"/>
          <w:sz w:val="28"/>
          <w:szCs w:val="28"/>
          <w:rtl/>
          <w:lang w:bidi="fa-IR"/>
        </w:rPr>
        <w:pPrChange w:id="1466" w:author="Microsoft account" w:date="2025-09-14T11:47:00Z">
          <w:pPr>
            <w:bidi/>
            <w:spacing w:after="0" w:line="276" w:lineRule="auto"/>
            <w:jc w:val="both"/>
          </w:pPr>
        </w:pPrChange>
      </w:pPr>
      <w:ins w:id="1467" w:author="Microsoft account" w:date="2025-09-14T11:47:00Z">
        <w:r w:rsidRPr="007E5D18">
          <w:rPr>
            <w:rFonts w:cs="Calibri"/>
            <w:noProof/>
            <w:sz w:val="28"/>
            <w:szCs w:val="28"/>
            <w:rPrChange w:id="1468"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69" w:author="Microsoft account" w:date="2025-09-14T11:49:00Z"/>
          <w:rFonts w:cs="Calibri"/>
          <w:sz w:val="18"/>
          <w:szCs w:val="18"/>
          <w:rtl/>
          <w:lang w:bidi="fa-IR"/>
          <w:rPrChange w:id="1470" w:author="Microsoft account" w:date="2025-09-14T11:49:00Z">
            <w:rPr>
              <w:ins w:id="1471" w:author="Microsoft account" w:date="2025-09-14T11:49:00Z"/>
              <w:rFonts w:cs="Calibri"/>
              <w:sz w:val="28"/>
              <w:szCs w:val="28"/>
              <w:rtl/>
              <w:lang w:bidi="fa-IR"/>
            </w:rPr>
          </w:rPrChange>
        </w:rPr>
        <w:pPrChange w:id="1472" w:author="Microsoft account" w:date="2025-09-14T11:49:00Z">
          <w:pPr>
            <w:spacing w:after="0" w:line="276" w:lineRule="auto"/>
            <w:ind w:left="1440"/>
          </w:pPr>
        </w:pPrChange>
      </w:pPr>
      <w:ins w:id="1473" w:author="Microsoft account" w:date="2025-09-14T11:49:00Z">
        <w:r w:rsidRPr="007E5D18">
          <w:rPr>
            <w:rFonts w:cs="Calibri"/>
            <w:sz w:val="18"/>
            <w:szCs w:val="18"/>
            <w:rtl/>
            <w:lang w:bidi="fa-IR"/>
            <w:rPrChange w:id="1474" w:author="Microsoft account" w:date="2025-09-14T11:49:00Z">
              <w:rPr>
                <w:rFonts w:cs="Calibri"/>
                <w:sz w:val="28"/>
                <w:szCs w:val="28"/>
                <w:rtl/>
                <w:lang w:bidi="fa-IR"/>
              </w:rPr>
            </w:rPrChange>
          </w:rPr>
          <w:t>چ</w:t>
        </w:r>
        <w:r w:rsidRPr="007E5D18">
          <w:rPr>
            <w:rFonts w:cs="Calibri" w:hint="cs"/>
            <w:sz w:val="18"/>
            <w:szCs w:val="18"/>
            <w:rtl/>
            <w:lang w:bidi="fa-IR"/>
            <w:rPrChange w:id="1475" w:author="Microsoft account" w:date="2025-09-14T11:49:00Z">
              <w:rPr>
                <w:rFonts w:cs="Calibri" w:hint="cs"/>
                <w:sz w:val="28"/>
                <w:szCs w:val="28"/>
                <w:rtl/>
                <w:lang w:bidi="fa-IR"/>
              </w:rPr>
            </w:rPrChange>
          </w:rPr>
          <w:t>ی</w:t>
        </w:r>
        <w:r w:rsidRPr="007E5D18">
          <w:rPr>
            <w:rFonts w:cs="Calibri" w:hint="eastAsia"/>
            <w:sz w:val="18"/>
            <w:szCs w:val="18"/>
            <w:rtl/>
            <w:lang w:bidi="fa-IR"/>
            <w:rPrChange w:id="1476" w:author="Microsoft account" w:date="2025-09-14T11:49:00Z">
              <w:rPr>
                <w:rFonts w:cs="Calibri" w:hint="eastAsia"/>
                <w:sz w:val="28"/>
                <w:szCs w:val="28"/>
                <w:rtl/>
                <w:lang w:bidi="fa-IR"/>
              </w:rPr>
            </w:rPrChange>
          </w:rPr>
          <w:t>ز</w:t>
        </w:r>
        <w:r w:rsidRPr="007E5D18">
          <w:rPr>
            <w:rFonts w:cs="Calibri" w:hint="cs"/>
            <w:sz w:val="18"/>
            <w:szCs w:val="18"/>
            <w:rtl/>
            <w:lang w:bidi="fa-IR"/>
            <w:rPrChange w:id="1477" w:author="Microsoft account" w:date="2025-09-14T11:49:00Z">
              <w:rPr>
                <w:rFonts w:cs="Calibri" w:hint="cs"/>
                <w:sz w:val="28"/>
                <w:szCs w:val="28"/>
                <w:rtl/>
                <w:lang w:bidi="fa-IR"/>
              </w:rPr>
            </w:rPrChange>
          </w:rPr>
          <w:t>ی</w:t>
        </w:r>
        <w:r w:rsidRPr="007E5D18">
          <w:rPr>
            <w:rFonts w:cs="Calibri"/>
            <w:sz w:val="18"/>
            <w:szCs w:val="18"/>
            <w:rtl/>
            <w:lang w:bidi="fa-IR"/>
            <w:rPrChange w:id="1478"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79" w:author="Microsoft account" w:date="2025-09-14T11:49:00Z">
              <w:rPr>
                <w:rFonts w:cs="Calibri" w:hint="eastAsia"/>
                <w:sz w:val="28"/>
                <w:szCs w:val="28"/>
                <w:rtl/>
                <w:lang w:bidi="fa-IR"/>
              </w:rPr>
            </w:rPrChange>
          </w:rPr>
          <w:t>مثل</w:t>
        </w:r>
        <w:r w:rsidRPr="007E5D18">
          <w:rPr>
            <w:rFonts w:cs="Calibri"/>
            <w:sz w:val="18"/>
            <w:szCs w:val="18"/>
            <w:lang w:bidi="fa-IR"/>
            <w:rPrChange w:id="1480" w:author="Microsoft account" w:date="2025-09-14T11:49:00Z">
              <w:rPr>
                <w:rFonts w:cs="Calibri"/>
                <w:sz w:val="28"/>
                <w:szCs w:val="28"/>
                <w:lang w:bidi="fa-IR"/>
              </w:rPr>
            </w:rPrChange>
          </w:rPr>
          <w:t xml:space="preserve"> ontimer </w:t>
        </w:r>
        <w:r w:rsidRPr="007E5D18">
          <w:rPr>
            <w:rFonts w:cs="Calibri"/>
            <w:sz w:val="18"/>
            <w:szCs w:val="18"/>
            <w:rtl/>
            <w:lang w:bidi="fa-IR"/>
            <w:rPrChange w:id="1481"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2" w:author="Microsoft account" w:date="2025-09-14T11:49:00Z">
              <w:rPr>
                <w:rFonts w:cs="Calibri" w:hint="cs"/>
                <w:sz w:val="28"/>
                <w:szCs w:val="28"/>
                <w:rtl/>
                <w:lang w:bidi="fa-IR"/>
              </w:rPr>
            </w:rPrChange>
          </w:rPr>
          <w:t>ی</w:t>
        </w:r>
        <w:r w:rsidRPr="007E5D18">
          <w:rPr>
            <w:rFonts w:cs="Calibri" w:hint="eastAsia"/>
            <w:sz w:val="18"/>
            <w:szCs w:val="18"/>
            <w:rtl/>
            <w:lang w:bidi="fa-IR"/>
            <w:rPrChange w:id="1483" w:author="Microsoft account" w:date="2025-09-14T11:49:00Z">
              <w:rPr>
                <w:rFonts w:cs="Calibri" w:hint="eastAsia"/>
                <w:sz w:val="28"/>
                <w:szCs w:val="28"/>
                <w:rtl/>
                <w:lang w:bidi="fa-IR"/>
              </w:rPr>
            </w:rPrChange>
          </w:rPr>
          <w:t>ه</w:t>
        </w:r>
        <w:r w:rsidRPr="007E5D18">
          <w:rPr>
            <w:rFonts w:cs="Calibri"/>
            <w:sz w:val="18"/>
            <w:szCs w:val="18"/>
            <w:lang w:bidi="fa-IR"/>
            <w:rPrChange w:id="1484" w:author="Microsoft account" w:date="2025-09-14T11:49:00Z">
              <w:rPr>
                <w:rFonts w:cs="Calibri"/>
                <w:sz w:val="28"/>
                <w:szCs w:val="28"/>
                <w:lang w:bidi="fa-IR"/>
              </w:rPr>
            </w:rPrChange>
          </w:rPr>
          <w:t xml:space="preserve"> callback </w:t>
        </w:r>
        <w:r w:rsidRPr="007E5D18">
          <w:rPr>
            <w:rFonts w:cs="Calibri"/>
            <w:sz w:val="18"/>
            <w:szCs w:val="18"/>
            <w:rtl/>
            <w:lang w:bidi="fa-IR"/>
            <w:rPrChange w:id="1485" w:author="Microsoft account" w:date="2025-09-14T11:49:00Z">
              <w:rPr>
                <w:rFonts w:cs="Calibri"/>
                <w:sz w:val="28"/>
                <w:szCs w:val="28"/>
                <w:rtl/>
                <w:lang w:bidi="fa-IR"/>
              </w:rPr>
            </w:rPrChange>
          </w:rPr>
          <w:t>مبتن</w:t>
        </w:r>
        <w:r w:rsidRPr="007E5D18">
          <w:rPr>
            <w:rFonts w:cs="Calibri" w:hint="cs"/>
            <w:sz w:val="18"/>
            <w:szCs w:val="18"/>
            <w:rtl/>
            <w:lang w:bidi="fa-IR"/>
            <w:rPrChange w:id="1486" w:author="Microsoft account" w:date="2025-09-14T11:49:00Z">
              <w:rPr>
                <w:rFonts w:cs="Calibri" w:hint="cs"/>
                <w:sz w:val="28"/>
                <w:szCs w:val="28"/>
                <w:rtl/>
                <w:lang w:bidi="fa-IR"/>
              </w:rPr>
            </w:rPrChange>
          </w:rPr>
          <w:t>ی</w:t>
        </w:r>
        <w:r w:rsidRPr="007E5D18">
          <w:rPr>
            <w:rFonts w:cs="Calibri"/>
            <w:sz w:val="18"/>
            <w:szCs w:val="18"/>
            <w:rtl/>
            <w:lang w:bidi="fa-IR"/>
            <w:rPrChange w:id="1487" w:author="Microsoft account" w:date="2025-09-14T11:49:00Z">
              <w:rPr>
                <w:rFonts w:cs="Calibri"/>
                <w:sz w:val="28"/>
                <w:szCs w:val="28"/>
                <w:rtl/>
                <w:lang w:bidi="fa-IR"/>
              </w:rPr>
            </w:rPrChange>
          </w:rPr>
          <w:t xml:space="preserve"> بر</w:t>
        </w:r>
        <w:r w:rsidRPr="007E5D18">
          <w:rPr>
            <w:rFonts w:cs="Calibri"/>
            <w:sz w:val="18"/>
            <w:szCs w:val="18"/>
            <w:lang w:bidi="fa-IR"/>
            <w:rPrChange w:id="1488" w:author="Microsoft account" w:date="2025-09-14T11:49:00Z">
              <w:rPr>
                <w:rFonts w:cs="Calibri"/>
                <w:sz w:val="28"/>
                <w:szCs w:val="28"/>
                <w:lang w:bidi="fa-IR"/>
              </w:rPr>
            </w:rPrChange>
          </w:rPr>
          <w:t xml:space="preserve"> event loop</w:t>
        </w:r>
        <w:r w:rsidRPr="007E5D18">
          <w:rPr>
            <w:rFonts w:cs="Calibri"/>
            <w:sz w:val="18"/>
            <w:szCs w:val="18"/>
            <w:rtl/>
            <w:lang w:bidi="fa-IR"/>
            <w:rPrChange w:id="1489" w:author="Microsoft account" w:date="2025-09-14T11:49:00Z">
              <w:rPr>
                <w:rFonts w:cs="Calibri"/>
                <w:sz w:val="28"/>
                <w:szCs w:val="28"/>
                <w:rtl/>
                <w:lang w:bidi="fa-IR"/>
              </w:rPr>
            </w:rPrChange>
          </w:rPr>
          <w:t>ه</w:t>
        </w:r>
        <w:r w:rsidRPr="007E5D18">
          <w:rPr>
            <w:rFonts w:cs="Calibri"/>
            <w:sz w:val="18"/>
            <w:szCs w:val="18"/>
            <w:lang w:bidi="fa-IR"/>
            <w:rPrChange w:id="1490"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1" w:author="Microsoft account" w:date="2025-09-14T11:48:00Z"/>
          <w:rFonts w:cs="Calibri"/>
          <w:sz w:val="18"/>
          <w:szCs w:val="18"/>
          <w:rtl/>
          <w:lang w:bidi="fa-IR"/>
          <w:rPrChange w:id="1492" w:author="Microsoft account" w:date="2025-09-14T11:49:00Z">
            <w:rPr>
              <w:ins w:id="1493" w:author="Microsoft account" w:date="2025-09-14T11:48:00Z"/>
              <w:rFonts w:cs="Calibri"/>
              <w:sz w:val="28"/>
              <w:szCs w:val="28"/>
              <w:rtl/>
              <w:lang w:bidi="fa-IR"/>
            </w:rPr>
          </w:rPrChange>
        </w:rPr>
        <w:pPrChange w:id="1494" w:author="Microsoft account" w:date="2025-09-14T11:49:00Z">
          <w:pPr>
            <w:bidi/>
            <w:spacing w:after="0" w:line="276" w:lineRule="auto"/>
            <w:jc w:val="both"/>
          </w:pPr>
        </w:pPrChange>
      </w:pPr>
      <w:ins w:id="1495" w:author="Microsoft account" w:date="2025-09-14T11:49:00Z">
        <w:r w:rsidRPr="007E5D18">
          <w:rPr>
            <w:rFonts w:cs="Calibri"/>
            <w:sz w:val="18"/>
            <w:szCs w:val="18"/>
            <w:rtl/>
            <w:lang w:bidi="fa-IR"/>
            <w:rPrChange w:id="1496" w:author="Microsoft account" w:date="2025-09-14T11:49:00Z">
              <w:rPr>
                <w:rFonts w:cs="Calibri"/>
                <w:sz w:val="28"/>
                <w:szCs w:val="28"/>
                <w:rtl/>
                <w:lang w:bidi="fa-IR"/>
              </w:rPr>
            </w:rPrChange>
          </w:rPr>
          <w:t xml:space="preserve">خارج از </w:t>
        </w:r>
        <w:r w:rsidRPr="007E5D18">
          <w:rPr>
            <w:rFonts w:cs="Calibri"/>
            <w:sz w:val="18"/>
            <w:szCs w:val="18"/>
            <w:lang w:bidi="fa-IR"/>
            <w:rPrChange w:id="1497" w:author="Microsoft account" w:date="2025-09-14T11:49:00Z">
              <w:rPr>
                <w:rFonts w:cs="Calibri"/>
                <w:sz w:val="28"/>
                <w:szCs w:val="28"/>
                <w:lang w:bidi="fa-IR"/>
              </w:rPr>
            </w:rPrChange>
          </w:rPr>
          <w:t>turtle</w:t>
        </w:r>
        <w:r w:rsidRPr="007E5D18">
          <w:rPr>
            <w:rFonts w:cs="Calibri"/>
            <w:sz w:val="18"/>
            <w:szCs w:val="18"/>
            <w:rtl/>
            <w:lang w:bidi="fa-IR"/>
            <w:rPrChange w:id="1498"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99" w:author="Microsoft account" w:date="2025-09-14T11:49:00Z">
              <w:rPr>
                <w:rFonts w:cs="Calibri" w:hint="cs"/>
                <w:sz w:val="28"/>
                <w:szCs w:val="28"/>
                <w:rtl/>
                <w:lang w:bidi="fa-IR"/>
              </w:rPr>
            </w:rPrChange>
          </w:rPr>
          <w:t>ی‌</w:t>
        </w:r>
        <w:r w:rsidRPr="007E5D18">
          <w:rPr>
            <w:rFonts w:cs="Calibri" w:hint="eastAsia"/>
            <w:sz w:val="18"/>
            <w:szCs w:val="18"/>
            <w:rtl/>
            <w:lang w:bidi="fa-IR"/>
            <w:rPrChange w:id="1500"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1" w:author="Microsoft account" w:date="2025-09-14T11:49:00Z">
              <w:rPr>
                <w:rFonts w:cs="Calibri" w:hint="cs"/>
                <w:sz w:val="28"/>
                <w:szCs w:val="28"/>
                <w:rtl/>
                <w:lang w:bidi="fa-IR"/>
              </w:rPr>
            </w:rPrChange>
          </w:rPr>
          <w:t>ی</w:t>
        </w:r>
        <w:r w:rsidRPr="007E5D18">
          <w:rPr>
            <w:rFonts w:cs="Calibri"/>
            <w:sz w:val="18"/>
            <w:szCs w:val="18"/>
            <w:rtl/>
            <w:lang w:bidi="fa-IR"/>
            <w:rPrChange w:id="1502" w:author="Microsoft account" w:date="2025-09-14T11:49:00Z">
              <w:rPr>
                <w:rFonts w:cs="Calibri"/>
                <w:sz w:val="28"/>
                <w:szCs w:val="28"/>
                <w:rtl/>
                <w:lang w:bidi="fa-IR"/>
              </w:rPr>
            </w:rPrChange>
          </w:rPr>
          <w:t xml:space="preserve"> از </w:t>
        </w:r>
        <w:r w:rsidRPr="007E5D18">
          <w:rPr>
            <w:rFonts w:cs="Calibri"/>
            <w:sz w:val="18"/>
            <w:szCs w:val="18"/>
            <w:lang w:bidi="fa-IR"/>
            <w:rPrChange w:id="1503" w:author="Microsoft account" w:date="2025-09-14T11:49:00Z">
              <w:rPr>
                <w:rFonts w:cs="Calibri"/>
                <w:sz w:val="28"/>
                <w:szCs w:val="28"/>
                <w:lang w:bidi="fa-IR"/>
              </w:rPr>
            </w:rPrChange>
          </w:rPr>
          <w:t>threading.Timer</w:t>
        </w:r>
        <w:r w:rsidRPr="007E5D18">
          <w:rPr>
            <w:rFonts w:cs="Calibri"/>
            <w:sz w:val="18"/>
            <w:szCs w:val="18"/>
            <w:rtl/>
            <w:lang w:bidi="fa-IR"/>
            <w:rPrChange w:id="1504" w:author="Microsoft account" w:date="2025-09-14T11:49:00Z">
              <w:rPr>
                <w:rFonts w:cs="Calibri"/>
                <w:sz w:val="28"/>
                <w:szCs w:val="28"/>
                <w:rtl/>
                <w:lang w:bidi="fa-IR"/>
              </w:rPr>
            </w:rPrChange>
          </w:rPr>
          <w:t xml:space="preserve"> </w:t>
        </w:r>
        <w:r w:rsidRPr="007E5D18">
          <w:rPr>
            <w:rFonts w:cs="Calibri" w:hint="cs"/>
            <w:sz w:val="18"/>
            <w:szCs w:val="18"/>
            <w:rtl/>
            <w:lang w:bidi="fa-IR"/>
            <w:rPrChange w:id="1505" w:author="Microsoft account" w:date="2025-09-14T11:49:00Z">
              <w:rPr>
                <w:rFonts w:cs="Calibri" w:hint="cs"/>
                <w:sz w:val="28"/>
                <w:szCs w:val="28"/>
                <w:rtl/>
                <w:lang w:bidi="fa-IR"/>
              </w:rPr>
            </w:rPrChange>
          </w:rPr>
          <w:t>ی</w:t>
        </w:r>
        <w:r w:rsidRPr="007E5D18">
          <w:rPr>
            <w:rFonts w:cs="Calibri" w:hint="eastAsia"/>
            <w:sz w:val="18"/>
            <w:szCs w:val="18"/>
            <w:rtl/>
            <w:lang w:bidi="fa-IR"/>
            <w:rPrChange w:id="1506" w:author="Microsoft account" w:date="2025-09-14T11:49:00Z">
              <w:rPr>
                <w:rFonts w:cs="Calibri" w:hint="eastAsia"/>
                <w:sz w:val="28"/>
                <w:szCs w:val="28"/>
                <w:rtl/>
                <w:lang w:bidi="fa-IR"/>
              </w:rPr>
            </w:rPrChange>
          </w:rPr>
          <w:t>ا</w:t>
        </w:r>
        <w:r w:rsidRPr="007E5D18">
          <w:rPr>
            <w:rFonts w:cs="Calibri"/>
            <w:sz w:val="18"/>
            <w:szCs w:val="18"/>
            <w:rtl/>
            <w:lang w:bidi="fa-IR"/>
            <w:rPrChange w:id="1507" w:author="Microsoft account" w:date="2025-09-14T11:49:00Z">
              <w:rPr>
                <w:rFonts w:cs="Calibri"/>
                <w:sz w:val="28"/>
                <w:szCs w:val="28"/>
                <w:rtl/>
                <w:lang w:bidi="fa-IR"/>
              </w:rPr>
            </w:rPrChange>
          </w:rPr>
          <w:t xml:space="preserve"> </w:t>
        </w:r>
        <w:r w:rsidRPr="007E5D18">
          <w:rPr>
            <w:rFonts w:cs="Calibri"/>
            <w:sz w:val="18"/>
            <w:szCs w:val="18"/>
            <w:lang w:bidi="fa-IR"/>
            <w:rPrChange w:id="1508" w:author="Microsoft account" w:date="2025-09-14T11:49:00Z">
              <w:rPr>
                <w:rFonts w:cs="Calibri"/>
                <w:sz w:val="28"/>
                <w:szCs w:val="28"/>
                <w:lang w:bidi="fa-IR"/>
              </w:rPr>
            </w:rPrChange>
          </w:rPr>
          <w:t>asyncio</w:t>
        </w:r>
        <w:r w:rsidRPr="007E5D18">
          <w:rPr>
            <w:rFonts w:cs="Calibri"/>
            <w:sz w:val="18"/>
            <w:szCs w:val="18"/>
            <w:rtl/>
            <w:lang w:bidi="fa-IR"/>
            <w:rPrChange w:id="1509"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0" w:author="Microsoft account" w:date="2025-09-14T11:49:00Z">
              <w:rPr>
                <w:rFonts w:cs="Calibri" w:hint="cs"/>
                <w:sz w:val="28"/>
                <w:szCs w:val="28"/>
                <w:rtl/>
                <w:lang w:bidi="fa-IR"/>
              </w:rPr>
            </w:rPrChange>
          </w:rPr>
          <w:t>ی</w:t>
        </w:r>
        <w:r w:rsidRPr="007E5D18">
          <w:rPr>
            <w:rFonts w:cs="Calibri"/>
            <w:sz w:val="18"/>
            <w:szCs w:val="18"/>
            <w:rtl/>
            <w:lang w:bidi="fa-IR"/>
            <w:rPrChange w:id="1511"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2" w:author="Microsoft account" w:date="2025-09-14T11:49:00Z">
              <w:rPr>
                <w:rFonts w:cs="Calibri" w:hint="cs"/>
                <w:sz w:val="28"/>
                <w:szCs w:val="28"/>
                <w:rtl/>
                <w:lang w:bidi="fa-IR"/>
              </w:rPr>
            </w:rPrChange>
          </w:rPr>
          <w:t>ی</w:t>
        </w:r>
        <w:r w:rsidRPr="007E5D18">
          <w:rPr>
            <w:rFonts w:cs="Calibri"/>
            <w:sz w:val="18"/>
            <w:szCs w:val="18"/>
            <w:rtl/>
            <w:lang w:bidi="fa-IR"/>
            <w:rPrChange w:id="1513"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4" w:author="Microsoft account" w:date="2025-09-14T11:48:00Z"/>
          <w:rFonts w:cs="Calibri"/>
          <w:sz w:val="28"/>
          <w:szCs w:val="28"/>
          <w:rtl/>
          <w:lang w:bidi="fa-IR"/>
        </w:rPr>
        <w:pPrChange w:id="1515" w:author="Microsoft account" w:date="2025-09-14T11:48:00Z">
          <w:pPr>
            <w:bidi/>
            <w:spacing w:after="0" w:line="276" w:lineRule="auto"/>
            <w:jc w:val="both"/>
          </w:pPr>
        </w:pPrChange>
      </w:pPr>
      <w:ins w:id="1516"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7" w:author="Microsoft account" w:date="2025-09-14T11:48:00Z"/>
          <w:rFonts w:cs="Calibri"/>
          <w:sz w:val="28"/>
          <w:szCs w:val="28"/>
          <w:rtl/>
          <w:lang w:bidi="fa-IR"/>
        </w:rPr>
        <w:pPrChange w:id="1518" w:author="Microsoft account" w:date="2025-09-14T11:48:00Z">
          <w:pPr>
            <w:bidi/>
            <w:spacing w:after="0" w:line="276" w:lineRule="auto"/>
            <w:jc w:val="both"/>
          </w:pPr>
        </w:pPrChange>
      </w:pPr>
    </w:p>
    <w:p w14:paraId="00AA258B" w14:textId="2DAA6610" w:rsidR="007E5D18" w:rsidRDefault="007E5D18">
      <w:pPr>
        <w:bidi/>
        <w:spacing w:after="0" w:line="276" w:lineRule="auto"/>
        <w:jc w:val="both"/>
        <w:rPr>
          <w:ins w:id="1519" w:author="Microsoft account" w:date="2025-09-14T12:06:00Z"/>
          <w:rFonts w:cs="Calibri"/>
          <w:sz w:val="28"/>
          <w:szCs w:val="28"/>
          <w:rtl/>
          <w:lang w:bidi="fa-IR"/>
        </w:rPr>
        <w:pPrChange w:id="1520" w:author="Microsoft account" w:date="2025-10-11T09:39:00Z">
          <w:pPr>
            <w:bidi/>
            <w:spacing w:after="0" w:line="276" w:lineRule="auto"/>
            <w:jc w:val="both"/>
          </w:pPr>
        </w:pPrChange>
      </w:pPr>
      <w:ins w:id="1521" w:author="Microsoft account" w:date="2025-09-14T11:48:00Z">
        <w:r>
          <w:rPr>
            <w:rFonts w:cs="Calibri" w:hint="cs"/>
            <w:sz w:val="28"/>
            <w:szCs w:val="28"/>
            <w:rtl/>
            <w:lang w:bidi="fa-IR"/>
          </w:rPr>
          <w:t>-</w:t>
        </w:r>
      </w:ins>
      <w:ins w:id="1522" w:author="Microsoft account" w:date="2025-09-14T12:05:00Z">
        <w:r w:rsidR="00F75F66">
          <w:rPr>
            <w:rFonts w:cs="Calibri" w:hint="cs"/>
            <w:sz w:val="28"/>
            <w:szCs w:val="28"/>
            <w:rtl/>
            <w:lang w:bidi="fa-IR"/>
          </w:rPr>
          <w:t xml:space="preserve">یادآوری: برای فرمت بندی زمان به کمک </w:t>
        </w:r>
      </w:ins>
      <w:ins w:id="1523"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ins w:id="1524" w:author="Microsoft account" w:date="2025-10-11T09:38:00Z">
        <w:r w:rsidR="002B7A0B">
          <w:rPr>
            <w:rFonts w:cs="Calibri" w:hint="cs"/>
            <w:sz w:val="28"/>
            <w:szCs w:val="28"/>
            <w:rtl/>
            <w:lang w:bidi="fa-IR"/>
          </w:rPr>
          <w:t>(</w:t>
        </w:r>
      </w:ins>
      <w:ins w:id="1525" w:author="Microsoft account" w:date="2025-10-11T09:39:00Z">
        <w:r w:rsidR="002B7A0B">
          <w:rPr>
            <w:rFonts w:cs="Calibri" w:hint="cs"/>
            <w:sz w:val="18"/>
            <w:szCs w:val="18"/>
            <w:rtl/>
            <w:lang w:bidi="fa-IR"/>
          </w:rPr>
          <w:t xml:space="preserve">به این طریق: </w:t>
        </w:r>
        <w:r w:rsidR="002B7A0B">
          <w:rPr>
            <w:rFonts w:cs="Calibri"/>
            <w:sz w:val="18"/>
            <w:szCs w:val="18"/>
            <w:lang w:bidi="fa-IR"/>
          </w:rPr>
          <w:t>time().strftime( “formating”, time.gmtime(seconds or time object))</w:t>
        </w:r>
      </w:ins>
      <w:ins w:id="1526" w:author="Microsoft account" w:date="2025-10-11T09:38:00Z">
        <w:r w:rsidR="002B7A0B">
          <w:rPr>
            <w:rFonts w:cs="Calibri" w:hint="cs"/>
            <w:sz w:val="28"/>
            <w:szCs w:val="28"/>
            <w:rtl/>
            <w:lang w:bidi="fa-IR"/>
          </w:rPr>
          <w:t>)</w:t>
        </w:r>
      </w:ins>
    </w:p>
    <w:p w14:paraId="2E53A17D" w14:textId="77777777" w:rsidR="00F75F66" w:rsidRDefault="00F75F66">
      <w:pPr>
        <w:bidi/>
        <w:spacing w:after="0" w:line="276" w:lineRule="auto"/>
        <w:jc w:val="both"/>
        <w:rPr>
          <w:ins w:id="1527" w:author="Microsoft account" w:date="2025-09-14T12:06:00Z"/>
          <w:rFonts w:cs="Calibri"/>
          <w:sz w:val="28"/>
          <w:szCs w:val="28"/>
          <w:rtl/>
          <w:lang w:bidi="fa-IR"/>
        </w:rPr>
        <w:pPrChange w:id="1528"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29" w:author="Microsoft account" w:date="2025-09-14T10:33:00Z"/>
          <w:rFonts w:cs="Calibri"/>
          <w:sz w:val="28"/>
          <w:szCs w:val="28"/>
          <w:rtl/>
          <w:lang w:bidi="fa-IR"/>
        </w:rPr>
        <w:pPrChange w:id="1530" w:author="Microsoft account" w:date="2025-09-14T12:06:00Z">
          <w:pPr>
            <w:bidi/>
            <w:spacing w:after="0" w:line="276" w:lineRule="auto"/>
            <w:jc w:val="both"/>
          </w:pPr>
        </w:pPrChange>
      </w:pPr>
      <w:ins w:id="1531"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2" w:author="Microsoft account" w:date="2025-09-14T10:33:00Z"/>
          <w:rFonts w:cs="Calibri"/>
          <w:sz w:val="28"/>
          <w:szCs w:val="28"/>
          <w:rtl/>
          <w:lang w:bidi="fa-IR"/>
        </w:rPr>
        <w:pPrChange w:id="1533" w:author="Microsoft account" w:date="2025-09-14T10:33:00Z">
          <w:pPr>
            <w:bidi/>
            <w:spacing w:after="0" w:line="276" w:lineRule="auto"/>
            <w:jc w:val="both"/>
          </w:pPr>
        </w:pPrChange>
      </w:pPr>
    </w:p>
    <w:p w14:paraId="3F18A8FD" w14:textId="3017B92B" w:rsidR="008C17E4" w:rsidRDefault="008C17E4">
      <w:pPr>
        <w:spacing w:after="0" w:line="240" w:lineRule="auto"/>
        <w:rPr>
          <w:ins w:id="1534" w:author="Microsoft account" w:date="2025-09-14T10:33:00Z"/>
          <w:rFonts w:cs="Calibri"/>
          <w:sz w:val="28"/>
          <w:szCs w:val="28"/>
          <w:rtl/>
          <w:lang w:bidi="fa-IR"/>
        </w:rPr>
      </w:pPr>
      <w:ins w:id="1535"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6" w:author="Microsoft account" w:date="2025-09-16T12:28:00Z"/>
          <w:rFonts w:cs="Calibri"/>
          <w:sz w:val="28"/>
          <w:szCs w:val="28"/>
          <w:rtl/>
          <w:lang w:bidi="fa-IR"/>
        </w:rPr>
        <w:pPrChange w:id="1537" w:author="Microsoft account" w:date="2025-09-14T10:33:00Z">
          <w:pPr>
            <w:bidi/>
            <w:spacing w:after="0" w:line="276" w:lineRule="auto"/>
            <w:jc w:val="both"/>
          </w:pPr>
        </w:pPrChange>
      </w:pPr>
      <w:bookmarkStart w:id="1538" w:name="I4040625"/>
      <w:ins w:id="1539" w:author="Microsoft account" w:date="2025-09-16T12:28:00Z">
        <w:r>
          <w:rPr>
            <w:rFonts w:cs="Calibri" w:hint="cs"/>
            <w:sz w:val="28"/>
            <w:szCs w:val="28"/>
            <w:rtl/>
            <w:lang w:bidi="fa-IR"/>
          </w:rPr>
          <w:lastRenderedPageBreak/>
          <w:t>ادامه</w:t>
        </w:r>
      </w:ins>
    </w:p>
    <w:bookmarkEnd w:id="1538"/>
    <w:p w14:paraId="32C338D4" w14:textId="52FA3815" w:rsidR="00F13E7B" w:rsidRDefault="002C1B6A">
      <w:pPr>
        <w:bidi/>
        <w:spacing w:after="0" w:line="276" w:lineRule="auto"/>
        <w:jc w:val="both"/>
        <w:rPr>
          <w:ins w:id="1540" w:author="Microsoft account" w:date="2025-09-16T13:54:00Z"/>
          <w:rFonts w:cs="Calibri"/>
          <w:sz w:val="28"/>
          <w:szCs w:val="28"/>
          <w:rtl/>
          <w:lang w:bidi="fa-IR"/>
        </w:rPr>
        <w:pPrChange w:id="1541" w:author="Microsoft account" w:date="2025-09-16T12:28:00Z">
          <w:pPr>
            <w:bidi/>
            <w:spacing w:after="0" w:line="276" w:lineRule="auto"/>
            <w:jc w:val="both"/>
          </w:pPr>
        </w:pPrChange>
      </w:pPr>
      <w:ins w:id="1542"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3"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4" w:author="Microsoft account" w:date="2025-09-17T12:58:00Z"/>
          <w:rFonts w:cs="Calibri"/>
          <w:sz w:val="28"/>
          <w:szCs w:val="28"/>
          <w:rtl/>
          <w:lang w:bidi="fa-IR"/>
        </w:rPr>
        <w:pPrChange w:id="1545" w:author="Microsoft account" w:date="2025-09-16T13:54:00Z">
          <w:pPr>
            <w:bidi/>
            <w:spacing w:after="0" w:line="276" w:lineRule="auto"/>
            <w:jc w:val="both"/>
          </w:pPr>
        </w:pPrChange>
      </w:pPr>
      <w:ins w:id="1546"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7"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8" w:author="Microsoft account" w:date="2025-09-17T12:58:00Z"/>
          <w:rFonts w:cs="Calibri"/>
          <w:sz w:val="28"/>
          <w:szCs w:val="28"/>
          <w:rtl/>
          <w:lang w:bidi="fa-IR"/>
        </w:rPr>
        <w:pPrChange w:id="1549"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50" w:author="Microsoft account" w:date="2025-09-16T13:55:00Z"/>
          <w:rFonts w:cs="Calibri"/>
          <w:sz w:val="28"/>
          <w:szCs w:val="28"/>
          <w:lang w:bidi="fa-IR"/>
        </w:rPr>
        <w:pPrChange w:id="1551"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2" w:author="Microsoft account" w:date="2025-09-16T12:28:00Z"/>
          <w:rFonts w:cs="Calibri"/>
          <w:sz w:val="28"/>
          <w:szCs w:val="28"/>
          <w:lang w:bidi="fa-IR"/>
        </w:rPr>
        <w:pPrChange w:id="1553" w:author="Microsoft account" w:date="2025-09-16T13:55:00Z">
          <w:pPr>
            <w:bidi/>
            <w:spacing w:after="0" w:line="276" w:lineRule="auto"/>
            <w:jc w:val="both"/>
          </w:pPr>
        </w:pPrChange>
      </w:pPr>
    </w:p>
    <w:p w14:paraId="5942F199" w14:textId="783B5AB6" w:rsidR="00F13E7B" w:rsidRDefault="00F13E7B">
      <w:pPr>
        <w:spacing w:after="0" w:line="240" w:lineRule="auto"/>
        <w:rPr>
          <w:ins w:id="1554" w:author="Microsoft account" w:date="2025-09-16T12:28:00Z"/>
          <w:rFonts w:cs="Calibri"/>
          <w:sz w:val="28"/>
          <w:szCs w:val="28"/>
          <w:lang w:bidi="fa-IR"/>
        </w:rPr>
      </w:pPr>
      <w:ins w:id="1555"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6" w:author="Microsoft account" w:date="2025-09-17T12:59:00Z"/>
          <w:rFonts w:cs="Calibri"/>
          <w:sz w:val="28"/>
          <w:szCs w:val="28"/>
          <w:rtl/>
          <w:lang w:bidi="fa-IR"/>
        </w:rPr>
        <w:pPrChange w:id="1557" w:author="Microsoft account" w:date="2025-09-16T12:28:00Z">
          <w:pPr>
            <w:bidi/>
            <w:spacing w:after="0" w:line="276" w:lineRule="auto"/>
            <w:jc w:val="both"/>
          </w:pPr>
        </w:pPrChange>
      </w:pPr>
      <w:bookmarkStart w:id="1558" w:name="I4040626"/>
      <w:ins w:id="1559" w:author="Microsoft account" w:date="2025-09-17T12:59:00Z">
        <w:r>
          <w:rPr>
            <w:rFonts w:cs="Calibri" w:hint="cs"/>
            <w:sz w:val="28"/>
            <w:szCs w:val="28"/>
            <w:rtl/>
            <w:lang w:bidi="fa-IR"/>
          </w:rPr>
          <w:lastRenderedPageBreak/>
          <w:t>ادامه</w:t>
        </w:r>
      </w:ins>
    </w:p>
    <w:bookmarkEnd w:id="1558"/>
    <w:p w14:paraId="3083ECDB" w14:textId="77777777" w:rsidR="00701FFF" w:rsidRDefault="00701FFF">
      <w:pPr>
        <w:bidi/>
        <w:spacing w:after="0" w:line="276" w:lineRule="auto"/>
        <w:jc w:val="both"/>
        <w:rPr>
          <w:ins w:id="1560" w:author="Microsoft account" w:date="2025-09-17T12:59:00Z"/>
          <w:rFonts w:cs="Calibri"/>
          <w:sz w:val="28"/>
          <w:szCs w:val="28"/>
          <w:rtl/>
          <w:lang w:bidi="fa-IR"/>
        </w:rPr>
        <w:pPrChange w:id="1561"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2" w:author="Microsoft account" w:date="2025-09-17T13:00:00Z"/>
          <w:rFonts w:cs="Calibri"/>
          <w:sz w:val="28"/>
          <w:szCs w:val="28"/>
          <w:rtl/>
          <w:lang w:bidi="fa-IR"/>
        </w:rPr>
        <w:pPrChange w:id="1563" w:author="Microsoft account" w:date="2025-09-17T12:59:00Z">
          <w:pPr>
            <w:bidi/>
            <w:spacing w:after="0" w:line="276" w:lineRule="auto"/>
            <w:jc w:val="both"/>
          </w:pPr>
        </w:pPrChange>
      </w:pPr>
      <w:ins w:id="1564"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5" w:author="Microsoft account" w:date="2025-09-17T13:00:00Z"/>
          <w:rFonts w:cs="Calibri"/>
          <w:sz w:val="28"/>
          <w:szCs w:val="28"/>
          <w:rtl/>
          <w:lang w:bidi="fa-IR"/>
        </w:rPr>
        <w:pPrChange w:id="1566" w:author="Microsoft account" w:date="2025-09-17T13:00:00Z">
          <w:pPr>
            <w:bidi/>
            <w:spacing w:after="0" w:line="276" w:lineRule="auto"/>
            <w:jc w:val="both"/>
          </w:pPr>
        </w:pPrChange>
      </w:pPr>
      <w:ins w:id="1567" w:author="Microsoft account" w:date="2025-09-17T13:00:00Z">
        <w:r w:rsidRPr="001F062A">
          <w:rPr>
            <w:rFonts w:cs="Calibri"/>
            <w:noProof/>
            <w:sz w:val="28"/>
            <w:szCs w:val="28"/>
            <w:rPrChange w:id="1568"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69" w:author="Microsoft account" w:date="2025-09-17T13:00:00Z"/>
          <w:rFonts w:cs="Calibri"/>
          <w:sz w:val="28"/>
          <w:szCs w:val="28"/>
          <w:rtl/>
          <w:lang w:bidi="fa-IR"/>
        </w:rPr>
        <w:pPrChange w:id="1570"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71" w:author="Microsoft account" w:date="2025-09-18T09:44:00Z"/>
          <w:rFonts w:cs="Calibri"/>
          <w:sz w:val="28"/>
          <w:szCs w:val="28"/>
          <w:lang w:bidi="fa-IR"/>
        </w:rPr>
        <w:pPrChange w:id="1572" w:author="Microsoft account" w:date="2025-09-17T13:00:00Z">
          <w:pPr>
            <w:bidi/>
            <w:spacing w:after="0" w:line="276" w:lineRule="auto"/>
            <w:jc w:val="both"/>
          </w:pPr>
        </w:pPrChange>
      </w:pPr>
      <w:ins w:id="1573"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4" w:author="Microsoft account" w:date="2025-09-17T13:01:00Z"/>
          <w:rFonts w:cs="Calibri"/>
          <w:sz w:val="28"/>
          <w:szCs w:val="28"/>
          <w:rtl/>
          <w:lang w:bidi="fa-IR"/>
          <w:rPrChange w:id="1575" w:author="Microsoft account" w:date="2025-09-18T09:44:00Z">
            <w:rPr>
              <w:ins w:id="1576" w:author="Microsoft account" w:date="2025-09-17T13:01:00Z"/>
              <w:noProof/>
              <w:rtl/>
            </w:rPr>
          </w:rPrChange>
        </w:rPr>
        <w:pPrChange w:id="1577" w:author="Microsoft account" w:date="2025-09-18T09:44:00Z">
          <w:pPr>
            <w:bidi/>
            <w:spacing w:after="0" w:line="276" w:lineRule="auto"/>
            <w:jc w:val="both"/>
          </w:pPr>
        </w:pPrChange>
      </w:pPr>
      <w:ins w:id="1578"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79" w:author="Microsoft account" w:date="2025-09-18T09:44:00Z"/>
          <w:rFonts w:cs="Calibri"/>
          <w:sz w:val="28"/>
          <w:szCs w:val="28"/>
          <w:lang w:bidi="fa-IR"/>
        </w:rPr>
        <w:pPrChange w:id="1580" w:author="Microsoft account" w:date="2025-09-17T13:01:00Z">
          <w:pPr>
            <w:bidi/>
            <w:spacing w:after="0" w:line="276" w:lineRule="auto"/>
            <w:jc w:val="both"/>
          </w:pPr>
        </w:pPrChange>
      </w:pPr>
      <w:ins w:id="1581"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2" w:author="Microsoft account" w:date="2025-09-17T13:01:00Z"/>
          <w:rFonts w:cs="Calibri"/>
          <w:sz w:val="28"/>
          <w:szCs w:val="28"/>
          <w:rtl/>
          <w:lang w:bidi="fa-IR"/>
        </w:rPr>
        <w:pPrChange w:id="1583" w:author="Microsoft account" w:date="2025-09-18T09:44:00Z">
          <w:pPr>
            <w:bidi/>
            <w:spacing w:after="0" w:line="276" w:lineRule="auto"/>
            <w:jc w:val="both"/>
          </w:pPr>
        </w:pPrChange>
      </w:pPr>
      <w:ins w:id="1584"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5" w:author="Microsoft account" w:date="2025-09-17T13:01:00Z"/>
          <w:rFonts w:cs="Calibri"/>
          <w:sz w:val="28"/>
          <w:szCs w:val="28"/>
          <w:rtl/>
          <w:lang w:bidi="fa-IR"/>
        </w:rPr>
        <w:pPrChange w:id="1586"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7" w:author="Microsoft account" w:date="2025-09-17T13:39:00Z"/>
          <w:rFonts w:cs="Calibri"/>
          <w:sz w:val="28"/>
          <w:szCs w:val="28"/>
          <w:rtl/>
          <w:lang w:bidi="fa-IR"/>
        </w:rPr>
        <w:pPrChange w:id="1588" w:author="Microsoft account" w:date="2025-09-17T13:01:00Z">
          <w:pPr>
            <w:bidi/>
            <w:spacing w:after="0" w:line="276" w:lineRule="auto"/>
            <w:jc w:val="both"/>
          </w:pPr>
        </w:pPrChange>
      </w:pPr>
      <w:ins w:id="1589" w:author="Microsoft account" w:date="2025-09-17T13:01:00Z">
        <w:r>
          <w:rPr>
            <w:rFonts w:cs="Calibri" w:hint="cs"/>
            <w:sz w:val="28"/>
            <w:szCs w:val="28"/>
            <w:rtl/>
            <w:lang w:bidi="fa-IR"/>
          </w:rPr>
          <w:t>-</w:t>
        </w:r>
      </w:ins>
      <w:ins w:id="1590"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91" w:author="Microsoft account" w:date="2025-09-17T13:39:00Z"/>
          <w:rFonts w:cs="Calibri"/>
          <w:sz w:val="28"/>
          <w:szCs w:val="28"/>
          <w:rtl/>
          <w:lang w:bidi="fa-IR"/>
        </w:rPr>
        <w:pPrChange w:id="1592"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3" w:author="Microsoft account" w:date="2025-09-17T13:53:00Z"/>
          <w:rFonts w:cs="Calibri"/>
          <w:sz w:val="28"/>
          <w:szCs w:val="28"/>
          <w:rtl/>
          <w:lang w:bidi="fa-IR"/>
        </w:rPr>
        <w:pPrChange w:id="1594" w:author="Microsoft account" w:date="2025-09-18T09:45:00Z">
          <w:pPr>
            <w:bidi/>
            <w:spacing w:after="0" w:line="276" w:lineRule="auto"/>
            <w:jc w:val="both"/>
          </w:pPr>
        </w:pPrChange>
      </w:pPr>
      <w:ins w:id="1595" w:author="Microsoft account" w:date="2025-09-17T13:39:00Z">
        <w:r>
          <w:rPr>
            <w:rFonts w:cs="Calibri" w:hint="cs"/>
            <w:sz w:val="28"/>
            <w:szCs w:val="28"/>
            <w:rtl/>
            <w:lang w:bidi="fa-IR"/>
          </w:rPr>
          <w:t>-</w:t>
        </w:r>
      </w:ins>
      <w:ins w:id="1596" w:author="Microsoft account" w:date="2025-09-17T13:51:00Z">
        <w:r w:rsidR="00166988">
          <w:rPr>
            <w:rFonts w:cs="Calibri" w:hint="cs"/>
            <w:sz w:val="28"/>
            <w:szCs w:val="28"/>
            <w:rtl/>
            <w:lang w:bidi="fa-IR"/>
          </w:rPr>
          <w:t xml:space="preserve">یادآوری: توی </w:t>
        </w:r>
      </w:ins>
      <w:ins w:id="1597"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8"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99" w:author="Microsoft account" w:date="2025-09-17T13:53:00Z"/>
          <w:rFonts w:cs="Calibri"/>
          <w:sz w:val="28"/>
          <w:szCs w:val="28"/>
          <w:rtl/>
          <w:lang w:bidi="fa-IR"/>
        </w:rPr>
        <w:pPrChange w:id="1600" w:author="Microsoft account" w:date="2025-09-17T13:53:00Z">
          <w:pPr>
            <w:bidi/>
            <w:spacing w:after="0" w:line="276" w:lineRule="auto"/>
            <w:jc w:val="both"/>
          </w:pPr>
        </w:pPrChange>
      </w:pPr>
    </w:p>
    <w:p w14:paraId="15EFF76D" w14:textId="0C906F9A" w:rsidR="00166988" w:rsidRDefault="00166988">
      <w:pPr>
        <w:bidi/>
        <w:spacing w:after="0" w:line="276" w:lineRule="auto"/>
        <w:jc w:val="both"/>
        <w:rPr>
          <w:ins w:id="1601" w:author="Microsoft account" w:date="2025-09-17T14:00:00Z"/>
          <w:rFonts w:cs="Calibri"/>
          <w:sz w:val="28"/>
          <w:szCs w:val="28"/>
          <w:rtl/>
          <w:lang w:bidi="fa-IR"/>
        </w:rPr>
        <w:pPrChange w:id="1602" w:author="Microsoft account" w:date="2025-09-18T09:46:00Z">
          <w:pPr>
            <w:bidi/>
            <w:spacing w:after="0" w:line="276" w:lineRule="auto"/>
            <w:jc w:val="both"/>
          </w:pPr>
        </w:pPrChange>
      </w:pPr>
      <w:ins w:id="1603" w:author="Microsoft account" w:date="2025-09-17T13:53:00Z">
        <w:r>
          <w:rPr>
            <w:rFonts w:cs="Calibri" w:hint="cs"/>
            <w:sz w:val="28"/>
            <w:szCs w:val="28"/>
            <w:rtl/>
            <w:lang w:bidi="fa-IR"/>
          </w:rPr>
          <w:t>-</w:t>
        </w:r>
      </w:ins>
      <w:ins w:id="1604"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5" w:author="Microsoft account" w:date="2025-09-17T14:00:00Z">
        <w:r>
          <w:rPr>
            <w:rFonts w:cs="Calibri"/>
            <w:sz w:val="28"/>
            <w:szCs w:val="28"/>
            <w:lang w:bidi="fa-IR"/>
          </w:rPr>
          <w:t>pandas</w:t>
        </w:r>
        <w:r>
          <w:rPr>
            <w:rFonts w:cs="Calibri" w:hint="cs"/>
            <w:sz w:val="28"/>
            <w:szCs w:val="28"/>
            <w:rtl/>
            <w:lang w:bidi="fa-IR"/>
          </w:rPr>
          <w:t xml:space="preserve"> بهش بربخوریم. </w:t>
        </w:r>
      </w:ins>
      <w:ins w:id="1606" w:author="Microsoft account" w:date="2025-10-11T09:46:00Z">
        <w:r w:rsidR="001971AE">
          <w:rPr>
            <w:rFonts w:cs="Calibri" w:hint="cs"/>
            <w:sz w:val="28"/>
            <w:szCs w:val="28"/>
            <w:rtl/>
            <w:lang w:bidi="fa-IR"/>
          </w:rPr>
          <w:t>(</w:t>
        </w:r>
        <w:r w:rsidR="001971AE">
          <w:rPr>
            <w:rFonts w:cs="Calibri" w:hint="cs"/>
            <w:sz w:val="18"/>
            <w:szCs w:val="18"/>
            <w:rtl/>
            <w:lang w:bidi="fa-IR"/>
          </w:rPr>
          <w:t xml:space="preserve">همچنین چیزی داره که همشون رو توی یه </w:t>
        </w:r>
      </w:ins>
      <w:ins w:id="1607" w:author="Microsoft account" w:date="2025-10-11T09:47:00Z">
        <w:r w:rsidR="001971AE">
          <w:rPr>
            <w:rFonts w:cs="Calibri"/>
            <w:sz w:val="18"/>
            <w:szCs w:val="18"/>
            <w:lang w:bidi="fa-IR"/>
          </w:rPr>
          <w:t>tuple</w:t>
        </w:r>
        <w:r w:rsidR="001971AE">
          <w:rPr>
            <w:rFonts w:cs="Calibri" w:hint="cs"/>
            <w:sz w:val="18"/>
            <w:szCs w:val="18"/>
            <w:rtl/>
            <w:lang w:bidi="fa-IR"/>
          </w:rPr>
          <w:t xml:space="preserve"> برمیگردونه که میشه </w:t>
        </w:r>
        <w:r w:rsidR="001971AE">
          <w:rPr>
            <w:rFonts w:cs="Calibri"/>
            <w:sz w:val="18"/>
            <w:szCs w:val="18"/>
            <w:lang w:bidi="fa-IR"/>
          </w:rPr>
          <w:t>.items()</w:t>
        </w:r>
      </w:ins>
      <w:ins w:id="1608" w:author="Microsoft account" w:date="2025-10-11T09:46:00Z">
        <w:r w:rsidR="001971AE">
          <w:rPr>
            <w:rFonts w:cs="Calibri" w:hint="cs"/>
            <w:sz w:val="28"/>
            <w:szCs w:val="28"/>
            <w:rtl/>
            <w:lang w:bidi="fa-IR"/>
          </w:rPr>
          <w:t>)</w:t>
        </w:r>
      </w:ins>
    </w:p>
    <w:p w14:paraId="1BEEAE5E" w14:textId="77777777" w:rsidR="00166988" w:rsidRDefault="00166988">
      <w:pPr>
        <w:bidi/>
        <w:spacing w:after="0" w:line="276" w:lineRule="auto"/>
        <w:jc w:val="both"/>
        <w:rPr>
          <w:ins w:id="1609" w:author="Microsoft account" w:date="2025-09-17T14:00:00Z"/>
          <w:rFonts w:cs="Calibri"/>
          <w:sz w:val="28"/>
          <w:szCs w:val="28"/>
          <w:rtl/>
          <w:lang w:bidi="fa-IR"/>
        </w:rPr>
        <w:pPrChange w:id="1610"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11" w:author="Microsoft account" w:date="2025-09-17T14:05:00Z"/>
          <w:rFonts w:cs="Calibri"/>
          <w:sz w:val="28"/>
          <w:szCs w:val="28"/>
          <w:rtl/>
          <w:lang w:bidi="fa-IR"/>
        </w:rPr>
        <w:pPrChange w:id="1612" w:author="Microsoft account" w:date="2025-09-17T14:00:00Z">
          <w:pPr>
            <w:bidi/>
            <w:spacing w:after="0" w:line="276" w:lineRule="auto"/>
            <w:jc w:val="both"/>
          </w:pPr>
        </w:pPrChange>
      </w:pPr>
      <w:ins w:id="1613" w:author="Microsoft account" w:date="2025-09-17T14:00:00Z">
        <w:r>
          <w:rPr>
            <w:rFonts w:cs="Calibri" w:hint="cs"/>
            <w:sz w:val="28"/>
            <w:szCs w:val="28"/>
            <w:rtl/>
            <w:lang w:bidi="fa-IR"/>
          </w:rPr>
          <w:t>-</w:t>
        </w:r>
      </w:ins>
      <w:ins w:id="1614" w:author="Microsoft account" w:date="2025-09-17T14:03:00Z">
        <w:r w:rsidR="00AD57ED">
          <w:rPr>
            <w:rFonts w:cs="Calibri" w:hint="cs"/>
            <w:sz w:val="28"/>
            <w:szCs w:val="28"/>
            <w:rtl/>
            <w:lang w:bidi="fa-IR"/>
          </w:rPr>
          <w:t>یه چیز جالب. این</w:t>
        </w:r>
      </w:ins>
      <w:ins w:id="1615"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6"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7" w:author="Microsoft account" w:date="2025-09-17T14:05:00Z"/>
          <w:rFonts w:cs="Calibri"/>
          <w:sz w:val="28"/>
          <w:szCs w:val="28"/>
          <w:rtl/>
          <w:lang w:bidi="fa-IR"/>
        </w:rPr>
        <w:pPrChange w:id="1618"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19" w:author="Microsoft account" w:date="2025-09-18T09:46:00Z"/>
          <w:rFonts w:cs="Calibri"/>
          <w:sz w:val="28"/>
          <w:szCs w:val="28"/>
          <w:rtl/>
          <w:lang w:bidi="fa-IR"/>
        </w:rPr>
        <w:pPrChange w:id="1620" w:author="Microsoft account" w:date="2025-09-17T14:05:00Z">
          <w:pPr>
            <w:bidi/>
            <w:spacing w:after="0" w:line="276" w:lineRule="auto"/>
            <w:jc w:val="both"/>
          </w:pPr>
        </w:pPrChange>
      </w:pPr>
      <w:ins w:id="1621" w:author="Microsoft account" w:date="2025-09-17T14:05:00Z">
        <w:r>
          <w:rPr>
            <w:rFonts w:cs="Calibri" w:hint="cs"/>
            <w:sz w:val="28"/>
            <w:szCs w:val="28"/>
            <w:rtl/>
            <w:lang w:bidi="fa-IR"/>
          </w:rPr>
          <w:t>-</w:t>
        </w:r>
      </w:ins>
      <w:ins w:id="1622"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23"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24"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5" w:author="Microsoft account" w:date="2025-09-17T14:11:00Z"/>
          <w:rFonts w:cs="Calibri"/>
          <w:sz w:val="28"/>
          <w:szCs w:val="28"/>
          <w:rtl/>
          <w:lang w:bidi="fa-IR"/>
        </w:rPr>
        <w:pPrChange w:id="1626" w:author="Microsoft account" w:date="2025-09-18T09:46:00Z">
          <w:pPr>
            <w:bidi/>
            <w:spacing w:after="0" w:line="276" w:lineRule="auto"/>
            <w:jc w:val="both"/>
          </w:pPr>
        </w:pPrChange>
      </w:pPr>
      <w:ins w:id="1627"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8"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29"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30" w:author="Microsoft account" w:date="2025-09-17T14:11:00Z"/>
          <w:rFonts w:cs="Calibri"/>
          <w:sz w:val="28"/>
          <w:szCs w:val="28"/>
          <w:rtl/>
          <w:lang w:bidi="fa-IR"/>
        </w:rPr>
        <w:pPrChange w:id="1631"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32" w:author="Microsoft account" w:date="2025-09-17T14:53:00Z"/>
          <w:rFonts w:cs="Calibri"/>
          <w:sz w:val="28"/>
          <w:szCs w:val="28"/>
          <w:rtl/>
          <w:lang w:bidi="fa-IR"/>
        </w:rPr>
        <w:pPrChange w:id="1633" w:author="Microsoft account" w:date="2025-09-17T14:11:00Z">
          <w:pPr>
            <w:bidi/>
            <w:spacing w:after="0" w:line="276" w:lineRule="auto"/>
            <w:jc w:val="both"/>
          </w:pPr>
        </w:pPrChange>
      </w:pPr>
      <w:ins w:id="1634"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5"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6" w:author="Microsoft account" w:date="2025-09-17T14:53:00Z"/>
          <w:rFonts w:cs="Calibri"/>
          <w:sz w:val="28"/>
          <w:szCs w:val="28"/>
          <w:lang w:bidi="fa-IR"/>
        </w:rPr>
        <w:pPrChange w:id="1637" w:author="Microsoft account" w:date="2025-09-17T14:53:00Z">
          <w:pPr>
            <w:bidi/>
            <w:spacing w:after="0" w:line="276" w:lineRule="auto"/>
            <w:jc w:val="both"/>
          </w:pPr>
        </w:pPrChange>
      </w:pPr>
      <w:ins w:id="1638"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39" w:author="Microsoft account" w:date="2025-09-17T14:53:00Z"/>
          <w:rFonts w:cs="Calibri"/>
          <w:sz w:val="28"/>
          <w:szCs w:val="28"/>
          <w:lang w:bidi="fa-IR"/>
        </w:rPr>
        <w:pPrChange w:id="1640"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41" w:author="Microsoft account" w:date="2025-09-17T13:52:00Z"/>
          <w:rFonts w:cs="Calibri"/>
          <w:sz w:val="28"/>
          <w:szCs w:val="28"/>
          <w:lang w:bidi="fa-IR"/>
        </w:rPr>
        <w:pPrChange w:id="1642"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43" w:author="Microsoft account" w:date="2025-09-17T13:52:00Z"/>
          <w:rFonts w:cs="Calibri"/>
          <w:sz w:val="28"/>
          <w:szCs w:val="28"/>
          <w:rtl/>
          <w:lang w:bidi="fa-IR"/>
        </w:rPr>
        <w:pPrChange w:id="1644"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5" w:author="Microsoft account" w:date="2025-09-17T13:52:00Z">
          <w:pPr>
            <w:bidi/>
            <w:spacing w:after="0" w:line="276" w:lineRule="auto"/>
            <w:jc w:val="both"/>
          </w:pPr>
        </w:pPrChange>
      </w:pPr>
      <w:ins w:id="1646"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7"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8" w:author="Microsoft account" w:date="2025-09-17T12:59:00Z"/>
          <w:rFonts w:cs="Calibri"/>
          <w:sz w:val="28"/>
          <w:szCs w:val="28"/>
          <w:rtl/>
          <w:lang w:bidi="fa-IR"/>
        </w:rPr>
        <w:pPrChange w:id="1649" w:author="Microsoft account" w:date="2025-09-17T12:59:00Z">
          <w:pPr>
            <w:bidi/>
            <w:spacing w:after="0" w:line="276" w:lineRule="auto"/>
            <w:jc w:val="both"/>
          </w:pPr>
        </w:pPrChange>
      </w:pPr>
    </w:p>
    <w:p w14:paraId="7FD2239B" w14:textId="3BACE872" w:rsidR="00701FFF" w:rsidRDefault="00701FFF">
      <w:pPr>
        <w:spacing w:after="0" w:line="240" w:lineRule="auto"/>
        <w:rPr>
          <w:ins w:id="1650" w:author="Microsoft account" w:date="2025-09-17T12:59:00Z"/>
          <w:rFonts w:cs="Calibri"/>
          <w:sz w:val="28"/>
          <w:szCs w:val="28"/>
          <w:rtl/>
          <w:lang w:bidi="fa-IR"/>
        </w:rPr>
      </w:pPr>
      <w:ins w:id="1651"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52" w:author="Microsoft account" w:date="2025-09-18T09:48:00Z"/>
          <w:rFonts w:cs="Calibri"/>
          <w:sz w:val="28"/>
          <w:szCs w:val="28"/>
          <w:rtl/>
          <w:lang w:bidi="fa-IR"/>
        </w:rPr>
        <w:pPrChange w:id="1653" w:author="Microsoft account" w:date="2025-09-17T12:59:00Z">
          <w:pPr>
            <w:bidi/>
            <w:spacing w:after="0" w:line="276" w:lineRule="auto"/>
            <w:jc w:val="both"/>
          </w:pPr>
        </w:pPrChange>
      </w:pPr>
      <w:bookmarkStart w:id="1654" w:name="I4040627"/>
      <w:ins w:id="1655" w:author="Microsoft account" w:date="2025-09-18T09:48:00Z">
        <w:r>
          <w:rPr>
            <w:rFonts w:cs="Calibri" w:hint="cs"/>
            <w:sz w:val="28"/>
            <w:szCs w:val="28"/>
            <w:rtl/>
            <w:lang w:bidi="fa-IR"/>
          </w:rPr>
          <w:lastRenderedPageBreak/>
          <w:t>ادامه</w:t>
        </w:r>
      </w:ins>
    </w:p>
    <w:bookmarkEnd w:id="1654"/>
    <w:p w14:paraId="4D3FFA24" w14:textId="491B60E0" w:rsidR="00B608BA" w:rsidRDefault="00B608BA">
      <w:pPr>
        <w:bidi/>
        <w:spacing w:after="0" w:line="276" w:lineRule="auto"/>
        <w:jc w:val="both"/>
        <w:rPr>
          <w:ins w:id="1656" w:author="Microsoft account" w:date="2025-09-18T09:49:00Z"/>
          <w:rFonts w:cs="Calibri"/>
          <w:sz w:val="28"/>
          <w:szCs w:val="28"/>
          <w:lang w:bidi="fa-IR"/>
        </w:rPr>
        <w:pPrChange w:id="1657" w:author="Microsoft account" w:date="2025-09-18T09:48:00Z">
          <w:pPr>
            <w:bidi/>
            <w:spacing w:after="0" w:line="276" w:lineRule="auto"/>
            <w:jc w:val="both"/>
          </w:pPr>
        </w:pPrChange>
      </w:pPr>
      <w:ins w:id="1658"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59" w:author="Microsoft account" w:date="2025-09-18T09:48:00Z"/>
          <w:rFonts w:cs="Calibri"/>
          <w:sz w:val="28"/>
          <w:szCs w:val="28"/>
          <w:lang w:bidi="fa-IR"/>
        </w:rPr>
        <w:pPrChange w:id="1660" w:author="Microsoft account" w:date="2025-09-18T09:49:00Z">
          <w:pPr>
            <w:bidi/>
            <w:spacing w:after="0" w:line="276" w:lineRule="auto"/>
            <w:jc w:val="both"/>
          </w:pPr>
        </w:pPrChange>
      </w:pPr>
      <w:ins w:id="1661"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62" w:author="Microsoft account" w:date="2025-09-18T09:52:00Z"/>
          <w:rFonts w:cs="Calibri"/>
          <w:sz w:val="28"/>
          <w:szCs w:val="28"/>
          <w:lang w:bidi="fa-IR"/>
        </w:rPr>
        <w:pPrChange w:id="1663"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64" w:author="Microsoft account" w:date="2025-09-18T09:54:00Z"/>
          <w:rFonts w:cs="Calibri"/>
          <w:sz w:val="28"/>
          <w:szCs w:val="28"/>
          <w:rtl/>
          <w:lang w:bidi="fa-IR"/>
        </w:rPr>
        <w:pPrChange w:id="1665" w:author="Microsoft account" w:date="2025-09-18T09:52:00Z">
          <w:pPr>
            <w:bidi/>
            <w:spacing w:after="0" w:line="276" w:lineRule="auto"/>
            <w:jc w:val="both"/>
          </w:pPr>
        </w:pPrChange>
      </w:pPr>
      <w:ins w:id="1666"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7"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8"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69" w:author="Microsoft account" w:date="2025-09-18T09:56:00Z"/>
          <w:rFonts w:cs="Calibri"/>
          <w:sz w:val="28"/>
          <w:szCs w:val="28"/>
          <w:rtl/>
          <w:lang w:bidi="fa-IR"/>
        </w:rPr>
        <w:pPrChange w:id="1670"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71" w:author="Microsoft account" w:date="2025-09-18T09:54:00Z"/>
          <w:rFonts w:cs="Calibri"/>
          <w:sz w:val="28"/>
          <w:szCs w:val="28"/>
          <w:rtl/>
          <w:lang w:bidi="fa-IR"/>
        </w:rPr>
        <w:pPrChange w:id="1672" w:author="Microsoft account" w:date="2025-09-18T09:56:00Z">
          <w:pPr>
            <w:bidi/>
            <w:spacing w:after="0" w:line="276" w:lineRule="auto"/>
            <w:jc w:val="both"/>
          </w:pPr>
        </w:pPrChange>
      </w:pPr>
      <w:ins w:id="1673"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74" w:author="Microsoft account" w:date="2025-09-18T09:55:00Z"/>
          <w:rFonts w:cs="Calibri"/>
          <w:sz w:val="28"/>
          <w:szCs w:val="28"/>
          <w:rtl/>
          <w:lang w:bidi="fa-IR"/>
        </w:rPr>
        <w:pPrChange w:id="1675" w:author="Microsoft account" w:date="2025-09-18T09:54:00Z">
          <w:pPr>
            <w:bidi/>
            <w:spacing w:after="0" w:line="276" w:lineRule="auto"/>
            <w:jc w:val="both"/>
          </w:pPr>
        </w:pPrChange>
      </w:pPr>
      <w:ins w:id="1676" w:author="Microsoft account" w:date="2025-09-18T09:54:00Z">
        <w:r>
          <w:rPr>
            <w:rFonts w:cs="Calibri" w:hint="cs"/>
            <w:sz w:val="28"/>
            <w:szCs w:val="28"/>
            <w:rtl/>
            <w:lang w:bidi="fa-IR"/>
          </w:rPr>
          <w:t>-</w:t>
        </w:r>
      </w:ins>
      <w:ins w:id="1677" w:author="Microsoft account" w:date="2025-09-18T09:55:00Z">
        <w:r>
          <w:rPr>
            <w:rFonts w:cs="Calibri" w:hint="cs"/>
            <w:sz w:val="28"/>
            <w:szCs w:val="28"/>
            <w:rtl/>
            <w:lang w:bidi="fa-IR"/>
          </w:rPr>
          <w:t xml:space="preserve">در ابتدا </w:t>
        </w:r>
        <w:r>
          <w:rPr>
            <w:rFonts w:cs="Calibri"/>
            <w:sz w:val="28"/>
            <w:szCs w:val="28"/>
            <w:lang w:bidi="fa-IR"/>
          </w:rPr>
          <w:t xml:space="preserve">list </w:t>
        </w:r>
        <w:r w:rsidRPr="00374721">
          <w:rPr>
            <w:rFonts w:cs="Calibri"/>
            <w:sz w:val="28"/>
            <w:szCs w:val="28"/>
            <w:lang w:bidi="fa-IR"/>
            <w:rPrChange w:id="1678" w:author="Microsoft account" w:date="2025-10-12T11:46:00Z">
              <w:rPr>
                <w:rFonts w:cs="Calibri"/>
                <w:sz w:val="28"/>
                <w:szCs w:val="28"/>
                <w:lang w:bidi="fa-IR"/>
              </w:rPr>
            </w:rPrChange>
          </w:rPr>
          <w:t>comprehension</w:t>
        </w:r>
      </w:ins>
    </w:p>
    <w:p w14:paraId="423A66AA" w14:textId="3CE5D589" w:rsidR="006858B0" w:rsidRDefault="006858B0">
      <w:pPr>
        <w:bidi/>
        <w:spacing w:after="0" w:line="276" w:lineRule="auto"/>
        <w:jc w:val="both"/>
        <w:rPr>
          <w:ins w:id="1679" w:author="Microsoft account" w:date="2025-09-18T09:57:00Z"/>
          <w:rFonts w:cs="Calibri"/>
          <w:sz w:val="28"/>
          <w:szCs w:val="28"/>
          <w:rtl/>
          <w:lang w:bidi="fa-IR"/>
        </w:rPr>
        <w:pPrChange w:id="1680" w:author="Microsoft account" w:date="2025-09-18T09:55:00Z">
          <w:pPr>
            <w:bidi/>
            <w:spacing w:after="0" w:line="276" w:lineRule="auto"/>
            <w:jc w:val="both"/>
          </w:pPr>
        </w:pPrChange>
      </w:pPr>
      <w:ins w:id="168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8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83" w:author="Microsoft account" w:date="2025-09-18T09:57:00Z"/>
          <w:rFonts w:cs="Calibri"/>
          <w:sz w:val="28"/>
          <w:szCs w:val="28"/>
          <w:rtl/>
          <w:lang w:bidi="fa-IR"/>
        </w:rPr>
        <w:pPrChange w:id="1684" w:author="Microsoft account" w:date="2025-09-18T09:57:00Z">
          <w:pPr>
            <w:bidi/>
            <w:spacing w:after="0" w:line="276" w:lineRule="auto"/>
            <w:jc w:val="both"/>
          </w:pPr>
        </w:pPrChange>
      </w:pPr>
      <w:ins w:id="1685" w:author="Microsoft account" w:date="2025-09-18T09:57:00Z">
        <w:r w:rsidRPr="00FF10B0">
          <w:rPr>
            <w:rFonts w:cs="Calibri"/>
            <w:noProof/>
            <w:sz w:val="28"/>
            <w:szCs w:val="28"/>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7" w:author="Microsoft account" w:date="2025-09-18T09:57:00Z"/>
          <w:rFonts w:cs="Calibri"/>
          <w:sz w:val="28"/>
          <w:szCs w:val="28"/>
          <w:rtl/>
          <w:lang w:bidi="fa-IR"/>
        </w:rPr>
        <w:pPrChange w:id="1688" w:author="Microsoft account" w:date="2025-09-18T09:57:00Z">
          <w:pPr>
            <w:bidi/>
            <w:spacing w:after="0" w:line="276" w:lineRule="auto"/>
            <w:jc w:val="both"/>
          </w:pPr>
        </w:pPrChange>
      </w:pPr>
      <w:ins w:id="168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90" w:author="Microsoft account" w:date="2025-09-18T09:58:00Z"/>
          <w:rFonts w:cs="Calibri"/>
          <w:sz w:val="28"/>
          <w:szCs w:val="28"/>
          <w:rtl/>
          <w:lang w:bidi="fa-IR"/>
        </w:rPr>
        <w:pPrChange w:id="1691" w:author="Microsoft account" w:date="2025-09-18T09:57:00Z">
          <w:pPr>
            <w:bidi/>
            <w:spacing w:after="0" w:line="276" w:lineRule="auto"/>
            <w:jc w:val="both"/>
          </w:pPr>
        </w:pPrChange>
      </w:pPr>
      <w:ins w:id="1692" w:author="Microsoft account" w:date="2025-09-18T09:58:00Z">
        <w:r w:rsidRPr="00FF10B0">
          <w:rPr>
            <w:rFonts w:cs="Calibri"/>
            <w:noProof/>
            <w:sz w:val="28"/>
            <w:szCs w:val="28"/>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94" w:author="Microsoft account" w:date="2025-09-18T09:58:00Z"/>
          <w:rFonts w:cs="Calibri"/>
          <w:sz w:val="28"/>
          <w:szCs w:val="28"/>
          <w:rtl/>
          <w:lang w:bidi="fa-IR"/>
        </w:rPr>
        <w:pPrChange w:id="169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6" w:author="Microsoft account" w:date="2025-09-18T10:00:00Z"/>
          <w:rFonts w:cs="Calibri"/>
          <w:sz w:val="28"/>
          <w:szCs w:val="28"/>
          <w:rtl/>
          <w:lang w:bidi="fa-IR"/>
        </w:rPr>
        <w:pPrChange w:id="1697" w:author="Microsoft account" w:date="2025-09-18T09:58:00Z">
          <w:pPr>
            <w:bidi/>
            <w:spacing w:after="0" w:line="276" w:lineRule="auto"/>
            <w:jc w:val="both"/>
          </w:pPr>
        </w:pPrChange>
      </w:pPr>
      <w:ins w:id="169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700" w:author="Microsoft account" w:date="2025-09-18T10:00:00Z"/>
          <w:rFonts w:cs="Calibri"/>
          <w:sz w:val="28"/>
          <w:szCs w:val="28"/>
          <w:rtl/>
          <w:lang w:bidi="fa-IR"/>
        </w:rPr>
        <w:pPrChange w:id="170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702" w:author="Microsoft account" w:date="2025-09-18T10:15:00Z"/>
          <w:rFonts w:cs="Calibri"/>
          <w:sz w:val="28"/>
          <w:szCs w:val="28"/>
          <w:rtl/>
          <w:lang w:bidi="fa-IR"/>
        </w:rPr>
        <w:pPrChange w:id="1703" w:author="Microsoft account" w:date="2025-09-18T10:00:00Z">
          <w:pPr>
            <w:bidi/>
            <w:spacing w:after="0" w:line="276" w:lineRule="auto"/>
            <w:jc w:val="both"/>
          </w:pPr>
        </w:pPrChange>
      </w:pPr>
      <w:ins w:id="1704" w:author="Microsoft account" w:date="2025-09-18T10:01:00Z">
        <w:r>
          <w:rPr>
            <w:rFonts w:cs="Calibri" w:hint="cs"/>
            <w:sz w:val="28"/>
            <w:szCs w:val="28"/>
            <w:rtl/>
            <w:lang w:bidi="fa-IR"/>
          </w:rPr>
          <w:t xml:space="preserve"> </w:t>
        </w:r>
      </w:ins>
      <w:ins w:id="1705" w:author="Microsoft account" w:date="2025-09-18T10:13:00Z">
        <w:r w:rsidR="00F55FAB">
          <w:rPr>
            <w:rFonts w:cs="Calibri" w:hint="cs"/>
            <w:sz w:val="28"/>
            <w:szCs w:val="28"/>
            <w:rtl/>
            <w:lang w:bidi="fa-IR"/>
          </w:rPr>
          <w:t xml:space="preserve">-نکته طلایی اینه که این رو یادمون باشه که </w:t>
        </w:r>
      </w:ins>
      <w:ins w:id="1706" w:author="Microsoft account" w:date="2025-09-18T10:14:00Z">
        <w:r w:rsidR="00F55FAB">
          <w:rPr>
            <w:rFonts w:cs="Calibri"/>
            <w:sz w:val="28"/>
            <w:szCs w:val="28"/>
            <w:lang w:bidi="fa-IR"/>
          </w:rPr>
          <w:t>[</w:t>
        </w:r>
      </w:ins>
      <w:ins w:id="1707" w:author="Microsoft account" w:date="2025-09-18T10:13:00Z">
        <w:r w:rsidR="00F55FAB">
          <w:rPr>
            <w:rFonts w:cs="Calibri"/>
            <w:sz w:val="28"/>
            <w:szCs w:val="28"/>
            <w:lang w:bidi="fa-IR"/>
          </w:rPr>
          <w:t>new_item for item in list</w:t>
        </w:r>
      </w:ins>
      <w:ins w:id="170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2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2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4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4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43" w:author="Microsoft account" w:date="2025-09-18T10:15:00Z"/>
          <w:rFonts w:cs="Calibri"/>
          <w:sz w:val="28"/>
          <w:szCs w:val="28"/>
          <w:rtl/>
          <w:lang w:bidi="fa-IR"/>
        </w:rPr>
        <w:pPrChange w:id="174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45" w:author="Microsoft account" w:date="2025-09-18T10:18: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8" w:author="Microsoft account" w:date="2025-09-18T10:18:00Z"/>
          <w:rFonts w:cs="Calibri"/>
          <w:sz w:val="28"/>
          <w:szCs w:val="28"/>
          <w:rtl/>
          <w:lang w:bidi="fa-IR"/>
        </w:rPr>
        <w:pPrChange w:id="1749" w:author="Microsoft account" w:date="2025-09-18T10:18:00Z">
          <w:pPr>
            <w:bidi/>
            <w:spacing w:after="0" w:line="276" w:lineRule="auto"/>
            <w:jc w:val="both"/>
          </w:pPr>
        </w:pPrChange>
      </w:pPr>
      <w:ins w:id="175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51" w:author="Microsoft account" w:date="2025-09-18T10:19:00Z"/>
          <w:rFonts w:cs="Calibri"/>
          <w:sz w:val="28"/>
          <w:szCs w:val="28"/>
          <w:rtl/>
          <w:lang w:bidi="fa-IR"/>
        </w:rPr>
        <w:pPrChange w:id="1752" w:author="Microsoft account" w:date="2025-09-18T10:18:00Z">
          <w:pPr>
            <w:bidi/>
            <w:spacing w:after="0" w:line="276" w:lineRule="auto"/>
            <w:jc w:val="both"/>
          </w:pPr>
        </w:pPrChange>
      </w:pPr>
      <w:ins w:id="175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5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55" w:author="Microsoft account" w:date="2025-09-18T10:19:00Z"/>
          <w:rFonts w:cs="Calibri"/>
          <w:sz w:val="28"/>
          <w:szCs w:val="28"/>
          <w:rtl/>
          <w:lang w:bidi="fa-IR"/>
        </w:rPr>
        <w:pPrChange w:id="1756" w:author="Microsoft account" w:date="2025-09-18T10:19:00Z">
          <w:pPr>
            <w:bidi/>
            <w:spacing w:after="0" w:line="276" w:lineRule="auto"/>
            <w:jc w:val="both"/>
          </w:pPr>
        </w:pPrChange>
      </w:pPr>
      <w:ins w:id="175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8" w:author="Microsoft account" w:date="2025-09-18T10:20:00Z"/>
          <w:rFonts w:cs="Calibri"/>
          <w:sz w:val="28"/>
          <w:szCs w:val="28"/>
          <w:lang w:bidi="fa-IR"/>
        </w:rPr>
        <w:pPrChange w:id="1759" w:author="Microsoft account" w:date="2025-09-18T10:19:00Z">
          <w:pPr>
            <w:bidi/>
            <w:spacing w:after="0" w:line="276" w:lineRule="auto"/>
            <w:jc w:val="both"/>
          </w:pPr>
        </w:pPrChange>
      </w:pPr>
      <w:ins w:id="176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6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62" w:author="Microsoft account" w:date="2025-09-18T10:20:00Z"/>
          <w:rFonts w:cs="Calibri"/>
          <w:sz w:val="28"/>
          <w:szCs w:val="28"/>
          <w:lang w:bidi="fa-IR"/>
        </w:rPr>
        <w:pPrChange w:id="176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64" w:author="Microsoft account" w:date="2025-09-18T10:36:00Z"/>
          <w:rFonts w:cs="Calibri"/>
          <w:sz w:val="28"/>
          <w:szCs w:val="28"/>
          <w:lang w:bidi="fa-IR"/>
        </w:rPr>
        <w:pPrChange w:id="1765" w:author="Microsoft account" w:date="2025-09-18T10:20:00Z">
          <w:pPr>
            <w:bidi/>
            <w:spacing w:after="0" w:line="276" w:lineRule="auto"/>
            <w:jc w:val="both"/>
          </w:pPr>
        </w:pPrChange>
      </w:pPr>
      <w:ins w:id="176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9" w:author="Microsoft account" w:date="2025-09-19T13:46:00Z">
              <w:rPr>
                <w:rFonts w:cs="Calibri" w:hint="cs"/>
                <w:sz w:val="28"/>
                <w:szCs w:val="28"/>
                <w:rtl/>
                <w:lang w:bidi="fa-IR"/>
              </w:rPr>
            </w:rPrChange>
          </w:rPr>
          <w:t>ی</w:t>
        </w:r>
        <w:r w:rsidRPr="000B7F66">
          <w:rPr>
            <w:rFonts w:cs="Calibri"/>
            <w:sz w:val="28"/>
            <w:szCs w:val="28"/>
            <w:u w:val="single"/>
            <w:rtl/>
            <w:lang w:bidi="fa-IR"/>
            <w:rPrChange w:id="177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7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7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73" w:author="Microsoft account" w:date="2025-09-19T13:46:00Z">
              <w:rPr>
                <w:rFonts w:cs="Calibri"/>
                <w:sz w:val="28"/>
                <w:szCs w:val="28"/>
                <w:rtl/>
                <w:lang w:bidi="fa-IR"/>
              </w:rPr>
            </w:rPrChange>
          </w:rPr>
          <w:t xml:space="preserve"> </w:t>
        </w:r>
        <w:r w:rsidRPr="000B7F66">
          <w:rPr>
            <w:rFonts w:cs="Calibri"/>
            <w:sz w:val="28"/>
            <w:szCs w:val="28"/>
            <w:u w:val="single"/>
            <w:lang w:bidi="fa-IR"/>
            <w:rPrChange w:id="177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75" w:author="Microsoft account" w:date="2025-09-18T10:36:00Z"/>
          <w:rFonts w:cs="Calibri"/>
          <w:sz w:val="28"/>
          <w:szCs w:val="28"/>
          <w:lang w:bidi="fa-IR"/>
        </w:rPr>
        <w:pPrChange w:id="177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7" w:author="Microsoft account" w:date="2025-09-18T11:08:00Z"/>
          <w:rFonts w:cs="Calibri"/>
          <w:sz w:val="28"/>
          <w:szCs w:val="28"/>
          <w:rtl/>
          <w:lang w:bidi="fa-IR"/>
        </w:rPr>
        <w:pPrChange w:id="1778" w:author="Microsoft account" w:date="2025-09-18T11:08:00Z">
          <w:pPr>
            <w:bidi/>
            <w:spacing w:after="0" w:line="276" w:lineRule="auto"/>
            <w:jc w:val="both"/>
          </w:pPr>
        </w:pPrChange>
      </w:pPr>
      <w:ins w:id="177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80" w:author="Microsoft account" w:date="2025-09-18T11:09:00Z"/>
          <w:rFonts w:cs="Calibri"/>
          <w:sz w:val="28"/>
          <w:szCs w:val="28"/>
          <w:rtl/>
          <w:lang w:bidi="fa-IR"/>
        </w:rPr>
        <w:pPrChange w:id="1781" w:author="Microsoft account" w:date="2025-09-18T11:09:00Z">
          <w:pPr>
            <w:bidi/>
            <w:spacing w:after="0" w:line="276" w:lineRule="auto"/>
            <w:jc w:val="both"/>
          </w:pPr>
        </w:pPrChange>
      </w:pPr>
      <w:ins w:id="1782" w:author="Microsoft account" w:date="2025-09-18T11:09:00Z">
        <w:r w:rsidRPr="00EF49AC">
          <w:rPr>
            <w:rFonts w:cs="Calibri"/>
            <w:noProof/>
            <w:sz w:val="28"/>
            <w:szCs w:val="28"/>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bidi/>
        <w:spacing w:after="0" w:line="276" w:lineRule="auto"/>
        <w:jc w:val="both"/>
        <w:rPr>
          <w:ins w:id="1784" w:author="Microsoft account" w:date="2025-09-18T11:14:00Z"/>
          <w:rFonts w:cs="Calibri"/>
          <w:sz w:val="28"/>
          <w:szCs w:val="28"/>
          <w:rtl/>
          <w:lang w:bidi="fa-IR"/>
        </w:rPr>
        <w:pPrChange w:id="1785" w:author="Microsoft account" w:date="2025-09-18T11:14:00Z">
          <w:pPr>
            <w:bidi/>
            <w:spacing w:after="0" w:line="276" w:lineRule="auto"/>
            <w:jc w:val="both"/>
          </w:pPr>
        </w:pPrChange>
      </w:pPr>
      <w:ins w:id="178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7" w:author="Microsoft account" w:date="2025-09-18T11:10:00Z">
        <w:r>
          <w:rPr>
            <w:rFonts w:cs="Calibri"/>
            <w:sz w:val="28"/>
            <w:szCs w:val="28"/>
            <w:lang w:bidi="fa-IR"/>
          </w:rPr>
          <w:t>datatype set</w:t>
        </w:r>
        <w:r>
          <w:rPr>
            <w:rFonts w:cs="Calibri" w:hint="cs"/>
            <w:sz w:val="28"/>
            <w:szCs w:val="28"/>
            <w:rtl/>
            <w:lang w:bidi="fa-IR"/>
          </w:rPr>
          <w:t xml:space="preserve"> داره) </w:t>
        </w:r>
      </w:ins>
      <w:ins w:id="178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ins w:id="1789" w:author="Microsoft account" w:date="2025-10-12T11:52:00Z">
        <w:r w:rsidR="00374721">
          <w:rPr>
            <w:rFonts w:cs="Calibri" w:hint="cs"/>
            <w:sz w:val="28"/>
            <w:szCs w:val="28"/>
            <w:rtl/>
            <w:lang w:bidi="fa-IR"/>
          </w:rPr>
          <w:t>(</w:t>
        </w:r>
        <w:r w:rsidR="00374721">
          <w:rPr>
            <w:rFonts w:cs="Calibri" w:hint="cs"/>
            <w:sz w:val="18"/>
            <w:szCs w:val="18"/>
            <w:rtl/>
            <w:lang w:bidi="fa-IR"/>
          </w:rPr>
          <w:t xml:space="preserve">نکته درمورد </w:t>
        </w:r>
        <w:r w:rsidR="00374721">
          <w:rPr>
            <w:rFonts w:cs="Calibri"/>
            <w:sz w:val="18"/>
            <w:szCs w:val="18"/>
            <w:lang w:bidi="fa-IR"/>
          </w:rPr>
          <w:t>set</w:t>
        </w:r>
        <w:r w:rsidR="00374721">
          <w:rPr>
            <w:rFonts w:cs="Calibri" w:hint="cs"/>
            <w:sz w:val="18"/>
            <w:szCs w:val="18"/>
            <w:rtl/>
            <w:lang w:bidi="fa-IR"/>
          </w:rPr>
          <w:t xml:space="preserve"> و </w:t>
        </w:r>
        <w:r w:rsidR="00374721">
          <w:rPr>
            <w:rFonts w:cs="Calibri"/>
            <w:sz w:val="18"/>
            <w:szCs w:val="18"/>
            <w:lang w:bidi="fa-IR"/>
          </w:rPr>
          <w:t>frozenset</w:t>
        </w:r>
        <w:r w:rsidR="00374721">
          <w:rPr>
            <w:rFonts w:cs="Calibri" w:hint="cs"/>
            <w:sz w:val="18"/>
            <w:szCs w:val="18"/>
            <w:rtl/>
            <w:lang w:bidi="fa-IR"/>
          </w:rPr>
          <w:t xml:space="preserve"> : ما تا حالا اسمِ </w:t>
        </w:r>
        <w:r w:rsidR="00374721">
          <w:rPr>
            <w:rFonts w:cs="Calibri"/>
            <w:sz w:val="18"/>
            <w:szCs w:val="18"/>
            <w:lang w:bidi="fa-IR"/>
          </w:rPr>
          <w:t>frozenset</w:t>
        </w:r>
        <w:r w:rsidR="00374721">
          <w:rPr>
            <w:rFonts w:cs="Calibri" w:hint="cs"/>
            <w:sz w:val="18"/>
            <w:szCs w:val="18"/>
            <w:rtl/>
            <w:lang w:bidi="fa-IR"/>
          </w:rPr>
          <w:t xml:space="preserve"> هم نشنیده بودیم ، به گفته </w:t>
        </w:r>
      </w:ins>
      <w:ins w:id="1790" w:author="Microsoft account" w:date="2025-10-12T11:53:00Z">
        <w:r w:rsidR="00374721">
          <w:rPr>
            <w:rFonts w:cs="Calibri"/>
            <w:sz w:val="18"/>
            <w:szCs w:val="18"/>
            <w:lang w:bidi="fa-IR"/>
          </w:rPr>
          <w:t>GPT</w:t>
        </w:r>
        <w:r w:rsidR="00374721">
          <w:rPr>
            <w:rFonts w:cs="Calibri" w:hint="cs"/>
            <w:sz w:val="18"/>
            <w:szCs w:val="18"/>
            <w:rtl/>
            <w:lang w:bidi="fa-IR"/>
          </w:rPr>
          <w:t xml:space="preserve"> خیلیا بعد از کار کردن بعد از سال ها با پایتون متوجه وجود همچین دیتا تایپی میشن، این </w:t>
        </w:r>
        <w:r w:rsidR="00374721">
          <w:rPr>
            <w:rFonts w:cs="Calibri"/>
            <w:sz w:val="18"/>
            <w:szCs w:val="18"/>
            <w:lang w:bidi="fa-IR"/>
          </w:rPr>
          <w:t>frozenset</w:t>
        </w:r>
        <w:r w:rsidR="00374721">
          <w:rPr>
            <w:rFonts w:cs="Calibri" w:hint="cs"/>
            <w:sz w:val="18"/>
            <w:szCs w:val="18"/>
            <w:rtl/>
            <w:lang w:bidi="fa-IR"/>
          </w:rPr>
          <w:t xml:space="preserve"> همه قابلیت های </w:t>
        </w:r>
        <w:r w:rsidR="00374721">
          <w:rPr>
            <w:rFonts w:cs="Calibri"/>
            <w:sz w:val="18"/>
            <w:szCs w:val="18"/>
            <w:lang w:bidi="fa-IR"/>
          </w:rPr>
          <w:t>set</w:t>
        </w:r>
        <w:r w:rsidR="00374721">
          <w:rPr>
            <w:rFonts w:cs="Calibri" w:hint="cs"/>
            <w:sz w:val="18"/>
            <w:szCs w:val="18"/>
            <w:rtl/>
            <w:lang w:bidi="fa-IR"/>
          </w:rPr>
          <w:t xml:space="preserve"> رو داره، اما غیر قابل تغیره </w:t>
        </w:r>
        <w:r w:rsidR="00374721">
          <w:rPr>
            <w:rFonts w:cs="Calibri"/>
            <w:sz w:val="18"/>
            <w:szCs w:val="18"/>
            <w:lang w:bidi="fa-IR"/>
          </w:rPr>
          <w:t>immutable</w:t>
        </w:r>
        <w:r w:rsidR="00374721">
          <w:rPr>
            <w:rFonts w:cs="Calibri" w:hint="cs"/>
            <w:sz w:val="18"/>
            <w:szCs w:val="18"/>
            <w:rtl/>
            <w:lang w:bidi="fa-IR"/>
          </w:rPr>
          <w:t xml:space="preserve"> </w:t>
        </w:r>
      </w:ins>
      <w:ins w:id="1791" w:author="Microsoft account" w:date="2025-10-12T11:54:00Z">
        <w:r w:rsidR="00DA1375">
          <w:rPr>
            <w:rFonts w:cs="Calibri" w:hint="cs"/>
            <w:sz w:val="18"/>
            <w:szCs w:val="18"/>
            <w:rtl/>
            <w:lang w:bidi="fa-IR"/>
          </w:rPr>
          <w:t xml:space="preserve">. </w:t>
        </w:r>
        <w:r w:rsidR="00DA1375">
          <w:rPr>
            <w:rFonts w:cs="Calibri"/>
            <w:sz w:val="18"/>
            <w:szCs w:val="18"/>
            <w:lang w:bidi="fa-IR"/>
          </w:rPr>
          <w:t>set</w:t>
        </w:r>
        <w:r w:rsidR="00DA1375">
          <w:rPr>
            <w:rFonts w:cs="Calibri" w:hint="cs"/>
            <w:sz w:val="18"/>
            <w:szCs w:val="18"/>
            <w:rtl/>
            <w:lang w:bidi="fa-IR"/>
          </w:rPr>
          <w:t xml:space="preserve"> ها ترتیب ندارن، </w:t>
        </w:r>
        <w:r w:rsidR="00DA1375">
          <w:rPr>
            <w:rFonts w:cs="Calibri"/>
            <w:sz w:val="18"/>
            <w:szCs w:val="18"/>
            <w:lang w:bidi="fa-IR"/>
          </w:rPr>
          <w:t>index</w:t>
        </w:r>
        <w:r w:rsidR="00DA1375">
          <w:rPr>
            <w:rFonts w:cs="Calibri"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rFonts w:cs="Calibri"/>
            <w:sz w:val="18"/>
            <w:szCs w:val="18"/>
            <w:lang w:bidi="fa-IR"/>
          </w:rPr>
          <w:t>initiate</w:t>
        </w:r>
        <w:r w:rsidR="00DA1375">
          <w:rPr>
            <w:rFonts w:cs="Calibri" w:hint="cs"/>
            <w:sz w:val="18"/>
            <w:szCs w:val="18"/>
            <w:rtl/>
            <w:lang w:bidi="fa-IR"/>
          </w:rPr>
          <w:t xml:space="preserve"> میشه میمونه. </w:t>
        </w:r>
      </w:ins>
      <w:ins w:id="1792" w:author="Microsoft account" w:date="2025-10-12T11:52:00Z">
        <w:r w:rsidR="00374721">
          <w:rPr>
            <w:rFonts w:cs="Calibri" w:hint="cs"/>
            <w:sz w:val="28"/>
            <w:szCs w:val="28"/>
            <w:rtl/>
            <w:lang w:bidi="fa-IR"/>
          </w:rPr>
          <w:t>)</w:t>
        </w:r>
      </w:ins>
    </w:p>
    <w:p w14:paraId="29F15688" w14:textId="77777777" w:rsidR="00534298" w:rsidRDefault="00534298">
      <w:pPr>
        <w:bidi/>
        <w:spacing w:after="0" w:line="276" w:lineRule="auto"/>
        <w:jc w:val="both"/>
        <w:rPr>
          <w:ins w:id="1793" w:author="Microsoft account" w:date="2025-09-18T11:14:00Z"/>
          <w:rFonts w:cs="Calibri"/>
          <w:sz w:val="28"/>
          <w:szCs w:val="28"/>
          <w:rtl/>
          <w:lang w:bidi="fa-IR"/>
        </w:rPr>
        <w:pPrChange w:id="179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95" w:author="Microsoft account" w:date="2025-09-18T11:15:00Z"/>
          <w:rFonts w:cs="Calibri"/>
          <w:sz w:val="28"/>
          <w:szCs w:val="28"/>
          <w:rtl/>
          <w:lang w:bidi="fa-IR"/>
        </w:rPr>
        <w:pPrChange w:id="1796" w:author="Microsoft account" w:date="2025-09-18T11:14:00Z">
          <w:pPr>
            <w:bidi/>
            <w:spacing w:after="0" w:line="276" w:lineRule="auto"/>
            <w:jc w:val="both"/>
          </w:pPr>
        </w:pPrChange>
      </w:pPr>
      <w:ins w:id="1797" w:author="Microsoft account" w:date="2025-09-18T11:14:00Z">
        <w:r>
          <w:rPr>
            <w:rFonts w:cs="Calibri" w:hint="cs"/>
            <w:sz w:val="28"/>
            <w:szCs w:val="28"/>
            <w:rtl/>
            <w:lang w:bidi="fa-IR"/>
          </w:rPr>
          <w:t>-</w:t>
        </w:r>
      </w:ins>
      <w:ins w:id="179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99" w:author="Microsoft account" w:date="2025-09-18T11:15:00Z"/>
          <w:rFonts w:cs="Calibri"/>
          <w:sz w:val="28"/>
          <w:szCs w:val="28"/>
          <w:rtl/>
          <w:lang w:bidi="fa-IR"/>
        </w:rPr>
        <w:pPrChange w:id="180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801" w:author="Microsoft account" w:date="2025-09-18T11:15:00Z"/>
          <w:rFonts w:cs="Calibri"/>
          <w:sz w:val="28"/>
          <w:szCs w:val="28"/>
          <w:lang w:bidi="fa-IR"/>
        </w:rPr>
        <w:pPrChange w:id="1802" w:author="Microsoft account" w:date="2025-09-18T11:15:00Z">
          <w:pPr>
            <w:bidi/>
            <w:spacing w:after="0" w:line="276" w:lineRule="auto"/>
            <w:jc w:val="both"/>
          </w:pPr>
        </w:pPrChange>
      </w:pPr>
      <w:ins w:id="1803" w:author="Microsoft account" w:date="2025-09-18T11:15:00Z">
        <w:r>
          <w:rPr>
            <w:rFonts w:cs="Calibri" w:hint="cs"/>
            <w:sz w:val="28"/>
            <w:szCs w:val="28"/>
            <w:rtl/>
            <w:lang w:bidi="fa-IR"/>
          </w:rPr>
          <w:t>-</w:t>
        </w:r>
        <w:r>
          <w:rPr>
            <w:rFonts w:cs="Calibri"/>
            <w:sz w:val="28"/>
            <w:szCs w:val="28"/>
            <w:lang w:bidi="fa-IR"/>
          </w:rPr>
          <w:t xml:space="preserve">Dictionary </w:t>
        </w:r>
        <w:bookmarkStart w:id="1804" w:name="mrp"/>
        <w:r>
          <w:rPr>
            <w:rFonts w:cs="Calibri"/>
            <w:sz w:val="28"/>
            <w:szCs w:val="28"/>
            <w:lang w:bidi="fa-IR"/>
          </w:rPr>
          <w:t>Comprehension</w:t>
        </w:r>
        <w:bookmarkEnd w:id="1804"/>
      </w:ins>
    </w:p>
    <w:p w14:paraId="597E3549" w14:textId="748E7B2A" w:rsidR="00611260" w:rsidRDefault="00611260">
      <w:pPr>
        <w:bidi/>
        <w:spacing w:after="0" w:line="276" w:lineRule="auto"/>
        <w:jc w:val="both"/>
        <w:rPr>
          <w:ins w:id="1805" w:author="Microsoft account" w:date="2025-09-18T11:18:00Z"/>
          <w:rFonts w:cs="Calibri"/>
          <w:sz w:val="28"/>
          <w:szCs w:val="28"/>
          <w:rtl/>
          <w:lang w:bidi="fa-IR"/>
        </w:rPr>
        <w:pPrChange w:id="1806" w:author="Microsoft account" w:date="2025-09-18T11:16:00Z">
          <w:pPr>
            <w:bidi/>
            <w:spacing w:after="0" w:line="276" w:lineRule="auto"/>
            <w:jc w:val="both"/>
          </w:pPr>
        </w:pPrChange>
      </w:pPr>
      <w:ins w:id="1807"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808" w:author="Microsoft account" w:date="2025-09-18T11:19:00Z"/>
          <w:rFonts w:cs="Calibri"/>
          <w:sz w:val="28"/>
          <w:szCs w:val="28"/>
          <w:lang w:bidi="fa-IR"/>
        </w:rPr>
        <w:pPrChange w:id="1809" w:author="Microsoft account" w:date="2025-09-18T11:18:00Z">
          <w:pPr>
            <w:bidi/>
            <w:spacing w:after="0" w:line="276" w:lineRule="auto"/>
            <w:jc w:val="both"/>
          </w:pPr>
        </w:pPrChange>
      </w:pPr>
      <w:ins w:id="1810" w:author="Microsoft account" w:date="2025-09-18T11:18:00Z">
        <w:r>
          <w:rPr>
            <w:rFonts w:cs="Calibri"/>
            <w:sz w:val="28"/>
            <w:szCs w:val="28"/>
            <w:lang w:bidi="fa-IR"/>
          </w:rPr>
          <w:t xml:space="preserve">New_list = [ new_item </w:t>
        </w:r>
        <w:r w:rsidRPr="00CD2B04">
          <w:rPr>
            <w:rFonts w:cs="Calibri"/>
            <w:sz w:val="28"/>
            <w:szCs w:val="28"/>
            <w:u w:val="single"/>
            <w:lang w:bidi="fa-IR"/>
            <w:rPrChange w:id="1811"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2"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3" w:author="Microsoft account" w:date="2025-09-18T11:23:00Z">
              <w:rPr>
                <w:rFonts w:cs="Calibri"/>
                <w:sz w:val="28"/>
                <w:szCs w:val="28"/>
                <w:lang w:bidi="fa-IR"/>
              </w:rPr>
            </w:rPrChange>
          </w:rPr>
          <w:t>if</w:t>
        </w:r>
        <w:r>
          <w:rPr>
            <w:rFonts w:cs="Calibri"/>
            <w:sz w:val="28"/>
            <w:szCs w:val="28"/>
            <w:lang w:bidi="fa-IR"/>
          </w:rPr>
          <w:t xml:space="preserve"> test ] =&gt; dt&lt;</w:t>
        </w:r>
      </w:ins>
      <w:ins w:id="1814"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15" w:author="Microsoft account" w:date="2025-09-18T11:19:00Z"/>
          <w:rFonts w:cs="Calibri"/>
          <w:sz w:val="28"/>
          <w:szCs w:val="28"/>
          <w:rtl/>
          <w:lang w:bidi="fa-IR"/>
        </w:rPr>
        <w:pPrChange w:id="1816" w:author="Microsoft account" w:date="2025-09-18T11:19:00Z">
          <w:pPr>
            <w:bidi/>
            <w:spacing w:after="0" w:line="276" w:lineRule="auto"/>
            <w:jc w:val="both"/>
          </w:pPr>
        </w:pPrChange>
      </w:pPr>
      <w:ins w:id="1817" w:author="Microsoft account" w:date="2025-09-18T11:19:00Z">
        <w:r>
          <w:rPr>
            <w:rFonts w:cs="Calibri" w:hint="cs"/>
            <w:sz w:val="28"/>
            <w:szCs w:val="28"/>
            <w:rtl/>
            <w:lang w:bidi="fa-IR"/>
          </w:rPr>
          <w:lastRenderedPageBreak/>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18" w:author="Microsoft account" w:date="2025-09-18T11:20:00Z"/>
          <w:rFonts w:cs="Calibri"/>
          <w:sz w:val="28"/>
          <w:szCs w:val="28"/>
          <w:lang w:bidi="fa-IR"/>
        </w:rPr>
        <w:pPrChange w:id="1819" w:author="Microsoft account" w:date="2025-09-18T11:20:00Z">
          <w:pPr>
            <w:bidi/>
            <w:spacing w:after="0" w:line="276" w:lineRule="auto"/>
            <w:jc w:val="both"/>
          </w:pPr>
        </w:pPrChange>
      </w:pPr>
      <w:ins w:id="1820" w:author="Microsoft account" w:date="2025-09-18T11:19:00Z">
        <w:r>
          <w:rPr>
            <w:rFonts w:cs="Calibri"/>
            <w:sz w:val="28"/>
            <w:szCs w:val="28"/>
            <w:lang w:bidi="fa-IR"/>
          </w:rPr>
          <w:t xml:space="preserve">New_dict = </w:t>
        </w:r>
      </w:ins>
      <w:ins w:id="1821" w:author="Microsoft account" w:date="2025-09-18T11:20:00Z">
        <w:r>
          <w:rPr>
            <w:rFonts w:cs="Calibri"/>
            <w:sz w:val="28"/>
            <w:szCs w:val="28"/>
            <w:lang w:bidi="fa-IR"/>
          </w:rPr>
          <w:t>{</w:t>
        </w:r>
      </w:ins>
      <w:ins w:id="1822" w:author="Microsoft account" w:date="2025-09-18T11:19:00Z">
        <w:r>
          <w:rPr>
            <w:rFonts w:cs="Calibri"/>
            <w:sz w:val="28"/>
            <w:szCs w:val="28"/>
            <w:lang w:bidi="fa-IR"/>
          </w:rPr>
          <w:t xml:space="preserve"> new_key:new_value </w:t>
        </w:r>
        <w:r w:rsidRPr="00CD2B04">
          <w:rPr>
            <w:rFonts w:cs="Calibri"/>
            <w:sz w:val="28"/>
            <w:szCs w:val="28"/>
            <w:u w:val="single"/>
            <w:lang w:bidi="fa-IR"/>
            <w:rPrChange w:id="1823"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24"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25"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26" w:author="Microsoft account" w:date="2025-09-18T11:22:00Z"/>
          <w:rFonts w:cs="Calibri"/>
          <w:sz w:val="28"/>
          <w:szCs w:val="28"/>
          <w:rtl/>
          <w:lang w:bidi="fa-IR"/>
        </w:rPr>
        <w:pPrChange w:id="1827" w:author="Microsoft account" w:date="2025-09-18T11:22:00Z">
          <w:pPr>
            <w:bidi/>
            <w:spacing w:after="0" w:line="276" w:lineRule="auto"/>
            <w:jc w:val="both"/>
          </w:pPr>
        </w:pPrChange>
      </w:pPr>
      <w:ins w:id="1828" w:author="Microsoft account" w:date="2025-09-18T11:20:00Z">
        <w:r>
          <w:rPr>
            <w:rFonts w:cs="Calibri" w:hint="cs"/>
            <w:sz w:val="28"/>
            <w:szCs w:val="28"/>
            <w:rtl/>
            <w:lang w:bidi="fa-IR"/>
          </w:rPr>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29"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30" w:author="Microsoft account" w:date="2025-09-18T11:22:00Z"/>
          <w:rFonts w:cs="Calibri"/>
          <w:sz w:val="28"/>
          <w:szCs w:val="28"/>
          <w:lang w:bidi="fa-IR"/>
        </w:rPr>
        <w:pPrChange w:id="1831" w:author="Microsoft account" w:date="2025-09-18T11:22:00Z">
          <w:pPr>
            <w:bidi/>
            <w:spacing w:after="0" w:line="276" w:lineRule="auto"/>
            <w:jc w:val="both"/>
          </w:pPr>
        </w:pPrChange>
      </w:pPr>
      <w:ins w:id="1832"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33" w:author="Microsoft account" w:date="2025-09-18T11:26:00Z"/>
          <w:rFonts w:cs="Calibri"/>
          <w:sz w:val="28"/>
          <w:szCs w:val="28"/>
          <w:lang w:bidi="fa-IR"/>
        </w:rPr>
        <w:pPrChange w:id="1834"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35" w:author="Microsoft account" w:date="2025-09-18T11:31:00Z"/>
          <w:rFonts w:cs="Calibri"/>
          <w:sz w:val="28"/>
          <w:szCs w:val="28"/>
          <w:rtl/>
          <w:lang w:bidi="fa-IR"/>
        </w:rPr>
        <w:pPrChange w:id="1836" w:author="Microsoft account" w:date="2025-09-18T11:26:00Z">
          <w:pPr>
            <w:bidi/>
            <w:spacing w:after="0" w:line="276" w:lineRule="auto"/>
            <w:jc w:val="both"/>
          </w:pPr>
        </w:pPrChange>
      </w:pPr>
      <w:ins w:id="1837"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38" w:author="Microsoft account" w:date="2025-09-18T11:27:00Z">
        <w:r>
          <w:rPr>
            <w:rFonts w:cs="Calibri"/>
            <w:sz w:val="28"/>
            <w:szCs w:val="28"/>
            <w:lang w:bidi="fa-IR"/>
          </w:rPr>
          <w:t>dict.items()</w:t>
        </w:r>
      </w:ins>
      <w:ins w:id="1839" w:author="Microsoft account" w:date="2025-09-19T13:55:00Z">
        <w:r w:rsidR="005876E9">
          <w:rPr>
            <w:rFonts w:cs="Calibri" w:hint="cs"/>
            <w:sz w:val="28"/>
            <w:szCs w:val="28"/>
            <w:rtl/>
            <w:lang w:bidi="fa-IR"/>
          </w:rPr>
          <w:t xml:space="preserve"> </w:t>
        </w:r>
      </w:ins>
      <w:ins w:id="1840" w:author="Microsoft account" w:date="2025-09-18T11:27:00Z">
        <w:r>
          <w:rPr>
            <w:rFonts w:cs="Calibri" w:hint="cs"/>
            <w:sz w:val="28"/>
            <w:szCs w:val="28"/>
            <w:rtl/>
            <w:lang w:bidi="fa-IR"/>
          </w:rPr>
          <w:t xml:space="preserve">استفاده کنیم. </w:t>
        </w:r>
      </w:ins>
      <w:ins w:id="1841"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42"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43" w:author="Microsoft account" w:date="2025-09-18T11:32:00Z"/>
          <w:rFonts w:cs="Calibri"/>
          <w:sz w:val="28"/>
          <w:szCs w:val="28"/>
          <w:lang w:bidi="fa-IR"/>
        </w:rPr>
        <w:pPrChange w:id="1844" w:author="Microsoft account" w:date="2025-09-18T11:31:00Z">
          <w:pPr>
            <w:bidi/>
            <w:spacing w:after="0" w:line="276" w:lineRule="auto"/>
            <w:jc w:val="both"/>
          </w:pPr>
        </w:pPrChange>
      </w:pPr>
      <w:ins w:id="1845" w:author="Microsoft account" w:date="2025-09-18T11:31:00Z">
        <w:r>
          <w:rPr>
            <w:rFonts w:cs="Calibri"/>
            <w:sz w:val="28"/>
            <w:szCs w:val="28"/>
            <w:lang w:bidi="fa-IR"/>
          </w:rPr>
          <w:t xml:space="preserve">New_dictionary = { new_key:new_value </w:t>
        </w:r>
      </w:ins>
      <w:ins w:id="1846"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47" w:author="Microsoft account" w:date="2025-09-18T11:32:00Z"/>
          <w:rFonts w:cs="Calibri"/>
          <w:sz w:val="28"/>
          <w:szCs w:val="28"/>
          <w:lang w:bidi="fa-IR"/>
        </w:rPr>
        <w:pPrChange w:id="1848"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49" w:author="Microsoft account" w:date="2025-09-19T13:56:00Z"/>
          <w:rFonts w:cs="Calibri"/>
          <w:sz w:val="28"/>
          <w:szCs w:val="28"/>
          <w:rtl/>
          <w:lang w:bidi="fa-IR"/>
        </w:rPr>
        <w:pPrChange w:id="1850" w:author="Microsoft account" w:date="2025-09-18T11:32:00Z">
          <w:pPr>
            <w:bidi/>
            <w:spacing w:after="0" w:line="276" w:lineRule="auto"/>
            <w:jc w:val="both"/>
          </w:pPr>
        </w:pPrChange>
      </w:pPr>
      <w:ins w:id="1851"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52" w:author="Microsoft account" w:date="2025-09-18T09:48:00Z"/>
          <w:rFonts w:cs="Calibri"/>
          <w:sz w:val="28"/>
          <w:szCs w:val="28"/>
          <w:rtl/>
          <w:lang w:bidi="fa-IR"/>
          <w:rPrChange w:id="1853" w:author="Microsoft account" w:date="2025-09-18T11:32:00Z">
            <w:rPr>
              <w:ins w:id="1854" w:author="Microsoft account" w:date="2025-09-18T09:48:00Z"/>
              <w:rtl/>
              <w:lang w:bidi="fa-IR"/>
            </w:rPr>
          </w:rPrChange>
        </w:rPr>
        <w:pPrChange w:id="1855" w:author="Microsoft account" w:date="2025-09-19T13:56:00Z">
          <w:pPr>
            <w:bidi/>
            <w:spacing w:after="0" w:line="276" w:lineRule="auto"/>
            <w:jc w:val="both"/>
          </w:pPr>
        </w:pPrChange>
      </w:pPr>
      <w:ins w:id="1856"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57" w:author="Microsoft account" w:date="2025-09-18T09:48:00Z"/>
          <w:rFonts w:cs="Calibri"/>
          <w:sz w:val="28"/>
          <w:szCs w:val="28"/>
          <w:rtl/>
          <w:lang w:bidi="fa-IR"/>
        </w:rPr>
      </w:pPr>
      <w:ins w:id="1858"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59" w:author="Microsoft account" w:date="2025-09-19T13:56:00Z"/>
          <w:rFonts w:cs="Calibri"/>
          <w:sz w:val="28"/>
          <w:szCs w:val="28"/>
          <w:rtl/>
          <w:lang w:bidi="fa-IR"/>
        </w:rPr>
        <w:pPrChange w:id="1860" w:author="Microsoft account" w:date="2025-09-18T09:48:00Z">
          <w:pPr>
            <w:bidi/>
            <w:spacing w:after="0" w:line="276" w:lineRule="auto"/>
            <w:jc w:val="both"/>
          </w:pPr>
        </w:pPrChange>
      </w:pPr>
      <w:bookmarkStart w:id="1861" w:name="I4040628"/>
      <w:ins w:id="1862" w:author="Microsoft account" w:date="2025-09-19T13:56:00Z">
        <w:r>
          <w:rPr>
            <w:rFonts w:cs="Calibri" w:hint="cs"/>
            <w:sz w:val="28"/>
            <w:szCs w:val="28"/>
            <w:rtl/>
            <w:lang w:bidi="fa-IR"/>
          </w:rPr>
          <w:lastRenderedPageBreak/>
          <w:t>ادامه</w:t>
        </w:r>
      </w:ins>
    </w:p>
    <w:bookmarkEnd w:id="1861"/>
    <w:p w14:paraId="2DD488FC" w14:textId="797CEBA3" w:rsidR="005876E9" w:rsidRDefault="000616B9">
      <w:pPr>
        <w:bidi/>
        <w:spacing w:after="0" w:line="276" w:lineRule="auto"/>
        <w:jc w:val="both"/>
        <w:rPr>
          <w:ins w:id="1863" w:author="Microsoft account" w:date="2025-09-19T14:27:00Z"/>
          <w:rFonts w:cs="Calibri"/>
          <w:sz w:val="28"/>
          <w:szCs w:val="28"/>
          <w:rtl/>
          <w:lang w:bidi="fa-IR"/>
        </w:rPr>
        <w:pPrChange w:id="1864" w:author="Microsoft account" w:date="2025-09-19T13:56:00Z">
          <w:pPr>
            <w:bidi/>
            <w:spacing w:after="0" w:line="276" w:lineRule="auto"/>
            <w:jc w:val="both"/>
          </w:pPr>
        </w:pPrChange>
      </w:pPr>
      <w:ins w:id="1865"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66" w:author="Microsoft account" w:date="2025-09-19T14:27:00Z"/>
          <w:rFonts w:cs="Calibri"/>
          <w:sz w:val="28"/>
          <w:szCs w:val="28"/>
          <w:rtl/>
          <w:lang w:bidi="fa-IR"/>
        </w:rPr>
        <w:pPrChange w:id="1867" w:author="Microsoft account" w:date="2025-09-19T14:27:00Z">
          <w:pPr>
            <w:bidi/>
            <w:spacing w:after="0" w:line="276" w:lineRule="auto"/>
            <w:jc w:val="both"/>
          </w:pPr>
        </w:pPrChange>
      </w:pPr>
      <w:ins w:id="1868" w:author="Microsoft account" w:date="2025-09-19T14:27:00Z">
        <w:r w:rsidRPr="000616B9">
          <w:rPr>
            <w:rFonts w:cs="Calibri"/>
            <w:noProof/>
            <w:sz w:val="28"/>
            <w:szCs w:val="28"/>
            <w:rPrChange w:id="1869"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70" w:author="Microsoft account" w:date="2025-09-19T14:28:00Z"/>
          <w:rFonts w:cs="Calibri"/>
          <w:sz w:val="28"/>
          <w:szCs w:val="28"/>
          <w:rtl/>
          <w:lang w:bidi="fa-IR"/>
        </w:rPr>
        <w:pPrChange w:id="1871" w:author="Microsoft account" w:date="2025-09-20T13:21:00Z">
          <w:pPr>
            <w:bidi/>
            <w:spacing w:after="0" w:line="276" w:lineRule="auto"/>
            <w:jc w:val="both"/>
          </w:pPr>
        </w:pPrChange>
      </w:pPr>
      <w:ins w:id="1872"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73"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74"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75"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76"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77"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78" w:author="Microsoft account" w:date="2025-09-20T13:21:00Z">
        <w:r w:rsidR="00715CE6">
          <w:rPr>
            <w:rFonts w:cs="Calibri" w:hint="cs"/>
            <w:sz w:val="28"/>
            <w:szCs w:val="28"/>
            <w:rtl/>
            <w:lang w:bidi="fa-IR"/>
          </w:rPr>
          <w:t>)</w:t>
        </w:r>
      </w:ins>
      <w:ins w:id="1879"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80" w:author="Microsoft account" w:date="2025-09-19T14:28:00Z"/>
          <w:rFonts w:cs="Calibri"/>
          <w:sz w:val="28"/>
          <w:szCs w:val="28"/>
          <w:rtl/>
          <w:lang w:bidi="fa-IR"/>
        </w:rPr>
        <w:pPrChange w:id="1881"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82" w:author="Microsoft account" w:date="2025-09-19T15:14:00Z"/>
          <w:rFonts w:cs="Calibri"/>
          <w:sz w:val="28"/>
          <w:szCs w:val="28"/>
          <w:lang w:bidi="fa-IR"/>
        </w:rPr>
        <w:pPrChange w:id="1883" w:author="Microsoft account" w:date="2025-09-19T14:28:00Z">
          <w:pPr>
            <w:bidi/>
            <w:spacing w:after="0" w:line="276" w:lineRule="auto"/>
            <w:jc w:val="both"/>
          </w:pPr>
        </w:pPrChange>
      </w:pPr>
      <w:ins w:id="1884" w:author="Microsoft account" w:date="2025-09-19T14:28:00Z">
        <w:r>
          <w:rPr>
            <w:rFonts w:cs="Calibri" w:hint="cs"/>
            <w:sz w:val="28"/>
            <w:szCs w:val="28"/>
            <w:rtl/>
            <w:lang w:bidi="fa-IR"/>
          </w:rPr>
          <w:t>-</w:t>
        </w:r>
      </w:ins>
      <w:ins w:id="1885"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86" w:author="Microsoft account" w:date="2025-09-19T13:56:00Z"/>
          <w:rFonts w:cs="Calibri"/>
          <w:sz w:val="28"/>
          <w:szCs w:val="28"/>
          <w:lang w:bidi="fa-IR"/>
        </w:rPr>
        <w:pPrChange w:id="1887" w:author="Microsoft account" w:date="2025-09-19T15:14:00Z">
          <w:pPr>
            <w:bidi/>
            <w:spacing w:after="0" w:line="276" w:lineRule="auto"/>
            <w:jc w:val="both"/>
          </w:pPr>
        </w:pPrChange>
      </w:pPr>
      <w:ins w:id="1888" w:author="Microsoft account" w:date="2025-09-19T15:14:00Z">
        <w:r>
          <w:rPr>
            <w:rFonts w:cs="Calibri" w:hint="cs"/>
            <w:sz w:val="28"/>
            <w:szCs w:val="28"/>
            <w:rtl/>
            <w:lang w:bidi="fa-IR"/>
          </w:rPr>
          <w:t xml:space="preserve">جلسه بعدی ادامه از </w:t>
        </w:r>
      </w:ins>
      <w:ins w:id="1889"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90" w:author="Microsoft account" w:date="2025-09-19T13:56:00Z"/>
          <w:rFonts w:cs="Calibri"/>
          <w:sz w:val="28"/>
          <w:szCs w:val="28"/>
          <w:rtl/>
          <w:lang w:bidi="fa-IR"/>
        </w:rPr>
        <w:pPrChange w:id="1891" w:author="Microsoft account" w:date="2025-09-19T13:56:00Z">
          <w:pPr>
            <w:bidi/>
            <w:spacing w:after="0" w:line="276" w:lineRule="auto"/>
            <w:jc w:val="both"/>
          </w:pPr>
        </w:pPrChange>
      </w:pPr>
    </w:p>
    <w:p w14:paraId="139337C5" w14:textId="11CF3D43" w:rsidR="005876E9" w:rsidRDefault="005876E9">
      <w:pPr>
        <w:spacing w:after="0" w:line="240" w:lineRule="auto"/>
        <w:rPr>
          <w:ins w:id="1892" w:author="Microsoft account" w:date="2025-09-19T13:57:00Z"/>
          <w:rFonts w:cs="Calibri"/>
          <w:sz w:val="28"/>
          <w:szCs w:val="28"/>
          <w:rtl/>
          <w:lang w:bidi="fa-IR"/>
        </w:rPr>
      </w:pPr>
      <w:ins w:id="1893"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94" w:author="Microsoft account" w:date="2025-09-20T13:24:00Z"/>
          <w:rFonts w:cs="Calibri"/>
          <w:sz w:val="28"/>
          <w:szCs w:val="28"/>
          <w:rtl/>
          <w:lang w:bidi="fa-IR"/>
        </w:rPr>
        <w:pPrChange w:id="1895" w:author="Microsoft account" w:date="2025-09-19T13:56:00Z">
          <w:pPr>
            <w:bidi/>
            <w:spacing w:after="0" w:line="276" w:lineRule="auto"/>
            <w:jc w:val="both"/>
          </w:pPr>
        </w:pPrChange>
      </w:pPr>
      <w:bookmarkStart w:id="1896" w:name="I4040629"/>
      <w:ins w:id="1897" w:author="Microsoft account" w:date="2025-09-20T13:24:00Z">
        <w:r>
          <w:rPr>
            <w:rFonts w:cs="Calibri" w:hint="cs"/>
            <w:sz w:val="28"/>
            <w:szCs w:val="28"/>
            <w:rtl/>
            <w:lang w:bidi="fa-IR"/>
          </w:rPr>
          <w:lastRenderedPageBreak/>
          <w:t>ادامه</w:t>
        </w:r>
      </w:ins>
    </w:p>
    <w:bookmarkEnd w:id="1896"/>
    <w:p w14:paraId="0AD36375" w14:textId="2206DD0E" w:rsidR="00D964CE" w:rsidRDefault="00D964CE">
      <w:pPr>
        <w:bidi/>
        <w:spacing w:after="0" w:line="276" w:lineRule="auto"/>
        <w:jc w:val="both"/>
        <w:rPr>
          <w:ins w:id="1898" w:author="Microsoft account" w:date="2025-09-20T13:24:00Z"/>
          <w:rFonts w:cs="Calibri"/>
          <w:sz w:val="28"/>
          <w:szCs w:val="28"/>
          <w:lang w:bidi="fa-IR"/>
        </w:rPr>
        <w:pPrChange w:id="1899" w:author="Microsoft account" w:date="2025-09-20T13:24:00Z">
          <w:pPr>
            <w:bidi/>
            <w:spacing w:after="0" w:line="276" w:lineRule="auto"/>
            <w:jc w:val="both"/>
          </w:pPr>
        </w:pPrChange>
      </w:pPr>
      <w:ins w:id="1900"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901" w:author="Microsoft account" w:date="2025-09-20T13:28:00Z"/>
          <w:rFonts w:cs="Calibri"/>
          <w:sz w:val="28"/>
          <w:szCs w:val="28"/>
          <w:lang w:bidi="fa-IR"/>
        </w:rPr>
        <w:pPrChange w:id="1902" w:author="Microsoft account" w:date="2025-09-20T13:24:00Z">
          <w:pPr>
            <w:bidi/>
            <w:spacing w:after="0" w:line="276" w:lineRule="auto"/>
            <w:jc w:val="both"/>
          </w:pPr>
        </w:pPrChange>
      </w:pPr>
      <w:ins w:id="1903"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904" w:author="Microsoft account" w:date="2025-09-20T13:29:00Z"/>
          <w:rFonts w:cs="Calibri"/>
          <w:sz w:val="28"/>
          <w:szCs w:val="28"/>
          <w:rtl/>
          <w:lang w:bidi="fa-IR"/>
        </w:rPr>
        <w:pPrChange w:id="1905"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906" w:author="Microsoft account" w:date="2025-09-20T13:30:00Z"/>
          <w:rFonts w:cs="Calibri"/>
          <w:sz w:val="28"/>
          <w:szCs w:val="28"/>
          <w:rtl/>
          <w:lang w:bidi="fa-IR"/>
        </w:rPr>
        <w:pPrChange w:id="1907" w:author="Microsoft account" w:date="2025-09-20T13:29:00Z">
          <w:pPr>
            <w:bidi/>
            <w:spacing w:after="0" w:line="276" w:lineRule="auto"/>
            <w:jc w:val="both"/>
          </w:pPr>
        </w:pPrChange>
      </w:pPr>
      <w:ins w:id="1908"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909"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910" w:author="Microsoft account" w:date="2025-09-20T13:35:00Z"/>
          <w:rFonts w:cs="Calibri"/>
          <w:sz w:val="28"/>
          <w:szCs w:val="28"/>
          <w:rtl/>
          <w:lang w:bidi="fa-IR"/>
        </w:rPr>
        <w:pPrChange w:id="1911"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12" w:author="Microsoft account" w:date="2025-09-20T13:36:00Z"/>
          <w:rFonts w:cs="Calibri"/>
          <w:sz w:val="28"/>
          <w:szCs w:val="28"/>
          <w:rtl/>
          <w:lang w:bidi="fa-IR"/>
        </w:rPr>
        <w:pPrChange w:id="1913" w:author="Microsoft account" w:date="2025-09-20T13:35:00Z">
          <w:pPr>
            <w:bidi/>
            <w:spacing w:after="0" w:line="276" w:lineRule="auto"/>
            <w:jc w:val="both"/>
          </w:pPr>
        </w:pPrChange>
      </w:pPr>
      <w:ins w:id="1914"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15"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16" w:author="Microsoft account" w:date="2025-09-20T13:36:00Z"/>
          <w:rFonts w:cs="Calibri"/>
          <w:sz w:val="28"/>
          <w:szCs w:val="28"/>
          <w:rtl/>
          <w:lang w:bidi="fa-IR"/>
        </w:rPr>
        <w:pPrChange w:id="1917"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18" w:author="Microsoft account" w:date="2025-09-20T13:36:00Z"/>
          <w:rFonts w:cs="Calibri"/>
          <w:sz w:val="28"/>
          <w:szCs w:val="28"/>
          <w:rtl/>
          <w:lang w:bidi="fa-IR"/>
        </w:rPr>
        <w:pPrChange w:id="1919" w:author="Microsoft account" w:date="2025-09-20T13:36:00Z">
          <w:pPr>
            <w:bidi/>
            <w:spacing w:after="0" w:line="276" w:lineRule="auto"/>
            <w:jc w:val="both"/>
          </w:pPr>
        </w:pPrChange>
      </w:pPr>
      <w:ins w:id="1920"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21" w:author="Microsoft account" w:date="2025-09-20T13:36:00Z"/>
          <w:rFonts w:cs="Calibri"/>
          <w:sz w:val="28"/>
          <w:szCs w:val="28"/>
          <w:rtl/>
          <w:lang w:bidi="fa-IR"/>
        </w:rPr>
        <w:pPrChange w:id="1922"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23" w:author="Microsoft account" w:date="2025-09-20T13:38:00Z"/>
          <w:rFonts w:cs="Calibri"/>
          <w:sz w:val="28"/>
          <w:szCs w:val="28"/>
          <w:rtl/>
          <w:lang w:bidi="fa-IR"/>
        </w:rPr>
        <w:pPrChange w:id="1924" w:author="Microsoft account" w:date="2025-09-20T13:36:00Z">
          <w:pPr>
            <w:bidi/>
            <w:spacing w:after="0" w:line="276" w:lineRule="auto"/>
            <w:jc w:val="both"/>
          </w:pPr>
        </w:pPrChange>
      </w:pPr>
      <w:ins w:id="1925" w:author="Microsoft account" w:date="2025-09-20T13:36:00Z">
        <w:r>
          <w:rPr>
            <w:rFonts w:cs="Calibri" w:hint="cs"/>
            <w:sz w:val="28"/>
            <w:szCs w:val="28"/>
            <w:rtl/>
            <w:lang w:bidi="fa-IR"/>
          </w:rPr>
          <w:t>-</w:t>
        </w:r>
      </w:ins>
      <w:ins w:id="1926"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27" w:author="Microsoft account" w:date="2025-09-20T13:38:00Z"/>
          <w:rFonts w:cs="Calibri"/>
          <w:sz w:val="28"/>
          <w:szCs w:val="28"/>
          <w:rtl/>
          <w:lang w:bidi="fa-IR"/>
        </w:rPr>
        <w:pPrChange w:id="1928"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29" w:author="Microsoft account" w:date="2025-09-20T13:41:00Z"/>
          <w:rFonts w:cs="Calibri"/>
          <w:sz w:val="28"/>
          <w:szCs w:val="28"/>
          <w:rtl/>
          <w:lang w:bidi="fa-IR"/>
        </w:rPr>
        <w:pPrChange w:id="1930" w:author="Microsoft account" w:date="2025-09-20T13:38:00Z">
          <w:pPr>
            <w:bidi/>
            <w:spacing w:after="0" w:line="276" w:lineRule="auto"/>
            <w:jc w:val="both"/>
          </w:pPr>
        </w:pPrChange>
      </w:pPr>
      <w:ins w:id="1931" w:author="Microsoft account" w:date="2025-09-20T13:38:00Z">
        <w:r>
          <w:rPr>
            <w:rFonts w:cs="Calibri" w:hint="cs"/>
            <w:sz w:val="28"/>
            <w:szCs w:val="28"/>
            <w:rtl/>
            <w:lang w:bidi="fa-IR"/>
          </w:rPr>
          <w:t>-</w:t>
        </w:r>
      </w:ins>
      <w:ins w:id="1932"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33"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34" w:author="Microsoft account" w:date="2025-09-20T13:43:00Z"/>
          <w:rFonts w:cs="Calibri"/>
          <w:sz w:val="28"/>
          <w:szCs w:val="28"/>
          <w:rtl/>
          <w:lang w:bidi="fa-IR"/>
        </w:rPr>
        <w:pPrChange w:id="1935" w:author="Microsoft account" w:date="2025-09-20T13:41:00Z">
          <w:pPr>
            <w:bidi/>
            <w:spacing w:after="0" w:line="276" w:lineRule="auto"/>
            <w:jc w:val="both"/>
          </w:pPr>
        </w:pPrChange>
      </w:pPr>
      <w:ins w:id="1936" w:author="Microsoft account" w:date="2025-09-20T13:41:00Z">
        <w:r w:rsidRPr="00845EA7">
          <w:rPr>
            <w:rFonts w:cs="Calibri"/>
            <w:noProof/>
            <w:sz w:val="28"/>
            <w:szCs w:val="28"/>
            <w:rPrChange w:id="1937"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38"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39" w:author="Microsoft account" w:date="2025-09-20T13:47:00Z"/>
          <w:rFonts w:cs="Calibri"/>
          <w:sz w:val="28"/>
          <w:szCs w:val="28"/>
          <w:rtl/>
          <w:lang w:bidi="fa-IR"/>
        </w:rPr>
        <w:pPrChange w:id="1940" w:author="Microsoft account" w:date="2025-09-20T13:43:00Z">
          <w:pPr>
            <w:bidi/>
            <w:spacing w:after="0" w:line="276" w:lineRule="auto"/>
            <w:jc w:val="both"/>
          </w:pPr>
        </w:pPrChange>
      </w:pPr>
      <w:ins w:id="1941" w:author="Microsoft account" w:date="2025-09-20T13:43:00Z">
        <w:r>
          <w:rPr>
            <w:rFonts w:cs="Calibri" w:hint="cs"/>
            <w:sz w:val="28"/>
            <w:szCs w:val="28"/>
            <w:rtl/>
            <w:lang w:bidi="fa-IR"/>
          </w:rPr>
          <w:t xml:space="preserve">که این هم </w:t>
        </w:r>
      </w:ins>
      <w:ins w:id="1942"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43" w:author="Microsoft account" w:date="2025-09-20T13:47:00Z"/>
          <w:rFonts w:cs="Calibri"/>
          <w:sz w:val="28"/>
          <w:szCs w:val="28"/>
          <w:rtl/>
          <w:lang w:bidi="fa-IR"/>
        </w:rPr>
        <w:pPrChange w:id="1944"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45" w:author="Microsoft account" w:date="2025-09-21T11:46:00Z"/>
          <w:rFonts w:cs="Calibri"/>
          <w:sz w:val="28"/>
          <w:szCs w:val="28"/>
          <w:rtl/>
          <w:lang w:bidi="fa-IR"/>
        </w:rPr>
        <w:pPrChange w:id="1946" w:author="Microsoft account" w:date="2025-09-21T11:49:00Z">
          <w:pPr>
            <w:bidi/>
            <w:spacing w:after="0" w:line="276" w:lineRule="auto"/>
            <w:jc w:val="both"/>
          </w:pPr>
        </w:pPrChange>
      </w:pPr>
      <w:ins w:id="1947" w:author="Microsoft account" w:date="2025-09-20T13:47:00Z">
        <w:r>
          <w:rPr>
            <w:rFonts w:cs="Calibri" w:hint="cs"/>
            <w:sz w:val="28"/>
            <w:szCs w:val="28"/>
            <w:rtl/>
            <w:lang w:bidi="fa-IR"/>
          </w:rPr>
          <w:t xml:space="preserve">- </w:t>
        </w:r>
      </w:ins>
      <w:ins w:id="1948"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49"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50"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1"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52"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53"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4"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55"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5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7"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58"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59"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60"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61"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6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63"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64"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65"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66"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67"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68" w:author="Microsoft account" w:date="2025-09-21T11:46:00Z"/>
          <w:rFonts w:cs="Calibri"/>
          <w:sz w:val="18"/>
          <w:szCs w:val="18"/>
          <w:rtl/>
          <w:lang w:bidi="fa-IR"/>
        </w:rPr>
        <w:pPrChange w:id="1969" w:author="Microsoft account" w:date="2025-09-21T11:48:00Z">
          <w:pPr>
            <w:bidi/>
            <w:spacing w:after="0" w:line="276" w:lineRule="auto"/>
            <w:jc w:val="both"/>
          </w:pPr>
        </w:pPrChange>
      </w:pPr>
      <w:ins w:id="1970"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71" w:author="Microsoft account" w:date="2025-09-21T11:46:00Z"/>
          <w:rFonts w:cs="Calibri"/>
          <w:sz w:val="18"/>
          <w:szCs w:val="18"/>
          <w:rtl/>
          <w:lang w:bidi="fa-IR"/>
        </w:rPr>
        <w:pPrChange w:id="1972" w:author="Microsoft account" w:date="2025-09-21T11:48:00Z">
          <w:pPr>
            <w:bidi/>
            <w:spacing w:after="0" w:line="276" w:lineRule="auto"/>
            <w:jc w:val="both"/>
          </w:pPr>
        </w:pPrChange>
      </w:pPr>
      <w:ins w:id="1973"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74" w:author="Microsoft account" w:date="2025-09-21T11:47:00Z"/>
          <w:rFonts w:cs="Calibri"/>
          <w:sz w:val="18"/>
          <w:szCs w:val="18"/>
          <w:rtl/>
          <w:lang w:bidi="fa-IR"/>
        </w:rPr>
        <w:pPrChange w:id="1975" w:author="Microsoft account" w:date="2025-09-21T11:48:00Z">
          <w:pPr>
            <w:spacing w:after="0" w:line="276" w:lineRule="auto"/>
          </w:pPr>
        </w:pPrChange>
      </w:pPr>
      <w:ins w:id="1976"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77" w:author="Microsoft account" w:date="2025-09-21T11:47:00Z"/>
          <w:rFonts w:cs="Calibri"/>
          <w:sz w:val="18"/>
          <w:szCs w:val="18"/>
          <w:rtl/>
          <w:lang w:bidi="fa-IR"/>
        </w:rPr>
        <w:pPrChange w:id="1978" w:author="Microsoft account" w:date="2025-09-21T11:48:00Z">
          <w:pPr>
            <w:spacing w:after="0" w:line="276" w:lineRule="auto"/>
          </w:pPr>
        </w:pPrChange>
      </w:pPr>
      <w:ins w:id="1979"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80" w:author="Microsoft account" w:date="2025-09-21T11:47:00Z"/>
          <w:rFonts w:cs="Calibri"/>
          <w:sz w:val="18"/>
          <w:szCs w:val="18"/>
          <w:rtl/>
          <w:lang w:bidi="fa-IR"/>
        </w:rPr>
        <w:pPrChange w:id="1981" w:author="Microsoft account" w:date="2025-09-21T11:48:00Z">
          <w:pPr>
            <w:spacing w:after="0" w:line="276" w:lineRule="auto"/>
          </w:pPr>
        </w:pPrChange>
      </w:pPr>
      <w:ins w:id="1982"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83" w:author="Microsoft account" w:date="2025-09-21T11:47:00Z"/>
          <w:rFonts w:cs="Calibri"/>
          <w:sz w:val="18"/>
          <w:szCs w:val="18"/>
          <w:rtl/>
          <w:lang w:bidi="fa-IR"/>
        </w:rPr>
        <w:pPrChange w:id="1984" w:author="Microsoft account" w:date="2025-09-21T11:48:00Z">
          <w:pPr>
            <w:spacing w:after="0" w:line="276" w:lineRule="auto"/>
          </w:pPr>
        </w:pPrChange>
      </w:pPr>
      <w:ins w:id="1985"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86" w:author="Microsoft account" w:date="2025-09-21T11:47:00Z"/>
          <w:rFonts w:cs="Calibri"/>
          <w:sz w:val="18"/>
          <w:szCs w:val="18"/>
          <w:rtl/>
          <w:lang w:bidi="fa-IR"/>
        </w:rPr>
        <w:pPrChange w:id="1987" w:author="Microsoft account" w:date="2025-09-21T11:48:00Z">
          <w:pPr>
            <w:spacing w:after="0" w:line="276" w:lineRule="auto"/>
          </w:pPr>
        </w:pPrChange>
      </w:pPr>
      <w:ins w:id="1988"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89" w:author="Microsoft account" w:date="2025-09-21T11:47:00Z"/>
          <w:rFonts w:cs="Calibri"/>
          <w:sz w:val="18"/>
          <w:szCs w:val="18"/>
          <w:rtl/>
          <w:lang w:bidi="fa-IR"/>
        </w:rPr>
        <w:pPrChange w:id="1990" w:author="Microsoft account" w:date="2025-09-21T11:48:00Z">
          <w:pPr>
            <w:spacing w:after="0" w:line="276" w:lineRule="auto"/>
          </w:pPr>
        </w:pPrChange>
      </w:pPr>
      <w:ins w:id="1991"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92" w:author="Microsoft account" w:date="2025-09-21T11:47:00Z"/>
          <w:rFonts w:cs="Calibri"/>
          <w:sz w:val="18"/>
          <w:szCs w:val="18"/>
          <w:rtl/>
          <w:lang w:bidi="fa-IR"/>
        </w:rPr>
        <w:pPrChange w:id="1993" w:author="Microsoft account" w:date="2025-09-21T11:48:00Z">
          <w:pPr>
            <w:spacing w:after="0" w:line="276" w:lineRule="auto"/>
          </w:pPr>
        </w:pPrChange>
      </w:pPr>
    </w:p>
    <w:p w14:paraId="219BC62C" w14:textId="6BC152C5" w:rsidR="00B85C88" w:rsidRDefault="00B85C88">
      <w:pPr>
        <w:bidi/>
        <w:spacing w:after="0" w:line="276" w:lineRule="auto"/>
        <w:ind w:left="720"/>
        <w:rPr>
          <w:ins w:id="1994" w:author="Microsoft account" w:date="2025-09-21T11:46:00Z"/>
          <w:rFonts w:cs="Calibri"/>
          <w:sz w:val="18"/>
          <w:szCs w:val="18"/>
          <w:rtl/>
          <w:lang w:bidi="fa-IR"/>
        </w:rPr>
        <w:pPrChange w:id="1995" w:author="Microsoft account" w:date="2025-09-21T11:48:00Z">
          <w:pPr>
            <w:bidi/>
            <w:spacing w:after="0" w:line="276" w:lineRule="auto"/>
            <w:jc w:val="both"/>
          </w:pPr>
        </w:pPrChange>
      </w:pPr>
      <w:ins w:id="1996"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97" w:author="Microsoft account" w:date="2025-09-21T11:47:00Z"/>
          <w:rFonts w:cs="Calibri"/>
          <w:sz w:val="18"/>
          <w:szCs w:val="18"/>
          <w:rtl/>
          <w:lang w:bidi="fa-IR"/>
        </w:rPr>
        <w:pPrChange w:id="1998" w:author="Microsoft account" w:date="2025-09-21T11:48:00Z">
          <w:pPr>
            <w:spacing w:after="0" w:line="276" w:lineRule="auto"/>
          </w:pPr>
        </w:pPrChange>
      </w:pPr>
      <w:ins w:id="1999"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2000" w:author="Microsoft account" w:date="2025-09-21T11:47:00Z"/>
          <w:rFonts w:cs="Calibri"/>
          <w:sz w:val="18"/>
          <w:szCs w:val="18"/>
          <w:rtl/>
          <w:lang w:bidi="fa-IR"/>
        </w:rPr>
        <w:pPrChange w:id="2001"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2002" w:author="Microsoft account" w:date="2025-09-21T11:47:00Z"/>
          <w:rFonts w:cs="Calibri"/>
          <w:sz w:val="18"/>
          <w:szCs w:val="18"/>
          <w:rtl/>
          <w:lang w:bidi="fa-IR"/>
        </w:rPr>
        <w:pPrChange w:id="2003" w:author="Microsoft account" w:date="2025-09-21T11:48:00Z">
          <w:pPr>
            <w:spacing w:after="0" w:line="276" w:lineRule="auto"/>
          </w:pPr>
        </w:pPrChange>
      </w:pPr>
      <w:ins w:id="2004"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2007" w:author="Microsoft account" w:date="2025-09-21T11:47:00Z"/>
          <w:rFonts w:cs="Calibri"/>
          <w:sz w:val="18"/>
          <w:szCs w:val="18"/>
          <w:rtl/>
          <w:lang w:bidi="fa-IR"/>
        </w:rPr>
        <w:pPrChange w:id="2008" w:author="Microsoft account" w:date="2025-09-21T11:48:00Z">
          <w:pPr>
            <w:spacing w:after="0" w:line="276" w:lineRule="auto"/>
          </w:pPr>
        </w:pPrChange>
      </w:pPr>
      <w:ins w:id="2009"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2010" w:author="Microsoft account" w:date="2025-09-21T11:47:00Z"/>
          <w:rFonts w:cs="Calibri"/>
          <w:sz w:val="18"/>
          <w:szCs w:val="18"/>
          <w:rtl/>
          <w:lang w:bidi="fa-IR"/>
        </w:rPr>
        <w:pPrChange w:id="2011" w:author="Microsoft account" w:date="2025-09-21T11:48:00Z">
          <w:pPr>
            <w:spacing w:after="0" w:line="276" w:lineRule="auto"/>
          </w:pPr>
        </w:pPrChange>
      </w:pPr>
      <w:ins w:id="2012"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2013" w:author="Microsoft account" w:date="2025-09-21T11:47:00Z"/>
          <w:rFonts w:cs="Calibri"/>
          <w:sz w:val="18"/>
          <w:szCs w:val="18"/>
          <w:rtl/>
          <w:lang w:bidi="fa-IR"/>
        </w:rPr>
        <w:pPrChange w:id="2014" w:author="Microsoft account" w:date="2025-09-21T11:48:00Z">
          <w:pPr>
            <w:spacing w:after="0" w:line="276" w:lineRule="auto"/>
          </w:pPr>
        </w:pPrChange>
      </w:pPr>
      <w:ins w:id="2015"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2016" w:author="Microsoft account" w:date="2025-09-21T11:47:00Z"/>
          <w:rFonts w:cs="Calibri"/>
          <w:sz w:val="18"/>
          <w:szCs w:val="18"/>
          <w:rtl/>
          <w:lang w:bidi="fa-IR"/>
        </w:rPr>
        <w:pPrChange w:id="2017"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2018" w:author="Microsoft account" w:date="2025-09-21T11:47:00Z"/>
          <w:rFonts w:cs="Calibri"/>
          <w:sz w:val="18"/>
          <w:szCs w:val="18"/>
          <w:rtl/>
          <w:lang w:bidi="fa-IR"/>
        </w:rPr>
        <w:pPrChange w:id="2019" w:author="Microsoft account" w:date="2025-09-21T11:48:00Z">
          <w:pPr>
            <w:spacing w:after="0" w:line="276" w:lineRule="auto"/>
          </w:pPr>
        </w:pPrChange>
      </w:pPr>
      <w:ins w:id="2020"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2021" w:author="Microsoft account" w:date="2025-09-21T11:47:00Z"/>
          <w:rFonts w:cs="Calibri"/>
          <w:sz w:val="18"/>
          <w:szCs w:val="18"/>
          <w:rtl/>
          <w:lang w:bidi="fa-IR"/>
        </w:rPr>
        <w:pPrChange w:id="2022"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2023" w:author="Microsoft account" w:date="2025-09-21T11:47:00Z"/>
          <w:rFonts w:cs="Calibri"/>
          <w:sz w:val="18"/>
          <w:szCs w:val="18"/>
          <w:rtl/>
          <w:lang w:bidi="fa-IR"/>
        </w:rPr>
        <w:pPrChange w:id="2024" w:author="Microsoft account" w:date="2025-09-21T11:48:00Z">
          <w:pPr>
            <w:spacing w:after="0" w:line="276" w:lineRule="auto"/>
          </w:pPr>
        </w:pPrChange>
      </w:pPr>
      <w:ins w:id="2025"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26" w:author="Microsoft account" w:date="2025-09-21T11:47:00Z"/>
          <w:rFonts w:cs="Calibri"/>
          <w:sz w:val="18"/>
          <w:szCs w:val="18"/>
          <w:rtl/>
          <w:lang w:bidi="fa-IR"/>
        </w:rPr>
        <w:pPrChange w:id="2027"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28" w:author="Microsoft account" w:date="2025-09-21T11:47:00Z"/>
          <w:rFonts w:cs="Calibri"/>
          <w:sz w:val="18"/>
          <w:szCs w:val="18"/>
          <w:rtl/>
          <w:lang w:bidi="fa-IR"/>
        </w:rPr>
        <w:pPrChange w:id="2029" w:author="Microsoft account" w:date="2025-09-21T11:48:00Z">
          <w:pPr>
            <w:spacing w:after="0" w:line="276" w:lineRule="auto"/>
          </w:pPr>
        </w:pPrChange>
      </w:pPr>
      <w:ins w:id="2030"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31" w:author="Microsoft account" w:date="2025-09-21T11:47:00Z"/>
          <w:rFonts w:cs="Calibri"/>
          <w:sz w:val="18"/>
          <w:szCs w:val="18"/>
          <w:rtl/>
          <w:lang w:bidi="fa-IR"/>
        </w:rPr>
        <w:pPrChange w:id="2032" w:author="Microsoft account" w:date="2025-09-21T11:48:00Z">
          <w:pPr>
            <w:spacing w:after="0" w:line="276" w:lineRule="auto"/>
          </w:pPr>
        </w:pPrChange>
      </w:pPr>
      <w:ins w:id="2033"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34" w:author="Microsoft account" w:date="2025-09-21T11:47:00Z"/>
          <w:rFonts w:cs="Calibri"/>
          <w:sz w:val="18"/>
          <w:szCs w:val="18"/>
          <w:rtl/>
          <w:lang w:bidi="fa-IR"/>
        </w:rPr>
        <w:pPrChange w:id="2035" w:author="Microsoft account" w:date="2025-09-21T11:48:00Z">
          <w:pPr>
            <w:spacing w:after="0" w:line="276" w:lineRule="auto"/>
          </w:pPr>
        </w:pPrChange>
      </w:pPr>
      <w:ins w:id="2036"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37" w:author="Microsoft account" w:date="2025-09-21T11:47:00Z"/>
          <w:rFonts w:cs="Calibri"/>
          <w:sz w:val="18"/>
          <w:szCs w:val="18"/>
          <w:rtl/>
          <w:lang w:bidi="fa-IR"/>
        </w:rPr>
        <w:pPrChange w:id="2038" w:author="Microsoft account" w:date="2025-09-21T11:48:00Z">
          <w:pPr>
            <w:spacing w:after="0" w:line="276" w:lineRule="auto"/>
          </w:pPr>
        </w:pPrChange>
      </w:pPr>
      <w:ins w:id="2039"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40" w:author="Microsoft account" w:date="2025-09-21T11:47:00Z"/>
          <w:rFonts w:cs="Calibri"/>
          <w:sz w:val="18"/>
          <w:szCs w:val="18"/>
          <w:rtl/>
          <w:lang w:bidi="fa-IR"/>
        </w:rPr>
        <w:pPrChange w:id="2041" w:author="Microsoft account" w:date="2025-09-21T11:48:00Z">
          <w:pPr>
            <w:spacing w:after="0" w:line="276" w:lineRule="auto"/>
          </w:pPr>
        </w:pPrChange>
      </w:pPr>
      <w:ins w:id="2042"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43" w:author="Microsoft account" w:date="2025-09-21T11:47:00Z"/>
          <w:rFonts w:cs="Calibri"/>
          <w:sz w:val="18"/>
          <w:szCs w:val="18"/>
          <w:rtl/>
          <w:lang w:bidi="fa-IR"/>
        </w:rPr>
        <w:pPrChange w:id="2044"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45" w:author="Microsoft account" w:date="2025-09-21T11:47:00Z"/>
          <w:rFonts w:cs="Calibri"/>
          <w:sz w:val="18"/>
          <w:szCs w:val="18"/>
          <w:rtl/>
          <w:lang w:bidi="fa-IR"/>
        </w:rPr>
        <w:pPrChange w:id="2046" w:author="Microsoft account" w:date="2025-09-21T11:48:00Z">
          <w:pPr>
            <w:spacing w:after="0" w:line="276" w:lineRule="auto"/>
          </w:pPr>
        </w:pPrChange>
      </w:pPr>
      <w:ins w:id="2047"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48" w:author="Microsoft account" w:date="2025-09-21T11:47:00Z"/>
          <w:rFonts w:cs="Calibri"/>
          <w:sz w:val="18"/>
          <w:szCs w:val="18"/>
          <w:rtl/>
          <w:lang w:bidi="fa-IR"/>
        </w:rPr>
        <w:pPrChange w:id="2049"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50" w:author="Microsoft account" w:date="2025-09-21T11:47:00Z"/>
          <w:rFonts w:cs="Calibri"/>
          <w:sz w:val="18"/>
          <w:szCs w:val="18"/>
          <w:rtl/>
          <w:lang w:bidi="fa-IR"/>
        </w:rPr>
        <w:pPrChange w:id="2051" w:author="Microsoft account" w:date="2025-09-21T11:48:00Z">
          <w:pPr>
            <w:spacing w:after="0" w:line="276" w:lineRule="auto"/>
          </w:pPr>
        </w:pPrChange>
      </w:pPr>
      <w:ins w:id="2052"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53" w:author="Microsoft account" w:date="2025-09-21T11:47:00Z"/>
          <w:rFonts w:cs="Calibri"/>
          <w:sz w:val="18"/>
          <w:szCs w:val="18"/>
          <w:rtl/>
          <w:lang w:bidi="fa-IR"/>
        </w:rPr>
        <w:pPrChange w:id="2054" w:author="Microsoft account" w:date="2025-09-21T11:48:00Z">
          <w:pPr>
            <w:spacing w:after="0" w:line="276" w:lineRule="auto"/>
          </w:pPr>
        </w:pPrChange>
      </w:pPr>
    </w:p>
    <w:p w14:paraId="7031ADD5" w14:textId="0A5AB14A" w:rsidR="00B85C88" w:rsidRDefault="00B85C88">
      <w:pPr>
        <w:bidi/>
        <w:spacing w:after="0" w:line="276" w:lineRule="auto"/>
        <w:ind w:left="720"/>
        <w:rPr>
          <w:ins w:id="2055" w:author="Microsoft account" w:date="2025-09-21T11:47:00Z"/>
          <w:rFonts w:cs="Calibri"/>
          <w:sz w:val="18"/>
          <w:szCs w:val="18"/>
          <w:rtl/>
          <w:lang w:bidi="fa-IR"/>
        </w:rPr>
        <w:pPrChange w:id="2056" w:author="Microsoft account" w:date="2025-09-21T11:48:00Z">
          <w:pPr>
            <w:bidi/>
            <w:spacing w:after="0" w:line="276" w:lineRule="auto"/>
            <w:jc w:val="both"/>
          </w:pPr>
        </w:pPrChange>
      </w:pPr>
      <w:ins w:id="2057"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58" w:author="Microsoft account" w:date="2025-09-21T11:48:00Z"/>
          <w:rFonts w:cs="Calibri"/>
          <w:sz w:val="18"/>
          <w:szCs w:val="18"/>
          <w:rtl/>
          <w:lang w:bidi="fa-IR"/>
        </w:rPr>
        <w:pPrChange w:id="2059" w:author="Microsoft account" w:date="2025-09-21T11:48:00Z">
          <w:pPr>
            <w:bidi/>
            <w:spacing w:after="0" w:line="276" w:lineRule="auto"/>
            <w:jc w:val="both"/>
          </w:pPr>
        </w:pPrChange>
      </w:pPr>
      <w:ins w:id="206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61" w:author="Microsoft account" w:date="2025-09-21T11:48:00Z"/>
          <w:rFonts w:cs="Calibri"/>
          <w:sz w:val="18"/>
          <w:szCs w:val="18"/>
          <w:rtl/>
          <w:lang w:bidi="fa-IR"/>
        </w:rPr>
        <w:pPrChange w:id="2062" w:author="Microsoft account" w:date="2025-09-21T11:48:00Z">
          <w:pPr>
            <w:spacing w:after="0" w:line="276" w:lineRule="auto"/>
          </w:pPr>
        </w:pPrChange>
      </w:pPr>
      <w:ins w:id="2063"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64" w:author="Microsoft account" w:date="2025-09-21T11:47:00Z"/>
          <w:rFonts w:cs="Calibri"/>
          <w:sz w:val="18"/>
          <w:szCs w:val="18"/>
          <w:rtl/>
          <w:lang w:bidi="fa-IR"/>
        </w:rPr>
        <w:pPrChange w:id="2065" w:author="Microsoft account" w:date="2025-09-21T11:48:00Z">
          <w:pPr>
            <w:bidi/>
            <w:spacing w:after="0" w:line="276" w:lineRule="auto"/>
            <w:jc w:val="both"/>
          </w:pPr>
        </w:pPrChange>
      </w:pPr>
      <w:ins w:id="2066"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67" w:author="Microsoft account" w:date="2025-09-21T11:46:00Z"/>
          <w:rFonts w:cs="Calibri"/>
          <w:sz w:val="18"/>
          <w:szCs w:val="18"/>
          <w:rtl/>
          <w:lang w:bidi="fa-IR"/>
        </w:rPr>
        <w:pPrChange w:id="2068"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69" w:author="Microsoft account" w:date="2025-09-20T14:23:00Z"/>
          <w:rFonts w:cs="Calibri"/>
          <w:sz w:val="28"/>
          <w:szCs w:val="28"/>
          <w:rtl/>
          <w:lang w:bidi="fa-IR"/>
        </w:rPr>
        <w:pPrChange w:id="2070" w:author="Microsoft account" w:date="2025-09-21T11:46:00Z">
          <w:pPr>
            <w:bidi/>
            <w:spacing w:after="0" w:line="276" w:lineRule="auto"/>
            <w:jc w:val="both"/>
          </w:pPr>
        </w:pPrChange>
      </w:pPr>
      <w:ins w:id="2071"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72" w:author="Microsoft account" w:date="2025-09-20T14:23:00Z"/>
          <w:rFonts w:cs="Calibri"/>
          <w:sz w:val="28"/>
          <w:szCs w:val="28"/>
          <w:rtl/>
          <w:lang w:bidi="fa-IR"/>
        </w:rPr>
        <w:pPrChange w:id="2073"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74" w:author="Microsoft account" w:date="2025-09-20T14:37:00Z"/>
          <w:rFonts w:cs="Calibri"/>
          <w:sz w:val="28"/>
          <w:szCs w:val="28"/>
          <w:rtl/>
          <w:lang w:bidi="fa-IR"/>
        </w:rPr>
        <w:pPrChange w:id="2075" w:author="Microsoft account" w:date="2025-09-20T14:23:00Z">
          <w:pPr>
            <w:bidi/>
            <w:spacing w:after="0" w:line="276" w:lineRule="auto"/>
            <w:jc w:val="both"/>
          </w:pPr>
        </w:pPrChange>
      </w:pPr>
      <w:ins w:id="2076" w:author="Microsoft account" w:date="2025-09-20T14:23:00Z">
        <w:r>
          <w:rPr>
            <w:rFonts w:cs="Calibri" w:hint="cs"/>
            <w:sz w:val="28"/>
            <w:szCs w:val="28"/>
            <w:rtl/>
            <w:lang w:bidi="fa-IR"/>
          </w:rPr>
          <w:lastRenderedPageBreak/>
          <w:t>-</w:t>
        </w:r>
      </w:ins>
      <w:ins w:id="2077"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78"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79"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80" w:author="Microsoft account" w:date="2025-09-20T14:40:00Z"/>
          <w:rFonts w:cs="Calibri"/>
          <w:sz w:val="28"/>
          <w:szCs w:val="28"/>
          <w:rtl/>
          <w:lang w:bidi="fa-IR"/>
        </w:rPr>
        <w:pPrChange w:id="2081" w:author="Microsoft account" w:date="2025-09-20T14:38:00Z">
          <w:pPr>
            <w:bidi/>
            <w:spacing w:after="0" w:line="276" w:lineRule="auto"/>
            <w:jc w:val="both"/>
          </w:pPr>
        </w:pPrChange>
      </w:pPr>
      <w:ins w:id="2082"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83"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84"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85" w:author="Microsoft account" w:date="2025-09-20T14:40:00Z"/>
          <w:rFonts w:cs="Calibri"/>
          <w:sz w:val="28"/>
          <w:szCs w:val="28"/>
          <w:rtl/>
          <w:lang w:bidi="fa-IR"/>
        </w:rPr>
        <w:pPrChange w:id="2086"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87" w:author="Microsoft account" w:date="2025-09-20T14:59:00Z"/>
          <w:rFonts w:cs="Calibri"/>
          <w:sz w:val="28"/>
          <w:szCs w:val="28"/>
          <w:rtl/>
          <w:lang w:bidi="fa-IR"/>
        </w:rPr>
        <w:pPrChange w:id="2088" w:author="Microsoft account" w:date="2025-09-20T14:40:00Z">
          <w:pPr>
            <w:bidi/>
            <w:spacing w:after="0" w:line="276" w:lineRule="auto"/>
            <w:jc w:val="both"/>
          </w:pPr>
        </w:pPrChange>
      </w:pPr>
      <w:ins w:id="2089" w:author="Microsoft account" w:date="2025-09-20T14:40:00Z">
        <w:r>
          <w:rPr>
            <w:rFonts w:cs="Calibri" w:hint="cs"/>
            <w:sz w:val="28"/>
            <w:szCs w:val="28"/>
            <w:rtl/>
            <w:lang w:bidi="fa-IR"/>
          </w:rPr>
          <w:t>-</w:t>
        </w:r>
      </w:ins>
      <w:ins w:id="2090"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91"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92"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93" w:author="Microsoft account" w:date="2025-09-20T14:59:00Z"/>
          <w:rFonts w:cs="Calibri"/>
          <w:sz w:val="28"/>
          <w:szCs w:val="28"/>
          <w:rtl/>
          <w:lang w:bidi="fa-IR"/>
        </w:rPr>
        <w:pPrChange w:id="2094"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95" w:author="Microsoft account" w:date="2025-09-20T15:02:00Z"/>
          <w:rFonts w:cs="Calibri"/>
          <w:sz w:val="28"/>
          <w:szCs w:val="28"/>
          <w:rtl/>
          <w:lang w:bidi="fa-IR"/>
        </w:rPr>
        <w:pPrChange w:id="2096" w:author="Microsoft account" w:date="2025-09-21T11:51:00Z">
          <w:pPr>
            <w:bidi/>
            <w:spacing w:after="0" w:line="276" w:lineRule="auto"/>
            <w:jc w:val="both"/>
          </w:pPr>
        </w:pPrChange>
      </w:pPr>
      <w:ins w:id="2097" w:author="Microsoft account" w:date="2025-09-20T14:59:00Z">
        <w:r>
          <w:rPr>
            <w:rFonts w:cs="Calibri" w:hint="cs"/>
            <w:sz w:val="28"/>
            <w:szCs w:val="28"/>
            <w:rtl/>
            <w:lang w:bidi="fa-IR"/>
          </w:rPr>
          <w:t>-</w:t>
        </w:r>
      </w:ins>
      <w:ins w:id="2098"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99"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100" w:author="Microsoft account" w:date="2025-09-20T15:02:00Z"/>
          <w:rFonts w:cs="Calibri"/>
          <w:sz w:val="28"/>
          <w:szCs w:val="28"/>
          <w:rtl/>
          <w:lang w:bidi="fa-IR"/>
        </w:rPr>
        <w:pPrChange w:id="2101"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102" w:author="Microsoft account" w:date="2025-09-20T15:05:00Z"/>
          <w:rFonts w:cs="Calibri"/>
          <w:sz w:val="28"/>
          <w:szCs w:val="28"/>
          <w:rtl/>
          <w:lang w:bidi="fa-IR"/>
        </w:rPr>
        <w:pPrChange w:id="2103" w:author="Microsoft account" w:date="2025-09-20T15:02:00Z">
          <w:pPr>
            <w:bidi/>
            <w:spacing w:after="0" w:line="276" w:lineRule="auto"/>
            <w:jc w:val="both"/>
          </w:pPr>
        </w:pPrChange>
      </w:pPr>
      <w:ins w:id="2104" w:author="Microsoft account" w:date="2025-09-20T15:02:00Z">
        <w:r>
          <w:rPr>
            <w:rFonts w:cs="Calibri" w:hint="cs"/>
            <w:sz w:val="28"/>
            <w:szCs w:val="28"/>
            <w:rtl/>
            <w:lang w:bidi="fa-IR"/>
          </w:rPr>
          <w:t>-</w:t>
        </w:r>
      </w:ins>
      <w:ins w:id="2105"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106"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107" w:author="Microsoft account" w:date="2025-09-20T15:05:00Z"/>
          <w:rFonts w:cs="Calibri"/>
          <w:sz w:val="28"/>
          <w:szCs w:val="28"/>
          <w:rtl/>
          <w:lang w:bidi="fa-IR"/>
        </w:rPr>
        <w:pPrChange w:id="2108"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109" w:author="Microsoft account" w:date="2025-09-20T15:14:00Z"/>
          <w:rFonts w:cs="Calibri"/>
          <w:sz w:val="28"/>
          <w:szCs w:val="28"/>
          <w:rtl/>
          <w:lang w:bidi="fa-IR"/>
        </w:rPr>
        <w:pPrChange w:id="2110" w:author="Microsoft account" w:date="2025-09-20T15:05:00Z">
          <w:pPr>
            <w:bidi/>
            <w:spacing w:after="0" w:line="276" w:lineRule="auto"/>
            <w:jc w:val="both"/>
          </w:pPr>
        </w:pPrChange>
      </w:pPr>
      <w:ins w:id="2111" w:author="Microsoft account" w:date="2025-09-20T15:05:00Z">
        <w:r>
          <w:rPr>
            <w:rFonts w:cs="Calibri" w:hint="cs"/>
            <w:sz w:val="28"/>
            <w:szCs w:val="28"/>
            <w:rtl/>
            <w:lang w:bidi="fa-IR"/>
          </w:rPr>
          <w:t>-</w:t>
        </w:r>
      </w:ins>
      <w:ins w:id="2112"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13"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14"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15" w:author="Microsoft account" w:date="2025-09-20T15:14:00Z"/>
          <w:rFonts w:cs="Calibri"/>
          <w:sz w:val="28"/>
          <w:szCs w:val="28"/>
          <w:rtl/>
          <w:lang w:bidi="fa-IR"/>
        </w:rPr>
        <w:pPrChange w:id="2116" w:author="Microsoft account" w:date="2025-09-20T15:14:00Z">
          <w:pPr>
            <w:bidi/>
            <w:spacing w:after="0" w:line="276" w:lineRule="auto"/>
            <w:jc w:val="both"/>
          </w:pPr>
        </w:pPrChange>
      </w:pPr>
      <w:ins w:id="2117"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18" w:author="Microsoft account" w:date="2025-09-20T15:14:00Z"/>
          <w:rFonts w:cs="Calibri"/>
          <w:sz w:val="28"/>
          <w:szCs w:val="28"/>
          <w:rtl/>
          <w:lang w:bidi="fa-IR"/>
        </w:rPr>
        <w:pPrChange w:id="2119"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20" w:author="Microsoft account" w:date="2025-09-20T15:21:00Z"/>
          <w:rFonts w:cs="Calibri"/>
          <w:sz w:val="28"/>
          <w:szCs w:val="28"/>
          <w:rtl/>
          <w:lang w:bidi="fa-IR"/>
        </w:rPr>
        <w:pPrChange w:id="2121" w:author="Microsoft account" w:date="2025-09-20T15:21:00Z">
          <w:pPr>
            <w:bidi/>
            <w:spacing w:after="0" w:line="276" w:lineRule="auto"/>
            <w:jc w:val="both"/>
          </w:pPr>
        </w:pPrChange>
      </w:pPr>
      <w:ins w:id="2122" w:author="Microsoft account" w:date="2025-09-20T15:14:00Z">
        <w:r>
          <w:rPr>
            <w:rFonts w:cs="Calibri" w:hint="cs"/>
            <w:sz w:val="28"/>
            <w:szCs w:val="28"/>
            <w:rtl/>
            <w:lang w:bidi="fa-IR"/>
          </w:rPr>
          <w:t>-</w:t>
        </w:r>
      </w:ins>
      <w:ins w:id="2123"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24"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25"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26" w:author="Microsoft account" w:date="2025-09-20T15:21:00Z"/>
          <w:rFonts w:cs="Calibri"/>
          <w:sz w:val="28"/>
          <w:szCs w:val="28"/>
          <w:rtl/>
          <w:lang w:bidi="fa-IR"/>
        </w:rPr>
        <w:pPrChange w:id="2127" w:author="Microsoft account" w:date="2025-09-20T15:21:00Z">
          <w:pPr>
            <w:bidi/>
            <w:spacing w:after="0" w:line="276" w:lineRule="auto"/>
            <w:jc w:val="both"/>
          </w:pPr>
        </w:pPrChange>
      </w:pPr>
      <w:ins w:id="2128" w:author="Microsoft account" w:date="2025-09-20T15:21:00Z">
        <w:r w:rsidRPr="00326DDC">
          <w:rPr>
            <w:rFonts w:cs="Calibri"/>
            <w:noProof/>
            <w:sz w:val="28"/>
            <w:szCs w:val="28"/>
            <w:rPrChange w:id="2129"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30" w:author="Microsoft account" w:date="2025-09-20T15:21:00Z"/>
          <w:rFonts w:cs="Calibri"/>
          <w:sz w:val="28"/>
          <w:szCs w:val="28"/>
          <w:rtl/>
          <w:lang w:bidi="fa-IR"/>
        </w:rPr>
        <w:pPrChange w:id="2131"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32" w:author="Microsoft account" w:date="2025-09-20T15:22:00Z"/>
          <w:rFonts w:cs="Calibri"/>
          <w:sz w:val="28"/>
          <w:szCs w:val="28"/>
          <w:lang w:bidi="fa-IR"/>
        </w:rPr>
        <w:pPrChange w:id="2133" w:author="Microsoft account" w:date="2025-09-20T15:21:00Z">
          <w:pPr>
            <w:bidi/>
            <w:spacing w:after="0" w:line="276" w:lineRule="auto"/>
            <w:jc w:val="both"/>
          </w:pPr>
        </w:pPrChange>
      </w:pPr>
      <w:ins w:id="2134" w:author="Microsoft account" w:date="2025-09-20T15:21:00Z">
        <w:r>
          <w:rPr>
            <w:rFonts w:cs="Calibri" w:hint="cs"/>
            <w:sz w:val="28"/>
            <w:szCs w:val="28"/>
            <w:rtl/>
            <w:lang w:bidi="fa-IR"/>
          </w:rPr>
          <w:t xml:space="preserve">-این رو قبلا خونده بودیم فکر کنم داخل </w:t>
        </w:r>
      </w:ins>
      <w:ins w:id="2135"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36" w:author="Microsoft account" w:date="2025-09-20T15:23:00Z"/>
          <w:rFonts w:cs="Calibri"/>
          <w:sz w:val="28"/>
          <w:szCs w:val="28"/>
          <w:rtl/>
          <w:lang w:bidi="fa-IR"/>
        </w:rPr>
        <w:pPrChange w:id="2137"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38" w:author="Microsoft account" w:date="2025-09-20T15:25:00Z"/>
          <w:rFonts w:cs="Calibri"/>
          <w:sz w:val="28"/>
          <w:szCs w:val="28"/>
          <w:rtl/>
          <w:lang w:bidi="fa-IR"/>
        </w:rPr>
        <w:pPrChange w:id="2139" w:author="Microsoft account" w:date="2025-09-20T15:23:00Z">
          <w:pPr>
            <w:bidi/>
            <w:spacing w:after="0" w:line="276" w:lineRule="auto"/>
            <w:jc w:val="both"/>
          </w:pPr>
        </w:pPrChange>
      </w:pPr>
      <w:ins w:id="2140" w:author="Microsoft account" w:date="2025-09-20T15:22:00Z">
        <w:r>
          <w:rPr>
            <w:rFonts w:cs="Calibri"/>
            <w:sz w:val="28"/>
            <w:szCs w:val="28"/>
            <w:lang w:bidi="fa-IR"/>
          </w:rPr>
          <w:t>-</w:t>
        </w:r>
      </w:ins>
      <w:ins w:id="2141"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42"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43" w:author="Microsoft account" w:date="2025-09-20T13:24:00Z"/>
          <w:rFonts w:cs="Calibri"/>
          <w:sz w:val="28"/>
          <w:szCs w:val="28"/>
          <w:lang w:bidi="fa-IR"/>
        </w:rPr>
        <w:pPrChange w:id="2144" w:author="Microsoft account" w:date="2025-09-20T15:25:00Z">
          <w:pPr>
            <w:bidi/>
            <w:spacing w:after="0" w:line="276" w:lineRule="auto"/>
            <w:jc w:val="both"/>
          </w:pPr>
        </w:pPrChange>
      </w:pPr>
      <w:ins w:id="2145"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46" w:author="Microsoft account" w:date="2025-09-20T13:24:00Z"/>
          <w:rFonts w:cs="Calibri"/>
          <w:sz w:val="28"/>
          <w:szCs w:val="28"/>
          <w:rtl/>
          <w:lang w:bidi="fa-IR"/>
        </w:rPr>
        <w:pPrChange w:id="2147" w:author="Microsoft account" w:date="2025-09-20T13:24:00Z">
          <w:pPr>
            <w:bidi/>
            <w:spacing w:after="0" w:line="276" w:lineRule="auto"/>
            <w:jc w:val="both"/>
          </w:pPr>
        </w:pPrChange>
      </w:pPr>
    </w:p>
    <w:p w14:paraId="04F65187" w14:textId="78A24B2E" w:rsidR="00D964CE" w:rsidRDefault="00D964CE">
      <w:pPr>
        <w:spacing w:after="0" w:line="240" w:lineRule="auto"/>
        <w:rPr>
          <w:ins w:id="2148" w:author="Microsoft account" w:date="2025-09-20T13:24:00Z"/>
          <w:rFonts w:cs="Calibri"/>
          <w:sz w:val="28"/>
          <w:szCs w:val="28"/>
          <w:rtl/>
          <w:lang w:bidi="fa-IR"/>
        </w:rPr>
      </w:pPr>
      <w:ins w:id="2149"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50" w:author="Microsoft account" w:date="2025-09-21T11:53:00Z"/>
          <w:rFonts w:cs="Calibri"/>
          <w:sz w:val="28"/>
          <w:szCs w:val="28"/>
          <w:rtl/>
          <w:lang w:bidi="fa-IR"/>
        </w:rPr>
        <w:pPrChange w:id="2151" w:author="Microsoft account" w:date="2025-09-20T13:24:00Z">
          <w:pPr>
            <w:bidi/>
            <w:spacing w:after="0" w:line="276" w:lineRule="auto"/>
            <w:jc w:val="both"/>
          </w:pPr>
        </w:pPrChange>
      </w:pPr>
      <w:bookmarkStart w:id="2152" w:name="I4040630"/>
      <w:ins w:id="2153" w:author="Microsoft account" w:date="2025-09-21T11:53:00Z">
        <w:r>
          <w:rPr>
            <w:rFonts w:cs="Calibri" w:hint="cs"/>
            <w:sz w:val="28"/>
            <w:szCs w:val="28"/>
            <w:rtl/>
            <w:lang w:bidi="fa-IR"/>
          </w:rPr>
          <w:lastRenderedPageBreak/>
          <w:t>ادامه</w:t>
        </w:r>
      </w:ins>
    </w:p>
    <w:bookmarkEnd w:id="2152"/>
    <w:p w14:paraId="5D3D831F" w14:textId="77777777" w:rsidR="009F075E" w:rsidRDefault="009F075E">
      <w:pPr>
        <w:bidi/>
        <w:spacing w:after="0" w:line="276" w:lineRule="auto"/>
        <w:jc w:val="both"/>
        <w:rPr>
          <w:ins w:id="2154" w:author="Microsoft account" w:date="2025-09-21T11:54:00Z"/>
          <w:rFonts w:cs="Calibri"/>
          <w:sz w:val="28"/>
          <w:szCs w:val="28"/>
          <w:rtl/>
          <w:lang w:bidi="fa-IR"/>
        </w:rPr>
        <w:pPrChange w:id="2155"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56" w:author="Microsoft account" w:date="2025-09-21T12:01:00Z"/>
          <w:rFonts w:cs="Calibri"/>
          <w:sz w:val="28"/>
          <w:szCs w:val="28"/>
          <w:rtl/>
          <w:lang w:bidi="fa-IR"/>
        </w:rPr>
        <w:pPrChange w:id="2157" w:author="Microsoft account" w:date="2025-09-21T11:54:00Z">
          <w:pPr>
            <w:bidi/>
            <w:spacing w:after="0" w:line="276" w:lineRule="auto"/>
            <w:jc w:val="both"/>
          </w:pPr>
        </w:pPrChange>
      </w:pPr>
      <w:ins w:id="2158"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59"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60" w:author="Microsoft account" w:date="2025-09-21T12:01:00Z"/>
          <w:rFonts w:cs="Calibri"/>
          <w:sz w:val="28"/>
          <w:szCs w:val="28"/>
          <w:rtl/>
          <w:lang w:bidi="fa-IR"/>
        </w:rPr>
        <w:pPrChange w:id="2161" w:author="Microsoft account" w:date="2025-09-21T12:01:00Z">
          <w:pPr>
            <w:bidi/>
            <w:spacing w:after="0" w:line="276" w:lineRule="auto"/>
            <w:jc w:val="both"/>
          </w:pPr>
        </w:pPrChange>
      </w:pPr>
      <w:ins w:id="2162" w:author="Microsoft account" w:date="2025-09-21T12:02:00Z">
        <w:r w:rsidRPr="00E34CC8">
          <w:rPr>
            <w:rFonts w:cs="Calibri"/>
            <w:noProof/>
            <w:sz w:val="28"/>
            <w:szCs w:val="28"/>
            <w:rPrChange w:id="2163"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64" w:author="Microsoft account" w:date="2025-09-22T10:05:00Z"/>
          <w:rFonts w:cs="Calibri"/>
          <w:sz w:val="28"/>
          <w:szCs w:val="28"/>
          <w:rtl/>
          <w:lang w:bidi="fa-IR"/>
        </w:rPr>
        <w:pPrChange w:id="2165" w:author="Microsoft account" w:date="2025-09-21T12:01:00Z">
          <w:pPr>
            <w:bidi/>
            <w:spacing w:after="0" w:line="276" w:lineRule="auto"/>
            <w:jc w:val="both"/>
          </w:pPr>
        </w:pPrChange>
      </w:pPr>
      <w:ins w:id="2166"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67"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68"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69"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70"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71" w:author="Microsoft account" w:date="2025-09-21T12:05:00Z"/>
          <w:rFonts w:cs="Calibri"/>
          <w:sz w:val="28"/>
          <w:szCs w:val="28"/>
          <w:rtl/>
          <w:lang w:bidi="fa-IR"/>
        </w:rPr>
        <w:pPrChange w:id="2172" w:author="Microsoft account" w:date="2025-09-22T10:05:00Z">
          <w:pPr>
            <w:bidi/>
            <w:spacing w:after="0" w:line="276" w:lineRule="auto"/>
            <w:jc w:val="both"/>
          </w:pPr>
        </w:pPrChange>
      </w:pPr>
      <w:ins w:id="2173"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74"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75"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76"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77" w:author="Microsoft account" w:date="2025-09-21T12:06:00Z"/>
          <w:rFonts w:cs="Calibri"/>
          <w:sz w:val="28"/>
          <w:szCs w:val="28"/>
          <w:rtl/>
          <w:lang w:bidi="fa-IR"/>
        </w:rPr>
        <w:pPrChange w:id="2178"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79" w:author="Microsoft account" w:date="2025-09-21T12:27:00Z"/>
          <w:rFonts w:cs="Calibri"/>
          <w:sz w:val="28"/>
          <w:szCs w:val="28"/>
          <w:rtl/>
          <w:lang w:bidi="fa-IR"/>
        </w:rPr>
        <w:pPrChange w:id="2180" w:author="Microsoft account" w:date="2025-09-21T12:06:00Z">
          <w:pPr>
            <w:bidi/>
            <w:spacing w:after="0" w:line="276" w:lineRule="auto"/>
            <w:jc w:val="both"/>
          </w:pPr>
        </w:pPrChange>
      </w:pPr>
      <w:ins w:id="2181" w:author="Microsoft account" w:date="2025-09-21T12:06:00Z">
        <w:r>
          <w:rPr>
            <w:rFonts w:cs="Calibri" w:hint="cs"/>
            <w:sz w:val="28"/>
            <w:szCs w:val="28"/>
            <w:rtl/>
            <w:lang w:bidi="fa-IR"/>
          </w:rPr>
          <w:t>-</w:t>
        </w:r>
      </w:ins>
      <w:ins w:id="2182" w:author="Microsoft account" w:date="2025-09-21T12:25:00Z">
        <w:r w:rsidR="00891166">
          <w:rPr>
            <w:rFonts w:cs="Calibri" w:hint="cs"/>
            <w:sz w:val="28"/>
            <w:szCs w:val="28"/>
            <w:rtl/>
            <w:lang w:bidi="fa-IR"/>
          </w:rPr>
          <w:t xml:space="preserve">درمورد ساخت </w:t>
        </w:r>
      </w:ins>
      <w:ins w:id="2183"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84"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85" w:author="Microsoft account" w:date="2025-09-21T12:27:00Z"/>
          <w:rFonts w:cs="Calibri"/>
          <w:sz w:val="28"/>
          <w:szCs w:val="28"/>
          <w:rtl/>
          <w:lang w:bidi="fa-IR"/>
        </w:rPr>
        <w:pPrChange w:id="2186" w:author="Microsoft account" w:date="2025-09-21T12:27:00Z">
          <w:pPr>
            <w:bidi/>
            <w:spacing w:after="0" w:line="276" w:lineRule="auto"/>
            <w:jc w:val="both"/>
          </w:pPr>
        </w:pPrChange>
      </w:pPr>
      <w:ins w:id="2187"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88" w:author="Microsoft account" w:date="2025-09-21T12:28:00Z"/>
          <w:rFonts w:cs="Calibri"/>
          <w:sz w:val="28"/>
          <w:szCs w:val="28"/>
          <w:rtl/>
          <w:lang w:bidi="fa-IR"/>
        </w:rPr>
        <w:pPrChange w:id="2189" w:author="Microsoft account" w:date="2025-09-21T12:27:00Z">
          <w:pPr>
            <w:bidi/>
            <w:spacing w:after="0" w:line="276" w:lineRule="auto"/>
            <w:jc w:val="both"/>
          </w:pPr>
        </w:pPrChange>
      </w:pPr>
      <w:ins w:id="2190"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91"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92"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93" w:author="Microsoft account" w:date="2025-09-21T12:28:00Z"/>
          <w:rFonts w:cs="Calibri"/>
          <w:sz w:val="28"/>
          <w:szCs w:val="28"/>
          <w:rtl/>
          <w:lang w:bidi="fa-IR"/>
        </w:rPr>
        <w:pPrChange w:id="2194"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95" w:author="Microsoft account" w:date="2025-09-21T12:35:00Z"/>
          <w:rFonts w:cs="Calibri"/>
          <w:sz w:val="28"/>
          <w:szCs w:val="28"/>
          <w:lang w:bidi="fa-IR"/>
        </w:rPr>
        <w:pPrChange w:id="2196" w:author="Microsoft account" w:date="2025-09-21T12:28:00Z">
          <w:pPr>
            <w:bidi/>
            <w:spacing w:after="0" w:line="276" w:lineRule="auto"/>
            <w:jc w:val="both"/>
          </w:pPr>
        </w:pPrChange>
      </w:pPr>
      <w:ins w:id="2197" w:author="Microsoft account" w:date="2025-09-21T12:28:00Z">
        <w:r>
          <w:rPr>
            <w:rFonts w:cs="Calibri" w:hint="cs"/>
            <w:sz w:val="28"/>
            <w:szCs w:val="28"/>
            <w:rtl/>
            <w:lang w:bidi="fa-IR"/>
          </w:rPr>
          <w:lastRenderedPageBreak/>
          <w:t>-</w:t>
        </w:r>
      </w:ins>
      <w:ins w:id="2198" w:author="Microsoft account" w:date="2025-09-21T12:33:00Z">
        <w:r w:rsidR="00C77CBB">
          <w:rPr>
            <w:rFonts w:cs="Calibri" w:hint="cs"/>
            <w:sz w:val="28"/>
            <w:szCs w:val="28"/>
            <w:rtl/>
            <w:lang w:bidi="fa-IR"/>
          </w:rPr>
          <w:t xml:space="preserve">همونطور که میدونیم </w:t>
        </w:r>
      </w:ins>
      <w:ins w:id="2199"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200"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201" w:author="Microsoft account" w:date="2025-09-21T12:34:00Z">
        <w:r w:rsidR="00C77CBB">
          <w:rPr>
            <w:rFonts w:cs="Calibri" w:hint="cs"/>
            <w:sz w:val="28"/>
            <w:szCs w:val="28"/>
            <w:rtl/>
            <w:lang w:bidi="fa-IR"/>
          </w:rPr>
          <w:t xml:space="preserve"> سری بزن</w:t>
        </w:r>
      </w:ins>
      <w:ins w:id="2202"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203" w:author="Microsoft account" w:date="2025-09-21T11:54:00Z"/>
          <w:rFonts w:cs="Calibri"/>
          <w:sz w:val="28"/>
          <w:szCs w:val="28"/>
          <w:rtl/>
          <w:lang w:bidi="fa-IR"/>
        </w:rPr>
        <w:pPrChange w:id="2204"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205" w:author="Microsoft account" w:date="2025-09-21T12:53:00Z"/>
          <w:rFonts w:cs="Calibri"/>
          <w:sz w:val="28"/>
          <w:szCs w:val="28"/>
          <w:rtl/>
          <w:lang w:bidi="fa-IR"/>
        </w:rPr>
        <w:pPrChange w:id="2206" w:author="Microsoft account" w:date="2025-09-21T11:54:00Z">
          <w:pPr>
            <w:bidi/>
            <w:spacing w:after="0" w:line="276" w:lineRule="auto"/>
            <w:jc w:val="both"/>
          </w:pPr>
        </w:pPrChange>
      </w:pPr>
      <w:ins w:id="2207"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208" w:author="Microsoft account" w:date="2025-09-21T12:54:00Z"/>
          <w:rFonts w:cs="Calibri"/>
          <w:sz w:val="28"/>
          <w:szCs w:val="28"/>
          <w:rtl/>
          <w:lang w:bidi="fa-IR"/>
        </w:rPr>
        <w:pPrChange w:id="2209" w:author="Microsoft account" w:date="2025-09-21T12:53:00Z">
          <w:pPr>
            <w:bidi/>
            <w:spacing w:after="0" w:line="276" w:lineRule="auto"/>
            <w:jc w:val="both"/>
          </w:pPr>
        </w:pPrChange>
      </w:pPr>
      <w:ins w:id="2210" w:author="Microsoft account" w:date="2025-09-21T12:53:00Z">
        <w:r w:rsidRPr="00C11108">
          <w:rPr>
            <w:rFonts w:cs="Calibri"/>
            <w:noProof/>
            <w:sz w:val="28"/>
            <w:szCs w:val="28"/>
            <w:rPrChange w:id="2211"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12" w:author="Microsoft account" w:date="2025-09-21T12:54:00Z"/>
          <w:rFonts w:cs="Calibri"/>
          <w:sz w:val="28"/>
          <w:szCs w:val="28"/>
          <w:rtl/>
          <w:lang w:bidi="fa-IR"/>
        </w:rPr>
        <w:pPrChange w:id="2213" w:author="Microsoft account" w:date="2025-09-21T12:54:00Z">
          <w:pPr>
            <w:bidi/>
            <w:spacing w:after="0" w:line="276" w:lineRule="auto"/>
            <w:jc w:val="both"/>
          </w:pPr>
        </w:pPrChange>
      </w:pPr>
      <w:ins w:id="2214"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15" w:author="Microsoft account" w:date="2025-09-21T12:54:00Z"/>
          <w:rFonts w:cs="Calibri"/>
          <w:sz w:val="28"/>
          <w:szCs w:val="28"/>
          <w:rtl/>
          <w:lang w:bidi="fa-IR"/>
        </w:rPr>
        <w:pPrChange w:id="2216"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17" w:author="Microsoft account" w:date="2025-09-21T13:09:00Z"/>
          <w:rFonts w:cs="Calibri"/>
          <w:sz w:val="28"/>
          <w:szCs w:val="28"/>
          <w:rtl/>
          <w:lang w:bidi="fa-IR"/>
        </w:rPr>
        <w:pPrChange w:id="2218" w:author="Microsoft account" w:date="2025-09-21T12:54:00Z">
          <w:pPr>
            <w:bidi/>
            <w:spacing w:after="0" w:line="276" w:lineRule="auto"/>
            <w:jc w:val="both"/>
          </w:pPr>
        </w:pPrChange>
      </w:pPr>
      <w:ins w:id="2219"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20" w:author="Microsoft account" w:date="2025-09-21T13:08:00Z">
        <w:r>
          <w:rPr>
            <w:rFonts w:cs="Calibri"/>
            <w:sz w:val="28"/>
            <w:szCs w:val="28"/>
            <w:lang w:bidi="fa-IR"/>
          </w:rPr>
          <w:t>IntVar()</w:t>
        </w:r>
        <w:r>
          <w:rPr>
            <w:rFonts w:cs="Calibri" w:hint="cs"/>
            <w:sz w:val="28"/>
            <w:szCs w:val="28"/>
            <w:rtl/>
            <w:lang w:bidi="fa-IR"/>
          </w:rPr>
          <w:t xml:space="preserve"> و </w:t>
        </w:r>
      </w:ins>
      <w:ins w:id="2221"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22" w:author="Microsoft account" w:date="2025-09-21T13:09:00Z"/>
          <w:rFonts w:cs="Calibri"/>
          <w:sz w:val="28"/>
          <w:szCs w:val="28"/>
          <w:rtl/>
          <w:lang w:bidi="fa-IR"/>
        </w:rPr>
        <w:pPrChange w:id="2223"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24" w:author="Microsoft account" w:date="2025-09-21T13:14:00Z"/>
          <w:rFonts w:cs="Calibri"/>
          <w:sz w:val="28"/>
          <w:szCs w:val="28"/>
          <w:rtl/>
          <w:lang w:bidi="fa-IR"/>
        </w:rPr>
        <w:pPrChange w:id="2225" w:author="Microsoft account" w:date="2025-09-21T13:09:00Z">
          <w:pPr>
            <w:bidi/>
            <w:spacing w:after="0" w:line="276" w:lineRule="auto"/>
            <w:jc w:val="both"/>
          </w:pPr>
        </w:pPrChange>
      </w:pPr>
      <w:ins w:id="2226" w:author="Microsoft account" w:date="2025-09-21T13:09:00Z">
        <w:r>
          <w:rPr>
            <w:rFonts w:cs="Calibri" w:hint="cs"/>
            <w:sz w:val="28"/>
            <w:szCs w:val="28"/>
            <w:rtl/>
            <w:lang w:bidi="fa-IR"/>
          </w:rPr>
          <w:t>-</w:t>
        </w:r>
      </w:ins>
      <w:ins w:id="2227"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28"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29"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30" w:author="Microsoft account" w:date="2025-09-21T13:14:00Z"/>
          <w:rFonts w:cs="Calibri"/>
          <w:sz w:val="28"/>
          <w:szCs w:val="28"/>
          <w:rtl/>
          <w:lang w:bidi="fa-IR"/>
        </w:rPr>
        <w:pPrChange w:id="2231" w:author="Microsoft account" w:date="2025-09-21T13:14:00Z">
          <w:pPr>
            <w:bidi/>
            <w:spacing w:after="0" w:line="276" w:lineRule="auto"/>
            <w:jc w:val="both"/>
          </w:pPr>
        </w:pPrChange>
      </w:pPr>
      <w:ins w:id="2232"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33" w:author="Microsoft account" w:date="2025-09-21T13:14:00Z"/>
          <w:rFonts w:cs="Calibri"/>
          <w:sz w:val="28"/>
          <w:szCs w:val="28"/>
          <w:rtl/>
          <w:lang w:bidi="fa-IR"/>
        </w:rPr>
        <w:pPrChange w:id="2234"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35" w:author="Microsoft account" w:date="2025-09-21T13:19:00Z"/>
          <w:rFonts w:cs="Calibri"/>
          <w:sz w:val="28"/>
          <w:szCs w:val="28"/>
          <w:rtl/>
          <w:lang w:bidi="fa-IR"/>
        </w:rPr>
        <w:pPrChange w:id="2236" w:author="Microsoft account" w:date="2025-09-21T13:14:00Z">
          <w:pPr>
            <w:bidi/>
            <w:spacing w:after="0" w:line="276" w:lineRule="auto"/>
            <w:jc w:val="both"/>
          </w:pPr>
        </w:pPrChange>
      </w:pPr>
      <w:ins w:id="2237"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38"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39"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40"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41" w:author="Microsoft account" w:date="2025-09-21T13:19:00Z"/>
          <w:rFonts w:cs="Calibri"/>
          <w:sz w:val="28"/>
          <w:szCs w:val="28"/>
          <w:rtl/>
          <w:lang w:bidi="fa-IR"/>
        </w:rPr>
        <w:pPrChange w:id="2242"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43" w:author="Microsoft account" w:date="2025-09-21T13:24:00Z"/>
          <w:rFonts w:cs="Calibri"/>
          <w:sz w:val="28"/>
          <w:szCs w:val="28"/>
          <w:rtl/>
          <w:lang w:bidi="fa-IR"/>
        </w:rPr>
        <w:pPrChange w:id="2244" w:author="Microsoft account" w:date="2025-09-21T13:19:00Z">
          <w:pPr>
            <w:bidi/>
            <w:spacing w:after="0" w:line="276" w:lineRule="auto"/>
            <w:jc w:val="both"/>
          </w:pPr>
        </w:pPrChange>
      </w:pPr>
      <w:ins w:id="2245" w:author="Microsoft account" w:date="2025-09-21T13:19:00Z">
        <w:r>
          <w:rPr>
            <w:rFonts w:cs="Calibri" w:hint="cs"/>
            <w:sz w:val="28"/>
            <w:szCs w:val="28"/>
            <w:rtl/>
            <w:lang w:bidi="fa-IR"/>
          </w:rPr>
          <w:t>-</w:t>
        </w:r>
      </w:ins>
      <w:ins w:id="2246"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47" w:author="Microsoft account" w:date="2025-09-21T13:24:00Z">
        <w:r w:rsidR="00D47888">
          <w:rPr>
            <w:rFonts w:cs="Calibri" w:hint="cs"/>
            <w:sz w:val="28"/>
            <w:szCs w:val="28"/>
            <w:rtl/>
            <w:lang w:bidi="fa-IR"/>
          </w:rPr>
          <w:t xml:space="preserve"> محسوب میشه یا نه ولی اگر باشه که دیگر غمی نیست. </w:t>
        </w:r>
      </w:ins>
      <w:ins w:id="2248"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49"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50"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51" w:author="Microsoft account" w:date="2025-09-21T13:24:00Z"/>
          <w:rFonts w:cs="Calibri"/>
          <w:sz w:val="28"/>
          <w:szCs w:val="28"/>
          <w:rtl/>
          <w:lang w:bidi="fa-IR"/>
        </w:rPr>
        <w:pPrChange w:id="2252"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53" w:author="Microsoft account" w:date="2025-09-21T13:25:00Z"/>
          <w:rFonts w:cs="Calibri"/>
          <w:sz w:val="28"/>
          <w:szCs w:val="28"/>
          <w:rtl/>
          <w:lang w:bidi="fa-IR"/>
        </w:rPr>
        <w:pPrChange w:id="2254" w:author="Microsoft account" w:date="2025-09-21T13:24:00Z">
          <w:pPr>
            <w:bidi/>
            <w:spacing w:after="0" w:line="276" w:lineRule="auto"/>
            <w:jc w:val="both"/>
          </w:pPr>
        </w:pPrChange>
      </w:pPr>
      <w:ins w:id="2255"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56"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57"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58"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59"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60" w:author="Microsoft account" w:date="2025-09-22T10:17:00Z">
              <w:rPr>
                <w:rFonts w:cs="Calibri"/>
                <w:sz w:val="28"/>
                <w:szCs w:val="28"/>
                <w:lang w:bidi="fa-IR"/>
              </w:rPr>
            </w:rPrChange>
          </w:rPr>
          <w:t>pack</w:t>
        </w:r>
        <w:r w:rsidRPr="00145A4C">
          <w:rPr>
            <w:rFonts w:cs="Calibri"/>
            <w:sz w:val="28"/>
            <w:szCs w:val="28"/>
            <w:u w:val="single"/>
            <w:rtl/>
            <w:lang w:bidi="fa-IR"/>
            <w:rPrChange w:id="2261"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62" w:author="Microsoft account" w:date="2025-09-22T10:17:00Z">
              <w:rPr>
                <w:rFonts w:cs="Calibri"/>
                <w:sz w:val="28"/>
                <w:szCs w:val="28"/>
                <w:lang w:bidi="fa-IR"/>
              </w:rPr>
            </w:rPrChange>
          </w:rPr>
          <w:t>grid</w:t>
        </w:r>
        <w:r w:rsidRPr="00145A4C">
          <w:rPr>
            <w:rFonts w:cs="Calibri"/>
            <w:sz w:val="28"/>
            <w:szCs w:val="28"/>
            <w:u w:val="single"/>
            <w:rtl/>
            <w:lang w:bidi="fa-IR"/>
            <w:rPrChange w:id="2263"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64"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65" w:author="Microsoft account" w:date="2025-09-21T13:25:00Z"/>
          <w:rFonts w:cs="Calibri"/>
          <w:sz w:val="28"/>
          <w:szCs w:val="28"/>
          <w:rtl/>
          <w:lang w:bidi="fa-IR"/>
        </w:rPr>
        <w:pPrChange w:id="2266"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67" w:author="Microsoft account" w:date="2025-09-21T11:54:00Z"/>
          <w:rFonts w:cs="Calibri"/>
          <w:sz w:val="28"/>
          <w:szCs w:val="28"/>
          <w:lang w:bidi="fa-IR"/>
        </w:rPr>
        <w:pPrChange w:id="2268" w:author="Microsoft account" w:date="2025-09-21T13:25:00Z">
          <w:pPr>
            <w:bidi/>
            <w:spacing w:after="0" w:line="276" w:lineRule="auto"/>
            <w:jc w:val="both"/>
          </w:pPr>
        </w:pPrChange>
      </w:pPr>
      <w:ins w:id="2269"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70" w:author="Microsoft account" w:date="2025-09-21T11:54:00Z"/>
          <w:rFonts w:cs="Calibri"/>
          <w:sz w:val="28"/>
          <w:szCs w:val="28"/>
          <w:rtl/>
          <w:lang w:bidi="fa-IR"/>
        </w:rPr>
      </w:pPr>
      <w:ins w:id="2271"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72" w:author="Microsoft account" w:date="2025-09-21T11:54:00Z">
          <w:pPr>
            <w:bidi/>
            <w:spacing w:after="0" w:line="276" w:lineRule="auto"/>
            <w:jc w:val="both"/>
          </w:pPr>
        </w:pPrChange>
      </w:pPr>
      <w:bookmarkStart w:id="2273" w:name="I4040631"/>
      <w:ins w:id="2274" w:author="Microsoft account" w:date="2025-09-22T10:21:00Z">
        <w:r>
          <w:rPr>
            <w:rFonts w:cs="Calibri" w:hint="cs"/>
            <w:sz w:val="28"/>
            <w:szCs w:val="28"/>
            <w:rtl/>
            <w:lang w:bidi="fa-IR"/>
          </w:rPr>
          <w:lastRenderedPageBreak/>
          <w:t>ادامه</w:t>
        </w:r>
      </w:ins>
    </w:p>
    <w:bookmarkEnd w:id="2273"/>
    <w:p w14:paraId="41681A98" w14:textId="77777777" w:rsidR="0070255D" w:rsidRDefault="0070255D" w:rsidP="00A07812">
      <w:pPr>
        <w:bidi/>
        <w:spacing w:after="0" w:line="276" w:lineRule="auto"/>
        <w:jc w:val="both"/>
        <w:rPr>
          <w:ins w:id="2275"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76" w:author="Microsoft account" w:date="2025-09-22T10:22:00Z"/>
          <w:rFonts w:cs="Calibri"/>
          <w:sz w:val="28"/>
          <w:szCs w:val="28"/>
          <w:rtl/>
          <w:lang w:bidi="fa-IR"/>
        </w:rPr>
        <w:pPrChange w:id="2277" w:author="Microsoft account" w:date="2025-09-22T10:22:00Z">
          <w:pPr>
            <w:bidi/>
            <w:spacing w:after="0" w:line="276" w:lineRule="auto"/>
            <w:jc w:val="both"/>
          </w:pPr>
        </w:pPrChange>
      </w:pPr>
      <w:ins w:id="2278"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79" w:author="Microsoft account" w:date="2025-09-23T10:42:00Z"/>
          <w:rFonts w:cs="Calibri"/>
          <w:sz w:val="18"/>
          <w:szCs w:val="18"/>
          <w:lang w:bidi="fa-IR"/>
        </w:rPr>
        <w:pPrChange w:id="2280" w:author="Microsoft account" w:date="2025-09-22T10:22:00Z">
          <w:pPr>
            <w:bidi/>
            <w:spacing w:after="0" w:line="276" w:lineRule="auto"/>
            <w:jc w:val="both"/>
          </w:pPr>
        </w:pPrChange>
      </w:pPr>
      <w:ins w:id="2281" w:author="Microsoft account" w:date="2025-09-22T11:54:00Z">
        <w:r>
          <w:rPr>
            <w:rFonts w:cs="Calibri" w:hint="cs"/>
            <w:sz w:val="28"/>
            <w:szCs w:val="28"/>
            <w:rtl/>
            <w:lang w:bidi="fa-IR"/>
          </w:rPr>
          <w:t xml:space="preserve">بعله </w:t>
        </w:r>
      </w:ins>
      <w:ins w:id="2282"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83"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84"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85"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86" w:author="Microsoft account" w:date="2025-09-22T11:55:00Z"/>
          <w:rFonts w:cs="Calibri"/>
          <w:sz w:val="28"/>
          <w:szCs w:val="28"/>
          <w:rtl/>
          <w:lang w:bidi="fa-IR"/>
        </w:rPr>
        <w:pPrChange w:id="2287" w:author="Microsoft account" w:date="2025-09-23T10:42:00Z">
          <w:pPr>
            <w:bidi/>
            <w:spacing w:after="0" w:line="276" w:lineRule="auto"/>
            <w:jc w:val="both"/>
          </w:pPr>
        </w:pPrChange>
      </w:pPr>
      <w:ins w:id="2288"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89"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90" w:author="Microsoft account" w:date="2025-09-22T11:55:00Z"/>
          <w:rFonts w:cs="Calibri"/>
          <w:sz w:val="28"/>
          <w:szCs w:val="28"/>
          <w:lang w:bidi="fa-IR"/>
        </w:rPr>
        <w:pPrChange w:id="2291" w:author="Microsoft account" w:date="2025-09-22T11:55:00Z">
          <w:pPr>
            <w:bidi/>
            <w:spacing w:after="0" w:line="276" w:lineRule="auto"/>
            <w:jc w:val="both"/>
          </w:pPr>
        </w:pPrChange>
      </w:pPr>
      <w:ins w:id="2292"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93" w:author="Microsoft account" w:date="2025-09-22T11:56:00Z"/>
          <w:rFonts w:cs="Calibri"/>
          <w:sz w:val="28"/>
          <w:szCs w:val="28"/>
          <w:rtl/>
          <w:lang w:bidi="fa-IR"/>
        </w:rPr>
        <w:pPrChange w:id="2294"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95" w:author="Microsoft account" w:date="2025-09-22T11:55:00Z"/>
          <w:rFonts w:cs="Calibri"/>
          <w:sz w:val="28"/>
          <w:szCs w:val="28"/>
          <w:lang w:bidi="fa-IR"/>
        </w:rPr>
        <w:pPrChange w:id="2296"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97" w:author="Microsoft account" w:date="2025-09-22T10:22:00Z"/>
          <w:rFonts w:cs="Calibri"/>
          <w:sz w:val="28"/>
          <w:szCs w:val="28"/>
          <w:lang w:bidi="fa-IR"/>
        </w:rPr>
        <w:pPrChange w:id="2298" w:author="Microsoft account" w:date="2025-09-22T11:55:00Z">
          <w:pPr>
            <w:bidi/>
            <w:spacing w:after="0" w:line="276" w:lineRule="auto"/>
            <w:jc w:val="both"/>
          </w:pPr>
        </w:pPrChange>
      </w:pPr>
      <w:ins w:id="2299" w:author="Microsoft account" w:date="2025-09-22T11:57:00Z">
        <w:r>
          <w:rPr>
            <w:rFonts w:cs="Calibri"/>
            <w:sz w:val="28"/>
            <w:szCs w:val="28"/>
            <w:lang w:bidi="fa-IR"/>
          </w:rPr>
          <w:t xml:space="preserve">Start </w:t>
        </w:r>
      </w:ins>
      <w:ins w:id="2300"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301" w:author="Microsoft account" w:date="2025-09-22T12:13:00Z"/>
          <w:rFonts w:cs="Calibri"/>
          <w:sz w:val="28"/>
          <w:szCs w:val="28"/>
          <w:rtl/>
          <w:lang w:bidi="fa-IR"/>
        </w:rPr>
        <w:pPrChange w:id="2302" w:author="Microsoft account" w:date="2025-09-22T10:22:00Z">
          <w:pPr>
            <w:bidi/>
            <w:spacing w:after="0" w:line="276" w:lineRule="auto"/>
            <w:jc w:val="both"/>
          </w:pPr>
        </w:pPrChange>
      </w:pPr>
      <w:ins w:id="2303"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304" w:author="Microsoft account" w:date="2025-09-22T12:13:00Z"/>
          <w:rFonts w:cs="Calibri"/>
          <w:sz w:val="28"/>
          <w:szCs w:val="28"/>
          <w:rtl/>
          <w:lang w:bidi="fa-IR"/>
        </w:rPr>
        <w:pPrChange w:id="2305"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306" w:author="Microsoft account" w:date="2025-09-22T12:14:00Z"/>
          <w:rFonts w:cs="Calibri"/>
          <w:sz w:val="28"/>
          <w:szCs w:val="28"/>
          <w:rtl/>
          <w:lang w:bidi="fa-IR"/>
        </w:rPr>
        <w:pPrChange w:id="2307" w:author="Microsoft account" w:date="2025-09-22T12:14:00Z">
          <w:pPr>
            <w:bidi/>
            <w:spacing w:after="0" w:line="276" w:lineRule="auto"/>
            <w:jc w:val="both"/>
          </w:pPr>
        </w:pPrChange>
      </w:pPr>
      <w:ins w:id="2308"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09"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310" w:author="Microsoft account" w:date="2025-09-22T12:13:00Z"/>
          <w:rFonts w:cs="Calibri"/>
          <w:sz w:val="28"/>
          <w:szCs w:val="28"/>
          <w:rtl/>
          <w:lang w:bidi="fa-IR"/>
        </w:rPr>
        <w:pPrChange w:id="2311" w:author="Microsoft account" w:date="2025-09-22T12:15:00Z">
          <w:pPr>
            <w:bidi/>
            <w:spacing w:after="0" w:line="276" w:lineRule="auto"/>
            <w:jc w:val="both"/>
          </w:pPr>
        </w:pPrChange>
      </w:pPr>
      <w:ins w:id="2312" w:author="Microsoft account" w:date="2025-09-22T12:14:00Z">
        <w:r w:rsidRPr="00954022">
          <w:rPr>
            <w:rFonts w:cs="Calibri"/>
            <w:noProof/>
            <w:sz w:val="28"/>
            <w:szCs w:val="28"/>
            <w:rPrChange w:id="2313"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14" w:author="Microsoft account" w:date="2025-09-22T12:15:00Z"/>
          <w:rFonts w:cs="Calibri"/>
          <w:sz w:val="28"/>
          <w:szCs w:val="28"/>
          <w:rtl/>
          <w:lang w:bidi="fa-IR"/>
        </w:rPr>
        <w:pPrChange w:id="2315" w:author="Microsoft account" w:date="2025-09-22T12:13:00Z">
          <w:pPr>
            <w:bidi/>
            <w:spacing w:after="0" w:line="276" w:lineRule="auto"/>
            <w:jc w:val="both"/>
          </w:pPr>
        </w:pPrChange>
      </w:pPr>
      <w:ins w:id="2316"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17" w:author="Microsoft account" w:date="2025-09-22T12:15:00Z"/>
          <w:rFonts w:cs="Calibri"/>
          <w:sz w:val="28"/>
          <w:szCs w:val="28"/>
          <w:rtl/>
          <w:lang w:bidi="fa-IR"/>
        </w:rPr>
        <w:pPrChange w:id="2318" w:author="Microsoft account" w:date="2025-09-22T12:15:00Z">
          <w:pPr>
            <w:bidi/>
            <w:spacing w:after="0" w:line="276" w:lineRule="auto"/>
            <w:jc w:val="both"/>
          </w:pPr>
        </w:pPrChange>
      </w:pPr>
      <w:ins w:id="2319" w:author="Microsoft account" w:date="2025-09-22T12:15:00Z">
        <w:r w:rsidRPr="00954022">
          <w:rPr>
            <w:rFonts w:cs="Calibri"/>
            <w:noProof/>
            <w:sz w:val="28"/>
            <w:szCs w:val="28"/>
            <w:rPrChange w:id="2320"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21" w:author="Microsoft account" w:date="2025-09-22T12:23:00Z"/>
          <w:rFonts w:cs="Calibri"/>
          <w:sz w:val="28"/>
          <w:szCs w:val="28"/>
          <w:rtl/>
          <w:lang w:bidi="fa-IR"/>
        </w:rPr>
        <w:pPrChange w:id="2322" w:author="Microsoft account" w:date="2025-09-22T12:23:00Z">
          <w:pPr>
            <w:bidi/>
            <w:spacing w:after="0" w:line="276" w:lineRule="auto"/>
            <w:jc w:val="both"/>
          </w:pPr>
        </w:pPrChange>
      </w:pPr>
      <w:ins w:id="2323" w:author="Microsoft account" w:date="2025-09-22T12:15:00Z">
        <w:r>
          <w:rPr>
            <w:rFonts w:cs="Calibri" w:hint="cs"/>
            <w:sz w:val="28"/>
            <w:szCs w:val="28"/>
            <w:rtl/>
            <w:lang w:bidi="fa-IR"/>
          </w:rPr>
          <w:t xml:space="preserve">که </w:t>
        </w:r>
      </w:ins>
      <w:ins w:id="2324"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25"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26" w:author="Microsoft account" w:date="2025-09-22T12:19:00Z">
        <w:r w:rsidR="008D3B28">
          <w:rPr>
            <w:rFonts w:cs="Calibri" w:hint="cs"/>
            <w:sz w:val="28"/>
            <w:szCs w:val="28"/>
            <w:rtl/>
            <w:lang w:bidi="fa-IR"/>
          </w:rPr>
          <w:t xml:space="preserve">، تایمر 4 ام رو (که یعنی 4*25 دقیقه کار کردی که میشه </w:t>
        </w:r>
      </w:ins>
      <w:ins w:id="2327"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28" w:author="Microsoft account" w:date="2025-09-22T12:22:00Z">
        <w:r w:rsidR="008D3B28">
          <w:rPr>
            <w:rFonts w:cs="Calibri" w:hint="cs"/>
            <w:sz w:val="28"/>
            <w:szCs w:val="28"/>
            <w:rtl/>
            <w:lang w:bidi="fa-IR"/>
          </w:rPr>
          <w:t xml:space="preserve">که به این حساب کتاب باید </w:t>
        </w:r>
      </w:ins>
      <w:ins w:id="2329" w:author="Microsoft account" w:date="2025-09-22T12:23:00Z">
        <w:r w:rsidR="008D3B28">
          <w:rPr>
            <w:rFonts w:cs="Calibri"/>
            <w:sz w:val="28"/>
            <w:szCs w:val="28"/>
            <w:lang w:bidi="fa-IR"/>
          </w:rPr>
          <w:t>2.5h</w:t>
        </w:r>
      </w:ins>
      <w:ins w:id="2330" w:author="Microsoft account" w:date="2025-09-22T12:22:00Z">
        <w:r w:rsidR="008D3B28">
          <w:rPr>
            <w:rFonts w:cs="Calibri" w:hint="cs"/>
            <w:sz w:val="28"/>
            <w:szCs w:val="28"/>
            <w:rtl/>
            <w:lang w:bidi="fa-IR"/>
          </w:rPr>
          <w:t xml:space="preserve"> طول بکشه. </w:t>
        </w:r>
      </w:ins>
      <w:ins w:id="2331"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32"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33" w:author="Microsoft account" w:date="2025-09-22T12:23:00Z"/>
          <w:rFonts w:cs="Calibri"/>
          <w:sz w:val="28"/>
          <w:szCs w:val="28"/>
          <w:rtl/>
          <w:lang w:bidi="fa-IR"/>
        </w:rPr>
        <w:pPrChange w:id="2334"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35" w:author="Microsoft account" w:date="2025-09-22T12:25:00Z"/>
          <w:rFonts w:cs="Calibri"/>
          <w:sz w:val="28"/>
          <w:szCs w:val="28"/>
          <w:rtl/>
          <w:lang w:bidi="fa-IR"/>
        </w:rPr>
        <w:pPrChange w:id="2336" w:author="Microsoft account" w:date="2025-09-22T12:23:00Z">
          <w:pPr>
            <w:bidi/>
            <w:spacing w:after="0" w:line="276" w:lineRule="auto"/>
            <w:jc w:val="both"/>
          </w:pPr>
        </w:pPrChange>
      </w:pPr>
      <w:ins w:id="2337"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38"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39" w:author="Microsoft account" w:date="2025-09-22T12:25:00Z"/>
          <w:rFonts w:cs="Calibri"/>
          <w:sz w:val="28"/>
          <w:szCs w:val="28"/>
          <w:rtl/>
          <w:lang w:bidi="fa-IR"/>
        </w:rPr>
        <w:pPrChange w:id="2340" w:author="Microsoft account" w:date="2025-09-22T12:25:00Z">
          <w:pPr>
            <w:bidi/>
            <w:spacing w:after="0" w:line="276" w:lineRule="auto"/>
            <w:jc w:val="both"/>
          </w:pPr>
        </w:pPrChange>
      </w:pPr>
      <w:ins w:id="2341"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42" w:author="Microsoft account" w:date="2025-09-22T12:13:00Z"/>
          <w:rFonts w:cs="Calibri"/>
          <w:sz w:val="28"/>
          <w:szCs w:val="28"/>
          <w:lang w:bidi="fa-IR"/>
        </w:rPr>
        <w:pPrChange w:id="2343" w:author="Microsoft account" w:date="2025-09-22T12:25:00Z">
          <w:pPr>
            <w:bidi/>
            <w:spacing w:after="0" w:line="276" w:lineRule="auto"/>
            <w:jc w:val="both"/>
          </w:pPr>
        </w:pPrChange>
      </w:pPr>
      <w:ins w:id="2344"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45" w:author="Microsoft account" w:date="2025-09-22T10:22:00Z"/>
          <w:rFonts w:cs="Calibri"/>
          <w:sz w:val="28"/>
          <w:szCs w:val="28"/>
          <w:lang w:bidi="fa-IR"/>
        </w:rPr>
        <w:pPrChange w:id="2346" w:author="Microsoft account" w:date="2025-09-22T12:13:00Z">
          <w:pPr>
            <w:bidi/>
            <w:spacing w:after="0" w:line="276" w:lineRule="auto"/>
            <w:jc w:val="both"/>
          </w:pPr>
        </w:pPrChange>
      </w:pPr>
      <w:ins w:id="2347"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48" w:author="Microsoft account" w:date="2025-09-22T10:22:00Z"/>
          <w:rFonts w:cs="Calibri"/>
          <w:sz w:val="28"/>
          <w:szCs w:val="28"/>
          <w:rtl/>
          <w:lang w:bidi="fa-IR"/>
        </w:rPr>
      </w:pPr>
      <w:ins w:id="2349"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50" w:author="Microsoft account" w:date="2025-09-22T10:22:00Z"/>
          <w:rFonts w:cs="Calibri"/>
          <w:sz w:val="28"/>
          <w:szCs w:val="28"/>
          <w:rtl/>
          <w:lang w:bidi="fa-IR"/>
        </w:rPr>
        <w:pPrChange w:id="2351" w:author="Microsoft account" w:date="2025-09-22T10:22:00Z">
          <w:pPr>
            <w:bidi/>
            <w:spacing w:after="0" w:line="276" w:lineRule="auto"/>
            <w:jc w:val="both"/>
          </w:pPr>
        </w:pPrChange>
      </w:pPr>
      <w:bookmarkStart w:id="2352" w:name="I4040701"/>
      <w:ins w:id="2353" w:author="Microsoft account" w:date="2025-09-23T10:48:00Z">
        <w:r>
          <w:rPr>
            <w:rFonts w:cs="Calibri" w:hint="cs"/>
            <w:sz w:val="28"/>
            <w:szCs w:val="28"/>
            <w:rtl/>
            <w:lang w:bidi="fa-IR"/>
          </w:rPr>
          <w:lastRenderedPageBreak/>
          <w:t>ادامه</w:t>
        </w:r>
      </w:ins>
    </w:p>
    <w:bookmarkEnd w:id="2352"/>
    <w:p w14:paraId="0FCE71CA" w14:textId="77777777" w:rsidR="008C7665" w:rsidRDefault="008C7665">
      <w:pPr>
        <w:bidi/>
        <w:spacing w:after="0" w:line="276" w:lineRule="auto"/>
        <w:jc w:val="both"/>
        <w:rPr>
          <w:ins w:id="2354" w:author="Microsoft account" w:date="2025-09-23T10:48:00Z"/>
          <w:rFonts w:cs="Calibri"/>
          <w:sz w:val="28"/>
          <w:szCs w:val="28"/>
          <w:rtl/>
          <w:lang w:bidi="fa-IR"/>
        </w:rPr>
        <w:pPrChange w:id="2355"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56" w:author="Microsoft account" w:date="2025-09-23T11:21:00Z"/>
          <w:rFonts w:cs="Calibri"/>
          <w:sz w:val="28"/>
          <w:szCs w:val="28"/>
          <w:rtl/>
          <w:lang w:bidi="fa-IR"/>
        </w:rPr>
        <w:pPrChange w:id="2357" w:author="Microsoft account" w:date="2025-09-23T11:19:00Z">
          <w:pPr>
            <w:bidi/>
            <w:spacing w:after="0" w:line="276" w:lineRule="auto"/>
            <w:jc w:val="both"/>
          </w:pPr>
        </w:pPrChange>
      </w:pPr>
      <w:ins w:id="2358" w:author="Microsoft account" w:date="2025-09-23T10:48:00Z">
        <w:r>
          <w:rPr>
            <w:rFonts w:cs="Calibri" w:hint="cs"/>
            <w:sz w:val="28"/>
            <w:szCs w:val="28"/>
            <w:rtl/>
            <w:lang w:bidi="fa-IR"/>
          </w:rPr>
          <w:t>-</w:t>
        </w:r>
      </w:ins>
      <w:ins w:id="2359"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60"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61"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62"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63"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64"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65"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66"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67"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68"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69"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70"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71"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72"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73"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74"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75"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76"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7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8"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79"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8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81"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82"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83"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84"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85" w:author="Microsoft account" w:date="2025-09-23T11:21:00Z">
              <w:rPr>
                <w:rFonts w:cs="Calibri"/>
                <w:sz w:val="28"/>
                <w:szCs w:val="28"/>
                <w:rtl/>
                <w:lang w:bidi="fa-IR"/>
              </w:rPr>
            </w:rPrChange>
          </w:rPr>
          <w:t xml:space="preserve"> </w:t>
        </w:r>
      </w:ins>
      <w:ins w:id="2386" w:author="Microsoft account" w:date="2025-09-23T11:20:00Z">
        <w:r w:rsidR="00340CDD" w:rsidRPr="00340CDD">
          <w:rPr>
            <w:rFonts w:cs="Calibri"/>
            <w:strike/>
            <w:sz w:val="28"/>
            <w:szCs w:val="28"/>
            <w:lang w:bidi="fa-IR"/>
            <w:rPrChange w:id="2387" w:author="Microsoft account" w:date="2025-09-23T11:21:00Z">
              <w:rPr>
                <w:rFonts w:cs="Calibri"/>
                <w:sz w:val="28"/>
                <w:szCs w:val="28"/>
                <w:lang w:bidi="fa-IR"/>
              </w:rPr>
            </w:rPrChange>
          </w:rPr>
          <w:t>object</w:t>
        </w:r>
        <w:r w:rsidR="00340CDD" w:rsidRPr="00340CDD">
          <w:rPr>
            <w:rFonts w:cs="Calibri"/>
            <w:strike/>
            <w:sz w:val="28"/>
            <w:szCs w:val="28"/>
            <w:rtl/>
            <w:lang w:bidi="fa-IR"/>
            <w:rPrChange w:id="2388"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89" w:author="Microsoft account" w:date="2025-09-23T11:21:00Z">
              <w:rPr>
                <w:rFonts w:cs="Calibri"/>
                <w:sz w:val="28"/>
                <w:szCs w:val="28"/>
                <w:lang w:bidi="fa-IR"/>
              </w:rPr>
            </w:rPrChange>
          </w:rPr>
          <w:t>Canvas()</w:t>
        </w:r>
        <w:r w:rsidR="00340CDD" w:rsidRPr="00340CDD">
          <w:rPr>
            <w:rFonts w:cs="Calibri"/>
            <w:strike/>
            <w:sz w:val="28"/>
            <w:szCs w:val="28"/>
            <w:rtl/>
            <w:lang w:bidi="fa-IR"/>
            <w:rPrChange w:id="2390"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91"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92"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93" w:author="Microsoft account" w:date="2025-09-23T11:21:00Z">
              <w:rPr>
                <w:rFonts w:cs="Calibri"/>
                <w:sz w:val="28"/>
                <w:szCs w:val="28"/>
                <w:rtl/>
                <w:lang w:bidi="fa-IR"/>
              </w:rPr>
            </w:rPrChange>
          </w:rPr>
          <w:t xml:space="preserve"> قابل انجام باشه</w:t>
        </w:r>
      </w:ins>
      <w:ins w:id="2394" w:author="Microsoft account" w:date="2025-09-23T11:21:00Z">
        <w:r w:rsidR="00340CDD" w:rsidRPr="00340CDD">
          <w:rPr>
            <w:rFonts w:cs="Calibri"/>
            <w:strike/>
            <w:sz w:val="28"/>
            <w:szCs w:val="28"/>
            <w:rtl/>
            <w:lang w:bidi="fa-IR"/>
            <w:rPrChange w:id="2395"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96" w:author="Microsoft account" w:date="2025-09-23T11:22:00Z"/>
          <w:rFonts w:cs="Calibri"/>
          <w:sz w:val="28"/>
          <w:szCs w:val="28"/>
          <w:rtl/>
          <w:lang w:bidi="fa-IR"/>
        </w:rPr>
        <w:pPrChange w:id="2397" w:author="Microsoft account" w:date="2025-09-23T11:22:00Z">
          <w:pPr>
            <w:bidi/>
            <w:spacing w:after="0" w:line="276" w:lineRule="auto"/>
            <w:jc w:val="both"/>
          </w:pPr>
        </w:pPrChange>
      </w:pPr>
      <w:ins w:id="2398"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99" w:author="Microsoft account" w:date="2025-09-23T11:22:00Z"/>
          <w:rFonts w:cs="Calibri"/>
          <w:sz w:val="28"/>
          <w:szCs w:val="28"/>
          <w:rtl/>
          <w:lang w:bidi="fa-IR"/>
        </w:rPr>
        <w:pPrChange w:id="2400"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401" w:author="Microsoft account" w:date="2025-09-23T11:31:00Z"/>
          <w:rFonts w:cs="Calibri"/>
          <w:sz w:val="28"/>
          <w:szCs w:val="28"/>
          <w:rtl/>
          <w:lang w:bidi="fa-IR"/>
        </w:rPr>
        <w:pPrChange w:id="2402" w:author="Microsoft account" w:date="2025-09-23T11:22:00Z">
          <w:pPr>
            <w:bidi/>
            <w:spacing w:after="0" w:line="276" w:lineRule="auto"/>
            <w:jc w:val="both"/>
          </w:pPr>
        </w:pPrChange>
      </w:pPr>
      <w:ins w:id="2403" w:author="Microsoft account" w:date="2025-09-23T11:22:00Z">
        <w:r>
          <w:rPr>
            <w:rFonts w:cs="Calibri" w:hint="cs"/>
            <w:sz w:val="28"/>
            <w:szCs w:val="28"/>
            <w:rtl/>
            <w:lang w:bidi="fa-IR"/>
          </w:rPr>
          <w:t>-</w:t>
        </w:r>
      </w:ins>
      <w:ins w:id="2404"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405"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406" w:author="Microsoft account" w:date="2025-09-23T11:31:00Z"/>
          <w:rFonts w:cs="Calibri"/>
          <w:sz w:val="28"/>
          <w:szCs w:val="28"/>
          <w:rtl/>
          <w:lang w:bidi="fa-IR"/>
        </w:rPr>
        <w:pPrChange w:id="2407"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408" w:author="Microsoft account" w:date="2025-09-23T13:05:00Z"/>
          <w:rFonts w:cs="Calibri"/>
          <w:sz w:val="28"/>
          <w:szCs w:val="28"/>
          <w:rtl/>
          <w:lang w:bidi="fa-IR"/>
        </w:rPr>
        <w:pPrChange w:id="2409" w:author="Microsoft account" w:date="2025-09-23T11:31:00Z">
          <w:pPr>
            <w:bidi/>
            <w:spacing w:after="0" w:line="276" w:lineRule="auto"/>
            <w:jc w:val="both"/>
          </w:pPr>
        </w:pPrChange>
      </w:pPr>
      <w:ins w:id="2410" w:author="Microsoft account" w:date="2025-09-23T11:31:00Z">
        <w:r>
          <w:rPr>
            <w:rFonts w:cs="Calibri" w:hint="cs"/>
            <w:sz w:val="28"/>
            <w:szCs w:val="28"/>
            <w:rtl/>
            <w:lang w:bidi="fa-IR"/>
          </w:rPr>
          <w:t>-</w:t>
        </w:r>
      </w:ins>
      <w:ins w:id="2411"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12" w:author="Microsoft account" w:date="2025-09-23T10:48:00Z"/>
          <w:rFonts w:cs="Calibri"/>
          <w:sz w:val="28"/>
          <w:szCs w:val="28"/>
          <w:rtl/>
          <w:lang w:bidi="fa-IR"/>
        </w:rPr>
        <w:pPrChange w:id="2413" w:author="Microsoft account" w:date="2025-09-23T13:05:00Z">
          <w:pPr>
            <w:bidi/>
            <w:spacing w:after="0" w:line="276" w:lineRule="auto"/>
            <w:jc w:val="both"/>
          </w:pPr>
        </w:pPrChange>
      </w:pPr>
      <w:ins w:id="2414" w:author="Microsoft account" w:date="2025-09-23T13:05:00Z">
        <w:r>
          <w:rPr>
            <w:rFonts w:cs="Calibri" w:hint="cs"/>
            <w:sz w:val="28"/>
            <w:szCs w:val="28"/>
            <w:rtl/>
            <w:lang w:bidi="fa-IR"/>
          </w:rPr>
          <w:t xml:space="preserve">تا </w:t>
        </w:r>
        <w:r>
          <w:rPr>
            <w:rFonts w:cs="Calibri"/>
            <w:sz w:val="28"/>
            <w:szCs w:val="28"/>
            <w:lang w:bidi="fa-IR"/>
          </w:rPr>
          <w:t>Day028</w:t>
        </w:r>
      </w:ins>
      <w:ins w:id="2415" w:author="Microsoft account" w:date="2025-09-23T13:06:00Z">
        <w:r>
          <w:rPr>
            <w:rFonts w:cs="Calibri"/>
            <w:sz w:val="28"/>
            <w:szCs w:val="28"/>
            <w:lang w:bidi="fa-IR"/>
          </w:rPr>
          <w:t xml:space="preserve"> 003 </w:t>
        </w:r>
      </w:ins>
      <w:ins w:id="2416" w:author="Microsoft account" w:date="2025-09-23T13:07:00Z">
        <w:r>
          <w:rPr>
            <w:rFonts w:cs="Calibri"/>
            <w:sz w:val="28"/>
            <w:szCs w:val="28"/>
            <w:lang w:bidi="fa-IR"/>
          </w:rPr>
          <w:t>00</w:t>
        </w:r>
      </w:ins>
      <w:ins w:id="2417" w:author="Microsoft account" w:date="2025-09-23T13:06:00Z">
        <w:r>
          <w:rPr>
            <w:rFonts w:cs="Calibri"/>
            <w:sz w:val="28"/>
            <w:szCs w:val="28"/>
            <w:lang w:bidi="fa-IR"/>
          </w:rPr>
          <w:t>:</w:t>
        </w:r>
      </w:ins>
      <w:ins w:id="2418" w:author="Microsoft account" w:date="2025-09-23T13:07:00Z">
        <w:r>
          <w:rPr>
            <w:rFonts w:cs="Calibri"/>
            <w:sz w:val="28"/>
            <w:szCs w:val="28"/>
            <w:lang w:bidi="fa-IR"/>
          </w:rPr>
          <w:t>03</w:t>
        </w:r>
      </w:ins>
      <w:ins w:id="2419" w:author="Microsoft account" w:date="2025-09-23T13:06:00Z">
        <w:r>
          <w:rPr>
            <w:rFonts w:cs="Calibri"/>
            <w:sz w:val="28"/>
            <w:szCs w:val="28"/>
            <w:lang w:bidi="fa-IR"/>
          </w:rPr>
          <w:t>:</w:t>
        </w:r>
      </w:ins>
      <w:ins w:id="2420"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21" w:author="Microsoft account" w:date="2025-09-23T10:48:00Z"/>
          <w:rFonts w:cs="Calibri"/>
          <w:sz w:val="28"/>
          <w:szCs w:val="28"/>
          <w:rtl/>
          <w:lang w:bidi="fa-IR"/>
        </w:rPr>
        <w:pPrChange w:id="2422"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23" w:author="Microsoft account" w:date="2025-09-23T10:48:00Z"/>
          <w:rFonts w:cs="Calibri"/>
          <w:sz w:val="28"/>
          <w:szCs w:val="28"/>
          <w:rtl/>
          <w:lang w:bidi="fa-IR"/>
        </w:rPr>
        <w:pPrChange w:id="2424" w:author="Microsoft account" w:date="2025-09-23T10:48:00Z">
          <w:pPr>
            <w:bidi/>
            <w:spacing w:after="0" w:line="276" w:lineRule="auto"/>
            <w:jc w:val="both"/>
          </w:pPr>
        </w:pPrChange>
      </w:pPr>
    </w:p>
    <w:p w14:paraId="69B7B827" w14:textId="4820ADE6" w:rsidR="008C7665" w:rsidRDefault="008C7665">
      <w:pPr>
        <w:spacing w:after="0" w:line="240" w:lineRule="auto"/>
        <w:rPr>
          <w:ins w:id="2425" w:author="Microsoft account" w:date="2025-09-23T10:48:00Z"/>
          <w:rFonts w:cs="Calibri"/>
          <w:sz w:val="28"/>
          <w:szCs w:val="28"/>
          <w:rtl/>
          <w:lang w:bidi="fa-IR"/>
        </w:rPr>
      </w:pPr>
      <w:ins w:id="2426"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27" w:author="Microsoft account" w:date="2025-09-24T10:09:00Z"/>
          <w:rFonts w:cs="Calibri"/>
          <w:sz w:val="28"/>
          <w:szCs w:val="28"/>
          <w:rtl/>
          <w:lang w:bidi="fa-IR"/>
        </w:rPr>
        <w:pPrChange w:id="2428" w:author="Microsoft account" w:date="2025-09-23T10:48:00Z">
          <w:pPr>
            <w:bidi/>
            <w:spacing w:after="0" w:line="276" w:lineRule="auto"/>
            <w:jc w:val="both"/>
          </w:pPr>
        </w:pPrChange>
      </w:pPr>
      <w:bookmarkStart w:id="2429" w:name="I4040702"/>
      <w:ins w:id="2430" w:author="Microsoft account" w:date="2025-09-24T10:09:00Z">
        <w:r>
          <w:rPr>
            <w:rFonts w:cs="Calibri" w:hint="cs"/>
            <w:sz w:val="28"/>
            <w:szCs w:val="28"/>
            <w:rtl/>
            <w:lang w:bidi="fa-IR"/>
          </w:rPr>
          <w:lastRenderedPageBreak/>
          <w:t>ادامه</w:t>
        </w:r>
      </w:ins>
    </w:p>
    <w:bookmarkEnd w:id="2429"/>
    <w:p w14:paraId="2D5C37E9" w14:textId="77777777" w:rsidR="00F26E73" w:rsidRDefault="00F26E73">
      <w:pPr>
        <w:bidi/>
        <w:spacing w:after="0" w:line="276" w:lineRule="auto"/>
        <w:jc w:val="both"/>
        <w:rPr>
          <w:ins w:id="2431" w:author="Microsoft account" w:date="2025-09-24T10:09:00Z"/>
          <w:rFonts w:cs="Calibri"/>
          <w:sz w:val="28"/>
          <w:szCs w:val="28"/>
          <w:rtl/>
          <w:lang w:bidi="fa-IR"/>
        </w:rPr>
        <w:pPrChange w:id="2432"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33" w:author="Microsoft account" w:date="2025-09-24T12:29:00Z"/>
          <w:rFonts w:cs="Calibri"/>
          <w:sz w:val="28"/>
          <w:szCs w:val="28"/>
          <w:rtl/>
          <w:lang w:bidi="fa-IR"/>
        </w:rPr>
        <w:pPrChange w:id="2434" w:author="Microsoft account" w:date="2025-09-24T10:09:00Z">
          <w:pPr>
            <w:bidi/>
            <w:spacing w:after="0" w:line="276" w:lineRule="auto"/>
            <w:jc w:val="both"/>
          </w:pPr>
        </w:pPrChange>
      </w:pPr>
      <w:ins w:id="2435" w:author="Microsoft account" w:date="2025-09-24T10:09:00Z">
        <w:r>
          <w:rPr>
            <w:rFonts w:cs="Calibri" w:hint="cs"/>
            <w:sz w:val="28"/>
            <w:szCs w:val="28"/>
            <w:rtl/>
            <w:lang w:bidi="fa-IR"/>
          </w:rPr>
          <w:t>-</w:t>
        </w:r>
      </w:ins>
      <w:ins w:id="2436" w:author="Microsoft account" w:date="2025-09-24T12:28:00Z">
        <w:r w:rsidR="007E1409">
          <w:rPr>
            <w:rFonts w:cs="Calibri" w:hint="cs"/>
            <w:sz w:val="28"/>
            <w:szCs w:val="28"/>
            <w:rtl/>
            <w:lang w:bidi="fa-IR"/>
          </w:rPr>
          <w:t xml:space="preserve">دکمۀ </w:t>
        </w:r>
      </w:ins>
      <w:ins w:id="2437"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38" w:author="Microsoft account" w:date="2025-09-24T12:31:00Z"/>
          <w:rFonts w:cs="Calibri"/>
          <w:sz w:val="28"/>
          <w:szCs w:val="28"/>
          <w:rtl/>
          <w:lang w:bidi="fa-IR"/>
        </w:rPr>
        <w:pPrChange w:id="2439" w:author="Microsoft account" w:date="2025-09-24T12:29:00Z">
          <w:pPr>
            <w:bidi/>
            <w:spacing w:after="0" w:line="276" w:lineRule="auto"/>
            <w:jc w:val="both"/>
          </w:pPr>
        </w:pPrChange>
      </w:pPr>
      <w:ins w:id="2440"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41"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42" w:author="Microsoft account" w:date="2025-09-24T12:31:00Z"/>
          <w:rFonts w:cs="Calibri"/>
          <w:sz w:val="28"/>
          <w:szCs w:val="28"/>
          <w:rtl/>
          <w:lang w:bidi="fa-IR"/>
        </w:rPr>
        <w:pPrChange w:id="2443"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44" w:author="Microsoft account" w:date="2025-09-24T10:09:00Z"/>
          <w:rFonts w:cs="Calibri"/>
          <w:sz w:val="28"/>
          <w:szCs w:val="28"/>
          <w:rtl/>
          <w:lang w:bidi="fa-IR"/>
        </w:rPr>
        <w:pPrChange w:id="2445" w:author="Microsoft account" w:date="2025-09-24T12:31:00Z">
          <w:pPr>
            <w:bidi/>
            <w:spacing w:after="0" w:line="276" w:lineRule="auto"/>
            <w:jc w:val="both"/>
          </w:pPr>
        </w:pPrChange>
      </w:pPr>
      <w:ins w:id="2446"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47"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48" w:author="Microsoft account" w:date="2025-09-24T10:09:00Z"/>
          <w:rFonts w:cs="Calibri"/>
          <w:sz w:val="28"/>
          <w:szCs w:val="28"/>
          <w:rtl/>
          <w:lang w:bidi="fa-IR"/>
        </w:rPr>
        <w:pPrChange w:id="2449" w:author="Microsoft account" w:date="2025-09-24T10:09:00Z">
          <w:pPr>
            <w:bidi/>
            <w:spacing w:after="0" w:line="276" w:lineRule="auto"/>
            <w:jc w:val="both"/>
          </w:pPr>
        </w:pPrChange>
      </w:pPr>
    </w:p>
    <w:p w14:paraId="4D4ECCD2" w14:textId="3073E938" w:rsidR="00422B25" w:rsidRDefault="00422B25">
      <w:pPr>
        <w:spacing w:after="0" w:line="240" w:lineRule="auto"/>
        <w:rPr>
          <w:ins w:id="2450" w:author="Microsoft account" w:date="2025-09-24T10:09:00Z"/>
          <w:rFonts w:cs="Calibri"/>
          <w:sz w:val="28"/>
          <w:szCs w:val="28"/>
          <w:rtl/>
          <w:lang w:bidi="fa-IR"/>
        </w:rPr>
      </w:pPr>
      <w:ins w:id="2451"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52" w:author="Microsoft account" w:date="2025-09-25T13:15:00Z"/>
          <w:rFonts w:cs="Calibri"/>
          <w:sz w:val="28"/>
          <w:szCs w:val="28"/>
          <w:rtl/>
          <w:lang w:bidi="fa-IR"/>
        </w:rPr>
        <w:pPrChange w:id="2453" w:author="Microsoft account" w:date="2025-09-24T10:09:00Z">
          <w:pPr>
            <w:bidi/>
            <w:spacing w:after="0" w:line="276" w:lineRule="auto"/>
            <w:jc w:val="both"/>
          </w:pPr>
        </w:pPrChange>
      </w:pPr>
      <w:bookmarkStart w:id="2454" w:name="I4040703"/>
      <w:ins w:id="2455" w:author="Microsoft account" w:date="2025-09-25T13:15:00Z">
        <w:r>
          <w:rPr>
            <w:rFonts w:cs="Calibri" w:hint="cs"/>
            <w:sz w:val="28"/>
            <w:szCs w:val="28"/>
            <w:rtl/>
            <w:lang w:bidi="fa-IR"/>
          </w:rPr>
          <w:lastRenderedPageBreak/>
          <w:t>ادامه</w:t>
        </w:r>
      </w:ins>
    </w:p>
    <w:bookmarkEnd w:id="2454"/>
    <w:p w14:paraId="0F63ECA6" w14:textId="77777777" w:rsidR="00F41F59" w:rsidRDefault="00F41F59">
      <w:pPr>
        <w:bidi/>
        <w:spacing w:after="0" w:line="276" w:lineRule="auto"/>
        <w:jc w:val="both"/>
        <w:rPr>
          <w:ins w:id="2456" w:author="Microsoft account" w:date="2025-09-25T13:16:00Z"/>
          <w:rFonts w:cs="Calibri"/>
          <w:sz w:val="28"/>
          <w:szCs w:val="28"/>
          <w:rtl/>
          <w:lang w:bidi="fa-IR"/>
        </w:rPr>
        <w:pPrChange w:id="2457"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58" w:author="Microsoft account" w:date="2025-09-26T11:50:00Z"/>
          <w:rFonts w:cs="Calibri"/>
          <w:sz w:val="28"/>
          <w:szCs w:val="28"/>
          <w:rtl/>
          <w:lang w:bidi="fa-IR"/>
        </w:rPr>
        <w:pPrChange w:id="2459" w:author="Microsoft account" w:date="2025-09-25T13:16:00Z">
          <w:pPr>
            <w:bidi/>
            <w:spacing w:after="0" w:line="276" w:lineRule="auto"/>
            <w:jc w:val="both"/>
          </w:pPr>
        </w:pPrChange>
      </w:pPr>
      <w:ins w:id="2460"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61"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6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3"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64" w:author="Microsoft account" w:date="2025-09-26T11:44:00Z">
              <w:rPr>
                <w:rFonts w:cs="Calibri" w:hint="cs"/>
                <w:sz w:val="28"/>
                <w:szCs w:val="28"/>
                <w:rtl/>
                <w:lang w:bidi="fa-IR"/>
              </w:rPr>
            </w:rPrChange>
          </w:rPr>
          <w:t>ی</w:t>
        </w:r>
        <w:r w:rsidRPr="009902E3">
          <w:rPr>
            <w:rFonts w:cs="Calibri"/>
            <w:sz w:val="28"/>
            <w:szCs w:val="28"/>
            <w:u w:val="single"/>
            <w:rtl/>
            <w:lang w:bidi="fa-IR"/>
            <w:rPrChange w:id="2465"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6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7"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68"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6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70"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71"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7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73"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74"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7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76"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77" w:author="Microsoft account" w:date="2025-09-26T11:44:00Z">
              <w:rPr>
                <w:rFonts w:cs="Calibri"/>
                <w:sz w:val="28"/>
                <w:szCs w:val="28"/>
                <w:rtl/>
                <w:lang w:bidi="fa-IR"/>
              </w:rPr>
            </w:rPrChange>
          </w:rPr>
          <w:t xml:space="preserve"> </w:t>
        </w:r>
        <w:r w:rsidRPr="009902E3">
          <w:rPr>
            <w:rFonts w:cs="Calibri"/>
            <w:sz w:val="28"/>
            <w:szCs w:val="28"/>
            <w:u w:val="single"/>
            <w:lang w:bidi="fa-IR"/>
            <w:rPrChange w:id="2478" w:author="Microsoft account" w:date="2025-09-26T11:44:00Z">
              <w:rPr>
                <w:rFonts w:cs="Calibri"/>
                <w:sz w:val="28"/>
                <w:szCs w:val="28"/>
                <w:lang w:bidi="fa-IR"/>
              </w:rPr>
            </w:rPrChange>
          </w:rPr>
          <w:t>object</w:t>
        </w:r>
        <w:r w:rsidRPr="009902E3">
          <w:rPr>
            <w:rFonts w:cs="Calibri"/>
            <w:sz w:val="28"/>
            <w:szCs w:val="28"/>
            <w:u w:val="single"/>
            <w:rtl/>
            <w:lang w:bidi="fa-IR"/>
            <w:rPrChange w:id="2479"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80" w:author="Microsoft account" w:date="2025-09-26T11:44:00Z">
              <w:rPr>
                <w:rFonts w:cs="Calibri" w:hint="cs"/>
                <w:sz w:val="28"/>
                <w:szCs w:val="28"/>
                <w:rtl/>
                <w:lang w:bidi="fa-IR"/>
              </w:rPr>
            </w:rPrChange>
          </w:rPr>
          <w:t>ی</w:t>
        </w:r>
        <w:r w:rsidRPr="009902E3">
          <w:rPr>
            <w:rFonts w:cs="Calibri"/>
            <w:sz w:val="28"/>
            <w:szCs w:val="28"/>
            <w:u w:val="single"/>
            <w:rtl/>
            <w:lang w:bidi="fa-IR"/>
            <w:rPrChange w:id="2481"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82"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83" w:author="Microsoft account" w:date="2025-09-26T11:45:00Z">
        <w:r w:rsidR="009902E3">
          <w:rPr>
            <w:rFonts w:cs="Calibri"/>
            <w:sz w:val="28"/>
            <w:szCs w:val="28"/>
            <w:lang w:bidi="fa-IR"/>
          </w:rPr>
          <w:t>o</w:t>
        </w:r>
      </w:ins>
      <w:ins w:id="2484"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85" w:author="Microsoft account" w:date="2025-09-26T11:50:00Z"/>
          <w:rFonts w:cs="Calibri"/>
          <w:sz w:val="18"/>
          <w:szCs w:val="18"/>
          <w:rtl/>
          <w:lang w:bidi="fa-IR"/>
        </w:rPr>
        <w:pPrChange w:id="2486" w:author="Microsoft account" w:date="2025-09-26T11:50:00Z">
          <w:pPr>
            <w:bidi/>
            <w:spacing w:after="0" w:line="276" w:lineRule="auto"/>
            <w:jc w:val="both"/>
          </w:pPr>
        </w:pPrChange>
      </w:pPr>
      <w:ins w:id="2487"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88" w:author="Microsoft account" w:date="2025-09-26T11:51:00Z"/>
          <w:rFonts w:cs="Calibri"/>
          <w:sz w:val="18"/>
          <w:szCs w:val="18"/>
          <w:rtl/>
          <w:lang w:bidi="fa-IR"/>
        </w:rPr>
        <w:pPrChange w:id="2489" w:author="Microsoft account" w:date="2025-09-26T11:50:00Z">
          <w:pPr>
            <w:bidi/>
            <w:spacing w:after="0" w:line="276" w:lineRule="auto"/>
            <w:jc w:val="both"/>
          </w:pPr>
        </w:pPrChange>
      </w:pPr>
      <w:ins w:id="2490"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91" w:author="Microsoft account" w:date="2025-09-26T11:54:00Z"/>
          <w:rFonts w:cs="Calibri"/>
          <w:sz w:val="18"/>
          <w:szCs w:val="18"/>
          <w:rtl/>
          <w:lang w:bidi="fa-IR"/>
        </w:rPr>
        <w:pPrChange w:id="2492" w:author="Microsoft account" w:date="2025-09-26T11:51:00Z">
          <w:pPr>
            <w:bidi/>
            <w:spacing w:after="0" w:line="276" w:lineRule="auto"/>
            <w:jc w:val="both"/>
          </w:pPr>
        </w:pPrChange>
      </w:pPr>
      <w:ins w:id="2493" w:author="Microsoft account" w:date="2025-09-26T11:54:00Z">
        <w:r w:rsidRPr="00E26450">
          <w:rPr>
            <w:rFonts w:cs="Calibri"/>
            <w:noProof/>
            <w:sz w:val="18"/>
            <w:szCs w:val="18"/>
            <w:rPrChange w:id="249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95" w:author="Microsoft account" w:date="2025-09-26T11:55:00Z"/>
          <w:rFonts w:cs="Calibri"/>
          <w:sz w:val="18"/>
          <w:szCs w:val="18"/>
          <w:rtl/>
          <w:lang w:bidi="fa-IR"/>
        </w:rPr>
        <w:pPrChange w:id="2496" w:author="Microsoft account" w:date="2025-09-26T11:54:00Z">
          <w:pPr>
            <w:bidi/>
            <w:spacing w:after="0" w:line="276" w:lineRule="auto"/>
            <w:jc w:val="both"/>
          </w:pPr>
        </w:pPrChange>
      </w:pPr>
      <w:ins w:id="2497" w:author="Microsoft account" w:date="2025-09-26T11:55:00Z">
        <w:r w:rsidRPr="00E26450">
          <w:rPr>
            <w:rFonts w:cs="Calibri"/>
            <w:noProof/>
            <w:sz w:val="18"/>
            <w:szCs w:val="18"/>
            <w:rPrChange w:id="249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99" w:author="Microsoft account" w:date="2025-09-26T11:55:00Z"/>
          <w:rFonts w:cs="Calibri"/>
          <w:sz w:val="18"/>
          <w:szCs w:val="18"/>
          <w:rtl/>
          <w:lang w:bidi="fa-IR"/>
        </w:rPr>
        <w:pPrChange w:id="2500" w:author="Microsoft account" w:date="2025-09-26T11:55:00Z">
          <w:pPr>
            <w:bidi/>
            <w:spacing w:after="0" w:line="276" w:lineRule="auto"/>
            <w:jc w:val="both"/>
          </w:pPr>
        </w:pPrChange>
      </w:pPr>
      <w:ins w:id="2501" w:author="Microsoft account" w:date="2025-09-26T11:55:00Z">
        <w:r w:rsidRPr="00E73202">
          <w:rPr>
            <w:rFonts w:cs="Calibri"/>
            <w:noProof/>
            <w:sz w:val="18"/>
            <w:szCs w:val="18"/>
            <w:rPrChange w:id="250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503" w:author="Microsoft account" w:date="2025-09-26T11:55:00Z"/>
          <w:rFonts w:cs="Calibri"/>
          <w:sz w:val="18"/>
          <w:szCs w:val="18"/>
          <w:rtl/>
          <w:lang w:bidi="fa-IR"/>
        </w:rPr>
        <w:pPrChange w:id="2504"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505" w:author="Microsoft account" w:date="2025-09-26T11:55:00Z"/>
          <w:rFonts w:cs="Calibri"/>
          <w:sz w:val="18"/>
          <w:szCs w:val="18"/>
          <w:rtl/>
          <w:lang w:bidi="fa-IR"/>
        </w:rPr>
        <w:pPrChange w:id="2506" w:author="Microsoft account" w:date="2025-09-26T11:55:00Z">
          <w:pPr>
            <w:bidi/>
            <w:spacing w:after="0" w:line="276" w:lineRule="auto"/>
            <w:jc w:val="both"/>
          </w:pPr>
        </w:pPrChange>
      </w:pPr>
      <w:ins w:id="2507"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508" w:author="Microsoft account" w:date="2025-09-26T11:57:00Z"/>
          <w:rFonts w:cs="Calibri"/>
          <w:sz w:val="18"/>
          <w:szCs w:val="18"/>
          <w:rtl/>
          <w:lang w:bidi="fa-IR"/>
        </w:rPr>
        <w:pPrChange w:id="2509" w:author="Microsoft account" w:date="2025-09-26T11:56:00Z">
          <w:pPr>
            <w:bidi/>
            <w:spacing w:after="0" w:line="276" w:lineRule="auto"/>
            <w:jc w:val="both"/>
          </w:pPr>
        </w:pPrChange>
      </w:pPr>
      <w:ins w:id="2510"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11" w:author="Microsoft account" w:date="2025-09-26T11:57:00Z"/>
          <w:rFonts w:cs="Calibri"/>
          <w:sz w:val="18"/>
          <w:szCs w:val="18"/>
          <w:rtl/>
          <w:lang w:bidi="fa-IR"/>
        </w:rPr>
        <w:pPrChange w:id="2512" w:author="Microsoft account" w:date="2025-09-26T11:57:00Z">
          <w:pPr>
            <w:bidi/>
            <w:spacing w:after="0" w:line="276" w:lineRule="auto"/>
            <w:jc w:val="both"/>
          </w:pPr>
        </w:pPrChange>
      </w:pPr>
      <w:ins w:id="2513" w:author="Microsoft account" w:date="2025-09-26T11:57:00Z">
        <w:r w:rsidRPr="00E73202">
          <w:rPr>
            <w:rFonts w:cs="Calibri"/>
            <w:noProof/>
            <w:sz w:val="18"/>
            <w:szCs w:val="18"/>
            <w:rPrChange w:id="251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15" w:author="Microsoft account" w:date="2025-09-26T11:58:00Z"/>
          <w:rFonts w:cs="Calibri"/>
          <w:sz w:val="18"/>
          <w:szCs w:val="18"/>
          <w:rtl/>
          <w:lang w:bidi="fa-IR"/>
        </w:rPr>
        <w:pPrChange w:id="2516" w:author="Microsoft account" w:date="2025-09-26T11:57:00Z">
          <w:pPr>
            <w:bidi/>
            <w:spacing w:after="0" w:line="276" w:lineRule="auto"/>
            <w:jc w:val="both"/>
          </w:pPr>
        </w:pPrChange>
      </w:pPr>
      <w:ins w:id="2517" w:author="Microsoft account" w:date="2025-09-26T11:58:00Z">
        <w:r w:rsidRPr="00E73202">
          <w:rPr>
            <w:rFonts w:cs="Calibri"/>
            <w:noProof/>
            <w:sz w:val="18"/>
            <w:szCs w:val="18"/>
            <w:rPrChange w:id="251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19" w:author="Microsoft account" w:date="2025-09-26T11:50:00Z"/>
          <w:rFonts w:cs="Calibri"/>
          <w:sz w:val="18"/>
          <w:szCs w:val="18"/>
          <w:lang w:bidi="fa-IR"/>
        </w:rPr>
        <w:pPrChange w:id="2520"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21" w:author="Microsoft account" w:date="2025-09-25T13:17:00Z"/>
          <w:rFonts w:cs="Calibri"/>
          <w:sz w:val="28"/>
          <w:szCs w:val="28"/>
          <w:rtl/>
          <w:lang w:bidi="fa-IR"/>
        </w:rPr>
        <w:pPrChange w:id="2522" w:author="Microsoft account" w:date="2025-09-26T11:50:00Z">
          <w:pPr>
            <w:bidi/>
            <w:spacing w:after="0" w:line="276" w:lineRule="auto"/>
            <w:jc w:val="both"/>
          </w:pPr>
        </w:pPrChange>
      </w:pPr>
      <w:ins w:id="2523"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24" w:author="Microsoft account" w:date="2025-09-25T13:18:00Z"/>
          <w:rFonts w:cs="Calibri"/>
          <w:sz w:val="28"/>
          <w:szCs w:val="28"/>
          <w:rtl/>
          <w:lang w:bidi="fa-IR"/>
        </w:rPr>
        <w:pPrChange w:id="2525"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26" w:author="Microsoft account" w:date="2025-09-25T13:19:00Z"/>
          <w:rFonts w:cs="Calibri"/>
          <w:sz w:val="28"/>
          <w:szCs w:val="28"/>
          <w:rtl/>
          <w:lang w:bidi="fa-IR"/>
        </w:rPr>
        <w:pPrChange w:id="2527" w:author="Microsoft account" w:date="2025-09-25T13:18:00Z">
          <w:pPr>
            <w:bidi/>
            <w:spacing w:after="0" w:line="276" w:lineRule="auto"/>
            <w:jc w:val="both"/>
          </w:pPr>
        </w:pPrChange>
      </w:pPr>
      <w:ins w:id="2528"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29"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30" w:author="Microsoft account" w:date="2025-09-25T13:20:00Z"/>
          <w:rFonts w:cs="Calibri"/>
          <w:sz w:val="28"/>
          <w:szCs w:val="28"/>
          <w:rtl/>
          <w:lang w:bidi="fa-IR"/>
        </w:rPr>
        <w:pPrChange w:id="2531" w:author="Microsoft account" w:date="2025-09-26T12:15:00Z">
          <w:pPr>
            <w:bidi/>
            <w:spacing w:after="0" w:line="276" w:lineRule="auto"/>
            <w:jc w:val="both"/>
          </w:pPr>
        </w:pPrChange>
      </w:pPr>
      <w:ins w:id="2532"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33" w:author="Microsoft account" w:date="2025-09-25T13:20:00Z">
        <w:r>
          <w:rPr>
            <w:rFonts w:cs="Calibri" w:hint="cs"/>
            <w:sz w:val="28"/>
            <w:szCs w:val="28"/>
            <w:rtl/>
            <w:lang w:bidi="fa-IR"/>
          </w:rPr>
          <w:t xml:space="preserve">از 4 بار هم یه تایمر </w:t>
        </w:r>
      </w:ins>
      <w:ins w:id="2534" w:author="Microsoft account" w:date="2025-09-26T12:15:00Z">
        <w:r w:rsidR="00F9195A">
          <w:rPr>
            <w:rFonts w:cs="Calibri"/>
            <w:sz w:val="28"/>
            <w:szCs w:val="28"/>
            <w:lang w:bidi="fa-IR"/>
          </w:rPr>
          <w:t>15</w:t>
        </w:r>
      </w:ins>
      <w:ins w:id="2535"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36" w:author="Microsoft account" w:date="2025-09-25T13:20:00Z"/>
          <w:rFonts w:cs="Calibri"/>
          <w:sz w:val="28"/>
          <w:szCs w:val="28"/>
          <w:rtl/>
          <w:lang w:bidi="fa-IR"/>
        </w:rPr>
        <w:pPrChange w:id="2537"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38" w:author="Microsoft account" w:date="2025-09-25T13:15:00Z"/>
          <w:rFonts w:cs="Calibri"/>
          <w:sz w:val="28"/>
          <w:szCs w:val="28"/>
          <w:rtl/>
          <w:lang w:bidi="fa-IR"/>
          <w:rPrChange w:id="2539" w:author="Microsoft account" w:date="2025-09-25T13:18:00Z">
            <w:rPr>
              <w:ins w:id="2540" w:author="Microsoft account" w:date="2025-09-25T13:15:00Z"/>
              <w:rtl/>
              <w:lang w:bidi="fa-IR"/>
            </w:rPr>
          </w:rPrChange>
        </w:rPr>
        <w:pPrChange w:id="2541" w:author="Microsoft account" w:date="2025-09-26T12:15:00Z">
          <w:pPr>
            <w:bidi/>
            <w:spacing w:after="0" w:line="276" w:lineRule="auto"/>
            <w:jc w:val="both"/>
          </w:pPr>
        </w:pPrChange>
      </w:pPr>
      <w:ins w:id="2542"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43" w:author="Microsoft account" w:date="2025-09-26T12:15:00Z"/>
          <w:rFonts w:cs="Calibri"/>
          <w:sz w:val="28"/>
          <w:szCs w:val="28"/>
          <w:rtl/>
          <w:lang w:bidi="fa-IR"/>
        </w:rPr>
        <w:pPrChange w:id="2544" w:author="Microsoft account" w:date="2025-09-25T13:15:00Z">
          <w:pPr>
            <w:bidi/>
            <w:spacing w:after="0" w:line="276" w:lineRule="auto"/>
            <w:jc w:val="both"/>
          </w:pPr>
        </w:pPrChange>
      </w:pPr>
      <w:bookmarkStart w:id="2545" w:name="I4040704"/>
      <w:ins w:id="2546" w:author="Microsoft account" w:date="2025-09-26T12:15:00Z">
        <w:r>
          <w:rPr>
            <w:rFonts w:cs="Calibri" w:hint="cs"/>
            <w:sz w:val="28"/>
            <w:szCs w:val="28"/>
            <w:rtl/>
            <w:lang w:bidi="fa-IR"/>
          </w:rPr>
          <w:lastRenderedPageBreak/>
          <w:t>ادامه</w:t>
        </w:r>
      </w:ins>
    </w:p>
    <w:bookmarkEnd w:id="2545"/>
    <w:p w14:paraId="75950F0E" w14:textId="77777777" w:rsidR="00F9195A" w:rsidRDefault="00F9195A">
      <w:pPr>
        <w:bidi/>
        <w:spacing w:after="0" w:line="276" w:lineRule="auto"/>
        <w:jc w:val="both"/>
        <w:rPr>
          <w:ins w:id="2547" w:author="Microsoft account" w:date="2025-09-26T12:16:00Z"/>
          <w:rFonts w:cs="Calibri"/>
          <w:sz w:val="28"/>
          <w:szCs w:val="28"/>
          <w:rtl/>
          <w:lang w:bidi="fa-IR"/>
        </w:rPr>
        <w:pPrChange w:id="2548"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49" w:author="Microsoft account" w:date="2025-09-27T09:43:00Z"/>
          <w:rFonts w:cs="Calibri"/>
          <w:sz w:val="28"/>
          <w:szCs w:val="28"/>
          <w:lang w:bidi="fa-IR"/>
        </w:rPr>
      </w:pPr>
      <w:ins w:id="2550" w:author="Microsoft account" w:date="2025-09-26T12:16:00Z">
        <w:r>
          <w:rPr>
            <w:rFonts w:cs="Calibri" w:hint="cs"/>
            <w:sz w:val="28"/>
            <w:szCs w:val="28"/>
            <w:rtl/>
            <w:lang w:bidi="fa-IR"/>
          </w:rPr>
          <w:t>-</w:t>
        </w:r>
      </w:ins>
      <w:ins w:id="2551"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52" w:author="Microsoft account" w:date="2025-09-26T14:33:00Z"/>
          <w:rFonts w:cs="Calibri"/>
          <w:sz w:val="28"/>
          <w:szCs w:val="28"/>
          <w:lang w:bidi="fa-IR"/>
        </w:rPr>
        <w:pPrChange w:id="2553" w:author="Microsoft account" w:date="2025-09-27T09:44:00Z">
          <w:pPr>
            <w:bidi/>
            <w:spacing w:after="0" w:line="276" w:lineRule="auto"/>
            <w:jc w:val="both"/>
          </w:pPr>
        </w:pPrChange>
      </w:pPr>
      <w:ins w:id="2554"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55" w:author="Microsoft account" w:date="2025-09-26T14:33:00Z"/>
          <w:rFonts w:cs="Calibri"/>
          <w:sz w:val="28"/>
          <w:szCs w:val="28"/>
          <w:lang w:bidi="fa-IR"/>
        </w:rPr>
        <w:pPrChange w:id="2556" w:author="Microsoft account" w:date="2025-09-27T09:44:00Z">
          <w:pPr>
            <w:bidi/>
            <w:spacing w:after="0" w:line="276" w:lineRule="auto"/>
            <w:jc w:val="both"/>
          </w:pPr>
        </w:pPrChange>
      </w:pPr>
      <w:ins w:id="2557"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58" w:author="Microsoft account" w:date="2025-09-26T14:33:00Z"/>
          <w:rFonts w:cs="Calibri"/>
          <w:sz w:val="28"/>
          <w:szCs w:val="28"/>
          <w:lang w:bidi="fa-IR"/>
        </w:rPr>
        <w:pPrChange w:id="2559"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60" w:author="Microsoft account" w:date="2025-09-26T12:15:00Z"/>
          <w:rFonts w:cs="Calibri"/>
          <w:sz w:val="28"/>
          <w:szCs w:val="28"/>
          <w:rtl/>
          <w:lang w:bidi="fa-IR"/>
        </w:rPr>
        <w:pPrChange w:id="2561" w:author="Microsoft account" w:date="2025-09-26T14:33:00Z">
          <w:pPr>
            <w:bidi/>
            <w:spacing w:after="0" w:line="276" w:lineRule="auto"/>
            <w:jc w:val="both"/>
          </w:pPr>
        </w:pPrChange>
      </w:pPr>
      <w:ins w:id="2562"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63"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64"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65"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66" w:author="Microsoft account" w:date="2025-09-26T12:15:00Z"/>
          <w:rFonts w:cs="Calibri"/>
          <w:sz w:val="28"/>
          <w:szCs w:val="28"/>
          <w:lang w:bidi="fa-IR"/>
        </w:rPr>
        <w:pPrChange w:id="2567"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68" w:author="Microsoft account" w:date="2025-09-26T12:15:00Z"/>
          <w:rFonts w:cs="Calibri"/>
          <w:sz w:val="28"/>
          <w:szCs w:val="28"/>
          <w:rtl/>
          <w:lang w:bidi="fa-IR"/>
        </w:rPr>
        <w:pPrChange w:id="2569"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70" w:author="Microsoft account" w:date="2025-09-26T12:15:00Z"/>
          <w:rFonts w:cs="Calibri"/>
          <w:sz w:val="28"/>
          <w:szCs w:val="28"/>
          <w:rtl/>
          <w:lang w:bidi="fa-IR"/>
        </w:rPr>
        <w:pPrChange w:id="2571"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72" w:author="Microsoft account" w:date="2025-09-26T12:15:00Z"/>
          <w:rFonts w:cs="Calibri"/>
          <w:sz w:val="28"/>
          <w:szCs w:val="28"/>
          <w:rtl/>
          <w:lang w:bidi="fa-IR"/>
        </w:rPr>
        <w:pPrChange w:id="2573" w:author="Microsoft account" w:date="2025-09-26T12:15:00Z">
          <w:pPr>
            <w:bidi/>
            <w:spacing w:after="0" w:line="276" w:lineRule="auto"/>
            <w:jc w:val="both"/>
          </w:pPr>
        </w:pPrChange>
      </w:pPr>
    </w:p>
    <w:p w14:paraId="23C45A09" w14:textId="3EBEC7E3" w:rsidR="00F9195A" w:rsidRDefault="00F9195A">
      <w:pPr>
        <w:spacing w:after="0" w:line="240" w:lineRule="auto"/>
        <w:rPr>
          <w:ins w:id="2574" w:author="Microsoft account" w:date="2025-09-26T12:15:00Z"/>
          <w:rFonts w:cs="Calibri"/>
          <w:sz w:val="28"/>
          <w:szCs w:val="28"/>
          <w:rtl/>
          <w:lang w:bidi="fa-IR"/>
        </w:rPr>
      </w:pPr>
      <w:ins w:id="2575"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76" w:author="Microsoft account" w:date="2025-09-27T09:46:00Z"/>
          <w:rFonts w:cs="Calibri"/>
          <w:sz w:val="28"/>
          <w:szCs w:val="28"/>
          <w:rtl/>
          <w:lang w:bidi="fa-IR"/>
        </w:rPr>
        <w:pPrChange w:id="2577" w:author="Microsoft account" w:date="2025-09-26T12:15:00Z">
          <w:pPr>
            <w:bidi/>
            <w:spacing w:after="0" w:line="276" w:lineRule="auto"/>
            <w:jc w:val="both"/>
          </w:pPr>
        </w:pPrChange>
      </w:pPr>
      <w:bookmarkStart w:id="2578" w:name="I4040705"/>
      <w:ins w:id="2579" w:author="Microsoft account" w:date="2025-09-27T09:46:00Z">
        <w:r>
          <w:rPr>
            <w:rFonts w:cs="Calibri" w:hint="cs"/>
            <w:sz w:val="28"/>
            <w:szCs w:val="28"/>
            <w:rtl/>
            <w:lang w:bidi="fa-IR"/>
          </w:rPr>
          <w:lastRenderedPageBreak/>
          <w:t>ادامه</w:t>
        </w:r>
      </w:ins>
    </w:p>
    <w:bookmarkEnd w:id="2578"/>
    <w:p w14:paraId="7307E665" w14:textId="77777777" w:rsidR="006B4E22" w:rsidRDefault="006B4E22">
      <w:pPr>
        <w:bidi/>
        <w:spacing w:after="0" w:line="276" w:lineRule="auto"/>
        <w:jc w:val="both"/>
        <w:rPr>
          <w:ins w:id="2580" w:author="Microsoft account" w:date="2025-09-27T09:46:00Z"/>
          <w:rFonts w:cs="Calibri"/>
          <w:sz w:val="28"/>
          <w:szCs w:val="28"/>
          <w:rtl/>
          <w:lang w:bidi="fa-IR"/>
        </w:rPr>
        <w:pPrChange w:id="2581"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82" w:author="Microsoft account" w:date="2025-09-27T09:46:00Z"/>
          <w:rFonts w:cs="Calibri"/>
          <w:sz w:val="28"/>
          <w:szCs w:val="28"/>
          <w:lang w:bidi="fa-IR"/>
        </w:rPr>
        <w:pPrChange w:id="2583" w:author="Microsoft account" w:date="2025-09-27T09:46:00Z">
          <w:pPr>
            <w:bidi/>
            <w:spacing w:after="0" w:line="276" w:lineRule="auto"/>
            <w:jc w:val="both"/>
          </w:pPr>
        </w:pPrChange>
      </w:pPr>
      <w:ins w:id="2584" w:author="Microsoft account" w:date="2025-09-27T09:46:00Z">
        <w:r>
          <w:rPr>
            <w:rFonts w:cs="Calibri" w:hint="cs"/>
            <w:sz w:val="28"/>
            <w:szCs w:val="28"/>
            <w:rtl/>
            <w:lang w:bidi="fa-IR"/>
          </w:rPr>
          <w:t>-</w:t>
        </w:r>
      </w:ins>
      <w:ins w:id="2585"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86"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87" w:author="Microsoft account" w:date="2025-09-27T09:54:00Z"/>
          <w:rFonts w:cs="Calibri"/>
          <w:sz w:val="28"/>
          <w:szCs w:val="28"/>
          <w:lang w:bidi="fa-IR"/>
        </w:rPr>
        <w:pPrChange w:id="2588"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89" w:author="Microsoft account" w:date="2025-09-27T09:56:00Z"/>
          <w:rFonts w:cs="Calibri"/>
          <w:sz w:val="28"/>
          <w:szCs w:val="28"/>
          <w:rtl/>
          <w:lang w:bidi="fa-IR"/>
        </w:rPr>
        <w:pPrChange w:id="2590" w:author="Microsoft account" w:date="2025-09-27T09:54:00Z">
          <w:pPr>
            <w:bidi/>
            <w:spacing w:after="0" w:line="276" w:lineRule="auto"/>
            <w:jc w:val="both"/>
          </w:pPr>
        </w:pPrChange>
      </w:pPr>
      <w:ins w:id="2591"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92"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93"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94"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95" w:author="Microsoft account" w:date="2025-09-27T09:59:00Z">
        <w:r>
          <w:rPr>
            <w:rFonts w:cs="Calibri" w:hint="cs"/>
            <w:sz w:val="28"/>
            <w:szCs w:val="28"/>
            <w:rtl/>
            <w:lang w:bidi="fa-IR"/>
          </w:rPr>
          <w:t>) باید از عکس بعدی استفاده کنیم</w:t>
        </w:r>
      </w:ins>
      <w:ins w:id="2596" w:author="Microsoft account" w:date="2025-09-27T09:55:00Z">
        <w:r>
          <w:rPr>
            <w:rFonts w:cs="Calibri" w:hint="cs"/>
            <w:sz w:val="28"/>
            <w:szCs w:val="28"/>
            <w:rtl/>
            <w:lang w:bidi="fa-IR"/>
          </w:rPr>
          <w:t xml:space="preserve"> </w:t>
        </w:r>
      </w:ins>
      <w:ins w:id="2597"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98" w:author="Microsoft account" w:date="2025-09-27T10:00:00Z"/>
          <w:rFonts w:cs="Calibri"/>
          <w:sz w:val="28"/>
          <w:szCs w:val="28"/>
          <w:rtl/>
          <w:lang w:bidi="fa-IR"/>
        </w:rPr>
        <w:pPrChange w:id="2599" w:author="Microsoft account" w:date="2025-09-27T09:56:00Z">
          <w:pPr>
            <w:bidi/>
            <w:spacing w:after="0" w:line="276" w:lineRule="auto"/>
            <w:jc w:val="both"/>
          </w:pPr>
        </w:pPrChange>
      </w:pPr>
      <w:ins w:id="2600" w:author="Microsoft account" w:date="2025-09-27T09:56:00Z">
        <w:r w:rsidRPr="003C205D">
          <w:rPr>
            <w:rFonts w:cs="Calibri"/>
            <w:noProof/>
            <w:sz w:val="28"/>
            <w:szCs w:val="28"/>
            <w:rPrChange w:id="2601"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602" w:author="Microsoft account" w:date="2025-09-27T09:56:00Z"/>
          <w:rFonts w:cs="Calibri"/>
          <w:sz w:val="28"/>
          <w:szCs w:val="28"/>
          <w:rtl/>
          <w:lang w:bidi="fa-IR"/>
        </w:rPr>
        <w:pPrChange w:id="2603" w:author="Microsoft account" w:date="2025-09-27T10:00:00Z">
          <w:pPr>
            <w:bidi/>
            <w:spacing w:after="0" w:line="276" w:lineRule="auto"/>
            <w:jc w:val="both"/>
          </w:pPr>
        </w:pPrChange>
      </w:pPr>
      <w:ins w:id="2604" w:author="Microsoft account" w:date="2025-09-27T10:00:00Z">
        <w:r w:rsidRPr="00536A28">
          <w:rPr>
            <w:rFonts w:cs="Calibri"/>
            <w:noProof/>
            <w:sz w:val="28"/>
            <w:szCs w:val="28"/>
            <w:rPrChange w:id="2605"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606" w:author="Microsoft account" w:date="2025-09-27T09:56:00Z"/>
          <w:rFonts w:cs="Calibri"/>
          <w:sz w:val="28"/>
          <w:szCs w:val="28"/>
          <w:rtl/>
          <w:lang w:bidi="fa-IR"/>
        </w:rPr>
        <w:pPrChange w:id="2607"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608" w:author="Microsoft account" w:date="2025-09-27T10:05:00Z"/>
          <w:rFonts w:cs="Calibri"/>
          <w:sz w:val="28"/>
          <w:szCs w:val="28"/>
          <w:rtl/>
          <w:lang w:bidi="fa-IR"/>
        </w:rPr>
        <w:pPrChange w:id="2609" w:author="Microsoft account" w:date="2025-09-27T09:56:00Z">
          <w:pPr>
            <w:bidi/>
            <w:spacing w:after="0" w:line="276" w:lineRule="auto"/>
            <w:jc w:val="both"/>
          </w:pPr>
        </w:pPrChange>
      </w:pPr>
      <w:ins w:id="2610" w:author="Microsoft account" w:date="2025-09-27T09:56:00Z">
        <w:r>
          <w:rPr>
            <w:rFonts w:cs="Calibri" w:hint="cs"/>
            <w:sz w:val="28"/>
            <w:szCs w:val="28"/>
            <w:rtl/>
            <w:lang w:bidi="fa-IR"/>
          </w:rPr>
          <w:t>-</w:t>
        </w:r>
      </w:ins>
      <w:ins w:id="2611" w:author="Microsoft account" w:date="2025-09-27T10:03:00Z">
        <w:r w:rsidR="00536A28">
          <w:rPr>
            <w:rFonts w:cs="Calibri" w:hint="cs"/>
            <w:sz w:val="28"/>
            <w:szCs w:val="28"/>
            <w:rtl/>
            <w:lang w:bidi="fa-IR"/>
          </w:rPr>
          <w:t xml:space="preserve">اما این قضیه فرق میکنه برای وقتی که داریم از </w:t>
        </w:r>
      </w:ins>
      <w:ins w:id="2612"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13"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14"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1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6"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17"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1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9"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20"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2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2"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23"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24"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25"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2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7"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28"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2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0"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31"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3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3"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34"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3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6"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37"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3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9"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40"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4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42"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43"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44"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45"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4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47"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48"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49" w:author="Microsoft account" w:date="2025-09-27T10:05:00Z"/>
          <w:rFonts w:cs="Calibri"/>
          <w:sz w:val="28"/>
          <w:szCs w:val="28"/>
          <w:rtl/>
          <w:lang w:bidi="fa-IR"/>
        </w:rPr>
        <w:pPrChange w:id="2650"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51" w:author="Microsoft account" w:date="2025-09-27T10:08:00Z"/>
          <w:rFonts w:cs="Calibri"/>
          <w:sz w:val="28"/>
          <w:szCs w:val="28"/>
          <w:rtl/>
          <w:lang w:bidi="fa-IR"/>
        </w:rPr>
        <w:pPrChange w:id="2652" w:author="Microsoft account" w:date="2025-09-27T10:05:00Z">
          <w:pPr>
            <w:bidi/>
            <w:spacing w:after="0" w:line="276" w:lineRule="auto"/>
            <w:jc w:val="both"/>
          </w:pPr>
        </w:pPrChange>
      </w:pPr>
      <w:ins w:id="2653" w:author="Microsoft account" w:date="2025-09-27T10:05:00Z">
        <w:r>
          <w:rPr>
            <w:rFonts w:cs="Calibri" w:hint="cs"/>
            <w:sz w:val="28"/>
            <w:szCs w:val="28"/>
            <w:rtl/>
            <w:lang w:bidi="fa-IR"/>
          </w:rPr>
          <w:t>-</w:t>
        </w:r>
      </w:ins>
      <w:ins w:id="2654"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55"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56" w:author="Microsoft account" w:date="2025-09-27T10:08:00Z"/>
          <w:rFonts w:cs="Calibri"/>
          <w:sz w:val="28"/>
          <w:szCs w:val="28"/>
          <w:rtl/>
          <w:lang w:bidi="fa-IR"/>
        </w:rPr>
        <w:pPrChange w:id="2657" w:author="Microsoft account" w:date="2025-09-27T10:08:00Z">
          <w:pPr>
            <w:bidi/>
            <w:spacing w:after="0" w:line="276" w:lineRule="auto"/>
            <w:jc w:val="both"/>
          </w:pPr>
        </w:pPrChange>
      </w:pPr>
      <w:ins w:id="2658" w:author="Microsoft account" w:date="2025-09-27T10:08:00Z">
        <w:r w:rsidRPr="00C44315">
          <w:rPr>
            <w:rFonts w:cs="Calibri"/>
            <w:noProof/>
            <w:sz w:val="28"/>
            <w:szCs w:val="28"/>
            <w:rPrChange w:id="2659"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60" w:author="Microsoft account" w:date="2025-09-27T10:08:00Z"/>
          <w:rFonts w:cs="Calibri"/>
          <w:sz w:val="28"/>
          <w:szCs w:val="28"/>
          <w:rtl/>
          <w:lang w:bidi="fa-IR"/>
        </w:rPr>
        <w:pPrChange w:id="2661"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62" w:author="Microsoft account" w:date="2025-09-27T10:13:00Z"/>
          <w:rFonts w:cs="Calibri"/>
          <w:sz w:val="28"/>
          <w:szCs w:val="28"/>
          <w:rtl/>
          <w:lang w:bidi="fa-IR"/>
        </w:rPr>
        <w:pPrChange w:id="2663" w:author="Microsoft account" w:date="2025-09-27T10:08:00Z">
          <w:pPr>
            <w:bidi/>
            <w:spacing w:after="0" w:line="276" w:lineRule="auto"/>
            <w:jc w:val="both"/>
          </w:pPr>
        </w:pPrChange>
      </w:pPr>
      <w:ins w:id="2664" w:author="Microsoft account" w:date="2025-09-27T10:08:00Z">
        <w:r>
          <w:rPr>
            <w:rFonts w:cs="Calibri" w:hint="cs"/>
            <w:sz w:val="28"/>
            <w:szCs w:val="28"/>
            <w:rtl/>
            <w:lang w:bidi="fa-IR"/>
          </w:rPr>
          <w:t>-</w:t>
        </w:r>
      </w:ins>
      <w:ins w:id="2665"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66"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67" w:author="Microsoft account" w:date="2025-09-27T10:13:00Z"/>
          <w:rFonts w:cs="Calibri"/>
          <w:sz w:val="28"/>
          <w:szCs w:val="28"/>
          <w:rtl/>
          <w:lang w:bidi="fa-IR"/>
        </w:rPr>
        <w:pPrChange w:id="2668" w:author="Microsoft account" w:date="2025-09-27T10:13:00Z">
          <w:pPr>
            <w:bidi/>
            <w:spacing w:after="0" w:line="276" w:lineRule="auto"/>
            <w:jc w:val="both"/>
          </w:pPr>
        </w:pPrChange>
      </w:pPr>
      <w:ins w:id="2669" w:author="Microsoft account" w:date="2025-09-27T10:13:00Z">
        <w:r w:rsidRPr="00C44315">
          <w:rPr>
            <w:rFonts w:cs="Calibri"/>
            <w:noProof/>
            <w:sz w:val="28"/>
            <w:szCs w:val="28"/>
            <w:rPrChange w:id="2670"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71" w:author="Microsoft account" w:date="2025-09-27T10:13:00Z"/>
          <w:rFonts w:cs="Calibri"/>
          <w:sz w:val="28"/>
          <w:szCs w:val="28"/>
          <w:rtl/>
          <w:lang w:bidi="fa-IR"/>
        </w:rPr>
        <w:pPrChange w:id="2672"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73" w:author="Microsoft account" w:date="2025-09-27T09:56:00Z"/>
          <w:rFonts w:cs="Calibri"/>
          <w:sz w:val="28"/>
          <w:szCs w:val="28"/>
          <w:rtl/>
          <w:lang w:bidi="fa-IR"/>
        </w:rPr>
        <w:pPrChange w:id="2674"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75" w:author="Microsoft account" w:date="2025-09-27T10:15:00Z"/>
          <w:rFonts w:cs="Calibri"/>
          <w:sz w:val="28"/>
          <w:szCs w:val="28"/>
          <w:rtl/>
          <w:lang w:bidi="fa-IR"/>
        </w:rPr>
        <w:pPrChange w:id="2676" w:author="Microsoft account" w:date="2025-09-28T09:56:00Z">
          <w:pPr>
            <w:bidi/>
            <w:spacing w:after="0" w:line="276" w:lineRule="auto"/>
            <w:jc w:val="both"/>
          </w:pPr>
        </w:pPrChange>
      </w:pPr>
      <w:ins w:id="2677"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78"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79"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80" w:author="Microsoft account" w:date="2025-09-27T10:15:00Z"/>
          <w:rFonts w:cs="Calibri"/>
          <w:sz w:val="28"/>
          <w:szCs w:val="28"/>
          <w:rtl/>
          <w:lang w:bidi="fa-IR"/>
        </w:rPr>
        <w:pPrChange w:id="2681"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82" w:author="Microsoft account" w:date="2025-09-27T12:13:00Z"/>
          <w:rFonts w:cs="Calibri"/>
          <w:sz w:val="28"/>
          <w:szCs w:val="28"/>
          <w:rtl/>
          <w:lang w:bidi="fa-IR"/>
        </w:rPr>
        <w:pPrChange w:id="2683" w:author="Microsoft account" w:date="2025-09-27T10:15:00Z">
          <w:pPr>
            <w:bidi/>
            <w:spacing w:after="0" w:line="276" w:lineRule="auto"/>
            <w:jc w:val="both"/>
          </w:pPr>
        </w:pPrChange>
      </w:pPr>
      <w:ins w:id="2684" w:author="Microsoft account" w:date="2025-09-27T10:15:00Z">
        <w:r>
          <w:rPr>
            <w:rFonts w:cs="Calibri" w:hint="cs"/>
            <w:sz w:val="28"/>
            <w:szCs w:val="28"/>
            <w:rtl/>
            <w:lang w:bidi="fa-IR"/>
          </w:rPr>
          <w:t>-</w:t>
        </w:r>
      </w:ins>
      <w:ins w:id="2685"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86" w:author="Microsoft account" w:date="2025-09-27T12:14:00Z"/>
          <w:rFonts w:cs="Calibri"/>
          <w:sz w:val="28"/>
          <w:szCs w:val="28"/>
          <w:rtl/>
          <w:lang w:bidi="fa-IR"/>
        </w:rPr>
        <w:pPrChange w:id="2687" w:author="Microsoft account" w:date="2025-09-27T12:13:00Z">
          <w:pPr>
            <w:bidi/>
            <w:spacing w:after="0" w:line="276" w:lineRule="auto"/>
            <w:jc w:val="both"/>
          </w:pPr>
        </w:pPrChange>
      </w:pPr>
      <w:ins w:id="2688"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89"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90" w:author="Microsoft account" w:date="2025-09-27T12:14:00Z"/>
          <w:rFonts w:cs="Calibri"/>
          <w:sz w:val="28"/>
          <w:szCs w:val="28"/>
          <w:rtl/>
          <w:lang w:bidi="fa-IR"/>
        </w:rPr>
        <w:pPrChange w:id="2691" w:author="Microsoft account" w:date="2025-09-27T12:14:00Z">
          <w:pPr>
            <w:bidi/>
            <w:spacing w:after="0" w:line="276" w:lineRule="auto"/>
            <w:jc w:val="both"/>
          </w:pPr>
        </w:pPrChange>
      </w:pPr>
      <w:ins w:id="2692"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93" w:author="Microsoft account" w:date="2025-09-27T12:15:00Z"/>
          <w:rFonts w:cs="Calibri"/>
          <w:sz w:val="28"/>
          <w:szCs w:val="28"/>
          <w:rtl/>
          <w:lang w:bidi="fa-IR"/>
        </w:rPr>
        <w:pPrChange w:id="2694" w:author="Microsoft account" w:date="2025-09-27T12:15:00Z">
          <w:pPr>
            <w:bidi/>
            <w:spacing w:after="0" w:line="276" w:lineRule="auto"/>
            <w:jc w:val="both"/>
          </w:pPr>
        </w:pPrChange>
      </w:pPr>
      <w:ins w:id="2695"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96" w:author="Microsoft account" w:date="2025-09-27T12:15:00Z"/>
          <w:rFonts w:cs="Calibri"/>
          <w:sz w:val="28"/>
          <w:szCs w:val="28"/>
          <w:rtl/>
          <w:lang w:bidi="fa-IR"/>
        </w:rPr>
        <w:pPrChange w:id="2697"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98" w:author="Microsoft account" w:date="2025-09-27T09:54:00Z"/>
          <w:rFonts w:cs="Calibri"/>
          <w:sz w:val="28"/>
          <w:szCs w:val="28"/>
          <w:rtl/>
          <w:lang w:bidi="fa-IR"/>
        </w:rPr>
        <w:pPrChange w:id="2699"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700" w:author="Microsoft account" w:date="2025-09-28T09:57:00Z"/>
          <w:rFonts w:cs="Calibri"/>
          <w:sz w:val="28"/>
          <w:szCs w:val="28"/>
          <w:rtl/>
          <w:lang w:bidi="fa-IR"/>
        </w:rPr>
        <w:pPrChange w:id="2701" w:author="Microsoft account" w:date="2025-09-27T09:54:00Z">
          <w:pPr>
            <w:bidi/>
            <w:spacing w:after="0" w:line="276" w:lineRule="auto"/>
            <w:jc w:val="both"/>
          </w:pPr>
        </w:pPrChange>
      </w:pPr>
      <w:bookmarkStart w:id="2702" w:name="I4040706"/>
      <w:ins w:id="2703" w:author="Microsoft account" w:date="2025-09-28T09:57:00Z">
        <w:r>
          <w:rPr>
            <w:rFonts w:cs="Calibri" w:hint="cs"/>
            <w:sz w:val="28"/>
            <w:szCs w:val="28"/>
            <w:rtl/>
            <w:lang w:bidi="fa-IR"/>
          </w:rPr>
          <w:lastRenderedPageBreak/>
          <w:t>ادامه</w:t>
        </w:r>
      </w:ins>
    </w:p>
    <w:bookmarkEnd w:id="2702"/>
    <w:p w14:paraId="535264E1" w14:textId="1E12A69C" w:rsidR="006B4E22" w:rsidRDefault="006B4E22">
      <w:pPr>
        <w:bidi/>
        <w:spacing w:after="0" w:line="240" w:lineRule="auto"/>
        <w:jc w:val="both"/>
        <w:rPr>
          <w:ins w:id="2704" w:author="Microsoft account" w:date="2025-09-27T09:46:00Z"/>
          <w:rFonts w:cs="Calibri"/>
          <w:sz w:val="28"/>
          <w:szCs w:val="28"/>
          <w:rtl/>
          <w:lang w:bidi="fa-IR"/>
        </w:rPr>
        <w:pPrChange w:id="2705" w:author="Microsoft account" w:date="2025-09-28T09:57:00Z">
          <w:pPr>
            <w:spacing w:after="0" w:line="240" w:lineRule="auto"/>
          </w:pPr>
        </w:pPrChange>
      </w:pPr>
    </w:p>
    <w:p w14:paraId="43D44E94" w14:textId="7EEE888E" w:rsidR="006B4E22" w:rsidRDefault="009554B3">
      <w:pPr>
        <w:bidi/>
        <w:spacing w:after="0" w:line="276" w:lineRule="auto"/>
        <w:jc w:val="both"/>
        <w:rPr>
          <w:ins w:id="2706" w:author="Microsoft account" w:date="2025-09-28T09:57:00Z"/>
          <w:rFonts w:cs="Calibri"/>
          <w:sz w:val="28"/>
          <w:szCs w:val="28"/>
          <w:rtl/>
          <w:lang w:bidi="fa-IR"/>
        </w:rPr>
        <w:pPrChange w:id="2707" w:author="Microsoft account" w:date="2025-09-28T10:36:00Z">
          <w:pPr>
            <w:bidi/>
            <w:spacing w:after="0" w:line="276" w:lineRule="auto"/>
            <w:jc w:val="both"/>
          </w:pPr>
        </w:pPrChange>
      </w:pPr>
      <w:ins w:id="2708" w:author="Microsoft account" w:date="2025-09-28T09:57:00Z">
        <w:r>
          <w:rPr>
            <w:rFonts w:cs="Calibri" w:hint="cs"/>
            <w:sz w:val="28"/>
            <w:szCs w:val="28"/>
            <w:rtl/>
            <w:lang w:bidi="fa-IR"/>
          </w:rPr>
          <w:t>-</w:t>
        </w:r>
      </w:ins>
      <w:ins w:id="2709"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710"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11"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12"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13"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14" w:author="Microsoft account" w:date="2025-09-29T09:55:00Z">
        <w:r w:rsidR="004D65D5">
          <w:rPr>
            <w:rFonts w:cs="Calibri" w:hint="cs"/>
            <w:sz w:val="18"/>
            <w:szCs w:val="18"/>
            <w:rtl/>
            <w:lang w:bidi="fa-IR"/>
          </w:rPr>
          <w:t xml:space="preserve"> رو بلد بودیم احتمالا به در بسته خوردیم. </w:t>
        </w:r>
      </w:ins>
      <w:ins w:id="2715"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16" w:author="Microsoft account" w:date="2025-09-28T09:57:00Z"/>
          <w:rFonts w:cs="Calibri"/>
          <w:sz w:val="28"/>
          <w:szCs w:val="28"/>
          <w:rtl/>
          <w:lang w:bidi="fa-IR"/>
        </w:rPr>
        <w:pPrChange w:id="2717"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18" w:author="Microsoft account" w:date="2025-09-28T10:40:00Z"/>
          <w:rFonts w:cs="Calibri"/>
          <w:sz w:val="28"/>
          <w:szCs w:val="28"/>
          <w:rtl/>
          <w:lang w:bidi="fa-IR"/>
        </w:rPr>
        <w:pPrChange w:id="2719" w:author="Microsoft account" w:date="2025-09-28T09:57:00Z">
          <w:pPr>
            <w:bidi/>
            <w:spacing w:after="0" w:line="276" w:lineRule="auto"/>
            <w:jc w:val="both"/>
          </w:pPr>
        </w:pPrChange>
      </w:pPr>
      <w:ins w:id="2720" w:author="Microsoft account" w:date="2025-09-28T10:39:00Z">
        <w:r>
          <w:rPr>
            <w:rFonts w:cs="Calibri" w:hint="cs"/>
            <w:sz w:val="28"/>
            <w:szCs w:val="28"/>
            <w:rtl/>
            <w:lang w:bidi="fa-IR"/>
          </w:rPr>
          <w:t xml:space="preserve">-از نظرم پافشاری الان دیگه راه به جایی نمیبره. ما </w:t>
        </w:r>
      </w:ins>
      <w:ins w:id="2721"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22"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23"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24"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25"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26"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27" w:author="Microsoft account" w:date="2025-09-28T10:40:00Z"/>
          <w:rFonts w:cs="Calibri"/>
          <w:sz w:val="28"/>
          <w:szCs w:val="28"/>
          <w:rtl/>
          <w:lang w:bidi="fa-IR"/>
        </w:rPr>
        <w:pPrChange w:id="2728"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29" w:author="Microsoft account" w:date="2025-09-28T11:03:00Z"/>
          <w:rFonts w:cs="Calibri"/>
          <w:sz w:val="28"/>
          <w:szCs w:val="28"/>
          <w:rtl/>
          <w:lang w:bidi="fa-IR"/>
        </w:rPr>
        <w:pPrChange w:id="2730" w:author="Microsoft account" w:date="2025-09-28T10:40:00Z">
          <w:pPr>
            <w:bidi/>
            <w:spacing w:after="0" w:line="276" w:lineRule="auto"/>
            <w:jc w:val="both"/>
          </w:pPr>
        </w:pPrChange>
      </w:pPr>
      <w:ins w:id="2731"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32" w:author="Microsoft account" w:date="2025-09-28T11:03:00Z"/>
          <w:rFonts w:cs="Calibri"/>
          <w:sz w:val="28"/>
          <w:szCs w:val="28"/>
          <w:rtl/>
          <w:lang w:bidi="fa-IR"/>
        </w:rPr>
        <w:pPrChange w:id="2733"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34" w:author="Microsoft account" w:date="2025-09-28T11:09:00Z"/>
          <w:rFonts w:cs="Calibri"/>
          <w:sz w:val="28"/>
          <w:szCs w:val="28"/>
          <w:rtl/>
          <w:lang w:bidi="fa-IR"/>
        </w:rPr>
        <w:pPrChange w:id="2735" w:author="Microsoft account" w:date="2025-09-28T11:03:00Z">
          <w:pPr>
            <w:bidi/>
            <w:spacing w:after="0" w:line="276" w:lineRule="auto"/>
            <w:jc w:val="both"/>
          </w:pPr>
        </w:pPrChange>
      </w:pPr>
      <w:ins w:id="2736"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37"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38" w:author="Microsoft account" w:date="2025-09-28T11:09:00Z"/>
          <w:rFonts w:cs="Calibri"/>
          <w:sz w:val="28"/>
          <w:szCs w:val="28"/>
          <w:rtl/>
          <w:lang w:bidi="fa-IR"/>
        </w:rPr>
        <w:pPrChange w:id="2739"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40" w:author="Microsoft account" w:date="2025-09-28T12:11:00Z"/>
          <w:rFonts w:cs="Calibri"/>
          <w:sz w:val="28"/>
          <w:szCs w:val="28"/>
          <w:lang w:bidi="fa-IR"/>
        </w:rPr>
        <w:pPrChange w:id="2741" w:author="Microsoft account" w:date="2025-09-28T11:09:00Z">
          <w:pPr>
            <w:bidi/>
            <w:spacing w:after="0" w:line="276" w:lineRule="auto"/>
            <w:jc w:val="both"/>
          </w:pPr>
        </w:pPrChange>
      </w:pPr>
      <w:ins w:id="2742"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43"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44" w:author="Microsoft account" w:date="2025-09-28T12:11:00Z"/>
          <w:rFonts w:cs="Calibri"/>
          <w:sz w:val="28"/>
          <w:szCs w:val="28"/>
          <w:lang w:bidi="fa-IR"/>
        </w:rPr>
        <w:pPrChange w:id="2745"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46" w:author="Microsoft account" w:date="2025-09-28T12:11:00Z"/>
          <w:rFonts w:cs="Calibri"/>
          <w:sz w:val="28"/>
          <w:szCs w:val="28"/>
          <w:rtl/>
          <w:lang w:bidi="fa-IR"/>
        </w:rPr>
        <w:pPrChange w:id="2747" w:author="Microsoft account" w:date="2025-09-28T12:11:00Z">
          <w:pPr>
            <w:bidi/>
            <w:spacing w:after="0" w:line="276" w:lineRule="auto"/>
            <w:jc w:val="both"/>
          </w:pPr>
        </w:pPrChange>
      </w:pPr>
      <w:ins w:id="2748"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49"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50" w:author="Microsoft account" w:date="2025-09-28T09:57:00Z"/>
          <w:rFonts w:cs="Calibri"/>
          <w:sz w:val="28"/>
          <w:szCs w:val="28"/>
          <w:lang w:bidi="fa-IR"/>
        </w:rPr>
        <w:pPrChange w:id="2751" w:author="Microsoft account" w:date="2025-09-28T12:12:00Z">
          <w:pPr>
            <w:bidi/>
            <w:spacing w:after="0" w:line="276" w:lineRule="auto"/>
            <w:jc w:val="both"/>
          </w:pPr>
        </w:pPrChange>
      </w:pPr>
      <w:ins w:id="2752" w:author="Microsoft account" w:date="2025-09-28T12:11:00Z">
        <w:r>
          <w:rPr>
            <w:rFonts w:cs="Calibri" w:hint="cs"/>
            <w:sz w:val="28"/>
            <w:szCs w:val="28"/>
            <w:rtl/>
            <w:lang w:bidi="fa-IR"/>
          </w:rPr>
          <w:t xml:space="preserve">تا </w:t>
        </w:r>
        <w:r>
          <w:rPr>
            <w:rFonts w:cs="Calibri"/>
            <w:sz w:val="28"/>
            <w:szCs w:val="28"/>
            <w:lang w:bidi="fa-IR"/>
          </w:rPr>
          <w:t>Day028 004 00:</w:t>
        </w:r>
      </w:ins>
      <w:ins w:id="2753" w:author="Microsoft account" w:date="2025-09-28T12:12:00Z">
        <w:r>
          <w:rPr>
            <w:rFonts w:cs="Calibri"/>
            <w:sz w:val="28"/>
            <w:szCs w:val="28"/>
            <w:lang w:bidi="fa-IR"/>
          </w:rPr>
          <w:t>10:17</w:t>
        </w:r>
      </w:ins>
    </w:p>
    <w:p w14:paraId="6ED4729F" w14:textId="673E2011" w:rsidR="009554B3" w:rsidRDefault="009554B3">
      <w:pPr>
        <w:spacing w:after="0" w:line="240" w:lineRule="auto"/>
        <w:rPr>
          <w:ins w:id="2754" w:author="Microsoft account" w:date="2025-09-28T09:57:00Z"/>
          <w:rFonts w:cs="Calibri"/>
          <w:sz w:val="28"/>
          <w:szCs w:val="28"/>
          <w:rtl/>
          <w:lang w:bidi="fa-IR"/>
        </w:rPr>
      </w:pPr>
      <w:ins w:id="2755"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56" w:author="Microsoft account" w:date="2025-09-29T10:01:00Z"/>
          <w:rFonts w:cs="Calibri"/>
          <w:sz w:val="28"/>
          <w:szCs w:val="28"/>
          <w:rtl/>
          <w:lang w:bidi="fa-IR"/>
        </w:rPr>
        <w:pPrChange w:id="2757" w:author="Microsoft account" w:date="2025-09-28T09:57:00Z">
          <w:pPr>
            <w:bidi/>
            <w:spacing w:after="0" w:line="276" w:lineRule="auto"/>
            <w:jc w:val="both"/>
          </w:pPr>
        </w:pPrChange>
      </w:pPr>
      <w:bookmarkStart w:id="2758" w:name="I4040707"/>
      <w:ins w:id="2759" w:author="Microsoft account" w:date="2025-09-29T10:01:00Z">
        <w:r>
          <w:rPr>
            <w:rFonts w:cs="Calibri" w:hint="cs"/>
            <w:sz w:val="28"/>
            <w:szCs w:val="28"/>
            <w:rtl/>
            <w:lang w:bidi="fa-IR"/>
          </w:rPr>
          <w:lastRenderedPageBreak/>
          <w:t>ادامه</w:t>
        </w:r>
      </w:ins>
    </w:p>
    <w:bookmarkEnd w:id="2758"/>
    <w:p w14:paraId="0A727114" w14:textId="77777777" w:rsidR="001E0EE1" w:rsidRDefault="001E0EE1">
      <w:pPr>
        <w:bidi/>
        <w:spacing w:after="0" w:line="276" w:lineRule="auto"/>
        <w:jc w:val="both"/>
        <w:rPr>
          <w:ins w:id="2760" w:author="Microsoft account" w:date="2025-09-29T10:02:00Z"/>
          <w:rFonts w:cs="Calibri"/>
          <w:sz w:val="28"/>
          <w:szCs w:val="28"/>
          <w:rtl/>
          <w:lang w:bidi="fa-IR"/>
        </w:rPr>
        <w:pPrChange w:id="2761"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62" w:author="Microsoft account" w:date="2025-09-29T12:19:00Z"/>
          <w:rFonts w:cs="Calibri"/>
          <w:sz w:val="28"/>
          <w:szCs w:val="28"/>
          <w:rtl/>
          <w:lang w:bidi="fa-IR"/>
        </w:rPr>
        <w:pPrChange w:id="2763" w:author="Microsoft account" w:date="2025-09-29T12:17:00Z">
          <w:pPr>
            <w:bidi/>
            <w:spacing w:after="0" w:line="276" w:lineRule="auto"/>
            <w:jc w:val="both"/>
          </w:pPr>
        </w:pPrChange>
      </w:pPr>
      <w:ins w:id="2764"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65"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66" w:author="Microsoft account" w:date="2025-09-29T12:19:00Z">
        <w:r>
          <w:rPr>
            <w:rFonts w:cs="Calibri" w:hint="cs"/>
            <w:sz w:val="28"/>
            <w:szCs w:val="28"/>
            <w:rtl/>
            <w:lang w:bidi="fa-IR"/>
          </w:rPr>
          <w:t xml:space="preserve">غیر این صورت از این به بعد با دوره پیش میریم اینطوری بهتره. </w:t>
        </w:r>
      </w:ins>
      <w:ins w:id="2767"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68"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69" w:author="Microsoft account" w:date="2025-09-30T09:10:00Z">
        <w:r w:rsidR="000619A5">
          <w:rPr>
            <w:rFonts w:cs="Calibri" w:hint="cs"/>
            <w:sz w:val="18"/>
            <w:szCs w:val="18"/>
            <w:rtl/>
            <w:lang w:bidi="fa-IR"/>
          </w:rPr>
          <w:t xml:space="preserve">دوره پیش برو. </w:t>
        </w:r>
      </w:ins>
      <w:ins w:id="2770"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71" w:author="Microsoft account" w:date="2025-09-29T12:19:00Z"/>
          <w:rFonts w:cs="Calibri"/>
          <w:sz w:val="28"/>
          <w:szCs w:val="28"/>
          <w:rtl/>
          <w:lang w:bidi="fa-IR"/>
        </w:rPr>
        <w:pPrChange w:id="2772"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73" w:author="Microsoft account" w:date="2025-09-29T10:01:00Z"/>
          <w:rFonts w:cs="Calibri"/>
          <w:sz w:val="28"/>
          <w:szCs w:val="28"/>
          <w:lang w:bidi="fa-IR"/>
          <w:rPrChange w:id="2774" w:author="Microsoft account" w:date="2025-09-29T12:17:00Z">
            <w:rPr>
              <w:ins w:id="2775" w:author="Microsoft account" w:date="2025-09-29T10:01:00Z"/>
              <w:lang w:bidi="fa-IR"/>
            </w:rPr>
          </w:rPrChange>
        </w:rPr>
        <w:pPrChange w:id="2776" w:author="Microsoft account" w:date="2025-09-29T12:19:00Z">
          <w:pPr>
            <w:bidi/>
            <w:spacing w:after="0" w:line="276" w:lineRule="auto"/>
            <w:jc w:val="both"/>
          </w:pPr>
        </w:pPrChange>
      </w:pPr>
      <w:ins w:id="2777"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78" w:author="Microsoft account" w:date="2025-09-29T10:02:00Z"/>
          <w:rFonts w:cs="Calibri"/>
          <w:sz w:val="28"/>
          <w:szCs w:val="28"/>
          <w:rtl/>
          <w:lang w:bidi="fa-IR"/>
        </w:rPr>
        <w:pPrChange w:id="2779" w:author="Microsoft account" w:date="2025-09-29T10:01:00Z">
          <w:pPr>
            <w:bidi/>
            <w:spacing w:after="0" w:line="276" w:lineRule="auto"/>
            <w:jc w:val="both"/>
          </w:pPr>
        </w:pPrChange>
      </w:pPr>
    </w:p>
    <w:p w14:paraId="233066C5" w14:textId="12E34EC3" w:rsidR="00EE2EC4" w:rsidRDefault="00EE2EC4">
      <w:pPr>
        <w:spacing w:after="0" w:line="240" w:lineRule="auto"/>
        <w:rPr>
          <w:ins w:id="2780" w:author="Microsoft account" w:date="2025-09-29T10:02:00Z"/>
          <w:rFonts w:cs="Calibri"/>
          <w:sz w:val="28"/>
          <w:szCs w:val="28"/>
          <w:rtl/>
          <w:lang w:bidi="fa-IR"/>
        </w:rPr>
      </w:pPr>
      <w:ins w:id="2781"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82" w:author="Microsoft account" w:date="2025-09-30T09:26:00Z"/>
          <w:rFonts w:cs="Calibri"/>
          <w:sz w:val="28"/>
          <w:szCs w:val="28"/>
          <w:rtl/>
          <w:lang w:bidi="fa-IR"/>
        </w:rPr>
        <w:pPrChange w:id="2783" w:author="Microsoft account" w:date="2025-09-29T10:02:00Z">
          <w:pPr>
            <w:bidi/>
            <w:spacing w:after="0" w:line="276" w:lineRule="auto"/>
            <w:jc w:val="both"/>
          </w:pPr>
        </w:pPrChange>
      </w:pPr>
      <w:bookmarkStart w:id="2784" w:name="I4040708"/>
      <w:ins w:id="2785" w:author="Microsoft account" w:date="2025-09-30T09:26:00Z">
        <w:r>
          <w:rPr>
            <w:rFonts w:cs="Calibri" w:hint="cs"/>
            <w:sz w:val="28"/>
            <w:szCs w:val="28"/>
            <w:rtl/>
            <w:lang w:bidi="fa-IR"/>
          </w:rPr>
          <w:lastRenderedPageBreak/>
          <w:t>ادامه</w:t>
        </w:r>
      </w:ins>
    </w:p>
    <w:bookmarkEnd w:id="2784"/>
    <w:p w14:paraId="0FEEFE41" w14:textId="77777777" w:rsidR="00181B89" w:rsidRDefault="00181B89">
      <w:pPr>
        <w:bidi/>
        <w:spacing w:after="0" w:line="276" w:lineRule="auto"/>
        <w:jc w:val="both"/>
        <w:rPr>
          <w:ins w:id="2786" w:author="Microsoft account" w:date="2025-09-30T09:26:00Z"/>
          <w:rFonts w:cs="Calibri"/>
          <w:sz w:val="28"/>
          <w:szCs w:val="28"/>
          <w:rtl/>
          <w:lang w:bidi="fa-IR"/>
        </w:rPr>
        <w:pPrChange w:id="2787"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88" w:author="Microsoft account" w:date="2025-09-30T11:48:00Z"/>
          <w:rFonts w:cs="Calibri"/>
          <w:sz w:val="28"/>
          <w:szCs w:val="28"/>
          <w:rtl/>
          <w:lang w:bidi="fa-IR"/>
        </w:rPr>
        <w:pPrChange w:id="2789" w:author="Microsoft account" w:date="2025-09-30T09:26:00Z">
          <w:pPr>
            <w:bidi/>
            <w:spacing w:after="0" w:line="276" w:lineRule="auto"/>
            <w:jc w:val="both"/>
          </w:pPr>
        </w:pPrChange>
      </w:pPr>
      <w:ins w:id="2790" w:author="Microsoft account" w:date="2025-09-30T09:26:00Z">
        <w:r>
          <w:rPr>
            <w:rFonts w:cs="Calibri" w:hint="cs"/>
            <w:sz w:val="28"/>
            <w:szCs w:val="28"/>
            <w:rtl/>
            <w:lang w:bidi="fa-IR"/>
          </w:rPr>
          <w:t>-</w:t>
        </w:r>
      </w:ins>
      <w:ins w:id="2791" w:author="Microsoft account" w:date="2025-09-30T11:47:00Z">
        <w:r w:rsidR="00ED0AB6">
          <w:rPr>
            <w:rFonts w:cs="Calibri" w:hint="cs"/>
            <w:sz w:val="28"/>
            <w:szCs w:val="28"/>
            <w:rtl/>
            <w:lang w:bidi="fa-IR"/>
          </w:rPr>
          <w:t xml:space="preserve">خب برنامه ساخته شد خروجی هم گرفتیم. جلسه </w:t>
        </w:r>
      </w:ins>
      <w:ins w:id="2792"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93" w:author="Microsoft account" w:date="2025-09-30T09:26:00Z"/>
          <w:rFonts w:cs="Calibri"/>
          <w:sz w:val="28"/>
          <w:szCs w:val="28"/>
          <w:lang w:bidi="fa-IR"/>
        </w:rPr>
        <w:pPrChange w:id="2794" w:author="Microsoft account" w:date="2025-09-30T11:48:00Z">
          <w:pPr>
            <w:bidi/>
            <w:spacing w:after="0" w:line="276" w:lineRule="auto"/>
            <w:jc w:val="both"/>
          </w:pPr>
        </w:pPrChange>
      </w:pPr>
      <w:ins w:id="2795"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96" w:author="Microsoft account" w:date="2025-09-30T09:26:00Z"/>
          <w:rFonts w:cs="Calibri"/>
          <w:sz w:val="28"/>
          <w:szCs w:val="28"/>
          <w:rtl/>
          <w:lang w:bidi="fa-IR"/>
        </w:rPr>
        <w:pPrChange w:id="2797"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98" w:author="Microsoft account" w:date="2025-09-30T09:26:00Z"/>
          <w:rFonts w:cs="Calibri"/>
          <w:sz w:val="28"/>
          <w:szCs w:val="28"/>
          <w:rtl/>
          <w:lang w:bidi="fa-IR"/>
        </w:rPr>
        <w:pPrChange w:id="2799"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800" w:author="Microsoft account" w:date="2025-09-30T09:26:00Z"/>
          <w:rFonts w:cs="Calibri"/>
          <w:sz w:val="28"/>
          <w:szCs w:val="28"/>
          <w:rtl/>
          <w:lang w:bidi="fa-IR"/>
        </w:rPr>
        <w:pPrChange w:id="2801" w:author="Microsoft account" w:date="2025-09-30T09:26:00Z">
          <w:pPr>
            <w:bidi/>
            <w:spacing w:after="0" w:line="276" w:lineRule="auto"/>
            <w:jc w:val="both"/>
          </w:pPr>
        </w:pPrChange>
      </w:pPr>
    </w:p>
    <w:p w14:paraId="237EAF27" w14:textId="2A830389" w:rsidR="00181B89" w:rsidRDefault="00181B89">
      <w:pPr>
        <w:spacing w:after="0" w:line="240" w:lineRule="auto"/>
        <w:rPr>
          <w:ins w:id="2802" w:author="Microsoft account" w:date="2025-09-30T09:27:00Z"/>
          <w:rFonts w:cs="Calibri"/>
          <w:sz w:val="28"/>
          <w:szCs w:val="28"/>
          <w:rtl/>
          <w:lang w:bidi="fa-IR"/>
        </w:rPr>
      </w:pPr>
      <w:ins w:id="2803"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804" w:author="Microsoft account" w:date="2025-10-01T10:12:00Z"/>
          <w:rFonts w:cs="Calibri"/>
          <w:sz w:val="28"/>
          <w:szCs w:val="28"/>
          <w:rtl/>
          <w:lang w:bidi="fa-IR"/>
        </w:rPr>
        <w:pPrChange w:id="2805" w:author="Microsoft account" w:date="2025-09-30T09:26:00Z">
          <w:pPr>
            <w:bidi/>
            <w:spacing w:after="0" w:line="276" w:lineRule="auto"/>
            <w:jc w:val="both"/>
          </w:pPr>
        </w:pPrChange>
      </w:pPr>
      <w:bookmarkStart w:id="2806" w:name="I4040709"/>
      <w:ins w:id="2807" w:author="Microsoft account" w:date="2025-10-01T10:12:00Z">
        <w:r>
          <w:rPr>
            <w:rFonts w:cs="Calibri" w:hint="cs"/>
            <w:sz w:val="28"/>
            <w:szCs w:val="28"/>
            <w:rtl/>
            <w:lang w:bidi="fa-IR"/>
          </w:rPr>
          <w:lastRenderedPageBreak/>
          <w:t>ادامه</w:t>
        </w:r>
      </w:ins>
    </w:p>
    <w:bookmarkEnd w:id="2806"/>
    <w:p w14:paraId="6CC51B87" w14:textId="77777777" w:rsidR="001B31A3" w:rsidRDefault="001B31A3">
      <w:pPr>
        <w:bidi/>
        <w:spacing w:after="0" w:line="276" w:lineRule="auto"/>
        <w:jc w:val="both"/>
        <w:rPr>
          <w:ins w:id="2808" w:author="Microsoft account" w:date="2025-10-01T10:13:00Z"/>
          <w:rFonts w:cs="Calibri"/>
          <w:sz w:val="28"/>
          <w:szCs w:val="28"/>
          <w:lang w:bidi="fa-IR"/>
        </w:rPr>
        <w:pPrChange w:id="2809"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810" w:author="Microsoft account" w:date="2025-10-01T10:13:00Z"/>
          <w:rFonts w:cs="Calibri"/>
          <w:sz w:val="28"/>
          <w:szCs w:val="28"/>
          <w:lang w:bidi="fa-IR"/>
        </w:rPr>
        <w:pPrChange w:id="2811" w:author="Microsoft account" w:date="2025-10-01T10:13:00Z">
          <w:pPr>
            <w:bidi/>
            <w:spacing w:after="0" w:line="276" w:lineRule="auto"/>
            <w:jc w:val="both"/>
          </w:pPr>
        </w:pPrChange>
      </w:pPr>
      <w:ins w:id="2812"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13" w:author="Microsoft account" w:date="2025-10-01T10:15:00Z"/>
          <w:rFonts w:cs="Calibri"/>
          <w:sz w:val="28"/>
          <w:szCs w:val="28"/>
          <w:lang w:bidi="fa-IR"/>
        </w:rPr>
        <w:pPrChange w:id="2814" w:author="Microsoft account" w:date="2025-10-01T10:12:00Z">
          <w:pPr>
            <w:bidi/>
            <w:spacing w:after="0" w:line="276" w:lineRule="auto"/>
            <w:jc w:val="both"/>
          </w:pPr>
        </w:pPrChange>
      </w:pPr>
      <w:ins w:id="2815"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16" w:author="Microsoft account" w:date="2025-10-01T10:15:00Z"/>
          <w:rFonts w:cs="Calibri"/>
          <w:sz w:val="28"/>
          <w:szCs w:val="28"/>
          <w:lang w:bidi="fa-IR"/>
        </w:rPr>
        <w:pPrChange w:id="2817"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18" w:author="Microsoft account" w:date="2025-10-01T10:18:00Z"/>
          <w:rFonts w:cs="Calibri"/>
          <w:sz w:val="28"/>
          <w:szCs w:val="28"/>
          <w:rtl/>
          <w:lang w:bidi="fa-IR"/>
        </w:rPr>
        <w:pPrChange w:id="2819" w:author="Microsoft account" w:date="2025-10-01T10:15:00Z">
          <w:pPr>
            <w:bidi/>
            <w:spacing w:after="0" w:line="276" w:lineRule="auto"/>
            <w:jc w:val="both"/>
          </w:pPr>
        </w:pPrChange>
      </w:pPr>
      <w:ins w:id="2820"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21" w:author="Microsoft account" w:date="2025-10-01T10:18:00Z"/>
          <w:rFonts w:cs="Calibri"/>
          <w:sz w:val="28"/>
          <w:szCs w:val="28"/>
          <w:rtl/>
          <w:lang w:bidi="fa-IR"/>
        </w:rPr>
        <w:pPrChange w:id="2822" w:author="Microsoft account" w:date="2025-10-01T10:18:00Z">
          <w:pPr>
            <w:bidi/>
            <w:spacing w:after="0" w:line="276" w:lineRule="auto"/>
            <w:jc w:val="both"/>
          </w:pPr>
        </w:pPrChange>
      </w:pPr>
      <w:ins w:id="2823" w:author="Microsoft account" w:date="2025-10-01T10:18:00Z">
        <w:r w:rsidRPr="00A86E91">
          <w:rPr>
            <w:rFonts w:cs="Calibri"/>
            <w:noProof/>
            <w:sz w:val="28"/>
            <w:szCs w:val="28"/>
            <w:rPrChange w:id="2824"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25" w:author="Microsoft account" w:date="2025-10-01T10:20:00Z"/>
          <w:rFonts w:cs="Calibri"/>
          <w:sz w:val="28"/>
          <w:szCs w:val="28"/>
          <w:rtl/>
          <w:lang w:bidi="fa-IR"/>
        </w:rPr>
        <w:pPrChange w:id="2826" w:author="Microsoft account" w:date="2025-10-01T10:18:00Z">
          <w:pPr>
            <w:bidi/>
            <w:spacing w:after="0" w:line="276" w:lineRule="auto"/>
            <w:jc w:val="both"/>
          </w:pPr>
        </w:pPrChange>
      </w:pPr>
      <w:ins w:id="2827"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28"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29"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30" w:author="Microsoft account" w:date="2025-10-01T10:20:00Z"/>
          <w:rFonts w:cs="Calibri"/>
          <w:sz w:val="28"/>
          <w:szCs w:val="28"/>
          <w:rtl/>
          <w:lang w:bidi="fa-IR"/>
        </w:rPr>
        <w:pPrChange w:id="2831"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32" w:author="Microsoft account" w:date="2025-10-01T10:22:00Z"/>
          <w:rFonts w:cs="Calibri"/>
          <w:sz w:val="28"/>
          <w:szCs w:val="28"/>
          <w:rtl/>
          <w:lang w:bidi="fa-IR"/>
        </w:rPr>
        <w:pPrChange w:id="2833" w:author="Microsoft account" w:date="2025-10-01T10:20:00Z">
          <w:pPr>
            <w:bidi/>
            <w:spacing w:after="0" w:line="276" w:lineRule="auto"/>
            <w:jc w:val="both"/>
          </w:pPr>
        </w:pPrChange>
      </w:pPr>
      <w:ins w:id="2834" w:author="Microsoft account" w:date="2025-10-01T10:20:00Z">
        <w:r>
          <w:rPr>
            <w:rFonts w:cs="Calibri" w:hint="cs"/>
            <w:sz w:val="28"/>
            <w:szCs w:val="28"/>
            <w:rtl/>
            <w:lang w:bidi="fa-IR"/>
          </w:rPr>
          <w:t>-</w:t>
        </w:r>
      </w:ins>
      <w:ins w:id="2835"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36"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37"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38" w:author="Microsoft account" w:date="2025-10-01T10:22:00Z">
        <w:r>
          <w:rPr>
            <w:rFonts w:cs="Calibri" w:hint="cs"/>
            <w:sz w:val="28"/>
            <w:szCs w:val="28"/>
            <w:rtl/>
            <w:lang w:bidi="fa-IR"/>
          </w:rPr>
          <w:t xml:space="preserve"> کنه که نمیشه این کار رو بکنی باید اطلاعات رو پر کنی ابتدا.</w:t>
        </w:r>
      </w:ins>
      <w:ins w:id="2839" w:author="Microsoft account" w:date="2025-10-02T09:28:00Z">
        <w:r w:rsidR="002D6DA1">
          <w:rPr>
            <w:rFonts w:cs="Calibri"/>
            <w:sz w:val="28"/>
            <w:szCs w:val="28"/>
            <w:lang w:bidi="fa-IR"/>
          </w:rPr>
          <w:t xml:space="preserve"> </w:t>
        </w:r>
      </w:ins>
      <w:ins w:id="2840"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41" w:author="Microsoft account" w:date="2025-10-01T10:22:00Z"/>
          <w:rFonts w:cs="Calibri"/>
          <w:sz w:val="28"/>
          <w:szCs w:val="28"/>
          <w:rtl/>
          <w:lang w:bidi="fa-IR"/>
        </w:rPr>
        <w:pPrChange w:id="2842"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43" w:author="Microsoft account" w:date="2025-10-01T10:52:00Z"/>
          <w:rFonts w:cs="Calibri"/>
          <w:sz w:val="28"/>
          <w:szCs w:val="28"/>
          <w:rtl/>
          <w:lang w:bidi="fa-IR"/>
        </w:rPr>
        <w:pPrChange w:id="2844" w:author="Microsoft account" w:date="2025-10-01T10:22:00Z">
          <w:pPr>
            <w:bidi/>
            <w:spacing w:after="0" w:line="276" w:lineRule="auto"/>
            <w:jc w:val="both"/>
          </w:pPr>
        </w:pPrChange>
      </w:pPr>
      <w:ins w:id="2845" w:author="Microsoft account" w:date="2025-10-01T10:22:00Z">
        <w:r>
          <w:rPr>
            <w:rFonts w:cs="Calibri" w:hint="cs"/>
            <w:sz w:val="28"/>
            <w:szCs w:val="28"/>
            <w:rtl/>
            <w:lang w:bidi="fa-IR"/>
          </w:rPr>
          <w:t>-</w:t>
        </w:r>
      </w:ins>
      <w:ins w:id="2846" w:author="Microsoft account" w:date="2025-10-01T10:51:00Z">
        <w:r w:rsidR="00462037">
          <w:rPr>
            <w:rFonts w:cs="Calibri" w:hint="cs"/>
            <w:sz w:val="28"/>
            <w:szCs w:val="28"/>
            <w:rtl/>
            <w:lang w:bidi="fa-IR"/>
          </w:rPr>
          <w:t xml:space="preserve">نکته : درمورد </w:t>
        </w:r>
      </w:ins>
      <w:ins w:id="2847"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48" w:author="Microsoft account" w:date="2025-10-02T09:29:00Z">
        <w:r w:rsidR="002D6DA1">
          <w:rPr>
            <w:rFonts w:cs="Calibri" w:hint="cs"/>
            <w:sz w:val="28"/>
            <w:szCs w:val="28"/>
            <w:rtl/>
            <w:lang w:bidi="fa-IR"/>
          </w:rPr>
          <w:t xml:space="preserve"> </w:t>
        </w:r>
      </w:ins>
      <w:ins w:id="2849"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50"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51" w:author="Microsoft account" w:date="2025-10-01T10:52:00Z"/>
          <w:rFonts w:cs="Calibri"/>
          <w:sz w:val="28"/>
          <w:szCs w:val="28"/>
          <w:rtl/>
          <w:lang w:bidi="fa-IR"/>
        </w:rPr>
        <w:pPrChange w:id="2852"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53" w:author="Microsoft account" w:date="2025-10-01T11:02:00Z"/>
          <w:rFonts w:cs="Calibri"/>
          <w:sz w:val="28"/>
          <w:szCs w:val="28"/>
          <w:rtl/>
          <w:lang w:bidi="fa-IR"/>
        </w:rPr>
        <w:pPrChange w:id="2854" w:author="Microsoft account" w:date="2025-10-01T10:52:00Z">
          <w:pPr>
            <w:bidi/>
            <w:spacing w:after="0" w:line="276" w:lineRule="auto"/>
            <w:jc w:val="both"/>
          </w:pPr>
        </w:pPrChange>
      </w:pPr>
      <w:ins w:id="2855" w:author="Microsoft account" w:date="2025-10-01T10:52:00Z">
        <w:r>
          <w:rPr>
            <w:rFonts w:cs="Calibri" w:hint="cs"/>
            <w:sz w:val="28"/>
            <w:szCs w:val="28"/>
            <w:rtl/>
            <w:lang w:bidi="fa-IR"/>
          </w:rPr>
          <w:t>-</w:t>
        </w:r>
      </w:ins>
      <w:ins w:id="2856"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57"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58" w:author="Microsoft account" w:date="2025-10-02T09:30:00Z">
        <w:r w:rsidR="002D6DA1">
          <w:rPr>
            <w:rFonts w:cs="Calibri" w:hint="cs"/>
            <w:sz w:val="28"/>
            <w:szCs w:val="28"/>
            <w:rtl/>
            <w:lang w:bidi="fa-IR"/>
          </w:rPr>
          <w:t xml:space="preserve"> </w:t>
        </w:r>
      </w:ins>
      <w:ins w:id="2859"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60"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61"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62" w:author="Microsoft account" w:date="2025-10-01T11:02:00Z"/>
          <w:rFonts w:cs="Calibri"/>
          <w:sz w:val="28"/>
          <w:szCs w:val="28"/>
          <w:rtl/>
          <w:lang w:bidi="fa-IR"/>
        </w:rPr>
        <w:pPrChange w:id="2863"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64" w:author="Microsoft account" w:date="2025-10-01T11:03:00Z"/>
          <w:rFonts w:cs="Calibri"/>
          <w:sz w:val="28"/>
          <w:szCs w:val="28"/>
          <w:rtl/>
          <w:lang w:bidi="fa-IR"/>
        </w:rPr>
        <w:pPrChange w:id="2865" w:author="Microsoft account" w:date="2025-10-01T11:02:00Z">
          <w:pPr>
            <w:bidi/>
            <w:spacing w:after="0" w:line="276" w:lineRule="auto"/>
            <w:jc w:val="both"/>
          </w:pPr>
        </w:pPrChange>
      </w:pPr>
      <w:ins w:id="2866" w:author="Microsoft account" w:date="2025-10-01T11:02:00Z">
        <w:r>
          <w:rPr>
            <w:rFonts w:cs="Calibri" w:hint="cs"/>
            <w:sz w:val="28"/>
            <w:szCs w:val="28"/>
            <w:rtl/>
            <w:lang w:bidi="fa-IR"/>
          </w:rPr>
          <w:t>-</w:t>
        </w:r>
      </w:ins>
      <w:ins w:id="2867"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68" w:author="Microsoft account" w:date="2025-10-01T11:03:00Z"/>
          <w:rFonts w:cs="Calibri"/>
          <w:sz w:val="28"/>
          <w:szCs w:val="28"/>
          <w:rtl/>
          <w:lang w:bidi="fa-IR"/>
        </w:rPr>
        <w:pPrChange w:id="2869" w:author="Microsoft account" w:date="2025-10-01T11:03:00Z">
          <w:pPr>
            <w:bidi/>
            <w:spacing w:after="0" w:line="276" w:lineRule="auto"/>
            <w:jc w:val="both"/>
          </w:pPr>
        </w:pPrChange>
      </w:pPr>
      <w:ins w:id="2870" w:author="Microsoft account" w:date="2025-10-01T11:03:00Z">
        <w:r w:rsidRPr="005341CF">
          <w:rPr>
            <w:rFonts w:cs="Calibri"/>
            <w:noProof/>
            <w:sz w:val="28"/>
            <w:szCs w:val="28"/>
            <w:rPrChange w:id="2871"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72" w:author="Microsoft account" w:date="2025-10-01T11:03:00Z"/>
          <w:rFonts w:cs="Calibri"/>
          <w:sz w:val="28"/>
          <w:szCs w:val="28"/>
          <w:rtl/>
          <w:lang w:bidi="fa-IR"/>
        </w:rPr>
        <w:pPrChange w:id="2873"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74" w:author="Microsoft account" w:date="2025-10-01T11:05:00Z"/>
          <w:rFonts w:cs="Calibri"/>
          <w:sz w:val="28"/>
          <w:szCs w:val="28"/>
          <w:rtl/>
          <w:lang w:bidi="fa-IR"/>
        </w:rPr>
        <w:pPrChange w:id="2875" w:author="Microsoft account" w:date="2025-10-01T11:03:00Z">
          <w:pPr>
            <w:bidi/>
            <w:spacing w:after="0" w:line="276" w:lineRule="auto"/>
            <w:jc w:val="both"/>
          </w:pPr>
        </w:pPrChange>
      </w:pPr>
      <w:ins w:id="2876" w:author="Microsoft account" w:date="2025-10-01T11:03:00Z">
        <w:r>
          <w:rPr>
            <w:rFonts w:cs="Calibri" w:hint="cs"/>
            <w:sz w:val="28"/>
            <w:szCs w:val="28"/>
            <w:rtl/>
            <w:lang w:bidi="fa-IR"/>
          </w:rPr>
          <w:t>-</w:t>
        </w:r>
      </w:ins>
      <w:ins w:id="2877"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78"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79" w:author="Microsoft account" w:date="2025-10-01T11:05:00Z"/>
          <w:rFonts w:cs="Calibri"/>
          <w:sz w:val="28"/>
          <w:szCs w:val="28"/>
          <w:rtl/>
          <w:lang w:bidi="fa-IR"/>
        </w:rPr>
        <w:pPrChange w:id="2880"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81" w:author="Microsoft account" w:date="2025-10-01T12:15:00Z"/>
          <w:rFonts w:cs="Calibri"/>
          <w:sz w:val="28"/>
          <w:szCs w:val="28"/>
          <w:rtl/>
          <w:lang w:bidi="fa-IR"/>
        </w:rPr>
        <w:pPrChange w:id="2882" w:author="Microsoft account" w:date="2025-10-01T11:05:00Z">
          <w:pPr>
            <w:bidi/>
            <w:spacing w:after="0" w:line="276" w:lineRule="auto"/>
            <w:jc w:val="both"/>
          </w:pPr>
        </w:pPrChange>
      </w:pPr>
      <w:ins w:id="2883" w:author="Microsoft account" w:date="2025-10-01T11:05:00Z">
        <w:r>
          <w:rPr>
            <w:rFonts w:cs="Calibri" w:hint="cs"/>
            <w:sz w:val="28"/>
            <w:szCs w:val="28"/>
            <w:rtl/>
            <w:lang w:bidi="fa-IR"/>
          </w:rPr>
          <w:lastRenderedPageBreak/>
          <w:t>-</w:t>
        </w:r>
      </w:ins>
      <w:ins w:id="2884"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85"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86" w:author="Microsoft account" w:date="2025-10-01T12:16:00Z"/>
          <w:rFonts w:cs="Calibri"/>
          <w:sz w:val="28"/>
          <w:szCs w:val="28"/>
          <w:rtl/>
          <w:lang w:bidi="fa-IR"/>
        </w:rPr>
        <w:pPrChange w:id="2887" w:author="Microsoft account" w:date="2025-10-01T12:15:00Z">
          <w:pPr>
            <w:bidi/>
            <w:spacing w:after="0" w:line="276" w:lineRule="auto"/>
            <w:jc w:val="both"/>
          </w:pPr>
        </w:pPrChange>
      </w:pPr>
      <w:ins w:id="2888" w:author="Microsoft account" w:date="2025-10-01T12:15:00Z">
        <w:r w:rsidRPr="00C0212C">
          <w:rPr>
            <w:rFonts w:cs="Calibri"/>
            <w:noProof/>
            <w:sz w:val="28"/>
            <w:szCs w:val="28"/>
            <w:rPrChange w:id="2889"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90" w:author="Microsoft account" w:date="2025-10-01T12:16:00Z"/>
          <w:rFonts w:cs="Calibri"/>
          <w:sz w:val="28"/>
          <w:szCs w:val="28"/>
          <w:rtl/>
          <w:lang w:bidi="fa-IR"/>
        </w:rPr>
        <w:pPrChange w:id="2891"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92" w:author="Microsoft account" w:date="2025-10-01T12:16:00Z"/>
          <w:rFonts w:cs="Calibri"/>
          <w:sz w:val="28"/>
          <w:szCs w:val="28"/>
          <w:rtl/>
          <w:lang w:bidi="fa-IR"/>
        </w:rPr>
        <w:pPrChange w:id="2893" w:author="Microsoft account" w:date="2025-10-01T12:16:00Z">
          <w:pPr>
            <w:bidi/>
            <w:spacing w:after="0" w:line="276" w:lineRule="auto"/>
            <w:jc w:val="both"/>
          </w:pPr>
        </w:pPrChange>
      </w:pPr>
      <w:ins w:id="2894"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95" w:author="Microsoft account" w:date="2025-10-01T12:17:00Z"/>
          <w:rtl/>
          <w:lang w:bidi="fa-IR"/>
        </w:rPr>
        <w:pPrChange w:id="2896" w:author="Microsoft account" w:date="2025-10-01T12:16:00Z">
          <w:pPr>
            <w:bidi/>
            <w:spacing w:after="0" w:line="276" w:lineRule="auto"/>
            <w:jc w:val="both"/>
          </w:pPr>
        </w:pPrChange>
      </w:pPr>
      <w:ins w:id="2897" w:author="Microsoft account" w:date="2025-10-01T12:16:00Z">
        <w:r>
          <w:rPr>
            <w:rFonts w:cs="Times New Roman" w:hint="cs"/>
            <w:rtl/>
            <w:lang w:bidi="fa-IR"/>
          </w:rPr>
          <w:t xml:space="preserve">با </w:t>
        </w:r>
      </w:ins>
      <w:ins w:id="2898"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99" w:author="Microsoft account" w:date="2025-10-01T10:12:00Z"/>
          <w:rFonts w:cs="Calibri"/>
          <w:sz w:val="28"/>
          <w:szCs w:val="28"/>
          <w:rtl/>
          <w:lang w:bidi="fa-IR"/>
          <w:rPrChange w:id="2900" w:author="Microsoft account" w:date="2025-10-01T12:17:00Z">
            <w:rPr>
              <w:ins w:id="2901" w:author="Microsoft account" w:date="2025-10-01T10:12:00Z"/>
              <w:rtl/>
              <w:lang w:bidi="fa-IR"/>
            </w:rPr>
          </w:rPrChange>
        </w:rPr>
        <w:pPrChange w:id="2902" w:author="Microsoft account" w:date="2025-10-01T12:17:00Z">
          <w:pPr>
            <w:bidi/>
            <w:spacing w:after="0" w:line="276" w:lineRule="auto"/>
            <w:jc w:val="both"/>
          </w:pPr>
        </w:pPrChange>
      </w:pPr>
      <w:ins w:id="2903"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904" w:author="Microsoft account" w:date="2025-10-01T12:19:00Z">
        <w:r>
          <w:rPr>
            <w:rFonts w:cs="Calibri"/>
            <w:sz w:val="28"/>
            <w:szCs w:val="28"/>
            <w:lang w:bidi="fa-IR"/>
          </w:rPr>
          <w:t>00:03:00</w:t>
        </w:r>
      </w:ins>
    </w:p>
    <w:p w14:paraId="3E2B0087" w14:textId="6B19945C" w:rsidR="001B31A3" w:rsidRDefault="001B31A3">
      <w:pPr>
        <w:bidi/>
        <w:rPr>
          <w:ins w:id="2905" w:author="Microsoft account" w:date="2025-10-01T10:13:00Z"/>
          <w:rFonts w:cs="Calibri"/>
          <w:sz w:val="28"/>
          <w:szCs w:val="28"/>
          <w:rtl/>
          <w:lang w:bidi="fa-IR"/>
        </w:rPr>
        <w:pPrChange w:id="2906" w:author="Microsoft account" w:date="2025-10-01T12:17:00Z">
          <w:pPr>
            <w:spacing w:after="0" w:line="240" w:lineRule="auto"/>
          </w:pPr>
        </w:pPrChange>
      </w:pPr>
      <w:ins w:id="2907" w:author="Microsoft account" w:date="2025-10-01T10:13:00Z">
        <w:r>
          <w:rPr>
            <w:rFonts w:cs="Calibri"/>
            <w:sz w:val="28"/>
            <w:szCs w:val="28"/>
            <w:rtl/>
            <w:lang w:bidi="fa-IR"/>
          </w:rPr>
          <w:br w:type="page"/>
        </w:r>
      </w:ins>
    </w:p>
    <w:p w14:paraId="4F5D8FDF" w14:textId="4B081BE9" w:rsidR="001B31A3" w:rsidRDefault="008C5507">
      <w:pPr>
        <w:bidi/>
        <w:rPr>
          <w:ins w:id="2908" w:author="Microsoft account" w:date="2025-10-02T09:32:00Z"/>
          <w:rFonts w:cs="Calibri"/>
          <w:sz w:val="28"/>
          <w:szCs w:val="28"/>
          <w:rtl/>
          <w:lang w:bidi="fa-IR"/>
        </w:rPr>
        <w:pPrChange w:id="2909" w:author="Microsoft account" w:date="2025-10-01T12:17:00Z">
          <w:pPr>
            <w:bidi/>
            <w:spacing w:after="0" w:line="276" w:lineRule="auto"/>
            <w:jc w:val="both"/>
          </w:pPr>
        </w:pPrChange>
      </w:pPr>
      <w:bookmarkStart w:id="2910" w:name="I4040710"/>
      <w:ins w:id="2911" w:author="Microsoft account" w:date="2025-10-02T09:32:00Z">
        <w:r>
          <w:rPr>
            <w:rFonts w:cs="Calibri" w:hint="cs"/>
            <w:sz w:val="28"/>
            <w:szCs w:val="28"/>
            <w:rtl/>
            <w:lang w:bidi="fa-IR"/>
          </w:rPr>
          <w:lastRenderedPageBreak/>
          <w:t>ادامه</w:t>
        </w:r>
      </w:ins>
    </w:p>
    <w:bookmarkEnd w:id="2910"/>
    <w:p w14:paraId="3B51C53A" w14:textId="77777777" w:rsidR="008C5507" w:rsidRDefault="008C5507">
      <w:pPr>
        <w:bidi/>
        <w:rPr>
          <w:ins w:id="2912" w:author="Microsoft account" w:date="2025-10-02T09:32:00Z"/>
          <w:rFonts w:cs="Calibri"/>
          <w:sz w:val="28"/>
          <w:szCs w:val="28"/>
          <w:rtl/>
          <w:lang w:bidi="fa-IR"/>
        </w:rPr>
        <w:pPrChange w:id="2913" w:author="Microsoft account" w:date="2025-10-02T09:32:00Z">
          <w:pPr>
            <w:bidi/>
            <w:spacing w:after="0" w:line="276" w:lineRule="auto"/>
            <w:jc w:val="both"/>
          </w:pPr>
        </w:pPrChange>
      </w:pPr>
    </w:p>
    <w:p w14:paraId="47BD1E43" w14:textId="74C6EA2E" w:rsidR="008C5507" w:rsidRDefault="008C5507">
      <w:pPr>
        <w:bidi/>
        <w:rPr>
          <w:ins w:id="2914" w:author="Microsoft account" w:date="2025-10-02T10:11:00Z"/>
          <w:rFonts w:cs="Calibri"/>
          <w:sz w:val="28"/>
          <w:szCs w:val="28"/>
          <w:rtl/>
          <w:lang w:bidi="fa-IR"/>
        </w:rPr>
        <w:pPrChange w:id="2915" w:author="Microsoft account" w:date="2025-10-02T09:32:00Z">
          <w:pPr>
            <w:bidi/>
            <w:spacing w:after="0" w:line="276" w:lineRule="auto"/>
            <w:jc w:val="both"/>
          </w:pPr>
        </w:pPrChange>
      </w:pPr>
      <w:ins w:id="2916" w:author="Microsoft account" w:date="2025-10-02T09:32:00Z">
        <w:r>
          <w:rPr>
            <w:rFonts w:cs="Calibri" w:hint="cs"/>
            <w:sz w:val="28"/>
            <w:szCs w:val="28"/>
            <w:rtl/>
            <w:lang w:bidi="fa-IR"/>
          </w:rPr>
          <w:t>-</w:t>
        </w:r>
      </w:ins>
      <w:ins w:id="2917"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18"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19" w:author="Microsoft account" w:date="2025-10-02T10:11:00Z"/>
          <w:rFonts w:cs="Calibri"/>
          <w:sz w:val="28"/>
          <w:szCs w:val="28"/>
          <w:rtl/>
          <w:lang w:bidi="fa-IR"/>
        </w:rPr>
        <w:pPrChange w:id="2920" w:author="Microsoft account" w:date="2025-10-02T10:11:00Z">
          <w:pPr>
            <w:bidi/>
            <w:spacing w:after="0" w:line="276" w:lineRule="auto"/>
            <w:jc w:val="both"/>
          </w:pPr>
        </w:pPrChange>
      </w:pPr>
    </w:p>
    <w:p w14:paraId="0E12DB74" w14:textId="7FEC8E98" w:rsidR="009C2FC8" w:rsidRDefault="00DC3A93">
      <w:pPr>
        <w:bidi/>
        <w:rPr>
          <w:ins w:id="2921" w:author="Microsoft account" w:date="2025-10-02T10:22:00Z"/>
          <w:rFonts w:cs="Calibri"/>
          <w:sz w:val="28"/>
          <w:szCs w:val="28"/>
          <w:rtl/>
          <w:lang w:bidi="fa-IR"/>
        </w:rPr>
        <w:pPrChange w:id="2922" w:author="Microsoft account" w:date="2025-10-02T10:21:00Z">
          <w:pPr>
            <w:bidi/>
            <w:spacing w:after="0" w:line="276" w:lineRule="auto"/>
            <w:jc w:val="both"/>
          </w:pPr>
        </w:pPrChange>
      </w:pPr>
      <w:ins w:id="2923" w:author="Microsoft account" w:date="2025-10-02T10:21:00Z">
        <w:r>
          <w:rPr>
            <w:rFonts w:cs="Calibri"/>
            <w:sz w:val="28"/>
            <w:szCs w:val="28"/>
            <w:lang w:bidi="fa-IR"/>
          </w:rPr>
          <w:t>-</w:t>
        </w:r>
        <w:r>
          <w:rPr>
            <w:rFonts w:cs="Calibri" w:hint="cs"/>
            <w:sz w:val="28"/>
            <w:szCs w:val="28"/>
            <w:rtl/>
            <w:lang w:bidi="fa-IR"/>
          </w:rPr>
          <w:t xml:space="preserve">توی این سایت </w:t>
        </w:r>
      </w:ins>
      <w:ins w:id="2924"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25"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26" w:author="Microsoft account" w:date="2025-10-03T10:47:00Z">
        <w:r w:rsidR="00374F57">
          <w:rPr>
            <w:rFonts w:cs="Calibri" w:hint="cs"/>
            <w:sz w:val="28"/>
            <w:szCs w:val="28"/>
            <w:rtl/>
            <w:lang w:bidi="fa-IR"/>
          </w:rPr>
          <w:t>(</w:t>
        </w:r>
      </w:ins>
      <w:ins w:id="2927"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28" w:author="Microsoft account" w:date="2025-10-03T10:47:00Z">
        <w:r w:rsidR="00374F57">
          <w:rPr>
            <w:rFonts w:cs="Calibri" w:hint="cs"/>
            <w:sz w:val="28"/>
            <w:szCs w:val="28"/>
            <w:rtl/>
            <w:lang w:bidi="fa-IR"/>
          </w:rPr>
          <w:t>)</w:t>
        </w:r>
      </w:ins>
    </w:p>
    <w:p w14:paraId="021FB63C" w14:textId="77777777" w:rsidR="00DC3A93" w:rsidRDefault="00DC3A93">
      <w:pPr>
        <w:bidi/>
        <w:rPr>
          <w:ins w:id="2929" w:author="Microsoft account" w:date="2025-10-02T10:22:00Z"/>
          <w:rFonts w:cs="Calibri"/>
          <w:sz w:val="28"/>
          <w:szCs w:val="28"/>
          <w:rtl/>
          <w:lang w:bidi="fa-IR"/>
        </w:rPr>
        <w:pPrChange w:id="2930" w:author="Microsoft account" w:date="2025-10-02T10:22:00Z">
          <w:pPr>
            <w:bidi/>
            <w:spacing w:after="0" w:line="276" w:lineRule="auto"/>
            <w:jc w:val="both"/>
          </w:pPr>
        </w:pPrChange>
      </w:pPr>
    </w:p>
    <w:p w14:paraId="159ED1E6" w14:textId="43A31233" w:rsidR="00DC3A93" w:rsidRDefault="00DC3A93">
      <w:pPr>
        <w:bidi/>
        <w:rPr>
          <w:ins w:id="2931" w:author="Microsoft account" w:date="2025-10-03T10:54:00Z"/>
          <w:rFonts w:cs="Calibri"/>
          <w:sz w:val="28"/>
          <w:szCs w:val="28"/>
          <w:rtl/>
          <w:lang w:bidi="fa-IR"/>
        </w:rPr>
        <w:pPrChange w:id="2932" w:author="Microsoft account" w:date="2025-10-02T10:22:00Z">
          <w:pPr>
            <w:bidi/>
            <w:spacing w:after="0" w:line="276" w:lineRule="auto"/>
            <w:jc w:val="both"/>
          </w:pPr>
        </w:pPrChange>
      </w:pPr>
      <w:ins w:id="2933" w:author="Microsoft account" w:date="2025-10-02T10:22:00Z">
        <w:r>
          <w:rPr>
            <w:rFonts w:cs="Calibri" w:hint="cs"/>
            <w:sz w:val="28"/>
            <w:szCs w:val="28"/>
            <w:rtl/>
            <w:lang w:bidi="fa-IR"/>
          </w:rPr>
          <w:t>-</w:t>
        </w:r>
      </w:ins>
      <w:ins w:id="2934"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35"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36"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37"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38" w:author="Microsoft account" w:date="2025-10-02T10:26:00Z">
        <w:r w:rsidR="00AB2FC7">
          <w:rPr>
            <w:rFonts w:cs="Calibri" w:hint="cs"/>
            <w:sz w:val="28"/>
            <w:szCs w:val="28"/>
            <w:rtl/>
            <w:lang w:bidi="fa-IR"/>
          </w:rPr>
          <w:t>)</w:t>
        </w:r>
      </w:ins>
    </w:p>
    <w:p w14:paraId="2BCCEF97" w14:textId="77777777" w:rsidR="00E565D1" w:rsidRDefault="00E565D1">
      <w:pPr>
        <w:bidi/>
        <w:rPr>
          <w:ins w:id="2939" w:author="Microsoft account" w:date="2025-10-03T10:54:00Z"/>
          <w:rFonts w:cs="Calibri"/>
          <w:sz w:val="18"/>
          <w:szCs w:val="18"/>
          <w:rtl/>
          <w:lang w:bidi="fa-IR"/>
        </w:rPr>
        <w:pPrChange w:id="2940" w:author="Microsoft account" w:date="2025-10-03T10:54:00Z">
          <w:pPr>
            <w:bidi/>
            <w:spacing w:after="0" w:line="276" w:lineRule="auto"/>
            <w:jc w:val="both"/>
          </w:pPr>
        </w:pPrChange>
      </w:pPr>
      <w:ins w:id="2941" w:author="Microsoft account" w:date="2025-10-03T10:54:00Z">
        <w:r>
          <w:rPr>
            <w:rFonts w:cs="Calibri" w:hint="cs"/>
            <w:sz w:val="28"/>
            <w:szCs w:val="28"/>
            <w:rtl/>
            <w:lang w:bidi="fa-IR"/>
          </w:rPr>
          <w:t>(</w:t>
        </w:r>
      </w:ins>
    </w:p>
    <w:p w14:paraId="39DDF5BA" w14:textId="49E4B72E" w:rsidR="00E565D1" w:rsidRDefault="00E565D1">
      <w:pPr>
        <w:bidi/>
        <w:rPr>
          <w:ins w:id="2942" w:author="Microsoft account" w:date="2025-10-03T10:55:00Z"/>
          <w:rFonts w:cs="Calibri"/>
          <w:sz w:val="18"/>
          <w:szCs w:val="18"/>
          <w:rtl/>
          <w:lang w:bidi="fa-IR"/>
        </w:rPr>
        <w:pPrChange w:id="2943" w:author="Microsoft account" w:date="2025-10-03T10:54:00Z">
          <w:pPr>
            <w:bidi/>
            <w:spacing w:after="0" w:line="276" w:lineRule="auto"/>
            <w:jc w:val="both"/>
          </w:pPr>
        </w:pPrChange>
      </w:pPr>
      <w:ins w:id="2944" w:author="Microsoft account" w:date="2025-10-03T10:54:00Z">
        <w:r>
          <w:rPr>
            <w:rFonts w:cs="Calibri" w:hint="cs"/>
            <w:sz w:val="18"/>
            <w:szCs w:val="18"/>
            <w:rtl/>
            <w:lang w:bidi="fa-IR"/>
          </w:rPr>
          <w:t xml:space="preserve">-نکته درمورد </w:t>
        </w:r>
      </w:ins>
      <w:ins w:id="2945"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46" w:author="Microsoft account" w:date="2025-10-03T10:55:00Z"/>
          <w:rFonts w:cs="Calibri"/>
          <w:sz w:val="18"/>
          <w:szCs w:val="18"/>
          <w:rtl/>
          <w:lang w:bidi="fa-IR"/>
        </w:rPr>
        <w:pPrChange w:id="2947" w:author="Microsoft account" w:date="2025-10-03T10:55:00Z">
          <w:pPr>
            <w:bidi/>
            <w:spacing w:after="0" w:line="276" w:lineRule="auto"/>
            <w:jc w:val="both"/>
          </w:pPr>
        </w:pPrChange>
      </w:pPr>
      <w:ins w:id="2948" w:author="Microsoft account" w:date="2025-10-03T10:55:00Z">
        <w:r w:rsidRPr="002763AA">
          <w:rPr>
            <w:rFonts w:cs="Calibri"/>
            <w:noProof/>
            <w:sz w:val="18"/>
            <w:szCs w:val="18"/>
            <w:rPrChange w:id="294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50" w:author="Microsoft account" w:date="2025-10-03T10:54:00Z"/>
          <w:rFonts w:cs="Calibri"/>
          <w:sz w:val="18"/>
          <w:szCs w:val="18"/>
          <w:rtl/>
          <w:lang w:bidi="fa-IR"/>
        </w:rPr>
        <w:pPrChange w:id="2951" w:author="Microsoft account" w:date="2025-10-03T10:55:00Z">
          <w:pPr>
            <w:bidi/>
            <w:spacing w:after="0" w:line="276" w:lineRule="auto"/>
            <w:jc w:val="both"/>
          </w:pPr>
        </w:pPrChange>
      </w:pPr>
      <w:ins w:id="2952" w:author="Microsoft account" w:date="2025-10-03T10:55:00Z">
        <w:r w:rsidRPr="002763AA">
          <w:rPr>
            <w:rFonts w:cs="Calibri"/>
            <w:noProof/>
            <w:sz w:val="18"/>
            <w:szCs w:val="18"/>
            <w:rPrChange w:id="295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54" w:author="Microsoft account" w:date="2025-10-02T09:32:00Z"/>
          <w:rFonts w:cs="Calibri"/>
          <w:sz w:val="28"/>
          <w:szCs w:val="28"/>
          <w:lang w:bidi="fa-IR"/>
          <w:rPrChange w:id="2955" w:author="Microsoft account" w:date="2025-10-02T10:21:00Z">
            <w:rPr>
              <w:ins w:id="2956" w:author="Microsoft account" w:date="2025-10-02T09:32:00Z"/>
              <w:lang w:bidi="fa-IR"/>
            </w:rPr>
          </w:rPrChange>
        </w:rPr>
        <w:pPrChange w:id="2957" w:author="Microsoft account" w:date="2025-10-03T10:54:00Z">
          <w:pPr>
            <w:bidi/>
            <w:spacing w:after="0" w:line="276" w:lineRule="auto"/>
            <w:jc w:val="both"/>
          </w:pPr>
        </w:pPrChange>
      </w:pPr>
      <w:ins w:id="2958" w:author="Microsoft account" w:date="2025-10-03T10:54:00Z">
        <w:r>
          <w:rPr>
            <w:rFonts w:cs="Calibri" w:hint="cs"/>
            <w:sz w:val="28"/>
            <w:szCs w:val="28"/>
            <w:rtl/>
            <w:lang w:bidi="fa-IR"/>
          </w:rPr>
          <w:t>)</w:t>
        </w:r>
      </w:ins>
    </w:p>
    <w:p w14:paraId="11238B52" w14:textId="77777777" w:rsidR="008C5507" w:rsidRDefault="008C5507">
      <w:pPr>
        <w:bidi/>
        <w:rPr>
          <w:ins w:id="2959" w:author="Microsoft account" w:date="2025-10-02T10:28:00Z"/>
          <w:rFonts w:cs="Calibri"/>
          <w:sz w:val="28"/>
          <w:szCs w:val="28"/>
          <w:rtl/>
          <w:lang w:bidi="fa-IR"/>
        </w:rPr>
        <w:pPrChange w:id="2960" w:author="Microsoft account" w:date="2025-10-02T09:32:00Z">
          <w:pPr>
            <w:bidi/>
            <w:spacing w:after="0" w:line="276" w:lineRule="auto"/>
            <w:jc w:val="both"/>
          </w:pPr>
        </w:pPrChange>
      </w:pPr>
    </w:p>
    <w:p w14:paraId="61FDFF00" w14:textId="509BE081" w:rsidR="00AB2FC7" w:rsidRDefault="00AB2FC7">
      <w:pPr>
        <w:bidi/>
        <w:rPr>
          <w:ins w:id="2961" w:author="Microsoft account" w:date="2025-10-02T11:50:00Z"/>
          <w:rFonts w:cs="Calibri"/>
          <w:sz w:val="28"/>
          <w:szCs w:val="28"/>
          <w:rtl/>
          <w:lang w:bidi="fa-IR"/>
        </w:rPr>
        <w:pPrChange w:id="2962" w:author="Microsoft account" w:date="2025-10-02T10:28:00Z">
          <w:pPr>
            <w:bidi/>
            <w:spacing w:after="0" w:line="276" w:lineRule="auto"/>
            <w:jc w:val="both"/>
          </w:pPr>
        </w:pPrChange>
      </w:pPr>
      <w:ins w:id="2963" w:author="Microsoft account" w:date="2025-10-02T10:28:00Z">
        <w:r>
          <w:rPr>
            <w:rFonts w:cs="Calibri" w:hint="cs"/>
            <w:sz w:val="28"/>
            <w:szCs w:val="28"/>
            <w:rtl/>
            <w:lang w:bidi="fa-IR"/>
          </w:rPr>
          <w:t>-</w:t>
        </w:r>
      </w:ins>
      <w:ins w:id="2964"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65"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66" w:author="Microsoft account" w:date="2025-10-03T10:55:00Z">
        <w:r w:rsidR="002763AA">
          <w:rPr>
            <w:rFonts w:cs="Calibri" w:hint="cs"/>
            <w:sz w:val="28"/>
            <w:szCs w:val="28"/>
            <w:rtl/>
            <w:lang w:bidi="fa-IR"/>
          </w:rPr>
          <w:t>(</w:t>
        </w:r>
      </w:ins>
      <w:ins w:id="2967"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68"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69" w:author="Microsoft account" w:date="2025-10-03T10:55:00Z">
        <w:r w:rsidR="002763AA">
          <w:rPr>
            <w:rFonts w:cs="Calibri" w:hint="cs"/>
            <w:sz w:val="28"/>
            <w:szCs w:val="28"/>
            <w:rtl/>
            <w:lang w:bidi="fa-IR"/>
          </w:rPr>
          <w:t>)</w:t>
        </w:r>
      </w:ins>
    </w:p>
    <w:p w14:paraId="3154FF0F" w14:textId="77777777" w:rsidR="001A6D6F" w:rsidRDefault="001A6D6F">
      <w:pPr>
        <w:bidi/>
        <w:rPr>
          <w:ins w:id="2970" w:author="Microsoft account" w:date="2025-10-02T11:50:00Z"/>
          <w:rFonts w:cs="Calibri"/>
          <w:sz w:val="28"/>
          <w:szCs w:val="28"/>
          <w:rtl/>
          <w:lang w:bidi="fa-IR"/>
        </w:rPr>
        <w:pPrChange w:id="2971" w:author="Microsoft account" w:date="2025-10-02T11:50:00Z">
          <w:pPr>
            <w:bidi/>
            <w:spacing w:after="0" w:line="276" w:lineRule="auto"/>
            <w:jc w:val="both"/>
          </w:pPr>
        </w:pPrChange>
      </w:pPr>
    </w:p>
    <w:p w14:paraId="69E778F3" w14:textId="070092FA" w:rsidR="001A6D6F" w:rsidRDefault="001A6D6F">
      <w:pPr>
        <w:bidi/>
        <w:rPr>
          <w:ins w:id="2972" w:author="Microsoft account" w:date="2025-10-02T11:54:00Z"/>
          <w:rFonts w:cs="Calibri"/>
          <w:sz w:val="28"/>
          <w:szCs w:val="28"/>
          <w:lang w:bidi="fa-IR"/>
        </w:rPr>
        <w:pPrChange w:id="2973" w:author="Microsoft account" w:date="2025-10-02T11:50:00Z">
          <w:pPr>
            <w:bidi/>
            <w:spacing w:after="0" w:line="276" w:lineRule="auto"/>
            <w:jc w:val="both"/>
          </w:pPr>
        </w:pPrChange>
      </w:pPr>
      <w:ins w:id="2974"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75" w:author="Microsoft account" w:date="2025-10-02T11:51:00Z">
        <w:r>
          <w:rPr>
            <w:rFonts w:cs="Calibri"/>
            <w:sz w:val="28"/>
            <w:szCs w:val="28"/>
            <w:lang w:bidi="fa-IR"/>
          </w:rPr>
          <w:t>pyperclip</w:t>
        </w:r>
      </w:ins>
      <w:ins w:id="2976"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77" w:author="Microsoft account" w:date="2025-10-02T11:54:00Z">
        <w:r>
          <w:rPr>
            <w:rFonts w:cs="Calibri"/>
            <w:sz w:val="28"/>
            <w:szCs w:val="28"/>
            <w:lang w:bidi="fa-IR"/>
          </w:rPr>
          <w:t>pyperclip.copy()</w:t>
        </w:r>
        <w:r>
          <w:rPr>
            <w:rFonts w:cs="Calibri" w:hint="cs"/>
            <w:sz w:val="28"/>
            <w:szCs w:val="28"/>
            <w:rtl/>
            <w:lang w:bidi="fa-IR"/>
          </w:rPr>
          <w:t xml:space="preserve"> و هرج</w:t>
        </w:r>
      </w:ins>
      <w:ins w:id="2978" w:author="Microsoft account" w:date="2025-10-03T10:58:00Z">
        <w:r w:rsidR="002763AA">
          <w:rPr>
            <w:rFonts w:cs="Calibri" w:hint="cs"/>
            <w:sz w:val="28"/>
            <w:szCs w:val="28"/>
            <w:rtl/>
            <w:lang w:bidi="fa-IR"/>
          </w:rPr>
          <w:t>ا</w:t>
        </w:r>
      </w:ins>
      <w:ins w:id="2979"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80" w:author="Microsoft account" w:date="2025-10-02T11:54:00Z"/>
          <w:rFonts w:cs="Calibri"/>
          <w:sz w:val="28"/>
          <w:szCs w:val="28"/>
          <w:lang w:bidi="fa-IR"/>
        </w:rPr>
        <w:pPrChange w:id="2981" w:author="Microsoft account" w:date="2025-10-02T11:54:00Z">
          <w:pPr>
            <w:bidi/>
            <w:spacing w:after="0" w:line="276" w:lineRule="auto"/>
            <w:jc w:val="both"/>
          </w:pPr>
        </w:pPrChange>
      </w:pPr>
    </w:p>
    <w:p w14:paraId="2B8A158E" w14:textId="254E4AE1" w:rsidR="001A6D6F" w:rsidRDefault="00161F77">
      <w:pPr>
        <w:bidi/>
        <w:rPr>
          <w:ins w:id="2982" w:author="Microsoft account" w:date="2025-10-02T09:32:00Z"/>
          <w:rFonts w:cs="Calibri"/>
          <w:sz w:val="28"/>
          <w:szCs w:val="28"/>
          <w:lang w:bidi="fa-IR"/>
        </w:rPr>
        <w:pPrChange w:id="2983" w:author="Microsoft account" w:date="2025-10-02T11:54:00Z">
          <w:pPr>
            <w:bidi/>
            <w:spacing w:after="0" w:line="276" w:lineRule="auto"/>
            <w:jc w:val="both"/>
          </w:pPr>
        </w:pPrChange>
      </w:pPr>
      <w:ins w:id="2984" w:author="Microsoft account" w:date="2025-10-02T11:58:00Z">
        <w:r>
          <w:rPr>
            <w:rFonts w:cs="Calibri"/>
            <w:sz w:val="28"/>
            <w:szCs w:val="28"/>
            <w:lang w:bidi="fa-IR"/>
          </w:rPr>
          <w:t>End of Day029</w:t>
        </w:r>
      </w:ins>
    </w:p>
    <w:p w14:paraId="6ECDD6EB" w14:textId="77777777" w:rsidR="008C5507" w:rsidRDefault="008C5507">
      <w:pPr>
        <w:bidi/>
        <w:rPr>
          <w:ins w:id="2985" w:author="Microsoft account" w:date="2025-10-02T09:32:00Z"/>
          <w:rFonts w:cs="Calibri"/>
          <w:sz w:val="28"/>
          <w:szCs w:val="28"/>
          <w:rtl/>
          <w:lang w:bidi="fa-IR"/>
        </w:rPr>
        <w:pPrChange w:id="2986" w:author="Microsoft account" w:date="2025-10-02T09:32:00Z">
          <w:pPr>
            <w:bidi/>
            <w:spacing w:after="0" w:line="276" w:lineRule="auto"/>
            <w:jc w:val="both"/>
          </w:pPr>
        </w:pPrChange>
      </w:pPr>
    </w:p>
    <w:p w14:paraId="69BAE7B6" w14:textId="1B1BC9F3" w:rsidR="008C5507" w:rsidRDefault="002763AA">
      <w:pPr>
        <w:bidi/>
        <w:spacing w:line="276" w:lineRule="auto"/>
        <w:rPr>
          <w:ins w:id="2987" w:author="Microsoft account" w:date="2025-10-02T09:32:00Z"/>
          <w:rFonts w:cs="Calibri"/>
          <w:sz w:val="28"/>
          <w:szCs w:val="28"/>
          <w:rtl/>
          <w:lang w:bidi="fa-IR"/>
        </w:rPr>
        <w:pPrChange w:id="2988" w:author="Microsoft account" w:date="2025-10-03T11:21:00Z">
          <w:pPr>
            <w:bidi/>
            <w:spacing w:after="0" w:line="276" w:lineRule="auto"/>
            <w:jc w:val="both"/>
          </w:pPr>
        </w:pPrChange>
      </w:pPr>
      <w:bookmarkStart w:id="2989" w:name="I4040711"/>
      <w:ins w:id="2990" w:author="Microsoft account" w:date="2025-10-03T10:58:00Z">
        <w:r>
          <w:rPr>
            <w:rFonts w:cs="Calibri" w:hint="cs"/>
            <w:sz w:val="28"/>
            <w:szCs w:val="28"/>
            <w:rtl/>
            <w:lang w:bidi="fa-IR"/>
          </w:rPr>
          <w:lastRenderedPageBreak/>
          <w:t>ادامه</w:t>
        </w:r>
      </w:ins>
    </w:p>
    <w:bookmarkEnd w:id="2989"/>
    <w:p w14:paraId="14154208" w14:textId="4A50DC2F" w:rsidR="008C5507" w:rsidRDefault="008C5507">
      <w:pPr>
        <w:spacing w:after="0" w:line="276" w:lineRule="auto"/>
        <w:jc w:val="right"/>
        <w:rPr>
          <w:ins w:id="2991" w:author="Microsoft account" w:date="2025-10-03T10:58:00Z"/>
          <w:rFonts w:cs="Calibri"/>
          <w:sz w:val="28"/>
          <w:szCs w:val="28"/>
          <w:rtl/>
          <w:lang w:bidi="fa-IR"/>
        </w:rPr>
        <w:pPrChange w:id="2992"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93" w:author="Microsoft account" w:date="2025-10-03T11:07:00Z"/>
          <w:rFonts w:cs="Calibri"/>
          <w:sz w:val="28"/>
          <w:szCs w:val="28"/>
          <w:rtl/>
          <w:lang w:bidi="fa-IR"/>
        </w:rPr>
        <w:pPrChange w:id="2994" w:author="Microsoft account" w:date="2025-10-03T11:21:00Z">
          <w:pPr>
            <w:bidi/>
            <w:spacing w:after="0" w:line="276" w:lineRule="auto"/>
            <w:jc w:val="both"/>
          </w:pPr>
        </w:pPrChange>
      </w:pPr>
      <w:ins w:id="2995" w:author="Microsoft account" w:date="2025-10-03T11:06:00Z">
        <w:r>
          <w:rPr>
            <w:rFonts w:cs="Calibri" w:hint="cs"/>
            <w:sz w:val="28"/>
            <w:szCs w:val="28"/>
            <w:rtl/>
            <w:lang w:bidi="fa-IR"/>
          </w:rPr>
          <w:t>-</w:t>
        </w:r>
      </w:ins>
      <w:ins w:id="2996"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97" w:author="Microsoft account" w:date="2025-10-03T11:07:00Z"/>
          <w:rFonts w:cs="Calibri"/>
          <w:sz w:val="28"/>
          <w:szCs w:val="28"/>
          <w:rtl/>
          <w:lang w:bidi="fa-IR"/>
        </w:rPr>
        <w:pPrChange w:id="2998"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99" w:author="Microsoft account" w:date="2025-10-03T11:07:00Z"/>
          <w:rFonts w:cs="Calibri"/>
          <w:sz w:val="28"/>
          <w:szCs w:val="28"/>
          <w:rtl/>
          <w:lang w:bidi="fa-IR"/>
        </w:rPr>
        <w:pPrChange w:id="3000" w:author="Microsoft account" w:date="2025-10-03T11:22:00Z">
          <w:pPr>
            <w:bidi/>
            <w:spacing w:after="0" w:line="276" w:lineRule="auto"/>
            <w:jc w:val="both"/>
          </w:pPr>
        </w:pPrChange>
      </w:pPr>
      <w:ins w:id="3001"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3002" w:author="Microsoft account" w:date="2025-10-03T11:07:00Z"/>
          <w:rFonts w:cs="Calibri"/>
          <w:sz w:val="28"/>
          <w:szCs w:val="28"/>
          <w:rtl/>
          <w:lang w:bidi="fa-IR"/>
        </w:rPr>
        <w:pPrChange w:id="3003"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3004" w:author="Microsoft account" w:date="2025-10-03T10:58:00Z"/>
          <w:rFonts w:cs="Calibri"/>
          <w:sz w:val="28"/>
          <w:szCs w:val="28"/>
          <w:rtl/>
          <w:lang w:bidi="fa-IR"/>
          <w:rPrChange w:id="3005" w:author="Microsoft account" w:date="2025-10-03T11:06:00Z">
            <w:rPr>
              <w:ins w:id="3006" w:author="Microsoft account" w:date="2025-10-03T10:58:00Z"/>
              <w:rtl/>
              <w:lang w:bidi="fa-IR"/>
            </w:rPr>
          </w:rPrChange>
        </w:rPr>
        <w:pPrChange w:id="3007" w:author="Microsoft account" w:date="2025-10-03T11:22:00Z">
          <w:pPr>
            <w:bidi/>
            <w:spacing w:after="0" w:line="276" w:lineRule="auto"/>
            <w:jc w:val="both"/>
          </w:pPr>
        </w:pPrChange>
      </w:pPr>
      <w:ins w:id="3008" w:author="Microsoft account" w:date="2025-10-03T11:07:00Z">
        <w:r>
          <w:rPr>
            <w:rFonts w:cs="Calibri" w:hint="cs"/>
            <w:sz w:val="28"/>
            <w:szCs w:val="28"/>
            <w:rtl/>
            <w:lang w:bidi="fa-IR"/>
          </w:rPr>
          <w:t>-</w:t>
        </w:r>
      </w:ins>
      <w:ins w:id="3009"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3010"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11" w:author="Microsoft account" w:date="2025-10-03T11:10:00Z"/>
          <w:rFonts w:cs="Calibri"/>
          <w:sz w:val="28"/>
          <w:szCs w:val="28"/>
          <w:rtl/>
          <w:lang w:bidi="fa-IR"/>
        </w:rPr>
        <w:pPrChange w:id="3012" w:author="Microsoft account" w:date="2025-10-03T11:22:00Z">
          <w:pPr>
            <w:bidi/>
            <w:spacing w:after="0" w:line="276" w:lineRule="auto"/>
            <w:jc w:val="both"/>
          </w:pPr>
        </w:pPrChange>
      </w:pPr>
      <w:ins w:id="3013" w:author="Microsoft account" w:date="2025-10-03T11:09:00Z">
        <w:r w:rsidRPr="008A2F00">
          <w:rPr>
            <w:rFonts w:cs="Calibri"/>
            <w:noProof/>
            <w:sz w:val="28"/>
            <w:szCs w:val="28"/>
            <w:rPrChange w:id="3014"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15" w:author="Microsoft account" w:date="2025-10-03T11:11:00Z"/>
          <w:rFonts w:cs="Calibri"/>
          <w:sz w:val="28"/>
          <w:szCs w:val="28"/>
          <w:rtl/>
          <w:lang w:bidi="fa-IR"/>
        </w:rPr>
        <w:pPrChange w:id="3016" w:author="Microsoft account" w:date="2025-10-03T11:22:00Z">
          <w:pPr>
            <w:bidi/>
            <w:spacing w:after="0" w:line="276" w:lineRule="auto"/>
            <w:jc w:val="both"/>
          </w:pPr>
        </w:pPrChange>
      </w:pPr>
      <w:ins w:id="3017"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18"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19" w:author="Microsoft account" w:date="2025-10-03T11:11:00Z"/>
          <w:rFonts w:cs="Calibri"/>
          <w:sz w:val="28"/>
          <w:szCs w:val="28"/>
          <w:rtl/>
          <w:lang w:bidi="fa-IR"/>
        </w:rPr>
        <w:pPrChange w:id="3020" w:author="Microsoft account" w:date="2025-10-03T11:22:00Z">
          <w:pPr>
            <w:bidi/>
            <w:spacing w:after="0" w:line="276" w:lineRule="auto"/>
            <w:jc w:val="both"/>
          </w:pPr>
        </w:pPrChange>
      </w:pPr>
    </w:p>
    <w:p w14:paraId="3566823F" w14:textId="5085B513" w:rsidR="00062862" w:rsidRDefault="00062862">
      <w:pPr>
        <w:bidi/>
        <w:spacing w:after="0" w:line="276" w:lineRule="auto"/>
        <w:rPr>
          <w:ins w:id="3021" w:author="Microsoft account" w:date="2025-10-03T11:17:00Z"/>
          <w:rFonts w:cs="Calibri"/>
          <w:sz w:val="28"/>
          <w:szCs w:val="28"/>
          <w:rtl/>
          <w:lang w:bidi="fa-IR"/>
        </w:rPr>
        <w:pPrChange w:id="3022" w:author="Microsoft account" w:date="2025-10-03T11:22:00Z">
          <w:pPr>
            <w:bidi/>
            <w:spacing w:after="0" w:line="276" w:lineRule="auto"/>
            <w:jc w:val="both"/>
          </w:pPr>
        </w:pPrChange>
      </w:pPr>
      <w:ins w:id="3023" w:author="Microsoft account" w:date="2025-10-03T11:11:00Z">
        <w:r>
          <w:rPr>
            <w:rFonts w:cs="Calibri" w:hint="cs"/>
            <w:sz w:val="28"/>
            <w:szCs w:val="28"/>
            <w:rtl/>
            <w:lang w:bidi="fa-IR"/>
          </w:rPr>
          <w:t>-</w:t>
        </w:r>
      </w:ins>
      <w:ins w:id="3024"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25" w:author="Microsoft account" w:date="2025-10-03T11:17:00Z"/>
          <w:rFonts w:cs="Calibri"/>
          <w:sz w:val="28"/>
          <w:szCs w:val="28"/>
          <w:rtl/>
          <w:lang w:bidi="fa-IR"/>
        </w:rPr>
        <w:pPrChange w:id="3026" w:author="Microsoft account" w:date="2025-10-03T11:22:00Z">
          <w:pPr>
            <w:bidi/>
            <w:spacing w:after="0" w:line="276" w:lineRule="auto"/>
            <w:jc w:val="both"/>
          </w:pPr>
        </w:pPrChange>
      </w:pPr>
      <w:ins w:id="3027"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28" w:author="Microsoft account" w:date="2025-10-03T11:18:00Z"/>
          <w:rFonts w:cs="Calibri"/>
          <w:sz w:val="28"/>
          <w:szCs w:val="28"/>
          <w:rtl/>
          <w:lang w:bidi="fa-IR"/>
        </w:rPr>
        <w:pPrChange w:id="3029" w:author="Microsoft account" w:date="2025-10-03T11:22:00Z">
          <w:pPr>
            <w:bidi/>
            <w:spacing w:after="0" w:line="276" w:lineRule="auto"/>
            <w:jc w:val="both"/>
          </w:pPr>
        </w:pPrChange>
      </w:pPr>
      <w:ins w:id="3030"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31"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32" w:author="Microsoft account" w:date="2025-10-03T11:19:00Z"/>
          <w:rFonts w:cs="Calibri"/>
          <w:sz w:val="28"/>
          <w:szCs w:val="28"/>
          <w:rtl/>
          <w:lang w:bidi="fa-IR"/>
        </w:rPr>
        <w:pPrChange w:id="3033" w:author="Microsoft account" w:date="2025-10-03T11:22:00Z">
          <w:pPr>
            <w:bidi/>
            <w:spacing w:after="0" w:line="276" w:lineRule="auto"/>
            <w:jc w:val="both"/>
          </w:pPr>
        </w:pPrChange>
      </w:pPr>
      <w:ins w:id="3034"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35"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36" w:author="Microsoft account" w:date="2025-10-04T09:27:00Z"/>
          <w:rFonts w:cs="Calibri"/>
          <w:sz w:val="28"/>
          <w:szCs w:val="28"/>
          <w:rtl/>
          <w:lang w:bidi="fa-IR"/>
        </w:rPr>
        <w:pPrChange w:id="3037" w:author="Microsoft account" w:date="2025-10-03T11:22:00Z">
          <w:pPr>
            <w:bidi/>
            <w:spacing w:after="0" w:line="276" w:lineRule="auto"/>
            <w:jc w:val="both"/>
          </w:pPr>
        </w:pPrChange>
      </w:pPr>
      <w:ins w:id="3038"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39"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40"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41" w:author="Microsoft account" w:date="2025-10-04T09:29:00Z"/>
          <w:rFonts w:cs="Calibri"/>
          <w:sz w:val="18"/>
          <w:szCs w:val="18"/>
          <w:rtl/>
          <w:lang w:bidi="fa-IR"/>
        </w:rPr>
        <w:pPrChange w:id="3042" w:author="Microsoft account" w:date="2025-10-04T09:27:00Z">
          <w:pPr>
            <w:bidi/>
            <w:spacing w:after="0" w:line="276" w:lineRule="auto"/>
            <w:jc w:val="both"/>
          </w:pPr>
        </w:pPrChange>
      </w:pPr>
      <w:ins w:id="3043" w:author="Microsoft account" w:date="2025-10-04T09:27:00Z">
        <w:r>
          <w:rPr>
            <w:rFonts w:cs="Calibri" w:hint="cs"/>
            <w:sz w:val="28"/>
            <w:szCs w:val="28"/>
            <w:rtl/>
            <w:lang w:bidi="fa-IR"/>
          </w:rPr>
          <w:t>(</w:t>
        </w:r>
      </w:ins>
      <w:ins w:id="3044"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45"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46" w:author="Microsoft account" w:date="2025-10-04T09:29:00Z"/>
          <w:rFonts w:cs="Calibri"/>
          <w:sz w:val="18"/>
          <w:szCs w:val="18"/>
          <w:rtl/>
          <w:lang w:bidi="fa-IR"/>
        </w:rPr>
        <w:pPrChange w:id="3047" w:author="Microsoft account" w:date="2025-10-04T09:29:00Z">
          <w:pPr>
            <w:bidi/>
            <w:spacing w:after="0" w:line="276" w:lineRule="auto"/>
            <w:jc w:val="both"/>
          </w:pPr>
        </w:pPrChange>
      </w:pPr>
      <w:ins w:id="3048"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49" w:author="Microsoft account" w:date="2025-10-03T11:22:00Z"/>
          <w:rFonts w:cs="Calibri"/>
          <w:sz w:val="28"/>
          <w:szCs w:val="28"/>
          <w:rtl/>
          <w:lang w:bidi="fa-IR"/>
        </w:rPr>
        <w:pPrChange w:id="3050" w:author="Microsoft account" w:date="2025-10-04T09:29:00Z">
          <w:pPr>
            <w:bidi/>
            <w:spacing w:after="0" w:line="276" w:lineRule="auto"/>
            <w:jc w:val="both"/>
          </w:pPr>
        </w:pPrChange>
      </w:pPr>
      <w:ins w:id="3051"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52" w:author="Microsoft account" w:date="2025-10-03T11:22:00Z"/>
          <w:rFonts w:cs="Calibri"/>
          <w:sz w:val="28"/>
          <w:szCs w:val="28"/>
          <w:rtl/>
          <w:lang w:bidi="fa-IR"/>
        </w:rPr>
        <w:pPrChange w:id="3053" w:author="Microsoft account" w:date="2025-10-03T11:22:00Z">
          <w:pPr>
            <w:bidi/>
            <w:spacing w:after="0" w:line="276" w:lineRule="auto"/>
            <w:jc w:val="both"/>
          </w:pPr>
        </w:pPrChange>
      </w:pPr>
    </w:p>
    <w:p w14:paraId="7BF9C4F2" w14:textId="07A4E92A" w:rsidR="006D06FF" w:rsidRDefault="006D06FF">
      <w:pPr>
        <w:bidi/>
        <w:spacing w:after="0" w:line="276" w:lineRule="auto"/>
        <w:rPr>
          <w:ins w:id="3054" w:author="Microsoft account" w:date="2025-10-03T11:23:00Z"/>
          <w:rFonts w:cs="Calibri"/>
          <w:sz w:val="28"/>
          <w:szCs w:val="28"/>
          <w:rtl/>
          <w:lang w:bidi="fa-IR"/>
        </w:rPr>
        <w:pPrChange w:id="3055" w:author="Microsoft account" w:date="2025-10-03T11:22:00Z">
          <w:pPr>
            <w:bidi/>
            <w:spacing w:after="0" w:line="276" w:lineRule="auto"/>
            <w:jc w:val="both"/>
          </w:pPr>
        </w:pPrChange>
      </w:pPr>
      <w:ins w:id="3056"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57"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58" w:author="Microsoft account" w:date="2025-10-03T11:23:00Z"/>
          <w:rFonts w:cs="Calibri"/>
          <w:sz w:val="28"/>
          <w:szCs w:val="28"/>
          <w:rtl/>
          <w:lang w:bidi="fa-IR"/>
        </w:rPr>
        <w:pPrChange w:id="3059" w:author="Microsoft account" w:date="2025-10-03T11:23:00Z">
          <w:pPr>
            <w:bidi/>
            <w:spacing w:after="0" w:line="276" w:lineRule="auto"/>
            <w:jc w:val="both"/>
          </w:pPr>
        </w:pPrChange>
      </w:pPr>
    </w:p>
    <w:p w14:paraId="5C91A5FB" w14:textId="00C49D9D" w:rsidR="006D06FF" w:rsidRDefault="006D06FF">
      <w:pPr>
        <w:bidi/>
        <w:spacing w:after="0" w:line="276" w:lineRule="auto"/>
        <w:rPr>
          <w:ins w:id="3060" w:author="Microsoft account" w:date="2025-10-03T11:24:00Z"/>
          <w:rFonts w:cs="Calibri"/>
          <w:sz w:val="28"/>
          <w:szCs w:val="28"/>
          <w:rtl/>
          <w:lang w:bidi="fa-IR"/>
        </w:rPr>
        <w:pPrChange w:id="3061" w:author="Microsoft account" w:date="2025-10-03T11:23:00Z">
          <w:pPr>
            <w:bidi/>
            <w:spacing w:after="0" w:line="276" w:lineRule="auto"/>
            <w:jc w:val="both"/>
          </w:pPr>
        </w:pPrChange>
      </w:pPr>
      <w:ins w:id="3062" w:author="Microsoft account" w:date="2025-10-03T11:23:00Z">
        <w:r>
          <w:rPr>
            <w:rFonts w:cs="Calibri" w:hint="cs"/>
            <w:sz w:val="28"/>
            <w:szCs w:val="28"/>
            <w:rtl/>
            <w:lang w:bidi="fa-IR"/>
          </w:rPr>
          <w:t xml:space="preserve">در ادامه هم اشاره ای به قانون </w:t>
        </w:r>
      </w:ins>
      <w:ins w:id="3063"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64" w:author="Microsoft account" w:date="2025-10-03T11:21:00Z"/>
          <w:rStyle w:val="IntenseEmphasis"/>
          <w:rtl/>
          <w:rPrChange w:id="3065" w:author="Microsoft account" w:date="2025-10-03T11:24:00Z">
            <w:rPr>
              <w:ins w:id="3066" w:author="Microsoft account" w:date="2025-10-03T11:21:00Z"/>
              <w:rFonts w:cs="Calibri"/>
              <w:sz w:val="28"/>
              <w:szCs w:val="28"/>
              <w:rtl/>
              <w:lang w:bidi="fa-IR"/>
            </w:rPr>
          </w:rPrChange>
        </w:rPr>
        <w:pPrChange w:id="3067" w:author="Microsoft account" w:date="2025-10-03T11:24:00Z">
          <w:pPr>
            <w:bidi/>
            <w:spacing w:after="0" w:line="276" w:lineRule="auto"/>
            <w:jc w:val="both"/>
          </w:pPr>
        </w:pPrChange>
      </w:pPr>
      <w:ins w:id="3068"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69" w:author="Microsoft account" w:date="2025-10-03T11:25:00Z"/>
          <w:rFonts w:cs="Calibri"/>
          <w:sz w:val="28"/>
          <w:szCs w:val="28"/>
          <w:rtl/>
          <w:lang w:bidi="fa-IR"/>
        </w:rPr>
        <w:pPrChange w:id="3070" w:author="Microsoft account" w:date="2025-10-03T11:22:00Z">
          <w:pPr>
            <w:bidi/>
            <w:spacing w:after="0" w:line="276" w:lineRule="auto"/>
            <w:jc w:val="both"/>
          </w:pPr>
        </w:pPrChange>
      </w:pPr>
      <w:ins w:id="3071" w:author="Microsoft account" w:date="2025-10-03T11:24:00Z">
        <w:r>
          <w:rPr>
            <w:rFonts w:cs="Calibri" w:hint="cs"/>
            <w:sz w:val="28"/>
            <w:szCs w:val="28"/>
            <w:rtl/>
            <w:lang w:bidi="fa-IR"/>
          </w:rPr>
          <w:t xml:space="preserve">که </w:t>
        </w:r>
      </w:ins>
      <w:ins w:id="3072"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73" w:author="Microsoft account" w:date="2025-10-03T11:27:00Z"/>
          <w:rFonts w:cs="Calibri"/>
          <w:sz w:val="28"/>
          <w:szCs w:val="28"/>
          <w:rtl/>
          <w:lang w:bidi="fa-IR"/>
        </w:rPr>
        <w:pPrChange w:id="3074" w:author="Microsoft account" w:date="2025-10-03T11:26:00Z">
          <w:pPr>
            <w:bidi/>
            <w:spacing w:after="0" w:line="276" w:lineRule="auto"/>
            <w:jc w:val="both"/>
          </w:pPr>
        </w:pPrChange>
      </w:pPr>
      <w:ins w:id="3075" w:author="Microsoft account" w:date="2025-10-03T11:26:00Z">
        <w:r w:rsidRPr="00D726F1">
          <w:rPr>
            <w:rFonts w:cs="Calibri"/>
            <w:noProof/>
            <w:sz w:val="28"/>
            <w:szCs w:val="28"/>
            <w:rPrChange w:id="3076"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77" w:author="Microsoft account" w:date="2025-10-03T11:27:00Z"/>
          <w:rFonts w:cs="Calibri"/>
          <w:sz w:val="28"/>
          <w:szCs w:val="28"/>
          <w:rtl/>
          <w:lang w:bidi="fa-IR"/>
        </w:rPr>
        <w:pPrChange w:id="3078" w:author="Microsoft account" w:date="2025-10-03T11:27:00Z">
          <w:pPr>
            <w:bidi/>
            <w:spacing w:after="0" w:line="276" w:lineRule="auto"/>
            <w:jc w:val="both"/>
          </w:pPr>
        </w:pPrChange>
      </w:pPr>
    </w:p>
    <w:p w14:paraId="1F471E5F" w14:textId="1B0C1C01" w:rsidR="00D726F1" w:rsidRDefault="00D726F1">
      <w:pPr>
        <w:bidi/>
        <w:spacing w:after="0" w:line="276" w:lineRule="auto"/>
        <w:rPr>
          <w:ins w:id="3079" w:author="Microsoft account" w:date="2025-10-03T11:28:00Z"/>
          <w:rFonts w:cs="Calibri"/>
          <w:sz w:val="28"/>
          <w:szCs w:val="28"/>
          <w:rtl/>
          <w:lang w:bidi="fa-IR"/>
        </w:rPr>
        <w:pPrChange w:id="3080" w:author="Microsoft account" w:date="2025-10-03T11:27:00Z">
          <w:pPr>
            <w:bidi/>
            <w:spacing w:after="0" w:line="276" w:lineRule="auto"/>
            <w:jc w:val="both"/>
          </w:pPr>
        </w:pPrChange>
      </w:pPr>
      <w:ins w:id="3081" w:author="Microsoft account" w:date="2025-10-03T11:27:00Z">
        <w:r>
          <w:rPr>
            <w:rFonts w:cs="Calibri" w:hint="cs"/>
            <w:sz w:val="28"/>
            <w:szCs w:val="28"/>
            <w:rtl/>
            <w:lang w:bidi="fa-IR"/>
          </w:rPr>
          <w:t xml:space="preserve">-ما تا بخشِ </w:t>
        </w:r>
      </w:ins>
      <w:ins w:id="3082"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83" w:author="Microsoft account" w:date="2025-10-03T11:28:00Z"/>
          <w:rFonts w:cs="Calibri"/>
          <w:sz w:val="28"/>
          <w:szCs w:val="28"/>
          <w:rtl/>
          <w:lang w:bidi="fa-IR"/>
        </w:rPr>
        <w:pPrChange w:id="3084" w:author="Microsoft account" w:date="2025-10-03T11:28:00Z">
          <w:pPr>
            <w:bidi/>
            <w:spacing w:after="0" w:line="276" w:lineRule="auto"/>
            <w:jc w:val="both"/>
          </w:pPr>
        </w:pPrChange>
      </w:pPr>
    </w:p>
    <w:p w14:paraId="3A9B1846" w14:textId="7305CF22" w:rsidR="00D726F1" w:rsidRDefault="00D726F1">
      <w:pPr>
        <w:bidi/>
        <w:spacing w:after="0" w:line="276" w:lineRule="auto"/>
        <w:rPr>
          <w:ins w:id="3085" w:author="Microsoft account" w:date="2025-10-03T11:31:00Z"/>
          <w:rFonts w:cs="Calibri"/>
          <w:sz w:val="28"/>
          <w:szCs w:val="28"/>
          <w:rtl/>
          <w:lang w:bidi="fa-IR"/>
        </w:rPr>
        <w:pPrChange w:id="3086" w:author="Microsoft account" w:date="2025-10-03T11:28:00Z">
          <w:pPr>
            <w:bidi/>
            <w:spacing w:after="0" w:line="276" w:lineRule="auto"/>
            <w:jc w:val="both"/>
          </w:pPr>
        </w:pPrChange>
      </w:pPr>
      <w:ins w:id="3087" w:author="Microsoft account" w:date="2025-10-03T11:28:00Z">
        <w:r>
          <w:rPr>
            <w:rFonts w:cs="Calibri" w:hint="cs"/>
            <w:sz w:val="28"/>
            <w:szCs w:val="28"/>
            <w:rtl/>
            <w:lang w:bidi="fa-IR"/>
          </w:rPr>
          <w:t>-</w:t>
        </w:r>
      </w:ins>
      <w:ins w:id="3088"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89" w:author="Microsoft account" w:date="2025-10-03T11:31:00Z"/>
          <w:rFonts w:cs="Calibri"/>
          <w:sz w:val="28"/>
          <w:szCs w:val="28"/>
          <w:rtl/>
          <w:lang w:bidi="fa-IR"/>
        </w:rPr>
        <w:pPrChange w:id="3090" w:author="Microsoft account" w:date="2025-10-03T11:31:00Z">
          <w:pPr>
            <w:bidi/>
            <w:spacing w:after="0" w:line="276" w:lineRule="auto"/>
            <w:jc w:val="both"/>
          </w:pPr>
        </w:pPrChange>
      </w:pPr>
      <w:ins w:id="3091" w:author="Microsoft account" w:date="2025-10-03T11:31:00Z">
        <w:r w:rsidRPr="00356155">
          <w:rPr>
            <w:rFonts w:cs="Calibri"/>
            <w:noProof/>
            <w:sz w:val="28"/>
            <w:szCs w:val="28"/>
            <w:rPrChange w:id="3092"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93" w:author="Microsoft account" w:date="2025-10-03T11:35:00Z"/>
          <w:rFonts w:cs="Calibri"/>
          <w:sz w:val="28"/>
          <w:szCs w:val="28"/>
          <w:rtl/>
          <w:lang w:bidi="fa-IR"/>
        </w:rPr>
        <w:pPrChange w:id="3094" w:author="Microsoft account" w:date="2025-10-03T11:31:00Z">
          <w:pPr>
            <w:bidi/>
            <w:spacing w:after="0" w:line="276" w:lineRule="auto"/>
            <w:jc w:val="both"/>
          </w:pPr>
        </w:pPrChange>
      </w:pPr>
      <w:ins w:id="3095"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96"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97"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98"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99"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100" w:author="Microsoft account" w:date="2025-10-03T11:35:00Z"/>
          <w:rFonts w:cs="Calibri"/>
          <w:sz w:val="28"/>
          <w:szCs w:val="28"/>
          <w:rtl/>
          <w:lang w:bidi="fa-IR"/>
        </w:rPr>
        <w:pPrChange w:id="3101" w:author="Microsoft account" w:date="2025-10-03T11:35:00Z">
          <w:pPr>
            <w:bidi/>
            <w:spacing w:after="0" w:line="276" w:lineRule="auto"/>
            <w:jc w:val="both"/>
          </w:pPr>
        </w:pPrChange>
      </w:pPr>
    </w:p>
    <w:p w14:paraId="34694518" w14:textId="62615441" w:rsidR="00266C25" w:rsidRDefault="00266C25">
      <w:pPr>
        <w:bidi/>
        <w:spacing w:after="0" w:line="276" w:lineRule="auto"/>
        <w:rPr>
          <w:ins w:id="3102" w:author="Microsoft account" w:date="2025-10-03T11:45:00Z"/>
          <w:rFonts w:cs="Calibri"/>
          <w:sz w:val="28"/>
          <w:szCs w:val="28"/>
          <w:rtl/>
          <w:lang w:bidi="fa-IR"/>
        </w:rPr>
        <w:pPrChange w:id="3103" w:author="Microsoft account" w:date="2025-10-03T11:35:00Z">
          <w:pPr>
            <w:bidi/>
            <w:spacing w:after="0" w:line="276" w:lineRule="auto"/>
            <w:jc w:val="both"/>
          </w:pPr>
        </w:pPrChange>
      </w:pPr>
      <w:ins w:id="3104" w:author="Microsoft account" w:date="2025-10-03T11:35:00Z">
        <w:r>
          <w:rPr>
            <w:rFonts w:cs="Calibri" w:hint="cs"/>
            <w:sz w:val="28"/>
            <w:szCs w:val="28"/>
            <w:rtl/>
            <w:lang w:bidi="fa-IR"/>
          </w:rPr>
          <w:t>-</w:t>
        </w:r>
      </w:ins>
      <w:ins w:id="3105"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106"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107"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108"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109"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110" w:author="Microsoft account" w:date="2025-10-04T09:35:00Z"/>
          <w:rFonts w:cs="Calibri"/>
          <w:sz w:val="28"/>
          <w:szCs w:val="28"/>
          <w:rtl/>
          <w:lang w:bidi="fa-IR"/>
        </w:rPr>
        <w:pPrChange w:id="3111" w:author="Microsoft account" w:date="2025-10-03T11:45:00Z">
          <w:pPr>
            <w:bidi/>
            <w:spacing w:after="0" w:line="276" w:lineRule="auto"/>
            <w:jc w:val="both"/>
          </w:pPr>
        </w:pPrChange>
      </w:pPr>
      <w:ins w:id="3112" w:author="Microsoft account" w:date="2025-10-03T11:45:00Z">
        <w:r w:rsidRPr="00445024">
          <w:rPr>
            <w:rFonts w:cs="Calibri"/>
            <w:noProof/>
            <w:sz w:val="28"/>
            <w:szCs w:val="28"/>
            <w:rPrChange w:id="3113"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14" w:author="Microsoft account" w:date="2025-10-03T11:45:00Z"/>
          <w:rFonts w:cs="Calibri"/>
          <w:sz w:val="28"/>
          <w:szCs w:val="28"/>
          <w:rtl/>
          <w:lang w:bidi="fa-IR"/>
        </w:rPr>
        <w:pPrChange w:id="3115" w:author="Microsoft account" w:date="2025-10-04T09:35:00Z">
          <w:pPr>
            <w:bidi/>
            <w:spacing w:after="0" w:line="276" w:lineRule="auto"/>
            <w:jc w:val="both"/>
          </w:pPr>
        </w:pPrChange>
      </w:pPr>
      <w:ins w:id="3116"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17"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18"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19" w:author="Microsoft account" w:date="2025-10-03T11:45:00Z"/>
          <w:rFonts w:cs="Calibri"/>
          <w:sz w:val="28"/>
          <w:szCs w:val="28"/>
          <w:rtl/>
          <w:lang w:bidi="fa-IR"/>
        </w:rPr>
        <w:pPrChange w:id="3120" w:author="Microsoft account" w:date="2025-10-03T11:45:00Z">
          <w:pPr>
            <w:bidi/>
            <w:spacing w:after="0" w:line="276" w:lineRule="auto"/>
            <w:jc w:val="both"/>
          </w:pPr>
        </w:pPrChange>
      </w:pPr>
    </w:p>
    <w:p w14:paraId="315777C2" w14:textId="5FBB6994" w:rsidR="00445024" w:rsidRDefault="00445024">
      <w:pPr>
        <w:bidi/>
        <w:spacing w:after="0" w:line="276" w:lineRule="auto"/>
        <w:rPr>
          <w:ins w:id="3121" w:author="Microsoft account" w:date="2025-10-03T11:49:00Z"/>
          <w:rFonts w:cs="Calibri"/>
          <w:sz w:val="28"/>
          <w:szCs w:val="28"/>
          <w:rtl/>
          <w:lang w:bidi="fa-IR"/>
        </w:rPr>
        <w:pPrChange w:id="3122" w:author="Microsoft account" w:date="2025-10-03T11:45:00Z">
          <w:pPr>
            <w:bidi/>
            <w:spacing w:after="0" w:line="276" w:lineRule="auto"/>
            <w:jc w:val="both"/>
          </w:pPr>
        </w:pPrChange>
      </w:pPr>
      <w:ins w:id="3123" w:author="Microsoft account" w:date="2025-10-03T11:45:00Z">
        <w:r>
          <w:rPr>
            <w:rFonts w:cs="Calibri" w:hint="cs"/>
            <w:sz w:val="28"/>
            <w:szCs w:val="28"/>
            <w:rtl/>
            <w:lang w:bidi="fa-IR"/>
          </w:rPr>
          <w:t>-</w:t>
        </w:r>
      </w:ins>
      <w:ins w:id="3124"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25"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26" w:author="Microsoft account" w:date="2025-10-03T11:49:00Z"/>
          <w:rFonts w:cs="Calibri"/>
          <w:sz w:val="28"/>
          <w:szCs w:val="28"/>
          <w:rtl/>
          <w:lang w:bidi="fa-IR"/>
        </w:rPr>
        <w:pPrChange w:id="3127" w:author="Microsoft account" w:date="2025-10-03T11:49:00Z">
          <w:pPr>
            <w:bidi/>
            <w:spacing w:after="0" w:line="276" w:lineRule="auto"/>
            <w:jc w:val="both"/>
          </w:pPr>
        </w:pPrChange>
      </w:pPr>
    </w:p>
    <w:p w14:paraId="33CE2B42" w14:textId="3BC5E537" w:rsidR="00BF3BB4" w:rsidRDefault="00BF3BB4">
      <w:pPr>
        <w:bidi/>
        <w:spacing w:after="0" w:line="276" w:lineRule="auto"/>
        <w:rPr>
          <w:ins w:id="3128" w:author="Microsoft account" w:date="2025-10-03T11:50:00Z"/>
          <w:rFonts w:cs="Calibri"/>
          <w:sz w:val="28"/>
          <w:szCs w:val="28"/>
          <w:rtl/>
          <w:lang w:bidi="fa-IR"/>
        </w:rPr>
        <w:pPrChange w:id="3129" w:author="Microsoft account" w:date="2025-10-03T11:49:00Z">
          <w:pPr>
            <w:bidi/>
            <w:spacing w:after="0" w:line="276" w:lineRule="auto"/>
            <w:jc w:val="both"/>
          </w:pPr>
        </w:pPrChange>
      </w:pPr>
      <w:ins w:id="3130"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31"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32"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33"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34"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35" w:author="Microsoft account" w:date="2025-10-03T11:50:00Z"/>
          <w:rFonts w:cs="Calibri"/>
          <w:sz w:val="28"/>
          <w:szCs w:val="28"/>
          <w:rtl/>
          <w:lang w:bidi="fa-IR"/>
        </w:rPr>
        <w:pPrChange w:id="3136" w:author="Microsoft account" w:date="2025-10-03T11:50:00Z">
          <w:pPr>
            <w:bidi/>
            <w:spacing w:after="0" w:line="276" w:lineRule="auto"/>
            <w:jc w:val="both"/>
          </w:pPr>
        </w:pPrChange>
      </w:pPr>
    </w:p>
    <w:p w14:paraId="2392D4E3" w14:textId="722F6CF1" w:rsidR="00BF3BB4" w:rsidRDefault="00BF3BB4">
      <w:pPr>
        <w:bidi/>
        <w:spacing w:after="0" w:line="276" w:lineRule="auto"/>
        <w:rPr>
          <w:ins w:id="3137" w:author="Microsoft account" w:date="2025-10-03T12:09:00Z"/>
          <w:rFonts w:cs="Calibri"/>
          <w:sz w:val="28"/>
          <w:szCs w:val="28"/>
          <w:rtl/>
          <w:lang w:bidi="fa-IR"/>
        </w:rPr>
        <w:pPrChange w:id="3138" w:author="Microsoft account" w:date="2025-10-03T11:50:00Z">
          <w:pPr>
            <w:bidi/>
            <w:spacing w:after="0" w:line="276" w:lineRule="auto"/>
            <w:jc w:val="both"/>
          </w:pPr>
        </w:pPrChange>
      </w:pPr>
      <w:ins w:id="3139" w:author="Microsoft account" w:date="2025-10-03T11:50:00Z">
        <w:r>
          <w:rPr>
            <w:rFonts w:cs="Calibri" w:hint="cs"/>
            <w:sz w:val="28"/>
            <w:szCs w:val="28"/>
            <w:rtl/>
            <w:lang w:bidi="fa-IR"/>
          </w:rPr>
          <w:t>-</w:t>
        </w:r>
      </w:ins>
      <w:ins w:id="3140"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41" w:author="Microsoft account" w:date="2025-10-03T12:07:00Z">
        <w:r w:rsidR="00164F65">
          <w:rPr>
            <w:rFonts w:cs="Calibri"/>
            <w:sz w:val="28"/>
            <w:szCs w:val="28"/>
            <w:lang w:bidi="fa-IR"/>
          </w:rPr>
          <w:t>“message”</w:t>
        </w:r>
      </w:ins>
      <w:ins w:id="3142" w:author="Microsoft account" w:date="2025-10-03T12:06:00Z">
        <w:r w:rsidR="00164F65">
          <w:rPr>
            <w:rFonts w:cs="Calibri"/>
            <w:sz w:val="28"/>
            <w:szCs w:val="28"/>
            <w:lang w:bidi="fa-IR"/>
          </w:rPr>
          <w:t>)</w:t>
        </w:r>
      </w:ins>
      <w:ins w:id="3143"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44"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45" w:author="Microsoft account" w:date="2025-10-03T12:09:00Z"/>
          <w:rFonts w:cs="Calibri"/>
          <w:sz w:val="28"/>
          <w:szCs w:val="28"/>
          <w:rtl/>
          <w:lang w:bidi="fa-IR"/>
        </w:rPr>
        <w:pPrChange w:id="3146" w:author="Microsoft account" w:date="2025-10-03T12:09:00Z">
          <w:pPr>
            <w:bidi/>
            <w:spacing w:after="0" w:line="276" w:lineRule="auto"/>
            <w:jc w:val="both"/>
          </w:pPr>
        </w:pPrChange>
      </w:pPr>
      <w:ins w:id="3147" w:author="Microsoft account" w:date="2025-10-03T12:09:00Z">
        <w:r w:rsidRPr="00164F65">
          <w:rPr>
            <w:rFonts w:cs="Calibri"/>
            <w:noProof/>
            <w:sz w:val="28"/>
            <w:szCs w:val="28"/>
            <w:rPrChange w:id="3148"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49" w:author="Microsoft account" w:date="2025-10-04T09:39:00Z"/>
          <w:rFonts w:cs="Calibri"/>
          <w:sz w:val="28"/>
          <w:szCs w:val="28"/>
          <w:rtl/>
          <w:lang w:bidi="fa-IR"/>
        </w:rPr>
        <w:pPrChange w:id="3150" w:author="Microsoft account" w:date="2025-10-03T12:07:00Z">
          <w:pPr>
            <w:bidi/>
            <w:spacing w:after="0" w:line="276" w:lineRule="auto"/>
            <w:jc w:val="both"/>
          </w:pPr>
        </w:pPrChange>
      </w:pPr>
      <w:ins w:id="3151"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52"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53"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54" w:author="Microsoft account" w:date="2025-10-03T12:07:00Z"/>
          <w:rFonts w:cs="Calibri"/>
          <w:sz w:val="28"/>
          <w:szCs w:val="28"/>
          <w:rtl/>
          <w:lang w:bidi="fa-IR"/>
        </w:rPr>
        <w:pPrChange w:id="3155" w:author="Microsoft account" w:date="2025-10-04T09:39:00Z">
          <w:pPr>
            <w:bidi/>
            <w:spacing w:after="0" w:line="276" w:lineRule="auto"/>
            <w:jc w:val="both"/>
          </w:pPr>
        </w:pPrChange>
      </w:pPr>
    </w:p>
    <w:p w14:paraId="3367AE27" w14:textId="17C42128" w:rsidR="00164F65" w:rsidRDefault="00164F65">
      <w:pPr>
        <w:bidi/>
        <w:spacing w:after="0" w:line="276" w:lineRule="auto"/>
        <w:rPr>
          <w:ins w:id="3156" w:author="Microsoft account" w:date="2025-10-03T13:01:00Z"/>
          <w:rFonts w:cs="Calibri"/>
          <w:sz w:val="28"/>
          <w:szCs w:val="28"/>
          <w:rtl/>
          <w:lang w:bidi="fa-IR"/>
        </w:rPr>
        <w:pPrChange w:id="3157" w:author="Microsoft account" w:date="2025-10-03T12:07:00Z">
          <w:pPr>
            <w:bidi/>
            <w:spacing w:after="0" w:line="276" w:lineRule="auto"/>
            <w:jc w:val="both"/>
          </w:pPr>
        </w:pPrChange>
      </w:pPr>
      <w:ins w:id="3158" w:author="Microsoft account" w:date="2025-10-03T12:07:00Z">
        <w:r>
          <w:rPr>
            <w:rFonts w:cs="Calibri" w:hint="cs"/>
            <w:sz w:val="28"/>
            <w:szCs w:val="28"/>
            <w:rtl/>
            <w:lang w:bidi="fa-IR"/>
          </w:rPr>
          <w:t>-</w:t>
        </w:r>
      </w:ins>
      <w:ins w:id="3159"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60"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61"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62" w:author="Microsoft account" w:date="2025-10-03T13:01:00Z"/>
          <w:rFonts w:cs="Calibri"/>
          <w:sz w:val="28"/>
          <w:szCs w:val="28"/>
          <w:rtl/>
          <w:lang w:bidi="fa-IR"/>
        </w:rPr>
        <w:pPrChange w:id="3163" w:author="Microsoft account" w:date="2025-10-03T13:01:00Z">
          <w:pPr>
            <w:bidi/>
            <w:spacing w:after="0" w:line="276" w:lineRule="auto"/>
            <w:jc w:val="both"/>
          </w:pPr>
        </w:pPrChange>
      </w:pPr>
    </w:p>
    <w:p w14:paraId="5A38B05B" w14:textId="7405DA49" w:rsidR="008A27FF" w:rsidRDefault="008A27FF">
      <w:pPr>
        <w:bidi/>
        <w:spacing w:after="0" w:line="276" w:lineRule="auto"/>
        <w:rPr>
          <w:ins w:id="3164" w:author="Microsoft account" w:date="2025-10-03T11:27:00Z"/>
          <w:rFonts w:cs="Calibri"/>
          <w:sz w:val="28"/>
          <w:szCs w:val="28"/>
          <w:lang w:bidi="fa-IR"/>
        </w:rPr>
        <w:pPrChange w:id="3165" w:author="Microsoft account" w:date="2025-10-03T13:01:00Z">
          <w:pPr>
            <w:bidi/>
            <w:spacing w:after="0" w:line="276" w:lineRule="auto"/>
            <w:jc w:val="both"/>
          </w:pPr>
        </w:pPrChange>
      </w:pPr>
      <w:ins w:id="3166"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67" w:author="Microsoft account" w:date="2025-10-03T11:27:00Z"/>
          <w:rFonts w:cs="Calibri"/>
          <w:sz w:val="28"/>
          <w:szCs w:val="28"/>
          <w:rtl/>
          <w:lang w:bidi="fa-IR"/>
        </w:rPr>
        <w:pPrChange w:id="3168" w:author="Microsoft account" w:date="2025-10-03T11:27:00Z">
          <w:pPr>
            <w:bidi/>
            <w:spacing w:after="0" w:line="276" w:lineRule="auto"/>
            <w:jc w:val="both"/>
          </w:pPr>
        </w:pPrChange>
      </w:pPr>
    </w:p>
    <w:p w14:paraId="4EA7E59F" w14:textId="77777777" w:rsidR="00D726F1" w:rsidRDefault="00D726F1">
      <w:pPr>
        <w:bidi/>
        <w:spacing w:after="0" w:line="276" w:lineRule="auto"/>
        <w:rPr>
          <w:ins w:id="3169" w:author="Microsoft account" w:date="2025-10-03T11:27:00Z"/>
          <w:rFonts w:cs="Calibri"/>
          <w:sz w:val="28"/>
          <w:szCs w:val="28"/>
          <w:rtl/>
          <w:lang w:bidi="fa-IR"/>
        </w:rPr>
        <w:pPrChange w:id="3170" w:author="Microsoft account" w:date="2025-10-03T11:27:00Z">
          <w:pPr>
            <w:bidi/>
            <w:spacing w:after="0" w:line="276" w:lineRule="auto"/>
            <w:jc w:val="both"/>
          </w:pPr>
        </w:pPrChange>
      </w:pPr>
    </w:p>
    <w:p w14:paraId="1A20E8F2" w14:textId="77777777" w:rsidR="00D726F1" w:rsidRDefault="00D726F1">
      <w:pPr>
        <w:bidi/>
        <w:spacing w:after="0" w:line="276" w:lineRule="auto"/>
        <w:rPr>
          <w:ins w:id="3171" w:author="Microsoft account" w:date="2025-10-03T11:27:00Z"/>
          <w:rFonts w:cs="Calibri"/>
          <w:sz w:val="28"/>
          <w:szCs w:val="28"/>
          <w:rtl/>
          <w:lang w:bidi="fa-IR"/>
        </w:rPr>
        <w:pPrChange w:id="3172" w:author="Microsoft account" w:date="2025-10-03T11:27:00Z">
          <w:pPr>
            <w:bidi/>
            <w:spacing w:after="0" w:line="276" w:lineRule="auto"/>
            <w:jc w:val="both"/>
          </w:pPr>
        </w:pPrChange>
      </w:pPr>
    </w:p>
    <w:p w14:paraId="7B9539C4" w14:textId="77777777" w:rsidR="00D726F1" w:rsidRDefault="00D726F1">
      <w:pPr>
        <w:bidi/>
        <w:spacing w:after="0" w:line="276" w:lineRule="auto"/>
        <w:rPr>
          <w:ins w:id="3173" w:author="Microsoft account" w:date="2025-10-03T11:27:00Z"/>
          <w:rFonts w:cs="Calibri"/>
          <w:sz w:val="28"/>
          <w:szCs w:val="28"/>
          <w:rtl/>
          <w:lang w:bidi="fa-IR"/>
        </w:rPr>
        <w:pPrChange w:id="3174" w:author="Microsoft account" w:date="2025-10-03T11:27:00Z">
          <w:pPr>
            <w:bidi/>
            <w:spacing w:after="0" w:line="276" w:lineRule="auto"/>
            <w:jc w:val="both"/>
          </w:pPr>
        </w:pPrChange>
      </w:pPr>
    </w:p>
    <w:p w14:paraId="26D61AB4" w14:textId="77777777" w:rsidR="00D726F1" w:rsidRDefault="00D726F1">
      <w:pPr>
        <w:bidi/>
        <w:spacing w:after="0" w:line="276" w:lineRule="auto"/>
        <w:rPr>
          <w:ins w:id="3175" w:author="Microsoft account" w:date="2025-10-03T11:27:00Z"/>
          <w:rFonts w:cs="Calibri"/>
          <w:sz w:val="28"/>
          <w:szCs w:val="28"/>
          <w:rtl/>
          <w:lang w:bidi="fa-IR"/>
        </w:rPr>
        <w:pPrChange w:id="3176" w:author="Microsoft account" w:date="2025-10-03T11:27:00Z">
          <w:pPr>
            <w:bidi/>
            <w:spacing w:after="0" w:line="276" w:lineRule="auto"/>
            <w:jc w:val="both"/>
          </w:pPr>
        </w:pPrChange>
      </w:pPr>
    </w:p>
    <w:p w14:paraId="7ECB20A9" w14:textId="77777777" w:rsidR="00D726F1" w:rsidRDefault="00D726F1">
      <w:pPr>
        <w:bidi/>
        <w:spacing w:after="0" w:line="276" w:lineRule="auto"/>
        <w:rPr>
          <w:ins w:id="3177" w:author="Microsoft account" w:date="2025-10-03T11:27:00Z"/>
          <w:rFonts w:cs="Calibri"/>
          <w:sz w:val="28"/>
          <w:szCs w:val="28"/>
          <w:rtl/>
          <w:lang w:bidi="fa-IR"/>
        </w:rPr>
        <w:pPrChange w:id="3178" w:author="Microsoft account" w:date="2025-10-03T11:27:00Z">
          <w:pPr>
            <w:bidi/>
            <w:spacing w:after="0" w:line="276" w:lineRule="auto"/>
            <w:jc w:val="both"/>
          </w:pPr>
        </w:pPrChange>
      </w:pPr>
    </w:p>
    <w:p w14:paraId="51B0F937" w14:textId="0EDC22DB" w:rsidR="00D726F1" w:rsidRDefault="0060751C">
      <w:pPr>
        <w:bidi/>
        <w:spacing w:after="0" w:line="276" w:lineRule="auto"/>
        <w:rPr>
          <w:ins w:id="3179" w:author="Microsoft account" w:date="2025-10-03T11:27:00Z"/>
          <w:rFonts w:cs="Calibri"/>
          <w:sz w:val="28"/>
          <w:szCs w:val="28"/>
          <w:rtl/>
          <w:lang w:bidi="fa-IR"/>
        </w:rPr>
        <w:pPrChange w:id="3180" w:author="Microsoft account" w:date="2025-10-03T11:27:00Z">
          <w:pPr>
            <w:bidi/>
            <w:spacing w:after="0" w:line="276" w:lineRule="auto"/>
            <w:jc w:val="both"/>
          </w:pPr>
        </w:pPrChange>
      </w:pPr>
      <w:bookmarkStart w:id="3181" w:name="I4040712"/>
      <w:ins w:id="3182" w:author="Microsoft account" w:date="2025-10-04T09:41:00Z">
        <w:r>
          <w:rPr>
            <w:rFonts w:cs="Calibri" w:hint="cs"/>
            <w:sz w:val="28"/>
            <w:szCs w:val="28"/>
            <w:rtl/>
            <w:lang w:bidi="fa-IR"/>
          </w:rPr>
          <w:lastRenderedPageBreak/>
          <w:t>ادامه</w:t>
        </w:r>
      </w:ins>
    </w:p>
    <w:bookmarkEnd w:id="3181"/>
    <w:p w14:paraId="0D559CB5" w14:textId="77777777" w:rsidR="00D726F1" w:rsidRDefault="00D726F1">
      <w:pPr>
        <w:bidi/>
        <w:spacing w:after="0" w:line="276" w:lineRule="auto"/>
        <w:rPr>
          <w:ins w:id="3183" w:author="Microsoft account" w:date="2025-10-03T11:27:00Z"/>
          <w:rFonts w:cs="Calibri"/>
          <w:sz w:val="28"/>
          <w:szCs w:val="28"/>
          <w:rtl/>
          <w:lang w:bidi="fa-IR"/>
        </w:rPr>
        <w:pPrChange w:id="3184" w:author="Microsoft account" w:date="2025-10-03T11:27:00Z">
          <w:pPr>
            <w:bidi/>
            <w:spacing w:after="0" w:line="276" w:lineRule="auto"/>
            <w:jc w:val="both"/>
          </w:pPr>
        </w:pPrChange>
      </w:pPr>
    </w:p>
    <w:p w14:paraId="28698A8C" w14:textId="50CFDD8B" w:rsidR="00D726F1" w:rsidRDefault="0060751C">
      <w:pPr>
        <w:bidi/>
        <w:spacing w:after="0" w:line="276" w:lineRule="auto"/>
        <w:rPr>
          <w:ins w:id="3185" w:author="Microsoft account" w:date="2025-10-04T09:52:00Z"/>
          <w:rFonts w:cs="Calibri"/>
          <w:sz w:val="28"/>
          <w:szCs w:val="28"/>
          <w:rtl/>
          <w:lang w:bidi="fa-IR"/>
        </w:rPr>
        <w:pPrChange w:id="3186" w:author="Microsoft account" w:date="2025-10-03T11:27:00Z">
          <w:pPr>
            <w:bidi/>
            <w:spacing w:after="0" w:line="276" w:lineRule="auto"/>
            <w:jc w:val="both"/>
          </w:pPr>
        </w:pPrChange>
      </w:pPr>
      <w:ins w:id="3187" w:author="Microsoft account" w:date="2025-10-04T09:42:00Z">
        <w:r>
          <w:rPr>
            <w:rFonts w:cs="Calibri" w:hint="cs"/>
            <w:sz w:val="28"/>
            <w:szCs w:val="28"/>
            <w:rtl/>
            <w:lang w:bidi="fa-IR"/>
          </w:rPr>
          <w:t>-</w:t>
        </w:r>
      </w:ins>
      <w:ins w:id="3188"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189" w:author="Microsoft account" w:date="2025-10-04T09:53:00Z"/>
          <w:rFonts w:cs="Calibri"/>
          <w:sz w:val="28"/>
          <w:szCs w:val="28"/>
          <w:rtl/>
          <w:lang w:bidi="fa-IR"/>
        </w:rPr>
        <w:pPrChange w:id="3190" w:author="Microsoft account" w:date="2025-10-04T09:53:00Z">
          <w:pPr>
            <w:bidi/>
            <w:spacing w:after="0" w:line="276" w:lineRule="auto"/>
            <w:jc w:val="both"/>
          </w:pPr>
        </w:pPrChange>
      </w:pPr>
    </w:p>
    <w:p w14:paraId="517300DA" w14:textId="45650A08" w:rsidR="00721849" w:rsidRDefault="00721849">
      <w:pPr>
        <w:bidi/>
        <w:spacing w:after="0" w:line="276" w:lineRule="auto"/>
        <w:rPr>
          <w:ins w:id="3191" w:author="Microsoft account" w:date="2025-10-04T09:53:00Z"/>
          <w:rFonts w:cs="Calibri"/>
          <w:sz w:val="28"/>
          <w:szCs w:val="28"/>
          <w:lang w:bidi="fa-IR"/>
        </w:rPr>
        <w:pPrChange w:id="3192" w:author="Microsoft account" w:date="2025-10-04T09:53:00Z">
          <w:pPr>
            <w:bidi/>
            <w:spacing w:after="0" w:line="276" w:lineRule="auto"/>
            <w:jc w:val="both"/>
          </w:pPr>
        </w:pPrChange>
      </w:pPr>
      <w:ins w:id="3193"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194" w:author="Microsoft account" w:date="2025-10-04T09:53:00Z"/>
          <w:rFonts w:cs="Calibri"/>
          <w:sz w:val="28"/>
          <w:szCs w:val="28"/>
          <w:lang w:bidi="fa-IR"/>
        </w:rPr>
        <w:pPrChange w:id="3195" w:author="Microsoft account" w:date="2025-10-04T09:53:00Z">
          <w:pPr>
            <w:bidi/>
            <w:spacing w:after="0" w:line="276" w:lineRule="auto"/>
            <w:jc w:val="both"/>
          </w:pPr>
        </w:pPrChange>
      </w:pPr>
    </w:p>
    <w:p w14:paraId="503EADC5" w14:textId="67724CC9" w:rsidR="00721849" w:rsidRDefault="00721849">
      <w:pPr>
        <w:bidi/>
        <w:spacing w:after="0" w:line="276" w:lineRule="auto"/>
        <w:rPr>
          <w:ins w:id="3196" w:author="Microsoft account" w:date="2025-10-04T09:57:00Z"/>
          <w:rFonts w:cs="Calibri"/>
          <w:sz w:val="28"/>
          <w:szCs w:val="28"/>
          <w:rtl/>
          <w:lang w:bidi="fa-IR"/>
        </w:rPr>
        <w:pPrChange w:id="3197" w:author="Microsoft account" w:date="2025-10-04T09:53:00Z">
          <w:pPr>
            <w:bidi/>
            <w:spacing w:after="0" w:line="276" w:lineRule="auto"/>
            <w:jc w:val="both"/>
          </w:pPr>
        </w:pPrChange>
      </w:pPr>
      <w:ins w:id="3198" w:author="Microsoft account" w:date="2025-10-04T09:53:00Z">
        <w:r>
          <w:rPr>
            <w:rFonts w:cs="Calibri"/>
            <w:sz w:val="28"/>
            <w:szCs w:val="28"/>
            <w:lang w:bidi="fa-IR"/>
          </w:rPr>
          <w:t>-</w:t>
        </w:r>
      </w:ins>
      <w:ins w:id="3199" w:author="Microsoft account" w:date="2025-10-04T09:55:00Z">
        <w:r>
          <w:rPr>
            <w:rFonts w:cs="Calibri" w:hint="cs"/>
            <w:sz w:val="28"/>
            <w:szCs w:val="28"/>
            <w:rtl/>
            <w:lang w:bidi="fa-IR"/>
          </w:rPr>
          <w:t xml:space="preserve">خب حالا میخوایم بریم سراغ کاری که براش اومدیم تو این قسمت. </w:t>
        </w:r>
      </w:ins>
      <w:ins w:id="3200"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201"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202" w:author="Microsoft account" w:date="2025-10-05T09:57:00Z"/>
          <w:rFonts w:cs="Calibri"/>
          <w:sz w:val="28"/>
          <w:szCs w:val="28"/>
          <w:lang w:bidi="fa-IR"/>
        </w:rPr>
        <w:pPrChange w:id="3203" w:author="Microsoft account" w:date="2025-10-04T09:57:00Z">
          <w:pPr>
            <w:bidi/>
            <w:spacing w:after="0" w:line="276" w:lineRule="auto"/>
            <w:jc w:val="both"/>
          </w:pPr>
        </w:pPrChange>
      </w:pPr>
      <w:ins w:id="3204" w:author="Microsoft account" w:date="2025-10-04T09:58:00Z">
        <w:r w:rsidRPr="00652B98">
          <w:rPr>
            <w:rFonts w:cs="Calibri"/>
            <w:noProof/>
            <w:sz w:val="28"/>
            <w:szCs w:val="28"/>
            <w:rPrChange w:id="3205"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206" w:author="Microsoft account" w:date="2025-10-04T09:57:00Z"/>
          <w:rFonts w:cs="Calibri"/>
          <w:sz w:val="28"/>
          <w:szCs w:val="28"/>
          <w:rtl/>
          <w:lang w:bidi="fa-IR"/>
        </w:rPr>
        <w:pPrChange w:id="3207" w:author="Microsoft account" w:date="2025-10-05T09:57:00Z">
          <w:pPr>
            <w:bidi/>
            <w:spacing w:after="0" w:line="276" w:lineRule="auto"/>
            <w:jc w:val="both"/>
          </w:pPr>
        </w:pPrChange>
      </w:pPr>
      <w:ins w:id="3208"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209"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210"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11" w:author="Microsoft account" w:date="2025-10-04T09:58:00Z"/>
          <w:rFonts w:cs="Calibri"/>
          <w:sz w:val="28"/>
          <w:szCs w:val="28"/>
          <w:rtl/>
          <w:lang w:bidi="fa-IR"/>
        </w:rPr>
        <w:pPrChange w:id="3212" w:author="Microsoft account" w:date="2025-10-04T09:57:00Z">
          <w:pPr>
            <w:bidi/>
            <w:spacing w:after="0" w:line="276" w:lineRule="auto"/>
            <w:jc w:val="both"/>
          </w:pPr>
        </w:pPrChange>
      </w:pPr>
    </w:p>
    <w:p w14:paraId="26F8BC33" w14:textId="6F3FDF43" w:rsidR="00652B98" w:rsidRDefault="00652B98">
      <w:pPr>
        <w:bidi/>
        <w:spacing w:after="0" w:line="276" w:lineRule="auto"/>
        <w:rPr>
          <w:ins w:id="3213" w:author="Microsoft account" w:date="2025-10-04T10:04:00Z"/>
          <w:rFonts w:cs="Calibri"/>
          <w:sz w:val="28"/>
          <w:szCs w:val="28"/>
          <w:rtl/>
          <w:lang w:bidi="fa-IR"/>
        </w:rPr>
        <w:pPrChange w:id="3214" w:author="Microsoft account" w:date="2025-10-04T09:58:00Z">
          <w:pPr>
            <w:bidi/>
            <w:spacing w:after="0" w:line="276" w:lineRule="auto"/>
            <w:jc w:val="both"/>
          </w:pPr>
        </w:pPrChange>
      </w:pPr>
      <w:ins w:id="3215" w:author="Microsoft account" w:date="2025-10-04T09:57:00Z">
        <w:r>
          <w:rPr>
            <w:rFonts w:cs="Calibri" w:hint="cs"/>
            <w:sz w:val="28"/>
            <w:szCs w:val="28"/>
            <w:rtl/>
            <w:lang w:bidi="fa-IR"/>
          </w:rPr>
          <w:t>-</w:t>
        </w:r>
      </w:ins>
      <w:ins w:id="3216" w:author="Microsoft account" w:date="2025-10-04T10:02:00Z">
        <w:r>
          <w:rPr>
            <w:rFonts w:cs="Calibri" w:hint="cs"/>
            <w:sz w:val="28"/>
            <w:szCs w:val="28"/>
            <w:rtl/>
            <w:lang w:bidi="fa-IR"/>
          </w:rPr>
          <w:t xml:space="preserve">خب در ابتدا برای راحتی کار زد </w:t>
        </w:r>
      </w:ins>
      <w:ins w:id="3217"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18"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19"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20"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21" w:author="Microsoft account" w:date="2025-10-04T10:04:00Z"/>
          <w:rFonts w:cs="Calibri"/>
          <w:sz w:val="28"/>
          <w:szCs w:val="28"/>
          <w:rtl/>
          <w:lang w:bidi="fa-IR"/>
        </w:rPr>
        <w:pPrChange w:id="3222" w:author="Microsoft account" w:date="2025-10-04T10:04:00Z">
          <w:pPr>
            <w:bidi/>
            <w:spacing w:after="0" w:line="276" w:lineRule="auto"/>
            <w:jc w:val="both"/>
          </w:pPr>
        </w:pPrChange>
      </w:pPr>
      <w:ins w:id="3223" w:author="Microsoft account" w:date="2025-10-04T10:04:00Z">
        <w:r w:rsidRPr="00A0540F">
          <w:rPr>
            <w:rFonts w:cs="Calibri"/>
            <w:noProof/>
            <w:sz w:val="28"/>
            <w:szCs w:val="28"/>
            <w:rPrChange w:id="3224"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25" w:author="Microsoft account" w:date="2025-10-04T10:05:00Z"/>
          <w:rFonts w:cs="Calibri"/>
          <w:sz w:val="28"/>
          <w:szCs w:val="28"/>
          <w:rtl/>
          <w:lang w:bidi="fa-IR"/>
        </w:rPr>
        <w:pPrChange w:id="3226" w:author="Microsoft account" w:date="2025-10-04T10:04:00Z">
          <w:pPr>
            <w:bidi/>
            <w:spacing w:after="0" w:line="276" w:lineRule="auto"/>
            <w:jc w:val="both"/>
          </w:pPr>
        </w:pPrChange>
      </w:pPr>
      <w:ins w:id="3227" w:author="Microsoft account" w:date="2025-10-04T10:04:00Z">
        <w:r>
          <w:rPr>
            <w:rFonts w:cs="Calibri" w:hint="cs"/>
            <w:sz w:val="28"/>
            <w:szCs w:val="28"/>
            <w:rtl/>
            <w:lang w:bidi="fa-IR"/>
          </w:rPr>
          <w:t xml:space="preserve">که </w:t>
        </w:r>
      </w:ins>
      <w:ins w:id="3228"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29" w:author="Microsoft account" w:date="2025-10-04T10:05:00Z"/>
          <w:rFonts w:cs="Calibri"/>
          <w:sz w:val="28"/>
          <w:szCs w:val="28"/>
          <w:rtl/>
          <w:lang w:bidi="fa-IR"/>
        </w:rPr>
        <w:pPrChange w:id="3230" w:author="Microsoft account" w:date="2025-10-04T10:05:00Z">
          <w:pPr>
            <w:bidi/>
            <w:spacing w:after="0" w:line="276" w:lineRule="auto"/>
            <w:jc w:val="both"/>
          </w:pPr>
        </w:pPrChange>
      </w:pPr>
    </w:p>
    <w:p w14:paraId="00C0B528" w14:textId="7D61BFDA" w:rsidR="00A0540F" w:rsidRDefault="00A0540F">
      <w:pPr>
        <w:bidi/>
        <w:spacing w:after="0" w:line="276" w:lineRule="auto"/>
        <w:rPr>
          <w:ins w:id="3231" w:author="Microsoft account" w:date="2025-10-04T10:16:00Z"/>
          <w:rFonts w:cs="Calibri"/>
          <w:sz w:val="28"/>
          <w:szCs w:val="28"/>
          <w:rtl/>
          <w:lang w:bidi="fa-IR"/>
        </w:rPr>
        <w:pPrChange w:id="3232" w:author="Microsoft account" w:date="2025-10-04T10:05:00Z">
          <w:pPr>
            <w:bidi/>
            <w:spacing w:after="0" w:line="276" w:lineRule="auto"/>
            <w:jc w:val="both"/>
          </w:pPr>
        </w:pPrChange>
      </w:pPr>
      <w:ins w:id="3233" w:author="Microsoft account" w:date="2025-10-04T10:05:00Z">
        <w:r>
          <w:rPr>
            <w:rFonts w:cs="Calibri" w:hint="cs"/>
            <w:sz w:val="28"/>
            <w:szCs w:val="28"/>
            <w:rtl/>
            <w:lang w:bidi="fa-IR"/>
          </w:rPr>
          <w:t>-</w:t>
        </w:r>
      </w:ins>
      <w:ins w:id="3234"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35" w:author="Microsoft account" w:date="2025-10-05T09:59:00Z">
        <w:r w:rsidR="00EC728E">
          <w:rPr>
            <w:rFonts w:cs="Calibri" w:hint="cs"/>
            <w:sz w:val="28"/>
            <w:szCs w:val="28"/>
            <w:rtl/>
            <w:lang w:bidi="fa-IR"/>
          </w:rPr>
          <w:t xml:space="preserve"> </w:t>
        </w:r>
      </w:ins>
      <w:ins w:id="3236" w:author="Microsoft account" w:date="2025-10-04T10:13:00Z">
        <w:r w:rsidR="00F04D31">
          <w:rPr>
            <w:rFonts w:cs="Calibri" w:hint="cs"/>
            <w:sz w:val="28"/>
            <w:szCs w:val="28"/>
            <w:rtl/>
            <w:lang w:bidi="fa-IR"/>
          </w:rPr>
          <w:t xml:space="preserve">رو بخونیم باید چکار کنیم ، باید روش </w:t>
        </w:r>
      </w:ins>
      <w:ins w:id="3237"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38"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39"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40"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41" w:author="Microsoft account" w:date="2025-10-05T10:01:00Z">
        <w:r w:rsidR="00EC728E">
          <w:rPr>
            <w:rFonts w:cs="Calibri" w:hint="cs"/>
            <w:sz w:val="18"/>
            <w:szCs w:val="18"/>
            <w:rtl/>
            <w:lang w:bidi="fa-IR"/>
          </w:rPr>
          <w:t xml:space="preserve">  .</w:t>
        </w:r>
      </w:ins>
      <w:ins w:id="3242"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43" w:author="Microsoft account" w:date="2025-10-04T10:16:00Z"/>
          <w:rFonts w:cs="Calibri"/>
          <w:sz w:val="28"/>
          <w:szCs w:val="28"/>
          <w:rtl/>
          <w:lang w:bidi="fa-IR"/>
        </w:rPr>
        <w:pPrChange w:id="3244" w:author="Microsoft account" w:date="2025-10-04T10:16:00Z">
          <w:pPr>
            <w:bidi/>
            <w:spacing w:after="0" w:line="276" w:lineRule="auto"/>
            <w:jc w:val="both"/>
          </w:pPr>
        </w:pPrChange>
      </w:pPr>
    </w:p>
    <w:p w14:paraId="49DC8E15" w14:textId="49E15C9C" w:rsidR="00CE2EC0" w:rsidRDefault="00CE2EC0">
      <w:pPr>
        <w:bidi/>
        <w:spacing w:after="0" w:line="276" w:lineRule="auto"/>
        <w:rPr>
          <w:ins w:id="3245" w:author="Microsoft account" w:date="2025-10-04T10:19:00Z"/>
          <w:rFonts w:cs="Calibri"/>
          <w:sz w:val="28"/>
          <w:szCs w:val="28"/>
          <w:rtl/>
          <w:lang w:bidi="fa-IR"/>
        </w:rPr>
        <w:pPrChange w:id="3246" w:author="Microsoft account" w:date="2025-10-04T10:16:00Z">
          <w:pPr>
            <w:bidi/>
            <w:spacing w:after="0" w:line="276" w:lineRule="auto"/>
            <w:jc w:val="both"/>
          </w:pPr>
        </w:pPrChange>
      </w:pPr>
      <w:ins w:id="3247"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48"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49"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50"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51" w:author="Microsoft account" w:date="2025-10-04T10:19:00Z"/>
          <w:rFonts w:cs="Calibri"/>
          <w:sz w:val="28"/>
          <w:szCs w:val="28"/>
          <w:rtl/>
          <w:lang w:bidi="fa-IR"/>
        </w:rPr>
        <w:pPrChange w:id="3252" w:author="Microsoft account" w:date="2025-10-04T10:19:00Z">
          <w:pPr>
            <w:bidi/>
            <w:spacing w:after="0" w:line="276" w:lineRule="auto"/>
            <w:jc w:val="both"/>
          </w:pPr>
        </w:pPrChange>
      </w:pPr>
      <w:ins w:id="3253" w:author="Microsoft account" w:date="2025-10-04T10:19:00Z">
        <w:r w:rsidRPr="00CE2EC0">
          <w:rPr>
            <w:rFonts w:cs="Calibri"/>
            <w:noProof/>
            <w:sz w:val="28"/>
            <w:szCs w:val="28"/>
            <w:rPrChange w:id="3254"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55" w:author="Microsoft account" w:date="2025-10-04T10:19:00Z"/>
          <w:rFonts w:cs="Calibri"/>
          <w:sz w:val="28"/>
          <w:szCs w:val="28"/>
          <w:rtl/>
          <w:lang w:bidi="fa-IR"/>
        </w:rPr>
        <w:pPrChange w:id="3256" w:author="Microsoft account" w:date="2025-10-04T10:19:00Z">
          <w:pPr>
            <w:bidi/>
            <w:spacing w:after="0" w:line="276" w:lineRule="auto"/>
            <w:jc w:val="both"/>
          </w:pPr>
        </w:pPrChange>
      </w:pPr>
    </w:p>
    <w:p w14:paraId="269BE492" w14:textId="27D60BFC" w:rsidR="00CE2EC0" w:rsidRDefault="00CE2EC0">
      <w:pPr>
        <w:bidi/>
        <w:spacing w:after="0" w:line="276" w:lineRule="auto"/>
        <w:rPr>
          <w:ins w:id="3257" w:author="Microsoft account" w:date="2025-10-04T10:19:00Z"/>
          <w:rFonts w:cs="Calibri"/>
          <w:sz w:val="28"/>
          <w:szCs w:val="28"/>
          <w:rtl/>
          <w:lang w:bidi="fa-IR"/>
        </w:rPr>
        <w:pPrChange w:id="3258" w:author="Microsoft account" w:date="2025-10-04T10:19:00Z">
          <w:pPr>
            <w:bidi/>
            <w:spacing w:after="0" w:line="276" w:lineRule="auto"/>
            <w:jc w:val="both"/>
          </w:pPr>
        </w:pPrChange>
      </w:pPr>
      <w:ins w:id="3259"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60" w:author="Microsoft account" w:date="2025-10-04T10:19:00Z"/>
          <w:rFonts w:cs="Calibri"/>
          <w:sz w:val="28"/>
          <w:szCs w:val="28"/>
          <w:rtl/>
          <w:lang w:bidi="fa-IR"/>
        </w:rPr>
        <w:pPrChange w:id="3261" w:author="Microsoft account" w:date="2025-10-04T10:19:00Z">
          <w:pPr>
            <w:bidi/>
            <w:spacing w:after="0" w:line="276" w:lineRule="auto"/>
            <w:jc w:val="both"/>
          </w:pPr>
        </w:pPrChange>
      </w:pPr>
    </w:p>
    <w:p w14:paraId="59968FB9" w14:textId="5F01AC6E" w:rsidR="00CE2EC0" w:rsidRDefault="00CE2EC0">
      <w:pPr>
        <w:bidi/>
        <w:spacing w:after="0" w:line="276" w:lineRule="auto"/>
        <w:rPr>
          <w:ins w:id="3262" w:author="Microsoft account" w:date="2025-10-04T11:20:00Z"/>
          <w:rFonts w:cs="Calibri"/>
          <w:sz w:val="28"/>
          <w:szCs w:val="28"/>
          <w:lang w:bidi="fa-IR"/>
        </w:rPr>
        <w:pPrChange w:id="3263" w:author="Microsoft account" w:date="2025-10-04T10:19:00Z">
          <w:pPr>
            <w:bidi/>
            <w:spacing w:after="0" w:line="276" w:lineRule="auto"/>
            <w:jc w:val="both"/>
          </w:pPr>
        </w:pPrChange>
      </w:pPr>
      <w:ins w:id="3264"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65"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66"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67" w:author="Microsoft account" w:date="2025-10-04T11:20:00Z"/>
          <w:rFonts w:cs="Calibri"/>
          <w:sz w:val="28"/>
          <w:szCs w:val="28"/>
          <w:lang w:bidi="fa-IR"/>
        </w:rPr>
        <w:pPrChange w:id="3268" w:author="Microsoft account" w:date="2025-10-04T11:20:00Z">
          <w:pPr>
            <w:bidi/>
            <w:spacing w:after="0" w:line="276" w:lineRule="auto"/>
            <w:jc w:val="both"/>
          </w:pPr>
        </w:pPrChange>
      </w:pPr>
    </w:p>
    <w:p w14:paraId="532FC066" w14:textId="3AFBB816" w:rsidR="00B44DB5" w:rsidRDefault="00B44DB5">
      <w:pPr>
        <w:bidi/>
        <w:spacing w:after="0" w:line="276" w:lineRule="auto"/>
        <w:rPr>
          <w:ins w:id="3269" w:author="Microsoft account" w:date="2025-10-04T11:21:00Z"/>
          <w:rFonts w:cs="Calibri"/>
          <w:sz w:val="28"/>
          <w:szCs w:val="28"/>
          <w:rtl/>
          <w:lang w:bidi="fa-IR"/>
        </w:rPr>
        <w:pPrChange w:id="3270" w:author="Microsoft account" w:date="2025-10-04T11:20:00Z">
          <w:pPr>
            <w:bidi/>
            <w:spacing w:after="0" w:line="276" w:lineRule="auto"/>
            <w:jc w:val="both"/>
          </w:pPr>
        </w:pPrChange>
      </w:pPr>
      <w:ins w:id="3271"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72"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73" w:author="Microsoft account" w:date="2025-10-03T11:27:00Z"/>
          <w:rFonts w:cs="Calibri"/>
          <w:sz w:val="28"/>
          <w:szCs w:val="28"/>
          <w:rtl/>
          <w:lang w:bidi="fa-IR"/>
          <w:rPrChange w:id="3274" w:author="Microsoft account" w:date="2025-10-04T09:57:00Z">
            <w:rPr>
              <w:ins w:id="3275" w:author="Microsoft account" w:date="2025-10-03T11:27:00Z"/>
              <w:rtl/>
              <w:lang w:bidi="fa-IR"/>
            </w:rPr>
          </w:rPrChange>
        </w:rPr>
        <w:pPrChange w:id="3276" w:author="Microsoft account" w:date="2025-10-04T11:22:00Z">
          <w:pPr>
            <w:bidi/>
            <w:spacing w:after="0" w:line="276" w:lineRule="auto"/>
            <w:jc w:val="both"/>
          </w:pPr>
        </w:pPrChange>
      </w:pPr>
      <w:ins w:id="3277"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278" w:author="Microsoft account" w:date="2025-10-03T11:27:00Z"/>
          <w:rFonts w:cs="Calibri"/>
          <w:sz w:val="28"/>
          <w:szCs w:val="28"/>
          <w:rtl/>
          <w:lang w:bidi="fa-IR"/>
        </w:rPr>
        <w:pPrChange w:id="3279" w:author="Microsoft account" w:date="2025-10-03T11:27:00Z">
          <w:pPr>
            <w:bidi/>
            <w:spacing w:after="0" w:line="276" w:lineRule="auto"/>
            <w:jc w:val="both"/>
          </w:pPr>
        </w:pPrChange>
      </w:pPr>
    </w:p>
    <w:p w14:paraId="132576B1" w14:textId="77777777" w:rsidR="00D726F1" w:rsidRDefault="00D726F1">
      <w:pPr>
        <w:bidi/>
        <w:spacing w:after="0" w:line="276" w:lineRule="auto"/>
        <w:rPr>
          <w:ins w:id="3280" w:author="Microsoft account" w:date="2025-10-03T10:58:00Z"/>
          <w:rFonts w:cs="Calibri"/>
          <w:sz w:val="28"/>
          <w:szCs w:val="28"/>
          <w:rtl/>
          <w:lang w:bidi="fa-IR"/>
        </w:rPr>
        <w:pPrChange w:id="3281" w:author="Microsoft account" w:date="2025-10-03T11:27:00Z">
          <w:pPr>
            <w:bidi/>
            <w:spacing w:after="0" w:line="276" w:lineRule="auto"/>
            <w:jc w:val="both"/>
          </w:pPr>
        </w:pPrChange>
      </w:pPr>
    </w:p>
    <w:p w14:paraId="3650C0BC" w14:textId="2DC2379C" w:rsidR="002763AA" w:rsidRDefault="002763AA">
      <w:pPr>
        <w:bidi/>
        <w:spacing w:after="0" w:line="276" w:lineRule="auto"/>
        <w:rPr>
          <w:ins w:id="3282" w:author="Microsoft account" w:date="2025-10-04T09:41:00Z"/>
          <w:rFonts w:cs="Calibri"/>
          <w:sz w:val="28"/>
          <w:szCs w:val="28"/>
          <w:rtl/>
          <w:lang w:bidi="fa-IR"/>
        </w:rPr>
        <w:pPrChange w:id="3283" w:author="Microsoft account" w:date="2025-10-04T09:41:00Z">
          <w:pPr>
            <w:bidi/>
            <w:spacing w:after="0" w:line="276" w:lineRule="auto"/>
            <w:jc w:val="both"/>
          </w:pPr>
        </w:pPrChange>
      </w:pPr>
    </w:p>
    <w:p w14:paraId="2E31F477" w14:textId="77777777" w:rsidR="0060751C" w:rsidRDefault="0060751C">
      <w:pPr>
        <w:bidi/>
        <w:spacing w:after="0" w:line="276" w:lineRule="auto"/>
        <w:rPr>
          <w:ins w:id="3284" w:author="Microsoft account" w:date="2025-10-04T09:41:00Z"/>
          <w:rFonts w:cs="Calibri"/>
          <w:sz w:val="28"/>
          <w:szCs w:val="28"/>
          <w:rtl/>
          <w:lang w:bidi="fa-IR"/>
        </w:rPr>
        <w:pPrChange w:id="3285" w:author="Microsoft account" w:date="2025-10-04T09:41:00Z">
          <w:pPr>
            <w:bidi/>
            <w:spacing w:after="0" w:line="276" w:lineRule="auto"/>
            <w:jc w:val="both"/>
          </w:pPr>
        </w:pPrChange>
      </w:pPr>
    </w:p>
    <w:p w14:paraId="4D7C48F4" w14:textId="0D189F95" w:rsidR="0060751C" w:rsidRDefault="0060751C">
      <w:pPr>
        <w:spacing w:after="0" w:line="240" w:lineRule="auto"/>
        <w:rPr>
          <w:ins w:id="3286" w:author="Microsoft account" w:date="2025-10-04T09:41:00Z"/>
          <w:rFonts w:cs="Calibri"/>
          <w:sz w:val="28"/>
          <w:szCs w:val="28"/>
          <w:rtl/>
          <w:lang w:bidi="fa-IR"/>
        </w:rPr>
      </w:pPr>
      <w:ins w:id="3287"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288" w:author="Microsoft account" w:date="2025-10-05T10:08:00Z"/>
          <w:rFonts w:cs="Calibri"/>
          <w:sz w:val="28"/>
          <w:szCs w:val="28"/>
          <w:rtl/>
          <w:lang w:bidi="fa-IR"/>
        </w:rPr>
        <w:pPrChange w:id="3289" w:author="Microsoft account" w:date="2025-10-04T09:41:00Z">
          <w:pPr>
            <w:bidi/>
            <w:spacing w:after="0" w:line="276" w:lineRule="auto"/>
            <w:jc w:val="both"/>
          </w:pPr>
        </w:pPrChange>
      </w:pPr>
      <w:bookmarkStart w:id="3290" w:name="I4040713"/>
      <w:ins w:id="3291" w:author="Microsoft account" w:date="2025-10-05T10:08:00Z">
        <w:r>
          <w:rPr>
            <w:rFonts w:cs="Calibri" w:hint="cs"/>
            <w:sz w:val="28"/>
            <w:szCs w:val="28"/>
            <w:rtl/>
            <w:lang w:bidi="fa-IR"/>
          </w:rPr>
          <w:lastRenderedPageBreak/>
          <w:t>ادامه</w:t>
        </w:r>
      </w:ins>
    </w:p>
    <w:bookmarkEnd w:id="3290"/>
    <w:p w14:paraId="65D1EDCB" w14:textId="77777777" w:rsidR="0006117F" w:rsidRDefault="0006117F">
      <w:pPr>
        <w:bidi/>
        <w:spacing w:after="0" w:line="276" w:lineRule="auto"/>
        <w:rPr>
          <w:ins w:id="3292" w:author="Microsoft account" w:date="2025-10-05T10:08:00Z"/>
          <w:rFonts w:cs="Calibri"/>
          <w:sz w:val="28"/>
          <w:szCs w:val="28"/>
          <w:rtl/>
          <w:lang w:bidi="fa-IR"/>
        </w:rPr>
        <w:pPrChange w:id="3293" w:author="Microsoft account" w:date="2025-10-05T10:08:00Z">
          <w:pPr>
            <w:bidi/>
            <w:spacing w:after="0" w:line="276" w:lineRule="auto"/>
            <w:jc w:val="both"/>
          </w:pPr>
        </w:pPrChange>
      </w:pPr>
    </w:p>
    <w:p w14:paraId="51AEE697" w14:textId="1D42ED6D" w:rsidR="0006117F" w:rsidRDefault="0006117F">
      <w:pPr>
        <w:bidi/>
        <w:spacing w:after="0" w:line="276" w:lineRule="auto"/>
        <w:rPr>
          <w:ins w:id="3294" w:author="Microsoft account" w:date="2025-10-05T11:37:00Z"/>
          <w:rFonts w:cs="Calibri"/>
          <w:sz w:val="28"/>
          <w:szCs w:val="28"/>
          <w:rtl/>
          <w:lang w:bidi="fa-IR"/>
        </w:rPr>
        <w:pPrChange w:id="3295" w:author="Microsoft account" w:date="2025-10-05T10:08:00Z">
          <w:pPr>
            <w:bidi/>
            <w:spacing w:after="0" w:line="276" w:lineRule="auto"/>
            <w:jc w:val="both"/>
          </w:pPr>
        </w:pPrChange>
      </w:pPr>
      <w:ins w:id="3296" w:author="Microsoft account" w:date="2025-10-05T10:09:00Z">
        <w:r>
          <w:rPr>
            <w:rFonts w:cs="Calibri" w:hint="cs"/>
            <w:sz w:val="28"/>
            <w:szCs w:val="28"/>
            <w:rtl/>
            <w:lang w:bidi="fa-IR"/>
          </w:rPr>
          <w:t>-</w:t>
        </w:r>
      </w:ins>
      <w:ins w:id="3297"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298" w:author="Microsoft account" w:date="2025-10-05T11:40:00Z"/>
          <w:rFonts w:cs="Calibri"/>
          <w:sz w:val="28"/>
          <w:szCs w:val="28"/>
          <w:rtl/>
          <w:lang w:bidi="fa-IR"/>
        </w:rPr>
        <w:pPrChange w:id="3299" w:author="Microsoft account" w:date="2025-10-05T11:38:00Z">
          <w:pPr>
            <w:bidi/>
            <w:spacing w:after="0" w:line="276" w:lineRule="auto"/>
            <w:jc w:val="both"/>
          </w:pPr>
        </w:pPrChange>
      </w:pPr>
      <w:ins w:id="3300"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301"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302"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303"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304" w:author="Microsoft account" w:date="2025-10-05T11:40:00Z"/>
          <w:rFonts w:cs="Calibri"/>
          <w:sz w:val="28"/>
          <w:szCs w:val="28"/>
          <w:rtl/>
          <w:lang w:bidi="fa-IR"/>
        </w:rPr>
        <w:pPrChange w:id="3305" w:author="Microsoft account" w:date="2025-10-05T11:40:00Z">
          <w:pPr>
            <w:bidi/>
            <w:spacing w:after="0" w:line="276" w:lineRule="auto"/>
            <w:jc w:val="both"/>
          </w:pPr>
        </w:pPrChange>
      </w:pPr>
    </w:p>
    <w:p w14:paraId="3BF7C9BA" w14:textId="7127F534" w:rsidR="00F0180E" w:rsidRDefault="005A4641">
      <w:pPr>
        <w:bidi/>
        <w:spacing w:after="0" w:line="276" w:lineRule="auto"/>
        <w:rPr>
          <w:ins w:id="3306" w:author="Microsoft account" w:date="2025-10-05T11:41:00Z"/>
          <w:rFonts w:cs="Calibri"/>
          <w:sz w:val="28"/>
          <w:szCs w:val="28"/>
          <w:rtl/>
          <w:lang w:bidi="fa-IR"/>
        </w:rPr>
        <w:pPrChange w:id="3307" w:author="Microsoft account" w:date="2025-10-05T11:40:00Z">
          <w:pPr>
            <w:bidi/>
            <w:spacing w:after="0" w:line="276" w:lineRule="auto"/>
            <w:jc w:val="both"/>
          </w:pPr>
        </w:pPrChange>
      </w:pPr>
      <w:ins w:id="3308"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309" w:author="Microsoft account" w:date="2025-10-05T11:42:00Z"/>
          <w:rFonts w:cs="Calibri"/>
          <w:sz w:val="28"/>
          <w:szCs w:val="28"/>
          <w:rtl/>
          <w:lang w:bidi="fa-IR"/>
        </w:rPr>
        <w:pPrChange w:id="3310" w:author="Microsoft account" w:date="2025-10-05T11:42:00Z">
          <w:pPr>
            <w:bidi/>
            <w:spacing w:after="0" w:line="276" w:lineRule="auto"/>
            <w:jc w:val="both"/>
          </w:pPr>
        </w:pPrChange>
      </w:pPr>
      <w:ins w:id="3311"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12" w:author="Microsoft account" w:date="2025-10-05T11:42:00Z"/>
          <w:rFonts w:cs="Calibri"/>
          <w:sz w:val="28"/>
          <w:szCs w:val="28"/>
          <w:rtl/>
          <w:lang w:bidi="fa-IR"/>
        </w:rPr>
        <w:pPrChange w:id="3313"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14" w:author="Microsoft account" w:date="2025-10-05T11:42:00Z"/>
          <w:rFonts w:cs="Calibri"/>
          <w:sz w:val="28"/>
          <w:szCs w:val="28"/>
          <w:lang w:bidi="fa-IR"/>
        </w:rPr>
        <w:pPrChange w:id="3315" w:author="Microsoft account" w:date="2025-10-05T11:42:00Z">
          <w:pPr>
            <w:bidi/>
            <w:spacing w:after="0" w:line="276" w:lineRule="auto"/>
            <w:jc w:val="both"/>
          </w:pPr>
        </w:pPrChange>
      </w:pPr>
      <w:ins w:id="3316"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17" w:author="Microsoft account" w:date="2025-10-05T12:03:00Z"/>
          <w:rFonts w:cs="Calibri"/>
          <w:sz w:val="28"/>
          <w:szCs w:val="28"/>
          <w:rtl/>
          <w:lang w:bidi="fa-IR"/>
        </w:rPr>
        <w:pPrChange w:id="3318" w:author="Microsoft account" w:date="2025-10-05T11:42:00Z">
          <w:pPr>
            <w:bidi/>
            <w:spacing w:after="0" w:line="276" w:lineRule="auto"/>
            <w:jc w:val="both"/>
          </w:pPr>
        </w:pPrChange>
      </w:pPr>
    </w:p>
    <w:p w14:paraId="7DFBACD7" w14:textId="25B9D253" w:rsidR="00B455A9" w:rsidRDefault="00B455A9">
      <w:pPr>
        <w:bidi/>
        <w:spacing w:after="0" w:line="276" w:lineRule="auto"/>
        <w:rPr>
          <w:ins w:id="3319" w:author="Microsoft account" w:date="2025-10-05T12:03:00Z"/>
          <w:rFonts w:cs="Calibri"/>
          <w:sz w:val="28"/>
          <w:szCs w:val="28"/>
          <w:rtl/>
          <w:lang w:bidi="fa-IR"/>
        </w:rPr>
        <w:pPrChange w:id="3320" w:author="Microsoft account" w:date="2025-10-05T12:03:00Z">
          <w:pPr>
            <w:bidi/>
            <w:spacing w:after="0" w:line="276" w:lineRule="auto"/>
            <w:jc w:val="both"/>
          </w:pPr>
        </w:pPrChange>
      </w:pPr>
      <w:ins w:id="3321"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22" w:author="Microsoft account" w:date="2025-10-05T12:04:00Z"/>
          <w:rFonts w:cs="Calibri"/>
          <w:sz w:val="28"/>
          <w:szCs w:val="28"/>
          <w:rtl/>
          <w:lang w:bidi="fa-IR"/>
        </w:rPr>
        <w:pPrChange w:id="3323" w:author="Microsoft account" w:date="2025-10-05T12:03:00Z">
          <w:pPr>
            <w:bidi/>
            <w:spacing w:after="0" w:line="276" w:lineRule="auto"/>
            <w:jc w:val="both"/>
          </w:pPr>
        </w:pPrChange>
      </w:pPr>
      <w:ins w:id="3324"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25"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26" w:author="Microsoft account" w:date="2025-10-05T12:04:00Z"/>
          <w:rFonts w:cs="Calibri"/>
          <w:sz w:val="28"/>
          <w:szCs w:val="28"/>
          <w:rtl/>
          <w:lang w:bidi="fa-IR"/>
        </w:rPr>
        <w:pPrChange w:id="3327" w:author="Microsoft account" w:date="2025-10-05T12:04:00Z">
          <w:pPr>
            <w:bidi/>
            <w:spacing w:after="0" w:line="276" w:lineRule="auto"/>
            <w:jc w:val="both"/>
          </w:pPr>
        </w:pPrChange>
      </w:pPr>
    </w:p>
    <w:p w14:paraId="05D7ED94" w14:textId="379C6F51" w:rsidR="00B455A9" w:rsidRDefault="00B455A9">
      <w:pPr>
        <w:bidi/>
        <w:spacing w:after="0" w:line="276" w:lineRule="auto"/>
        <w:rPr>
          <w:ins w:id="3328" w:author="Microsoft account" w:date="2025-10-05T12:04:00Z"/>
          <w:rFonts w:cs="Calibri"/>
          <w:sz w:val="28"/>
          <w:szCs w:val="28"/>
          <w:rtl/>
          <w:lang w:bidi="fa-IR"/>
        </w:rPr>
        <w:pPrChange w:id="3329" w:author="Microsoft account" w:date="2025-10-05T12:04:00Z">
          <w:pPr>
            <w:bidi/>
            <w:spacing w:after="0" w:line="276" w:lineRule="auto"/>
            <w:jc w:val="both"/>
          </w:pPr>
        </w:pPrChange>
      </w:pPr>
      <w:ins w:id="3330"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31" w:author="Microsoft account" w:date="2025-10-05T12:05:00Z"/>
          <w:rFonts w:cs="Calibri"/>
          <w:sz w:val="28"/>
          <w:szCs w:val="28"/>
          <w:rtl/>
          <w:lang w:bidi="fa-IR"/>
        </w:rPr>
        <w:pPrChange w:id="3332" w:author="Microsoft account" w:date="2025-10-05T12:04:00Z">
          <w:pPr>
            <w:bidi/>
            <w:spacing w:after="0" w:line="276" w:lineRule="auto"/>
            <w:jc w:val="both"/>
          </w:pPr>
        </w:pPrChange>
      </w:pPr>
      <w:ins w:id="3333"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34"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35" w:author="Microsoft account" w:date="2025-10-05T12:09:00Z"/>
          <w:rFonts w:cs="Calibri"/>
          <w:sz w:val="28"/>
          <w:szCs w:val="28"/>
          <w:rtl/>
          <w:lang w:bidi="fa-IR"/>
        </w:rPr>
        <w:pPrChange w:id="3336" w:author="Microsoft account" w:date="2025-10-05T12:06:00Z">
          <w:pPr>
            <w:bidi/>
            <w:spacing w:after="0" w:line="276" w:lineRule="auto"/>
            <w:jc w:val="both"/>
          </w:pPr>
        </w:pPrChange>
      </w:pPr>
      <w:ins w:id="3337"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38"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39"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40"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41" w:author="Microsoft account" w:date="2025-10-05T12:12:00Z"/>
          <w:rFonts w:cs="Calibri"/>
          <w:sz w:val="28"/>
          <w:szCs w:val="28"/>
          <w:rtl/>
          <w:lang w:bidi="fa-IR"/>
        </w:rPr>
        <w:pPrChange w:id="3342" w:author="Microsoft account" w:date="2025-10-05T12:09:00Z">
          <w:pPr>
            <w:bidi/>
            <w:spacing w:after="0" w:line="276" w:lineRule="auto"/>
            <w:jc w:val="both"/>
          </w:pPr>
        </w:pPrChange>
      </w:pPr>
      <w:ins w:id="3343"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44"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45" w:author="Microsoft account" w:date="2025-10-05T12:09:00Z">
        <w:r>
          <w:rPr>
            <w:rFonts w:cs="Calibri" w:hint="cs"/>
            <w:sz w:val="28"/>
            <w:szCs w:val="28"/>
            <w:rtl/>
            <w:lang w:bidi="fa-IR"/>
          </w:rPr>
          <w:t xml:space="preserve"> جمع آوری کرده و از راهی که گفتم </w:t>
        </w:r>
      </w:ins>
      <w:ins w:id="3346"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47"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48" w:author="Microsoft account" w:date="2025-10-05T12:13:00Z"/>
          <w:rFonts w:cs="Calibri"/>
          <w:sz w:val="28"/>
          <w:szCs w:val="28"/>
          <w:rtl/>
          <w:lang w:bidi="fa-IR"/>
        </w:rPr>
        <w:pPrChange w:id="3349" w:author="Microsoft account" w:date="2025-10-05T12:12:00Z">
          <w:pPr>
            <w:bidi/>
            <w:spacing w:after="0" w:line="276" w:lineRule="auto"/>
            <w:jc w:val="both"/>
          </w:pPr>
        </w:pPrChange>
      </w:pPr>
    </w:p>
    <w:p w14:paraId="7E41A941" w14:textId="5F4F03C0" w:rsidR="00A34EB0" w:rsidRDefault="006748B5">
      <w:pPr>
        <w:bidi/>
        <w:spacing w:after="0" w:line="276" w:lineRule="auto"/>
        <w:rPr>
          <w:ins w:id="3350" w:author="Microsoft account" w:date="2025-10-05T12:14:00Z"/>
          <w:rFonts w:cs="Calibri"/>
          <w:sz w:val="28"/>
          <w:szCs w:val="28"/>
          <w:rtl/>
          <w:lang w:bidi="fa-IR"/>
        </w:rPr>
        <w:pPrChange w:id="3351" w:author="Microsoft account" w:date="2025-10-05T12:14:00Z">
          <w:pPr>
            <w:bidi/>
            <w:spacing w:after="0" w:line="276" w:lineRule="auto"/>
            <w:jc w:val="both"/>
          </w:pPr>
        </w:pPrChange>
      </w:pPr>
      <w:ins w:id="3352"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53"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54" w:author="Microsoft account" w:date="2025-10-05T12:15:00Z"/>
          <w:rFonts w:cs="Calibri"/>
          <w:sz w:val="28"/>
          <w:szCs w:val="28"/>
          <w:rtl/>
          <w:lang w:bidi="fa-IR"/>
        </w:rPr>
        <w:pPrChange w:id="3355" w:author="Microsoft account" w:date="2025-10-05T12:14:00Z">
          <w:pPr>
            <w:bidi/>
            <w:spacing w:after="0" w:line="276" w:lineRule="auto"/>
            <w:jc w:val="both"/>
          </w:pPr>
        </w:pPrChange>
      </w:pPr>
      <w:ins w:id="3356"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357" w:author="Microsoft account" w:date="2025-10-05T12:15:00Z"/>
          <w:rFonts w:cs="Calibri"/>
          <w:sz w:val="28"/>
          <w:szCs w:val="28"/>
          <w:rtl/>
          <w:lang w:bidi="fa-IR"/>
        </w:rPr>
        <w:pPrChange w:id="3358" w:author="Microsoft account" w:date="2025-10-05T12:15:00Z">
          <w:pPr>
            <w:bidi/>
            <w:spacing w:after="0" w:line="276" w:lineRule="auto"/>
            <w:jc w:val="both"/>
          </w:pPr>
        </w:pPrChange>
      </w:pPr>
      <w:ins w:id="3359" w:author="Microsoft account" w:date="2025-10-05T12:15:00Z">
        <w:r w:rsidRPr="00A34EB0">
          <w:rPr>
            <w:rFonts w:cs="Calibri"/>
            <w:noProof/>
            <w:sz w:val="28"/>
            <w:szCs w:val="28"/>
            <w:rPrChange w:id="3360"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361" w:author="Microsoft account" w:date="2025-10-05T12:16:00Z"/>
          <w:rFonts w:cs="Calibri"/>
          <w:sz w:val="28"/>
          <w:szCs w:val="28"/>
          <w:rtl/>
          <w:lang w:bidi="fa-IR"/>
        </w:rPr>
        <w:pPrChange w:id="3362"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363" w:author="Microsoft account" w:date="2025-10-05T12:22:00Z"/>
          <w:rFonts w:cs="Calibri"/>
          <w:sz w:val="28"/>
          <w:szCs w:val="28"/>
          <w:rtl/>
          <w:lang w:bidi="fa-IR"/>
        </w:rPr>
        <w:pPrChange w:id="3364" w:author="Microsoft account" w:date="2025-10-05T12:16:00Z">
          <w:pPr>
            <w:bidi/>
            <w:spacing w:after="0" w:line="276" w:lineRule="auto"/>
            <w:jc w:val="both"/>
          </w:pPr>
        </w:pPrChange>
      </w:pPr>
      <w:ins w:id="3365" w:author="Microsoft account" w:date="2025-10-05T12:16:00Z">
        <w:r>
          <w:rPr>
            <w:rFonts w:cs="Calibri" w:hint="cs"/>
            <w:sz w:val="28"/>
            <w:szCs w:val="28"/>
            <w:rtl/>
            <w:lang w:bidi="fa-IR"/>
          </w:rPr>
          <w:t xml:space="preserve">یه </w:t>
        </w:r>
      </w:ins>
      <w:ins w:id="3366"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367"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368"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369"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370"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371" w:author="Microsoft account" w:date="2025-10-05T12:22:00Z"/>
          <w:rFonts w:cs="Calibri"/>
          <w:sz w:val="28"/>
          <w:szCs w:val="28"/>
          <w:rtl/>
          <w:lang w:bidi="fa-IR"/>
        </w:rPr>
        <w:pPrChange w:id="3372" w:author="Microsoft account" w:date="2025-10-05T12:22:00Z">
          <w:pPr>
            <w:bidi/>
            <w:spacing w:after="0" w:line="276" w:lineRule="auto"/>
            <w:jc w:val="both"/>
          </w:pPr>
        </w:pPrChange>
      </w:pPr>
    </w:p>
    <w:p w14:paraId="13325F75" w14:textId="1ECFBA24" w:rsidR="0079377D" w:rsidRDefault="004F4823">
      <w:pPr>
        <w:bidi/>
        <w:spacing w:after="0" w:line="276" w:lineRule="auto"/>
        <w:rPr>
          <w:ins w:id="3373" w:author="Microsoft account" w:date="2025-10-05T12:23:00Z"/>
          <w:rFonts w:cs="Calibri"/>
          <w:sz w:val="28"/>
          <w:szCs w:val="28"/>
          <w:rtl/>
          <w:lang w:bidi="fa-IR"/>
        </w:rPr>
        <w:pPrChange w:id="3374" w:author="Microsoft account" w:date="2025-10-05T12:22:00Z">
          <w:pPr>
            <w:bidi/>
            <w:spacing w:after="0" w:line="276" w:lineRule="auto"/>
            <w:jc w:val="both"/>
          </w:pPr>
        </w:pPrChange>
      </w:pPr>
      <w:ins w:id="3375"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376" w:author="Microsoft account" w:date="2025-10-05T12:23:00Z"/>
          <w:rFonts w:cs="Calibri"/>
          <w:sz w:val="28"/>
          <w:szCs w:val="28"/>
          <w:rtl/>
          <w:lang w:bidi="fa-IR"/>
        </w:rPr>
        <w:pPrChange w:id="3377" w:author="Microsoft account" w:date="2025-10-05T12:23:00Z">
          <w:pPr>
            <w:bidi/>
            <w:spacing w:after="0" w:line="276" w:lineRule="auto"/>
            <w:jc w:val="both"/>
          </w:pPr>
        </w:pPrChange>
      </w:pPr>
    </w:p>
    <w:p w14:paraId="2224C7DA" w14:textId="26A5667D" w:rsidR="004F4823" w:rsidRDefault="004F4823">
      <w:pPr>
        <w:bidi/>
        <w:spacing w:after="0" w:line="276" w:lineRule="auto"/>
        <w:rPr>
          <w:ins w:id="3378" w:author="Microsoft account" w:date="2025-10-05T12:18:00Z"/>
          <w:rFonts w:cs="Calibri"/>
          <w:sz w:val="28"/>
          <w:szCs w:val="28"/>
          <w:lang w:bidi="fa-IR"/>
        </w:rPr>
        <w:pPrChange w:id="3379" w:author="Microsoft account" w:date="2025-10-05T12:23:00Z">
          <w:pPr>
            <w:bidi/>
            <w:spacing w:after="0" w:line="276" w:lineRule="auto"/>
            <w:jc w:val="both"/>
          </w:pPr>
        </w:pPrChange>
      </w:pPr>
      <w:ins w:id="3380"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381" w:author="Microsoft account" w:date="2025-10-05T12:18:00Z"/>
          <w:rFonts w:cs="Calibri"/>
          <w:sz w:val="28"/>
          <w:szCs w:val="28"/>
          <w:rtl/>
          <w:lang w:bidi="fa-IR"/>
        </w:rPr>
        <w:pPrChange w:id="3382" w:author="Microsoft account" w:date="2025-10-05T12:18:00Z">
          <w:pPr>
            <w:bidi/>
            <w:spacing w:after="0" w:line="276" w:lineRule="auto"/>
            <w:jc w:val="both"/>
          </w:pPr>
        </w:pPrChange>
      </w:pPr>
    </w:p>
    <w:p w14:paraId="156D1534" w14:textId="77777777" w:rsidR="0079377D" w:rsidRDefault="0079377D">
      <w:pPr>
        <w:bidi/>
        <w:spacing w:after="0" w:line="276" w:lineRule="auto"/>
        <w:rPr>
          <w:ins w:id="3383" w:author="Microsoft account" w:date="2025-10-05T12:17:00Z"/>
          <w:rFonts w:cs="Calibri"/>
          <w:sz w:val="28"/>
          <w:szCs w:val="28"/>
          <w:rtl/>
          <w:lang w:bidi="fa-IR"/>
        </w:rPr>
        <w:pPrChange w:id="3384"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385" w:author="Microsoft account" w:date="2025-10-05T12:17:00Z"/>
          <w:rFonts w:cs="Calibri"/>
          <w:sz w:val="28"/>
          <w:szCs w:val="28"/>
          <w:rtl/>
          <w:lang w:bidi="fa-IR"/>
        </w:rPr>
        <w:pPrChange w:id="3386"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387" w:author="Microsoft account" w:date="2025-10-05T10:08:00Z"/>
          <w:rFonts w:cs="Calibri"/>
          <w:sz w:val="28"/>
          <w:szCs w:val="28"/>
          <w:rtl/>
          <w:lang w:bidi="fa-IR"/>
        </w:rPr>
        <w:pPrChange w:id="3388" w:author="Microsoft account" w:date="2025-10-05T12:17:00Z">
          <w:pPr>
            <w:bidi/>
            <w:spacing w:after="0" w:line="276" w:lineRule="auto"/>
            <w:jc w:val="both"/>
          </w:pPr>
        </w:pPrChange>
      </w:pPr>
    </w:p>
    <w:p w14:paraId="2C299583" w14:textId="77777777" w:rsidR="0006117F" w:rsidRDefault="0006117F">
      <w:pPr>
        <w:bidi/>
        <w:spacing w:after="0" w:line="276" w:lineRule="auto"/>
        <w:rPr>
          <w:ins w:id="3389" w:author="Microsoft account" w:date="2025-10-05T10:08:00Z"/>
          <w:rFonts w:cs="Calibri"/>
          <w:sz w:val="28"/>
          <w:szCs w:val="28"/>
          <w:rtl/>
          <w:lang w:bidi="fa-IR"/>
        </w:rPr>
        <w:pPrChange w:id="3390" w:author="Microsoft account" w:date="2025-10-05T10:08:00Z">
          <w:pPr>
            <w:bidi/>
            <w:spacing w:after="0" w:line="276" w:lineRule="auto"/>
            <w:jc w:val="both"/>
          </w:pPr>
        </w:pPrChange>
      </w:pPr>
    </w:p>
    <w:p w14:paraId="6D767137" w14:textId="77777777" w:rsidR="0006117F" w:rsidRDefault="0006117F">
      <w:pPr>
        <w:bidi/>
        <w:spacing w:after="0" w:line="276" w:lineRule="auto"/>
        <w:rPr>
          <w:ins w:id="3391" w:author="Microsoft account" w:date="2025-10-05T10:08:00Z"/>
          <w:rFonts w:cs="Calibri"/>
          <w:sz w:val="28"/>
          <w:szCs w:val="28"/>
          <w:rtl/>
          <w:lang w:bidi="fa-IR"/>
        </w:rPr>
        <w:pPrChange w:id="3392" w:author="Microsoft account" w:date="2025-10-05T10:08:00Z">
          <w:pPr>
            <w:bidi/>
            <w:spacing w:after="0" w:line="276" w:lineRule="auto"/>
            <w:jc w:val="both"/>
          </w:pPr>
        </w:pPrChange>
      </w:pPr>
    </w:p>
    <w:p w14:paraId="73E240FD" w14:textId="77777777" w:rsidR="0006117F" w:rsidRDefault="0006117F">
      <w:pPr>
        <w:bidi/>
        <w:spacing w:after="0" w:line="276" w:lineRule="auto"/>
        <w:rPr>
          <w:ins w:id="3393" w:author="Microsoft account" w:date="2025-10-05T10:08:00Z"/>
          <w:rFonts w:cs="Calibri"/>
          <w:sz w:val="28"/>
          <w:szCs w:val="28"/>
          <w:rtl/>
          <w:lang w:bidi="fa-IR"/>
        </w:rPr>
        <w:pPrChange w:id="3394" w:author="Microsoft account" w:date="2025-10-05T10:08:00Z">
          <w:pPr>
            <w:bidi/>
            <w:spacing w:after="0" w:line="276" w:lineRule="auto"/>
            <w:jc w:val="both"/>
          </w:pPr>
        </w:pPrChange>
      </w:pPr>
    </w:p>
    <w:p w14:paraId="49E42D69" w14:textId="19D3E8FB" w:rsidR="0006117F" w:rsidRDefault="0006117F">
      <w:pPr>
        <w:spacing w:after="0" w:line="240" w:lineRule="auto"/>
        <w:rPr>
          <w:ins w:id="3395" w:author="Microsoft account" w:date="2025-10-05T10:09:00Z"/>
          <w:rFonts w:cs="Calibri"/>
          <w:sz w:val="28"/>
          <w:szCs w:val="28"/>
          <w:rtl/>
          <w:lang w:bidi="fa-IR"/>
        </w:rPr>
      </w:pPr>
      <w:ins w:id="3396"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397" w:author="Microsoft account" w:date="2025-10-06T10:34:00Z"/>
          <w:rFonts w:cs="Calibri"/>
          <w:sz w:val="28"/>
          <w:szCs w:val="28"/>
          <w:rtl/>
          <w:lang w:bidi="fa-IR"/>
        </w:rPr>
        <w:pPrChange w:id="3398" w:author="Microsoft account" w:date="2025-10-05T10:08:00Z">
          <w:pPr>
            <w:bidi/>
            <w:spacing w:after="0" w:line="276" w:lineRule="auto"/>
            <w:jc w:val="both"/>
          </w:pPr>
        </w:pPrChange>
      </w:pPr>
      <w:bookmarkStart w:id="3399" w:name="I4040714"/>
      <w:ins w:id="3400" w:author="Microsoft account" w:date="2025-10-06T10:34:00Z">
        <w:r>
          <w:rPr>
            <w:rFonts w:cs="Calibri" w:hint="cs"/>
            <w:sz w:val="28"/>
            <w:szCs w:val="28"/>
            <w:rtl/>
            <w:lang w:bidi="fa-IR"/>
          </w:rPr>
          <w:lastRenderedPageBreak/>
          <w:t>ادامه</w:t>
        </w:r>
      </w:ins>
    </w:p>
    <w:bookmarkEnd w:id="3399"/>
    <w:p w14:paraId="5294954C" w14:textId="77777777" w:rsidR="00E1635E" w:rsidRDefault="00E1635E">
      <w:pPr>
        <w:bidi/>
        <w:spacing w:after="0" w:line="276" w:lineRule="auto"/>
        <w:rPr>
          <w:ins w:id="3401" w:author="Microsoft account" w:date="2025-10-06T10:34:00Z"/>
          <w:rFonts w:cs="Calibri"/>
          <w:sz w:val="28"/>
          <w:szCs w:val="28"/>
          <w:rtl/>
          <w:lang w:bidi="fa-IR"/>
        </w:rPr>
        <w:pPrChange w:id="3402" w:author="Microsoft account" w:date="2025-10-06T10:34:00Z">
          <w:pPr>
            <w:bidi/>
            <w:spacing w:after="0" w:line="276" w:lineRule="auto"/>
            <w:jc w:val="both"/>
          </w:pPr>
        </w:pPrChange>
      </w:pPr>
    </w:p>
    <w:p w14:paraId="64A3E704" w14:textId="62423882" w:rsidR="00E1635E" w:rsidRDefault="003A00CB">
      <w:pPr>
        <w:bidi/>
        <w:spacing w:after="0" w:line="276" w:lineRule="auto"/>
        <w:rPr>
          <w:ins w:id="3403" w:author="Microsoft account" w:date="2025-10-06T12:22:00Z"/>
          <w:rFonts w:cs="Calibri"/>
          <w:sz w:val="28"/>
          <w:szCs w:val="28"/>
          <w:rtl/>
          <w:lang w:bidi="fa-IR"/>
        </w:rPr>
        <w:pPrChange w:id="3404" w:author="Microsoft account" w:date="2025-10-06T10:34:00Z">
          <w:pPr>
            <w:bidi/>
            <w:spacing w:after="0" w:line="276" w:lineRule="auto"/>
            <w:jc w:val="both"/>
          </w:pPr>
        </w:pPrChange>
      </w:pPr>
      <w:ins w:id="3405" w:author="Microsoft account" w:date="2025-10-06T10:35:00Z">
        <w:r>
          <w:rPr>
            <w:rFonts w:cs="Calibri" w:hint="cs"/>
            <w:sz w:val="28"/>
            <w:szCs w:val="28"/>
            <w:rtl/>
            <w:lang w:bidi="fa-IR"/>
          </w:rPr>
          <w:t>-</w:t>
        </w:r>
      </w:ins>
      <w:ins w:id="3406"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407"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408" w:author="Microsoft account" w:date="2025-10-06T12:44:00Z"/>
          <w:rFonts w:cs="Calibri"/>
          <w:sz w:val="28"/>
          <w:szCs w:val="28"/>
          <w:rtl/>
          <w:lang w:bidi="fa-IR"/>
        </w:rPr>
        <w:pPrChange w:id="3409" w:author="Microsoft account" w:date="2025-10-06T12:42:00Z">
          <w:pPr>
            <w:bidi/>
            <w:spacing w:after="0" w:line="276" w:lineRule="auto"/>
            <w:jc w:val="both"/>
          </w:pPr>
        </w:pPrChange>
      </w:pPr>
      <w:ins w:id="3410"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11"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12"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13"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14"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15"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16" w:author="Microsoft account" w:date="2025-10-06T12:39:00Z">
        <w:r w:rsidR="00943A01">
          <w:rPr>
            <w:rFonts w:cs="Calibri" w:hint="cs"/>
            <w:sz w:val="28"/>
            <w:szCs w:val="28"/>
            <w:rtl/>
            <w:lang w:bidi="fa-IR"/>
          </w:rPr>
          <w:t>. چطور؟</w:t>
        </w:r>
      </w:ins>
      <w:ins w:id="3417"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18"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19"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20"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21"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22" w:author="Microsoft account" w:date="2025-10-06T12:41:00Z">
        <w:r w:rsidR="00943A01">
          <w:rPr>
            <w:rFonts w:cs="Calibri" w:hint="cs"/>
            <w:sz w:val="28"/>
            <w:szCs w:val="28"/>
            <w:rtl/>
            <w:lang w:bidi="fa-IR"/>
          </w:rPr>
          <w:t xml:space="preserve"> </w:t>
        </w:r>
      </w:ins>
      <w:ins w:id="3423"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24"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25" w:author="Microsoft account" w:date="2025-10-06T12:44:00Z"/>
          <w:rFonts w:cs="Calibri"/>
          <w:sz w:val="28"/>
          <w:szCs w:val="28"/>
          <w:rtl/>
          <w:lang w:bidi="fa-IR"/>
        </w:rPr>
        <w:pPrChange w:id="3426" w:author="Microsoft account" w:date="2025-10-06T12:44:00Z">
          <w:pPr>
            <w:bidi/>
            <w:spacing w:after="0" w:line="276" w:lineRule="auto"/>
            <w:jc w:val="both"/>
          </w:pPr>
        </w:pPrChange>
      </w:pPr>
      <w:ins w:id="3427"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28" w:author="Microsoft account" w:date="2025-10-06T12:44:00Z">
        <w:r>
          <w:rPr>
            <w:rFonts w:cs="Calibri"/>
            <w:sz w:val="28"/>
            <w:szCs w:val="28"/>
            <w:lang w:bidi="fa-IR"/>
          </w:rPr>
          <w:t>_value</w:t>
        </w:r>
      </w:ins>
      <w:ins w:id="3429" w:author="Microsoft account" w:date="2025-10-06T12:43:00Z">
        <w:r>
          <w:rPr>
            <w:rFonts w:cs="Calibri"/>
            <w:sz w:val="28"/>
            <w:szCs w:val="28"/>
            <w:lang w:bidi="fa-IR"/>
          </w:rPr>
          <w:t>”}</w:t>
        </w:r>
      </w:ins>
      <w:ins w:id="3430" w:author="Microsoft account" w:date="2025-10-06T12:44:00Z">
        <w:r>
          <w:rPr>
            <w:rFonts w:cs="Calibri"/>
            <w:sz w:val="28"/>
            <w:szCs w:val="28"/>
            <w:lang w:bidi="fa-IR"/>
          </w:rPr>
          <w:t xml:space="preserve"> </w:t>
        </w:r>
        <w:r>
          <w:rPr>
            <w:rFonts w:cs="Calibri" w:hint="cs"/>
            <w:sz w:val="28"/>
            <w:szCs w:val="28"/>
            <w:rtl/>
            <w:lang w:bidi="fa-IR"/>
          </w:rPr>
          <w:t xml:space="preserve"> ) </w:t>
        </w:r>
      </w:ins>
      <w:ins w:id="3431"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32" w:author="Microsoft account" w:date="2025-10-06T10:35:00Z"/>
          <w:rFonts w:cs="Calibri"/>
          <w:sz w:val="28"/>
          <w:szCs w:val="28"/>
          <w:lang w:bidi="fa-IR"/>
        </w:rPr>
        <w:pPrChange w:id="3433" w:author="Microsoft account" w:date="2025-10-06T12:44:00Z">
          <w:pPr>
            <w:bidi/>
            <w:spacing w:after="0" w:line="276" w:lineRule="auto"/>
            <w:jc w:val="both"/>
          </w:pPr>
        </w:pPrChange>
      </w:pPr>
      <w:ins w:id="3434"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35" w:author="Microsoft account" w:date="2025-10-06T10:35:00Z"/>
          <w:rFonts w:cs="Calibri"/>
          <w:sz w:val="28"/>
          <w:szCs w:val="28"/>
          <w:rtl/>
          <w:lang w:bidi="fa-IR"/>
        </w:rPr>
        <w:pPrChange w:id="3436" w:author="Microsoft account" w:date="2025-10-06T10:35:00Z">
          <w:pPr>
            <w:bidi/>
            <w:spacing w:after="0" w:line="276" w:lineRule="auto"/>
            <w:jc w:val="both"/>
          </w:pPr>
        </w:pPrChange>
      </w:pPr>
      <w:ins w:id="3437" w:author="Microsoft account" w:date="2025-10-06T12:50:00Z">
        <w:r>
          <w:rPr>
            <w:rFonts w:cs="Calibri"/>
            <w:sz w:val="28"/>
            <w:szCs w:val="28"/>
            <w:lang w:bidi="fa-IR"/>
          </w:rPr>
          <w:t>Ti</w:t>
        </w:r>
      </w:ins>
      <w:ins w:id="3438" w:author="Microsoft account" w:date="2025-10-07T11:04:00Z">
        <w:r w:rsidR="003554AF">
          <w:rPr>
            <w:rFonts w:cs="Calibri"/>
            <w:sz w:val="28"/>
            <w:szCs w:val="28"/>
            <w:lang w:bidi="fa-IR"/>
          </w:rPr>
          <w:t>l</w:t>
        </w:r>
      </w:ins>
      <w:ins w:id="3439"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40" w:author="Microsoft account" w:date="2025-10-06T10:35:00Z"/>
          <w:rFonts w:cs="Calibri"/>
          <w:sz w:val="28"/>
          <w:szCs w:val="28"/>
          <w:rtl/>
          <w:lang w:bidi="fa-IR"/>
        </w:rPr>
        <w:pPrChange w:id="3441" w:author="Microsoft account" w:date="2025-10-06T10:35:00Z">
          <w:pPr>
            <w:bidi/>
            <w:spacing w:after="0" w:line="276" w:lineRule="auto"/>
            <w:jc w:val="both"/>
          </w:pPr>
        </w:pPrChange>
      </w:pPr>
    </w:p>
    <w:p w14:paraId="1E83E37D" w14:textId="77777777" w:rsidR="00E1635E" w:rsidRDefault="00E1635E">
      <w:pPr>
        <w:bidi/>
        <w:spacing w:after="0" w:line="276" w:lineRule="auto"/>
        <w:rPr>
          <w:ins w:id="3442" w:author="Microsoft account" w:date="2025-10-06T10:34:00Z"/>
          <w:rFonts w:cs="Calibri"/>
          <w:sz w:val="28"/>
          <w:szCs w:val="28"/>
          <w:rtl/>
          <w:lang w:bidi="fa-IR"/>
        </w:rPr>
        <w:pPrChange w:id="3443" w:author="Microsoft account" w:date="2025-10-06T10:35:00Z">
          <w:pPr>
            <w:bidi/>
            <w:spacing w:after="0" w:line="276" w:lineRule="auto"/>
            <w:jc w:val="both"/>
          </w:pPr>
        </w:pPrChange>
      </w:pPr>
    </w:p>
    <w:p w14:paraId="20E5462D" w14:textId="77777777" w:rsidR="00E1635E" w:rsidRDefault="00E1635E">
      <w:pPr>
        <w:bidi/>
        <w:spacing w:after="0" w:line="276" w:lineRule="auto"/>
        <w:rPr>
          <w:ins w:id="3444" w:author="Microsoft account" w:date="2025-10-06T10:34:00Z"/>
          <w:rFonts w:cs="Calibri"/>
          <w:sz w:val="28"/>
          <w:szCs w:val="28"/>
          <w:rtl/>
          <w:lang w:bidi="fa-IR"/>
        </w:rPr>
        <w:pPrChange w:id="3445" w:author="Microsoft account" w:date="2025-10-06T10:34:00Z">
          <w:pPr>
            <w:bidi/>
            <w:spacing w:after="0" w:line="276" w:lineRule="auto"/>
            <w:jc w:val="both"/>
          </w:pPr>
        </w:pPrChange>
      </w:pPr>
    </w:p>
    <w:p w14:paraId="16C1ED8A" w14:textId="77777777" w:rsidR="00E1635E" w:rsidRDefault="00E1635E">
      <w:pPr>
        <w:bidi/>
        <w:spacing w:after="0" w:line="276" w:lineRule="auto"/>
        <w:rPr>
          <w:ins w:id="3446" w:author="Microsoft account" w:date="2025-10-06T10:34:00Z"/>
          <w:rFonts w:cs="Calibri"/>
          <w:sz w:val="28"/>
          <w:szCs w:val="28"/>
          <w:rtl/>
          <w:lang w:bidi="fa-IR"/>
        </w:rPr>
        <w:pPrChange w:id="3447" w:author="Microsoft account" w:date="2025-10-06T10:34:00Z">
          <w:pPr>
            <w:bidi/>
            <w:spacing w:after="0" w:line="276" w:lineRule="auto"/>
            <w:jc w:val="both"/>
          </w:pPr>
        </w:pPrChange>
      </w:pPr>
    </w:p>
    <w:p w14:paraId="28C27BA9" w14:textId="1C425CA5" w:rsidR="003A00CB" w:rsidRDefault="003A00CB">
      <w:pPr>
        <w:spacing w:after="0" w:line="240" w:lineRule="auto"/>
        <w:rPr>
          <w:ins w:id="3448" w:author="Microsoft account" w:date="2025-10-06T10:35:00Z"/>
          <w:rFonts w:cs="Calibri"/>
          <w:sz w:val="28"/>
          <w:szCs w:val="28"/>
          <w:rtl/>
          <w:lang w:bidi="fa-IR"/>
        </w:rPr>
      </w:pPr>
      <w:ins w:id="3449"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450" w:author="Microsoft account" w:date="2025-10-07T11:05:00Z"/>
          <w:rFonts w:cs="Calibri"/>
          <w:sz w:val="28"/>
          <w:szCs w:val="28"/>
          <w:rtl/>
          <w:lang w:bidi="fa-IR"/>
        </w:rPr>
        <w:pPrChange w:id="3451" w:author="Microsoft account" w:date="2025-10-06T10:34:00Z">
          <w:pPr>
            <w:bidi/>
            <w:spacing w:after="0" w:line="276" w:lineRule="auto"/>
            <w:jc w:val="both"/>
          </w:pPr>
        </w:pPrChange>
      </w:pPr>
      <w:bookmarkStart w:id="3452" w:name="I4040715"/>
      <w:ins w:id="3453" w:author="Microsoft account" w:date="2025-10-07T11:05:00Z">
        <w:r>
          <w:rPr>
            <w:rFonts w:cs="Calibri" w:hint="cs"/>
            <w:sz w:val="28"/>
            <w:szCs w:val="28"/>
            <w:rtl/>
            <w:lang w:bidi="fa-IR"/>
          </w:rPr>
          <w:lastRenderedPageBreak/>
          <w:t>ادامه</w:t>
        </w:r>
      </w:ins>
    </w:p>
    <w:bookmarkEnd w:id="3452"/>
    <w:p w14:paraId="3EB976D5" w14:textId="77777777" w:rsidR="00342CE0" w:rsidRDefault="00342CE0">
      <w:pPr>
        <w:bidi/>
        <w:spacing w:after="0" w:line="276" w:lineRule="auto"/>
        <w:rPr>
          <w:ins w:id="3454" w:author="Microsoft account" w:date="2025-10-07T11:05:00Z"/>
          <w:rFonts w:cs="Calibri"/>
          <w:sz w:val="28"/>
          <w:szCs w:val="28"/>
          <w:rtl/>
          <w:lang w:bidi="fa-IR"/>
        </w:rPr>
        <w:pPrChange w:id="3455" w:author="Microsoft account" w:date="2025-10-07T11:05:00Z">
          <w:pPr>
            <w:bidi/>
            <w:spacing w:after="0" w:line="276" w:lineRule="auto"/>
            <w:jc w:val="both"/>
          </w:pPr>
        </w:pPrChange>
      </w:pPr>
    </w:p>
    <w:p w14:paraId="0A950226" w14:textId="2F0C6401" w:rsidR="00342CE0" w:rsidRDefault="00342CE0">
      <w:pPr>
        <w:bidi/>
        <w:spacing w:after="0" w:line="276" w:lineRule="auto"/>
        <w:rPr>
          <w:ins w:id="3456" w:author="Microsoft account" w:date="2025-10-07T12:17:00Z"/>
          <w:rFonts w:cs="Calibri"/>
          <w:sz w:val="28"/>
          <w:szCs w:val="28"/>
          <w:rtl/>
          <w:lang w:bidi="fa-IR"/>
        </w:rPr>
        <w:pPrChange w:id="3457" w:author="Microsoft account" w:date="2025-10-07T11:05:00Z">
          <w:pPr>
            <w:bidi/>
            <w:spacing w:after="0" w:line="276" w:lineRule="auto"/>
            <w:jc w:val="both"/>
          </w:pPr>
        </w:pPrChange>
      </w:pPr>
      <w:ins w:id="3458" w:author="Microsoft account" w:date="2025-10-07T11:05:00Z">
        <w:r>
          <w:rPr>
            <w:rFonts w:cs="Calibri" w:hint="cs"/>
            <w:sz w:val="28"/>
            <w:szCs w:val="28"/>
            <w:rtl/>
            <w:lang w:bidi="fa-IR"/>
          </w:rPr>
          <w:t>-</w:t>
        </w:r>
      </w:ins>
      <w:ins w:id="3459"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460"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461"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462"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463"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464" w:author="Microsoft account" w:date="2025-10-09T09:00:00Z">
        <w:r w:rsidR="00984BB5">
          <w:rPr>
            <w:rFonts w:cs="Calibri" w:hint="cs"/>
            <w:sz w:val="28"/>
            <w:szCs w:val="28"/>
            <w:rtl/>
            <w:lang w:bidi="fa-IR"/>
          </w:rPr>
          <w:t>)</w:t>
        </w:r>
      </w:ins>
      <w:ins w:id="3465"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466" w:author="Microsoft account" w:date="2025-10-07T12:20:00Z"/>
          <w:rFonts w:cs="Calibri"/>
          <w:sz w:val="28"/>
          <w:szCs w:val="28"/>
          <w:rtl/>
          <w:lang w:bidi="fa-IR"/>
        </w:rPr>
        <w:pPrChange w:id="3467" w:author="Microsoft account" w:date="2025-10-07T12:17:00Z">
          <w:pPr>
            <w:bidi/>
            <w:spacing w:after="0" w:line="276" w:lineRule="auto"/>
            <w:jc w:val="both"/>
          </w:pPr>
        </w:pPrChange>
      </w:pPr>
      <w:ins w:id="3468"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469"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47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1"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472"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73"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47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5"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476"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77"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47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9"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48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1"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8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3"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8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5"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8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7"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48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9"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49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91"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49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93"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49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95"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496"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97"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498"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99"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50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01"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502"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503"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504"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505" w:author="Microsoft account" w:date="2025-10-07T12:20:00Z"/>
          <w:rFonts w:cs="Calibri"/>
          <w:sz w:val="28"/>
          <w:szCs w:val="28"/>
          <w:rtl/>
          <w:lang w:bidi="fa-IR"/>
        </w:rPr>
        <w:pPrChange w:id="3506" w:author="Microsoft account" w:date="2025-10-07T12:20:00Z">
          <w:pPr>
            <w:bidi/>
            <w:spacing w:after="0" w:line="276" w:lineRule="auto"/>
            <w:jc w:val="both"/>
          </w:pPr>
        </w:pPrChange>
      </w:pPr>
    </w:p>
    <w:p w14:paraId="4584758C" w14:textId="640DF754" w:rsidR="00573870" w:rsidRDefault="00573870">
      <w:pPr>
        <w:bidi/>
        <w:spacing w:after="0" w:line="276" w:lineRule="auto"/>
        <w:rPr>
          <w:ins w:id="3507" w:author="Microsoft account" w:date="2025-10-07T13:25:00Z"/>
          <w:rFonts w:cs="Calibri"/>
          <w:sz w:val="28"/>
          <w:szCs w:val="28"/>
          <w:rtl/>
          <w:lang w:bidi="fa-IR"/>
        </w:rPr>
        <w:pPrChange w:id="3508" w:author="Microsoft account" w:date="2025-10-07T12:20:00Z">
          <w:pPr>
            <w:bidi/>
            <w:spacing w:after="0" w:line="276" w:lineRule="auto"/>
            <w:jc w:val="both"/>
          </w:pPr>
        </w:pPrChange>
      </w:pPr>
      <w:ins w:id="3509" w:author="Microsoft account" w:date="2025-10-07T12:20:00Z">
        <w:r>
          <w:rPr>
            <w:rFonts w:cs="Calibri" w:hint="cs"/>
            <w:sz w:val="28"/>
            <w:szCs w:val="28"/>
            <w:rtl/>
            <w:lang w:bidi="fa-IR"/>
          </w:rPr>
          <w:t>-</w:t>
        </w:r>
      </w:ins>
      <w:ins w:id="3510"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11"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12" w:author="Microsoft account" w:date="2025-10-07T11:05:00Z"/>
          <w:rFonts w:cs="Calibri"/>
          <w:sz w:val="28"/>
          <w:szCs w:val="28"/>
          <w:lang w:bidi="fa-IR"/>
        </w:rPr>
        <w:pPrChange w:id="3513" w:author="Microsoft account" w:date="2025-10-07T13:25:00Z">
          <w:pPr>
            <w:bidi/>
            <w:spacing w:after="0" w:line="276" w:lineRule="auto"/>
            <w:jc w:val="both"/>
          </w:pPr>
        </w:pPrChange>
      </w:pPr>
      <w:ins w:id="3514" w:author="Microsoft account" w:date="2025-10-07T13:26:00Z">
        <w:r>
          <w:rPr>
            <w:rFonts w:cs="Calibri"/>
            <w:sz w:val="28"/>
            <w:szCs w:val="28"/>
            <w:lang w:bidi="fa-IR"/>
          </w:rPr>
          <w:t xml:space="preserve">Till </w:t>
        </w:r>
      </w:ins>
      <w:ins w:id="3515"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516" w:author="Microsoft account" w:date="2025-10-07T11:05:00Z"/>
          <w:rFonts w:cs="Calibri"/>
          <w:sz w:val="28"/>
          <w:szCs w:val="28"/>
          <w:rtl/>
          <w:lang w:bidi="fa-IR"/>
        </w:rPr>
        <w:pPrChange w:id="3517" w:author="Microsoft account" w:date="2025-10-07T11:05:00Z">
          <w:pPr>
            <w:bidi/>
            <w:spacing w:after="0" w:line="276" w:lineRule="auto"/>
            <w:jc w:val="both"/>
          </w:pPr>
        </w:pPrChange>
      </w:pPr>
    </w:p>
    <w:p w14:paraId="1381942F" w14:textId="77777777" w:rsidR="00342CE0" w:rsidRDefault="00342CE0">
      <w:pPr>
        <w:bidi/>
        <w:spacing w:after="0" w:line="276" w:lineRule="auto"/>
        <w:rPr>
          <w:ins w:id="3518" w:author="Microsoft account" w:date="2025-10-07T11:05:00Z"/>
          <w:rFonts w:cs="Calibri"/>
          <w:sz w:val="28"/>
          <w:szCs w:val="28"/>
          <w:rtl/>
          <w:lang w:bidi="fa-IR"/>
        </w:rPr>
        <w:pPrChange w:id="3519" w:author="Microsoft account" w:date="2025-10-07T11:05:00Z">
          <w:pPr>
            <w:bidi/>
            <w:spacing w:after="0" w:line="276" w:lineRule="auto"/>
            <w:jc w:val="both"/>
          </w:pPr>
        </w:pPrChange>
      </w:pPr>
    </w:p>
    <w:p w14:paraId="6D1E8000" w14:textId="77777777" w:rsidR="00342CE0" w:rsidRDefault="00342CE0">
      <w:pPr>
        <w:bidi/>
        <w:spacing w:after="0" w:line="276" w:lineRule="auto"/>
        <w:rPr>
          <w:ins w:id="3520" w:author="Microsoft account" w:date="2025-10-07T11:05:00Z"/>
          <w:rFonts w:cs="Calibri"/>
          <w:sz w:val="28"/>
          <w:szCs w:val="28"/>
          <w:rtl/>
          <w:lang w:bidi="fa-IR"/>
        </w:rPr>
        <w:pPrChange w:id="3521" w:author="Microsoft account" w:date="2025-10-07T11:05:00Z">
          <w:pPr>
            <w:bidi/>
            <w:spacing w:after="0" w:line="276" w:lineRule="auto"/>
            <w:jc w:val="both"/>
          </w:pPr>
        </w:pPrChange>
      </w:pPr>
    </w:p>
    <w:p w14:paraId="107E38C1" w14:textId="4621714B" w:rsidR="00342CE0" w:rsidRDefault="00342CE0">
      <w:pPr>
        <w:spacing w:after="0" w:line="240" w:lineRule="auto"/>
        <w:rPr>
          <w:ins w:id="3522" w:author="Microsoft account" w:date="2025-10-07T11:05:00Z"/>
          <w:rFonts w:cs="Calibri"/>
          <w:sz w:val="28"/>
          <w:szCs w:val="28"/>
          <w:rtl/>
          <w:lang w:bidi="fa-IR"/>
        </w:rPr>
      </w:pPr>
      <w:ins w:id="3523"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524" w:author="Microsoft account" w:date="2025-10-09T09:03:00Z"/>
          <w:rFonts w:cs="Calibri"/>
          <w:sz w:val="28"/>
          <w:szCs w:val="28"/>
          <w:rtl/>
          <w:lang w:bidi="fa-IR"/>
        </w:rPr>
        <w:pPrChange w:id="3525" w:author="Microsoft account" w:date="2025-10-07T11:05:00Z">
          <w:pPr>
            <w:bidi/>
            <w:spacing w:after="0" w:line="276" w:lineRule="auto"/>
            <w:jc w:val="both"/>
          </w:pPr>
        </w:pPrChange>
      </w:pPr>
      <w:bookmarkStart w:id="3526" w:name="I4040717"/>
      <w:ins w:id="3527" w:author="Microsoft account" w:date="2025-10-09T09:03:00Z">
        <w:r>
          <w:rPr>
            <w:rFonts w:cs="Calibri" w:hint="cs"/>
            <w:sz w:val="28"/>
            <w:szCs w:val="28"/>
            <w:rtl/>
            <w:lang w:bidi="fa-IR"/>
          </w:rPr>
          <w:lastRenderedPageBreak/>
          <w:t>ادامه</w:t>
        </w:r>
      </w:ins>
    </w:p>
    <w:bookmarkEnd w:id="3526"/>
    <w:p w14:paraId="096D02BD" w14:textId="77777777" w:rsidR="00984BB5" w:rsidRDefault="00984BB5">
      <w:pPr>
        <w:bidi/>
        <w:spacing w:after="0" w:line="276" w:lineRule="auto"/>
        <w:rPr>
          <w:ins w:id="3528" w:author="Microsoft account" w:date="2025-10-09T09:03:00Z"/>
          <w:rFonts w:cs="Calibri"/>
          <w:sz w:val="28"/>
          <w:szCs w:val="28"/>
          <w:rtl/>
          <w:lang w:bidi="fa-IR"/>
        </w:rPr>
        <w:pPrChange w:id="3529" w:author="Microsoft account" w:date="2025-10-09T09:03:00Z">
          <w:pPr>
            <w:bidi/>
            <w:spacing w:after="0" w:line="276" w:lineRule="auto"/>
            <w:jc w:val="both"/>
          </w:pPr>
        </w:pPrChange>
      </w:pPr>
    </w:p>
    <w:p w14:paraId="0FDDFF55" w14:textId="1642C165" w:rsidR="00984BB5" w:rsidRDefault="00984BB5">
      <w:pPr>
        <w:bidi/>
        <w:spacing w:after="0" w:line="276" w:lineRule="auto"/>
        <w:rPr>
          <w:ins w:id="3530" w:author="Microsoft account" w:date="2025-10-09T09:34:00Z"/>
          <w:rFonts w:cs="Calibri"/>
          <w:sz w:val="28"/>
          <w:szCs w:val="28"/>
          <w:rtl/>
          <w:lang w:bidi="fa-IR"/>
        </w:rPr>
        <w:pPrChange w:id="3531" w:author="Microsoft account" w:date="2025-10-09T09:03:00Z">
          <w:pPr>
            <w:bidi/>
            <w:spacing w:after="0" w:line="276" w:lineRule="auto"/>
            <w:jc w:val="both"/>
          </w:pPr>
        </w:pPrChange>
      </w:pPr>
      <w:ins w:id="3532" w:author="Microsoft account" w:date="2025-10-09T09:03:00Z">
        <w:r>
          <w:rPr>
            <w:rFonts w:cs="Calibri" w:hint="cs"/>
            <w:sz w:val="28"/>
            <w:szCs w:val="28"/>
            <w:rtl/>
            <w:lang w:bidi="fa-IR"/>
          </w:rPr>
          <w:t>-</w:t>
        </w:r>
      </w:ins>
      <w:ins w:id="3533"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534"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535"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536" w:author="Microsoft account" w:date="2025-10-09T09:34:00Z"/>
          <w:rFonts w:cs="Calibri"/>
          <w:sz w:val="28"/>
          <w:szCs w:val="28"/>
          <w:rtl/>
          <w:lang w:bidi="fa-IR"/>
        </w:rPr>
        <w:pPrChange w:id="3537" w:author="Microsoft account" w:date="2025-10-09T09:34:00Z">
          <w:pPr>
            <w:bidi/>
            <w:spacing w:after="0" w:line="276" w:lineRule="auto"/>
            <w:jc w:val="both"/>
          </w:pPr>
        </w:pPrChange>
      </w:pPr>
    </w:p>
    <w:p w14:paraId="1A01F9FD" w14:textId="253DF8DE" w:rsidR="00332F8B" w:rsidRDefault="00332F8B">
      <w:pPr>
        <w:bidi/>
        <w:spacing w:after="0" w:line="276" w:lineRule="auto"/>
        <w:rPr>
          <w:ins w:id="3538" w:author="Microsoft account" w:date="2025-10-09T09:56:00Z"/>
          <w:rFonts w:cs="Calibri"/>
          <w:sz w:val="28"/>
          <w:szCs w:val="28"/>
          <w:lang w:bidi="fa-IR"/>
        </w:rPr>
        <w:pPrChange w:id="3539" w:author="Microsoft account" w:date="2025-10-09T09:34:00Z">
          <w:pPr>
            <w:bidi/>
            <w:spacing w:after="0" w:line="276" w:lineRule="auto"/>
            <w:jc w:val="both"/>
          </w:pPr>
        </w:pPrChange>
      </w:pPr>
      <w:ins w:id="3540" w:author="Microsoft account" w:date="2025-10-09T09:34:00Z">
        <w:r>
          <w:rPr>
            <w:rFonts w:cs="Calibri" w:hint="cs"/>
            <w:sz w:val="28"/>
            <w:szCs w:val="28"/>
            <w:rtl/>
            <w:lang w:bidi="fa-IR"/>
          </w:rPr>
          <w:t>-</w:t>
        </w:r>
      </w:ins>
      <w:ins w:id="3541" w:author="Microsoft account" w:date="2025-10-09T09:52:00Z">
        <w:r w:rsidR="00031FC4">
          <w:rPr>
            <w:rFonts w:cs="Calibri" w:hint="cs"/>
            <w:sz w:val="28"/>
            <w:szCs w:val="28"/>
            <w:rtl/>
            <w:lang w:bidi="fa-IR"/>
          </w:rPr>
          <w:t xml:space="preserve">این پروژه هم به خوبی و خوشی تموم شد. ازش </w:t>
        </w:r>
      </w:ins>
      <w:ins w:id="3542"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543"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544"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545" w:author="Microsoft account" w:date="2025-10-09T09:56:00Z"/>
          <w:rFonts w:cs="Calibri"/>
          <w:sz w:val="28"/>
          <w:szCs w:val="28"/>
          <w:rtl/>
          <w:lang w:bidi="fa-IR"/>
        </w:rPr>
        <w:pPrChange w:id="3546" w:author="Microsoft account" w:date="2025-10-09T09:56:00Z">
          <w:pPr>
            <w:bidi/>
            <w:spacing w:after="0" w:line="276" w:lineRule="auto"/>
            <w:jc w:val="both"/>
          </w:pPr>
        </w:pPrChange>
      </w:pPr>
      <w:ins w:id="3547"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548" w:author="Microsoft account" w:date="2025-10-09T09:56:00Z"/>
          <w:rFonts w:cs="Calibri"/>
          <w:sz w:val="28"/>
          <w:szCs w:val="28"/>
          <w:rtl/>
          <w:lang w:bidi="fa-IR"/>
        </w:rPr>
        <w:pPrChange w:id="3549" w:author="Microsoft account" w:date="2025-10-09T09:56:00Z">
          <w:pPr>
            <w:bidi/>
            <w:spacing w:after="0" w:line="276" w:lineRule="auto"/>
            <w:jc w:val="both"/>
          </w:pPr>
        </w:pPrChange>
      </w:pPr>
    </w:p>
    <w:p w14:paraId="5800377F" w14:textId="5250A086" w:rsidR="00031FC4" w:rsidRDefault="00031FC4">
      <w:pPr>
        <w:bidi/>
        <w:spacing w:after="0" w:line="276" w:lineRule="auto"/>
        <w:rPr>
          <w:ins w:id="3550" w:author="Microsoft account" w:date="2025-10-09T09:56:00Z"/>
          <w:rFonts w:cs="Calibri"/>
          <w:sz w:val="28"/>
          <w:szCs w:val="28"/>
          <w:lang w:bidi="fa-IR"/>
        </w:rPr>
        <w:pPrChange w:id="3551" w:author="Microsoft account" w:date="2025-10-09T09:56:00Z">
          <w:pPr>
            <w:bidi/>
            <w:spacing w:after="0" w:line="276" w:lineRule="auto"/>
            <w:jc w:val="both"/>
          </w:pPr>
        </w:pPrChange>
      </w:pPr>
      <w:ins w:id="3552"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553" w:author="Microsoft account" w:date="2025-10-09T09:59:00Z"/>
          <w:rFonts w:cs="Calibri"/>
          <w:sz w:val="28"/>
          <w:szCs w:val="28"/>
          <w:rtl/>
          <w:lang w:bidi="fa-IR"/>
        </w:rPr>
        <w:pPrChange w:id="3554" w:author="Microsoft account" w:date="2025-10-09T09:56:00Z">
          <w:pPr>
            <w:bidi/>
            <w:spacing w:after="0" w:line="276" w:lineRule="auto"/>
            <w:jc w:val="both"/>
          </w:pPr>
        </w:pPrChange>
      </w:pPr>
      <w:ins w:id="3555"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556" w:author="Microsoft account" w:date="2025-10-09T09:03:00Z"/>
          <w:rFonts w:cs="Calibri"/>
          <w:sz w:val="28"/>
          <w:szCs w:val="28"/>
          <w:lang w:bidi="fa-IR"/>
        </w:rPr>
        <w:pPrChange w:id="3557" w:author="Microsoft account" w:date="2025-10-09T09:59:00Z">
          <w:pPr>
            <w:bidi/>
            <w:spacing w:after="0" w:line="276" w:lineRule="auto"/>
            <w:jc w:val="both"/>
          </w:pPr>
        </w:pPrChange>
      </w:pPr>
    </w:p>
    <w:p w14:paraId="52990B7D" w14:textId="4A9DEA81" w:rsidR="00984BB5" w:rsidRDefault="000F3655">
      <w:pPr>
        <w:bidi/>
        <w:spacing w:after="0" w:line="276" w:lineRule="auto"/>
        <w:rPr>
          <w:ins w:id="3558" w:author="Microsoft account" w:date="2025-10-09T09:59:00Z"/>
          <w:rFonts w:cs="Calibri"/>
          <w:sz w:val="28"/>
          <w:szCs w:val="28"/>
          <w:rtl/>
          <w:lang w:bidi="fa-IR"/>
        </w:rPr>
        <w:pPrChange w:id="3559" w:author="Microsoft account" w:date="2025-10-09T09:03:00Z">
          <w:pPr>
            <w:bidi/>
            <w:spacing w:after="0" w:line="276" w:lineRule="auto"/>
            <w:jc w:val="both"/>
          </w:pPr>
        </w:pPrChange>
      </w:pPr>
      <w:ins w:id="3560" w:author="Microsoft account" w:date="2025-10-09T09:58:00Z">
        <w:r>
          <w:rPr>
            <w:rFonts w:cs="Calibri"/>
            <w:sz w:val="28"/>
            <w:szCs w:val="28"/>
            <w:lang w:bidi="fa-IR"/>
          </w:rPr>
          <w:t>-</w:t>
        </w:r>
      </w:ins>
      <w:ins w:id="3561"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562" w:author="Microsoft account" w:date="2025-10-09T09:59:00Z"/>
          <w:rFonts w:cs="Calibri"/>
          <w:sz w:val="28"/>
          <w:szCs w:val="28"/>
          <w:rtl/>
          <w:lang w:bidi="fa-IR"/>
        </w:rPr>
        <w:pPrChange w:id="3563" w:author="Microsoft account" w:date="2025-10-09T09:59:00Z">
          <w:pPr>
            <w:bidi/>
            <w:spacing w:after="0" w:line="276" w:lineRule="auto"/>
            <w:jc w:val="both"/>
          </w:pPr>
        </w:pPrChange>
      </w:pPr>
    </w:p>
    <w:p w14:paraId="273A29A9" w14:textId="5A82DCFA" w:rsidR="000F3655" w:rsidRDefault="000F3655">
      <w:pPr>
        <w:bidi/>
        <w:spacing w:after="0" w:line="276" w:lineRule="auto"/>
        <w:rPr>
          <w:ins w:id="3564" w:author="Microsoft account" w:date="2025-10-09T10:01:00Z"/>
          <w:rFonts w:cs="Calibri"/>
          <w:sz w:val="28"/>
          <w:szCs w:val="28"/>
          <w:rtl/>
          <w:lang w:bidi="fa-IR"/>
        </w:rPr>
        <w:pPrChange w:id="3565" w:author="Microsoft account" w:date="2025-10-09T09:59:00Z">
          <w:pPr>
            <w:bidi/>
            <w:spacing w:after="0" w:line="276" w:lineRule="auto"/>
            <w:jc w:val="both"/>
          </w:pPr>
        </w:pPrChange>
      </w:pPr>
      <w:ins w:id="3566" w:author="Microsoft account" w:date="2025-10-09T09:59:00Z">
        <w:r>
          <w:rPr>
            <w:rFonts w:cs="Calibri" w:hint="cs"/>
            <w:sz w:val="28"/>
            <w:szCs w:val="28"/>
            <w:rtl/>
            <w:lang w:bidi="fa-IR"/>
          </w:rPr>
          <w:t>-</w:t>
        </w:r>
      </w:ins>
      <w:ins w:id="3567"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568"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569" w:author="Microsoft account" w:date="2025-10-09T10:01:00Z"/>
          <w:rFonts w:cs="Calibri"/>
          <w:sz w:val="28"/>
          <w:szCs w:val="28"/>
          <w:rtl/>
          <w:lang w:bidi="fa-IR"/>
        </w:rPr>
        <w:pPrChange w:id="3570" w:author="Microsoft account" w:date="2025-10-09T10:01:00Z">
          <w:pPr>
            <w:bidi/>
            <w:spacing w:after="0" w:line="276" w:lineRule="auto"/>
            <w:jc w:val="both"/>
          </w:pPr>
        </w:pPrChange>
      </w:pPr>
    </w:p>
    <w:p w14:paraId="6964401B" w14:textId="785B8783" w:rsidR="000F3655" w:rsidRDefault="000F3655">
      <w:pPr>
        <w:bidi/>
        <w:spacing w:after="0" w:line="276" w:lineRule="auto"/>
        <w:rPr>
          <w:ins w:id="3571" w:author="Microsoft account" w:date="2025-10-09T10:03:00Z"/>
          <w:rFonts w:cs="Calibri"/>
          <w:sz w:val="28"/>
          <w:szCs w:val="28"/>
          <w:rtl/>
          <w:lang w:bidi="fa-IR"/>
        </w:rPr>
        <w:pPrChange w:id="3572" w:author="Microsoft account" w:date="2025-10-09T10:01:00Z">
          <w:pPr>
            <w:bidi/>
            <w:spacing w:after="0" w:line="276" w:lineRule="auto"/>
            <w:jc w:val="both"/>
          </w:pPr>
        </w:pPrChange>
      </w:pPr>
      <w:ins w:id="3573" w:author="Microsoft account" w:date="2025-10-09T10:01:00Z">
        <w:r>
          <w:rPr>
            <w:rFonts w:cs="Calibri" w:hint="cs"/>
            <w:sz w:val="28"/>
            <w:szCs w:val="28"/>
            <w:rtl/>
            <w:lang w:bidi="fa-IR"/>
          </w:rPr>
          <w:t>-</w:t>
        </w:r>
      </w:ins>
      <w:ins w:id="3574"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575" w:author="Microsoft account" w:date="2025-10-09T10:03:00Z"/>
          <w:rFonts w:cs="Calibri"/>
          <w:sz w:val="28"/>
          <w:szCs w:val="28"/>
          <w:rtl/>
          <w:lang w:bidi="fa-IR"/>
        </w:rPr>
        <w:pPrChange w:id="3576" w:author="Microsoft account" w:date="2025-10-09T10:03:00Z">
          <w:pPr>
            <w:bidi/>
            <w:spacing w:after="0" w:line="276" w:lineRule="auto"/>
            <w:jc w:val="both"/>
          </w:pPr>
        </w:pPrChange>
      </w:pPr>
    </w:p>
    <w:p w14:paraId="6A6A945D" w14:textId="7DB9B3D3" w:rsidR="000F3655" w:rsidRDefault="000F3655">
      <w:pPr>
        <w:bidi/>
        <w:spacing w:after="0" w:line="276" w:lineRule="auto"/>
        <w:rPr>
          <w:ins w:id="3577" w:author="Microsoft account" w:date="2025-10-09T10:05:00Z"/>
          <w:rFonts w:cs="Calibri"/>
          <w:sz w:val="28"/>
          <w:szCs w:val="28"/>
          <w:rtl/>
          <w:lang w:bidi="fa-IR"/>
        </w:rPr>
        <w:pPrChange w:id="3578" w:author="Microsoft account" w:date="2025-10-10T17:25:00Z">
          <w:pPr>
            <w:bidi/>
            <w:spacing w:after="0" w:line="276" w:lineRule="auto"/>
            <w:jc w:val="both"/>
          </w:pPr>
        </w:pPrChange>
      </w:pPr>
      <w:ins w:id="3579" w:author="Microsoft account" w:date="2025-10-09T10:03:00Z">
        <w:r>
          <w:rPr>
            <w:rFonts w:cs="Calibri" w:hint="cs"/>
            <w:sz w:val="28"/>
            <w:szCs w:val="28"/>
            <w:rtl/>
            <w:lang w:bidi="fa-IR"/>
          </w:rPr>
          <w:t>-</w:t>
        </w:r>
      </w:ins>
      <w:ins w:id="3580" w:author="Microsoft account" w:date="2025-10-09T10:04:00Z">
        <w:r w:rsidR="000A57EC">
          <w:rPr>
            <w:rFonts w:cs="Calibri" w:hint="cs"/>
            <w:sz w:val="28"/>
            <w:szCs w:val="28"/>
            <w:rtl/>
            <w:lang w:bidi="fa-IR"/>
          </w:rPr>
          <w:t xml:space="preserve">نکته : فکر میکنم، </w:t>
        </w:r>
      </w:ins>
      <w:ins w:id="3581" w:author="Microsoft account" w:date="2025-10-10T17:25:00Z">
        <w:r w:rsidR="008E1AA7">
          <w:rPr>
            <w:rFonts w:cs="Calibri" w:hint="cs"/>
            <w:sz w:val="28"/>
            <w:szCs w:val="28"/>
            <w:rtl/>
            <w:lang w:bidi="fa-IR"/>
          </w:rPr>
          <w:t>وقت</w:t>
        </w:r>
      </w:ins>
      <w:ins w:id="3582"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583"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584" w:author="Microsoft account" w:date="2025-10-09T10:05:00Z"/>
          <w:rFonts w:cs="Calibri"/>
          <w:sz w:val="28"/>
          <w:szCs w:val="28"/>
          <w:rtl/>
          <w:lang w:bidi="fa-IR"/>
        </w:rPr>
        <w:pPrChange w:id="3585" w:author="Microsoft account" w:date="2025-10-09T10:05:00Z">
          <w:pPr>
            <w:bidi/>
            <w:spacing w:after="0" w:line="276" w:lineRule="auto"/>
            <w:jc w:val="both"/>
          </w:pPr>
        </w:pPrChange>
      </w:pPr>
    </w:p>
    <w:p w14:paraId="030A7854" w14:textId="5F44AD52" w:rsidR="000A57EC" w:rsidRDefault="000A57EC">
      <w:pPr>
        <w:bidi/>
        <w:spacing w:after="0" w:line="276" w:lineRule="auto"/>
        <w:rPr>
          <w:ins w:id="3586" w:author="Microsoft account" w:date="2025-10-09T10:10:00Z"/>
          <w:rFonts w:cs="Calibri"/>
          <w:sz w:val="28"/>
          <w:szCs w:val="28"/>
          <w:lang w:bidi="fa-IR"/>
        </w:rPr>
        <w:pPrChange w:id="3587" w:author="Microsoft account" w:date="2025-10-09T10:05:00Z">
          <w:pPr>
            <w:bidi/>
            <w:spacing w:after="0" w:line="276" w:lineRule="auto"/>
            <w:jc w:val="both"/>
          </w:pPr>
        </w:pPrChange>
      </w:pPr>
      <w:ins w:id="3588" w:author="Microsoft account" w:date="2025-10-09T10:05:00Z">
        <w:r>
          <w:rPr>
            <w:rFonts w:cs="Calibri" w:hint="cs"/>
            <w:sz w:val="28"/>
            <w:szCs w:val="28"/>
            <w:rtl/>
            <w:lang w:bidi="fa-IR"/>
          </w:rPr>
          <w:t>-</w:t>
        </w:r>
      </w:ins>
      <w:ins w:id="3589"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590"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591"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592"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593" w:author="Microsoft account" w:date="2025-10-09T10:08:00Z">
        <w:r>
          <w:rPr>
            <w:rFonts w:cs="Calibri" w:hint="cs"/>
            <w:sz w:val="28"/>
            <w:szCs w:val="28"/>
            <w:rtl/>
            <w:lang w:bidi="fa-IR"/>
          </w:rPr>
          <w:t xml:space="preserve"> </w:t>
        </w:r>
      </w:ins>
      <w:ins w:id="3594"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eastAsia"/>
            <w:b/>
            <w:bCs/>
            <w:sz w:val="28"/>
            <w:szCs w:val="28"/>
            <w:rtl/>
            <w:lang w:bidi="fa-IR"/>
            <w:rPrChange w:id="3595" w:author="Microsoft account" w:date="2025-10-10T17:28:00Z">
              <w:rPr>
                <w:rFonts w:cs="Calibri" w:hint="eastAsia"/>
                <w:sz w:val="28"/>
                <w:szCs w:val="28"/>
                <w:rtl/>
                <w:lang w:bidi="fa-IR"/>
              </w:rPr>
            </w:rPrChange>
          </w:rPr>
          <w:t>پستچ</w:t>
        </w:r>
        <w:r w:rsidRPr="008E1AA7">
          <w:rPr>
            <w:rFonts w:cs="Calibri" w:hint="cs"/>
            <w:b/>
            <w:bCs/>
            <w:sz w:val="28"/>
            <w:szCs w:val="28"/>
            <w:rtl/>
            <w:lang w:bidi="fa-IR"/>
            <w:rPrChange w:id="3596" w:author="Microsoft account" w:date="2025-10-10T17:28:00Z">
              <w:rPr>
                <w:rFonts w:cs="Calibri" w:hint="cs"/>
                <w:sz w:val="28"/>
                <w:szCs w:val="28"/>
                <w:rtl/>
                <w:lang w:bidi="fa-IR"/>
              </w:rPr>
            </w:rPrChange>
          </w:rPr>
          <w:t>ی</w:t>
        </w:r>
        <w:r w:rsidRPr="008E1AA7">
          <w:rPr>
            <w:rFonts w:cs="Calibri"/>
            <w:b/>
            <w:bCs/>
            <w:sz w:val="28"/>
            <w:szCs w:val="28"/>
            <w:rtl/>
            <w:lang w:bidi="fa-IR"/>
            <w:rPrChange w:id="3597"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598" w:author="Microsoft account" w:date="2025-10-10T17:28:00Z">
              <w:rPr>
                <w:rFonts w:cs="Calibri" w:hint="eastAsia"/>
                <w:sz w:val="28"/>
                <w:szCs w:val="28"/>
                <w:rtl/>
                <w:lang w:bidi="fa-IR"/>
              </w:rPr>
            </w:rPrChange>
          </w:rPr>
          <w:t>و</w:t>
        </w:r>
        <w:r w:rsidRPr="008E1AA7">
          <w:rPr>
            <w:rFonts w:cs="Calibri"/>
            <w:b/>
            <w:bCs/>
            <w:sz w:val="28"/>
            <w:szCs w:val="28"/>
            <w:rtl/>
            <w:lang w:bidi="fa-IR"/>
            <w:rPrChange w:id="3599"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00" w:author="Microsoft account" w:date="2025-10-10T17:28:00Z">
              <w:rPr>
                <w:rFonts w:cs="Calibri" w:hint="eastAsia"/>
                <w:sz w:val="28"/>
                <w:szCs w:val="28"/>
                <w:rtl/>
                <w:lang w:bidi="fa-IR"/>
              </w:rPr>
            </w:rPrChange>
          </w:rPr>
          <w:t>مرکز</w:t>
        </w:r>
        <w:r w:rsidRPr="008E1AA7">
          <w:rPr>
            <w:rFonts w:cs="Calibri"/>
            <w:b/>
            <w:bCs/>
            <w:sz w:val="28"/>
            <w:szCs w:val="28"/>
            <w:rtl/>
            <w:lang w:bidi="fa-IR"/>
            <w:rPrChange w:id="3601"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02" w:author="Microsoft account" w:date="2025-10-10T17:28:00Z">
              <w:rPr>
                <w:rFonts w:cs="Calibri" w:hint="eastAsia"/>
                <w:sz w:val="28"/>
                <w:szCs w:val="28"/>
                <w:rtl/>
                <w:lang w:bidi="fa-IR"/>
              </w:rPr>
            </w:rPrChange>
          </w:rPr>
          <w:t>پست</w:t>
        </w:r>
        <w:r w:rsidRPr="008E1AA7">
          <w:rPr>
            <w:rFonts w:cs="Calibri"/>
            <w:b/>
            <w:bCs/>
            <w:sz w:val="28"/>
            <w:szCs w:val="28"/>
            <w:rtl/>
            <w:lang w:bidi="fa-IR"/>
            <w:rPrChange w:id="3603"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04" w:author="Microsoft account" w:date="2025-10-10T17:28:00Z">
              <w:rPr>
                <w:rFonts w:cs="Calibri" w:hint="eastAsia"/>
                <w:sz w:val="28"/>
                <w:szCs w:val="28"/>
                <w:rtl/>
                <w:lang w:bidi="fa-IR"/>
              </w:rPr>
            </w:rPrChange>
          </w:rPr>
          <w:t>و</w:t>
        </w:r>
        <w:r w:rsidRPr="008E1AA7">
          <w:rPr>
            <w:rFonts w:cs="Calibri"/>
            <w:b/>
            <w:bCs/>
            <w:sz w:val="28"/>
            <w:szCs w:val="28"/>
            <w:rtl/>
            <w:lang w:bidi="fa-IR"/>
            <w:rPrChange w:id="3605"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06" w:author="Microsoft account" w:date="2025-10-10T17:28:00Z">
              <w:rPr>
                <w:rFonts w:cs="Calibri" w:hint="eastAsia"/>
                <w:sz w:val="28"/>
                <w:szCs w:val="28"/>
                <w:rtl/>
                <w:lang w:bidi="fa-IR"/>
              </w:rPr>
            </w:rPrChange>
          </w:rPr>
          <w:t>نامه</w:t>
        </w:r>
        <w:r>
          <w:rPr>
            <w:rFonts w:cs="Calibri" w:hint="cs"/>
            <w:sz w:val="28"/>
            <w:szCs w:val="28"/>
            <w:rtl/>
            <w:lang w:bidi="fa-IR"/>
          </w:rPr>
          <w:t xml:space="preserve"> رو زد. که اگر قضیه ای که درموردش صحبت کردیم رو تعمیم بدیم به این ، </w:t>
        </w:r>
      </w:ins>
      <w:ins w:id="3607"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608" w:author="Microsoft account" w:date="2025-10-09T10:10:00Z"/>
          <w:rFonts w:cs="Calibri"/>
          <w:sz w:val="28"/>
          <w:szCs w:val="28"/>
          <w:rtl/>
          <w:lang w:bidi="fa-IR"/>
        </w:rPr>
        <w:pPrChange w:id="3609" w:author="Microsoft account" w:date="2025-10-09T10:10:00Z">
          <w:pPr>
            <w:bidi/>
            <w:spacing w:after="0" w:line="276" w:lineRule="auto"/>
            <w:jc w:val="both"/>
          </w:pPr>
        </w:pPrChange>
      </w:pPr>
    </w:p>
    <w:p w14:paraId="32E0ED78" w14:textId="40987D3E" w:rsidR="000A57EC" w:rsidRDefault="000A57EC">
      <w:pPr>
        <w:bidi/>
        <w:spacing w:after="0" w:line="276" w:lineRule="auto"/>
        <w:rPr>
          <w:ins w:id="3610" w:author="Microsoft account" w:date="2025-10-09T10:12:00Z"/>
          <w:rFonts w:cs="Calibri"/>
          <w:sz w:val="28"/>
          <w:szCs w:val="28"/>
          <w:rtl/>
          <w:lang w:bidi="fa-IR"/>
        </w:rPr>
        <w:pPrChange w:id="3611" w:author="Microsoft account" w:date="2025-10-09T10:10:00Z">
          <w:pPr>
            <w:bidi/>
            <w:spacing w:after="0" w:line="276" w:lineRule="auto"/>
            <w:jc w:val="both"/>
          </w:pPr>
        </w:pPrChange>
      </w:pPr>
      <w:ins w:id="3612" w:author="Microsoft account" w:date="2025-10-09T10:10:00Z">
        <w:r>
          <w:rPr>
            <w:rFonts w:cs="Calibri" w:hint="cs"/>
            <w:sz w:val="28"/>
            <w:szCs w:val="28"/>
            <w:rtl/>
            <w:lang w:bidi="fa-IR"/>
          </w:rPr>
          <w:t>-</w:t>
        </w:r>
      </w:ins>
      <w:ins w:id="3613"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614"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615" w:author="Microsoft account" w:date="2025-10-09T10:12:00Z"/>
          <w:rFonts w:cs="Calibri"/>
          <w:sz w:val="28"/>
          <w:szCs w:val="28"/>
          <w:rtl/>
          <w:lang w:bidi="fa-IR"/>
        </w:rPr>
        <w:pPrChange w:id="3616" w:author="Microsoft account" w:date="2025-10-09T10:12:00Z">
          <w:pPr>
            <w:bidi/>
            <w:spacing w:after="0" w:line="276" w:lineRule="auto"/>
            <w:jc w:val="both"/>
          </w:pPr>
        </w:pPrChange>
      </w:pPr>
    </w:p>
    <w:p w14:paraId="35099D53" w14:textId="33A8E6C0" w:rsidR="00934439" w:rsidRDefault="00934439">
      <w:pPr>
        <w:bidi/>
        <w:spacing w:after="0" w:line="276" w:lineRule="auto"/>
        <w:rPr>
          <w:ins w:id="3617" w:author="Microsoft account" w:date="2025-10-09T10:12:00Z"/>
          <w:rFonts w:cs="Calibri"/>
          <w:sz w:val="28"/>
          <w:szCs w:val="28"/>
          <w:rtl/>
          <w:lang w:bidi="fa-IR"/>
        </w:rPr>
        <w:pPrChange w:id="3618" w:author="Microsoft account" w:date="2025-10-09T10:12:00Z">
          <w:pPr>
            <w:bidi/>
            <w:spacing w:after="0" w:line="276" w:lineRule="auto"/>
            <w:jc w:val="both"/>
          </w:pPr>
        </w:pPrChange>
      </w:pPr>
      <w:ins w:id="3619"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620"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621" w:author="Microsoft account" w:date="2025-10-09T10:12:00Z"/>
          <w:rFonts w:cs="Calibri"/>
          <w:sz w:val="28"/>
          <w:szCs w:val="28"/>
          <w:rtl/>
          <w:lang w:bidi="fa-IR"/>
        </w:rPr>
        <w:pPrChange w:id="3622" w:author="Microsoft account" w:date="2025-10-09T10:12:00Z">
          <w:pPr>
            <w:bidi/>
            <w:spacing w:after="0" w:line="276" w:lineRule="auto"/>
            <w:jc w:val="both"/>
          </w:pPr>
        </w:pPrChange>
      </w:pPr>
    </w:p>
    <w:p w14:paraId="6357B459" w14:textId="00129447" w:rsidR="00934439" w:rsidRDefault="00934439">
      <w:pPr>
        <w:bidi/>
        <w:spacing w:after="0" w:line="276" w:lineRule="auto"/>
        <w:rPr>
          <w:ins w:id="3623" w:author="Microsoft account" w:date="2025-10-09T10:23:00Z"/>
          <w:rFonts w:cs="Calibri"/>
          <w:sz w:val="28"/>
          <w:szCs w:val="28"/>
          <w:rtl/>
          <w:lang w:bidi="fa-IR"/>
        </w:rPr>
        <w:pPrChange w:id="3624" w:author="Microsoft account" w:date="2025-10-09T10:12:00Z">
          <w:pPr>
            <w:bidi/>
            <w:spacing w:after="0" w:line="276" w:lineRule="auto"/>
            <w:jc w:val="both"/>
          </w:pPr>
        </w:pPrChange>
      </w:pPr>
      <w:ins w:id="3625" w:author="Microsoft account" w:date="2025-10-09T10:12:00Z">
        <w:r>
          <w:rPr>
            <w:rFonts w:cs="Calibri" w:hint="cs"/>
            <w:sz w:val="28"/>
            <w:szCs w:val="28"/>
            <w:rtl/>
            <w:lang w:bidi="fa-IR"/>
          </w:rPr>
          <w:t>-</w:t>
        </w:r>
      </w:ins>
      <w:ins w:id="3626"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627" w:author="Microsoft account" w:date="2025-10-09T10:23:00Z"/>
          <w:rFonts w:cs="Calibri"/>
          <w:sz w:val="28"/>
          <w:szCs w:val="28"/>
          <w:rtl/>
          <w:lang w:bidi="fa-IR"/>
        </w:rPr>
        <w:pPrChange w:id="3628" w:author="Microsoft account" w:date="2025-10-09T10:23:00Z">
          <w:pPr>
            <w:bidi/>
            <w:spacing w:after="0" w:line="276" w:lineRule="auto"/>
            <w:jc w:val="both"/>
          </w:pPr>
        </w:pPrChange>
      </w:pPr>
      <w:ins w:id="3629" w:author="Microsoft account" w:date="2025-10-09T10:23:00Z">
        <w:r w:rsidRPr="00FF2621">
          <w:rPr>
            <w:rFonts w:cs="Calibri"/>
            <w:noProof/>
            <w:sz w:val="28"/>
            <w:szCs w:val="28"/>
            <w:rPrChange w:id="3630"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631" w:author="Microsoft account" w:date="2025-10-09T10:23:00Z"/>
          <w:rFonts w:cs="Calibri"/>
          <w:sz w:val="28"/>
          <w:szCs w:val="28"/>
          <w:rtl/>
          <w:lang w:bidi="fa-IR"/>
        </w:rPr>
        <w:pPrChange w:id="3632" w:author="Microsoft account" w:date="2025-10-09T10:23:00Z">
          <w:pPr>
            <w:bidi/>
            <w:spacing w:after="0" w:line="276" w:lineRule="auto"/>
            <w:jc w:val="both"/>
          </w:pPr>
        </w:pPrChange>
      </w:pPr>
    </w:p>
    <w:p w14:paraId="07DCEAF2" w14:textId="2E58EEDF" w:rsidR="00FF2621" w:rsidRDefault="00FF2621">
      <w:pPr>
        <w:bidi/>
        <w:spacing w:after="0" w:line="276" w:lineRule="auto"/>
        <w:rPr>
          <w:ins w:id="3633" w:author="Microsoft account" w:date="2025-10-09T10:27:00Z"/>
          <w:rFonts w:cs="Calibri"/>
          <w:sz w:val="28"/>
          <w:szCs w:val="28"/>
          <w:rtl/>
          <w:lang w:bidi="fa-IR"/>
        </w:rPr>
        <w:pPrChange w:id="3634" w:author="Microsoft account" w:date="2025-10-09T10:23:00Z">
          <w:pPr>
            <w:bidi/>
            <w:spacing w:after="0" w:line="276" w:lineRule="auto"/>
            <w:jc w:val="both"/>
          </w:pPr>
        </w:pPrChange>
      </w:pPr>
      <w:ins w:id="3635" w:author="Microsoft account" w:date="2025-10-09T10:23:00Z">
        <w:r>
          <w:rPr>
            <w:rFonts w:cs="Calibri" w:hint="cs"/>
            <w:sz w:val="28"/>
            <w:szCs w:val="28"/>
            <w:rtl/>
            <w:lang w:bidi="fa-IR"/>
          </w:rPr>
          <w:t>-</w:t>
        </w:r>
      </w:ins>
      <w:ins w:id="3636"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637"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638" w:author="Microsoft account" w:date="2025-10-09T10:40:00Z"/>
          <w:rFonts w:cs="Calibri"/>
          <w:sz w:val="28"/>
          <w:szCs w:val="28"/>
          <w:lang w:bidi="fa-IR"/>
        </w:rPr>
        <w:pPrChange w:id="3639" w:author="Microsoft account" w:date="2025-10-09T10:27:00Z">
          <w:pPr>
            <w:bidi/>
            <w:spacing w:after="0" w:line="276" w:lineRule="auto"/>
            <w:jc w:val="both"/>
          </w:pPr>
        </w:pPrChange>
      </w:pPr>
      <w:ins w:id="3640" w:author="Microsoft account" w:date="2025-10-09T10:27:00Z">
        <w:r w:rsidRPr="00FF2621">
          <w:rPr>
            <w:rFonts w:cs="Calibri"/>
            <w:noProof/>
            <w:sz w:val="28"/>
            <w:szCs w:val="28"/>
            <w:rPrChange w:id="3641"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642" w:author="Microsoft account" w:date="2025-10-09T10:27:00Z"/>
          <w:rFonts w:cs="Calibri"/>
          <w:sz w:val="28"/>
          <w:szCs w:val="28"/>
          <w:rtl/>
          <w:lang w:bidi="fa-IR"/>
        </w:rPr>
        <w:pPrChange w:id="3643" w:author="Microsoft account" w:date="2025-10-09T10:40:00Z">
          <w:pPr>
            <w:bidi/>
            <w:spacing w:after="0" w:line="276" w:lineRule="auto"/>
            <w:jc w:val="both"/>
          </w:pPr>
        </w:pPrChange>
      </w:pPr>
      <w:ins w:id="3644"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645"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646" w:author="Microsoft account" w:date="2025-10-09T10:30:00Z"/>
          <w:rFonts w:cs="Calibri"/>
          <w:sz w:val="28"/>
          <w:szCs w:val="28"/>
          <w:lang w:bidi="fa-IR"/>
        </w:rPr>
        <w:pPrChange w:id="3647" w:author="Microsoft account" w:date="2025-10-09T10:27:00Z">
          <w:pPr>
            <w:bidi/>
            <w:spacing w:after="0" w:line="276" w:lineRule="auto"/>
            <w:jc w:val="both"/>
          </w:pPr>
        </w:pPrChange>
      </w:pPr>
      <w:ins w:id="3648"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649"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650" w:author="Microsoft account" w:date="2025-10-09T10:28:00Z"/>
          <w:rFonts w:cs="Calibri"/>
          <w:sz w:val="28"/>
          <w:szCs w:val="28"/>
          <w:rtl/>
          <w:lang w:bidi="fa-IR"/>
        </w:rPr>
        <w:pPrChange w:id="3651" w:author="Microsoft account" w:date="2025-10-09T10:30:00Z">
          <w:pPr>
            <w:bidi/>
            <w:spacing w:after="0" w:line="276" w:lineRule="auto"/>
            <w:jc w:val="both"/>
          </w:pPr>
        </w:pPrChange>
      </w:pPr>
      <w:ins w:id="3652" w:author="Microsoft account" w:date="2025-10-09T10:30:00Z">
        <w:r w:rsidRPr="00926059">
          <w:rPr>
            <w:rFonts w:cs="Calibri"/>
            <w:noProof/>
            <w:sz w:val="28"/>
            <w:szCs w:val="28"/>
            <w:rPrChange w:id="3653"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654" w:author="Microsoft account" w:date="2025-10-09T10:30:00Z"/>
          <w:rFonts w:cs="Calibri"/>
          <w:sz w:val="28"/>
          <w:szCs w:val="28"/>
          <w:rtl/>
          <w:lang w:bidi="fa-IR"/>
        </w:rPr>
        <w:pPrChange w:id="3655" w:author="Microsoft account" w:date="2025-10-09T10:28:00Z">
          <w:pPr>
            <w:bidi/>
            <w:spacing w:after="0" w:line="276" w:lineRule="auto"/>
            <w:jc w:val="both"/>
          </w:pPr>
        </w:pPrChange>
      </w:pPr>
      <w:ins w:id="3656"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657"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658"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659" w:author="Microsoft account" w:date="2025-10-09T09:03:00Z"/>
          <w:rFonts w:cs="Calibri"/>
          <w:sz w:val="28"/>
          <w:szCs w:val="28"/>
          <w:lang w:bidi="fa-IR"/>
        </w:rPr>
        <w:pPrChange w:id="3660" w:author="Microsoft account" w:date="2025-10-09T10:32:00Z">
          <w:pPr>
            <w:bidi/>
            <w:spacing w:after="0" w:line="276" w:lineRule="auto"/>
            <w:jc w:val="both"/>
          </w:pPr>
        </w:pPrChange>
      </w:pPr>
      <w:ins w:id="3661"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662"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663" w:author="Microsoft account" w:date="2025-10-09T10:42:00Z"/>
          <w:rFonts w:cs="Calibri"/>
          <w:sz w:val="28"/>
          <w:szCs w:val="28"/>
          <w:rtl/>
          <w:lang w:bidi="fa-IR"/>
        </w:rPr>
        <w:pPrChange w:id="3664" w:author="Microsoft account" w:date="2025-10-09T09:03:00Z">
          <w:pPr>
            <w:bidi/>
            <w:spacing w:after="0" w:line="276" w:lineRule="auto"/>
            <w:jc w:val="both"/>
          </w:pPr>
        </w:pPrChange>
      </w:pPr>
      <w:ins w:id="3665"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666"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667" w:author="Microsoft account" w:date="2025-10-09T10:43:00Z"/>
          <w:rFonts w:cs="Calibri"/>
          <w:sz w:val="28"/>
          <w:szCs w:val="28"/>
          <w:rtl/>
          <w:lang w:bidi="fa-IR"/>
        </w:rPr>
        <w:pPrChange w:id="3668" w:author="Microsoft account" w:date="2025-10-09T10:42:00Z">
          <w:pPr>
            <w:bidi/>
            <w:spacing w:after="0" w:line="276" w:lineRule="auto"/>
            <w:jc w:val="both"/>
          </w:pPr>
        </w:pPrChange>
      </w:pPr>
      <w:ins w:id="3669" w:author="Microsoft account" w:date="2025-10-09T10:43:00Z">
        <w:r w:rsidRPr="007148B9">
          <w:rPr>
            <w:rFonts w:cs="Calibri"/>
            <w:noProof/>
            <w:sz w:val="28"/>
            <w:szCs w:val="28"/>
            <w:rPrChange w:id="3670"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671" w:author="Microsoft account" w:date="2025-10-09T10:42:00Z"/>
          <w:rFonts w:cs="Calibri"/>
          <w:sz w:val="28"/>
          <w:szCs w:val="28"/>
          <w:rtl/>
          <w:lang w:bidi="fa-IR"/>
        </w:rPr>
        <w:pPrChange w:id="3672" w:author="Microsoft account" w:date="2025-10-09T10:43:00Z">
          <w:pPr>
            <w:bidi/>
            <w:spacing w:after="0" w:line="276" w:lineRule="auto"/>
            <w:jc w:val="both"/>
          </w:pPr>
        </w:pPrChange>
      </w:pPr>
    </w:p>
    <w:p w14:paraId="545A894F" w14:textId="767C57AE" w:rsidR="00984BB5" w:rsidRDefault="007148B9">
      <w:pPr>
        <w:bidi/>
        <w:spacing w:after="0" w:line="276" w:lineRule="auto"/>
        <w:rPr>
          <w:ins w:id="3673" w:author="Microsoft account" w:date="2025-10-09T10:57:00Z"/>
          <w:rFonts w:cs="Calibri"/>
          <w:sz w:val="28"/>
          <w:szCs w:val="28"/>
          <w:lang w:bidi="fa-IR"/>
        </w:rPr>
        <w:pPrChange w:id="3674" w:author="Microsoft account" w:date="2025-10-09T10:42:00Z">
          <w:pPr>
            <w:bidi/>
            <w:spacing w:after="0" w:line="276" w:lineRule="auto"/>
            <w:jc w:val="both"/>
          </w:pPr>
        </w:pPrChange>
      </w:pPr>
      <w:ins w:id="3675" w:author="Microsoft account" w:date="2025-10-09T10:42:00Z">
        <w:r>
          <w:rPr>
            <w:rFonts w:cs="Calibri" w:hint="cs"/>
            <w:sz w:val="28"/>
            <w:szCs w:val="28"/>
            <w:rtl/>
            <w:lang w:bidi="fa-IR"/>
          </w:rPr>
          <w:t xml:space="preserve"> اما هنوزم نکته هست</w:t>
        </w:r>
      </w:ins>
      <w:ins w:id="3676"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677" w:author="Microsoft account" w:date="2025-10-09T11:09:00Z"/>
          <w:rFonts w:cs="Calibri"/>
          <w:sz w:val="28"/>
          <w:szCs w:val="28"/>
          <w:lang w:bidi="fa-IR"/>
        </w:rPr>
        <w:pPrChange w:id="3678" w:author="Microsoft account" w:date="2025-10-09T10:57:00Z">
          <w:pPr>
            <w:bidi/>
            <w:spacing w:after="0" w:line="276" w:lineRule="auto"/>
            <w:jc w:val="both"/>
          </w:pPr>
        </w:pPrChange>
      </w:pPr>
      <w:ins w:id="3679"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680"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681"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682"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683" w:author="Microsoft account" w:date="2025-10-09T11:09:00Z"/>
          <w:rFonts w:cs="Calibri"/>
          <w:sz w:val="28"/>
          <w:szCs w:val="28"/>
          <w:lang w:bidi="fa-IR"/>
        </w:rPr>
        <w:pPrChange w:id="3684" w:author="Microsoft account" w:date="2025-10-09T11:09:00Z">
          <w:pPr>
            <w:bidi/>
            <w:spacing w:after="0" w:line="276" w:lineRule="auto"/>
            <w:jc w:val="both"/>
          </w:pPr>
        </w:pPrChange>
      </w:pPr>
    </w:p>
    <w:p w14:paraId="2F5244F2" w14:textId="2FD8475A" w:rsidR="00AB4F1A" w:rsidRDefault="00AB4F1A">
      <w:pPr>
        <w:bidi/>
        <w:spacing w:after="0" w:line="276" w:lineRule="auto"/>
        <w:rPr>
          <w:ins w:id="3685" w:author="Microsoft account" w:date="2025-10-09T11:10:00Z"/>
          <w:rFonts w:cs="Calibri"/>
          <w:sz w:val="28"/>
          <w:szCs w:val="28"/>
          <w:rtl/>
          <w:lang w:bidi="fa-IR"/>
        </w:rPr>
        <w:pPrChange w:id="3686" w:author="Microsoft account" w:date="2025-10-09T11:09:00Z">
          <w:pPr>
            <w:bidi/>
            <w:spacing w:after="0" w:line="276" w:lineRule="auto"/>
            <w:jc w:val="both"/>
          </w:pPr>
        </w:pPrChange>
      </w:pPr>
      <w:ins w:id="3687"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688"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689" w:author="Microsoft account" w:date="2025-10-09T11:11:00Z"/>
          <w:rFonts w:cs="Calibri"/>
          <w:sz w:val="28"/>
          <w:szCs w:val="28"/>
          <w:lang w:bidi="fa-IR"/>
        </w:rPr>
        <w:pPrChange w:id="3690" w:author="Microsoft account" w:date="2025-10-09T11:10:00Z">
          <w:pPr>
            <w:bidi/>
            <w:spacing w:after="0" w:line="276" w:lineRule="auto"/>
            <w:jc w:val="both"/>
          </w:pPr>
        </w:pPrChange>
      </w:pPr>
      <w:ins w:id="3691"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692"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693" w:author="Microsoft account" w:date="2025-10-09T11:12:00Z"/>
          <w:rFonts w:cs="Calibri"/>
          <w:sz w:val="28"/>
          <w:szCs w:val="28"/>
          <w:rtl/>
          <w:lang w:bidi="fa-IR"/>
        </w:rPr>
        <w:pPrChange w:id="3694" w:author="Microsoft account" w:date="2025-10-09T11:11:00Z">
          <w:pPr>
            <w:bidi/>
            <w:spacing w:after="0" w:line="276" w:lineRule="auto"/>
            <w:jc w:val="both"/>
          </w:pPr>
        </w:pPrChange>
      </w:pPr>
      <w:ins w:id="3695"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696"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697" w:author="Microsoft account" w:date="2025-10-09T11:12:00Z"/>
          <w:rFonts w:cs="Calibri"/>
          <w:sz w:val="28"/>
          <w:szCs w:val="28"/>
          <w:rtl/>
          <w:lang w:bidi="fa-IR"/>
        </w:rPr>
        <w:pPrChange w:id="3698" w:author="Microsoft account" w:date="2025-10-09T11:12:00Z">
          <w:pPr>
            <w:bidi/>
            <w:spacing w:after="0" w:line="276" w:lineRule="auto"/>
            <w:jc w:val="both"/>
          </w:pPr>
        </w:pPrChange>
      </w:pPr>
      <w:ins w:id="3699"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700" w:author="Microsoft account" w:date="2025-10-09T11:12:00Z"/>
          <w:rFonts w:cs="Calibri"/>
          <w:sz w:val="28"/>
          <w:szCs w:val="28"/>
          <w:rtl/>
          <w:lang w:bidi="fa-IR"/>
        </w:rPr>
        <w:pPrChange w:id="3701" w:author="Microsoft account" w:date="2025-10-09T11:12:00Z">
          <w:pPr>
            <w:bidi/>
            <w:spacing w:after="0" w:line="276" w:lineRule="auto"/>
            <w:jc w:val="both"/>
          </w:pPr>
        </w:pPrChange>
      </w:pPr>
      <w:ins w:id="3702" w:author="Microsoft account" w:date="2025-10-09T11:12:00Z">
        <w:r w:rsidRPr="00AB4F1A">
          <w:rPr>
            <w:rFonts w:cs="Calibri"/>
            <w:noProof/>
            <w:sz w:val="28"/>
            <w:szCs w:val="28"/>
            <w:rPrChange w:id="3703"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704" w:author="Microsoft account" w:date="2025-10-10T18:12:00Z"/>
          <w:rFonts w:cs="Calibri"/>
          <w:sz w:val="28"/>
          <w:szCs w:val="28"/>
          <w:lang w:bidi="fa-IR"/>
        </w:rPr>
        <w:pPrChange w:id="3705" w:author="Microsoft account" w:date="2025-10-09T11:12:00Z">
          <w:pPr>
            <w:bidi/>
            <w:spacing w:after="0" w:line="276" w:lineRule="auto"/>
            <w:jc w:val="both"/>
          </w:pPr>
        </w:pPrChange>
      </w:pPr>
      <w:ins w:id="3706"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707"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pPr>
        <w:bidi/>
        <w:spacing w:after="0" w:line="276" w:lineRule="auto"/>
        <w:rPr>
          <w:ins w:id="3708" w:author="Microsoft account" w:date="2025-10-10T18:12:00Z"/>
          <w:rFonts w:cs="Calibri"/>
          <w:sz w:val="28"/>
          <w:szCs w:val="28"/>
          <w:lang w:bidi="fa-IR"/>
        </w:rPr>
        <w:pPrChange w:id="3709" w:author="Microsoft account" w:date="2025-10-10T18:12:00Z">
          <w:pPr>
            <w:bidi/>
            <w:spacing w:after="0" w:line="276" w:lineRule="auto"/>
            <w:jc w:val="both"/>
          </w:pPr>
        </w:pPrChange>
      </w:pPr>
    </w:p>
    <w:p w14:paraId="215468B3" w14:textId="323EA5B4" w:rsidR="007D082F" w:rsidRDefault="007D082F">
      <w:pPr>
        <w:bidi/>
        <w:spacing w:after="0" w:line="276" w:lineRule="auto"/>
        <w:rPr>
          <w:ins w:id="3710" w:author="Microsoft account" w:date="2025-10-09T11:13:00Z"/>
          <w:rFonts w:cs="Calibri"/>
          <w:sz w:val="28"/>
          <w:szCs w:val="28"/>
          <w:rtl/>
          <w:lang w:bidi="fa-IR"/>
        </w:rPr>
        <w:pPrChange w:id="3711" w:author="Microsoft account" w:date="2025-10-10T18:12:00Z">
          <w:pPr>
            <w:bidi/>
            <w:spacing w:after="0" w:line="276" w:lineRule="auto"/>
            <w:jc w:val="both"/>
          </w:pPr>
        </w:pPrChange>
      </w:pPr>
      <w:ins w:id="3712"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713" w:author="Microsoft account" w:date="2025-10-10T18:13:00Z">
        <w:r>
          <w:rPr>
            <w:rFonts w:cs="Calibri"/>
            <w:sz w:val="18"/>
            <w:szCs w:val="18"/>
            <w:lang w:bidi="fa-IR"/>
          </w:rPr>
          <w:t>imple</w:t>
        </w:r>
      </w:ins>
      <w:ins w:id="3714" w:author="Microsoft account" w:date="2025-10-10T18:12:00Z">
        <w:r>
          <w:rPr>
            <w:rFonts w:cs="Calibri"/>
            <w:sz w:val="18"/>
            <w:szCs w:val="18"/>
            <w:lang w:bidi="fa-IR"/>
          </w:rPr>
          <w:t xml:space="preserve"> Mail </w:t>
        </w:r>
      </w:ins>
      <w:ins w:id="3715"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716"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717" w:author="Microsoft account" w:date="2025-10-09T11:13:00Z"/>
          <w:rFonts w:cs="Calibri"/>
          <w:sz w:val="28"/>
          <w:szCs w:val="28"/>
          <w:rtl/>
          <w:lang w:bidi="fa-IR"/>
        </w:rPr>
        <w:pPrChange w:id="3718" w:author="Microsoft account" w:date="2025-10-09T11:13:00Z">
          <w:pPr>
            <w:bidi/>
            <w:spacing w:after="0" w:line="276" w:lineRule="auto"/>
            <w:jc w:val="both"/>
          </w:pPr>
        </w:pPrChange>
      </w:pPr>
    </w:p>
    <w:p w14:paraId="647971BC" w14:textId="70707A10" w:rsidR="00AB4F1A" w:rsidRDefault="00395079">
      <w:pPr>
        <w:bidi/>
        <w:spacing w:after="0" w:line="276" w:lineRule="auto"/>
        <w:rPr>
          <w:ins w:id="3719" w:author="Microsoft account" w:date="2025-10-09T09:03:00Z"/>
          <w:rFonts w:cs="Calibri"/>
          <w:sz w:val="28"/>
          <w:szCs w:val="28"/>
          <w:lang w:bidi="fa-IR"/>
        </w:rPr>
        <w:pPrChange w:id="3720" w:author="Microsoft account" w:date="2025-10-09T11:13:00Z">
          <w:pPr>
            <w:bidi/>
            <w:spacing w:after="0" w:line="276" w:lineRule="auto"/>
            <w:jc w:val="both"/>
          </w:pPr>
        </w:pPrChange>
      </w:pPr>
      <w:ins w:id="3721"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722" w:author="Microsoft account" w:date="2025-10-09T09:03:00Z"/>
          <w:rFonts w:cs="Calibri"/>
          <w:sz w:val="28"/>
          <w:szCs w:val="28"/>
          <w:rtl/>
          <w:lang w:bidi="fa-IR"/>
        </w:rPr>
        <w:pPrChange w:id="3723" w:author="Microsoft account" w:date="2025-10-09T09:03:00Z">
          <w:pPr>
            <w:bidi/>
            <w:spacing w:after="0" w:line="276" w:lineRule="auto"/>
            <w:jc w:val="both"/>
          </w:pPr>
        </w:pPrChange>
      </w:pPr>
    </w:p>
    <w:p w14:paraId="67FDCF16" w14:textId="0EFE6340" w:rsidR="00984BB5" w:rsidRDefault="00984BB5">
      <w:pPr>
        <w:spacing w:after="0" w:line="240" w:lineRule="auto"/>
        <w:rPr>
          <w:ins w:id="3724" w:author="Microsoft account" w:date="2025-10-09T09:03:00Z"/>
          <w:rFonts w:cs="Calibri"/>
          <w:sz w:val="28"/>
          <w:szCs w:val="28"/>
          <w:rtl/>
          <w:lang w:bidi="fa-IR"/>
        </w:rPr>
      </w:pPr>
      <w:ins w:id="3725"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726" w:author="Microsoft account" w:date="2025-10-10T18:14:00Z"/>
          <w:rFonts w:cs="Calibri"/>
          <w:sz w:val="28"/>
          <w:szCs w:val="28"/>
          <w:rtl/>
          <w:lang w:bidi="fa-IR"/>
        </w:rPr>
        <w:pPrChange w:id="3727" w:author="Microsoft account" w:date="2025-10-09T09:03:00Z">
          <w:pPr>
            <w:bidi/>
            <w:spacing w:after="0" w:line="276" w:lineRule="auto"/>
            <w:jc w:val="both"/>
          </w:pPr>
        </w:pPrChange>
      </w:pPr>
      <w:bookmarkStart w:id="3728" w:name="I4040718"/>
      <w:ins w:id="3729" w:author="Microsoft account" w:date="2025-10-10T18:14:00Z">
        <w:r>
          <w:rPr>
            <w:rFonts w:cs="Calibri" w:hint="cs"/>
            <w:sz w:val="28"/>
            <w:szCs w:val="28"/>
            <w:rtl/>
            <w:lang w:bidi="fa-IR"/>
          </w:rPr>
          <w:lastRenderedPageBreak/>
          <w:t>ادامه</w:t>
        </w:r>
      </w:ins>
    </w:p>
    <w:bookmarkEnd w:id="3728"/>
    <w:p w14:paraId="46AD946F" w14:textId="77777777" w:rsidR="009F13CD" w:rsidRDefault="009F13CD">
      <w:pPr>
        <w:bidi/>
        <w:spacing w:after="0" w:line="276" w:lineRule="auto"/>
        <w:rPr>
          <w:ins w:id="3730" w:author="Microsoft account" w:date="2025-10-10T18:14:00Z"/>
          <w:rFonts w:cs="Calibri"/>
          <w:sz w:val="28"/>
          <w:szCs w:val="28"/>
          <w:rtl/>
          <w:lang w:bidi="fa-IR"/>
        </w:rPr>
        <w:pPrChange w:id="3731" w:author="Microsoft account" w:date="2025-10-10T18:14:00Z">
          <w:pPr>
            <w:bidi/>
            <w:spacing w:after="0" w:line="276" w:lineRule="auto"/>
            <w:jc w:val="both"/>
          </w:pPr>
        </w:pPrChange>
      </w:pPr>
    </w:p>
    <w:p w14:paraId="67482B36" w14:textId="1586A036" w:rsidR="009F13CD" w:rsidRDefault="009F13CD">
      <w:pPr>
        <w:bidi/>
        <w:spacing w:after="0" w:line="276" w:lineRule="auto"/>
        <w:rPr>
          <w:ins w:id="3732" w:author="Microsoft account" w:date="2025-10-10T18:48:00Z"/>
          <w:rFonts w:cs="Calibri"/>
          <w:sz w:val="28"/>
          <w:szCs w:val="28"/>
          <w:rtl/>
          <w:lang w:bidi="fa-IR"/>
        </w:rPr>
        <w:pPrChange w:id="3733" w:author="Microsoft account" w:date="2025-10-10T18:14:00Z">
          <w:pPr>
            <w:bidi/>
            <w:spacing w:after="0" w:line="276" w:lineRule="auto"/>
            <w:jc w:val="both"/>
          </w:pPr>
        </w:pPrChange>
      </w:pPr>
      <w:ins w:id="3734" w:author="Microsoft account" w:date="2025-10-10T18:14:00Z">
        <w:r>
          <w:rPr>
            <w:rFonts w:cs="Calibri" w:hint="cs"/>
            <w:sz w:val="28"/>
            <w:szCs w:val="28"/>
            <w:rtl/>
            <w:lang w:bidi="fa-IR"/>
          </w:rPr>
          <w:t>-</w:t>
        </w:r>
      </w:ins>
      <w:ins w:id="3735" w:author="Microsoft account" w:date="2025-10-10T18:46:00Z">
        <w:r w:rsidR="00133318">
          <w:rPr>
            <w:rFonts w:cs="Calibri" w:hint="cs"/>
            <w:sz w:val="28"/>
            <w:szCs w:val="28"/>
            <w:rtl/>
            <w:lang w:bidi="fa-IR"/>
          </w:rPr>
          <w:t xml:space="preserve">داشتم تا الان لینک های مربوط به </w:t>
        </w:r>
        <w:r w:rsidR="00133318">
          <w:rPr>
            <w:rFonts w:cs="Calibri"/>
            <w:sz w:val="28"/>
            <w:szCs w:val="28"/>
            <w:lang w:bidi="fa-IR"/>
          </w:rPr>
          <w:t>smtplib documentation</w:t>
        </w:r>
      </w:ins>
      <w:ins w:id="3736" w:author="Microsoft account" w:date="2025-10-10T18:47:00Z">
        <w:r w:rsidR="00133318">
          <w:rPr>
            <w:rFonts w:cs="Calibri" w:hint="cs"/>
            <w:sz w:val="28"/>
            <w:szCs w:val="28"/>
            <w:rtl/>
            <w:lang w:bidi="fa-IR"/>
          </w:rPr>
          <w:t xml:space="preserve">  و </w:t>
        </w:r>
        <w:r w:rsidR="00133318">
          <w:rPr>
            <w:rFonts w:cs="Calibri"/>
            <w:sz w:val="28"/>
            <w:szCs w:val="28"/>
            <w:lang w:bidi="fa-IR"/>
          </w:rPr>
          <w:t>datetime documentation</w:t>
        </w:r>
        <w:r w:rsidR="00133318">
          <w:rPr>
            <w:rFonts w:cs="Calibri" w:hint="cs"/>
            <w:sz w:val="28"/>
            <w:szCs w:val="28"/>
            <w:rtl/>
            <w:lang w:bidi="fa-IR"/>
          </w:rPr>
          <w:t xml:space="preserve"> رو چک میکردم. </w:t>
        </w:r>
        <w:r w:rsidR="00133318" w:rsidRPr="0031424C">
          <w:rPr>
            <w:rFonts w:cs="Calibri" w:hint="eastAsia"/>
            <w:sz w:val="28"/>
            <w:szCs w:val="28"/>
            <w:highlight w:val="darkGreen"/>
            <w:rtl/>
            <w:lang w:bidi="fa-IR"/>
            <w:rPrChange w:id="3737" w:author="Microsoft account" w:date="2025-10-11T09:48:00Z">
              <w:rPr>
                <w:rFonts w:cs="Calibri" w:hint="eastAsia"/>
                <w:sz w:val="28"/>
                <w:szCs w:val="28"/>
                <w:rtl/>
                <w:lang w:bidi="fa-IR"/>
              </w:rPr>
            </w:rPrChange>
          </w:rPr>
          <w:t>خ</w:t>
        </w:r>
        <w:r w:rsidR="00133318" w:rsidRPr="0031424C">
          <w:rPr>
            <w:rFonts w:cs="Calibri" w:hint="cs"/>
            <w:sz w:val="28"/>
            <w:szCs w:val="28"/>
            <w:highlight w:val="darkGreen"/>
            <w:rtl/>
            <w:lang w:bidi="fa-IR"/>
            <w:rPrChange w:id="3738" w:author="Microsoft account" w:date="2025-10-11T09:48:00Z">
              <w:rPr>
                <w:rFonts w:cs="Calibri" w:hint="cs"/>
                <w:sz w:val="28"/>
                <w:szCs w:val="28"/>
                <w:rtl/>
                <w:lang w:bidi="fa-IR"/>
              </w:rPr>
            </w:rPrChange>
          </w:rPr>
          <w:t>ی</w:t>
        </w:r>
        <w:r w:rsidR="00133318" w:rsidRPr="0031424C">
          <w:rPr>
            <w:rFonts w:cs="Calibri" w:hint="eastAsia"/>
            <w:sz w:val="28"/>
            <w:szCs w:val="28"/>
            <w:highlight w:val="darkGreen"/>
            <w:rtl/>
            <w:lang w:bidi="fa-IR"/>
            <w:rPrChange w:id="3739" w:author="Microsoft account" w:date="2025-10-11T09:48:00Z">
              <w:rPr>
                <w:rFonts w:cs="Calibri" w:hint="eastAsia"/>
                <w:sz w:val="28"/>
                <w:szCs w:val="28"/>
                <w:rtl/>
                <w:lang w:bidi="fa-IR"/>
              </w:rPr>
            </w:rPrChange>
          </w:rPr>
          <w:t>ل</w:t>
        </w:r>
        <w:r w:rsidR="00133318" w:rsidRPr="0031424C">
          <w:rPr>
            <w:rFonts w:cs="Calibri" w:hint="cs"/>
            <w:sz w:val="28"/>
            <w:szCs w:val="28"/>
            <w:highlight w:val="darkGreen"/>
            <w:rtl/>
            <w:lang w:bidi="fa-IR"/>
            <w:rPrChange w:id="3740"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41" w:author="Microsoft account" w:date="2025-10-11T09:48:00Z">
              <w:rPr>
                <w:rFonts w:cs="Calibri"/>
                <w:sz w:val="28"/>
                <w:szCs w:val="28"/>
                <w:rtl/>
                <w:lang w:bidi="fa-IR"/>
              </w:rPr>
            </w:rPrChange>
          </w:rPr>
          <w:t xml:space="preserve"> مهارت مهم</w:t>
        </w:r>
        <w:r w:rsidR="00133318" w:rsidRPr="0031424C">
          <w:rPr>
            <w:rFonts w:cs="Calibri" w:hint="cs"/>
            <w:sz w:val="28"/>
            <w:szCs w:val="28"/>
            <w:highlight w:val="darkGreen"/>
            <w:rtl/>
            <w:lang w:bidi="fa-IR"/>
            <w:rPrChange w:id="3742"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43" w:author="Microsoft account" w:date="2025-10-11T09:48:00Z">
              <w:rPr>
                <w:rFonts w:cs="Calibri"/>
                <w:sz w:val="28"/>
                <w:szCs w:val="28"/>
                <w:rtl/>
                <w:lang w:bidi="fa-IR"/>
              </w:rPr>
            </w:rPrChange>
          </w:rPr>
          <w:t xml:space="preserve"> هست خوندن </w:t>
        </w:r>
        <w:r w:rsidR="00133318" w:rsidRPr="0031424C">
          <w:rPr>
            <w:rFonts w:cs="Calibri"/>
            <w:sz w:val="28"/>
            <w:szCs w:val="28"/>
            <w:highlight w:val="darkGreen"/>
            <w:lang w:bidi="fa-IR"/>
            <w:rPrChange w:id="3744" w:author="Microsoft account" w:date="2025-10-11T09:48:00Z">
              <w:rPr>
                <w:rFonts w:cs="Calibri"/>
                <w:sz w:val="28"/>
                <w:szCs w:val="28"/>
                <w:lang w:bidi="fa-IR"/>
              </w:rPr>
            </w:rPrChange>
          </w:rPr>
          <w:t>document</w:t>
        </w:r>
        <w:r w:rsidR="00133318" w:rsidRPr="0031424C">
          <w:rPr>
            <w:rFonts w:cs="Calibri"/>
            <w:sz w:val="28"/>
            <w:szCs w:val="28"/>
            <w:highlight w:val="darkGreen"/>
            <w:rtl/>
            <w:lang w:bidi="fa-IR"/>
            <w:rPrChange w:id="3745" w:author="Microsoft account" w:date="2025-10-11T09:48:00Z">
              <w:rPr>
                <w:rFonts w:cs="Calibri"/>
                <w:sz w:val="28"/>
                <w:szCs w:val="28"/>
                <w:rtl/>
                <w:lang w:bidi="fa-IR"/>
              </w:rPr>
            </w:rPrChange>
          </w:rPr>
          <w:t xml:space="preserve"> ها</w:t>
        </w:r>
        <w:r w:rsidR="00133318">
          <w:rPr>
            <w:rFonts w:cs="Calibri" w:hint="cs"/>
            <w:sz w:val="28"/>
            <w:szCs w:val="28"/>
            <w:rtl/>
            <w:lang w:bidi="fa-IR"/>
          </w:rPr>
          <w:t xml:space="preserve"> ، تا بتونیم ازش استفاده کنیم. نکته مهم اینه که زرتی میشه تو گوگل سرچ کرد و بیاره بالا، باید چشممون روی </w:t>
        </w:r>
        <w:r w:rsidR="00133318">
          <w:rPr>
            <w:rFonts w:cs="Calibri"/>
            <w:sz w:val="28"/>
            <w:szCs w:val="28"/>
            <w:lang w:bidi="fa-IR"/>
          </w:rPr>
          <w:t>table of content</w:t>
        </w:r>
      </w:ins>
      <w:ins w:id="3746" w:author="Microsoft account" w:date="2025-10-10T18:48:00Z">
        <w:r w:rsidR="00133318">
          <w:rPr>
            <w:rFonts w:cs="Calibri" w:hint="cs"/>
            <w:sz w:val="28"/>
            <w:szCs w:val="28"/>
            <w:rtl/>
            <w:lang w:bidi="fa-IR"/>
          </w:rPr>
          <w:t xml:space="preserve"> باشه و از اونجا از بالا به پایین بگردیم دنبال چیزی که میخوام، نشینیم خط به خط از بالا به پایین بخونیم، از قابلیت </w:t>
        </w:r>
        <w:r w:rsidR="00133318">
          <w:rPr>
            <w:rFonts w:cs="Calibri"/>
            <w:sz w:val="28"/>
            <w:szCs w:val="28"/>
            <w:lang w:bidi="fa-IR"/>
          </w:rPr>
          <w:t>search</w:t>
        </w:r>
        <w:r w:rsidR="00133318">
          <w:rPr>
            <w:rFonts w:cs="Calibri" w:hint="cs"/>
            <w:sz w:val="28"/>
            <w:szCs w:val="28"/>
            <w:rtl/>
            <w:lang w:bidi="fa-IR"/>
          </w:rPr>
          <w:t xml:space="preserve"> استفاده کنیم و قبلش، تو ذهنمون داشته باشیم که الان هدف پیدا کردن چه چیزی هست. میشه حتی با </w:t>
        </w:r>
        <w:r w:rsidR="00133318">
          <w:rPr>
            <w:rFonts w:cs="Calibri"/>
            <w:sz w:val="28"/>
            <w:szCs w:val="28"/>
            <w:lang w:bidi="fa-IR"/>
          </w:rPr>
          <w:t>base</w:t>
        </w:r>
        <w:r w:rsidR="00133318">
          <w:rPr>
            <w:rFonts w:cs="Calibri" w:hint="cs"/>
            <w:sz w:val="28"/>
            <w:szCs w:val="28"/>
            <w:rtl/>
            <w:lang w:bidi="fa-IR"/>
          </w:rPr>
          <w:t xml:space="preserve"> قراردادنِ این، از </w:t>
        </w:r>
        <w:r w:rsidR="00133318">
          <w:rPr>
            <w:rFonts w:cs="Calibri"/>
            <w:sz w:val="28"/>
            <w:szCs w:val="28"/>
            <w:lang w:bidi="fa-IR"/>
          </w:rPr>
          <w:t>GPT</w:t>
        </w:r>
        <w:r w:rsidR="00133318">
          <w:rPr>
            <w:rFonts w:cs="Calibri" w:hint="cs"/>
            <w:sz w:val="28"/>
            <w:szCs w:val="28"/>
            <w:rtl/>
            <w:lang w:bidi="fa-IR"/>
          </w:rPr>
          <w:t xml:space="preserve"> هم خیلی خوب کمک گرفت و به جواب رسید. </w:t>
        </w:r>
      </w:ins>
    </w:p>
    <w:p w14:paraId="522CA36E" w14:textId="77777777" w:rsidR="00133318" w:rsidRDefault="00133318">
      <w:pPr>
        <w:bidi/>
        <w:spacing w:after="0" w:line="276" w:lineRule="auto"/>
        <w:rPr>
          <w:ins w:id="3747" w:author="Microsoft account" w:date="2025-10-10T18:48:00Z"/>
          <w:rFonts w:cs="Calibri"/>
          <w:sz w:val="28"/>
          <w:szCs w:val="28"/>
          <w:rtl/>
          <w:lang w:bidi="fa-IR"/>
        </w:rPr>
        <w:pPrChange w:id="3748" w:author="Microsoft account" w:date="2025-10-10T18:48:00Z">
          <w:pPr>
            <w:bidi/>
            <w:spacing w:after="0" w:line="276" w:lineRule="auto"/>
            <w:jc w:val="both"/>
          </w:pPr>
        </w:pPrChange>
      </w:pPr>
    </w:p>
    <w:p w14:paraId="68BCE4A6" w14:textId="11452138" w:rsidR="00133318" w:rsidRDefault="00133318">
      <w:pPr>
        <w:bidi/>
        <w:spacing w:after="0" w:line="276" w:lineRule="auto"/>
        <w:rPr>
          <w:ins w:id="3749" w:author="Microsoft account" w:date="2025-10-10T18:57:00Z"/>
          <w:rFonts w:cs="Calibri"/>
          <w:sz w:val="28"/>
          <w:szCs w:val="28"/>
          <w:rtl/>
          <w:lang w:bidi="fa-IR"/>
        </w:rPr>
        <w:pPrChange w:id="3750" w:author="Microsoft account" w:date="2025-10-10T18:48:00Z">
          <w:pPr>
            <w:bidi/>
            <w:spacing w:after="0" w:line="276" w:lineRule="auto"/>
            <w:jc w:val="both"/>
          </w:pPr>
        </w:pPrChange>
      </w:pPr>
      <w:ins w:id="3751" w:author="Microsoft account" w:date="2025-10-10T18:48:00Z">
        <w:r>
          <w:rPr>
            <w:rFonts w:cs="Calibri" w:hint="cs"/>
            <w:sz w:val="28"/>
            <w:szCs w:val="28"/>
            <w:rtl/>
            <w:lang w:bidi="fa-IR"/>
          </w:rPr>
          <w:t>-</w:t>
        </w:r>
      </w:ins>
      <w:ins w:id="3752" w:author="Microsoft account" w:date="2025-10-10T18:56:00Z">
        <w:r w:rsidR="00DE6CBA">
          <w:rPr>
            <w:rFonts w:cs="Calibri" w:hint="cs"/>
            <w:sz w:val="28"/>
            <w:szCs w:val="28"/>
            <w:rtl/>
            <w:lang w:bidi="fa-IR"/>
          </w:rPr>
          <w:t xml:space="preserve">حالا قراره درمورد </w:t>
        </w:r>
        <w:r w:rsidR="00DE6CBA">
          <w:rPr>
            <w:rFonts w:cs="Calibri"/>
            <w:sz w:val="28"/>
            <w:szCs w:val="28"/>
            <w:lang w:bidi="fa-IR"/>
          </w:rPr>
          <w:t>datetime</w:t>
        </w:r>
      </w:ins>
      <w:ins w:id="3753" w:author="Microsoft account" w:date="2025-10-10T18:57:00Z">
        <w:r w:rsidR="00DE6CBA">
          <w:rPr>
            <w:rFonts w:cs="Calibri" w:hint="cs"/>
            <w:sz w:val="28"/>
            <w:szCs w:val="28"/>
            <w:rtl/>
            <w:lang w:bidi="fa-IR"/>
          </w:rPr>
          <w:t xml:space="preserve"> یسری چیزا بدونیم</w:t>
        </w:r>
      </w:ins>
    </w:p>
    <w:p w14:paraId="5DCCB4E8" w14:textId="77777777" w:rsidR="00DE6CBA" w:rsidRDefault="00DE6CBA">
      <w:pPr>
        <w:bidi/>
        <w:spacing w:after="0" w:line="276" w:lineRule="auto"/>
        <w:rPr>
          <w:ins w:id="3754" w:author="Microsoft account" w:date="2025-10-10T18:58:00Z"/>
          <w:rFonts w:cs="Calibri"/>
          <w:sz w:val="28"/>
          <w:szCs w:val="28"/>
          <w:rtl/>
          <w:lang w:bidi="fa-IR"/>
        </w:rPr>
        <w:pPrChange w:id="3755" w:author="Microsoft account" w:date="2025-10-10T18:57:00Z">
          <w:pPr>
            <w:bidi/>
            <w:spacing w:after="0" w:line="276" w:lineRule="auto"/>
            <w:jc w:val="both"/>
          </w:pPr>
        </w:pPrChange>
      </w:pPr>
    </w:p>
    <w:p w14:paraId="24181B44" w14:textId="32CEA383" w:rsidR="00DE6CBA" w:rsidRDefault="00DE6CBA">
      <w:pPr>
        <w:bidi/>
        <w:spacing w:after="0" w:line="276" w:lineRule="auto"/>
        <w:rPr>
          <w:ins w:id="3756" w:author="Microsoft account" w:date="2025-10-10T18:59:00Z"/>
          <w:rFonts w:cs="Calibri"/>
          <w:sz w:val="28"/>
          <w:szCs w:val="28"/>
          <w:rtl/>
          <w:lang w:bidi="fa-IR"/>
        </w:rPr>
        <w:pPrChange w:id="3757" w:author="Microsoft account" w:date="2025-10-10T18:58:00Z">
          <w:pPr>
            <w:bidi/>
            <w:spacing w:after="0" w:line="276" w:lineRule="auto"/>
            <w:jc w:val="both"/>
          </w:pPr>
        </w:pPrChange>
      </w:pPr>
      <w:ins w:id="3758" w:author="Microsoft account" w:date="2025-10-10T18:58:00Z">
        <w:r>
          <w:rPr>
            <w:rFonts w:cs="Calibri" w:hint="cs"/>
            <w:sz w:val="28"/>
            <w:szCs w:val="28"/>
            <w:rtl/>
            <w:lang w:bidi="fa-IR"/>
          </w:rPr>
          <w:t xml:space="preserve">-درمورد این صحبت کرد که ما اینجا </w:t>
        </w:r>
        <w:r>
          <w:rPr>
            <w:rFonts w:cs="Calibri"/>
            <w:sz w:val="28"/>
            <w:szCs w:val="28"/>
            <w:lang w:bidi="fa-IR"/>
          </w:rPr>
          <w:t>datetime</w:t>
        </w:r>
        <w:r>
          <w:rPr>
            <w:rFonts w:cs="Calibri" w:hint="cs"/>
            <w:sz w:val="28"/>
            <w:szCs w:val="28"/>
            <w:rtl/>
            <w:lang w:bidi="fa-IR"/>
          </w:rPr>
          <w:t xml:space="preserve"> رو داریم به عنوان یه </w:t>
        </w:r>
        <w:r>
          <w:rPr>
            <w:rFonts w:cs="Calibri"/>
            <w:sz w:val="28"/>
            <w:szCs w:val="28"/>
            <w:lang w:bidi="fa-IR"/>
          </w:rPr>
          <w:t>module</w:t>
        </w:r>
        <w:r>
          <w:rPr>
            <w:rFonts w:cs="Calibri" w:hint="cs"/>
            <w:sz w:val="28"/>
            <w:szCs w:val="28"/>
            <w:rtl/>
            <w:lang w:bidi="fa-IR"/>
          </w:rPr>
          <w:t xml:space="preserve"> یعنی یه فایل با پسوند </w:t>
        </w:r>
        <w:r>
          <w:rPr>
            <w:rFonts w:cs="Calibri"/>
            <w:sz w:val="28"/>
            <w:szCs w:val="28"/>
            <w:lang w:bidi="fa-IR"/>
          </w:rPr>
          <w:t>.py</w:t>
        </w:r>
        <w:r>
          <w:rPr>
            <w:rFonts w:cs="Calibri" w:hint="cs"/>
            <w:sz w:val="28"/>
            <w:szCs w:val="28"/>
            <w:rtl/>
            <w:lang w:bidi="fa-IR"/>
          </w:rPr>
          <w:t xml:space="preserve"> که یسری چیزا توشه، و داخلش هم یه سری </w:t>
        </w:r>
        <w:r>
          <w:rPr>
            <w:rFonts w:cs="Calibri"/>
            <w:sz w:val="28"/>
            <w:szCs w:val="28"/>
            <w:lang w:bidi="fa-IR"/>
          </w:rPr>
          <w:t>class</w:t>
        </w:r>
        <w:r>
          <w:rPr>
            <w:rFonts w:cs="Calibri" w:hint="cs"/>
            <w:sz w:val="28"/>
            <w:szCs w:val="28"/>
            <w:rtl/>
            <w:lang w:bidi="fa-IR"/>
          </w:rPr>
          <w:t xml:space="preserve"> و </w:t>
        </w:r>
        <w:r>
          <w:rPr>
            <w:rFonts w:cs="Calibri"/>
            <w:sz w:val="28"/>
            <w:szCs w:val="28"/>
            <w:lang w:bidi="fa-IR"/>
          </w:rPr>
          <w:t>variable</w:t>
        </w:r>
        <w:r>
          <w:rPr>
            <w:rFonts w:cs="Calibri" w:hint="cs"/>
            <w:sz w:val="28"/>
            <w:szCs w:val="28"/>
            <w:rtl/>
            <w:lang w:bidi="fa-IR"/>
          </w:rPr>
          <w:t xml:space="preserve"> و شاید </w:t>
        </w:r>
        <w:r>
          <w:rPr>
            <w:rFonts w:cs="Calibri"/>
            <w:sz w:val="28"/>
            <w:szCs w:val="28"/>
            <w:lang w:bidi="fa-IR"/>
          </w:rPr>
          <w:t>function</w:t>
        </w:r>
        <w:r>
          <w:rPr>
            <w:rFonts w:cs="Calibri" w:hint="cs"/>
            <w:sz w:val="28"/>
            <w:szCs w:val="28"/>
            <w:rtl/>
            <w:lang w:bidi="fa-IR"/>
          </w:rPr>
          <w:t xml:space="preserve"> داشته باشیم و که استفاده میشن. پیشنهاد </w:t>
        </w:r>
      </w:ins>
      <w:ins w:id="3759" w:author="Microsoft account" w:date="2025-10-10T18:59:00Z">
        <w:r>
          <w:rPr>
            <w:rFonts w:cs="Calibri" w:hint="cs"/>
            <w:sz w:val="28"/>
            <w:szCs w:val="28"/>
            <w:rtl/>
            <w:lang w:bidi="fa-IR"/>
          </w:rPr>
          <w:t xml:space="preserve">دوره اینه که برای </w:t>
        </w:r>
        <w:r>
          <w:rPr>
            <w:rFonts w:cs="Calibri"/>
            <w:sz w:val="28"/>
            <w:szCs w:val="28"/>
            <w:lang w:bidi="fa-IR"/>
          </w:rPr>
          <w:t>module</w:t>
        </w:r>
        <w:r>
          <w:rPr>
            <w:rFonts w:cs="Calibri" w:hint="cs"/>
            <w:sz w:val="28"/>
            <w:szCs w:val="28"/>
            <w:rtl/>
            <w:lang w:bidi="fa-IR"/>
          </w:rPr>
          <w:t xml:space="preserve"> هایی مثل این که یه </w:t>
        </w:r>
        <w:r>
          <w:rPr>
            <w:rFonts w:cs="Calibri"/>
            <w:sz w:val="28"/>
            <w:szCs w:val="28"/>
            <w:lang w:bidi="fa-IR"/>
          </w:rPr>
          <w:t>class</w:t>
        </w:r>
        <w:r>
          <w:rPr>
            <w:rFonts w:cs="Calibri" w:hint="cs"/>
            <w:sz w:val="28"/>
            <w:szCs w:val="28"/>
            <w:rtl/>
            <w:lang w:bidi="fa-IR"/>
          </w:rPr>
          <w:t xml:space="preserve"> داخلشون هست هم نام با خودِ </w:t>
        </w:r>
        <w:r>
          <w:rPr>
            <w:rFonts w:cs="Calibri"/>
            <w:sz w:val="28"/>
            <w:szCs w:val="28"/>
            <w:lang w:bidi="fa-IR"/>
          </w:rPr>
          <w:t>module</w:t>
        </w:r>
        <w:r>
          <w:rPr>
            <w:rFonts w:cs="Calibri" w:hint="cs"/>
            <w:sz w:val="28"/>
            <w:szCs w:val="28"/>
            <w:rtl/>
            <w:lang w:bidi="fa-IR"/>
          </w:rPr>
          <w:t xml:space="preserve"> (چون یه </w:t>
        </w:r>
        <w:r>
          <w:rPr>
            <w:rFonts w:cs="Calibri"/>
            <w:sz w:val="28"/>
            <w:szCs w:val="28"/>
            <w:lang w:bidi="fa-IR"/>
          </w:rPr>
          <w:t>class</w:t>
        </w:r>
        <w:r>
          <w:rPr>
            <w:rFonts w:cs="Calibri" w:hint="cs"/>
            <w:sz w:val="28"/>
            <w:szCs w:val="28"/>
            <w:rtl/>
            <w:lang w:bidi="fa-IR"/>
          </w:rPr>
          <w:t xml:space="preserve"> داریم به نام </w:t>
        </w:r>
        <w:r>
          <w:rPr>
            <w:rFonts w:cs="Calibri"/>
            <w:sz w:val="28"/>
            <w:szCs w:val="28"/>
            <w:lang w:bidi="fa-IR"/>
          </w:rPr>
          <w:t xml:space="preserve">datetime() </w:t>
        </w:r>
        <w:r>
          <w:rPr>
            <w:rFonts w:cs="Calibri" w:hint="cs"/>
            <w:sz w:val="28"/>
            <w:szCs w:val="28"/>
            <w:rtl/>
            <w:lang w:bidi="fa-IR"/>
          </w:rPr>
          <w:t xml:space="preserve"> ) بهتره که اینطوری </w:t>
        </w:r>
        <w:r>
          <w:rPr>
            <w:rFonts w:cs="Calibri"/>
            <w:sz w:val="28"/>
            <w:szCs w:val="28"/>
            <w:lang w:bidi="fa-IR"/>
          </w:rPr>
          <w:t>import</w:t>
        </w:r>
        <w:r>
          <w:rPr>
            <w:rFonts w:cs="Calibri" w:hint="cs"/>
            <w:sz w:val="28"/>
            <w:szCs w:val="28"/>
            <w:rtl/>
            <w:lang w:bidi="fa-IR"/>
          </w:rPr>
          <w:t xml:space="preserve"> کنیم :</w:t>
        </w:r>
      </w:ins>
    </w:p>
    <w:p w14:paraId="5522CAE5" w14:textId="6E18712D" w:rsidR="00DE6CBA" w:rsidRDefault="00DE6CBA">
      <w:pPr>
        <w:bidi/>
        <w:spacing w:after="0" w:line="276" w:lineRule="auto"/>
        <w:rPr>
          <w:ins w:id="3760" w:author="Microsoft account" w:date="2025-10-10T19:00:00Z"/>
          <w:rFonts w:cs="Calibri"/>
          <w:sz w:val="28"/>
          <w:szCs w:val="28"/>
          <w:rtl/>
          <w:lang w:bidi="fa-IR"/>
        </w:rPr>
        <w:pPrChange w:id="3761" w:author="Microsoft account" w:date="2025-10-10T18:59:00Z">
          <w:pPr>
            <w:bidi/>
            <w:spacing w:after="0" w:line="276" w:lineRule="auto"/>
            <w:jc w:val="both"/>
          </w:pPr>
        </w:pPrChange>
      </w:pPr>
      <w:ins w:id="3762" w:author="Microsoft account" w:date="2025-10-10T18:59:00Z">
        <w:r>
          <w:rPr>
            <w:rFonts w:cs="Calibri"/>
            <w:sz w:val="28"/>
            <w:szCs w:val="28"/>
            <w:lang w:bidi="fa-IR"/>
          </w:rPr>
          <w:t>Import datetime as dt</w:t>
        </w:r>
        <w:r>
          <w:rPr>
            <w:rFonts w:cs="Calibri" w:hint="cs"/>
            <w:sz w:val="28"/>
            <w:szCs w:val="28"/>
            <w:rtl/>
            <w:lang w:bidi="fa-IR"/>
          </w:rPr>
          <w:t xml:space="preserve"> که اگر خواستیم از </w:t>
        </w:r>
      </w:ins>
      <w:ins w:id="3763" w:author="Microsoft account" w:date="2025-10-10T19:00:00Z">
        <w:r>
          <w:rPr>
            <w:rFonts w:cs="Calibri"/>
            <w:sz w:val="28"/>
            <w:szCs w:val="28"/>
            <w:lang w:bidi="fa-IR"/>
          </w:rPr>
          <w:t>datetime()</w:t>
        </w:r>
        <w:r>
          <w:rPr>
            <w:rFonts w:cs="Calibri" w:hint="cs"/>
            <w:sz w:val="28"/>
            <w:szCs w:val="28"/>
            <w:rtl/>
            <w:lang w:bidi="fa-IR"/>
          </w:rPr>
          <w:t xml:space="preserve"> استفاده کنیم دچار دوگانگی نشیم که الان داریم درمورد </w:t>
        </w:r>
        <w:r>
          <w:rPr>
            <w:rFonts w:cs="Calibri"/>
            <w:sz w:val="28"/>
            <w:szCs w:val="28"/>
            <w:lang w:bidi="fa-IR"/>
          </w:rPr>
          <w:t>module</w:t>
        </w:r>
        <w:r>
          <w:rPr>
            <w:rFonts w:cs="Calibri" w:hint="cs"/>
            <w:sz w:val="28"/>
            <w:szCs w:val="28"/>
            <w:rtl/>
            <w:lang w:bidi="fa-IR"/>
          </w:rPr>
          <w:t xml:space="preserve"> صحبت میکنیم یا </w:t>
        </w:r>
        <w:r>
          <w:rPr>
            <w:rFonts w:cs="Calibri"/>
            <w:sz w:val="28"/>
            <w:szCs w:val="28"/>
            <w:lang w:bidi="fa-IR"/>
          </w:rPr>
          <w:t>class</w:t>
        </w:r>
        <w:r>
          <w:rPr>
            <w:rFonts w:cs="Calibri" w:hint="cs"/>
            <w:sz w:val="28"/>
            <w:szCs w:val="28"/>
            <w:rtl/>
            <w:lang w:bidi="fa-IR"/>
          </w:rPr>
          <w:t xml:space="preserve"> . </w:t>
        </w:r>
      </w:ins>
    </w:p>
    <w:p w14:paraId="563298B0" w14:textId="77777777" w:rsidR="00DE6CBA" w:rsidRDefault="00DE6CBA">
      <w:pPr>
        <w:bidi/>
        <w:spacing w:after="0" w:line="276" w:lineRule="auto"/>
        <w:rPr>
          <w:ins w:id="3764" w:author="Microsoft account" w:date="2025-10-10T19:00:00Z"/>
          <w:rFonts w:cs="Calibri"/>
          <w:sz w:val="28"/>
          <w:szCs w:val="28"/>
          <w:rtl/>
          <w:lang w:bidi="fa-IR"/>
        </w:rPr>
        <w:pPrChange w:id="3765" w:author="Microsoft account" w:date="2025-10-10T19:00:00Z">
          <w:pPr>
            <w:bidi/>
            <w:spacing w:after="0" w:line="276" w:lineRule="auto"/>
            <w:jc w:val="both"/>
          </w:pPr>
        </w:pPrChange>
      </w:pPr>
    </w:p>
    <w:p w14:paraId="3ABAB200" w14:textId="78B29370" w:rsidR="00DE6CBA" w:rsidRDefault="00DE6CBA">
      <w:pPr>
        <w:bidi/>
        <w:spacing w:after="0" w:line="276" w:lineRule="auto"/>
        <w:rPr>
          <w:ins w:id="3766" w:author="Microsoft account" w:date="2025-10-10T19:02:00Z"/>
          <w:rFonts w:cs="Calibri"/>
          <w:sz w:val="28"/>
          <w:szCs w:val="28"/>
          <w:rtl/>
          <w:lang w:bidi="fa-IR"/>
        </w:rPr>
        <w:pPrChange w:id="3767" w:author="Microsoft account" w:date="2025-10-10T19:00:00Z">
          <w:pPr>
            <w:bidi/>
            <w:spacing w:after="0" w:line="276" w:lineRule="auto"/>
            <w:jc w:val="both"/>
          </w:pPr>
        </w:pPrChange>
      </w:pPr>
      <w:ins w:id="3768" w:author="Microsoft account" w:date="2025-10-10T19:00:00Z">
        <w:r>
          <w:rPr>
            <w:rFonts w:cs="Calibri" w:hint="cs"/>
            <w:sz w:val="28"/>
            <w:szCs w:val="28"/>
            <w:rtl/>
            <w:lang w:bidi="fa-IR"/>
          </w:rPr>
          <w:t>-</w:t>
        </w:r>
      </w:ins>
      <w:ins w:id="3769" w:author="Microsoft account" w:date="2025-10-10T19:01:00Z">
        <w:r>
          <w:rPr>
            <w:rFonts w:cs="Calibri" w:hint="cs"/>
            <w:sz w:val="28"/>
            <w:szCs w:val="28"/>
            <w:rtl/>
            <w:lang w:bidi="fa-IR"/>
          </w:rPr>
          <w:t xml:space="preserve">ما میتونیم از </w:t>
        </w:r>
      </w:ins>
      <w:ins w:id="3770" w:author="Microsoft account" w:date="2025-10-10T19:02:00Z">
        <w:r>
          <w:rPr>
            <w:rFonts w:cs="Calibri"/>
            <w:sz w:val="28"/>
            <w:szCs w:val="28"/>
            <w:lang w:bidi="fa-IR"/>
          </w:rPr>
          <w:t>method</w:t>
        </w:r>
        <w:r>
          <w:rPr>
            <w:rFonts w:cs="Calibri" w:hint="cs"/>
            <w:sz w:val="28"/>
            <w:szCs w:val="28"/>
            <w:rtl/>
            <w:lang w:bidi="fa-IR"/>
          </w:rPr>
          <w:t xml:space="preserve"> ای داخل </w:t>
        </w:r>
        <w:r>
          <w:rPr>
            <w:rFonts w:cs="Calibri"/>
            <w:sz w:val="28"/>
            <w:szCs w:val="28"/>
            <w:lang w:bidi="fa-IR"/>
          </w:rPr>
          <w:t>datetime()</w:t>
        </w:r>
        <w:r>
          <w:rPr>
            <w:rFonts w:cs="Calibri" w:hint="cs"/>
            <w:sz w:val="28"/>
            <w:szCs w:val="28"/>
            <w:rtl/>
            <w:lang w:bidi="fa-IR"/>
          </w:rPr>
          <w:t xml:space="preserve"> استفاده کنیم که اطلاعات همین الان رو میده</w:t>
        </w:r>
        <w:r w:rsidR="008D658D">
          <w:rPr>
            <w:rFonts w:cs="Calibri" w:hint="cs"/>
            <w:sz w:val="28"/>
            <w:szCs w:val="28"/>
            <w:rtl/>
            <w:lang w:bidi="fa-IR"/>
          </w:rPr>
          <w:t xml:space="preserve"> اینطوری: </w:t>
        </w:r>
      </w:ins>
    </w:p>
    <w:p w14:paraId="205BB16E" w14:textId="7267996A" w:rsidR="008D658D" w:rsidRDefault="008D658D">
      <w:pPr>
        <w:bidi/>
        <w:spacing w:after="0" w:line="276" w:lineRule="auto"/>
        <w:rPr>
          <w:ins w:id="3771" w:author="Microsoft account" w:date="2025-10-10T19:03:00Z"/>
          <w:rFonts w:cs="Calibri"/>
          <w:sz w:val="28"/>
          <w:szCs w:val="28"/>
          <w:rtl/>
          <w:lang w:bidi="fa-IR"/>
        </w:rPr>
        <w:pPrChange w:id="3772" w:author="Microsoft account" w:date="2025-10-11T09:53:00Z">
          <w:pPr>
            <w:bidi/>
            <w:spacing w:after="0" w:line="276" w:lineRule="auto"/>
            <w:jc w:val="both"/>
          </w:pPr>
        </w:pPrChange>
      </w:pPr>
      <w:ins w:id="3773" w:author="Microsoft account" w:date="2025-10-10T19:02:00Z">
        <w:r>
          <w:rPr>
            <w:rFonts w:cs="Calibri"/>
            <w:sz w:val="28"/>
            <w:szCs w:val="28"/>
            <w:lang w:bidi="fa-IR"/>
          </w:rPr>
          <w:t>Dt.datetime.no</w:t>
        </w:r>
      </w:ins>
      <w:ins w:id="3774" w:author="Microsoft account" w:date="2025-10-11T09:53:00Z">
        <w:r w:rsidR="00C675D9">
          <w:rPr>
            <w:rFonts w:cs="Calibri"/>
            <w:sz w:val="28"/>
            <w:szCs w:val="28"/>
            <w:lang w:bidi="fa-IR"/>
          </w:rPr>
          <w:t>w</w:t>
        </w:r>
      </w:ins>
      <w:ins w:id="3775" w:author="Microsoft account" w:date="2025-10-10T19:02:00Z">
        <w:r>
          <w:rPr>
            <w:rFonts w:cs="Calibri"/>
            <w:sz w:val="28"/>
            <w:szCs w:val="28"/>
            <w:lang w:bidi="fa-IR"/>
          </w:rPr>
          <w:t>()</w:t>
        </w:r>
        <w:r>
          <w:rPr>
            <w:rFonts w:cs="Calibri" w:hint="cs"/>
            <w:sz w:val="28"/>
            <w:szCs w:val="28"/>
            <w:rtl/>
            <w:lang w:bidi="fa-IR"/>
          </w:rPr>
          <w:t xml:space="preserve"> که دارای </w:t>
        </w:r>
        <w:r>
          <w:rPr>
            <w:rFonts w:cs="Calibri"/>
            <w:sz w:val="28"/>
            <w:szCs w:val="28"/>
            <w:lang w:bidi="fa-IR"/>
          </w:rPr>
          <w:t>att</w:t>
        </w:r>
        <w:r>
          <w:rPr>
            <w:rFonts w:cs="Calibri" w:hint="cs"/>
            <w:sz w:val="28"/>
            <w:szCs w:val="28"/>
            <w:rtl/>
            <w:lang w:bidi="fa-IR"/>
          </w:rPr>
          <w:t xml:space="preserve"> های </w:t>
        </w:r>
        <w:r>
          <w:rPr>
            <w:rFonts w:cs="Calibri"/>
            <w:sz w:val="28"/>
            <w:szCs w:val="28"/>
            <w:lang w:bidi="fa-IR"/>
          </w:rPr>
          <w:t>year, month, day, hour, minute, second</w:t>
        </w:r>
        <w:r>
          <w:rPr>
            <w:rFonts w:cs="Calibri" w:hint="cs"/>
            <w:sz w:val="28"/>
            <w:szCs w:val="28"/>
            <w:rtl/>
            <w:lang w:bidi="fa-IR"/>
          </w:rPr>
          <w:t xml:space="preserve"> هست . که همونطور که گفتم اینا </w:t>
        </w:r>
      </w:ins>
      <w:ins w:id="3776" w:author="Microsoft account" w:date="2025-10-10T19:03:00Z">
        <w:r>
          <w:rPr>
            <w:rFonts w:cs="Calibri"/>
            <w:sz w:val="28"/>
            <w:szCs w:val="28"/>
            <w:lang w:bidi="fa-IR"/>
          </w:rPr>
          <w:t>attribute</w:t>
        </w:r>
        <w:r>
          <w:rPr>
            <w:rFonts w:cs="Calibri" w:hint="cs"/>
            <w:sz w:val="28"/>
            <w:szCs w:val="28"/>
            <w:rtl/>
            <w:lang w:bidi="fa-IR"/>
          </w:rPr>
          <w:t xml:space="preserve"> هستن و قابل </w:t>
        </w:r>
        <w:r>
          <w:rPr>
            <w:rFonts w:cs="Calibri"/>
            <w:sz w:val="28"/>
            <w:szCs w:val="28"/>
            <w:lang w:bidi="fa-IR"/>
          </w:rPr>
          <w:t>tap in</w:t>
        </w:r>
        <w:r>
          <w:rPr>
            <w:rFonts w:cs="Calibri" w:hint="cs"/>
            <w:sz w:val="28"/>
            <w:szCs w:val="28"/>
            <w:rtl/>
            <w:lang w:bidi="fa-IR"/>
          </w:rPr>
          <w:t xml:space="preserve"> که یعنی میشه نوشت :</w:t>
        </w:r>
      </w:ins>
    </w:p>
    <w:p w14:paraId="5712EDCC" w14:textId="6F950169" w:rsidR="008D658D" w:rsidRDefault="008D658D">
      <w:pPr>
        <w:bidi/>
        <w:spacing w:after="0" w:line="276" w:lineRule="auto"/>
        <w:rPr>
          <w:ins w:id="3777" w:author="Microsoft account" w:date="2025-10-10T19:03:00Z"/>
          <w:rFonts w:cs="Calibri"/>
          <w:sz w:val="28"/>
          <w:szCs w:val="28"/>
          <w:rtl/>
          <w:lang w:bidi="fa-IR"/>
        </w:rPr>
        <w:pPrChange w:id="3778" w:author="Microsoft account" w:date="2025-10-10T19:03:00Z">
          <w:pPr>
            <w:bidi/>
            <w:spacing w:after="0" w:line="276" w:lineRule="auto"/>
            <w:jc w:val="both"/>
          </w:pPr>
        </w:pPrChange>
      </w:pPr>
      <w:ins w:id="3779" w:author="Microsoft account" w:date="2025-10-10T19:03:00Z">
        <w:r>
          <w:rPr>
            <w:rFonts w:cs="Calibri"/>
            <w:sz w:val="28"/>
            <w:szCs w:val="28"/>
            <w:lang w:bidi="fa-IR"/>
          </w:rPr>
          <w:t>Dt.datetime.now().year</w:t>
        </w:r>
        <w:r>
          <w:rPr>
            <w:rFonts w:cs="Calibri" w:hint="cs"/>
            <w:sz w:val="28"/>
            <w:szCs w:val="28"/>
            <w:rtl/>
            <w:lang w:bidi="fa-IR"/>
          </w:rPr>
          <w:t xml:space="preserve"> یا </w:t>
        </w:r>
        <w:r>
          <w:rPr>
            <w:rFonts w:cs="Calibri"/>
            <w:sz w:val="28"/>
            <w:szCs w:val="28"/>
            <w:lang w:bidi="fa-IR"/>
          </w:rPr>
          <w:t>dt.datetime.now().day</w:t>
        </w:r>
        <w:r>
          <w:rPr>
            <w:rFonts w:cs="Calibri" w:hint="cs"/>
            <w:sz w:val="28"/>
            <w:szCs w:val="28"/>
            <w:rtl/>
            <w:lang w:bidi="fa-IR"/>
          </w:rPr>
          <w:t xml:space="preserve"> یا ... </w:t>
        </w:r>
      </w:ins>
    </w:p>
    <w:p w14:paraId="61C221BC" w14:textId="77777777" w:rsidR="008D658D" w:rsidRDefault="008D658D">
      <w:pPr>
        <w:bidi/>
        <w:spacing w:after="0" w:line="276" w:lineRule="auto"/>
        <w:rPr>
          <w:ins w:id="3780" w:author="Microsoft account" w:date="2025-10-10T19:03:00Z"/>
          <w:rFonts w:cs="Calibri"/>
          <w:sz w:val="28"/>
          <w:szCs w:val="28"/>
          <w:rtl/>
          <w:lang w:bidi="fa-IR"/>
        </w:rPr>
        <w:pPrChange w:id="3781" w:author="Microsoft account" w:date="2025-10-10T19:03:00Z">
          <w:pPr>
            <w:bidi/>
            <w:spacing w:after="0" w:line="276" w:lineRule="auto"/>
            <w:jc w:val="both"/>
          </w:pPr>
        </w:pPrChange>
      </w:pPr>
    </w:p>
    <w:p w14:paraId="42640A5D" w14:textId="14F5A1AF" w:rsidR="008D658D" w:rsidRDefault="008D658D">
      <w:pPr>
        <w:bidi/>
        <w:spacing w:after="0" w:line="276" w:lineRule="auto"/>
        <w:rPr>
          <w:ins w:id="3782" w:author="Microsoft account" w:date="2025-10-10T19:07:00Z"/>
          <w:rFonts w:cs="Calibri"/>
          <w:sz w:val="28"/>
          <w:szCs w:val="28"/>
          <w:rtl/>
          <w:lang w:bidi="fa-IR"/>
        </w:rPr>
        <w:pPrChange w:id="3783" w:author="Microsoft account" w:date="2025-10-10T19:03:00Z">
          <w:pPr>
            <w:bidi/>
            <w:spacing w:after="0" w:line="276" w:lineRule="auto"/>
            <w:jc w:val="both"/>
          </w:pPr>
        </w:pPrChange>
      </w:pPr>
      <w:ins w:id="3784" w:author="Microsoft account" w:date="2025-10-10T19:03:00Z">
        <w:r>
          <w:rPr>
            <w:rFonts w:cs="Calibri" w:hint="cs"/>
            <w:sz w:val="28"/>
            <w:szCs w:val="28"/>
            <w:rtl/>
            <w:lang w:bidi="fa-IR"/>
          </w:rPr>
          <w:t>-</w:t>
        </w:r>
      </w:ins>
      <w:ins w:id="3785" w:author="Microsoft account" w:date="2025-10-10T19:05:00Z">
        <w:r>
          <w:rPr>
            <w:rFonts w:cs="Calibri" w:hint="cs"/>
            <w:sz w:val="28"/>
            <w:szCs w:val="28"/>
            <w:rtl/>
            <w:lang w:bidi="fa-IR"/>
          </w:rPr>
          <w:t xml:space="preserve">یه </w:t>
        </w:r>
        <w:r>
          <w:rPr>
            <w:rFonts w:cs="Calibri"/>
            <w:sz w:val="28"/>
            <w:szCs w:val="28"/>
            <w:lang w:bidi="fa-IR"/>
          </w:rPr>
          <w:t>method</w:t>
        </w:r>
        <w:r>
          <w:rPr>
            <w:rFonts w:cs="Calibri" w:hint="cs"/>
            <w:sz w:val="28"/>
            <w:szCs w:val="28"/>
            <w:rtl/>
            <w:lang w:bidi="fa-IR"/>
          </w:rPr>
          <w:t xml:space="preserve"> دیگه داریم ، میتونه از یه </w:t>
        </w:r>
        <w:r>
          <w:rPr>
            <w:rFonts w:cs="Calibri"/>
            <w:sz w:val="28"/>
            <w:szCs w:val="28"/>
            <w:lang w:bidi="fa-IR"/>
          </w:rPr>
          <w:t>datetime() object</w:t>
        </w:r>
        <w:r>
          <w:rPr>
            <w:rFonts w:cs="Calibri" w:hint="cs"/>
            <w:sz w:val="28"/>
            <w:szCs w:val="28"/>
            <w:rtl/>
            <w:lang w:bidi="fa-IR"/>
          </w:rPr>
          <w:t xml:space="preserve"> شماره روزِ هفته رو بهمون بده، مثلا اگر الان </w:t>
        </w:r>
      </w:ins>
      <w:ins w:id="3786" w:author="Microsoft account" w:date="2025-10-10T19:06:00Z">
        <w:r>
          <w:rPr>
            <w:rFonts w:cs="Calibri" w:hint="cs"/>
            <w:sz w:val="28"/>
            <w:szCs w:val="28"/>
            <w:rtl/>
            <w:lang w:bidi="fa-IR"/>
          </w:rPr>
          <w:t xml:space="preserve">سه شنبه یا </w:t>
        </w:r>
        <w:r>
          <w:rPr>
            <w:rFonts w:cs="Calibri"/>
            <w:sz w:val="28"/>
            <w:szCs w:val="28"/>
            <w:lang w:bidi="fa-IR"/>
          </w:rPr>
          <w:t>Tuesday</w:t>
        </w:r>
        <w:r>
          <w:rPr>
            <w:rFonts w:cs="Calibri" w:hint="cs"/>
            <w:sz w:val="28"/>
            <w:szCs w:val="28"/>
            <w:rtl/>
            <w:lang w:bidi="fa-IR"/>
          </w:rPr>
          <w:t xml:space="preserve"> باشه بهمون عدد 1 رو میده. چراکه کامپیوتر ها از 0 میشمرن و روزِ شروعِ هفته در این </w:t>
        </w:r>
        <w:r>
          <w:rPr>
            <w:rFonts w:cs="Calibri"/>
            <w:sz w:val="28"/>
            <w:szCs w:val="28"/>
            <w:lang w:bidi="fa-IR"/>
          </w:rPr>
          <w:t>module</w:t>
        </w:r>
        <w:r>
          <w:rPr>
            <w:rFonts w:cs="Calibri" w:hint="cs"/>
            <w:sz w:val="28"/>
            <w:szCs w:val="28"/>
            <w:rtl/>
            <w:lang w:bidi="fa-IR"/>
          </w:rPr>
          <w:t xml:space="preserve"> از </w:t>
        </w:r>
        <w:r>
          <w:rPr>
            <w:rFonts w:cs="Calibri"/>
            <w:sz w:val="28"/>
            <w:szCs w:val="28"/>
            <w:lang w:bidi="fa-IR"/>
          </w:rPr>
          <w:t>Sunday</w:t>
        </w:r>
        <w:r>
          <w:rPr>
            <w:rFonts w:cs="Calibri" w:hint="cs"/>
            <w:sz w:val="28"/>
            <w:szCs w:val="28"/>
            <w:rtl/>
            <w:lang w:bidi="fa-IR"/>
          </w:rPr>
          <w:t xml:space="preserve"> یا یکشنبه هست. (که توی </w:t>
        </w:r>
      </w:ins>
      <w:ins w:id="3787" w:author="Microsoft account" w:date="2025-10-10T19:07:00Z">
        <w:r>
          <w:rPr>
            <w:rFonts w:cs="Calibri"/>
            <w:sz w:val="28"/>
            <w:szCs w:val="28"/>
            <w:lang w:bidi="fa-IR"/>
          </w:rPr>
          <w:t>doc</w:t>
        </w:r>
        <w:r>
          <w:rPr>
            <w:rFonts w:cs="Calibri" w:hint="cs"/>
            <w:sz w:val="28"/>
            <w:szCs w:val="28"/>
            <w:rtl/>
            <w:lang w:bidi="fa-IR"/>
          </w:rPr>
          <w:t xml:space="preserve"> هاش داشتم میخوندم که میشه این رو تغیرش داد ، چطوریش رو یادم نیست) </w:t>
        </w:r>
      </w:ins>
    </w:p>
    <w:p w14:paraId="049A87A8" w14:textId="77777777" w:rsidR="00211263" w:rsidRDefault="00211263">
      <w:pPr>
        <w:bidi/>
        <w:spacing w:after="0" w:line="276" w:lineRule="auto"/>
        <w:rPr>
          <w:ins w:id="3788" w:author="Microsoft account" w:date="2025-10-10T19:07:00Z"/>
          <w:rFonts w:cs="Calibri"/>
          <w:sz w:val="28"/>
          <w:szCs w:val="28"/>
          <w:rtl/>
          <w:lang w:bidi="fa-IR"/>
        </w:rPr>
        <w:pPrChange w:id="3789" w:author="Microsoft account" w:date="2025-10-10T19:07:00Z">
          <w:pPr>
            <w:bidi/>
            <w:spacing w:after="0" w:line="276" w:lineRule="auto"/>
            <w:jc w:val="both"/>
          </w:pPr>
        </w:pPrChange>
      </w:pPr>
    </w:p>
    <w:p w14:paraId="3752FB18" w14:textId="48B54671" w:rsidR="00211263" w:rsidRDefault="00211263">
      <w:pPr>
        <w:bidi/>
        <w:spacing w:after="0" w:line="276" w:lineRule="auto"/>
        <w:rPr>
          <w:ins w:id="3790" w:author="Microsoft account" w:date="2025-10-10T19:08:00Z"/>
          <w:rFonts w:cs="Calibri"/>
          <w:sz w:val="28"/>
          <w:szCs w:val="28"/>
          <w:rtl/>
          <w:lang w:bidi="fa-IR"/>
        </w:rPr>
        <w:pPrChange w:id="3791" w:author="Microsoft account" w:date="2025-10-10T19:07:00Z">
          <w:pPr>
            <w:bidi/>
            <w:spacing w:after="0" w:line="276" w:lineRule="auto"/>
            <w:jc w:val="both"/>
          </w:pPr>
        </w:pPrChange>
      </w:pPr>
      <w:ins w:id="3792" w:author="Microsoft account" w:date="2025-10-10T19:07:00Z">
        <w:r>
          <w:rPr>
            <w:rFonts w:cs="Calibri" w:hint="cs"/>
            <w:sz w:val="28"/>
            <w:szCs w:val="28"/>
            <w:rtl/>
            <w:lang w:bidi="fa-IR"/>
          </w:rPr>
          <w:t xml:space="preserve">-حالا فرض میکنیم که ما میخوایم یه </w:t>
        </w:r>
        <w:r>
          <w:rPr>
            <w:rFonts w:cs="Calibri"/>
            <w:sz w:val="28"/>
            <w:szCs w:val="28"/>
            <w:lang w:bidi="fa-IR"/>
          </w:rPr>
          <w:t>datetime</w:t>
        </w:r>
        <w:r>
          <w:rPr>
            <w:rFonts w:cs="Calibri" w:hint="cs"/>
            <w:sz w:val="28"/>
            <w:szCs w:val="28"/>
            <w:rtl/>
            <w:lang w:bidi="fa-IR"/>
          </w:rPr>
          <w:t xml:space="preserve"> خاص داشته باشیم، در گذشته یا در آینده فرقی نمیکنه. بازم باید از </w:t>
        </w:r>
        <w:r>
          <w:rPr>
            <w:rFonts w:cs="Calibri"/>
            <w:sz w:val="28"/>
            <w:szCs w:val="28"/>
            <w:lang w:bidi="fa-IR"/>
          </w:rPr>
          <w:t>dt.datetime()</w:t>
        </w:r>
      </w:ins>
      <w:ins w:id="3793" w:author="Microsoft account" w:date="2025-10-10T19:08:00Z">
        <w:r>
          <w:rPr>
            <w:rFonts w:cs="Calibri" w:hint="cs"/>
            <w:sz w:val="28"/>
            <w:szCs w:val="28"/>
            <w:rtl/>
            <w:lang w:bidi="fa-IR"/>
          </w:rPr>
          <w:t xml:space="preserve"> استفاده کنیم و بهش </w:t>
        </w:r>
        <w:r>
          <w:rPr>
            <w:rFonts w:cs="Calibri"/>
            <w:sz w:val="28"/>
            <w:szCs w:val="28"/>
            <w:lang w:bidi="fa-IR"/>
          </w:rPr>
          <w:t>kwarg</w:t>
        </w:r>
        <w:r>
          <w:rPr>
            <w:rFonts w:cs="Calibri" w:hint="cs"/>
            <w:sz w:val="28"/>
            <w:szCs w:val="28"/>
            <w:rtl/>
            <w:lang w:bidi="fa-IR"/>
          </w:rPr>
          <w:t xml:space="preserve"> بفرستیم. و بعدش اون رو میسازه. </w:t>
        </w:r>
      </w:ins>
    </w:p>
    <w:p w14:paraId="6D5C492B" w14:textId="77777777" w:rsidR="00211263" w:rsidRDefault="00211263">
      <w:pPr>
        <w:bidi/>
        <w:spacing w:after="0" w:line="276" w:lineRule="auto"/>
        <w:rPr>
          <w:ins w:id="3794" w:author="Microsoft account" w:date="2025-10-10T19:08:00Z"/>
          <w:rFonts w:cs="Calibri"/>
          <w:sz w:val="28"/>
          <w:szCs w:val="28"/>
          <w:rtl/>
          <w:lang w:bidi="fa-IR"/>
        </w:rPr>
        <w:pPrChange w:id="3795" w:author="Microsoft account" w:date="2025-10-10T19:08:00Z">
          <w:pPr>
            <w:bidi/>
            <w:spacing w:after="0" w:line="276" w:lineRule="auto"/>
            <w:jc w:val="both"/>
          </w:pPr>
        </w:pPrChange>
      </w:pPr>
    </w:p>
    <w:p w14:paraId="086FFAF3" w14:textId="0B2D790F" w:rsidR="00211263" w:rsidRDefault="00211263">
      <w:pPr>
        <w:bidi/>
        <w:spacing w:after="0" w:line="276" w:lineRule="auto"/>
        <w:rPr>
          <w:ins w:id="3796" w:author="Microsoft account" w:date="2025-10-10T19:10:00Z"/>
          <w:rFonts w:cs="Calibri"/>
          <w:sz w:val="28"/>
          <w:szCs w:val="28"/>
          <w:rtl/>
          <w:lang w:bidi="fa-IR"/>
        </w:rPr>
        <w:pPrChange w:id="3797" w:author="Microsoft account" w:date="2025-10-10T19:08:00Z">
          <w:pPr>
            <w:bidi/>
            <w:spacing w:after="0" w:line="276" w:lineRule="auto"/>
            <w:jc w:val="both"/>
          </w:pPr>
        </w:pPrChange>
      </w:pPr>
      <w:ins w:id="3798" w:author="Microsoft account" w:date="2025-10-10T19:08:00Z">
        <w:r>
          <w:rPr>
            <w:rFonts w:cs="Calibri" w:hint="cs"/>
            <w:sz w:val="28"/>
            <w:szCs w:val="28"/>
            <w:rtl/>
            <w:lang w:bidi="fa-IR"/>
          </w:rPr>
          <w:lastRenderedPageBreak/>
          <w:t xml:space="preserve">-یادآوری: ما میدونیم که اگر توی </w:t>
        </w:r>
      </w:ins>
      <w:ins w:id="3799" w:author="Microsoft account" w:date="2025-10-10T19:09:00Z">
        <w:r>
          <w:rPr>
            <w:rFonts w:cs="Calibri"/>
            <w:sz w:val="28"/>
            <w:szCs w:val="28"/>
            <w:lang w:bidi="fa-IR"/>
          </w:rPr>
          <w:t>definition</w:t>
        </w:r>
        <w:r>
          <w:rPr>
            <w:rFonts w:cs="Calibri" w:hint="cs"/>
            <w:sz w:val="28"/>
            <w:szCs w:val="28"/>
            <w:rtl/>
            <w:lang w:bidi="fa-IR"/>
          </w:rPr>
          <w:t xml:space="preserve"> ای که مخصوصا توی </w:t>
        </w:r>
        <w:r>
          <w:rPr>
            <w:rFonts w:cs="Calibri"/>
            <w:sz w:val="28"/>
            <w:szCs w:val="28"/>
            <w:lang w:bidi="fa-IR"/>
          </w:rPr>
          <w:t>pycharm</w:t>
        </w:r>
        <w:r>
          <w:rPr>
            <w:rFonts w:cs="Calibri" w:hint="cs"/>
            <w:sz w:val="28"/>
            <w:szCs w:val="28"/>
            <w:rtl/>
            <w:lang w:bidi="fa-IR"/>
          </w:rPr>
          <w:t xml:space="preserve"> نشونمون میده چیزی مثلِ </w:t>
        </w:r>
        <w:r>
          <w:rPr>
            <w:rFonts w:cs="Calibri"/>
            <w:sz w:val="28"/>
            <w:szCs w:val="28"/>
            <w:lang w:bidi="fa-IR"/>
          </w:rPr>
          <w:t>int=…</w:t>
        </w:r>
        <w:r>
          <w:rPr>
            <w:rFonts w:cs="Calibri" w:hint="cs"/>
            <w:sz w:val="28"/>
            <w:szCs w:val="28"/>
            <w:rtl/>
            <w:lang w:bidi="fa-IR"/>
          </w:rPr>
          <w:t xml:space="preserve"> دیدیم ، به این معنیه که این </w:t>
        </w:r>
        <w:r>
          <w:rPr>
            <w:rFonts w:cs="Calibri"/>
            <w:sz w:val="28"/>
            <w:szCs w:val="28"/>
            <w:lang w:bidi="fa-IR"/>
          </w:rPr>
          <w:t>parameter</w:t>
        </w:r>
        <w:r>
          <w:rPr>
            <w:rFonts w:cs="Calibri" w:hint="cs"/>
            <w:sz w:val="28"/>
            <w:szCs w:val="28"/>
            <w:rtl/>
            <w:lang w:bidi="fa-IR"/>
          </w:rPr>
          <w:t xml:space="preserve"> دارای </w:t>
        </w:r>
        <w:r>
          <w:rPr>
            <w:rFonts w:cs="Calibri"/>
            <w:sz w:val="28"/>
            <w:szCs w:val="28"/>
            <w:lang w:bidi="fa-IR"/>
          </w:rPr>
          <w:t>default value</w:t>
        </w:r>
        <w:r>
          <w:rPr>
            <w:rFonts w:cs="Calibri" w:hint="cs"/>
            <w:sz w:val="28"/>
            <w:szCs w:val="28"/>
            <w:rtl/>
            <w:lang w:bidi="fa-IR"/>
          </w:rPr>
          <w:t xml:space="preserve"> هست، یعنی اگر ارسال نکنیم خودش اون مقدار رو براش در نظر میگیره. </w:t>
        </w:r>
      </w:ins>
    </w:p>
    <w:p w14:paraId="28687C0D" w14:textId="06ABD702" w:rsidR="00211263" w:rsidRDefault="00211263">
      <w:pPr>
        <w:bidi/>
        <w:spacing w:after="0" w:line="276" w:lineRule="auto"/>
        <w:rPr>
          <w:ins w:id="3800" w:author="Microsoft account" w:date="2025-10-10T19:09:00Z"/>
          <w:rFonts w:cs="Calibri"/>
          <w:sz w:val="28"/>
          <w:szCs w:val="28"/>
          <w:rtl/>
          <w:lang w:bidi="fa-IR"/>
        </w:rPr>
        <w:pPrChange w:id="3801" w:author="Microsoft account" w:date="2025-10-10T19:10:00Z">
          <w:pPr>
            <w:bidi/>
            <w:spacing w:after="0" w:line="276" w:lineRule="auto"/>
            <w:jc w:val="both"/>
          </w:pPr>
        </w:pPrChange>
      </w:pPr>
      <w:ins w:id="3802" w:author="Microsoft account" w:date="2025-10-10T19:10:00Z">
        <w:r w:rsidRPr="00211263">
          <w:rPr>
            <w:rFonts w:cs="Calibri"/>
            <w:noProof/>
            <w:sz w:val="28"/>
            <w:szCs w:val="28"/>
            <w:rPrChange w:id="3803"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bidi/>
        <w:spacing w:after="0" w:line="276" w:lineRule="auto"/>
        <w:rPr>
          <w:ins w:id="3804" w:author="Microsoft account" w:date="2025-10-10T19:09:00Z"/>
          <w:rFonts w:cs="Calibri"/>
          <w:sz w:val="28"/>
          <w:szCs w:val="28"/>
          <w:rtl/>
          <w:lang w:bidi="fa-IR"/>
        </w:rPr>
        <w:pPrChange w:id="3805" w:author="Microsoft account" w:date="2025-10-10T19:09:00Z">
          <w:pPr>
            <w:bidi/>
            <w:spacing w:after="0" w:line="276" w:lineRule="auto"/>
            <w:jc w:val="both"/>
          </w:pPr>
        </w:pPrChange>
      </w:pPr>
    </w:p>
    <w:p w14:paraId="6A89E72C" w14:textId="7D57E315" w:rsidR="00211263" w:rsidRDefault="00211263">
      <w:pPr>
        <w:bidi/>
        <w:spacing w:after="0" w:line="276" w:lineRule="auto"/>
        <w:rPr>
          <w:ins w:id="3806" w:author="Microsoft account" w:date="2025-10-10T19:11:00Z"/>
          <w:rFonts w:cs="Calibri"/>
          <w:sz w:val="28"/>
          <w:szCs w:val="28"/>
          <w:rtl/>
          <w:lang w:bidi="fa-IR"/>
        </w:rPr>
        <w:pPrChange w:id="3807" w:author="Microsoft account" w:date="2025-10-11T09:54:00Z">
          <w:pPr>
            <w:bidi/>
            <w:spacing w:after="0" w:line="276" w:lineRule="auto"/>
            <w:jc w:val="both"/>
          </w:pPr>
        </w:pPrChange>
      </w:pPr>
      <w:ins w:id="3808" w:author="Microsoft account" w:date="2025-10-10T19:09:00Z">
        <w:r>
          <w:rPr>
            <w:rFonts w:cs="Calibri" w:hint="cs"/>
            <w:sz w:val="28"/>
            <w:szCs w:val="28"/>
            <w:rtl/>
            <w:lang w:bidi="fa-IR"/>
          </w:rPr>
          <w:t xml:space="preserve">-حالا پس ما </w:t>
        </w:r>
      </w:ins>
      <w:ins w:id="3809" w:author="Microsoft account" w:date="2025-10-10T19:10:00Z">
        <w:r>
          <w:rPr>
            <w:rFonts w:cs="Calibri" w:hint="cs"/>
            <w:sz w:val="28"/>
            <w:szCs w:val="28"/>
            <w:rtl/>
            <w:lang w:bidi="fa-IR"/>
          </w:rPr>
          <w:t xml:space="preserve">میدونیم که باید </w:t>
        </w:r>
        <w:r>
          <w:rPr>
            <w:rFonts w:cs="Calibri"/>
            <w:sz w:val="28"/>
            <w:szCs w:val="28"/>
            <w:lang w:bidi="fa-IR"/>
          </w:rPr>
          <w:t>year, month, day</w:t>
        </w:r>
        <w:r>
          <w:rPr>
            <w:rFonts w:cs="Calibri" w:hint="cs"/>
            <w:sz w:val="28"/>
            <w:szCs w:val="28"/>
            <w:rtl/>
            <w:lang w:bidi="fa-IR"/>
          </w:rPr>
          <w:t xml:space="preserve"> رو حتما ارسال کن</w:t>
        </w:r>
      </w:ins>
      <w:ins w:id="3810" w:author="Microsoft account" w:date="2025-10-11T09:54:00Z">
        <w:r w:rsidR="00C675D9">
          <w:rPr>
            <w:rFonts w:cs="Calibri" w:hint="cs"/>
            <w:sz w:val="28"/>
            <w:szCs w:val="28"/>
            <w:rtl/>
            <w:lang w:bidi="fa-IR"/>
          </w:rPr>
          <w:t>یم</w:t>
        </w:r>
      </w:ins>
      <w:ins w:id="3811" w:author="Microsoft account" w:date="2025-10-10T19:10:00Z">
        <w:r>
          <w:rPr>
            <w:rFonts w:cs="Calibri" w:hint="cs"/>
            <w:sz w:val="28"/>
            <w:szCs w:val="28"/>
            <w:rtl/>
            <w:lang w:bidi="fa-IR"/>
          </w:rPr>
          <w:t xml:space="preserve"> تا اون </w:t>
        </w:r>
        <w:r>
          <w:rPr>
            <w:rFonts w:cs="Calibri"/>
            <w:sz w:val="28"/>
            <w:szCs w:val="28"/>
            <w:lang w:bidi="fa-IR"/>
          </w:rPr>
          <w:t>object</w:t>
        </w:r>
        <w:r>
          <w:rPr>
            <w:rFonts w:cs="Calibri" w:hint="cs"/>
            <w:sz w:val="28"/>
            <w:szCs w:val="28"/>
            <w:rtl/>
            <w:lang w:bidi="fa-IR"/>
          </w:rPr>
          <w:t xml:space="preserve"> از </w:t>
        </w:r>
        <w:r>
          <w:rPr>
            <w:rFonts w:cs="Calibri"/>
            <w:sz w:val="28"/>
            <w:szCs w:val="28"/>
            <w:lang w:bidi="fa-IR"/>
          </w:rPr>
          <w:t>datetime</w:t>
        </w:r>
        <w:r>
          <w:rPr>
            <w:rFonts w:cs="Calibri" w:hint="cs"/>
            <w:sz w:val="28"/>
            <w:szCs w:val="28"/>
            <w:rtl/>
            <w:lang w:bidi="fa-IR"/>
          </w:rPr>
          <w:t xml:space="preserve"> ساخته بشه و بتونیم باهاش کار کنیم. کارایی که میتونیم بکنیم گرفتن فاصله بین دوتا </w:t>
        </w:r>
        <w:r>
          <w:rPr>
            <w:rFonts w:cs="Calibri"/>
            <w:sz w:val="28"/>
            <w:szCs w:val="28"/>
            <w:lang w:bidi="fa-IR"/>
          </w:rPr>
          <w:t>datetime()</w:t>
        </w:r>
        <w:r>
          <w:rPr>
            <w:rFonts w:cs="Calibri" w:hint="cs"/>
            <w:sz w:val="28"/>
            <w:szCs w:val="28"/>
            <w:rtl/>
            <w:lang w:bidi="fa-IR"/>
          </w:rPr>
          <w:t xml:space="preserve"> هست ، گرفتن </w:t>
        </w:r>
        <w:r>
          <w:rPr>
            <w:rFonts w:cs="Calibri"/>
            <w:sz w:val="28"/>
            <w:szCs w:val="28"/>
            <w:lang w:bidi="fa-IR"/>
          </w:rPr>
          <w:t>att</w:t>
        </w:r>
        <w:r>
          <w:rPr>
            <w:rFonts w:cs="Calibri" w:hint="cs"/>
            <w:sz w:val="28"/>
            <w:szCs w:val="28"/>
            <w:rtl/>
            <w:lang w:bidi="fa-IR"/>
          </w:rPr>
          <w:t xml:space="preserve"> هاش </w:t>
        </w:r>
        <w:r>
          <w:rPr>
            <w:rFonts w:cs="Calibri"/>
            <w:sz w:val="28"/>
            <w:szCs w:val="28"/>
            <w:lang w:bidi="fa-IR"/>
          </w:rPr>
          <w:t>tap in</w:t>
        </w:r>
      </w:ins>
      <w:ins w:id="3812" w:author="Microsoft account" w:date="2025-10-10T19:11:00Z">
        <w:r>
          <w:rPr>
            <w:rFonts w:cs="Calibri" w:hint="cs"/>
            <w:sz w:val="28"/>
            <w:szCs w:val="28"/>
            <w:rtl/>
            <w:lang w:bidi="fa-IR"/>
          </w:rPr>
          <w:t xml:space="preserve"> هست، و استفاده از </w:t>
        </w:r>
        <w:r>
          <w:rPr>
            <w:rFonts w:cs="Calibri"/>
            <w:sz w:val="28"/>
            <w:szCs w:val="28"/>
            <w:lang w:bidi="fa-IR"/>
          </w:rPr>
          <w:t>method</w:t>
        </w:r>
        <w:r>
          <w:rPr>
            <w:rFonts w:cs="Calibri" w:hint="cs"/>
            <w:sz w:val="28"/>
            <w:szCs w:val="28"/>
            <w:rtl/>
            <w:lang w:bidi="fa-IR"/>
          </w:rPr>
          <w:t xml:space="preserve"> های </w:t>
        </w:r>
        <w:r>
          <w:rPr>
            <w:rFonts w:cs="Calibri"/>
            <w:sz w:val="28"/>
            <w:szCs w:val="28"/>
            <w:lang w:bidi="fa-IR"/>
          </w:rPr>
          <w:t>built-in</w:t>
        </w:r>
        <w:r>
          <w:rPr>
            <w:rFonts w:cs="Calibri" w:hint="cs"/>
            <w:sz w:val="28"/>
            <w:szCs w:val="28"/>
            <w:rtl/>
            <w:lang w:bidi="fa-IR"/>
          </w:rPr>
          <w:t xml:space="preserve"> ای که هر </w:t>
        </w:r>
        <w:r>
          <w:rPr>
            <w:rFonts w:cs="Calibri"/>
            <w:sz w:val="28"/>
            <w:szCs w:val="28"/>
            <w:lang w:bidi="fa-IR"/>
          </w:rPr>
          <w:t>datetime()</w:t>
        </w:r>
        <w:r>
          <w:rPr>
            <w:rFonts w:cs="Calibri" w:hint="cs"/>
            <w:sz w:val="28"/>
            <w:szCs w:val="28"/>
            <w:rtl/>
            <w:lang w:bidi="fa-IR"/>
          </w:rPr>
          <w:t xml:space="preserve"> ای داره که توی </w:t>
        </w:r>
        <w:r>
          <w:rPr>
            <w:rFonts w:cs="Calibri"/>
            <w:sz w:val="28"/>
            <w:szCs w:val="28"/>
            <w:lang w:bidi="fa-IR"/>
          </w:rPr>
          <w:t>doc</w:t>
        </w:r>
        <w:r>
          <w:rPr>
            <w:rFonts w:cs="Calibri" w:hint="cs"/>
            <w:sz w:val="28"/>
            <w:szCs w:val="28"/>
            <w:rtl/>
            <w:lang w:bidi="fa-IR"/>
          </w:rPr>
          <w:t xml:space="preserve"> هاش هستن و در ادامه خوباشو اشاره میکنیم. </w:t>
        </w:r>
      </w:ins>
    </w:p>
    <w:p w14:paraId="1C2F2588" w14:textId="77777777" w:rsidR="00211263" w:rsidRDefault="00211263">
      <w:pPr>
        <w:bidi/>
        <w:spacing w:after="0" w:line="276" w:lineRule="auto"/>
        <w:rPr>
          <w:ins w:id="3813" w:author="Microsoft account" w:date="2025-10-10T19:11:00Z"/>
          <w:rFonts w:cs="Calibri"/>
          <w:sz w:val="28"/>
          <w:szCs w:val="28"/>
          <w:rtl/>
          <w:lang w:bidi="fa-IR"/>
        </w:rPr>
        <w:pPrChange w:id="3814" w:author="Microsoft account" w:date="2025-10-10T19:11:00Z">
          <w:pPr>
            <w:bidi/>
            <w:spacing w:after="0" w:line="276" w:lineRule="auto"/>
            <w:jc w:val="both"/>
          </w:pPr>
        </w:pPrChange>
      </w:pPr>
    </w:p>
    <w:p w14:paraId="6D993191" w14:textId="33666D13" w:rsidR="00211263" w:rsidRDefault="00211263">
      <w:pPr>
        <w:bidi/>
        <w:spacing w:after="0" w:line="276" w:lineRule="auto"/>
        <w:rPr>
          <w:ins w:id="3815" w:author="Microsoft account" w:date="2025-10-10T19:14:00Z"/>
          <w:rFonts w:cs="Calibri"/>
          <w:sz w:val="28"/>
          <w:szCs w:val="28"/>
          <w:rtl/>
          <w:lang w:bidi="fa-IR"/>
        </w:rPr>
        <w:pPrChange w:id="3816" w:author="Microsoft account" w:date="2025-10-10T19:11:00Z">
          <w:pPr>
            <w:bidi/>
            <w:spacing w:after="0" w:line="276" w:lineRule="auto"/>
            <w:jc w:val="both"/>
          </w:pPr>
        </w:pPrChange>
      </w:pPr>
      <w:ins w:id="3817" w:author="Microsoft account" w:date="2025-10-10T19:11:00Z">
        <w:r>
          <w:rPr>
            <w:rFonts w:cs="Calibri" w:hint="cs"/>
            <w:sz w:val="28"/>
            <w:szCs w:val="28"/>
            <w:rtl/>
            <w:lang w:bidi="fa-IR"/>
          </w:rPr>
          <w:t xml:space="preserve">-نکته: وقتی که داشتم </w:t>
        </w:r>
        <w:r>
          <w:rPr>
            <w:rFonts w:cs="Calibri"/>
            <w:sz w:val="28"/>
            <w:szCs w:val="28"/>
            <w:lang w:bidi="fa-IR"/>
          </w:rPr>
          <w:t>document</w:t>
        </w:r>
        <w:r>
          <w:rPr>
            <w:rFonts w:cs="Calibri" w:hint="cs"/>
            <w:sz w:val="28"/>
            <w:szCs w:val="28"/>
            <w:rtl/>
            <w:lang w:bidi="fa-IR"/>
          </w:rPr>
          <w:t xml:space="preserve"> ش رو میخوندم، متوجه شدم که به صورت کلی هم </w:t>
        </w:r>
        <w:r>
          <w:rPr>
            <w:rFonts w:cs="Calibri"/>
            <w:sz w:val="28"/>
            <w:szCs w:val="28"/>
            <w:lang w:bidi="fa-IR"/>
          </w:rPr>
          <w:t>time</w:t>
        </w:r>
        <w:r>
          <w:rPr>
            <w:rFonts w:cs="Calibri" w:hint="cs"/>
            <w:sz w:val="28"/>
            <w:szCs w:val="28"/>
            <w:rtl/>
            <w:lang w:bidi="fa-IR"/>
          </w:rPr>
          <w:t xml:space="preserve"> هم </w:t>
        </w:r>
        <w:r>
          <w:rPr>
            <w:rFonts w:cs="Calibri"/>
            <w:sz w:val="28"/>
            <w:szCs w:val="28"/>
            <w:lang w:bidi="fa-IR"/>
          </w:rPr>
          <w:t>datetime</w:t>
        </w:r>
        <w:r>
          <w:rPr>
            <w:rFonts w:cs="Calibri" w:hint="cs"/>
            <w:sz w:val="28"/>
            <w:szCs w:val="28"/>
            <w:rtl/>
            <w:lang w:bidi="fa-IR"/>
          </w:rPr>
          <w:t xml:space="preserve"> درای دونوع </w:t>
        </w:r>
        <w:r>
          <w:rPr>
            <w:rFonts w:cs="Calibri"/>
            <w:sz w:val="28"/>
            <w:szCs w:val="28"/>
            <w:lang w:bidi="fa-IR"/>
          </w:rPr>
          <w:t>type</w:t>
        </w:r>
        <w:r>
          <w:rPr>
            <w:rFonts w:cs="Calibri" w:hint="cs"/>
            <w:sz w:val="28"/>
            <w:szCs w:val="28"/>
            <w:rtl/>
            <w:lang w:bidi="fa-IR"/>
          </w:rPr>
          <w:t xml:space="preserve"> هستن، یکی </w:t>
        </w:r>
        <w:r>
          <w:rPr>
            <w:rFonts w:cs="Calibri"/>
            <w:sz w:val="28"/>
            <w:szCs w:val="28"/>
            <w:lang w:bidi="fa-IR"/>
          </w:rPr>
          <w:t>naive</w:t>
        </w:r>
        <w:r>
          <w:rPr>
            <w:rFonts w:cs="Calibri" w:hint="cs"/>
            <w:sz w:val="28"/>
            <w:szCs w:val="28"/>
            <w:rtl/>
            <w:lang w:bidi="fa-IR"/>
          </w:rPr>
          <w:t xml:space="preserve"> و یکی </w:t>
        </w:r>
      </w:ins>
      <w:ins w:id="3818" w:author="Microsoft account" w:date="2025-10-10T19:12:00Z">
        <w:r>
          <w:rPr>
            <w:rFonts w:cs="Calibri"/>
            <w:sz w:val="28"/>
            <w:szCs w:val="28"/>
            <w:lang w:bidi="fa-IR"/>
          </w:rPr>
          <w:t>aware</w:t>
        </w:r>
        <w:r>
          <w:rPr>
            <w:rFonts w:cs="Calibri" w:hint="cs"/>
            <w:sz w:val="28"/>
            <w:szCs w:val="28"/>
            <w:rtl/>
            <w:lang w:bidi="fa-IR"/>
          </w:rPr>
          <w:t xml:space="preserve"> . حالا اینا یعنی چی؟ تا جایی که من برداشت کردم </w:t>
        </w:r>
        <w:r>
          <w:rPr>
            <w:rFonts w:cs="Calibri"/>
            <w:sz w:val="28"/>
            <w:szCs w:val="28"/>
            <w:lang w:bidi="fa-IR"/>
          </w:rPr>
          <w:t>aware</w:t>
        </w:r>
        <w:r>
          <w:rPr>
            <w:rFonts w:cs="Calibri" w:hint="cs"/>
            <w:sz w:val="28"/>
            <w:szCs w:val="28"/>
            <w:rtl/>
            <w:lang w:bidi="fa-IR"/>
          </w:rPr>
          <w:t xml:space="preserve"> به اون </w:t>
        </w:r>
        <w:r>
          <w:rPr>
            <w:rFonts w:cs="Calibri"/>
            <w:sz w:val="28"/>
            <w:szCs w:val="28"/>
            <w:lang w:bidi="fa-IR"/>
          </w:rPr>
          <w:t>object</w:t>
        </w:r>
        <w:r>
          <w:rPr>
            <w:rFonts w:cs="Calibri" w:hint="cs"/>
            <w:sz w:val="28"/>
            <w:szCs w:val="28"/>
            <w:rtl/>
            <w:lang w:bidi="fa-IR"/>
          </w:rPr>
          <w:t xml:space="preserve"> هایی میگن که میتونن با بقیه </w:t>
        </w:r>
        <w:r>
          <w:rPr>
            <w:rFonts w:cs="Calibri"/>
            <w:sz w:val="28"/>
            <w:szCs w:val="28"/>
            <w:lang w:bidi="fa-IR"/>
          </w:rPr>
          <w:t>aware</w:t>
        </w:r>
        <w:r>
          <w:rPr>
            <w:rFonts w:cs="Calibri" w:hint="cs"/>
            <w:sz w:val="28"/>
            <w:szCs w:val="28"/>
            <w:rtl/>
            <w:lang w:bidi="fa-IR"/>
          </w:rPr>
          <w:t xml:space="preserve"> ها </w:t>
        </w:r>
        <w:r>
          <w:rPr>
            <w:rFonts w:cs="Calibri"/>
            <w:sz w:val="28"/>
            <w:szCs w:val="28"/>
            <w:lang w:bidi="fa-IR"/>
          </w:rPr>
          <w:t>sync</w:t>
        </w:r>
        <w:r>
          <w:rPr>
            <w:rFonts w:cs="Calibri" w:hint="cs"/>
            <w:sz w:val="28"/>
            <w:szCs w:val="28"/>
            <w:rtl/>
            <w:lang w:bidi="fa-IR"/>
          </w:rPr>
          <w:t xml:space="preserve"> بشن و مقدار رو تغیر بدن و یجورایی هوشمندی داخلشون هست، اما </w:t>
        </w:r>
        <w:r>
          <w:rPr>
            <w:rFonts w:cs="Calibri"/>
            <w:sz w:val="28"/>
            <w:szCs w:val="28"/>
            <w:lang w:bidi="fa-IR"/>
          </w:rPr>
          <w:t>naive</w:t>
        </w:r>
        <w:r>
          <w:rPr>
            <w:rFonts w:cs="Calibri" w:hint="cs"/>
            <w:sz w:val="28"/>
            <w:szCs w:val="28"/>
            <w:rtl/>
            <w:lang w:bidi="fa-IR"/>
          </w:rPr>
          <w:t xml:space="preserve"> ها چنین قابلیتی ندارن. و اکثرا ما از </w:t>
        </w:r>
      </w:ins>
      <w:ins w:id="3819" w:author="Microsoft account" w:date="2025-10-10T19:13:00Z">
        <w:r>
          <w:rPr>
            <w:rFonts w:cs="Calibri"/>
            <w:sz w:val="28"/>
            <w:szCs w:val="28"/>
            <w:lang w:bidi="fa-IR"/>
          </w:rPr>
          <w:t xml:space="preserve">naive </w:t>
        </w:r>
        <w:r>
          <w:rPr>
            <w:rFonts w:cs="Calibri" w:hint="cs"/>
            <w:sz w:val="28"/>
            <w:szCs w:val="28"/>
            <w:rtl/>
            <w:lang w:bidi="fa-IR"/>
          </w:rPr>
          <w:t xml:space="preserve"> ها استفاده کردیم تا اینجا.</w:t>
        </w:r>
      </w:ins>
      <w:ins w:id="3820" w:author="Microsoft account" w:date="2025-10-10T19:14:00Z">
        <w:r>
          <w:rPr>
            <w:rFonts w:cs="Calibri" w:hint="cs"/>
            <w:sz w:val="28"/>
            <w:szCs w:val="28"/>
            <w:rtl/>
            <w:lang w:bidi="fa-IR"/>
          </w:rPr>
          <w:t xml:space="preserve"> نظر </w:t>
        </w:r>
        <w:r>
          <w:rPr>
            <w:rFonts w:cs="Calibri"/>
            <w:sz w:val="28"/>
            <w:szCs w:val="28"/>
            <w:lang w:bidi="fa-IR"/>
          </w:rPr>
          <w:t>GPT</w:t>
        </w:r>
        <w:r>
          <w:rPr>
            <w:rFonts w:cs="Calibri" w:hint="cs"/>
            <w:sz w:val="28"/>
            <w:szCs w:val="28"/>
            <w:rtl/>
            <w:lang w:bidi="fa-IR"/>
          </w:rPr>
          <w:t xml:space="preserve"> :</w:t>
        </w:r>
      </w:ins>
    </w:p>
    <w:p w14:paraId="6F769607" w14:textId="5028E957" w:rsidR="00211263" w:rsidRDefault="00211263">
      <w:pPr>
        <w:bidi/>
        <w:spacing w:after="0" w:line="276" w:lineRule="auto"/>
        <w:rPr>
          <w:ins w:id="3821" w:author="Microsoft account" w:date="2025-10-10T19:14:00Z"/>
          <w:rFonts w:cs="Calibri"/>
          <w:sz w:val="28"/>
          <w:szCs w:val="28"/>
          <w:rtl/>
          <w:lang w:bidi="fa-IR"/>
        </w:rPr>
        <w:pPrChange w:id="3822" w:author="Microsoft account" w:date="2025-10-10T19:14:00Z">
          <w:pPr>
            <w:bidi/>
            <w:spacing w:after="0" w:line="276" w:lineRule="auto"/>
            <w:jc w:val="both"/>
          </w:pPr>
        </w:pPrChange>
      </w:pPr>
      <w:ins w:id="3823" w:author="Microsoft account" w:date="2025-10-10T19:14:00Z">
        <w:r w:rsidRPr="00211263">
          <w:rPr>
            <w:rFonts w:cs="Calibri"/>
            <w:noProof/>
            <w:sz w:val="28"/>
            <w:szCs w:val="28"/>
            <w:rPrChange w:id="3824"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bidi/>
        <w:spacing w:after="0" w:line="276" w:lineRule="auto"/>
        <w:rPr>
          <w:ins w:id="3825" w:author="Microsoft account" w:date="2025-10-10T19:14:00Z"/>
          <w:rFonts w:cs="Calibri"/>
          <w:sz w:val="28"/>
          <w:szCs w:val="28"/>
          <w:rtl/>
          <w:lang w:bidi="fa-IR"/>
        </w:rPr>
        <w:pPrChange w:id="3826" w:author="Microsoft account" w:date="2025-10-10T19:14:00Z">
          <w:pPr>
            <w:bidi/>
            <w:spacing w:after="0" w:line="276" w:lineRule="auto"/>
            <w:jc w:val="both"/>
          </w:pPr>
        </w:pPrChange>
      </w:pPr>
    </w:p>
    <w:p w14:paraId="6E7BAAE3" w14:textId="4AC516DA" w:rsidR="00211263" w:rsidRDefault="00211263">
      <w:pPr>
        <w:bidi/>
        <w:spacing w:after="0" w:line="276" w:lineRule="auto"/>
        <w:rPr>
          <w:ins w:id="3827" w:author="Microsoft account" w:date="2025-10-10T21:28:00Z"/>
          <w:rFonts w:cs="Calibri"/>
          <w:sz w:val="28"/>
          <w:szCs w:val="28"/>
          <w:rtl/>
          <w:lang w:bidi="fa-IR"/>
        </w:rPr>
        <w:pPrChange w:id="3828" w:author="Microsoft account" w:date="2025-10-10T19:14:00Z">
          <w:pPr>
            <w:bidi/>
            <w:spacing w:after="0" w:line="276" w:lineRule="auto"/>
            <w:jc w:val="both"/>
          </w:pPr>
        </w:pPrChange>
      </w:pPr>
      <w:ins w:id="3829" w:author="Microsoft account" w:date="2025-10-10T19:14:00Z">
        <w:r>
          <w:rPr>
            <w:rFonts w:cs="Calibri" w:hint="cs"/>
            <w:sz w:val="28"/>
            <w:szCs w:val="28"/>
            <w:rtl/>
            <w:lang w:bidi="fa-IR"/>
          </w:rPr>
          <w:t>-</w:t>
        </w:r>
      </w:ins>
      <w:ins w:id="3830" w:author="Microsoft account" w:date="2025-10-10T21:28:00Z">
        <w:r w:rsidR="00CF16E4">
          <w:rPr>
            <w:rFonts w:cs="Calibri" w:hint="cs"/>
            <w:sz w:val="28"/>
            <w:szCs w:val="28"/>
            <w:rtl/>
            <w:lang w:bidi="fa-IR"/>
          </w:rPr>
          <w:t xml:space="preserve">در حال انجام دادنه </w:t>
        </w:r>
        <w:r w:rsidR="00CF16E4">
          <w:rPr>
            <w:rFonts w:cs="Calibri"/>
            <w:sz w:val="28"/>
            <w:szCs w:val="28"/>
            <w:lang w:bidi="fa-IR"/>
          </w:rPr>
          <w:t>challenge</w:t>
        </w:r>
        <w:r w:rsidR="00CF16E4">
          <w:rPr>
            <w:rFonts w:cs="Calibri" w:hint="cs"/>
            <w:sz w:val="28"/>
            <w:szCs w:val="28"/>
            <w:rtl/>
            <w:lang w:bidi="fa-IR"/>
          </w:rPr>
          <w:t xml:space="preserve"> هستیم که برنامه رو روی </w:t>
        </w:r>
        <w:r w:rsidR="00CF16E4">
          <w:rPr>
            <w:rFonts w:cs="Calibri"/>
            <w:sz w:val="28"/>
            <w:szCs w:val="28"/>
            <w:lang w:bidi="fa-IR"/>
          </w:rPr>
          <w:t>difficulty = extra hard</w:t>
        </w:r>
        <w:r w:rsidR="00CF16E4">
          <w:rPr>
            <w:rFonts w:cs="Calibri" w:hint="cs"/>
            <w:sz w:val="28"/>
            <w:szCs w:val="28"/>
            <w:rtl/>
            <w:lang w:bidi="fa-IR"/>
          </w:rPr>
          <w:t xml:space="preserve"> خودمون بسازیم. </w:t>
        </w:r>
      </w:ins>
    </w:p>
    <w:p w14:paraId="58F1AEA0" w14:textId="77777777" w:rsidR="00CF16E4" w:rsidRDefault="00CF16E4">
      <w:pPr>
        <w:bidi/>
        <w:spacing w:after="0" w:line="276" w:lineRule="auto"/>
        <w:rPr>
          <w:ins w:id="3831" w:author="Microsoft account" w:date="2025-10-10T21:28:00Z"/>
          <w:rFonts w:cs="Calibri"/>
          <w:sz w:val="28"/>
          <w:szCs w:val="28"/>
          <w:rtl/>
          <w:lang w:bidi="fa-IR"/>
        </w:rPr>
        <w:pPrChange w:id="3832" w:author="Microsoft account" w:date="2025-10-10T21:28:00Z">
          <w:pPr>
            <w:bidi/>
            <w:spacing w:after="0" w:line="276" w:lineRule="auto"/>
            <w:jc w:val="both"/>
          </w:pPr>
        </w:pPrChange>
      </w:pPr>
    </w:p>
    <w:p w14:paraId="060A842A" w14:textId="423F63C7" w:rsidR="00CF16E4" w:rsidRDefault="00CF16E4">
      <w:pPr>
        <w:bidi/>
        <w:spacing w:after="0" w:line="276" w:lineRule="auto"/>
        <w:rPr>
          <w:ins w:id="3833" w:author="Microsoft account" w:date="2025-10-10T21:31:00Z"/>
          <w:rFonts w:cs="Calibri"/>
          <w:sz w:val="28"/>
          <w:szCs w:val="28"/>
          <w:rtl/>
          <w:lang w:bidi="fa-IR"/>
        </w:rPr>
        <w:pPrChange w:id="3834" w:author="Microsoft account" w:date="2025-10-10T21:28:00Z">
          <w:pPr>
            <w:bidi/>
            <w:spacing w:after="0" w:line="276" w:lineRule="auto"/>
            <w:jc w:val="both"/>
          </w:pPr>
        </w:pPrChange>
      </w:pPr>
      <w:ins w:id="3835" w:author="Microsoft account" w:date="2025-10-10T21:28:00Z">
        <w:r>
          <w:rPr>
            <w:rFonts w:cs="Calibri" w:hint="cs"/>
            <w:sz w:val="28"/>
            <w:szCs w:val="28"/>
            <w:rtl/>
            <w:lang w:bidi="fa-IR"/>
          </w:rPr>
          <w:t xml:space="preserve">-نکته: برای اینکه وقتی مقدار یه </w:t>
        </w:r>
        <w:r>
          <w:rPr>
            <w:rFonts w:cs="Calibri"/>
            <w:sz w:val="28"/>
            <w:szCs w:val="28"/>
            <w:lang w:bidi="fa-IR"/>
          </w:rPr>
          <w:t>row</w:t>
        </w:r>
      </w:ins>
      <w:ins w:id="3836" w:author="Microsoft account" w:date="2025-10-10T21:29:00Z">
        <w:r>
          <w:rPr>
            <w:rFonts w:cs="Calibri" w:hint="cs"/>
            <w:sz w:val="28"/>
            <w:szCs w:val="28"/>
            <w:rtl/>
            <w:lang w:bidi="fa-IR"/>
          </w:rPr>
          <w:t xml:space="preserve"> رو میخوایم بگیریم </w:t>
        </w:r>
        <w:r>
          <w:rPr>
            <w:rFonts w:cs="Calibri"/>
            <w:sz w:val="28"/>
            <w:szCs w:val="28"/>
            <w:lang w:bidi="fa-IR"/>
          </w:rPr>
          <w:t>index</w:t>
        </w:r>
        <w:r>
          <w:rPr>
            <w:rFonts w:cs="Calibri" w:hint="cs"/>
            <w:sz w:val="28"/>
            <w:szCs w:val="28"/>
            <w:rtl/>
            <w:lang w:bidi="fa-IR"/>
          </w:rPr>
          <w:t xml:space="preserve"> همراهش نیاد، دوتا راه داریم. یا روش </w:t>
        </w:r>
        <w:r>
          <w:rPr>
            <w:rFonts w:cs="Calibri"/>
            <w:sz w:val="28"/>
            <w:szCs w:val="28"/>
            <w:lang w:bidi="fa-IR"/>
          </w:rPr>
          <w:t>.max()</w:t>
        </w:r>
        <w:r>
          <w:rPr>
            <w:rFonts w:cs="Calibri" w:hint="cs"/>
            <w:sz w:val="28"/>
            <w:szCs w:val="28"/>
            <w:rtl/>
            <w:lang w:bidi="fa-IR"/>
          </w:rPr>
          <w:t xml:space="preserve"> بزنیم، که در اصن نمیدونم چرا این اتفاق میوفته ولی </w:t>
        </w:r>
        <w:r>
          <w:rPr>
            <w:rFonts w:cs="Calibri"/>
            <w:sz w:val="28"/>
            <w:szCs w:val="28"/>
            <w:lang w:bidi="fa-IR"/>
          </w:rPr>
          <w:t>index</w:t>
        </w:r>
        <w:r>
          <w:rPr>
            <w:rFonts w:cs="Calibri" w:hint="cs"/>
            <w:sz w:val="28"/>
            <w:szCs w:val="28"/>
            <w:rtl/>
            <w:lang w:bidi="fa-IR"/>
          </w:rPr>
          <w:t xml:space="preserve"> حذف میشه و کار راه </w:t>
        </w:r>
        <w:r>
          <w:rPr>
            <w:rFonts w:cs="Calibri" w:hint="cs"/>
            <w:sz w:val="28"/>
            <w:szCs w:val="28"/>
            <w:rtl/>
            <w:lang w:bidi="fa-IR"/>
          </w:rPr>
          <w:lastRenderedPageBreak/>
          <w:t xml:space="preserve">میوفته. یا اینکه </w:t>
        </w:r>
        <w:r>
          <w:rPr>
            <w:rFonts w:cs="Calibri"/>
            <w:sz w:val="28"/>
            <w:szCs w:val="28"/>
            <w:lang w:bidi="fa-IR"/>
          </w:rPr>
          <w:t>.to_list()</w:t>
        </w:r>
        <w:r>
          <w:rPr>
            <w:rFonts w:cs="Calibri" w:hint="cs"/>
            <w:sz w:val="28"/>
            <w:szCs w:val="28"/>
            <w:rtl/>
            <w:lang w:bidi="fa-IR"/>
          </w:rPr>
          <w:t xml:space="preserve"> یا </w:t>
        </w:r>
        <w:r>
          <w:rPr>
            <w:rFonts w:cs="Calibri"/>
            <w:sz w:val="28"/>
            <w:szCs w:val="28"/>
            <w:lang w:bidi="fa-IR"/>
          </w:rPr>
          <w:t>.values</w:t>
        </w:r>
        <w:r>
          <w:rPr>
            <w:rFonts w:cs="Calibri" w:hint="cs"/>
            <w:sz w:val="28"/>
            <w:szCs w:val="28"/>
            <w:rtl/>
            <w:lang w:bidi="fa-IR"/>
          </w:rPr>
          <w:t xml:space="preserve"> </w:t>
        </w:r>
      </w:ins>
      <w:ins w:id="3837" w:author="Microsoft account" w:date="2025-10-10T21:31:00Z">
        <w:r>
          <w:rPr>
            <w:rFonts w:cs="Calibri" w:hint="cs"/>
            <w:sz w:val="28"/>
            <w:szCs w:val="28"/>
            <w:rtl/>
            <w:lang w:bidi="fa-IR"/>
          </w:rPr>
          <w:t xml:space="preserve">و راهِ اصلی ای که الان یادم اومد اینه که </w:t>
        </w:r>
        <w:r>
          <w:rPr>
            <w:rFonts w:cs="Calibri"/>
            <w:sz w:val="28"/>
            <w:szCs w:val="28"/>
            <w:lang w:bidi="fa-IR"/>
          </w:rPr>
          <w:t>.to_string(index= False)</w:t>
        </w:r>
        <w:r>
          <w:rPr>
            <w:rFonts w:cs="Calibri" w:hint="cs"/>
            <w:sz w:val="28"/>
            <w:szCs w:val="28"/>
            <w:rtl/>
            <w:lang w:bidi="fa-IR"/>
          </w:rPr>
          <w:t xml:space="preserve"> بزنی تو سرش. :</w:t>
        </w:r>
      </w:ins>
    </w:p>
    <w:p w14:paraId="74FDA8BD" w14:textId="0B8C05AA" w:rsidR="00CF16E4" w:rsidRDefault="00CF16E4">
      <w:pPr>
        <w:bidi/>
        <w:spacing w:after="0" w:line="276" w:lineRule="auto"/>
        <w:rPr>
          <w:ins w:id="3838" w:author="Microsoft account" w:date="2025-10-10T21:31:00Z"/>
          <w:rFonts w:cs="Calibri"/>
          <w:sz w:val="28"/>
          <w:szCs w:val="28"/>
          <w:rtl/>
          <w:lang w:bidi="fa-IR"/>
        </w:rPr>
        <w:pPrChange w:id="3839" w:author="Microsoft account" w:date="2025-10-10T21:31:00Z">
          <w:pPr>
            <w:bidi/>
            <w:spacing w:after="0" w:line="276" w:lineRule="auto"/>
            <w:jc w:val="both"/>
          </w:pPr>
        </w:pPrChange>
      </w:pPr>
      <w:ins w:id="3840" w:author="Microsoft account" w:date="2025-10-10T21:31:00Z">
        <w:r w:rsidRPr="00CF16E4">
          <w:rPr>
            <w:rFonts w:cs="Calibri"/>
            <w:noProof/>
            <w:sz w:val="28"/>
            <w:szCs w:val="28"/>
            <w:rPrChange w:id="3841"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bidi/>
        <w:spacing w:after="0" w:line="276" w:lineRule="auto"/>
        <w:rPr>
          <w:ins w:id="3842" w:author="Microsoft account" w:date="2025-10-10T21:31:00Z"/>
          <w:rFonts w:cs="Calibri"/>
          <w:sz w:val="28"/>
          <w:szCs w:val="28"/>
          <w:rtl/>
          <w:lang w:bidi="fa-IR"/>
        </w:rPr>
        <w:pPrChange w:id="3843" w:author="Microsoft account" w:date="2025-10-10T21:31:00Z">
          <w:pPr>
            <w:bidi/>
            <w:spacing w:after="0" w:line="276" w:lineRule="auto"/>
            <w:jc w:val="both"/>
          </w:pPr>
        </w:pPrChange>
      </w:pPr>
    </w:p>
    <w:p w14:paraId="207584F1" w14:textId="1EEA3879" w:rsidR="00CF16E4" w:rsidRDefault="00CF16E4">
      <w:pPr>
        <w:bidi/>
        <w:spacing w:after="0" w:line="276" w:lineRule="auto"/>
        <w:rPr>
          <w:ins w:id="3844" w:author="Microsoft account" w:date="2025-10-10T21:32:00Z"/>
          <w:rFonts w:cs="Calibri"/>
          <w:sz w:val="28"/>
          <w:szCs w:val="28"/>
          <w:rtl/>
          <w:lang w:bidi="fa-IR"/>
        </w:rPr>
        <w:pPrChange w:id="3845" w:author="Microsoft account" w:date="2025-10-10T21:31:00Z">
          <w:pPr>
            <w:bidi/>
            <w:spacing w:after="0" w:line="276" w:lineRule="auto"/>
            <w:jc w:val="both"/>
          </w:pPr>
        </w:pPrChange>
      </w:pPr>
      <w:ins w:id="3846" w:author="Microsoft account" w:date="2025-10-10T21:31:00Z">
        <w:r>
          <w:rPr>
            <w:rFonts w:cs="Calibri" w:hint="cs"/>
            <w:sz w:val="28"/>
            <w:szCs w:val="28"/>
            <w:rtl/>
            <w:lang w:bidi="fa-IR"/>
          </w:rPr>
          <w:t xml:space="preserve">به صورت کلی: هرجا </w:t>
        </w:r>
        <w:r>
          <w:rPr>
            <w:rFonts w:cs="Calibri"/>
            <w:sz w:val="28"/>
            <w:szCs w:val="28"/>
            <w:lang w:bidi="fa-IR"/>
          </w:rPr>
          <w:t>index</w:t>
        </w:r>
        <w:r>
          <w:rPr>
            <w:rFonts w:cs="Calibri" w:hint="cs"/>
            <w:sz w:val="28"/>
            <w:szCs w:val="28"/>
            <w:rtl/>
            <w:lang w:bidi="fa-IR"/>
          </w:rPr>
          <w:t xml:space="preserve"> اذیتمون کرد تو خروجی، شاید با اضافه کردن </w:t>
        </w:r>
        <w:r>
          <w:rPr>
            <w:rFonts w:cs="Calibri"/>
            <w:sz w:val="28"/>
            <w:szCs w:val="28"/>
            <w:lang w:bidi="fa-IR"/>
          </w:rPr>
          <w:t>arg</w:t>
        </w:r>
      </w:ins>
      <w:ins w:id="3847" w:author="Microsoft account" w:date="2025-10-10T21:32:00Z">
        <w:r>
          <w:rPr>
            <w:rFonts w:cs="Calibri" w:hint="cs"/>
            <w:sz w:val="28"/>
            <w:szCs w:val="28"/>
            <w:rtl/>
            <w:lang w:bidi="fa-IR"/>
          </w:rPr>
          <w:t xml:space="preserve"> ای به صورت </w:t>
        </w:r>
        <w:r>
          <w:rPr>
            <w:rFonts w:cs="Calibri"/>
            <w:sz w:val="28"/>
            <w:szCs w:val="28"/>
            <w:lang w:bidi="fa-IR"/>
          </w:rPr>
          <w:t>index= False</w:t>
        </w:r>
        <w:r>
          <w:rPr>
            <w:rFonts w:cs="Calibri" w:hint="cs"/>
            <w:sz w:val="28"/>
            <w:szCs w:val="28"/>
            <w:rtl/>
            <w:lang w:bidi="fa-IR"/>
          </w:rPr>
          <w:t xml:space="preserve"> مشکل  حل بشه. </w:t>
        </w:r>
        <w:r w:rsidRPr="00CF16E4">
          <w:rPr>
            <w:rFonts w:cs="Calibri"/>
            <w:sz w:val="28"/>
            <w:szCs w:val="28"/>
            <w:lang w:bidi="fa-IR"/>
          </w:rPr>
          <w:sym w:font="Wingdings" w:char="F04A"/>
        </w:r>
      </w:ins>
    </w:p>
    <w:p w14:paraId="64AF0ACC" w14:textId="77777777" w:rsidR="00CF16E4" w:rsidRDefault="00CF16E4">
      <w:pPr>
        <w:bidi/>
        <w:spacing w:after="0" w:line="276" w:lineRule="auto"/>
        <w:rPr>
          <w:ins w:id="3848" w:author="Microsoft account" w:date="2025-10-10T21:32:00Z"/>
          <w:rFonts w:cs="Calibri"/>
          <w:sz w:val="28"/>
          <w:szCs w:val="28"/>
          <w:rtl/>
          <w:lang w:bidi="fa-IR"/>
        </w:rPr>
        <w:pPrChange w:id="3849" w:author="Microsoft account" w:date="2025-10-10T21:32:00Z">
          <w:pPr>
            <w:bidi/>
            <w:spacing w:after="0" w:line="276" w:lineRule="auto"/>
            <w:jc w:val="both"/>
          </w:pPr>
        </w:pPrChange>
      </w:pPr>
    </w:p>
    <w:p w14:paraId="2A3E1B36" w14:textId="68283445" w:rsidR="00CF16E4" w:rsidRDefault="00CF16E4">
      <w:pPr>
        <w:bidi/>
        <w:spacing w:after="0" w:line="276" w:lineRule="auto"/>
        <w:rPr>
          <w:ins w:id="3850" w:author="Microsoft account" w:date="2025-10-10T22:39:00Z"/>
          <w:rFonts w:cs="Calibri"/>
          <w:sz w:val="28"/>
          <w:szCs w:val="28"/>
          <w:rtl/>
          <w:lang w:bidi="fa-IR"/>
        </w:rPr>
        <w:pPrChange w:id="3851" w:author="Microsoft account" w:date="2025-10-10T22:37:00Z">
          <w:pPr>
            <w:bidi/>
            <w:spacing w:after="0" w:line="276" w:lineRule="auto"/>
            <w:jc w:val="both"/>
          </w:pPr>
        </w:pPrChange>
      </w:pPr>
      <w:ins w:id="3852" w:author="Microsoft account" w:date="2025-10-10T21:32:00Z">
        <w:r>
          <w:rPr>
            <w:rFonts w:cs="Calibri" w:hint="cs"/>
            <w:sz w:val="28"/>
            <w:szCs w:val="28"/>
            <w:rtl/>
            <w:lang w:bidi="fa-IR"/>
          </w:rPr>
          <w:t>-</w:t>
        </w:r>
      </w:ins>
      <w:ins w:id="3853" w:author="Microsoft account" w:date="2025-10-10T22:35:00Z">
        <w:r w:rsidR="004573F6">
          <w:rPr>
            <w:rFonts w:cs="Calibri" w:hint="cs"/>
            <w:sz w:val="28"/>
            <w:szCs w:val="28"/>
            <w:rtl/>
            <w:lang w:bidi="fa-IR"/>
          </w:rPr>
          <w:t xml:space="preserve">خب اینم با موفقیت انجام شد، تنها تفاوتی که داشتیم این بود که دوره رفت براشون یه </w:t>
        </w:r>
        <w:r w:rsidR="004573F6">
          <w:rPr>
            <w:rFonts w:cs="Calibri"/>
            <w:sz w:val="28"/>
            <w:szCs w:val="28"/>
            <w:lang w:bidi="fa-IR"/>
          </w:rPr>
          <w:t>dictionary</w:t>
        </w:r>
        <w:r w:rsidR="004573F6">
          <w:rPr>
            <w:rFonts w:cs="Calibri" w:hint="cs"/>
            <w:sz w:val="28"/>
            <w:szCs w:val="28"/>
            <w:rtl/>
            <w:lang w:bidi="fa-IR"/>
          </w:rPr>
          <w:t xml:space="preserve"> درست کرد (اونایی که امروز تولدشونه). میره </w:t>
        </w:r>
      </w:ins>
      <w:ins w:id="3854" w:author="Microsoft account" w:date="2025-10-10T22:36:00Z">
        <w:r w:rsidR="004573F6">
          <w:rPr>
            <w:rFonts w:cs="Calibri" w:hint="cs"/>
            <w:sz w:val="28"/>
            <w:szCs w:val="28"/>
            <w:rtl/>
            <w:lang w:bidi="fa-IR"/>
          </w:rPr>
          <w:t xml:space="preserve">توی کلِ </w:t>
        </w:r>
        <w:r w:rsidR="004573F6">
          <w:rPr>
            <w:rFonts w:cs="Calibri"/>
            <w:sz w:val="28"/>
            <w:szCs w:val="28"/>
            <w:lang w:bidi="fa-IR"/>
          </w:rPr>
          <w:t>data</w:t>
        </w:r>
        <w:r w:rsidR="004573F6">
          <w:rPr>
            <w:rFonts w:cs="Calibri" w:hint="cs"/>
            <w:sz w:val="28"/>
            <w:szCs w:val="28"/>
            <w:rtl/>
            <w:lang w:bidi="fa-IR"/>
          </w:rPr>
          <w:t xml:space="preserve"> به روش </w:t>
        </w:r>
        <w:r w:rsidR="004573F6">
          <w:rPr>
            <w:rFonts w:cs="Calibri"/>
            <w:sz w:val="28"/>
            <w:szCs w:val="28"/>
            <w:lang w:bidi="fa-IR"/>
          </w:rPr>
          <w:t>iterrows()</w:t>
        </w:r>
        <w:r w:rsidR="004573F6">
          <w:rPr>
            <w:rFonts w:cs="Calibri" w:hint="cs"/>
            <w:sz w:val="28"/>
            <w:szCs w:val="28"/>
            <w:rtl/>
            <w:lang w:bidi="fa-IR"/>
          </w:rPr>
          <w:t xml:space="preserve"> میگرده و اگر </w:t>
        </w:r>
        <w:r w:rsidR="004573F6">
          <w:rPr>
            <w:rFonts w:cs="Calibri"/>
            <w:sz w:val="28"/>
            <w:szCs w:val="28"/>
            <w:lang w:bidi="fa-IR"/>
          </w:rPr>
          <w:t>match</w:t>
        </w:r>
        <w:r w:rsidR="004573F6">
          <w:rPr>
            <w:rFonts w:cs="Calibri" w:hint="cs"/>
            <w:sz w:val="28"/>
            <w:szCs w:val="28"/>
            <w:rtl/>
            <w:lang w:bidi="fa-IR"/>
          </w:rPr>
          <w:t xml:space="preserve"> بود میاره </w:t>
        </w:r>
      </w:ins>
      <w:ins w:id="3855" w:author="Microsoft account" w:date="2025-10-10T22:37:00Z">
        <w:r w:rsidR="004573F6">
          <w:rPr>
            <w:rFonts w:cs="Calibri" w:hint="cs"/>
            <w:sz w:val="28"/>
            <w:szCs w:val="28"/>
            <w:rtl/>
            <w:lang w:bidi="fa-IR"/>
          </w:rPr>
          <w:t xml:space="preserve">به روش </w:t>
        </w:r>
        <w:r w:rsidR="004573F6">
          <w:rPr>
            <w:rFonts w:cs="Calibri"/>
            <w:sz w:val="28"/>
            <w:szCs w:val="28"/>
            <w:lang w:bidi="fa-IR"/>
          </w:rPr>
          <w:t>dictionary comprehension</w:t>
        </w:r>
        <w:r w:rsidR="004573F6">
          <w:rPr>
            <w:rFonts w:cs="Calibri" w:hint="cs"/>
            <w:sz w:val="28"/>
            <w:szCs w:val="28"/>
            <w:rtl/>
            <w:lang w:bidi="fa-IR"/>
          </w:rPr>
          <w:t xml:space="preserve"> یه دیکشنری پر میکنه. که من خودم روشِ خودم رو بیشتر دوست دارم، ما واسش شرط گذاشتیم تا اونایی رو </w:t>
        </w:r>
      </w:ins>
      <w:ins w:id="3856" w:author="Microsoft account" w:date="2025-10-10T22:38:00Z">
        <w:r w:rsidR="004573F6">
          <w:rPr>
            <w:rFonts w:cs="Calibri"/>
            <w:sz w:val="28"/>
            <w:szCs w:val="28"/>
            <w:lang w:bidi="fa-IR"/>
          </w:rPr>
          <w:t>return</w:t>
        </w:r>
        <w:r w:rsidR="004573F6">
          <w:rPr>
            <w:rFonts w:cs="Calibri" w:hint="cs"/>
            <w:sz w:val="28"/>
            <w:szCs w:val="28"/>
            <w:rtl/>
            <w:lang w:bidi="fa-IR"/>
          </w:rPr>
          <w:t xml:space="preserve"> کنه که اون شرطا براشون برقراره (تاریخشون مالِ امروزه) و در انتها همون </w:t>
        </w:r>
        <w:r w:rsidR="004573F6">
          <w:rPr>
            <w:rFonts w:cs="Calibri"/>
            <w:sz w:val="28"/>
            <w:szCs w:val="28"/>
            <w:lang w:bidi="fa-IR"/>
          </w:rPr>
          <w:t>dictionary</w:t>
        </w:r>
        <w:r w:rsidR="004573F6">
          <w:rPr>
            <w:rFonts w:cs="Calibri" w:hint="cs"/>
            <w:sz w:val="28"/>
            <w:szCs w:val="28"/>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bidi/>
        <w:spacing w:after="0" w:line="276" w:lineRule="auto"/>
        <w:rPr>
          <w:ins w:id="3857" w:author="Microsoft account" w:date="2025-10-10T22:39:00Z"/>
          <w:rFonts w:cs="Calibri"/>
          <w:sz w:val="28"/>
          <w:szCs w:val="28"/>
          <w:rtl/>
          <w:lang w:bidi="fa-IR"/>
        </w:rPr>
        <w:pPrChange w:id="3858" w:author="Microsoft account" w:date="2025-10-10T22:39:00Z">
          <w:pPr>
            <w:bidi/>
            <w:spacing w:after="0" w:line="276" w:lineRule="auto"/>
            <w:jc w:val="both"/>
          </w:pPr>
        </w:pPrChange>
      </w:pPr>
    </w:p>
    <w:p w14:paraId="36382B23" w14:textId="39A6C036" w:rsidR="00A056F3" w:rsidRDefault="00A056F3">
      <w:pPr>
        <w:bidi/>
        <w:spacing w:after="0" w:line="276" w:lineRule="auto"/>
        <w:rPr>
          <w:ins w:id="3859" w:author="Microsoft account" w:date="2025-10-10T22:39:00Z"/>
          <w:rFonts w:cs="Calibri"/>
          <w:sz w:val="28"/>
          <w:szCs w:val="28"/>
          <w:rtl/>
          <w:lang w:bidi="fa-IR"/>
        </w:rPr>
        <w:pPrChange w:id="3860" w:author="Microsoft account" w:date="2025-10-10T22:39:00Z">
          <w:pPr>
            <w:bidi/>
            <w:spacing w:after="0" w:line="276" w:lineRule="auto"/>
            <w:jc w:val="both"/>
          </w:pPr>
        </w:pPrChange>
      </w:pPr>
      <w:ins w:id="3861" w:author="Microsoft account" w:date="2025-10-10T22:39:00Z">
        <w:r>
          <w:rPr>
            <w:rFonts w:cs="Calibri" w:hint="cs"/>
            <w:sz w:val="28"/>
            <w:szCs w:val="28"/>
            <w:rtl/>
            <w:lang w:bidi="fa-IR"/>
          </w:rPr>
          <w:t>یسری نکات برای یاداوری بد نیست:</w:t>
        </w:r>
      </w:ins>
    </w:p>
    <w:p w14:paraId="3ED2D79F" w14:textId="3615D119" w:rsidR="00A056F3" w:rsidRDefault="00A056F3">
      <w:pPr>
        <w:bidi/>
        <w:spacing w:after="0" w:line="276" w:lineRule="auto"/>
        <w:rPr>
          <w:ins w:id="3862" w:author="Microsoft account" w:date="2025-10-10T22:39:00Z"/>
          <w:rFonts w:cs="Calibri"/>
          <w:sz w:val="28"/>
          <w:szCs w:val="28"/>
          <w:rtl/>
          <w:lang w:bidi="fa-IR"/>
        </w:rPr>
        <w:pPrChange w:id="3863" w:author="Microsoft account" w:date="2025-10-10T22:39:00Z">
          <w:pPr>
            <w:bidi/>
            <w:spacing w:after="0" w:line="276" w:lineRule="auto"/>
            <w:jc w:val="both"/>
          </w:pPr>
        </w:pPrChange>
      </w:pPr>
      <w:ins w:id="3864" w:author="Microsoft account" w:date="2025-10-10T22:39:00Z">
        <w:r>
          <w:rPr>
            <w:rFonts w:cs="Calibri"/>
            <w:sz w:val="28"/>
            <w:szCs w:val="28"/>
            <w:lang w:bidi="fa-IR"/>
          </w:rPr>
          <w:t>Dictionary comprehension</w:t>
        </w:r>
      </w:ins>
    </w:p>
    <w:p w14:paraId="05B4E399" w14:textId="77777777" w:rsidR="00A056F3" w:rsidRDefault="00A056F3">
      <w:pPr>
        <w:bidi/>
        <w:spacing w:after="0" w:line="276" w:lineRule="auto"/>
        <w:rPr>
          <w:ins w:id="3865" w:author="Microsoft account" w:date="2025-10-10T22:40:00Z"/>
          <w:rFonts w:cs="Calibri"/>
          <w:sz w:val="28"/>
          <w:szCs w:val="28"/>
          <w:lang w:bidi="fa-IR"/>
        </w:rPr>
        <w:pPrChange w:id="3866" w:author="Microsoft account" w:date="2025-10-10T22:39:00Z">
          <w:pPr>
            <w:bidi/>
            <w:spacing w:after="0" w:line="276" w:lineRule="auto"/>
            <w:jc w:val="both"/>
          </w:pPr>
        </w:pPrChange>
      </w:pPr>
      <w:ins w:id="3867" w:author="Microsoft account" w:date="2025-10-10T22:40:00Z">
        <w:r>
          <w:rPr>
            <w:rFonts w:cs="Calibri"/>
            <w:sz w:val="28"/>
            <w:szCs w:val="28"/>
            <w:lang w:bidi="fa-IR"/>
          </w:rPr>
          <w:t>{</w:t>
        </w:r>
      </w:ins>
      <w:ins w:id="3868" w:author="Microsoft account" w:date="2025-10-10T22:39:00Z">
        <w:r>
          <w:rPr>
            <w:rFonts w:cs="Calibri"/>
            <w:sz w:val="28"/>
            <w:szCs w:val="28"/>
            <w:lang w:bidi="fa-IR"/>
          </w:rPr>
          <w:t>New_key:new_value</w:t>
        </w:r>
      </w:ins>
      <w:ins w:id="3869" w:author="Microsoft account" w:date="2025-10-10T22:40:00Z">
        <w:r>
          <w:rPr>
            <w:rFonts w:cs="Calibri"/>
            <w:sz w:val="28"/>
            <w:szCs w:val="28"/>
            <w:lang w:bidi="fa-IR"/>
          </w:rPr>
          <w:t xml:space="preserve"> for (index, data_row) in pandas.DataFrame.iterrows() }</w:t>
        </w:r>
      </w:ins>
    </w:p>
    <w:p w14:paraId="7E037E0D" w14:textId="66D54754" w:rsidR="00A056F3" w:rsidRDefault="00A056F3">
      <w:pPr>
        <w:bidi/>
        <w:spacing w:after="0" w:line="276" w:lineRule="auto"/>
        <w:rPr>
          <w:ins w:id="3870" w:author="Microsoft account" w:date="2025-10-10T22:41:00Z"/>
          <w:rFonts w:cs="Calibri"/>
          <w:sz w:val="28"/>
          <w:szCs w:val="28"/>
          <w:rtl/>
          <w:lang w:bidi="fa-IR"/>
        </w:rPr>
        <w:pPrChange w:id="3871" w:author="Microsoft account" w:date="2025-10-10T22:41:00Z">
          <w:pPr>
            <w:bidi/>
            <w:spacing w:after="0" w:line="276" w:lineRule="auto"/>
            <w:jc w:val="both"/>
          </w:pPr>
        </w:pPrChange>
      </w:pPr>
      <w:ins w:id="3872" w:author="Microsoft account" w:date="2025-10-10T22:41:00Z">
        <w:r>
          <w:rPr>
            <w:rFonts w:cs="Calibri" w:hint="cs"/>
            <w:sz w:val="28"/>
            <w:szCs w:val="28"/>
            <w:rtl/>
            <w:lang w:bidi="fa-IR"/>
          </w:rPr>
          <w:t>که حتی اون</w:t>
        </w:r>
        <w:r>
          <w:rPr>
            <w:rFonts w:cs="Calibri"/>
            <w:sz w:val="28"/>
            <w:szCs w:val="28"/>
            <w:lang w:bidi="fa-IR"/>
          </w:rPr>
          <w:t>new_key</w:t>
        </w:r>
        <w:r>
          <w:rPr>
            <w:rFonts w:cs="Calibri" w:hint="cs"/>
            <w:sz w:val="28"/>
            <w:szCs w:val="28"/>
            <w:rtl/>
            <w:lang w:bidi="fa-IR"/>
          </w:rPr>
          <w:t xml:space="preserve"> میتونه یه </w:t>
        </w:r>
        <w:r>
          <w:rPr>
            <w:rFonts w:cs="Calibri"/>
            <w:sz w:val="28"/>
            <w:szCs w:val="28"/>
            <w:lang w:bidi="fa-IR"/>
          </w:rPr>
          <w:t>tuple</w:t>
        </w:r>
        <w:r>
          <w:rPr>
            <w:rFonts w:cs="Calibri" w:hint="cs"/>
            <w:sz w:val="28"/>
            <w:szCs w:val="28"/>
            <w:rtl/>
            <w:lang w:bidi="fa-IR"/>
          </w:rPr>
          <w:t xml:space="preserve"> باشه:</w:t>
        </w:r>
      </w:ins>
    </w:p>
    <w:p w14:paraId="642B291E" w14:textId="7F438F37" w:rsidR="00A056F3" w:rsidRDefault="00A056F3">
      <w:pPr>
        <w:bidi/>
        <w:spacing w:after="0" w:line="276" w:lineRule="auto"/>
        <w:rPr>
          <w:ins w:id="3873" w:author="Microsoft account" w:date="2025-10-10T22:41:00Z"/>
          <w:rFonts w:cs="Calibri"/>
          <w:sz w:val="28"/>
          <w:szCs w:val="28"/>
          <w:rtl/>
          <w:lang w:bidi="fa-IR"/>
        </w:rPr>
        <w:pPrChange w:id="3874" w:author="Microsoft account" w:date="2025-10-10T22:41:00Z">
          <w:pPr>
            <w:bidi/>
            <w:spacing w:after="0" w:line="276" w:lineRule="auto"/>
            <w:jc w:val="both"/>
          </w:pPr>
        </w:pPrChange>
      </w:pPr>
      <w:ins w:id="3875" w:author="Microsoft account" w:date="2025-10-10T22:41:00Z">
        <w:r w:rsidRPr="00A056F3">
          <w:rPr>
            <w:rFonts w:cs="Calibri"/>
            <w:noProof/>
            <w:sz w:val="28"/>
            <w:szCs w:val="28"/>
            <w:rPrChange w:id="3876"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bidi/>
        <w:spacing w:after="0" w:line="276" w:lineRule="auto"/>
        <w:rPr>
          <w:ins w:id="3877" w:author="Microsoft account" w:date="2025-10-10T22:41:00Z"/>
          <w:rFonts w:cs="Calibri"/>
          <w:sz w:val="28"/>
          <w:szCs w:val="28"/>
          <w:rtl/>
          <w:lang w:bidi="fa-IR"/>
        </w:rPr>
        <w:pPrChange w:id="3878" w:author="Microsoft account" w:date="2025-10-10T22:41:00Z">
          <w:pPr>
            <w:bidi/>
            <w:spacing w:after="0" w:line="276" w:lineRule="auto"/>
            <w:jc w:val="both"/>
          </w:pPr>
        </w:pPrChange>
      </w:pPr>
    </w:p>
    <w:p w14:paraId="6BCD64CF" w14:textId="6CF32DB3" w:rsidR="00A056F3" w:rsidRDefault="00A056F3">
      <w:pPr>
        <w:bidi/>
        <w:spacing w:after="0" w:line="276" w:lineRule="auto"/>
        <w:rPr>
          <w:ins w:id="3879" w:author="Microsoft account" w:date="2025-10-10T22:43:00Z"/>
          <w:rFonts w:cs="Calibri"/>
          <w:sz w:val="28"/>
          <w:szCs w:val="28"/>
          <w:rtl/>
          <w:lang w:bidi="fa-IR"/>
        </w:rPr>
        <w:pPrChange w:id="3880" w:author="Microsoft account" w:date="2025-10-10T22:41:00Z">
          <w:pPr>
            <w:bidi/>
            <w:spacing w:after="0" w:line="276" w:lineRule="auto"/>
            <w:jc w:val="both"/>
          </w:pPr>
        </w:pPrChange>
      </w:pPr>
      <w:ins w:id="3881" w:author="Microsoft account" w:date="2025-10-10T22:43:00Z">
        <w:r>
          <w:rPr>
            <w:rFonts w:cs="Calibri" w:hint="cs"/>
            <w:sz w:val="28"/>
            <w:szCs w:val="28"/>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bidi/>
        <w:spacing w:after="0" w:line="276" w:lineRule="auto"/>
        <w:rPr>
          <w:ins w:id="3882" w:author="Microsoft account" w:date="2025-10-10T22:43:00Z"/>
          <w:rFonts w:cs="Calibri"/>
          <w:sz w:val="28"/>
          <w:szCs w:val="28"/>
          <w:rtl/>
          <w:lang w:bidi="fa-IR"/>
        </w:rPr>
        <w:pPrChange w:id="3883" w:author="Microsoft account" w:date="2025-10-10T22:43:00Z">
          <w:pPr>
            <w:bidi/>
            <w:spacing w:after="0" w:line="276" w:lineRule="auto"/>
            <w:jc w:val="both"/>
          </w:pPr>
        </w:pPrChange>
      </w:pPr>
    </w:p>
    <w:p w14:paraId="482D1A3F" w14:textId="298C292F" w:rsidR="00A056F3" w:rsidRDefault="00A056F3">
      <w:pPr>
        <w:bidi/>
        <w:spacing w:after="0" w:line="276" w:lineRule="auto"/>
        <w:rPr>
          <w:ins w:id="3884" w:author="Microsoft account" w:date="2025-10-10T22:50:00Z"/>
          <w:rFonts w:cs="Calibri"/>
          <w:sz w:val="28"/>
          <w:szCs w:val="28"/>
          <w:lang w:bidi="fa-IR"/>
        </w:rPr>
        <w:pPrChange w:id="3885" w:author="Microsoft account" w:date="2025-10-10T22:43:00Z">
          <w:pPr>
            <w:bidi/>
            <w:spacing w:after="0" w:line="276" w:lineRule="auto"/>
            <w:jc w:val="both"/>
          </w:pPr>
        </w:pPrChange>
      </w:pPr>
      <w:ins w:id="3886" w:author="Microsoft account" w:date="2025-10-10T22:43:00Z">
        <w:r>
          <w:rPr>
            <w:rFonts w:cs="Calibri" w:hint="cs"/>
            <w:sz w:val="28"/>
            <w:szCs w:val="28"/>
            <w:rtl/>
            <w:lang w:bidi="fa-IR"/>
          </w:rPr>
          <w:t>-</w:t>
        </w:r>
      </w:ins>
      <w:ins w:id="3887" w:author="Microsoft account" w:date="2025-10-10T22:49:00Z">
        <w:r w:rsidR="00007741">
          <w:rPr>
            <w:rFonts w:cs="Calibri" w:hint="cs"/>
            <w:sz w:val="28"/>
            <w:szCs w:val="28"/>
            <w:rtl/>
            <w:lang w:bidi="fa-IR"/>
          </w:rPr>
          <w:t xml:space="preserve">جایی که قراره ازش استفاده کنیم تا این کار رو بکنیم اینجاست </w:t>
        </w:r>
      </w:ins>
      <w:ins w:id="3888" w:author="Microsoft account" w:date="2025-10-10T22:50:00Z">
        <w:r w:rsidR="00007741">
          <w:rPr>
            <w:rFonts w:cs="Calibri" w:hint="cs"/>
            <w:sz w:val="28"/>
            <w:szCs w:val="28"/>
            <w:rtl/>
            <w:lang w:bidi="fa-IR"/>
          </w:rPr>
          <w:t xml:space="preserve">: </w:t>
        </w:r>
        <w:r w:rsidR="00007741">
          <w:rPr>
            <w:rFonts w:cs="Calibri"/>
            <w:sz w:val="28"/>
            <w:szCs w:val="28"/>
            <w:lang w:bidi="fa-IR"/>
          </w:rPr>
          <w:t>pythonanywhere.com</w:t>
        </w:r>
      </w:ins>
    </w:p>
    <w:p w14:paraId="3E7BAC42" w14:textId="6FABE002" w:rsidR="00007741" w:rsidRDefault="00007741">
      <w:pPr>
        <w:bidi/>
        <w:spacing w:after="0" w:line="276" w:lineRule="auto"/>
        <w:rPr>
          <w:ins w:id="3889" w:author="Microsoft account" w:date="2025-10-10T22:50:00Z"/>
          <w:rFonts w:cs="Calibri"/>
          <w:sz w:val="28"/>
          <w:szCs w:val="28"/>
          <w:lang w:bidi="fa-IR"/>
        </w:rPr>
        <w:pPrChange w:id="3890" w:author="Microsoft account" w:date="2025-10-10T22:50:00Z">
          <w:pPr>
            <w:bidi/>
            <w:spacing w:after="0" w:line="276" w:lineRule="auto"/>
            <w:jc w:val="both"/>
          </w:pPr>
        </w:pPrChange>
      </w:pPr>
      <w:ins w:id="3891" w:author="Microsoft account" w:date="2025-10-10T22:50:00Z">
        <w:r w:rsidRPr="00007741">
          <w:rPr>
            <w:rFonts w:cs="Calibri"/>
            <w:noProof/>
            <w:sz w:val="28"/>
            <w:szCs w:val="28"/>
            <w:rPrChange w:id="3892"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bidi/>
        <w:spacing w:after="0" w:line="276" w:lineRule="auto"/>
        <w:rPr>
          <w:ins w:id="3893" w:author="Microsoft account" w:date="2025-10-10T22:50:00Z"/>
          <w:rFonts w:cs="Calibri"/>
          <w:sz w:val="28"/>
          <w:szCs w:val="28"/>
          <w:rtl/>
          <w:lang w:bidi="fa-IR"/>
        </w:rPr>
        <w:pPrChange w:id="3894" w:author="Microsoft account" w:date="2025-10-10T22:50:00Z">
          <w:pPr>
            <w:bidi/>
            <w:spacing w:after="0" w:line="276" w:lineRule="auto"/>
            <w:jc w:val="both"/>
          </w:pPr>
        </w:pPrChange>
      </w:pPr>
      <w:ins w:id="3895" w:author="Microsoft account" w:date="2025-10-10T22:50:00Z">
        <w:r>
          <w:rPr>
            <w:rFonts w:cs="Calibri" w:hint="cs"/>
            <w:sz w:val="28"/>
            <w:szCs w:val="28"/>
            <w:rtl/>
            <w:lang w:bidi="fa-IR"/>
          </w:rPr>
          <w:t>که مثل اینکه رایگانه (</w:t>
        </w:r>
        <w:r>
          <w:rPr>
            <w:rFonts w:cs="Calibri"/>
            <w:sz w:val="28"/>
            <w:szCs w:val="28"/>
            <w:lang w:bidi="fa-IR"/>
          </w:rPr>
          <w:t>hooray</w:t>
        </w:r>
        <w:r>
          <w:rPr>
            <w:rFonts w:cs="Calibri" w:hint="cs"/>
            <w:sz w:val="28"/>
            <w:szCs w:val="28"/>
            <w:rtl/>
            <w:lang w:bidi="fa-IR"/>
          </w:rPr>
          <w:t xml:space="preserve"> ) </w:t>
        </w:r>
        <w:r w:rsidRPr="00007741">
          <w:rPr>
            <w:rFonts w:cs="Calibri"/>
            <w:sz w:val="28"/>
            <w:szCs w:val="28"/>
            <w:lang w:bidi="fa-IR"/>
          </w:rPr>
          <w:sym w:font="Wingdings" w:char="F04A"/>
        </w:r>
      </w:ins>
      <w:ins w:id="3896" w:author="Microsoft account" w:date="2025-10-11T10:05:00Z">
        <w:r w:rsidR="004F0175">
          <w:rPr>
            <w:rFonts w:cs="Calibri" w:hint="cs"/>
            <w:sz w:val="28"/>
            <w:szCs w:val="28"/>
            <w:rtl/>
            <w:lang w:bidi="fa-IR"/>
          </w:rPr>
          <w:t xml:space="preserve"> (</w:t>
        </w:r>
        <w:r w:rsidR="004F0175">
          <w:rPr>
            <w:rFonts w:cs="Calibri" w:hint="cs"/>
            <w:sz w:val="18"/>
            <w:szCs w:val="18"/>
            <w:rtl/>
            <w:lang w:bidi="fa-IR"/>
          </w:rPr>
          <w:t xml:space="preserve">به ازای یک حساب میتونیم 1 </w:t>
        </w:r>
        <w:r w:rsidR="004F0175">
          <w:rPr>
            <w:rFonts w:cs="Calibri"/>
            <w:sz w:val="18"/>
            <w:szCs w:val="18"/>
            <w:lang w:bidi="fa-IR"/>
          </w:rPr>
          <w:t>daily task</w:t>
        </w:r>
        <w:r w:rsidR="004F0175">
          <w:rPr>
            <w:rFonts w:cs="Calibri" w:hint="cs"/>
            <w:sz w:val="18"/>
            <w:szCs w:val="18"/>
            <w:rtl/>
            <w:lang w:bidi="fa-IR"/>
          </w:rPr>
          <w:t xml:space="preserve"> داشته باشیم که برناممون رو روی سرور اجرا کنه و مثلا خروجی بفرسته و از این چیزا. تا </w:t>
        </w:r>
        <w:r w:rsidR="004F0175">
          <w:rPr>
            <w:rFonts w:cs="Calibri"/>
            <w:sz w:val="18"/>
            <w:szCs w:val="18"/>
            <w:lang w:bidi="fa-IR"/>
          </w:rPr>
          <w:t>500MB</w:t>
        </w:r>
        <w:r w:rsidR="004F0175">
          <w:rPr>
            <w:rFonts w:cs="Calibri" w:hint="cs"/>
            <w:sz w:val="18"/>
            <w:szCs w:val="18"/>
            <w:rtl/>
            <w:lang w:bidi="fa-IR"/>
          </w:rPr>
          <w:t xml:space="preserve"> هم میتونی فایل بزاری بالا. </w:t>
        </w:r>
        <w:r w:rsidR="004F0175">
          <w:rPr>
            <w:rFonts w:cs="Calibri" w:hint="cs"/>
            <w:sz w:val="28"/>
            <w:szCs w:val="28"/>
            <w:rtl/>
            <w:lang w:bidi="fa-IR"/>
          </w:rPr>
          <w:t>)</w:t>
        </w:r>
      </w:ins>
    </w:p>
    <w:p w14:paraId="262D8EA7" w14:textId="77777777" w:rsidR="00007741" w:rsidRDefault="00007741">
      <w:pPr>
        <w:bidi/>
        <w:spacing w:after="0" w:line="276" w:lineRule="auto"/>
        <w:rPr>
          <w:ins w:id="3897" w:author="Microsoft account" w:date="2025-10-10T22:50:00Z"/>
          <w:rFonts w:cs="Calibri"/>
          <w:sz w:val="28"/>
          <w:szCs w:val="28"/>
          <w:rtl/>
          <w:lang w:bidi="fa-IR"/>
        </w:rPr>
        <w:pPrChange w:id="3898" w:author="Microsoft account" w:date="2025-10-10T22:50:00Z">
          <w:pPr>
            <w:bidi/>
            <w:spacing w:after="0" w:line="276" w:lineRule="auto"/>
            <w:jc w:val="both"/>
          </w:pPr>
        </w:pPrChange>
      </w:pPr>
    </w:p>
    <w:p w14:paraId="3CC66859" w14:textId="58F0C9B0" w:rsidR="00007741" w:rsidRDefault="00007741">
      <w:pPr>
        <w:bidi/>
        <w:spacing w:after="0" w:line="276" w:lineRule="auto"/>
        <w:rPr>
          <w:ins w:id="3899" w:author="Microsoft account" w:date="2025-10-10T23:39:00Z"/>
          <w:rFonts w:cs="Calibri"/>
          <w:sz w:val="28"/>
          <w:szCs w:val="28"/>
          <w:rtl/>
          <w:lang w:bidi="fa-IR"/>
        </w:rPr>
        <w:pPrChange w:id="3900" w:author="Microsoft account" w:date="2025-10-10T22:50:00Z">
          <w:pPr>
            <w:bidi/>
            <w:spacing w:after="0" w:line="276" w:lineRule="auto"/>
            <w:jc w:val="both"/>
          </w:pPr>
        </w:pPrChange>
      </w:pPr>
      <w:ins w:id="3901" w:author="Microsoft account" w:date="2025-10-10T22:50:00Z">
        <w:r>
          <w:rPr>
            <w:rFonts w:cs="Calibri" w:hint="cs"/>
            <w:sz w:val="28"/>
            <w:szCs w:val="28"/>
            <w:rtl/>
            <w:lang w:bidi="fa-IR"/>
          </w:rPr>
          <w:t>-</w:t>
        </w:r>
      </w:ins>
      <w:ins w:id="3902" w:author="Microsoft account" w:date="2025-10-10T23:38:00Z">
        <w:r w:rsidR="00713895">
          <w:rPr>
            <w:rFonts w:cs="Calibri" w:hint="cs"/>
            <w:sz w:val="28"/>
            <w:szCs w:val="28"/>
            <w:rtl/>
            <w:lang w:bidi="fa-IR"/>
          </w:rPr>
          <w:t xml:space="preserve">خب تونستیم برنامه رو </w:t>
        </w:r>
        <w:r w:rsidR="00713895">
          <w:rPr>
            <w:rFonts w:cs="Calibri"/>
            <w:sz w:val="28"/>
            <w:szCs w:val="28"/>
            <w:lang w:bidi="fa-IR"/>
          </w:rPr>
          <w:t>host</w:t>
        </w:r>
      </w:ins>
      <w:ins w:id="3903" w:author="Microsoft account" w:date="2025-10-10T23:39:00Z">
        <w:r w:rsidR="00713895">
          <w:rPr>
            <w:rFonts w:cs="Calibri" w:hint="cs"/>
            <w:sz w:val="28"/>
            <w:szCs w:val="28"/>
            <w:rtl/>
            <w:lang w:bidi="fa-IR"/>
          </w:rPr>
          <w:t xml:space="preserve"> کنیم که اجرا بشه، یعنی بهتر بگم تونستیم کاری کنیم که روی اون </w:t>
        </w:r>
        <w:r w:rsidR="00713895">
          <w:rPr>
            <w:rFonts w:cs="Calibri"/>
            <w:sz w:val="28"/>
            <w:szCs w:val="28"/>
            <w:lang w:bidi="fa-IR"/>
          </w:rPr>
          <w:t>server</w:t>
        </w:r>
        <w:r w:rsidR="00713895">
          <w:rPr>
            <w:rFonts w:cs="Calibri" w:hint="cs"/>
            <w:sz w:val="28"/>
            <w:szCs w:val="28"/>
            <w:rtl/>
            <w:lang w:bidi="fa-IR"/>
          </w:rPr>
          <w:t xml:space="preserve"> اجرا بشه . </w:t>
        </w:r>
        <w:r w:rsidR="00713895">
          <w:rPr>
            <w:rFonts w:cs="Calibri"/>
            <w:sz w:val="28"/>
            <w:szCs w:val="28"/>
            <w:rtl/>
            <w:lang w:bidi="fa-IR"/>
          </w:rPr>
          <w:fldChar w:fldCharType="begin"/>
        </w:r>
        <w:r w:rsidR="00713895">
          <w:rPr>
            <w:rFonts w:cs="Calibri"/>
            <w:sz w:val="28"/>
            <w:szCs w:val="28"/>
            <w:rtl/>
            <w:lang w:bidi="fa-IR"/>
          </w:rPr>
          <w:instrText xml:space="preserve"> </w:instrText>
        </w:r>
        <w:r w:rsidR="00713895">
          <w:rPr>
            <w:rFonts w:cs="Calibri"/>
            <w:sz w:val="28"/>
            <w:szCs w:val="28"/>
            <w:lang w:bidi="fa-IR"/>
          </w:rPr>
          <w:instrText>HYPERLINK</w:instrText>
        </w:r>
        <w:r w:rsidR="00713895">
          <w:rPr>
            <w:rFonts w:cs="Calibri"/>
            <w:sz w:val="28"/>
            <w:szCs w:val="28"/>
            <w:rtl/>
            <w:lang w:bidi="fa-IR"/>
          </w:rPr>
          <w:instrText xml:space="preserve"> "</w:instrText>
        </w:r>
        <w:r w:rsidR="00713895">
          <w:rPr>
            <w:rFonts w:cs="Calibri"/>
            <w:sz w:val="28"/>
            <w:szCs w:val="28"/>
            <w:lang w:bidi="fa-IR"/>
          </w:rPr>
          <w:instrText>https://www.pythonanywhere.com/user/erfawnhy1/tasks_tab</w:instrText>
        </w:r>
        <w:r w:rsidR="00713895">
          <w:rPr>
            <w:rFonts w:cs="Calibri"/>
            <w:sz w:val="28"/>
            <w:szCs w:val="28"/>
            <w:rtl/>
            <w:lang w:bidi="fa-IR"/>
          </w:rPr>
          <w:instrText xml:space="preserve">/" </w:instrText>
        </w:r>
        <w:r w:rsidR="00713895">
          <w:rPr>
            <w:rFonts w:cs="Calibri"/>
            <w:sz w:val="28"/>
            <w:szCs w:val="28"/>
            <w:rtl/>
            <w:lang w:bidi="fa-IR"/>
          </w:rPr>
          <w:fldChar w:fldCharType="separate"/>
        </w:r>
        <w:r w:rsidR="00713895" w:rsidRPr="00713895">
          <w:rPr>
            <w:rStyle w:val="Hyperlink"/>
            <w:rFonts w:cs="Calibri" w:hint="cs"/>
            <w:sz w:val="28"/>
            <w:szCs w:val="28"/>
            <w:rtl/>
            <w:lang w:bidi="fa-IR"/>
          </w:rPr>
          <w:t>لینک</w:t>
        </w:r>
        <w:r w:rsidR="00713895">
          <w:rPr>
            <w:rFonts w:cs="Calibri"/>
            <w:sz w:val="28"/>
            <w:szCs w:val="28"/>
            <w:rtl/>
            <w:lang w:bidi="fa-IR"/>
          </w:rPr>
          <w:fldChar w:fldCharType="end"/>
        </w:r>
      </w:ins>
    </w:p>
    <w:p w14:paraId="28764F1D" w14:textId="11D64DCF" w:rsidR="00713895" w:rsidRDefault="00713895">
      <w:pPr>
        <w:bidi/>
        <w:spacing w:after="0" w:line="276" w:lineRule="auto"/>
        <w:rPr>
          <w:ins w:id="3904" w:author="Microsoft account" w:date="2025-10-10T23:41:00Z"/>
          <w:rFonts w:cs="Calibri"/>
          <w:sz w:val="28"/>
          <w:szCs w:val="28"/>
          <w:rtl/>
          <w:lang w:bidi="fa-IR"/>
        </w:rPr>
        <w:pPrChange w:id="3905" w:author="Microsoft account" w:date="2025-10-10T23:39:00Z">
          <w:pPr>
            <w:bidi/>
            <w:spacing w:after="0" w:line="276" w:lineRule="auto"/>
            <w:jc w:val="both"/>
          </w:pPr>
        </w:pPrChange>
      </w:pPr>
      <w:ins w:id="3906" w:author="Microsoft account" w:date="2025-10-10T23:39:00Z">
        <w:r>
          <w:rPr>
            <w:rFonts w:cs="Calibri" w:hint="cs"/>
            <w:sz w:val="28"/>
            <w:szCs w:val="28"/>
            <w:rtl/>
            <w:lang w:bidi="fa-IR"/>
          </w:rPr>
          <w:t>خیلی کارای جالبی میشه باهاش کرد. باید بعدا درموردش بیشتر فکر کنیم که چه کارهایی.</w:t>
        </w:r>
      </w:ins>
      <w:ins w:id="3907" w:author="Microsoft account" w:date="2025-10-10T23:40:00Z">
        <w:r w:rsidR="005535C7">
          <w:rPr>
            <w:rFonts w:cs="Calibri" w:hint="cs"/>
            <w:sz w:val="28"/>
            <w:szCs w:val="28"/>
            <w:rtl/>
            <w:lang w:bidi="fa-IR"/>
          </w:rPr>
          <w:t xml:space="preserve"> فقط نکته ای که هست باید اول روی </w:t>
        </w:r>
        <w:r w:rsidR="005535C7">
          <w:rPr>
            <w:rFonts w:cs="Calibri"/>
            <w:sz w:val="28"/>
            <w:szCs w:val="28"/>
            <w:lang w:bidi="fa-IR"/>
          </w:rPr>
          <w:t>console</w:t>
        </w:r>
        <w:r w:rsidR="005535C7">
          <w:rPr>
            <w:rFonts w:cs="Calibri" w:hint="cs"/>
            <w:sz w:val="28"/>
            <w:szCs w:val="28"/>
            <w:rtl/>
            <w:lang w:bidi="fa-IR"/>
          </w:rPr>
          <w:t xml:space="preserve"> یبار اجرا بگیریم که آدرس دهی هاشو درست انجام بدیم، بعد که مطمئن شدیم فلان </w:t>
        </w:r>
        <w:r w:rsidR="005535C7">
          <w:rPr>
            <w:rFonts w:cs="Calibri"/>
            <w:sz w:val="28"/>
            <w:szCs w:val="28"/>
            <w:lang w:bidi="fa-IR"/>
          </w:rPr>
          <w:t>script</w:t>
        </w:r>
        <w:r w:rsidR="005535C7">
          <w:rPr>
            <w:rFonts w:cs="Calibri" w:hint="cs"/>
            <w:sz w:val="28"/>
            <w:szCs w:val="28"/>
            <w:rtl/>
            <w:lang w:bidi="fa-IR"/>
          </w:rPr>
          <w:t xml:space="preserve"> باعث میشه که این کار انجام بشه اون زمان </w:t>
        </w:r>
      </w:ins>
      <w:ins w:id="3908" w:author="Microsoft account" w:date="2025-10-10T23:41:00Z">
        <w:r w:rsidR="005535C7">
          <w:rPr>
            <w:rFonts w:cs="Calibri"/>
            <w:sz w:val="28"/>
            <w:szCs w:val="28"/>
            <w:lang w:bidi="fa-IR"/>
          </w:rPr>
          <w:t>schedule</w:t>
        </w:r>
        <w:r w:rsidR="005535C7">
          <w:rPr>
            <w:rFonts w:cs="Calibri" w:hint="cs"/>
            <w:sz w:val="28"/>
            <w:szCs w:val="28"/>
            <w:rtl/>
            <w:lang w:bidi="fa-IR"/>
          </w:rPr>
          <w:t xml:space="preserve"> میکنیم. </w:t>
        </w:r>
      </w:ins>
    </w:p>
    <w:p w14:paraId="5C3FACD5" w14:textId="77777777" w:rsidR="005535C7" w:rsidRDefault="005535C7">
      <w:pPr>
        <w:bidi/>
        <w:spacing w:after="0" w:line="276" w:lineRule="auto"/>
        <w:rPr>
          <w:ins w:id="3909" w:author="Microsoft account" w:date="2025-10-10T23:42:00Z"/>
          <w:rFonts w:cs="Calibri"/>
          <w:sz w:val="28"/>
          <w:szCs w:val="28"/>
          <w:rtl/>
          <w:lang w:bidi="fa-IR"/>
        </w:rPr>
        <w:pPrChange w:id="3910" w:author="Microsoft account" w:date="2025-10-10T23:41:00Z">
          <w:pPr>
            <w:bidi/>
            <w:spacing w:after="0" w:line="276" w:lineRule="auto"/>
            <w:jc w:val="both"/>
          </w:pPr>
        </w:pPrChange>
      </w:pPr>
    </w:p>
    <w:p w14:paraId="77B3A7CF" w14:textId="3DF44A23" w:rsidR="00F050EA" w:rsidRDefault="00F050EA">
      <w:pPr>
        <w:bidi/>
        <w:spacing w:after="0" w:line="276" w:lineRule="auto"/>
        <w:rPr>
          <w:ins w:id="3911" w:author="Microsoft account" w:date="2025-10-10T23:39:00Z"/>
          <w:rFonts w:cs="Calibri"/>
          <w:sz w:val="28"/>
          <w:szCs w:val="28"/>
          <w:lang w:bidi="fa-IR"/>
        </w:rPr>
        <w:pPrChange w:id="3912" w:author="Microsoft account" w:date="2025-10-10T23:42:00Z">
          <w:pPr>
            <w:bidi/>
            <w:spacing w:after="0" w:line="276" w:lineRule="auto"/>
            <w:jc w:val="both"/>
          </w:pPr>
        </w:pPrChange>
      </w:pPr>
      <w:ins w:id="3913" w:author="Microsoft account" w:date="2025-10-10T23:42:00Z">
        <w:r>
          <w:rPr>
            <w:rFonts w:cs="Calibri" w:hint="cs"/>
            <w:sz w:val="28"/>
            <w:szCs w:val="28"/>
            <w:rtl/>
            <w:lang w:bidi="fa-IR"/>
          </w:rPr>
          <w:t xml:space="preserve">تا انتهای </w:t>
        </w:r>
        <w:r>
          <w:rPr>
            <w:rFonts w:cs="Calibri"/>
            <w:sz w:val="28"/>
            <w:szCs w:val="28"/>
            <w:lang w:bidi="fa-IR"/>
          </w:rPr>
          <w:t>Day032</w:t>
        </w:r>
      </w:ins>
    </w:p>
    <w:p w14:paraId="628939B0" w14:textId="77777777" w:rsidR="00713895" w:rsidRDefault="00713895">
      <w:pPr>
        <w:bidi/>
        <w:spacing w:after="0" w:line="276" w:lineRule="auto"/>
        <w:rPr>
          <w:ins w:id="3914" w:author="Microsoft account" w:date="2025-10-10T23:39:00Z"/>
          <w:rFonts w:cs="Calibri"/>
          <w:sz w:val="28"/>
          <w:szCs w:val="28"/>
          <w:rtl/>
          <w:lang w:bidi="fa-IR"/>
        </w:rPr>
        <w:pPrChange w:id="3915" w:author="Microsoft account" w:date="2025-10-10T23:39:00Z">
          <w:pPr>
            <w:bidi/>
            <w:spacing w:after="0" w:line="276" w:lineRule="auto"/>
            <w:jc w:val="both"/>
          </w:pPr>
        </w:pPrChange>
      </w:pPr>
    </w:p>
    <w:p w14:paraId="024530D8" w14:textId="336F7B5A" w:rsidR="00713895" w:rsidRDefault="00713895">
      <w:pPr>
        <w:bidi/>
        <w:spacing w:after="0" w:line="276" w:lineRule="auto"/>
        <w:rPr>
          <w:ins w:id="3916" w:author="Microsoft account" w:date="2025-10-10T18:14:00Z"/>
          <w:rFonts w:cs="Calibri"/>
          <w:sz w:val="28"/>
          <w:szCs w:val="28"/>
          <w:rtl/>
          <w:lang w:bidi="fa-IR"/>
        </w:rPr>
        <w:pPrChange w:id="3917" w:author="Microsoft account" w:date="2025-10-10T23:39:00Z">
          <w:pPr>
            <w:bidi/>
            <w:spacing w:after="0" w:line="276" w:lineRule="auto"/>
            <w:jc w:val="both"/>
          </w:pPr>
        </w:pPrChange>
      </w:pPr>
      <w:ins w:id="3918" w:author="Microsoft account" w:date="2025-10-10T23:39:00Z">
        <w:r>
          <w:rPr>
            <w:rFonts w:cs="Calibri" w:hint="cs"/>
            <w:sz w:val="28"/>
            <w:szCs w:val="28"/>
            <w:rtl/>
            <w:lang w:bidi="fa-IR"/>
          </w:rPr>
          <w:t>-</w:t>
        </w:r>
      </w:ins>
    </w:p>
    <w:p w14:paraId="56AE9ADF" w14:textId="77777777" w:rsidR="009F13CD" w:rsidRDefault="009F13CD">
      <w:pPr>
        <w:bidi/>
        <w:spacing w:after="0" w:line="276" w:lineRule="auto"/>
        <w:rPr>
          <w:ins w:id="3919" w:author="Microsoft account" w:date="2025-10-10T18:14:00Z"/>
          <w:rFonts w:cs="Calibri"/>
          <w:sz w:val="28"/>
          <w:szCs w:val="28"/>
          <w:rtl/>
          <w:lang w:bidi="fa-IR"/>
        </w:rPr>
        <w:pPrChange w:id="3920" w:author="Microsoft account" w:date="2025-10-10T18:14:00Z">
          <w:pPr>
            <w:bidi/>
            <w:spacing w:after="0" w:line="276" w:lineRule="auto"/>
            <w:jc w:val="both"/>
          </w:pPr>
        </w:pPrChange>
      </w:pPr>
    </w:p>
    <w:p w14:paraId="03783834" w14:textId="77777777" w:rsidR="009F13CD" w:rsidRDefault="009F13CD">
      <w:pPr>
        <w:bidi/>
        <w:spacing w:after="0" w:line="276" w:lineRule="auto"/>
        <w:rPr>
          <w:ins w:id="3921" w:author="Microsoft account" w:date="2025-10-10T18:14:00Z"/>
          <w:rFonts w:cs="Calibri"/>
          <w:sz w:val="28"/>
          <w:szCs w:val="28"/>
          <w:rtl/>
          <w:lang w:bidi="fa-IR"/>
        </w:rPr>
        <w:pPrChange w:id="3922" w:author="Microsoft account" w:date="2025-10-10T18:14:00Z">
          <w:pPr>
            <w:bidi/>
            <w:spacing w:after="0" w:line="276" w:lineRule="auto"/>
            <w:jc w:val="both"/>
          </w:pPr>
        </w:pPrChange>
      </w:pPr>
    </w:p>
    <w:p w14:paraId="3610D88A" w14:textId="77777777" w:rsidR="009F13CD" w:rsidRDefault="009F13CD">
      <w:pPr>
        <w:bidi/>
        <w:spacing w:after="0" w:line="276" w:lineRule="auto"/>
        <w:rPr>
          <w:ins w:id="3923" w:author="Microsoft account" w:date="2025-10-10T18:14:00Z"/>
          <w:rFonts w:cs="Calibri"/>
          <w:sz w:val="28"/>
          <w:szCs w:val="28"/>
          <w:rtl/>
          <w:lang w:bidi="fa-IR"/>
        </w:rPr>
        <w:pPrChange w:id="3924" w:author="Microsoft account" w:date="2025-10-10T18:14:00Z">
          <w:pPr>
            <w:bidi/>
            <w:spacing w:after="0" w:line="276" w:lineRule="auto"/>
            <w:jc w:val="both"/>
          </w:pPr>
        </w:pPrChange>
      </w:pPr>
    </w:p>
    <w:p w14:paraId="3F500212" w14:textId="77777777" w:rsidR="009F13CD" w:rsidRDefault="009F13CD">
      <w:pPr>
        <w:bidi/>
        <w:spacing w:after="0" w:line="276" w:lineRule="auto"/>
        <w:rPr>
          <w:ins w:id="3925" w:author="Microsoft account" w:date="2025-10-10T18:14:00Z"/>
          <w:rFonts w:cs="Calibri"/>
          <w:sz w:val="28"/>
          <w:szCs w:val="28"/>
          <w:rtl/>
          <w:lang w:bidi="fa-IR"/>
        </w:rPr>
        <w:pPrChange w:id="3926" w:author="Microsoft account" w:date="2025-10-10T18:14:00Z">
          <w:pPr>
            <w:bidi/>
            <w:spacing w:after="0" w:line="276" w:lineRule="auto"/>
            <w:jc w:val="both"/>
          </w:pPr>
        </w:pPrChange>
      </w:pPr>
    </w:p>
    <w:p w14:paraId="7B6C4181" w14:textId="77777777" w:rsidR="009F13CD" w:rsidRDefault="009F13CD">
      <w:pPr>
        <w:bidi/>
        <w:spacing w:after="0" w:line="276" w:lineRule="auto"/>
        <w:rPr>
          <w:ins w:id="3927" w:author="Microsoft account" w:date="2025-10-10T18:14:00Z"/>
          <w:rFonts w:cs="Calibri"/>
          <w:sz w:val="28"/>
          <w:szCs w:val="28"/>
          <w:rtl/>
          <w:lang w:bidi="fa-IR"/>
        </w:rPr>
        <w:pPrChange w:id="3928" w:author="Microsoft account" w:date="2025-10-10T18:14:00Z">
          <w:pPr>
            <w:bidi/>
            <w:spacing w:after="0" w:line="276" w:lineRule="auto"/>
            <w:jc w:val="both"/>
          </w:pPr>
        </w:pPrChange>
      </w:pPr>
    </w:p>
    <w:p w14:paraId="0319F152" w14:textId="154B8938" w:rsidR="009F13CD" w:rsidRDefault="009F13CD">
      <w:pPr>
        <w:spacing w:after="0" w:line="240" w:lineRule="auto"/>
        <w:rPr>
          <w:ins w:id="3929" w:author="Microsoft account" w:date="2025-10-10T18:14:00Z"/>
          <w:rFonts w:cs="Calibri"/>
          <w:sz w:val="28"/>
          <w:szCs w:val="28"/>
          <w:rtl/>
          <w:lang w:bidi="fa-IR"/>
        </w:rPr>
      </w:pPr>
      <w:ins w:id="3930" w:author="Microsoft account" w:date="2025-10-10T18:14:00Z">
        <w:r>
          <w:rPr>
            <w:rFonts w:cs="Calibri"/>
            <w:sz w:val="28"/>
            <w:szCs w:val="28"/>
            <w:rtl/>
            <w:lang w:bidi="fa-IR"/>
          </w:rPr>
          <w:br w:type="page"/>
        </w:r>
      </w:ins>
    </w:p>
    <w:p w14:paraId="0DDBE631" w14:textId="7BCA6102" w:rsidR="009F13CD" w:rsidRDefault="004F0175">
      <w:pPr>
        <w:bidi/>
        <w:spacing w:after="0" w:line="276" w:lineRule="auto"/>
        <w:rPr>
          <w:ins w:id="3931" w:author="Microsoft account" w:date="2025-10-11T10:07:00Z"/>
          <w:rFonts w:cs="Calibri"/>
          <w:sz w:val="28"/>
          <w:szCs w:val="28"/>
          <w:rtl/>
          <w:lang w:bidi="fa-IR"/>
        </w:rPr>
        <w:pPrChange w:id="3932" w:author="Microsoft account" w:date="2025-10-10T18:14:00Z">
          <w:pPr>
            <w:bidi/>
            <w:spacing w:after="0" w:line="276" w:lineRule="auto"/>
            <w:jc w:val="both"/>
          </w:pPr>
        </w:pPrChange>
      </w:pPr>
      <w:bookmarkStart w:id="3933" w:name="I4040719"/>
      <w:ins w:id="3934" w:author="Microsoft account" w:date="2025-10-11T10:07:00Z">
        <w:r>
          <w:rPr>
            <w:rFonts w:cs="Calibri" w:hint="cs"/>
            <w:sz w:val="28"/>
            <w:szCs w:val="28"/>
            <w:rtl/>
            <w:lang w:bidi="fa-IR"/>
          </w:rPr>
          <w:lastRenderedPageBreak/>
          <w:t>ادامه</w:t>
        </w:r>
      </w:ins>
    </w:p>
    <w:bookmarkEnd w:id="3933"/>
    <w:p w14:paraId="5FAFF156" w14:textId="77777777" w:rsidR="004F0175" w:rsidRDefault="004F0175">
      <w:pPr>
        <w:bidi/>
        <w:spacing w:after="0" w:line="276" w:lineRule="auto"/>
        <w:rPr>
          <w:ins w:id="3935" w:author="Microsoft account" w:date="2025-10-11T10:07:00Z"/>
          <w:rFonts w:cs="Calibri"/>
          <w:sz w:val="28"/>
          <w:szCs w:val="28"/>
          <w:rtl/>
          <w:lang w:bidi="fa-IR"/>
        </w:rPr>
        <w:pPrChange w:id="3936" w:author="Microsoft account" w:date="2025-10-11T10:07:00Z">
          <w:pPr>
            <w:bidi/>
            <w:spacing w:after="0" w:line="276" w:lineRule="auto"/>
            <w:jc w:val="both"/>
          </w:pPr>
        </w:pPrChange>
      </w:pPr>
    </w:p>
    <w:p w14:paraId="1DF871BB" w14:textId="024EEE66" w:rsidR="004F0175" w:rsidRDefault="004F0175">
      <w:pPr>
        <w:bidi/>
        <w:spacing w:after="0" w:line="276" w:lineRule="auto"/>
        <w:rPr>
          <w:ins w:id="3937" w:author="Microsoft account" w:date="2025-10-11T10:22:00Z"/>
          <w:rFonts w:cs="Calibri"/>
          <w:sz w:val="28"/>
          <w:szCs w:val="28"/>
          <w:rtl/>
          <w:lang w:bidi="fa-IR"/>
        </w:rPr>
        <w:pPrChange w:id="3938" w:author="Microsoft account" w:date="2025-10-11T10:07:00Z">
          <w:pPr>
            <w:bidi/>
            <w:spacing w:after="0" w:line="276" w:lineRule="auto"/>
            <w:jc w:val="both"/>
          </w:pPr>
        </w:pPrChange>
      </w:pPr>
      <w:ins w:id="3939" w:author="Microsoft account" w:date="2025-10-11T10:07:00Z">
        <w:r>
          <w:rPr>
            <w:rFonts w:cs="Calibri" w:hint="cs"/>
            <w:sz w:val="28"/>
            <w:szCs w:val="28"/>
            <w:rtl/>
            <w:lang w:bidi="fa-IR"/>
          </w:rPr>
          <w:t>-</w:t>
        </w:r>
      </w:ins>
      <w:ins w:id="3940" w:author="Microsoft account" w:date="2025-10-11T10:20:00Z">
        <w:r w:rsidR="00100BE5">
          <w:rPr>
            <w:rFonts w:cs="Calibri" w:hint="cs"/>
            <w:sz w:val="28"/>
            <w:szCs w:val="28"/>
            <w:rtl/>
            <w:lang w:bidi="fa-IR"/>
          </w:rPr>
          <w:t xml:space="preserve">یذره با قابلیت های </w:t>
        </w:r>
      </w:ins>
      <w:ins w:id="3941" w:author="Microsoft account" w:date="2025-10-11T10:21:00Z">
        <w:r w:rsidR="00100BE5">
          <w:rPr>
            <w:rFonts w:cs="Calibri"/>
            <w:sz w:val="28"/>
            <w:szCs w:val="28"/>
            <w:lang w:bidi="fa-IR"/>
          </w:rPr>
          <w:t>notebooklm</w:t>
        </w:r>
        <w:r w:rsidR="00100BE5">
          <w:rPr>
            <w:rFonts w:cs="Calibri" w:hint="cs"/>
            <w:sz w:val="28"/>
            <w:szCs w:val="28"/>
            <w:rtl/>
            <w:lang w:bidi="fa-IR"/>
          </w:rPr>
          <w:t xml:space="preserve"> ور رفتم و متوجه شدم میشه بهش این چیزایی که مینویسیم میخوایم مرور کنیم رو بدیم و اون برامون طی چند دقیقه </w:t>
        </w:r>
        <w:r w:rsidR="00100BE5">
          <w:rPr>
            <w:rFonts w:cs="Calibri"/>
            <w:sz w:val="28"/>
            <w:szCs w:val="28"/>
            <w:lang w:bidi="fa-IR"/>
          </w:rPr>
          <w:t>podcast</w:t>
        </w:r>
        <w:r w:rsidR="00100BE5">
          <w:rPr>
            <w:rFonts w:cs="Calibri" w:hint="cs"/>
            <w:sz w:val="28"/>
            <w:szCs w:val="28"/>
            <w:rtl/>
            <w:lang w:bidi="fa-IR"/>
          </w:rPr>
          <w:t xml:space="preserve"> ش میکنه و میشه گوش کرد. حتی میتونه سوال های 4 گزینه ای خفن تولید کنه به همراه </w:t>
        </w:r>
      </w:ins>
      <w:ins w:id="3942" w:author="Microsoft account" w:date="2025-10-11T10:22:00Z">
        <w:r w:rsidR="00100BE5">
          <w:rPr>
            <w:rFonts w:cs="Calibri"/>
            <w:sz w:val="28"/>
            <w:szCs w:val="28"/>
            <w:lang w:bidi="fa-IR"/>
          </w:rPr>
          <w:t>hint</w:t>
        </w:r>
        <w:r w:rsidR="00100BE5">
          <w:rPr>
            <w:rFonts w:cs="Calibri" w:hint="cs"/>
            <w:sz w:val="28"/>
            <w:szCs w:val="28"/>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bidi/>
        <w:spacing w:after="0" w:line="276" w:lineRule="auto"/>
        <w:rPr>
          <w:ins w:id="3943" w:author="Microsoft account" w:date="2025-10-11T10:22:00Z"/>
          <w:rFonts w:cs="Calibri"/>
          <w:sz w:val="28"/>
          <w:szCs w:val="28"/>
          <w:rtl/>
          <w:lang w:bidi="fa-IR"/>
        </w:rPr>
        <w:pPrChange w:id="3944" w:author="Microsoft account" w:date="2025-10-11T10:22:00Z">
          <w:pPr>
            <w:bidi/>
            <w:spacing w:after="0" w:line="276" w:lineRule="auto"/>
            <w:jc w:val="both"/>
          </w:pPr>
        </w:pPrChange>
      </w:pPr>
    </w:p>
    <w:p w14:paraId="291C62F2" w14:textId="78BF0660" w:rsidR="00100BE5" w:rsidRDefault="00100BE5">
      <w:pPr>
        <w:bidi/>
        <w:spacing w:after="0" w:line="276" w:lineRule="auto"/>
        <w:rPr>
          <w:ins w:id="3945" w:author="Microsoft account" w:date="2025-10-11T10:22:00Z"/>
          <w:rFonts w:cs="Calibri"/>
          <w:sz w:val="28"/>
          <w:szCs w:val="28"/>
          <w:lang w:bidi="fa-IR"/>
        </w:rPr>
        <w:pPrChange w:id="3946" w:author="Microsoft account" w:date="2025-10-11T10:22:00Z">
          <w:pPr>
            <w:bidi/>
            <w:spacing w:after="0" w:line="276" w:lineRule="auto"/>
            <w:jc w:val="both"/>
          </w:pPr>
        </w:pPrChange>
      </w:pPr>
      <w:ins w:id="3947" w:author="Microsoft account" w:date="2025-10-11T10:22:00Z">
        <w:r>
          <w:rPr>
            <w:rFonts w:cs="Calibri" w:hint="cs"/>
            <w:sz w:val="28"/>
            <w:szCs w:val="28"/>
            <w:rtl/>
            <w:lang w:bidi="fa-IR"/>
          </w:rPr>
          <w:t>-</w:t>
        </w:r>
        <w:r>
          <w:rPr>
            <w:rFonts w:cs="Calibri"/>
            <w:sz w:val="28"/>
            <w:szCs w:val="28"/>
            <w:lang w:bidi="fa-IR"/>
          </w:rPr>
          <w:t>start Day033</w:t>
        </w:r>
      </w:ins>
    </w:p>
    <w:p w14:paraId="1FFAEF67" w14:textId="3F101A9E" w:rsidR="00100BE5" w:rsidRDefault="00100BE5">
      <w:pPr>
        <w:bidi/>
        <w:spacing w:after="0" w:line="276" w:lineRule="auto"/>
        <w:rPr>
          <w:ins w:id="3948" w:author="Microsoft account" w:date="2025-10-11T10:23:00Z"/>
          <w:rFonts w:cs="Calibri"/>
          <w:sz w:val="28"/>
          <w:szCs w:val="28"/>
          <w:lang w:bidi="fa-IR"/>
        </w:rPr>
        <w:pPrChange w:id="3949" w:author="Microsoft account" w:date="2025-10-11T10:22:00Z">
          <w:pPr>
            <w:bidi/>
            <w:spacing w:after="0" w:line="276" w:lineRule="auto"/>
            <w:jc w:val="both"/>
          </w:pPr>
        </w:pPrChange>
      </w:pPr>
      <w:ins w:id="3950" w:author="Microsoft account" w:date="2025-10-11T10:23:00Z">
        <w:r>
          <w:rPr>
            <w:rFonts w:cs="Calibri"/>
            <w:sz w:val="28"/>
            <w:szCs w:val="28"/>
            <w:lang w:bidi="fa-IR"/>
          </w:rPr>
          <w:t>Application Programming Interface</w:t>
        </w:r>
        <w:r>
          <w:rPr>
            <w:rFonts w:cs="Calibri" w:hint="cs"/>
            <w:sz w:val="28"/>
            <w:szCs w:val="28"/>
            <w:rtl/>
            <w:lang w:bidi="fa-IR"/>
          </w:rPr>
          <w:t xml:space="preserve"> یا همون </w:t>
        </w:r>
        <w:r>
          <w:rPr>
            <w:rFonts w:cs="Calibri"/>
            <w:sz w:val="28"/>
            <w:szCs w:val="28"/>
            <w:lang w:bidi="fa-IR"/>
          </w:rPr>
          <w:t>API</w:t>
        </w:r>
      </w:ins>
    </w:p>
    <w:p w14:paraId="1F5C9D6D" w14:textId="77777777" w:rsidR="00100BE5" w:rsidRDefault="00100BE5">
      <w:pPr>
        <w:bidi/>
        <w:spacing w:after="0" w:line="276" w:lineRule="auto"/>
        <w:rPr>
          <w:ins w:id="3951" w:author="Microsoft account" w:date="2025-10-11T10:23:00Z"/>
          <w:rFonts w:cs="Calibri"/>
          <w:sz w:val="28"/>
          <w:szCs w:val="28"/>
          <w:lang w:bidi="fa-IR"/>
        </w:rPr>
        <w:pPrChange w:id="3952" w:author="Microsoft account" w:date="2025-10-11T10:23:00Z">
          <w:pPr>
            <w:bidi/>
            <w:spacing w:after="0" w:line="276" w:lineRule="auto"/>
            <w:jc w:val="both"/>
          </w:pPr>
        </w:pPrChange>
      </w:pPr>
    </w:p>
    <w:p w14:paraId="67D9E5D4" w14:textId="2172E990" w:rsidR="00100BE5" w:rsidRDefault="00100BE5">
      <w:pPr>
        <w:bidi/>
        <w:spacing w:after="0" w:line="276" w:lineRule="auto"/>
        <w:rPr>
          <w:ins w:id="3953" w:author="Microsoft account" w:date="2025-10-11T10:27:00Z"/>
          <w:rFonts w:cs="Calibri"/>
          <w:sz w:val="28"/>
          <w:szCs w:val="28"/>
          <w:rtl/>
          <w:lang w:bidi="fa-IR"/>
        </w:rPr>
        <w:pPrChange w:id="3954" w:author="Microsoft account" w:date="2025-10-11T10:23:00Z">
          <w:pPr>
            <w:bidi/>
            <w:spacing w:after="0" w:line="276" w:lineRule="auto"/>
            <w:jc w:val="both"/>
          </w:pPr>
        </w:pPrChange>
      </w:pPr>
      <w:ins w:id="3955" w:author="Microsoft account" w:date="2025-10-11T10:25:00Z">
        <w:r>
          <w:rPr>
            <w:rFonts w:cs="Calibri" w:hint="cs"/>
            <w:sz w:val="28"/>
            <w:szCs w:val="28"/>
            <w:rtl/>
            <w:lang w:bidi="fa-IR"/>
          </w:rPr>
          <w:t xml:space="preserve">-قراره یه </w:t>
        </w:r>
        <w:r>
          <w:rPr>
            <w:rFonts w:cs="Calibri"/>
            <w:sz w:val="28"/>
            <w:szCs w:val="28"/>
            <w:lang w:bidi="fa-IR"/>
          </w:rPr>
          <w:t>ISS tracker</w:t>
        </w:r>
      </w:ins>
      <w:ins w:id="3956" w:author="Microsoft account" w:date="2025-10-11T10:26:00Z">
        <w:r>
          <w:rPr>
            <w:rFonts w:cs="Calibri" w:hint="cs"/>
            <w:sz w:val="28"/>
            <w:szCs w:val="28"/>
            <w:rtl/>
            <w:lang w:bidi="fa-IR"/>
          </w:rPr>
          <w:t xml:space="preserve"> بسازیم. حالا این </w:t>
        </w:r>
        <w:r>
          <w:rPr>
            <w:rFonts w:cs="Calibri"/>
            <w:sz w:val="28"/>
            <w:szCs w:val="28"/>
            <w:lang w:bidi="fa-IR"/>
          </w:rPr>
          <w:t>ISS</w:t>
        </w:r>
        <w:r>
          <w:rPr>
            <w:rFonts w:cs="Calibri" w:hint="cs"/>
            <w:sz w:val="28"/>
            <w:szCs w:val="28"/>
            <w:rtl/>
            <w:lang w:bidi="fa-IR"/>
          </w:rPr>
          <w:t xml:space="preserve"> چیه؟</w:t>
        </w:r>
      </w:ins>
      <w:ins w:id="3957" w:author="Microsoft account" w:date="2025-10-12T11:56:00Z">
        <w:r w:rsidR="00A21C82">
          <w:rPr>
            <w:rFonts w:cs="Calibri"/>
            <w:sz w:val="28"/>
            <w:szCs w:val="28"/>
            <w:lang w:bidi="fa-IR"/>
          </w:rPr>
          <w:t xml:space="preserve"> </w:t>
        </w:r>
        <w:r w:rsidR="00A21C82">
          <w:rPr>
            <w:rFonts w:cs="Calibri" w:hint="cs"/>
            <w:sz w:val="28"/>
            <w:szCs w:val="28"/>
            <w:rtl/>
            <w:lang w:bidi="fa-IR"/>
          </w:rPr>
          <w:t xml:space="preserve"> (</w:t>
        </w:r>
        <w:r w:rsidR="00A21C82">
          <w:rPr>
            <w:rFonts w:cs="Calibri" w:hint="cs"/>
            <w:sz w:val="18"/>
            <w:szCs w:val="18"/>
            <w:rtl/>
            <w:lang w:bidi="fa-IR"/>
          </w:rPr>
          <w:t xml:space="preserve">مخففِ </w:t>
        </w:r>
        <w:r w:rsidR="00A21C82">
          <w:rPr>
            <w:rFonts w:cs="Calibri"/>
            <w:sz w:val="18"/>
            <w:szCs w:val="18"/>
            <w:lang w:bidi="fa-IR"/>
          </w:rPr>
          <w:t>International Space Station</w:t>
        </w:r>
        <w:r w:rsidR="00A21C82">
          <w:rPr>
            <w:rFonts w:cs="Calibri" w:hint="cs"/>
            <w:sz w:val="18"/>
            <w:szCs w:val="18"/>
            <w:rtl/>
            <w:lang w:bidi="fa-IR"/>
          </w:rPr>
          <w:t xml:space="preserve"> عه</w:t>
        </w:r>
        <w:r w:rsidR="00A21C82">
          <w:rPr>
            <w:rFonts w:cs="Calibri" w:hint="cs"/>
            <w:sz w:val="28"/>
            <w:szCs w:val="28"/>
            <w:rtl/>
            <w:lang w:bidi="fa-IR"/>
          </w:rPr>
          <w:t>)</w:t>
        </w:r>
      </w:ins>
      <w:ins w:id="3958" w:author="Microsoft account" w:date="2025-10-11T10:26:00Z">
        <w:r>
          <w:rPr>
            <w:rFonts w:cs="Calibri" w:hint="cs"/>
            <w:sz w:val="28"/>
            <w:szCs w:val="28"/>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rFonts w:cs="Calibri"/>
            <w:sz w:val="28"/>
            <w:szCs w:val="28"/>
            <w:lang w:bidi="fa-IR"/>
          </w:rPr>
          <w:t>email</w:t>
        </w:r>
        <w:r>
          <w:rPr>
            <w:rFonts w:cs="Calibri" w:hint="cs"/>
            <w:sz w:val="28"/>
            <w:szCs w:val="28"/>
            <w:rtl/>
            <w:lang w:bidi="fa-IR"/>
          </w:rPr>
          <w:t xml:space="preserve"> بفرسته که بالا رو نگاه کن ، احتمالا این که این الان کجاست رو با یه </w:t>
        </w:r>
      </w:ins>
      <w:ins w:id="3959" w:author="Microsoft account" w:date="2025-10-11T10:27:00Z">
        <w:r>
          <w:rPr>
            <w:rFonts w:cs="Calibri"/>
            <w:sz w:val="28"/>
            <w:szCs w:val="28"/>
            <w:lang w:bidi="fa-IR"/>
          </w:rPr>
          <w:t>API</w:t>
        </w:r>
        <w:r>
          <w:rPr>
            <w:rFonts w:cs="Calibri" w:hint="cs"/>
            <w:sz w:val="28"/>
            <w:szCs w:val="28"/>
            <w:rtl/>
            <w:lang w:bidi="fa-IR"/>
          </w:rPr>
          <w:t xml:space="preserve"> قراره بدست بیاریم. </w:t>
        </w:r>
      </w:ins>
    </w:p>
    <w:p w14:paraId="392AC928" w14:textId="77777777" w:rsidR="00100BE5" w:rsidRDefault="00100BE5">
      <w:pPr>
        <w:bidi/>
        <w:spacing w:after="0" w:line="276" w:lineRule="auto"/>
        <w:rPr>
          <w:ins w:id="3960" w:author="Microsoft account" w:date="2025-10-11T10:27:00Z"/>
          <w:rFonts w:cs="Calibri"/>
          <w:sz w:val="28"/>
          <w:szCs w:val="28"/>
          <w:rtl/>
          <w:lang w:bidi="fa-IR"/>
        </w:rPr>
        <w:pPrChange w:id="3961" w:author="Microsoft account" w:date="2025-10-11T10:27:00Z">
          <w:pPr>
            <w:bidi/>
            <w:spacing w:after="0" w:line="276" w:lineRule="auto"/>
            <w:jc w:val="both"/>
          </w:pPr>
        </w:pPrChange>
      </w:pPr>
    </w:p>
    <w:p w14:paraId="2CACFAEF" w14:textId="34742E5E" w:rsidR="00100BE5" w:rsidRDefault="00100BE5">
      <w:pPr>
        <w:bidi/>
        <w:spacing w:after="0" w:line="276" w:lineRule="auto"/>
        <w:rPr>
          <w:ins w:id="3962" w:author="Microsoft account" w:date="2025-10-11T10:27:00Z"/>
          <w:rFonts w:cs="Calibri"/>
          <w:sz w:val="28"/>
          <w:szCs w:val="28"/>
          <w:rtl/>
          <w:lang w:bidi="fa-IR"/>
        </w:rPr>
        <w:pPrChange w:id="3963" w:author="Microsoft account" w:date="2025-10-11T10:27:00Z">
          <w:pPr>
            <w:bidi/>
            <w:spacing w:after="0" w:line="276" w:lineRule="auto"/>
            <w:jc w:val="both"/>
          </w:pPr>
        </w:pPrChange>
      </w:pPr>
      <w:ins w:id="3964" w:author="Microsoft account" w:date="2025-10-11T10:27:00Z">
        <w:r>
          <w:rPr>
            <w:rFonts w:cs="Calibri" w:hint="cs"/>
            <w:sz w:val="28"/>
            <w:szCs w:val="28"/>
            <w:rtl/>
            <w:lang w:bidi="fa-IR"/>
          </w:rPr>
          <w:t xml:space="preserve">-اول باید یه مقدار درمورد </w:t>
        </w:r>
        <w:r>
          <w:rPr>
            <w:rFonts w:cs="Calibri"/>
            <w:sz w:val="28"/>
            <w:szCs w:val="28"/>
            <w:lang w:bidi="fa-IR"/>
          </w:rPr>
          <w:t>API</w:t>
        </w:r>
        <w:r>
          <w:rPr>
            <w:rFonts w:cs="Calibri" w:hint="cs"/>
            <w:sz w:val="28"/>
            <w:szCs w:val="28"/>
            <w:rtl/>
            <w:lang w:bidi="fa-IR"/>
          </w:rPr>
          <w:t xml:space="preserve"> بفهمیم</w:t>
        </w:r>
      </w:ins>
    </w:p>
    <w:p w14:paraId="062E2CAA" w14:textId="6311A7B2" w:rsidR="00100BE5" w:rsidRDefault="0048160D">
      <w:pPr>
        <w:bidi/>
        <w:spacing w:after="0" w:line="276" w:lineRule="auto"/>
        <w:rPr>
          <w:ins w:id="3965" w:author="Microsoft account" w:date="2025-10-11T10:27:00Z"/>
          <w:rFonts w:cs="Calibri"/>
          <w:sz w:val="28"/>
          <w:szCs w:val="28"/>
          <w:rtl/>
          <w:lang w:bidi="fa-IR"/>
        </w:rPr>
        <w:pPrChange w:id="3966" w:author="Microsoft account" w:date="2025-10-11T10:27:00Z">
          <w:pPr>
            <w:bidi/>
            <w:spacing w:after="0" w:line="276" w:lineRule="auto"/>
            <w:jc w:val="both"/>
          </w:pPr>
        </w:pPrChange>
      </w:pPr>
      <w:ins w:id="3967" w:author="Microsoft account" w:date="2025-10-11T10:28:00Z">
        <w:r w:rsidRPr="0048160D">
          <w:rPr>
            <w:rFonts w:cs="Calibri"/>
            <w:noProof/>
            <w:sz w:val="28"/>
            <w:szCs w:val="28"/>
            <w:rPrChange w:id="3968"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bidi/>
        <w:spacing w:after="0" w:line="276" w:lineRule="auto"/>
        <w:rPr>
          <w:ins w:id="3969" w:author="Microsoft account" w:date="2025-10-11T10:31:00Z"/>
          <w:rFonts w:cs="Calibri"/>
          <w:sz w:val="28"/>
          <w:szCs w:val="28"/>
          <w:rtl/>
          <w:lang w:bidi="fa-IR"/>
        </w:rPr>
        <w:pPrChange w:id="3970" w:author="Microsoft account" w:date="2025-10-11T10:27:00Z">
          <w:pPr>
            <w:bidi/>
            <w:spacing w:after="0" w:line="276" w:lineRule="auto"/>
            <w:jc w:val="both"/>
          </w:pPr>
        </w:pPrChange>
      </w:pPr>
      <w:ins w:id="3971" w:author="Microsoft account" w:date="2025-10-11T10:27:00Z">
        <w:r>
          <w:rPr>
            <w:rFonts w:cs="Calibri" w:hint="cs"/>
            <w:sz w:val="28"/>
            <w:szCs w:val="28"/>
            <w:rtl/>
            <w:lang w:bidi="fa-IR"/>
          </w:rPr>
          <w:t>-</w:t>
        </w:r>
      </w:ins>
      <w:ins w:id="3972" w:author="Microsoft account" w:date="2025-10-11T10:28:00Z">
        <w:r w:rsidR="0048160D">
          <w:rPr>
            <w:rFonts w:cs="Calibri" w:hint="cs"/>
            <w:sz w:val="28"/>
            <w:szCs w:val="28"/>
            <w:rtl/>
            <w:lang w:bidi="fa-IR"/>
          </w:rPr>
          <w:t xml:space="preserve">از دیدگاه جالبی بهش نگاه کرد. گفت </w:t>
        </w:r>
      </w:ins>
      <w:ins w:id="3973" w:author="Microsoft account" w:date="2025-10-11T10:29:00Z">
        <w:r w:rsidR="0048160D">
          <w:rPr>
            <w:rFonts w:cs="Calibri" w:hint="cs"/>
            <w:sz w:val="28"/>
            <w:szCs w:val="28"/>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rFonts w:cs="Calibri"/>
            <w:sz w:val="28"/>
            <w:szCs w:val="28"/>
            <w:lang w:bidi="fa-IR"/>
          </w:rPr>
          <w:t>predict</w:t>
        </w:r>
        <w:r w:rsidR="0048160D">
          <w:rPr>
            <w:rFonts w:cs="Calibri" w:hint="cs"/>
            <w:sz w:val="28"/>
            <w:szCs w:val="28"/>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3974" w:author="Microsoft account" w:date="2025-10-11T10:31:00Z">
        <w:r w:rsidR="0048160D">
          <w:rPr>
            <w:rFonts w:cs="Calibri"/>
            <w:sz w:val="28"/>
            <w:szCs w:val="28"/>
            <w:lang w:bidi="fa-IR"/>
          </w:rPr>
          <w:t>API</w:t>
        </w:r>
        <w:r w:rsidR="0048160D">
          <w:rPr>
            <w:rFonts w:cs="Calibri" w:hint="cs"/>
            <w:sz w:val="28"/>
            <w:szCs w:val="28"/>
            <w:rtl/>
            <w:lang w:bidi="fa-IR"/>
          </w:rPr>
          <w:t xml:space="preserve"> عه. تو عکس بالا نوشته:</w:t>
        </w:r>
        <w:r w:rsidR="0048160D">
          <w:rPr>
            <w:rFonts w:cs="Calibri"/>
            <w:sz w:val="28"/>
            <w:szCs w:val="28"/>
            <w:rtl/>
            <w:lang w:bidi="fa-IR"/>
          </w:rPr>
          <w:br/>
        </w:r>
        <w:r w:rsidR="0048160D">
          <w:rPr>
            <w:rFonts w:cs="Calibri"/>
            <w:sz w:val="28"/>
            <w:szCs w:val="28"/>
            <w:lang w:bidi="fa-IR"/>
          </w:rPr>
          <w:t>…programmers can use to create software or interact with an external system.</w:t>
        </w:r>
      </w:ins>
    </w:p>
    <w:p w14:paraId="777147B2" w14:textId="279602A6" w:rsidR="0048160D" w:rsidRDefault="0048160D">
      <w:pPr>
        <w:bidi/>
        <w:spacing w:after="0" w:line="276" w:lineRule="auto"/>
        <w:rPr>
          <w:ins w:id="3975" w:author="Microsoft account" w:date="2025-10-11T10:31:00Z"/>
          <w:rFonts w:cs="Calibri"/>
          <w:sz w:val="28"/>
          <w:szCs w:val="28"/>
          <w:rtl/>
          <w:lang w:bidi="fa-IR"/>
        </w:rPr>
        <w:pPrChange w:id="3976" w:author="Microsoft account" w:date="2025-10-11T10:31:00Z">
          <w:pPr>
            <w:bidi/>
            <w:spacing w:after="0" w:line="276" w:lineRule="auto"/>
            <w:jc w:val="both"/>
          </w:pPr>
        </w:pPrChange>
      </w:pPr>
      <w:ins w:id="3977" w:author="Microsoft account" w:date="2025-10-11T10:31:00Z">
        <w:r>
          <w:rPr>
            <w:rFonts w:cs="Calibri" w:hint="cs"/>
            <w:sz w:val="28"/>
            <w:szCs w:val="28"/>
            <w:rtl/>
            <w:lang w:bidi="fa-IR"/>
          </w:rPr>
          <w:t xml:space="preserve">این توضیح خیلی مهمه. </w:t>
        </w:r>
      </w:ins>
    </w:p>
    <w:p w14:paraId="3F728646" w14:textId="77777777" w:rsidR="0048160D" w:rsidRDefault="0048160D">
      <w:pPr>
        <w:bidi/>
        <w:spacing w:after="0" w:line="276" w:lineRule="auto"/>
        <w:rPr>
          <w:ins w:id="3978" w:author="Microsoft account" w:date="2025-10-11T10:31:00Z"/>
          <w:rFonts w:cs="Calibri"/>
          <w:sz w:val="28"/>
          <w:szCs w:val="28"/>
          <w:rtl/>
          <w:lang w:bidi="fa-IR"/>
        </w:rPr>
        <w:pPrChange w:id="3979" w:author="Microsoft account" w:date="2025-10-11T10:31:00Z">
          <w:pPr>
            <w:bidi/>
            <w:spacing w:after="0" w:line="276" w:lineRule="auto"/>
            <w:jc w:val="both"/>
          </w:pPr>
        </w:pPrChange>
      </w:pPr>
    </w:p>
    <w:p w14:paraId="40F05E44" w14:textId="290FED1E" w:rsidR="0048160D" w:rsidRDefault="0048160D">
      <w:pPr>
        <w:bidi/>
        <w:spacing w:after="0" w:line="276" w:lineRule="auto"/>
        <w:rPr>
          <w:ins w:id="3980" w:author="Microsoft account" w:date="2025-10-11T10:33:00Z"/>
          <w:rFonts w:cs="Calibri"/>
          <w:sz w:val="28"/>
          <w:szCs w:val="28"/>
          <w:rtl/>
          <w:lang w:bidi="fa-IR"/>
        </w:rPr>
        <w:pPrChange w:id="3981" w:author="Microsoft account" w:date="2025-10-11T10:31:00Z">
          <w:pPr>
            <w:bidi/>
            <w:spacing w:after="0" w:line="276" w:lineRule="auto"/>
            <w:jc w:val="both"/>
          </w:pPr>
        </w:pPrChange>
      </w:pPr>
      <w:ins w:id="3982" w:author="Microsoft account" w:date="2025-10-11T10:31:00Z">
        <w:r>
          <w:rPr>
            <w:rFonts w:cs="Calibri" w:hint="cs"/>
            <w:sz w:val="28"/>
            <w:szCs w:val="28"/>
            <w:rtl/>
            <w:lang w:bidi="fa-IR"/>
          </w:rPr>
          <w:t>-</w:t>
        </w:r>
      </w:ins>
      <w:ins w:id="3983" w:author="Microsoft account" w:date="2025-10-11T10:33:00Z">
        <w:r>
          <w:rPr>
            <w:rFonts w:cs="Calibri" w:hint="cs"/>
            <w:sz w:val="28"/>
            <w:szCs w:val="28"/>
            <w:rtl/>
            <w:lang w:bidi="fa-IR"/>
          </w:rPr>
          <w:t>یه نگاه به عکس زیر خیلی قضیه رو برای فهمیدن راحت میکنه:</w:t>
        </w:r>
      </w:ins>
    </w:p>
    <w:p w14:paraId="70A946D9" w14:textId="5B843E83" w:rsidR="0048160D" w:rsidRDefault="0048160D">
      <w:pPr>
        <w:bidi/>
        <w:spacing w:after="0" w:line="276" w:lineRule="auto"/>
        <w:rPr>
          <w:ins w:id="3984" w:author="Microsoft account" w:date="2025-10-11T10:33:00Z"/>
          <w:rFonts w:cs="Calibri"/>
          <w:sz w:val="28"/>
          <w:szCs w:val="28"/>
          <w:rtl/>
          <w:lang w:bidi="fa-IR"/>
        </w:rPr>
        <w:pPrChange w:id="3985" w:author="Microsoft account" w:date="2025-10-11T10:33:00Z">
          <w:pPr>
            <w:bidi/>
            <w:spacing w:after="0" w:line="276" w:lineRule="auto"/>
            <w:jc w:val="both"/>
          </w:pPr>
        </w:pPrChange>
      </w:pPr>
      <w:ins w:id="3986" w:author="Microsoft account" w:date="2025-10-11T10:33:00Z">
        <w:r w:rsidRPr="0048160D">
          <w:rPr>
            <w:rFonts w:cs="Calibri"/>
            <w:noProof/>
            <w:sz w:val="28"/>
            <w:szCs w:val="28"/>
            <w:rPrChange w:id="3987"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bidi/>
        <w:spacing w:after="0" w:line="276" w:lineRule="auto"/>
        <w:rPr>
          <w:ins w:id="3988" w:author="Microsoft account" w:date="2025-10-11T10:33:00Z"/>
          <w:rFonts w:cs="Calibri"/>
          <w:sz w:val="28"/>
          <w:szCs w:val="28"/>
          <w:rtl/>
          <w:lang w:bidi="fa-IR"/>
        </w:rPr>
        <w:pPrChange w:id="3989" w:author="Microsoft account" w:date="2025-10-11T10:33:00Z">
          <w:pPr>
            <w:bidi/>
            <w:spacing w:after="0" w:line="276" w:lineRule="auto"/>
            <w:jc w:val="both"/>
          </w:pPr>
        </w:pPrChange>
      </w:pPr>
    </w:p>
    <w:p w14:paraId="74BA14B3" w14:textId="042143F7" w:rsidR="0048160D" w:rsidRDefault="0048160D">
      <w:pPr>
        <w:bidi/>
        <w:spacing w:after="0" w:line="276" w:lineRule="auto"/>
        <w:rPr>
          <w:ins w:id="3990" w:author="Microsoft account" w:date="2025-10-11T10:37:00Z"/>
          <w:rFonts w:cs="Calibri"/>
          <w:sz w:val="28"/>
          <w:szCs w:val="28"/>
          <w:rtl/>
          <w:lang w:bidi="fa-IR"/>
        </w:rPr>
        <w:pPrChange w:id="3991" w:author="Microsoft account" w:date="2025-10-11T10:33:00Z">
          <w:pPr>
            <w:bidi/>
            <w:spacing w:after="0" w:line="276" w:lineRule="auto"/>
            <w:jc w:val="both"/>
          </w:pPr>
        </w:pPrChange>
      </w:pPr>
      <w:ins w:id="3992" w:author="Microsoft account" w:date="2025-10-11T10:33:00Z">
        <w:r>
          <w:rPr>
            <w:rFonts w:cs="Calibri" w:hint="cs"/>
            <w:sz w:val="28"/>
            <w:szCs w:val="28"/>
            <w:rtl/>
            <w:lang w:bidi="fa-IR"/>
          </w:rPr>
          <w:t>اینجا ما برنامه خودمون رو داریم و یه سیستم خارجی. حالا این سیستم خارجی یسری کارا از دستش بر میاد که ما میخوایم ازش استفاده کنیم.</w:t>
        </w:r>
      </w:ins>
      <w:ins w:id="3993" w:author="Microsoft account" w:date="2025-10-12T11:57:00Z">
        <w:r w:rsidR="00EB7271">
          <w:rPr>
            <w:rFonts w:cs="Calibri" w:hint="cs"/>
            <w:sz w:val="28"/>
            <w:szCs w:val="28"/>
            <w:rtl/>
            <w:lang w:bidi="fa-IR"/>
          </w:rPr>
          <w:t>(</w:t>
        </w:r>
        <w:r w:rsidR="00EB7271">
          <w:rPr>
            <w:rFonts w:cs="Calibri" w:hint="cs"/>
            <w:sz w:val="18"/>
            <w:szCs w:val="18"/>
            <w:rtl/>
            <w:lang w:bidi="fa-IR"/>
          </w:rPr>
          <w:t>لزوما هم نمیدونیم اینارو چطوری انجام میده، فقط میدونیم میتونه انجام بده</w:t>
        </w:r>
        <w:r w:rsidR="00EB7271">
          <w:rPr>
            <w:rFonts w:cs="Calibri" w:hint="cs"/>
            <w:sz w:val="28"/>
            <w:szCs w:val="28"/>
            <w:rtl/>
            <w:lang w:bidi="fa-IR"/>
          </w:rPr>
          <w:t>)</w:t>
        </w:r>
      </w:ins>
      <w:ins w:id="3994" w:author="Microsoft account" w:date="2025-10-11T10:33:00Z">
        <w:r>
          <w:rPr>
            <w:rFonts w:cs="Calibri" w:hint="cs"/>
            <w:sz w:val="28"/>
            <w:szCs w:val="28"/>
            <w:rtl/>
            <w:lang w:bidi="fa-IR"/>
          </w:rPr>
          <w:t xml:space="preserve"> </w:t>
        </w:r>
        <w:r>
          <w:rPr>
            <w:rFonts w:cs="Calibri"/>
            <w:sz w:val="28"/>
            <w:szCs w:val="28"/>
            <w:lang w:bidi="fa-IR"/>
          </w:rPr>
          <w:t>API</w:t>
        </w:r>
        <w:r>
          <w:rPr>
            <w:rFonts w:cs="Calibri" w:hint="cs"/>
            <w:sz w:val="28"/>
            <w:szCs w:val="28"/>
            <w:rtl/>
            <w:lang w:bidi="fa-IR"/>
          </w:rPr>
          <w:t xml:space="preserve"> ای که اون </w:t>
        </w:r>
        <w:r>
          <w:rPr>
            <w:rFonts w:cs="Calibri"/>
            <w:sz w:val="28"/>
            <w:szCs w:val="28"/>
            <w:lang w:bidi="fa-IR"/>
          </w:rPr>
          <w:t>external system</w:t>
        </w:r>
        <w:r>
          <w:rPr>
            <w:rFonts w:cs="Calibri" w:hint="cs"/>
            <w:sz w:val="28"/>
            <w:szCs w:val="28"/>
            <w:rtl/>
            <w:lang w:bidi="fa-IR"/>
          </w:rPr>
          <w:t xml:space="preserve"> داره به ما اجازه این رو میده طبق ساختار های اون </w:t>
        </w:r>
      </w:ins>
      <w:ins w:id="3995" w:author="Microsoft account" w:date="2025-10-11T10:34:00Z">
        <w:r>
          <w:rPr>
            <w:rFonts w:cs="Calibri"/>
            <w:sz w:val="28"/>
            <w:szCs w:val="28"/>
            <w:lang w:bidi="fa-IR"/>
          </w:rPr>
          <w:t>API</w:t>
        </w:r>
        <w:r>
          <w:rPr>
            <w:rFonts w:cs="Calibri" w:hint="cs"/>
            <w:sz w:val="28"/>
            <w:szCs w:val="28"/>
            <w:rtl/>
            <w:lang w:bidi="fa-IR"/>
          </w:rPr>
          <w:t xml:space="preserve"> یسری </w:t>
        </w:r>
        <w:r>
          <w:rPr>
            <w:rFonts w:cs="Calibri"/>
            <w:sz w:val="28"/>
            <w:szCs w:val="28"/>
            <w:lang w:bidi="fa-IR"/>
          </w:rPr>
          <w:t>Request</w:t>
        </w:r>
        <w:r w:rsidR="00EB7271">
          <w:rPr>
            <w:rFonts w:cs="Calibri" w:hint="cs"/>
            <w:sz w:val="28"/>
            <w:szCs w:val="28"/>
            <w:rtl/>
            <w:lang w:bidi="fa-IR"/>
          </w:rPr>
          <w:t xml:space="preserve"> ارسال کن</w:t>
        </w:r>
      </w:ins>
      <w:ins w:id="3996" w:author="Microsoft account" w:date="2025-10-12T11:58:00Z">
        <w:r w:rsidR="00EB7271">
          <w:rPr>
            <w:rFonts w:cs="Calibri" w:hint="cs"/>
            <w:sz w:val="28"/>
            <w:szCs w:val="28"/>
            <w:rtl/>
            <w:lang w:bidi="fa-IR"/>
          </w:rPr>
          <w:t>یم</w:t>
        </w:r>
      </w:ins>
      <w:ins w:id="3997" w:author="Microsoft account" w:date="2025-10-11T10:34:00Z">
        <w:r>
          <w:rPr>
            <w:rFonts w:cs="Calibri" w:hint="cs"/>
            <w:sz w:val="28"/>
            <w:szCs w:val="28"/>
            <w:rtl/>
            <w:lang w:bidi="fa-IR"/>
          </w:rPr>
          <w:t xml:space="preserve"> به </w:t>
        </w:r>
        <w:r>
          <w:rPr>
            <w:rFonts w:cs="Calibri"/>
            <w:sz w:val="28"/>
            <w:szCs w:val="28"/>
            <w:lang w:bidi="fa-IR"/>
          </w:rPr>
          <w:t>external system</w:t>
        </w:r>
        <w:r>
          <w:rPr>
            <w:rFonts w:cs="Calibri" w:hint="cs"/>
            <w:sz w:val="28"/>
            <w:szCs w:val="28"/>
            <w:rtl/>
            <w:lang w:bidi="fa-IR"/>
          </w:rPr>
          <w:t xml:space="preserve"> و </w:t>
        </w:r>
        <w:r w:rsidR="00F71556">
          <w:rPr>
            <w:rFonts w:cs="Calibri" w:hint="cs"/>
            <w:sz w:val="28"/>
            <w:szCs w:val="28"/>
            <w:rtl/>
            <w:lang w:bidi="fa-IR"/>
          </w:rPr>
          <w:t xml:space="preserve">اون سیستم بهمون </w:t>
        </w:r>
        <w:r w:rsidR="00F71556">
          <w:rPr>
            <w:rFonts w:cs="Calibri"/>
            <w:sz w:val="28"/>
            <w:szCs w:val="28"/>
            <w:lang w:bidi="fa-IR"/>
          </w:rPr>
          <w:t>Response</w:t>
        </w:r>
        <w:r w:rsidR="00F71556">
          <w:rPr>
            <w:rFonts w:cs="Calibri" w:hint="cs"/>
            <w:sz w:val="28"/>
            <w:szCs w:val="28"/>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bidi/>
        <w:spacing w:after="0" w:line="276" w:lineRule="auto"/>
        <w:rPr>
          <w:ins w:id="3998" w:author="Microsoft account" w:date="2025-10-11T10:37:00Z"/>
          <w:rFonts w:cs="Calibri"/>
          <w:sz w:val="28"/>
          <w:szCs w:val="28"/>
          <w:rtl/>
          <w:lang w:bidi="fa-IR"/>
        </w:rPr>
        <w:pPrChange w:id="3999" w:author="Microsoft account" w:date="2025-10-11T10:37:00Z">
          <w:pPr>
            <w:bidi/>
            <w:spacing w:after="0" w:line="276" w:lineRule="auto"/>
            <w:jc w:val="both"/>
          </w:pPr>
        </w:pPrChange>
      </w:pPr>
    </w:p>
    <w:p w14:paraId="2BD5E3AC" w14:textId="67979E1F" w:rsidR="00F71556" w:rsidRDefault="00F71556">
      <w:pPr>
        <w:bidi/>
        <w:spacing w:after="0" w:line="276" w:lineRule="auto"/>
        <w:rPr>
          <w:ins w:id="4000" w:author="Microsoft account" w:date="2025-10-11T10:39:00Z"/>
          <w:rFonts w:cs="Calibri"/>
          <w:sz w:val="28"/>
          <w:szCs w:val="28"/>
          <w:rtl/>
          <w:lang w:bidi="fa-IR"/>
        </w:rPr>
        <w:pPrChange w:id="4001" w:author="Microsoft account" w:date="2025-10-11T10:37:00Z">
          <w:pPr>
            <w:bidi/>
            <w:spacing w:after="0" w:line="276" w:lineRule="auto"/>
            <w:jc w:val="both"/>
          </w:pPr>
        </w:pPrChange>
      </w:pPr>
      <w:ins w:id="4002" w:author="Microsoft account" w:date="2025-10-11T10:37:00Z">
        <w:r>
          <w:rPr>
            <w:rFonts w:cs="Calibri" w:hint="cs"/>
            <w:sz w:val="28"/>
            <w:szCs w:val="28"/>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003" w:author="Microsoft account" w:date="2025-10-11T10:38:00Z">
        <w:r>
          <w:rPr>
            <w:rFonts w:cs="Calibri" w:hint="cs"/>
            <w:sz w:val="28"/>
            <w:szCs w:val="28"/>
            <w:rtl/>
            <w:lang w:bidi="fa-IR"/>
          </w:rPr>
          <w:t xml:space="preserve">این درخواست های ممکن رو از روی </w:t>
        </w:r>
        <w:r>
          <w:rPr>
            <w:rFonts w:cs="Calibri"/>
            <w:sz w:val="28"/>
            <w:szCs w:val="28"/>
            <w:lang w:bidi="fa-IR"/>
          </w:rPr>
          <w:t>Menu</w:t>
        </w:r>
        <w:r>
          <w:rPr>
            <w:rFonts w:cs="Calibri" w:hint="cs"/>
            <w:sz w:val="28"/>
            <w:szCs w:val="28"/>
            <w:rtl/>
            <w:lang w:bidi="fa-IR"/>
          </w:rPr>
          <w:t xml:space="preserve"> میتونیم متوجه بشیم. این </w:t>
        </w:r>
        <w:r>
          <w:rPr>
            <w:rFonts w:cs="Calibri"/>
            <w:sz w:val="28"/>
            <w:szCs w:val="28"/>
            <w:lang w:bidi="fa-IR"/>
          </w:rPr>
          <w:t>menu</w:t>
        </w:r>
        <w:r>
          <w:rPr>
            <w:rFonts w:cs="Calibri" w:hint="cs"/>
            <w:sz w:val="28"/>
            <w:szCs w:val="28"/>
            <w:rtl/>
            <w:lang w:bidi="fa-IR"/>
          </w:rPr>
          <w:t xml:space="preserve"> بهمون میگه که چه چیزهایی در چه شرایطی میتونید درخواست بدید. که در این مثال  </w:t>
        </w:r>
        <w:r>
          <w:rPr>
            <w:rFonts w:cs="Calibri"/>
            <w:sz w:val="28"/>
            <w:szCs w:val="28"/>
            <w:lang w:bidi="fa-IR"/>
          </w:rPr>
          <w:t>Menu</w:t>
        </w:r>
        <w:r>
          <w:rPr>
            <w:rFonts w:cs="Calibri" w:hint="cs"/>
            <w:sz w:val="28"/>
            <w:szCs w:val="28"/>
            <w:rtl/>
            <w:lang w:bidi="fa-IR"/>
          </w:rPr>
          <w:t xml:space="preserve"> مثالی بارز از </w:t>
        </w:r>
        <w:r>
          <w:rPr>
            <w:rFonts w:cs="Calibri"/>
            <w:sz w:val="28"/>
            <w:szCs w:val="28"/>
            <w:lang w:bidi="fa-IR"/>
          </w:rPr>
          <w:t>API</w:t>
        </w:r>
        <w:r>
          <w:rPr>
            <w:rFonts w:cs="Calibri" w:hint="cs"/>
            <w:sz w:val="28"/>
            <w:szCs w:val="28"/>
            <w:rtl/>
            <w:lang w:bidi="fa-IR"/>
          </w:rPr>
          <w:t xml:space="preserve"> هست. بینِ سیستم گوارشی شما </w:t>
        </w:r>
      </w:ins>
      <w:ins w:id="4004" w:author="Microsoft account" w:date="2025-10-11T10:39:00Z">
        <w:r w:rsidRPr="00F71556">
          <w:rPr>
            <w:rFonts w:cs="Calibri"/>
            <w:sz w:val="28"/>
            <w:szCs w:val="28"/>
            <w:lang w:bidi="fa-IR"/>
          </w:rPr>
          <w:sym w:font="Wingdings" w:char="F04A"/>
        </w:r>
        <w:r>
          <w:rPr>
            <w:rFonts w:cs="Calibri" w:hint="cs"/>
            <w:sz w:val="28"/>
            <w:szCs w:val="28"/>
            <w:rtl/>
            <w:lang w:bidi="fa-IR"/>
          </w:rPr>
          <w:t xml:space="preserve"> و سیستم ساخت غذا که باشه آشپزخونه :</w:t>
        </w:r>
      </w:ins>
    </w:p>
    <w:p w14:paraId="452CED47" w14:textId="4AE4F151" w:rsidR="00F71556" w:rsidRDefault="00F71556">
      <w:pPr>
        <w:bidi/>
        <w:spacing w:after="0" w:line="276" w:lineRule="auto"/>
        <w:rPr>
          <w:ins w:id="4005" w:author="Microsoft account" w:date="2025-10-11T10:39:00Z"/>
          <w:rFonts w:cs="Calibri"/>
          <w:sz w:val="28"/>
          <w:szCs w:val="28"/>
          <w:rtl/>
          <w:lang w:bidi="fa-IR"/>
        </w:rPr>
        <w:pPrChange w:id="4006" w:author="Microsoft account" w:date="2025-10-11T10:39:00Z">
          <w:pPr>
            <w:bidi/>
            <w:spacing w:after="0" w:line="276" w:lineRule="auto"/>
            <w:jc w:val="both"/>
          </w:pPr>
        </w:pPrChange>
      </w:pPr>
      <w:ins w:id="4007" w:author="Microsoft account" w:date="2025-10-11T10:39:00Z">
        <w:r w:rsidRPr="00F71556">
          <w:rPr>
            <w:rFonts w:cs="Calibri"/>
            <w:noProof/>
            <w:sz w:val="28"/>
            <w:szCs w:val="28"/>
            <w:rPrChange w:id="4008"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bidi/>
        <w:spacing w:after="0" w:line="276" w:lineRule="auto"/>
        <w:rPr>
          <w:ins w:id="4009" w:author="Microsoft account" w:date="2025-10-11T10:39:00Z"/>
          <w:rFonts w:cs="Calibri"/>
          <w:sz w:val="28"/>
          <w:szCs w:val="28"/>
          <w:rtl/>
          <w:lang w:bidi="fa-IR"/>
        </w:rPr>
        <w:pPrChange w:id="4010" w:author="Microsoft account" w:date="2025-10-11T10:39:00Z">
          <w:pPr>
            <w:bidi/>
            <w:spacing w:after="0" w:line="276" w:lineRule="auto"/>
            <w:jc w:val="both"/>
          </w:pPr>
        </w:pPrChange>
      </w:pPr>
    </w:p>
    <w:p w14:paraId="2F88565A" w14:textId="0B391B9F" w:rsidR="00F71556" w:rsidRDefault="00F71556">
      <w:pPr>
        <w:bidi/>
        <w:spacing w:after="0" w:line="276" w:lineRule="auto"/>
        <w:rPr>
          <w:ins w:id="4011" w:author="Microsoft account" w:date="2025-10-11T10:42:00Z"/>
          <w:rFonts w:cs="Calibri"/>
          <w:sz w:val="28"/>
          <w:szCs w:val="28"/>
          <w:rtl/>
          <w:lang w:bidi="fa-IR"/>
        </w:rPr>
        <w:pPrChange w:id="4012" w:author="Microsoft account" w:date="2025-10-11T10:39:00Z">
          <w:pPr>
            <w:bidi/>
            <w:spacing w:after="0" w:line="276" w:lineRule="auto"/>
            <w:jc w:val="both"/>
          </w:pPr>
        </w:pPrChange>
      </w:pPr>
      <w:ins w:id="4013" w:author="Microsoft account" w:date="2025-10-11T10:39:00Z">
        <w:r>
          <w:rPr>
            <w:rFonts w:cs="Calibri" w:hint="cs"/>
            <w:sz w:val="28"/>
            <w:szCs w:val="28"/>
            <w:rtl/>
            <w:lang w:bidi="fa-IR"/>
          </w:rPr>
          <w:t>-</w:t>
        </w:r>
      </w:ins>
      <w:ins w:id="4014" w:author="Microsoft account" w:date="2025-10-11T10:40:00Z">
        <w:r w:rsidR="0077292C">
          <w:rPr>
            <w:rFonts w:cs="Calibri" w:hint="cs"/>
            <w:sz w:val="28"/>
            <w:szCs w:val="28"/>
            <w:rtl/>
            <w:lang w:bidi="fa-IR"/>
          </w:rPr>
          <w:t xml:space="preserve">خب ما نیاز داریم درمورد </w:t>
        </w:r>
        <w:r w:rsidR="0077292C">
          <w:rPr>
            <w:rFonts w:cs="Calibri"/>
            <w:sz w:val="28"/>
            <w:szCs w:val="28"/>
            <w:lang w:bidi="fa-IR"/>
          </w:rPr>
          <w:t>API Endpoint</w:t>
        </w:r>
        <w:r w:rsidR="0077292C">
          <w:rPr>
            <w:rFonts w:cs="Calibri" w:hint="cs"/>
            <w:sz w:val="28"/>
            <w:szCs w:val="28"/>
            <w:rtl/>
            <w:lang w:bidi="fa-IR"/>
          </w:rPr>
          <w:t xml:space="preserve"> هم بدونیم. میگه ما وقتی میخوایم درخواستی بدیم باید اول بدونیم به کجا درخواست بدیم. که این میشه همون جایی که اون </w:t>
        </w:r>
        <w:r w:rsidR="0077292C">
          <w:rPr>
            <w:rFonts w:cs="Calibri"/>
            <w:sz w:val="28"/>
            <w:szCs w:val="28"/>
            <w:lang w:bidi="fa-IR"/>
          </w:rPr>
          <w:t>API</w:t>
        </w:r>
        <w:r w:rsidR="0077292C">
          <w:rPr>
            <w:rFonts w:cs="Calibri" w:hint="cs"/>
            <w:sz w:val="28"/>
            <w:szCs w:val="28"/>
            <w:rtl/>
            <w:lang w:bidi="fa-IR"/>
          </w:rPr>
          <w:t xml:space="preserve"> ذخیره شده روی اینترنت ، توجه داشته باشیم که </w:t>
        </w:r>
      </w:ins>
      <w:ins w:id="4015" w:author="Microsoft account" w:date="2025-10-11T10:41:00Z">
        <w:r w:rsidR="0077292C">
          <w:rPr>
            <w:rFonts w:cs="Calibri"/>
            <w:sz w:val="28"/>
            <w:szCs w:val="28"/>
            <w:lang w:bidi="fa-IR"/>
          </w:rPr>
          <w:t>API</w:t>
        </w:r>
        <w:r w:rsidR="0077292C">
          <w:rPr>
            <w:rFonts w:cs="Calibri" w:hint="cs"/>
            <w:sz w:val="28"/>
            <w:szCs w:val="28"/>
            <w:rtl/>
            <w:lang w:bidi="fa-IR"/>
          </w:rPr>
          <w:t xml:space="preserve"> هم خودش یه برنامه س دیگه، که وظیفه ش دریافت </w:t>
        </w:r>
        <w:r w:rsidR="0077292C">
          <w:rPr>
            <w:rFonts w:cs="Calibri"/>
            <w:sz w:val="28"/>
            <w:szCs w:val="28"/>
            <w:lang w:bidi="fa-IR"/>
          </w:rPr>
          <w:t>Request</w:t>
        </w:r>
        <w:r w:rsidR="0077292C">
          <w:rPr>
            <w:rFonts w:cs="Calibri" w:hint="cs"/>
            <w:sz w:val="28"/>
            <w:szCs w:val="28"/>
            <w:rtl/>
            <w:lang w:bidi="fa-IR"/>
          </w:rPr>
          <w:t xml:space="preserve"> </w:t>
        </w:r>
      </w:ins>
      <w:ins w:id="4016" w:author="Microsoft account" w:date="2025-10-12T12:00:00Z">
        <w:r w:rsidR="00EB7271">
          <w:rPr>
            <w:rFonts w:cs="Calibri" w:hint="cs"/>
            <w:sz w:val="28"/>
            <w:szCs w:val="28"/>
            <w:rtl/>
            <w:lang w:bidi="fa-IR"/>
          </w:rPr>
          <w:t xml:space="preserve">و </w:t>
        </w:r>
      </w:ins>
      <w:ins w:id="4017" w:author="Microsoft account" w:date="2025-10-11T10:41:00Z">
        <w:r w:rsidR="0077292C">
          <w:rPr>
            <w:rFonts w:cs="Calibri" w:hint="cs"/>
            <w:sz w:val="28"/>
            <w:szCs w:val="28"/>
            <w:rtl/>
            <w:lang w:bidi="fa-IR"/>
          </w:rPr>
          <w:lastRenderedPageBreak/>
          <w:t xml:space="preserve">برسیش، دادن درخواست به </w:t>
        </w:r>
        <w:r w:rsidR="0077292C">
          <w:rPr>
            <w:rFonts w:cs="Calibri"/>
            <w:sz w:val="28"/>
            <w:szCs w:val="28"/>
            <w:lang w:bidi="fa-IR"/>
          </w:rPr>
          <w:t>external system</w:t>
        </w:r>
        <w:r w:rsidR="0077292C">
          <w:rPr>
            <w:rFonts w:cs="Calibri" w:hint="cs"/>
            <w:sz w:val="28"/>
            <w:szCs w:val="28"/>
            <w:rtl/>
            <w:lang w:bidi="fa-IR"/>
          </w:rPr>
          <w:t xml:space="preserve"> گرفتن </w:t>
        </w:r>
        <w:r w:rsidR="0077292C">
          <w:rPr>
            <w:rFonts w:cs="Calibri"/>
            <w:sz w:val="28"/>
            <w:szCs w:val="28"/>
            <w:lang w:bidi="fa-IR"/>
          </w:rPr>
          <w:t>response</w:t>
        </w:r>
        <w:r w:rsidR="0077292C">
          <w:rPr>
            <w:rFonts w:cs="Calibri" w:hint="cs"/>
            <w:sz w:val="28"/>
            <w:szCs w:val="28"/>
            <w:rtl/>
            <w:lang w:bidi="fa-IR"/>
          </w:rPr>
          <w:t xml:space="preserve"> و برسیش و دادنش به </w:t>
        </w:r>
        <w:r w:rsidR="0077292C">
          <w:rPr>
            <w:rFonts w:cs="Calibri"/>
            <w:sz w:val="28"/>
            <w:szCs w:val="28"/>
            <w:lang w:bidi="fa-IR"/>
          </w:rPr>
          <w:t>requester</w:t>
        </w:r>
        <w:r w:rsidR="0077292C">
          <w:rPr>
            <w:rFonts w:cs="Calibri" w:hint="cs"/>
            <w:sz w:val="28"/>
            <w:szCs w:val="28"/>
            <w:rtl/>
            <w:lang w:bidi="fa-IR"/>
          </w:rPr>
          <w:t xml:space="preserve">  . آدرس ِ این برنامه روی اینترنت میشه همون </w:t>
        </w:r>
      </w:ins>
      <w:ins w:id="4018" w:author="Microsoft account" w:date="2025-10-11T10:42:00Z">
        <w:r w:rsidR="0077292C">
          <w:rPr>
            <w:rFonts w:cs="Calibri"/>
            <w:sz w:val="28"/>
            <w:szCs w:val="28"/>
            <w:lang w:bidi="fa-IR"/>
          </w:rPr>
          <w:t>URL</w:t>
        </w:r>
        <w:r w:rsidR="0077292C">
          <w:rPr>
            <w:rFonts w:cs="Calibri" w:hint="cs"/>
            <w:sz w:val="28"/>
            <w:szCs w:val="28"/>
            <w:rtl/>
            <w:lang w:bidi="fa-IR"/>
          </w:rPr>
          <w:t xml:space="preserve"> ش. </w:t>
        </w:r>
      </w:ins>
    </w:p>
    <w:p w14:paraId="0CDFFCFD" w14:textId="77777777" w:rsidR="0077292C" w:rsidRDefault="0077292C">
      <w:pPr>
        <w:bidi/>
        <w:spacing w:after="0" w:line="276" w:lineRule="auto"/>
        <w:rPr>
          <w:ins w:id="4019" w:author="Microsoft account" w:date="2025-10-11T10:42:00Z"/>
          <w:rFonts w:cs="Calibri"/>
          <w:sz w:val="28"/>
          <w:szCs w:val="28"/>
          <w:rtl/>
          <w:lang w:bidi="fa-IR"/>
        </w:rPr>
        <w:pPrChange w:id="4020" w:author="Microsoft account" w:date="2025-10-11T10:42:00Z">
          <w:pPr>
            <w:bidi/>
            <w:spacing w:after="0" w:line="276" w:lineRule="auto"/>
            <w:jc w:val="both"/>
          </w:pPr>
        </w:pPrChange>
      </w:pPr>
    </w:p>
    <w:p w14:paraId="7BB89804" w14:textId="12B4770E" w:rsidR="0077292C" w:rsidRDefault="0077292C">
      <w:pPr>
        <w:bidi/>
        <w:spacing w:after="0" w:line="276" w:lineRule="auto"/>
        <w:rPr>
          <w:ins w:id="4021" w:author="Microsoft account" w:date="2025-10-11T10:50:00Z"/>
          <w:rFonts w:cs="Calibri"/>
          <w:sz w:val="28"/>
          <w:szCs w:val="28"/>
          <w:rtl/>
          <w:lang w:bidi="fa-IR"/>
        </w:rPr>
        <w:pPrChange w:id="4022" w:author="Microsoft account" w:date="2025-10-11T10:42:00Z">
          <w:pPr>
            <w:bidi/>
            <w:spacing w:after="0" w:line="276" w:lineRule="auto"/>
            <w:jc w:val="both"/>
          </w:pPr>
        </w:pPrChange>
      </w:pPr>
      <w:ins w:id="4023" w:author="Microsoft account" w:date="2025-10-11T10:42:00Z">
        <w:r>
          <w:rPr>
            <w:rFonts w:cs="Calibri" w:hint="cs"/>
            <w:sz w:val="28"/>
            <w:szCs w:val="28"/>
            <w:rtl/>
            <w:lang w:bidi="fa-IR"/>
          </w:rPr>
          <w:t>-</w:t>
        </w:r>
      </w:ins>
      <w:ins w:id="4024" w:author="Microsoft account" w:date="2025-10-11T10:49:00Z">
        <w:r w:rsidR="00326C1F">
          <w:rPr>
            <w:rFonts w:cs="Calibri" w:hint="cs"/>
            <w:sz w:val="28"/>
            <w:szCs w:val="28"/>
            <w:rtl/>
            <w:lang w:bidi="fa-IR"/>
          </w:rPr>
          <w:t xml:space="preserve">و خب </w:t>
        </w:r>
        <w:r w:rsidR="00326C1F">
          <w:rPr>
            <w:rFonts w:cs="Calibri"/>
            <w:sz w:val="28"/>
            <w:szCs w:val="28"/>
            <w:lang w:bidi="fa-IR"/>
          </w:rPr>
          <w:t>Endpoint</w:t>
        </w:r>
        <w:r w:rsidR="00326C1F">
          <w:rPr>
            <w:rFonts w:cs="Calibri" w:hint="cs"/>
            <w:sz w:val="28"/>
            <w:szCs w:val="28"/>
            <w:rtl/>
            <w:lang w:bidi="fa-IR"/>
          </w:rPr>
          <w:t xml:space="preserve"> برای </w:t>
        </w:r>
        <w:r w:rsidR="00326C1F">
          <w:rPr>
            <w:rFonts w:cs="Calibri"/>
            <w:sz w:val="28"/>
            <w:szCs w:val="28"/>
            <w:lang w:bidi="fa-IR"/>
          </w:rPr>
          <w:t>ISS</w:t>
        </w:r>
        <w:r w:rsidR="00326C1F">
          <w:rPr>
            <w:rFonts w:cs="Calibri" w:hint="cs"/>
            <w:sz w:val="28"/>
            <w:szCs w:val="28"/>
            <w:rtl/>
            <w:lang w:bidi="fa-IR"/>
          </w:rPr>
          <w:t xml:space="preserve"> چیه؟ اینه . </w:t>
        </w:r>
        <w:r w:rsidR="00326C1F">
          <w:rPr>
            <w:rFonts w:cs="Calibri"/>
            <w:sz w:val="28"/>
            <w:szCs w:val="28"/>
            <w:lang w:bidi="fa-IR"/>
          </w:rPr>
          <w:fldChar w:fldCharType="begin"/>
        </w:r>
        <w:r w:rsidR="00326C1F">
          <w:rPr>
            <w:rFonts w:cs="Calibri"/>
            <w:sz w:val="28"/>
            <w:szCs w:val="28"/>
            <w:lang w:bidi="fa-IR"/>
          </w:rPr>
          <w:instrText xml:space="preserve"> HYPERLINK "http://api.open-notify.org/iss-now.json" </w:instrText>
        </w:r>
        <w:r w:rsidR="00326C1F">
          <w:rPr>
            <w:rFonts w:cs="Calibri"/>
            <w:sz w:val="28"/>
            <w:szCs w:val="28"/>
            <w:lang w:bidi="fa-IR"/>
          </w:rPr>
          <w:fldChar w:fldCharType="separate"/>
        </w:r>
        <w:r w:rsidR="00326C1F" w:rsidRPr="00326C1F">
          <w:rPr>
            <w:rStyle w:val="Hyperlink"/>
            <w:rFonts w:cs="Calibri"/>
            <w:sz w:val="28"/>
            <w:szCs w:val="28"/>
            <w:lang w:bidi="fa-IR"/>
          </w:rPr>
          <w:t>Link</w:t>
        </w:r>
        <w:r w:rsidR="00326C1F">
          <w:rPr>
            <w:rFonts w:cs="Calibri"/>
            <w:sz w:val="28"/>
            <w:szCs w:val="28"/>
            <w:lang w:bidi="fa-IR"/>
          </w:rPr>
          <w:fldChar w:fldCharType="end"/>
        </w:r>
        <w:r w:rsidR="00326C1F">
          <w:rPr>
            <w:rFonts w:cs="Calibri" w:hint="cs"/>
            <w:sz w:val="28"/>
            <w:szCs w:val="28"/>
            <w:rtl/>
            <w:lang w:bidi="fa-IR"/>
          </w:rPr>
          <w:t xml:space="preserve">  که میشه بری تو مرورگر هم ببینی که موقعیت جغرافیایی لحظه ای رو توی یه فایل </w:t>
        </w:r>
      </w:ins>
      <w:ins w:id="4025" w:author="Microsoft account" w:date="2025-10-11T10:50:00Z">
        <w:r w:rsidR="00326C1F">
          <w:rPr>
            <w:rFonts w:cs="Calibri"/>
            <w:sz w:val="28"/>
            <w:szCs w:val="28"/>
            <w:lang w:bidi="fa-IR"/>
          </w:rPr>
          <w:t>JSON</w:t>
        </w:r>
        <w:r w:rsidR="00326C1F">
          <w:rPr>
            <w:rFonts w:cs="Calibri" w:hint="cs"/>
            <w:sz w:val="28"/>
            <w:szCs w:val="28"/>
            <w:rtl/>
            <w:lang w:bidi="fa-IR"/>
          </w:rPr>
          <w:t xml:space="preserve"> ارائه میده.</w:t>
        </w:r>
      </w:ins>
    </w:p>
    <w:p w14:paraId="30481C8B" w14:textId="7164F38C" w:rsidR="00326C1F" w:rsidRDefault="00326C1F">
      <w:pPr>
        <w:bidi/>
        <w:spacing w:after="0" w:line="276" w:lineRule="auto"/>
        <w:rPr>
          <w:ins w:id="4026" w:author="Microsoft account" w:date="2025-10-11T10:51:00Z"/>
          <w:rFonts w:cs="Calibri"/>
          <w:sz w:val="28"/>
          <w:szCs w:val="28"/>
          <w:rtl/>
          <w:lang w:bidi="fa-IR"/>
        </w:rPr>
        <w:pPrChange w:id="4027" w:author="Microsoft account" w:date="2025-10-11T10:50:00Z">
          <w:pPr>
            <w:bidi/>
            <w:spacing w:after="0" w:line="276" w:lineRule="auto"/>
            <w:jc w:val="both"/>
          </w:pPr>
        </w:pPrChange>
      </w:pPr>
      <w:ins w:id="4028" w:author="Microsoft account" w:date="2025-10-11T10:50:00Z">
        <w:r>
          <w:rPr>
            <w:rFonts w:cs="Calibri" w:hint="cs"/>
            <w:sz w:val="28"/>
            <w:szCs w:val="28"/>
            <w:rtl/>
            <w:lang w:bidi="fa-IR"/>
          </w:rPr>
          <w:t xml:space="preserve">نکته : ما میتونیم این </w:t>
        </w:r>
        <w:r>
          <w:rPr>
            <w:rFonts w:cs="Calibri"/>
            <w:sz w:val="28"/>
            <w:szCs w:val="28"/>
            <w:lang w:bidi="fa-IR"/>
          </w:rPr>
          <w:t>API</w:t>
        </w:r>
        <w:r>
          <w:rPr>
            <w:rFonts w:cs="Calibri" w:hint="cs"/>
            <w:sz w:val="28"/>
            <w:szCs w:val="28"/>
            <w:rtl/>
            <w:lang w:bidi="fa-IR"/>
          </w:rPr>
          <w:t>هارو داخل خودِ مرورگر هم آدرسشونو بزنیم و نتیجه رو ببینیم (اگر درجا چیزی</w:t>
        </w:r>
      </w:ins>
      <w:ins w:id="4029" w:author="Microsoft account" w:date="2025-10-11T10:51:00Z">
        <w:r>
          <w:rPr>
            <w:rFonts w:cs="Calibri"/>
            <w:sz w:val="28"/>
            <w:szCs w:val="28"/>
            <w:lang w:bidi="fa-IR"/>
          </w:rPr>
          <w:t xml:space="preserve"> return </w:t>
        </w:r>
        <w:r>
          <w:rPr>
            <w:rFonts w:cs="Calibri" w:hint="cs"/>
            <w:sz w:val="28"/>
            <w:szCs w:val="28"/>
            <w:rtl/>
            <w:lang w:bidi="fa-IR"/>
          </w:rPr>
          <w:t xml:space="preserve"> بکنن.) و برای این منظور رفتیم یه </w:t>
        </w:r>
        <w:r>
          <w:rPr>
            <w:rFonts w:cs="Calibri"/>
            <w:sz w:val="28"/>
            <w:szCs w:val="28"/>
            <w:lang w:bidi="fa-IR"/>
          </w:rPr>
          <w:t>extension</w:t>
        </w:r>
        <w:r>
          <w:rPr>
            <w:rFonts w:cs="Calibri" w:hint="cs"/>
            <w:sz w:val="28"/>
            <w:szCs w:val="28"/>
            <w:rtl/>
            <w:lang w:bidi="fa-IR"/>
          </w:rPr>
          <w:t xml:space="preserve"> ای نصب کردیم به </w:t>
        </w:r>
        <w:r>
          <w:rPr>
            <w:rFonts w:cs="Calibri"/>
            <w:sz w:val="28"/>
            <w:szCs w:val="28"/>
            <w:lang w:bidi="fa-IR"/>
          </w:rPr>
          <w:t>JSON viewer awesome</w:t>
        </w:r>
        <w:r>
          <w:rPr>
            <w:rFonts w:cs="Calibri" w:hint="cs"/>
            <w:sz w:val="28"/>
            <w:szCs w:val="28"/>
            <w:rtl/>
            <w:lang w:bidi="fa-IR"/>
          </w:rPr>
          <w:t xml:space="preserve"> که با فرمت درست توی  </w:t>
        </w:r>
        <w:r>
          <w:rPr>
            <w:rFonts w:cs="Calibri"/>
            <w:sz w:val="28"/>
            <w:szCs w:val="28"/>
            <w:lang w:bidi="fa-IR"/>
          </w:rPr>
          <w:t>browser</w:t>
        </w:r>
        <w:r>
          <w:rPr>
            <w:rFonts w:cs="Calibri" w:hint="cs"/>
            <w:sz w:val="28"/>
            <w:szCs w:val="28"/>
            <w:rtl/>
            <w:lang w:bidi="fa-IR"/>
          </w:rPr>
          <w:t xml:space="preserve"> نشونش بده.</w:t>
        </w:r>
      </w:ins>
    </w:p>
    <w:p w14:paraId="64C840A5" w14:textId="77777777" w:rsidR="00326C1F" w:rsidRDefault="00326C1F">
      <w:pPr>
        <w:bidi/>
        <w:spacing w:after="0" w:line="276" w:lineRule="auto"/>
        <w:rPr>
          <w:ins w:id="4030" w:author="Microsoft account" w:date="2025-10-11T10:51:00Z"/>
          <w:rFonts w:cs="Calibri"/>
          <w:sz w:val="28"/>
          <w:szCs w:val="28"/>
          <w:rtl/>
          <w:lang w:bidi="fa-IR"/>
        </w:rPr>
        <w:pPrChange w:id="4031" w:author="Microsoft account" w:date="2025-10-11T10:51:00Z">
          <w:pPr>
            <w:bidi/>
            <w:spacing w:after="0" w:line="276" w:lineRule="auto"/>
            <w:jc w:val="both"/>
          </w:pPr>
        </w:pPrChange>
      </w:pPr>
    </w:p>
    <w:p w14:paraId="28E561C7" w14:textId="77777777" w:rsidR="00EB7271" w:rsidRDefault="00326C1F">
      <w:pPr>
        <w:bidi/>
        <w:spacing w:after="0" w:line="276" w:lineRule="auto"/>
        <w:rPr>
          <w:ins w:id="4032" w:author="Microsoft account" w:date="2025-10-12T12:01:00Z"/>
          <w:rFonts w:cs="Calibri"/>
          <w:sz w:val="28"/>
          <w:szCs w:val="28"/>
          <w:rtl/>
          <w:lang w:bidi="fa-IR"/>
        </w:rPr>
        <w:pPrChange w:id="4033" w:author="Microsoft account" w:date="2025-10-11T10:51:00Z">
          <w:pPr>
            <w:bidi/>
            <w:spacing w:after="0" w:line="276" w:lineRule="auto"/>
            <w:jc w:val="both"/>
          </w:pPr>
        </w:pPrChange>
      </w:pPr>
      <w:ins w:id="4034" w:author="Microsoft account" w:date="2025-10-11T10:51:00Z">
        <w:r>
          <w:rPr>
            <w:rFonts w:cs="Calibri" w:hint="cs"/>
            <w:sz w:val="28"/>
            <w:szCs w:val="28"/>
            <w:rtl/>
            <w:lang w:bidi="fa-IR"/>
          </w:rPr>
          <w:t>-</w:t>
        </w:r>
      </w:ins>
      <w:ins w:id="4035" w:author="Microsoft account" w:date="2025-10-11T10:54:00Z">
        <w:r w:rsidR="00B9080C">
          <w:rPr>
            <w:rFonts w:cs="Calibri" w:hint="cs"/>
            <w:sz w:val="28"/>
            <w:szCs w:val="28"/>
            <w:rtl/>
            <w:lang w:bidi="fa-IR"/>
          </w:rPr>
          <w:t>خب ، این</w:t>
        </w:r>
      </w:ins>
      <w:ins w:id="4036" w:author="Microsoft account" w:date="2025-10-11T10:55:00Z">
        <w:r w:rsidR="00B9080C">
          <w:rPr>
            <w:rFonts w:cs="Calibri" w:hint="cs"/>
            <w:sz w:val="28"/>
            <w:szCs w:val="28"/>
            <w:rtl/>
            <w:lang w:bidi="fa-IR"/>
          </w:rPr>
          <w:t xml:space="preserve"> جزو </w:t>
        </w:r>
        <w:r w:rsidR="00B9080C">
          <w:rPr>
            <w:rFonts w:cs="Calibri"/>
            <w:sz w:val="28"/>
            <w:szCs w:val="28"/>
            <w:lang w:bidi="fa-IR"/>
          </w:rPr>
          <w:t>API</w:t>
        </w:r>
        <w:r w:rsidR="00B9080C">
          <w:rPr>
            <w:rFonts w:cs="Calibri" w:hint="cs"/>
            <w:sz w:val="28"/>
            <w:szCs w:val="28"/>
            <w:rtl/>
            <w:lang w:bidi="fa-IR"/>
          </w:rPr>
          <w:t xml:space="preserve"> های ساده س که با زدنش تو </w:t>
        </w:r>
        <w:r w:rsidR="00B9080C">
          <w:rPr>
            <w:rFonts w:cs="Calibri"/>
            <w:sz w:val="28"/>
            <w:szCs w:val="28"/>
            <w:lang w:bidi="fa-IR"/>
          </w:rPr>
          <w:t xml:space="preserve">browser </w:t>
        </w:r>
        <w:r w:rsidR="00B9080C">
          <w:rPr>
            <w:rFonts w:cs="Calibri" w:hint="cs"/>
            <w:sz w:val="28"/>
            <w:szCs w:val="28"/>
            <w:rtl/>
            <w:lang w:bidi="fa-IR"/>
          </w:rPr>
          <w:t xml:space="preserve"> میشه دیتا رو دید. کاری نداریم. چطور توی </w:t>
        </w:r>
        <w:r w:rsidR="00B9080C">
          <w:rPr>
            <w:rFonts w:cs="Calibri"/>
            <w:sz w:val="28"/>
            <w:szCs w:val="28"/>
            <w:lang w:bidi="fa-IR"/>
          </w:rPr>
          <w:t>python</w:t>
        </w:r>
        <w:r w:rsidR="00B9080C">
          <w:rPr>
            <w:rFonts w:cs="Calibri" w:hint="cs"/>
            <w:sz w:val="28"/>
            <w:szCs w:val="28"/>
            <w:rtl/>
            <w:lang w:bidi="fa-IR"/>
          </w:rPr>
          <w:t xml:space="preserve"> دیتا رو دریافت کنیم؟ باید یسری چیزا یاد بگیریم.</w:t>
        </w:r>
      </w:ins>
    </w:p>
    <w:p w14:paraId="48E03A7E" w14:textId="02E4DFEB" w:rsidR="00326C1F" w:rsidRDefault="00B9080C" w:rsidP="00EB7271">
      <w:pPr>
        <w:bidi/>
        <w:spacing w:after="0" w:line="276" w:lineRule="auto"/>
        <w:rPr>
          <w:ins w:id="4037" w:author="Microsoft account" w:date="2025-10-11T10:59:00Z"/>
          <w:rFonts w:cs="Calibri"/>
          <w:sz w:val="28"/>
          <w:szCs w:val="28"/>
          <w:rtl/>
          <w:lang w:bidi="fa-IR"/>
        </w:rPr>
        <w:pPrChange w:id="4038" w:author="Microsoft account" w:date="2025-10-12T12:01:00Z">
          <w:pPr>
            <w:bidi/>
            <w:spacing w:after="0" w:line="276" w:lineRule="auto"/>
            <w:jc w:val="both"/>
          </w:pPr>
        </w:pPrChange>
      </w:pPr>
      <w:ins w:id="4039" w:author="Microsoft account" w:date="2025-10-11T10:55:00Z">
        <w:r>
          <w:rPr>
            <w:rFonts w:cs="Calibri" w:hint="cs"/>
            <w:sz w:val="28"/>
            <w:szCs w:val="28"/>
            <w:rtl/>
            <w:lang w:bidi="fa-IR"/>
          </w:rPr>
          <w:t xml:space="preserve"> از جمله  یه </w:t>
        </w:r>
        <w:r>
          <w:rPr>
            <w:rFonts w:cs="Calibri"/>
            <w:sz w:val="28"/>
            <w:szCs w:val="28"/>
            <w:lang w:bidi="fa-IR"/>
          </w:rPr>
          <w:t>package</w:t>
        </w:r>
        <w:r>
          <w:rPr>
            <w:rFonts w:cs="Calibri" w:hint="cs"/>
            <w:sz w:val="28"/>
            <w:szCs w:val="28"/>
            <w:rtl/>
            <w:lang w:bidi="fa-IR"/>
          </w:rPr>
          <w:t xml:space="preserve"> به نامِ </w:t>
        </w:r>
        <w:r>
          <w:rPr>
            <w:rFonts w:cs="Calibri"/>
            <w:sz w:val="28"/>
            <w:szCs w:val="28"/>
            <w:lang w:bidi="fa-IR"/>
          </w:rPr>
          <w:t>requests</w:t>
        </w:r>
        <w:r>
          <w:rPr>
            <w:rFonts w:cs="Calibri" w:hint="cs"/>
            <w:sz w:val="28"/>
            <w:szCs w:val="28"/>
            <w:rtl/>
            <w:lang w:bidi="fa-IR"/>
          </w:rPr>
          <w:t xml:space="preserve"> که با اون میتونیم از روی اینترنت اطلاعات دریافت کنیم (یا حتی فکر میکنم </w:t>
        </w:r>
      </w:ins>
      <w:ins w:id="4040" w:author="Microsoft account" w:date="2025-10-11T10:56:00Z">
        <w:r>
          <w:rPr>
            <w:rFonts w:cs="Calibri"/>
            <w:sz w:val="28"/>
            <w:szCs w:val="28"/>
            <w:lang w:bidi="fa-IR"/>
          </w:rPr>
          <w:t>upload</w:t>
        </w:r>
        <w:r>
          <w:rPr>
            <w:rFonts w:cs="Calibri" w:hint="cs"/>
            <w:sz w:val="28"/>
            <w:szCs w:val="28"/>
            <w:rtl/>
            <w:lang w:bidi="fa-IR"/>
          </w:rPr>
          <w:t xml:space="preserve"> هم با همین بشه نمیدونم) </w:t>
        </w:r>
        <w:r w:rsidR="00C47F0D">
          <w:rPr>
            <w:rFonts w:cs="Calibri" w:hint="cs"/>
            <w:sz w:val="28"/>
            <w:szCs w:val="28"/>
            <w:rtl/>
            <w:lang w:bidi="fa-IR"/>
          </w:rPr>
          <w:t xml:space="preserve">، </w:t>
        </w:r>
        <w:r w:rsidR="00C47F0D">
          <w:rPr>
            <w:rFonts w:cs="Calibri"/>
            <w:sz w:val="28"/>
            <w:szCs w:val="28"/>
            <w:lang w:bidi="fa-IR"/>
          </w:rPr>
          <w:t>built-in</w:t>
        </w:r>
        <w:r w:rsidR="00C47F0D">
          <w:rPr>
            <w:rFonts w:cs="Calibri" w:hint="cs"/>
            <w:sz w:val="28"/>
            <w:szCs w:val="28"/>
            <w:rtl/>
            <w:lang w:bidi="fa-IR"/>
          </w:rPr>
          <w:t xml:space="preserve"> نیستش باید نصب بشه. پس...</w:t>
        </w:r>
      </w:ins>
      <w:ins w:id="4041" w:author="Microsoft account" w:date="2025-10-11T10:59:00Z">
        <w:r w:rsidR="00C47F0D">
          <w:rPr>
            <w:rFonts w:cs="Calibri"/>
            <w:sz w:val="28"/>
            <w:szCs w:val="28"/>
            <w:lang w:bidi="fa-IR"/>
          </w:rPr>
          <w:t xml:space="preserve"> </w:t>
        </w:r>
        <w:r w:rsidR="00C47F0D">
          <w:rPr>
            <w:rFonts w:cs="Calibri" w:hint="cs"/>
            <w:sz w:val="28"/>
            <w:szCs w:val="28"/>
            <w:rtl/>
            <w:lang w:bidi="fa-IR"/>
          </w:rPr>
          <w:t xml:space="preserve"> </w:t>
        </w:r>
        <w:r w:rsidR="00C47F0D">
          <w:rPr>
            <w:rFonts w:cs="Calibri"/>
            <w:sz w:val="28"/>
            <w:szCs w:val="28"/>
            <w:lang w:bidi="fa-IR"/>
          </w:rPr>
          <w:t>pip install requests</w:t>
        </w:r>
        <w:r w:rsidR="00C47F0D">
          <w:rPr>
            <w:rFonts w:cs="Calibri" w:hint="cs"/>
            <w:sz w:val="28"/>
            <w:szCs w:val="28"/>
            <w:rtl/>
            <w:lang w:bidi="fa-IR"/>
          </w:rPr>
          <w:t xml:space="preserve"> </w:t>
        </w:r>
      </w:ins>
    </w:p>
    <w:p w14:paraId="5CE6DDD0" w14:textId="77777777" w:rsidR="00C47F0D" w:rsidRDefault="00C47F0D">
      <w:pPr>
        <w:bidi/>
        <w:spacing w:after="0" w:line="276" w:lineRule="auto"/>
        <w:rPr>
          <w:ins w:id="4042" w:author="Microsoft account" w:date="2025-10-11T11:00:00Z"/>
          <w:rFonts w:cs="Calibri"/>
          <w:sz w:val="28"/>
          <w:szCs w:val="28"/>
          <w:rtl/>
          <w:lang w:bidi="fa-IR"/>
        </w:rPr>
        <w:pPrChange w:id="4043" w:author="Microsoft account" w:date="2025-10-11T10:59:00Z">
          <w:pPr>
            <w:bidi/>
            <w:spacing w:after="0" w:line="276" w:lineRule="auto"/>
            <w:jc w:val="both"/>
          </w:pPr>
        </w:pPrChange>
      </w:pPr>
    </w:p>
    <w:p w14:paraId="71421C6E" w14:textId="1DE6B32B" w:rsidR="00290D39" w:rsidRDefault="00290D39">
      <w:pPr>
        <w:bidi/>
        <w:spacing w:after="0" w:line="276" w:lineRule="auto"/>
        <w:rPr>
          <w:ins w:id="4044" w:author="Microsoft account" w:date="2025-10-11T11:00:00Z"/>
          <w:rFonts w:cs="Calibri"/>
          <w:sz w:val="28"/>
          <w:szCs w:val="28"/>
          <w:rtl/>
          <w:lang w:bidi="fa-IR"/>
        </w:rPr>
        <w:pPrChange w:id="4045" w:author="Microsoft account" w:date="2025-10-11T11:00:00Z">
          <w:pPr>
            <w:bidi/>
            <w:spacing w:after="0" w:line="276" w:lineRule="auto"/>
            <w:jc w:val="both"/>
          </w:pPr>
        </w:pPrChange>
      </w:pPr>
      <w:ins w:id="4046" w:author="Microsoft account" w:date="2025-10-11T11:00:00Z">
        <w:r>
          <w:rPr>
            <w:rFonts w:cs="Calibri" w:hint="cs"/>
            <w:sz w:val="28"/>
            <w:szCs w:val="28"/>
            <w:rtl/>
            <w:lang w:bidi="fa-IR"/>
          </w:rPr>
          <w:t xml:space="preserve">-نحوه گرفتن اطلاعات از یک </w:t>
        </w:r>
        <w:r>
          <w:rPr>
            <w:rFonts w:cs="Calibri"/>
            <w:sz w:val="28"/>
            <w:szCs w:val="28"/>
            <w:lang w:bidi="fa-IR"/>
          </w:rPr>
          <w:t>API</w:t>
        </w:r>
        <w:r>
          <w:rPr>
            <w:rFonts w:cs="Calibri" w:hint="cs"/>
            <w:sz w:val="28"/>
            <w:szCs w:val="28"/>
            <w:rtl/>
            <w:lang w:bidi="fa-IR"/>
          </w:rPr>
          <w:t xml:space="preserve"> :</w:t>
        </w:r>
      </w:ins>
    </w:p>
    <w:p w14:paraId="08022C37" w14:textId="00E6B50C" w:rsidR="00290D39" w:rsidRDefault="00290D39">
      <w:pPr>
        <w:bidi/>
        <w:spacing w:after="0" w:line="276" w:lineRule="auto"/>
        <w:rPr>
          <w:ins w:id="4047" w:author="Microsoft account" w:date="2025-10-11T11:00:00Z"/>
          <w:rFonts w:cs="Calibri"/>
          <w:sz w:val="28"/>
          <w:szCs w:val="28"/>
          <w:rtl/>
          <w:lang w:bidi="fa-IR"/>
        </w:rPr>
        <w:pPrChange w:id="4048" w:author="Microsoft account" w:date="2025-10-11T11:00:00Z">
          <w:pPr>
            <w:bidi/>
            <w:spacing w:after="0" w:line="276" w:lineRule="auto"/>
            <w:jc w:val="both"/>
          </w:pPr>
        </w:pPrChange>
      </w:pPr>
      <w:ins w:id="4049" w:author="Microsoft account" w:date="2025-10-11T11:00:00Z">
        <w:r w:rsidRPr="00290D39">
          <w:rPr>
            <w:rFonts w:cs="Calibri"/>
            <w:noProof/>
            <w:sz w:val="28"/>
            <w:szCs w:val="28"/>
            <w:rPrChange w:id="4050"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bidi/>
        <w:spacing w:after="0" w:line="276" w:lineRule="auto"/>
        <w:rPr>
          <w:ins w:id="4051" w:author="Microsoft account" w:date="2025-10-11T10:59:00Z"/>
          <w:rFonts w:cs="Calibri"/>
          <w:sz w:val="28"/>
          <w:szCs w:val="28"/>
          <w:rtl/>
          <w:lang w:bidi="fa-IR"/>
        </w:rPr>
        <w:pPrChange w:id="4052" w:author="Microsoft account" w:date="2025-10-11T11:00:00Z">
          <w:pPr>
            <w:bidi/>
            <w:spacing w:after="0" w:line="276" w:lineRule="auto"/>
            <w:jc w:val="both"/>
          </w:pPr>
        </w:pPrChange>
      </w:pPr>
    </w:p>
    <w:p w14:paraId="4C32B836" w14:textId="38A843A9" w:rsidR="00C47F0D" w:rsidRDefault="00C47F0D">
      <w:pPr>
        <w:bidi/>
        <w:spacing w:after="0" w:line="276" w:lineRule="auto"/>
        <w:rPr>
          <w:ins w:id="4053" w:author="Microsoft account" w:date="2025-10-11T10:56:00Z"/>
          <w:rFonts w:cs="Calibri"/>
          <w:sz w:val="28"/>
          <w:szCs w:val="28"/>
          <w:rtl/>
          <w:lang w:bidi="fa-IR"/>
        </w:rPr>
        <w:pPrChange w:id="4054" w:author="Microsoft account" w:date="2025-10-11T10:59:00Z">
          <w:pPr>
            <w:bidi/>
            <w:spacing w:after="0" w:line="276" w:lineRule="auto"/>
            <w:jc w:val="both"/>
          </w:pPr>
        </w:pPrChange>
      </w:pPr>
      <w:ins w:id="4055" w:author="Microsoft account" w:date="2025-10-11T10:59:00Z">
        <w:r>
          <w:rPr>
            <w:rFonts w:cs="Calibri" w:hint="cs"/>
            <w:sz w:val="28"/>
            <w:szCs w:val="28"/>
            <w:rtl/>
            <w:lang w:bidi="fa-IR"/>
          </w:rPr>
          <w:t xml:space="preserve">-اما وقتی این کار رو میکنیم بهمون مقداری که تو مرورگر دیدیم رو نشون نمیده انگار </w:t>
        </w:r>
        <w:r>
          <w:rPr>
            <w:rFonts w:cs="Calibri"/>
            <w:sz w:val="28"/>
            <w:szCs w:val="28"/>
            <w:lang w:bidi="fa-IR"/>
          </w:rPr>
          <w:t>JSON</w:t>
        </w:r>
        <w:r>
          <w:rPr>
            <w:rFonts w:cs="Calibri" w:hint="cs"/>
            <w:sz w:val="28"/>
            <w:szCs w:val="28"/>
            <w:rtl/>
            <w:lang w:bidi="fa-IR"/>
          </w:rPr>
          <w:t xml:space="preserve"> دریافت نکرده و یه کد </w:t>
        </w:r>
      </w:ins>
      <w:ins w:id="4056" w:author="Microsoft account" w:date="2025-10-11T11:00:00Z">
        <w:r>
          <w:rPr>
            <w:rFonts w:cs="Calibri"/>
            <w:sz w:val="28"/>
            <w:szCs w:val="28"/>
            <w:lang w:bidi="fa-IR"/>
          </w:rPr>
          <w:t>&lt;Response [200]&gt;</w:t>
        </w:r>
        <w:r>
          <w:rPr>
            <w:rFonts w:cs="Calibri" w:hint="cs"/>
            <w:sz w:val="28"/>
            <w:szCs w:val="28"/>
            <w:rtl/>
            <w:lang w:bidi="fa-IR"/>
          </w:rPr>
          <w:t xml:space="preserve"> بهمون میده (که یعنی </w:t>
        </w:r>
        <w:r>
          <w:rPr>
            <w:rFonts w:cs="Calibri"/>
            <w:sz w:val="28"/>
            <w:szCs w:val="28"/>
            <w:lang w:bidi="fa-IR"/>
          </w:rPr>
          <w:t>Request</w:t>
        </w:r>
        <w:r>
          <w:rPr>
            <w:rFonts w:cs="Calibri" w:hint="cs"/>
            <w:sz w:val="28"/>
            <w:szCs w:val="28"/>
            <w:rtl/>
            <w:lang w:bidi="fa-IR"/>
          </w:rPr>
          <w:t xml:space="preserve"> انجام شد.) </w:t>
        </w:r>
      </w:ins>
    </w:p>
    <w:p w14:paraId="7E681CB0" w14:textId="77777777" w:rsidR="00C47F0D" w:rsidRDefault="00C47F0D">
      <w:pPr>
        <w:bidi/>
        <w:spacing w:after="0" w:line="276" w:lineRule="auto"/>
        <w:rPr>
          <w:ins w:id="4057" w:author="Microsoft account" w:date="2025-10-11T11:00:00Z"/>
          <w:rFonts w:cs="Calibri"/>
          <w:sz w:val="28"/>
          <w:szCs w:val="28"/>
          <w:rtl/>
          <w:lang w:bidi="fa-IR"/>
        </w:rPr>
        <w:pPrChange w:id="4058" w:author="Microsoft account" w:date="2025-10-11T10:56:00Z">
          <w:pPr>
            <w:bidi/>
            <w:spacing w:after="0" w:line="276" w:lineRule="auto"/>
            <w:jc w:val="both"/>
          </w:pPr>
        </w:pPrChange>
      </w:pPr>
    </w:p>
    <w:p w14:paraId="2DBC35BF" w14:textId="7F4D8AA6" w:rsidR="00290D39" w:rsidRDefault="00290D39">
      <w:pPr>
        <w:bidi/>
        <w:spacing w:after="0" w:line="276" w:lineRule="auto"/>
        <w:rPr>
          <w:ins w:id="4059" w:author="Microsoft account" w:date="2025-10-11T11:03:00Z"/>
          <w:rFonts w:cs="Calibri"/>
          <w:sz w:val="28"/>
          <w:szCs w:val="28"/>
          <w:rtl/>
          <w:lang w:bidi="fa-IR"/>
        </w:rPr>
        <w:pPrChange w:id="4060" w:author="Microsoft account" w:date="2025-10-11T11:00:00Z">
          <w:pPr>
            <w:bidi/>
            <w:spacing w:after="0" w:line="276" w:lineRule="auto"/>
            <w:jc w:val="both"/>
          </w:pPr>
        </w:pPrChange>
      </w:pPr>
      <w:ins w:id="4061" w:author="Microsoft account" w:date="2025-10-11T11:00:00Z">
        <w:r>
          <w:rPr>
            <w:rFonts w:cs="Calibri" w:hint="cs"/>
            <w:sz w:val="28"/>
            <w:szCs w:val="28"/>
            <w:rtl/>
            <w:lang w:bidi="fa-IR"/>
          </w:rPr>
          <w:t>-</w:t>
        </w:r>
      </w:ins>
      <w:ins w:id="4062" w:author="Microsoft account" w:date="2025-10-11T11:02:00Z">
        <w:r>
          <w:rPr>
            <w:rFonts w:cs="Calibri" w:hint="cs"/>
            <w:sz w:val="28"/>
            <w:szCs w:val="28"/>
            <w:rtl/>
            <w:lang w:bidi="fa-IR"/>
          </w:rPr>
          <w:t xml:space="preserve">خب ، ما وقتی به یه </w:t>
        </w:r>
        <w:r>
          <w:rPr>
            <w:rFonts w:cs="Calibri"/>
            <w:sz w:val="28"/>
            <w:szCs w:val="28"/>
            <w:lang w:bidi="fa-IR"/>
          </w:rPr>
          <w:t>URL</w:t>
        </w:r>
        <w:r>
          <w:rPr>
            <w:rFonts w:cs="Calibri" w:hint="cs"/>
            <w:sz w:val="28"/>
            <w:szCs w:val="28"/>
            <w:rtl/>
            <w:lang w:bidi="fa-IR"/>
          </w:rPr>
          <w:t xml:space="preserve"> در اینترنت </w:t>
        </w:r>
        <w:r>
          <w:rPr>
            <w:rFonts w:cs="Calibri"/>
            <w:sz w:val="28"/>
            <w:szCs w:val="28"/>
            <w:lang w:bidi="fa-IR"/>
          </w:rPr>
          <w:t xml:space="preserve">request </w:t>
        </w:r>
      </w:ins>
      <w:ins w:id="4063" w:author="Microsoft account" w:date="2025-10-11T11:03:00Z">
        <w:r>
          <w:rPr>
            <w:rFonts w:cs="Calibri" w:hint="cs"/>
            <w:sz w:val="28"/>
            <w:szCs w:val="28"/>
            <w:rtl/>
            <w:lang w:bidi="fa-IR"/>
          </w:rPr>
          <w:t xml:space="preserve"> میزنیم ، همیشه یه </w:t>
        </w:r>
        <w:r>
          <w:rPr>
            <w:rFonts w:cs="Calibri"/>
            <w:sz w:val="28"/>
            <w:szCs w:val="28"/>
            <w:lang w:bidi="fa-IR"/>
          </w:rPr>
          <w:t>Response</w:t>
        </w:r>
        <w:r>
          <w:rPr>
            <w:rFonts w:cs="Calibri" w:hint="cs"/>
            <w:sz w:val="28"/>
            <w:szCs w:val="28"/>
            <w:rtl/>
            <w:lang w:bidi="fa-IR"/>
          </w:rPr>
          <w:t xml:space="preserve"> ای دریافت میکنیم و اگر دریافت نکنیم یعنی اصن ارتباط نگرفتیم و مشکل از جای دیگه س. اما زمانی که یه سرور بهمون </w:t>
        </w:r>
        <w:r>
          <w:rPr>
            <w:rFonts w:cs="Calibri"/>
            <w:sz w:val="28"/>
            <w:szCs w:val="28"/>
            <w:lang w:bidi="fa-IR"/>
          </w:rPr>
          <w:t xml:space="preserve">Response </w:t>
        </w:r>
        <w:r>
          <w:rPr>
            <w:rFonts w:cs="Calibri" w:hint="cs"/>
            <w:sz w:val="28"/>
            <w:szCs w:val="28"/>
            <w:rtl/>
            <w:lang w:bidi="fa-IR"/>
          </w:rPr>
          <w:t xml:space="preserve"> کد برمیگردونه یعنی اینکه پیامِ شما رو گرفتم </w:t>
        </w:r>
      </w:ins>
      <w:ins w:id="4064" w:author="Microsoft account" w:date="2025-10-12T12:02:00Z">
        <w:r w:rsidR="004A0DBF">
          <w:rPr>
            <w:rFonts w:cs="Calibri" w:hint="cs"/>
            <w:sz w:val="28"/>
            <w:szCs w:val="28"/>
            <w:rtl/>
            <w:lang w:bidi="fa-IR"/>
          </w:rPr>
          <w:t xml:space="preserve">و </w:t>
        </w:r>
      </w:ins>
      <w:ins w:id="4065" w:author="Microsoft account" w:date="2025-10-11T11:03:00Z">
        <w:r>
          <w:rPr>
            <w:rFonts w:cs="Calibri" w:hint="cs"/>
            <w:sz w:val="28"/>
            <w:szCs w:val="28"/>
            <w:rtl/>
            <w:lang w:bidi="fa-IR"/>
          </w:rPr>
          <w:t>این جوابمه. جوابش چیه؟ با این کد ها بیانش میکنه:</w:t>
        </w:r>
      </w:ins>
    </w:p>
    <w:p w14:paraId="1FCC23E0" w14:textId="1C9F3B13" w:rsidR="00290D39" w:rsidRDefault="00290D39">
      <w:pPr>
        <w:bidi/>
        <w:spacing w:after="0" w:line="276" w:lineRule="auto"/>
        <w:rPr>
          <w:ins w:id="4066" w:author="Microsoft account" w:date="2025-10-11T11:03:00Z"/>
          <w:rFonts w:cs="Calibri"/>
          <w:sz w:val="28"/>
          <w:szCs w:val="28"/>
          <w:rtl/>
          <w:lang w:bidi="fa-IR"/>
        </w:rPr>
        <w:pPrChange w:id="4067" w:author="Microsoft account" w:date="2025-10-11T11:03:00Z">
          <w:pPr>
            <w:bidi/>
            <w:spacing w:after="0" w:line="276" w:lineRule="auto"/>
            <w:jc w:val="both"/>
          </w:pPr>
        </w:pPrChange>
      </w:pPr>
      <w:ins w:id="4068" w:author="Microsoft account" w:date="2025-10-11T11:03:00Z">
        <w:r w:rsidRPr="00290D39">
          <w:rPr>
            <w:rFonts w:cs="Calibri"/>
            <w:noProof/>
            <w:sz w:val="28"/>
            <w:szCs w:val="28"/>
            <w:rPrChange w:id="4069"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bidi/>
        <w:spacing w:after="0" w:line="276" w:lineRule="auto"/>
        <w:rPr>
          <w:ins w:id="4070" w:author="Microsoft account" w:date="2025-10-11T11:09:00Z"/>
          <w:rFonts w:cs="Calibri"/>
          <w:sz w:val="28"/>
          <w:szCs w:val="28"/>
          <w:rtl/>
          <w:lang w:bidi="fa-IR"/>
        </w:rPr>
        <w:pPrChange w:id="4071" w:author="Microsoft account" w:date="2025-10-11T11:04:00Z">
          <w:pPr>
            <w:bidi/>
            <w:spacing w:after="0" w:line="276" w:lineRule="auto"/>
            <w:jc w:val="both"/>
          </w:pPr>
        </w:pPrChange>
      </w:pPr>
      <w:ins w:id="4072" w:author="Microsoft account" w:date="2025-10-11T11:04:00Z">
        <w:r>
          <w:rPr>
            <w:rFonts w:cs="Calibri" w:hint="cs"/>
            <w:sz w:val="28"/>
            <w:szCs w:val="28"/>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073" w:author="Microsoft account" w:date="2025-10-11T11:05:00Z">
        <w:r w:rsidR="005312E0">
          <w:rPr>
            <w:rFonts w:cs="Calibri" w:hint="cs"/>
            <w:sz w:val="28"/>
            <w:szCs w:val="28"/>
            <w:rtl/>
            <w:lang w:bidi="fa-IR"/>
          </w:rPr>
          <w:t>اشتباهه درخواستت یا یه همچین چیزی</w:t>
        </w:r>
      </w:ins>
      <w:ins w:id="4074" w:author="Microsoft account" w:date="2025-10-11T11:06:00Z">
        <w:r w:rsidR="005312E0">
          <w:rPr>
            <w:rFonts w:cs="Calibri" w:hint="cs"/>
            <w:sz w:val="28"/>
            <w:szCs w:val="28"/>
            <w:rtl/>
            <w:lang w:bidi="fa-IR"/>
          </w:rPr>
          <w:t xml:space="preserve"> یا اینکه حساب نیستی و به صورت کلی تویی که داری درخواست رو میدی یه مشکلی داری</w:t>
        </w:r>
      </w:ins>
      <w:ins w:id="4075" w:author="Microsoft account" w:date="2025-10-11T11:05:00Z">
        <w:r w:rsidR="005312E0">
          <w:rPr>
            <w:rFonts w:cs="Calibri" w:hint="cs"/>
            <w:sz w:val="28"/>
            <w:szCs w:val="28"/>
            <w:rtl/>
            <w:lang w:bidi="fa-IR"/>
          </w:rPr>
          <w:t xml:space="preserve"> ، اگر اولش 5 بود به این معنیه که سرور مشکلی براش پیش اومده و مشکل از اونجاست . </w:t>
        </w:r>
      </w:ins>
    </w:p>
    <w:p w14:paraId="002A4E38" w14:textId="77777777" w:rsidR="005312E0" w:rsidRDefault="005312E0">
      <w:pPr>
        <w:bidi/>
        <w:spacing w:after="0" w:line="276" w:lineRule="auto"/>
        <w:rPr>
          <w:ins w:id="4076" w:author="Microsoft account" w:date="2025-10-11T11:09:00Z"/>
          <w:rFonts w:cs="Calibri"/>
          <w:sz w:val="28"/>
          <w:szCs w:val="28"/>
          <w:rtl/>
          <w:lang w:bidi="fa-IR"/>
        </w:rPr>
        <w:pPrChange w:id="4077" w:author="Microsoft account" w:date="2025-10-11T11:09:00Z">
          <w:pPr>
            <w:bidi/>
            <w:spacing w:after="0" w:line="276" w:lineRule="auto"/>
            <w:jc w:val="both"/>
          </w:pPr>
        </w:pPrChange>
      </w:pPr>
    </w:p>
    <w:p w14:paraId="72077203" w14:textId="1A1B2BE3" w:rsidR="005312E0" w:rsidRDefault="005312E0">
      <w:pPr>
        <w:bidi/>
        <w:spacing w:after="0" w:line="276" w:lineRule="auto"/>
        <w:rPr>
          <w:ins w:id="4078" w:author="Microsoft account" w:date="2025-10-11T10:56:00Z"/>
          <w:rFonts w:cs="Calibri" w:hint="cs"/>
          <w:sz w:val="28"/>
          <w:szCs w:val="28"/>
          <w:rtl/>
          <w:lang w:bidi="fa-IR"/>
        </w:rPr>
        <w:pPrChange w:id="4079" w:author="Microsoft account" w:date="2025-10-11T11:09:00Z">
          <w:pPr>
            <w:bidi/>
            <w:spacing w:after="0" w:line="276" w:lineRule="auto"/>
            <w:jc w:val="both"/>
          </w:pPr>
        </w:pPrChange>
      </w:pPr>
      <w:ins w:id="4080" w:author="Microsoft account" w:date="2025-10-11T11:09:00Z">
        <w:r>
          <w:rPr>
            <w:rFonts w:cs="Calibri" w:hint="cs"/>
            <w:sz w:val="28"/>
            <w:szCs w:val="28"/>
            <w:rtl/>
            <w:lang w:bidi="fa-IR"/>
          </w:rPr>
          <w:t xml:space="preserve">به صورت کلی لیست تمامی </w:t>
        </w:r>
        <w:r>
          <w:rPr>
            <w:rFonts w:cs="Calibri"/>
            <w:sz w:val="28"/>
            <w:szCs w:val="28"/>
            <w:lang w:bidi="fa-IR"/>
          </w:rPr>
          <w:t>HTTP Response code</w:t>
        </w:r>
        <w:r>
          <w:rPr>
            <w:rFonts w:cs="Calibri" w:hint="cs"/>
            <w:sz w:val="28"/>
            <w:szCs w:val="28"/>
            <w:rtl/>
            <w:lang w:bidi="fa-IR"/>
          </w:rPr>
          <w:t xml:space="preserve"> رو میتونیم توی </w:t>
        </w:r>
      </w:ins>
      <w:ins w:id="4081" w:author="Microsoft account" w:date="2025-10-11T11:10:00Z">
        <w:r w:rsidR="00190D80">
          <w:rPr>
            <w:rFonts w:cs="Calibri"/>
            <w:sz w:val="28"/>
            <w:szCs w:val="28"/>
            <w:lang w:bidi="fa-IR"/>
          </w:rPr>
          <w:fldChar w:fldCharType="begin"/>
        </w:r>
      </w:ins>
      <w:ins w:id="4082" w:author="Microsoft account" w:date="2025-10-12T12:03:00Z">
        <w:r w:rsidR="004A0DBF">
          <w:rPr>
            <w:rFonts w:cs="Calibri"/>
            <w:sz w:val="28"/>
            <w:szCs w:val="28"/>
            <w:lang w:bidi="fa-IR"/>
          </w:rPr>
          <w:instrText>HYPERLINK "https://httpstatuses.com"</w:instrText>
        </w:r>
        <w:r w:rsidR="004A0DBF">
          <w:rPr>
            <w:rFonts w:cs="Calibri"/>
            <w:sz w:val="28"/>
            <w:szCs w:val="28"/>
            <w:lang w:bidi="fa-IR"/>
          </w:rPr>
        </w:r>
      </w:ins>
      <w:ins w:id="4083" w:author="Microsoft account" w:date="2025-10-11T11:10:00Z">
        <w:r w:rsidR="00190D80">
          <w:rPr>
            <w:rFonts w:cs="Calibri"/>
            <w:sz w:val="28"/>
            <w:szCs w:val="28"/>
            <w:lang w:bidi="fa-IR"/>
          </w:rPr>
          <w:fldChar w:fldCharType="separate"/>
        </w:r>
        <w:r w:rsidRPr="00190D80">
          <w:rPr>
            <w:rStyle w:val="Hyperlink"/>
            <w:rFonts w:cs="Calibri"/>
            <w:sz w:val="28"/>
            <w:szCs w:val="28"/>
            <w:lang w:bidi="fa-IR"/>
          </w:rPr>
          <w:t>Li</w:t>
        </w:r>
        <w:r w:rsidRPr="00190D80">
          <w:rPr>
            <w:rStyle w:val="Hyperlink"/>
            <w:rFonts w:cs="Calibri"/>
            <w:sz w:val="28"/>
            <w:szCs w:val="28"/>
            <w:lang w:bidi="fa-IR"/>
          </w:rPr>
          <w:t>n</w:t>
        </w:r>
        <w:r w:rsidRPr="00190D80">
          <w:rPr>
            <w:rStyle w:val="Hyperlink"/>
            <w:rFonts w:cs="Calibri"/>
            <w:sz w:val="28"/>
            <w:szCs w:val="28"/>
            <w:lang w:bidi="fa-IR"/>
          </w:rPr>
          <w:t>k</w:t>
        </w:r>
        <w:r w:rsidR="00190D80">
          <w:rPr>
            <w:rFonts w:cs="Calibri"/>
            <w:sz w:val="28"/>
            <w:szCs w:val="28"/>
            <w:lang w:bidi="fa-IR"/>
          </w:rPr>
          <w:fldChar w:fldCharType="end"/>
        </w:r>
      </w:ins>
      <w:ins w:id="4084" w:author="Microsoft account" w:date="2025-10-11T11:09:00Z">
        <w:r>
          <w:rPr>
            <w:rFonts w:cs="Calibri" w:hint="cs"/>
            <w:sz w:val="28"/>
            <w:szCs w:val="28"/>
            <w:rtl/>
            <w:lang w:bidi="fa-IR"/>
          </w:rPr>
          <w:t xml:space="preserve"> پیدا کنیم </w:t>
        </w:r>
        <w:r w:rsidR="00190D80">
          <w:rPr>
            <w:rFonts w:cs="Calibri" w:hint="cs"/>
            <w:sz w:val="28"/>
            <w:szCs w:val="28"/>
            <w:rtl/>
            <w:lang w:bidi="fa-IR"/>
          </w:rPr>
          <w:t>.</w:t>
        </w:r>
      </w:ins>
      <w:ins w:id="4085" w:author="Microsoft account" w:date="2025-10-12T12:09:00Z">
        <w:r w:rsidR="00DA54D5">
          <w:rPr>
            <w:rFonts w:cs="Calibri"/>
            <w:sz w:val="28"/>
            <w:szCs w:val="28"/>
            <w:lang w:bidi="fa-IR"/>
          </w:rPr>
          <w:t xml:space="preserve"> </w:t>
        </w:r>
        <w:r w:rsidR="00DA54D5">
          <w:rPr>
            <w:rFonts w:cs="Calibri" w:hint="cs"/>
            <w:sz w:val="28"/>
            <w:szCs w:val="28"/>
            <w:rtl/>
            <w:lang w:bidi="fa-IR"/>
          </w:rPr>
          <w:t xml:space="preserve"> (</w:t>
        </w:r>
        <w:r w:rsidR="00DA54D5">
          <w:rPr>
            <w:rFonts w:cs="Calibri"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cs="Calibri" w:hint="cs"/>
            <w:sz w:val="28"/>
            <w:szCs w:val="28"/>
            <w:rtl/>
            <w:lang w:bidi="fa-IR"/>
          </w:rPr>
          <w:t>)</w:t>
        </w:r>
      </w:ins>
    </w:p>
    <w:p w14:paraId="51746DF7" w14:textId="77777777" w:rsidR="00C47F0D" w:rsidRDefault="00C47F0D">
      <w:pPr>
        <w:bidi/>
        <w:spacing w:after="0" w:line="276" w:lineRule="auto"/>
        <w:rPr>
          <w:ins w:id="4086" w:author="Microsoft account" w:date="2025-10-11T11:10:00Z"/>
          <w:rFonts w:cs="Calibri"/>
          <w:sz w:val="28"/>
          <w:szCs w:val="28"/>
          <w:lang w:bidi="fa-IR"/>
        </w:rPr>
        <w:pPrChange w:id="4087" w:author="Microsoft account" w:date="2025-10-11T10:56:00Z">
          <w:pPr>
            <w:bidi/>
            <w:spacing w:after="0" w:line="276" w:lineRule="auto"/>
            <w:jc w:val="both"/>
          </w:pPr>
        </w:pPrChange>
      </w:pPr>
    </w:p>
    <w:p w14:paraId="3C5B18C9" w14:textId="614F62B0" w:rsidR="005811D8" w:rsidRDefault="005811D8">
      <w:pPr>
        <w:bidi/>
        <w:spacing w:after="0" w:line="276" w:lineRule="auto"/>
        <w:rPr>
          <w:ins w:id="4088" w:author="Microsoft account" w:date="2025-10-11T11:13:00Z"/>
          <w:rFonts w:cs="Calibri"/>
          <w:sz w:val="28"/>
          <w:szCs w:val="28"/>
          <w:rtl/>
          <w:lang w:bidi="fa-IR"/>
        </w:rPr>
        <w:pPrChange w:id="4089" w:author="Microsoft account" w:date="2025-10-11T11:10:00Z">
          <w:pPr>
            <w:bidi/>
            <w:spacing w:after="0" w:line="276" w:lineRule="auto"/>
            <w:jc w:val="both"/>
          </w:pPr>
        </w:pPrChange>
      </w:pPr>
      <w:ins w:id="4090" w:author="Microsoft account" w:date="2025-10-11T11:11:00Z">
        <w:r>
          <w:rPr>
            <w:rFonts w:cs="Calibri" w:hint="cs"/>
            <w:sz w:val="28"/>
            <w:szCs w:val="28"/>
            <w:rtl/>
            <w:lang w:bidi="fa-IR"/>
          </w:rPr>
          <w:t xml:space="preserve">-داشت برسی میکرد که اگر ما کد </w:t>
        </w:r>
        <w:r>
          <w:rPr>
            <w:rFonts w:cs="Calibri"/>
            <w:sz w:val="28"/>
            <w:szCs w:val="28"/>
            <w:lang w:bidi="fa-IR"/>
          </w:rPr>
          <w:t>response</w:t>
        </w:r>
      </w:ins>
      <w:ins w:id="4091" w:author="Microsoft account" w:date="2025-10-11T11:12:00Z">
        <w:r>
          <w:rPr>
            <w:rFonts w:cs="Calibri" w:hint="cs"/>
            <w:sz w:val="28"/>
            <w:szCs w:val="28"/>
            <w:rtl/>
            <w:lang w:bidi="fa-IR"/>
          </w:rPr>
          <w:t xml:space="preserve"> داشتیم که 200 بود که قضیه اوکیه، اما اگر این نبود چی؟ یکی دوتا </w:t>
        </w:r>
        <w:r>
          <w:rPr>
            <w:rFonts w:cs="Calibri"/>
            <w:sz w:val="28"/>
            <w:szCs w:val="28"/>
            <w:lang w:bidi="fa-IR"/>
          </w:rPr>
          <w:t>exception</w:t>
        </w:r>
        <w:r>
          <w:rPr>
            <w:rFonts w:cs="Calibri" w:hint="cs"/>
            <w:sz w:val="28"/>
            <w:szCs w:val="28"/>
            <w:rtl/>
            <w:lang w:bidi="fa-IR"/>
          </w:rPr>
          <w:t xml:space="preserve"> رو </w:t>
        </w:r>
        <w:r>
          <w:rPr>
            <w:rFonts w:cs="Calibri"/>
            <w:sz w:val="28"/>
            <w:szCs w:val="28"/>
            <w:lang w:bidi="fa-IR"/>
          </w:rPr>
          <w:t>raise</w:t>
        </w:r>
        <w:r>
          <w:rPr>
            <w:rFonts w:cs="Calibri" w:hint="cs"/>
            <w:sz w:val="28"/>
            <w:szCs w:val="28"/>
            <w:rtl/>
            <w:lang w:bidi="fa-IR"/>
          </w:rPr>
          <w:t xml:space="preserve"> کرد و بعد توی لینک نشونمون داد که چقدر میزان این </w:t>
        </w:r>
        <w:r>
          <w:rPr>
            <w:rFonts w:cs="Calibri"/>
            <w:sz w:val="28"/>
            <w:szCs w:val="28"/>
            <w:lang w:bidi="fa-IR"/>
          </w:rPr>
          <w:t>respsonse code</w:t>
        </w:r>
        <w:r>
          <w:rPr>
            <w:rFonts w:cs="Calibri" w:hint="cs"/>
            <w:sz w:val="28"/>
            <w:szCs w:val="28"/>
            <w:rtl/>
            <w:lang w:bidi="fa-IR"/>
          </w:rPr>
          <w:t xml:space="preserve"> ها میتونه زیاد باشه، بعد گفت واسه هرکدوم منطقی نیست بخوایم کد بزنیم خودمون. و سپس به این اشاره کرد که خودِ </w:t>
        </w:r>
        <w:r>
          <w:rPr>
            <w:rFonts w:cs="Calibri"/>
            <w:sz w:val="28"/>
            <w:szCs w:val="28"/>
            <w:lang w:bidi="fa-IR"/>
          </w:rPr>
          <w:t>Requests</w:t>
        </w:r>
      </w:ins>
      <w:ins w:id="4092" w:author="Microsoft account" w:date="2025-10-11T11:13:00Z">
        <w:r>
          <w:rPr>
            <w:rFonts w:cs="Calibri" w:hint="cs"/>
            <w:sz w:val="28"/>
            <w:szCs w:val="28"/>
            <w:rtl/>
            <w:lang w:bidi="fa-IR"/>
          </w:rPr>
          <w:t xml:space="preserve"> دارای این قابلیت هست. </w:t>
        </w:r>
      </w:ins>
    </w:p>
    <w:p w14:paraId="3D89E3BD" w14:textId="1A00866B" w:rsidR="005811D8" w:rsidRDefault="005811D8">
      <w:pPr>
        <w:bidi/>
        <w:spacing w:after="0" w:line="276" w:lineRule="auto"/>
        <w:rPr>
          <w:ins w:id="4093" w:author="Microsoft account" w:date="2025-10-11T11:13:00Z"/>
          <w:rFonts w:cs="Calibri"/>
          <w:sz w:val="28"/>
          <w:szCs w:val="28"/>
          <w:rtl/>
          <w:lang w:bidi="fa-IR"/>
        </w:rPr>
        <w:pPrChange w:id="4094" w:author="Microsoft account" w:date="2025-10-11T11:13:00Z">
          <w:pPr>
            <w:bidi/>
            <w:spacing w:after="0" w:line="276" w:lineRule="auto"/>
            <w:jc w:val="both"/>
          </w:pPr>
        </w:pPrChange>
      </w:pPr>
      <w:ins w:id="4095" w:author="Microsoft account" w:date="2025-10-11T11:13:00Z">
        <w:r w:rsidRPr="005811D8">
          <w:rPr>
            <w:rFonts w:cs="Calibri"/>
            <w:noProof/>
            <w:sz w:val="28"/>
            <w:szCs w:val="28"/>
            <w:rPrChange w:id="4096"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bidi/>
        <w:spacing w:after="0" w:line="276" w:lineRule="auto"/>
        <w:rPr>
          <w:ins w:id="4097" w:author="Microsoft account" w:date="2025-10-11T11:14:00Z"/>
          <w:rFonts w:cs="Calibri"/>
          <w:sz w:val="28"/>
          <w:szCs w:val="28"/>
          <w:rtl/>
          <w:lang w:bidi="fa-IR"/>
        </w:rPr>
        <w:pPrChange w:id="4098" w:author="Microsoft account" w:date="2025-10-11T11:13:00Z">
          <w:pPr>
            <w:bidi/>
            <w:spacing w:after="0" w:line="276" w:lineRule="auto"/>
            <w:jc w:val="both"/>
          </w:pPr>
        </w:pPrChange>
      </w:pPr>
      <w:ins w:id="4099" w:author="Microsoft account" w:date="2025-10-11T11:13:00Z">
        <w:r>
          <w:rPr>
            <w:rFonts w:cs="Calibri" w:hint="cs"/>
            <w:sz w:val="28"/>
            <w:szCs w:val="28"/>
            <w:rtl/>
            <w:lang w:bidi="fa-IR"/>
          </w:rPr>
          <w:t xml:space="preserve">که با </w:t>
        </w:r>
      </w:ins>
      <w:ins w:id="4100" w:author="Microsoft account" w:date="2025-10-11T11:14:00Z">
        <w:r w:rsidR="00903B07">
          <w:rPr>
            <w:rFonts w:cs="Calibri"/>
            <w:sz w:val="28"/>
            <w:szCs w:val="28"/>
            <w:lang w:bidi="fa-IR"/>
          </w:rPr>
          <w:t>response.raise_for_status()</w:t>
        </w:r>
        <w:r w:rsidR="00903B07">
          <w:rPr>
            <w:rFonts w:cs="Calibri" w:hint="cs"/>
            <w:sz w:val="28"/>
            <w:szCs w:val="28"/>
            <w:rtl/>
            <w:lang w:bidi="fa-IR"/>
          </w:rPr>
          <w:t xml:space="preserve"> اگر </w:t>
        </w:r>
        <w:r w:rsidR="00903B07">
          <w:rPr>
            <w:rFonts w:cs="Calibri"/>
            <w:sz w:val="28"/>
            <w:szCs w:val="28"/>
            <w:lang w:bidi="fa-IR"/>
          </w:rPr>
          <w:t>response code</w:t>
        </w:r>
        <w:r w:rsidR="00903B07">
          <w:rPr>
            <w:rFonts w:cs="Calibri" w:hint="cs"/>
            <w:sz w:val="28"/>
            <w:szCs w:val="28"/>
            <w:rtl/>
            <w:lang w:bidi="fa-IR"/>
          </w:rPr>
          <w:t xml:space="preserve"> ای بگیریم که بیان گر ارور باشه (که یعنی </w:t>
        </w:r>
        <w:r w:rsidR="00903B07">
          <w:rPr>
            <w:rFonts w:cs="Calibri"/>
            <w:sz w:val="28"/>
            <w:szCs w:val="28"/>
            <w:lang w:bidi="fa-IR"/>
          </w:rPr>
          <w:t>2XX</w:t>
        </w:r>
        <w:r w:rsidR="00903B07">
          <w:rPr>
            <w:rFonts w:cs="Calibri" w:hint="cs"/>
            <w:sz w:val="28"/>
            <w:szCs w:val="28"/>
            <w:rtl/>
            <w:lang w:bidi="fa-IR"/>
          </w:rPr>
          <w:t xml:space="preserve"> نیست) این خودش پیدا میکنه چه </w:t>
        </w:r>
        <w:r w:rsidR="00903B07">
          <w:rPr>
            <w:rFonts w:cs="Calibri"/>
            <w:sz w:val="28"/>
            <w:szCs w:val="28"/>
            <w:lang w:bidi="fa-IR"/>
          </w:rPr>
          <w:t>raise exception</w:t>
        </w:r>
        <w:r w:rsidR="00903B07">
          <w:rPr>
            <w:rFonts w:cs="Calibri" w:hint="cs"/>
            <w:sz w:val="28"/>
            <w:szCs w:val="28"/>
            <w:rtl/>
            <w:lang w:bidi="fa-IR"/>
          </w:rPr>
          <w:t xml:space="preserve"> ای بده و کار رو راحت کرده. </w:t>
        </w:r>
      </w:ins>
    </w:p>
    <w:p w14:paraId="528650A3" w14:textId="77777777" w:rsidR="00903B07" w:rsidRDefault="00903B07">
      <w:pPr>
        <w:bidi/>
        <w:spacing w:after="0" w:line="276" w:lineRule="auto"/>
        <w:rPr>
          <w:ins w:id="4101" w:author="Microsoft account" w:date="2025-10-11T11:14:00Z"/>
          <w:rFonts w:cs="Calibri"/>
          <w:sz w:val="28"/>
          <w:szCs w:val="28"/>
          <w:rtl/>
          <w:lang w:bidi="fa-IR"/>
        </w:rPr>
        <w:pPrChange w:id="4102" w:author="Microsoft account" w:date="2025-10-11T11:14:00Z">
          <w:pPr>
            <w:bidi/>
            <w:spacing w:after="0" w:line="276" w:lineRule="auto"/>
            <w:jc w:val="both"/>
          </w:pPr>
        </w:pPrChange>
      </w:pPr>
    </w:p>
    <w:p w14:paraId="2657B25C" w14:textId="782AD67A" w:rsidR="00903B07" w:rsidRDefault="00903B07">
      <w:pPr>
        <w:bidi/>
        <w:spacing w:after="0" w:line="276" w:lineRule="auto"/>
        <w:rPr>
          <w:ins w:id="4103" w:author="Microsoft account" w:date="2025-10-11T11:18:00Z"/>
          <w:rFonts w:cs="Calibri" w:hint="cs"/>
          <w:sz w:val="28"/>
          <w:szCs w:val="28"/>
          <w:rtl/>
          <w:lang w:bidi="fa-IR"/>
        </w:rPr>
        <w:pPrChange w:id="4104" w:author="Microsoft account" w:date="2025-10-11T11:14:00Z">
          <w:pPr>
            <w:bidi/>
            <w:spacing w:after="0" w:line="276" w:lineRule="auto"/>
            <w:jc w:val="both"/>
          </w:pPr>
        </w:pPrChange>
      </w:pPr>
      <w:ins w:id="4105" w:author="Microsoft account" w:date="2025-10-11T11:14:00Z">
        <w:r>
          <w:rPr>
            <w:rFonts w:cs="Calibri" w:hint="cs"/>
            <w:sz w:val="28"/>
            <w:szCs w:val="28"/>
            <w:rtl/>
            <w:lang w:bidi="fa-IR"/>
          </w:rPr>
          <w:t>-</w:t>
        </w:r>
      </w:ins>
      <w:ins w:id="4106" w:author="Microsoft account" w:date="2025-10-11T11:18:00Z">
        <w:r>
          <w:rPr>
            <w:rFonts w:cs="Calibri" w:hint="cs"/>
            <w:sz w:val="28"/>
            <w:szCs w:val="28"/>
            <w:rtl/>
            <w:lang w:bidi="fa-IR"/>
          </w:rPr>
          <w:t xml:space="preserve">حالا اینا رو بیخیال، برگردیم سر اصل ماجرا، از این </w:t>
        </w:r>
        <w:r>
          <w:rPr>
            <w:rFonts w:cs="Calibri"/>
            <w:sz w:val="28"/>
            <w:szCs w:val="28"/>
            <w:lang w:bidi="fa-IR"/>
          </w:rPr>
          <w:t>get()</w:t>
        </w:r>
        <w:r>
          <w:rPr>
            <w:rFonts w:cs="Calibri" w:hint="cs"/>
            <w:sz w:val="28"/>
            <w:szCs w:val="28"/>
            <w:rtl/>
            <w:lang w:bidi="fa-IR"/>
          </w:rPr>
          <w:t xml:space="preserve"> ما چطوری دیتا رو بگیریم؟ مثل اینکه باید از یه </w:t>
        </w:r>
        <w:r>
          <w:rPr>
            <w:rFonts w:cs="Calibri"/>
            <w:sz w:val="28"/>
            <w:szCs w:val="28"/>
            <w:lang w:bidi="fa-IR"/>
          </w:rPr>
          <w:t>method</w:t>
        </w:r>
        <w:r>
          <w:rPr>
            <w:rFonts w:cs="Calibri" w:hint="cs"/>
            <w:sz w:val="28"/>
            <w:szCs w:val="28"/>
            <w:rtl/>
            <w:lang w:bidi="fa-IR"/>
          </w:rPr>
          <w:t xml:space="preserve"> استفاده کنیم به نام </w:t>
        </w:r>
        <w:r>
          <w:rPr>
            <w:rFonts w:cs="Calibri"/>
            <w:sz w:val="28"/>
            <w:szCs w:val="28"/>
            <w:lang w:bidi="fa-IR"/>
          </w:rPr>
          <w:t>.json()</w:t>
        </w:r>
        <w:r>
          <w:rPr>
            <w:rFonts w:cs="Calibri" w:hint="cs"/>
            <w:sz w:val="28"/>
            <w:szCs w:val="28"/>
            <w:rtl/>
            <w:lang w:bidi="fa-IR"/>
          </w:rPr>
          <w:t xml:space="preserve"> که دیتا رو </w:t>
        </w:r>
        <w:r>
          <w:rPr>
            <w:rFonts w:cs="Calibri"/>
            <w:sz w:val="28"/>
            <w:szCs w:val="28"/>
            <w:lang w:bidi="fa-IR"/>
          </w:rPr>
          <w:t>return</w:t>
        </w:r>
        <w:r>
          <w:rPr>
            <w:rFonts w:cs="Calibri" w:hint="cs"/>
            <w:sz w:val="28"/>
            <w:szCs w:val="28"/>
            <w:rtl/>
            <w:lang w:bidi="fa-IR"/>
          </w:rPr>
          <w:t xml:space="preserve"> میکنه از اون </w:t>
        </w:r>
        <w:r>
          <w:rPr>
            <w:rFonts w:cs="Calibri"/>
            <w:sz w:val="28"/>
            <w:szCs w:val="28"/>
            <w:lang w:bidi="fa-IR"/>
          </w:rPr>
          <w:t>response</w:t>
        </w:r>
        <w:r>
          <w:rPr>
            <w:rFonts w:cs="Calibri" w:hint="cs"/>
            <w:sz w:val="28"/>
            <w:szCs w:val="28"/>
            <w:rtl/>
            <w:lang w:bidi="fa-IR"/>
          </w:rPr>
          <w:t xml:space="preserve"> . بعدش هم که دیگه میدونیم. </w:t>
        </w:r>
      </w:ins>
      <w:ins w:id="4107" w:author="Microsoft account" w:date="2025-10-12T12:16:00Z">
        <w:r w:rsidR="006D78F3">
          <w:rPr>
            <w:rFonts w:cs="Calibri" w:hint="cs"/>
            <w:sz w:val="28"/>
            <w:szCs w:val="28"/>
            <w:rtl/>
            <w:lang w:bidi="fa-IR"/>
          </w:rPr>
          <w:t>(</w:t>
        </w:r>
        <w:r w:rsidR="006D78F3">
          <w:rPr>
            <w:rFonts w:cs="Calibri" w:hint="cs"/>
            <w:sz w:val="18"/>
            <w:szCs w:val="18"/>
            <w:rtl/>
            <w:lang w:bidi="fa-IR"/>
          </w:rPr>
          <w:t xml:space="preserve">نکته: این که الان داریم از </w:t>
        </w:r>
        <w:r w:rsidR="006D78F3">
          <w:rPr>
            <w:rFonts w:cs="Calibri"/>
            <w:sz w:val="18"/>
            <w:szCs w:val="18"/>
            <w:lang w:bidi="fa-IR"/>
          </w:rPr>
          <w:t>requests.json()</w:t>
        </w:r>
        <w:r w:rsidR="006D78F3">
          <w:rPr>
            <w:rFonts w:cs="Calibri" w:hint="cs"/>
            <w:sz w:val="18"/>
            <w:szCs w:val="18"/>
            <w:rtl/>
            <w:lang w:bidi="fa-IR"/>
          </w:rPr>
          <w:t xml:space="preserve"> استفاده میکنیم به این معنی نیست که همۀ </w:t>
        </w:r>
        <w:r w:rsidR="006D78F3">
          <w:rPr>
            <w:rFonts w:cs="Calibri"/>
            <w:sz w:val="18"/>
            <w:szCs w:val="18"/>
            <w:lang w:bidi="fa-IR"/>
          </w:rPr>
          <w:t>API</w:t>
        </w:r>
        <w:r w:rsidR="006D78F3">
          <w:rPr>
            <w:rFonts w:cs="Calibri" w:hint="cs"/>
            <w:sz w:val="18"/>
            <w:szCs w:val="18"/>
            <w:rtl/>
            <w:lang w:bidi="fa-IR"/>
          </w:rPr>
          <w:t xml:space="preserve">ها با فرمت </w:t>
        </w:r>
      </w:ins>
      <w:ins w:id="4108" w:author="Microsoft account" w:date="2025-10-12T12:17:00Z">
        <w:r w:rsidR="006D78F3">
          <w:rPr>
            <w:rFonts w:cs="Calibri"/>
            <w:sz w:val="18"/>
            <w:szCs w:val="18"/>
            <w:lang w:bidi="fa-IR"/>
          </w:rPr>
          <w:t>JSON</w:t>
        </w:r>
        <w:r w:rsidR="006D78F3">
          <w:rPr>
            <w:rFonts w:cs="Calibri" w:hint="cs"/>
            <w:sz w:val="18"/>
            <w:szCs w:val="18"/>
            <w:rtl/>
            <w:lang w:bidi="fa-IR"/>
          </w:rPr>
          <w:t xml:space="preserve"> دیتا رو تحویل میدن، خیر، درسته که </w:t>
        </w:r>
        <w:r w:rsidR="006D78F3">
          <w:rPr>
            <w:rFonts w:cs="Calibri"/>
            <w:sz w:val="18"/>
            <w:szCs w:val="18"/>
            <w:lang w:bidi="fa-IR"/>
          </w:rPr>
          <w:t>JSON</w:t>
        </w:r>
        <w:r w:rsidR="006D78F3">
          <w:rPr>
            <w:rFonts w:cs="Calibri" w:hint="cs"/>
            <w:sz w:val="18"/>
            <w:szCs w:val="18"/>
            <w:rtl/>
            <w:lang w:bidi="fa-IR"/>
          </w:rPr>
          <w:t xml:space="preserve"> در حال حاضر معمول ترین روشه ، چراکه هم </w:t>
        </w:r>
        <w:r w:rsidR="006D78F3">
          <w:rPr>
            <w:rFonts w:cs="Calibri"/>
            <w:sz w:val="18"/>
            <w:szCs w:val="18"/>
            <w:lang w:bidi="fa-IR"/>
          </w:rPr>
          <w:t>human-readable</w:t>
        </w:r>
        <w:r w:rsidR="006D78F3">
          <w:rPr>
            <w:rFonts w:cs="Calibri" w:hint="cs"/>
            <w:sz w:val="18"/>
            <w:szCs w:val="18"/>
            <w:rtl/>
            <w:lang w:bidi="fa-IR"/>
          </w:rPr>
          <w:t xml:space="preserve"> و هم </w:t>
        </w:r>
        <w:r w:rsidR="006D78F3">
          <w:rPr>
            <w:rFonts w:cs="Calibri"/>
            <w:sz w:val="18"/>
            <w:szCs w:val="18"/>
            <w:lang w:bidi="fa-IR"/>
          </w:rPr>
          <w:t>machine-readable</w:t>
        </w:r>
        <w:r w:rsidR="006D78F3">
          <w:rPr>
            <w:rFonts w:cs="Calibri" w:hint="cs"/>
            <w:sz w:val="18"/>
            <w:szCs w:val="18"/>
            <w:rtl/>
            <w:lang w:bidi="fa-IR"/>
          </w:rPr>
          <w:t xml:space="preserve"> عه و سبک! اما اگر </w:t>
        </w:r>
        <w:r w:rsidR="006D78F3">
          <w:rPr>
            <w:rFonts w:cs="Calibri"/>
            <w:sz w:val="18"/>
            <w:szCs w:val="18"/>
            <w:lang w:bidi="fa-IR"/>
          </w:rPr>
          <w:t>api</w:t>
        </w:r>
        <w:r w:rsidR="006D78F3">
          <w:rPr>
            <w:rFonts w:cs="Calibri" w:hint="cs"/>
            <w:sz w:val="18"/>
            <w:szCs w:val="18"/>
            <w:rtl/>
            <w:lang w:bidi="fa-IR"/>
          </w:rPr>
          <w:t xml:space="preserve"> فرمت دیگه ای رو تحویل بده باید خودمون </w:t>
        </w:r>
        <w:r w:rsidR="006D78F3">
          <w:rPr>
            <w:rFonts w:cs="Calibri"/>
            <w:sz w:val="18"/>
            <w:szCs w:val="18"/>
            <w:lang w:bidi="fa-IR"/>
          </w:rPr>
          <w:t>parse</w:t>
        </w:r>
        <w:r w:rsidR="006D78F3">
          <w:rPr>
            <w:rFonts w:cs="Calibri" w:hint="cs"/>
            <w:sz w:val="18"/>
            <w:szCs w:val="18"/>
            <w:rtl/>
            <w:lang w:bidi="fa-IR"/>
          </w:rPr>
          <w:t xml:space="preserve"> کردنش رو انجام بدیم و بسته به چیزی که تحویل گرفتیم اون رو </w:t>
        </w:r>
      </w:ins>
      <w:ins w:id="4109" w:author="Microsoft account" w:date="2025-10-12T12:18:00Z">
        <w:r w:rsidR="00661051">
          <w:rPr>
            <w:rFonts w:cs="Calibri"/>
            <w:sz w:val="18"/>
            <w:szCs w:val="18"/>
            <w:lang w:bidi="fa-IR"/>
          </w:rPr>
          <w:t>manage</w:t>
        </w:r>
        <w:r w:rsidR="00661051">
          <w:rPr>
            <w:rFonts w:cs="Calibri" w:hint="cs"/>
            <w:sz w:val="18"/>
            <w:szCs w:val="18"/>
            <w:rtl/>
            <w:lang w:bidi="fa-IR"/>
          </w:rPr>
          <w:t xml:space="preserve"> کنیم و </w:t>
        </w:r>
        <w:r w:rsidR="00661051">
          <w:rPr>
            <w:rFonts w:cs="Calibri"/>
            <w:sz w:val="18"/>
            <w:szCs w:val="18"/>
            <w:lang w:bidi="fa-IR"/>
          </w:rPr>
          <w:t xml:space="preserve">store </w:t>
        </w:r>
        <w:r w:rsidR="00661051">
          <w:rPr>
            <w:rFonts w:cs="Calibri" w:hint="cs"/>
            <w:sz w:val="18"/>
            <w:szCs w:val="18"/>
            <w:rtl/>
            <w:lang w:bidi="fa-IR"/>
          </w:rPr>
          <w:t xml:space="preserve"> کنیم. یه راهی برای اینکه متوجه بشیم که فرمت </w:t>
        </w:r>
        <w:r w:rsidR="00661051">
          <w:rPr>
            <w:rFonts w:cs="Calibri"/>
            <w:sz w:val="18"/>
            <w:szCs w:val="18"/>
            <w:lang w:bidi="fa-IR"/>
          </w:rPr>
          <w:t>api</w:t>
        </w:r>
        <w:r w:rsidR="00661051">
          <w:rPr>
            <w:rFonts w:cs="Calibri" w:hint="cs"/>
            <w:sz w:val="18"/>
            <w:szCs w:val="18"/>
            <w:rtl/>
            <w:lang w:bidi="fa-IR"/>
          </w:rPr>
          <w:t xml:space="preserve"> چیه اینه که این کد رو اجرا کنیم : </w:t>
        </w:r>
      </w:ins>
      <w:ins w:id="4110" w:author="Microsoft account" w:date="2025-10-12T12:19:00Z">
        <w:r w:rsidR="00661051">
          <w:rPr>
            <w:rFonts w:cs="Calibri"/>
            <w:sz w:val="18"/>
            <w:szCs w:val="18"/>
            <w:lang w:bidi="fa-IR"/>
          </w:rPr>
          <w:t>print(response.headers[‘Content-Type’])</w:t>
        </w:r>
        <w:r w:rsidR="00661051">
          <w:rPr>
            <w:rFonts w:cs="Calibri" w:hint="cs"/>
            <w:sz w:val="18"/>
            <w:szCs w:val="18"/>
            <w:rtl/>
            <w:lang w:bidi="fa-IR"/>
          </w:rPr>
          <w:t xml:space="preserve"> و این باید فرمت رو به طریقی در اکثر مواقع نشون بده. </w:t>
        </w:r>
      </w:ins>
      <w:ins w:id="4111" w:author="Microsoft account" w:date="2025-10-12T12:16:00Z">
        <w:r w:rsidR="006D78F3">
          <w:rPr>
            <w:rFonts w:cs="Calibri" w:hint="cs"/>
            <w:sz w:val="28"/>
            <w:szCs w:val="28"/>
            <w:rtl/>
            <w:lang w:bidi="fa-IR"/>
          </w:rPr>
          <w:t>)</w:t>
        </w:r>
      </w:ins>
    </w:p>
    <w:p w14:paraId="0045E509" w14:textId="24FDAD47" w:rsidR="003D7EB0" w:rsidRDefault="003D7EB0">
      <w:pPr>
        <w:bidi/>
        <w:spacing w:after="0" w:line="276" w:lineRule="auto"/>
        <w:rPr>
          <w:ins w:id="4112" w:author="Microsoft account" w:date="2025-10-12T12:22:00Z"/>
          <w:rFonts w:cs="Calibri" w:hint="cs"/>
          <w:sz w:val="18"/>
          <w:szCs w:val="18"/>
          <w:rtl/>
          <w:lang w:bidi="fa-IR"/>
        </w:rPr>
        <w:pPrChange w:id="4113" w:author="Microsoft account" w:date="2025-10-11T11:19:00Z">
          <w:pPr>
            <w:bidi/>
            <w:spacing w:after="0" w:line="276" w:lineRule="auto"/>
            <w:jc w:val="both"/>
          </w:pPr>
        </w:pPrChange>
      </w:pPr>
      <w:ins w:id="4114" w:author="Microsoft account" w:date="2025-10-12T12:22:00Z">
        <w:r>
          <w:rPr>
            <w:rFonts w:cs="Calibri" w:hint="cs"/>
            <w:sz w:val="28"/>
            <w:szCs w:val="28"/>
            <w:rtl/>
            <w:lang w:bidi="fa-IR"/>
          </w:rPr>
          <w:t>-(</w:t>
        </w:r>
        <w:r>
          <w:rPr>
            <w:rFonts w:cs="Calibri" w:hint="cs"/>
            <w:sz w:val="18"/>
            <w:szCs w:val="18"/>
            <w:rtl/>
            <w:lang w:bidi="fa-IR"/>
          </w:rPr>
          <w:t xml:space="preserve">به </w:t>
        </w:r>
        <w:r>
          <w:rPr>
            <w:rFonts w:cs="Calibri"/>
            <w:sz w:val="18"/>
            <w:szCs w:val="18"/>
            <w:lang w:bidi="fa-IR"/>
          </w:rPr>
          <w:t>JSON</w:t>
        </w:r>
        <w:r>
          <w:rPr>
            <w:rFonts w:cs="Calibri" w:hint="cs"/>
            <w:sz w:val="18"/>
            <w:szCs w:val="18"/>
            <w:rtl/>
            <w:lang w:bidi="fa-IR"/>
          </w:rPr>
          <w:t xml:space="preserve"> و یسری فرمت های دیگه میگن </w:t>
        </w:r>
        <w:r>
          <w:rPr>
            <w:rFonts w:cs="Calibri"/>
            <w:sz w:val="18"/>
            <w:szCs w:val="18"/>
            <w:lang w:bidi="fa-IR"/>
          </w:rPr>
          <w:t>NoSQL</w:t>
        </w:r>
        <w:r>
          <w:rPr>
            <w:rFonts w:cs="Calibri" w:hint="cs"/>
            <w:sz w:val="18"/>
            <w:szCs w:val="18"/>
            <w:rtl/>
            <w:lang w:bidi="fa-IR"/>
          </w:rPr>
          <w:t xml:space="preserve"> ، حا</w:t>
        </w:r>
      </w:ins>
      <w:ins w:id="4115" w:author="Microsoft account" w:date="2025-10-12T12:23:00Z">
        <w:r>
          <w:rPr>
            <w:rFonts w:cs="Calibri" w:hint="cs"/>
            <w:sz w:val="18"/>
            <w:szCs w:val="18"/>
            <w:rtl/>
            <w:lang w:bidi="fa-IR"/>
          </w:rPr>
          <w:t>لا</w:t>
        </w:r>
      </w:ins>
      <w:ins w:id="4116" w:author="Microsoft account" w:date="2025-10-12T12:22:00Z">
        <w:r>
          <w:rPr>
            <w:rFonts w:cs="Calibri" w:hint="cs"/>
            <w:sz w:val="18"/>
            <w:szCs w:val="18"/>
            <w:rtl/>
            <w:lang w:bidi="fa-IR"/>
          </w:rPr>
          <w:t xml:space="preserve"> این یعنی چی؟ :</w:t>
        </w:r>
      </w:ins>
    </w:p>
    <w:p w14:paraId="4965B411" w14:textId="77777777" w:rsidR="003D7EB0" w:rsidRDefault="003D7EB0" w:rsidP="003D7EB0">
      <w:pPr>
        <w:bidi/>
        <w:spacing w:after="0" w:line="276" w:lineRule="auto"/>
        <w:rPr>
          <w:ins w:id="4117" w:author="Microsoft account" w:date="2025-10-12T12:25:00Z"/>
          <w:rFonts w:cs="Calibri"/>
          <w:sz w:val="28"/>
          <w:szCs w:val="28"/>
          <w:rtl/>
          <w:lang w:bidi="fa-IR"/>
        </w:rPr>
        <w:pPrChange w:id="4118" w:author="Microsoft account" w:date="2025-10-12T12:23:00Z">
          <w:pPr>
            <w:bidi/>
            <w:spacing w:after="0" w:line="276" w:lineRule="auto"/>
            <w:jc w:val="both"/>
          </w:pPr>
        </w:pPrChange>
      </w:pPr>
      <w:ins w:id="4119" w:author="Microsoft account" w:date="2025-10-12T12:23:00Z">
        <w:r w:rsidRPr="003D7EB0">
          <w:rPr>
            <w:rFonts w:cs="Calibri"/>
            <w:sz w:val="28"/>
            <w:szCs w:val="28"/>
            <w:rtl/>
            <w:lang w:bidi="fa-IR"/>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45939" cy="1884217"/>
                      </a:xfrm>
                      <a:prstGeom prst="rect">
                        <a:avLst/>
                      </a:prstGeom>
                    </pic:spPr>
                  </pic:pic>
                </a:graphicData>
              </a:graphic>
            </wp:inline>
          </w:drawing>
        </w:r>
      </w:ins>
    </w:p>
    <w:p w14:paraId="32ED3584" w14:textId="7014C179" w:rsidR="003D7EB0" w:rsidRDefault="003D7EB0" w:rsidP="003D7EB0">
      <w:pPr>
        <w:bidi/>
        <w:spacing w:after="0" w:line="276" w:lineRule="auto"/>
        <w:rPr>
          <w:ins w:id="4120" w:author="Microsoft account" w:date="2025-10-12T12:23:00Z"/>
          <w:rFonts w:cs="Calibri"/>
          <w:sz w:val="28"/>
          <w:szCs w:val="28"/>
          <w:rtl/>
          <w:lang w:bidi="fa-IR"/>
        </w:rPr>
        <w:pPrChange w:id="4121" w:author="Microsoft account" w:date="2025-10-12T12:25:00Z">
          <w:pPr>
            <w:bidi/>
            <w:spacing w:after="0" w:line="276" w:lineRule="auto"/>
            <w:jc w:val="both"/>
          </w:pPr>
        </w:pPrChange>
      </w:pPr>
      <w:ins w:id="4122" w:author="Microsoft account" w:date="2025-10-12T12:25:00Z">
        <w:r w:rsidRPr="003D7EB0">
          <w:rPr>
            <w:rFonts w:cs="Calibri"/>
            <w:sz w:val="28"/>
            <w:szCs w:val="28"/>
            <w:rtl/>
            <w:lang w:bidi="fa-IR"/>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7272" cy="1271472"/>
                      </a:xfrm>
                      <a:prstGeom prst="rect">
                        <a:avLst/>
                      </a:prstGeom>
                    </pic:spPr>
                  </pic:pic>
                </a:graphicData>
              </a:graphic>
            </wp:inline>
          </w:drawing>
        </w:r>
      </w:ins>
    </w:p>
    <w:p w14:paraId="2C2A7895" w14:textId="5DB9C046" w:rsidR="00903B07" w:rsidRDefault="003D7EB0" w:rsidP="003D7EB0">
      <w:pPr>
        <w:bidi/>
        <w:spacing w:after="0" w:line="276" w:lineRule="auto"/>
        <w:rPr>
          <w:ins w:id="4123" w:author="Microsoft account" w:date="2025-10-11T11:19:00Z"/>
          <w:rFonts w:cs="Calibri"/>
          <w:sz w:val="28"/>
          <w:szCs w:val="28"/>
          <w:rtl/>
          <w:lang w:bidi="fa-IR"/>
        </w:rPr>
        <w:pPrChange w:id="4124" w:author="Microsoft account" w:date="2025-10-12T12:23:00Z">
          <w:pPr>
            <w:bidi/>
            <w:spacing w:after="0" w:line="276" w:lineRule="auto"/>
            <w:jc w:val="both"/>
          </w:pPr>
        </w:pPrChange>
      </w:pPr>
      <w:ins w:id="4125" w:author="Microsoft account" w:date="2025-10-12T12:22:00Z">
        <w:r>
          <w:rPr>
            <w:rFonts w:cs="Calibri" w:hint="cs"/>
            <w:sz w:val="28"/>
            <w:szCs w:val="28"/>
            <w:rtl/>
            <w:lang w:bidi="fa-IR"/>
          </w:rPr>
          <w:t>)</w:t>
        </w:r>
      </w:ins>
    </w:p>
    <w:p w14:paraId="7460A898" w14:textId="7C6AD4E8" w:rsidR="00903B07" w:rsidRPr="00F71556" w:rsidRDefault="00903B07">
      <w:pPr>
        <w:bidi/>
        <w:spacing w:after="0" w:line="276" w:lineRule="auto"/>
        <w:rPr>
          <w:ins w:id="4126" w:author="Microsoft account" w:date="2025-10-11T10:07:00Z"/>
          <w:rFonts w:cs="Calibri"/>
          <w:sz w:val="28"/>
          <w:szCs w:val="28"/>
          <w:rtl/>
          <w:lang w:bidi="fa-IR"/>
          <w:rPrChange w:id="4127" w:author="Microsoft account" w:date="2025-10-11T10:37:00Z">
            <w:rPr>
              <w:ins w:id="4128" w:author="Microsoft account" w:date="2025-10-11T10:07:00Z"/>
              <w:rtl/>
              <w:lang w:bidi="fa-IR"/>
            </w:rPr>
          </w:rPrChange>
        </w:rPr>
        <w:pPrChange w:id="4129" w:author="Microsoft account" w:date="2025-10-11T11:19:00Z">
          <w:pPr>
            <w:bidi/>
            <w:spacing w:after="0" w:line="276" w:lineRule="auto"/>
            <w:jc w:val="both"/>
          </w:pPr>
        </w:pPrChange>
      </w:pPr>
      <w:ins w:id="4130" w:author="Microsoft account" w:date="2025-10-11T11:19:00Z">
        <w:r>
          <w:rPr>
            <w:rFonts w:cs="Calibri" w:hint="cs"/>
            <w:sz w:val="28"/>
            <w:szCs w:val="28"/>
            <w:rtl/>
            <w:lang w:bidi="fa-IR"/>
          </w:rPr>
          <w:t xml:space="preserve">-حالا این </w:t>
        </w:r>
        <w:r>
          <w:rPr>
            <w:rFonts w:cs="Calibri"/>
            <w:sz w:val="28"/>
            <w:szCs w:val="28"/>
            <w:lang w:bidi="fa-IR"/>
          </w:rPr>
          <w:t>API</w:t>
        </w:r>
        <w:r>
          <w:rPr>
            <w:rFonts w:cs="Calibri" w:hint="cs"/>
            <w:sz w:val="28"/>
            <w:szCs w:val="28"/>
            <w:rtl/>
            <w:lang w:bidi="fa-IR"/>
          </w:rPr>
          <w:t xml:space="preserve"> که داریم استفاده میکنیم </w:t>
        </w:r>
        <w:r>
          <w:rPr>
            <w:rFonts w:cs="Calibri"/>
            <w:sz w:val="28"/>
            <w:szCs w:val="28"/>
            <w:lang w:bidi="fa-IR"/>
          </w:rPr>
          <w:t>Longitude and Latitude</w:t>
        </w:r>
        <w:r>
          <w:rPr>
            <w:rFonts w:cs="Calibri" w:hint="cs"/>
            <w:sz w:val="28"/>
            <w:szCs w:val="28"/>
            <w:rtl/>
            <w:lang w:bidi="fa-IR"/>
          </w:rPr>
          <w:t xml:space="preserve"> رو میده که طول و عرض جغرافیایی معنی میده</w:t>
        </w:r>
      </w:ins>
      <w:ins w:id="4131" w:author="Microsoft account" w:date="2025-10-11T11:20:00Z">
        <w:r>
          <w:rPr>
            <w:rFonts w:cs="Calibri" w:hint="cs"/>
            <w:sz w:val="28"/>
            <w:szCs w:val="28"/>
            <w:rtl/>
            <w:lang w:bidi="fa-IR"/>
          </w:rPr>
          <w:t xml:space="preserve">، این رو چطوری بفهمیم الان کجای دنیا منظورشه، واسه اینم سایت داریم ها ها </w:t>
        </w:r>
        <w:r>
          <w:rPr>
            <w:rFonts w:cs="Calibri"/>
            <w:sz w:val="28"/>
            <w:szCs w:val="28"/>
            <w:lang w:bidi="fa-IR"/>
          </w:rPr>
          <w:fldChar w:fldCharType="begin"/>
        </w:r>
      </w:ins>
      <w:ins w:id="4132" w:author="Microsoft account" w:date="2025-10-11T11:21:00Z">
        <w:r w:rsidR="00C37964">
          <w:rPr>
            <w:rFonts w:cs="Calibri"/>
            <w:sz w:val="28"/>
            <w:szCs w:val="28"/>
            <w:lang w:bidi="fa-IR"/>
          </w:rPr>
          <w:instrText>HYPERLINK "https://latlong.net"</w:instrText>
        </w:r>
      </w:ins>
      <w:ins w:id="4133" w:author="Microsoft account" w:date="2025-10-11T11:20:00Z">
        <w:r>
          <w:rPr>
            <w:rFonts w:cs="Calibri"/>
            <w:sz w:val="28"/>
            <w:szCs w:val="28"/>
            <w:lang w:bidi="fa-IR"/>
          </w:rPr>
          <w:fldChar w:fldCharType="separate"/>
        </w:r>
        <w:r w:rsidRPr="00903B07">
          <w:rPr>
            <w:rStyle w:val="Hyperlink"/>
            <w:rFonts w:cs="Calibri"/>
            <w:sz w:val="28"/>
            <w:szCs w:val="28"/>
            <w:lang w:bidi="fa-IR"/>
          </w:rPr>
          <w:t>link</w:t>
        </w:r>
        <w:r>
          <w:rPr>
            <w:rFonts w:cs="Calibri"/>
            <w:sz w:val="28"/>
            <w:szCs w:val="28"/>
            <w:lang w:bidi="fa-IR"/>
          </w:rPr>
          <w:fldChar w:fldCharType="end"/>
        </w:r>
      </w:ins>
    </w:p>
    <w:p w14:paraId="5F2FCAE7" w14:textId="77777777" w:rsidR="004F0175" w:rsidRDefault="004F0175">
      <w:pPr>
        <w:bidi/>
        <w:spacing w:after="0" w:line="276" w:lineRule="auto"/>
        <w:rPr>
          <w:ins w:id="4134" w:author="Microsoft account" w:date="2025-10-11T10:07:00Z"/>
          <w:rFonts w:cs="Calibri"/>
          <w:sz w:val="28"/>
          <w:szCs w:val="28"/>
          <w:rtl/>
          <w:lang w:bidi="fa-IR"/>
        </w:rPr>
        <w:pPrChange w:id="4135" w:author="Microsoft account" w:date="2025-10-11T10:07:00Z">
          <w:pPr>
            <w:bidi/>
            <w:spacing w:after="0" w:line="276" w:lineRule="auto"/>
            <w:jc w:val="both"/>
          </w:pPr>
        </w:pPrChange>
      </w:pPr>
    </w:p>
    <w:p w14:paraId="45AAABC1" w14:textId="590E3E8C" w:rsidR="004F0175" w:rsidRDefault="004B74E6">
      <w:pPr>
        <w:bidi/>
        <w:spacing w:after="0" w:line="276" w:lineRule="auto"/>
        <w:rPr>
          <w:ins w:id="4136" w:author="Microsoft account" w:date="2025-10-11T10:07:00Z"/>
          <w:rFonts w:cs="Calibri"/>
          <w:sz w:val="28"/>
          <w:szCs w:val="28"/>
          <w:lang w:bidi="fa-IR"/>
        </w:rPr>
        <w:pPrChange w:id="4137" w:author="Microsoft account" w:date="2025-10-11T10:07:00Z">
          <w:pPr>
            <w:bidi/>
            <w:spacing w:after="0" w:line="276" w:lineRule="auto"/>
            <w:jc w:val="both"/>
          </w:pPr>
        </w:pPrChange>
      </w:pPr>
      <w:ins w:id="4138" w:author="Microsoft account" w:date="2025-10-11T12:09:00Z">
        <w:r>
          <w:rPr>
            <w:rFonts w:cs="Calibri" w:hint="cs"/>
            <w:sz w:val="28"/>
            <w:szCs w:val="28"/>
            <w:rtl/>
            <w:lang w:bidi="fa-IR"/>
          </w:rPr>
          <w:t xml:space="preserve">تا </w:t>
        </w:r>
        <w:r w:rsidR="003D7EB0">
          <w:rPr>
            <w:rFonts w:cs="Calibri"/>
            <w:sz w:val="28"/>
            <w:szCs w:val="28"/>
            <w:lang w:bidi="fa-IR"/>
          </w:rPr>
          <w:t>Day033 005 00:</w:t>
        </w:r>
        <w:r>
          <w:rPr>
            <w:rFonts w:cs="Calibri"/>
            <w:sz w:val="28"/>
            <w:szCs w:val="28"/>
            <w:lang w:bidi="fa-IR"/>
          </w:rPr>
          <w:t>02:00</w:t>
        </w:r>
      </w:ins>
    </w:p>
    <w:p w14:paraId="3F8BEFD1" w14:textId="77777777" w:rsidR="004F0175" w:rsidRDefault="004F0175">
      <w:pPr>
        <w:bidi/>
        <w:spacing w:after="0" w:line="276" w:lineRule="auto"/>
        <w:rPr>
          <w:ins w:id="4139" w:author="Microsoft account" w:date="2025-10-11T10:07:00Z"/>
          <w:rFonts w:cs="Calibri"/>
          <w:sz w:val="28"/>
          <w:szCs w:val="28"/>
          <w:rtl/>
          <w:lang w:bidi="fa-IR"/>
        </w:rPr>
        <w:pPrChange w:id="4140" w:author="Microsoft account" w:date="2025-10-11T10:07:00Z">
          <w:pPr>
            <w:bidi/>
            <w:spacing w:after="0" w:line="276" w:lineRule="auto"/>
            <w:jc w:val="both"/>
          </w:pPr>
        </w:pPrChange>
      </w:pPr>
    </w:p>
    <w:p w14:paraId="767C038F" w14:textId="77777777" w:rsidR="004F0175" w:rsidRDefault="004F0175">
      <w:pPr>
        <w:bidi/>
        <w:spacing w:after="0" w:line="276" w:lineRule="auto"/>
        <w:rPr>
          <w:ins w:id="4141" w:author="Microsoft account" w:date="2025-10-11T10:07:00Z"/>
          <w:rFonts w:cs="Calibri"/>
          <w:sz w:val="28"/>
          <w:szCs w:val="28"/>
          <w:rtl/>
          <w:lang w:bidi="fa-IR"/>
        </w:rPr>
        <w:pPrChange w:id="4142" w:author="Microsoft account" w:date="2025-10-11T10:07:00Z">
          <w:pPr>
            <w:bidi/>
            <w:spacing w:after="0" w:line="276" w:lineRule="auto"/>
            <w:jc w:val="both"/>
          </w:pPr>
        </w:pPrChange>
      </w:pPr>
    </w:p>
    <w:p w14:paraId="0EA16E9A" w14:textId="621CC1EA" w:rsidR="004F0175" w:rsidRDefault="004F0175">
      <w:pPr>
        <w:spacing w:after="0" w:line="240" w:lineRule="auto"/>
        <w:rPr>
          <w:ins w:id="4143" w:author="Microsoft account" w:date="2025-10-11T10:07:00Z"/>
          <w:rFonts w:cs="Calibri"/>
          <w:sz w:val="28"/>
          <w:szCs w:val="28"/>
          <w:rtl/>
          <w:lang w:bidi="fa-IR"/>
        </w:rPr>
      </w:pPr>
      <w:ins w:id="4144" w:author="Microsoft account" w:date="2025-10-11T10:07:00Z">
        <w:r>
          <w:rPr>
            <w:rFonts w:cs="Calibri"/>
            <w:sz w:val="28"/>
            <w:szCs w:val="28"/>
            <w:rtl/>
            <w:lang w:bidi="fa-IR"/>
          </w:rPr>
          <w:br w:type="page"/>
        </w:r>
      </w:ins>
    </w:p>
    <w:p w14:paraId="04482227" w14:textId="4C2F5732" w:rsidR="004F0175" w:rsidRDefault="00325580">
      <w:pPr>
        <w:bidi/>
        <w:spacing w:after="0" w:line="276" w:lineRule="auto"/>
        <w:rPr>
          <w:ins w:id="4145" w:author="Microsoft account" w:date="2025-09-23T10:48:00Z"/>
          <w:rFonts w:cs="Calibri"/>
          <w:sz w:val="28"/>
          <w:szCs w:val="28"/>
          <w:rtl/>
          <w:lang w:bidi="fa-IR"/>
        </w:rPr>
        <w:pPrChange w:id="4146" w:author="Microsoft account" w:date="2025-10-11T10:07:00Z">
          <w:pPr>
            <w:bidi/>
            <w:spacing w:after="0" w:line="276" w:lineRule="auto"/>
            <w:jc w:val="both"/>
          </w:pPr>
        </w:pPrChange>
      </w:pPr>
      <w:bookmarkStart w:id="4147" w:name="I4040720"/>
      <w:ins w:id="4148" w:author="Microsoft account" w:date="2025-10-12T12:26:00Z">
        <w:r>
          <w:rPr>
            <w:rFonts w:cs="Calibri" w:hint="cs"/>
            <w:sz w:val="28"/>
            <w:szCs w:val="28"/>
            <w:rtl/>
            <w:lang w:bidi="fa-IR"/>
          </w:rPr>
          <w:lastRenderedPageBreak/>
          <w:t>ادامه</w:t>
        </w:r>
      </w:ins>
    </w:p>
    <w:p w14:paraId="45BD7AD2" w14:textId="77777777" w:rsidR="00325580" w:rsidRDefault="00325580">
      <w:pPr>
        <w:bidi/>
        <w:spacing w:after="0" w:line="276" w:lineRule="auto"/>
        <w:jc w:val="both"/>
        <w:rPr>
          <w:ins w:id="4149" w:author="Microsoft account" w:date="2025-10-12T12:26:00Z"/>
          <w:rFonts w:cs="Calibri"/>
          <w:sz w:val="28"/>
          <w:szCs w:val="28"/>
          <w:rtl/>
          <w:lang w:bidi="fa-IR"/>
        </w:rPr>
        <w:pPrChange w:id="4150" w:author="Microsoft account" w:date="2025-10-03T11:22:00Z">
          <w:pPr>
            <w:bidi/>
            <w:spacing w:after="0" w:line="276" w:lineRule="auto"/>
            <w:jc w:val="both"/>
          </w:pPr>
        </w:pPrChange>
      </w:pPr>
      <w:bookmarkStart w:id="4151" w:name="next"/>
      <w:bookmarkEnd w:id="4147"/>
    </w:p>
    <w:p w14:paraId="111D9392" w14:textId="4E4CFB6F" w:rsidR="00325580" w:rsidRDefault="00325580" w:rsidP="00325580">
      <w:pPr>
        <w:bidi/>
        <w:spacing w:after="0" w:line="276" w:lineRule="auto"/>
        <w:jc w:val="both"/>
        <w:rPr>
          <w:ins w:id="4152" w:author="Microsoft account" w:date="2025-10-12T12:26:00Z"/>
          <w:rFonts w:cs="Calibri"/>
          <w:sz w:val="28"/>
          <w:szCs w:val="28"/>
          <w:rtl/>
          <w:lang w:bidi="fa-IR"/>
        </w:rPr>
        <w:pPrChange w:id="4153" w:author="Microsoft account" w:date="2025-10-12T12:26:00Z">
          <w:pPr>
            <w:bidi/>
            <w:spacing w:after="0" w:line="276" w:lineRule="auto"/>
            <w:jc w:val="both"/>
          </w:pPr>
        </w:pPrChange>
      </w:pPr>
      <w:ins w:id="4154" w:author="Microsoft account" w:date="2025-10-12T12:26:00Z">
        <w:r>
          <w:rPr>
            <w:rFonts w:cs="Calibri" w:hint="cs"/>
            <w:sz w:val="28"/>
            <w:szCs w:val="28"/>
            <w:rtl/>
            <w:lang w:bidi="fa-IR"/>
          </w:rPr>
          <w:t>-</w:t>
        </w:r>
      </w:ins>
    </w:p>
    <w:p w14:paraId="36B3143E" w14:textId="77777777" w:rsidR="00325580" w:rsidRDefault="00325580" w:rsidP="00325580">
      <w:pPr>
        <w:bidi/>
        <w:spacing w:after="0" w:line="276" w:lineRule="auto"/>
        <w:jc w:val="both"/>
        <w:rPr>
          <w:ins w:id="4155" w:author="Microsoft account" w:date="2025-10-12T12:26:00Z"/>
          <w:rFonts w:cs="Calibri"/>
          <w:sz w:val="28"/>
          <w:szCs w:val="28"/>
          <w:rtl/>
          <w:lang w:bidi="fa-IR"/>
        </w:rPr>
        <w:pPrChange w:id="4156" w:author="Microsoft account" w:date="2025-10-12T12:26:00Z">
          <w:pPr>
            <w:bidi/>
            <w:spacing w:after="0" w:line="276" w:lineRule="auto"/>
            <w:jc w:val="both"/>
          </w:pPr>
        </w:pPrChange>
      </w:pPr>
    </w:p>
    <w:p w14:paraId="0F1C5DF3" w14:textId="77777777" w:rsidR="00325580" w:rsidRDefault="00325580" w:rsidP="00325580">
      <w:pPr>
        <w:bidi/>
        <w:spacing w:after="0" w:line="276" w:lineRule="auto"/>
        <w:jc w:val="both"/>
        <w:rPr>
          <w:ins w:id="4157" w:author="Microsoft account" w:date="2025-10-12T12:26:00Z"/>
          <w:rFonts w:cs="Calibri"/>
          <w:sz w:val="28"/>
          <w:szCs w:val="28"/>
          <w:rtl/>
          <w:lang w:bidi="fa-IR"/>
        </w:rPr>
        <w:pPrChange w:id="4158" w:author="Microsoft account" w:date="2025-10-12T12:26:00Z">
          <w:pPr>
            <w:bidi/>
            <w:spacing w:after="0" w:line="276" w:lineRule="auto"/>
            <w:jc w:val="both"/>
          </w:pPr>
        </w:pPrChange>
      </w:pPr>
    </w:p>
    <w:p w14:paraId="7A56A817" w14:textId="77777777" w:rsidR="00325580" w:rsidRDefault="00325580" w:rsidP="00325580">
      <w:pPr>
        <w:bidi/>
        <w:spacing w:after="0" w:line="276" w:lineRule="auto"/>
        <w:jc w:val="both"/>
        <w:rPr>
          <w:ins w:id="4159" w:author="Microsoft account" w:date="2025-10-12T12:26:00Z"/>
          <w:rFonts w:cs="Calibri"/>
          <w:sz w:val="28"/>
          <w:szCs w:val="28"/>
          <w:rtl/>
          <w:lang w:bidi="fa-IR"/>
        </w:rPr>
        <w:pPrChange w:id="4160" w:author="Microsoft account" w:date="2025-10-12T12:26:00Z">
          <w:pPr>
            <w:bidi/>
            <w:spacing w:after="0" w:line="276" w:lineRule="auto"/>
            <w:jc w:val="both"/>
          </w:pPr>
        </w:pPrChange>
      </w:pPr>
    </w:p>
    <w:p w14:paraId="73FF6AFA" w14:textId="77777777" w:rsidR="00325580" w:rsidRDefault="00325580" w:rsidP="00325580">
      <w:pPr>
        <w:bidi/>
        <w:spacing w:after="0" w:line="276" w:lineRule="auto"/>
        <w:jc w:val="both"/>
        <w:rPr>
          <w:ins w:id="4161" w:author="Microsoft account" w:date="2025-10-12T12:26:00Z"/>
          <w:rFonts w:cs="Calibri"/>
          <w:sz w:val="28"/>
          <w:szCs w:val="28"/>
          <w:rtl/>
          <w:lang w:bidi="fa-IR"/>
        </w:rPr>
        <w:pPrChange w:id="4162" w:author="Microsoft account" w:date="2025-10-12T12:26:00Z">
          <w:pPr>
            <w:bidi/>
            <w:spacing w:after="0" w:line="276" w:lineRule="auto"/>
            <w:jc w:val="both"/>
          </w:pPr>
        </w:pPrChange>
      </w:pPr>
    </w:p>
    <w:p w14:paraId="28B7DDC0" w14:textId="30C2DC01" w:rsidR="00325580" w:rsidRDefault="00325580">
      <w:pPr>
        <w:spacing w:after="0" w:line="240" w:lineRule="auto"/>
        <w:rPr>
          <w:ins w:id="4163" w:author="Microsoft account" w:date="2025-10-12T12:26:00Z"/>
          <w:rFonts w:cs="Calibri"/>
          <w:sz w:val="28"/>
          <w:szCs w:val="28"/>
          <w:rtl/>
          <w:lang w:bidi="fa-IR"/>
        </w:rPr>
      </w:pPr>
      <w:ins w:id="4164" w:author="Microsoft account" w:date="2025-10-12T12:26:00Z">
        <w:r>
          <w:rPr>
            <w:rFonts w:cs="Calibri"/>
            <w:sz w:val="28"/>
            <w:szCs w:val="28"/>
            <w:rtl/>
            <w:lang w:bidi="fa-IR"/>
          </w:rPr>
          <w:br w:type="page"/>
        </w:r>
      </w:ins>
    </w:p>
    <w:p w14:paraId="3E7ED041" w14:textId="77777777" w:rsidR="00325580" w:rsidRDefault="00325580" w:rsidP="00325580">
      <w:pPr>
        <w:bidi/>
        <w:spacing w:after="0" w:line="276" w:lineRule="auto"/>
        <w:jc w:val="both"/>
        <w:rPr>
          <w:ins w:id="4165" w:author="Microsoft account" w:date="2025-10-12T12:26:00Z"/>
          <w:rFonts w:cs="Calibri"/>
          <w:sz w:val="28"/>
          <w:szCs w:val="28"/>
          <w:rtl/>
          <w:lang w:bidi="fa-IR"/>
        </w:rPr>
        <w:pPrChange w:id="4166" w:author="Microsoft account" w:date="2025-10-12T12:26:00Z">
          <w:pPr>
            <w:bidi/>
            <w:spacing w:after="0" w:line="276" w:lineRule="auto"/>
            <w:jc w:val="both"/>
          </w:pPr>
        </w:pPrChange>
      </w:pPr>
      <w:bookmarkStart w:id="4167" w:name="_GoBack"/>
      <w:bookmarkEnd w:id="4167"/>
    </w:p>
    <w:p w14:paraId="63ED0B68" w14:textId="77777777" w:rsidR="00776D6D" w:rsidRPr="00CB12CF" w:rsidRDefault="00CB12CF" w:rsidP="00325580">
      <w:pPr>
        <w:bidi/>
        <w:spacing w:after="0" w:line="276" w:lineRule="auto"/>
        <w:jc w:val="both"/>
        <w:rPr>
          <w:rFonts w:cs="Calibri"/>
          <w:sz w:val="28"/>
          <w:szCs w:val="28"/>
          <w:lang w:bidi="fa-IR"/>
        </w:rPr>
        <w:pPrChange w:id="4168" w:author="Microsoft account" w:date="2025-10-12T12:26:00Z">
          <w:pPr>
            <w:bidi/>
            <w:spacing w:after="0" w:line="276" w:lineRule="auto"/>
            <w:jc w:val="both"/>
          </w:pPr>
        </w:pPrChange>
      </w:pPr>
      <w:r w:rsidRPr="00CB12CF">
        <w:rPr>
          <w:rFonts w:cs="Calibri"/>
          <w:sz w:val="28"/>
          <w:szCs w:val="28"/>
          <w:rtl/>
          <w:lang w:bidi="fa-IR"/>
        </w:rPr>
        <w:t>ادامه</w:t>
      </w:r>
    </w:p>
    <w:bookmarkEnd w:id="4151"/>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374721" w:rsidRDefault="00374721">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374721" w:rsidRPr="00E769DC" w:rsidRDefault="00374721">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EAD787" w14:textId="77777777" w:rsidR="00AA37E9" w:rsidRDefault="00AA37E9" w:rsidP="00F41F59">
      <w:pPr>
        <w:spacing w:after="0" w:line="240" w:lineRule="auto"/>
      </w:pPr>
      <w:r>
        <w:separator/>
      </w:r>
    </w:p>
  </w:endnote>
  <w:endnote w:type="continuationSeparator" w:id="0">
    <w:p w14:paraId="0F21071E" w14:textId="77777777" w:rsidR="00AA37E9" w:rsidRDefault="00AA37E9"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66A55B" w14:textId="77777777" w:rsidR="00AA37E9" w:rsidRDefault="00AA37E9" w:rsidP="00F41F59">
      <w:pPr>
        <w:spacing w:after="0" w:line="240" w:lineRule="auto"/>
      </w:pPr>
      <w:r>
        <w:separator/>
      </w:r>
    </w:p>
  </w:footnote>
  <w:footnote w:type="continuationSeparator" w:id="0">
    <w:p w14:paraId="30519CBD" w14:textId="77777777" w:rsidR="00AA37E9" w:rsidRDefault="00AA37E9"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31FC4"/>
    <w:rsid w:val="00041A02"/>
    <w:rsid w:val="0004716C"/>
    <w:rsid w:val="000560D9"/>
    <w:rsid w:val="0006117F"/>
    <w:rsid w:val="000616B9"/>
    <w:rsid w:val="000619A5"/>
    <w:rsid w:val="00062862"/>
    <w:rsid w:val="0007054C"/>
    <w:rsid w:val="000816D8"/>
    <w:rsid w:val="00083781"/>
    <w:rsid w:val="000A57EC"/>
    <w:rsid w:val="000B7F66"/>
    <w:rsid w:val="000C00BE"/>
    <w:rsid w:val="000C203F"/>
    <w:rsid w:val="000C5824"/>
    <w:rsid w:val="000E15FF"/>
    <w:rsid w:val="000E29AC"/>
    <w:rsid w:val="000E2A49"/>
    <w:rsid w:val="000F3655"/>
    <w:rsid w:val="00100BE5"/>
    <w:rsid w:val="001038C0"/>
    <w:rsid w:val="00105952"/>
    <w:rsid w:val="001079AA"/>
    <w:rsid w:val="00110369"/>
    <w:rsid w:val="001233C1"/>
    <w:rsid w:val="00133318"/>
    <w:rsid w:val="001350CB"/>
    <w:rsid w:val="00144B2C"/>
    <w:rsid w:val="00145A4C"/>
    <w:rsid w:val="00152236"/>
    <w:rsid w:val="00153261"/>
    <w:rsid w:val="00161F77"/>
    <w:rsid w:val="00164F65"/>
    <w:rsid w:val="00166988"/>
    <w:rsid w:val="0016769F"/>
    <w:rsid w:val="00181B89"/>
    <w:rsid w:val="00186BA3"/>
    <w:rsid w:val="00190BFF"/>
    <w:rsid w:val="00190D80"/>
    <w:rsid w:val="00191AA6"/>
    <w:rsid w:val="001971AE"/>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1263"/>
    <w:rsid w:val="002135B0"/>
    <w:rsid w:val="002160ED"/>
    <w:rsid w:val="0022301D"/>
    <w:rsid w:val="00231EEF"/>
    <w:rsid w:val="00246151"/>
    <w:rsid w:val="00246883"/>
    <w:rsid w:val="00266C25"/>
    <w:rsid w:val="0027270D"/>
    <w:rsid w:val="002763AA"/>
    <w:rsid w:val="00290D39"/>
    <w:rsid w:val="002915A5"/>
    <w:rsid w:val="00294FAC"/>
    <w:rsid w:val="00296D20"/>
    <w:rsid w:val="002A7590"/>
    <w:rsid w:val="002B0B06"/>
    <w:rsid w:val="002B158B"/>
    <w:rsid w:val="002B7A0B"/>
    <w:rsid w:val="002C0414"/>
    <w:rsid w:val="002C1B6A"/>
    <w:rsid w:val="002D4789"/>
    <w:rsid w:val="002D6B93"/>
    <w:rsid w:val="002D6DA1"/>
    <w:rsid w:val="002E0CFE"/>
    <w:rsid w:val="002E1405"/>
    <w:rsid w:val="002E481E"/>
    <w:rsid w:val="002E4F7C"/>
    <w:rsid w:val="0031424C"/>
    <w:rsid w:val="003142E1"/>
    <w:rsid w:val="003153E9"/>
    <w:rsid w:val="00316A3E"/>
    <w:rsid w:val="00320F35"/>
    <w:rsid w:val="00325580"/>
    <w:rsid w:val="00326C1F"/>
    <w:rsid w:val="00326DDC"/>
    <w:rsid w:val="00332F8B"/>
    <w:rsid w:val="003409CC"/>
    <w:rsid w:val="00340CDD"/>
    <w:rsid w:val="00341AAE"/>
    <w:rsid w:val="00342CE0"/>
    <w:rsid w:val="003431C5"/>
    <w:rsid w:val="00347D76"/>
    <w:rsid w:val="003554AF"/>
    <w:rsid w:val="00356155"/>
    <w:rsid w:val="00372EAE"/>
    <w:rsid w:val="00374721"/>
    <w:rsid w:val="00374F57"/>
    <w:rsid w:val="003916DE"/>
    <w:rsid w:val="00395079"/>
    <w:rsid w:val="003A00CB"/>
    <w:rsid w:val="003B2D2B"/>
    <w:rsid w:val="003B3A05"/>
    <w:rsid w:val="003B3C3A"/>
    <w:rsid w:val="003C0C27"/>
    <w:rsid w:val="003C1B55"/>
    <w:rsid w:val="003C205D"/>
    <w:rsid w:val="003D2422"/>
    <w:rsid w:val="003D7EB0"/>
    <w:rsid w:val="003E07C5"/>
    <w:rsid w:val="003E29B0"/>
    <w:rsid w:val="003F5BBA"/>
    <w:rsid w:val="00422B25"/>
    <w:rsid w:val="00430016"/>
    <w:rsid w:val="00430E70"/>
    <w:rsid w:val="00432310"/>
    <w:rsid w:val="00436A90"/>
    <w:rsid w:val="004424A6"/>
    <w:rsid w:val="00445024"/>
    <w:rsid w:val="00447AF9"/>
    <w:rsid w:val="004521BA"/>
    <w:rsid w:val="004573F6"/>
    <w:rsid w:val="00462037"/>
    <w:rsid w:val="0048160D"/>
    <w:rsid w:val="0049728E"/>
    <w:rsid w:val="004A0DBF"/>
    <w:rsid w:val="004A1B72"/>
    <w:rsid w:val="004B1DBB"/>
    <w:rsid w:val="004B74E6"/>
    <w:rsid w:val="004B77C0"/>
    <w:rsid w:val="004D3599"/>
    <w:rsid w:val="004D65D5"/>
    <w:rsid w:val="004E3A5E"/>
    <w:rsid w:val="004E4AEC"/>
    <w:rsid w:val="004F0175"/>
    <w:rsid w:val="004F4823"/>
    <w:rsid w:val="004F4B76"/>
    <w:rsid w:val="0051066A"/>
    <w:rsid w:val="0051705C"/>
    <w:rsid w:val="005221AA"/>
    <w:rsid w:val="005312E0"/>
    <w:rsid w:val="00531E00"/>
    <w:rsid w:val="005341CF"/>
    <w:rsid w:val="00534298"/>
    <w:rsid w:val="00536A28"/>
    <w:rsid w:val="005535C7"/>
    <w:rsid w:val="00556FDE"/>
    <w:rsid w:val="00573870"/>
    <w:rsid w:val="005811D8"/>
    <w:rsid w:val="005876E9"/>
    <w:rsid w:val="005904CC"/>
    <w:rsid w:val="00594F6D"/>
    <w:rsid w:val="00595DCF"/>
    <w:rsid w:val="005A4641"/>
    <w:rsid w:val="005B05EB"/>
    <w:rsid w:val="005C1A42"/>
    <w:rsid w:val="005C574D"/>
    <w:rsid w:val="005D1A51"/>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7FF3"/>
    <w:rsid w:val="00661051"/>
    <w:rsid w:val="006628A1"/>
    <w:rsid w:val="006748B5"/>
    <w:rsid w:val="00677EEE"/>
    <w:rsid w:val="0068174A"/>
    <w:rsid w:val="006858B0"/>
    <w:rsid w:val="00690D06"/>
    <w:rsid w:val="006A2A78"/>
    <w:rsid w:val="006B4E22"/>
    <w:rsid w:val="006D06FF"/>
    <w:rsid w:val="006D78F3"/>
    <w:rsid w:val="00701FFF"/>
    <w:rsid w:val="0070255D"/>
    <w:rsid w:val="00713895"/>
    <w:rsid w:val="0071423D"/>
    <w:rsid w:val="007148B9"/>
    <w:rsid w:val="00715CE6"/>
    <w:rsid w:val="00721849"/>
    <w:rsid w:val="00725257"/>
    <w:rsid w:val="00736843"/>
    <w:rsid w:val="00741AFF"/>
    <w:rsid w:val="00752A02"/>
    <w:rsid w:val="00756CDA"/>
    <w:rsid w:val="0076463F"/>
    <w:rsid w:val="007707E4"/>
    <w:rsid w:val="00772648"/>
    <w:rsid w:val="0077292C"/>
    <w:rsid w:val="00776D6D"/>
    <w:rsid w:val="00784C31"/>
    <w:rsid w:val="00791056"/>
    <w:rsid w:val="0079377D"/>
    <w:rsid w:val="007B7BFF"/>
    <w:rsid w:val="007C3E0D"/>
    <w:rsid w:val="007C4D9D"/>
    <w:rsid w:val="007C4E68"/>
    <w:rsid w:val="007D082F"/>
    <w:rsid w:val="007D4478"/>
    <w:rsid w:val="007D56A5"/>
    <w:rsid w:val="007E1409"/>
    <w:rsid w:val="007E17F4"/>
    <w:rsid w:val="007E5D18"/>
    <w:rsid w:val="007F25FF"/>
    <w:rsid w:val="00805E71"/>
    <w:rsid w:val="00816BDB"/>
    <w:rsid w:val="00821F32"/>
    <w:rsid w:val="00827E87"/>
    <w:rsid w:val="00845EA7"/>
    <w:rsid w:val="00853E9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51B"/>
    <w:rsid w:val="00971BFF"/>
    <w:rsid w:val="00976414"/>
    <w:rsid w:val="00984BB5"/>
    <w:rsid w:val="00986EE8"/>
    <w:rsid w:val="009902E3"/>
    <w:rsid w:val="00991398"/>
    <w:rsid w:val="00992BDF"/>
    <w:rsid w:val="009C2FC8"/>
    <w:rsid w:val="009C7EA7"/>
    <w:rsid w:val="009D1A80"/>
    <w:rsid w:val="009D1CD4"/>
    <w:rsid w:val="009E2BE5"/>
    <w:rsid w:val="009E446A"/>
    <w:rsid w:val="009F075E"/>
    <w:rsid w:val="009F13CD"/>
    <w:rsid w:val="009F6B4F"/>
    <w:rsid w:val="00A020B6"/>
    <w:rsid w:val="00A0540F"/>
    <w:rsid w:val="00A056F3"/>
    <w:rsid w:val="00A07812"/>
    <w:rsid w:val="00A16425"/>
    <w:rsid w:val="00A21C82"/>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A37E9"/>
    <w:rsid w:val="00AB2FC7"/>
    <w:rsid w:val="00AB4F1A"/>
    <w:rsid w:val="00AB5066"/>
    <w:rsid w:val="00AB768D"/>
    <w:rsid w:val="00AC4EB9"/>
    <w:rsid w:val="00AD5617"/>
    <w:rsid w:val="00AD57ED"/>
    <w:rsid w:val="00AE1AF7"/>
    <w:rsid w:val="00AE5E89"/>
    <w:rsid w:val="00AF5725"/>
    <w:rsid w:val="00AF7657"/>
    <w:rsid w:val="00B15B6C"/>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080C"/>
    <w:rsid w:val="00B921A0"/>
    <w:rsid w:val="00B941EB"/>
    <w:rsid w:val="00B94C4B"/>
    <w:rsid w:val="00B95F58"/>
    <w:rsid w:val="00BA0D05"/>
    <w:rsid w:val="00BA4536"/>
    <w:rsid w:val="00BC1D07"/>
    <w:rsid w:val="00BD0C68"/>
    <w:rsid w:val="00BE2332"/>
    <w:rsid w:val="00BE5993"/>
    <w:rsid w:val="00BF3BB4"/>
    <w:rsid w:val="00BF3DA4"/>
    <w:rsid w:val="00C0212C"/>
    <w:rsid w:val="00C11108"/>
    <w:rsid w:val="00C133F2"/>
    <w:rsid w:val="00C26D57"/>
    <w:rsid w:val="00C325C2"/>
    <w:rsid w:val="00C35A33"/>
    <w:rsid w:val="00C37964"/>
    <w:rsid w:val="00C44315"/>
    <w:rsid w:val="00C44A5E"/>
    <w:rsid w:val="00C46712"/>
    <w:rsid w:val="00C4682B"/>
    <w:rsid w:val="00C47F0D"/>
    <w:rsid w:val="00C5089F"/>
    <w:rsid w:val="00C61F73"/>
    <w:rsid w:val="00C621F8"/>
    <w:rsid w:val="00C67456"/>
    <w:rsid w:val="00C675D9"/>
    <w:rsid w:val="00C77CBB"/>
    <w:rsid w:val="00C86746"/>
    <w:rsid w:val="00C92375"/>
    <w:rsid w:val="00CA5F5E"/>
    <w:rsid w:val="00CB12CF"/>
    <w:rsid w:val="00CD2B04"/>
    <w:rsid w:val="00CD555C"/>
    <w:rsid w:val="00CE2EC0"/>
    <w:rsid w:val="00CE4E2A"/>
    <w:rsid w:val="00CF021D"/>
    <w:rsid w:val="00CF16E4"/>
    <w:rsid w:val="00CF4E76"/>
    <w:rsid w:val="00D124EC"/>
    <w:rsid w:val="00D30333"/>
    <w:rsid w:val="00D327B9"/>
    <w:rsid w:val="00D33E8B"/>
    <w:rsid w:val="00D448BF"/>
    <w:rsid w:val="00D448F6"/>
    <w:rsid w:val="00D47888"/>
    <w:rsid w:val="00D5018B"/>
    <w:rsid w:val="00D67A61"/>
    <w:rsid w:val="00D726F1"/>
    <w:rsid w:val="00D964CE"/>
    <w:rsid w:val="00D97444"/>
    <w:rsid w:val="00DA1375"/>
    <w:rsid w:val="00DA54D5"/>
    <w:rsid w:val="00DC0DCA"/>
    <w:rsid w:val="00DC37EC"/>
    <w:rsid w:val="00DC3A93"/>
    <w:rsid w:val="00DD45E8"/>
    <w:rsid w:val="00DD6F92"/>
    <w:rsid w:val="00DE6CBA"/>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B7271"/>
    <w:rsid w:val="00EC1080"/>
    <w:rsid w:val="00EC1463"/>
    <w:rsid w:val="00EC728E"/>
    <w:rsid w:val="00ED0AB6"/>
    <w:rsid w:val="00EE2EC4"/>
    <w:rsid w:val="00EF1614"/>
    <w:rsid w:val="00EF482D"/>
    <w:rsid w:val="00EF49AC"/>
    <w:rsid w:val="00F0180E"/>
    <w:rsid w:val="00F03F63"/>
    <w:rsid w:val="00F04D31"/>
    <w:rsid w:val="00F050EA"/>
    <w:rsid w:val="00F13E7B"/>
    <w:rsid w:val="00F16A4F"/>
    <w:rsid w:val="00F26E73"/>
    <w:rsid w:val="00F31066"/>
    <w:rsid w:val="00F337E4"/>
    <w:rsid w:val="00F41F59"/>
    <w:rsid w:val="00F5323B"/>
    <w:rsid w:val="00F546B0"/>
    <w:rsid w:val="00F55FAB"/>
    <w:rsid w:val="00F5608E"/>
    <w:rsid w:val="00F71556"/>
    <w:rsid w:val="00F73A63"/>
    <w:rsid w:val="00F75817"/>
    <w:rsid w:val="00F75CD0"/>
    <w:rsid w:val="00F75F66"/>
    <w:rsid w:val="00F914FA"/>
    <w:rsid w:val="00F9195A"/>
    <w:rsid w:val="00F92A13"/>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microsoft.com/office/2011/relationships/people" Target="people.xml"/><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12258</TotalTime>
  <Pages>158</Pages>
  <Words>22893</Words>
  <Characters>130491</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153078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196</cp:revision>
  <cp:lastPrinted>2024-11-13T07:01:00Z</cp:lastPrinted>
  <dcterms:created xsi:type="dcterms:W3CDTF">2024-10-30T04:33:00Z</dcterms:created>
  <dcterms:modified xsi:type="dcterms:W3CDTF">2025-10-12T08:56:00Z</dcterms:modified>
  <dc:language>en-US</dc:language>
</cp:coreProperties>
</file>