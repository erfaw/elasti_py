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2D6DA1"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2D6DA1"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2D6DA1"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2D6DA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rsidP="00B53A7D">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bookmarkStart w:id="417" w:name="mrp"/>
      <w:r>
        <w:rPr>
          <w:rFonts w:cs="Calibri" w:hint="cs"/>
          <w:sz w:val="28"/>
          <w:szCs w:val="28"/>
          <w:rtl/>
          <w:lang w:bidi="fa-IR"/>
        </w:rPr>
        <w:t xml:space="preserve">قراره </w:t>
      </w:r>
      <w:bookmarkEnd w:id="417"/>
      <w:r>
        <w:rPr>
          <w:rFonts w:cs="Calibri" w:hint="cs"/>
          <w:sz w:val="28"/>
          <w:szCs w:val="28"/>
          <w:rtl/>
          <w:lang w:bidi="fa-IR"/>
        </w:rPr>
        <w:t xml:space="preserve">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20"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21" w:author="Microsoft account" w:date="2025-09-20T14:24:00Z">
        <w:r w:rsidR="0022301D" w:rsidDel="006130C1">
          <w:rPr>
            <w:rFonts w:cs="Calibri" w:hint="cs"/>
            <w:sz w:val="28"/>
            <w:szCs w:val="28"/>
            <w:rtl/>
            <w:lang w:bidi="fa-IR"/>
          </w:rPr>
          <w:delText>(##</w:delText>
        </w:r>
      </w:del>
      <w:ins w:id="422"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23"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24"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25"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26" w:name="I4040618"/>
      <w:r>
        <w:rPr>
          <w:rFonts w:cs="Calibri" w:hint="cs"/>
          <w:sz w:val="28"/>
          <w:szCs w:val="28"/>
          <w:rtl/>
          <w:lang w:bidi="fa-IR"/>
        </w:rPr>
        <w:lastRenderedPageBreak/>
        <w:t>ادامه</w:t>
      </w:r>
      <w:bookmarkEnd w:id="42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27" w:name="I4040619"/>
      <w:r>
        <w:rPr>
          <w:rFonts w:cs="Calibri" w:hint="cs"/>
          <w:sz w:val="28"/>
          <w:szCs w:val="28"/>
          <w:rtl/>
          <w:lang w:bidi="fa-IR"/>
        </w:rPr>
        <w:lastRenderedPageBreak/>
        <w:t>ادامه</w:t>
      </w:r>
    </w:p>
    <w:bookmarkEnd w:id="427"/>
    <w:p w14:paraId="45AE09A5" w14:textId="3A0F3E97" w:rsidR="00D97444" w:rsidRDefault="00E551F2" w:rsidP="00E551F2">
      <w:pPr>
        <w:bidi/>
        <w:spacing w:after="0" w:line="276" w:lineRule="auto"/>
        <w:jc w:val="both"/>
        <w:rPr>
          <w:ins w:id="42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29" w:author="Microsoft account" w:date="2025-09-10T09:37:00Z"/>
          <w:rFonts w:cs="Calibri"/>
          <w:sz w:val="28"/>
          <w:szCs w:val="28"/>
          <w:rtl/>
          <w:lang w:bidi="fa-IR"/>
        </w:rPr>
      </w:pPr>
      <w:ins w:id="43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31" w:author="Microsoft account" w:date="2025-09-10T09:38:00Z"/>
          <w:rFonts w:cs="Calibri"/>
          <w:sz w:val="28"/>
          <w:szCs w:val="28"/>
          <w:rtl/>
          <w:lang w:bidi="fa-IR"/>
        </w:rPr>
        <w:pPrChange w:id="432" w:author="Microsoft account" w:date="2025-09-10T09:37:00Z">
          <w:pPr>
            <w:bidi/>
            <w:spacing w:after="0" w:line="276" w:lineRule="auto"/>
            <w:jc w:val="both"/>
          </w:pPr>
        </w:pPrChange>
      </w:pPr>
      <w:ins w:id="43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3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35" w:author="Microsoft account" w:date="2025-09-10T09:38:00Z"/>
          <w:rFonts w:cs="Calibri"/>
          <w:sz w:val="28"/>
          <w:szCs w:val="28"/>
          <w:rtl/>
          <w:lang w:bidi="fa-IR"/>
        </w:rPr>
        <w:pPrChange w:id="43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37" w:author="Microsoft account" w:date="2025-09-10T09:40:00Z"/>
          <w:rFonts w:cs="Calibri"/>
          <w:sz w:val="28"/>
          <w:szCs w:val="28"/>
          <w:rtl/>
          <w:lang w:bidi="fa-IR"/>
        </w:rPr>
        <w:pPrChange w:id="438" w:author="Microsoft account" w:date="2025-09-10T09:40:00Z">
          <w:pPr>
            <w:bidi/>
            <w:spacing w:after="0" w:line="276" w:lineRule="auto"/>
            <w:jc w:val="both"/>
          </w:pPr>
        </w:pPrChange>
      </w:pPr>
      <w:ins w:id="439" w:author="Microsoft account" w:date="2025-09-10T09:38:00Z">
        <w:r>
          <w:rPr>
            <w:rFonts w:cs="Calibri" w:hint="cs"/>
            <w:sz w:val="28"/>
            <w:szCs w:val="28"/>
            <w:rtl/>
            <w:lang w:bidi="fa-IR"/>
          </w:rPr>
          <w:t>-</w:t>
        </w:r>
      </w:ins>
      <w:ins w:id="44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4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42" w:author="Microsoft account" w:date="2025-09-10T09:40:00Z"/>
          <w:rFonts w:cs="Calibri"/>
          <w:sz w:val="28"/>
          <w:szCs w:val="28"/>
          <w:rtl/>
          <w:lang w:bidi="fa-IR"/>
        </w:rPr>
        <w:pPrChange w:id="44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44" w:author="Microsoft account" w:date="2025-09-10T10:12:00Z"/>
          <w:rFonts w:cs="Calibri"/>
          <w:sz w:val="28"/>
          <w:szCs w:val="28"/>
          <w:lang w:bidi="fa-IR"/>
        </w:rPr>
        <w:pPrChange w:id="445" w:author="Microsoft account" w:date="2025-09-10T09:40:00Z">
          <w:pPr>
            <w:bidi/>
            <w:spacing w:after="0" w:line="276" w:lineRule="auto"/>
            <w:jc w:val="both"/>
          </w:pPr>
        </w:pPrChange>
      </w:pPr>
      <w:ins w:id="44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4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4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49" w:author="Microsoft account" w:date="2025-09-10T10:12:00Z"/>
          <w:rFonts w:cs="Calibri"/>
          <w:sz w:val="28"/>
          <w:szCs w:val="28"/>
          <w:lang w:bidi="fa-IR"/>
        </w:rPr>
        <w:pPrChange w:id="45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51" w:author="Microsoft account" w:date="2025-09-11T09:52:00Z"/>
          <w:rFonts w:cs="Calibri"/>
          <w:sz w:val="28"/>
          <w:szCs w:val="28"/>
          <w:rtl/>
          <w:lang w:bidi="fa-IR"/>
        </w:rPr>
        <w:pPrChange w:id="452" w:author="Microsoft account" w:date="2025-09-10T10:12:00Z">
          <w:pPr>
            <w:bidi/>
            <w:spacing w:after="0" w:line="276" w:lineRule="auto"/>
            <w:jc w:val="both"/>
          </w:pPr>
        </w:pPrChange>
      </w:pPr>
      <w:ins w:id="45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5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55" w:author="Microsoft account" w:date="2025-09-11T09:47:00Z">
        <w:r w:rsidR="008C0462">
          <w:rPr>
            <w:rFonts w:cs="Calibri" w:hint="cs"/>
            <w:sz w:val="18"/>
            <w:szCs w:val="18"/>
            <w:rtl/>
            <w:lang w:bidi="fa-IR"/>
          </w:rPr>
          <w:t xml:space="preserve"> هست</w:t>
        </w:r>
      </w:ins>
      <w:ins w:id="456" w:author="Microsoft account" w:date="2025-09-11T09:46:00Z">
        <w:r w:rsidR="009326D3">
          <w:rPr>
            <w:rFonts w:cs="Calibri" w:hint="cs"/>
            <w:sz w:val="28"/>
            <w:szCs w:val="28"/>
            <w:rtl/>
            <w:lang w:bidi="fa-IR"/>
          </w:rPr>
          <w:t>)</w:t>
        </w:r>
      </w:ins>
      <w:ins w:id="457" w:author="Microsoft account" w:date="2025-09-10T10:12:00Z">
        <w:r>
          <w:rPr>
            <w:rFonts w:cs="Calibri" w:hint="cs"/>
            <w:sz w:val="28"/>
            <w:szCs w:val="28"/>
            <w:rtl/>
            <w:lang w:bidi="fa-IR"/>
          </w:rPr>
          <w:t xml:space="preserve"> و ارور میگیرم. که </w:t>
        </w:r>
      </w:ins>
      <w:ins w:id="45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5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60" w:author="Microsoft account" w:date="2025-09-11T09:53:00Z"/>
          <w:rFonts w:cs="Calibri"/>
          <w:sz w:val="18"/>
          <w:szCs w:val="18"/>
          <w:rtl/>
          <w:lang w:bidi="fa-IR"/>
          <w:rPrChange w:id="461" w:author="Microsoft account" w:date="2025-09-11T09:54:00Z">
            <w:rPr>
              <w:ins w:id="462" w:author="Microsoft account" w:date="2025-09-11T09:53:00Z"/>
              <w:rFonts w:cs="Calibri"/>
              <w:sz w:val="28"/>
              <w:szCs w:val="28"/>
              <w:rtl/>
              <w:lang w:bidi="fa-IR"/>
            </w:rPr>
          </w:rPrChange>
        </w:rPr>
        <w:pPrChange w:id="463" w:author="Microsoft account" w:date="2025-09-11T09:55:00Z">
          <w:pPr>
            <w:spacing w:after="0" w:line="276" w:lineRule="auto"/>
          </w:pPr>
        </w:pPrChange>
      </w:pPr>
      <w:ins w:id="464" w:author="Microsoft account" w:date="2025-09-11T09:53:00Z">
        <w:r w:rsidRPr="00186BA3">
          <w:rPr>
            <w:rFonts w:cs="Calibri"/>
            <w:sz w:val="18"/>
            <w:szCs w:val="18"/>
            <w:lang w:bidi="fa-IR"/>
            <w:rPrChange w:id="465" w:author="Microsoft account" w:date="2025-09-11T09:54:00Z">
              <w:rPr>
                <w:rFonts w:cs="Calibri"/>
                <w:sz w:val="28"/>
                <w:szCs w:val="28"/>
                <w:lang w:bidi="fa-IR"/>
              </w:rPr>
            </w:rPrChange>
          </w:rPr>
          <w:t xml:space="preserve">NaN </w:t>
        </w:r>
        <w:r w:rsidRPr="00186BA3">
          <w:rPr>
            <w:rFonts w:cs="Calibri"/>
            <w:sz w:val="18"/>
            <w:szCs w:val="18"/>
            <w:rtl/>
            <w:lang w:bidi="fa-IR"/>
            <w:rPrChange w:id="466" w:author="Microsoft account" w:date="2025-09-11T09:54:00Z">
              <w:rPr>
                <w:rFonts w:cs="Calibri"/>
                <w:sz w:val="28"/>
                <w:szCs w:val="28"/>
                <w:rtl/>
                <w:lang w:bidi="fa-IR"/>
              </w:rPr>
            </w:rPrChange>
          </w:rPr>
          <w:t>مخفف</w:t>
        </w:r>
        <w:r w:rsidRPr="00186BA3">
          <w:rPr>
            <w:rFonts w:cs="Calibri"/>
            <w:sz w:val="18"/>
            <w:szCs w:val="18"/>
            <w:lang w:bidi="fa-IR"/>
            <w:rPrChange w:id="467" w:author="Microsoft account" w:date="2025-09-11T09:54:00Z">
              <w:rPr>
                <w:rFonts w:cs="Calibri"/>
                <w:sz w:val="28"/>
                <w:szCs w:val="28"/>
                <w:lang w:bidi="fa-IR"/>
              </w:rPr>
            </w:rPrChange>
          </w:rPr>
          <w:t xml:space="preserve"> Not a Number </w:t>
        </w:r>
        <w:r w:rsidRPr="00186BA3">
          <w:rPr>
            <w:rFonts w:cs="Calibri"/>
            <w:sz w:val="18"/>
            <w:szCs w:val="18"/>
            <w:rtl/>
            <w:lang w:bidi="fa-IR"/>
            <w:rPrChange w:id="46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69" w:author="Microsoft account" w:date="2025-09-11T09:54:00Z">
              <w:rPr>
                <w:rFonts w:cs="Calibri" w:hint="cs"/>
                <w:sz w:val="28"/>
                <w:szCs w:val="28"/>
                <w:rtl/>
                <w:lang w:bidi="fa-IR"/>
              </w:rPr>
            </w:rPrChange>
          </w:rPr>
          <w:t>ی</w:t>
        </w:r>
        <w:r w:rsidRPr="00186BA3">
          <w:rPr>
            <w:rFonts w:cs="Calibri"/>
            <w:sz w:val="18"/>
            <w:szCs w:val="18"/>
            <w:rtl/>
            <w:lang w:bidi="fa-IR"/>
            <w:rPrChange w:id="47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71" w:author="Microsoft account" w:date="2025-09-11T09:54:00Z">
              <w:rPr>
                <w:rFonts w:cs="Calibri" w:hint="cs"/>
                <w:sz w:val="28"/>
                <w:szCs w:val="28"/>
                <w:rtl/>
                <w:lang w:bidi="fa-IR"/>
              </w:rPr>
            </w:rPrChange>
          </w:rPr>
          <w:t>ی</w:t>
        </w:r>
        <w:r w:rsidRPr="00186BA3">
          <w:rPr>
            <w:rFonts w:cs="Calibri"/>
            <w:sz w:val="18"/>
            <w:szCs w:val="18"/>
            <w:rtl/>
            <w:lang w:bidi="fa-IR"/>
            <w:rPrChange w:id="47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73" w:author="Microsoft account" w:date="2025-09-11T09:54:00Z">
              <w:rPr>
                <w:rFonts w:cs="Calibri" w:hint="cs"/>
                <w:sz w:val="28"/>
                <w:szCs w:val="28"/>
                <w:rtl/>
                <w:lang w:bidi="fa-IR"/>
              </w:rPr>
            </w:rPrChange>
          </w:rPr>
          <w:t>ی</w:t>
        </w:r>
        <w:r w:rsidRPr="00186BA3">
          <w:rPr>
            <w:rFonts w:cs="Calibri" w:hint="eastAsia"/>
            <w:sz w:val="18"/>
            <w:szCs w:val="18"/>
            <w:rtl/>
            <w:lang w:bidi="fa-IR"/>
            <w:rPrChange w:id="474" w:author="Microsoft account" w:date="2025-09-11T09:54:00Z">
              <w:rPr>
                <w:rFonts w:cs="Calibri" w:hint="eastAsia"/>
                <w:sz w:val="28"/>
                <w:szCs w:val="28"/>
                <w:rtl/>
                <w:lang w:bidi="fa-IR"/>
              </w:rPr>
            </w:rPrChange>
          </w:rPr>
          <w:t>ا</w:t>
        </w:r>
        <w:r w:rsidRPr="00186BA3">
          <w:rPr>
            <w:rFonts w:cs="Calibri"/>
            <w:sz w:val="18"/>
            <w:szCs w:val="18"/>
            <w:rtl/>
            <w:lang w:bidi="fa-IR"/>
            <w:rPrChange w:id="47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6" w:author="Microsoft account" w:date="2025-09-11T09:54:00Z">
              <w:rPr>
                <w:rFonts w:cs="Calibri" w:hint="eastAsia"/>
                <w:sz w:val="28"/>
                <w:szCs w:val="28"/>
                <w:rtl/>
                <w:lang w:bidi="fa-IR"/>
              </w:rPr>
            </w:rPrChange>
          </w:rPr>
          <w:t>نامعتبر</w:t>
        </w:r>
        <w:r w:rsidRPr="00186BA3">
          <w:rPr>
            <w:rFonts w:cs="Calibri"/>
            <w:sz w:val="18"/>
            <w:szCs w:val="18"/>
            <w:rtl/>
            <w:lang w:bidi="fa-IR"/>
            <w:rPrChange w:id="47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8" w:author="Microsoft account" w:date="2025-09-11T09:54:00Z">
              <w:rPr>
                <w:rFonts w:cs="Calibri" w:hint="eastAsia"/>
                <w:sz w:val="28"/>
                <w:szCs w:val="28"/>
                <w:rtl/>
                <w:lang w:bidi="fa-IR"/>
              </w:rPr>
            </w:rPrChange>
          </w:rPr>
          <w:t>عدد</w:t>
        </w:r>
        <w:r w:rsidRPr="00186BA3">
          <w:rPr>
            <w:rFonts w:cs="Calibri" w:hint="cs"/>
            <w:sz w:val="18"/>
            <w:szCs w:val="18"/>
            <w:rtl/>
            <w:lang w:bidi="fa-IR"/>
            <w:rPrChange w:id="479" w:author="Microsoft account" w:date="2025-09-11T09:54:00Z">
              <w:rPr>
                <w:rFonts w:cs="Calibri" w:hint="cs"/>
                <w:sz w:val="28"/>
                <w:szCs w:val="28"/>
                <w:rtl/>
                <w:lang w:bidi="fa-IR"/>
              </w:rPr>
            </w:rPrChange>
          </w:rPr>
          <w:t>ی</w:t>
        </w:r>
        <w:r w:rsidRPr="00186BA3">
          <w:rPr>
            <w:rFonts w:cs="Calibri" w:hint="eastAsia"/>
            <w:sz w:val="18"/>
            <w:szCs w:val="18"/>
            <w:rtl/>
            <w:lang w:bidi="fa-IR"/>
            <w:rPrChange w:id="480" w:author="Microsoft account" w:date="2025-09-11T09:54:00Z">
              <w:rPr>
                <w:rFonts w:cs="Calibri" w:hint="eastAsia"/>
                <w:sz w:val="28"/>
                <w:szCs w:val="28"/>
                <w:rtl/>
                <w:lang w:bidi="fa-IR"/>
              </w:rPr>
            </w:rPrChange>
          </w:rPr>
          <w:t>ه</w:t>
        </w:r>
        <w:r w:rsidRPr="00186BA3">
          <w:rPr>
            <w:rFonts w:cs="Calibri"/>
            <w:sz w:val="18"/>
            <w:szCs w:val="18"/>
            <w:lang w:bidi="fa-IR"/>
            <w:rPrChange w:id="48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82" w:author="Microsoft account" w:date="2025-09-11T09:53:00Z"/>
          <w:rFonts w:cs="Calibri"/>
          <w:sz w:val="18"/>
          <w:szCs w:val="18"/>
          <w:rtl/>
          <w:lang w:bidi="fa-IR"/>
          <w:rPrChange w:id="483" w:author="Microsoft account" w:date="2025-09-11T09:54:00Z">
            <w:rPr>
              <w:ins w:id="484" w:author="Microsoft account" w:date="2025-09-11T09:53:00Z"/>
              <w:rFonts w:cs="Calibri"/>
              <w:sz w:val="28"/>
              <w:szCs w:val="28"/>
              <w:rtl/>
              <w:lang w:bidi="fa-IR"/>
            </w:rPr>
          </w:rPrChange>
        </w:rPr>
        <w:pPrChange w:id="485" w:author="Microsoft account" w:date="2025-09-11T09:55:00Z">
          <w:pPr>
            <w:bidi/>
            <w:spacing w:after="0" w:line="276" w:lineRule="auto"/>
            <w:jc w:val="both"/>
          </w:pPr>
        </w:pPrChange>
      </w:pPr>
      <w:ins w:id="486" w:author="Microsoft account" w:date="2025-09-11T09:53:00Z">
        <w:r w:rsidRPr="00186BA3">
          <w:rPr>
            <w:rFonts w:cs="Calibri"/>
            <w:sz w:val="18"/>
            <w:szCs w:val="18"/>
            <w:rtl/>
            <w:lang w:bidi="fa-IR"/>
            <w:rPrChange w:id="487" w:author="Microsoft account" w:date="2025-09-11T09:54:00Z">
              <w:rPr>
                <w:rFonts w:cs="Calibri"/>
                <w:sz w:val="28"/>
                <w:szCs w:val="28"/>
                <w:rtl/>
                <w:lang w:bidi="fa-IR"/>
              </w:rPr>
            </w:rPrChange>
          </w:rPr>
          <w:t>تو</w:t>
        </w:r>
        <w:r w:rsidRPr="00186BA3">
          <w:rPr>
            <w:rFonts w:cs="Calibri" w:hint="cs"/>
            <w:sz w:val="18"/>
            <w:szCs w:val="18"/>
            <w:rtl/>
            <w:lang w:bidi="fa-IR"/>
            <w:rPrChange w:id="488" w:author="Microsoft account" w:date="2025-09-11T09:54:00Z">
              <w:rPr>
                <w:rFonts w:cs="Calibri" w:hint="cs"/>
                <w:sz w:val="28"/>
                <w:szCs w:val="28"/>
                <w:rtl/>
                <w:lang w:bidi="fa-IR"/>
              </w:rPr>
            </w:rPrChange>
          </w:rPr>
          <w:t>ی</w:t>
        </w:r>
        <w:r w:rsidRPr="00186BA3">
          <w:rPr>
            <w:rFonts w:cs="Calibri"/>
            <w:sz w:val="18"/>
            <w:szCs w:val="18"/>
            <w:rtl/>
            <w:lang w:bidi="fa-IR"/>
            <w:rPrChange w:id="48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90" w:author="Microsoft account" w:date="2025-09-11T09:54:00Z">
              <w:rPr>
                <w:rFonts w:cs="Calibri" w:hint="cs"/>
                <w:sz w:val="28"/>
                <w:szCs w:val="28"/>
                <w:rtl/>
                <w:lang w:bidi="fa-IR"/>
              </w:rPr>
            </w:rPrChange>
          </w:rPr>
          <w:t>ی</w:t>
        </w:r>
        <w:r w:rsidRPr="00186BA3">
          <w:rPr>
            <w:rFonts w:cs="Calibri" w:hint="eastAsia"/>
            <w:sz w:val="18"/>
            <w:szCs w:val="18"/>
            <w:rtl/>
            <w:lang w:bidi="fa-IR"/>
            <w:rPrChange w:id="491" w:author="Microsoft account" w:date="2025-09-11T09:54:00Z">
              <w:rPr>
                <w:rFonts w:cs="Calibri" w:hint="eastAsia"/>
                <w:sz w:val="28"/>
                <w:szCs w:val="28"/>
                <w:rtl/>
                <w:lang w:bidi="fa-IR"/>
              </w:rPr>
            </w:rPrChange>
          </w:rPr>
          <w:t>تون</w:t>
        </w:r>
        <w:r w:rsidRPr="00186BA3">
          <w:rPr>
            <w:rFonts w:cs="Calibri"/>
            <w:sz w:val="18"/>
            <w:szCs w:val="18"/>
            <w:rtl/>
            <w:lang w:bidi="fa-IR"/>
            <w:rPrChange w:id="492" w:author="Microsoft account" w:date="2025-09-11T09:54:00Z">
              <w:rPr>
                <w:rFonts w:cs="Calibri"/>
                <w:sz w:val="28"/>
                <w:szCs w:val="28"/>
                <w:rtl/>
                <w:lang w:bidi="fa-IR"/>
              </w:rPr>
            </w:rPrChange>
          </w:rPr>
          <w:t xml:space="preserve"> (مثلاً در </w:t>
        </w:r>
        <w:r w:rsidRPr="00186BA3">
          <w:rPr>
            <w:rFonts w:cs="Calibri"/>
            <w:sz w:val="18"/>
            <w:szCs w:val="18"/>
            <w:lang w:bidi="fa-IR"/>
            <w:rPrChange w:id="493" w:author="Microsoft account" w:date="2025-09-11T09:54:00Z">
              <w:rPr>
                <w:rFonts w:cs="Calibri"/>
                <w:sz w:val="28"/>
                <w:szCs w:val="28"/>
                <w:lang w:bidi="fa-IR"/>
              </w:rPr>
            </w:rPrChange>
          </w:rPr>
          <w:t>pandas</w:t>
        </w:r>
        <w:r w:rsidRPr="00186BA3">
          <w:rPr>
            <w:rFonts w:cs="Calibri"/>
            <w:sz w:val="18"/>
            <w:szCs w:val="18"/>
            <w:rtl/>
            <w:lang w:bidi="fa-IR"/>
            <w:rPrChange w:id="494" w:author="Microsoft account" w:date="2025-09-11T09:54:00Z">
              <w:rPr>
                <w:rFonts w:cs="Calibri"/>
                <w:sz w:val="28"/>
                <w:szCs w:val="28"/>
                <w:rtl/>
                <w:lang w:bidi="fa-IR"/>
              </w:rPr>
            </w:rPrChange>
          </w:rPr>
          <w:t xml:space="preserve"> </w:t>
        </w:r>
        <w:r w:rsidRPr="00186BA3">
          <w:rPr>
            <w:rFonts w:cs="Calibri" w:hint="cs"/>
            <w:sz w:val="18"/>
            <w:szCs w:val="18"/>
            <w:rtl/>
            <w:lang w:bidi="fa-IR"/>
            <w:rPrChange w:id="495" w:author="Microsoft account" w:date="2025-09-11T09:54:00Z">
              <w:rPr>
                <w:rFonts w:cs="Calibri" w:hint="cs"/>
                <w:sz w:val="28"/>
                <w:szCs w:val="28"/>
                <w:rtl/>
                <w:lang w:bidi="fa-IR"/>
              </w:rPr>
            </w:rPrChange>
          </w:rPr>
          <w:t>ی</w:t>
        </w:r>
        <w:r w:rsidRPr="00186BA3">
          <w:rPr>
            <w:rFonts w:cs="Calibri" w:hint="eastAsia"/>
            <w:sz w:val="18"/>
            <w:szCs w:val="18"/>
            <w:rtl/>
            <w:lang w:bidi="fa-IR"/>
            <w:rPrChange w:id="496" w:author="Microsoft account" w:date="2025-09-11T09:54:00Z">
              <w:rPr>
                <w:rFonts w:cs="Calibri" w:hint="eastAsia"/>
                <w:sz w:val="28"/>
                <w:szCs w:val="28"/>
                <w:rtl/>
                <w:lang w:bidi="fa-IR"/>
              </w:rPr>
            </w:rPrChange>
          </w:rPr>
          <w:t>ا</w:t>
        </w:r>
        <w:r w:rsidRPr="00186BA3">
          <w:rPr>
            <w:rFonts w:cs="Calibri"/>
            <w:sz w:val="18"/>
            <w:szCs w:val="18"/>
            <w:rtl/>
            <w:lang w:bidi="fa-IR"/>
            <w:rPrChange w:id="497" w:author="Microsoft account" w:date="2025-09-11T09:54:00Z">
              <w:rPr>
                <w:rFonts w:cs="Calibri"/>
                <w:sz w:val="28"/>
                <w:szCs w:val="28"/>
                <w:rtl/>
                <w:lang w:bidi="fa-IR"/>
              </w:rPr>
            </w:rPrChange>
          </w:rPr>
          <w:t xml:space="preserve"> </w:t>
        </w:r>
        <w:r w:rsidRPr="00186BA3">
          <w:rPr>
            <w:rFonts w:cs="Calibri"/>
            <w:sz w:val="18"/>
            <w:szCs w:val="18"/>
            <w:lang w:bidi="fa-IR"/>
            <w:rPrChange w:id="498" w:author="Microsoft account" w:date="2025-09-11T09:54:00Z">
              <w:rPr>
                <w:rFonts w:cs="Calibri"/>
                <w:sz w:val="28"/>
                <w:szCs w:val="28"/>
                <w:lang w:bidi="fa-IR"/>
              </w:rPr>
            </w:rPrChange>
          </w:rPr>
          <w:t>numpy</w:t>
        </w:r>
        <w:r w:rsidRPr="00186BA3">
          <w:rPr>
            <w:rFonts w:cs="Calibri"/>
            <w:sz w:val="18"/>
            <w:szCs w:val="18"/>
            <w:rtl/>
            <w:lang w:bidi="fa-IR"/>
            <w:rPrChange w:id="499" w:author="Microsoft account" w:date="2025-09-11T09:54:00Z">
              <w:rPr>
                <w:rFonts w:cs="Calibri"/>
                <w:sz w:val="28"/>
                <w:szCs w:val="28"/>
                <w:rtl/>
                <w:lang w:bidi="fa-IR"/>
              </w:rPr>
            </w:rPrChange>
          </w:rPr>
          <w:t>) معمولاً وقت</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07" w:author="Microsoft account" w:date="2025-09-11T09:54:00Z">
              <w:rPr>
                <w:rFonts w:cs="Calibri" w:hint="cs"/>
                <w:sz w:val="28"/>
                <w:szCs w:val="28"/>
                <w:rtl/>
                <w:lang w:bidi="fa-IR"/>
              </w:rPr>
            </w:rPrChange>
          </w:rPr>
          <w:t>ی</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ست،</w:t>
        </w:r>
        <w:r w:rsidRPr="00186BA3">
          <w:rPr>
            <w:rFonts w:cs="Calibri"/>
            <w:sz w:val="18"/>
            <w:szCs w:val="18"/>
            <w:rtl/>
            <w:lang w:bidi="fa-IR"/>
            <w:rPrChange w:id="50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sz w:val="18"/>
            <w:szCs w:val="18"/>
            <w:rtl/>
            <w:lang w:bidi="fa-IR"/>
            <w:rPrChange w:id="511" w:author="Microsoft account" w:date="2025-09-11T09:54:00Z">
              <w:rPr>
                <w:rFonts w:cs="Calibri"/>
                <w:sz w:val="28"/>
                <w:szCs w:val="28"/>
                <w:rtl/>
                <w:lang w:bidi="fa-IR"/>
              </w:rPr>
            </w:rPrChange>
          </w:rPr>
          <w:t xml:space="preserve"> اون </w:t>
        </w:r>
        <w:r w:rsidRPr="00186BA3">
          <w:rPr>
            <w:rFonts w:cs="Calibri"/>
            <w:sz w:val="18"/>
            <w:szCs w:val="18"/>
            <w:lang w:bidi="fa-IR"/>
            <w:rPrChange w:id="512" w:author="Microsoft account" w:date="2025-09-11T09:54:00Z">
              <w:rPr>
                <w:rFonts w:cs="Calibri"/>
                <w:sz w:val="28"/>
                <w:szCs w:val="28"/>
                <w:lang w:bidi="fa-IR"/>
              </w:rPr>
            </w:rPrChange>
          </w:rPr>
          <w:t>NaN</w:t>
        </w:r>
        <w:r w:rsidRPr="00186BA3">
          <w:rPr>
            <w:rFonts w:cs="Calibri"/>
            <w:sz w:val="18"/>
            <w:szCs w:val="18"/>
            <w:rtl/>
            <w:lang w:bidi="fa-IR"/>
            <w:rPrChange w:id="513" w:author="Microsoft account" w:date="2025-09-11T09:54:00Z">
              <w:rPr>
                <w:rFonts w:cs="Calibri"/>
                <w:sz w:val="28"/>
                <w:szCs w:val="28"/>
                <w:rtl/>
                <w:lang w:bidi="fa-IR"/>
              </w:rPr>
            </w:rPrChange>
          </w:rPr>
          <w:t xml:space="preserve"> م</w:t>
        </w:r>
        <w:r w:rsidRPr="00186BA3">
          <w:rPr>
            <w:rFonts w:cs="Calibri" w:hint="cs"/>
            <w:sz w:val="18"/>
            <w:szCs w:val="18"/>
            <w:rtl/>
            <w:lang w:bidi="fa-IR"/>
            <w:rPrChange w:id="514" w:author="Microsoft account" w:date="2025-09-11T09:54:00Z">
              <w:rPr>
                <w:rFonts w:cs="Calibri" w:hint="cs"/>
                <w:sz w:val="28"/>
                <w:szCs w:val="28"/>
                <w:rtl/>
                <w:lang w:bidi="fa-IR"/>
              </w:rPr>
            </w:rPrChange>
          </w:rPr>
          <w:t>ی</w:t>
        </w:r>
        <w:r w:rsidRPr="00186BA3">
          <w:rPr>
            <w:rFonts w:cs="Calibri" w:hint="eastAsia"/>
            <w:sz w:val="18"/>
            <w:szCs w:val="18"/>
            <w:rtl/>
            <w:lang w:bidi="fa-IR"/>
            <w:rPrChange w:id="515" w:author="Microsoft account" w:date="2025-09-11T09:54:00Z">
              <w:rPr>
                <w:rFonts w:cs="Calibri" w:hint="eastAsia"/>
                <w:sz w:val="28"/>
                <w:szCs w:val="28"/>
                <w:rtl/>
                <w:lang w:bidi="fa-IR"/>
              </w:rPr>
            </w:rPrChange>
          </w:rPr>
          <w:t>اد</w:t>
        </w:r>
        <w:r w:rsidRPr="00186BA3">
          <w:rPr>
            <w:rFonts w:cs="Calibri"/>
            <w:sz w:val="18"/>
            <w:szCs w:val="18"/>
            <w:rtl/>
            <w:lang w:bidi="fa-IR"/>
            <w:rPrChange w:id="51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17" w:author="Microsoft account" w:date="2025-09-11T09:53:00Z"/>
          <w:rFonts w:cs="Calibri"/>
          <w:sz w:val="18"/>
          <w:szCs w:val="18"/>
          <w:rtl/>
          <w:lang w:bidi="fa-IR"/>
          <w:rPrChange w:id="518" w:author="Microsoft account" w:date="2025-09-11T09:54:00Z">
            <w:rPr>
              <w:ins w:id="519" w:author="Microsoft account" w:date="2025-09-11T09:53:00Z"/>
              <w:rFonts w:cs="Calibri"/>
              <w:sz w:val="28"/>
              <w:szCs w:val="28"/>
              <w:rtl/>
              <w:lang w:bidi="fa-IR"/>
            </w:rPr>
          </w:rPrChange>
        </w:rPr>
        <w:pPrChange w:id="520" w:author="Microsoft account" w:date="2025-09-11T09:55:00Z">
          <w:pPr>
            <w:spacing w:after="0" w:line="276" w:lineRule="auto"/>
          </w:pPr>
        </w:pPrChange>
      </w:pPr>
      <w:ins w:id="521" w:author="Microsoft account" w:date="2025-09-11T09:53:00Z">
        <w:r w:rsidRPr="00186BA3">
          <w:rPr>
            <w:rFonts w:cs="Calibri"/>
            <w:sz w:val="18"/>
            <w:szCs w:val="18"/>
            <w:rtl/>
            <w:lang w:bidi="fa-IR"/>
            <w:rPrChange w:id="522" w:author="Microsoft account" w:date="2025-09-11T09:54:00Z">
              <w:rPr>
                <w:rFonts w:cs="Calibri"/>
                <w:sz w:val="28"/>
                <w:szCs w:val="28"/>
                <w:rtl/>
                <w:lang w:bidi="fa-IR"/>
              </w:rPr>
            </w:rPrChange>
          </w:rPr>
          <w:t>خودت هم م</w:t>
        </w:r>
        <w:r w:rsidRPr="00186BA3">
          <w:rPr>
            <w:rFonts w:cs="Calibri" w:hint="cs"/>
            <w:sz w:val="18"/>
            <w:szCs w:val="18"/>
            <w:rtl/>
            <w:lang w:bidi="fa-IR"/>
            <w:rPrChange w:id="523" w:author="Microsoft account" w:date="2025-09-11T09:54:00Z">
              <w:rPr>
                <w:rFonts w:cs="Calibri" w:hint="cs"/>
                <w:sz w:val="28"/>
                <w:szCs w:val="28"/>
                <w:rtl/>
                <w:lang w:bidi="fa-IR"/>
              </w:rPr>
            </w:rPrChange>
          </w:rPr>
          <w:t>ی‌</w:t>
        </w:r>
        <w:r w:rsidRPr="00186BA3">
          <w:rPr>
            <w:rFonts w:cs="Calibri" w:hint="eastAsia"/>
            <w:sz w:val="18"/>
            <w:szCs w:val="18"/>
            <w:rtl/>
            <w:lang w:bidi="fa-IR"/>
            <w:rPrChange w:id="524" w:author="Microsoft account" w:date="2025-09-11T09:54:00Z">
              <w:rPr>
                <w:rFonts w:cs="Calibri" w:hint="eastAsia"/>
                <w:sz w:val="28"/>
                <w:szCs w:val="28"/>
                <w:rtl/>
                <w:lang w:bidi="fa-IR"/>
              </w:rPr>
            </w:rPrChange>
          </w:rPr>
          <w:t>تون</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sz w:val="18"/>
            <w:szCs w:val="18"/>
            <w:rtl/>
            <w:lang w:bidi="fa-IR"/>
            <w:rPrChange w:id="52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تو</w:t>
        </w:r>
        <w:r w:rsidRPr="00186BA3">
          <w:rPr>
            <w:rFonts w:cs="Calibri" w:hint="cs"/>
            <w:sz w:val="18"/>
            <w:szCs w:val="18"/>
            <w:rtl/>
            <w:lang w:bidi="fa-IR"/>
            <w:rPrChange w:id="528" w:author="Microsoft account" w:date="2025-09-11T09:54:00Z">
              <w:rPr>
                <w:rFonts w:cs="Calibri" w:hint="cs"/>
                <w:sz w:val="28"/>
                <w:szCs w:val="28"/>
                <w:rtl/>
                <w:lang w:bidi="fa-IR"/>
              </w:rPr>
            </w:rPrChange>
          </w:rPr>
          <w:t>ی</w:t>
        </w:r>
        <w:r w:rsidRPr="00186BA3">
          <w:rPr>
            <w:rFonts w:cs="Calibri"/>
            <w:sz w:val="18"/>
            <w:szCs w:val="18"/>
            <w:rtl/>
            <w:lang w:bidi="fa-IR"/>
            <w:rPrChange w:id="52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30" w:author="Microsoft account" w:date="2025-09-11T09:54:00Z">
              <w:rPr>
                <w:rFonts w:cs="Calibri" w:hint="eastAsia"/>
                <w:sz w:val="28"/>
                <w:szCs w:val="28"/>
                <w:rtl/>
                <w:lang w:bidi="fa-IR"/>
              </w:rPr>
            </w:rPrChange>
          </w:rPr>
          <w:t>برنامه</w:t>
        </w:r>
        <w:r w:rsidRPr="00186BA3">
          <w:rPr>
            <w:rFonts w:cs="Calibri"/>
            <w:sz w:val="18"/>
            <w:szCs w:val="18"/>
            <w:rtl/>
            <w:lang w:bidi="fa-IR"/>
            <w:rPrChange w:id="53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32" w:author="Microsoft account" w:date="2025-09-11T09:54:00Z">
              <w:rPr>
                <w:rFonts w:cs="Calibri" w:hint="eastAsia"/>
                <w:sz w:val="28"/>
                <w:szCs w:val="28"/>
                <w:rtl/>
                <w:lang w:bidi="fa-IR"/>
              </w:rPr>
            </w:rPrChange>
          </w:rPr>
          <w:t>مقدار</w:t>
        </w:r>
        <w:r w:rsidRPr="00186BA3">
          <w:rPr>
            <w:rFonts w:cs="Calibri"/>
            <w:sz w:val="18"/>
            <w:szCs w:val="18"/>
            <w:lang w:bidi="fa-IR"/>
            <w:rPrChange w:id="533" w:author="Microsoft account" w:date="2025-09-11T09:54:00Z">
              <w:rPr>
                <w:rFonts w:cs="Calibri"/>
                <w:sz w:val="28"/>
                <w:szCs w:val="28"/>
                <w:lang w:bidi="fa-IR"/>
              </w:rPr>
            </w:rPrChange>
          </w:rPr>
          <w:t xml:space="preserve"> NaN </w:t>
        </w:r>
        <w:r w:rsidRPr="00186BA3">
          <w:rPr>
            <w:rFonts w:cs="Calibri"/>
            <w:sz w:val="18"/>
            <w:szCs w:val="18"/>
            <w:rtl/>
            <w:lang w:bidi="fa-IR"/>
            <w:rPrChange w:id="534" w:author="Microsoft account" w:date="2025-09-11T09:54:00Z">
              <w:rPr>
                <w:rFonts w:cs="Calibri"/>
                <w:sz w:val="28"/>
                <w:szCs w:val="28"/>
                <w:rtl/>
                <w:lang w:bidi="fa-IR"/>
              </w:rPr>
            </w:rPrChange>
          </w:rPr>
          <w:t>رو بساز</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sz w:val="18"/>
            <w:szCs w:val="18"/>
            <w:lang w:bidi="fa-IR"/>
            <w:rPrChange w:id="53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37" w:author="Microsoft account" w:date="2025-09-11T09:53:00Z"/>
          <w:rFonts w:cs="Calibri"/>
          <w:sz w:val="18"/>
          <w:szCs w:val="18"/>
          <w:rtl/>
          <w:lang w:bidi="fa-IR"/>
          <w:rPrChange w:id="538" w:author="Microsoft account" w:date="2025-09-11T09:54:00Z">
            <w:rPr>
              <w:ins w:id="539" w:author="Microsoft account" w:date="2025-09-11T09:53:00Z"/>
              <w:rFonts w:cs="Calibri"/>
              <w:sz w:val="28"/>
              <w:szCs w:val="28"/>
              <w:rtl/>
              <w:lang w:bidi="fa-IR"/>
            </w:rPr>
          </w:rPrChange>
        </w:rPr>
        <w:pPrChange w:id="54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41" w:author="Microsoft account" w:date="2025-09-11T09:53:00Z"/>
          <w:rFonts w:cs="Calibri"/>
          <w:sz w:val="18"/>
          <w:szCs w:val="18"/>
          <w:rtl/>
          <w:lang w:bidi="fa-IR"/>
          <w:rPrChange w:id="542" w:author="Microsoft account" w:date="2025-09-11T09:54:00Z">
            <w:rPr>
              <w:ins w:id="543" w:author="Microsoft account" w:date="2025-09-11T09:53:00Z"/>
              <w:rFonts w:cs="Calibri"/>
              <w:sz w:val="28"/>
              <w:szCs w:val="28"/>
              <w:rtl/>
              <w:lang w:bidi="fa-IR"/>
            </w:rPr>
          </w:rPrChange>
        </w:rPr>
        <w:pPrChange w:id="544" w:author="Microsoft account" w:date="2025-09-11T09:55:00Z">
          <w:pPr>
            <w:bidi/>
            <w:spacing w:after="0" w:line="276" w:lineRule="auto"/>
            <w:jc w:val="both"/>
          </w:pPr>
        </w:pPrChange>
      </w:pPr>
      <w:ins w:id="545" w:author="Microsoft account" w:date="2025-09-11T09:53:00Z">
        <w:r w:rsidRPr="00186BA3">
          <w:rPr>
            <w:rFonts w:cs="Calibri"/>
            <w:sz w:val="18"/>
            <w:szCs w:val="18"/>
            <w:rtl/>
            <w:lang w:bidi="fa-IR"/>
            <w:rPrChange w:id="54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47" w:author="Microsoft account" w:date="2025-09-11T09:53:00Z"/>
          <w:rFonts w:cs="Calibri"/>
          <w:sz w:val="18"/>
          <w:szCs w:val="18"/>
          <w:lang w:bidi="fa-IR"/>
          <w:rPrChange w:id="548" w:author="Microsoft account" w:date="2025-09-11T09:54:00Z">
            <w:rPr>
              <w:ins w:id="549" w:author="Microsoft account" w:date="2025-09-11T09:53:00Z"/>
              <w:rFonts w:cs="Calibri"/>
              <w:sz w:val="28"/>
              <w:szCs w:val="28"/>
              <w:lang w:bidi="fa-IR"/>
            </w:rPr>
          </w:rPrChange>
        </w:rPr>
        <w:pPrChange w:id="550" w:author="Microsoft account" w:date="2025-09-11T09:55:00Z">
          <w:pPr>
            <w:bidi/>
            <w:spacing w:after="0" w:line="276" w:lineRule="auto"/>
            <w:jc w:val="both"/>
          </w:pPr>
        </w:pPrChange>
      </w:pPr>
      <w:ins w:id="551" w:author="Microsoft account" w:date="2025-09-11T09:53:00Z">
        <w:r w:rsidRPr="00186BA3">
          <w:rPr>
            <w:rFonts w:cs="Calibri"/>
            <w:sz w:val="18"/>
            <w:szCs w:val="18"/>
            <w:lang w:bidi="fa-IR"/>
            <w:rPrChange w:id="55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53" w:author="Microsoft account" w:date="2025-09-11T09:53:00Z"/>
          <w:rFonts w:cs="Calibri"/>
          <w:sz w:val="18"/>
          <w:szCs w:val="18"/>
          <w:lang w:bidi="fa-IR"/>
          <w:rPrChange w:id="554" w:author="Microsoft account" w:date="2025-09-11T09:54:00Z">
            <w:rPr>
              <w:ins w:id="555" w:author="Microsoft account" w:date="2025-09-11T09:53:00Z"/>
              <w:rFonts w:cs="Calibri"/>
              <w:sz w:val="28"/>
              <w:szCs w:val="28"/>
              <w:lang w:bidi="fa-IR"/>
            </w:rPr>
          </w:rPrChange>
        </w:rPr>
        <w:pPrChange w:id="556" w:author="Microsoft account" w:date="2025-09-11T09:55:00Z">
          <w:pPr>
            <w:bidi/>
            <w:spacing w:after="0" w:line="276" w:lineRule="auto"/>
            <w:jc w:val="both"/>
          </w:pPr>
        </w:pPrChange>
      </w:pPr>
      <w:ins w:id="557" w:author="Microsoft account" w:date="2025-09-11T09:53:00Z">
        <w:r w:rsidRPr="00186BA3">
          <w:rPr>
            <w:rFonts w:cs="Calibri"/>
            <w:sz w:val="18"/>
            <w:szCs w:val="18"/>
            <w:lang w:bidi="fa-IR"/>
            <w:rPrChange w:id="55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59" w:author="Microsoft account" w:date="2025-09-11T09:53:00Z"/>
          <w:rFonts w:cs="Calibri"/>
          <w:sz w:val="18"/>
          <w:szCs w:val="18"/>
          <w:lang w:bidi="fa-IR"/>
          <w:rPrChange w:id="560" w:author="Microsoft account" w:date="2025-09-11T09:54:00Z">
            <w:rPr>
              <w:ins w:id="561" w:author="Microsoft account" w:date="2025-09-11T09:53:00Z"/>
              <w:rFonts w:cs="Calibri"/>
              <w:sz w:val="28"/>
              <w:szCs w:val="28"/>
              <w:lang w:bidi="fa-IR"/>
            </w:rPr>
          </w:rPrChange>
        </w:rPr>
        <w:pPrChange w:id="56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63" w:author="Microsoft account" w:date="2025-09-11T09:53:00Z"/>
          <w:rFonts w:cs="Calibri"/>
          <w:sz w:val="18"/>
          <w:szCs w:val="18"/>
          <w:lang w:bidi="fa-IR"/>
          <w:rPrChange w:id="564" w:author="Microsoft account" w:date="2025-09-11T09:54:00Z">
            <w:rPr>
              <w:ins w:id="565" w:author="Microsoft account" w:date="2025-09-11T09:53:00Z"/>
              <w:rFonts w:cs="Calibri"/>
              <w:sz w:val="28"/>
              <w:szCs w:val="28"/>
              <w:lang w:bidi="fa-IR"/>
            </w:rPr>
          </w:rPrChange>
        </w:rPr>
        <w:pPrChange w:id="566" w:author="Microsoft account" w:date="2025-09-11T09:55:00Z">
          <w:pPr>
            <w:bidi/>
            <w:spacing w:after="0" w:line="276" w:lineRule="auto"/>
            <w:jc w:val="both"/>
          </w:pPr>
        </w:pPrChange>
      </w:pPr>
      <w:ins w:id="567" w:author="Microsoft account" w:date="2025-09-11T09:53:00Z">
        <w:r w:rsidRPr="00186BA3">
          <w:rPr>
            <w:rFonts w:cs="Calibri"/>
            <w:sz w:val="18"/>
            <w:szCs w:val="18"/>
            <w:lang w:bidi="fa-IR"/>
            <w:rPrChange w:id="568" w:author="Microsoft account" w:date="2025-09-11T09:54:00Z">
              <w:rPr>
                <w:rFonts w:cs="Calibri"/>
                <w:sz w:val="28"/>
                <w:szCs w:val="28"/>
                <w:lang w:bidi="fa-IR"/>
              </w:rPr>
            </w:rPrChange>
          </w:rPr>
          <w:t>x = math.nan</w:t>
        </w:r>
        <w:r w:rsidRPr="00186BA3">
          <w:rPr>
            <w:rFonts w:cs="Calibri"/>
            <w:sz w:val="18"/>
            <w:szCs w:val="18"/>
            <w:rtl/>
            <w:lang w:bidi="fa-IR"/>
            <w:rPrChange w:id="56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7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71" w:author="Microsoft account" w:date="2025-09-11T09:53:00Z"/>
          <w:rFonts w:cs="Calibri"/>
          <w:sz w:val="18"/>
          <w:szCs w:val="18"/>
          <w:lang w:bidi="fa-IR"/>
          <w:rPrChange w:id="572" w:author="Microsoft account" w:date="2025-09-11T09:54:00Z">
            <w:rPr>
              <w:ins w:id="573" w:author="Microsoft account" w:date="2025-09-11T09:53:00Z"/>
              <w:rFonts w:cs="Calibri"/>
              <w:sz w:val="28"/>
              <w:szCs w:val="28"/>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lang w:bidi="fa-IR"/>
            <w:rPrChange w:id="576" w:author="Microsoft account" w:date="2025-09-11T09:54:00Z">
              <w:rPr>
                <w:rFonts w:cs="Calibri"/>
                <w:sz w:val="28"/>
                <w:szCs w:val="28"/>
                <w:lang w:bidi="fa-IR"/>
              </w:rPr>
            </w:rPrChange>
          </w:rPr>
          <w:t>y = np.nan</w:t>
        </w:r>
        <w:r w:rsidRPr="00186BA3">
          <w:rPr>
            <w:rFonts w:cs="Calibri"/>
            <w:sz w:val="18"/>
            <w:szCs w:val="18"/>
            <w:rtl/>
            <w:lang w:bidi="fa-IR"/>
            <w:rPrChange w:id="57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7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79" w:author="Microsoft account" w:date="2025-09-11T09:53:00Z"/>
          <w:rFonts w:cs="Calibri"/>
          <w:sz w:val="18"/>
          <w:szCs w:val="18"/>
          <w:lang w:bidi="fa-IR"/>
          <w:rPrChange w:id="580" w:author="Microsoft account" w:date="2025-09-11T09:54:00Z">
            <w:rPr>
              <w:ins w:id="581" w:author="Microsoft account" w:date="2025-09-11T09:53:00Z"/>
              <w:rFonts w:cs="Calibri"/>
              <w:sz w:val="28"/>
              <w:szCs w:val="28"/>
              <w:lang w:bidi="fa-IR"/>
            </w:rPr>
          </w:rPrChange>
        </w:rPr>
        <w:pPrChange w:id="58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83" w:author="Microsoft account" w:date="2025-09-11T09:52:00Z"/>
          <w:rFonts w:cs="Calibri"/>
          <w:sz w:val="18"/>
          <w:szCs w:val="18"/>
          <w:rtl/>
          <w:lang w:bidi="fa-IR"/>
          <w:rPrChange w:id="584" w:author="Microsoft account" w:date="2025-09-11T09:54:00Z">
            <w:rPr>
              <w:ins w:id="585" w:author="Microsoft account" w:date="2025-09-11T09:52:00Z"/>
              <w:rFonts w:cs="Calibri"/>
              <w:sz w:val="28"/>
              <w:szCs w:val="28"/>
              <w:rtl/>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print(x, y)</w:t>
        </w:r>
        <w:r w:rsidRPr="00186BA3">
          <w:rPr>
            <w:rFonts w:cs="Calibri"/>
            <w:sz w:val="18"/>
            <w:szCs w:val="18"/>
            <w:rtl/>
            <w:lang w:bidi="fa-IR"/>
            <w:rPrChange w:id="589" w:author="Microsoft account" w:date="2025-09-11T09:54:00Z">
              <w:rPr>
                <w:rFonts w:cs="Calibri"/>
                <w:sz w:val="28"/>
                <w:szCs w:val="28"/>
                <w:rtl/>
                <w:lang w:bidi="fa-IR"/>
              </w:rPr>
            </w:rPrChange>
          </w:rPr>
          <w:t xml:space="preserve">    # هردو </w:t>
        </w:r>
        <w:r w:rsidRPr="00186BA3">
          <w:rPr>
            <w:rFonts w:cs="Calibri"/>
            <w:sz w:val="18"/>
            <w:szCs w:val="18"/>
            <w:lang w:bidi="fa-IR"/>
            <w:rPrChange w:id="590" w:author="Microsoft account" w:date="2025-09-11T09:54:00Z">
              <w:rPr>
                <w:rFonts w:cs="Calibri"/>
                <w:sz w:val="28"/>
                <w:szCs w:val="28"/>
                <w:lang w:bidi="fa-IR"/>
              </w:rPr>
            </w:rPrChange>
          </w:rPr>
          <w:t>NaN</w:t>
        </w:r>
        <w:r w:rsidRPr="00186BA3">
          <w:rPr>
            <w:rFonts w:cs="Calibri"/>
            <w:sz w:val="18"/>
            <w:szCs w:val="18"/>
            <w:rtl/>
            <w:lang w:bidi="fa-IR"/>
            <w:rPrChange w:id="59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92" w:author="Microsoft account" w:date="2025-09-11T09:54:00Z">
              <w:rPr>
                <w:rFonts w:cs="Calibri" w:hint="cs"/>
                <w:sz w:val="28"/>
                <w:szCs w:val="28"/>
                <w:rtl/>
                <w:lang w:bidi="fa-IR"/>
              </w:rPr>
            </w:rPrChange>
          </w:rPr>
          <w:t>ی</w:t>
        </w:r>
        <w:r w:rsidRPr="00186BA3">
          <w:rPr>
            <w:rFonts w:cs="Calibri" w:hint="eastAsia"/>
            <w:sz w:val="18"/>
            <w:szCs w:val="18"/>
            <w:rtl/>
            <w:lang w:bidi="fa-IR"/>
            <w:rPrChange w:id="59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94" w:author="Microsoft account" w:date="2025-09-11T09:55:00Z"/>
          <w:rFonts w:cs="Calibri"/>
          <w:sz w:val="18"/>
          <w:szCs w:val="18"/>
          <w:rtl/>
          <w:lang w:bidi="fa-IR"/>
          <w:rPrChange w:id="595" w:author="Microsoft account" w:date="2025-09-11T09:56:00Z">
            <w:rPr>
              <w:ins w:id="596" w:author="Microsoft account" w:date="2025-09-11T09:55:00Z"/>
              <w:rFonts w:cs="Calibri"/>
              <w:sz w:val="28"/>
              <w:szCs w:val="28"/>
              <w:rtl/>
              <w:lang w:bidi="fa-IR"/>
            </w:rPr>
          </w:rPrChange>
        </w:rPr>
        <w:pPrChange w:id="597" w:author="Microsoft account" w:date="2025-09-11T09:52:00Z">
          <w:pPr>
            <w:bidi/>
            <w:spacing w:after="0" w:line="276" w:lineRule="auto"/>
            <w:jc w:val="both"/>
          </w:pPr>
        </w:pPrChange>
      </w:pPr>
      <w:ins w:id="598" w:author="Microsoft account" w:date="2025-09-11T09:56:00Z">
        <w:r w:rsidRPr="002B0B06">
          <w:rPr>
            <w:rFonts w:cs="Calibri"/>
            <w:sz w:val="18"/>
            <w:szCs w:val="18"/>
            <w:rtl/>
            <w:lang w:bidi="fa-IR"/>
            <w:rPrChange w:id="599" w:author="Microsoft account" w:date="2025-09-11T09:56:00Z">
              <w:rPr>
                <w:rFonts w:cs="Calibri"/>
                <w:sz w:val="28"/>
                <w:szCs w:val="28"/>
                <w:rtl/>
                <w:lang w:bidi="fa-IR"/>
              </w:rPr>
            </w:rPrChange>
          </w:rPr>
          <w:t>دل</w:t>
        </w:r>
        <w:r w:rsidRPr="002B0B06">
          <w:rPr>
            <w:rFonts w:cs="Calibri" w:hint="cs"/>
            <w:sz w:val="18"/>
            <w:szCs w:val="18"/>
            <w:rtl/>
            <w:lang w:bidi="fa-IR"/>
            <w:rPrChange w:id="600" w:author="Microsoft account" w:date="2025-09-11T09:56:00Z">
              <w:rPr>
                <w:rFonts w:cs="Calibri" w:hint="cs"/>
                <w:sz w:val="28"/>
                <w:szCs w:val="28"/>
                <w:rtl/>
                <w:lang w:bidi="fa-IR"/>
              </w:rPr>
            </w:rPrChange>
          </w:rPr>
          <w:t>ی</w:t>
        </w:r>
        <w:r w:rsidRPr="002B0B06">
          <w:rPr>
            <w:rFonts w:cs="Calibri" w:hint="eastAsia"/>
            <w:sz w:val="18"/>
            <w:szCs w:val="18"/>
            <w:rtl/>
            <w:lang w:bidi="fa-IR"/>
            <w:rPrChange w:id="601" w:author="Microsoft account" w:date="2025-09-11T09:56:00Z">
              <w:rPr>
                <w:rFonts w:cs="Calibri" w:hint="eastAsia"/>
                <w:sz w:val="28"/>
                <w:szCs w:val="28"/>
                <w:rtl/>
                <w:lang w:bidi="fa-IR"/>
              </w:rPr>
            </w:rPrChange>
          </w:rPr>
          <w:t>لش</w:t>
        </w:r>
        <w:r w:rsidRPr="002B0B06">
          <w:rPr>
            <w:rFonts w:cs="Calibri"/>
            <w:sz w:val="18"/>
            <w:szCs w:val="18"/>
            <w:rtl/>
            <w:lang w:bidi="fa-IR"/>
            <w:rPrChange w:id="602" w:author="Microsoft account" w:date="2025-09-11T09:56:00Z">
              <w:rPr>
                <w:rFonts w:cs="Calibri"/>
                <w:sz w:val="28"/>
                <w:szCs w:val="28"/>
                <w:rtl/>
                <w:lang w:bidi="fa-IR"/>
              </w:rPr>
            </w:rPrChange>
          </w:rPr>
          <w:t xml:space="preserve"> ا</w:t>
        </w:r>
        <w:r w:rsidRPr="002B0B06">
          <w:rPr>
            <w:rFonts w:cs="Calibri" w:hint="cs"/>
            <w:sz w:val="18"/>
            <w:szCs w:val="18"/>
            <w:rtl/>
            <w:lang w:bidi="fa-IR"/>
            <w:rPrChange w:id="603" w:author="Microsoft account" w:date="2025-09-11T09:56:00Z">
              <w:rPr>
                <w:rFonts w:cs="Calibri" w:hint="cs"/>
                <w:sz w:val="28"/>
                <w:szCs w:val="28"/>
                <w:rtl/>
                <w:lang w:bidi="fa-IR"/>
              </w:rPr>
            </w:rPrChange>
          </w:rPr>
          <w:t>ی</w:t>
        </w:r>
        <w:r w:rsidRPr="002B0B06">
          <w:rPr>
            <w:rFonts w:cs="Calibri" w:hint="eastAsia"/>
            <w:sz w:val="18"/>
            <w:szCs w:val="18"/>
            <w:rtl/>
            <w:lang w:bidi="fa-IR"/>
            <w:rPrChange w:id="604" w:author="Microsoft account" w:date="2025-09-11T09:56:00Z">
              <w:rPr>
                <w:rFonts w:cs="Calibri" w:hint="eastAsia"/>
                <w:sz w:val="28"/>
                <w:szCs w:val="28"/>
                <w:rtl/>
                <w:lang w:bidi="fa-IR"/>
              </w:rPr>
            </w:rPrChange>
          </w:rPr>
          <w:t>نه</w:t>
        </w:r>
        <w:r w:rsidRPr="002B0B06">
          <w:rPr>
            <w:rFonts w:cs="Calibri"/>
            <w:sz w:val="18"/>
            <w:szCs w:val="18"/>
            <w:rtl/>
            <w:lang w:bidi="fa-IR"/>
            <w:rPrChange w:id="60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06" w:author="Microsoft account" w:date="2025-09-11T09:56:00Z">
              <w:rPr>
                <w:rFonts w:cs="Calibri" w:hint="cs"/>
                <w:sz w:val="28"/>
                <w:szCs w:val="28"/>
                <w:rtl/>
                <w:lang w:bidi="fa-IR"/>
              </w:rPr>
            </w:rPrChange>
          </w:rPr>
          <w:t>ی</w:t>
        </w:r>
        <w:r w:rsidRPr="002B0B06">
          <w:rPr>
            <w:rFonts w:cs="Calibri"/>
            <w:sz w:val="18"/>
            <w:szCs w:val="18"/>
            <w:rtl/>
            <w:lang w:bidi="fa-IR"/>
            <w:rPrChange w:id="60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08" w:author="Microsoft account" w:date="2025-09-11T09:56:00Z">
              <w:rPr>
                <w:rFonts w:cs="Calibri"/>
                <w:sz w:val="28"/>
                <w:szCs w:val="28"/>
                <w:lang w:bidi="fa-IR"/>
              </w:rPr>
            </w:rPrChange>
          </w:rPr>
          <w:t>IEEE 754</w:t>
        </w:r>
        <w:r w:rsidRPr="002B0B06">
          <w:rPr>
            <w:rFonts w:cs="Calibri"/>
            <w:sz w:val="18"/>
            <w:szCs w:val="18"/>
            <w:rtl/>
            <w:lang w:bidi="fa-IR"/>
            <w:rPrChange w:id="60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10" w:author="Microsoft account" w:date="2025-09-11T09:56:00Z">
              <w:rPr>
                <w:rFonts w:cs="Calibri" w:hint="cs"/>
                <w:sz w:val="28"/>
                <w:szCs w:val="28"/>
                <w:rtl/>
                <w:lang w:bidi="fa-IR"/>
              </w:rPr>
            </w:rPrChange>
          </w:rPr>
          <w:t>ی</w:t>
        </w:r>
        <w:r w:rsidRPr="002B0B06">
          <w:rPr>
            <w:rFonts w:cs="Calibri"/>
            <w:sz w:val="18"/>
            <w:szCs w:val="18"/>
            <w:rtl/>
            <w:lang w:bidi="fa-IR"/>
            <w:rPrChange w:id="61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12" w:author="Microsoft account" w:date="2025-09-11T09:56:00Z">
              <w:rPr>
                <w:rFonts w:cs="Calibri" w:hint="cs"/>
                <w:sz w:val="28"/>
                <w:szCs w:val="28"/>
                <w:rtl/>
                <w:lang w:bidi="fa-IR"/>
              </w:rPr>
            </w:rPrChange>
          </w:rPr>
          <w:t>ی</w:t>
        </w:r>
        <w:r w:rsidRPr="002B0B06">
          <w:rPr>
            <w:rFonts w:cs="Calibri" w:hint="eastAsia"/>
            <w:sz w:val="18"/>
            <w:szCs w:val="18"/>
            <w:rtl/>
            <w:lang w:bidi="fa-IR"/>
            <w:rPrChange w:id="61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14" w:author="Microsoft account" w:date="2025-09-11T09:56:00Z">
              <w:rPr>
                <w:rFonts w:cs="Calibri" w:hint="cs"/>
                <w:sz w:val="28"/>
                <w:szCs w:val="28"/>
                <w:rtl/>
                <w:lang w:bidi="fa-IR"/>
              </w:rPr>
            </w:rPrChange>
          </w:rPr>
          <w:t>ی</w:t>
        </w:r>
        <w:r w:rsidRPr="002B0B06">
          <w:rPr>
            <w:rFonts w:cs="Calibri"/>
            <w:sz w:val="18"/>
            <w:szCs w:val="18"/>
            <w:rtl/>
            <w:lang w:bidi="fa-IR"/>
            <w:rPrChange w:id="61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16" w:author="Microsoft account" w:date="2025-09-11T09:56:00Z">
              <w:rPr>
                <w:rFonts w:cs="Calibri" w:hint="cs"/>
                <w:sz w:val="28"/>
                <w:szCs w:val="28"/>
                <w:rtl/>
                <w:lang w:bidi="fa-IR"/>
              </w:rPr>
            </w:rPrChange>
          </w:rPr>
          <w:t>ی</w:t>
        </w:r>
        <w:r w:rsidRPr="002B0B06">
          <w:rPr>
            <w:rFonts w:cs="Calibri"/>
            <w:sz w:val="18"/>
            <w:szCs w:val="18"/>
            <w:rtl/>
            <w:lang w:bidi="fa-IR"/>
            <w:rPrChange w:id="61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18" w:author="Microsoft account" w:date="2025-09-11T09:56:00Z">
              <w:rPr>
                <w:rFonts w:cs="Calibri" w:hint="cs"/>
                <w:sz w:val="28"/>
                <w:szCs w:val="28"/>
                <w:rtl/>
                <w:lang w:bidi="fa-IR"/>
              </w:rPr>
            </w:rPrChange>
          </w:rPr>
          <w:t>ی</w:t>
        </w:r>
        <w:r w:rsidRPr="002B0B06">
          <w:rPr>
            <w:rFonts w:cs="Calibri" w:hint="eastAsia"/>
            <w:sz w:val="18"/>
            <w:szCs w:val="18"/>
            <w:rtl/>
            <w:lang w:bidi="fa-IR"/>
            <w:rPrChange w:id="619" w:author="Microsoft account" w:date="2025-09-11T09:56:00Z">
              <w:rPr>
                <w:rFonts w:cs="Calibri" w:hint="eastAsia"/>
                <w:sz w:val="28"/>
                <w:szCs w:val="28"/>
                <w:rtl/>
                <w:lang w:bidi="fa-IR"/>
              </w:rPr>
            </w:rPrChange>
          </w:rPr>
          <w:t>وتره</w:t>
        </w:r>
        <w:r w:rsidRPr="002B0B06">
          <w:rPr>
            <w:rFonts w:cs="Calibri"/>
            <w:sz w:val="18"/>
            <w:szCs w:val="18"/>
            <w:rtl/>
            <w:lang w:bidi="fa-IR"/>
            <w:rPrChange w:id="620" w:author="Microsoft account" w:date="2025-09-11T09:56:00Z">
              <w:rPr>
                <w:rFonts w:cs="Calibri"/>
                <w:sz w:val="28"/>
                <w:szCs w:val="28"/>
                <w:rtl/>
                <w:lang w:bidi="fa-IR"/>
              </w:rPr>
            </w:rPrChange>
          </w:rPr>
          <w:t xml:space="preserve">)، مقدار </w:t>
        </w:r>
        <w:r w:rsidRPr="002B0B06">
          <w:rPr>
            <w:rFonts w:cs="Calibri"/>
            <w:sz w:val="18"/>
            <w:szCs w:val="18"/>
            <w:lang w:bidi="fa-IR"/>
            <w:rPrChange w:id="621" w:author="Microsoft account" w:date="2025-09-11T09:56:00Z">
              <w:rPr>
                <w:rFonts w:cs="Calibri"/>
                <w:sz w:val="28"/>
                <w:szCs w:val="28"/>
                <w:lang w:bidi="fa-IR"/>
              </w:rPr>
            </w:rPrChange>
          </w:rPr>
          <w:t>NaN</w:t>
        </w:r>
        <w:r w:rsidRPr="002B0B06">
          <w:rPr>
            <w:rFonts w:cs="Calibri"/>
            <w:sz w:val="18"/>
            <w:szCs w:val="18"/>
            <w:rtl/>
            <w:lang w:bidi="fa-IR"/>
            <w:rPrChange w:id="62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23" w:author="Microsoft account" w:date="2025-09-11T09:56:00Z">
              <w:rPr>
                <w:rFonts w:cs="Calibri" w:hint="cs"/>
                <w:sz w:val="28"/>
                <w:szCs w:val="28"/>
                <w:rtl/>
                <w:lang w:bidi="fa-IR"/>
              </w:rPr>
            </w:rPrChange>
          </w:rPr>
          <w:t>ی</w:t>
        </w:r>
        <w:r w:rsidRPr="002B0B06">
          <w:rPr>
            <w:rFonts w:cs="Calibri" w:hint="eastAsia"/>
            <w:sz w:val="18"/>
            <w:szCs w:val="18"/>
            <w:rtl/>
            <w:lang w:bidi="fa-IR"/>
            <w:rPrChange w:id="624" w:author="Microsoft account" w:date="2025-09-11T09:56:00Z">
              <w:rPr>
                <w:rFonts w:cs="Calibri" w:hint="eastAsia"/>
                <w:sz w:val="28"/>
                <w:szCs w:val="28"/>
                <w:rtl/>
                <w:lang w:bidi="fa-IR"/>
              </w:rPr>
            </w:rPrChange>
          </w:rPr>
          <w:t>ک</w:t>
        </w:r>
        <w:r w:rsidRPr="002B0B06">
          <w:rPr>
            <w:rFonts w:cs="Calibri"/>
            <w:sz w:val="18"/>
            <w:szCs w:val="18"/>
            <w:rtl/>
            <w:lang w:bidi="fa-IR"/>
            <w:rPrChange w:id="62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26" w:author="Microsoft account" w:date="2025-09-11T09:56:00Z">
              <w:rPr>
                <w:rFonts w:cs="Calibri"/>
                <w:sz w:val="28"/>
                <w:szCs w:val="28"/>
                <w:lang w:bidi="fa-IR"/>
              </w:rPr>
            </w:rPrChange>
          </w:rPr>
          <w:t>float</w:t>
        </w:r>
        <w:r w:rsidRPr="002B0B06">
          <w:rPr>
            <w:rFonts w:cs="Calibri"/>
            <w:sz w:val="18"/>
            <w:szCs w:val="18"/>
            <w:rtl/>
            <w:lang w:bidi="fa-IR"/>
            <w:rPrChange w:id="62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28" w:author="Microsoft account" w:date="2025-09-11T09:56:00Z">
              <w:rPr>
                <w:rFonts w:cs="Calibri" w:hint="cs"/>
                <w:sz w:val="28"/>
                <w:szCs w:val="28"/>
                <w:rtl/>
                <w:lang w:bidi="fa-IR"/>
              </w:rPr>
            </w:rPrChange>
          </w:rPr>
          <w:t>ی</w:t>
        </w:r>
        <w:r w:rsidRPr="002B0B06">
          <w:rPr>
            <w:rFonts w:cs="Calibri" w:hint="eastAsia"/>
            <w:sz w:val="18"/>
            <w:szCs w:val="18"/>
            <w:rtl/>
            <w:lang w:bidi="fa-IR"/>
            <w:rPrChange w:id="629" w:author="Microsoft account" w:date="2025-09-11T09:56:00Z">
              <w:rPr>
                <w:rFonts w:cs="Calibri" w:hint="eastAsia"/>
                <w:sz w:val="28"/>
                <w:szCs w:val="28"/>
                <w:rtl/>
                <w:lang w:bidi="fa-IR"/>
              </w:rPr>
            </w:rPrChange>
          </w:rPr>
          <w:t>ف</w:t>
        </w:r>
        <w:r w:rsidRPr="002B0B06">
          <w:rPr>
            <w:rFonts w:cs="Calibri"/>
            <w:sz w:val="18"/>
            <w:szCs w:val="18"/>
            <w:rtl/>
            <w:lang w:bidi="fa-IR"/>
            <w:rPrChange w:id="63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31" w:author="Microsoft account" w:date="2025-09-10T10:13:00Z"/>
          <w:rFonts w:cs="Calibri"/>
          <w:sz w:val="28"/>
          <w:szCs w:val="28"/>
          <w:rtl/>
          <w:lang w:bidi="fa-IR"/>
        </w:rPr>
        <w:pPrChange w:id="632" w:author="Microsoft account" w:date="2025-09-11T09:55:00Z">
          <w:pPr>
            <w:bidi/>
            <w:spacing w:after="0" w:line="276" w:lineRule="auto"/>
            <w:jc w:val="both"/>
          </w:pPr>
        </w:pPrChange>
      </w:pPr>
      <w:ins w:id="63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34" w:author="Microsoft account" w:date="2025-09-10T10:13:00Z"/>
          <w:rFonts w:cs="Calibri"/>
          <w:sz w:val="28"/>
          <w:szCs w:val="28"/>
          <w:rtl/>
          <w:lang w:bidi="fa-IR"/>
        </w:rPr>
        <w:pPrChange w:id="63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36" w:author="Microsoft account" w:date="2025-09-10T10:37:00Z"/>
          <w:rFonts w:cs="Calibri"/>
          <w:sz w:val="28"/>
          <w:szCs w:val="28"/>
          <w:rtl/>
          <w:lang w:bidi="fa-IR"/>
        </w:rPr>
        <w:pPrChange w:id="637" w:author="Microsoft account" w:date="2025-09-10T10:13:00Z">
          <w:pPr>
            <w:bidi/>
            <w:spacing w:after="0" w:line="276" w:lineRule="auto"/>
            <w:jc w:val="both"/>
          </w:pPr>
        </w:pPrChange>
      </w:pPr>
      <w:ins w:id="638" w:author="Microsoft account" w:date="2025-09-10T10:13:00Z">
        <w:r>
          <w:rPr>
            <w:rFonts w:cs="Calibri" w:hint="cs"/>
            <w:sz w:val="28"/>
            <w:szCs w:val="28"/>
            <w:rtl/>
            <w:lang w:bidi="fa-IR"/>
          </w:rPr>
          <w:t>-</w:t>
        </w:r>
      </w:ins>
      <w:ins w:id="63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40" w:author="Microsoft account" w:date="2025-09-10T10:36:00Z">
        <w:r w:rsidR="00EB4239">
          <w:rPr>
            <w:rFonts w:cs="Calibri"/>
            <w:sz w:val="28"/>
            <w:szCs w:val="28"/>
            <w:lang w:bidi="fa-IR"/>
          </w:rPr>
          <w:t>c</w:t>
        </w:r>
      </w:ins>
      <w:ins w:id="641" w:author="Microsoft account" w:date="2025-09-11T09:56:00Z">
        <w:r w:rsidR="002B0B06">
          <w:rPr>
            <w:rFonts w:cs="Calibri"/>
            <w:sz w:val="28"/>
            <w:szCs w:val="28"/>
            <w:lang w:bidi="fa-IR"/>
          </w:rPr>
          <w:t>o</w:t>
        </w:r>
      </w:ins>
      <w:ins w:id="64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4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44" w:author="Microsoft account" w:date="2025-09-10T10:37:00Z"/>
          <w:rFonts w:cs="Calibri"/>
          <w:sz w:val="28"/>
          <w:szCs w:val="28"/>
          <w:rtl/>
          <w:lang w:bidi="fa-IR"/>
        </w:rPr>
        <w:pPrChange w:id="64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46" w:author="Microsoft account" w:date="2025-09-10T11:33:00Z"/>
          <w:rFonts w:cs="Calibri"/>
          <w:sz w:val="28"/>
          <w:szCs w:val="28"/>
          <w:rtl/>
          <w:lang w:bidi="fa-IR"/>
        </w:rPr>
        <w:pPrChange w:id="647" w:author="Microsoft account" w:date="2025-09-10T10:37:00Z">
          <w:pPr>
            <w:bidi/>
            <w:spacing w:after="0" w:line="276" w:lineRule="auto"/>
            <w:jc w:val="both"/>
          </w:pPr>
        </w:pPrChange>
      </w:pPr>
      <w:ins w:id="648" w:author="Microsoft account" w:date="2025-09-10T10:37:00Z">
        <w:r>
          <w:rPr>
            <w:rFonts w:cs="Calibri" w:hint="cs"/>
            <w:sz w:val="28"/>
            <w:szCs w:val="28"/>
            <w:rtl/>
            <w:lang w:bidi="fa-IR"/>
          </w:rPr>
          <w:t>-</w:t>
        </w:r>
      </w:ins>
      <w:ins w:id="64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5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5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52" w:author="Microsoft account" w:date="2025-09-10T11:34:00Z"/>
          <w:rFonts w:cs="Calibri"/>
          <w:sz w:val="28"/>
          <w:szCs w:val="28"/>
          <w:rtl/>
          <w:lang w:bidi="fa-IR"/>
        </w:rPr>
        <w:pPrChange w:id="653" w:author="Microsoft account" w:date="2025-09-10T11:33:00Z">
          <w:pPr>
            <w:bidi/>
            <w:spacing w:after="0" w:line="276" w:lineRule="auto"/>
            <w:jc w:val="both"/>
          </w:pPr>
        </w:pPrChange>
      </w:pPr>
      <w:ins w:id="654" w:author="Microsoft account" w:date="2025-09-10T11:34:00Z">
        <w:r w:rsidRPr="003153E9">
          <w:rPr>
            <w:rFonts w:cs="Calibri"/>
            <w:noProof/>
            <w:sz w:val="28"/>
            <w:szCs w:val="28"/>
            <w:rPrChange w:id="65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56" w:author="Microsoft account" w:date="2025-09-10T11:34:00Z"/>
          <w:rFonts w:cs="Calibri"/>
          <w:sz w:val="28"/>
          <w:szCs w:val="28"/>
          <w:rtl/>
          <w:lang w:bidi="fa-IR"/>
        </w:rPr>
        <w:pPrChange w:id="657" w:author="Microsoft account" w:date="2025-09-10T11:34:00Z">
          <w:pPr>
            <w:bidi/>
            <w:spacing w:after="0" w:line="276" w:lineRule="auto"/>
            <w:jc w:val="both"/>
          </w:pPr>
        </w:pPrChange>
      </w:pPr>
      <w:ins w:id="65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59" w:author="Microsoft account" w:date="2025-09-10T11:34:00Z"/>
          <w:rFonts w:cs="Calibri"/>
          <w:sz w:val="28"/>
          <w:szCs w:val="28"/>
          <w:rtl/>
          <w:lang w:bidi="fa-IR"/>
        </w:rPr>
        <w:pPrChange w:id="66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61" w:author="Microsoft account" w:date="2025-09-10T11:37:00Z"/>
          <w:rFonts w:cs="Calibri"/>
          <w:sz w:val="28"/>
          <w:szCs w:val="28"/>
          <w:rtl/>
          <w:lang w:bidi="fa-IR"/>
        </w:rPr>
        <w:pPrChange w:id="662" w:author="Microsoft account" w:date="2025-09-10T11:34:00Z">
          <w:pPr>
            <w:bidi/>
            <w:spacing w:after="0" w:line="276" w:lineRule="auto"/>
            <w:jc w:val="both"/>
          </w:pPr>
        </w:pPrChange>
      </w:pPr>
      <w:ins w:id="663" w:author="Microsoft account" w:date="2025-09-10T11:34:00Z">
        <w:r>
          <w:rPr>
            <w:rFonts w:cs="Calibri" w:hint="cs"/>
            <w:sz w:val="28"/>
            <w:szCs w:val="28"/>
            <w:rtl/>
            <w:lang w:bidi="fa-IR"/>
          </w:rPr>
          <w:t>-</w:t>
        </w:r>
      </w:ins>
      <w:ins w:id="66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6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6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6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68" w:author="Microsoft account" w:date="2025-09-10T11:37:00Z">
          <w:pPr>
            <w:bidi/>
            <w:spacing w:after="0" w:line="276" w:lineRule="auto"/>
            <w:jc w:val="both"/>
          </w:pPr>
        </w:pPrChange>
      </w:pPr>
      <w:ins w:id="66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70" w:author="Microsoft account" w:date="2025-09-12T12:20:00Z"/>
          <w:rFonts w:cs="Calibri"/>
          <w:sz w:val="28"/>
          <w:szCs w:val="28"/>
          <w:rtl/>
          <w:lang w:bidi="fa-IR"/>
        </w:rPr>
        <w:pPrChange w:id="671" w:author="Microsoft account" w:date="2025-09-12T12:19:00Z">
          <w:pPr>
            <w:spacing w:after="0" w:line="240" w:lineRule="auto"/>
          </w:pPr>
        </w:pPrChange>
      </w:pPr>
      <w:bookmarkStart w:id="672" w:name="I4040621"/>
      <w:ins w:id="673" w:author="Microsoft account" w:date="2025-09-11T09:58:00Z">
        <w:r>
          <w:rPr>
            <w:rFonts w:cs="Calibri" w:hint="cs"/>
            <w:sz w:val="28"/>
            <w:szCs w:val="28"/>
            <w:rtl/>
            <w:lang w:bidi="fa-IR"/>
          </w:rPr>
          <w:lastRenderedPageBreak/>
          <w:t>ادامه</w:t>
        </w:r>
      </w:ins>
      <w:bookmarkEnd w:id="672"/>
    </w:p>
    <w:p w14:paraId="71F0C576" w14:textId="77777777" w:rsidR="00594F6D" w:rsidRDefault="00594F6D">
      <w:pPr>
        <w:bidi/>
        <w:spacing w:after="0" w:line="276" w:lineRule="auto"/>
        <w:jc w:val="both"/>
        <w:rPr>
          <w:ins w:id="674" w:author="Microsoft account" w:date="2025-09-12T12:19:00Z"/>
          <w:rFonts w:cs="Calibri"/>
          <w:sz w:val="28"/>
          <w:szCs w:val="28"/>
          <w:rtl/>
          <w:lang w:bidi="fa-IR"/>
        </w:rPr>
        <w:pPrChange w:id="675" w:author="Microsoft account" w:date="2025-09-12T12:20:00Z">
          <w:pPr>
            <w:spacing w:after="0" w:line="240" w:lineRule="auto"/>
          </w:pPr>
        </w:pPrChange>
      </w:pPr>
    </w:p>
    <w:p w14:paraId="1E84161F" w14:textId="77777777" w:rsidR="0064197E" w:rsidRDefault="00594F6D">
      <w:pPr>
        <w:bidi/>
        <w:spacing w:after="0" w:line="276" w:lineRule="auto"/>
        <w:jc w:val="both"/>
        <w:rPr>
          <w:ins w:id="676" w:author="Microsoft account" w:date="2025-09-13T11:18:00Z"/>
          <w:rFonts w:cs="Calibri"/>
          <w:sz w:val="28"/>
          <w:szCs w:val="28"/>
          <w:rtl/>
          <w:lang w:bidi="fa-IR"/>
        </w:rPr>
        <w:pPrChange w:id="677" w:author="Microsoft account" w:date="2025-09-12T12:19:00Z">
          <w:pPr>
            <w:spacing w:after="0" w:line="240" w:lineRule="auto"/>
          </w:pPr>
        </w:pPrChange>
      </w:pPr>
      <w:ins w:id="67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7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80" w:author="Microsoft account" w:date="2025-09-16T11:25:00Z"/>
          <w:rFonts w:cs="Calibri"/>
          <w:sz w:val="28"/>
          <w:szCs w:val="28"/>
          <w:lang w:bidi="fa-IR"/>
        </w:rPr>
        <w:pPrChange w:id="681" w:author="Microsoft account" w:date="2025-09-13T11:18:00Z">
          <w:pPr>
            <w:spacing w:after="0" w:line="240" w:lineRule="auto"/>
          </w:pPr>
        </w:pPrChange>
      </w:pPr>
      <w:ins w:id="682" w:author="Microsoft account" w:date="2025-09-13T11:18:00Z">
        <w:r w:rsidRPr="0064197E">
          <w:rPr>
            <w:rFonts w:cs="Calibri"/>
            <w:noProof/>
            <w:sz w:val="28"/>
            <w:szCs w:val="28"/>
            <w:rPrChange w:id="68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68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85" w:author="Microsoft account" w:date="2025-09-16T11:36:00Z"/>
          <w:rFonts w:cs="Calibri"/>
          <w:sz w:val="18"/>
          <w:szCs w:val="18"/>
          <w:lang w:bidi="fa-IR"/>
        </w:rPr>
        <w:pPrChange w:id="686" w:author="Microsoft account" w:date="2025-09-16T11:25:00Z">
          <w:pPr>
            <w:spacing w:after="0" w:line="240" w:lineRule="auto"/>
          </w:pPr>
        </w:pPrChange>
      </w:pPr>
      <w:ins w:id="68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88" w:author="Microsoft account" w:date="2025-09-16T11:36:00Z"/>
          <w:rFonts w:cs="Calibri"/>
          <w:sz w:val="18"/>
          <w:szCs w:val="18"/>
          <w:rtl/>
          <w:lang w:bidi="fa-IR"/>
        </w:rPr>
        <w:pPrChange w:id="689" w:author="Microsoft account" w:date="2025-09-16T11:36:00Z">
          <w:pPr>
            <w:spacing w:after="0" w:line="240" w:lineRule="auto"/>
          </w:pPr>
        </w:pPrChange>
      </w:pPr>
      <w:ins w:id="69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91" w:author="Microsoft account" w:date="2025-09-16T11:37:00Z"/>
          <w:rFonts w:cs="Calibri"/>
          <w:sz w:val="18"/>
          <w:szCs w:val="18"/>
          <w:rtl/>
          <w:lang w:bidi="fa-IR"/>
        </w:rPr>
        <w:pPrChange w:id="692" w:author="Microsoft account" w:date="2025-09-16T11:37:00Z">
          <w:pPr>
            <w:spacing w:after="0" w:line="240" w:lineRule="auto"/>
          </w:pPr>
        </w:pPrChange>
      </w:pPr>
      <w:ins w:id="693" w:author="Microsoft account" w:date="2025-09-16T11:37:00Z">
        <w:r w:rsidRPr="00C61F73">
          <w:rPr>
            <w:rFonts w:cs="Calibri"/>
            <w:noProof/>
            <w:sz w:val="18"/>
            <w:szCs w:val="18"/>
            <w:rPrChange w:id="69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95" w:author="Microsoft account" w:date="2025-09-16T11:36:00Z"/>
          <w:rFonts w:cs="Calibri"/>
          <w:sz w:val="18"/>
          <w:szCs w:val="18"/>
          <w:rtl/>
          <w:lang w:bidi="fa-IR"/>
        </w:rPr>
        <w:pPrChange w:id="696" w:author="Microsoft account" w:date="2025-09-16T11:37:00Z">
          <w:pPr>
            <w:spacing w:after="0" w:line="240" w:lineRule="auto"/>
          </w:pPr>
        </w:pPrChange>
      </w:pPr>
      <w:ins w:id="69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9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9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0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701" w:author="Microsoft account" w:date="2025-09-12T12:20:00Z"/>
          <w:rFonts w:cs="Calibri"/>
          <w:sz w:val="28"/>
          <w:szCs w:val="28"/>
          <w:rtl/>
          <w:lang w:bidi="fa-IR"/>
        </w:rPr>
        <w:pPrChange w:id="702" w:author="Microsoft account" w:date="2025-09-16T11:36:00Z">
          <w:pPr>
            <w:spacing w:after="0" w:line="240" w:lineRule="auto"/>
          </w:pPr>
        </w:pPrChange>
      </w:pPr>
      <w:ins w:id="703"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04" w:author="Microsoft account" w:date="2025-09-12T12:20:00Z"/>
          <w:rFonts w:cs="Calibri"/>
          <w:sz w:val="28"/>
          <w:szCs w:val="28"/>
          <w:rtl/>
          <w:lang w:bidi="fa-IR"/>
        </w:rPr>
        <w:pPrChange w:id="705" w:author="Microsoft account" w:date="2025-09-12T12:20:00Z">
          <w:pPr>
            <w:spacing w:after="0" w:line="240" w:lineRule="auto"/>
          </w:pPr>
        </w:pPrChange>
      </w:pPr>
    </w:p>
    <w:p w14:paraId="6B3738BF" w14:textId="1DD62BFD" w:rsidR="00E27A66" w:rsidRDefault="00E27A66">
      <w:pPr>
        <w:bidi/>
        <w:spacing w:after="0" w:line="276" w:lineRule="auto"/>
        <w:rPr>
          <w:ins w:id="706" w:author="Microsoft account" w:date="2025-09-12T12:21:00Z"/>
          <w:rFonts w:cs="Calibri"/>
          <w:sz w:val="28"/>
          <w:szCs w:val="28"/>
          <w:rtl/>
          <w:lang w:bidi="fa-IR"/>
        </w:rPr>
        <w:pPrChange w:id="707" w:author="Microsoft account" w:date="2025-09-12T12:22:00Z">
          <w:pPr>
            <w:spacing w:after="0" w:line="240" w:lineRule="auto"/>
          </w:pPr>
        </w:pPrChange>
      </w:pPr>
      <w:ins w:id="708"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09"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10" w:author="Microsoft account" w:date="2025-09-12T12:21:00Z"/>
          <w:rFonts w:cs="Calibri"/>
          <w:sz w:val="18"/>
          <w:szCs w:val="18"/>
          <w:rtl/>
          <w:lang w:bidi="fa-IR"/>
          <w:rPrChange w:id="711" w:author="Microsoft account" w:date="2025-09-12T12:22:00Z">
            <w:rPr>
              <w:ins w:id="712" w:author="Microsoft account" w:date="2025-09-12T12:21:00Z"/>
              <w:rFonts w:cs="Calibri"/>
              <w:sz w:val="28"/>
              <w:szCs w:val="28"/>
              <w:rtl/>
              <w:lang w:bidi="fa-IR"/>
            </w:rPr>
          </w:rPrChange>
        </w:rPr>
        <w:pPrChange w:id="713" w:author="Microsoft account" w:date="2025-09-12T12:22:00Z">
          <w:pPr>
            <w:spacing w:after="0" w:line="276" w:lineRule="auto"/>
          </w:pPr>
        </w:pPrChange>
      </w:pPr>
      <w:ins w:id="714" w:author="Microsoft account" w:date="2025-09-12T12:21:00Z">
        <w:r w:rsidRPr="00E27A66">
          <w:rPr>
            <w:rFonts w:cs="Calibri"/>
            <w:sz w:val="18"/>
            <w:szCs w:val="18"/>
            <w:lang w:bidi="fa-IR"/>
            <w:rPrChange w:id="715" w:author="Microsoft account" w:date="2025-09-12T12:22:00Z">
              <w:rPr>
                <w:rFonts w:cs="Calibri"/>
                <w:sz w:val="28"/>
                <w:szCs w:val="28"/>
                <w:lang w:bidi="fa-IR"/>
              </w:rPr>
            </w:rPrChange>
          </w:rPr>
          <w:t>NumPy</w:t>
        </w:r>
      </w:ins>
      <w:ins w:id="716" w:author="Microsoft account" w:date="2025-09-12T12:22:00Z">
        <w:r w:rsidRPr="00E27A66">
          <w:rPr>
            <w:rFonts w:cs="Calibri"/>
            <w:sz w:val="18"/>
            <w:szCs w:val="18"/>
            <w:rtl/>
            <w:lang w:bidi="fa-IR"/>
            <w:rPrChange w:id="717" w:author="Microsoft account" w:date="2025-09-12T12:22:00Z">
              <w:rPr>
                <w:rFonts w:cs="Calibri"/>
                <w:sz w:val="28"/>
                <w:szCs w:val="28"/>
                <w:rtl/>
                <w:lang w:bidi="fa-IR"/>
              </w:rPr>
            </w:rPrChange>
          </w:rPr>
          <w:t xml:space="preserve"> </w:t>
        </w:r>
      </w:ins>
      <w:ins w:id="718" w:author="Microsoft account" w:date="2025-09-12T12:21:00Z">
        <w:r w:rsidRPr="00E27A66">
          <w:rPr>
            <w:rFonts w:cs="Calibri"/>
            <w:sz w:val="18"/>
            <w:szCs w:val="18"/>
            <w:lang w:bidi="fa-IR"/>
            <w:rPrChange w:id="719" w:author="Microsoft account" w:date="2025-09-12T12:22:00Z">
              <w:rPr>
                <w:rFonts w:cs="Calibri"/>
                <w:sz w:val="28"/>
                <w:szCs w:val="28"/>
                <w:lang w:bidi="fa-IR"/>
              </w:rPr>
            </w:rPrChange>
          </w:rPr>
          <w:t xml:space="preserve"> </w:t>
        </w:r>
        <w:r w:rsidRPr="00E27A66">
          <w:rPr>
            <w:rFonts w:cs="Calibri"/>
            <w:sz w:val="18"/>
            <w:szCs w:val="18"/>
            <w:rtl/>
            <w:lang w:bidi="fa-IR"/>
            <w:rPrChange w:id="720" w:author="Microsoft account" w:date="2025-09-12T12:22:00Z">
              <w:rPr>
                <w:rFonts w:cs="Calibri"/>
                <w:sz w:val="28"/>
                <w:szCs w:val="28"/>
                <w:rtl/>
                <w:lang w:bidi="fa-IR"/>
              </w:rPr>
            </w:rPrChange>
          </w:rPr>
          <w:t>کتابخونه‌</w:t>
        </w:r>
        <w:r w:rsidRPr="00E27A66">
          <w:rPr>
            <w:rFonts w:cs="Calibri" w:hint="cs"/>
            <w:sz w:val="18"/>
            <w:szCs w:val="18"/>
            <w:rtl/>
            <w:lang w:bidi="fa-IR"/>
            <w:rPrChange w:id="721" w:author="Microsoft account" w:date="2025-09-12T12:22:00Z">
              <w:rPr>
                <w:rFonts w:cs="Calibri" w:hint="cs"/>
                <w:sz w:val="28"/>
                <w:szCs w:val="28"/>
                <w:rtl/>
                <w:lang w:bidi="fa-IR"/>
              </w:rPr>
            </w:rPrChange>
          </w:rPr>
          <w:t>ی</w:t>
        </w:r>
        <w:r w:rsidRPr="00E27A66">
          <w:rPr>
            <w:rFonts w:cs="Calibri"/>
            <w:sz w:val="18"/>
            <w:szCs w:val="18"/>
            <w:rtl/>
            <w:lang w:bidi="fa-IR"/>
            <w:rPrChange w:id="722"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23" w:author="Microsoft account" w:date="2025-09-12T12:22:00Z">
              <w:rPr>
                <w:rFonts w:cs="Calibri" w:hint="cs"/>
                <w:sz w:val="28"/>
                <w:szCs w:val="28"/>
                <w:rtl/>
                <w:lang w:bidi="fa-IR"/>
              </w:rPr>
            </w:rPrChange>
          </w:rPr>
          <w:t>ی</w:t>
        </w:r>
        <w:r w:rsidRPr="00E27A66">
          <w:rPr>
            <w:rFonts w:cs="Calibri"/>
            <w:sz w:val="18"/>
            <w:szCs w:val="18"/>
            <w:rtl/>
            <w:lang w:bidi="fa-IR"/>
            <w:rPrChange w:id="72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25" w:author="Microsoft account" w:date="2025-09-12T12:22:00Z">
              <w:rPr>
                <w:rFonts w:cs="Calibri" w:hint="cs"/>
                <w:sz w:val="28"/>
                <w:szCs w:val="28"/>
                <w:rtl/>
                <w:lang w:bidi="fa-IR"/>
              </w:rPr>
            </w:rPrChange>
          </w:rPr>
          <w:t>ی</w:t>
        </w:r>
        <w:r w:rsidRPr="00E27A66">
          <w:rPr>
            <w:rFonts w:cs="Calibri" w:hint="eastAsia"/>
            <w:sz w:val="18"/>
            <w:szCs w:val="18"/>
            <w:rtl/>
            <w:lang w:bidi="fa-IR"/>
            <w:rPrChange w:id="726" w:author="Microsoft account" w:date="2025-09-12T12:22:00Z">
              <w:rPr>
                <w:rFonts w:cs="Calibri" w:hint="eastAsia"/>
                <w:sz w:val="28"/>
                <w:szCs w:val="28"/>
                <w:rtl/>
                <w:lang w:bidi="fa-IR"/>
              </w:rPr>
            </w:rPrChange>
          </w:rPr>
          <w:t>تون</w:t>
        </w:r>
        <w:r w:rsidRPr="00E27A66">
          <w:rPr>
            <w:rFonts w:cs="Calibri"/>
            <w:sz w:val="18"/>
            <w:szCs w:val="18"/>
            <w:rtl/>
            <w:lang w:bidi="fa-IR"/>
            <w:rPrChange w:id="7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8" w:author="Microsoft account" w:date="2025-09-12T12:22:00Z">
              <w:rPr>
                <w:rFonts w:cs="Calibri" w:hint="eastAsia"/>
                <w:sz w:val="28"/>
                <w:szCs w:val="28"/>
                <w:rtl/>
                <w:lang w:bidi="fa-IR"/>
              </w:rPr>
            </w:rPrChange>
          </w:rPr>
          <w:t>برا</w:t>
        </w:r>
        <w:r w:rsidRPr="00E27A66">
          <w:rPr>
            <w:rFonts w:cs="Calibri" w:hint="cs"/>
            <w:sz w:val="18"/>
            <w:szCs w:val="18"/>
            <w:rtl/>
            <w:lang w:bidi="fa-IR"/>
            <w:rPrChange w:id="729" w:author="Microsoft account" w:date="2025-09-12T12:22:00Z">
              <w:rPr>
                <w:rFonts w:cs="Calibri" w:hint="cs"/>
                <w:sz w:val="28"/>
                <w:szCs w:val="28"/>
                <w:rtl/>
                <w:lang w:bidi="fa-IR"/>
              </w:rPr>
            </w:rPrChange>
          </w:rPr>
          <w:t>ی</w:t>
        </w:r>
        <w:r w:rsidRPr="00E27A66">
          <w:rPr>
            <w:rFonts w:cs="Calibri"/>
            <w:sz w:val="18"/>
            <w:szCs w:val="18"/>
            <w:rtl/>
            <w:lang w:bidi="fa-IR"/>
            <w:rPrChange w:id="7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1" w:author="Microsoft account" w:date="2025-09-12T12:22:00Z">
              <w:rPr>
                <w:rFonts w:cs="Calibri" w:hint="eastAsia"/>
                <w:sz w:val="28"/>
                <w:szCs w:val="28"/>
                <w:rtl/>
                <w:lang w:bidi="fa-IR"/>
              </w:rPr>
            </w:rPrChange>
          </w:rPr>
          <w:t>کار</w:t>
        </w:r>
        <w:r w:rsidRPr="00E27A66">
          <w:rPr>
            <w:rFonts w:cs="Calibri"/>
            <w:sz w:val="18"/>
            <w:szCs w:val="18"/>
            <w:rtl/>
            <w:lang w:bidi="fa-IR"/>
            <w:rPrChange w:id="7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3" w:author="Microsoft account" w:date="2025-09-12T12:22:00Z">
              <w:rPr>
                <w:rFonts w:cs="Calibri" w:hint="eastAsia"/>
                <w:sz w:val="28"/>
                <w:szCs w:val="28"/>
                <w:rtl/>
                <w:lang w:bidi="fa-IR"/>
              </w:rPr>
            </w:rPrChange>
          </w:rPr>
          <w:t>با</w:t>
        </w:r>
        <w:r w:rsidRPr="00E27A66">
          <w:rPr>
            <w:rFonts w:cs="Calibri"/>
            <w:sz w:val="18"/>
            <w:szCs w:val="18"/>
            <w:rtl/>
            <w:lang w:bidi="fa-IR"/>
            <w:rPrChange w:id="7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5" w:author="Microsoft account" w:date="2025-09-12T12:22:00Z">
              <w:rPr>
                <w:rFonts w:cs="Calibri" w:hint="eastAsia"/>
                <w:sz w:val="28"/>
                <w:szCs w:val="28"/>
                <w:rtl/>
                <w:lang w:bidi="fa-IR"/>
              </w:rPr>
            </w:rPrChange>
          </w:rPr>
          <w:t>آرا</w:t>
        </w:r>
        <w:r w:rsidRPr="00E27A66">
          <w:rPr>
            <w:rFonts w:cs="Calibri" w:hint="cs"/>
            <w:sz w:val="18"/>
            <w:szCs w:val="18"/>
            <w:rtl/>
            <w:lang w:bidi="fa-IR"/>
            <w:rPrChange w:id="736" w:author="Microsoft account" w:date="2025-09-12T12:22:00Z">
              <w:rPr>
                <w:rFonts w:cs="Calibri" w:hint="cs"/>
                <w:sz w:val="28"/>
                <w:szCs w:val="28"/>
                <w:rtl/>
                <w:lang w:bidi="fa-IR"/>
              </w:rPr>
            </w:rPrChange>
          </w:rPr>
          <w:t>ی</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ه‌ها</w:t>
        </w:r>
        <w:r w:rsidRPr="00E27A66">
          <w:rPr>
            <w:rFonts w:cs="Calibri"/>
            <w:sz w:val="18"/>
            <w:szCs w:val="18"/>
            <w:rtl/>
            <w:lang w:bidi="fa-IR"/>
            <w:rPrChange w:id="7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9" w:author="Microsoft account" w:date="2025-09-12T12:22:00Z">
              <w:rPr>
                <w:rFonts w:cs="Calibri" w:hint="eastAsia"/>
                <w:sz w:val="28"/>
                <w:szCs w:val="28"/>
                <w:rtl/>
                <w:lang w:bidi="fa-IR"/>
              </w:rPr>
            </w:rPrChange>
          </w:rPr>
          <w:t>و</w:t>
        </w:r>
        <w:r w:rsidRPr="00E27A66">
          <w:rPr>
            <w:rFonts w:cs="Calibri"/>
            <w:sz w:val="18"/>
            <w:szCs w:val="18"/>
            <w:rtl/>
            <w:lang w:bidi="fa-IR"/>
            <w:rPrChange w:id="7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1"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42" w:author="Microsoft account" w:date="2025-09-12T12:22:00Z">
              <w:rPr>
                <w:rFonts w:cs="Calibri" w:hint="cs"/>
                <w:sz w:val="28"/>
                <w:szCs w:val="28"/>
                <w:rtl/>
                <w:lang w:bidi="fa-IR"/>
              </w:rPr>
            </w:rPrChange>
          </w:rPr>
          <w:t>ی</w:t>
        </w:r>
        <w:r w:rsidRPr="00E27A66">
          <w:rPr>
            <w:rFonts w:cs="Calibri" w:hint="eastAsia"/>
            <w:sz w:val="18"/>
            <w:szCs w:val="18"/>
            <w:rtl/>
            <w:lang w:bidi="fa-IR"/>
            <w:rPrChange w:id="743" w:author="Microsoft account" w:date="2025-09-12T12:22:00Z">
              <w:rPr>
                <w:rFonts w:cs="Calibri" w:hint="eastAsia"/>
                <w:sz w:val="28"/>
                <w:szCs w:val="28"/>
                <w:rtl/>
                <w:lang w:bidi="fa-IR"/>
              </w:rPr>
            </w:rPrChange>
          </w:rPr>
          <w:t>س‌هاست</w:t>
        </w:r>
        <w:r w:rsidRPr="00E27A66">
          <w:rPr>
            <w:rFonts w:cs="Calibri"/>
            <w:sz w:val="18"/>
            <w:szCs w:val="18"/>
            <w:rtl/>
            <w:lang w:bidi="fa-IR"/>
            <w:rPrChange w:id="74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5" w:author="Microsoft account" w:date="2025-09-12T12:22:00Z">
              <w:rPr>
                <w:rFonts w:cs="Calibri" w:hint="eastAsia"/>
                <w:sz w:val="28"/>
                <w:szCs w:val="28"/>
                <w:rtl/>
                <w:lang w:bidi="fa-IR"/>
              </w:rPr>
            </w:rPrChange>
          </w:rPr>
          <w:t>و</w:t>
        </w:r>
        <w:r w:rsidRPr="00E27A66">
          <w:rPr>
            <w:rFonts w:cs="Calibri"/>
            <w:sz w:val="18"/>
            <w:szCs w:val="18"/>
            <w:rtl/>
            <w:lang w:bidi="fa-IR"/>
            <w:rPrChange w:id="74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7" w:author="Microsoft account" w:date="2025-09-12T12:22:00Z">
              <w:rPr>
                <w:rFonts w:cs="Calibri" w:hint="eastAsia"/>
                <w:sz w:val="28"/>
                <w:szCs w:val="28"/>
                <w:rtl/>
                <w:lang w:bidi="fa-IR"/>
              </w:rPr>
            </w:rPrChange>
          </w:rPr>
          <w:t>پردازش</w:t>
        </w:r>
        <w:r w:rsidRPr="00E27A66">
          <w:rPr>
            <w:rFonts w:cs="Calibri"/>
            <w:sz w:val="18"/>
            <w:szCs w:val="18"/>
            <w:rtl/>
            <w:lang w:bidi="fa-IR"/>
            <w:rPrChange w:id="7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9"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sz w:val="18"/>
            <w:szCs w:val="18"/>
            <w:rtl/>
            <w:lang w:bidi="fa-IR"/>
            <w:rPrChange w:id="7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عدد</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5" w:author="Microsoft account" w:date="2025-09-12T12:22:00Z">
              <w:rPr>
                <w:rFonts w:cs="Calibri" w:hint="eastAsia"/>
                <w:sz w:val="28"/>
                <w:szCs w:val="28"/>
                <w:rtl/>
                <w:lang w:bidi="fa-IR"/>
              </w:rPr>
            </w:rPrChange>
          </w:rPr>
          <w:t>رو</w:t>
        </w:r>
        <w:r w:rsidRPr="00E27A66">
          <w:rPr>
            <w:rFonts w:cs="Calibri"/>
            <w:sz w:val="18"/>
            <w:szCs w:val="18"/>
            <w:rtl/>
            <w:lang w:bidi="fa-IR"/>
            <w:rPrChange w:id="7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خ</w:t>
        </w:r>
        <w:r w:rsidRPr="00E27A66">
          <w:rPr>
            <w:rFonts w:cs="Calibri" w:hint="cs"/>
            <w:sz w:val="18"/>
            <w:szCs w:val="18"/>
            <w:rtl/>
            <w:lang w:bidi="fa-IR"/>
            <w:rPrChange w:id="758" w:author="Microsoft account" w:date="2025-09-12T12:22:00Z">
              <w:rPr>
                <w:rFonts w:cs="Calibri" w:hint="cs"/>
                <w:sz w:val="28"/>
                <w:szCs w:val="28"/>
                <w:rtl/>
                <w:lang w:bidi="fa-IR"/>
              </w:rPr>
            </w:rPrChange>
          </w:rPr>
          <w:t>ی</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ل</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سر</w:t>
        </w:r>
        <w:r w:rsidRPr="00E27A66">
          <w:rPr>
            <w:rFonts w:cs="Calibri" w:hint="cs"/>
            <w:sz w:val="18"/>
            <w:szCs w:val="18"/>
            <w:rtl/>
            <w:lang w:bidi="fa-IR"/>
            <w:rPrChange w:id="763" w:author="Microsoft account" w:date="2025-09-12T12:22:00Z">
              <w:rPr>
                <w:rFonts w:cs="Calibri" w:hint="cs"/>
                <w:sz w:val="28"/>
                <w:szCs w:val="28"/>
                <w:rtl/>
                <w:lang w:bidi="fa-IR"/>
              </w:rPr>
            </w:rPrChange>
          </w:rPr>
          <w:t>ی</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ع</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م</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کنه</w:t>
        </w:r>
        <w:r w:rsidRPr="00E27A66">
          <w:rPr>
            <w:rFonts w:cs="Calibri"/>
            <w:sz w:val="18"/>
            <w:szCs w:val="18"/>
            <w:lang w:bidi="fa-IR"/>
            <w:rPrChange w:id="769"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70" w:author="Microsoft account" w:date="2025-09-12T12:21:00Z"/>
          <w:rFonts w:cs="Calibri"/>
          <w:sz w:val="18"/>
          <w:szCs w:val="18"/>
          <w:rtl/>
          <w:lang w:bidi="fa-IR"/>
          <w:rPrChange w:id="771" w:author="Microsoft account" w:date="2025-09-12T12:22:00Z">
            <w:rPr>
              <w:ins w:id="772" w:author="Microsoft account" w:date="2025-09-12T12:21:00Z"/>
              <w:rFonts w:cs="Calibri"/>
              <w:sz w:val="28"/>
              <w:szCs w:val="28"/>
              <w:rtl/>
              <w:lang w:bidi="fa-IR"/>
            </w:rPr>
          </w:rPrChange>
        </w:rPr>
        <w:pPrChange w:id="773" w:author="Microsoft account" w:date="2025-09-12T12:22:00Z">
          <w:pPr>
            <w:spacing w:after="0" w:line="276" w:lineRule="auto"/>
          </w:pPr>
        </w:pPrChange>
      </w:pPr>
      <w:ins w:id="774" w:author="Microsoft account" w:date="2025-09-12T12:21:00Z">
        <w:r w:rsidRPr="00E27A66">
          <w:rPr>
            <w:rFonts w:cs="Calibri"/>
            <w:sz w:val="18"/>
            <w:szCs w:val="18"/>
            <w:rtl/>
            <w:lang w:bidi="fa-IR"/>
            <w:rPrChange w:id="775" w:author="Microsoft account" w:date="2025-09-12T12:22:00Z">
              <w:rPr>
                <w:rFonts w:cs="Calibri"/>
                <w:sz w:val="28"/>
                <w:szCs w:val="28"/>
                <w:rtl/>
                <w:lang w:bidi="fa-IR"/>
              </w:rPr>
            </w:rPrChange>
          </w:rPr>
          <w:t>توابع ز</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اد</w:t>
        </w:r>
        <w:r w:rsidRPr="00E27A66">
          <w:rPr>
            <w:rFonts w:cs="Calibri" w:hint="cs"/>
            <w:sz w:val="18"/>
            <w:szCs w:val="18"/>
            <w:rtl/>
            <w:lang w:bidi="fa-IR"/>
            <w:rPrChange w:id="778" w:author="Microsoft account" w:date="2025-09-12T12:22:00Z">
              <w:rPr>
                <w:rFonts w:cs="Calibri" w:hint="cs"/>
                <w:sz w:val="28"/>
                <w:szCs w:val="28"/>
                <w:rtl/>
                <w:lang w:bidi="fa-IR"/>
              </w:rPr>
            </w:rPrChange>
          </w:rPr>
          <w:t>ی</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برا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جبر</w:t>
        </w:r>
        <w:r w:rsidRPr="00E27A66">
          <w:rPr>
            <w:rFonts w:cs="Calibri"/>
            <w:sz w:val="18"/>
            <w:szCs w:val="18"/>
            <w:rtl/>
            <w:lang w:bidi="fa-IR"/>
            <w:rPrChange w:id="7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5" w:author="Microsoft account" w:date="2025-09-12T12:22:00Z">
              <w:rPr>
                <w:rFonts w:cs="Calibri" w:hint="eastAsia"/>
                <w:sz w:val="28"/>
                <w:szCs w:val="28"/>
                <w:rtl/>
                <w:lang w:bidi="fa-IR"/>
              </w:rPr>
            </w:rPrChange>
          </w:rPr>
          <w:t>خط</w:t>
        </w:r>
        <w:r w:rsidRPr="00E27A66">
          <w:rPr>
            <w:rFonts w:cs="Calibri" w:hint="cs"/>
            <w:sz w:val="18"/>
            <w:szCs w:val="18"/>
            <w:rtl/>
            <w:lang w:bidi="fa-IR"/>
            <w:rPrChange w:id="786" w:author="Microsoft account" w:date="2025-09-12T12:22:00Z">
              <w:rPr>
                <w:rFonts w:cs="Calibri" w:hint="cs"/>
                <w:sz w:val="28"/>
                <w:szCs w:val="28"/>
                <w:rtl/>
                <w:lang w:bidi="fa-IR"/>
              </w:rPr>
            </w:rPrChange>
          </w:rPr>
          <w:t>ی</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آمار،</w:t>
        </w:r>
        <w:r w:rsidRPr="00E27A66">
          <w:rPr>
            <w:rFonts w:cs="Calibri"/>
            <w:sz w:val="18"/>
            <w:szCs w:val="18"/>
            <w:rtl/>
            <w:lang w:bidi="fa-IR"/>
            <w:rPrChange w:id="7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تبد</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ل‌ها</w:t>
        </w:r>
        <w:r w:rsidRPr="00E27A66">
          <w:rPr>
            <w:rFonts w:cs="Calibri"/>
            <w:sz w:val="18"/>
            <w:szCs w:val="18"/>
            <w:rtl/>
            <w:lang w:bidi="fa-IR"/>
            <w:rPrChange w:id="7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و</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محاسبات</w:t>
        </w:r>
        <w:r w:rsidRPr="00E27A66">
          <w:rPr>
            <w:rFonts w:cs="Calibri"/>
            <w:sz w:val="18"/>
            <w:szCs w:val="18"/>
            <w:rtl/>
            <w:lang w:bidi="fa-IR"/>
            <w:rPrChange w:id="7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ر</w:t>
        </w:r>
        <w:r w:rsidRPr="00E27A66">
          <w:rPr>
            <w:rFonts w:cs="Calibri" w:hint="cs"/>
            <w:sz w:val="18"/>
            <w:szCs w:val="18"/>
            <w:rtl/>
            <w:lang w:bidi="fa-IR"/>
            <w:rPrChange w:id="800" w:author="Microsoft account" w:date="2025-09-12T12:22:00Z">
              <w:rPr>
                <w:rFonts w:cs="Calibri" w:hint="cs"/>
                <w:sz w:val="28"/>
                <w:szCs w:val="28"/>
                <w:rtl/>
                <w:lang w:bidi="fa-IR"/>
              </w:rPr>
            </w:rPrChange>
          </w:rPr>
          <w:t>ی</w:t>
        </w:r>
        <w:r w:rsidRPr="00E27A66">
          <w:rPr>
            <w:rFonts w:cs="Calibri" w:hint="eastAsia"/>
            <w:sz w:val="18"/>
            <w:szCs w:val="18"/>
            <w:rtl/>
            <w:lang w:bidi="fa-IR"/>
            <w:rPrChange w:id="801" w:author="Microsoft account" w:date="2025-09-12T12:22:00Z">
              <w:rPr>
                <w:rFonts w:cs="Calibri" w:hint="eastAsia"/>
                <w:sz w:val="28"/>
                <w:szCs w:val="28"/>
                <w:rtl/>
                <w:lang w:bidi="fa-IR"/>
              </w:rPr>
            </w:rPrChange>
          </w:rPr>
          <w:t>اض</w:t>
        </w:r>
        <w:r w:rsidRPr="00E27A66">
          <w:rPr>
            <w:rFonts w:cs="Calibri" w:hint="cs"/>
            <w:sz w:val="18"/>
            <w:szCs w:val="18"/>
            <w:rtl/>
            <w:lang w:bidi="fa-IR"/>
            <w:rPrChange w:id="802" w:author="Microsoft account" w:date="2025-09-12T12:22:00Z">
              <w:rPr>
                <w:rFonts w:cs="Calibri" w:hint="cs"/>
                <w:sz w:val="28"/>
                <w:szCs w:val="28"/>
                <w:rtl/>
                <w:lang w:bidi="fa-IR"/>
              </w:rPr>
            </w:rPrChange>
          </w:rPr>
          <w:t>ی</w:t>
        </w:r>
        <w:r w:rsidRPr="00E27A66">
          <w:rPr>
            <w:rFonts w:cs="Calibri"/>
            <w:sz w:val="18"/>
            <w:szCs w:val="18"/>
            <w:rtl/>
            <w:lang w:bidi="fa-IR"/>
            <w:rPrChange w:id="8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4" w:author="Microsoft account" w:date="2025-09-12T12:22:00Z">
              <w:rPr>
                <w:rFonts w:cs="Calibri" w:hint="eastAsia"/>
                <w:sz w:val="28"/>
                <w:szCs w:val="28"/>
                <w:rtl/>
                <w:lang w:bidi="fa-IR"/>
              </w:rPr>
            </w:rPrChange>
          </w:rPr>
          <w:t>داره</w:t>
        </w:r>
        <w:r w:rsidRPr="00E27A66">
          <w:rPr>
            <w:rFonts w:cs="Calibri"/>
            <w:sz w:val="18"/>
            <w:szCs w:val="18"/>
            <w:lang w:bidi="fa-IR"/>
            <w:rPrChange w:id="805"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06" w:author="Microsoft account" w:date="2025-09-12T12:21:00Z"/>
          <w:rFonts w:cs="Calibri"/>
          <w:sz w:val="18"/>
          <w:szCs w:val="18"/>
          <w:rtl/>
          <w:lang w:bidi="fa-IR"/>
          <w:rPrChange w:id="807" w:author="Microsoft account" w:date="2025-09-12T12:22:00Z">
            <w:rPr>
              <w:ins w:id="808" w:author="Microsoft account" w:date="2025-09-12T12:21:00Z"/>
              <w:rFonts w:cs="Calibri"/>
              <w:sz w:val="28"/>
              <w:szCs w:val="28"/>
              <w:rtl/>
              <w:lang w:bidi="fa-IR"/>
            </w:rPr>
          </w:rPrChange>
        </w:rPr>
        <w:pPrChange w:id="809" w:author="Microsoft account" w:date="2025-09-12T12:22:00Z">
          <w:pPr>
            <w:spacing w:after="0" w:line="240" w:lineRule="auto"/>
          </w:pPr>
        </w:pPrChange>
      </w:pPr>
      <w:ins w:id="810" w:author="Microsoft account" w:date="2025-09-12T12:21:00Z">
        <w:r w:rsidRPr="00E27A66">
          <w:rPr>
            <w:rFonts w:cs="Calibri"/>
            <w:sz w:val="18"/>
            <w:szCs w:val="18"/>
            <w:rtl/>
            <w:lang w:bidi="fa-IR"/>
            <w:rPrChange w:id="811" w:author="Microsoft account" w:date="2025-09-12T12:22:00Z">
              <w:rPr>
                <w:rFonts w:cs="Calibri"/>
                <w:sz w:val="28"/>
                <w:szCs w:val="28"/>
                <w:rtl/>
                <w:lang w:bidi="fa-IR"/>
              </w:rPr>
            </w:rPrChange>
          </w:rPr>
          <w:t>تقر</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باً</w:t>
        </w:r>
        <w:r w:rsidRPr="00E27A66">
          <w:rPr>
            <w:rFonts w:cs="Calibri"/>
            <w:sz w:val="18"/>
            <w:szCs w:val="18"/>
            <w:rtl/>
            <w:lang w:bidi="fa-IR"/>
            <w:rPrChange w:id="81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15" w:author="Microsoft account" w:date="2025-09-12T12:22:00Z">
              <w:rPr>
                <w:rFonts w:cs="Calibri" w:hint="cs"/>
                <w:sz w:val="28"/>
                <w:szCs w:val="28"/>
                <w:rtl/>
                <w:lang w:bidi="fa-IR"/>
              </w:rPr>
            </w:rPrChange>
          </w:rPr>
          <w:t>ی</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ه‌</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sz w:val="18"/>
            <w:szCs w:val="18"/>
            <w:rtl/>
            <w:lang w:bidi="fa-IR"/>
            <w:rPrChange w:id="818" w:author="Microsoft account" w:date="2025-09-12T12:22:00Z">
              <w:rPr>
                <w:rFonts w:cs="Calibri"/>
                <w:sz w:val="28"/>
                <w:szCs w:val="28"/>
                <w:rtl/>
                <w:lang w:bidi="fa-IR"/>
              </w:rPr>
            </w:rPrChange>
          </w:rPr>
          <w:t xml:space="preserve"> خ</w:t>
        </w:r>
        <w:r w:rsidRPr="00E27A66">
          <w:rPr>
            <w:rFonts w:cs="Calibri" w:hint="cs"/>
            <w:sz w:val="18"/>
            <w:szCs w:val="18"/>
            <w:rtl/>
            <w:lang w:bidi="fa-IR"/>
            <w:rPrChange w:id="819" w:author="Microsoft account" w:date="2025-09-12T12:22:00Z">
              <w:rPr>
                <w:rFonts w:cs="Calibri" w:hint="cs"/>
                <w:sz w:val="28"/>
                <w:szCs w:val="28"/>
                <w:rtl/>
                <w:lang w:bidi="fa-IR"/>
              </w:rPr>
            </w:rPrChange>
          </w:rPr>
          <w:t>ی</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ل</w:t>
        </w:r>
        <w:r w:rsidRPr="00E27A66">
          <w:rPr>
            <w:rFonts w:cs="Calibri" w:hint="cs"/>
            <w:sz w:val="18"/>
            <w:szCs w:val="18"/>
            <w:rtl/>
            <w:lang w:bidi="fa-IR"/>
            <w:rPrChange w:id="821" w:author="Microsoft account" w:date="2025-09-12T12:22:00Z">
              <w:rPr>
                <w:rFonts w:cs="Calibri" w:hint="cs"/>
                <w:sz w:val="28"/>
                <w:szCs w:val="28"/>
                <w:rtl/>
                <w:lang w:bidi="fa-IR"/>
              </w:rPr>
            </w:rPrChange>
          </w:rPr>
          <w:t>ی</w:t>
        </w:r>
        <w:r w:rsidRPr="00E27A66">
          <w:rPr>
            <w:rFonts w:cs="Calibri"/>
            <w:sz w:val="18"/>
            <w:szCs w:val="18"/>
            <w:rtl/>
            <w:lang w:bidi="fa-IR"/>
            <w:rPrChange w:id="822"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sz w:val="18"/>
            <w:szCs w:val="18"/>
            <w:rtl/>
            <w:lang w:bidi="fa-IR"/>
            <w:rPrChange w:id="824" w:author="Microsoft account" w:date="2025-09-12T12:22:00Z">
              <w:rPr>
                <w:rFonts w:cs="Calibri"/>
                <w:sz w:val="28"/>
                <w:szCs w:val="28"/>
                <w:rtl/>
                <w:lang w:bidi="fa-IR"/>
              </w:rPr>
            </w:rPrChange>
          </w:rPr>
          <w:t xml:space="preserve"> د</w:t>
        </w:r>
        <w:r w:rsidRPr="00E27A66">
          <w:rPr>
            <w:rFonts w:cs="Calibri" w:hint="cs"/>
            <w:sz w:val="18"/>
            <w:szCs w:val="18"/>
            <w:rtl/>
            <w:lang w:bidi="fa-IR"/>
            <w:rPrChange w:id="825" w:author="Microsoft account" w:date="2025-09-12T12:22:00Z">
              <w:rPr>
                <w:rFonts w:cs="Calibri" w:hint="cs"/>
                <w:sz w:val="28"/>
                <w:szCs w:val="28"/>
                <w:rtl/>
                <w:lang w:bidi="fa-IR"/>
              </w:rPr>
            </w:rPrChange>
          </w:rPr>
          <w:t>ی</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گه</w:t>
        </w:r>
        <w:r w:rsidRPr="00E27A66">
          <w:rPr>
            <w:rFonts w:cs="Calibri"/>
            <w:sz w:val="18"/>
            <w:szCs w:val="18"/>
            <w:rtl/>
            <w:lang w:bidi="fa-IR"/>
            <w:rPrChange w:id="827" w:author="Microsoft account" w:date="2025-09-12T12:22:00Z">
              <w:rPr>
                <w:rFonts w:cs="Calibri"/>
                <w:sz w:val="28"/>
                <w:szCs w:val="28"/>
                <w:rtl/>
                <w:lang w:bidi="fa-IR"/>
              </w:rPr>
            </w:rPrChange>
          </w:rPr>
          <w:t xml:space="preserve"> مثل </w:t>
        </w:r>
        <w:r w:rsidRPr="00E27A66">
          <w:rPr>
            <w:rFonts w:cs="Calibri"/>
            <w:sz w:val="18"/>
            <w:szCs w:val="18"/>
            <w:lang w:bidi="fa-IR"/>
            <w:rPrChange w:id="828" w:author="Microsoft account" w:date="2025-09-12T12:22:00Z">
              <w:rPr>
                <w:rFonts w:cs="Calibri"/>
                <w:sz w:val="28"/>
                <w:szCs w:val="28"/>
                <w:lang w:bidi="fa-IR"/>
              </w:rPr>
            </w:rPrChange>
          </w:rPr>
          <w:t>pandas</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sz w:val="18"/>
            <w:szCs w:val="18"/>
            <w:lang w:bidi="fa-IR"/>
            <w:rPrChange w:id="830" w:author="Microsoft account" w:date="2025-09-12T12:22:00Z">
              <w:rPr>
                <w:rFonts w:cs="Calibri"/>
                <w:sz w:val="28"/>
                <w:szCs w:val="28"/>
                <w:lang w:bidi="fa-IR"/>
              </w:rPr>
            </w:rPrChange>
          </w:rPr>
          <w:t>scikit-learn</w:t>
        </w:r>
        <w:r w:rsidRPr="00E27A66">
          <w:rPr>
            <w:rFonts w:cs="Calibri"/>
            <w:sz w:val="18"/>
            <w:szCs w:val="18"/>
            <w:rtl/>
            <w:lang w:bidi="fa-IR"/>
            <w:rPrChange w:id="831" w:author="Microsoft account" w:date="2025-09-12T12:22:00Z">
              <w:rPr>
                <w:rFonts w:cs="Calibri"/>
                <w:sz w:val="28"/>
                <w:szCs w:val="28"/>
                <w:rtl/>
                <w:lang w:bidi="fa-IR"/>
              </w:rPr>
            </w:rPrChange>
          </w:rPr>
          <w:t xml:space="preserve">، </w:t>
        </w:r>
        <w:r w:rsidRPr="00E27A66">
          <w:rPr>
            <w:rFonts w:cs="Calibri"/>
            <w:sz w:val="18"/>
            <w:szCs w:val="18"/>
            <w:lang w:bidi="fa-IR"/>
            <w:rPrChange w:id="832" w:author="Microsoft account" w:date="2025-09-12T12:22:00Z">
              <w:rPr>
                <w:rFonts w:cs="Calibri"/>
                <w:sz w:val="28"/>
                <w:szCs w:val="28"/>
                <w:lang w:bidi="fa-IR"/>
              </w:rPr>
            </w:rPrChange>
          </w:rPr>
          <w:t>TensorFlow</w:t>
        </w:r>
        <w:r w:rsidRPr="00E27A66">
          <w:rPr>
            <w:rFonts w:cs="Calibri"/>
            <w:sz w:val="18"/>
            <w:szCs w:val="18"/>
            <w:rtl/>
            <w:lang w:bidi="fa-IR"/>
            <w:rPrChange w:id="833"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34" w:author="Microsoft account" w:date="2025-09-12T12:21:00Z"/>
          <w:rFonts w:cs="Calibri"/>
          <w:sz w:val="18"/>
          <w:szCs w:val="18"/>
          <w:rtl/>
          <w:lang w:bidi="fa-IR"/>
          <w:rPrChange w:id="835" w:author="Microsoft account" w:date="2025-09-12T12:22:00Z">
            <w:rPr>
              <w:ins w:id="836" w:author="Microsoft account" w:date="2025-09-12T12:21:00Z"/>
              <w:rFonts w:cs="Calibri"/>
              <w:sz w:val="28"/>
              <w:szCs w:val="28"/>
              <w:rtl/>
              <w:lang w:bidi="fa-IR"/>
            </w:rPr>
          </w:rPrChange>
        </w:rPr>
        <w:pPrChange w:id="837" w:author="Microsoft account" w:date="2025-09-12T12:22:00Z">
          <w:pPr>
            <w:spacing w:after="0" w:line="276" w:lineRule="auto"/>
          </w:pPr>
        </w:pPrChange>
      </w:pPr>
      <w:ins w:id="838" w:author="Microsoft account" w:date="2025-09-12T12:21:00Z">
        <w:r w:rsidRPr="00E27A66">
          <w:rPr>
            <w:rFonts w:cs="Calibri"/>
            <w:sz w:val="18"/>
            <w:szCs w:val="18"/>
            <w:lang w:bidi="fa-IR"/>
            <w:rPrChange w:id="839" w:author="Microsoft account" w:date="2025-09-12T12:22:00Z">
              <w:rPr>
                <w:rFonts w:cs="Calibri"/>
                <w:sz w:val="28"/>
                <w:szCs w:val="28"/>
                <w:lang w:bidi="fa-IR"/>
              </w:rPr>
            </w:rPrChange>
          </w:rPr>
          <w:t xml:space="preserve">SciPy </w:t>
        </w:r>
        <w:r w:rsidRPr="00E27A66">
          <w:rPr>
            <w:rFonts w:cs="Calibri"/>
            <w:sz w:val="18"/>
            <w:szCs w:val="18"/>
            <w:rtl/>
            <w:lang w:bidi="fa-IR"/>
            <w:rPrChange w:id="840" w:author="Microsoft account" w:date="2025-09-12T12:22:00Z">
              <w:rPr>
                <w:rFonts w:cs="Calibri"/>
                <w:sz w:val="28"/>
                <w:szCs w:val="28"/>
                <w:rtl/>
                <w:lang w:bidi="fa-IR"/>
              </w:rPr>
            </w:rPrChange>
          </w:rPr>
          <w:t>کتابخونه‌ا</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sz w:val="18"/>
            <w:szCs w:val="18"/>
            <w:rtl/>
            <w:lang w:bidi="fa-IR"/>
            <w:rPrChange w:id="842"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sz w:val="18"/>
            <w:szCs w:val="18"/>
            <w:lang w:bidi="fa-IR"/>
            <w:rPrChange w:id="844" w:author="Microsoft account" w:date="2025-09-12T12:22:00Z">
              <w:rPr>
                <w:rFonts w:cs="Calibri"/>
                <w:sz w:val="28"/>
                <w:szCs w:val="28"/>
                <w:lang w:bidi="fa-IR"/>
              </w:rPr>
            </w:rPrChange>
          </w:rPr>
          <w:t xml:space="preserve"> NumPy </w:t>
        </w:r>
        <w:r w:rsidRPr="00E27A66">
          <w:rPr>
            <w:rFonts w:cs="Calibri"/>
            <w:sz w:val="18"/>
            <w:szCs w:val="18"/>
            <w:rtl/>
            <w:lang w:bidi="fa-IR"/>
            <w:rPrChange w:id="845"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sz w:val="18"/>
            <w:szCs w:val="18"/>
            <w:rtl/>
            <w:lang w:bidi="fa-IR"/>
            <w:rPrChange w:id="847" w:author="Microsoft account" w:date="2025-09-12T12:22:00Z">
              <w:rPr>
                <w:rFonts w:cs="Calibri"/>
                <w:sz w:val="28"/>
                <w:szCs w:val="28"/>
                <w:rtl/>
                <w:lang w:bidi="fa-IR"/>
              </w:rPr>
            </w:rPrChange>
          </w:rPr>
          <w:t xml:space="preserve"> پ</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hint="eastAsia"/>
            <w:sz w:val="18"/>
            <w:szCs w:val="18"/>
            <w:rtl/>
            <w:lang w:bidi="fa-IR"/>
            <w:rPrChange w:id="849"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sz w:val="18"/>
            <w:szCs w:val="18"/>
            <w:rtl/>
            <w:lang w:bidi="fa-IR"/>
            <w:rPrChange w:id="8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برا</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5" w:author="Microsoft account" w:date="2025-09-12T12:22:00Z">
              <w:rPr>
                <w:rFonts w:cs="Calibri" w:hint="eastAsia"/>
                <w:sz w:val="28"/>
                <w:szCs w:val="28"/>
                <w:rtl/>
                <w:lang w:bidi="fa-IR"/>
              </w:rPr>
            </w:rPrChange>
          </w:rPr>
          <w:t>محاسبات</w:t>
        </w:r>
        <w:r w:rsidRPr="00E27A66">
          <w:rPr>
            <w:rFonts w:cs="Calibri"/>
            <w:sz w:val="18"/>
            <w:szCs w:val="18"/>
            <w:rtl/>
            <w:lang w:bidi="fa-IR"/>
            <w:rPrChange w:id="8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علم</w:t>
        </w:r>
        <w:r w:rsidRPr="00E27A66">
          <w:rPr>
            <w:rFonts w:cs="Calibri" w:hint="cs"/>
            <w:sz w:val="18"/>
            <w:szCs w:val="18"/>
            <w:rtl/>
            <w:lang w:bidi="fa-IR"/>
            <w:rPrChange w:id="858" w:author="Microsoft account" w:date="2025-09-12T12:22:00Z">
              <w:rPr>
                <w:rFonts w:cs="Calibri" w:hint="cs"/>
                <w:sz w:val="28"/>
                <w:szCs w:val="28"/>
                <w:rtl/>
                <w:lang w:bidi="fa-IR"/>
              </w:rPr>
            </w:rPrChange>
          </w:rPr>
          <w:t>ی</w:t>
        </w:r>
        <w:r w:rsidRPr="00E27A66">
          <w:rPr>
            <w:rFonts w:cs="Calibri"/>
            <w:sz w:val="18"/>
            <w:szCs w:val="18"/>
            <w:rtl/>
            <w:lang w:bidi="fa-IR"/>
            <w:rPrChange w:id="8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0" w:author="Microsoft account" w:date="2025-09-12T12:22:00Z">
              <w:rPr>
                <w:rFonts w:cs="Calibri" w:hint="eastAsia"/>
                <w:sz w:val="28"/>
                <w:szCs w:val="28"/>
                <w:rtl/>
                <w:lang w:bidi="fa-IR"/>
              </w:rPr>
            </w:rPrChange>
          </w:rPr>
          <w:t>و</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2"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63" w:author="Microsoft account" w:date="2025-09-12T12:22:00Z">
              <w:rPr>
                <w:rFonts w:cs="Calibri" w:hint="cs"/>
                <w:sz w:val="28"/>
                <w:szCs w:val="28"/>
                <w:rtl/>
                <w:lang w:bidi="fa-IR"/>
              </w:rPr>
            </w:rPrChange>
          </w:rPr>
          <w:t>ی</w:t>
        </w:r>
        <w:r w:rsidRPr="00E27A66">
          <w:rPr>
            <w:rFonts w:cs="Calibri"/>
            <w:sz w:val="18"/>
            <w:szCs w:val="18"/>
            <w:rtl/>
            <w:lang w:bidi="fa-IR"/>
            <w:rPrChange w:id="8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5" w:author="Microsoft account" w:date="2025-09-12T12:22:00Z">
              <w:rPr>
                <w:rFonts w:cs="Calibri" w:hint="eastAsia"/>
                <w:sz w:val="28"/>
                <w:szCs w:val="28"/>
                <w:rtl/>
                <w:lang w:bidi="fa-IR"/>
              </w:rPr>
            </w:rPrChange>
          </w:rPr>
          <w:t>فراهم</w:t>
        </w:r>
        <w:r w:rsidRPr="00E27A66">
          <w:rPr>
            <w:rFonts w:cs="Calibri"/>
            <w:sz w:val="18"/>
            <w:szCs w:val="18"/>
            <w:rtl/>
            <w:lang w:bidi="fa-IR"/>
            <w:rPrChange w:id="8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7" w:author="Microsoft account" w:date="2025-09-12T12:22:00Z">
              <w:rPr>
                <w:rFonts w:cs="Calibri" w:hint="eastAsia"/>
                <w:sz w:val="28"/>
                <w:szCs w:val="28"/>
                <w:rtl/>
                <w:lang w:bidi="fa-IR"/>
              </w:rPr>
            </w:rPrChange>
          </w:rPr>
          <w:t>م</w:t>
        </w:r>
        <w:r w:rsidRPr="00E27A66">
          <w:rPr>
            <w:rFonts w:cs="Calibri" w:hint="cs"/>
            <w:sz w:val="18"/>
            <w:szCs w:val="18"/>
            <w:rtl/>
            <w:lang w:bidi="fa-IR"/>
            <w:rPrChange w:id="868" w:author="Microsoft account" w:date="2025-09-12T12:22:00Z">
              <w:rPr>
                <w:rFonts w:cs="Calibri" w:hint="cs"/>
                <w:sz w:val="28"/>
                <w:szCs w:val="28"/>
                <w:rtl/>
                <w:lang w:bidi="fa-IR"/>
              </w:rPr>
            </w:rPrChange>
          </w:rPr>
          <w:t>ی‌</w:t>
        </w:r>
        <w:r w:rsidRPr="00E27A66">
          <w:rPr>
            <w:rFonts w:cs="Calibri" w:hint="eastAsia"/>
            <w:sz w:val="18"/>
            <w:szCs w:val="18"/>
            <w:rtl/>
            <w:lang w:bidi="fa-IR"/>
            <w:rPrChange w:id="869" w:author="Microsoft account" w:date="2025-09-12T12:22:00Z">
              <w:rPr>
                <w:rFonts w:cs="Calibri" w:hint="eastAsia"/>
                <w:sz w:val="28"/>
                <w:szCs w:val="28"/>
                <w:rtl/>
                <w:lang w:bidi="fa-IR"/>
              </w:rPr>
            </w:rPrChange>
          </w:rPr>
          <w:t>کنه</w:t>
        </w:r>
        <w:r w:rsidRPr="00E27A66">
          <w:rPr>
            <w:rFonts w:cs="Calibri"/>
            <w:sz w:val="18"/>
            <w:szCs w:val="18"/>
            <w:lang w:bidi="fa-IR"/>
            <w:rPrChange w:id="870"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71" w:author="Microsoft account" w:date="2025-09-12T12:21:00Z"/>
          <w:rFonts w:cs="Calibri"/>
          <w:sz w:val="18"/>
          <w:szCs w:val="18"/>
          <w:rtl/>
          <w:lang w:bidi="fa-IR"/>
          <w:rPrChange w:id="872" w:author="Microsoft account" w:date="2025-09-12T12:22:00Z">
            <w:rPr>
              <w:ins w:id="873" w:author="Microsoft account" w:date="2025-09-12T12:21:00Z"/>
              <w:rFonts w:cs="Calibri"/>
              <w:sz w:val="28"/>
              <w:szCs w:val="28"/>
              <w:rtl/>
              <w:lang w:bidi="fa-IR"/>
            </w:rPr>
          </w:rPrChange>
        </w:rPr>
        <w:pPrChange w:id="874" w:author="Microsoft account" w:date="2025-09-12T12:22:00Z">
          <w:pPr>
            <w:spacing w:after="0" w:line="276" w:lineRule="auto"/>
          </w:pPr>
        </w:pPrChange>
      </w:pPr>
      <w:ins w:id="875" w:author="Microsoft account" w:date="2025-09-12T12:21:00Z">
        <w:r w:rsidRPr="00E27A66">
          <w:rPr>
            <w:rFonts w:cs="Calibri"/>
            <w:sz w:val="18"/>
            <w:szCs w:val="18"/>
            <w:rtl/>
            <w:lang w:bidi="fa-IR"/>
            <w:rPrChange w:id="876"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77" w:author="Microsoft account" w:date="2025-09-12T12:22:00Z">
              <w:rPr>
                <w:rFonts w:cs="Calibri" w:hint="cs"/>
                <w:sz w:val="28"/>
                <w:szCs w:val="28"/>
                <w:rtl/>
                <w:lang w:bidi="fa-IR"/>
              </w:rPr>
            </w:rPrChange>
          </w:rPr>
          <w:t>یی</w:t>
        </w:r>
        <w:r w:rsidRPr="00E27A66">
          <w:rPr>
            <w:rFonts w:cs="Calibri"/>
            <w:sz w:val="18"/>
            <w:szCs w:val="18"/>
            <w:rtl/>
            <w:lang w:bidi="fa-IR"/>
            <w:rPrChange w:id="87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sz w:val="18"/>
            <w:szCs w:val="18"/>
            <w:rtl/>
            <w:lang w:bidi="fa-IR"/>
            <w:rPrChange w:id="880"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hint="eastAsia"/>
            <w:sz w:val="18"/>
            <w:szCs w:val="18"/>
            <w:rtl/>
            <w:lang w:bidi="fa-IR"/>
            <w:rPrChange w:id="882"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83" w:author="Microsoft account" w:date="2025-09-12T12:22:00Z">
              <w:rPr>
                <w:rFonts w:cs="Calibri" w:hint="cs"/>
                <w:sz w:val="28"/>
                <w:szCs w:val="28"/>
                <w:rtl/>
                <w:lang w:bidi="fa-IR"/>
              </w:rPr>
            </w:rPrChange>
          </w:rPr>
          <w:t>ی</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87" w:author="Microsoft account" w:date="2025-09-12T12:22:00Z">
              <w:rPr>
                <w:rFonts w:cs="Calibri" w:hint="cs"/>
                <w:sz w:val="28"/>
                <w:szCs w:val="28"/>
                <w:rtl/>
                <w:lang w:bidi="fa-IR"/>
              </w:rPr>
            </w:rPrChange>
          </w:rPr>
          <w:t>ی</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ر</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hint="eastAsia"/>
            <w:sz w:val="18"/>
            <w:szCs w:val="18"/>
            <w:rtl/>
            <w:lang w:bidi="fa-IR"/>
            <w:rPrChange w:id="890" w:author="Microsoft account" w:date="2025-09-12T12:22:00Z">
              <w:rPr>
                <w:rFonts w:cs="Calibri" w:hint="eastAsia"/>
                <w:sz w:val="28"/>
                <w:szCs w:val="28"/>
                <w:rtl/>
                <w:lang w:bidi="fa-IR"/>
              </w:rPr>
            </w:rPrChange>
          </w:rPr>
          <w:t>،</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معادلات</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د</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97" w:author="Microsoft account" w:date="2025-09-12T12:22:00Z">
              <w:rPr>
                <w:rFonts w:cs="Calibri" w:hint="cs"/>
                <w:sz w:val="28"/>
                <w:szCs w:val="28"/>
                <w:rtl/>
                <w:lang w:bidi="fa-IR"/>
              </w:rPr>
            </w:rPrChange>
          </w:rPr>
          <w:t>ی</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ل،</w:t>
        </w:r>
        <w:r w:rsidRPr="00E27A66">
          <w:rPr>
            <w:rFonts w:cs="Calibri"/>
            <w:sz w:val="18"/>
            <w:szCs w:val="18"/>
            <w:rtl/>
            <w:lang w:bidi="fa-IR"/>
            <w:rPrChange w:id="8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آمار</w:t>
        </w:r>
        <w:r w:rsidRPr="00E27A66">
          <w:rPr>
            <w:rFonts w:cs="Calibri"/>
            <w:sz w:val="18"/>
            <w:szCs w:val="18"/>
            <w:rtl/>
            <w:lang w:bidi="fa-IR"/>
            <w:rPrChange w:id="9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2" w:author="Microsoft account" w:date="2025-09-12T12:22:00Z">
              <w:rPr>
                <w:rFonts w:cs="Calibri" w:hint="eastAsia"/>
                <w:sz w:val="28"/>
                <w:szCs w:val="28"/>
                <w:rtl/>
                <w:lang w:bidi="fa-IR"/>
              </w:rPr>
            </w:rPrChange>
          </w:rPr>
          <w:t>و</w:t>
        </w:r>
        <w:r w:rsidRPr="00E27A66">
          <w:rPr>
            <w:rFonts w:cs="Calibri"/>
            <w:sz w:val="18"/>
            <w:szCs w:val="18"/>
            <w:rtl/>
            <w:lang w:bidi="fa-IR"/>
            <w:rPrChange w:id="9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4" w:author="Microsoft account" w:date="2025-09-12T12:22:00Z">
              <w:rPr>
                <w:rFonts w:cs="Calibri" w:hint="eastAsia"/>
                <w:sz w:val="28"/>
                <w:szCs w:val="28"/>
                <w:rtl/>
                <w:lang w:bidi="fa-IR"/>
              </w:rPr>
            </w:rPrChange>
          </w:rPr>
          <w:t>پردازش</w:t>
        </w:r>
        <w:r w:rsidRPr="00E27A66">
          <w:rPr>
            <w:rFonts w:cs="Calibri"/>
            <w:sz w:val="18"/>
            <w:szCs w:val="18"/>
            <w:rtl/>
            <w:lang w:bidi="fa-IR"/>
            <w:rPrChange w:id="9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6" w:author="Microsoft account" w:date="2025-09-12T12:22:00Z">
              <w:rPr>
                <w:rFonts w:cs="Calibri" w:hint="eastAsia"/>
                <w:sz w:val="28"/>
                <w:szCs w:val="28"/>
                <w:rtl/>
                <w:lang w:bidi="fa-IR"/>
              </w:rPr>
            </w:rPrChange>
          </w:rPr>
          <w:t>س</w:t>
        </w:r>
        <w:r w:rsidRPr="00E27A66">
          <w:rPr>
            <w:rFonts w:cs="Calibri" w:hint="cs"/>
            <w:sz w:val="18"/>
            <w:szCs w:val="18"/>
            <w:rtl/>
            <w:lang w:bidi="fa-IR"/>
            <w:rPrChange w:id="907" w:author="Microsoft account" w:date="2025-09-12T12:22:00Z">
              <w:rPr>
                <w:rFonts w:cs="Calibri" w:hint="cs"/>
                <w:sz w:val="28"/>
                <w:szCs w:val="28"/>
                <w:rtl/>
                <w:lang w:bidi="fa-IR"/>
              </w:rPr>
            </w:rPrChange>
          </w:rPr>
          <w:t>ی</w:t>
        </w:r>
        <w:r w:rsidRPr="00E27A66">
          <w:rPr>
            <w:rFonts w:cs="Calibri" w:hint="eastAsia"/>
            <w:sz w:val="18"/>
            <w:szCs w:val="18"/>
            <w:rtl/>
            <w:lang w:bidi="fa-IR"/>
            <w:rPrChange w:id="908" w:author="Microsoft account" w:date="2025-09-12T12:22:00Z">
              <w:rPr>
                <w:rFonts w:cs="Calibri" w:hint="eastAsia"/>
                <w:sz w:val="28"/>
                <w:szCs w:val="28"/>
                <w:rtl/>
                <w:lang w:bidi="fa-IR"/>
              </w:rPr>
            </w:rPrChange>
          </w:rPr>
          <w:t>گناله</w:t>
        </w:r>
        <w:r w:rsidRPr="00E27A66">
          <w:rPr>
            <w:rFonts w:cs="Calibri"/>
            <w:sz w:val="18"/>
            <w:szCs w:val="18"/>
            <w:lang w:bidi="fa-IR"/>
            <w:rPrChange w:id="909"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10" w:author="Microsoft account" w:date="2025-09-12T12:20:00Z"/>
          <w:rFonts w:cs="Calibri"/>
          <w:sz w:val="28"/>
          <w:szCs w:val="28"/>
          <w:rtl/>
          <w:lang w:bidi="fa-IR"/>
        </w:rPr>
        <w:pPrChange w:id="911" w:author="Microsoft account" w:date="2025-09-12T12:22:00Z">
          <w:pPr>
            <w:spacing w:after="0" w:line="240" w:lineRule="auto"/>
          </w:pPr>
        </w:pPrChange>
      </w:pPr>
      <w:ins w:id="912" w:author="Microsoft account" w:date="2025-09-12T12:21:00Z">
        <w:r w:rsidRPr="00E27A66">
          <w:rPr>
            <w:rFonts w:cs="Calibri"/>
            <w:sz w:val="18"/>
            <w:szCs w:val="18"/>
            <w:rtl/>
            <w:lang w:bidi="fa-IR"/>
            <w:rPrChange w:id="913" w:author="Microsoft account" w:date="2025-09-12T12:22:00Z">
              <w:rPr>
                <w:rFonts w:cs="Calibri"/>
                <w:sz w:val="28"/>
                <w:szCs w:val="28"/>
                <w:rtl/>
                <w:lang w:bidi="fa-IR"/>
              </w:rPr>
            </w:rPrChange>
          </w:rPr>
          <w:t>وقت</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sz w:val="18"/>
            <w:szCs w:val="18"/>
            <w:rtl/>
            <w:lang w:bidi="fa-IR"/>
            <w:rPrChange w:id="915" w:author="Microsoft account" w:date="2025-09-12T12:22:00Z">
              <w:rPr>
                <w:rFonts w:cs="Calibri"/>
                <w:sz w:val="28"/>
                <w:szCs w:val="28"/>
                <w:rtl/>
                <w:lang w:bidi="fa-IR"/>
              </w:rPr>
            </w:rPrChange>
          </w:rPr>
          <w:t xml:space="preserve"> </w:t>
        </w:r>
        <w:r w:rsidRPr="00E27A66">
          <w:rPr>
            <w:rFonts w:cs="Calibri"/>
            <w:sz w:val="18"/>
            <w:szCs w:val="18"/>
            <w:lang w:bidi="fa-IR"/>
            <w:rPrChange w:id="916" w:author="Microsoft account" w:date="2025-09-12T12:22:00Z">
              <w:rPr>
                <w:rFonts w:cs="Calibri"/>
                <w:sz w:val="28"/>
                <w:szCs w:val="28"/>
                <w:lang w:bidi="fa-IR"/>
              </w:rPr>
            </w:rPrChange>
          </w:rPr>
          <w:t>NumPy</w:t>
        </w:r>
        <w:r w:rsidRPr="00E27A66">
          <w:rPr>
            <w:rFonts w:cs="Calibri"/>
            <w:sz w:val="18"/>
            <w:szCs w:val="18"/>
            <w:rtl/>
            <w:lang w:bidi="fa-IR"/>
            <w:rPrChange w:id="91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sz w:val="18"/>
            <w:szCs w:val="18"/>
            <w:rtl/>
            <w:lang w:bidi="fa-IR"/>
            <w:rPrChange w:id="919"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sz w:val="18"/>
            <w:szCs w:val="18"/>
            <w:rtl/>
            <w:lang w:bidi="fa-IR"/>
            <w:rPrChange w:id="921"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22" w:author="Microsoft account" w:date="2025-09-12T12:22:00Z">
              <w:rPr>
                <w:rFonts w:cs="Calibri" w:hint="cs"/>
                <w:sz w:val="28"/>
                <w:szCs w:val="28"/>
                <w:rtl/>
                <w:lang w:bidi="fa-IR"/>
              </w:rPr>
            </w:rPrChange>
          </w:rPr>
          <w:t>ی</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ه</w:t>
        </w:r>
        <w:r w:rsidRPr="00E27A66">
          <w:rPr>
            <w:rFonts w:cs="Calibri"/>
            <w:sz w:val="18"/>
            <w:szCs w:val="18"/>
            <w:rtl/>
            <w:lang w:bidi="fa-IR"/>
            <w:rPrChange w:id="924"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25" w:author="Microsoft account" w:date="2025-09-12T12:22:00Z">
              <w:rPr>
                <w:rFonts w:cs="Calibri" w:hint="cs"/>
                <w:sz w:val="28"/>
                <w:szCs w:val="28"/>
                <w:rtl/>
                <w:lang w:bidi="fa-IR"/>
              </w:rPr>
            </w:rPrChange>
          </w:rPr>
          <w:t>ی</w:t>
        </w:r>
        <w:r w:rsidRPr="00E27A66">
          <w:rPr>
            <w:rFonts w:cs="Calibri"/>
            <w:sz w:val="18"/>
            <w:szCs w:val="18"/>
            <w:rtl/>
            <w:lang w:bidi="fa-IR"/>
            <w:rPrChange w:id="926" w:author="Microsoft account" w:date="2025-09-12T12:22:00Z">
              <w:rPr>
                <w:rFonts w:cs="Calibri"/>
                <w:sz w:val="28"/>
                <w:szCs w:val="28"/>
                <w:rtl/>
                <w:lang w:bidi="fa-IR"/>
              </w:rPr>
            </w:rPrChange>
          </w:rPr>
          <w:t xml:space="preserve"> ن</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ست،</w:t>
        </w:r>
        <w:r w:rsidRPr="00E27A66">
          <w:rPr>
            <w:rFonts w:cs="Calibri"/>
            <w:sz w:val="18"/>
            <w:szCs w:val="18"/>
            <w:rtl/>
            <w:lang w:bidi="fa-IR"/>
            <w:rPrChange w:id="929" w:author="Microsoft account" w:date="2025-09-12T12:22:00Z">
              <w:rPr>
                <w:rFonts w:cs="Calibri"/>
                <w:sz w:val="28"/>
                <w:szCs w:val="28"/>
                <w:rtl/>
                <w:lang w:bidi="fa-IR"/>
              </w:rPr>
            </w:rPrChange>
          </w:rPr>
          <w:t xml:space="preserve"> </w:t>
        </w:r>
        <w:r w:rsidRPr="00E27A66">
          <w:rPr>
            <w:rFonts w:cs="Calibri"/>
            <w:sz w:val="18"/>
            <w:szCs w:val="18"/>
            <w:lang w:bidi="fa-IR"/>
            <w:rPrChange w:id="930" w:author="Microsoft account" w:date="2025-09-12T12:22:00Z">
              <w:rPr>
                <w:rFonts w:cs="Calibri"/>
                <w:sz w:val="28"/>
                <w:szCs w:val="28"/>
                <w:lang w:bidi="fa-IR"/>
              </w:rPr>
            </w:rPrChange>
          </w:rPr>
          <w:t>SciPy</w:t>
        </w:r>
        <w:r w:rsidRPr="00E27A66">
          <w:rPr>
            <w:rFonts w:cs="Calibri"/>
            <w:sz w:val="18"/>
            <w:szCs w:val="18"/>
            <w:rtl/>
            <w:lang w:bidi="fa-IR"/>
            <w:rPrChange w:id="931"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32" w:author="Microsoft account" w:date="2025-09-12T12:22:00Z">
              <w:rPr>
                <w:rFonts w:cs="Calibri" w:hint="cs"/>
                <w:sz w:val="28"/>
                <w:szCs w:val="28"/>
                <w:rtl/>
                <w:lang w:bidi="fa-IR"/>
              </w:rPr>
            </w:rPrChange>
          </w:rPr>
          <w:t>ی‌</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کنه</w:t>
        </w:r>
        <w:r w:rsidRPr="00E27A66">
          <w:rPr>
            <w:rFonts w:cs="Calibri"/>
            <w:sz w:val="18"/>
            <w:szCs w:val="18"/>
            <w:rtl/>
            <w:lang w:bidi="fa-IR"/>
            <w:rPrChange w:id="934"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35" w:author="Microsoft account" w:date="2025-09-12T12:19:00Z"/>
          <w:rFonts w:cs="Calibri"/>
          <w:sz w:val="28"/>
          <w:szCs w:val="28"/>
          <w:rtl/>
          <w:lang w:bidi="fa-IR"/>
        </w:rPr>
        <w:pPrChange w:id="936" w:author="Microsoft account" w:date="2025-09-12T12:20:00Z">
          <w:pPr>
            <w:spacing w:after="0" w:line="240" w:lineRule="auto"/>
          </w:pPr>
        </w:pPrChange>
      </w:pPr>
    </w:p>
    <w:p w14:paraId="119D442C" w14:textId="2517F4C7" w:rsidR="002B0B06" w:rsidRDefault="00AD5617">
      <w:pPr>
        <w:bidi/>
        <w:spacing w:after="0" w:line="240" w:lineRule="auto"/>
        <w:jc w:val="both"/>
        <w:rPr>
          <w:ins w:id="937" w:author="Microsoft account" w:date="2025-09-12T11:59:00Z"/>
          <w:rFonts w:cs="Calibri"/>
          <w:sz w:val="28"/>
          <w:szCs w:val="28"/>
          <w:rtl/>
          <w:lang w:bidi="fa-IR"/>
        </w:rPr>
        <w:pPrChange w:id="938" w:author="Microsoft account" w:date="2025-09-12T12:19:00Z">
          <w:pPr>
            <w:spacing w:after="0" w:line="240" w:lineRule="auto"/>
          </w:pPr>
        </w:pPrChange>
      </w:pPr>
      <w:ins w:id="939"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40" w:author="Microsoft account" w:date="2025-09-12T11:57:00Z">
        <w:r w:rsidRPr="00AD5617">
          <w:rPr>
            <w:rFonts w:cs="Calibri"/>
            <w:sz w:val="28"/>
            <w:szCs w:val="28"/>
            <w:rtl/>
            <w:lang w:bidi="fa-IR"/>
          </w:rPr>
          <w:t>ي</w:t>
        </w:r>
        <w:r>
          <w:rPr>
            <w:rFonts w:cs="Calibri" w:hint="cs"/>
            <w:sz w:val="28"/>
            <w:szCs w:val="28"/>
            <w:rtl/>
            <w:lang w:bidi="fa-IR"/>
          </w:rPr>
          <w:t>" یا "</w:t>
        </w:r>
      </w:ins>
      <w:ins w:id="941"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42"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43" w:author="Microsoft account" w:date="2025-09-12T11:59:00Z"/>
          <w:rFonts w:cs="Calibri"/>
          <w:sz w:val="28"/>
          <w:szCs w:val="28"/>
          <w:rtl/>
          <w:lang w:bidi="fa-IR"/>
        </w:rPr>
        <w:pPrChange w:id="944" w:author="Microsoft account" w:date="2025-09-12T11:59:00Z">
          <w:pPr>
            <w:spacing w:after="0" w:line="240" w:lineRule="auto"/>
          </w:pPr>
        </w:pPrChange>
      </w:pPr>
      <w:ins w:id="945" w:author="Microsoft account" w:date="2025-09-12T11:59:00Z">
        <w:r w:rsidRPr="00AD5617">
          <w:rPr>
            <w:rFonts w:cs="Calibri"/>
            <w:noProof/>
            <w:sz w:val="28"/>
            <w:szCs w:val="28"/>
            <w:rPrChange w:id="946"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47" w:author="Microsoft account" w:date="2025-09-12T12:00:00Z"/>
          <w:rFonts w:cs="Calibri"/>
          <w:sz w:val="18"/>
          <w:szCs w:val="18"/>
          <w:rtl/>
          <w:lang w:bidi="fa-IR"/>
          <w:rPrChange w:id="948" w:author="Microsoft account" w:date="2025-09-16T11:45:00Z">
            <w:rPr>
              <w:ins w:id="949" w:author="Microsoft account" w:date="2025-09-12T12:00:00Z"/>
              <w:rFonts w:ascii="Segoe UI Symbol" w:hAnsi="Segoe UI Symbol" w:cs="Times New Roman"/>
              <w:sz w:val="28"/>
              <w:szCs w:val="28"/>
              <w:rtl/>
              <w:lang w:bidi="fa-IR"/>
            </w:rPr>
          </w:rPrChange>
        </w:rPr>
        <w:pPrChange w:id="950" w:author="Microsoft account" w:date="2025-09-16T11:45:00Z">
          <w:pPr>
            <w:spacing w:after="0" w:line="240" w:lineRule="auto"/>
          </w:pPr>
        </w:pPrChange>
      </w:pPr>
      <w:ins w:id="951"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52" w:author="Microsoft account" w:date="2025-09-12T12:00:00Z">
        <w:r w:rsidRPr="00AD5617">
          <w:rPr>
            <w:rFonts w:ascii="Segoe UI Symbol" w:hAnsi="Segoe UI Symbol" w:cs="Times New Roman"/>
            <w:sz w:val="28"/>
            <w:szCs w:val="28"/>
            <w:lang w:bidi="fa-IR"/>
          </w:rPr>
          <w:sym w:font="Wingdings" w:char="F04A"/>
        </w:r>
      </w:ins>
      <w:ins w:id="953" w:author="Microsoft account" w:date="2025-09-16T11:43:00Z">
        <w:r w:rsidR="003916DE">
          <w:rPr>
            <w:rFonts w:ascii="Segoe UI Symbol" w:hAnsi="Segoe UI Symbol" w:cs="Times New Roman" w:hint="cs"/>
            <w:sz w:val="28"/>
            <w:szCs w:val="28"/>
            <w:rtl/>
            <w:lang w:bidi="fa-IR"/>
          </w:rPr>
          <w:t xml:space="preserve"> (</w:t>
        </w:r>
      </w:ins>
      <w:ins w:id="954"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55"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56"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57" w:author="Microsoft account" w:date="2025-09-12T12:00:00Z"/>
          <w:rFonts w:ascii="Segoe UI Symbol" w:hAnsi="Segoe UI Symbol" w:cs="Times New Roman"/>
          <w:sz w:val="28"/>
          <w:szCs w:val="28"/>
          <w:rtl/>
          <w:lang w:bidi="fa-IR"/>
        </w:rPr>
        <w:pPrChange w:id="958"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59" w:author="Microsoft account" w:date="2025-09-11T09:58:00Z"/>
          <w:rFonts w:cs="Calibri"/>
          <w:sz w:val="28"/>
          <w:szCs w:val="28"/>
          <w:lang w:bidi="fa-IR"/>
          <w:rPrChange w:id="960" w:author="Microsoft account" w:date="2025-09-12T12:15:00Z">
            <w:rPr>
              <w:ins w:id="961" w:author="Microsoft account" w:date="2025-09-11T09:58:00Z"/>
              <w:lang w:bidi="fa-IR"/>
            </w:rPr>
          </w:rPrChange>
        </w:rPr>
        <w:pPrChange w:id="962" w:author="Microsoft account" w:date="2025-09-12T12:15:00Z">
          <w:pPr>
            <w:spacing w:after="0" w:line="240" w:lineRule="auto"/>
          </w:pPr>
        </w:pPrChange>
      </w:pPr>
      <w:ins w:id="963"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64" w:author="Microsoft account" w:date="2025-09-11T09:58:00Z"/>
          <w:rFonts w:cs="Calibri"/>
          <w:sz w:val="28"/>
          <w:szCs w:val="28"/>
          <w:rtl/>
          <w:lang w:bidi="fa-IR"/>
        </w:rPr>
        <w:pPrChange w:id="965" w:author="Microsoft account" w:date="2025-09-11T09:59:00Z">
          <w:pPr>
            <w:spacing w:after="0" w:line="240" w:lineRule="auto"/>
          </w:pPr>
        </w:pPrChange>
      </w:pPr>
      <w:ins w:id="966"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67" w:author="Microsoft account" w:date="2025-09-11T09:58:00Z"/>
          <w:rFonts w:cs="Calibri"/>
          <w:sz w:val="28"/>
          <w:szCs w:val="28"/>
          <w:rtl/>
          <w:lang w:bidi="fa-IR"/>
        </w:rPr>
        <w:pPrChange w:id="968" w:author="Microsoft account" w:date="2025-09-11T09:58:00Z">
          <w:pPr>
            <w:spacing w:after="0" w:line="240" w:lineRule="auto"/>
          </w:pPr>
        </w:pPrChange>
      </w:pPr>
      <w:bookmarkStart w:id="969" w:name="I4040622"/>
      <w:ins w:id="970" w:author="Microsoft account" w:date="2025-09-13T11:22:00Z">
        <w:r>
          <w:rPr>
            <w:rFonts w:cs="Calibri" w:hint="cs"/>
            <w:sz w:val="28"/>
            <w:szCs w:val="28"/>
            <w:rtl/>
            <w:lang w:bidi="fa-IR"/>
          </w:rPr>
          <w:lastRenderedPageBreak/>
          <w:t>ادامه</w:t>
        </w:r>
      </w:ins>
    </w:p>
    <w:bookmarkEnd w:id="969"/>
    <w:p w14:paraId="2A54CC41" w14:textId="189E8E19" w:rsidR="003C0C27" w:rsidRDefault="00C621F8">
      <w:pPr>
        <w:bidi/>
        <w:spacing w:after="0" w:line="240" w:lineRule="auto"/>
        <w:jc w:val="both"/>
        <w:rPr>
          <w:ins w:id="971" w:author="Microsoft account" w:date="2025-09-13T11:52:00Z"/>
          <w:rFonts w:cs="Calibri"/>
          <w:sz w:val="28"/>
          <w:szCs w:val="28"/>
          <w:rtl/>
          <w:lang w:bidi="fa-IR"/>
        </w:rPr>
        <w:pPrChange w:id="972" w:author="Microsoft account" w:date="2025-09-13T11:23:00Z">
          <w:pPr>
            <w:spacing w:after="0" w:line="240" w:lineRule="auto"/>
          </w:pPr>
        </w:pPrChange>
      </w:pPr>
      <w:ins w:id="973"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74"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75" w:author="Microsoft account" w:date="2025-09-13T11:53:00Z">
        <w:r w:rsidR="003E07C5">
          <w:rPr>
            <w:rFonts w:cs="Calibri"/>
            <w:sz w:val="28"/>
            <w:szCs w:val="28"/>
            <w:lang w:bidi="fa-IR"/>
          </w:rPr>
          <w:t>()</w:t>
        </w:r>
      </w:ins>
      <w:ins w:id="976"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77" w:author="Microsoft account" w:date="2025-09-16T11:45:00Z">
        <w:r w:rsidR="003916DE">
          <w:rPr>
            <w:rFonts w:cs="Calibri" w:hint="cs"/>
            <w:sz w:val="28"/>
            <w:szCs w:val="28"/>
            <w:rtl/>
            <w:lang w:bidi="fa-IR"/>
          </w:rPr>
          <w:t>(</w:t>
        </w:r>
      </w:ins>
      <w:ins w:id="978"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79"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80" w:author="Microsoft account" w:date="2025-09-13T11:52:00Z"/>
          <w:rFonts w:cs="Calibri"/>
          <w:sz w:val="28"/>
          <w:szCs w:val="28"/>
          <w:rtl/>
          <w:lang w:bidi="fa-IR"/>
        </w:rPr>
        <w:pPrChange w:id="981" w:author="Microsoft account" w:date="2025-09-13T11:52:00Z">
          <w:pPr>
            <w:spacing w:after="0" w:line="240" w:lineRule="auto"/>
          </w:pPr>
        </w:pPrChange>
      </w:pPr>
    </w:p>
    <w:p w14:paraId="48971C6A" w14:textId="4CF14FA3" w:rsidR="00C621F8" w:rsidRDefault="00C621F8">
      <w:pPr>
        <w:bidi/>
        <w:spacing w:after="0" w:line="240" w:lineRule="auto"/>
        <w:jc w:val="both"/>
        <w:rPr>
          <w:ins w:id="982" w:author="Microsoft account" w:date="2025-09-13T12:37:00Z"/>
          <w:rFonts w:cs="Calibri"/>
          <w:sz w:val="28"/>
          <w:szCs w:val="28"/>
          <w:rtl/>
          <w:lang w:bidi="fa-IR"/>
        </w:rPr>
        <w:pPrChange w:id="983" w:author="Microsoft account" w:date="2025-09-13T11:52:00Z">
          <w:pPr>
            <w:spacing w:after="0" w:line="240" w:lineRule="auto"/>
          </w:pPr>
        </w:pPrChange>
      </w:pPr>
      <w:ins w:id="984" w:author="Microsoft account" w:date="2025-09-13T11:52:00Z">
        <w:r>
          <w:rPr>
            <w:rFonts w:cs="Calibri" w:hint="cs"/>
            <w:sz w:val="28"/>
            <w:szCs w:val="28"/>
            <w:rtl/>
            <w:lang w:bidi="fa-IR"/>
          </w:rPr>
          <w:t>-</w:t>
        </w:r>
      </w:ins>
      <w:ins w:id="985"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86" w:author="Microsoft account" w:date="2025-09-13T12:39:00Z"/>
          <w:rFonts w:cs="Calibri"/>
          <w:sz w:val="28"/>
          <w:szCs w:val="28"/>
          <w:rtl/>
          <w:lang w:bidi="fa-IR"/>
        </w:rPr>
        <w:pPrChange w:id="987" w:author="Microsoft account" w:date="2025-09-13T12:37:00Z">
          <w:pPr>
            <w:spacing w:after="0" w:line="240" w:lineRule="auto"/>
          </w:pPr>
        </w:pPrChange>
      </w:pPr>
      <w:ins w:id="988" w:author="Microsoft account" w:date="2025-09-13T12:39:00Z">
        <w:r w:rsidRPr="003B3A05">
          <w:rPr>
            <w:rFonts w:cs="Calibri"/>
            <w:noProof/>
            <w:sz w:val="28"/>
            <w:szCs w:val="28"/>
            <w:rPrChange w:id="989"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90" w:author="Microsoft account" w:date="2025-09-16T11:48:00Z"/>
          <w:rFonts w:cs="Calibri"/>
          <w:sz w:val="28"/>
          <w:szCs w:val="28"/>
          <w:lang w:bidi="fa-IR"/>
        </w:rPr>
        <w:pPrChange w:id="991" w:author="Microsoft account" w:date="2025-09-13T12:39:00Z">
          <w:pPr>
            <w:spacing w:after="0" w:line="240" w:lineRule="auto"/>
          </w:pPr>
        </w:pPrChange>
      </w:pPr>
      <w:ins w:id="992" w:author="Microsoft account" w:date="2025-09-13T12:39:00Z">
        <w:r w:rsidRPr="003B3A05">
          <w:rPr>
            <w:rFonts w:cs="Calibri"/>
            <w:noProof/>
            <w:sz w:val="28"/>
            <w:szCs w:val="28"/>
            <w:rPrChange w:id="993"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94" w:author="Microsoft account" w:date="2025-09-13T12:40:00Z"/>
          <w:rFonts w:cs="Calibri"/>
          <w:sz w:val="28"/>
          <w:szCs w:val="28"/>
          <w:rtl/>
          <w:lang w:bidi="fa-IR"/>
        </w:rPr>
        <w:pPrChange w:id="995" w:author="Microsoft account" w:date="2025-09-16T11:48:00Z">
          <w:pPr>
            <w:spacing w:after="0" w:line="240" w:lineRule="auto"/>
          </w:pPr>
        </w:pPrChange>
      </w:pPr>
      <w:ins w:id="996"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97"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98"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99"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00" w:author="Microsoft account" w:date="2025-09-13T12:40:00Z"/>
          <w:rFonts w:cs="Calibri"/>
          <w:sz w:val="28"/>
          <w:szCs w:val="28"/>
          <w:rtl/>
          <w:lang w:bidi="fa-IR"/>
        </w:rPr>
        <w:pPrChange w:id="1001" w:author="Microsoft account" w:date="2025-09-13T12:40:00Z">
          <w:pPr>
            <w:spacing w:after="0" w:line="240" w:lineRule="auto"/>
          </w:pPr>
        </w:pPrChange>
      </w:pPr>
    </w:p>
    <w:p w14:paraId="0935A9C0" w14:textId="26FEAAE8" w:rsidR="003B3A05" w:rsidRDefault="003B3C3A">
      <w:pPr>
        <w:bidi/>
        <w:spacing w:after="0" w:line="240" w:lineRule="auto"/>
        <w:jc w:val="both"/>
        <w:rPr>
          <w:ins w:id="1002" w:author="Microsoft account" w:date="2025-09-13T11:23:00Z"/>
          <w:rFonts w:cs="Calibri"/>
          <w:sz w:val="28"/>
          <w:szCs w:val="28"/>
          <w:rtl/>
          <w:lang w:bidi="fa-IR"/>
        </w:rPr>
        <w:pPrChange w:id="1003" w:author="Microsoft account" w:date="2025-09-13T12:40:00Z">
          <w:pPr>
            <w:spacing w:after="0" w:line="240" w:lineRule="auto"/>
          </w:pPr>
        </w:pPrChange>
      </w:pPr>
      <w:ins w:id="1004"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05" w:author="Microsoft account" w:date="2025-09-13T11:23:00Z"/>
          <w:rFonts w:cs="Calibri"/>
          <w:sz w:val="28"/>
          <w:szCs w:val="28"/>
          <w:rtl/>
          <w:lang w:bidi="fa-IR"/>
        </w:rPr>
        <w:pPrChange w:id="1006" w:author="Microsoft account" w:date="2025-09-13T11:23:00Z">
          <w:pPr>
            <w:spacing w:after="0" w:line="240" w:lineRule="auto"/>
          </w:pPr>
        </w:pPrChange>
      </w:pPr>
      <w:ins w:id="1007"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08" w:author="Microsoft account" w:date="2025-09-11T09:58:00Z"/>
          <w:rFonts w:cs="Calibri"/>
          <w:sz w:val="28"/>
          <w:szCs w:val="28"/>
          <w:rtl/>
          <w:lang w:bidi="fa-IR"/>
        </w:rPr>
        <w:pPrChange w:id="1009" w:author="Microsoft account" w:date="2025-09-11T09:58:00Z">
          <w:pPr>
            <w:bidi/>
            <w:spacing w:after="0" w:line="276" w:lineRule="auto"/>
            <w:jc w:val="both"/>
          </w:pPr>
        </w:pPrChange>
      </w:pPr>
      <w:bookmarkStart w:id="1010" w:name="I4040623"/>
      <w:ins w:id="1011" w:author="Microsoft account" w:date="2025-09-14T10:33:00Z">
        <w:r>
          <w:rPr>
            <w:rFonts w:cs="Calibri" w:hint="cs"/>
            <w:sz w:val="28"/>
            <w:szCs w:val="28"/>
            <w:rtl/>
            <w:lang w:bidi="fa-IR"/>
          </w:rPr>
          <w:lastRenderedPageBreak/>
          <w:t>ادامه</w:t>
        </w:r>
      </w:ins>
    </w:p>
    <w:bookmarkEnd w:id="1010"/>
    <w:p w14:paraId="7BEB0CC6" w14:textId="75CA96C9" w:rsidR="002B0B06" w:rsidRDefault="00725257">
      <w:pPr>
        <w:bidi/>
        <w:spacing w:after="0" w:line="276" w:lineRule="auto"/>
        <w:jc w:val="both"/>
        <w:rPr>
          <w:ins w:id="1012" w:author="Microsoft account" w:date="2025-09-14T10:33:00Z"/>
          <w:rFonts w:cs="Calibri"/>
          <w:sz w:val="28"/>
          <w:szCs w:val="28"/>
          <w:rtl/>
          <w:lang w:bidi="fa-IR"/>
        </w:rPr>
        <w:pPrChange w:id="1013" w:author="Microsoft account" w:date="2025-09-11T09:58:00Z">
          <w:pPr>
            <w:bidi/>
            <w:spacing w:after="0" w:line="276" w:lineRule="auto"/>
            <w:jc w:val="both"/>
          </w:pPr>
        </w:pPrChange>
      </w:pPr>
      <w:ins w:id="1014"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15" w:author="Microsoft account" w:date="2025-09-14T10:34:00Z"/>
          <w:rFonts w:cs="Calibri"/>
          <w:sz w:val="28"/>
          <w:szCs w:val="28"/>
          <w:rtl/>
          <w:lang w:bidi="fa-IR"/>
        </w:rPr>
        <w:pPrChange w:id="1016" w:author="Microsoft account" w:date="2025-09-14T10:34:00Z">
          <w:pPr>
            <w:bidi/>
            <w:spacing w:after="0" w:line="276" w:lineRule="auto"/>
            <w:jc w:val="both"/>
          </w:pPr>
        </w:pPrChange>
      </w:pPr>
      <w:ins w:id="1017" w:author="Microsoft account" w:date="2025-09-14T10:34:00Z">
        <w:r w:rsidRPr="00725257">
          <w:rPr>
            <w:rFonts w:cs="Calibri"/>
            <w:noProof/>
            <w:sz w:val="28"/>
            <w:szCs w:val="28"/>
            <w:rPrChange w:id="1018"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19" w:author="Microsoft account" w:date="2025-09-16T11:57:00Z"/>
          <w:rFonts w:cs="Calibri"/>
          <w:sz w:val="28"/>
          <w:szCs w:val="28"/>
          <w:rtl/>
          <w:lang w:bidi="fa-IR"/>
        </w:rPr>
        <w:pPrChange w:id="1020" w:author="Microsoft account" w:date="2025-09-14T10:34:00Z">
          <w:pPr>
            <w:bidi/>
            <w:spacing w:after="0" w:line="276" w:lineRule="auto"/>
            <w:jc w:val="both"/>
          </w:pPr>
        </w:pPrChange>
      </w:pPr>
      <w:ins w:id="1021"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22"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23"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24" w:author="Microsoft account" w:date="2025-09-16T11:57:00Z"/>
          <w:rFonts w:cs="Calibri"/>
          <w:sz w:val="28"/>
          <w:szCs w:val="28"/>
          <w:rtl/>
          <w:lang w:bidi="fa-IR"/>
        </w:rPr>
        <w:pPrChange w:id="1025"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26" w:author="Microsoft account" w:date="2025-09-16T11:58:00Z"/>
          <w:rFonts w:cs="Calibri"/>
          <w:sz w:val="18"/>
          <w:szCs w:val="18"/>
          <w:rtl/>
          <w:lang w:bidi="fa-IR"/>
        </w:rPr>
        <w:pPrChange w:id="1027" w:author="Microsoft account" w:date="2025-09-16T11:57:00Z">
          <w:pPr>
            <w:bidi/>
            <w:spacing w:after="0" w:line="276" w:lineRule="auto"/>
            <w:jc w:val="both"/>
          </w:pPr>
        </w:pPrChange>
      </w:pPr>
      <w:ins w:id="1028"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29" w:author="Microsoft account" w:date="2025-09-16T11:58:00Z"/>
          <w:rFonts w:cs="Calibri"/>
          <w:sz w:val="28"/>
          <w:szCs w:val="28"/>
          <w:rtl/>
          <w:lang w:bidi="fa-IR"/>
        </w:rPr>
        <w:pPrChange w:id="1030" w:author="Microsoft account" w:date="2025-09-16T11:58:00Z">
          <w:pPr>
            <w:bidi/>
            <w:spacing w:after="0" w:line="276" w:lineRule="auto"/>
            <w:jc w:val="both"/>
          </w:pPr>
        </w:pPrChange>
      </w:pPr>
      <w:ins w:id="1031" w:author="Microsoft account" w:date="2025-09-16T11:58:00Z">
        <w:r w:rsidRPr="00447AF9">
          <w:rPr>
            <w:rFonts w:cs="Calibri"/>
            <w:noProof/>
            <w:sz w:val="28"/>
            <w:szCs w:val="28"/>
            <w:rPrChange w:id="1032"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33" w:author="Microsoft account" w:date="2025-09-16T11:58:00Z"/>
          <w:rFonts w:cs="Calibri"/>
          <w:sz w:val="28"/>
          <w:szCs w:val="28"/>
          <w:rtl/>
          <w:lang w:bidi="fa-IR"/>
        </w:rPr>
        <w:pPrChange w:id="1034" w:author="Microsoft account" w:date="2025-09-16T11:58:00Z">
          <w:pPr>
            <w:bidi/>
            <w:spacing w:after="0" w:line="276" w:lineRule="auto"/>
            <w:jc w:val="both"/>
          </w:pPr>
        </w:pPrChange>
      </w:pPr>
      <w:ins w:id="1035" w:author="Microsoft account" w:date="2025-09-16T11:58:00Z">
        <w:r w:rsidRPr="00447AF9">
          <w:rPr>
            <w:rFonts w:cs="Calibri"/>
            <w:noProof/>
            <w:sz w:val="18"/>
            <w:szCs w:val="18"/>
            <w:rPrChange w:id="103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37" w:author="Microsoft account" w:date="2025-09-14T10:35:00Z"/>
          <w:rFonts w:cs="Calibri"/>
          <w:sz w:val="28"/>
          <w:szCs w:val="28"/>
          <w:rtl/>
          <w:lang w:bidi="fa-IR"/>
        </w:rPr>
        <w:pPrChange w:id="1038" w:author="Microsoft account" w:date="2025-09-16T11:58:00Z">
          <w:pPr>
            <w:bidi/>
            <w:spacing w:after="0" w:line="276" w:lineRule="auto"/>
            <w:jc w:val="both"/>
          </w:pPr>
        </w:pPrChange>
      </w:pPr>
      <w:ins w:id="1039"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40" w:author="Microsoft account" w:date="2025-09-14T10:35:00Z"/>
          <w:rFonts w:cs="Calibri"/>
          <w:sz w:val="28"/>
          <w:szCs w:val="28"/>
          <w:rtl/>
          <w:lang w:bidi="fa-IR"/>
        </w:rPr>
        <w:pPrChange w:id="1041"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42" w:author="Microsoft account" w:date="2025-09-14T10:38:00Z"/>
          <w:rFonts w:cs="Calibri"/>
          <w:sz w:val="28"/>
          <w:szCs w:val="28"/>
          <w:rtl/>
          <w:lang w:bidi="fa-IR"/>
        </w:rPr>
        <w:pPrChange w:id="1043" w:author="Microsoft account" w:date="2025-09-14T10:35:00Z">
          <w:pPr>
            <w:bidi/>
            <w:spacing w:after="0" w:line="276" w:lineRule="auto"/>
            <w:jc w:val="both"/>
          </w:pPr>
        </w:pPrChange>
      </w:pPr>
      <w:ins w:id="1044" w:author="Microsoft account" w:date="2025-09-14T10:35:00Z">
        <w:r>
          <w:rPr>
            <w:rFonts w:cs="Calibri" w:hint="cs"/>
            <w:sz w:val="28"/>
            <w:szCs w:val="28"/>
            <w:rtl/>
            <w:lang w:bidi="fa-IR"/>
          </w:rPr>
          <w:t>-</w:t>
        </w:r>
      </w:ins>
      <w:ins w:id="1045"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46" w:author="Microsoft account" w:date="2025-09-14T10:38:00Z"/>
          <w:rFonts w:cs="Calibri"/>
          <w:sz w:val="28"/>
          <w:szCs w:val="28"/>
          <w:rtl/>
          <w:lang w:bidi="fa-IR"/>
        </w:rPr>
        <w:pPrChange w:id="1047" w:author="Microsoft account" w:date="2025-09-14T10:38:00Z">
          <w:pPr>
            <w:bidi/>
            <w:spacing w:after="0" w:line="276" w:lineRule="auto"/>
            <w:jc w:val="both"/>
          </w:pPr>
        </w:pPrChange>
      </w:pPr>
      <w:ins w:id="1048" w:author="Microsoft account" w:date="2025-09-14T10:38:00Z">
        <w:r w:rsidRPr="00EF482D">
          <w:rPr>
            <w:rFonts w:cs="Calibri"/>
            <w:noProof/>
            <w:sz w:val="28"/>
            <w:szCs w:val="28"/>
            <w:rPrChange w:id="1049"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50" w:author="Microsoft account" w:date="2025-09-16T12:08:00Z"/>
          <w:rFonts w:cs="Calibri"/>
          <w:sz w:val="28"/>
          <w:szCs w:val="28"/>
          <w:rtl/>
          <w:lang w:bidi="fa-IR"/>
        </w:rPr>
        <w:pPrChange w:id="1051" w:author="Microsoft account" w:date="2025-09-14T10:38:00Z">
          <w:pPr>
            <w:bidi/>
            <w:spacing w:after="0" w:line="276" w:lineRule="auto"/>
            <w:jc w:val="both"/>
          </w:pPr>
        </w:pPrChange>
      </w:pPr>
      <w:ins w:id="1052"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53" w:author="Microsoft account" w:date="2025-09-16T12:08:00Z"/>
          <w:rFonts w:cs="Calibri"/>
          <w:sz w:val="28"/>
          <w:szCs w:val="28"/>
          <w:rtl/>
          <w:lang w:bidi="fa-IR"/>
        </w:rPr>
        <w:pPrChange w:id="1054" w:author="Microsoft account" w:date="2025-09-16T12:08:00Z">
          <w:pPr>
            <w:spacing w:after="0" w:line="276" w:lineRule="auto"/>
          </w:pPr>
        </w:pPrChange>
      </w:pPr>
      <w:ins w:id="1055"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56" w:author="Microsoft account" w:date="2025-09-16T12:08:00Z"/>
          <w:rFonts w:cs="Calibri"/>
          <w:sz w:val="18"/>
          <w:szCs w:val="18"/>
          <w:rtl/>
          <w:lang w:bidi="fa-IR"/>
          <w:rPrChange w:id="1057" w:author="Microsoft account" w:date="2025-09-16T12:09:00Z">
            <w:rPr>
              <w:ins w:id="1058" w:author="Microsoft account" w:date="2025-09-16T12:08:00Z"/>
              <w:rFonts w:cs="Calibri"/>
              <w:sz w:val="28"/>
              <w:szCs w:val="28"/>
              <w:rtl/>
              <w:lang w:bidi="fa-IR"/>
            </w:rPr>
          </w:rPrChange>
        </w:rPr>
        <w:pPrChange w:id="1059" w:author="Microsoft account" w:date="2025-09-16T12:08:00Z">
          <w:pPr>
            <w:spacing w:after="0" w:line="276" w:lineRule="auto"/>
          </w:pPr>
        </w:pPrChange>
      </w:pPr>
      <w:ins w:id="1060" w:author="Microsoft account" w:date="2025-09-16T12:08:00Z">
        <w:r>
          <w:rPr>
            <w:rFonts w:cs="Calibri" w:hint="cs"/>
            <w:sz w:val="28"/>
            <w:szCs w:val="28"/>
            <w:rtl/>
            <w:lang w:bidi="fa-IR"/>
          </w:rPr>
          <w:t>-</w:t>
        </w:r>
        <w:r w:rsidRPr="001A6E5F">
          <w:rPr>
            <w:rFonts w:cs="Calibri" w:hint="eastAsia"/>
            <w:sz w:val="18"/>
            <w:szCs w:val="18"/>
            <w:rtl/>
            <w:lang w:bidi="fa-IR"/>
            <w:rPrChange w:id="1061" w:author="Microsoft account" w:date="2025-09-16T12:09:00Z">
              <w:rPr>
                <w:rFonts w:cs="Calibri" w:hint="eastAsia"/>
                <w:sz w:val="28"/>
                <w:szCs w:val="28"/>
                <w:rtl/>
                <w:lang w:bidi="fa-IR"/>
              </w:rPr>
            </w:rPrChange>
          </w:rPr>
          <w:t>جمع</w:t>
        </w:r>
        <w:r w:rsidRPr="001A6E5F">
          <w:rPr>
            <w:rFonts w:cs="Calibri"/>
            <w:sz w:val="18"/>
            <w:szCs w:val="18"/>
            <w:rtl/>
            <w:lang w:bidi="fa-IR"/>
            <w:rPrChange w:id="10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3" w:author="Microsoft account" w:date="2025-09-16T12:09:00Z">
              <w:rPr>
                <w:rFonts w:cs="Calibri" w:hint="eastAsia"/>
                <w:sz w:val="28"/>
                <w:szCs w:val="28"/>
                <w:rtl/>
                <w:lang w:bidi="fa-IR"/>
              </w:rPr>
            </w:rPrChange>
          </w:rPr>
          <w:t>بند</w:t>
        </w:r>
        <w:r w:rsidRPr="001A6E5F">
          <w:rPr>
            <w:rFonts w:cs="Calibri" w:hint="cs"/>
            <w:sz w:val="18"/>
            <w:szCs w:val="18"/>
            <w:rtl/>
            <w:lang w:bidi="fa-IR"/>
            <w:rPrChange w:id="1064" w:author="Microsoft account" w:date="2025-09-16T12:09:00Z">
              <w:rPr>
                <w:rFonts w:cs="Calibri" w:hint="cs"/>
                <w:sz w:val="28"/>
                <w:szCs w:val="28"/>
                <w:rtl/>
                <w:lang w:bidi="fa-IR"/>
              </w:rPr>
            </w:rPrChange>
          </w:rPr>
          <w:t>ی</w:t>
        </w:r>
        <w:r w:rsidRPr="001A6E5F">
          <w:rPr>
            <w:rFonts w:cs="Calibri"/>
            <w:sz w:val="18"/>
            <w:szCs w:val="18"/>
            <w:rtl/>
            <w:lang w:bidi="fa-IR"/>
            <w:rPrChange w:id="1065"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66" w:author="Microsoft account" w:date="2025-09-16T12:08:00Z"/>
          <w:rFonts w:cs="Calibri"/>
          <w:sz w:val="18"/>
          <w:szCs w:val="18"/>
          <w:rtl/>
          <w:lang w:bidi="fa-IR"/>
          <w:rPrChange w:id="1067" w:author="Microsoft account" w:date="2025-09-16T12:09:00Z">
            <w:rPr>
              <w:ins w:id="1068" w:author="Microsoft account" w:date="2025-09-16T12:08:00Z"/>
              <w:rFonts w:cs="Calibri"/>
              <w:sz w:val="28"/>
              <w:szCs w:val="28"/>
              <w:rtl/>
              <w:lang w:bidi="fa-IR"/>
            </w:rPr>
          </w:rPrChange>
        </w:rPr>
        <w:pPrChange w:id="1069" w:author="Microsoft account" w:date="2025-09-16T12:08:00Z">
          <w:pPr>
            <w:spacing w:after="0" w:line="276" w:lineRule="auto"/>
          </w:pPr>
        </w:pPrChange>
      </w:pPr>
      <w:ins w:id="1070" w:author="Microsoft account" w:date="2025-09-16T12:08:00Z">
        <w:r w:rsidRPr="001A6E5F">
          <w:rPr>
            <w:rFonts w:cs="Calibri"/>
            <w:sz w:val="18"/>
            <w:szCs w:val="18"/>
            <w:rtl/>
            <w:lang w:bidi="fa-IR"/>
            <w:rPrChange w:id="1071" w:author="Microsoft account" w:date="2025-09-16T12:09:00Z">
              <w:rPr>
                <w:rFonts w:cs="Calibri"/>
                <w:sz w:val="28"/>
                <w:szCs w:val="28"/>
                <w:rtl/>
                <w:lang w:bidi="fa-IR"/>
              </w:rPr>
            </w:rPrChange>
          </w:rPr>
          <w:t>م</w:t>
        </w:r>
        <w:r w:rsidRPr="001A6E5F">
          <w:rPr>
            <w:rFonts w:cs="Calibri" w:hint="cs"/>
            <w:sz w:val="18"/>
            <w:szCs w:val="18"/>
            <w:rtl/>
            <w:lang w:bidi="fa-IR"/>
            <w:rPrChange w:id="1072" w:author="Microsoft account" w:date="2025-09-16T12:09:00Z">
              <w:rPr>
                <w:rFonts w:cs="Calibri" w:hint="cs"/>
                <w:sz w:val="28"/>
                <w:szCs w:val="28"/>
                <w:rtl/>
                <w:lang w:bidi="fa-IR"/>
              </w:rPr>
            </w:rPrChange>
          </w:rPr>
          <w:t>ی</w:t>
        </w:r>
        <w:r w:rsidRPr="001A6E5F">
          <w:rPr>
            <w:rFonts w:cs="Calibri" w:hint="eastAsia"/>
            <w:sz w:val="18"/>
            <w:szCs w:val="18"/>
            <w:rtl/>
            <w:lang w:bidi="fa-IR"/>
            <w:rPrChange w:id="1073" w:author="Microsoft account" w:date="2025-09-16T12:09:00Z">
              <w:rPr>
                <w:rFonts w:cs="Calibri" w:hint="eastAsia"/>
                <w:sz w:val="28"/>
                <w:szCs w:val="28"/>
                <w:rtl/>
                <w:lang w:bidi="fa-IR"/>
              </w:rPr>
            </w:rPrChange>
          </w:rPr>
          <w:t>شه</w:t>
        </w:r>
        <w:r w:rsidRPr="001A6E5F">
          <w:rPr>
            <w:rFonts w:cs="Calibri"/>
            <w:sz w:val="18"/>
            <w:szCs w:val="18"/>
            <w:rtl/>
            <w:lang w:bidi="fa-IR"/>
            <w:rPrChange w:id="107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5" w:author="Microsoft account" w:date="2025-09-16T12:09:00Z">
              <w:rPr>
                <w:rFonts w:cs="Calibri" w:hint="eastAsia"/>
                <w:sz w:val="28"/>
                <w:szCs w:val="28"/>
                <w:rtl/>
                <w:lang w:bidi="fa-IR"/>
              </w:rPr>
            </w:rPrChange>
          </w:rPr>
          <w:t>با</w:t>
        </w:r>
        <w:r w:rsidRPr="001A6E5F">
          <w:rPr>
            <w:rFonts w:cs="Calibri"/>
            <w:sz w:val="18"/>
            <w:szCs w:val="18"/>
            <w:rtl/>
            <w:lang w:bidi="fa-IR"/>
            <w:rPrChange w:id="10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7" w:author="Microsoft account" w:date="2025-09-16T12:09:00Z">
              <w:rPr>
                <w:rFonts w:cs="Calibri" w:hint="eastAsia"/>
                <w:sz w:val="28"/>
                <w:szCs w:val="28"/>
                <w:rtl/>
                <w:lang w:bidi="fa-IR"/>
              </w:rPr>
            </w:rPrChange>
          </w:rPr>
          <w:t>نوشتن</w:t>
        </w:r>
        <w:r w:rsidRPr="001A6E5F">
          <w:rPr>
            <w:rFonts w:cs="Calibri"/>
            <w:sz w:val="18"/>
            <w:szCs w:val="18"/>
            <w:rtl/>
            <w:lang w:bidi="fa-IR"/>
            <w:rPrChange w:id="10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9" w:author="Microsoft account" w:date="2025-09-16T12:09:00Z">
              <w:rPr>
                <w:rFonts w:cs="Calibri" w:hint="eastAsia"/>
                <w:sz w:val="28"/>
                <w:szCs w:val="28"/>
                <w:rtl/>
                <w:lang w:bidi="fa-IR"/>
              </w:rPr>
            </w:rPrChange>
          </w:rPr>
          <w:t>کد</w:t>
        </w:r>
        <w:r w:rsidRPr="001A6E5F">
          <w:rPr>
            <w:rFonts w:cs="Calibri"/>
            <w:sz w:val="18"/>
            <w:szCs w:val="18"/>
            <w:lang w:bidi="fa-IR"/>
            <w:rPrChange w:id="1080" w:author="Microsoft account" w:date="2025-09-16T12:09:00Z">
              <w:rPr>
                <w:rFonts w:cs="Calibri"/>
                <w:sz w:val="28"/>
                <w:szCs w:val="28"/>
                <w:lang w:bidi="fa-IR"/>
              </w:rPr>
            </w:rPrChange>
          </w:rPr>
          <w:t xml:space="preserve"> C </w:t>
        </w:r>
        <w:r w:rsidRPr="001A6E5F">
          <w:rPr>
            <w:rFonts w:cs="Calibri"/>
            <w:sz w:val="18"/>
            <w:szCs w:val="18"/>
            <w:rtl/>
            <w:lang w:bidi="fa-IR"/>
            <w:rPrChange w:id="1081"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82" w:author="Microsoft account" w:date="2025-09-16T12:09:00Z">
              <w:rPr>
                <w:rFonts w:cs="Calibri" w:hint="cs"/>
                <w:sz w:val="28"/>
                <w:szCs w:val="28"/>
                <w:rtl/>
                <w:lang w:bidi="fa-IR"/>
              </w:rPr>
            </w:rPrChange>
          </w:rPr>
          <w:t>ی</w:t>
        </w:r>
        <w:r w:rsidRPr="001A6E5F">
          <w:rPr>
            <w:rFonts w:cs="Calibri" w:hint="eastAsia"/>
            <w:sz w:val="18"/>
            <w:szCs w:val="18"/>
            <w:rtl/>
            <w:lang w:bidi="fa-IR"/>
            <w:rPrChange w:id="1083" w:author="Microsoft account" w:date="2025-09-16T12:09:00Z">
              <w:rPr>
                <w:rFonts w:cs="Calibri" w:hint="eastAsia"/>
                <w:sz w:val="28"/>
                <w:szCs w:val="28"/>
                <w:rtl/>
                <w:lang w:bidi="fa-IR"/>
              </w:rPr>
            </w:rPrChange>
          </w:rPr>
          <w:t>ه</w:t>
        </w:r>
        <w:r w:rsidRPr="001A6E5F">
          <w:rPr>
            <w:rFonts w:cs="Calibri"/>
            <w:sz w:val="18"/>
            <w:szCs w:val="18"/>
            <w:lang w:bidi="fa-IR"/>
            <w:rPrChange w:id="1084"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85"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86" w:author="Microsoft account" w:date="2025-09-16T12:09:00Z">
              <w:rPr>
                <w:rFonts w:cs="Calibri" w:hint="cs"/>
                <w:sz w:val="28"/>
                <w:szCs w:val="28"/>
                <w:rtl/>
                <w:lang w:bidi="fa-IR"/>
              </w:rPr>
            </w:rPrChange>
          </w:rPr>
          <w:t>ی</w:t>
        </w:r>
        <w:r w:rsidRPr="001A6E5F">
          <w:rPr>
            <w:rFonts w:cs="Calibri" w:hint="eastAsia"/>
            <w:sz w:val="18"/>
            <w:szCs w:val="18"/>
            <w:rtl/>
            <w:lang w:bidi="fa-IR"/>
            <w:rPrChange w:id="1087" w:author="Microsoft account" w:date="2025-09-16T12:09:00Z">
              <w:rPr>
                <w:rFonts w:cs="Calibri" w:hint="eastAsia"/>
                <w:sz w:val="28"/>
                <w:szCs w:val="28"/>
                <w:rtl/>
                <w:lang w:bidi="fa-IR"/>
              </w:rPr>
            </w:rPrChange>
          </w:rPr>
          <w:t>ماً</w:t>
        </w:r>
        <w:r w:rsidRPr="001A6E5F">
          <w:rPr>
            <w:rFonts w:cs="Calibri"/>
            <w:sz w:val="18"/>
            <w:szCs w:val="18"/>
            <w:rtl/>
            <w:lang w:bidi="fa-IR"/>
            <w:rPrChange w:id="108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9" w:author="Microsoft account" w:date="2025-09-16T12:09:00Z">
              <w:rPr>
                <w:rFonts w:cs="Calibri" w:hint="eastAsia"/>
                <w:sz w:val="28"/>
                <w:szCs w:val="28"/>
                <w:rtl/>
                <w:lang w:bidi="fa-IR"/>
              </w:rPr>
            </w:rPrChange>
          </w:rPr>
          <w:t>در</w:t>
        </w:r>
        <w:r w:rsidRPr="001A6E5F">
          <w:rPr>
            <w:rFonts w:cs="Calibri"/>
            <w:sz w:val="18"/>
            <w:szCs w:val="18"/>
            <w:rtl/>
            <w:lang w:bidi="fa-IR"/>
            <w:rPrChange w:id="109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1" w:author="Microsoft account" w:date="2025-09-16T12:09:00Z">
              <w:rPr>
                <w:rFonts w:cs="Calibri" w:hint="eastAsia"/>
                <w:sz w:val="28"/>
                <w:szCs w:val="28"/>
                <w:rtl/>
                <w:lang w:bidi="fa-IR"/>
              </w:rPr>
            </w:rPrChange>
          </w:rPr>
          <w:t>پا</w:t>
        </w:r>
        <w:r w:rsidRPr="001A6E5F">
          <w:rPr>
            <w:rFonts w:cs="Calibri" w:hint="cs"/>
            <w:sz w:val="18"/>
            <w:szCs w:val="18"/>
            <w:rtl/>
            <w:lang w:bidi="fa-IR"/>
            <w:rPrChange w:id="1092" w:author="Microsoft account" w:date="2025-09-16T12:09:00Z">
              <w:rPr>
                <w:rFonts w:cs="Calibri" w:hint="cs"/>
                <w:sz w:val="28"/>
                <w:szCs w:val="28"/>
                <w:rtl/>
                <w:lang w:bidi="fa-IR"/>
              </w:rPr>
            </w:rPrChange>
          </w:rPr>
          <w:t>ی</w:t>
        </w:r>
        <w:r w:rsidRPr="001A6E5F">
          <w:rPr>
            <w:rFonts w:cs="Calibri" w:hint="eastAsia"/>
            <w:sz w:val="18"/>
            <w:szCs w:val="18"/>
            <w:rtl/>
            <w:lang w:bidi="fa-IR"/>
            <w:rPrChange w:id="1093" w:author="Microsoft account" w:date="2025-09-16T12:09:00Z">
              <w:rPr>
                <w:rFonts w:cs="Calibri" w:hint="eastAsia"/>
                <w:sz w:val="28"/>
                <w:szCs w:val="28"/>
                <w:rtl/>
                <w:lang w:bidi="fa-IR"/>
              </w:rPr>
            </w:rPrChange>
          </w:rPr>
          <w:t>تون</w:t>
        </w:r>
        <w:r w:rsidRPr="001A6E5F">
          <w:rPr>
            <w:rFonts w:cs="Calibri"/>
            <w:sz w:val="18"/>
            <w:szCs w:val="18"/>
            <w:rtl/>
            <w:lang w:bidi="fa-IR"/>
            <w:rPrChange w:id="109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5" w:author="Microsoft account" w:date="2025-09-16T12:09:00Z">
              <w:rPr>
                <w:rFonts w:cs="Calibri" w:hint="eastAsia"/>
                <w:sz w:val="28"/>
                <w:szCs w:val="28"/>
                <w:rtl/>
                <w:lang w:bidi="fa-IR"/>
              </w:rPr>
            </w:rPrChange>
          </w:rPr>
          <w:t>استفاده</w:t>
        </w:r>
        <w:r w:rsidRPr="001A6E5F">
          <w:rPr>
            <w:rFonts w:cs="Calibri"/>
            <w:sz w:val="18"/>
            <w:szCs w:val="18"/>
            <w:rtl/>
            <w:lang w:bidi="fa-IR"/>
            <w:rPrChange w:id="109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کرد</w:t>
        </w:r>
        <w:r w:rsidRPr="001A6E5F">
          <w:rPr>
            <w:rFonts w:cs="Calibri"/>
            <w:sz w:val="18"/>
            <w:szCs w:val="18"/>
            <w:lang w:bidi="fa-IR"/>
            <w:rPrChange w:id="1098"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99" w:author="Microsoft account" w:date="2025-09-16T12:08:00Z"/>
          <w:rFonts w:cs="Calibri"/>
          <w:sz w:val="18"/>
          <w:szCs w:val="18"/>
          <w:rtl/>
          <w:lang w:bidi="fa-IR"/>
          <w:rPrChange w:id="1100" w:author="Microsoft account" w:date="2025-09-16T12:09:00Z">
            <w:rPr>
              <w:ins w:id="1101" w:author="Microsoft account" w:date="2025-09-16T12:08:00Z"/>
              <w:rFonts w:cs="Calibri"/>
              <w:sz w:val="28"/>
              <w:szCs w:val="28"/>
              <w:rtl/>
              <w:lang w:bidi="fa-IR"/>
            </w:rPr>
          </w:rPrChange>
        </w:rPr>
        <w:pPrChange w:id="1102" w:author="Microsoft account" w:date="2025-09-16T12:08:00Z">
          <w:pPr>
            <w:spacing w:after="0" w:line="276" w:lineRule="auto"/>
          </w:pPr>
        </w:pPrChange>
      </w:pPr>
      <w:ins w:id="1103" w:author="Microsoft account" w:date="2025-09-16T12:08:00Z">
        <w:r w:rsidRPr="001A6E5F">
          <w:rPr>
            <w:rFonts w:cs="Calibri"/>
            <w:sz w:val="18"/>
            <w:szCs w:val="18"/>
            <w:rtl/>
            <w:lang w:bidi="fa-IR"/>
            <w:rPrChange w:id="1104" w:author="Microsoft account" w:date="2025-09-16T12:09:00Z">
              <w:rPr>
                <w:rFonts w:cs="Calibri"/>
                <w:sz w:val="28"/>
                <w:szCs w:val="28"/>
                <w:rtl/>
                <w:lang w:bidi="fa-IR"/>
              </w:rPr>
            </w:rPrChange>
          </w:rPr>
          <w:t>ا</w:t>
        </w:r>
        <w:r w:rsidRPr="001A6E5F">
          <w:rPr>
            <w:rFonts w:cs="Calibri" w:hint="cs"/>
            <w:sz w:val="18"/>
            <w:szCs w:val="18"/>
            <w:rtl/>
            <w:lang w:bidi="fa-IR"/>
            <w:rPrChange w:id="1105" w:author="Microsoft account" w:date="2025-09-16T12:09:00Z">
              <w:rPr>
                <w:rFonts w:cs="Calibri" w:hint="cs"/>
                <w:sz w:val="28"/>
                <w:szCs w:val="28"/>
                <w:rtl/>
                <w:lang w:bidi="fa-IR"/>
              </w:rPr>
            </w:rPrChange>
          </w:rPr>
          <w:t>ی</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ن</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کار</w:t>
        </w:r>
        <w:r w:rsidRPr="001A6E5F">
          <w:rPr>
            <w:rFonts w:cs="Calibri"/>
            <w:sz w:val="18"/>
            <w:szCs w:val="18"/>
            <w:rtl/>
            <w:lang w:bidi="fa-IR"/>
            <w:rPrChange w:id="11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اجازه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م</w:t>
        </w:r>
        <w:r w:rsidRPr="001A6E5F">
          <w:rPr>
            <w:rFonts w:cs="Calibri" w:hint="cs"/>
            <w:sz w:val="18"/>
            <w:szCs w:val="18"/>
            <w:rtl/>
            <w:lang w:bidi="fa-IR"/>
            <w:rPrChange w:id="1113" w:author="Microsoft account" w:date="2025-09-16T12:09:00Z">
              <w:rPr>
                <w:rFonts w:cs="Calibri" w:hint="cs"/>
                <w:sz w:val="28"/>
                <w:szCs w:val="28"/>
                <w:rtl/>
                <w:lang w:bidi="fa-IR"/>
              </w:rPr>
            </w:rPrChange>
          </w:rPr>
          <w:t>ی</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ده</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17" w:author="Microsoft account" w:date="2025-09-16T12:09:00Z">
              <w:rPr>
                <w:rFonts w:cs="Calibri" w:hint="cs"/>
                <w:sz w:val="28"/>
                <w:szCs w:val="28"/>
                <w:rtl/>
                <w:lang w:bidi="fa-IR"/>
              </w:rPr>
            </w:rPrChange>
          </w:rPr>
          <w:t>ی</w:t>
        </w:r>
        <w:r w:rsidRPr="001A6E5F">
          <w:rPr>
            <w:rFonts w:cs="Calibri"/>
            <w:sz w:val="18"/>
            <w:szCs w:val="18"/>
            <w:rtl/>
            <w:lang w:bidi="fa-IR"/>
            <w:rPrChange w:id="11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20"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21" w:author="Microsoft account" w:date="2025-09-16T12:09:00Z">
              <w:rPr>
                <w:rFonts w:cs="Calibri" w:hint="eastAsia"/>
                <w:sz w:val="28"/>
                <w:szCs w:val="28"/>
                <w:rtl/>
                <w:lang w:bidi="fa-IR"/>
              </w:rPr>
            </w:rPrChange>
          </w:rPr>
          <w:t>سنگ</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ن،</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رو</w:t>
        </w:r>
        <w:r w:rsidRPr="001A6E5F">
          <w:rPr>
            <w:rFonts w:cs="Calibri"/>
            <w:sz w:val="18"/>
            <w:szCs w:val="18"/>
            <w:rtl/>
            <w:lang w:bidi="fa-IR"/>
            <w:rPrChange w:id="112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به</w:t>
        </w:r>
        <w:r w:rsidRPr="001A6E5F">
          <w:rPr>
            <w:rFonts w:cs="Calibri"/>
            <w:sz w:val="18"/>
            <w:szCs w:val="18"/>
            <w:lang w:bidi="fa-IR"/>
            <w:rPrChange w:id="1130" w:author="Microsoft account" w:date="2025-09-16T12:09:00Z">
              <w:rPr>
                <w:rFonts w:cs="Calibri"/>
                <w:sz w:val="28"/>
                <w:szCs w:val="28"/>
                <w:lang w:bidi="fa-IR"/>
              </w:rPr>
            </w:rPrChange>
          </w:rPr>
          <w:t xml:space="preserve"> C </w:t>
        </w:r>
        <w:r w:rsidRPr="001A6E5F">
          <w:rPr>
            <w:rFonts w:cs="Calibri"/>
            <w:sz w:val="18"/>
            <w:szCs w:val="18"/>
            <w:rtl/>
            <w:lang w:bidi="fa-IR"/>
            <w:rPrChange w:id="1131" w:author="Microsoft account" w:date="2025-09-16T12:09:00Z">
              <w:rPr>
                <w:rFonts w:cs="Calibri"/>
                <w:sz w:val="28"/>
                <w:szCs w:val="28"/>
                <w:rtl/>
                <w:lang w:bidi="fa-IR"/>
              </w:rPr>
            </w:rPrChange>
          </w:rPr>
          <w:t>بسپر</w:t>
        </w:r>
        <w:r w:rsidRPr="001A6E5F">
          <w:rPr>
            <w:rFonts w:cs="Calibri" w:hint="cs"/>
            <w:sz w:val="18"/>
            <w:szCs w:val="18"/>
            <w:rtl/>
            <w:lang w:bidi="fa-IR"/>
            <w:rPrChange w:id="1132" w:author="Microsoft account" w:date="2025-09-16T12:09:00Z">
              <w:rPr>
                <w:rFonts w:cs="Calibri" w:hint="cs"/>
                <w:sz w:val="28"/>
                <w:szCs w:val="28"/>
                <w:rtl/>
                <w:lang w:bidi="fa-IR"/>
              </w:rPr>
            </w:rPrChange>
          </w:rPr>
          <w:t>ی</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م</w:t>
        </w:r>
        <w:r w:rsidRPr="001A6E5F">
          <w:rPr>
            <w:rFonts w:cs="Calibri"/>
            <w:sz w:val="18"/>
            <w:szCs w:val="18"/>
            <w:rtl/>
            <w:lang w:bidi="fa-IR"/>
            <w:rPrChange w:id="11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5" w:author="Microsoft account" w:date="2025-09-16T12:09:00Z">
              <w:rPr>
                <w:rFonts w:cs="Calibri" w:hint="eastAsia"/>
                <w:sz w:val="28"/>
                <w:szCs w:val="28"/>
                <w:rtl/>
                <w:lang w:bidi="fa-IR"/>
              </w:rPr>
            </w:rPrChange>
          </w:rPr>
          <w:t>و</w:t>
        </w:r>
        <w:r w:rsidRPr="001A6E5F">
          <w:rPr>
            <w:rFonts w:cs="Calibri"/>
            <w:sz w:val="18"/>
            <w:szCs w:val="18"/>
            <w:rtl/>
            <w:lang w:bidi="fa-IR"/>
            <w:rPrChange w:id="11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بق</w:t>
        </w:r>
        <w:r w:rsidRPr="001A6E5F">
          <w:rPr>
            <w:rFonts w:cs="Calibri" w:hint="cs"/>
            <w:sz w:val="18"/>
            <w:szCs w:val="18"/>
            <w:rtl/>
            <w:lang w:bidi="fa-IR"/>
            <w:rPrChange w:id="1138" w:author="Microsoft account" w:date="2025-09-16T12:09:00Z">
              <w:rPr>
                <w:rFonts w:cs="Calibri" w:hint="cs"/>
                <w:sz w:val="28"/>
                <w:szCs w:val="28"/>
                <w:rtl/>
                <w:lang w:bidi="fa-IR"/>
              </w:rPr>
            </w:rPrChange>
          </w:rPr>
          <w:t>ی</w:t>
        </w:r>
        <w:r w:rsidRPr="001A6E5F">
          <w:rPr>
            <w:rFonts w:cs="Calibri" w:hint="eastAsia"/>
            <w:sz w:val="18"/>
            <w:szCs w:val="18"/>
            <w:rtl/>
            <w:lang w:bidi="fa-IR"/>
            <w:rPrChange w:id="1139" w:author="Microsoft account" w:date="2025-09-16T12:09:00Z">
              <w:rPr>
                <w:rFonts w:cs="Calibri" w:hint="eastAsia"/>
                <w:sz w:val="28"/>
                <w:szCs w:val="28"/>
                <w:rtl/>
                <w:lang w:bidi="fa-IR"/>
              </w:rPr>
            </w:rPrChange>
          </w:rPr>
          <w:t>ه</w:t>
        </w:r>
        <w:r w:rsidRPr="001A6E5F">
          <w:rPr>
            <w:rFonts w:cs="Calibri"/>
            <w:sz w:val="18"/>
            <w:szCs w:val="18"/>
            <w:rtl/>
            <w:lang w:bidi="fa-IR"/>
            <w:rPrChange w:id="114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1" w:author="Microsoft account" w:date="2025-09-16T12:09:00Z">
              <w:rPr>
                <w:rFonts w:cs="Calibri" w:hint="eastAsia"/>
                <w:sz w:val="28"/>
                <w:szCs w:val="28"/>
                <w:rtl/>
                <w:lang w:bidi="fa-IR"/>
              </w:rPr>
            </w:rPrChange>
          </w:rPr>
          <w:t>منطق</w:t>
        </w:r>
        <w:r w:rsidRPr="001A6E5F">
          <w:rPr>
            <w:rFonts w:cs="Calibri"/>
            <w:sz w:val="18"/>
            <w:szCs w:val="18"/>
            <w:rtl/>
            <w:lang w:bidi="fa-IR"/>
            <w:rPrChange w:id="114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رو</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با</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پا</w:t>
        </w:r>
        <w:r w:rsidRPr="001A6E5F">
          <w:rPr>
            <w:rFonts w:cs="Calibri" w:hint="cs"/>
            <w:sz w:val="18"/>
            <w:szCs w:val="18"/>
            <w:rtl/>
            <w:lang w:bidi="fa-IR"/>
            <w:rPrChange w:id="1148" w:author="Microsoft account" w:date="2025-09-16T12:09:00Z">
              <w:rPr>
                <w:rFonts w:cs="Calibri" w:hint="cs"/>
                <w:sz w:val="28"/>
                <w:szCs w:val="28"/>
                <w:rtl/>
                <w:lang w:bidi="fa-IR"/>
              </w:rPr>
            </w:rPrChange>
          </w:rPr>
          <w:t>ی</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تون</w:t>
        </w:r>
        <w:r w:rsidRPr="001A6E5F">
          <w:rPr>
            <w:rFonts w:cs="Calibri"/>
            <w:sz w:val="18"/>
            <w:szCs w:val="18"/>
            <w:rtl/>
            <w:lang w:bidi="fa-IR"/>
            <w:rPrChange w:id="115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بنو</w:t>
        </w:r>
        <w:r w:rsidRPr="001A6E5F">
          <w:rPr>
            <w:rFonts w:cs="Calibri" w:hint="cs"/>
            <w:sz w:val="18"/>
            <w:szCs w:val="18"/>
            <w:rtl/>
            <w:lang w:bidi="fa-IR"/>
            <w:rPrChange w:id="1152" w:author="Microsoft account" w:date="2025-09-16T12:09:00Z">
              <w:rPr>
                <w:rFonts w:cs="Calibri" w:hint="cs"/>
                <w:sz w:val="28"/>
                <w:szCs w:val="28"/>
                <w:rtl/>
                <w:lang w:bidi="fa-IR"/>
              </w:rPr>
            </w:rPrChange>
          </w:rPr>
          <w:t>ی</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س</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م</w:t>
        </w:r>
        <w:r w:rsidRPr="001A6E5F">
          <w:rPr>
            <w:rFonts w:cs="Calibri"/>
            <w:sz w:val="18"/>
            <w:szCs w:val="18"/>
            <w:lang w:bidi="fa-IR"/>
            <w:rPrChange w:id="1156"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57" w:author="Microsoft account" w:date="2025-09-16T12:08:00Z"/>
          <w:rFonts w:cs="Calibri"/>
          <w:sz w:val="18"/>
          <w:szCs w:val="18"/>
          <w:rtl/>
          <w:lang w:bidi="fa-IR"/>
          <w:rPrChange w:id="1158" w:author="Microsoft account" w:date="2025-09-16T12:09:00Z">
            <w:rPr>
              <w:ins w:id="1159" w:author="Microsoft account" w:date="2025-09-16T12:08:00Z"/>
              <w:rFonts w:cs="Calibri"/>
              <w:sz w:val="28"/>
              <w:szCs w:val="28"/>
              <w:rtl/>
              <w:lang w:bidi="fa-IR"/>
            </w:rPr>
          </w:rPrChange>
        </w:rPr>
        <w:pPrChange w:id="1160" w:author="Microsoft account" w:date="2025-09-16T12:09:00Z">
          <w:pPr>
            <w:bidi/>
            <w:spacing w:after="0" w:line="276" w:lineRule="auto"/>
            <w:jc w:val="both"/>
          </w:pPr>
        </w:pPrChange>
      </w:pPr>
      <w:ins w:id="1161" w:author="Microsoft account" w:date="2025-09-16T12:08:00Z">
        <w:r w:rsidRPr="001A6E5F">
          <w:rPr>
            <w:rFonts w:cs="Calibri"/>
            <w:sz w:val="18"/>
            <w:szCs w:val="18"/>
            <w:rtl/>
            <w:lang w:bidi="fa-IR"/>
            <w:rPrChange w:id="1162" w:author="Microsoft account" w:date="2025-09-16T12:09:00Z">
              <w:rPr>
                <w:rFonts w:cs="Calibri"/>
                <w:sz w:val="28"/>
                <w:szCs w:val="28"/>
                <w:rtl/>
                <w:lang w:bidi="fa-IR"/>
              </w:rPr>
            </w:rPrChange>
          </w:rPr>
          <w:t>ترک</w:t>
        </w:r>
        <w:r w:rsidRPr="001A6E5F">
          <w:rPr>
            <w:rFonts w:cs="Calibri" w:hint="cs"/>
            <w:sz w:val="18"/>
            <w:szCs w:val="18"/>
            <w:rtl/>
            <w:lang w:bidi="fa-IR"/>
            <w:rPrChange w:id="1163" w:author="Microsoft account" w:date="2025-09-16T12:09:00Z">
              <w:rPr>
                <w:rFonts w:cs="Calibri" w:hint="cs"/>
                <w:sz w:val="28"/>
                <w:szCs w:val="28"/>
                <w:rtl/>
                <w:lang w:bidi="fa-IR"/>
              </w:rPr>
            </w:rPrChange>
          </w:rPr>
          <w:t>ی</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ب</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sz w:val="18"/>
            <w:szCs w:val="18"/>
            <w:lang w:bidi="fa-IR"/>
            <w:rPrChange w:id="1166" w:author="Microsoft account" w:date="2025-09-16T12:09:00Z">
              <w:rPr>
                <w:rFonts w:cs="Calibri"/>
                <w:sz w:val="28"/>
                <w:szCs w:val="28"/>
                <w:lang w:bidi="fa-IR"/>
              </w:rPr>
            </w:rPrChange>
          </w:rPr>
          <w:t>C + Python</w:t>
        </w:r>
        <w:r w:rsidRPr="001A6E5F">
          <w:rPr>
            <w:rFonts w:cs="Calibri"/>
            <w:sz w:val="18"/>
            <w:szCs w:val="18"/>
            <w:rtl/>
            <w:lang w:bidi="fa-IR"/>
            <w:rPrChange w:id="1167"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ذاره</w:t>
        </w:r>
        <w:r w:rsidRPr="001A6E5F">
          <w:rPr>
            <w:rFonts w:cs="Calibri"/>
            <w:sz w:val="18"/>
            <w:szCs w:val="18"/>
            <w:rtl/>
            <w:lang w:bidi="fa-IR"/>
            <w:rPrChange w:id="1170" w:author="Microsoft account" w:date="2025-09-16T12:09:00Z">
              <w:rPr>
                <w:rFonts w:cs="Calibri"/>
                <w:sz w:val="28"/>
                <w:szCs w:val="28"/>
                <w:rtl/>
                <w:lang w:bidi="fa-IR"/>
              </w:rPr>
            </w:rPrChange>
          </w:rPr>
          <w:t xml:space="preserve"> هم به سطح </w:t>
        </w:r>
      </w:ins>
      <w:ins w:id="1171" w:author="Microsoft account" w:date="2025-09-16T12:09:00Z">
        <w:r w:rsidR="001A6E5F">
          <w:rPr>
            <w:rFonts w:cs="Calibri"/>
            <w:sz w:val="18"/>
            <w:szCs w:val="18"/>
            <w:lang w:bidi="fa-IR"/>
          </w:rPr>
          <w:t>low-level</w:t>
        </w:r>
      </w:ins>
      <w:ins w:id="1172" w:author="Microsoft account" w:date="2025-09-16T12:08:00Z">
        <w:r w:rsidRPr="001A6E5F">
          <w:rPr>
            <w:rFonts w:cs="Calibri"/>
            <w:sz w:val="18"/>
            <w:szCs w:val="18"/>
            <w:rtl/>
            <w:lang w:bidi="fa-IR"/>
            <w:rPrChange w:id="1173"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sz w:val="18"/>
            <w:szCs w:val="18"/>
            <w:rtl/>
            <w:lang w:bidi="fa-IR"/>
            <w:rPrChange w:id="1175"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76" w:author="Microsoft account" w:date="2025-09-16T12:09:00Z">
              <w:rPr>
                <w:rFonts w:cs="Calibri" w:hint="cs"/>
                <w:sz w:val="28"/>
                <w:szCs w:val="28"/>
                <w:rtl/>
                <w:lang w:bidi="fa-IR"/>
              </w:rPr>
            </w:rPrChange>
          </w:rPr>
          <w:t>ی</w:t>
        </w:r>
        <w:r w:rsidRPr="001A6E5F">
          <w:rPr>
            <w:rFonts w:cs="Calibri"/>
            <w:sz w:val="18"/>
            <w:szCs w:val="18"/>
            <w:rtl/>
            <w:lang w:bidi="fa-IR"/>
            <w:rPrChange w:id="1177"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78" w:author="Microsoft account" w:date="2025-09-16T12:09:00Z">
              <w:rPr>
                <w:rFonts w:cs="Calibri" w:hint="cs"/>
                <w:sz w:val="28"/>
                <w:szCs w:val="28"/>
                <w:rtl/>
                <w:lang w:bidi="fa-IR"/>
              </w:rPr>
            </w:rPrChange>
          </w:rPr>
          <w:t>ی</w:t>
        </w:r>
        <w:r w:rsidRPr="001A6E5F">
          <w:rPr>
            <w:rFonts w:cs="Calibri"/>
            <w:sz w:val="18"/>
            <w:szCs w:val="18"/>
            <w:rtl/>
            <w:lang w:bidi="fa-IR"/>
            <w:rPrChange w:id="1179" w:author="Microsoft account" w:date="2025-09-16T12:09:00Z">
              <w:rPr>
                <w:rFonts w:cs="Calibri"/>
                <w:sz w:val="28"/>
                <w:szCs w:val="28"/>
                <w:rtl/>
                <w:lang w:bidi="fa-IR"/>
              </w:rPr>
            </w:rPrChange>
          </w:rPr>
          <w:t xml:space="preserve"> و انعطاف </w:t>
        </w:r>
      </w:ins>
      <w:ins w:id="1180" w:author="Microsoft account" w:date="2025-09-16T12:09:00Z">
        <w:r w:rsidR="001A6E5F">
          <w:rPr>
            <w:rFonts w:cs="Calibri"/>
            <w:sz w:val="18"/>
            <w:szCs w:val="18"/>
            <w:lang w:bidi="fa-IR"/>
          </w:rPr>
          <w:t>high-level</w:t>
        </w:r>
      </w:ins>
      <w:ins w:id="1181" w:author="Microsoft account" w:date="2025-09-16T12:08:00Z">
        <w:r w:rsidRPr="001A6E5F">
          <w:rPr>
            <w:rFonts w:cs="Calibri"/>
            <w:sz w:val="18"/>
            <w:szCs w:val="18"/>
            <w:rtl/>
            <w:lang w:bidi="fa-IR"/>
            <w:rPrChange w:id="1182"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83" w:author="Microsoft account" w:date="2025-09-16T12:09:00Z">
              <w:rPr>
                <w:rFonts w:cs="Calibri" w:hint="cs"/>
                <w:sz w:val="28"/>
                <w:szCs w:val="28"/>
                <w:rtl/>
                <w:lang w:bidi="fa-IR"/>
              </w:rPr>
            </w:rPrChange>
          </w:rPr>
          <w:t>ی</w:t>
        </w:r>
        <w:r w:rsidRPr="001A6E5F">
          <w:rPr>
            <w:rFonts w:cs="Calibri"/>
            <w:sz w:val="18"/>
            <w:szCs w:val="18"/>
            <w:rtl/>
            <w:lang w:bidi="fa-IR"/>
            <w:rPrChange w:id="1184"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85" w:author="Microsoft account" w:date="2025-09-14T10:38:00Z"/>
          <w:rFonts w:cs="Calibri"/>
          <w:sz w:val="28"/>
          <w:szCs w:val="28"/>
          <w:rtl/>
          <w:lang w:bidi="fa-IR"/>
        </w:rPr>
        <w:pPrChange w:id="1186" w:author="Microsoft account" w:date="2025-09-16T12:08:00Z">
          <w:pPr>
            <w:bidi/>
            <w:spacing w:after="0" w:line="276" w:lineRule="auto"/>
            <w:jc w:val="both"/>
          </w:pPr>
        </w:pPrChange>
      </w:pPr>
      <w:ins w:id="1187"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88" w:author="Microsoft account" w:date="2025-09-14T10:39:00Z"/>
          <w:rFonts w:cs="Calibri"/>
          <w:sz w:val="28"/>
          <w:szCs w:val="28"/>
          <w:rtl/>
          <w:lang w:bidi="fa-IR"/>
        </w:rPr>
        <w:pPrChange w:id="1189"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90" w:author="Microsoft account" w:date="2025-09-14T10:44:00Z"/>
          <w:rFonts w:cs="Calibri"/>
          <w:sz w:val="28"/>
          <w:szCs w:val="28"/>
          <w:rtl/>
          <w:lang w:bidi="fa-IR"/>
        </w:rPr>
        <w:pPrChange w:id="1191" w:author="Microsoft account" w:date="2025-09-14T10:39:00Z">
          <w:pPr>
            <w:bidi/>
            <w:spacing w:after="0" w:line="276" w:lineRule="auto"/>
            <w:jc w:val="both"/>
          </w:pPr>
        </w:pPrChange>
      </w:pPr>
      <w:ins w:id="1192" w:author="Microsoft account" w:date="2025-09-14T10:39:00Z">
        <w:r>
          <w:rPr>
            <w:rFonts w:cs="Calibri" w:hint="cs"/>
            <w:sz w:val="28"/>
            <w:szCs w:val="28"/>
            <w:rtl/>
            <w:lang w:bidi="fa-IR"/>
          </w:rPr>
          <w:t>-</w:t>
        </w:r>
      </w:ins>
      <w:ins w:id="1193"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94"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95" w:author="Microsoft account" w:date="2025-09-14T10:44:00Z"/>
          <w:rFonts w:cs="Calibri"/>
          <w:sz w:val="28"/>
          <w:szCs w:val="28"/>
          <w:rtl/>
          <w:lang w:bidi="fa-IR"/>
        </w:rPr>
        <w:pPrChange w:id="119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97" w:author="Microsoft account" w:date="2025-09-14T11:03:00Z"/>
          <w:rFonts w:cs="Calibri"/>
          <w:sz w:val="28"/>
          <w:szCs w:val="28"/>
          <w:rtl/>
          <w:lang w:bidi="fa-IR"/>
        </w:rPr>
        <w:pPrChange w:id="1198" w:author="Microsoft account" w:date="2025-09-14T10:44:00Z">
          <w:pPr>
            <w:bidi/>
            <w:spacing w:after="0" w:line="276" w:lineRule="auto"/>
            <w:jc w:val="both"/>
          </w:pPr>
        </w:pPrChange>
      </w:pPr>
      <w:ins w:id="1199" w:author="Microsoft account" w:date="2025-09-14T10:44:00Z">
        <w:r>
          <w:rPr>
            <w:rFonts w:cs="Calibri" w:hint="cs"/>
            <w:sz w:val="28"/>
            <w:szCs w:val="28"/>
            <w:rtl/>
            <w:lang w:bidi="fa-IR"/>
          </w:rPr>
          <w:t>-</w:t>
        </w:r>
      </w:ins>
      <w:ins w:id="120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01" w:author="Microsoft account" w:date="2025-09-14T11:03:00Z"/>
          <w:rFonts w:cs="Calibri"/>
          <w:sz w:val="28"/>
          <w:szCs w:val="28"/>
          <w:rtl/>
          <w:lang w:bidi="fa-IR"/>
        </w:rPr>
        <w:pPrChange w:id="1202" w:author="Microsoft account" w:date="2025-09-14T11:03:00Z">
          <w:pPr>
            <w:bidi/>
            <w:spacing w:after="0" w:line="276" w:lineRule="auto"/>
            <w:jc w:val="both"/>
          </w:pPr>
        </w:pPrChange>
      </w:pPr>
      <w:ins w:id="1203" w:author="Microsoft account" w:date="2025-09-14T11:03:00Z">
        <w:r w:rsidRPr="009E446A">
          <w:rPr>
            <w:rFonts w:cs="Calibri"/>
            <w:noProof/>
            <w:sz w:val="28"/>
            <w:szCs w:val="28"/>
            <w:rPrChange w:id="120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05" w:author="Microsoft account" w:date="2025-09-14T11:03:00Z"/>
          <w:rFonts w:cs="Calibri"/>
          <w:sz w:val="28"/>
          <w:szCs w:val="28"/>
          <w:rtl/>
          <w:lang w:bidi="fa-IR"/>
        </w:rPr>
        <w:pPrChange w:id="120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07" w:author="Microsoft account" w:date="2025-09-14T11:33:00Z"/>
          <w:rFonts w:cs="Calibri"/>
          <w:sz w:val="28"/>
          <w:szCs w:val="28"/>
          <w:rtl/>
          <w:lang w:bidi="fa-IR"/>
        </w:rPr>
        <w:pPrChange w:id="1208" w:author="Microsoft account" w:date="2025-09-14T11:03:00Z">
          <w:pPr>
            <w:bidi/>
            <w:spacing w:after="0" w:line="276" w:lineRule="auto"/>
            <w:jc w:val="both"/>
          </w:pPr>
        </w:pPrChange>
      </w:pPr>
      <w:ins w:id="1209" w:author="Microsoft account" w:date="2025-09-14T11:03:00Z">
        <w:r>
          <w:rPr>
            <w:rFonts w:cs="Calibri" w:hint="cs"/>
            <w:sz w:val="28"/>
            <w:szCs w:val="28"/>
            <w:rtl/>
            <w:lang w:bidi="fa-IR"/>
          </w:rPr>
          <w:t>-</w:t>
        </w:r>
      </w:ins>
      <w:ins w:id="121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11" w:author="Microsoft account" w:date="2025-09-14T11:33:00Z"/>
          <w:rFonts w:cs="Calibri"/>
          <w:sz w:val="28"/>
          <w:szCs w:val="28"/>
          <w:rtl/>
          <w:lang w:bidi="fa-IR"/>
        </w:rPr>
        <w:pPrChange w:id="1212" w:author="Microsoft account" w:date="2025-09-14T11:33:00Z">
          <w:pPr>
            <w:bidi/>
            <w:spacing w:after="0" w:line="276" w:lineRule="auto"/>
            <w:jc w:val="both"/>
          </w:pPr>
        </w:pPrChange>
      </w:pPr>
      <w:ins w:id="1213" w:author="Microsoft account" w:date="2025-09-14T11:33:00Z">
        <w:r w:rsidRPr="00207BF5">
          <w:rPr>
            <w:rFonts w:cs="Calibri"/>
            <w:noProof/>
            <w:sz w:val="28"/>
            <w:szCs w:val="28"/>
            <w:rPrChange w:id="121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15" w:author="Microsoft account" w:date="2025-09-14T11:44:00Z"/>
          <w:rFonts w:cs="Calibri"/>
          <w:sz w:val="28"/>
          <w:szCs w:val="28"/>
          <w:rtl/>
          <w:lang w:bidi="fa-IR"/>
        </w:rPr>
        <w:pPrChange w:id="1216" w:author="Microsoft account" w:date="2025-09-14T11:33:00Z">
          <w:pPr>
            <w:bidi/>
            <w:spacing w:after="0" w:line="276" w:lineRule="auto"/>
            <w:jc w:val="both"/>
          </w:pPr>
        </w:pPrChange>
      </w:pPr>
      <w:ins w:id="121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1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1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20" w:author="Microsoft account" w:date="2025-09-14T11:44:00Z"/>
          <w:rFonts w:cs="Calibri"/>
          <w:sz w:val="28"/>
          <w:szCs w:val="28"/>
          <w:rtl/>
          <w:lang w:bidi="fa-IR"/>
        </w:rPr>
        <w:pPrChange w:id="1221"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22" w:author="Microsoft account" w:date="2025-09-14T11:45:00Z"/>
          <w:rFonts w:cs="Calibri"/>
          <w:sz w:val="28"/>
          <w:szCs w:val="28"/>
          <w:rtl/>
          <w:lang w:bidi="fa-IR"/>
        </w:rPr>
        <w:pPrChange w:id="1223" w:author="Microsoft account" w:date="2025-09-14T11:44:00Z">
          <w:pPr>
            <w:bidi/>
            <w:spacing w:after="0" w:line="276" w:lineRule="auto"/>
            <w:jc w:val="both"/>
          </w:pPr>
        </w:pPrChange>
      </w:pPr>
      <w:ins w:id="1224"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25"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26" w:author="Microsoft account" w:date="2025-09-14T11:44:00Z"/>
          <w:rFonts w:cs="Calibri"/>
          <w:sz w:val="18"/>
          <w:szCs w:val="18"/>
          <w:rtl/>
          <w:lang w:bidi="fa-IR"/>
          <w:rPrChange w:id="1227" w:author="Microsoft account" w:date="2025-09-14T11:47:00Z">
            <w:rPr>
              <w:ins w:id="1228" w:author="Microsoft account" w:date="2025-09-14T11:44:00Z"/>
              <w:rFonts w:cs="Calibri"/>
              <w:sz w:val="28"/>
              <w:szCs w:val="28"/>
              <w:rtl/>
              <w:lang w:bidi="fa-IR"/>
            </w:rPr>
          </w:rPrChange>
        </w:rPr>
        <w:pPrChange w:id="1229" w:author="Microsoft account" w:date="2025-09-14T11:45:00Z">
          <w:pPr>
            <w:bidi/>
            <w:spacing w:after="0" w:line="276" w:lineRule="auto"/>
            <w:jc w:val="both"/>
          </w:pPr>
        </w:pPrChange>
      </w:pPr>
      <w:ins w:id="1230" w:author="Microsoft account" w:date="2025-09-14T11:45:00Z">
        <w:r>
          <w:rPr>
            <w:rFonts w:cs="Calibri"/>
            <w:sz w:val="28"/>
            <w:szCs w:val="28"/>
            <w:rtl/>
            <w:lang w:bidi="fa-IR"/>
          </w:rPr>
          <w:tab/>
        </w:r>
        <w:r w:rsidRPr="007E5D18">
          <w:rPr>
            <w:rFonts w:cs="Calibri" w:hint="eastAsia"/>
            <w:sz w:val="18"/>
            <w:szCs w:val="18"/>
            <w:rtl/>
            <w:lang w:bidi="fa-IR"/>
            <w:rPrChange w:id="1231" w:author="Microsoft account" w:date="2025-09-14T11:47:00Z">
              <w:rPr>
                <w:rFonts w:cs="Calibri" w:hint="eastAsia"/>
                <w:sz w:val="28"/>
                <w:szCs w:val="28"/>
                <w:rtl/>
                <w:lang w:bidi="fa-IR"/>
              </w:rPr>
            </w:rPrChange>
          </w:rPr>
          <w:t>عرفان</w:t>
        </w:r>
        <w:r w:rsidRPr="007E5D18">
          <w:rPr>
            <w:rFonts w:cs="Calibri"/>
            <w:sz w:val="18"/>
            <w:szCs w:val="18"/>
            <w:rtl/>
            <w:lang w:bidi="fa-IR"/>
            <w:rPrChange w:id="1232"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33" w:author="Microsoft account" w:date="2025-09-14T11:45:00Z"/>
          <w:rFonts w:cs="Calibri"/>
          <w:sz w:val="18"/>
          <w:szCs w:val="18"/>
          <w:lang w:bidi="fa-IR"/>
          <w:rPrChange w:id="1234" w:author="Microsoft account" w:date="2025-09-14T11:47:00Z">
            <w:rPr>
              <w:ins w:id="1235" w:author="Microsoft account" w:date="2025-09-14T11:45:00Z"/>
              <w:rFonts w:cs="Calibri"/>
              <w:sz w:val="28"/>
              <w:szCs w:val="28"/>
              <w:lang w:bidi="fa-IR"/>
            </w:rPr>
          </w:rPrChange>
        </w:rPr>
        <w:pPrChange w:id="1236" w:author="Microsoft account" w:date="2025-09-14T11:45:00Z">
          <w:pPr>
            <w:bidi/>
            <w:spacing w:after="0" w:line="276" w:lineRule="auto"/>
            <w:jc w:val="both"/>
          </w:pPr>
        </w:pPrChange>
      </w:pPr>
      <w:ins w:id="1237" w:author="Microsoft account" w:date="2025-09-14T11:44:00Z">
        <w:r w:rsidRPr="007E5D18">
          <w:rPr>
            <w:rFonts w:cs="Calibri"/>
            <w:sz w:val="18"/>
            <w:szCs w:val="18"/>
            <w:rtl/>
            <w:lang w:bidi="fa-IR"/>
            <w:rPrChange w:id="1238" w:author="Microsoft account" w:date="2025-09-14T11:47:00Z">
              <w:rPr>
                <w:rFonts w:cs="Calibri"/>
                <w:sz w:val="28"/>
                <w:szCs w:val="28"/>
                <w:rtl/>
                <w:lang w:bidi="fa-IR"/>
              </w:rPr>
            </w:rPrChange>
          </w:rPr>
          <w:tab/>
        </w:r>
      </w:ins>
      <w:ins w:id="1239" w:author="Microsoft account" w:date="2025-09-14T11:45:00Z">
        <w:r w:rsidRPr="007E5D18">
          <w:rPr>
            <w:rFonts w:cs="Calibri"/>
            <w:sz w:val="18"/>
            <w:szCs w:val="18"/>
            <w:rtl/>
            <w:lang w:bidi="fa-IR"/>
            <w:rPrChange w:id="1240" w:author="Microsoft account" w:date="2025-09-14T11:47:00Z">
              <w:rPr>
                <w:rFonts w:cs="Calibri"/>
                <w:sz w:val="28"/>
                <w:szCs w:val="28"/>
                <w:rtl/>
                <w:lang w:bidi="fa-IR"/>
              </w:rPr>
            </w:rPrChange>
          </w:rPr>
          <w:tab/>
          <w:t>قبل از ا</w:t>
        </w:r>
        <w:r w:rsidRPr="007E5D18">
          <w:rPr>
            <w:rFonts w:cs="Calibri" w:hint="cs"/>
            <w:sz w:val="18"/>
            <w:szCs w:val="18"/>
            <w:rtl/>
            <w:lang w:bidi="fa-IR"/>
            <w:rPrChange w:id="1241" w:author="Microsoft account" w:date="2025-09-14T11:47:00Z">
              <w:rPr>
                <w:rFonts w:cs="Calibri" w:hint="cs"/>
                <w:sz w:val="28"/>
                <w:szCs w:val="28"/>
                <w:rtl/>
                <w:lang w:bidi="fa-IR"/>
              </w:rPr>
            </w:rPrChange>
          </w:rPr>
          <w:t>ی</w:t>
        </w:r>
        <w:r w:rsidRPr="007E5D18">
          <w:rPr>
            <w:rFonts w:cs="Calibri" w:hint="eastAsia"/>
            <w:sz w:val="18"/>
            <w:szCs w:val="18"/>
            <w:rtl/>
            <w:lang w:bidi="fa-IR"/>
            <w:rPrChange w:id="1242" w:author="Microsoft account" w:date="2025-09-14T11:47:00Z">
              <w:rPr>
                <w:rFonts w:cs="Calibri" w:hint="eastAsia"/>
                <w:sz w:val="28"/>
                <w:szCs w:val="28"/>
                <w:rtl/>
                <w:lang w:bidi="fa-IR"/>
              </w:rPr>
            </w:rPrChange>
          </w:rPr>
          <w:t>نکه</w:t>
        </w:r>
        <w:r w:rsidRPr="007E5D18">
          <w:rPr>
            <w:rFonts w:cs="Calibri"/>
            <w:sz w:val="18"/>
            <w:szCs w:val="18"/>
            <w:rtl/>
            <w:lang w:bidi="fa-IR"/>
            <w:rPrChange w:id="1243"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44" w:author="Microsoft account" w:date="2025-09-14T11:47:00Z">
              <w:rPr>
                <w:rFonts w:cs="Calibri" w:hint="cs"/>
                <w:sz w:val="28"/>
                <w:szCs w:val="28"/>
                <w:rtl/>
                <w:lang w:bidi="fa-IR"/>
              </w:rPr>
            </w:rPrChange>
          </w:rPr>
          <w:t>ی</w:t>
        </w:r>
        <w:r w:rsidRPr="007E5D18">
          <w:rPr>
            <w:rFonts w:cs="Calibri" w:hint="eastAsia"/>
            <w:sz w:val="18"/>
            <w:szCs w:val="18"/>
            <w:rtl/>
            <w:lang w:bidi="fa-IR"/>
            <w:rPrChange w:id="1245" w:author="Microsoft account" w:date="2025-09-14T11:47:00Z">
              <w:rPr>
                <w:rFonts w:cs="Calibri" w:hint="eastAsia"/>
                <w:sz w:val="28"/>
                <w:szCs w:val="28"/>
                <w:rtl/>
                <w:lang w:bidi="fa-IR"/>
              </w:rPr>
            </w:rPrChange>
          </w:rPr>
          <w:t>ن</w:t>
        </w:r>
        <w:r w:rsidRPr="007E5D18">
          <w:rPr>
            <w:rFonts w:cs="Calibri"/>
            <w:sz w:val="18"/>
            <w:szCs w:val="18"/>
            <w:rtl/>
            <w:lang w:bidi="fa-IR"/>
            <w:rPrChange w:id="1246" w:author="Microsoft account" w:date="2025-09-14T11:47:00Z">
              <w:rPr>
                <w:rFonts w:cs="Calibri"/>
                <w:sz w:val="28"/>
                <w:szCs w:val="28"/>
                <w:rtl/>
                <w:lang w:bidi="fa-IR"/>
              </w:rPr>
            </w:rPrChange>
          </w:rPr>
          <w:t xml:space="preserve"> </w:t>
        </w:r>
        <w:r w:rsidRPr="007E5D18">
          <w:rPr>
            <w:rFonts w:cs="Calibri"/>
            <w:sz w:val="18"/>
            <w:szCs w:val="18"/>
            <w:lang w:bidi="fa-IR"/>
            <w:rPrChange w:id="1247"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48" w:author="Microsoft account" w:date="2025-09-14T11:45:00Z"/>
          <w:rFonts w:cs="Calibri"/>
          <w:sz w:val="18"/>
          <w:szCs w:val="18"/>
          <w:lang w:bidi="fa-IR"/>
          <w:rPrChange w:id="1249" w:author="Microsoft account" w:date="2025-09-14T11:47:00Z">
            <w:rPr>
              <w:ins w:id="1250" w:author="Microsoft account" w:date="2025-09-14T11:45:00Z"/>
              <w:rFonts w:cs="Calibri"/>
              <w:sz w:val="28"/>
              <w:szCs w:val="28"/>
              <w:lang w:bidi="fa-IR"/>
            </w:rPr>
          </w:rPrChange>
        </w:rPr>
        <w:pPrChange w:id="1251" w:author="Microsoft account" w:date="2025-09-14T11:45:00Z">
          <w:pPr>
            <w:bidi/>
            <w:spacing w:after="0" w:line="276" w:lineRule="auto"/>
            <w:jc w:val="both"/>
          </w:pPr>
        </w:pPrChange>
      </w:pPr>
      <w:ins w:id="1252" w:author="Microsoft account" w:date="2025-09-14T11:45:00Z">
        <w:r w:rsidRPr="007E5D18">
          <w:rPr>
            <w:rFonts w:cs="Calibri" w:hint="cs"/>
            <w:sz w:val="18"/>
            <w:szCs w:val="18"/>
            <w:rtl/>
            <w:lang w:bidi="fa-IR"/>
            <w:rPrChange w:id="1253" w:author="Microsoft account" w:date="2025-09-14T11:47:00Z">
              <w:rPr>
                <w:rFonts w:cs="Calibri" w:hint="cs"/>
                <w:sz w:val="28"/>
                <w:szCs w:val="28"/>
                <w:rtl/>
                <w:lang w:bidi="fa-IR"/>
              </w:rPr>
            </w:rPrChange>
          </w:rPr>
          <w:t>ی</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ه</w:t>
        </w:r>
        <w:r w:rsidRPr="007E5D18">
          <w:rPr>
            <w:rFonts w:cs="Calibri"/>
            <w:sz w:val="18"/>
            <w:szCs w:val="18"/>
            <w:rtl/>
            <w:lang w:bidi="fa-IR"/>
            <w:rPrChange w:id="1255" w:author="Microsoft account" w:date="2025-09-14T11:47:00Z">
              <w:rPr>
                <w:rFonts w:cs="Calibri"/>
                <w:sz w:val="28"/>
                <w:szCs w:val="28"/>
                <w:rtl/>
                <w:lang w:bidi="fa-IR"/>
              </w:rPr>
            </w:rPrChange>
          </w:rPr>
          <w:t xml:space="preserve"> </w:t>
        </w:r>
        <w:r w:rsidRPr="007E5D18">
          <w:rPr>
            <w:rFonts w:cs="Calibri"/>
            <w:sz w:val="18"/>
            <w:szCs w:val="18"/>
            <w:lang w:bidi="fa-IR"/>
            <w:rPrChange w:id="1256" w:author="Microsoft account" w:date="2025-09-14T11:47:00Z">
              <w:rPr>
                <w:rFonts w:cs="Calibri"/>
                <w:sz w:val="28"/>
                <w:szCs w:val="28"/>
                <w:lang w:bidi="fa-IR"/>
              </w:rPr>
            </w:rPrChange>
          </w:rPr>
          <w:t>built-in</w:t>
        </w:r>
        <w:r w:rsidRPr="007E5D18">
          <w:rPr>
            <w:rFonts w:cs="Calibri"/>
            <w:sz w:val="18"/>
            <w:szCs w:val="18"/>
            <w:rtl/>
            <w:lang w:bidi="fa-IR"/>
            <w:rPrChange w:id="1257"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58" w:author="Microsoft account" w:date="2025-09-14T11:47:00Z">
              <w:rPr>
                <w:rFonts w:cs="Calibri" w:hint="cs"/>
                <w:sz w:val="28"/>
                <w:szCs w:val="28"/>
                <w:rtl/>
                <w:lang w:bidi="fa-IR"/>
              </w:rPr>
            </w:rPrChange>
          </w:rPr>
          <w:t>ی</w:t>
        </w:r>
        <w:r w:rsidRPr="007E5D18">
          <w:rPr>
            <w:rFonts w:cs="Calibri" w:hint="eastAsia"/>
            <w:sz w:val="18"/>
            <w:szCs w:val="18"/>
            <w:rtl/>
            <w:lang w:bidi="fa-IR"/>
            <w:rPrChange w:id="1259" w:author="Microsoft account" w:date="2025-09-14T11:47:00Z">
              <w:rPr>
                <w:rFonts w:cs="Calibri" w:hint="eastAsia"/>
                <w:sz w:val="28"/>
                <w:szCs w:val="28"/>
                <w:rtl/>
                <w:lang w:bidi="fa-IR"/>
              </w:rPr>
            </w:rPrChange>
          </w:rPr>
          <w:t>نجا</w:t>
        </w:r>
        <w:r w:rsidRPr="007E5D18">
          <w:rPr>
            <w:rFonts w:cs="Calibri"/>
            <w:sz w:val="18"/>
            <w:szCs w:val="18"/>
            <w:rtl/>
            <w:lang w:bidi="fa-IR"/>
            <w:rPrChange w:id="1260"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61" w:author="Microsoft account" w:date="2025-09-14T11:47:00Z">
              <w:rPr>
                <w:rFonts w:cs="Calibri" w:hint="cs"/>
                <w:sz w:val="28"/>
                <w:szCs w:val="28"/>
                <w:rtl/>
                <w:lang w:bidi="fa-IR"/>
              </w:rPr>
            </w:rPrChange>
          </w:rPr>
          <w:t>ی</w:t>
        </w:r>
        <w:r w:rsidRPr="007E5D18">
          <w:rPr>
            <w:rFonts w:cs="Calibri" w:hint="eastAsia"/>
            <w:sz w:val="18"/>
            <w:szCs w:val="18"/>
            <w:rtl/>
            <w:lang w:bidi="fa-IR"/>
            <w:rPrChange w:id="1262" w:author="Microsoft account" w:date="2025-09-14T11:47:00Z">
              <w:rPr>
                <w:rFonts w:cs="Calibri" w:hint="eastAsia"/>
                <w:sz w:val="28"/>
                <w:szCs w:val="28"/>
                <w:rtl/>
                <w:lang w:bidi="fa-IR"/>
              </w:rPr>
            </w:rPrChange>
          </w:rPr>
          <w:t>ار</w:t>
        </w:r>
        <w:r w:rsidRPr="007E5D18">
          <w:rPr>
            <w:rFonts w:cs="Calibri"/>
            <w:sz w:val="18"/>
            <w:szCs w:val="18"/>
            <w:rtl/>
            <w:lang w:bidi="fa-IR"/>
            <w:rPrChange w:id="1263"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64" w:author="Microsoft account" w:date="2025-09-14T11:45:00Z"/>
          <w:rFonts w:cs="Calibri"/>
          <w:sz w:val="18"/>
          <w:szCs w:val="18"/>
          <w:lang w:bidi="fa-IR"/>
          <w:rPrChange w:id="1265" w:author="Microsoft account" w:date="2025-09-14T11:47:00Z">
            <w:rPr>
              <w:ins w:id="1266" w:author="Microsoft account" w:date="2025-09-14T11:45:00Z"/>
              <w:rFonts w:cs="Calibri"/>
              <w:sz w:val="28"/>
              <w:szCs w:val="28"/>
              <w:lang w:bidi="fa-IR"/>
            </w:rPr>
          </w:rPrChange>
        </w:rPr>
        <w:pPrChange w:id="1267" w:author="Microsoft account" w:date="2025-09-14T11:45:00Z">
          <w:pPr>
            <w:bidi/>
            <w:spacing w:after="0" w:line="276" w:lineRule="auto"/>
            <w:jc w:val="both"/>
          </w:pPr>
        </w:pPrChange>
      </w:pPr>
      <w:ins w:id="1268" w:author="Microsoft account" w:date="2025-09-14T11:45:00Z">
        <w:r w:rsidRPr="007E5D18">
          <w:rPr>
            <w:rFonts w:cs="Calibri"/>
            <w:sz w:val="18"/>
            <w:szCs w:val="18"/>
            <w:rtl/>
            <w:lang w:bidi="fa-IR"/>
            <w:rPrChange w:id="1269" w:author="Microsoft account" w:date="2025-09-14T11:47:00Z">
              <w:rPr>
                <w:rFonts w:cs="Calibri"/>
                <w:sz w:val="28"/>
                <w:szCs w:val="28"/>
                <w:rtl/>
                <w:lang w:bidi="fa-IR"/>
              </w:rPr>
            </w:rPrChange>
          </w:rPr>
          <w:t>سوالم ا</w:t>
        </w:r>
        <w:r w:rsidRPr="007E5D18">
          <w:rPr>
            <w:rFonts w:cs="Calibri" w:hint="cs"/>
            <w:sz w:val="18"/>
            <w:szCs w:val="18"/>
            <w:rtl/>
            <w:lang w:bidi="fa-IR"/>
            <w:rPrChange w:id="1270" w:author="Microsoft account" w:date="2025-09-14T11:47:00Z">
              <w:rPr>
                <w:rFonts w:cs="Calibri" w:hint="cs"/>
                <w:sz w:val="28"/>
                <w:szCs w:val="28"/>
                <w:rtl/>
                <w:lang w:bidi="fa-IR"/>
              </w:rPr>
            </w:rPrChange>
          </w:rPr>
          <w:t>ی</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نه</w:t>
        </w:r>
        <w:r w:rsidRPr="007E5D18">
          <w:rPr>
            <w:rFonts w:cs="Calibri"/>
            <w:sz w:val="18"/>
            <w:szCs w:val="18"/>
            <w:rtl/>
            <w:lang w:bidi="fa-IR"/>
            <w:rPrChange w:id="12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که</w:t>
        </w:r>
        <w:r w:rsidRPr="007E5D18">
          <w:rPr>
            <w:rFonts w:cs="Calibri"/>
            <w:sz w:val="18"/>
            <w:szCs w:val="18"/>
            <w:rtl/>
            <w:lang w:bidi="fa-IR"/>
            <w:rPrChange w:id="12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5" w:author="Microsoft account" w:date="2025-09-14T11:47:00Z">
              <w:rPr>
                <w:rFonts w:cs="Calibri" w:hint="eastAsia"/>
                <w:sz w:val="28"/>
                <w:szCs w:val="28"/>
                <w:rtl/>
                <w:lang w:bidi="fa-IR"/>
              </w:rPr>
            </w:rPrChange>
          </w:rPr>
          <w:t>اولا</w:t>
        </w:r>
        <w:r w:rsidRPr="007E5D18">
          <w:rPr>
            <w:rFonts w:cs="Calibri"/>
            <w:sz w:val="18"/>
            <w:szCs w:val="18"/>
            <w:rtl/>
            <w:lang w:bidi="fa-IR"/>
            <w:rPrChange w:id="127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7" w:author="Microsoft account" w:date="2025-09-14T11:47:00Z">
              <w:rPr>
                <w:rFonts w:cs="Calibri" w:hint="eastAsia"/>
                <w:sz w:val="28"/>
                <w:szCs w:val="28"/>
                <w:rtl/>
                <w:lang w:bidi="fa-IR"/>
              </w:rPr>
            </w:rPrChange>
          </w:rPr>
          <w:t>به</w:t>
        </w:r>
        <w:r w:rsidRPr="007E5D18">
          <w:rPr>
            <w:rFonts w:cs="Calibri"/>
            <w:sz w:val="18"/>
            <w:szCs w:val="18"/>
            <w:rtl/>
            <w:lang w:bidi="fa-IR"/>
            <w:rPrChange w:id="12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9" w:author="Microsoft account" w:date="2025-09-14T11:47:00Z">
              <w:rPr>
                <w:rFonts w:cs="Calibri" w:hint="eastAsia"/>
                <w:sz w:val="28"/>
                <w:szCs w:val="28"/>
                <w:rtl/>
                <w:lang w:bidi="fa-IR"/>
              </w:rPr>
            </w:rPrChange>
          </w:rPr>
          <w:t>ا</w:t>
        </w:r>
        <w:r w:rsidRPr="007E5D18">
          <w:rPr>
            <w:rFonts w:cs="Calibri" w:hint="cs"/>
            <w:sz w:val="18"/>
            <w:szCs w:val="18"/>
            <w:rtl/>
            <w:lang w:bidi="fa-IR"/>
            <w:rPrChange w:id="1280" w:author="Microsoft account" w:date="2025-09-14T11:47:00Z">
              <w:rPr>
                <w:rFonts w:cs="Calibri" w:hint="cs"/>
                <w:sz w:val="28"/>
                <w:szCs w:val="28"/>
                <w:rtl/>
                <w:lang w:bidi="fa-IR"/>
              </w:rPr>
            </w:rPrChange>
          </w:rPr>
          <w:t>ی</w:t>
        </w:r>
        <w:r w:rsidRPr="007E5D18">
          <w:rPr>
            <w:rFonts w:cs="Calibri" w:hint="eastAsia"/>
            <w:sz w:val="18"/>
            <w:szCs w:val="18"/>
            <w:rtl/>
            <w:lang w:bidi="fa-IR"/>
            <w:rPrChange w:id="1281" w:author="Microsoft account" w:date="2025-09-14T11:47:00Z">
              <w:rPr>
                <w:rFonts w:cs="Calibri" w:hint="eastAsia"/>
                <w:sz w:val="28"/>
                <w:szCs w:val="28"/>
                <w:rtl/>
                <w:lang w:bidi="fa-IR"/>
              </w:rPr>
            </w:rPrChange>
          </w:rPr>
          <w:t>ن</w:t>
        </w:r>
        <w:r w:rsidRPr="007E5D18">
          <w:rPr>
            <w:rFonts w:cs="Calibri"/>
            <w:sz w:val="18"/>
            <w:szCs w:val="18"/>
            <w:rtl/>
            <w:lang w:bidi="fa-IR"/>
            <w:rPrChange w:id="128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3" w:author="Microsoft account" w:date="2025-09-14T11:47:00Z">
              <w:rPr>
                <w:rFonts w:cs="Calibri" w:hint="eastAsia"/>
                <w:sz w:val="28"/>
                <w:szCs w:val="28"/>
                <w:rtl/>
                <w:lang w:bidi="fa-IR"/>
              </w:rPr>
            </w:rPrChange>
          </w:rPr>
          <w:t>ت</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پ</w:t>
        </w:r>
        <w:r w:rsidRPr="007E5D18">
          <w:rPr>
            <w:rFonts w:cs="Calibri"/>
            <w:sz w:val="18"/>
            <w:szCs w:val="18"/>
            <w:rtl/>
            <w:lang w:bidi="fa-IR"/>
            <w:rPrChange w:id="128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از</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9" w:author="Microsoft account" w:date="2025-09-14T11:47:00Z">
              <w:rPr>
                <w:rFonts w:cs="Calibri" w:hint="eastAsia"/>
                <w:sz w:val="28"/>
                <w:szCs w:val="28"/>
                <w:rtl/>
                <w:lang w:bidi="fa-IR"/>
              </w:rPr>
            </w:rPrChange>
          </w:rPr>
          <w:t>فانکشن</w:t>
        </w:r>
        <w:r w:rsidRPr="007E5D18">
          <w:rPr>
            <w:rFonts w:cs="Calibri"/>
            <w:sz w:val="18"/>
            <w:szCs w:val="18"/>
            <w:rtl/>
            <w:lang w:bidi="fa-IR"/>
            <w:rPrChange w:id="129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ها</w:t>
        </w:r>
        <w:r w:rsidRPr="007E5D18">
          <w:rPr>
            <w:rFonts w:cs="Calibri"/>
            <w:sz w:val="18"/>
            <w:szCs w:val="18"/>
            <w:rtl/>
            <w:lang w:bidi="fa-IR"/>
            <w:rPrChange w:id="129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چ</w:t>
        </w:r>
        <w:r w:rsidRPr="007E5D18">
          <w:rPr>
            <w:rFonts w:cs="Calibri" w:hint="cs"/>
            <w:sz w:val="18"/>
            <w:szCs w:val="18"/>
            <w:rtl/>
            <w:lang w:bidi="fa-IR"/>
            <w:rPrChange w:id="1294" w:author="Microsoft account" w:date="2025-09-14T11:47:00Z">
              <w:rPr>
                <w:rFonts w:cs="Calibri" w:hint="cs"/>
                <w:sz w:val="28"/>
                <w:szCs w:val="28"/>
                <w:rtl/>
                <w:lang w:bidi="fa-IR"/>
              </w:rPr>
            </w:rPrChange>
          </w:rPr>
          <w:t>ی</w:t>
        </w:r>
        <w:r w:rsidRPr="007E5D18">
          <w:rPr>
            <w:rFonts w:cs="Calibri"/>
            <w:sz w:val="18"/>
            <w:szCs w:val="18"/>
            <w:rtl/>
            <w:lang w:bidi="fa-IR"/>
            <w:rPrChange w:id="12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م</w:t>
        </w:r>
        <w:r w:rsidRPr="007E5D18">
          <w:rPr>
            <w:rFonts w:cs="Calibri" w:hint="cs"/>
            <w:sz w:val="18"/>
            <w:szCs w:val="18"/>
            <w:rtl/>
            <w:lang w:bidi="fa-IR"/>
            <w:rPrChange w:id="1297" w:author="Microsoft account" w:date="2025-09-14T11:47:00Z">
              <w:rPr>
                <w:rFonts w:cs="Calibri" w:hint="cs"/>
                <w:sz w:val="28"/>
                <w:szCs w:val="28"/>
                <w:rtl/>
                <w:lang w:bidi="fa-IR"/>
              </w:rPr>
            </w:rPrChange>
          </w:rPr>
          <w:t>ی</w:t>
        </w:r>
        <w:r w:rsidRPr="007E5D18">
          <w:rPr>
            <w:rFonts w:cs="Calibri" w:hint="eastAsia"/>
            <w:sz w:val="18"/>
            <w:szCs w:val="18"/>
            <w:rtl/>
            <w:lang w:bidi="fa-IR"/>
            <w:rPrChange w:id="1298" w:author="Microsoft account" w:date="2025-09-14T11:47:00Z">
              <w:rPr>
                <w:rFonts w:cs="Calibri" w:hint="eastAsia"/>
                <w:sz w:val="28"/>
                <w:szCs w:val="28"/>
                <w:rtl/>
                <w:lang w:bidi="fa-IR"/>
              </w:rPr>
            </w:rPrChange>
          </w:rPr>
          <w:t>گن</w:t>
        </w:r>
        <w:r w:rsidRPr="007E5D18">
          <w:rPr>
            <w:rFonts w:cs="Calibri"/>
            <w:sz w:val="18"/>
            <w:szCs w:val="18"/>
            <w:rtl/>
            <w:lang w:bidi="fa-IR"/>
            <w:rPrChange w:id="129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0" w:author="Microsoft account" w:date="2025-09-14T11:47:00Z">
              <w:rPr>
                <w:rFonts w:cs="Calibri" w:hint="eastAsia"/>
                <w:sz w:val="28"/>
                <w:szCs w:val="28"/>
                <w:rtl/>
                <w:lang w:bidi="fa-IR"/>
              </w:rPr>
            </w:rPrChange>
          </w:rPr>
          <w:t>که</w:t>
        </w:r>
        <w:r w:rsidRPr="007E5D18">
          <w:rPr>
            <w:rFonts w:cs="Calibri"/>
            <w:sz w:val="18"/>
            <w:szCs w:val="18"/>
            <w:rtl/>
            <w:lang w:bidi="fa-IR"/>
            <w:rPrChange w:id="13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مثل</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w:t>
        </w:r>
        <w:r w:rsidRPr="007E5D18">
          <w:rPr>
            <w:rFonts w:cs="Calibri" w:hint="cs"/>
            <w:sz w:val="18"/>
            <w:szCs w:val="18"/>
            <w:rtl/>
            <w:lang w:bidi="fa-IR"/>
            <w:rPrChange w:id="1305" w:author="Microsoft account" w:date="2025-09-14T11:47:00Z">
              <w:rPr>
                <w:rFonts w:cs="Calibri" w:hint="cs"/>
                <w:sz w:val="28"/>
                <w:szCs w:val="28"/>
                <w:rtl/>
                <w:lang w:bidi="fa-IR"/>
              </w:rPr>
            </w:rPrChange>
          </w:rPr>
          <w:t>ی</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ن</w:t>
        </w:r>
        <w:r w:rsidRPr="007E5D18">
          <w:rPr>
            <w:rFonts w:cs="Calibri"/>
            <w:sz w:val="18"/>
            <w:szCs w:val="18"/>
            <w:rtl/>
            <w:lang w:bidi="fa-IR"/>
            <w:rPrChange w:id="130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8" w:author="Microsoft account" w:date="2025-09-14T11:47:00Z">
              <w:rPr>
                <w:rFonts w:cs="Calibri" w:hint="eastAsia"/>
                <w:sz w:val="28"/>
                <w:szCs w:val="28"/>
                <w:rtl/>
                <w:lang w:bidi="fa-IR"/>
              </w:rPr>
            </w:rPrChange>
          </w:rPr>
          <w:t>عمل</w:t>
        </w:r>
        <w:r w:rsidRPr="007E5D18">
          <w:rPr>
            <w:rFonts w:cs="Calibri"/>
            <w:sz w:val="18"/>
            <w:szCs w:val="18"/>
            <w:rtl/>
            <w:lang w:bidi="fa-IR"/>
            <w:rPrChange w:id="13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م</w:t>
        </w:r>
        <w:r w:rsidRPr="007E5D18">
          <w:rPr>
            <w:rFonts w:cs="Calibri" w:hint="cs"/>
            <w:sz w:val="18"/>
            <w:szCs w:val="18"/>
            <w:rtl/>
            <w:lang w:bidi="fa-IR"/>
            <w:rPrChange w:id="1311" w:author="Microsoft account" w:date="2025-09-14T11:47:00Z">
              <w:rPr>
                <w:rFonts w:cs="Calibri" w:hint="cs"/>
                <w:sz w:val="28"/>
                <w:szCs w:val="28"/>
                <w:rtl/>
                <w:lang w:bidi="fa-IR"/>
              </w:rPr>
            </w:rPrChange>
          </w:rPr>
          <w:t>ی</w:t>
        </w:r>
        <w:r w:rsidRPr="007E5D18">
          <w:rPr>
            <w:rFonts w:cs="Calibri" w:hint="eastAsia"/>
            <w:sz w:val="18"/>
            <w:szCs w:val="18"/>
            <w:rtl/>
            <w:lang w:bidi="fa-IR"/>
            <w:rPrChange w:id="1312" w:author="Microsoft account" w:date="2025-09-14T11:47:00Z">
              <w:rPr>
                <w:rFonts w:cs="Calibri" w:hint="eastAsia"/>
                <w:sz w:val="28"/>
                <w:szCs w:val="28"/>
                <w:rtl/>
                <w:lang w:bidi="fa-IR"/>
              </w:rPr>
            </w:rPrChange>
          </w:rPr>
          <w:t>کنن</w:t>
        </w:r>
        <w:r w:rsidRPr="007E5D18">
          <w:rPr>
            <w:rFonts w:cs="Calibri"/>
            <w:sz w:val="18"/>
            <w:szCs w:val="18"/>
            <w:rtl/>
            <w:lang w:bidi="fa-IR"/>
            <w:rPrChange w:id="131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و</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م</w:t>
        </w:r>
        <w:r w:rsidRPr="007E5D18">
          <w:rPr>
            <w:rFonts w:cs="Calibri" w:hint="cs"/>
            <w:sz w:val="18"/>
            <w:szCs w:val="18"/>
            <w:rtl/>
            <w:lang w:bidi="fa-IR"/>
            <w:rPrChange w:id="1317" w:author="Microsoft account" w:date="2025-09-14T11:47:00Z">
              <w:rPr>
                <w:rFonts w:cs="Calibri" w:hint="cs"/>
                <w:sz w:val="28"/>
                <w:szCs w:val="28"/>
                <w:rtl/>
                <w:lang w:bidi="fa-IR"/>
              </w:rPr>
            </w:rPrChange>
          </w:rPr>
          <w:t>ی</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تونن</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cs"/>
            <w:sz w:val="18"/>
            <w:szCs w:val="18"/>
            <w:rtl/>
            <w:lang w:bidi="fa-IR"/>
            <w:rPrChange w:id="1320" w:author="Microsoft account" w:date="2025-09-14T11:47:00Z">
              <w:rPr>
                <w:rFonts w:cs="Calibri" w:hint="cs"/>
                <w:sz w:val="28"/>
                <w:szCs w:val="28"/>
                <w:rtl/>
                <w:lang w:bidi="fa-IR"/>
              </w:rPr>
            </w:rPrChange>
          </w:rPr>
          <w:t>ی</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ه</w:t>
        </w:r>
        <w:r w:rsidRPr="007E5D18">
          <w:rPr>
            <w:rFonts w:cs="Calibri"/>
            <w:sz w:val="18"/>
            <w:szCs w:val="18"/>
            <w:rtl/>
            <w:lang w:bidi="fa-IR"/>
            <w:rPrChange w:id="13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لوپ</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باشن</w:t>
        </w:r>
        <w:r w:rsidRPr="007E5D18">
          <w:rPr>
            <w:rFonts w:cs="Calibri"/>
            <w:sz w:val="18"/>
            <w:szCs w:val="18"/>
            <w:rtl/>
            <w:lang w:bidi="fa-IR"/>
            <w:rPrChange w:id="13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خارج</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خط</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اصل</w:t>
        </w:r>
        <w:r w:rsidRPr="007E5D18">
          <w:rPr>
            <w:rFonts w:cs="Calibri" w:hint="cs"/>
            <w:sz w:val="18"/>
            <w:szCs w:val="18"/>
            <w:rtl/>
            <w:lang w:bidi="fa-IR"/>
            <w:rPrChange w:id="1334" w:author="Microsoft account" w:date="2025-09-14T11:47:00Z">
              <w:rPr>
                <w:rFonts w:cs="Calibri" w:hint="cs"/>
                <w:sz w:val="28"/>
                <w:szCs w:val="28"/>
                <w:rtl/>
                <w:lang w:bidi="fa-IR"/>
              </w:rPr>
            </w:rPrChange>
          </w:rPr>
          <w:t>ی</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برنامه</w:t>
        </w:r>
        <w:r w:rsidRPr="007E5D18">
          <w:rPr>
            <w:rFonts w:cs="Calibri"/>
            <w:sz w:val="18"/>
            <w:szCs w:val="18"/>
            <w:rtl/>
            <w:lang w:bidi="fa-IR"/>
            <w:rPrChange w:id="1337"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38" w:author="Microsoft account" w:date="2025-09-14T11:45:00Z"/>
          <w:rFonts w:cs="Calibri"/>
          <w:sz w:val="18"/>
          <w:szCs w:val="18"/>
          <w:rtl/>
          <w:lang w:bidi="fa-IR"/>
          <w:rPrChange w:id="1339" w:author="Microsoft account" w:date="2025-09-14T11:47:00Z">
            <w:rPr>
              <w:ins w:id="1340" w:author="Microsoft account" w:date="2025-09-14T11:45:00Z"/>
              <w:rFonts w:cs="Calibri"/>
              <w:sz w:val="28"/>
              <w:szCs w:val="28"/>
              <w:rtl/>
              <w:lang w:bidi="fa-IR"/>
            </w:rPr>
          </w:rPrChange>
        </w:rPr>
        <w:pPrChange w:id="1341" w:author="Microsoft account" w:date="2025-09-14T11:45:00Z">
          <w:pPr>
            <w:bidi/>
            <w:spacing w:after="0" w:line="276" w:lineRule="auto"/>
            <w:jc w:val="both"/>
          </w:pPr>
        </w:pPrChange>
      </w:pPr>
      <w:ins w:id="1342" w:author="Microsoft account" w:date="2025-09-14T11:45:00Z">
        <w:r w:rsidRPr="007E5D18">
          <w:rPr>
            <w:rFonts w:cs="Calibri"/>
            <w:sz w:val="18"/>
            <w:szCs w:val="18"/>
            <w:rtl/>
            <w:lang w:bidi="fa-IR"/>
            <w:rPrChange w:id="1343" w:author="Microsoft account" w:date="2025-09-14T11:47:00Z">
              <w:rPr>
                <w:rFonts w:cs="Calibri"/>
                <w:sz w:val="28"/>
                <w:szCs w:val="28"/>
                <w:rtl/>
                <w:lang w:bidi="fa-IR"/>
              </w:rPr>
            </w:rPrChange>
          </w:rPr>
          <w:t>و سوال بعد</w:t>
        </w:r>
        <w:r w:rsidRPr="007E5D18">
          <w:rPr>
            <w:rFonts w:cs="Calibri" w:hint="cs"/>
            <w:sz w:val="18"/>
            <w:szCs w:val="18"/>
            <w:rtl/>
            <w:lang w:bidi="fa-IR"/>
            <w:rPrChange w:id="1344" w:author="Microsoft account" w:date="2025-09-14T11:47:00Z">
              <w:rPr>
                <w:rFonts w:cs="Calibri" w:hint="cs"/>
                <w:sz w:val="28"/>
                <w:szCs w:val="28"/>
                <w:rtl/>
                <w:lang w:bidi="fa-IR"/>
              </w:rPr>
            </w:rPrChange>
          </w:rPr>
          <w:t>ی</w:t>
        </w:r>
        <w:r w:rsidRPr="007E5D18">
          <w:rPr>
            <w:rFonts w:cs="Calibri"/>
            <w:sz w:val="18"/>
            <w:szCs w:val="18"/>
            <w:rtl/>
            <w:lang w:bidi="fa-IR"/>
            <w:rPrChange w:id="1345"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46" w:author="Microsoft account" w:date="2025-09-14T11:47:00Z">
              <w:rPr>
                <w:rFonts w:cs="Calibri" w:hint="cs"/>
                <w:sz w:val="28"/>
                <w:szCs w:val="28"/>
                <w:rtl/>
                <w:lang w:bidi="fa-IR"/>
              </w:rPr>
            </w:rPrChange>
          </w:rPr>
          <w:t>ی</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نه</w:t>
        </w:r>
        <w:r w:rsidRPr="007E5D18">
          <w:rPr>
            <w:rFonts w:cs="Calibri"/>
            <w:sz w:val="18"/>
            <w:szCs w:val="18"/>
            <w:rtl/>
            <w:lang w:bidi="fa-IR"/>
            <w:rPrChange w:id="1348"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49" w:author="Microsoft account" w:date="2025-09-14T11:47:00Z">
              <w:rPr>
                <w:rFonts w:cs="Calibri"/>
                <w:sz w:val="28"/>
                <w:szCs w:val="28"/>
                <w:lang w:bidi="fa-IR"/>
              </w:rPr>
            </w:rPrChange>
          </w:rPr>
          <w:t>turtle</w:t>
        </w:r>
        <w:r w:rsidRPr="007E5D18">
          <w:rPr>
            <w:rFonts w:cs="Calibri"/>
            <w:sz w:val="18"/>
            <w:szCs w:val="18"/>
            <w:rtl/>
            <w:lang w:bidi="fa-IR"/>
            <w:rPrChange w:id="1350"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کردم</w:t>
        </w:r>
        <w:r w:rsidRPr="007E5D18">
          <w:rPr>
            <w:rFonts w:cs="Calibri"/>
            <w:sz w:val="18"/>
            <w:szCs w:val="18"/>
            <w:rtl/>
            <w:lang w:bidi="fa-IR"/>
            <w:rPrChange w:id="1353"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خواستم</w:t>
        </w:r>
        <w:r w:rsidRPr="007E5D18">
          <w:rPr>
            <w:rFonts w:cs="Calibri"/>
            <w:sz w:val="18"/>
            <w:szCs w:val="18"/>
            <w:rtl/>
            <w:lang w:bidi="fa-IR"/>
            <w:rPrChange w:id="1356" w:author="Microsoft account" w:date="2025-09-14T11:47:00Z">
              <w:rPr>
                <w:rFonts w:cs="Calibri"/>
                <w:sz w:val="28"/>
                <w:szCs w:val="28"/>
                <w:rtl/>
                <w:lang w:bidi="fa-IR"/>
              </w:rPr>
            </w:rPrChange>
          </w:rPr>
          <w:t xml:space="preserve"> با خود </w:t>
        </w:r>
        <w:r w:rsidRPr="007E5D18">
          <w:rPr>
            <w:rFonts w:cs="Calibri"/>
            <w:sz w:val="18"/>
            <w:szCs w:val="18"/>
            <w:lang w:bidi="fa-IR"/>
            <w:rPrChange w:id="1357" w:author="Microsoft account" w:date="2025-09-14T11:47:00Z">
              <w:rPr>
                <w:rFonts w:cs="Calibri"/>
                <w:sz w:val="28"/>
                <w:szCs w:val="28"/>
                <w:lang w:bidi="fa-IR"/>
              </w:rPr>
            </w:rPrChange>
          </w:rPr>
          <w:t>python</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ه</w:t>
        </w:r>
        <w:r w:rsidRPr="007E5D18">
          <w:rPr>
            <w:rFonts w:cs="Calibri"/>
            <w:sz w:val="18"/>
            <w:szCs w:val="18"/>
            <w:rtl/>
            <w:lang w:bidi="fa-IR"/>
            <w:rPrChange w:id="1361"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ن</w:t>
        </w:r>
        <w:r w:rsidRPr="007E5D18">
          <w:rPr>
            <w:rFonts w:cs="Calibri"/>
            <w:sz w:val="18"/>
            <w:szCs w:val="18"/>
            <w:rtl/>
            <w:lang w:bidi="fa-IR"/>
            <w:rPrChange w:id="1364"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65" w:author="Microsoft account" w:date="2025-09-14T11:47:00Z">
              <w:rPr>
                <w:rFonts w:cs="Calibri" w:hint="cs"/>
                <w:sz w:val="28"/>
                <w:szCs w:val="28"/>
                <w:rtl/>
                <w:lang w:bidi="fa-IR"/>
              </w:rPr>
            </w:rPrChange>
          </w:rPr>
          <w:t>ی</w:t>
        </w:r>
        <w:r w:rsidRPr="007E5D18">
          <w:rPr>
            <w:rFonts w:cs="Calibri"/>
            <w:sz w:val="18"/>
            <w:szCs w:val="18"/>
            <w:rtl/>
            <w:lang w:bidi="fa-IR"/>
            <w:rPrChange w:id="1366"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67" w:author="Microsoft account" w:date="2025-09-14T11:47:00Z">
              <w:rPr>
                <w:rFonts w:cs="Calibri" w:hint="cs"/>
                <w:sz w:val="28"/>
                <w:szCs w:val="28"/>
                <w:rtl/>
                <w:lang w:bidi="fa-IR"/>
              </w:rPr>
            </w:rPrChange>
          </w:rPr>
          <w:t>ی</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ه</w:t>
        </w:r>
        <w:r w:rsidRPr="007E5D18">
          <w:rPr>
            <w:rFonts w:cs="Calibri"/>
            <w:sz w:val="18"/>
            <w:szCs w:val="18"/>
            <w:rtl/>
            <w:lang w:bidi="fa-IR"/>
            <w:rPrChange w:id="1369"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70" w:author="Microsoft account" w:date="2025-09-14T11:47:00Z">
              <w:rPr>
                <w:rFonts w:cs="Calibri" w:hint="cs"/>
                <w:sz w:val="28"/>
                <w:szCs w:val="28"/>
                <w:rtl/>
                <w:lang w:bidi="fa-IR"/>
              </w:rPr>
            </w:rPrChange>
          </w:rPr>
          <w:t>ی</w:t>
        </w:r>
        <w:r w:rsidRPr="007E5D18">
          <w:rPr>
            <w:rFonts w:cs="Calibri"/>
            <w:sz w:val="18"/>
            <w:szCs w:val="18"/>
            <w:rtl/>
            <w:lang w:bidi="fa-IR"/>
            <w:rPrChange w:id="1371"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72" w:author="Microsoft account" w:date="2025-09-14T11:47:00Z">
              <w:rPr>
                <w:rFonts w:cs="Calibri" w:hint="cs"/>
                <w:sz w:val="28"/>
                <w:szCs w:val="28"/>
                <w:rtl/>
                <w:lang w:bidi="fa-IR"/>
              </w:rPr>
            </w:rPrChange>
          </w:rPr>
          <w:t>ی</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ن</w:t>
        </w:r>
        <w:r w:rsidRPr="007E5D18">
          <w:rPr>
            <w:rFonts w:cs="Calibri"/>
            <w:sz w:val="18"/>
            <w:szCs w:val="18"/>
            <w:rtl/>
            <w:lang w:bidi="fa-IR"/>
            <w:rPrChange w:id="1374"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75" w:author="Microsoft account" w:date="2025-09-14T11:47:00Z">
              <w:rPr>
                <w:rFonts w:cs="Calibri" w:hint="cs"/>
                <w:sz w:val="28"/>
                <w:szCs w:val="28"/>
                <w:rtl/>
                <w:lang w:bidi="fa-IR"/>
              </w:rPr>
            </w:rPrChange>
          </w:rPr>
          <w:t>ی</w:t>
        </w:r>
        <w:r w:rsidRPr="007E5D18">
          <w:rPr>
            <w:rFonts w:cs="Calibri"/>
            <w:sz w:val="18"/>
            <w:szCs w:val="18"/>
            <w:rtl/>
            <w:lang w:bidi="fa-IR"/>
            <w:rPrChange w:id="1376"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79" w:author="Microsoft account" w:date="2025-09-14T11:47:00Z">
              <w:rPr>
                <w:rFonts w:cs="Calibri" w:hint="cs"/>
                <w:sz w:val="28"/>
                <w:szCs w:val="28"/>
                <w:rtl/>
                <w:lang w:bidi="fa-IR"/>
              </w:rPr>
            </w:rPrChange>
          </w:rPr>
          <w:t>ی</w:t>
        </w:r>
        <w:r w:rsidRPr="007E5D18">
          <w:rPr>
            <w:rFonts w:cs="Calibri"/>
            <w:sz w:val="18"/>
            <w:szCs w:val="18"/>
            <w:rtl/>
            <w:lang w:bidi="fa-IR"/>
            <w:rPrChange w:id="1380" w:author="Microsoft account" w:date="2025-09-14T11:47:00Z">
              <w:rPr>
                <w:rFonts w:cs="Calibri"/>
                <w:sz w:val="28"/>
                <w:szCs w:val="28"/>
                <w:rtl/>
                <w:lang w:bidi="fa-IR"/>
              </w:rPr>
            </w:rPrChange>
          </w:rPr>
          <w:t xml:space="preserve"> </w:t>
        </w:r>
        <w:r w:rsidRPr="007E5D18">
          <w:rPr>
            <w:rFonts w:cs="Calibri" w:hint="cs"/>
            <w:sz w:val="18"/>
            <w:szCs w:val="18"/>
            <w:rtl/>
            <w:lang w:bidi="fa-IR"/>
            <w:rPrChange w:id="1381" w:author="Microsoft account" w:date="2025-09-14T11:47:00Z">
              <w:rPr>
                <w:rFonts w:cs="Calibri" w:hint="cs"/>
                <w:sz w:val="28"/>
                <w:szCs w:val="28"/>
                <w:rtl/>
                <w:lang w:bidi="fa-IR"/>
              </w:rPr>
            </w:rPrChange>
          </w:rPr>
          <w:t>ی</w:t>
        </w:r>
        <w:r w:rsidRPr="007E5D18">
          <w:rPr>
            <w:rFonts w:cs="Calibri" w:hint="eastAsia"/>
            <w:sz w:val="18"/>
            <w:szCs w:val="18"/>
            <w:rtl/>
            <w:lang w:bidi="fa-IR"/>
            <w:rPrChange w:id="1382" w:author="Microsoft account" w:date="2025-09-14T11:47:00Z">
              <w:rPr>
                <w:rFonts w:cs="Calibri" w:hint="eastAsia"/>
                <w:sz w:val="28"/>
                <w:szCs w:val="28"/>
                <w:rtl/>
                <w:lang w:bidi="fa-IR"/>
              </w:rPr>
            </w:rPrChange>
          </w:rPr>
          <w:t>ا</w:t>
        </w:r>
        <w:r w:rsidRPr="007E5D18">
          <w:rPr>
            <w:rFonts w:cs="Calibri"/>
            <w:sz w:val="18"/>
            <w:szCs w:val="18"/>
            <w:rtl/>
            <w:lang w:bidi="fa-IR"/>
            <w:rPrChange w:id="1383"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84" w:author="Microsoft account" w:date="2025-09-14T11:47:00Z">
              <w:rPr>
                <w:rFonts w:cs="Calibri" w:hint="cs"/>
                <w:sz w:val="28"/>
                <w:szCs w:val="28"/>
                <w:rtl/>
                <w:lang w:bidi="fa-IR"/>
              </w:rPr>
            </w:rPrChange>
          </w:rPr>
          <w:t>ی</w:t>
        </w:r>
        <w:r w:rsidRPr="007E5D18">
          <w:rPr>
            <w:rFonts w:cs="Calibri" w:hint="eastAsia"/>
            <w:sz w:val="18"/>
            <w:szCs w:val="18"/>
            <w:rtl/>
            <w:lang w:bidi="fa-IR"/>
            <w:rPrChange w:id="1385" w:author="Microsoft account" w:date="2025-09-14T11:47:00Z">
              <w:rPr>
                <w:rFonts w:cs="Calibri" w:hint="eastAsia"/>
                <w:sz w:val="28"/>
                <w:szCs w:val="28"/>
                <w:rtl/>
                <w:lang w:bidi="fa-IR"/>
              </w:rPr>
            </w:rPrChange>
          </w:rPr>
          <w:t>د</w:t>
        </w:r>
        <w:r w:rsidRPr="007E5D18">
          <w:rPr>
            <w:rFonts w:cs="Calibri"/>
            <w:sz w:val="18"/>
            <w:szCs w:val="18"/>
            <w:rtl/>
            <w:lang w:bidi="fa-IR"/>
            <w:rPrChange w:id="1386"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sz w:val="18"/>
            <w:szCs w:val="18"/>
            <w:rtl/>
            <w:lang w:bidi="fa-IR"/>
            <w:rPrChange w:id="1390"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91" w:author="Microsoft account" w:date="2025-09-14T11:47:00Z">
              <w:rPr>
                <w:rFonts w:cs="Calibri" w:hint="cs"/>
                <w:sz w:val="28"/>
                <w:szCs w:val="28"/>
                <w:rtl/>
                <w:lang w:bidi="fa-IR"/>
              </w:rPr>
            </w:rPrChange>
          </w:rPr>
          <w:t>ی</w:t>
        </w:r>
        <w:r w:rsidRPr="007E5D18">
          <w:rPr>
            <w:rFonts w:cs="Calibri" w:hint="eastAsia"/>
            <w:sz w:val="18"/>
            <w:szCs w:val="18"/>
            <w:rtl/>
            <w:lang w:bidi="fa-IR"/>
            <w:rPrChange w:id="1392" w:author="Microsoft account" w:date="2025-09-14T11:47:00Z">
              <w:rPr>
                <w:rFonts w:cs="Calibri" w:hint="eastAsia"/>
                <w:sz w:val="28"/>
                <w:szCs w:val="28"/>
                <w:rtl/>
                <w:lang w:bidi="fa-IR"/>
              </w:rPr>
            </w:rPrChange>
          </w:rPr>
          <w:t>د</w:t>
        </w:r>
        <w:r w:rsidRPr="007E5D18">
          <w:rPr>
            <w:rFonts w:cs="Calibri"/>
            <w:sz w:val="18"/>
            <w:szCs w:val="18"/>
            <w:rtl/>
            <w:lang w:bidi="fa-IR"/>
            <w:rPrChange w:id="1393"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94" w:author="Microsoft account" w:date="2025-09-14T11:45:00Z"/>
          <w:rFonts w:cs="Calibri"/>
          <w:sz w:val="18"/>
          <w:szCs w:val="18"/>
          <w:rtl/>
          <w:lang w:bidi="fa-IR"/>
          <w:rPrChange w:id="1395" w:author="Microsoft account" w:date="2025-09-14T11:47:00Z">
            <w:rPr>
              <w:ins w:id="1396" w:author="Microsoft account" w:date="2025-09-14T11:45:00Z"/>
              <w:rFonts w:cs="Calibri"/>
              <w:sz w:val="28"/>
              <w:szCs w:val="28"/>
              <w:rtl/>
              <w:lang w:bidi="fa-IR"/>
            </w:rPr>
          </w:rPrChange>
        </w:rPr>
        <w:pPrChange w:id="1397" w:author="Microsoft account" w:date="2025-09-14T11:45:00Z">
          <w:pPr>
            <w:bidi/>
            <w:spacing w:after="0" w:line="276" w:lineRule="auto"/>
            <w:jc w:val="both"/>
          </w:pPr>
        </w:pPrChange>
      </w:pPr>
      <w:ins w:id="1398" w:author="Microsoft account" w:date="2025-09-14T11:45:00Z">
        <w:r w:rsidRPr="007E5D18">
          <w:rPr>
            <w:rFonts w:cs="Calibri"/>
            <w:sz w:val="18"/>
            <w:szCs w:val="18"/>
            <w:rtl/>
            <w:lang w:bidi="fa-IR"/>
            <w:rPrChange w:id="1399" w:author="Microsoft account" w:date="2025-09-14T11:47:00Z">
              <w:rPr>
                <w:rFonts w:cs="Calibri"/>
                <w:sz w:val="28"/>
                <w:szCs w:val="28"/>
                <w:rtl/>
                <w:lang w:bidi="fa-IR"/>
              </w:rPr>
            </w:rPrChange>
          </w:rPr>
          <w:tab/>
        </w:r>
        <w:r w:rsidRPr="007E5D18">
          <w:rPr>
            <w:rFonts w:cs="Calibri"/>
            <w:sz w:val="18"/>
            <w:szCs w:val="18"/>
            <w:lang w:bidi="fa-IR"/>
            <w:rPrChange w:id="1400" w:author="Microsoft account" w:date="2025-09-14T11:47:00Z">
              <w:rPr>
                <w:rFonts w:cs="Calibri"/>
                <w:sz w:val="28"/>
                <w:szCs w:val="28"/>
                <w:lang w:bidi="fa-IR"/>
              </w:rPr>
            </w:rPrChange>
          </w:rPr>
          <w:t>GPT</w:t>
        </w:r>
        <w:r w:rsidRPr="007E5D18">
          <w:rPr>
            <w:rFonts w:cs="Calibri"/>
            <w:sz w:val="18"/>
            <w:szCs w:val="18"/>
            <w:rtl/>
            <w:lang w:bidi="fa-IR"/>
            <w:rPrChange w:id="1401"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02" w:author="Microsoft account" w:date="2025-09-14T11:46:00Z"/>
          <w:rFonts w:cs="Calibri"/>
          <w:sz w:val="18"/>
          <w:szCs w:val="18"/>
          <w:rtl/>
          <w:lang w:bidi="fa-IR"/>
          <w:rPrChange w:id="1403" w:author="Microsoft account" w:date="2025-09-14T11:47:00Z">
            <w:rPr>
              <w:ins w:id="1404" w:author="Microsoft account" w:date="2025-09-14T11:46:00Z"/>
              <w:rFonts w:cs="Calibri"/>
              <w:sz w:val="28"/>
              <w:szCs w:val="28"/>
              <w:rtl/>
              <w:lang w:bidi="fa-IR"/>
            </w:rPr>
          </w:rPrChange>
        </w:rPr>
        <w:pPrChange w:id="1405" w:author="Microsoft account" w:date="2025-09-14T11:46:00Z">
          <w:pPr>
            <w:bidi/>
            <w:spacing w:after="0" w:line="276" w:lineRule="auto"/>
            <w:jc w:val="both"/>
          </w:pPr>
        </w:pPrChange>
      </w:pPr>
      <w:ins w:id="1406" w:author="Microsoft account" w:date="2025-09-14T11:45:00Z">
        <w:r w:rsidRPr="007E5D18">
          <w:rPr>
            <w:rFonts w:cs="Calibri"/>
            <w:sz w:val="18"/>
            <w:szCs w:val="18"/>
            <w:rtl/>
            <w:lang w:bidi="fa-IR"/>
            <w:rPrChange w:id="1407" w:author="Microsoft account" w:date="2025-09-14T11:47:00Z">
              <w:rPr>
                <w:rFonts w:cs="Calibri"/>
                <w:sz w:val="28"/>
                <w:szCs w:val="28"/>
                <w:rtl/>
                <w:lang w:bidi="fa-IR"/>
              </w:rPr>
            </w:rPrChange>
          </w:rPr>
          <w:tab/>
        </w:r>
      </w:ins>
      <w:ins w:id="1408" w:author="Microsoft account" w:date="2025-09-14T11:46:00Z">
        <w:r w:rsidR="007E5D18" w:rsidRPr="007E5D18">
          <w:rPr>
            <w:rFonts w:cs="Calibri"/>
            <w:sz w:val="18"/>
            <w:szCs w:val="18"/>
            <w:rtl/>
            <w:lang w:bidi="fa-IR"/>
            <w:rPrChange w:id="1409" w:author="Microsoft account" w:date="2025-09-14T11:47:00Z">
              <w:rPr>
                <w:rFonts w:cs="Calibri"/>
                <w:sz w:val="28"/>
                <w:szCs w:val="28"/>
                <w:rtl/>
                <w:lang w:bidi="fa-IR"/>
              </w:rPr>
            </w:rPrChange>
          </w:rPr>
          <w:tab/>
        </w:r>
      </w:ins>
      <w:ins w:id="1410" w:author="Microsoft account" w:date="2025-09-14T11:45:00Z">
        <w:r w:rsidRPr="007E5D18">
          <w:rPr>
            <w:rFonts w:cs="Calibri"/>
            <w:sz w:val="18"/>
            <w:szCs w:val="18"/>
            <w:rtl/>
            <w:lang w:bidi="fa-IR"/>
            <w:rPrChange w:id="1411" w:author="Microsoft account" w:date="2025-09-14T11:47:00Z">
              <w:rPr>
                <w:rFonts w:cs="Calibri"/>
                <w:sz w:val="28"/>
                <w:szCs w:val="28"/>
                <w:rtl/>
                <w:lang w:bidi="fa-IR"/>
              </w:rPr>
            </w:rPrChange>
          </w:rPr>
          <w:tab/>
        </w:r>
      </w:ins>
      <w:ins w:id="1412" w:author="Microsoft account" w:date="2025-09-14T11:46:00Z">
        <w:r w:rsidR="007E5D18" w:rsidRPr="007E5D18">
          <w:rPr>
            <w:rFonts w:cs="Calibri"/>
            <w:noProof/>
            <w:sz w:val="18"/>
            <w:szCs w:val="18"/>
            <w:rtl/>
            <w:rPrChange w:id="1413"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14" w:author="Microsoft account" w:date="2025-09-14T11:47:00Z"/>
          <w:rFonts w:cs="Calibri"/>
          <w:sz w:val="18"/>
          <w:szCs w:val="18"/>
          <w:rtl/>
          <w:lang w:bidi="fa-IR"/>
          <w:rPrChange w:id="1415" w:author="Microsoft account" w:date="2025-09-14T11:47:00Z">
            <w:rPr>
              <w:ins w:id="1416" w:author="Microsoft account" w:date="2025-09-14T11:47:00Z"/>
              <w:rFonts w:cs="Calibri"/>
              <w:sz w:val="28"/>
              <w:szCs w:val="28"/>
              <w:rtl/>
              <w:lang w:bidi="fa-IR"/>
            </w:rPr>
          </w:rPrChange>
        </w:rPr>
        <w:pPrChange w:id="1417" w:author="Microsoft account" w:date="2025-09-14T11:46:00Z">
          <w:pPr>
            <w:bidi/>
            <w:spacing w:after="0" w:line="276" w:lineRule="auto"/>
            <w:jc w:val="both"/>
          </w:pPr>
        </w:pPrChange>
      </w:pPr>
      <w:ins w:id="1418" w:author="Microsoft account" w:date="2025-09-14T11:47:00Z">
        <w:r w:rsidRPr="007E5D18">
          <w:rPr>
            <w:rFonts w:cs="Calibri"/>
            <w:noProof/>
            <w:sz w:val="18"/>
            <w:szCs w:val="18"/>
            <w:rtl/>
            <w:rPrChange w:id="141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20" w:author="Microsoft account" w:date="2025-09-14T11:48:00Z"/>
          <w:rFonts w:cs="Calibri"/>
          <w:sz w:val="28"/>
          <w:szCs w:val="28"/>
          <w:rtl/>
          <w:lang w:bidi="fa-IR"/>
        </w:rPr>
        <w:pPrChange w:id="1421" w:author="Microsoft account" w:date="2025-09-14T11:47:00Z">
          <w:pPr>
            <w:bidi/>
            <w:spacing w:after="0" w:line="276" w:lineRule="auto"/>
            <w:jc w:val="both"/>
          </w:pPr>
        </w:pPrChange>
      </w:pPr>
      <w:ins w:id="1422" w:author="Microsoft account" w:date="2025-09-14T11:47:00Z">
        <w:r w:rsidRPr="007E5D18">
          <w:rPr>
            <w:rFonts w:cs="Calibri"/>
            <w:noProof/>
            <w:sz w:val="28"/>
            <w:szCs w:val="28"/>
            <w:rPrChange w:id="1423"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24" w:author="Microsoft account" w:date="2025-09-14T11:49:00Z"/>
          <w:rFonts w:cs="Calibri"/>
          <w:sz w:val="18"/>
          <w:szCs w:val="18"/>
          <w:rtl/>
          <w:lang w:bidi="fa-IR"/>
          <w:rPrChange w:id="1425" w:author="Microsoft account" w:date="2025-09-14T11:49:00Z">
            <w:rPr>
              <w:ins w:id="1426" w:author="Microsoft account" w:date="2025-09-14T11:49:00Z"/>
              <w:rFonts w:cs="Calibri"/>
              <w:sz w:val="28"/>
              <w:szCs w:val="28"/>
              <w:rtl/>
              <w:lang w:bidi="fa-IR"/>
            </w:rPr>
          </w:rPrChange>
        </w:rPr>
        <w:pPrChange w:id="1427" w:author="Microsoft account" w:date="2025-09-14T11:49:00Z">
          <w:pPr>
            <w:spacing w:after="0" w:line="276" w:lineRule="auto"/>
            <w:ind w:left="1440"/>
          </w:pPr>
        </w:pPrChange>
      </w:pPr>
      <w:ins w:id="1428" w:author="Microsoft account" w:date="2025-09-14T11:49:00Z">
        <w:r w:rsidRPr="007E5D18">
          <w:rPr>
            <w:rFonts w:cs="Calibri"/>
            <w:sz w:val="18"/>
            <w:szCs w:val="18"/>
            <w:rtl/>
            <w:lang w:bidi="fa-IR"/>
            <w:rPrChange w:id="1429"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30" w:author="Microsoft account" w:date="2025-09-14T11:49:00Z">
              <w:rPr>
                <w:rFonts w:cs="Calibri" w:hint="cs"/>
                <w:sz w:val="28"/>
                <w:szCs w:val="28"/>
                <w:rtl/>
                <w:lang w:bidi="fa-IR"/>
              </w:rPr>
            </w:rPrChange>
          </w:rPr>
          <w:t>ی</w:t>
        </w:r>
        <w:r w:rsidRPr="007E5D18">
          <w:rPr>
            <w:rFonts w:cs="Calibri" w:hint="eastAsia"/>
            <w:sz w:val="18"/>
            <w:szCs w:val="18"/>
            <w:rtl/>
            <w:lang w:bidi="fa-IR"/>
            <w:rPrChange w:id="1431" w:author="Microsoft account" w:date="2025-09-14T11:49:00Z">
              <w:rPr>
                <w:rFonts w:cs="Calibri" w:hint="eastAsia"/>
                <w:sz w:val="28"/>
                <w:szCs w:val="28"/>
                <w:rtl/>
                <w:lang w:bidi="fa-IR"/>
              </w:rPr>
            </w:rPrChange>
          </w:rPr>
          <w:t>ز</w:t>
        </w:r>
        <w:r w:rsidRPr="007E5D18">
          <w:rPr>
            <w:rFonts w:cs="Calibri" w:hint="cs"/>
            <w:sz w:val="18"/>
            <w:szCs w:val="18"/>
            <w:rtl/>
            <w:lang w:bidi="fa-IR"/>
            <w:rPrChange w:id="1432" w:author="Microsoft account" w:date="2025-09-14T11:49:00Z">
              <w:rPr>
                <w:rFonts w:cs="Calibri" w:hint="cs"/>
                <w:sz w:val="28"/>
                <w:szCs w:val="28"/>
                <w:rtl/>
                <w:lang w:bidi="fa-IR"/>
              </w:rPr>
            </w:rPrChange>
          </w:rPr>
          <w:t>ی</w:t>
        </w:r>
        <w:r w:rsidRPr="007E5D18">
          <w:rPr>
            <w:rFonts w:cs="Calibri"/>
            <w:sz w:val="18"/>
            <w:szCs w:val="18"/>
            <w:rtl/>
            <w:lang w:bidi="fa-IR"/>
            <w:rPrChange w:id="1433"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34" w:author="Microsoft account" w:date="2025-09-14T11:49:00Z">
              <w:rPr>
                <w:rFonts w:cs="Calibri" w:hint="eastAsia"/>
                <w:sz w:val="28"/>
                <w:szCs w:val="28"/>
                <w:rtl/>
                <w:lang w:bidi="fa-IR"/>
              </w:rPr>
            </w:rPrChange>
          </w:rPr>
          <w:t>مثل</w:t>
        </w:r>
        <w:r w:rsidRPr="007E5D18">
          <w:rPr>
            <w:rFonts w:cs="Calibri"/>
            <w:sz w:val="18"/>
            <w:szCs w:val="18"/>
            <w:lang w:bidi="fa-IR"/>
            <w:rPrChange w:id="1435" w:author="Microsoft account" w:date="2025-09-14T11:49:00Z">
              <w:rPr>
                <w:rFonts w:cs="Calibri"/>
                <w:sz w:val="28"/>
                <w:szCs w:val="28"/>
                <w:lang w:bidi="fa-IR"/>
              </w:rPr>
            </w:rPrChange>
          </w:rPr>
          <w:t xml:space="preserve"> ontimer </w:t>
        </w:r>
        <w:r w:rsidRPr="007E5D18">
          <w:rPr>
            <w:rFonts w:cs="Calibri"/>
            <w:sz w:val="18"/>
            <w:szCs w:val="18"/>
            <w:rtl/>
            <w:lang w:bidi="fa-IR"/>
            <w:rPrChange w:id="1436"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37" w:author="Microsoft account" w:date="2025-09-14T11:49:00Z">
              <w:rPr>
                <w:rFonts w:cs="Calibri" w:hint="cs"/>
                <w:sz w:val="28"/>
                <w:szCs w:val="28"/>
                <w:rtl/>
                <w:lang w:bidi="fa-IR"/>
              </w:rPr>
            </w:rPrChange>
          </w:rPr>
          <w:t>ی</w:t>
        </w:r>
        <w:r w:rsidRPr="007E5D18">
          <w:rPr>
            <w:rFonts w:cs="Calibri" w:hint="eastAsia"/>
            <w:sz w:val="18"/>
            <w:szCs w:val="18"/>
            <w:rtl/>
            <w:lang w:bidi="fa-IR"/>
            <w:rPrChange w:id="1438" w:author="Microsoft account" w:date="2025-09-14T11:49:00Z">
              <w:rPr>
                <w:rFonts w:cs="Calibri" w:hint="eastAsia"/>
                <w:sz w:val="28"/>
                <w:szCs w:val="28"/>
                <w:rtl/>
                <w:lang w:bidi="fa-IR"/>
              </w:rPr>
            </w:rPrChange>
          </w:rPr>
          <w:t>ه</w:t>
        </w:r>
        <w:r w:rsidRPr="007E5D18">
          <w:rPr>
            <w:rFonts w:cs="Calibri"/>
            <w:sz w:val="18"/>
            <w:szCs w:val="18"/>
            <w:lang w:bidi="fa-IR"/>
            <w:rPrChange w:id="1439" w:author="Microsoft account" w:date="2025-09-14T11:49:00Z">
              <w:rPr>
                <w:rFonts w:cs="Calibri"/>
                <w:sz w:val="28"/>
                <w:szCs w:val="28"/>
                <w:lang w:bidi="fa-IR"/>
              </w:rPr>
            </w:rPrChange>
          </w:rPr>
          <w:t xml:space="preserve"> callback </w:t>
        </w:r>
        <w:r w:rsidRPr="007E5D18">
          <w:rPr>
            <w:rFonts w:cs="Calibri"/>
            <w:sz w:val="18"/>
            <w:szCs w:val="18"/>
            <w:rtl/>
            <w:lang w:bidi="fa-IR"/>
            <w:rPrChange w:id="1440" w:author="Microsoft account" w:date="2025-09-14T11:49:00Z">
              <w:rPr>
                <w:rFonts w:cs="Calibri"/>
                <w:sz w:val="28"/>
                <w:szCs w:val="28"/>
                <w:rtl/>
                <w:lang w:bidi="fa-IR"/>
              </w:rPr>
            </w:rPrChange>
          </w:rPr>
          <w:t>مبتن</w:t>
        </w:r>
        <w:r w:rsidRPr="007E5D18">
          <w:rPr>
            <w:rFonts w:cs="Calibri" w:hint="cs"/>
            <w:sz w:val="18"/>
            <w:szCs w:val="18"/>
            <w:rtl/>
            <w:lang w:bidi="fa-IR"/>
            <w:rPrChange w:id="1441" w:author="Microsoft account" w:date="2025-09-14T11:49:00Z">
              <w:rPr>
                <w:rFonts w:cs="Calibri" w:hint="cs"/>
                <w:sz w:val="28"/>
                <w:szCs w:val="28"/>
                <w:rtl/>
                <w:lang w:bidi="fa-IR"/>
              </w:rPr>
            </w:rPrChange>
          </w:rPr>
          <w:t>ی</w:t>
        </w:r>
        <w:r w:rsidRPr="007E5D18">
          <w:rPr>
            <w:rFonts w:cs="Calibri"/>
            <w:sz w:val="18"/>
            <w:szCs w:val="18"/>
            <w:rtl/>
            <w:lang w:bidi="fa-IR"/>
            <w:rPrChange w:id="1442" w:author="Microsoft account" w:date="2025-09-14T11:49:00Z">
              <w:rPr>
                <w:rFonts w:cs="Calibri"/>
                <w:sz w:val="28"/>
                <w:szCs w:val="28"/>
                <w:rtl/>
                <w:lang w:bidi="fa-IR"/>
              </w:rPr>
            </w:rPrChange>
          </w:rPr>
          <w:t xml:space="preserve"> بر</w:t>
        </w:r>
        <w:r w:rsidRPr="007E5D18">
          <w:rPr>
            <w:rFonts w:cs="Calibri"/>
            <w:sz w:val="18"/>
            <w:szCs w:val="18"/>
            <w:lang w:bidi="fa-IR"/>
            <w:rPrChange w:id="1443" w:author="Microsoft account" w:date="2025-09-14T11:49:00Z">
              <w:rPr>
                <w:rFonts w:cs="Calibri"/>
                <w:sz w:val="28"/>
                <w:szCs w:val="28"/>
                <w:lang w:bidi="fa-IR"/>
              </w:rPr>
            </w:rPrChange>
          </w:rPr>
          <w:t xml:space="preserve"> event loop</w:t>
        </w:r>
        <w:r w:rsidRPr="007E5D18">
          <w:rPr>
            <w:rFonts w:cs="Calibri"/>
            <w:sz w:val="18"/>
            <w:szCs w:val="18"/>
            <w:rtl/>
            <w:lang w:bidi="fa-IR"/>
            <w:rPrChange w:id="1444" w:author="Microsoft account" w:date="2025-09-14T11:49:00Z">
              <w:rPr>
                <w:rFonts w:cs="Calibri"/>
                <w:sz w:val="28"/>
                <w:szCs w:val="28"/>
                <w:rtl/>
                <w:lang w:bidi="fa-IR"/>
              </w:rPr>
            </w:rPrChange>
          </w:rPr>
          <w:t>ه</w:t>
        </w:r>
        <w:r w:rsidRPr="007E5D18">
          <w:rPr>
            <w:rFonts w:cs="Calibri"/>
            <w:sz w:val="18"/>
            <w:szCs w:val="18"/>
            <w:lang w:bidi="fa-IR"/>
            <w:rPrChange w:id="1445"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46" w:author="Microsoft account" w:date="2025-09-14T11:48:00Z"/>
          <w:rFonts w:cs="Calibri"/>
          <w:sz w:val="18"/>
          <w:szCs w:val="18"/>
          <w:rtl/>
          <w:lang w:bidi="fa-IR"/>
          <w:rPrChange w:id="1447" w:author="Microsoft account" w:date="2025-09-14T11:49:00Z">
            <w:rPr>
              <w:ins w:id="1448" w:author="Microsoft account" w:date="2025-09-14T11:48:00Z"/>
              <w:rFonts w:cs="Calibri"/>
              <w:sz w:val="28"/>
              <w:szCs w:val="28"/>
              <w:rtl/>
              <w:lang w:bidi="fa-IR"/>
            </w:rPr>
          </w:rPrChange>
        </w:rPr>
        <w:pPrChange w:id="1449" w:author="Microsoft account" w:date="2025-09-14T11:49:00Z">
          <w:pPr>
            <w:bidi/>
            <w:spacing w:after="0" w:line="276" w:lineRule="auto"/>
            <w:jc w:val="both"/>
          </w:pPr>
        </w:pPrChange>
      </w:pPr>
      <w:ins w:id="1450" w:author="Microsoft account" w:date="2025-09-14T11:49:00Z">
        <w:r w:rsidRPr="007E5D18">
          <w:rPr>
            <w:rFonts w:cs="Calibri"/>
            <w:sz w:val="18"/>
            <w:szCs w:val="18"/>
            <w:rtl/>
            <w:lang w:bidi="fa-IR"/>
            <w:rPrChange w:id="1451" w:author="Microsoft account" w:date="2025-09-14T11:49:00Z">
              <w:rPr>
                <w:rFonts w:cs="Calibri"/>
                <w:sz w:val="28"/>
                <w:szCs w:val="28"/>
                <w:rtl/>
                <w:lang w:bidi="fa-IR"/>
              </w:rPr>
            </w:rPrChange>
          </w:rPr>
          <w:t xml:space="preserve">خارج از </w:t>
        </w:r>
        <w:r w:rsidRPr="007E5D18">
          <w:rPr>
            <w:rFonts w:cs="Calibri"/>
            <w:sz w:val="18"/>
            <w:szCs w:val="18"/>
            <w:lang w:bidi="fa-IR"/>
            <w:rPrChange w:id="1452" w:author="Microsoft account" w:date="2025-09-14T11:49:00Z">
              <w:rPr>
                <w:rFonts w:cs="Calibri"/>
                <w:sz w:val="28"/>
                <w:szCs w:val="28"/>
                <w:lang w:bidi="fa-IR"/>
              </w:rPr>
            </w:rPrChange>
          </w:rPr>
          <w:t>turtle</w:t>
        </w:r>
        <w:r w:rsidRPr="007E5D18">
          <w:rPr>
            <w:rFonts w:cs="Calibri"/>
            <w:sz w:val="18"/>
            <w:szCs w:val="18"/>
            <w:rtl/>
            <w:lang w:bidi="fa-IR"/>
            <w:rPrChange w:id="1453"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54" w:author="Microsoft account" w:date="2025-09-14T11:49:00Z">
              <w:rPr>
                <w:rFonts w:cs="Calibri" w:hint="cs"/>
                <w:sz w:val="28"/>
                <w:szCs w:val="28"/>
                <w:rtl/>
                <w:lang w:bidi="fa-IR"/>
              </w:rPr>
            </w:rPrChange>
          </w:rPr>
          <w:t>ی‌</w:t>
        </w:r>
        <w:r w:rsidRPr="007E5D18">
          <w:rPr>
            <w:rFonts w:cs="Calibri" w:hint="eastAsia"/>
            <w:sz w:val="18"/>
            <w:szCs w:val="18"/>
            <w:rtl/>
            <w:lang w:bidi="fa-IR"/>
            <w:rPrChange w:id="1455" w:author="Microsoft account" w:date="2025-09-14T11:49:00Z">
              <w:rPr>
                <w:rFonts w:cs="Calibri" w:hint="eastAsia"/>
                <w:sz w:val="28"/>
                <w:szCs w:val="28"/>
                <w:rtl/>
                <w:lang w:bidi="fa-IR"/>
              </w:rPr>
            </w:rPrChange>
          </w:rPr>
          <w:t>تون</w:t>
        </w:r>
        <w:r w:rsidRPr="007E5D18">
          <w:rPr>
            <w:rFonts w:cs="Calibri" w:hint="cs"/>
            <w:sz w:val="18"/>
            <w:szCs w:val="18"/>
            <w:rtl/>
            <w:lang w:bidi="fa-IR"/>
            <w:rPrChange w:id="1456" w:author="Microsoft account" w:date="2025-09-14T11:49:00Z">
              <w:rPr>
                <w:rFonts w:cs="Calibri" w:hint="cs"/>
                <w:sz w:val="28"/>
                <w:szCs w:val="28"/>
                <w:rtl/>
                <w:lang w:bidi="fa-IR"/>
              </w:rPr>
            </w:rPrChange>
          </w:rPr>
          <w:t>ی</w:t>
        </w:r>
        <w:r w:rsidRPr="007E5D18">
          <w:rPr>
            <w:rFonts w:cs="Calibri"/>
            <w:sz w:val="18"/>
            <w:szCs w:val="18"/>
            <w:rtl/>
            <w:lang w:bidi="fa-IR"/>
            <w:rPrChange w:id="1457" w:author="Microsoft account" w:date="2025-09-14T11:49:00Z">
              <w:rPr>
                <w:rFonts w:cs="Calibri"/>
                <w:sz w:val="28"/>
                <w:szCs w:val="28"/>
                <w:rtl/>
                <w:lang w:bidi="fa-IR"/>
              </w:rPr>
            </w:rPrChange>
          </w:rPr>
          <w:t xml:space="preserve"> از </w:t>
        </w:r>
        <w:r w:rsidRPr="007E5D18">
          <w:rPr>
            <w:rFonts w:cs="Calibri"/>
            <w:sz w:val="18"/>
            <w:szCs w:val="18"/>
            <w:lang w:bidi="fa-IR"/>
            <w:rPrChange w:id="1458" w:author="Microsoft account" w:date="2025-09-14T11:49:00Z">
              <w:rPr>
                <w:rFonts w:cs="Calibri"/>
                <w:sz w:val="28"/>
                <w:szCs w:val="28"/>
                <w:lang w:bidi="fa-IR"/>
              </w:rPr>
            </w:rPrChange>
          </w:rPr>
          <w:t>threading.Timer</w:t>
        </w:r>
        <w:r w:rsidRPr="007E5D18">
          <w:rPr>
            <w:rFonts w:cs="Calibri"/>
            <w:sz w:val="18"/>
            <w:szCs w:val="18"/>
            <w:rtl/>
            <w:lang w:bidi="fa-IR"/>
            <w:rPrChange w:id="1459" w:author="Microsoft account" w:date="2025-09-14T11:49:00Z">
              <w:rPr>
                <w:rFonts w:cs="Calibri"/>
                <w:sz w:val="28"/>
                <w:szCs w:val="28"/>
                <w:rtl/>
                <w:lang w:bidi="fa-IR"/>
              </w:rPr>
            </w:rPrChange>
          </w:rPr>
          <w:t xml:space="preserve"> </w:t>
        </w:r>
        <w:r w:rsidRPr="007E5D18">
          <w:rPr>
            <w:rFonts w:cs="Calibri" w:hint="cs"/>
            <w:sz w:val="18"/>
            <w:szCs w:val="18"/>
            <w:rtl/>
            <w:lang w:bidi="fa-IR"/>
            <w:rPrChange w:id="1460" w:author="Microsoft account" w:date="2025-09-14T11:49:00Z">
              <w:rPr>
                <w:rFonts w:cs="Calibri" w:hint="cs"/>
                <w:sz w:val="28"/>
                <w:szCs w:val="28"/>
                <w:rtl/>
                <w:lang w:bidi="fa-IR"/>
              </w:rPr>
            </w:rPrChange>
          </w:rPr>
          <w:t>ی</w:t>
        </w:r>
        <w:r w:rsidRPr="007E5D18">
          <w:rPr>
            <w:rFonts w:cs="Calibri" w:hint="eastAsia"/>
            <w:sz w:val="18"/>
            <w:szCs w:val="18"/>
            <w:rtl/>
            <w:lang w:bidi="fa-IR"/>
            <w:rPrChange w:id="1461" w:author="Microsoft account" w:date="2025-09-14T11:49:00Z">
              <w:rPr>
                <w:rFonts w:cs="Calibri" w:hint="eastAsia"/>
                <w:sz w:val="28"/>
                <w:szCs w:val="28"/>
                <w:rtl/>
                <w:lang w:bidi="fa-IR"/>
              </w:rPr>
            </w:rPrChange>
          </w:rPr>
          <w:t>ا</w:t>
        </w:r>
        <w:r w:rsidRPr="007E5D18">
          <w:rPr>
            <w:rFonts w:cs="Calibri"/>
            <w:sz w:val="18"/>
            <w:szCs w:val="18"/>
            <w:rtl/>
            <w:lang w:bidi="fa-IR"/>
            <w:rPrChange w:id="1462" w:author="Microsoft account" w:date="2025-09-14T11:49:00Z">
              <w:rPr>
                <w:rFonts w:cs="Calibri"/>
                <w:sz w:val="28"/>
                <w:szCs w:val="28"/>
                <w:rtl/>
                <w:lang w:bidi="fa-IR"/>
              </w:rPr>
            </w:rPrChange>
          </w:rPr>
          <w:t xml:space="preserve"> </w:t>
        </w:r>
        <w:r w:rsidRPr="007E5D18">
          <w:rPr>
            <w:rFonts w:cs="Calibri"/>
            <w:sz w:val="18"/>
            <w:szCs w:val="18"/>
            <w:lang w:bidi="fa-IR"/>
            <w:rPrChange w:id="1463" w:author="Microsoft account" w:date="2025-09-14T11:49:00Z">
              <w:rPr>
                <w:rFonts w:cs="Calibri"/>
                <w:sz w:val="28"/>
                <w:szCs w:val="28"/>
                <w:lang w:bidi="fa-IR"/>
              </w:rPr>
            </w:rPrChange>
          </w:rPr>
          <w:t>asyncio</w:t>
        </w:r>
        <w:r w:rsidRPr="007E5D18">
          <w:rPr>
            <w:rFonts w:cs="Calibri"/>
            <w:sz w:val="18"/>
            <w:szCs w:val="18"/>
            <w:rtl/>
            <w:lang w:bidi="fa-IR"/>
            <w:rPrChange w:id="1464"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65" w:author="Microsoft account" w:date="2025-09-14T11:49:00Z">
              <w:rPr>
                <w:rFonts w:cs="Calibri" w:hint="cs"/>
                <w:sz w:val="28"/>
                <w:szCs w:val="28"/>
                <w:rtl/>
                <w:lang w:bidi="fa-IR"/>
              </w:rPr>
            </w:rPrChange>
          </w:rPr>
          <w:t>ی</w:t>
        </w:r>
        <w:r w:rsidRPr="007E5D18">
          <w:rPr>
            <w:rFonts w:cs="Calibri"/>
            <w:sz w:val="18"/>
            <w:szCs w:val="18"/>
            <w:rtl/>
            <w:lang w:bidi="fa-IR"/>
            <w:rPrChange w:id="1466"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67" w:author="Microsoft account" w:date="2025-09-14T11:49:00Z">
              <w:rPr>
                <w:rFonts w:cs="Calibri" w:hint="cs"/>
                <w:sz w:val="28"/>
                <w:szCs w:val="28"/>
                <w:rtl/>
                <w:lang w:bidi="fa-IR"/>
              </w:rPr>
            </w:rPrChange>
          </w:rPr>
          <w:t>ی</w:t>
        </w:r>
        <w:r w:rsidRPr="007E5D18">
          <w:rPr>
            <w:rFonts w:cs="Calibri"/>
            <w:sz w:val="18"/>
            <w:szCs w:val="18"/>
            <w:rtl/>
            <w:lang w:bidi="fa-IR"/>
            <w:rPrChange w:id="1468"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69" w:author="Microsoft account" w:date="2025-09-14T11:48:00Z"/>
          <w:rFonts w:cs="Calibri"/>
          <w:sz w:val="28"/>
          <w:szCs w:val="28"/>
          <w:rtl/>
          <w:lang w:bidi="fa-IR"/>
        </w:rPr>
        <w:pPrChange w:id="1470" w:author="Microsoft account" w:date="2025-09-14T11:48:00Z">
          <w:pPr>
            <w:bidi/>
            <w:spacing w:after="0" w:line="276" w:lineRule="auto"/>
            <w:jc w:val="both"/>
          </w:pPr>
        </w:pPrChange>
      </w:pPr>
      <w:ins w:id="1471"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72" w:author="Microsoft account" w:date="2025-09-14T11:48:00Z"/>
          <w:rFonts w:cs="Calibri"/>
          <w:sz w:val="28"/>
          <w:szCs w:val="28"/>
          <w:rtl/>
          <w:lang w:bidi="fa-IR"/>
        </w:rPr>
        <w:pPrChange w:id="1473"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74" w:author="Microsoft account" w:date="2025-09-14T12:06:00Z"/>
          <w:rFonts w:cs="Calibri"/>
          <w:sz w:val="28"/>
          <w:szCs w:val="28"/>
          <w:rtl/>
          <w:lang w:bidi="fa-IR"/>
        </w:rPr>
        <w:pPrChange w:id="1475" w:author="Microsoft account" w:date="2025-09-14T11:48:00Z">
          <w:pPr>
            <w:bidi/>
            <w:spacing w:after="0" w:line="276" w:lineRule="auto"/>
            <w:jc w:val="both"/>
          </w:pPr>
        </w:pPrChange>
      </w:pPr>
      <w:ins w:id="1476" w:author="Microsoft account" w:date="2025-09-14T11:48:00Z">
        <w:r>
          <w:rPr>
            <w:rFonts w:cs="Calibri" w:hint="cs"/>
            <w:sz w:val="28"/>
            <w:szCs w:val="28"/>
            <w:rtl/>
            <w:lang w:bidi="fa-IR"/>
          </w:rPr>
          <w:t>-</w:t>
        </w:r>
      </w:ins>
      <w:ins w:id="1477" w:author="Microsoft account" w:date="2025-09-14T12:05:00Z">
        <w:r w:rsidR="00F75F66">
          <w:rPr>
            <w:rFonts w:cs="Calibri" w:hint="cs"/>
            <w:sz w:val="28"/>
            <w:szCs w:val="28"/>
            <w:rtl/>
            <w:lang w:bidi="fa-IR"/>
          </w:rPr>
          <w:t xml:space="preserve">یادآوری: برای فرمت بندی زمان به کمک </w:t>
        </w:r>
      </w:ins>
      <w:ins w:id="1478"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79" w:author="Microsoft account" w:date="2025-09-14T12:06:00Z"/>
          <w:rFonts w:cs="Calibri"/>
          <w:sz w:val="28"/>
          <w:szCs w:val="28"/>
          <w:rtl/>
          <w:lang w:bidi="fa-IR"/>
        </w:rPr>
        <w:pPrChange w:id="1480"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81" w:author="Microsoft account" w:date="2025-09-14T10:33:00Z"/>
          <w:rFonts w:cs="Calibri"/>
          <w:sz w:val="28"/>
          <w:szCs w:val="28"/>
          <w:rtl/>
          <w:lang w:bidi="fa-IR"/>
        </w:rPr>
        <w:pPrChange w:id="1482" w:author="Microsoft account" w:date="2025-09-14T12:06:00Z">
          <w:pPr>
            <w:bidi/>
            <w:spacing w:after="0" w:line="276" w:lineRule="auto"/>
            <w:jc w:val="both"/>
          </w:pPr>
        </w:pPrChange>
      </w:pPr>
      <w:ins w:id="1483"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84" w:author="Microsoft account" w:date="2025-09-14T10:33:00Z"/>
          <w:rFonts w:cs="Calibri"/>
          <w:sz w:val="28"/>
          <w:szCs w:val="28"/>
          <w:rtl/>
          <w:lang w:bidi="fa-IR"/>
        </w:rPr>
        <w:pPrChange w:id="1485" w:author="Microsoft account" w:date="2025-09-14T10:33:00Z">
          <w:pPr>
            <w:bidi/>
            <w:spacing w:after="0" w:line="276" w:lineRule="auto"/>
            <w:jc w:val="both"/>
          </w:pPr>
        </w:pPrChange>
      </w:pPr>
    </w:p>
    <w:p w14:paraId="3F18A8FD" w14:textId="3017B92B" w:rsidR="008C17E4" w:rsidRDefault="008C17E4">
      <w:pPr>
        <w:spacing w:after="0" w:line="240" w:lineRule="auto"/>
        <w:rPr>
          <w:ins w:id="1486" w:author="Microsoft account" w:date="2025-09-14T10:33:00Z"/>
          <w:rFonts w:cs="Calibri"/>
          <w:sz w:val="28"/>
          <w:szCs w:val="28"/>
          <w:rtl/>
          <w:lang w:bidi="fa-IR"/>
        </w:rPr>
      </w:pPr>
      <w:ins w:id="1487"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88" w:author="Microsoft account" w:date="2025-09-16T12:28:00Z"/>
          <w:rFonts w:cs="Calibri"/>
          <w:sz w:val="28"/>
          <w:szCs w:val="28"/>
          <w:rtl/>
          <w:lang w:bidi="fa-IR"/>
        </w:rPr>
        <w:pPrChange w:id="1489" w:author="Microsoft account" w:date="2025-09-14T10:33:00Z">
          <w:pPr>
            <w:bidi/>
            <w:spacing w:after="0" w:line="276" w:lineRule="auto"/>
            <w:jc w:val="both"/>
          </w:pPr>
        </w:pPrChange>
      </w:pPr>
      <w:bookmarkStart w:id="1490" w:name="I4040625"/>
      <w:ins w:id="1491" w:author="Microsoft account" w:date="2025-09-16T12:28:00Z">
        <w:r>
          <w:rPr>
            <w:rFonts w:cs="Calibri" w:hint="cs"/>
            <w:sz w:val="28"/>
            <w:szCs w:val="28"/>
            <w:rtl/>
            <w:lang w:bidi="fa-IR"/>
          </w:rPr>
          <w:lastRenderedPageBreak/>
          <w:t>ادامه</w:t>
        </w:r>
      </w:ins>
    </w:p>
    <w:bookmarkEnd w:id="1490"/>
    <w:p w14:paraId="32C338D4" w14:textId="52FA3815" w:rsidR="00F13E7B" w:rsidRDefault="002C1B6A">
      <w:pPr>
        <w:bidi/>
        <w:spacing w:after="0" w:line="276" w:lineRule="auto"/>
        <w:jc w:val="both"/>
        <w:rPr>
          <w:ins w:id="1492" w:author="Microsoft account" w:date="2025-09-16T13:54:00Z"/>
          <w:rFonts w:cs="Calibri"/>
          <w:sz w:val="28"/>
          <w:szCs w:val="28"/>
          <w:rtl/>
          <w:lang w:bidi="fa-IR"/>
        </w:rPr>
        <w:pPrChange w:id="1493" w:author="Microsoft account" w:date="2025-09-16T12:28:00Z">
          <w:pPr>
            <w:bidi/>
            <w:spacing w:after="0" w:line="276" w:lineRule="auto"/>
            <w:jc w:val="both"/>
          </w:pPr>
        </w:pPrChange>
      </w:pPr>
      <w:ins w:id="1494"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95"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96" w:author="Microsoft account" w:date="2025-09-17T12:58:00Z"/>
          <w:rFonts w:cs="Calibri"/>
          <w:sz w:val="28"/>
          <w:szCs w:val="28"/>
          <w:rtl/>
          <w:lang w:bidi="fa-IR"/>
        </w:rPr>
        <w:pPrChange w:id="1497" w:author="Microsoft account" w:date="2025-09-16T13:54:00Z">
          <w:pPr>
            <w:bidi/>
            <w:spacing w:after="0" w:line="276" w:lineRule="auto"/>
            <w:jc w:val="both"/>
          </w:pPr>
        </w:pPrChange>
      </w:pPr>
      <w:ins w:id="1498"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99"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00" w:author="Microsoft account" w:date="2025-09-17T12:58:00Z"/>
          <w:rFonts w:cs="Calibri"/>
          <w:sz w:val="28"/>
          <w:szCs w:val="28"/>
          <w:rtl/>
          <w:lang w:bidi="fa-IR"/>
        </w:rPr>
        <w:pPrChange w:id="1501"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02" w:author="Microsoft account" w:date="2025-09-16T13:55:00Z"/>
          <w:rFonts w:cs="Calibri"/>
          <w:sz w:val="28"/>
          <w:szCs w:val="28"/>
          <w:lang w:bidi="fa-IR"/>
        </w:rPr>
        <w:pPrChange w:id="1503"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04" w:author="Microsoft account" w:date="2025-09-16T12:28:00Z"/>
          <w:rFonts w:cs="Calibri"/>
          <w:sz w:val="28"/>
          <w:szCs w:val="28"/>
          <w:lang w:bidi="fa-IR"/>
        </w:rPr>
        <w:pPrChange w:id="1505" w:author="Microsoft account" w:date="2025-09-16T13:55:00Z">
          <w:pPr>
            <w:bidi/>
            <w:spacing w:after="0" w:line="276" w:lineRule="auto"/>
            <w:jc w:val="both"/>
          </w:pPr>
        </w:pPrChange>
      </w:pPr>
    </w:p>
    <w:p w14:paraId="5942F199" w14:textId="783B5AB6" w:rsidR="00F13E7B" w:rsidRDefault="00F13E7B">
      <w:pPr>
        <w:spacing w:after="0" w:line="240" w:lineRule="auto"/>
        <w:rPr>
          <w:ins w:id="1506" w:author="Microsoft account" w:date="2025-09-16T12:28:00Z"/>
          <w:rFonts w:cs="Calibri"/>
          <w:sz w:val="28"/>
          <w:szCs w:val="28"/>
          <w:lang w:bidi="fa-IR"/>
        </w:rPr>
      </w:pPr>
      <w:ins w:id="1507"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08" w:author="Microsoft account" w:date="2025-09-17T12:59:00Z"/>
          <w:rFonts w:cs="Calibri"/>
          <w:sz w:val="28"/>
          <w:szCs w:val="28"/>
          <w:rtl/>
          <w:lang w:bidi="fa-IR"/>
        </w:rPr>
        <w:pPrChange w:id="1509" w:author="Microsoft account" w:date="2025-09-16T12:28:00Z">
          <w:pPr>
            <w:bidi/>
            <w:spacing w:after="0" w:line="276" w:lineRule="auto"/>
            <w:jc w:val="both"/>
          </w:pPr>
        </w:pPrChange>
      </w:pPr>
      <w:bookmarkStart w:id="1510" w:name="I4040626"/>
      <w:ins w:id="1511" w:author="Microsoft account" w:date="2025-09-17T12:59:00Z">
        <w:r>
          <w:rPr>
            <w:rFonts w:cs="Calibri" w:hint="cs"/>
            <w:sz w:val="28"/>
            <w:szCs w:val="28"/>
            <w:rtl/>
            <w:lang w:bidi="fa-IR"/>
          </w:rPr>
          <w:lastRenderedPageBreak/>
          <w:t>ادامه</w:t>
        </w:r>
      </w:ins>
    </w:p>
    <w:bookmarkEnd w:id="1510"/>
    <w:p w14:paraId="3083ECDB" w14:textId="77777777" w:rsidR="00701FFF" w:rsidRDefault="00701FFF">
      <w:pPr>
        <w:bidi/>
        <w:spacing w:after="0" w:line="276" w:lineRule="auto"/>
        <w:jc w:val="both"/>
        <w:rPr>
          <w:ins w:id="1512" w:author="Microsoft account" w:date="2025-09-17T12:59:00Z"/>
          <w:rFonts w:cs="Calibri"/>
          <w:sz w:val="28"/>
          <w:szCs w:val="28"/>
          <w:rtl/>
          <w:lang w:bidi="fa-IR"/>
        </w:rPr>
        <w:pPrChange w:id="1513"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14" w:author="Microsoft account" w:date="2025-09-17T13:00:00Z"/>
          <w:rFonts w:cs="Calibri"/>
          <w:sz w:val="28"/>
          <w:szCs w:val="28"/>
          <w:rtl/>
          <w:lang w:bidi="fa-IR"/>
        </w:rPr>
        <w:pPrChange w:id="1515" w:author="Microsoft account" w:date="2025-09-17T12:59:00Z">
          <w:pPr>
            <w:bidi/>
            <w:spacing w:after="0" w:line="276" w:lineRule="auto"/>
            <w:jc w:val="both"/>
          </w:pPr>
        </w:pPrChange>
      </w:pPr>
      <w:ins w:id="1516"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17" w:author="Microsoft account" w:date="2025-09-17T13:00:00Z"/>
          <w:rFonts w:cs="Calibri"/>
          <w:sz w:val="28"/>
          <w:szCs w:val="28"/>
          <w:rtl/>
          <w:lang w:bidi="fa-IR"/>
        </w:rPr>
        <w:pPrChange w:id="1518" w:author="Microsoft account" w:date="2025-09-17T13:00:00Z">
          <w:pPr>
            <w:bidi/>
            <w:spacing w:after="0" w:line="276" w:lineRule="auto"/>
            <w:jc w:val="both"/>
          </w:pPr>
        </w:pPrChange>
      </w:pPr>
      <w:ins w:id="1519" w:author="Microsoft account" w:date="2025-09-17T13:00:00Z">
        <w:r w:rsidRPr="001F062A">
          <w:rPr>
            <w:rFonts w:cs="Calibri"/>
            <w:noProof/>
            <w:sz w:val="28"/>
            <w:szCs w:val="28"/>
            <w:rPrChange w:id="1520"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21" w:author="Microsoft account" w:date="2025-09-17T13:00:00Z"/>
          <w:rFonts w:cs="Calibri"/>
          <w:sz w:val="28"/>
          <w:szCs w:val="28"/>
          <w:rtl/>
          <w:lang w:bidi="fa-IR"/>
        </w:rPr>
        <w:pPrChange w:id="1522"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23" w:author="Microsoft account" w:date="2025-09-18T09:44:00Z"/>
          <w:rFonts w:cs="Calibri"/>
          <w:sz w:val="28"/>
          <w:szCs w:val="28"/>
          <w:lang w:bidi="fa-IR"/>
        </w:rPr>
        <w:pPrChange w:id="1524" w:author="Microsoft account" w:date="2025-09-17T13:00:00Z">
          <w:pPr>
            <w:bidi/>
            <w:spacing w:after="0" w:line="276" w:lineRule="auto"/>
            <w:jc w:val="both"/>
          </w:pPr>
        </w:pPrChange>
      </w:pPr>
      <w:ins w:id="1525"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26" w:author="Microsoft account" w:date="2025-09-17T13:01:00Z"/>
          <w:rFonts w:cs="Calibri"/>
          <w:sz w:val="28"/>
          <w:szCs w:val="28"/>
          <w:rtl/>
          <w:lang w:bidi="fa-IR"/>
          <w:rPrChange w:id="1527" w:author="Microsoft account" w:date="2025-09-18T09:44:00Z">
            <w:rPr>
              <w:ins w:id="1528" w:author="Microsoft account" w:date="2025-09-17T13:01:00Z"/>
              <w:noProof/>
              <w:rtl/>
            </w:rPr>
          </w:rPrChange>
        </w:rPr>
        <w:pPrChange w:id="1529" w:author="Microsoft account" w:date="2025-09-18T09:44:00Z">
          <w:pPr>
            <w:bidi/>
            <w:spacing w:after="0" w:line="276" w:lineRule="auto"/>
            <w:jc w:val="both"/>
          </w:pPr>
        </w:pPrChange>
      </w:pPr>
      <w:ins w:id="1530"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31" w:author="Microsoft account" w:date="2025-09-18T09:44:00Z"/>
          <w:rFonts w:cs="Calibri"/>
          <w:sz w:val="28"/>
          <w:szCs w:val="28"/>
          <w:lang w:bidi="fa-IR"/>
        </w:rPr>
        <w:pPrChange w:id="1532" w:author="Microsoft account" w:date="2025-09-17T13:01:00Z">
          <w:pPr>
            <w:bidi/>
            <w:spacing w:after="0" w:line="276" w:lineRule="auto"/>
            <w:jc w:val="both"/>
          </w:pPr>
        </w:pPrChange>
      </w:pPr>
      <w:ins w:id="153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34" w:author="Microsoft account" w:date="2025-09-17T13:01:00Z"/>
          <w:rFonts w:cs="Calibri"/>
          <w:sz w:val="28"/>
          <w:szCs w:val="28"/>
          <w:rtl/>
          <w:lang w:bidi="fa-IR"/>
        </w:rPr>
        <w:pPrChange w:id="1535" w:author="Microsoft account" w:date="2025-09-18T09:44:00Z">
          <w:pPr>
            <w:bidi/>
            <w:spacing w:after="0" w:line="276" w:lineRule="auto"/>
            <w:jc w:val="both"/>
          </w:pPr>
        </w:pPrChange>
      </w:pPr>
      <w:ins w:id="1536"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37" w:author="Microsoft account" w:date="2025-09-17T13:01:00Z"/>
          <w:rFonts w:cs="Calibri"/>
          <w:sz w:val="28"/>
          <w:szCs w:val="28"/>
          <w:rtl/>
          <w:lang w:bidi="fa-IR"/>
        </w:rPr>
        <w:pPrChange w:id="1538"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39" w:author="Microsoft account" w:date="2025-09-17T13:39:00Z"/>
          <w:rFonts w:cs="Calibri"/>
          <w:sz w:val="28"/>
          <w:szCs w:val="28"/>
          <w:rtl/>
          <w:lang w:bidi="fa-IR"/>
        </w:rPr>
        <w:pPrChange w:id="1540" w:author="Microsoft account" w:date="2025-09-17T13:01:00Z">
          <w:pPr>
            <w:bidi/>
            <w:spacing w:after="0" w:line="276" w:lineRule="auto"/>
            <w:jc w:val="both"/>
          </w:pPr>
        </w:pPrChange>
      </w:pPr>
      <w:ins w:id="1541" w:author="Microsoft account" w:date="2025-09-17T13:01:00Z">
        <w:r>
          <w:rPr>
            <w:rFonts w:cs="Calibri" w:hint="cs"/>
            <w:sz w:val="28"/>
            <w:szCs w:val="28"/>
            <w:rtl/>
            <w:lang w:bidi="fa-IR"/>
          </w:rPr>
          <w:t>-</w:t>
        </w:r>
      </w:ins>
      <w:ins w:id="1542"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43" w:author="Microsoft account" w:date="2025-09-17T13:39:00Z"/>
          <w:rFonts w:cs="Calibri"/>
          <w:sz w:val="28"/>
          <w:szCs w:val="28"/>
          <w:rtl/>
          <w:lang w:bidi="fa-IR"/>
        </w:rPr>
        <w:pPrChange w:id="1544"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45" w:author="Microsoft account" w:date="2025-09-17T13:53:00Z"/>
          <w:rFonts w:cs="Calibri"/>
          <w:sz w:val="28"/>
          <w:szCs w:val="28"/>
          <w:rtl/>
          <w:lang w:bidi="fa-IR"/>
        </w:rPr>
        <w:pPrChange w:id="1546" w:author="Microsoft account" w:date="2025-09-18T09:45:00Z">
          <w:pPr>
            <w:bidi/>
            <w:spacing w:after="0" w:line="276" w:lineRule="auto"/>
            <w:jc w:val="both"/>
          </w:pPr>
        </w:pPrChange>
      </w:pPr>
      <w:ins w:id="1547" w:author="Microsoft account" w:date="2025-09-17T13:39:00Z">
        <w:r>
          <w:rPr>
            <w:rFonts w:cs="Calibri" w:hint="cs"/>
            <w:sz w:val="28"/>
            <w:szCs w:val="28"/>
            <w:rtl/>
            <w:lang w:bidi="fa-IR"/>
          </w:rPr>
          <w:t>-</w:t>
        </w:r>
      </w:ins>
      <w:ins w:id="1548" w:author="Microsoft account" w:date="2025-09-17T13:51:00Z">
        <w:r w:rsidR="00166988">
          <w:rPr>
            <w:rFonts w:cs="Calibri" w:hint="cs"/>
            <w:sz w:val="28"/>
            <w:szCs w:val="28"/>
            <w:rtl/>
            <w:lang w:bidi="fa-IR"/>
          </w:rPr>
          <w:t xml:space="preserve">یادآوری: توی </w:t>
        </w:r>
      </w:ins>
      <w:ins w:id="1549"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50"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51" w:author="Microsoft account" w:date="2025-09-17T13:53:00Z"/>
          <w:rFonts w:cs="Calibri"/>
          <w:sz w:val="28"/>
          <w:szCs w:val="28"/>
          <w:rtl/>
          <w:lang w:bidi="fa-IR"/>
        </w:rPr>
        <w:pPrChange w:id="1552"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53" w:author="Microsoft account" w:date="2025-09-17T14:00:00Z"/>
          <w:rFonts w:cs="Calibri"/>
          <w:sz w:val="28"/>
          <w:szCs w:val="28"/>
          <w:rtl/>
          <w:lang w:bidi="fa-IR"/>
        </w:rPr>
        <w:pPrChange w:id="1554" w:author="Microsoft account" w:date="2025-09-18T09:46:00Z">
          <w:pPr>
            <w:bidi/>
            <w:spacing w:after="0" w:line="276" w:lineRule="auto"/>
            <w:jc w:val="both"/>
          </w:pPr>
        </w:pPrChange>
      </w:pPr>
      <w:ins w:id="1555" w:author="Microsoft account" w:date="2025-09-17T13:53:00Z">
        <w:r>
          <w:rPr>
            <w:rFonts w:cs="Calibri" w:hint="cs"/>
            <w:sz w:val="28"/>
            <w:szCs w:val="28"/>
            <w:rtl/>
            <w:lang w:bidi="fa-IR"/>
          </w:rPr>
          <w:t>-</w:t>
        </w:r>
      </w:ins>
      <w:ins w:id="1556"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57"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58" w:author="Microsoft account" w:date="2025-09-17T14:00:00Z"/>
          <w:rFonts w:cs="Calibri"/>
          <w:sz w:val="28"/>
          <w:szCs w:val="28"/>
          <w:rtl/>
          <w:lang w:bidi="fa-IR"/>
        </w:rPr>
        <w:pPrChange w:id="1559"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60" w:author="Microsoft account" w:date="2025-09-17T14:05:00Z"/>
          <w:rFonts w:cs="Calibri"/>
          <w:sz w:val="28"/>
          <w:szCs w:val="28"/>
          <w:rtl/>
          <w:lang w:bidi="fa-IR"/>
        </w:rPr>
        <w:pPrChange w:id="1561" w:author="Microsoft account" w:date="2025-09-17T14:00:00Z">
          <w:pPr>
            <w:bidi/>
            <w:spacing w:after="0" w:line="276" w:lineRule="auto"/>
            <w:jc w:val="both"/>
          </w:pPr>
        </w:pPrChange>
      </w:pPr>
      <w:ins w:id="1562" w:author="Microsoft account" w:date="2025-09-17T14:00:00Z">
        <w:r>
          <w:rPr>
            <w:rFonts w:cs="Calibri" w:hint="cs"/>
            <w:sz w:val="28"/>
            <w:szCs w:val="28"/>
            <w:rtl/>
            <w:lang w:bidi="fa-IR"/>
          </w:rPr>
          <w:t>-</w:t>
        </w:r>
      </w:ins>
      <w:ins w:id="1563" w:author="Microsoft account" w:date="2025-09-17T14:03:00Z">
        <w:r w:rsidR="00AD57ED">
          <w:rPr>
            <w:rFonts w:cs="Calibri" w:hint="cs"/>
            <w:sz w:val="28"/>
            <w:szCs w:val="28"/>
            <w:rtl/>
            <w:lang w:bidi="fa-IR"/>
          </w:rPr>
          <w:t>یه چیز جالب. این</w:t>
        </w:r>
      </w:ins>
      <w:ins w:id="1564"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65"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66" w:author="Microsoft account" w:date="2025-09-17T14:05:00Z"/>
          <w:rFonts w:cs="Calibri"/>
          <w:sz w:val="28"/>
          <w:szCs w:val="28"/>
          <w:rtl/>
          <w:lang w:bidi="fa-IR"/>
        </w:rPr>
        <w:pPrChange w:id="1567"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68" w:author="Microsoft account" w:date="2025-09-18T09:46:00Z"/>
          <w:rFonts w:cs="Calibri"/>
          <w:sz w:val="28"/>
          <w:szCs w:val="28"/>
          <w:rtl/>
          <w:lang w:bidi="fa-IR"/>
        </w:rPr>
        <w:pPrChange w:id="1569" w:author="Microsoft account" w:date="2025-09-17T14:05:00Z">
          <w:pPr>
            <w:bidi/>
            <w:spacing w:after="0" w:line="276" w:lineRule="auto"/>
            <w:jc w:val="both"/>
          </w:pPr>
        </w:pPrChange>
      </w:pPr>
      <w:ins w:id="1570" w:author="Microsoft account" w:date="2025-09-17T14:05:00Z">
        <w:r>
          <w:rPr>
            <w:rFonts w:cs="Calibri" w:hint="cs"/>
            <w:sz w:val="28"/>
            <w:szCs w:val="28"/>
            <w:rtl/>
            <w:lang w:bidi="fa-IR"/>
          </w:rPr>
          <w:t>-</w:t>
        </w:r>
      </w:ins>
      <w:ins w:id="1571"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72"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73"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74" w:author="Microsoft account" w:date="2025-09-17T14:11:00Z"/>
          <w:rFonts w:cs="Calibri"/>
          <w:sz w:val="28"/>
          <w:szCs w:val="28"/>
          <w:rtl/>
          <w:lang w:bidi="fa-IR"/>
        </w:rPr>
        <w:pPrChange w:id="1575" w:author="Microsoft account" w:date="2025-09-18T09:46:00Z">
          <w:pPr>
            <w:bidi/>
            <w:spacing w:after="0" w:line="276" w:lineRule="auto"/>
            <w:jc w:val="both"/>
          </w:pPr>
        </w:pPrChange>
      </w:pPr>
      <w:ins w:id="1576"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77"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78"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79" w:author="Microsoft account" w:date="2025-09-17T14:11:00Z"/>
          <w:rFonts w:cs="Calibri"/>
          <w:sz w:val="28"/>
          <w:szCs w:val="28"/>
          <w:rtl/>
          <w:lang w:bidi="fa-IR"/>
        </w:rPr>
        <w:pPrChange w:id="1580"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81" w:author="Microsoft account" w:date="2025-09-17T14:53:00Z"/>
          <w:rFonts w:cs="Calibri"/>
          <w:sz w:val="28"/>
          <w:szCs w:val="28"/>
          <w:rtl/>
          <w:lang w:bidi="fa-IR"/>
        </w:rPr>
        <w:pPrChange w:id="1582" w:author="Microsoft account" w:date="2025-09-17T14:11:00Z">
          <w:pPr>
            <w:bidi/>
            <w:spacing w:after="0" w:line="276" w:lineRule="auto"/>
            <w:jc w:val="both"/>
          </w:pPr>
        </w:pPrChange>
      </w:pPr>
      <w:ins w:id="1583"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84"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85" w:author="Microsoft account" w:date="2025-09-17T14:53:00Z"/>
          <w:rFonts w:cs="Calibri"/>
          <w:sz w:val="28"/>
          <w:szCs w:val="28"/>
          <w:lang w:bidi="fa-IR"/>
        </w:rPr>
        <w:pPrChange w:id="1586" w:author="Microsoft account" w:date="2025-09-17T14:53:00Z">
          <w:pPr>
            <w:bidi/>
            <w:spacing w:after="0" w:line="276" w:lineRule="auto"/>
            <w:jc w:val="both"/>
          </w:pPr>
        </w:pPrChange>
      </w:pPr>
      <w:ins w:id="1587"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88" w:author="Microsoft account" w:date="2025-09-17T14:53:00Z"/>
          <w:rFonts w:cs="Calibri"/>
          <w:sz w:val="28"/>
          <w:szCs w:val="28"/>
          <w:lang w:bidi="fa-IR"/>
        </w:rPr>
        <w:pPrChange w:id="1589"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90" w:author="Microsoft account" w:date="2025-09-17T13:52:00Z"/>
          <w:rFonts w:cs="Calibri"/>
          <w:sz w:val="28"/>
          <w:szCs w:val="28"/>
          <w:lang w:bidi="fa-IR"/>
        </w:rPr>
        <w:pPrChange w:id="1591"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92" w:author="Microsoft account" w:date="2025-09-17T13:52:00Z"/>
          <w:rFonts w:cs="Calibri"/>
          <w:sz w:val="28"/>
          <w:szCs w:val="28"/>
          <w:rtl/>
          <w:lang w:bidi="fa-IR"/>
        </w:rPr>
        <w:pPrChange w:id="1593"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94" w:author="Microsoft account" w:date="2025-09-17T13:52:00Z">
          <w:pPr>
            <w:bidi/>
            <w:spacing w:after="0" w:line="276" w:lineRule="auto"/>
            <w:jc w:val="both"/>
          </w:pPr>
        </w:pPrChange>
      </w:pPr>
      <w:ins w:id="1595"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96"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97" w:author="Microsoft account" w:date="2025-09-17T12:59:00Z"/>
          <w:rFonts w:cs="Calibri"/>
          <w:sz w:val="28"/>
          <w:szCs w:val="28"/>
          <w:rtl/>
          <w:lang w:bidi="fa-IR"/>
        </w:rPr>
        <w:pPrChange w:id="1598" w:author="Microsoft account" w:date="2025-09-17T12:59:00Z">
          <w:pPr>
            <w:bidi/>
            <w:spacing w:after="0" w:line="276" w:lineRule="auto"/>
            <w:jc w:val="both"/>
          </w:pPr>
        </w:pPrChange>
      </w:pPr>
    </w:p>
    <w:p w14:paraId="7FD2239B" w14:textId="3BACE872" w:rsidR="00701FFF" w:rsidRDefault="00701FFF">
      <w:pPr>
        <w:spacing w:after="0" w:line="240" w:lineRule="auto"/>
        <w:rPr>
          <w:ins w:id="1599" w:author="Microsoft account" w:date="2025-09-17T12:59:00Z"/>
          <w:rFonts w:cs="Calibri"/>
          <w:sz w:val="28"/>
          <w:szCs w:val="28"/>
          <w:rtl/>
          <w:lang w:bidi="fa-IR"/>
        </w:rPr>
      </w:pPr>
      <w:ins w:id="1600"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01" w:author="Microsoft account" w:date="2025-09-18T09:48:00Z"/>
          <w:rFonts w:cs="Calibri"/>
          <w:sz w:val="28"/>
          <w:szCs w:val="28"/>
          <w:rtl/>
          <w:lang w:bidi="fa-IR"/>
        </w:rPr>
        <w:pPrChange w:id="1602" w:author="Microsoft account" w:date="2025-09-17T12:59:00Z">
          <w:pPr>
            <w:bidi/>
            <w:spacing w:after="0" w:line="276" w:lineRule="auto"/>
            <w:jc w:val="both"/>
          </w:pPr>
        </w:pPrChange>
      </w:pPr>
      <w:bookmarkStart w:id="1603" w:name="I4040627"/>
      <w:ins w:id="1604" w:author="Microsoft account" w:date="2025-09-18T09:48:00Z">
        <w:r>
          <w:rPr>
            <w:rFonts w:cs="Calibri" w:hint="cs"/>
            <w:sz w:val="28"/>
            <w:szCs w:val="28"/>
            <w:rtl/>
            <w:lang w:bidi="fa-IR"/>
          </w:rPr>
          <w:lastRenderedPageBreak/>
          <w:t>ادامه</w:t>
        </w:r>
      </w:ins>
    </w:p>
    <w:bookmarkEnd w:id="1603"/>
    <w:p w14:paraId="4D3FFA24" w14:textId="491B60E0" w:rsidR="00B608BA" w:rsidRDefault="00B608BA">
      <w:pPr>
        <w:bidi/>
        <w:spacing w:after="0" w:line="276" w:lineRule="auto"/>
        <w:jc w:val="both"/>
        <w:rPr>
          <w:ins w:id="1605" w:author="Microsoft account" w:date="2025-09-18T09:49:00Z"/>
          <w:rFonts w:cs="Calibri"/>
          <w:sz w:val="28"/>
          <w:szCs w:val="28"/>
          <w:lang w:bidi="fa-IR"/>
        </w:rPr>
        <w:pPrChange w:id="1606" w:author="Microsoft account" w:date="2025-09-18T09:48:00Z">
          <w:pPr>
            <w:bidi/>
            <w:spacing w:after="0" w:line="276" w:lineRule="auto"/>
            <w:jc w:val="both"/>
          </w:pPr>
        </w:pPrChange>
      </w:pPr>
      <w:ins w:id="1607"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08" w:author="Microsoft account" w:date="2025-09-18T09:48:00Z"/>
          <w:rFonts w:cs="Calibri"/>
          <w:sz w:val="28"/>
          <w:szCs w:val="28"/>
          <w:lang w:bidi="fa-IR"/>
        </w:rPr>
        <w:pPrChange w:id="1609" w:author="Microsoft account" w:date="2025-09-18T09:49:00Z">
          <w:pPr>
            <w:bidi/>
            <w:spacing w:after="0" w:line="276" w:lineRule="auto"/>
            <w:jc w:val="both"/>
          </w:pPr>
        </w:pPrChange>
      </w:pPr>
      <w:ins w:id="1610"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11" w:author="Microsoft account" w:date="2025-09-18T09:52:00Z"/>
          <w:rFonts w:cs="Calibri"/>
          <w:sz w:val="28"/>
          <w:szCs w:val="28"/>
          <w:lang w:bidi="fa-IR"/>
        </w:rPr>
        <w:pPrChange w:id="1612"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13" w:author="Microsoft account" w:date="2025-09-18T09:54:00Z"/>
          <w:rFonts w:cs="Calibri"/>
          <w:sz w:val="28"/>
          <w:szCs w:val="28"/>
          <w:rtl/>
          <w:lang w:bidi="fa-IR"/>
        </w:rPr>
        <w:pPrChange w:id="1614" w:author="Microsoft account" w:date="2025-09-18T09:52:00Z">
          <w:pPr>
            <w:bidi/>
            <w:spacing w:after="0" w:line="276" w:lineRule="auto"/>
            <w:jc w:val="both"/>
          </w:pPr>
        </w:pPrChange>
      </w:pPr>
      <w:ins w:id="1615"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16"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17"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18" w:author="Microsoft account" w:date="2025-09-18T09:56:00Z"/>
          <w:rFonts w:cs="Calibri"/>
          <w:sz w:val="28"/>
          <w:szCs w:val="28"/>
          <w:rtl/>
          <w:lang w:bidi="fa-IR"/>
        </w:rPr>
        <w:pPrChange w:id="1619"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20" w:author="Microsoft account" w:date="2025-09-18T09:54:00Z"/>
          <w:rFonts w:cs="Calibri"/>
          <w:sz w:val="28"/>
          <w:szCs w:val="28"/>
          <w:rtl/>
          <w:lang w:bidi="fa-IR"/>
        </w:rPr>
        <w:pPrChange w:id="1621" w:author="Microsoft account" w:date="2025-09-18T09:56:00Z">
          <w:pPr>
            <w:bidi/>
            <w:spacing w:after="0" w:line="276" w:lineRule="auto"/>
            <w:jc w:val="both"/>
          </w:pPr>
        </w:pPrChange>
      </w:pPr>
      <w:ins w:id="1622"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23" w:author="Microsoft account" w:date="2025-09-18T09:55:00Z"/>
          <w:rFonts w:cs="Calibri"/>
          <w:sz w:val="28"/>
          <w:szCs w:val="28"/>
          <w:rtl/>
          <w:lang w:bidi="fa-IR"/>
        </w:rPr>
        <w:pPrChange w:id="1624" w:author="Microsoft account" w:date="2025-09-18T09:54:00Z">
          <w:pPr>
            <w:bidi/>
            <w:spacing w:after="0" w:line="276" w:lineRule="auto"/>
            <w:jc w:val="both"/>
          </w:pPr>
        </w:pPrChange>
      </w:pPr>
      <w:ins w:id="1625" w:author="Microsoft account" w:date="2025-09-18T09:54:00Z">
        <w:r>
          <w:rPr>
            <w:rFonts w:cs="Calibri" w:hint="cs"/>
            <w:sz w:val="28"/>
            <w:szCs w:val="28"/>
            <w:rtl/>
            <w:lang w:bidi="fa-IR"/>
          </w:rPr>
          <w:t>-</w:t>
        </w:r>
      </w:ins>
      <w:ins w:id="1626"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27" w:author="Microsoft account" w:date="2025-09-18T09:57:00Z"/>
          <w:rFonts w:cs="Calibri"/>
          <w:sz w:val="28"/>
          <w:szCs w:val="28"/>
          <w:rtl/>
          <w:lang w:bidi="fa-IR"/>
        </w:rPr>
        <w:pPrChange w:id="1628" w:author="Microsoft account" w:date="2025-09-18T09:55:00Z">
          <w:pPr>
            <w:bidi/>
            <w:spacing w:after="0" w:line="276" w:lineRule="auto"/>
            <w:jc w:val="both"/>
          </w:pPr>
        </w:pPrChange>
      </w:pPr>
      <w:ins w:id="1629"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30"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31" w:author="Microsoft account" w:date="2025-09-18T09:57:00Z"/>
          <w:rFonts w:cs="Calibri"/>
          <w:sz w:val="28"/>
          <w:szCs w:val="28"/>
          <w:rtl/>
          <w:lang w:bidi="fa-IR"/>
        </w:rPr>
        <w:pPrChange w:id="1632" w:author="Microsoft account" w:date="2025-09-18T09:57:00Z">
          <w:pPr>
            <w:bidi/>
            <w:spacing w:after="0" w:line="276" w:lineRule="auto"/>
            <w:jc w:val="both"/>
          </w:pPr>
        </w:pPrChange>
      </w:pPr>
      <w:ins w:id="1633" w:author="Microsoft account" w:date="2025-09-18T09:57:00Z">
        <w:r w:rsidRPr="00FF10B0">
          <w:rPr>
            <w:rFonts w:cs="Calibri"/>
            <w:noProof/>
            <w:sz w:val="28"/>
            <w:szCs w:val="28"/>
            <w:rPrChange w:id="1634"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35" w:author="Microsoft account" w:date="2025-09-18T09:57:00Z"/>
          <w:rFonts w:cs="Calibri"/>
          <w:sz w:val="28"/>
          <w:szCs w:val="28"/>
          <w:rtl/>
          <w:lang w:bidi="fa-IR"/>
        </w:rPr>
        <w:pPrChange w:id="1636" w:author="Microsoft account" w:date="2025-09-18T09:57:00Z">
          <w:pPr>
            <w:bidi/>
            <w:spacing w:after="0" w:line="276" w:lineRule="auto"/>
            <w:jc w:val="both"/>
          </w:pPr>
        </w:pPrChange>
      </w:pPr>
      <w:ins w:id="1637"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38" w:author="Microsoft account" w:date="2025-09-18T09:58:00Z"/>
          <w:rFonts w:cs="Calibri"/>
          <w:sz w:val="28"/>
          <w:szCs w:val="28"/>
          <w:rtl/>
          <w:lang w:bidi="fa-IR"/>
        </w:rPr>
        <w:pPrChange w:id="1639" w:author="Microsoft account" w:date="2025-09-18T09:57:00Z">
          <w:pPr>
            <w:bidi/>
            <w:spacing w:after="0" w:line="276" w:lineRule="auto"/>
            <w:jc w:val="both"/>
          </w:pPr>
        </w:pPrChange>
      </w:pPr>
      <w:ins w:id="1640" w:author="Microsoft account" w:date="2025-09-18T09:58:00Z">
        <w:r w:rsidRPr="00FF10B0">
          <w:rPr>
            <w:rFonts w:cs="Calibri"/>
            <w:noProof/>
            <w:sz w:val="28"/>
            <w:szCs w:val="28"/>
            <w:rPrChange w:id="1641"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42" w:author="Microsoft account" w:date="2025-09-18T09:58:00Z"/>
          <w:rFonts w:cs="Calibri"/>
          <w:sz w:val="28"/>
          <w:szCs w:val="28"/>
          <w:rtl/>
          <w:lang w:bidi="fa-IR"/>
        </w:rPr>
        <w:pPrChange w:id="1643"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44" w:author="Microsoft account" w:date="2025-09-18T10:00:00Z"/>
          <w:rFonts w:cs="Calibri"/>
          <w:sz w:val="28"/>
          <w:szCs w:val="28"/>
          <w:rtl/>
          <w:lang w:bidi="fa-IR"/>
        </w:rPr>
        <w:pPrChange w:id="1645" w:author="Microsoft account" w:date="2025-09-18T09:58:00Z">
          <w:pPr>
            <w:bidi/>
            <w:spacing w:after="0" w:line="276" w:lineRule="auto"/>
            <w:jc w:val="both"/>
          </w:pPr>
        </w:pPrChange>
      </w:pPr>
      <w:ins w:id="1646"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47"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48" w:author="Microsoft account" w:date="2025-09-18T10:00:00Z"/>
          <w:rFonts w:cs="Calibri"/>
          <w:sz w:val="28"/>
          <w:szCs w:val="28"/>
          <w:rtl/>
          <w:lang w:bidi="fa-IR"/>
        </w:rPr>
        <w:pPrChange w:id="1649"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50" w:author="Microsoft account" w:date="2025-09-18T10:15:00Z"/>
          <w:rFonts w:cs="Calibri"/>
          <w:sz w:val="28"/>
          <w:szCs w:val="28"/>
          <w:rtl/>
          <w:lang w:bidi="fa-IR"/>
        </w:rPr>
        <w:pPrChange w:id="1651" w:author="Microsoft account" w:date="2025-09-18T10:00:00Z">
          <w:pPr>
            <w:bidi/>
            <w:spacing w:after="0" w:line="276" w:lineRule="auto"/>
            <w:jc w:val="both"/>
          </w:pPr>
        </w:pPrChange>
      </w:pPr>
      <w:ins w:id="1652" w:author="Microsoft account" w:date="2025-09-18T10:01:00Z">
        <w:r>
          <w:rPr>
            <w:rFonts w:cs="Calibri" w:hint="cs"/>
            <w:sz w:val="28"/>
            <w:szCs w:val="28"/>
            <w:rtl/>
            <w:lang w:bidi="fa-IR"/>
          </w:rPr>
          <w:t xml:space="preserve"> </w:t>
        </w:r>
      </w:ins>
      <w:ins w:id="1653" w:author="Microsoft account" w:date="2025-09-18T10:13:00Z">
        <w:r w:rsidR="00F55FAB">
          <w:rPr>
            <w:rFonts w:cs="Calibri" w:hint="cs"/>
            <w:sz w:val="28"/>
            <w:szCs w:val="28"/>
            <w:rtl/>
            <w:lang w:bidi="fa-IR"/>
          </w:rPr>
          <w:t xml:space="preserve">-نکته طلایی اینه که این رو یادمون باشه که </w:t>
        </w:r>
      </w:ins>
      <w:ins w:id="1654" w:author="Microsoft account" w:date="2025-09-18T10:14:00Z">
        <w:r w:rsidR="00F55FAB">
          <w:rPr>
            <w:rFonts w:cs="Calibri"/>
            <w:sz w:val="28"/>
            <w:szCs w:val="28"/>
            <w:lang w:bidi="fa-IR"/>
          </w:rPr>
          <w:t>[</w:t>
        </w:r>
      </w:ins>
      <w:ins w:id="1655" w:author="Microsoft account" w:date="2025-09-18T10:13:00Z">
        <w:r w:rsidR="00F55FAB">
          <w:rPr>
            <w:rFonts w:cs="Calibri"/>
            <w:sz w:val="28"/>
            <w:szCs w:val="28"/>
            <w:lang w:bidi="fa-IR"/>
          </w:rPr>
          <w:t>new_item for item in list</w:t>
        </w:r>
      </w:ins>
      <w:ins w:id="1656"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57"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5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9"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6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1"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6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3"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6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5"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6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7"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6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9"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7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1"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7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3"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7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5"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7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7"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7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79"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8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1"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8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3"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8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5"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8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7"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8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9"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90"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91" w:author="Microsoft account" w:date="2025-09-18T10:15:00Z"/>
          <w:rFonts w:cs="Calibri"/>
          <w:sz w:val="28"/>
          <w:szCs w:val="28"/>
          <w:rtl/>
          <w:lang w:bidi="fa-IR"/>
        </w:rPr>
        <w:pPrChange w:id="1692"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93" w:author="Microsoft account" w:date="2025-09-18T10:18:00Z"/>
          <w:rFonts w:cs="Calibri"/>
          <w:sz w:val="28"/>
          <w:szCs w:val="28"/>
          <w:rtl/>
          <w:lang w:bidi="fa-IR"/>
        </w:rPr>
        <w:pPrChange w:id="1694" w:author="Microsoft account" w:date="2025-09-18T10:18:00Z">
          <w:pPr>
            <w:bidi/>
            <w:spacing w:after="0" w:line="276" w:lineRule="auto"/>
            <w:jc w:val="both"/>
          </w:pPr>
        </w:pPrChange>
      </w:pPr>
      <w:ins w:id="1695"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96" w:author="Microsoft account" w:date="2025-09-18T10:18:00Z"/>
          <w:rFonts w:cs="Calibri"/>
          <w:sz w:val="28"/>
          <w:szCs w:val="28"/>
          <w:rtl/>
          <w:lang w:bidi="fa-IR"/>
        </w:rPr>
        <w:pPrChange w:id="1697" w:author="Microsoft account" w:date="2025-09-18T10:18:00Z">
          <w:pPr>
            <w:bidi/>
            <w:spacing w:after="0" w:line="276" w:lineRule="auto"/>
            <w:jc w:val="both"/>
          </w:pPr>
        </w:pPrChange>
      </w:pPr>
      <w:ins w:id="1698"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99" w:author="Microsoft account" w:date="2025-09-18T10:19:00Z"/>
          <w:rFonts w:cs="Calibri"/>
          <w:sz w:val="28"/>
          <w:szCs w:val="28"/>
          <w:rtl/>
          <w:lang w:bidi="fa-IR"/>
        </w:rPr>
        <w:pPrChange w:id="1700" w:author="Microsoft account" w:date="2025-09-18T10:18:00Z">
          <w:pPr>
            <w:bidi/>
            <w:spacing w:after="0" w:line="276" w:lineRule="auto"/>
            <w:jc w:val="both"/>
          </w:pPr>
        </w:pPrChange>
      </w:pPr>
      <w:ins w:id="1701"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02"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03" w:author="Microsoft account" w:date="2025-09-18T10:19:00Z"/>
          <w:rFonts w:cs="Calibri"/>
          <w:sz w:val="28"/>
          <w:szCs w:val="28"/>
          <w:rtl/>
          <w:lang w:bidi="fa-IR"/>
        </w:rPr>
        <w:pPrChange w:id="1704" w:author="Microsoft account" w:date="2025-09-18T10:19:00Z">
          <w:pPr>
            <w:bidi/>
            <w:spacing w:after="0" w:line="276" w:lineRule="auto"/>
            <w:jc w:val="both"/>
          </w:pPr>
        </w:pPrChange>
      </w:pPr>
      <w:ins w:id="1705"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06" w:author="Microsoft account" w:date="2025-09-18T10:20:00Z"/>
          <w:rFonts w:cs="Calibri"/>
          <w:sz w:val="28"/>
          <w:szCs w:val="28"/>
          <w:lang w:bidi="fa-IR"/>
        </w:rPr>
        <w:pPrChange w:id="1707" w:author="Microsoft account" w:date="2025-09-18T10:19:00Z">
          <w:pPr>
            <w:bidi/>
            <w:spacing w:after="0" w:line="276" w:lineRule="auto"/>
            <w:jc w:val="both"/>
          </w:pPr>
        </w:pPrChange>
      </w:pPr>
      <w:ins w:id="1708"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09"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10" w:author="Microsoft account" w:date="2025-09-18T10:20:00Z"/>
          <w:rFonts w:cs="Calibri"/>
          <w:sz w:val="28"/>
          <w:szCs w:val="28"/>
          <w:lang w:bidi="fa-IR"/>
        </w:rPr>
        <w:pPrChange w:id="1711"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12" w:author="Microsoft account" w:date="2025-09-18T10:36:00Z"/>
          <w:rFonts w:cs="Calibri"/>
          <w:sz w:val="28"/>
          <w:szCs w:val="28"/>
          <w:lang w:bidi="fa-IR"/>
        </w:rPr>
        <w:pPrChange w:id="1713" w:author="Microsoft account" w:date="2025-09-18T10:20:00Z">
          <w:pPr>
            <w:bidi/>
            <w:spacing w:after="0" w:line="276" w:lineRule="auto"/>
            <w:jc w:val="both"/>
          </w:pPr>
        </w:pPrChange>
      </w:pPr>
      <w:ins w:id="1714"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15"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16"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17" w:author="Microsoft account" w:date="2025-09-19T13:46:00Z">
              <w:rPr>
                <w:rFonts w:cs="Calibri" w:hint="cs"/>
                <w:sz w:val="28"/>
                <w:szCs w:val="28"/>
                <w:rtl/>
                <w:lang w:bidi="fa-IR"/>
              </w:rPr>
            </w:rPrChange>
          </w:rPr>
          <w:t>ی</w:t>
        </w:r>
        <w:r w:rsidRPr="000B7F66">
          <w:rPr>
            <w:rFonts w:cs="Calibri"/>
            <w:sz w:val="28"/>
            <w:szCs w:val="28"/>
            <w:u w:val="single"/>
            <w:rtl/>
            <w:lang w:bidi="fa-IR"/>
            <w:rPrChange w:id="1718"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19"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20"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21" w:author="Microsoft account" w:date="2025-09-19T13:46:00Z">
              <w:rPr>
                <w:rFonts w:cs="Calibri"/>
                <w:sz w:val="28"/>
                <w:szCs w:val="28"/>
                <w:rtl/>
                <w:lang w:bidi="fa-IR"/>
              </w:rPr>
            </w:rPrChange>
          </w:rPr>
          <w:t xml:space="preserve"> </w:t>
        </w:r>
        <w:r w:rsidRPr="000B7F66">
          <w:rPr>
            <w:rFonts w:cs="Calibri"/>
            <w:sz w:val="28"/>
            <w:szCs w:val="28"/>
            <w:u w:val="single"/>
            <w:lang w:bidi="fa-IR"/>
            <w:rPrChange w:id="1722"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23" w:author="Microsoft account" w:date="2025-09-18T10:36:00Z"/>
          <w:rFonts w:cs="Calibri"/>
          <w:sz w:val="28"/>
          <w:szCs w:val="28"/>
          <w:lang w:bidi="fa-IR"/>
        </w:rPr>
        <w:pPrChange w:id="1724"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25" w:author="Microsoft account" w:date="2025-09-18T11:08:00Z"/>
          <w:rFonts w:cs="Calibri"/>
          <w:sz w:val="28"/>
          <w:szCs w:val="28"/>
          <w:rtl/>
          <w:lang w:bidi="fa-IR"/>
        </w:rPr>
        <w:pPrChange w:id="1726" w:author="Microsoft account" w:date="2025-09-18T11:08:00Z">
          <w:pPr>
            <w:bidi/>
            <w:spacing w:after="0" w:line="276" w:lineRule="auto"/>
            <w:jc w:val="both"/>
          </w:pPr>
        </w:pPrChange>
      </w:pPr>
      <w:ins w:id="1727"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28" w:author="Microsoft account" w:date="2025-09-18T11:09:00Z"/>
          <w:rFonts w:cs="Calibri"/>
          <w:sz w:val="28"/>
          <w:szCs w:val="28"/>
          <w:rtl/>
          <w:lang w:bidi="fa-IR"/>
        </w:rPr>
        <w:pPrChange w:id="1729" w:author="Microsoft account" w:date="2025-09-18T11:09:00Z">
          <w:pPr>
            <w:bidi/>
            <w:spacing w:after="0" w:line="276" w:lineRule="auto"/>
            <w:jc w:val="both"/>
          </w:pPr>
        </w:pPrChange>
      </w:pPr>
      <w:ins w:id="1730" w:author="Microsoft account" w:date="2025-09-18T11:09:00Z">
        <w:r w:rsidRPr="00EF49AC">
          <w:rPr>
            <w:rFonts w:cs="Calibri"/>
            <w:noProof/>
            <w:sz w:val="28"/>
            <w:szCs w:val="28"/>
            <w:rPrChange w:id="1731"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32" w:author="Microsoft account" w:date="2025-09-18T11:14:00Z"/>
          <w:rFonts w:cs="Calibri"/>
          <w:sz w:val="28"/>
          <w:szCs w:val="28"/>
          <w:rtl/>
          <w:lang w:bidi="fa-IR"/>
        </w:rPr>
        <w:pPrChange w:id="1733" w:author="Microsoft account" w:date="2025-09-18T11:14:00Z">
          <w:pPr>
            <w:bidi/>
            <w:spacing w:after="0" w:line="276" w:lineRule="auto"/>
            <w:jc w:val="both"/>
          </w:pPr>
        </w:pPrChange>
      </w:pPr>
      <w:ins w:id="1734"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35" w:author="Microsoft account" w:date="2025-09-18T11:10:00Z">
        <w:r>
          <w:rPr>
            <w:rFonts w:cs="Calibri"/>
            <w:sz w:val="28"/>
            <w:szCs w:val="28"/>
            <w:lang w:bidi="fa-IR"/>
          </w:rPr>
          <w:t>datatype set</w:t>
        </w:r>
        <w:r>
          <w:rPr>
            <w:rFonts w:cs="Calibri" w:hint="cs"/>
            <w:sz w:val="28"/>
            <w:szCs w:val="28"/>
            <w:rtl/>
            <w:lang w:bidi="fa-IR"/>
          </w:rPr>
          <w:t xml:space="preserve"> داره) </w:t>
        </w:r>
      </w:ins>
      <w:ins w:id="1736"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37" w:author="Microsoft account" w:date="2025-09-18T11:14:00Z"/>
          <w:rFonts w:cs="Calibri"/>
          <w:sz w:val="28"/>
          <w:szCs w:val="28"/>
          <w:rtl/>
          <w:lang w:bidi="fa-IR"/>
        </w:rPr>
        <w:pPrChange w:id="1738"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39" w:author="Microsoft account" w:date="2025-09-18T11:15:00Z"/>
          <w:rFonts w:cs="Calibri"/>
          <w:sz w:val="28"/>
          <w:szCs w:val="28"/>
          <w:rtl/>
          <w:lang w:bidi="fa-IR"/>
        </w:rPr>
        <w:pPrChange w:id="1740" w:author="Microsoft account" w:date="2025-09-18T11:14:00Z">
          <w:pPr>
            <w:bidi/>
            <w:spacing w:after="0" w:line="276" w:lineRule="auto"/>
            <w:jc w:val="both"/>
          </w:pPr>
        </w:pPrChange>
      </w:pPr>
      <w:ins w:id="1741" w:author="Microsoft account" w:date="2025-09-18T11:14:00Z">
        <w:r>
          <w:rPr>
            <w:rFonts w:cs="Calibri" w:hint="cs"/>
            <w:sz w:val="28"/>
            <w:szCs w:val="28"/>
            <w:rtl/>
            <w:lang w:bidi="fa-IR"/>
          </w:rPr>
          <w:t>-</w:t>
        </w:r>
      </w:ins>
      <w:ins w:id="1742"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43" w:author="Microsoft account" w:date="2025-09-18T11:15:00Z"/>
          <w:rFonts w:cs="Calibri"/>
          <w:sz w:val="28"/>
          <w:szCs w:val="28"/>
          <w:rtl/>
          <w:lang w:bidi="fa-IR"/>
        </w:rPr>
        <w:pPrChange w:id="1744"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45" w:author="Microsoft account" w:date="2025-09-18T11:15:00Z"/>
          <w:rFonts w:cs="Calibri"/>
          <w:sz w:val="28"/>
          <w:szCs w:val="28"/>
          <w:lang w:bidi="fa-IR"/>
        </w:rPr>
        <w:pPrChange w:id="1746" w:author="Microsoft account" w:date="2025-09-18T11:15:00Z">
          <w:pPr>
            <w:bidi/>
            <w:spacing w:after="0" w:line="276" w:lineRule="auto"/>
            <w:jc w:val="both"/>
          </w:pPr>
        </w:pPrChange>
      </w:pPr>
      <w:ins w:id="1747"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48" w:author="Microsoft account" w:date="2025-09-18T11:18:00Z"/>
          <w:rFonts w:cs="Calibri"/>
          <w:sz w:val="28"/>
          <w:szCs w:val="28"/>
          <w:rtl/>
          <w:lang w:bidi="fa-IR"/>
        </w:rPr>
        <w:pPrChange w:id="1749" w:author="Microsoft account" w:date="2025-09-18T11:16:00Z">
          <w:pPr>
            <w:bidi/>
            <w:spacing w:after="0" w:line="276" w:lineRule="auto"/>
            <w:jc w:val="both"/>
          </w:pPr>
        </w:pPrChange>
      </w:pPr>
      <w:ins w:id="1750"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51" w:author="Microsoft account" w:date="2025-09-18T11:19:00Z"/>
          <w:rFonts w:cs="Calibri"/>
          <w:sz w:val="28"/>
          <w:szCs w:val="28"/>
          <w:lang w:bidi="fa-IR"/>
        </w:rPr>
        <w:pPrChange w:id="1752" w:author="Microsoft account" w:date="2025-09-18T11:18:00Z">
          <w:pPr>
            <w:bidi/>
            <w:spacing w:after="0" w:line="276" w:lineRule="auto"/>
            <w:jc w:val="both"/>
          </w:pPr>
        </w:pPrChange>
      </w:pPr>
      <w:ins w:id="1753" w:author="Microsoft account" w:date="2025-09-18T11:18:00Z">
        <w:r>
          <w:rPr>
            <w:rFonts w:cs="Calibri"/>
            <w:sz w:val="28"/>
            <w:szCs w:val="28"/>
            <w:lang w:bidi="fa-IR"/>
          </w:rPr>
          <w:t xml:space="preserve">New_list = [ new_item </w:t>
        </w:r>
        <w:r w:rsidRPr="00CD2B04">
          <w:rPr>
            <w:rFonts w:cs="Calibri"/>
            <w:sz w:val="28"/>
            <w:szCs w:val="28"/>
            <w:u w:val="single"/>
            <w:lang w:bidi="fa-IR"/>
            <w:rPrChange w:id="1754"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55"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56" w:author="Microsoft account" w:date="2025-09-18T11:23:00Z">
              <w:rPr>
                <w:rFonts w:cs="Calibri"/>
                <w:sz w:val="28"/>
                <w:szCs w:val="28"/>
                <w:lang w:bidi="fa-IR"/>
              </w:rPr>
            </w:rPrChange>
          </w:rPr>
          <w:t>if</w:t>
        </w:r>
        <w:r>
          <w:rPr>
            <w:rFonts w:cs="Calibri"/>
            <w:sz w:val="28"/>
            <w:szCs w:val="28"/>
            <w:lang w:bidi="fa-IR"/>
          </w:rPr>
          <w:t xml:space="preserve"> test ] =&gt; dt&lt;</w:t>
        </w:r>
      </w:ins>
      <w:ins w:id="1757"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58" w:author="Microsoft account" w:date="2025-09-18T11:19:00Z"/>
          <w:rFonts w:cs="Calibri"/>
          <w:sz w:val="28"/>
          <w:szCs w:val="28"/>
          <w:rtl/>
          <w:lang w:bidi="fa-IR"/>
        </w:rPr>
        <w:pPrChange w:id="1759" w:author="Microsoft account" w:date="2025-09-18T11:19:00Z">
          <w:pPr>
            <w:bidi/>
            <w:spacing w:after="0" w:line="276" w:lineRule="auto"/>
            <w:jc w:val="both"/>
          </w:pPr>
        </w:pPrChange>
      </w:pPr>
      <w:ins w:id="1760"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61" w:author="Microsoft account" w:date="2025-09-18T11:20:00Z"/>
          <w:rFonts w:cs="Calibri"/>
          <w:sz w:val="28"/>
          <w:szCs w:val="28"/>
          <w:lang w:bidi="fa-IR"/>
        </w:rPr>
        <w:pPrChange w:id="1762" w:author="Microsoft account" w:date="2025-09-18T11:20:00Z">
          <w:pPr>
            <w:bidi/>
            <w:spacing w:after="0" w:line="276" w:lineRule="auto"/>
            <w:jc w:val="both"/>
          </w:pPr>
        </w:pPrChange>
      </w:pPr>
      <w:ins w:id="1763" w:author="Microsoft account" w:date="2025-09-18T11:19:00Z">
        <w:r>
          <w:rPr>
            <w:rFonts w:cs="Calibri"/>
            <w:sz w:val="28"/>
            <w:szCs w:val="28"/>
            <w:lang w:bidi="fa-IR"/>
          </w:rPr>
          <w:t xml:space="preserve">New_dict = </w:t>
        </w:r>
      </w:ins>
      <w:ins w:id="1764" w:author="Microsoft account" w:date="2025-09-18T11:20:00Z">
        <w:r>
          <w:rPr>
            <w:rFonts w:cs="Calibri"/>
            <w:sz w:val="28"/>
            <w:szCs w:val="28"/>
            <w:lang w:bidi="fa-IR"/>
          </w:rPr>
          <w:t>{</w:t>
        </w:r>
      </w:ins>
      <w:ins w:id="1765" w:author="Microsoft account" w:date="2025-09-18T11:19:00Z">
        <w:r>
          <w:rPr>
            <w:rFonts w:cs="Calibri"/>
            <w:sz w:val="28"/>
            <w:szCs w:val="28"/>
            <w:lang w:bidi="fa-IR"/>
          </w:rPr>
          <w:t xml:space="preserve"> new_key:new_value </w:t>
        </w:r>
        <w:r w:rsidRPr="00CD2B04">
          <w:rPr>
            <w:rFonts w:cs="Calibri"/>
            <w:sz w:val="28"/>
            <w:szCs w:val="28"/>
            <w:u w:val="single"/>
            <w:lang w:bidi="fa-IR"/>
            <w:rPrChange w:id="1766"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67"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68"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69" w:author="Microsoft account" w:date="2025-09-18T11:22:00Z"/>
          <w:rFonts w:cs="Calibri"/>
          <w:sz w:val="28"/>
          <w:szCs w:val="28"/>
          <w:rtl/>
          <w:lang w:bidi="fa-IR"/>
        </w:rPr>
        <w:pPrChange w:id="1770" w:author="Microsoft account" w:date="2025-09-18T11:22:00Z">
          <w:pPr>
            <w:bidi/>
            <w:spacing w:after="0" w:line="276" w:lineRule="auto"/>
            <w:jc w:val="both"/>
          </w:pPr>
        </w:pPrChange>
      </w:pPr>
      <w:ins w:id="1771"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72"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73" w:author="Microsoft account" w:date="2025-09-18T11:22:00Z"/>
          <w:rFonts w:cs="Calibri"/>
          <w:sz w:val="28"/>
          <w:szCs w:val="28"/>
          <w:lang w:bidi="fa-IR"/>
        </w:rPr>
        <w:pPrChange w:id="1774" w:author="Microsoft account" w:date="2025-09-18T11:22:00Z">
          <w:pPr>
            <w:bidi/>
            <w:spacing w:after="0" w:line="276" w:lineRule="auto"/>
            <w:jc w:val="both"/>
          </w:pPr>
        </w:pPrChange>
      </w:pPr>
      <w:ins w:id="1775"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76" w:author="Microsoft account" w:date="2025-09-18T11:26:00Z"/>
          <w:rFonts w:cs="Calibri"/>
          <w:sz w:val="28"/>
          <w:szCs w:val="28"/>
          <w:lang w:bidi="fa-IR"/>
        </w:rPr>
        <w:pPrChange w:id="1777"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78" w:author="Microsoft account" w:date="2025-09-18T11:31:00Z"/>
          <w:rFonts w:cs="Calibri"/>
          <w:sz w:val="28"/>
          <w:szCs w:val="28"/>
          <w:rtl/>
          <w:lang w:bidi="fa-IR"/>
        </w:rPr>
        <w:pPrChange w:id="1779" w:author="Microsoft account" w:date="2025-09-18T11:26:00Z">
          <w:pPr>
            <w:bidi/>
            <w:spacing w:after="0" w:line="276" w:lineRule="auto"/>
            <w:jc w:val="both"/>
          </w:pPr>
        </w:pPrChange>
      </w:pPr>
      <w:ins w:id="1780"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81" w:author="Microsoft account" w:date="2025-09-18T11:27:00Z">
        <w:r>
          <w:rPr>
            <w:rFonts w:cs="Calibri"/>
            <w:sz w:val="28"/>
            <w:szCs w:val="28"/>
            <w:lang w:bidi="fa-IR"/>
          </w:rPr>
          <w:t>dict.items()</w:t>
        </w:r>
      </w:ins>
      <w:ins w:id="1782" w:author="Microsoft account" w:date="2025-09-19T13:55:00Z">
        <w:r w:rsidR="005876E9">
          <w:rPr>
            <w:rFonts w:cs="Calibri" w:hint="cs"/>
            <w:sz w:val="28"/>
            <w:szCs w:val="28"/>
            <w:rtl/>
            <w:lang w:bidi="fa-IR"/>
          </w:rPr>
          <w:t xml:space="preserve"> </w:t>
        </w:r>
      </w:ins>
      <w:ins w:id="1783" w:author="Microsoft account" w:date="2025-09-18T11:27:00Z">
        <w:r>
          <w:rPr>
            <w:rFonts w:cs="Calibri" w:hint="cs"/>
            <w:sz w:val="28"/>
            <w:szCs w:val="28"/>
            <w:rtl/>
            <w:lang w:bidi="fa-IR"/>
          </w:rPr>
          <w:t xml:space="preserve">استفاده کنیم. </w:t>
        </w:r>
      </w:ins>
      <w:ins w:id="1784"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85"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86" w:author="Microsoft account" w:date="2025-09-18T11:32:00Z"/>
          <w:rFonts w:cs="Calibri"/>
          <w:sz w:val="28"/>
          <w:szCs w:val="28"/>
          <w:lang w:bidi="fa-IR"/>
        </w:rPr>
        <w:pPrChange w:id="1787" w:author="Microsoft account" w:date="2025-09-18T11:31:00Z">
          <w:pPr>
            <w:bidi/>
            <w:spacing w:after="0" w:line="276" w:lineRule="auto"/>
            <w:jc w:val="both"/>
          </w:pPr>
        </w:pPrChange>
      </w:pPr>
      <w:ins w:id="1788" w:author="Microsoft account" w:date="2025-09-18T11:31:00Z">
        <w:r>
          <w:rPr>
            <w:rFonts w:cs="Calibri"/>
            <w:sz w:val="28"/>
            <w:szCs w:val="28"/>
            <w:lang w:bidi="fa-IR"/>
          </w:rPr>
          <w:t xml:space="preserve">New_dictionary = { new_key:new_value </w:t>
        </w:r>
      </w:ins>
      <w:ins w:id="1789"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90" w:author="Microsoft account" w:date="2025-09-18T11:32:00Z"/>
          <w:rFonts w:cs="Calibri"/>
          <w:sz w:val="28"/>
          <w:szCs w:val="28"/>
          <w:lang w:bidi="fa-IR"/>
        </w:rPr>
        <w:pPrChange w:id="1791"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92" w:author="Microsoft account" w:date="2025-09-19T13:56:00Z"/>
          <w:rFonts w:cs="Calibri"/>
          <w:sz w:val="28"/>
          <w:szCs w:val="28"/>
          <w:rtl/>
          <w:lang w:bidi="fa-IR"/>
        </w:rPr>
        <w:pPrChange w:id="1793" w:author="Microsoft account" w:date="2025-09-18T11:32:00Z">
          <w:pPr>
            <w:bidi/>
            <w:spacing w:after="0" w:line="276" w:lineRule="auto"/>
            <w:jc w:val="both"/>
          </w:pPr>
        </w:pPrChange>
      </w:pPr>
      <w:ins w:id="1794"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95" w:author="Microsoft account" w:date="2025-09-18T09:48:00Z"/>
          <w:rFonts w:cs="Calibri"/>
          <w:sz w:val="28"/>
          <w:szCs w:val="28"/>
          <w:rtl/>
          <w:lang w:bidi="fa-IR"/>
          <w:rPrChange w:id="1796" w:author="Microsoft account" w:date="2025-09-18T11:32:00Z">
            <w:rPr>
              <w:ins w:id="1797" w:author="Microsoft account" w:date="2025-09-18T09:48:00Z"/>
              <w:rtl/>
              <w:lang w:bidi="fa-IR"/>
            </w:rPr>
          </w:rPrChange>
        </w:rPr>
        <w:pPrChange w:id="1798" w:author="Microsoft account" w:date="2025-09-19T13:56:00Z">
          <w:pPr>
            <w:bidi/>
            <w:spacing w:after="0" w:line="276" w:lineRule="auto"/>
            <w:jc w:val="both"/>
          </w:pPr>
        </w:pPrChange>
      </w:pPr>
      <w:ins w:id="1799"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00" w:author="Microsoft account" w:date="2025-09-18T09:48:00Z"/>
          <w:rFonts w:cs="Calibri"/>
          <w:sz w:val="28"/>
          <w:szCs w:val="28"/>
          <w:rtl/>
          <w:lang w:bidi="fa-IR"/>
        </w:rPr>
      </w:pPr>
      <w:ins w:id="1801"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02" w:author="Microsoft account" w:date="2025-09-19T13:56:00Z"/>
          <w:rFonts w:cs="Calibri"/>
          <w:sz w:val="28"/>
          <w:szCs w:val="28"/>
          <w:rtl/>
          <w:lang w:bidi="fa-IR"/>
        </w:rPr>
        <w:pPrChange w:id="1803" w:author="Microsoft account" w:date="2025-09-18T09:48:00Z">
          <w:pPr>
            <w:bidi/>
            <w:spacing w:after="0" w:line="276" w:lineRule="auto"/>
            <w:jc w:val="both"/>
          </w:pPr>
        </w:pPrChange>
      </w:pPr>
      <w:bookmarkStart w:id="1804" w:name="I4040628"/>
      <w:ins w:id="1805" w:author="Microsoft account" w:date="2025-09-19T13:56:00Z">
        <w:r>
          <w:rPr>
            <w:rFonts w:cs="Calibri" w:hint="cs"/>
            <w:sz w:val="28"/>
            <w:szCs w:val="28"/>
            <w:rtl/>
            <w:lang w:bidi="fa-IR"/>
          </w:rPr>
          <w:lastRenderedPageBreak/>
          <w:t>ادامه</w:t>
        </w:r>
      </w:ins>
    </w:p>
    <w:bookmarkEnd w:id="1804"/>
    <w:p w14:paraId="2DD488FC" w14:textId="797CEBA3" w:rsidR="005876E9" w:rsidRDefault="000616B9">
      <w:pPr>
        <w:bidi/>
        <w:spacing w:after="0" w:line="276" w:lineRule="auto"/>
        <w:jc w:val="both"/>
        <w:rPr>
          <w:ins w:id="1806" w:author="Microsoft account" w:date="2025-09-19T14:27:00Z"/>
          <w:rFonts w:cs="Calibri"/>
          <w:sz w:val="28"/>
          <w:szCs w:val="28"/>
          <w:rtl/>
          <w:lang w:bidi="fa-IR"/>
        </w:rPr>
        <w:pPrChange w:id="1807" w:author="Microsoft account" w:date="2025-09-19T13:56:00Z">
          <w:pPr>
            <w:bidi/>
            <w:spacing w:after="0" w:line="276" w:lineRule="auto"/>
            <w:jc w:val="both"/>
          </w:pPr>
        </w:pPrChange>
      </w:pPr>
      <w:ins w:id="1808"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09" w:author="Microsoft account" w:date="2025-09-19T14:27:00Z"/>
          <w:rFonts w:cs="Calibri"/>
          <w:sz w:val="28"/>
          <w:szCs w:val="28"/>
          <w:rtl/>
          <w:lang w:bidi="fa-IR"/>
        </w:rPr>
        <w:pPrChange w:id="1810" w:author="Microsoft account" w:date="2025-09-19T14:27:00Z">
          <w:pPr>
            <w:bidi/>
            <w:spacing w:after="0" w:line="276" w:lineRule="auto"/>
            <w:jc w:val="both"/>
          </w:pPr>
        </w:pPrChange>
      </w:pPr>
      <w:ins w:id="1811" w:author="Microsoft account" w:date="2025-09-19T14:27:00Z">
        <w:r w:rsidRPr="000616B9">
          <w:rPr>
            <w:rFonts w:cs="Calibri"/>
            <w:noProof/>
            <w:sz w:val="28"/>
            <w:szCs w:val="28"/>
            <w:rPrChange w:id="18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13" w:author="Microsoft account" w:date="2025-09-19T14:28:00Z"/>
          <w:rFonts w:cs="Calibri"/>
          <w:sz w:val="28"/>
          <w:szCs w:val="28"/>
          <w:rtl/>
          <w:lang w:bidi="fa-IR"/>
        </w:rPr>
        <w:pPrChange w:id="1814" w:author="Microsoft account" w:date="2025-09-20T13:21:00Z">
          <w:pPr>
            <w:bidi/>
            <w:spacing w:after="0" w:line="276" w:lineRule="auto"/>
            <w:jc w:val="both"/>
          </w:pPr>
        </w:pPrChange>
      </w:pPr>
      <w:ins w:id="18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21" w:author="Microsoft account" w:date="2025-09-20T13:21:00Z">
        <w:r w:rsidR="00715CE6">
          <w:rPr>
            <w:rFonts w:cs="Calibri" w:hint="cs"/>
            <w:sz w:val="28"/>
            <w:szCs w:val="28"/>
            <w:rtl/>
            <w:lang w:bidi="fa-IR"/>
          </w:rPr>
          <w:t>)</w:t>
        </w:r>
      </w:ins>
      <w:ins w:id="18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23" w:author="Microsoft account" w:date="2025-09-19T14:28:00Z"/>
          <w:rFonts w:cs="Calibri"/>
          <w:sz w:val="28"/>
          <w:szCs w:val="28"/>
          <w:rtl/>
          <w:lang w:bidi="fa-IR"/>
        </w:rPr>
        <w:pPrChange w:id="18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25" w:author="Microsoft account" w:date="2025-09-19T15:14:00Z"/>
          <w:rFonts w:cs="Calibri"/>
          <w:sz w:val="28"/>
          <w:szCs w:val="28"/>
          <w:lang w:bidi="fa-IR"/>
        </w:rPr>
        <w:pPrChange w:id="1826" w:author="Microsoft account" w:date="2025-09-19T14:28:00Z">
          <w:pPr>
            <w:bidi/>
            <w:spacing w:after="0" w:line="276" w:lineRule="auto"/>
            <w:jc w:val="both"/>
          </w:pPr>
        </w:pPrChange>
      </w:pPr>
      <w:ins w:id="1827" w:author="Microsoft account" w:date="2025-09-19T14:28:00Z">
        <w:r>
          <w:rPr>
            <w:rFonts w:cs="Calibri" w:hint="cs"/>
            <w:sz w:val="28"/>
            <w:szCs w:val="28"/>
            <w:rtl/>
            <w:lang w:bidi="fa-IR"/>
          </w:rPr>
          <w:t>-</w:t>
        </w:r>
      </w:ins>
      <w:ins w:id="18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29" w:author="Microsoft account" w:date="2025-09-19T13:56:00Z"/>
          <w:rFonts w:cs="Calibri"/>
          <w:sz w:val="28"/>
          <w:szCs w:val="28"/>
          <w:lang w:bidi="fa-IR"/>
        </w:rPr>
        <w:pPrChange w:id="1830" w:author="Microsoft account" w:date="2025-09-19T15:14:00Z">
          <w:pPr>
            <w:bidi/>
            <w:spacing w:after="0" w:line="276" w:lineRule="auto"/>
            <w:jc w:val="both"/>
          </w:pPr>
        </w:pPrChange>
      </w:pPr>
      <w:ins w:id="1831" w:author="Microsoft account" w:date="2025-09-19T15:14:00Z">
        <w:r>
          <w:rPr>
            <w:rFonts w:cs="Calibri" w:hint="cs"/>
            <w:sz w:val="28"/>
            <w:szCs w:val="28"/>
            <w:rtl/>
            <w:lang w:bidi="fa-IR"/>
          </w:rPr>
          <w:t xml:space="preserve">جلسه بعدی ادامه از </w:t>
        </w:r>
      </w:ins>
      <w:ins w:id="18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33" w:author="Microsoft account" w:date="2025-09-19T13:56:00Z"/>
          <w:rFonts w:cs="Calibri"/>
          <w:sz w:val="28"/>
          <w:szCs w:val="28"/>
          <w:rtl/>
          <w:lang w:bidi="fa-IR"/>
        </w:rPr>
        <w:pPrChange w:id="1834" w:author="Microsoft account" w:date="2025-09-19T13:56:00Z">
          <w:pPr>
            <w:bidi/>
            <w:spacing w:after="0" w:line="276" w:lineRule="auto"/>
            <w:jc w:val="both"/>
          </w:pPr>
        </w:pPrChange>
      </w:pPr>
    </w:p>
    <w:p w14:paraId="139337C5" w14:textId="11CF3D43" w:rsidR="005876E9" w:rsidRDefault="005876E9">
      <w:pPr>
        <w:spacing w:after="0" w:line="240" w:lineRule="auto"/>
        <w:rPr>
          <w:ins w:id="1835" w:author="Microsoft account" w:date="2025-09-19T13:57:00Z"/>
          <w:rFonts w:cs="Calibri"/>
          <w:sz w:val="28"/>
          <w:szCs w:val="28"/>
          <w:rtl/>
          <w:lang w:bidi="fa-IR"/>
        </w:rPr>
      </w:pPr>
      <w:ins w:id="18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37" w:author="Microsoft account" w:date="2025-09-20T13:24:00Z"/>
          <w:rFonts w:cs="Calibri"/>
          <w:sz w:val="28"/>
          <w:szCs w:val="28"/>
          <w:rtl/>
          <w:lang w:bidi="fa-IR"/>
        </w:rPr>
        <w:pPrChange w:id="1838" w:author="Microsoft account" w:date="2025-09-19T13:56:00Z">
          <w:pPr>
            <w:bidi/>
            <w:spacing w:after="0" w:line="276" w:lineRule="auto"/>
            <w:jc w:val="both"/>
          </w:pPr>
        </w:pPrChange>
      </w:pPr>
      <w:bookmarkStart w:id="1839" w:name="I4040629"/>
      <w:ins w:id="1840" w:author="Microsoft account" w:date="2025-09-20T13:24:00Z">
        <w:r>
          <w:rPr>
            <w:rFonts w:cs="Calibri" w:hint="cs"/>
            <w:sz w:val="28"/>
            <w:szCs w:val="28"/>
            <w:rtl/>
            <w:lang w:bidi="fa-IR"/>
          </w:rPr>
          <w:lastRenderedPageBreak/>
          <w:t>ادامه</w:t>
        </w:r>
      </w:ins>
    </w:p>
    <w:bookmarkEnd w:id="1839"/>
    <w:p w14:paraId="0AD36375" w14:textId="2206DD0E" w:rsidR="00D964CE" w:rsidRDefault="00D964CE">
      <w:pPr>
        <w:bidi/>
        <w:spacing w:after="0" w:line="276" w:lineRule="auto"/>
        <w:jc w:val="both"/>
        <w:rPr>
          <w:ins w:id="1841" w:author="Microsoft account" w:date="2025-09-20T13:24:00Z"/>
          <w:rFonts w:cs="Calibri"/>
          <w:sz w:val="28"/>
          <w:szCs w:val="28"/>
          <w:lang w:bidi="fa-IR"/>
        </w:rPr>
        <w:pPrChange w:id="1842" w:author="Microsoft account" w:date="2025-09-20T13:24:00Z">
          <w:pPr>
            <w:bidi/>
            <w:spacing w:after="0" w:line="276" w:lineRule="auto"/>
            <w:jc w:val="both"/>
          </w:pPr>
        </w:pPrChange>
      </w:pPr>
      <w:ins w:id="18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44" w:author="Microsoft account" w:date="2025-09-20T13:28:00Z"/>
          <w:rFonts w:cs="Calibri"/>
          <w:sz w:val="28"/>
          <w:szCs w:val="28"/>
          <w:lang w:bidi="fa-IR"/>
        </w:rPr>
        <w:pPrChange w:id="1845" w:author="Microsoft account" w:date="2025-09-20T13:24:00Z">
          <w:pPr>
            <w:bidi/>
            <w:spacing w:after="0" w:line="276" w:lineRule="auto"/>
            <w:jc w:val="both"/>
          </w:pPr>
        </w:pPrChange>
      </w:pPr>
      <w:ins w:id="18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47" w:author="Microsoft account" w:date="2025-09-20T13:29:00Z"/>
          <w:rFonts w:cs="Calibri"/>
          <w:sz w:val="28"/>
          <w:szCs w:val="28"/>
          <w:rtl/>
          <w:lang w:bidi="fa-IR"/>
        </w:rPr>
        <w:pPrChange w:id="18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49" w:author="Microsoft account" w:date="2025-09-20T13:30:00Z"/>
          <w:rFonts w:cs="Calibri"/>
          <w:sz w:val="28"/>
          <w:szCs w:val="28"/>
          <w:rtl/>
          <w:lang w:bidi="fa-IR"/>
        </w:rPr>
        <w:pPrChange w:id="1850" w:author="Microsoft account" w:date="2025-09-20T13:29:00Z">
          <w:pPr>
            <w:bidi/>
            <w:spacing w:after="0" w:line="276" w:lineRule="auto"/>
            <w:jc w:val="both"/>
          </w:pPr>
        </w:pPrChange>
      </w:pPr>
      <w:ins w:id="18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53" w:author="Microsoft account" w:date="2025-09-20T13:35:00Z"/>
          <w:rFonts w:cs="Calibri"/>
          <w:sz w:val="28"/>
          <w:szCs w:val="28"/>
          <w:rtl/>
          <w:lang w:bidi="fa-IR"/>
        </w:rPr>
        <w:pPrChange w:id="18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55" w:author="Microsoft account" w:date="2025-09-20T13:36:00Z"/>
          <w:rFonts w:cs="Calibri"/>
          <w:sz w:val="28"/>
          <w:szCs w:val="28"/>
          <w:rtl/>
          <w:lang w:bidi="fa-IR"/>
        </w:rPr>
        <w:pPrChange w:id="1856" w:author="Microsoft account" w:date="2025-09-20T13:35:00Z">
          <w:pPr>
            <w:bidi/>
            <w:spacing w:after="0" w:line="276" w:lineRule="auto"/>
            <w:jc w:val="both"/>
          </w:pPr>
        </w:pPrChange>
      </w:pPr>
      <w:ins w:id="18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59" w:author="Microsoft account" w:date="2025-09-20T13:36:00Z"/>
          <w:rFonts w:cs="Calibri"/>
          <w:sz w:val="28"/>
          <w:szCs w:val="28"/>
          <w:rtl/>
          <w:lang w:bidi="fa-IR"/>
        </w:rPr>
        <w:pPrChange w:id="18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61" w:author="Microsoft account" w:date="2025-09-20T13:36:00Z"/>
          <w:rFonts w:cs="Calibri"/>
          <w:sz w:val="28"/>
          <w:szCs w:val="28"/>
          <w:rtl/>
          <w:lang w:bidi="fa-IR"/>
        </w:rPr>
        <w:pPrChange w:id="1862" w:author="Microsoft account" w:date="2025-09-20T13:36:00Z">
          <w:pPr>
            <w:bidi/>
            <w:spacing w:after="0" w:line="276" w:lineRule="auto"/>
            <w:jc w:val="both"/>
          </w:pPr>
        </w:pPrChange>
      </w:pPr>
      <w:ins w:id="18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64" w:author="Microsoft account" w:date="2025-09-20T13:36:00Z"/>
          <w:rFonts w:cs="Calibri"/>
          <w:sz w:val="28"/>
          <w:szCs w:val="28"/>
          <w:rtl/>
          <w:lang w:bidi="fa-IR"/>
        </w:rPr>
        <w:pPrChange w:id="18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66" w:author="Microsoft account" w:date="2025-09-20T13:38:00Z"/>
          <w:rFonts w:cs="Calibri"/>
          <w:sz w:val="28"/>
          <w:szCs w:val="28"/>
          <w:rtl/>
          <w:lang w:bidi="fa-IR"/>
        </w:rPr>
        <w:pPrChange w:id="1867" w:author="Microsoft account" w:date="2025-09-20T13:36:00Z">
          <w:pPr>
            <w:bidi/>
            <w:spacing w:after="0" w:line="276" w:lineRule="auto"/>
            <w:jc w:val="both"/>
          </w:pPr>
        </w:pPrChange>
      </w:pPr>
      <w:ins w:id="1868" w:author="Microsoft account" w:date="2025-09-20T13:36:00Z">
        <w:r>
          <w:rPr>
            <w:rFonts w:cs="Calibri" w:hint="cs"/>
            <w:sz w:val="28"/>
            <w:szCs w:val="28"/>
            <w:rtl/>
            <w:lang w:bidi="fa-IR"/>
          </w:rPr>
          <w:t>-</w:t>
        </w:r>
      </w:ins>
      <w:ins w:id="18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70" w:author="Microsoft account" w:date="2025-09-20T13:38:00Z"/>
          <w:rFonts w:cs="Calibri"/>
          <w:sz w:val="28"/>
          <w:szCs w:val="28"/>
          <w:rtl/>
          <w:lang w:bidi="fa-IR"/>
        </w:rPr>
        <w:pPrChange w:id="1871"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72" w:author="Microsoft account" w:date="2025-09-20T13:41:00Z"/>
          <w:rFonts w:cs="Calibri"/>
          <w:sz w:val="28"/>
          <w:szCs w:val="28"/>
          <w:rtl/>
          <w:lang w:bidi="fa-IR"/>
        </w:rPr>
        <w:pPrChange w:id="1873" w:author="Microsoft account" w:date="2025-09-20T13:38:00Z">
          <w:pPr>
            <w:bidi/>
            <w:spacing w:after="0" w:line="276" w:lineRule="auto"/>
            <w:jc w:val="both"/>
          </w:pPr>
        </w:pPrChange>
      </w:pPr>
      <w:ins w:id="1874" w:author="Microsoft account" w:date="2025-09-20T13:38:00Z">
        <w:r>
          <w:rPr>
            <w:rFonts w:cs="Calibri" w:hint="cs"/>
            <w:sz w:val="28"/>
            <w:szCs w:val="28"/>
            <w:rtl/>
            <w:lang w:bidi="fa-IR"/>
          </w:rPr>
          <w:t>-</w:t>
        </w:r>
      </w:ins>
      <w:ins w:id="1875"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76"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77" w:author="Microsoft account" w:date="2025-09-20T13:43:00Z"/>
          <w:rFonts w:cs="Calibri"/>
          <w:sz w:val="28"/>
          <w:szCs w:val="28"/>
          <w:rtl/>
          <w:lang w:bidi="fa-IR"/>
        </w:rPr>
        <w:pPrChange w:id="1878" w:author="Microsoft account" w:date="2025-09-20T13:41:00Z">
          <w:pPr>
            <w:bidi/>
            <w:spacing w:after="0" w:line="276" w:lineRule="auto"/>
            <w:jc w:val="both"/>
          </w:pPr>
        </w:pPrChange>
      </w:pPr>
      <w:ins w:id="1879" w:author="Microsoft account" w:date="2025-09-20T13:41:00Z">
        <w:r w:rsidRPr="00845EA7">
          <w:rPr>
            <w:rFonts w:cs="Calibri"/>
            <w:noProof/>
            <w:sz w:val="28"/>
            <w:szCs w:val="28"/>
            <w:rPrChange w:id="1880"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1881"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82" w:author="Microsoft account" w:date="2025-09-20T13:47:00Z"/>
          <w:rFonts w:cs="Calibri"/>
          <w:sz w:val="28"/>
          <w:szCs w:val="28"/>
          <w:rtl/>
          <w:lang w:bidi="fa-IR"/>
        </w:rPr>
        <w:pPrChange w:id="1883" w:author="Microsoft account" w:date="2025-09-20T13:43:00Z">
          <w:pPr>
            <w:bidi/>
            <w:spacing w:after="0" w:line="276" w:lineRule="auto"/>
            <w:jc w:val="both"/>
          </w:pPr>
        </w:pPrChange>
      </w:pPr>
      <w:ins w:id="1884" w:author="Microsoft account" w:date="2025-09-20T13:43:00Z">
        <w:r>
          <w:rPr>
            <w:rFonts w:cs="Calibri" w:hint="cs"/>
            <w:sz w:val="28"/>
            <w:szCs w:val="28"/>
            <w:rtl/>
            <w:lang w:bidi="fa-IR"/>
          </w:rPr>
          <w:t xml:space="preserve">که این هم </w:t>
        </w:r>
      </w:ins>
      <w:ins w:id="1885"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86" w:author="Microsoft account" w:date="2025-09-20T13:47:00Z"/>
          <w:rFonts w:cs="Calibri"/>
          <w:sz w:val="28"/>
          <w:szCs w:val="28"/>
          <w:rtl/>
          <w:lang w:bidi="fa-IR"/>
        </w:rPr>
        <w:pPrChange w:id="1887"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88" w:author="Microsoft account" w:date="2025-09-21T11:46:00Z"/>
          <w:rFonts w:cs="Calibri"/>
          <w:sz w:val="28"/>
          <w:szCs w:val="28"/>
          <w:rtl/>
          <w:lang w:bidi="fa-IR"/>
        </w:rPr>
        <w:pPrChange w:id="1889" w:author="Microsoft account" w:date="2025-09-21T11:49:00Z">
          <w:pPr>
            <w:bidi/>
            <w:spacing w:after="0" w:line="276" w:lineRule="auto"/>
            <w:jc w:val="both"/>
          </w:pPr>
        </w:pPrChange>
      </w:pPr>
      <w:ins w:id="1890" w:author="Microsoft account" w:date="2025-09-20T13:47:00Z">
        <w:r>
          <w:rPr>
            <w:rFonts w:cs="Calibri" w:hint="cs"/>
            <w:sz w:val="28"/>
            <w:szCs w:val="28"/>
            <w:rtl/>
            <w:lang w:bidi="fa-IR"/>
          </w:rPr>
          <w:t xml:space="preserve">- </w:t>
        </w:r>
      </w:ins>
      <w:ins w:id="1891"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92"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9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4"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95"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9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7"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98"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9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00"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01"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02"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03"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04"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0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06"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07"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08"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09"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10"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11" w:author="Microsoft account" w:date="2025-09-21T11:46:00Z"/>
          <w:rFonts w:cs="Calibri"/>
          <w:sz w:val="18"/>
          <w:szCs w:val="18"/>
          <w:rtl/>
          <w:lang w:bidi="fa-IR"/>
        </w:rPr>
        <w:pPrChange w:id="1912" w:author="Microsoft account" w:date="2025-09-21T11:48:00Z">
          <w:pPr>
            <w:bidi/>
            <w:spacing w:after="0" w:line="276" w:lineRule="auto"/>
            <w:jc w:val="both"/>
          </w:pPr>
        </w:pPrChange>
      </w:pPr>
      <w:ins w:id="1913"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14" w:author="Microsoft account" w:date="2025-09-21T11:46:00Z"/>
          <w:rFonts w:cs="Calibri"/>
          <w:sz w:val="18"/>
          <w:szCs w:val="18"/>
          <w:rtl/>
          <w:lang w:bidi="fa-IR"/>
        </w:rPr>
        <w:pPrChange w:id="1915" w:author="Microsoft account" w:date="2025-09-21T11:48:00Z">
          <w:pPr>
            <w:bidi/>
            <w:spacing w:after="0" w:line="276" w:lineRule="auto"/>
            <w:jc w:val="both"/>
          </w:pPr>
        </w:pPrChange>
      </w:pPr>
      <w:ins w:id="1916"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17" w:author="Microsoft account" w:date="2025-09-21T11:47:00Z"/>
          <w:rFonts w:cs="Calibri"/>
          <w:sz w:val="18"/>
          <w:szCs w:val="18"/>
          <w:rtl/>
          <w:lang w:bidi="fa-IR"/>
        </w:rPr>
        <w:pPrChange w:id="1918" w:author="Microsoft account" w:date="2025-09-21T11:48:00Z">
          <w:pPr>
            <w:spacing w:after="0" w:line="276" w:lineRule="auto"/>
          </w:pPr>
        </w:pPrChange>
      </w:pPr>
      <w:ins w:id="1919"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20" w:author="Microsoft account" w:date="2025-09-21T11:47:00Z"/>
          <w:rFonts w:cs="Calibri"/>
          <w:sz w:val="18"/>
          <w:szCs w:val="18"/>
          <w:rtl/>
          <w:lang w:bidi="fa-IR"/>
        </w:rPr>
        <w:pPrChange w:id="1921" w:author="Microsoft account" w:date="2025-09-21T11:48:00Z">
          <w:pPr>
            <w:spacing w:after="0" w:line="276" w:lineRule="auto"/>
          </w:pPr>
        </w:pPrChange>
      </w:pPr>
      <w:ins w:id="1922"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23" w:author="Microsoft account" w:date="2025-09-21T11:47:00Z"/>
          <w:rFonts w:cs="Calibri"/>
          <w:sz w:val="18"/>
          <w:szCs w:val="18"/>
          <w:rtl/>
          <w:lang w:bidi="fa-IR"/>
        </w:rPr>
        <w:pPrChange w:id="1924" w:author="Microsoft account" w:date="2025-09-21T11:48:00Z">
          <w:pPr>
            <w:spacing w:after="0" w:line="276" w:lineRule="auto"/>
          </w:pPr>
        </w:pPrChange>
      </w:pPr>
      <w:ins w:id="1925"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26" w:author="Microsoft account" w:date="2025-09-21T11:47:00Z"/>
          <w:rFonts w:cs="Calibri"/>
          <w:sz w:val="18"/>
          <w:szCs w:val="18"/>
          <w:rtl/>
          <w:lang w:bidi="fa-IR"/>
        </w:rPr>
        <w:pPrChange w:id="1927" w:author="Microsoft account" w:date="2025-09-21T11:48:00Z">
          <w:pPr>
            <w:spacing w:after="0" w:line="276" w:lineRule="auto"/>
          </w:pPr>
        </w:pPrChange>
      </w:pPr>
      <w:ins w:id="1928"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29" w:author="Microsoft account" w:date="2025-09-21T11:47:00Z"/>
          <w:rFonts w:cs="Calibri"/>
          <w:sz w:val="18"/>
          <w:szCs w:val="18"/>
          <w:rtl/>
          <w:lang w:bidi="fa-IR"/>
        </w:rPr>
        <w:pPrChange w:id="1930" w:author="Microsoft account" w:date="2025-09-21T11:48:00Z">
          <w:pPr>
            <w:spacing w:after="0" w:line="276" w:lineRule="auto"/>
          </w:pPr>
        </w:pPrChange>
      </w:pPr>
      <w:ins w:id="1931"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32" w:author="Microsoft account" w:date="2025-09-21T11:47:00Z"/>
          <w:rFonts w:cs="Calibri"/>
          <w:sz w:val="18"/>
          <w:szCs w:val="18"/>
          <w:rtl/>
          <w:lang w:bidi="fa-IR"/>
        </w:rPr>
        <w:pPrChange w:id="1933" w:author="Microsoft account" w:date="2025-09-21T11:48:00Z">
          <w:pPr>
            <w:spacing w:after="0" w:line="276" w:lineRule="auto"/>
          </w:pPr>
        </w:pPrChange>
      </w:pPr>
      <w:ins w:id="1934"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35" w:author="Microsoft account" w:date="2025-09-21T11:47:00Z"/>
          <w:rFonts w:cs="Calibri"/>
          <w:sz w:val="18"/>
          <w:szCs w:val="18"/>
          <w:rtl/>
          <w:lang w:bidi="fa-IR"/>
        </w:rPr>
        <w:pPrChange w:id="1936" w:author="Microsoft account" w:date="2025-09-21T11:48:00Z">
          <w:pPr>
            <w:spacing w:after="0" w:line="276" w:lineRule="auto"/>
          </w:pPr>
        </w:pPrChange>
      </w:pPr>
    </w:p>
    <w:p w14:paraId="219BC62C" w14:textId="6BC152C5" w:rsidR="00B85C88" w:rsidRDefault="00B85C88">
      <w:pPr>
        <w:bidi/>
        <w:spacing w:after="0" w:line="276" w:lineRule="auto"/>
        <w:ind w:left="720"/>
        <w:rPr>
          <w:ins w:id="1937" w:author="Microsoft account" w:date="2025-09-21T11:46:00Z"/>
          <w:rFonts w:cs="Calibri"/>
          <w:sz w:val="18"/>
          <w:szCs w:val="18"/>
          <w:rtl/>
          <w:lang w:bidi="fa-IR"/>
        </w:rPr>
        <w:pPrChange w:id="1938" w:author="Microsoft account" w:date="2025-09-21T11:48:00Z">
          <w:pPr>
            <w:bidi/>
            <w:spacing w:after="0" w:line="276" w:lineRule="auto"/>
            <w:jc w:val="both"/>
          </w:pPr>
        </w:pPrChange>
      </w:pPr>
      <w:ins w:id="1939"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spacing w:after="0" w:line="276" w:lineRule="auto"/>
          </w:pPr>
        </w:pPrChange>
      </w:pPr>
      <w:ins w:id="1942"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43" w:author="Microsoft account" w:date="2025-09-21T11:47:00Z"/>
          <w:rFonts w:cs="Calibri"/>
          <w:sz w:val="18"/>
          <w:szCs w:val="18"/>
          <w:rtl/>
          <w:lang w:bidi="fa-IR"/>
        </w:rPr>
        <w:pPrChange w:id="1944"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45" w:author="Microsoft account" w:date="2025-09-21T11:47:00Z"/>
          <w:rFonts w:cs="Calibri"/>
          <w:sz w:val="18"/>
          <w:szCs w:val="18"/>
          <w:rtl/>
          <w:lang w:bidi="fa-IR"/>
        </w:rPr>
        <w:pPrChange w:id="1946" w:author="Microsoft account" w:date="2025-09-21T11:48:00Z">
          <w:pPr>
            <w:spacing w:after="0" w:line="276" w:lineRule="auto"/>
          </w:pPr>
        </w:pPrChange>
      </w:pPr>
      <w:ins w:id="1947"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50" w:author="Microsoft account" w:date="2025-09-21T11:47:00Z"/>
          <w:rFonts w:cs="Calibri"/>
          <w:sz w:val="18"/>
          <w:szCs w:val="18"/>
          <w:rtl/>
          <w:lang w:bidi="fa-IR"/>
        </w:rPr>
        <w:pPrChange w:id="1951" w:author="Microsoft account" w:date="2025-09-21T11:48:00Z">
          <w:pPr>
            <w:spacing w:after="0" w:line="276" w:lineRule="auto"/>
          </w:pPr>
        </w:pPrChange>
      </w:pPr>
      <w:ins w:id="1952"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53" w:author="Microsoft account" w:date="2025-09-21T11:47:00Z"/>
          <w:rFonts w:cs="Calibri"/>
          <w:sz w:val="18"/>
          <w:szCs w:val="18"/>
          <w:rtl/>
          <w:lang w:bidi="fa-IR"/>
        </w:rPr>
        <w:pPrChange w:id="1954" w:author="Microsoft account" w:date="2025-09-21T11:48:00Z">
          <w:pPr>
            <w:spacing w:after="0" w:line="276" w:lineRule="auto"/>
          </w:pPr>
        </w:pPrChange>
      </w:pPr>
      <w:ins w:id="1955"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56" w:author="Microsoft account" w:date="2025-09-21T11:47:00Z"/>
          <w:rFonts w:cs="Calibri"/>
          <w:sz w:val="18"/>
          <w:szCs w:val="18"/>
          <w:rtl/>
          <w:lang w:bidi="fa-IR"/>
        </w:rPr>
        <w:pPrChange w:id="1957" w:author="Microsoft account" w:date="2025-09-21T11:48:00Z">
          <w:pPr>
            <w:spacing w:after="0" w:line="276" w:lineRule="auto"/>
          </w:pPr>
        </w:pPrChange>
      </w:pPr>
      <w:ins w:id="1958"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59" w:author="Microsoft account" w:date="2025-09-21T11:47:00Z"/>
          <w:rFonts w:cs="Calibri"/>
          <w:sz w:val="18"/>
          <w:szCs w:val="18"/>
          <w:rtl/>
          <w:lang w:bidi="fa-IR"/>
        </w:rPr>
        <w:pPrChange w:id="1960"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61" w:author="Microsoft account" w:date="2025-09-21T11:47:00Z"/>
          <w:rFonts w:cs="Calibri"/>
          <w:sz w:val="18"/>
          <w:szCs w:val="18"/>
          <w:rtl/>
          <w:lang w:bidi="fa-IR"/>
        </w:rPr>
        <w:pPrChange w:id="1962" w:author="Microsoft account" w:date="2025-09-21T11:48:00Z">
          <w:pPr>
            <w:spacing w:after="0" w:line="276" w:lineRule="auto"/>
          </w:pPr>
        </w:pPrChange>
      </w:pPr>
      <w:ins w:id="1963"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64" w:author="Microsoft account" w:date="2025-09-21T11:47:00Z"/>
          <w:rFonts w:cs="Calibri"/>
          <w:sz w:val="18"/>
          <w:szCs w:val="18"/>
          <w:rtl/>
          <w:lang w:bidi="fa-IR"/>
        </w:rPr>
        <w:pPrChange w:id="1965"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71" w:author="Microsoft account" w:date="2025-09-21T11:47:00Z"/>
          <w:rFonts w:cs="Calibri"/>
          <w:sz w:val="18"/>
          <w:szCs w:val="18"/>
          <w:rtl/>
          <w:lang w:bidi="fa-IR"/>
        </w:rPr>
        <w:pPrChange w:id="1972" w:author="Microsoft account" w:date="2025-09-21T11:48:00Z">
          <w:pPr>
            <w:spacing w:after="0" w:line="276" w:lineRule="auto"/>
          </w:pPr>
        </w:pPrChange>
      </w:pPr>
      <w:ins w:id="1973"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ins w:id="1979"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ins w:id="1982"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ins w:id="1985"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86" w:author="Microsoft account" w:date="2025-09-21T11:47:00Z"/>
          <w:rFonts w:cs="Calibri"/>
          <w:sz w:val="18"/>
          <w:szCs w:val="18"/>
          <w:rtl/>
          <w:lang w:bidi="fa-IR"/>
        </w:rPr>
        <w:pPrChange w:id="1987"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88" w:author="Microsoft account" w:date="2025-09-21T11:47:00Z"/>
          <w:rFonts w:cs="Calibri"/>
          <w:sz w:val="18"/>
          <w:szCs w:val="18"/>
          <w:rtl/>
          <w:lang w:bidi="fa-IR"/>
        </w:rPr>
        <w:pPrChange w:id="1989" w:author="Microsoft account" w:date="2025-09-21T11:48:00Z">
          <w:pPr>
            <w:spacing w:after="0" w:line="276" w:lineRule="auto"/>
          </w:pPr>
        </w:pPrChange>
      </w:pPr>
      <w:ins w:id="1990"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91" w:author="Microsoft account" w:date="2025-09-21T11:47:00Z"/>
          <w:rFonts w:cs="Calibri"/>
          <w:sz w:val="18"/>
          <w:szCs w:val="18"/>
          <w:rtl/>
          <w:lang w:bidi="fa-IR"/>
        </w:rPr>
        <w:pPrChange w:id="1992"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ins w:id="1995"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96" w:author="Microsoft account" w:date="2025-09-21T11:47:00Z"/>
          <w:rFonts w:cs="Calibri"/>
          <w:sz w:val="18"/>
          <w:szCs w:val="18"/>
          <w:rtl/>
          <w:lang w:bidi="fa-IR"/>
        </w:rPr>
        <w:pPrChange w:id="1997" w:author="Microsoft account" w:date="2025-09-21T11:48:00Z">
          <w:pPr>
            <w:spacing w:after="0" w:line="276" w:lineRule="auto"/>
          </w:pPr>
        </w:pPrChange>
      </w:pPr>
    </w:p>
    <w:p w14:paraId="7031ADD5" w14:textId="0A5AB14A" w:rsidR="00B85C88" w:rsidRDefault="00B85C88">
      <w:pPr>
        <w:bidi/>
        <w:spacing w:after="0" w:line="276" w:lineRule="auto"/>
        <w:ind w:left="720"/>
        <w:rPr>
          <w:ins w:id="1998" w:author="Microsoft account" w:date="2025-09-21T11:47:00Z"/>
          <w:rFonts w:cs="Calibri"/>
          <w:sz w:val="18"/>
          <w:szCs w:val="18"/>
          <w:rtl/>
          <w:lang w:bidi="fa-IR"/>
        </w:rPr>
        <w:pPrChange w:id="1999" w:author="Microsoft account" w:date="2025-09-21T11:48:00Z">
          <w:pPr>
            <w:bidi/>
            <w:spacing w:after="0" w:line="276" w:lineRule="auto"/>
            <w:jc w:val="both"/>
          </w:pPr>
        </w:pPrChange>
      </w:pPr>
      <w:ins w:id="2000"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01" w:author="Microsoft account" w:date="2025-09-21T11:48:00Z"/>
          <w:rFonts w:cs="Calibri"/>
          <w:sz w:val="18"/>
          <w:szCs w:val="18"/>
          <w:rtl/>
          <w:lang w:bidi="fa-IR"/>
        </w:rPr>
        <w:pPrChange w:id="2002" w:author="Microsoft account" w:date="2025-09-21T11:48:00Z">
          <w:pPr>
            <w:bidi/>
            <w:spacing w:after="0" w:line="276" w:lineRule="auto"/>
            <w:jc w:val="both"/>
          </w:pPr>
        </w:pPrChange>
      </w:pPr>
      <w:ins w:id="200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04" w:author="Microsoft account" w:date="2025-09-21T11:48:00Z"/>
          <w:rFonts w:cs="Calibri"/>
          <w:sz w:val="18"/>
          <w:szCs w:val="18"/>
          <w:rtl/>
          <w:lang w:bidi="fa-IR"/>
        </w:rPr>
        <w:pPrChange w:id="2005" w:author="Microsoft account" w:date="2025-09-21T11:48:00Z">
          <w:pPr>
            <w:spacing w:after="0" w:line="276" w:lineRule="auto"/>
          </w:pPr>
        </w:pPrChange>
      </w:pPr>
      <w:ins w:id="2006"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07" w:author="Microsoft account" w:date="2025-09-21T11:47:00Z"/>
          <w:rFonts w:cs="Calibri"/>
          <w:sz w:val="18"/>
          <w:szCs w:val="18"/>
          <w:rtl/>
          <w:lang w:bidi="fa-IR"/>
        </w:rPr>
        <w:pPrChange w:id="2008" w:author="Microsoft account" w:date="2025-09-21T11:48:00Z">
          <w:pPr>
            <w:bidi/>
            <w:spacing w:after="0" w:line="276" w:lineRule="auto"/>
            <w:jc w:val="both"/>
          </w:pPr>
        </w:pPrChange>
      </w:pPr>
      <w:ins w:id="2009"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10" w:author="Microsoft account" w:date="2025-09-21T11:46:00Z"/>
          <w:rFonts w:cs="Calibri"/>
          <w:sz w:val="18"/>
          <w:szCs w:val="18"/>
          <w:rtl/>
          <w:lang w:bidi="fa-IR"/>
        </w:rPr>
        <w:pPrChange w:id="2011"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12" w:author="Microsoft account" w:date="2025-09-20T14:23:00Z"/>
          <w:rFonts w:cs="Calibri"/>
          <w:sz w:val="28"/>
          <w:szCs w:val="28"/>
          <w:rtl/>
          <w:lang w:bidi="fa-IR"/>
        </w:rPr>
        <w:pPrChange w:id="2013" w:author="Microsoft account" w:date="2025-09-21T11:46:00Z">
          <w:pPr>
            <w:bidi/>
            <w:spacing w:after="0" w:line="276" w:lineRule="auto"/>
            <w:jc w:val="both"/>
          </w:pPr>
        </w:pPrChange>
      </w:pPr>
      <w:ins w:id="2014"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15" w:author="Microsoft account" w:date="2025-09-20T14:23:00Z"/>
          <w:rFonts w:cs="Calibri"/>
          <w:sz w:val="28"/>
          <w:szCs w:val="28"/>
          <w:rtl/>
          <w:lang w:bidi="fa-IR"/>
        </w:rPr>
        <w:pPrChange w:id="2016"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17" w:author="Microsoft account" w:date="2025-09-20T14:37:00Z"/>
          <w:rFonts w:cs="Calibri"/>
          <w:sz w:val="28"/>
          <w:szCs w:val="28"/>
          <w:rtl/>
          <w:lang w:bidi="fa-IR"/>
        </w:rPr>
        <w:pPrChange w:id="2018" w:author="Microsoft account" w:date="2025-09-20T14:23:00Z">
          <w:pPr>
            <w:bidi/>
            <w:spacing w:after="0" w:line="276" w:lineRule="auto"/>
            <w:jc w:val="both"/>
          </w:pPr>
        </w:pPrChange>
      </w:pPr>
      <w:ins w:id="2019" w:author="Microsoft account" w:date="2025-09-20T14:23:00Z">
        <w:r>
          <w:rPr>
            <w:rFonts w:cs="Calibri" w:hint="cs"/>
            <w:sz w:val="28"/>
            <w:szCs w:val="28"/>
            <w:rtl/>
            <w:lang w:bidi="fa-IR"/>
          </w:rPr>
          <w:lastRenderedPageBreak/>
          <w:t>-</w:t>
        </w:r>
      </w:ins>
      <w:ins w:id="2020"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21"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22"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23" w:author="Microsoft account" w:date="2025-09-20T14:40:00Z"/>
          <w:rFonts w:cs="Calibri"/>
          <w:sz w:val="28"/>
          <w:szCs w:val="28"/>
          <w:rtl/>
          <w:lang w:bidi="fa-IR"/>
        </w:rPr>
        <w:pPrChange w:id="2024" w:author="Microsoft account" w:date="2025-09-20T14:38:00Z">
          <w:pPr>
            <w:bidi/>
            <w:spacing w:after="0" w:line="276" w:lineRule="auto"/>
            <w:jc w:val="both"/>
          </w:pPr>
        </w:pPrChange>
      </w:pPr>
      <w:ins w:id="2025"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26"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27"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28" w:author="Microsoft account" w:date="2025-09-20T14:40:00Z"/>
          <w:rFonts w:cs="Calibri"/>
          <w:sz w:val="28"/>
          <w:szCs w:val="28"/>
          <w:rtl/>
          <w:lang w:bidi="fa-IR"/>
        </w:rPr>
        <w:pPrChange w:id="2029"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30" w:author="Microsoft account" w:date="2025-09-20T14:59:00Z"/>
          <w:rFonts w:cs="Calibri"/>
          <w:sz w:val="28"/>
          <w:szCs w:val="28"/>
          <w:rtl/>
          <w:lang w:bidi="fa-IR"/>
        </w:rPr>
        <w:pPrChange w:id="2031" w:author="Microsoft account" w:date="2025-09-20T14:40:00Z">
          <w:pPr>
            <w:bidi/>
            <w:spacing w:after="0" w:line="276" w:lineRule="auto"/>
            <w:jc w:val="both"/>
          </w:pPr>
        </w:pPrChange>
      </w:pPr>
      <w:ins w:id="2032" w:author="Microsoft account" w:date="2025-09-20T14:40:00Z">
        <w:r>
          <w:rPr>
            <w:rFonts w:cs="Calibri" w:hint="cs"/>
            <w:sz w:val="28"/>
            <w:szCs w:val="28"/>
            <w:rtl/>
            <w:lang w:bidi="fa-IR"/>
          </w:rPr>
          <w:t>-</w:t>
        </w:r>
      </w:ins>
      <w:ins w:id="2033"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34"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35"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36" w:author="Microsoft account" w:date="2025-09-20T14:59:00Z"/>
          <w:rFonts w:cs="Calibri"/>
          <w:sz w:val="28"/>
          <w:szCs w:val="28"/>
          <w:rtl/>
          <w:lang w:bidi="fa-IR"/>
        </w:rPr>
        <w:pPrChange w:id="2037"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38" w:author="Microsoft account" w:date="2025-09-20T15:02:00Z"/>
          <w:rFonts w:cs="Calibri"/>
          <w:sz w:val="28"/>
          <w:szCs w:val="28"/>
          <w:rtl/>
          <w:lang w:bidi="fa-IR"/>
        </w:rPr>
        <w:pPrChange w:id="2039" w:author="Microsoft account" w:date="2025-09-21T11:51:00Z">
          <w:pPr>
            <w:bidi/>
            <w:spacing w:after="0" w:line="276" w:lineRule="auto"/>
            <w:jc w:val="both"/>
          </w:pPr>
        </w:pPrChange>
      </w:pPr>
      <w:ins w:id="2040" w:author="Microsoft account" w:date="2025-09-20T14:59:00Z">
        <w:r>
          <w:rPr>
            <w:rFonts w:cs="Calibri" w:hint="cs"/>
            <w:sz w:val="28"/>
            <w:szCs w:val="28"/>
            <w:rtl/>
            <w:lang w:bidi="fa-IR"/>
          </w:rPr>
          <w:t>-</w:t>
        </w:r>
      </w:ins>
      <w:ins w:id="2041"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42"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43" w:author="Microsoft account" w:date="2025-09-20T15:02:00Z"/>
          <w:rFonts w:cs="Calibri"/>
          <w:sz w:val="28"/>
          <w:szCs w:val="28"/>
          <w:rtl/>
          <w:lang w:bidi="fa-IR"/>
        </w:rPr>
        <w:pPrChange w:id="2044"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45" w:author="Microsoft account" w:date="2025-09-20T15:05:00Z"/>
          <w:rFonts w:cs="Calibri"/>
          <w:sz w:val="28"/>
          <w:szCs w:val="28"/>
          <w:rtl/>
          <w:lang w:bidi="fa-IR"/>
        </w:rPr>
        <w:pPrChange w:id="2046" w:author="Microsoft account" w:date="2025-09-20T15:02:00Z">
          <w:pPr>
            <w:bidi/>
            <w:spacing w:after="0" w:line="276" w:lineRule="auto"/>
            <w:jc w:val="both"/>
          </w:pPr>
        </w:pPrChange>
      </w:pPr>
      <w:ins w:id="2047" w:author="Microsoft account" w:date="2025-09-20T15:02:00Z">
        <w:r>
          <w:rPr>
            <w:rFonts w:cs="Calibri" w:hint="cs"/>
            <w:sz w:val="28"/>
            <w:szCs w:val="28"/>
            <w:rtl/>
            <w:lang w:bidi="fa-IR"/>
          </w:rPr>
          <w:t>-</w:t>
        </w:r>
      </w:ins>
      <w:ins w:id="2048"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49"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50" w:author="Microsoft account" w:date="2025-09-20T15:05:00Z"/>
          <w:rFonts w:cs="Calibri"/>
          <w:sz w:val="28"/>
          <w:szCs w:val="28"/>
          <w:rtl/>
          <w:lang w:bidi="fa-IR"/>
        </w:rPr>
        <w:pPrChange w:id="2051"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52" w:author="Microsoft account" w:date="2025-09-20T15:14:00Z"/>
          <w:rFonts w:cs="Calibri"/>
          <w:sz w:val="28"/>
          <w:szCs w:val="28"/>
          <w:rtl/>
          <w:lang w:bidi="fa-IR"/>
        </w:rPr>
        <w:pPrChange w:id="2053" w:author="Microsoft account" w:date="2025-09-20T15:05:00Z">
          <w:pPr>
            <w:bidi/>
            <w:spacing w:after="0" w:line="276" w:lineRule="auto"/>
            <w:jc w:val="both"/>
          </w:pPr>
        </w:pPrChange>
      </w:pPr>
      <w:ins w:id="2054" w:author="Microsoft account" w:date="2025-09-20T15:05:00Z">
        <w:r>
          <w:rPr>
            <w:rFonts w:cs="Calibri" w:hint="cs"/>
            <w:sz w:val="28"/>
            <w:szCs w:val="28"/>
            <w:rtl/>
            <w:lang w:bidi="fa-IR"/>
          </w:rPr>
          <w:t>-</w:t>
        </w:r>
      </w:ins>
      <w:ins w:id="2055"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56"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57"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58" w:author="Microsoft account" w:date="2025-09-20T15:14:00Z"/>
          <w:rFonts w:cs="Calibri"/>
          <w:sz w:val="28"/>
          <w:szCs w:val="28"/>
          <w:rtl/>
          <w:lang w:bidi="fa-IR"/>
        </w:rPr>
        <w:pPrChange w:id="2059" w:author="Microsoft account" w:date="2025-09-20T15:14:00Z">
          <w:pPr>
            <w:bidi/>
            <w:spacing w:after="0" w:line="276" w:lineRule="auto"/>
            <w:jc w:val="both"/>
          </w:pPr>
        </w:pPrChange>
      </w:pPr>
      <w:ins w:id="2060"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61" w:author="Microsoft account" w:date="2025-09-20T15:14:00Z"/>
          <w:rFonts w:cs="Calibri"/>
          <w:sz w:val="28"/>
          <w:szCs w:val="28"/>
          <w:rtl/>
          <w:lang w:bidi="fa-IR"/>
        </w:rPr>
        <w:pPrChange w:id="2062"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63" w:author="Microsoft account" w:date="2025-09-20T15:21:00Z"/>
          <w:rFonts w:cs="Calibri"/>
          <w:sz w:val="28"/>
          <w:szCs w:val="28"/>
          <w:rtl/>
          <w:lang w:bidi="fa-IR"/>
        </w:rPr>
        <w:pPrChange w:id="2064" w:author="Microsoft account" w:date="2025-09-20T15:21:00Z">
          <w:pPr>
            <w:bidi/>
            <w:spacing w:after="0" w:line="276" w:lineRule="auto"/>
            <w:jc w:val="both"/>
          </w:pPr>
        </w:pPrChange>
      </w:pPr>
      <w:ins w:id="2065" w:author="Microsoft account" w:date="2025-09-20T15:14:00Z">
        <w:r>
          <w:rPr>
            <w:rFonts w:cs="Calibri" w:hint="cs"/>
            <w:sz w:val="28"/>
            <w:szCs w:val="28"/>
            <w:rtl/>
            <w:lang w:bidi="fa-IR"/>
          </w:rPr>
          <w:t>-</w:t>
        </w:r>
      </w:ins>
      <w:ins w:id="2066"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67"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68"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69" w:author="Microsoft account" w:date="2025-09-20T15:21:00Z"/>
          <w:rFonts w:cs="Calibri"/>
          <w:sz w:val="28"/>
          <w:szCs w:val="28"/>
          <w:rtl/>
          <w:lang w:bidi="fa-IR"/>
        </w:rPr>
        <w:pPrChange w:id="2070" w:author="Microsoft account" w:date="2025-09-20T15:21:00Z">
          <w:pPr>
            <w:bidi/>
            <w:spacing w:after="0" w:line="276" w:lineRule="auto"/>
            <w:jc w:val="both"/>
          </w:pPr>
        </w:pPrChange>
      </w:pPr>
      <w:ins w:id="2071" w:author="Microsoft account" w:date="2025-09-20T15:21:00Z">
        <w:r w:rsidRPr="00326DDC">
          <w:rPr>
            <w:rFonts w:cs="Calibri"/>
            <w:noProof/>
            <w:sz w:val="28"/>
            <w:szCs w:val="28"/>
            <w:rPrChange w:id="2072"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73" w:author="Microsoft account" w:date="2025-09-20T15:21:00Z"/>
          <w:rFonts w:cs="Calibri"/>
          <w:sz w:val="28"/>
          <w:szCs w:val="28"/>
          <w:rtl/>
          <w:lang w:bidi="fa-IR"/>
        </w:rPr>
        <w:pPrChange w:id="2074"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75" w:author="Microsoft account" w:date="2025-09-20T15:22:00Z"/>
          <w:rFonts w:cs="Calibri"/>
          <w:sz w:val="28"/>
          <w:szCs w:val="28"/>
          <w:lang w:bidi="fa-IR"/>
        </w:rPr>
        <w:pPrChange w:id="2076" w:author="Microsoft account" w:date="2025-09-20T15:21:00Z">
          <w:pPr>
            <w:bidi/>
            <w:spacing w:after="0" w:line="276" w:lineRule="auto"/>
            <w:jc w:val="both"/>
          </w:pPr>
        </w:pPrChange>
      </w:pPr>
      <w:ins w:id="2077" w:author="Microsoft account" w:date="2025-09-20T15:21:00Z">
        <w:r>
          <w:rPr>
            <w:rFonts w:cs="Calibri" w:hint="cs"/>
            <w:sz w:val="28"/>
            <w:szCs w:val="28"/>
            <w:rtl/>
            <w:lang w:bidi="fa-IR"/>
          </w:rPr>
          <w:t xml:space="preserve">-این رو قبلا خونده بودیم فکر کنم داخل </w:t>
        </w:r>
      </w:ins>
      <w:ins w:id="2078"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79" w:author="Microsoft account" w:date="2025-09-20T15:23:00Z"/>
          <w:rFonts w:cs="Calibri"/>
          <w:sz w:val="28"/>
          <w:szCs w:val="28"/>
          <w:rtl/>
          <w:lang w:bidi="fa-IR"/>
        </w:rPr>
        <w:pPrChange w:id="2080"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81" w:author="Microsoft account" w:date="2025-09-20T15:25:00Z"/>
          <w:rFonts w:cs="Calibri"/>
          <w:sz w:val="28"/>
          <w:szCs w:val="28"/>
          <w:rtl/>
          <w:lang w:bidi="fa-IR"/>
        </w:rPr>
        <w:pPrChange w:id="2082" w:author="Microsoft account" w:date="2025-09-20T15:23:00Z">
          <w:pPr>
            <w:bidi/>
            <w:spacing w:after="0" w:line="276" w:lineRule="auto"/>
            <w:jc w:val="both"/>
          </w:pPr>
        </w:pPrChange>
      </w:pPr>
      <w:ins w:id="2083" w:author="Microsoft account" w:date="2025-09-20T15:22:00Z">
        <w:r>
          <w:rPr>
            <w:rFonts w:cs="Calibri"/>
            <w:sz w:val="28"/>
            <w:szCs w:val="28"/>
            <w:lang w:bidi="fa-IR"/>
          </w:rPr>
          <w:t>-</w:t>
        </w:r>
      </w:ins>
      <w:ins w:id="2084"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85"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86" w:author="Microsoft account" w:date="2025-09-20T13:24:00Z"/>
          <w:rFonts w:cs="Calibri"/>
          <w:sz w:val="28"/>
          <w:szCs w:val="28"/>
          <w:lang w:bidi="fa-IR"/>
        </w:rPr>
        <w:pPrChange w:id="2087" w:author="Microsoft account" w:date="2025-09-20T15:25:00Z">
          <w:pPr>
            <w:bidi/>
            <w:spacing w:after="0" w:line="276" w:lineRule="auto"/>
            <w:jc w:val="both"/>
          </w:pPr>
        </w:pPrChange>
      </w:pPr>
      <w:ins w:id="2088"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89" w:author="Microsoft account" w:date="2025-09-20T13:24:00Z"/>
          <w:rFonts w:cs="Calibri"/>
          <w:sz w:val="28"/>
          <w:szCs w:val="28"/>
          <w:rtl/>
          <w:lang w:bidi="fa-IR"/>
        </w:rPr>
        <w:pPrChange w:id="2090" w:author="Microsoft account" w:date="2025-09-20T13:24:00Z">
          <w:pPr>
            <w:bidi/>
            <w:spacing w:after="0" w:line="276" w:lineRule="auto"/>
            <w:jc w:val="both"/>
          </w:pPr>
        </w:pPrChange>
      </w:pPr>
    </w:p>
    <w:p w14:paraId="04F65187" w14:textId="78A24B2E" w:rsidR="00D964CE" w:rsidRDefault="00D964CE">
      <w:pPr>
        <w:spacing w:after="0" w:line="240" w:lineRule="auto"/>
        <w:rPr>
          <w:ins w:id="2091" w:author="Microsoft account" w:date="2025-09-20T13:24:00Z"/>
          <w:rFonts w:cs="Calibri"/>
          <w:sz w:val="28"/>
          <w:szCs w:val="28"/>
          <w:rtl/>
          <w:lang w:bidi="fa-IR"/>
        </w:rPr>
      </w:pPr>
      <w:ins w:id="2092"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93" w:author="Microsoft account" w:date="2025-09-21T11:53:00Z"/>
          <w:rFonts w:cs="Calibri"/>
          <w:sz w:val="28"/>
          <w:szCs w:val="28"/>
          <w:rtl/>
          <w:lang w:bidi="fa-IR"/>
        </w:rPr>
        <w:pPrChange w:id="2094" w:author="Microsoft account" w:date="2025-09-20T13:24:00Z">
          <w:pPr>
            <w:bidi/>
            <w:spacing w:after="0" w:line="276" w:lineRule="auto"/>
            <w:jc w:val="both"/>
          </w:pPr>
        </w:pPrChange>
      </w:pPr>
      <w:bookmarkStart w:id="2095" w:name="I4040630"/>
      <w:ins w:id="2096" w:author="Microsoft account" w:date="2025-09-21T11:53:00Z">
        <w:r>
          <w:rPr>
            <w:rFonts w:cs="Calibri" w:hint="cs"/>
            <w:sz w:val="28"/>
            <w:szCs w:val="28"/>
            <w:rtl/>
            <w:lang w:bidi="fa-IR"/>
          </w:rPr>
          <w:lastRenderedPageBreak/>
          <w:t>ادامه</w:t>
        </w:r>
      </w:ins>
    </w:p>
    <w:bookmarkEnd w:id="2095"/>
    <w:p w14:paraId="5D3D831F" w14:textId="77777777" w:rsidR="009F075E" w:rsidRDefault="009F075E">
      <w:pPr>
        <w:bidi/>
        <w:spacing w:after="0" w:line="276" w:lineRule="auto"/>
        <w:jc w:val="both"/>
        <w:rPr>
          <w:ins w:id="2097" w:author="Microsoft account" w:date="2025-09-21T11:54:00Z"/>
          <w:rFonts w:cs="Calibri"/>
          <w:sz w:val="28"/>
          <w:szCs w:val="28"/>
          <w:rtl/>
          <w:lang w:bidi="fa-IR"/>
        </w:rPr>
        <w:pPrChange w:id="2098"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99" w:author="Microsoft account" w:date="2025-09-21T12:01:00Z"/>
          <w:rFonts w:cs="Calibri"/>
          <w:sz w:val="28"/>
          <w:szCs w:val="28"/>
          <w:rtl/>
          <w:lang w:bidi="fa-IR"/>
        </w:rPr>
        <w:pPrChange w:id="2100" w:author="Microsoft account" w:date="2025-09-21T11:54:00Z">
          <w:pPr>
            <w:bidi/>
            <w:spacing w:after="0" w:line="276" w:lineRule="auto"/>
            <w:jc w:val="both"/>
          </w:pPr>
        </w:pPrChange>
      </w:pPr>
      <w:ins w:id="2101"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02"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03" w:author="Microsoft account" w:date="2025-09-21T12:01:00Z"/>
          <w:rFonts w:cs="Calibri"/>
          <w:sz w:val="28"/>
          <w:szCs w:val="28"/>
          <w:rtl/>
          <w:lang w:bidi="fa-IR"/>
        </w:rPr>
        <w:pPrChange w:id="2104" w:author="Microsoft account" w:date="2025-09-21T12:01:00Z">
          <w:pPr>
            <w:bidi/>
            <w:spacing w:after="0" w:line="276" w:lineRule="auto"/>
            <w:jc w:val="both"/>
          </w:pPr>
        </w:pPrChange>
      </w:pPr>
      <w:ins w:id="2105" w:author="Microsoft account" w:date="2025-09-21T12:02:00Z">
        <w:r w:rsidRPr="00E34CC8">
          <w:rPr>
            <w:rFonts w:cs="Calibri"/>
            <w:noProof/>
            <w:sz w:val="28"/>
            <w:szCs w:val="28"/>
            <w:rPrChange w:id="2106"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07" w:author="Microsoft account" w:date="2025-09-22T10:05:00Z"/>
          <w:rFonts w:cs="Calibri"/>
          <w:sz w:val="28"/>
          <w:szCs w:val="28"/>
          <w:rtl/>
          <w:lang w:bidi="fa-IR"/>
        </w:rPr>
        <w:pPrChange w:id="2108" w:author="Microsoft account" w:date="2025-09-21T12:01:00Z">
          <w:pPr>
            <w:bidi/>
            <w:spacing w:after="0" w:line="276" w:lineRule="auto"/>
            <w:jc w:val="both"/>
          </w:pPr>
        </w:pPrChange>
      </w:pPr>
      <w:ins w:id="2109"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10"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11"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12"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13"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14" w:author="Microsoft account" w:date="2025-09-21T12:05:00Z"/>
          <w:rFonts w:cs="Calibri"/>
          <w:sz w:val="28"/>
          <w:szCs w:val="28"/>
          <w:rtl/>
          <w:lang w:bidi="fa-IR"/>
        </w:rPr>
        <w:pPrChange w:id="2115" w:author="Microsoft account" w:date="2025-09-22T10:05:00Z">
          <w:pPr>
            <w:bidi/>
            <w:spacing w:after="0" w:line="276" w:lineRule="auto"/>
            <w:jc w:val="both"/>
          </w:pPr>
        </w:pPrChange>
      </w:pPr>
      <w:ins w:id="2116"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17"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18"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19"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20" w:author="Microsoft account" w:date="2025-09-21T12:06:00Z"/>
          <w:rFonts w:cs="Calibri"/>
          <w:sz w:val="28"/>
          <w:szCs w:val="28"/>
          <w:rtl/>
          <w:lang w:bidi="fa-IR"/>
        </w:rPr>
        <w:pPrChange w:id="2121"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22" w:author="Microsoft account" w:date="2025-09-21T12:27:00Z"/>
          <w:rFonts w:cs="Calibri"/>
          <w:sz w:val="28"/>
          <w:szCs w:val="28"/>
          <w:rtl/>
          <w:lang w:bidi="fa-IR"/>
        </w:rPr>
        <w:pPrChange w:id="2123" w:author="Microsoft account" w:date="2025-09-21T12:06:00Z">
          <w:pPr>
            <w:bidi/>
            <w:spacing w:after="0" w:line="276" w:lineRule="auto"/>
            <w:jc w:val="both"/>
          </w:pPr>
        </w:pPrChange>
      </w:pPr>
      <w:ins w:id="2124" w:author="Microsoft account" w:date="2025-09-21T12:06:00Z">
        <w:r>
          <w:rPr>
            <w:rFonts w:cs="Calibri" w:hint="cs"/>
            <w:sz w:val="28"/>
            <w:szCs w:val="28"/>
            <w:rtl/>
            <w:lang w:bidi="fa-IR"/>
          </w:rPr>
          <w:t>-</w:t>
        </w:r>
      </w:ins>
      <w:ins w:id="2125" w:author="Microsoft account" w:date="2025-09-21T12:25:00Z">
        <w:r w:rsidR="00891166">
          <w:rPr>
            <w:rFonts w:cs="Calibri" w:hint="cs"/>
            <w:sz w:val="28"/>
            <w:szCs w:val="28"/>
            <w:rtl/>
            <w:lang w:bidi="fa-IR"/>
          </w:rPr>
          <w:t xml:space="preserve">درمورد ساخت </w:t>
        </w:r>
      </w:ins>
      <w:ins w:id="2126"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27"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28" w:author="Microsoft account" w:date="2025-09-21T12:27:00Z"/>
          <w:rFonts w:cs="Calibri"/>
          <w:sz w:val="28"/>
          <w:szCs w:val="28"/>
          <w:rtl/>
          <w:lang w:bidi="fa-IR"/>
        </w:rPr>
        <w:pPrChange w:id="2129" w:author="Microsoft account" w:date="2025-09-21T12:27:00Z">
          <w:pPr>
            <w:bidi/>
            <w:spacing w:after="0" w:line="276" w:lineRule="auto"/>
            <w:jc w:val="both"/>
          </w:pPr>
        </w:pPrChange>
      </w:pPr>
      <w:ins w:id="2130"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31" w:author="Microsoft account" w:date="2025-09-21T12:28:00Z"/>
          <w:rFonts w:cs="Calibri"/>
          <w:sz w:val="28"/>
          <w:szCs w:val="28"/>
          <w:rtl/>
          <w:lang w:bidi="fa-IR"/>
        </w:rPr>
        <w:pPrChange w:id="2132" w:author="Microsoft account" w:date="2025-09-21T12:27:00Z">
          <w:pPr>
            <w:bidi/>
            <w:spacing w:after="0" w:line="276" w:lineRule="auto"/>
            <w:jc w:val="both"/>
          </w:pPr>
        </w:pPrChange>
      </w:pPr>
      <w:ins w:id="2133"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34"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35"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36" w:author="Microsoft account" w:date="2025-09-21T12:28:00Z"/>
          <w:rFonts w:cs="Calibri"/>
          <w:sz w:val="28"/>
          <w:szCs w:val="28"/>
          <w:rtl/>
          <w:lang w:bidi="fa-IR"/>
        </w:rPr>
        <w:pPrChange w:id="2137"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38" w:author="Microsoft account" w:date="2025-09-21T12:35:00Z"/>
          <w:rFonts w:cs="Calibri"/>
          <w:sz w:val="28"/>
          <w:szCs w:val="28"/>
          <w:lang w:bidi="fa-IR"/>
        </w:rPr>
        <w:pPrChange w:id="2139" w:author="Microsoft account" w:date="2025-09-21T12:28:00Z">
          <w:pPr>
            <w:bidi/>
            <w:spacing w:after="0" w:line="276" w:lineRule="auto"/>
            <w:jc w:val="both"/>
          </w:pPr>
        </w:pPrChange>
      </w:pPr>
      <w:ins w:id="2140" w:author="Microsoft account" w:date="2025-09-21T12:28:00Z">
        <w:r>
          <w:rPr>
            <w:rFonts w:cs="Calibri" w:hint="cs"/>
            <w:sz w:val="28"/>
            <w:szCs w:val="28"/>
            <w:rtl/>
            <w:lang w:bidi="fa-IR"/>
          </w:rPr>
          <w:lastRenderedPageBreak/>
          <w:t>-</w:t>
        </w:r>
      </w:ins>
      <w:ins w:id="2141" w:author="Microsoft account" w:date="2025-09-21T12:33:00Z">
        <w:r w:rsidR="00C77CBB">
          <w:rPr>
            <w:rFonts w:cs="Calibri" w:hint="cs"/>
            <w:sz w:val="28"/>
            <w:szCs w:val="28"/>
            <w:rtl/>
            <w:lang w:bidi="fa-IR"/>
          </w:rPr>
          <w:t xml:space="preserve">همونطور که میدونیم </w:t>
        </w:r>
      </w:ins>
      <w:ins w:id="2142"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43"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44" w:author="Microsoft account" w:date="2025-09-21T12:34:00Z">
        <w:r w:rsidR="00C77CBB">
          <w:rPr>
            <w:rFonts w:cs="Calibri" w:hint="cs"/>
            <w:sz w:val="28"/>
            <w:szCs w:val="28"/>
            <w:rtl/>
            <w:lang w:bidi="fa-IR"/>
          </w:rPr>
          <w:t xml:space="preserve"> سری بزن</w:t>
        </w:r>
      </w:ins>
      <w:ins w:id="2145"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46" w:author="Microsoft account" w:date="2025-09-21T11:54:00Z"/>
          <w:rFonts w:cs="Calibri"/>
          <w:sz w:val="28"/>
          <w:szCs w:val="28"/>
          <w:rtl/>
          <w:lang w:bidi="fa-IR"/>
        </w:rPr>
        <w:pPrChange w:id="2147"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48" w:author="Microsoft account" w:date="2025-09-21T12:53:00Z"/>
          <w:rFonts w:cs="Calibri"/>
          <w:sz w:val="28"/>
          <w:szCs w:val="28"/>
          <w:rtl/>
          <w:lang w:bidi="fa-IR"/>
        </w:rPr>
        <w:pPrChange w:id="2149" w:author="Microsoft account" w:date="2025-09-21T11:54:00Z">
          <w:pPr>
            <w:bidi/>
            <w:spacing w:after="0" w:line="276" w:lineRule="auto"/>
            <w:jc w:val="both"/>
          </w:pPr>
        </w:pPrChange>
      </w:pPr>
      <w:ins w:id="2150"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51" w:author="Microsoft account" w:date="2025-09-21T12:54:00Z"/>
          <w:rFonts w:cs="Calibri"/>
          <w:sz w:val="28"/>
          <w:szCs w:val="28"/>
          <w:rtl/>
          <w:lang w:bidi="fa-IR"/>
        </w:rPr>
        <w:pPrChange w:id="2152" w:author="Microsoft account" w:date="2025-09-21T12:53:00Z">
          <w:pPr>
            <w:bidi/>
            <w:spacing w:after="0" w:line="276" w:lineRule="auto"/>
            <w:jc w:val="both"/>
          </w:pPr>
        </w:pPrChange>
      </w:pPr>
      <w:ins w:id="2153" w:author="Microsoft account" w:date="2025-09-21T12:53:00Z">
        <w:r w:rsidRPr="00C11108">
          <w:rPr>
            <w:rFonts w:cs="Calibri"/>
            <w:noProof/>
            <w:sz w:val="28"/>
            <w:szCs w:val="28"/>
            <w:rPrChange w:id="2154"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55" w:author="Microsoft account" w:date="2025-09-21T12:54:00Z"/>
          <w:rFonts w:cs="Calibri"/>
          <w:sz w:val="28"/>
          <w:szCs w:val="28"/>
          <w:rtl/>
          <w:lang w:bidi="fa-IR"/>
        </w:rPr>
        <w:pPrChange w:id="2156" w:author="Microsoft account" w:date="2025-09-21T12:54:00Z">
          <w:pPr>
            <w:bidi/>
            <w:spacing w:after="0" w:line="276" w:lineRule="auto"/>
            <w:jc w:val="both"/>
          </w:pPr>
        </w:pPrChange>
      </w:pPr>
      <w:ins w:id="2157"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58" w:author="Microsoft account" w:date="2025-09-21T12:54:00Z"/>
          <w:rFonts w:cs="Calibri"/>
          <w:sz w:val="28"/>
          <w:szCs w:val="28"/>
          <w:rtl/>
          <w:lang w:bidi="fa-IR"/>
        </w:rPr>
        <w:pPrChange w:id="2159"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60" w:author="Microsoft account" w:date="2025-09-21T13:09:00Z"/>
          <w:rFonts w:cs="Calibri"/>
          <w:sz w:val="28"/>
          <w:szCs w:val="28"/>
          <w:rtl/>
          <w:lang w:bidi="fa-IR"/>
        </w:rPr>
        <w:pPrChange w:id="2161" w:author="Microsoft account" w:date="2025-09-21T12:54:00Z">
          <w:pPr>
            <w:bidi/>
            <w:spacing w:after="0" w:line="276" w:lineRule="auto"/>
            <w:jc w:val="both"/>
          </w:pPr>
        </w:pPrChange>
      </w:pPr>
      <w:ins w:id="2162"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63" w:author="Microsoft account" w:date="2025-09-21T13:08:00Z">
        <w:r>
          <w:rPr>
            <w:rFonts w:cs="Calibri"/>
            <w:sz w:val="28"/>
            <w:szCs w:val="28"/>
            <w:lang w:bidi="fa-IR"/>
          </w:rPr>
          <w:t>IntVar()</w:t>
        </w:r>
        <w:r>
          <w:rPr>
            <w:rFonts w:cs="Calibri" w:hint="cs"/>
            <w:sz w:val="28"/>
            <w:szCs w:val="28"/>
            <w:rtl/>
            <w:lang w:bidi="fa-IR"/>
          </w:rPr>
          <w:t xml:space="preserve"> و </w:t>
        </w:r>
      </w:ins>
      <w:ins w:id="2164"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65" w:author="Microsoft account" w:date="2025-09-21T13:09:00Z"/>
          <w:rFonts w:cs="Calibri"/>
          <w:sz w:val="28"/>
          <w:szCs w:val="28"/>
          <w:rtl/>
          <w:lang w:bidi="fa-IR"/>
        </w:rPr>
        <w:pPrChange w:id="2166"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67" w:author="Microsoft account" w:date="2025-09-21T13:14:00Z"/>
          <w:rFonts w:cs="Calibri"/>
          <w:sz w:val="28"/>
          <w:szCs w:val="28"/>
          <w:rtl/>
          <w:lang w:bidi="fa-IR"/>
        </w:rPr>
        <w:pPrChange w:id="2168" w:author="Microsoft account" w:date="2025-09-21T13:09:00Z">
          <w:pPr>
            <w:bidi/>
            <w:spacing w:after="0" w:line="276" w:lineRule="auto"/>
            <w:jc w:val="both"/>
          </w:pPr>
        </w:pPrChange>
      </w:pPr>
      <w:ins w:id="2169" w:author="Microsoft account" w:date="2025-09-21T13:09:00Z">
        <w:r>
          <w:rPr>
            <w:rFonts w:cs="Calibri" w:hint="cs"/>
            <w:sz w:val="28"/>
            <w:szCs w:val="28"/>
            <w:rtl/>
            <w:lang w:bidi="fa-IR"/>
          </w:rPr>
          <w:t>-</w:t>
        </w:r>
      </w:ins>
      <w:ins w:id="2170"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71"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72"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73" w:author="Microsoft account" w:date="2025-09-21T13:14:00Z"/>
          <w:rFonts w:cs="Calibri"/>
          <w:sz w:val="28"/>
          <w:szCs w:val="28"/>
          <w:rtl/>
          <w:lang w:bidi="fa-IR"/>
        </w:rPr>
        <w:pPrChange w:id="2174" w:author="Microsoft account" w:date="2025-09-21T13:14:00Z">
          <w:pPr>
            <w:bidi/>
            <w:spacing w:after="0" w:line="276" w:lineRule="auto"/>
            <w:jc w:val="both"/>
          </w:pPr>
        </w:pPrChange>
      </w:pPr>
      <w:ins w:id="2175"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76" w:author="Microsoft account" w:date="2025-09-21T13:14:00Z"/>
          <w:rFonts w:cs="Calibri"/>
          <w:sz w:val="28"/>
          <w:szCs w:val="28"/>
          <w:rtl/>
          <w:lang w:bidi="fa-IR"/>
        </w:rPr>
        <w:pPrChange w:id="2177"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78" w:author="Microsoft account" w:date="2025-09-21T13:19:00Z"/>
          <w:rFonts w:cs="Calibri"/>
          <w:sz w:val="28"/>
          <w:szCs w:val="28"/>
          <w:rtl/>
          <w:lang w:bidi="fa-IR"/>
        </w:rPr>
        <w:pPrChange w:id="2179" w:author="Microsoft account" w:date="2025-09-21T13:14:00Z">
          <w:pPr>
            <w:bidi/>
            <w:spacing w:after="0" w:line="276" w:lineRule="auto"/>
            <w:jc w:val="both"/>
          </w:pPr>
        </w:pPrChange>
      </w:pPr>
      <w:ins w:id="2180"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81"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82"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83"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84" w:author="Microsoft account" w:date="2025-09-21T13:19:00Z"/>
          <w:rFonts w:cs="Calibri"/>
          <w:sz w:val="28"/>
          <w:szCs w:val="28"/>
          <w:rtl/>
          <w:lang w:bidi="fa-IR"/>
        </w:rPr>
        <w:pPrChange w:id="2185"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86" w:author="Microsoft account" w:date="2025-09-21T13:24:00Z"/>
          <w:rFonts w:cs="Calibri"/>
          <w:sz w:val="28"/>
          <w:szCs w:val="28"/>
          <w:rtl/>
          <w:lang w:bidi="fa-IR"/>
        </w:rPr>
        <w:pPrChange w:id="2187" w:author="Microsoft account" w:date="2025-09-21T13:19:00Z">
          <w:pPr>
            <w:bidi/>
            <w:spacing w:after="0" w:line="276" w:lineRule="auto"/>
            <w:jc w:val="both"/>
          </w:pPr>
        </w:pPrChange>
      </w:pPr>
      <w:ins w:id="2188" w:author="Microsoft account" w:date="2025-09-21T13:19:00Z">
        <w:r>
          <w:rPr>
            <w:rFonts w:cs="Calibri" w:hint="cs"/>
            <w:sz w:val="28"/>
            <w:szCs w:val="28"/>
            <w:rtl/>
            <w:lang w:bidi="fa-IR"/>
          </w:rPr>
          <w:t>-</w:t>
        </w:r>
      </w:ins>
      <w:ins w:id="2189"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90" w:author="Microsoft account" w:date="2025-09-21T13:24:00Z">
        <w:r w:rsidR="00D47888">
          <w:rPr>
            <w:rFonts w:cs="Calibri" w:hint="cs"/>
            <w:sz w:val="28"/>
            <w:szCs w:val="28"/>
            <w:rtl/>
            <w:lang w:bidi="fa-IR"/>
          </w:rPr>
          <w:t xml:space="preserve"> محسوب میشه یا نه ولی اگر باشه که دیگر غمی نیست. </w:t>
        </w:r>
      </w:ins>
      <w:ins w:id="2191"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92"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93"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94" w:author="Microsoft account" w:date="2025-09-21T13:24:00Z"/>
          <w:rFonts w:cs="Calibri"/>
          <w:sz w:val="28"/>
          <w:szCs w:val="28"/>
          <w:rtl/>
          <w:lang w:bidi="fa-IR"/>
        </w:rPr>
        <w:pPrChange w:id="2195"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96" w:author="Microsoft account" w:date="2025-09-21T13:25:00Z"/>
          <w:rFonts w:cs="Calibri"/>
          <w:sz w:val="28"/>
          <w:szCs w:val="28"/>
          <w:rtl/>
          <w:lang w:bidi="fa-IR"/>
        </w:rPr>
        <w:pPrChange w:id="2197" w:author="Microsoft account" w:date="2025-09-21T13:24:00Z">
          <w:pPr>
            <w:bidi/>
            <w:spacing w:after="0" w:line="276" w:lineRule="auto"/>
            <w:jc w:val="both"/>
          </w:pPr>
        </w:pPrChange>
      </w:pPr>
      <w:ins w:id="2198"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99"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00"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01"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02"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03" w:author="Microsoft account" w:date="2025-09-22T10:17:00Z">
              <w:rPr>
                <w:rFonts w:cs="Calibri"/>
                <w:sz w:val="28"/>
                <w:szCs w:val="28"/>
                <w:lang w:bidi="fa-IR"/>
              </w:rPr>
            </w:rPrChange>
          </w:rPr>
          <w:t>pack</w:t>
        </w:r>
        <w:r w:rsidRPr="00145A4C">
          <w:rPr>
            <w:rFonts w:cs="Calibri"/>
            <w:sz w:val="28"/>
            <w:szCs w:val="28"/>
            <w:u w:val="single"/>
            <w:rtl/>
            <w:lang w:bidi="fa-IR"/>
            <w:rPrChange w:id="2204"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05" w:author="Microsoft account" w:date="2025-09-22T10:17:00Z">
              <w:rPr>
                <w:rFonts w:cs="Calibri"/>
                <w:sz w:val="28"/>
                <w:szCs w:val="28"/>
                <w:lang w:bidi="fa-IR"/>
              </w:rPr>
            </w:rPrChange>
          </w:rPr>
          <w:t>grid</w:t>
        </w:r>
        <w:r w:rsidRPr="00145A4C">
          <w:rPr>
            <w:rFonts w:cs="Calibri"/>
            <w:sz w:val="28"/>
            <w:szCs w:val="28"/>
            <w:u w:val="single"/>
            <w:rtl/>
            <w:lang w:bidi="fa-IR"/>
            <w:rPrChange w:id="2206"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07"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08" w:author="Microsoft account" w:date="2025-09-21T13:25:00Z"/>
          <w:rFonts w:cs="Calibri"/>
          <w:sz w:val="28"/>
          <w:szCs w:val="28"/>
          <w:rtl/>
          <w:lang w:bidi="fa-IR"/>
        </w:rPr>
        <w:pPrChange w:id="2209"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10" w:author="Microsoft account" w:date="2025-09-21T11:54:00Z"/>
          <w:rFonts w:cs="Calibri"/>
          <w:sz w:val="28"/>
          <w:szCs w:val="28"/>
          <w:lang w:bidi="fa-IR"/>
        </w:rPr>
        <w:pPrChange w:id="2211" w:author="Microsoft account" w:date="2025-09-21T13:25:00Z">
          <w:pPr>
            <w:bidi/>
            <w:spacing w:after="0" w:line="276" w:lineRule="auto"/>
            <w:jc w:val="both"/>
          </w:pPr>
        </w:pPrChange>
      </w:pPr>
      <w:ins w:id="2212"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13" w:author="Microsoft account" w:date="2025-09-21T11:54:00Z"/>
          <w:rFonts w:cs="Calibri"/>
          <w:sz w:val="28"/>
          <w:szCs w:val="28"/>
          <w:rtl/>
          <w:lang w:bidi="fa-IR"/>
        </w:rPr>
      </w:pPr>
      <w:ins w:id="2214"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15" w:author="Microsoft account" w:date="2025-09-21T11:54:00Z">
          <w:pPr>
            <w:bidi/>
            <w:spacing w:after="0" w:line="276" w:lineRule="auto"/>
            <w:jc w:val="both"/>
          </w:pPr>
        </w:pPrChange>
      </w:pPr>
      <w:bookmarkStart w:id="2216" w:name="I4040631"/>
      <w:ins w:id="2217" w:author="Microsoft account" w:date="2025-09-22T10:21:00Z">
        <w:r>
          <w:rPr>
            <w:rFonts w:cs="Calibri" w:hint="cs"/>
            <w:sz w:val="28"/>
            <w:szCs w:val="28"/>
            <w:rtl/>
            <w:lang w:bidi="fa-IR"/>
          </w:rPr>
          <w:lastRenderedPageBreak/>
          <w:t>ادامه</w:t>
        </w:r>
      </w:ins>
    </w:p>
    <w:bookmarkEnd w:id="2216"/>
    <w:p w14:paraId="41681A98" w14:textId="77777777" w:rsidR="0070255D" w:rsidRDefault="0070255D" w:rsidP="00A07812">
      <w:pPr>
        <w:bidi/>
        <w:spacing w:after="0" w:line="276" w:lineRule="auto"/>
        <w:jc w:val="both"/>
        <w:rPr>
          <w:ins w:id="2218"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19" w:author="Microsoft account" w:date="2025-09-22T10:22:00Z"/>
          <w:rFonts w:cs="Calibri"/>
          <w:sz w:val="28"/>
          <w:szCs w:val="28"/>
          <w:rtl/>
          <w:lang w:bidi="fa-IR"/>
        </w:rPr>
        <w:pPrChange w:id="2220" w:author="Microsoft account" w:date="2025-09-22T10:22:00Z">
          <w:pPr>
            <w:bidi/>
            <w:spacing w:after="0" w:line="276" w:lineRule="auto"/>
            <w:jc w:val="both"/>
          </w:pPr>
        </w:pPrChange>
      </w:pPr>
      <w:ins w:id="2221"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22" w:author="Microsoft account" w:date="2025-09-23T10:42:00Z"/>
          <w:rFonts w:cs="Calibri"/>
          <w:sz w:val="18"/>
          <w:szCs w:val="18"/>
          <w:lang w:bidi="fa-IR"/>
        </w:rPr>
        <w:pPrChange w:id="2223" w:author="Microsoft account" w:date="2025-09-22T10:22:00Z">
          <w:pPr>
            <w:bidi/>
            <w:spacing w:after="0" w:line="276" w:lineRule="auto"/>
            <w:jc w:val="both"/>
          </w:pPr>
        </w:pPrChange>
      </w:pPr>
      <w:ins w:id="2224" w:author="Microsoft account" w:date="2025-09-22T11:54:00Z">
        <w:r>
          <w:rPr>
            <w:rFonts w:cs="Calibri" w:hint="cs"/>
            <w:sz w:val="28"/>
            <w:szCs w:val="28"/>
            <w:rtl/>
            <w:lang w:bidi="fa-IR"/>
          </w:rPr>
          <w:t xml:space="preserve">بعله </w:t>
        </w:r>
      </w:ins>
      <w:ins w:id="2225"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26"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27"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28"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29" w:author="Microsoft account" w:date="2025-09-22T11:55:00Z"/>
          <w:rFonts w:cs="Calibri"/>
          <w:sz w:val="28"/>
          <w:szCs w:val="28"/>
          <w:rtl/>
          <w:lang w:bidi="fa-IR"/>
        </w:rPr>
        <w:pPrChange w:id="2230" w:author="Microsoft account" w:date="2025-09-23T10:42:00Z">
          <w:pPr>
            <w:bidi/>
            <w:spacing w:after="0" w:line="276" w:lineRule="auto"/>
            <w:jc w:val="both"/>
          </w:pPr>
        </w:pPrChange>
      </w:pPr>
      <w:ins w:id="2231"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32"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33" w:author="Microsoft account" w:date="2025-09-22T11:55:00Z"/>
          <w:rFonts w:cs="Calibri"/>
          <w:sz w:val="28"/>
          <w:szCs w:val="28"/>
          <w:lang w:bidi="fa-IR"/>
        </w:rPr>
        <w:pPrChange w:id="2234" w:author="Microsoft account" w:date="2025-09-22T11:55:00Z">
          <w:pPr>
            <w:bidi/>
            <w:spacing w:after="0" w:line="276" w:lineRule="auto"/>
            <w:jc w:val="both"/>
          </w:pPr>
        </w:pPrChange>
      </w:pPr>
      <w:ins w:id="2235"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36" w:author="Microsoft account" w:date="2025-09-22T11:56:00Z"/>
          <w:rFonts w:cs="Calibri"/>
          <w:sz w:val="28"/>
          <w:szCs w:val="28"/>
          <w:rtl/>
          <w:lang w:bidi="fa-IR"/>
        </w:rPr>
        <w:pPrChange w:id="2237"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38" w:author="Microsoft account" w:date="2025-09-22T11:55:00Z"/>
          <w:rFonts w:cs="Calibri"/>
          <w:sz w:val="28"/>
          <w:szCs w:val="28"/>
          <w:lang w:bidi="fa-IR"/>
        </w:rPr>
        <w:pPrChange w:id="2239"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40" w:author="Microsoft account" w:date="2025-09-22T10:22:00Z"/>
          <w:rFonts w:cs="Calibri"/>
          <w:sz w:val="28"/>
          <w:szCs w:val="28"/>
          <w:lang w:bidi="fa-IR"/>
        </w:rPr>
        <w:pPrChange w:id="2241" w:author="Microsoft account" w:date="2025-09-22T11:55:00Z">
          <w:pPr>
            <w:bidi/>
            <w:spacing w:after="0" w:line="276" w:lineRule="auto"/>
            <w:jc w:val="both"/>
          </w:pPr>
        </w:pPrChange>
      </w:pPr>
      <w:ins w:id="2242" w:author="Microsoft account" w:date="2025-09-22T11:57:00Z">
        <w:r>
          <w:rPr>
            <w:rFonts w:cs="Calibri"/>
            <w:sz w:val="28"/>
            <w:szCs w:val="28"/>
            <w:lang w:bidi="fa-IR"/>
          </w:rPr>
          <w:t xml:space="preserve">Start </w:t>
        </w:r>
      </w:ins>
      <w:ins w:id="2243"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44" w:author="Microsoft account" w:date="2025-09-22T12:13:00Z"/>
          <w:rFonts w:cs="Calibri"/>
          <w:sz w:val="28"/>
          <w:szCs w:val="28"/>
          <w:rtl/>
          <w:lang w:bidi="fa-IR"/>
        </w:rPr>
        <w:pPrChange w:id="2245" w:author="Microsoft account" w:date="2025-09-22T10:22:00Z">
          <w:pPr>
            <w:bidi/>
            <w:spacing w:after="0" w:line="276" w:lineRule="auto"/>
            <w:jc w:val="both"/>
          </w:pPr>
        </w:pPrChange>
      </w:pPr>
      <w:ins w:id="2246"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47" w:author="Microsoft account" w:date="2025-09-22T12:13:00Z"/>
          <w:rFonts w:cs="Calibri"/>
          <w:sz w:val="28"/>
          <w:szCs w:val="28"/>
          <w:rtl/>
          <w:lang w:bidi="fa-IR"/>
        </w:rPr>
        <w:pPrChange w:id="2248"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49" w:author="Microsoft account" w:date="2025-09-22T12:14:00Z"/>
          <w:rFonts w:cs="Calibri"/>
          <w:sz w:val="28"/>
          <w:szCs w:val="28"/>
          <w:rtl/>
          <w:lang w:bidi="fa-IR"/>
        </w:rPr>
        <w:pPrChange w:id="2250" w:author="Microsoft account" w:date="2025-09-22T12:14:00Z">
          <w:pPr>
            <w:bidi/>
            <w:spacing w:after="0" w:line="276" w:lineRule="auto"/>
            <w:jc w:val="both"/>
          </w:pPr>
        </w:pPrChange>
      </w:pPr>
      <w:ins w:id="2251"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52"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53" w:author="Microsoft account" w:date="2025-09-22T12:13:00Z"/>
          <w:rFonts w:cs="Calibri"/>
          <w:sz w:val="28"/>
          <w:szCs w:val="28"/>
          <w:rtl/>
          <w:lang w:bidi="fa-IR"/>
        </w:rPr>
        <w:pPrChange w:id="2254" w:author="Microsoft account" w:date="2025-09-22T12:15:00Z">
          <w:pPr>
            <w:bidi/>
            <w:spacing w:after="0" w:line="276" w:lineRule="auto"/>
            <w:jc w:val="both"/>
          </w:pPr>
        </w:pPrChange>
      </w:pPr>
      <w:ins w:id="2255" w:author="Microsoft account" w:date="2025-09-22T12:14:00Z">
        <w:r w:rsidRPr="00954022">
          <w:rPr>
            <w:rFonts w:cs="Calibri"/>
            <w:noProof/>
            <w:sz w:val="28"/>
            <w:szCs w:val="28"/>
            <w:rPrChange w:id="2256"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57" w:author="Microsoft account" w:date="2025-09-22T12:15:00Z"/>
          <w:rFonts w:cs="Calibri"/>
          <w:sz w:val="28"/>
          <w:szCs w:val="28"/>
          <w:rtl/>
          <w:lang w:bidi="fa-IR"/>
        </w:rPr>
        <w:pPrChange w:id="2258" w:author="Microsoft account" w:date="2025-09-22T12:13:00Z">
          <w:pPr>
            <w:bidi/>
            <w:spacing w:after="0" w:line="276" w:lineRule="auto"/>
            <w:jc w:val="both"/>
          </w:pPr>
        </w:pPrChange>
      </w:pPr>
      <w:ins w:id="2259"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60" w:author="Microsoft account" w:date="2025-09-22T12:15:00Z"/>
          <w:rFonts w:cs="Calibri"/>
          <w:sz w:val="28"/>
          <w:szCs w:val="28"/>
          <w:rtl/>
          <w:lang w:bidi="fa-IR"/>
        </w:rPr>
        <w:pPrChange w:id="2261" w:author="Microsoft account" w:date="2025-09-22T12:15:00Z">
          <w:pPr>
            <w:bidi/>
            <w:spacing w:after="0" w:line="276" w:lineRule="auto"/>
            <w:jc w:val="both"/>
          </w:pPr>
        </w:pPrChange>
      </w:pPr>
      <w:ins w:id="2262" w:author="Microsoft account" w:date="2025-09-22T12:15:00Z">
        <w:r w:rsidRPr="00954022">
          <w:rPr>
            <w:rFonts w:cs="Calibri"/>
            <w:noProof/>
            <w:sz w:val="28"/>
            <w:szCs w:val="28"/>
            <w:rPrChange w:id="2263"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64" w:author="Microsoft account" w:date="2025-09-22T12:23:00Z"/>
          <w:rFonts w:cs="Calibri"/>
          <w:sz w:val="28"/>
          <w:szCs w:val="28"/>
          <w:rtl/>
          <w:lang w:bidi="fa-IR"/>
        </w:rPr>
        <w:pPrChange w:id="2265" w:author="Microsoft account" w:date="2025-09-22T12:23:00Z">
          <w:pPr>
            <w:bidi/>
            <w:spacing w:after="0" w:line="276" w:lineRule="auto"/>
            <w:jc w:val="both"/>
          </w:pPr>
        </w:pPrChange>
      </w:pPr>
      <w:ins w:id="2266" w:author="Microsoft account" w:date="2025-09-22T12:15:00Z">
        <w:r>
          <w:rPr>
            <w:rFonts w:cs="Calibri" w:hint="cs"/>
            <w:sz w:val="28"/>
            <w:szCs w:val="28"/>
            <w:rtl/>
            <w:lang w:bidi="fa-IR"/>
          </w:rPr>
          <w:t xml:space="preserve">که </w:t>
        </w:r>
      </w:ins>
      <w:ins w:id="2267"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68"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69" w:author="Microsoft account" w:date="2025-09-22T12:19:00Z">
        <w:r w:rsidR="008D3B28">
          <w:rPr>
            <w:rFonts w:cs="Calibri" w:hint="cs"/>
            <w:sz w:val="28"/>
            <w:szCs w:val="28"/>
            <w:rtl/>
            <w:lang w:bidi="fa-IR"/>
          </w:rPr>
          <w:t xml:space="preserve">، تایمر 4 ام رو (که یعنی 4*25 دقیقه کار کردی که میشه </w:t>
        </w:r>
      </w:ins>
      <w:ins w:id="2270"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71" w:author="Microsoft account" w:date="2025-09-22T12:22:00Z">
        <w:r w:rsidR="008D3B28">
          <w:rPr>
            <w:rFonts w:cs="Calibri" w:hint="cs"/>
            <w:sz w:val="28"/>
            <w:szCs w:val="28"/>
            <w:rtl/>
            <w:lang w:bidi="fa-IR"/>
          </w:rPr>
          <w:t xml:space="preserve">که به این حساب کتاب باید </w:t>
        </w:r>
      </w:ins>
      <w:ins w:id="2272" w:author="Microsoft account" w:date="2025-09-22T12:23:00Z">
        <w:r w:rsidR="008D3B28">
          <w:rPr>
            <w:rFonts w:cs="Calibri"/>
            <w:sz w:val="28"/>
            <w:szCs w:val="28"/>
            <w:lang w:bidi="fa-IR"/>
          </w:rPr>
          <w:t>2.5h</w:t>
        </w:r>
      </w:ins>
      <w:ins w:id="2273" w:author="Microsoft account" w:date="2025-09-22T12:22:00Z">
        <w:r w:rsidR="008D3B28">
          <w:rPr>
            <w:rFonts w:cs="Calibri" w:hint="cs"/>
            <w:sz w:val="28"/>
            <w:szCs w:val="28"/>
            <w:rtl/>
            <w:lang w:bidi="fa-IR"/>
          </w:rPr>
          <w:t xml:space="preserve"> طول بکشه. </w:t>
        </w:r>
      </w:ins>
      <w:ins w:id="2274"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75"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76" w:author="Microsoft account" w:date="2025-09-22T12:23:00Z"/>
          <w:rFonts w:cs="Calibri"/>
          <w:sz w:val="28"/>
          <w:szCs w:val="28"/>
          <w:rtl/>
          <w:lang w:bidi="fa-IR"/>
        </w:rPr>
        <w:pPrChange w:id="2277"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78" w:author="Microsoft account" w:date="2025-09-22T12:25:00Z"/>
          <w:rFonts w:cs="Calibri"/>
          <w:sz w:val="28"/>
          <w:szCs w:val="28"/>
          <w:rtl/>
          <w:lang w:bidi="fa-IR"/>
        </w:rPr>
        <w:pPrChange w:id="2279" w:author="Microsoft account" w:date="2025-09-22T12:23:00Z">
          <w:pPr>
            <w:bidi/>
            <w:spacing w:after="0" w:line="276" w:lineRule="auto"/>
            <w:jc w:val="both"/>
          </w:pPr>
        </w:pPrChange>
      </w:pPr>
      <w:ins w:id="2280"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81"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82" w:author="Microsoft account" w:date="2025-09-22T12:25:00Z"/>
          <w:rFonts w:cs="Calibri"/>
          <w:sz w:val="28"/>
          <w:szCs w:val="28"/>
          <w:rtl/>
          <w:lang w:bidi="fa-IR"/>
        </w:rPr>
        <w:pPrChange w:id="2283" w:author="Microsoft account" w:date="2025-09-22T12:25:00Z">
          <w:pPr>
            <w:bidi/>
            <w:spacing w:after="0" w:line="276" w:lineRule="auto"/>
            <w:jc w:val="both"/>
          </w:pPr>
        </w:pPrChange>
      </w:pPr>
      <w:ins w:id="2284"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85" w:author="Microsoft account" w:date="2025-09-22T12:13:00Z"/>
          <w:rFonts w:cs="Calibri"/>
          <w:sz w:val="28"/>
          <w:szCs w:val="28"/>
          <w:lang w:bidi="fa-IR"/>
        </w:rPr>
        <w:pPrChange w:id="2286" w:author="Microsoft account" w:date="2025-09-22T12:25:00Z">
          <w:pPr>
            <w:bidi/>
            <w:spacing w:after="0" w:line="276" w:lineRule="auto"/>
            <w:jc w:val="both"/>
          </w:pPr>
        </w:pPrChange>
      </w:pPr>
      <w:ins w:id="2287"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88" w:author="Microsoft account" w:date="2025-09-22T10:22:00Z"/>
          <w:rFonts w:cs="Calibri"/>
          <w:sz w:val="28"/>
          <w:szCs w:val="28"/>
          <w:lang w:bidi="fa-IR"/>
        </w:rPr>
        <w:pPrChange w:id="2289" w:author="Microsoft account" w:date="2025-09-22T12:13:00Z">
          <w:pPr>
            <w:bidi/>
            <w:spacing w:after="0" w:line="276" w:lineRule="auto"/>
            <w:jc w:val="both"/>
          </w:pPr>
        </w:pPrChange>
      </w:pPr>
      <w:ins w:id="2290"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91" w:author="Microsoft account" w:date="2025-09-22T10:22:00Z"/>
          <w:rFonts w:cs="Calibri"/>
          <w:sz w:val="28"/>
          <w:szCs w:val="28"/>
          <w:rtl/>
          <w:lang w:bidi="fa-IR"/>
        </w:rPr>
      </w:pPr>
      <w:ins w:id="2292"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93" w:author="Microsoft account" w:date="2025-09-22T10:22:00Z"/>
          <w:rFonts w:cs="Calibri"/>
          <w:sz w:val="28"/>
          <w:szCs w:val="28"/>
          <w:rtl/>
          <w:lang w:bidi="fa-IR"/>
        </w:rPr>
        <w:pPrChange w:id="2294" w:author="Microsoft account" w:date="2025-09-22T10:22:00Z">
          <w:pPr>
            <w:bidi/>
            <w:spacing w:after="0" w:line="276" w:lineRule="auto"/>
            <w:jc w:val="both"/>
          </w:pPr>
        </w:pPrChange>
      </w:pPr>
      <w:bookmarkStart w:id="2295" w:name="I4040701"/>
      <w:ins w:id="2296" w:author="Microsoft account" w:date="2025-09-23T10:48:00Z">
        <w:r>
          <w:rPr>
            <w:rFonts w:cs="Calibri" w:hint="cs"/>
            <w:sz w:val="28"/>
            <w:szCs w:val="28"/>
            <w:rtl/>
            <w:lang w:bidi="fa-IR"/>
          </w:rPr>
          <w:lastRenderedPageBreak/>
          <w:t>ادامه</w:t>
        </w:r>
      </w:ins>
    </w:p>
    <w:bookmarkEnd w:id="2295"/>
    <w:p w14:paraId="0FCE71CA" w14:textId="77777777" w:rsidR="008C7665" w:rsidRDefault="008C7665">
      <w:pPr>
        <w:bidi/>
        <w:spacing w:after="0" w:line="276" w:lineRule="auto"/>
        <w:jc w:val="both"/>
        <w:rPr>
          <w:ins w:id="2297" w:author="Microsoft account" w:date="2025-09-23T10:48:00Z"/>
          <w:rFonts w:cs="Calibri"/>
          <w:sz w:val="28"/>
          <w:szCs w:val="28"/>
          <w:rtl/>
          <w:lang w:bidi="fa-IR"/>
        </w:rPr>
        <w:pPrChange w:id="2298"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99" w:author="Microsoft account" w:date="2025-09-23T11:21:00Z"/>
          <w:rFonts w:cs="Calibri"/>
          <w:sz w:val="28"/>
          <w:szCs w:val="28"/>
          <w:rtl/>
          <w:lang w:bidi="fa-IR"/>
        </w:rPr>
        <w:pPrChange w:id="2300" w:author="Microsoft account" w:date="2025-09-23T11:19:00Z">
          <w:pPr>
            <w:bidi/>
            <w:spacing w:after="0" w:line="276" w:lineRule="auto"/>
            <w:jc w:val="both"/>
          </w:pPr>
        </w:pPrChange>
      </w:pPr>
      <w:ins w:id="2301" w:author="Microsoft account" w:date="2025-09-23T10:48:00Z">
        <w:r>
          <w:rPr>
            <w:rFonts w:cs="Calibri" w:hint="cs"/>
            <w:sz w:val="28"/>
            <w:szCs w:val="28"/>
            <w:rtl/>
            <w:lang w:bidi="fa-IR"/>
          </w:rPr>
          <w:t>-</w:t>
        </w:r>
      </w:ins>
      <w:ins w:id="2302"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03"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04"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05"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06"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07"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08"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09"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10"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11"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1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13"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14"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15"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16"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17"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18"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19"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2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1"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22"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2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4"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25"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2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7"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28" w:author="Microsoft account" w:date="2025-09-23T11:21:00Z">
              <w:rPr>
                <w:rFonts w:cs="Calibri"/>
                <w:sz w:val="28"/>
                <w:szCs w:val="28"/>
                <w:rtl/>
                <w:lang w:bidi="fa-IR"/>
              </w:rPr>
            </w:rPrChange>
          </w:rPr>
          <w:t xml:space="preserve"> </w:t>
        </w:r>
      </w:ins>
      <w:ins w:id="2329" w:author="Microsoft account" w:date="2025-09-23T11:20:00Z">
        <w:r w:rsidR="00340CDD" w:rsidRPr="00340CDD">
          <w:rPr>
            <w:rFonts w:cs="Calibri"/>
            <w:strike/>
            <w:sz w:val="28"/>
            <w:szCs w:val="28"/>
            <w:lang w:bidi="fa-IR"/>
            <w:rPrChange w:id="2330" w:author="Microsoft account" w:date="2025-09-23T11:21:00Z">
              <w:rPr>
                <w:rFonts w:cs="Calibri"/>
                <w:sz w:val="28"/>
                <w:szCs w:val="28"/>
                <w:lang w:bidi="fa-IR"/>
              </w:rPr>
            </w:rPrChange>
          </w:rPr>
          <w:t>object</w:t>
        </w:r>
        <w:r w:rsidR="00340CDD" w:rsidRPr="00340CDD">
          <w:rPr>
            <w:rFonts w:cs="Calibri"/>
            <w:strike/>
            <w:sz w:val="28"/>
            <w:szCs w:val="28"/>
            <w:rtl/>
            <w:lang w:bidi="fa-IR"/>
            <w:rPrChange w:id="2331"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32" w:author="Microsoft account" w:date="2025-09-23T11:21:00Z">
              <w:rPr>
                <w:rFonts w:cs="Calibri"/>
                <w:sz w:val="28"/>
                <w:szCs w:val="28"/>
                <w:lang w:bidi="fa-IR"/>
              </w:rPr>
            </w:rPrChange>
          </w:rPr>
          <w:t>Canvas()</w:t>
        </w:r>
        <w:r w:rsidR="00340CDD" w:rsidRPr="00340CDD">
          <w:rPr>
            <w:rFonts w:cs="Calibri"/>
            <w:strike/>
            <w:sz w:val="28"/>
            <w:szCs w:val="28"/>
            <w:rtl/>
            <w:lang w:bidi="fa-IR"/>
            <w:rPrChange w:id="2333"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3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35"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36" w:author="Microsoft account" w:date="2025-09-23T11:21:00Z">
              <w:rPr>
                <w:rFonts w:cs="Calibri"/>
                <w:sz w:val="28"/>
                <w:szCs w:val="28"/>
                <w:rtl/>
                <w:lang w:bidi="fa-IR"/>
              </w:rPr>
            </w:rPrChange>
          </w:rPr>
          <w:t xml:space="preserve"> قابل انجام باشه</w:t>
        </w:r>
      </w:ins>
      <w:ins w:id="2337" w:author="Microsoft account" w:date="2025-09-23T11:21:00Z">
        <w:r w:rsidR="00340CDD" w:rsidRPr="00340CDD">
          <w:rPr>
            <w:rFonts w:cs="Calibri"/>
            <w:strike/>
            <w:sz w:val="28"/>
            <w:szCs w:val="28"/>
            <w:rtl/>
            <w:lang w:bidi="fa-IR"/>
            <w:rPrChange w:id="2338"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39" w:author="Microsoft account" w:date="2025-09-23T11:22:00Z"/>
          <w:rFonts w:cs="Calibri"/>
          <w:sz w:val="28"/>
          <w:szCs w:val="28"/>
          <w:rtl/>
          <w:lang w:bidi="fa-IR"/>
        </w:rPr>
        <w:pPrChange w:id="2340" w:author="Microsoft account" w:date="2025-09-23T11:22:00Z">
          <w:pPr>
            <w:bidi/>
            <w:spacing w:after="0" w:line="276" w:lineRule="auto"/>
            <w:jc w:val="both"/>
          </w:pPr>
        </w:pPrChange>
      </w:pPr>
      <w:ins w:id="2341"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42" w:author="Microsoft account" w:date="2025-09-23T11:22:00Z"/>
          <w:rFonts w:cs="Calibri"/>
          <w:sz w:val="28"/>
          <w:szCs w:val="28"/>
          <w:rtl/>
          <w:lang w:bidi="fa-IR"/>
        </w:rPr>
        <w:pPrChange w:id="2343"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44" w:author="Microsoft account" w:date="2025-09-23T11:31:00Z"/>
          <w:rFonts w:cs="Calibri"/>
          <w:sz w:val="28"/>
          <w:szCs w:val="28"/>
          <w:rtl/>
          <w:lang w:bidi="fa-IR"/>
        </w:rPr>
        <w:pPrChange w:id="2345" w:author="Microsoft account" w:date="2025-09-23T11:22:00Z">
          <w:pPr>
            <w:bidi/>
            <w:spacing w:after="0" w:line="276" w:lineRule="auto"/>
            <w:jc w:val="both"/>
          </w:pPr>
        </w:pPrChange>
      </w:pPr>
      <w:ins w:id="2346" w:author="Microsoft account" w:date="2025-09-23T11:22:00Z">
        <w:r>
          <w:rPr>
            <w:rFonts w:cs="Calibri" w:hint="cs"/>
            <w:sz w:val="28"/>
            <w:szCs w:val="28"/>
            <w:rtl/>
            <w:lang w:bidi="fa-IR"/>
          </w:rPr>
          <w:t>-</w:t>
        </w:r>
      </w:ins>
      <w:ins w:id="2347"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48"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49" w:author="Microsoft account" w:date="2025-09-23T11:31:00Z"/>
          <w:rFonts w:cs="Calibri"/>
          <w:sz w:val="28"/>
          <w:szCs w:val="28"/>
          <w:rtl/>
          <w:lang w:bidi="fa-IR"/>
        </w:rPr>
        <w:pPrChange w:id="2350"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51" w:author="Microsoft account" w:date="2025-09-23T13:05:00Z"/>
          <w:rFonts w:cs="Calibri"/>
          <w:sz w:val="28"/>
          <w:szCs w:val="28"/>
          <w:rtl/>
          <w:lang w:bidi="fa-IR"/>
        </w:rPr>
        <w:pPrChange w:id="2352" w:author="Microsoft account" w:date="2025-09-23T11:31:00Z">
          <w:pPr>
            <w:bidi/>
            <w:spacing w:after="0" w:line="276" w:lineRule="auto"/>
            <w:jc w:val="both"/>
          </w:pPr>
        </w:pPrChange>
      </w:pPr>
      <w:ins w:id="2353" w:author="Microsoft account" w:date="2025-09-23T11:31:00Z">
        <w:r>
          <w:rPr>
            <w:rFonts w:cs="Calibri" w:hint="cs"/>
            <w:sz w:val="28"/>
            <w:szCs w:val="28"/>
            <w:rtl/>
            <w:lang w:bidi="fa-IR"/>
          </w:rPr>
          <w:t>-</w:t>
        </w:r>
      </w:ins>
      <w:ins w:id="2354"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55" w:author="Microsoft account" w:date="2025-09-23T10:48:00Z"/>
          <w:rFonts w:cs="Calibri"/>
          <w:sz w:val="28"/>
          <w:szCs w:val="28"/>
          <w:rtl/>
          <w:lang w:bidi="fa-IR"/>
        </w:rPr>
        <w:pPrChange w:id="2356" w:author="Microsoft account" w:date="2025-09-23T13:05:00Z">
          <w:pPr>
            <w:bidi/>
            <w:spacing w:after="0" w:line="276" w:lineRule="auto"/>
            <w:jc w:val="both"/>
          </w:pPr>
        </w:pPrChange>
      </w:pPr>
      <w:ins w:id="2357" w:author="Microsoft account" w:date="2025-09-23T13:05:00Z">
        <w:r>
          <w:rPr>
            <w:rFonts w:cs="Calibri" w:hint="cs"/>
            <w:sz w:val="28"/>
            <w:szCs w:val="28"/>
            <w:rtl/>
            <w:lang w:bidi="fa-IR"/>
          </w:rPr>
          <w:t xml:space="preserve">تا </w:t>
        </w:r>
        <w:r>
          <w:rPr>
            <w:rFonts w:cs="Calibri"/>
            <w:sz w:val="28"/>
            <w:szCs w:val="28"/>
            <w:lang w:bidi="fa-IR"/>
          </w:rPr>
          <w:t>Day028</w:t>
        </w:r>
      </w:ins>
      <w:ins w:id="2358" w:author="Microsoft account" w:date="2025-09-23T13:06:00Z">
        <w:r>
          <w:rPr>
            <w:rFonts w:cs="Calibri"/>
            <w:sz w:val="28"/>
            <w:szCs w:val="28"/>
            <w:lang w:bidi="fa-IR"/>
          </w:rPr>
          <w:t xml:space="preserve"> 003 </w:t>
        </w:r>
      </w:ins>
      <w:ins w:id="2359" w:author="Microsoft account" w:date="2025-09-23T13:07:00Z">
        <w:r>
          <w:rPr>
            <w:rFonts w:cs="Calibri"/>
            <w:sz w:val="28"/>
            <w:szCs w:val="28"/>
            <w:lang w:bidi="fa-IR"/>
          </w:rPr>
          <w:t>00</w:t>
        </w:r>
      </w:ins>
      <w:ins w:id="2360" w:author="Microsoft account" w:date="2025-09-23T13:06:00Z">
        <w:r>
          <w:rPr>
            <w:rFonts w:cs="Calibri"/>
            <w:sz w:val="28"/>
            <w:szCs w:val="28"/>
            <w:lang w:bidi="fa-IR"/>
          </w:rPr>
          <w:t>:</w:t>
        </w:r>
      </w:ins>
      <w:ins w:id="2361" w:author="Microsoft account" w:date="2025-09-23T13:07:00Z">
        <w:r>
          <w:rPr>
            <w:rFonts w:cs="Calibri"/>
            <w:sz w:val="28"/>
            <w:szCs w:val="28"/>
            <w:lang w:bidi="fa-IR"/>
          </w:rPr>
          <w:t>03</w:t>
        </w:r>
      </w:ins>
      <w:ins w:id="2362" w:author="Microsoft account" w:date="2025-09-23T13:06:00Z">
        <w:r>
          <w:rPr>
            <w:rFonts w:cs="Calibri"/>
            <w:sz w:val="28"/>
            <w:szCs w:val="28"/>
            <w:lang w:bidi="fa-IR"/>
          </w:rPr>
          <w:t>:</w:t>
        </w:r>
      </w:ins>
      <w:ins w:id="2363"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64" w:author="Microsoft account" w:date="2025-09-23T10:48:00Z"/>
          <w:rFonts w:cs="Calibri"/>
          <w:sz w:val="28"/>
          <w:szCs w:val="28"/>
          <w:rtl/>
          <w:lang w:bidi="fa-IR"/>
        </w:rPr>
        <w:pPrChange w:id="2365"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66" w:author="Microsoft account" w:date="2025-09-23T10:48:00Z"/>
          <w:rFonts w:cs="Calibri"/>
          <w:sz w:val="28"/>
          <w:szCs w:val="28"/>
          <w:rtl/>
          <w:lang w:bidi="fa-IR"/>
        </w:rPr>
        <w:pPrChange w:id="2367" w:author="Microsoft account" w:date="2025-09-23T10:48:00Z">
          <w:pPr>
            <w:bidi/>
            <w:spacing w:after="0" w:line="276" w:lineRule="auto"/>
            <w:jc w:val="both"/>
          </w:pPr>
        </w:pPrChange>
      </w:pPr>
    </w:p>
    <w:p w14:paraId="69B7B827" w14:textId="4820ADE6" w:rsidR="008C7665" w:rsidRDefault="008C7665">
      <w:pPr>
        <w:spacing w:after="0" w:line="240" w:lineRule="auto"/>
        <w:rPr>
          <w:ins w:id="2368" w:author="Microsoft account" w:date="2025-09-23T10:48:00Z"/>
          <w:rFonts w:cs="Calibri"/>
          <w:sz w:val="28"/>
          <w:szCs w:val="28"/>
          <w:rtl/>
          <w:lang w:bidi="fa-IR"/>
        </w:rPr>
      </w:pPr>
      <w:ins w:id="2369"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70" w:author="Microsoft account" w:date="2025-09-24T10:09:00Z"/>
          <w:rFonts w:cs="Calibri"/>
          <w:sz w:val="28"/>
          <w:szCs w:val="28"/>
          <w:rtl/>
          <w:lang w:bidi="fa-IR"/>
        </w:rPr>
        <w:pPrChange w:id="2371" w:author="Microsoft account" w:date="2025-09-23T10:48:00Z">
          <w:pPr>
            <w:bidi/>
            <w:spacing w:after="0" w:line="276" w:lineRule="auto"/>
            <w:jc w:val="both"/>
          </w:pPr>
        </w:pPrChange>
      </w:pPr>
      <w:bookmarkStart w:id="2372" w:name="I4040702"/>
      <w:ins w:id="2373" w:author="Microsoft account" w:date="2025-09-24T10:09:00Z">
        <w:r>
          <w:rPr>
            <w:rFonts w:cs="Calibri" w:hint="cs"/>
            <w:sz w:val="28"/>
            <w:szCs w:val="28"/>
            <w:rtl/>
            <w:lang w:bidi="fa-IR"/>
          </w:rPr>
          <w:lastRenderedPageBreak/>
          <w:t>ادامه</w:t>
        </w:r>
      </w:ins>
    </w:p>
    <w:bookmarkEnd w:id="2372"/>
    <w:p w14:paraId="2D5C37E9" w14:textId="77777777" w:rsidR="00F26E73" w:rsidRDefault="00F26E73">
      <w:pPr>
        <w:bidi/>
        <w:spacing w:after="0" w:line="276" w:lineRule="auto"/>
        <w:jc w:val="both"/>
        <w:rPr>
          <w:ins w:id="2374" w:author="Microsoft account" w:date="2025-09-24T10:09:00Z"/>
          <w:rFonts w:cs="Calibri"/>
          <w:sz w:val="28"/>
          <w:szCs w:val="28"/>
          <w:rtl/>
          <w:lang w:bidi="fa-IR"/>
        </w:rPr>
        <w:pPrChange w:id="2375"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76" w:author="Microsoft account" w:date="2025-09-24T12:29:00Z"/>
          <w:rFonts w:cs="Calibri"/>
          <w:sz w:val="28"/>
          <w:szCs w:val="28"/>
          <w:rtl/>
          <w:lang w:bidi="fa-IR"/>
        </w:rPr>
        <w:pPrChange w:id="2377" w:author="Microsoft account" w:date="2025-09-24T10:09:00Z">
          <w:pPr>
            <w:bidi/>
            <w:spacing w:after="0" w:line="276" w:lineRule="auto"/>
            <w:jc w:val="both"/>
          </w:pPr>
        </w:pPrChange>
      </w:pPr>
      <w:ins w:id="2378" w:author="Microsoft account" w:date="2025-09-24T10:09:00Z">
        <w:r>
          <w:rPr>
            <w:rFonts w:cs="Calibri" w:hint="cs"/>
            <w:sz w:val="28"/>
            <w:szCs w:val="28"/>
            <w:rtl/>
            <w:lang w:bidi="fa-IR"/>
          </w:rPr>
          <w:t>-</w:t>
        </w:r>
      </w:ins>
      <w:ins w:id="2379" w:author="Microsoft account" w:date="2025-09-24T12:28:00Z">
        <w:r w:rsidR="007E1409">
          <w:rPr>
            <w:rFonts w:cs="Calibri" w:hint="cs"/>
            <w:sz w:val="28"/>
            <w:szCs w:val="28"/>
            <w:rtl/>
            <w:lang w:bidi="fa-IR"/>
          </w:rPr>
          <w:t xml:space="preserve">دکمۀ </w:t>
        </w:r>
      </w:ins>
      <w:ins w:id="2380"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81" w:author="Microsoft account" w:date="2025-09-24T12:31:00Z"/>
          <w:rFonts w:cs="Calibri"/>
          <w:sz w:val="28"/>
          <w:szCs w:val="28"/>
          <w:rtl/>
          <w:lang w:bidi="fa-IR"/>
        </w:rPr>
        <w:pPrChange w:id="2382" w:author="Microsoft account" w:date="2025-09-24T12:29:00Z">
          <w:pPr>
            <w:bidi/>
            <w:spacing w:after="0" w:line="276" w:lineRule="auto"/>
            <w:jc w:val="both"/>
          </w:pPr>
        </w:pPrChange>
      </w:pPr>
      <w:ins w:id="2383"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84"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85" w:author="Microsoft account" w:date="2025-09-24T12:31:00Z"/>
          <w:rFonts w:cs="Calibri"/>
          <w:sz w:val="28"/>
          <w:szCs w:val="28"/>
          <w:rtl/>
          <w:lang w:bidi="fa-IR"/>
        </w:rPr>
        <w:pPrChange w:id="2386"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87" w:author="Microsoft account" w:date="2025-09-24T10:09:00Z"/>
          <w:rFonts w:cs="Calibri"/>
          <w:sz w:val="28"/>
          <w:szCs w:val="28"/>
          <w:rtl/>
          <w:lang w:bidi="fa-IR"/>
        </w:rPr>
        <w:pPrChange w:id="2388" w:author="Microsoft account" w:date="2025-09-24T12:31:00Z">
          <w:pPr>
            <w:bidi/>
            <w:spacing w:after="0" w:line="276" w:lineRule="auto"/>
            <w:jc w:val="both"/>
          </w:pPr>
        </w:pPrChange>
      </w:pPr>
      <w:ins w:id="2389"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90"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91" w:author="Microsoft account" w:date="2025-09-24T10:09:00Z"/>
          <w:rFonts w:cs="Calibri"/>
          <w:sz w:val="28"/>
          <w:szCs w:val="28"/>
          <w:rtl/>
          <w:lang w:bidi="fa-IR"/>
        </w:rPr>
        <w:pPrChange w:id="2392" w:author="Microsoft account" w:date="2025-09-24T10:09:00Z">
          <w:pPr>
            <w:bidi/>
            <w:spacing w:after="0" w:line="276" w:lineRule="auto"/>
            <w:jc w:val="both"/>
          </w:pPr>
        </w:pPrChange>
      </w:pPr>
    </w:p>
    <w:p w14:paraId="4D4ECCD2" w14:textId="3073E938" w:rsidR="00422B25" w:rsidRDefault="00422B25">
      <w:pPr>
        <w:spacing w:after="0" w:line="240" w:lineRule="auto"/>
        <w:rPr>
          <w:ins w:id="2393" w:author="Microsoft account" w:date="2025-09-24T10:09:00Z"/>
          <w:rFonts w:cs="Calibri"/>
          <w:sz w:val="28"/>
          <w:szCs w:val="28"/>
          <w:rtl/>
          <w:lang w:bidi="fa-IR"/>
        </w:rPr>
      </w:pPr>
      <w:ins w:id="2394"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95" w:author="Microsoft account" w:date="2025-09-25T13:15:00Z"/>
          <w:rFonts w:cs="Calibri"/>
          <w:sz w:val="28"/>
          <w:szCs w:val="28"/>
          <w:rtl/>
          <w:lang w:bidi="fa-IR"/>
        </w:rPr>
        <w:pPrChange w:id="2396" w:author="Microsoft account" w:date="2025-09-24T10:09:00Z">
          <w:pPr>
            <w:bidi/>
            <w:spacing w:after="0" w:line="276" w:lineRule="auto"/>
            <w:jc w:val="both"/>
          </w:pPr>
        </w:pPrChange>
      </w:pPr>
      <w:bookmarkStart w:id="2397" w:name="I4040703"/>
      <w:ins w:id="2398" w:author="Microsoft account" w:date="2025-09-25T13:15:00Z">
        <w:r>
          <w:rPr>
            <w:rFonts w:cs="Calibri" w:hint="cs"/>
            <w:sz w:val="28"/>
            <w:szCs w:val="28"/>
            <w:rtl/>
            <w:lang w:bidi="fa-IR"/>
          </w:rPr>
          <w:lastRenderedPageBreak/>
          <w:t>ادامه</w:t>
        </w:r>
      </w:ins>
    </w:p>
    <w:bookmarkEnd w:id="2397"/>
    <w:p w14:paraId="0F63ECA6" w14:textId="77777777" w:rsidR="00F41F59" w:rsidRDefault="00F41F59">
      <w:pPr>
        <w:bidi/>
        <w:spacing w:after="0" w:line="276" w:lineRule="auto"/>
        <w:jc w:val="both"/>
        <w:rPr>
          <w:ins w:id="2399" w:author="Microsoft account" w:date="2025-09-25T13:16:00Z"/>
          <w:rFonts w:cs="Calibri"/>
          <w:sz w:val="28"/>
          <w:szCs w:val="28"/>
          <w:rtl/>
          <w:lang w:bidi="fa-IR"/>
        </w:rPr>
        <w:pPrChange w:id="2400"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01" w:author="Microsoft account" w:date="2025-09-26T11:50:00Z"/>
          <w:rFonts w:cs="Calibri"/>
          <w:sz w:val="28"/>
          <w:szCs w:val="28"/>
          <w:rtl/>
          <w:lang w:bidi="fa-IR"/>
        </w:rPr>
        <w:pPrChange w:id="2402" w:author="Microsoft account" w:date="2025-09-25T13:16:00Z">
          <w:pPr>
            <w:bidi/>
            <w:spacing w:after="0" w:line="276" w:lineRule="auto"/>
            <w:jc w:val="both"/>
          </w:pPr>
        </w:pPrChange>
      </w:pPr>
      <w:ins w:id="2403"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04"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0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6"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07" w:author="Microsoft account" w:date="2025-09-26T11:44:00Z">
              <w:rPr>
                <w:rFonts w:cs="Calibri" w:hint="cs"/>
                <w:sz w:val="28"/>
                <w:szCs w:val="28"/>
                <w:rtl/>
                <w:lang w:bidi="fa-IR"/>
              </w:rPr>
            </w:rPrChange>
          </w:rPr>
          <w:t>ی</w:t>
        </w:r>
        <w:r w:rsidRPr="009902E3">
          <w:rPr>
            <w:rFonts w:cs="Calibri"/>
            <w:sz w:val="28"/>
            <w:szCs w:val="28"/>
            <w:u w:val="single"/>
            <w:rtl/>
            <w:lang w:bidi="fa-IR"/>
            <w:rPrChange w:id="2408"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0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0"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11"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1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3"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14"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1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6"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17"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1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9"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20" w:author="Microsoft account" w:date="2025-09-26T11:44:00Z">
              <w:rPr>
                <w:rFonts w:cs="Calibri"/>
                <w:sz w:val="28"/>
                <w:szCs w:val="28"/>
                <w:rtl/>
                <w:lang w:bidi="fa-IR"/>
              </w:rPr>
            </w:rPrChange>
          </w:rPr>
          <w:t xml:space="preserve"> </w:t>
        </w:r>
        <w:r w:rsidRPr="009902E3">
          <w:rPr>
            <w:rFonts w:cs="Calibri"/>
            <w:sz w:val="28"/>
            <w:szCs w:val="28"/>
            <w:u w:val="single"/>
            <w:lang w:bidi="fa-IR"/>
            <w:rPrChange w:id="2421" w:author="Microsoft account" w:date="2025-09-26T11:44:00Z">
              <w:rPr>
                <w:rFonts w:cs="Calibri"/>
                <w:sz w:val="28"/>
                <w:szCs w:val="28"/>
                <w:lang w:bidi="fa-IR"/>
              </w:rPr>
            </w:rPrChange>
          </w:rPr>
          <w:t>object</w:t>
        </w:r>
        <w:r w:rsidRPr="009902E3">
          <w:rPr>
            <w:rFonts w:cs="Calibri"/>
            <w:sz w:val="28"/>
            <w:szCs w:val="28"/>
            <w:u w:val="single"/>
            <w:rtl/>
            <w:lang w:bidi="fa-IR"/>
            <w:rPrChange w:id="2422"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23" w:author="Microsoft account" w:date="2025-09-26T11:44:00Z">
              <w:rPr>
                <w:rFonts w:cs="Calibri" w:hint="cs"/>
                <w:sz w:val="28"/>
                <w:szCs w:val="28"/>
                <w:rtl/>
                <w:lang w:bidi="fa-IR"/>
              </w:rPr>
            </w:rPrChange>
          </w:rPr>
          <w:t>ی</w:t>
        </w:r>
        <w:r w:rsidRPr="009902E3">
          <w:rPr>
            <w:rFonts w:cs="Calibri"/>
            <w:sz w:val="28"/>
            <w:szCs w:val="28"/>
            <w:u w:val="single"/>
            <w:rtl/>
            <w:lang w:bidi="fa-IR"/>
            <w:rPrChange w:id="2424"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25"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26" w:author="Microsoft account" w:date="2025-09-26T11:45:00Z">
        <w:r w:rsidR="009902E3">
          <w:rPr>
            <w:rFonts w:cs="Calibri"/>
            <w:sz w:val="28"/>
            <w:szCs w:val="28"/>
            <w:lang w:bidi="fa-IR"/>
          </w:rPr>
          <w:t>o</w:t>
        </w:r>
      </w:ins>
      <w:ins w:id="2427"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28" w:author="Microsoft account" w:date="2025-09-26T11:50:00Z"/>
          <w:rFonts w:cs="Calibri"/>
          <w:sz w:val="18"/>
          <w:szCs w:val="18"/>
          <w:rtl/>
          <w:lang w:bidi="fa-IR"/>
        </w:rPr>
        <w:pPrChange w:id="2429" w:author="Microsoft account" w:date="2025-09-26T11:50:00Z">
          <w:pPr>
            <w:bidi/>
            <w:spacing w:after="0" w:line="276" w:lineRule="auto"/>
            <w:jc w:val="both"/>
          </w:pPr>
        </w:pPrChange>
      </w:pPr>
      <w:ins w:id="2430"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31" w:author="Microsoft account" w:date="2025-09-26T11:51:00Z"/>
          <w:rFonts w:cs="Calibri"/>
          <w:sz w:val="18"/>
          <w:szCs w:val="18"/>
          <w:rtl/>
          <w:lang w:bidi="fa-IR"/>
        </w:rPr>
        <w:pPrChange w:id="2432" w:author="Microsoft account" w:date="2025-09-26T11:50:00Z">
          <w:pPr>
            <w:bidi/>
            <w:spacing w:after="0" w:line="276" w:lineRule="auto"/>
            <w:jc w:val="both"/>
          </w:pPr>
        </w:pPrChange>
      </w:pPr>
      <w:ins w:id="2433"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34" w:author="Microsoft account" w:date="2025-09-26T11:54:00Z"/>
          <w:rFonts w:cs="Calibri"/>
          <w:sz w:val="18"/>
          <w:szCs w:val="18"/>
          <w:rtl/>
          <w:lang w:bidi="fa-IR"/>
        </w:rPr>
        <w:pPrChange w:id="2435" w:author="Microsoft account" w:date="2025-09-26T11:51:00Z">
          <w:pPr>
            <w:bidi/>
            <w:spacing w:after="0" w:line="276" w:lineRule="auto"/>
            <w:jc w:val="both"/>
          </w:pPr>
        </w:pPrChange>
      </w:pPr>
      <w:ins w:id="2436" w:author="Microsoft account" w:date="2025-09-26T11:54:00Z">
        <w:r w:rsidRPr="00E26450">
          <w:rPr>
            <w:rFonts w:cs="Calibri"/>
            <w:noProof/>
            <w:sz w:val="18"/>
            <w:szCs w:val="18"/>
            <w:rPrChange w:id="2437"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38" w:author="Microsoft account" w:date="2025-09-26T11:55:00Z"/>
          <w:rFonts w:cs="Calibri"/>
          <w:sz w:val="18"/>
          <w:szCs w:val="18"/>
          <w:rtl/>
          <w:lang w:bidi="fa-IR"/>
        </w:rPr>
        <w:pPrChange w:id="2439" w:author="Microsoft account" w:date="2025-09-26T11:54:00Z">
          <w:pPr>
            <w:bidi/>
            <w:spacing w:after="0" w:line="276" w:lineRule="auto"/>
            <w:jc w:val="both"/>
          </w:pPr>
        </w:pPrChange>
      </w:pPr>
      <w:ins w:id="2440" w:author="Microsoft account" w:date="2025-09-26T11:55:00Z">
        <w:r w:rsidRPr="00E26450">
          <w:rPr>
            <w:rFonts w:cs="Calibri"/>
            <w:noProof/>
            <w:sz w:val="18"/>
            <w:szCs w:val="18"/>
            <w:rPrChange w:id="2441"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42" w:author="Microsoft account" w:date="2025-09-26T11:55:00Z"/>
          <w:rFonts w:cs="Calibri"/>
          <w:sz w:val="18"/>
          <w:szCs w:val="18"/>
          <w:rtl/>
          <w:lang w:bidi="fa-IR"/>
        </w:rPr>
        <w:pPrChange w:id="2443" w:author="Microsoft account" w:date="2025-09-26T11:55:00Z">
          <w:pPr>
            <w:bidi/>
            <w:spacing w:after="0" w:line="276" w:lineRule="auto"/>
            <w:jc w:val="both"/>
          </w:pPr>
        </w:pPrChange>
      </w:pPr>
      <w:ins w:id="2444" w:author="Microsoft account" w:date="2025-09-26T11:55:00Z">
        <w:r w:rsidRPr="00E73202">
          <w:rPr>
            <w:rFonts w:cs="Calibri"/>
            <w:noProof/>
            <w:sz w:val="18"/>
            <w:szCs w:val="18"/>
            <w:rPrChange w:id="2445"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46" w:author="Microsoft account" w:date="2025-09-26T11:55:00Z"/>
          <w:rFonts w:cs="Calibri"/>
          <w:sz w:val="18"/>
          <w:szCs w:val="18"/>
          <w:rtl/>
          <w:lang w:bidi="fa-IR"/>
        </w:rPr>
        <w:pPrChange w:id="2447"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48" w:author="Microsoft account" w:date="2025-09-26T11:55:00Z"/>
          <w:rFonts w:cs="Calibri"/>
          <w:sz w:val="18"/>
          <w:szCs w:val="18"/>
          <w:rtl/>
          <w:lang w:bidi="fa-IR"/>
        </w:rPr>
        <w:pPrChange w:id="2449" w:author="Microsoft account" w:date="2025-09-26T11:55:00Z">
          <w:pPr>
            <w:bidi/>
            <w:spacing w:after="0" w:line="276" w:lineRule="auto"/>
            <w:jc w:val="both"/>
          </w:pPr>
        </w:pPrChange>
      </w:pPr>
      <w:ins w:id="2450"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51" w:author="Microsoft account" w:date="2025-09-26T11:57:00Z"/>
          <w:rFonts w:cs="Calibri"/>
          <w:sz w:val="18"/>
          <w:szCs w:val="18"/>
          <w:rtl/>
          <w:lang w:bidi="fa-IR"/>
        </w:rPr>
        <w:pPrChange w:id="2452" w:author="Microsoft account" w:date="2025-09-26T11:56:00Z">
          <w:pPr>
            <w:bidi/>
            <w:spacing w:after="0" w:line="276" w:lineRule="auto"/>
            <w:jc w:val="both"/>
          </w:pPr>
        </w:pPrChange>
      </w:pPr>
      <w:ins w:id="2453"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54" w:author="Microsoft account" w:date="2025-09-26T11:57:00Z"/>
          <w:rFonts w:cs="Calibri"/>
          <w:sz w:val="18"/>
          <w:szCs w:val="18"/>
          <w:rtl/>
          <w:lang w:bidi="fa-IR"/>
        </w:rPr>
        <w:pPrChange w:id="2455" w:author="Microsoft account" w:date="2025-09-26T11:57:00Z">
          <w:pPr>
            <w:bidi/>
            <w:spacing w:after="0" w:line="276" w:lineRule="auto"/>
            <w:jc w:val="both"/>
          </w:pPr>
        </w:pPrChange>
      </w:pPr>
      <w:ins w:id="2456" w:author="Microsoft account" w:date="2025-09-26T11:57:00Z">
        <w:r w:rsidRPr="00E73202">
          <w:rPr>
            <w:rFonts w:cs="Calibri"/>
            <w:noProof/>
            <w:sz w:val="18"/>
            <w:szCs w:val="18"/>
            <w:rPrChange w:id="2457"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58" w:author="Microsoft account" w:date="2025-09-26T11:58:00Z"/>
          <w:rFonts w:cs="Calibri"/>
          <w:sz w:val="18"/>
          <w:szCs w:val="18"/>
          <w:rtl/>
          <w:lang w:bidi="fa-IR"/>
        </w:rPr>
        <w:pPrChange w:id="2459" w:author="Microsoft account" w:date="2025-09-26T11:57:00Z">
          <w:pPr>
            <w:bidi/>
            <w:spacing w:after="0" w:line="276" w:lineRule="auto"/>
            <w:jc w:val="both"/>
          </w:pPr>
        </w:pPrChange>
      </w:pPr>
      <w:ins w:id="2460" w:author="Microsoft account" w:date="2025-09-26T11:58:00Z">
        <w:r w:rsidRPr="00E73202">
          <w:rPr>
            <w:rFonts w:cs="Calibri"/>
            <w:noProof/>
            <w:sz w:val="18"/>
            <w:szCs w:val="18"/>
            <w:rPrChange w:id="2461"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62" w:author="Microsoft account" w:date="2025-09-26T11:50:00Z"/>
          <w:rFonts w:cs="Calibri"/>
          <w:sz w:val="18"/>
          <w:szCs w:val="18"/>
          <w:lang w:bidi="fa-IR"/>
        </w:rPr>
        <w:pPrChange w:id="2463"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64" w:author="Microsoft account" w:date="2025-09-25T13:17:00Z"/>
          <w:rFonts w:cs="Calibri"/>
          <w:sz w:val="28"/>
          <w:szCs w:val="28"/>
          <w:rtl/>
          <w:lang w:bidi="fa-IR"/>
        </w:rPr>
        <w:pPrChange w:id="2465" w:author="Microsoft account" w:date="2025-09-26T11:50:00Z">
          <w:pPr>
            <w:bidi/>
            <w:spacing w:after="0" w:line="276" w:lineRule="auto"/>
            <w:jc w:val="both"/>
          </w:pPr>
        </w:pPrChange>
      </w:pPr>
      <w:ins w:id="2466"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67" w:author="Microsoft account" w:date="2025-09-25T13:18:00Z"/>
          <w:rFonts w:cs="Calibri"/>
          <w:sz w:val="28"/>
          <w:szCs w:val="28"/>
          <w:rtl/>
          <w:lang w:bidi="fa-IR"/>
        </w:rPr>
        <w:pPrChange w:id="2468"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69" w:author="Microsoft account" w:date="2025-09-25T13:19:00Z"/>
          <w:rFonts w:cs="Calibri"/>
          <w:sz w:val="28"/>
          <w:szCs w:val="28"/>
          <w:rtl/>
          <w:lang w:bidi="fa-IR"/>
        </w:rPr>
        <w:pPrChange w:id="2470" w:author="Microsoft account" w:date="2025-09-25T13:18:00Z">
          <w:pPr>
            <w:bidi/>
            <w:spacing w:after="0" w:line="276" w:lineRule="auto"/>
            <w:jc w:val="both"/>
          </w:pPr>
        </w:pPrChange>
      </w:pPr>
      <w:ins w:id="2471"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72"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73" w:author="Microsoft account" w:date="2025-09-25T13:20:00Z"/>
          <w:rFonts w:cs="Calibri"/>
          <w:sz w:val="28"/>
          <w:szCs w:val="28"/>
          <w:rtl/>
          <w:lang w:bidi="fa-IR"/>
        </w:rPr>
        <w:pPrChange w:id="2474" w:author="Microsoft account" w:date="2025-09-26T12:15:00Z">
          <w:pPr>
            <w:bidi/>
            <w:spacing w:after="0" w:line="276" w:lineRule="auto"/>
            <w:jc w:val="both"/>
          </w:pPr>
        </w:pPrChange>
      </w:pPr>
      <w:ins w:id="2475"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76" w:author="Microsoft account" w:date="2025-09-25T13:20:00Z">
        <w:r>
          <w:rPr>
            <w:rFonts w:cs="Calibri" w:hint="cs"/>
            <w:sz w:val="28"/>
            <w:szCs w:val="28"/>
            <w:rtl/>
            <w:lang w:bidi="fa-IR"/>
          </w:rPr>
          <w:t xml:space="preserve">از 4 بار هم یه تایمر </w:t>
        </w:r>
      </w:ins>
      <w:ins w:id="2477" w:author="Microsoft account" w:date="2025-09-26T12:15:00Z">
        <w:r w:rsidR="00F9195A">
          <w:rPr>
            <w:rFonts w:cs="Calibri"/>
            <w:sz w:val="28"/>
            <w:szCs w:val="28"/>
            <w:lang w:bidi="fa-IR"/>
          </w:rPr>
          <w:t>15</w:t>
        </w:r>
      </w:ins>
      <w:ins w:id="2478"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79" w:author="Microsoft account" w:date="2025-09-25T13:20:00Z"/>
          <w:rFonts w:cs="Calibri"/>
          <w:sz w:val="28"/>
          <w:szCs w:val="28"/>
          <w:rtl/>
          <w:lang w:bidi="fa-IR"/>
        </w:rPr>
        <w:pPrChange w:id="2480"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81" w:author="Microsoft account" w:date="2025-09-25T13:15:00Z"/>
          <w:rFonts w:cs="Calibri"/>
          <w:sz w:val="28"/>
          <w:szCs w:val="28"/>
          <w:rtl/>
          <w:lang w:bidi="fa-IR"/>
          <w:rPrChange w:id="2482" w:author="Microsoft account" w:date="2025-09-25T13:18:00Z">
            <w:rPr>
              <w:ins w:id="2483" w:author="Microsoft account" w:date="2025-09-25T13:15:00Z"/>
              <w:rtl/>
              <w:lang w:bidi="fa-IR"/>
            </w:rPr>
          </w:rPrChange>
        </w:rPr>
        <w:pPrChange w:id="2484" w:author="Microsoft account" w:date="2025-09-26T12:15:00Z">
          <w:pPr>
            <w:bidi/>
            <w:spacing w:after="0" w:line="276" w:lineRule="auto"/>
            <w:jc w:val="both"/>
          </w:pPr>
        </w:pPrChange>
      </w:pPr>
      <w:ins w:id="2485"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86" w:author="Microsoft account" w:date="2025-09-26T12:15:00Z"/>
          <w:rFonts w:cs="Calibri"/>
          <w:sz w:val="28"/>
          <w:szCs w:val="28"/>
          <w:rtl/>
          <w:lang w:bidi="fa-IR"/>
        </w:rPr>
        <w:pPrChange w:id="2487" w:author="Microsoft account" w:date="2025-09-25T13:15:00Z">
          <w:pPr>
            <w:bidi/>
            <w:spacing w:after="0" w:line="276" w:lineRule="auto"/>
            <w:jc w:val="both"/>
          </w:pPr>
        </w:pPrChange>
      </w:pPr>
      <w:bookmarkStart w:id="2488" w:name="I4040704"/>
      <w:ins w:id="2489" w:author="Microsoft account" w:date="2025-09-26T12:15:00Z">
        <w:r>
          <w:rPr>
            <w:rFonts w:cs="Calibri" w:hint="cs"/>
            <w:sz w:val="28"/>
            <w:szCs w:val="28"/>
            <w:rtl/>
            <w:lang w:bidi="fa-IR"/>
          </w:rPr>
          <w:lastRenderedPageBreak/>
          <w:t>ادامه</w:t>
        </w:r>
      </w:ins>
    </w:p>
    <w:bookmarkEnd w:id="2488"/>
    <w:p w14:paraId="75950F0E" w14:textId="77777777" w:rsidR="00F9195A" w:rsidRDefault="00F9195A">
      <w:pPr>
        <w:bidi/>
        <w:spacing w:after="0" w:line="276" w:lineRule="auto"/>
        <w:jc w:val="both"/>
        <w:rPr>
          <w:ins w:id="2490" w:author="Microsoft account" w:date="2025-09-26T12:16:00Z"/>
          <w:rFonts w:cs="Calibri"/>
          <w:sz w:val="28"/>
          <w:szCs w:val="28"/>
          <w:rtl/>
          <w:lang w:bidi="fa-IR"/>
        </w:rPr>
        <w:pPrChange w:id="2491"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92" w:author="Microsoft account" w:date="2025-09-27T09:43:00Z"/>
          <w:rFonts w:cs="Calibri"/>
          <w:sz w:val="28"/>
          <w:szCs w:val="28"/>
          <w:lang w:bidi="fa-IR"/>
        </w:rPr>
      </w:pPr>
      <w:ins w:id="2493" w:author="Microsoft account" w:date="2025-09-26T12:16:00Z">
        <w:r>
          <w:rPr>
            <w:rFonts w:cs="Calibri" w:hint="cs"/>
            <w:sz w:val="28"/>
            <w:szCs w:val="28"/>
            <w:rtl/>
            <w:lang w:bidi="fa-IR"/>
          </w:rPr>
          <w:t>-</w:t>
        </w:r>
      </w:ins>
      <w:ins w:id="2494"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495" w:author="Microsoft account" w:date="2025-09-26T14:33:00Z"/>
          <w:rFonts w:cs="Calibri"/>
          <w:sz w:val="28"/>
          <w:szCs w:val="28"/>
          <w:lang w:bidi="fa-IR"/>
        </w:rPr>
        <w:pPrChange w:id="2496" w:author="Microsoft account" w:date="2025-09-27T09:44:00Z">
          <w:pPr>
            <w:bidi/>
            <w:spacing w:after="0" w:line="276" w:lineRule="auto"/>
            <w:jc w:val="both"/>
          </w:pPr>
        </w:pPrChange>
      </w:pPr>
      <w:ins w:id="2497"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498" w:author="Microsoft account" w:date="2025-09-26T14:33:00Z"/>
          <w:rFonts w:cs="Calibri"/>
          <w:sz w:val="28"/>
          <w:szCs w:val="28"/>
          <w:lang w:bidi="fa-IR"/>
        </w:rPr>
        <w:pPrChange w:id="2499" w:author="Microsoft account" w:date="2025-09-27T09:44:00Z">
          <w:pPr>
            <w:bidi/>
            <w:spacing w:after="0" w:line="276" w:lineRule="auto"/>
            <w:jc w:val="both"/>
          </w:pPr>
        </w:pPrChange>
      </w:pPr>
      <w:ins w:id="2500"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01" w:author="Microsoft account" w:date="2025-09-26T14:33:00Z"/>
          <w:rFonts w:cs="Calibri"/>
          <w:sz w:val="28"/>
          <w:szCs w:val="28"/>
          <w:lang w:bidi="fa-IR"/>
        </w:rPr>
        <w:pPrChange w:id="2502"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03" w:author="Microsoft account" w:date="2025-09-26T12:15:00Z"/>
          <w:rFonts w:cs="Calibri"/>
          <w:sz w:val="28"/>
          <w:szCs w:val="28"/>
          <w:rtl/>
          <w:lang w:bidi="fa-IR"/>
        </w:rPr>
        <w:pPrChange w:id="2504" w:author="Microsoft account" w:date="2025-09-26T14:33:00Z">
          <w:pPr>
            <w:bidi/>
            <w:spacing w:after="0" w:line="276" w:lineRule="auto"/>
            <w:jc w:val="both"/>
          </w:pPr>
        </w:pPrChange>
      </w:pPr>
      <w:ins w:id="2505"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06"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07"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08"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09" w:author="Microsoft account" w:date="2025-09-26T12:15:00Z"/>
          <w:rFonts w:cs="Calibri"/>
          <w:sz w:val="28"/>
          <w:szCs w:val="28"/>
          <w:lang w:bidi="fa-IR"/>
        </w:rPr>
        <w:pPrChange w:id="2510"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11" w:author="Microsoft account" w:date="2025-09-26T12:15:00Z"/>
          <w:rFonts w:cs="Calibri"/>
          <w:sz w:val="28"/>
          <w:szCs w:val="28"/>
          <w:rtl/>
          <w:lang w:bidi="fa-IR"/>
        </w:rPr>
        <w:pPrChange w:id="2512"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13" w:author="Microsoft account" w:date="2025-09-26T12:15:00Z"/>
          <w:rFonts w:cs="Calibri"/>
          <w:sz w:val="28"/>
          <w:szCs w:val="28"/>
          <w:rtl/>
          <w:lang w:bidi="fa-IR"/>
        </w:rPr>
        <w:pPrChange w:id="2514"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15" w:author="Microsoft account" w:date="2025-09-26T12:15:00Z"/>
          <w:rFonts w:cs="Calibri"/>
          <w:sz w:val="28"/>
          <w:szCs w:val="28"/>
          <w:rtl/>
          <w:lang w:bidi="fa-IR"/>
        </w:rPr>
        <w:pPrChange w:id="2516" w:author="Microsoft account" w:date="2025-09-26T12:15:00Z">
          <w:pPr>
            <w:bidi/>
            <w:spacing w:after="0" w:line="276" w:lineRule="auto"/>
            <w:jc w:val="both"/>
          </w:pPr>
        </w:pPrChange>
      </w:pPr>
    </w:p>
    <w:p w14:paraId="23C45A09" w14:textId="3EBEC7E3" w:rsidR="00F9195A" w:rsidRDefault="00F9195A">
      <w:pPr>
        <w:spacing w:after="0" w:line="240" w:lineRule="auto"/>
        <w:rPr>
          <w:ins w:id="2517" w:author="Microsoft account" w:date="2025-09-26T12:15:00Z"/>
          <w:rFonts w:cs="Calibri"/>
          <w:sz w:val="28"/>
          <w:szCs w:val="28"/>
          <w:rtl/>
          <w:lang w:bidi="fa-IR"/>
        </w:rPr>
      </w:pPr>
      <w:ins w:id="2518"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19" w:author="Microsoft account" w:date="2025-09-27T09:46:00Z"/>
          <w:rFonts w:cs="Calibri"/>
          <w:sz w:val="28"/>
          <w:szCs w:val="28"/>
          <w:rtl/>
          <w:lang w:bidi="fa-IR"/>
        </w:rPr>
        <w:pPrChange w:id="2520" w:author="Microsoft account" w:date="2025-09-26T12:15:00Z">
          <w:pPr>
            <w:bidi/>
            <w:spacing w:after="0" w:line="276" w:lineRule="auto"/>
            <w:jc w:val="both"/>
          </w:pPr>
        </w:pPrChange>
      </w:pPr>
      <w:bookmarkStart w:id="2521" w:name="I4040705"/>
      <w:ins w:id="2522" w:author="Microsoft account" w:date="2025-09-27T09:46:00Z">
        <w:r>
          <w:rPr>
            <w:rFonts w:cs="Calibri" w:hint="cs"/>
            <w:sz w:val="28"/>
            <w:szCs w:val="28"/>
            <w:rtl/>
            <w:lang w:bidi="fa-IR"/>
          </w:rPr>
          <w:lastRenderedPageBreak/>
          <w:t>ادامه</w:t>
        </w:r>
      </w:ins>
    </w:p>
    <w:bookmarkEnd w:id="2521"/>
    <w:p w14:paraId="7307E665" w14:textId="77777777" w:rsidR="006B4E22" w:rsidRDefault="006B4E22">
      <w:pPr>
        <w:bidi/>
        <w:spacing w:after="0" w:line="276" w:lineRule="auto"/>
        <w:jc w:val="both"/>
        <w:rPr>
          <w:ins w:id="2523" w:author="Microsoft account" w:date="2025-09-27T09:46:00Z"/>
          <w:rFonts w:cs="Calibri"/>
          <w:sz w:val="28"/>
          <w:szCs w:val="28"/>
          <w:rtl/>
          <w:lang w:bidi="fa-IR"/>
        </w:rPr>
        <w:pPrChange w:id="2524"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25" w:author="Microsoft account" w:date="2025-09-27T09:46:00Z"/>
          <w:rFonts w:cs="Calibri"/>
          <w:sz w:val="28"/>
          <w:szCs w:val="28"/>
          <w:lang w:bidi="fa-IR"/>
        </w:rPr>
        <w:pPrChange w:id="2526" w:author="Microsoft account" w:date="2025-09-27T09:46:00Z">
          <w:pPr>
            <w:bidi/>
            <w:spacing w:after="0" w:line="276" w:lineRule="auto"/>
            <w:jc w:val="both"/>
          </w:pPr>
        </w:pPrChange>
      </w:pPr>
      <w:ins w:id="2527" w:author="Microsoft account" w:date="2025-09-27T09:46:00Z">
        <w:r>
          <w:rPr>
            <w:rFonts w:cs="Calibri" w:hint="cs"/>
            <w:sz w:val="28"/>
            <w:szCs w:val="28"/>
            <w:rtl/>
            <w:lang w:bidi="fa-IR"/>
          </w:rPr>
          <w:t>-</w:t>
        </w:r>
      </w:ins>
      <w:ins w:id="2528"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29"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30" w:author="Microsoft account" w:date="2025-09-27T09:54:00Z"/>
          <w:rFonts w:cs="Calibri"/>
          <w:sz w:val="28"/>
          <w:szCs w:val="28"/>
          <w:lang w:bidi="fa-IR"/>
        </w:rPr>
        <w:pPrChange w:id="2531"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32" w:author="Microsoft account" w:date="2025-09-27T09:56:00Z"/>
          <w:rFonts w:cs="Calibri"/>
          <w:sz w:val="28"/>
          <w:szCs w:val="28"/>
          <w:rtl/>
          <w:lang w:bidi="fa-IR"/>
        </w:rPr>
        <w:pPrChange w:id="2533" w:author="Microsoft account" w:date="2025-09-27T09:54:00Z">
          <w:pPr>
            <w:bidi/>
            <w:spacing w:after="0" w:line="276" w:lineRule="auto"/>
            <w:jc w:val="both"/>
          </w:pPr>
        </w:pPrChange>
      </w:pPr>
      <w:ins w:id="2534"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35"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36"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37"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38" w:author="Microsoft account" w:date="2025-09-27T09:59:00Z">
        <w:r>
          <w:rPr>
            <w:rFonts w:cs="Calibri" w:hint="cs"/>
            <w:sz w:val="28"/>
            <w:szCs w:val="28"/>
            <w:rtl/>
            <w:lang w:bidi="fa-IR"/>
          </w:rPr>
          <w:t>) باید از عکس بعدی استفاده کنیم</w:t>
        </w:r>
      </w:ins>
      <w:ins w:id="2539" w:author="Microsoft account" w:date="2025-09-27T09:55:00Z">
        <w:r>
          <w:rPr>
            <w:rFonts w:cs="Calibri" w:hint="cs"/>
            <w:sz w:val="28"/>
            <w:szCs w:val="28"/>
            <w:rtl/>
            <w:lang w:bidi="fa-IR"/>
          </w:rPr>
          <w:t xml:space="preserve"> </w:t>
        </w:r>
      </w:ins>
      <w:ins w:id="2540"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41" w:author="Microsoft account" w:date="2025-09-27T10:00:00Z"/>
          <w:rFonts w:cs="Calibri"/>
          <w:sz w:val="28"/>
          <w:szCs w:val="28"/>
          <w:rtl/>
          <w:lang w:bidi="fa-IR"/>
        </w:rPr>
        <w:pPrChange w:id="2542" w:author="Microsoft account" w:date="2025-09-27T09:56:00Z">
          <w:pPr>
            <w:bidi/>
            <w:spacing w:after="0" w:line="276" w:lineRule="auto"/>
            <w:jc w:val="both"/>
          </w:pPr>
        </w:pPrChange>
      </w:pPr>
      <w:ins w:id="2543" w:author="Microsoft account" w:date="2025-09-27T09:56:00Z">
        <w:r w:rsidRPr="003C205D">
          <w:rPr>
            <w:rFonts w:cs="Calibri"/>
            <w:noProof/>
            <w:sz w:val="28"/>
            <w:szCs w:val="28"/>
            <w:rPrChange w:id="2544"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45" w:author="Microsoft account" w:date="2025-09-27T09:56:00Z"/>
          <w:rFonts w:cs="Calibri"/>
          <w:sz w:val="28"/>
          <w:szCs w:val="28"/>
          <w:rtl/>
          <w:lang w:bidi="fa-IR"/>
        </w:rPr>
        <w:pPrChange w:id="2546" w:author="Microsoft account" w:date="2025-09-27T10:00:00Z">
          <w:pPr>
            <w:bidi/>
            <w:spacing w:after="0" w:line="276" w:lineRule="auto"/>
            <w:jc w:val="both"/>
          </w:pPr>
        </w:pPrChange>
      </w:pPr>
      <w:ins w:id="2547" w:author="Microsoft account" w:date="2025-09-27T10:00:00Z">
        <w:r w:rsidRPr="00536A28">
          <w:rPr>
            <w:rFonts w:cs="Calibri"/>
            <w:noProof/>
            <w:sz w:val="28"/>
            <w:szCs w:val="28"/>
            <w:rPrChange w:id="2548"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49" w:author="Microsoft account" w:date="2025-09-27T09:56:00Z"/>
          <w:rFonts w:cs="Calibri"/>
          <w:sz w:val="28"/>
          <w:szCs w:val="28"/>
          <w:rtl/>
          <w:lang w:bidi="fa-IR"/>
        </w:rPr>
        <w:pPrChange w:id="2550"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51" w:author="Microsoft account" w:date="2025-09-27T10:05:00Z"/>
          <w:rFonts w:cs="Calibri"/>
          <w:sz w:val="28"/>
          <w:szCs w:val="28"/>
          <w:rtl/>
          <w:lang w:bidi="fa-IR"/>
        </w:rPr>
        <w:pPrChange w:id="2552" w:author="Microsoft account" w:date="2025-09-27T09:56:00Z">
          <w:pPr>
            <w:bidi/>
            <w:spacing w:after="0" w:line="276" w:lineRule="auto"/>
            <w:jc w:val="both"/>
          </w:pPr>
        </w:pPrChange>
      </w:pPr>
      <w:ins w:id="2553" w:author="Microsoft account" w:date="2025-09-27T09:56:00Z">
        <w:r>
          <w:rPr>
            <w:rFonts w:cs="Calibri" w:hint="cs"/>
            <w:sz w:val="28"/>
            <w:szCs w:val="28"/>
            <w:rtl/>
            <w:lang w:bidi="fa-IR"/>
          </w:rPr>
          <w:t>-</w:t>
        </w:r>
      </w:ins>
      <w:ins w:id="2554" w:author="Microsoft account" w:date="2025-09-27T10:03:00Z">
        <w:r w:rsidR="00536A28">
          <w:rPr>
            <w:rFonts w:cs="Calibri" w:hint="cs"/>
            <w:sz w:val="28"/>
            <w:szCs w:val="28"/>
            <w:rtl/>
            <w:lang w:bidi="fa-IR"/>
          </w:rPr>
          <w:t xml:space="preserve">اما این قضیه فرق میکنه برای وقتی که داریم از </w:t>
        </w:r>
      </w:ins>
      <w:ins w:id="2555"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56"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57"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5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9"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60"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6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63"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6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66"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67"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68"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6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0"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571"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57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3"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574"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57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6"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77"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57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9"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80"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58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2"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583"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58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5"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586"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587"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588"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58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90"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591"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592" w:author="Microsoft account" w:date="2025-09-27T10:05:00Z"/>
          <w:rFonts w:cs="Calibri"/>
          <w:sz w:val="28"/>
          <w:szCs w:val="28"/>
          <w:rtl/>
          <w:lang w:bidi="fa-IR"/>
        </w:rPr>
        <w:pPrChange w:id="2593"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594" w:author="Microsoft account" w:date="2025-09-27T10:08:00Z"/>
          <w:rFonts w:cs="Calibri"/>
          <w:sz w:val="28"/>
          <w:szCs w:val="28"/>
          <w:rtl/>
          <w:lang w:bidi="fa-IR"/>
        </w:rPr>
        <w:pPrChange w:id="2595" w:author="Microsoft account" w:date="2025-09-27T10:05:00Z">
          <w:pPr>
            <w:bidi/>
            <w:spacing w:after="0" w:line="276" w:lineRule="auto"/>
            <w:jc w:val="both"/>
          </w:pPr>
        </w:pPrChange>
      </w:pPr>
      <w:ins w:id="2596" w:author="Microsoft account" w:date="2025-09-27T10:05:00Z">
        <w:r>
          <w:rPr>
            <w:rFonts w:cs="Calibri" w:hint="cs"/>
            <w:sz w:val="28"/>
            <w:szCs w:val="28"/>
            <w:rtl/>
            <w:lang w:bidi="fa-IR"/>
          </w:rPr>
          <w:t>-</w:t>
        </w:r>
      </w:ins>
      <w:ins w:id="2597"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98"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599" w:author="Microsoft account" w:date="2025-09-27T10:08:00Z"/>
          <w:rFonts w:cs="Calibri"/>
          <w:sz w:val="28"/>
          <w:szCs w:val="28"/>
          <w:rtl/>
          <w:lang w:bidi="fa-IR"/>
        </w:rPr>
        <w:pPrChange w:id="2600" w:author="Microsoft account" w:date="2025-09-27T10:08:00Z">
          <w:pPr>
            <w:bidi/>
            <w:spacing w:after="0" w:line="276" w:lineRule="auto"/>
            <w:jc w:val="both"/>
          </w:pPr>
        </w:pPrChange>
      </w:pPr>
      <w:ins w:id="2601" w:author="Microsoft account" w:date="2025-09-27T10:08:00Z">
        <w:r w:rsidRPr="00C44315">
          <w:rPr>
            <w:rFonts w:cs="Calibri"/>
            <w:noProof/>
            <w:sz w:val="28"/>
            <w:szCs w:val="28"/>
            <w:rPrChange w:id="2602"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03" w:author="Microsoft account" w:date="2025-09-27T10:08:00Z"/>
          <w:rFonts w:cs="Calibri"/>
          <w:sz w:val="28"/>
          <w:szCs w:val="28"/>
          <w:rtl/>
          <w:lang w:bidi="fa-IR"/>
        </w:rPr>
        <w:pPrChange w:id="2604"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05" w:author="Microsoft account" w:date="2025-09-27T10:13:00Z"/>
          <w:rFonts w:cs="Calibri"/>
          <w:sz w:val="28"/>
          <w:szCs w:val="28"/>
          <w:rtl/>
          <w:lang w:bidi="fa-IR"/>
        </w:rPr>
        <w:pPrChange w:id="2606" w:author="Microsoft account" w:date="2025-09-27T10:08:00Z">
          <w:pPr>
            <w:bidi/>
            <w:spacing w:after="0" w:line="276" w:lineRule="auto"/>
            <w:jc w:val="both"/>
          </w:pPr>
        </w:pPrChange>
      </w:pPr>
      <w:ins w:id="2607" w:author="Microsoft account" w:date="2025-09-27T10:08:00Z">
        <w:r>
          <w:rPr>
            <w:rFonts w:cs="Calibri" w:hint="cs"/>
            <w:sz w:val="28"/>
            <w:szCs w:val="28"/>
            <w:rtl/>
            <w:lang w:bidi="fa-IR"/>
          </w:rPr>
          <w:t>-</w:t>
        </w:r>
      </w:ins>
      <w:ins w:id="2608"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09"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10" w:author="Microsoft account" w:date="2025-09-27T10:13:00Z"/>
          <w:rFonts w:cs="Calibri"/>
          <w:sz w:val="28"/>
          <w:szCs w:val="28"/>
          <w:rtl/>
          <w:lang w:bidi="fa-IR"/>
        </w:rPr>
        <w:pPrChange w:id="2611" w:author="Microsoft account" w:date="2025-09-27T10:13:00Z">
          <w:pPr>
            <w:bidi/>
            <w:spacing w:after="0" w:line="276" w:lineRule="auto"/>
            <w:jc w:val="both"/>
          </w:pPr>
        </w:pPrChange>
      </w:pPr>
      <w:ins w:id="2612" w:author="Microsoft account" w:date="2025-09-27T10:13:00Z">
        <w:r w:rsidRPr="00C44315">
          <w:rPr>
            <w:rFonts w:cs="Calibri"/>
            <w:noProof/>
            <w:sz w:val="28"/>
            <w:szCs w:val="28"/>
            <w:rPrChange w:id="2613"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14" w:author="Microsoft account" w:date="2025-09-27T10:13:00Z"/>
          <w:rFonts w:cs="Calibri"/>
          <w:sz w:val="28"/>
          <w:szCs w:val="28"/>
          <w:rtl/>
          <w:lang w:bidi="fa-IR"/>
        </w:rPr>
        <w:pPrChange w:id="2615"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16" w:author="Microsoft account" w:date="2025-09-27T09:56:00Z"/>
          <w:rFonts w:cs="Calibri"/>
          <w:sz w:val="28"/>
          <w:szCs w:val="28"/>
          <w:rtl/>
          <w:lang w:bidi="fa-IR"/>
        </w:rPr>
        <w:pPrChange w:id="2617"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18" w:author="Microsoft account" w:date="2025-09-27T10:15:00Z"/>
          <w:rFonts w:cs="Calibri"/>
          <w:sz w:val="28"/>
          <w:szCs w:val="28"/>
          <w:rtl/>
          <w:lang w:bidi="fa-IR"/>
        </w:rPr>
        <w:pPrChange w:id="2619" w:author="Microsoft account" w:date="2025-09-28T09:56:00Z">
          <w:pPr>
            <w:bidi/>
            <w:spacing w:after="0" w:line="276" w:lineRule="auto"/>
            <w:jc w:val="both"/>
          </w:pPr>
        </w:pPrChange>
      </w:pPr>
      <w:ins w:id="2620"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21"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22"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23" w:author="Microsoft account" w:date="2025-09-27T10:15:00Z"/>
          <w:rFonts w:cs="Calibri"/>
          <w:sz w:val="28"/>
          <w:szCs w:val="28"/>
          <w:rtl/>
          <w:lang w:bidi="fa-IR"/>
        </w:rPr>
        <w:pPrChange w:id="2624"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25" w:author="Microsoft account" w:date="2025-09-27T12:13:00Z"/>
          <w:rFonts w:cs="Calibri"/>
          <w:sz w:val="28"/>
          <w:szCs w:val="28"/>
          <w:rtl/>
          <w:lang w:bidi="fa-IR"/>
        </w:rPr>
        <w:pPrChange w:id="2626" w:author="Microsoft account" w:date="2025-09-27T10:15:00Z">
          <w:pPr>
            <w:bidi/>
            <w:spacing w:after="0" w:line="276" w:lineRule="auto"/>
            <w:jc w:val="both"/>
          </w:pPr>
        </w:pPrChange>
      </w:pPr>
      <w:ins w:id="2627" w:author="Microsoft account" w:date="2025-09-27T10:15:00Z">
        <w:r>
          <w:rPr>
            <w:rFonts w:cs="Calibri" w:hint="cs"/>
            <w:sz w:val="28"/>
            <w:szCs w:val="28"/>
            <w:rtl/>
            <w:lang w:bidi="fa-IR"/>
          </w:rPr>
          <w:t>-</w:t>
        </w:r>
      </w:ins>
      <w:ins w:id="2628"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29" w:author="Microsoft account" w:date="2025-09-27T12:14:00Z"/>
          <w:rFonts w:cs="Calibri"/>
          <w:sz w:val="28"/>
          <w:szCs w:val="28"/>
          <w:rtl/>
          <w:lang w:bidi="fa-IR"/>
        </w:rPr>
        <w:pPrChange w:id="2630" w:author="Microsoft account" w:date="2025-09-27T12:13:00Z">
          <w:pPr>
            <w:bidi/>
            <w:spacing w:after="0" w:line="276" w:lineRule="auto"/>
            <w:jc w:val="both"/>
          </w:pPr>
        </w:pPrChange>
      </w:pPr>
      <w:ins w:id="2631"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32"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33" w:author="Microsoft account" w:date="2025-09-27T12:14:00Z"/>
          <w:rFonts w:cs="Calibri"/>
          <w:sz w:val="28"/>
          <w:szCs w:val="28"/>
          <w:rtl/>
          <w:lang w:bidi="fa-IR"/>
        </w:rPr>
        <w:pPrChange w:id="2634" w:author="Microsoft account" w:date="2025-09-27T12:14:00Z">
          <w:pPr>
            <w:bidi/>
            <w:spacing w:after="0" w:line="276" w:lineRule="auto"/>
            <w:jc w:val="both"/>
          </w:pPr>
        </w:pPrChange>
      </w:pPr>
      <w:ins w:id="2635"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36" w:author="Microsoft account" w:date="2025-09-27T12:15:00Z"/>
          <w:rFonts w:cs="Calibri"/>
          <w:sz w:val="28"/>
          <w:szCs w:val="28"/>
          <w:rtl/>
          <w:lang w:bidi="fa-IR"/>
        </w:rPr>
        <w:pPrChange w:id="2637" w:author="Microsoft account" w:date="2025-09-27T12:15:00Z">
          <w:pPr>
            <w:bidi/>
            <w:spacing w:after="0" w:line="276" w:lineRule="auto"/>
            <w:jc w:val="both"/>
          </w:pPr>
        </w:pPrChange>
      </w:pPr>
      <w:ins w:id="2638"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39" w:author="Microsoft account" w:date="2025-09-27T12:15:00Z"/>
          <w:rFonts w:cs="Calibri"/>
          <w:sz w:val="28"/>
          <w:szCs w:val="28"/>
          <w:rtl/>
          <w:lang w:bidi="fa-IR"/>
        </w:rPr>
        <w:pPrChange w:id="2640"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41" w:author="Microsoft account" w:date="2025-09-27T09:54:00Z"/>
          <w:rFonts w:cs="Calibri"/>
          <w:sz w:val="28"/>
          <w:szCs w:val="28"/>
          <w:rtl/>
          <w:lang w:bidi="fa-IR"/>
        </w:rPr>
        <w:pPrChange w:id="2642"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43" w:author="Microsoft account" w:date="2025-09-28T09:57:00Z"/>
          <w:rFonts w:cs="Calibri"/>
          <w:sz w:val="28"/>
          <w:szCs w:val="28"/>
          <w:rtl/>
          <w:lang w:bidi="fa-IR"/>
        </w:rPr>
        <w:pPrChange w:id="2644" w:author="Microsoft account" w:date="2025-09-27T09:54:00Z">
          <w:pPr>
            <w:bidi/>
            <w:spacing w:after="0" w:line="276" w:lineRule="auto"/>
            <w:jc w:val="both"/>
          </w:pPr>
        </w:pPrChange>
      </w:pPr>
      <w:bookmarkStart w:id="2645" w:name="I4040706"/>
      <w:ins w:id="2646" w:author="Microsoft account" w:date="2025-09-28T09:57:00Z">
        <w:r>
          <w:rPr>
            <w:rFonts w:cs="Calibri" w:hint="cs"/>
            <w:sz w:val="28"/>
            <w:szCs w:val="28"/>
            <w:rtl/>
            <w:lang w:bidi="fa-IR"/>
          </w:rPr>
          <w:lastRenderedPageBreak/>
          <w:t>ادامه</w:t>
        </w:r>
      </w:ins>
    </w:p>
    <w:bookmarkEnd w:id="2645"/>
    <w:p w14:paraId="535264E1" w14:textId="1E12A69C" w:rsidR="006B4E22" w:rsidRDefault="006B4E22">
      <w:pPr>
        <w:bidi/>
        <w:spacing w:after="0" w:line="240" w:lineRule="auto"/>
        <w:jc w:val="both"/>
        <w:rPr>
          <w:ins w:id="2647" w:author="Microsoft account" w:date="2025-09-27T09:46:00Z"/>
          <w:rFonts w:cs="Calibri"/>
          <w:sz w:val="28"/>
          <w:szCs w:val="28"/>
          <w:rtl/>
          <w:lang w:bidi="fa-IR"/>
        </w:rPr>
        <w:pPrChange w:id="2648" w:author="Microsoft account" w:date="2025-09-28T09:57:00Z">
          <w:pPr>
            <w:spacing w:after="0" w:line="240" w:lineRule="auto"/>
          </w:pPr>
        </w:pPrChange>
      </w:pPr>
    </w:p>
    <w:p w14:paraId="43D44E94" w14:textId="7EEE888E" w:rsidR="006B4E22" w:rsidRDefault="009554B3">
      <w:pPr>
        <w:bidi/>
        <w:spacing w:after="0" w:line="276" w:lineRule="auto"/>
        <w:jc w:val="both"/>
        <w:rPr>
          <w:ins w:id="2649" w:author="Microsoft account" w:date="2025-09-28T09:57:00Z"/>
          <w:rFonts w:cs="Calibri"/>
          <w:sz w:val="28"/>
          <w:szCs w:val="28"/>
          <w:rtl/>
          <w:lang w:bidi="fa-IR"/>
        </w:rPr>
        <w:pPrChange w:id="2650" w:author="Microsoft account" w:date="2025-09-28T10:36:00Z">
          <w:pPr>
            <w:bidi/>
            <w:spacing w:after="0" w:line="276" w:lineRule="auto"/>
            <w:jc w:val="both"/>
          </w:pPr>
        </w:pPrChange>
      </w:pPr>
      <w:ins w:id="2651" w:author="Microsoft account" w:date="2025-09-28T09:57:00Z">
        <w:r>
          <w:rPr>
            <w:rFonts w:cs="Calibri" w:hint="cs"/>
            <w:sz w:val="28"/>
            <w:szCs w:val="28"/>
            <w:rtl/>
            <w:lang w:bidi="fa-IR"/>
          </w:rPr>
          <w:t>-</w:t>
        </w:r>
      </w:ins>
      <w:ins w:id="2652"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53"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54"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55"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56"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57" w:author="Microsoft account" w:date="2025-09-29T09:55:00Z">
        <w:r w:rsidR="004D65D5">
          <w:rPr>
            <w:rFonts w:cs="Calibri" w:hint="cs"/>
            <w:sz w:val="18"/>
            <w:szCs w:val="18"/>
            <w:rtl/>
            <w:lang w:bidi="fa-IR"/>
          </w:rPr>
          <w:t xml:space="preserve"> رو بلد بودیم احتمالا به در بسته خوردیم. </w:t>
        </w:r>
      </w:ins>
      <w:ins w:id="2658"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59" w:author="Microsoft account" w:date="2025-09-28T09:57:00Z"/>
          <w:rFonts w:cs="Calibri"/>
          <w:sz w:val="28"/>
          <w:szCs w:val="28"/>
          <w:rtl/>
          <w:lang w:bidi="fa-IR"/>
        </w:rPr>
        <w:pPrChange w:id="2660"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61" w:author="Microsoft account" w:date="2025-09-28T10:40:00Z"/>
          <w:rFonts w:cs="Calibri"/>
          <w:sz w:val="28"/>
          <w:szCs w:val="28"/>
          <w:rtl/>
          <w:lang w:bidi="fa-IR"/>
        </w:rPr>
        <w:pPrChange w:id="2662" w:author="Microsoft account" w:date="2025-09-28T09:57:00Z">
          <w:pPr>
            <w:bidi/>
            <w:spacing w:after="0" w:line="276" w:lineRule="auto"/>
            <w:jc w:val="both"/>
          </w:pPr>
        </w:pPrChange>
      </w:pPr>
      <w:ins w:id="2663" w:author="Microsoft account" w:date="2025-09-28T10:39:00Z">
        <w:r>
          <w:rPr>
            <w:rFonts w:cs="Calibri" w:hint="cs"/>
            <w:sz w:val="28"/>
            <w:szCs w:val="28"/>
            <w:rtl/>
            <w:lang w:bidi="fa-IR"/>
          </w:rPr>
          <w:t xml:space="preserve">-از نظرم پافشاری الان دیگه راه به جایی نمیبره. ما </w:t>
        </w:r>
      </w:ins>
      <w:ins w:id="2664"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65"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66"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67"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68"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69"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70" w:author="Microsoft account" w:date="2025-09-28T10:40:00Z"/>
          <w:rFonts w:cs="Calibri"/>
          <w:sz w:val="28"/>
          <w:szCs w:val="28"/>
          <w:rtl/>
          <w:lang w:bidi="fa-IR"/>
        </w:rPr>
        <w:pPrChange w:id="2671"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672" w:author="Microsoft account" w:date="2025-09-28T11:03:00Z"/>
          <w:rFonts w:cs="Calibri"/>
          <w:sz w:val="28"/>
          <w:szCs w:val="28"/>
          <w:rtl/>
          <w:lang w:bidi="fa-IR"/>
        </w:rPr>
        <w:pPrChange w:id="2673" w:author="Microsoft account" w:date="2025-09-28T10:40:00Z">
          <w:pPr>
            <w:bidi/>
            <w:spacing w:after="0" w:line="276" w:lineRule="auto"/>
            <w:jc w:val="both"/>
          </w:pPr>
        </w:pPrChange>
      </w:pPr>
      <w:ins w:id="2674"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675" w:author="Microsoft account" w:date="2025-09-28T11:03:00Z"/>
          <w:rFonts w:cs="Calibri"/>
          <w:sz w:val="28"/>
          <w:szCs w:val="28"/>
          <w:rtl/>
          <w:lang w:bidi="fa-IR"/>
        </w:rPr>
        <w:pPrChange w:id="2676"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677" w:author="Microsoft account" w:date="2025-09-28T11:09:00Z"/>
          <w:rFonts w:cs="Calibri"/>
          <w:sz w:val="28"/>
          <w:szCs w:val="28"/>
          <w:rtl/>
          <w:lang w:bidi="fa-IR"/>
        </w:rPr>
        <w:pPrChange w:id="2678" w:author="Microsoft account" w:date="2025-09-28T11:03:00Z">
          <w:pPr>
            <w:bidi/>
            <w:spacing w:after="0" w:line="276" w:lineRule="auto"/>
            <w:jc w:val="both"/>
          </w:pPr>
        </w:pPrChange>
      </w:pPr>
      <w:ins w:id="2679"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680"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681" w:author="Microsoft account" w:date="2025-09-28T11:09:00Z"/>
          <w:rFonts w:cs="Calibri"/>
          <w:sz w:val="28"/>
          <w:szCs w:val="28"/>
          <w:rtl/>
          <w:lang w:bidi="fa-IR"/>
        </w:rPr>
        <w:pPrChange w:id="2682"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683" w:author="Microsoft account" w:date="2025-09-28T12:11:00Z"/>
          <w:rFonts w:cs="Calibri"/>
          <w:sz w:val="28"/>
          <w:szCs w:val="28"/>
          <w:lang w:bidi="fa-IR"/>
        </w:rPr>
        <w:pPrChange w:id="2684" w:author="Microsoft account" w:date="2025-09-28T11:09:00Z">
          <w:pPr>
            <w:bidi/>
            <w:spacing w:after="0" w:line="276" w:lineRule="auto"/>
            <w:jc w:val="both"/>
          </w:pPr>
        </w:pPrChange>
      </w:pPr>
      <w:ins w:id="2685"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686"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687" w:author="Microsoft account" w:date="2025-09-28T12:11:00Z"/>
          <w:rFonts w:cs="Calibri"/>
          <w:sz w:val="28"/>
          <w:szCs w:val="28"/>
          <w:lang w:bidi="fa-IR"/>
        </w:rPr>
        <w:pPrChange w:id="2688"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689" w:author="Microsoft account" w:date="2025-09-28T12:11:00Z"/>
          <w:rFonts w:cs="Calibri"/>
          <w:sz w:val="28"/>
          <w:szCs w:val="28"/>
          <w:rtl/>
          <w:lang w:bidi="fa-IR"/>
        </w:rPr>
        <w:pPrChange w:id="2690" w:author="Microsoft account" w:date="2025-09-28T12:11:00Z">
          <w:pPr>
            <w:bidi/>
            <w:spacing w:after="0" w:line="276" w:lineRule="auto"/>
            <w:jc w:val="both"/>
          </w:pPr>
        </w:pPrChange>
      </w:pPr>
      <w:ins w:id="2691"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692"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693" w:author="Microsoft account" w:date="2025-09-28T09:57:00Z"/>
          <w:rFonts w:cs="Calibri"/>
          <w:sz w:val="28"/>
          <w:szCs w:val="28"/>
          <w:lang w:bidi="fa-IR"/>
        </w:rPr>
        <w:pPrChange w:id="2694" w:author="Microsoft account" w:date="2025-09-28T12:12:00Z">
          <w:pPr>
            <w:bidi/>
            <w:spacing w:after="0" w:line="276" w:lineRule="auto"/>
            <w:jc w:val="both"/>
          </w:pPr>
        </w:pPrChange>
      </w:pPr>
      <w:ins w:id="2695" w:author="Microsoft account" w:date="2025-09-28T12:11:00Z">
        <w:r>
          <w:rPr>
            <w:rFonts w:cs="Calibri" w:hint="cs"/>
            <w:sz w:val="28"/>
            <w:szCs w:val="28"/>
            <w:rtl/>
            <w:lang w:bidi="fa-IR"/>
          </w:rPr>
          <w:t xml:space="preserve">تا </w:t>
        </w:r>
        <w:r>
          <w:rPr>
            <w:rFonts w:cs="Calibri"/>
            <w:sz w:val="28"/>
            <w:szCs w:val="28"/>
            <w:lang w:bidi="fa-IR"/>
          </w:rPr>
          <w:t>Day028 004 00:</w:t>
        </w:r>
      </w:ins>
      <w:ins w:id="2696" w:author="Microsoft account" w:date="2025-09-28T12:12:00Z">
        <w:r>
          <w:rPr>
            <w:rFonts w:cs="Calibri"/>
            <w:sz w:val="28"/>
            <w:szCs w:val="28"/>
            <w:lang w:bidi="fa-IR"/>
          </w:rPr>
          <w:t>10:17</w:t>
        </w:r>
      </w:ins>
    </w:p>
    <w:p w14:paraId="6ED4729F" w14:textId="673E2011" w:rsidR="009554B3" w:rsidRDefault="009554B3">
      <w:pPr>
        <w:spacing w:after="0" w:line="240" w:lineRule="auto"/>
        <w:rPr>
          <w:ins w:id="2697" w:author="Microsoft account" w:date="2025-09-28T09:57:00Z"/>
          <w:rFonts w:cs="Calibri"/>
          <w:sz w:val="28"/>
          <w:szCs w:val="28"/>
          <w:rtl/>
          <w:lang w:bidi="fa-IR"/>
        </w:rPr>
      </w:pPr>
      <w:ins w:id="2698"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699" w:author="Microsoft account" w:date="2025-09-29T10:01:00Z"/>
          <w:rFonts w:cs="Calibri"/>
          <w:sz w:val="28"/>
          <w:szCs w:val="28"/>
          <w:rtl/>
          <w:lang w:bidi="fa-IR"/>
        </w:rPr>
        <w:pPrChange w:id="2700" w:author="Microsoft account" w:date="2025-09-28T09:57:00Z">
          <w:pPr>
            <w:bidi/>
            <w:spacing w:after="0" w:line="276" w:lineRule="auto"/>
            <w:jc w:val="both"/>
          </w:pPr>
        </w:pPrChange>
      </w:pPr>
      <w:bookmarkStart w:id="2701" w:name="I4040707"/>
      <w:ins w:id="2702" w:author="Microsoft account" w:date="2025-09-29T10:01:00Z">
        <w:r>
          <w:rPr>
            <w:rFonts w:cs="Calibri" w:hint="cs"/>
            <w:sz w:val="28"/>
            <w:szCs w:val="28"/>
            <w:rtl/>
            <w:lang w:bidi="fa-IR"/>
          </w:rPr>
          <w:lastRenderedPageBreak/>
          <w:t>ادامه</w:t>
        </w:r>
      </w:ins>
    </w:p>
    <w:bookmarkEnd w:id="2701"/>
    <w:p w14:paraId="0A727114" w14:textId="77777777" w:rsidR="001E0EE1" w:rsidRDefault="001E0EE1">
      <w:pPr>
        <w:bidi/>
        <w:spacing w:after="0" w:line="276" w:lineRule="auto"/>
        <w:jc w:val="both"/>
        <w:rPr>
          <w:ins w:id="2703" w:author="Microsoft account" w:date="2025-09-29T10:02:00Z"/>
          <w:rFonts w:cs="Calibri"/>
          <w:sz w:val="28"/>
          <w:szCs w:val="28"/>
          <w:rtl/>
          <w:lang w:bidi="fa-IR"/>
        </w:rPr>
        <w:pPrChange w:id="2704"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05" w:author="Microsoft account" w:date="2025-09-29T12:19:00Z"/>
          <w:rFonts w:cs="Calibri"/>
          <w:sz w:val="28"/>
          <w:szCs w:val="28"/>
          <w:rtl/>
          <w:lang w:bidi="fa-IR"/>
        </w:rPr>
        <w:pPrChange w:id="2706" w:author="Microsoft account" w:date="2025-09-29T12:17:00Z">
          <w:pPr>
            <w:bidi/>
            <w:spacing w:after="0" w:line="276" w:lineRule="auto"/>
            <w:jc w:val="both"/>
          </w:pPr>
        </w:pPrChange>
      </w:pPr>
      <w:ins w:id="2707"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08"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09" w:author="Microsoft account" w:date="2025-09-29T12:19:00Z">
        <w:r>
          <w:rPr>
            <w:rFonts w:cs="Calibri" w:hint="cs"/>
            <w:sz w:val="28"/>
            <w:szCs w:val="28"/>
            <w:rtl/>
            <w:lang w:bidi="fa-IR"/>
          </w:rPr>
          <w:t xml:space="preserve">غیر این صورت از این به بعد با دوره پیش میریم اینطوری بهتره. </w:t>
        </w:r>
      </w:ins>
      <w:ins w:id="2710"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11"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12" w:author="Microsoft account" w:date="2025-09-30T09:10:00Z">
        <w:r w:rsidR="000619A5">
          <w:rPr>
            <w:rFonts w:cs="Calibri" w:hint="cs"/>
            <w:sz w:val="18"/>
            <w:szCs w:val="18"/>
            <w:rtl/>
            <w:lang w:bidi="fa-IR"/>
          </w:rPr>
          <w:t xml:space="preserve">دوره پیش برو. </w:t>
        </w:r>
      </w:ins>
      <w:ins w:id="2713"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14" w:author="Microsoft account" w:date="2025-09-29T12:19:00Z"/>
          <w:rFonts w:cs="Calibri"/>
          <w:sz w:val="28"/>
          <w:szCs w:val="28"/>
          <w:rtl/>
          <w:lang w:bidi="fa-IR"/>
        </w:rPr>
        <w:pPrChange w:id="2715"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16" w:author="Microsoft account" w:date="2025-09-29T10:01:00Z"/>
          <w:rFonts w:cs="Calibri"/>
          <w:sz w:val="28"/>
          <w:szCs w:val="28"/>
          <w:lang w:bidi="fa-IR"/>
          <w:rPrChange w:id="2717" w:author="Microsoft account" w:date="2025-09-29T12:17:00Z">
            <w:rPr>
              <w:ins w:id="2718" w:author="Microsoft account" w:date="2025-09-29T10:01:00Z"/>
              <w:lang w:bidi="fa-IR"/>
            </w:rPr>
          </w:rPrChange>
        </w:rPr>
        <w:pPrChange w:id="2719" w:author="Microsoft account" w:date="2025-09-29T12:19:00Z">
          <w:pPr>
            <w:bidi/>
            <w:spacing w:after="0" w:line="276" w:lineRule="auto"/>
            <w:jc w:val="both"/>
          </w:pPr>
        </w:pPrChange>
      </w:pPr>
      <w:ins w:id="2720"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21" w:author="Microsoft account" w:date="2025-09-29T10:02:00Z"/>
          <w:rFonts w:cs="Calibri"/>
          <w:sz w:val="28"/>
          <w:szCs w:val="28"/>
          <w:rtl/>
          <w:lang w:bidi="fa-IR"/>
        </w:rPr>
        <w:pPrChange w:id="2722" w:author="Microsoft account" w:date="2025-09-29T10:01:00Z">
          <w:pPr>
            <w:bidi/>
            <w:spacing w:after="0" w:line="276" w:lineRule="auto"/>
            <w:jc w:val="both"/>
          </w:pPr>
        </w:pPrChange>
      </w:pPr>
    </w:p>
    <w:p w14:paraId="233066C5" w14:textId="12E34EC3" w:rsidR="00EE2EC4" w:rsidRDefault="00EE2EC4">
      <w:pPr>
        <w:spacing w:after="0" w:line="240" w:lineRule="auto"/>
        <w:rPr>
          <w:ins w:id="2723" w:author="Microsoft account" w:date="2025-09-29T10:02:00Z"/>
          <w:rFonts w:cs="Calibri"/>
          <w:sz w:val="28"/>
          <w:szCs w:val="28"/>
          <w:rtl/>
          <w:lang w:bidi="fa-IR"/>
        </w:rPr>
      </w:pPr>
      <w:ins w:id="2724"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25" w:author="Microsoft account" w:date="2025-09-30T09:26:00Z"/>
          <w:rFonts w:cs="Calibri"/>
          <w:sz w:val="28"/>
          <w:szCs w:val="28"/>
          <w:rtl/>
          <w:lang w:bidi="fa-IR"/>
        </w:rPr>
        <w:pPrChange w:id="2726" w:author="Microsoft account" w:date="2025-09-29T10:02:00Z">
          <w:pPr>
            <w:bidi/>
            <w:spacing w:after="0" w:line="276" w:lineRule="auto"/>
            <w:jc w:val="both"/>
          </w:pPr>
        </w:pPrChange>
      </w:pPr>
      <w:bookmarkStart w:id="2727" w:name="I4040708"/>
      <w:ins w:id="2728" w:author="Microsoft account" w:date="2025-09-30T09:26:00Z">
        <w:r>
          <w:rPr>
            <w:rFonts w:cs="Calibri" w:hint="cs"/>
            <w:sz w:val="28"/>
            <w:szCs w:val="28"/>
            <w:rtl/>
            <w:lang w:bidi="fa-IR"/>
          </w:rPr>
          <w:lastRenderedPageBreak/>
          <w:t>ادامه</w:t>
        </w:r>
      </w:ins>
    </w:p>
    <w:bookmarkEnd w:id="2727"/>
    <w:p w14:paraId="0FEEFE41" w14:textId="77777777" w:rsidR="00181B89" w:rsidRDefault="00181B89">
      <w:pPr>
        <w:bidi/>
        <w:spacing w:after="0" w:line="276" w:lineRule="auto"/>
        <w:jc w:val="both"/>
        <w:rPr>
          <w:ins w:id="2729" w:author="Microsoft account" w:date="2025-09-30T09:26:00Z"/>
          <w:rFonts w:cs="Calibri"/>
          <w:sz w:val="28"/>
          <w:szCs w:val="28"/>
          <w:rtl/>
          <w:lang w:bidi="fa-IR"/>
        </w:rPr>
        <w:pPrChange w:id="2730"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31" w:author="Microsoft account" w:date="2025-09-30T11:48:00Z"/>
          <w:rFonts w:cs="Calibri"/>
          <w:sz w:val="28"/>
          <w:szCs w:val="28"/>
          <w:rtl/>
          <w:lang w:bidi="fa-IR"/>
        </w:rPr>
        <w:pPrChange w:id="2732" w:author="Microsoft account" w:date="2025-09-30T09:26:00Z">
          <w:pPr>
            <w:bidi/>
            <w:spacing w:after="0" w:line="276" w:lineRule="auto"/>
            <w:jc w:val="both"/>
          </w:pPr>
        </w:pPrChange>
      </w:pPr>
      <w:ins w:id="2733" w:author="Microsoft account" w:date="2025-09-30T09:26:00Z">
        <w:r>
          <w:rPr>
            <w:rFonts w:cs="Calibri" w:hint="cs"/>
            <w:sz w:val="28"/>
            <w:szCs w:val="28"/>
            <w:rtl/>
            <w:lang w:bidi="fa-IR"/>
          </w:rPr>
          <w:t>-</w:t>
        </w:r>
      </w:ins>
      <w:ins w:id="2734" w:author="Microsoft account" w:date="2025-09-30T11:47:00Z">
        <w:r w:rsidR="00ED0AB6">
          <w:rPr>
            <w:rFonts w:cs="Calibri" w:hint="cs"/>
            <w:sz w:val="28"/>
            <w:szCs w:val="28"/>
            <w:rtl/>
            <w:lang w:bidi="fa-IR"/>
          </w:rPr>
          <w:t xml:space="preserve">خب برنامه ساخته شد خروجی هم گرفتیم. جلسه </w:t>
        </w:r>
      </w:ins>
      <w:ins w:id="2735"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36" w:author="Microsoft account" w:date="2025-09-30T09:26:00Z"/>
          <w:rFonts w:cs="Calibri"/>
          <w:sz w:val="28"/>
          <w:szCs w:val="28"/>
          <w:lang w:bidi="fa-IR"/>
        </w:rPr>
        <w:pPrChange w:id="2737" w:author="Microsoft account" w:date="2025-09-30T11:48:00Z">
          <w:pPr>
            <w:bidi/>
            <w:spacing w:after="0" w:line="276" w:lineRule="auto"/>
            <w:jc w:val="both"/>
          </w:pPr>
        </w:pPrChange>
      </w:pPr>
      <w:ins w:id="2738"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39" w:author="Microsoft account" w:date="2025-09-30T09:26:00Z"/>
          <w:rFonts w:cs="Calibri"/>
          <w:sz w:val="28"/>
          <w:szCs w:val="28"/>
          <w:rtl/>
          <w:lang w:bidi="fa-IR"/>
        </w:rPr>
        <w:pPrChange w:id="2740"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41" w:author="Microsoft account" w:date="2025-09-30T09:26:00Z"/>
          <w:rFonts w:cs="Calibri"/>
          <w:sz w:val="28"/>
          <w:szCs w:val="28"/>
          <w:rtl/>
          <w:lang w:bidi="fa-IR"/>
        </w:rPr>
        <w:pPrChange w:id="2742"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43" w:author="Microsoft account" w:date="2025-09-30T09:26:00Z"/>
          <w:rFonts w:cs="Calibri"/>
          <w:sz w:val="28"/>
          <w:szCs w:val="28"/>
          <w:rtl/>
          <w:lang w:bidi="fa-IR"/>
        </w:rPr>
        <w:pPrChange w:id="2744" w:author="Microsoft account" w:date="2025-09-30T09:26:00Z">
          <w:pPr>
            <w:bidi/>
            <w:spacing w:after="0" w:line="276" w:lineRule="auto"/>
            <w:jc w:val="both"/>
          </w:pPr>
        </w:pPrChange>
      </w:pPr>
    </w:p>
    <w:p w14:paraId="237EAF27" w14:textId="2A830389" w:rsidR="00181B89" w:rsidRDefault="00181B89">
      <w:pPr>
        <w:spacing w:after="0" w:line="240" w:lineRule="auto"/>
        <w:rPr>
          <w:ins w:id="2745" w:author="Microsoft account" w:date="2025-09-30T09:27:00Z"/>
          <w:rFonts w:cs="Calibri"/>
          <w:sz w:val="28"/>
          <w:szCs w:val="28"/>
          <w:rtl/>
          <w:lang w:bidi="fa-IR"/>
        </w:rPr>
      </w:pPr>
      <w:ins w:id="2746"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47" w:author="Microsoft account" w:date="2025-10-01T10:12:00Z"/>
          <w:rFonts w:cs="Calibri"/>
          <w:sz w:val="28"/>
          <w:szCs w:val="28"/>
          <w:rtl/>
          <w:lang w:bidi="fa-IR"/>
        </w:rPr>
        <w:pPrChange w:id="2748" w:author="Microsoft account" w:date="2025-09-30T09:26:00Z">
          <w:pPr>
            <w:bidi/>
            <w:spacing w:after="0" w:line="276" w:lineRule="auto"/>
            <w:jc w:val="both"/>
          </w:pPr>
        </w:pPrChange>
      </w:pPr>
      <w:bookmarkStart w:id="2749" w:name="I4040709"/>
      <w:ins w:id="2750" w:author="Microsoft account" w:date="2025-10-01T10:12:00Z">
        <w:r>
          <w:rPr>
            <w:rFonts w:cs="Calibri" w:hint="cs"/>
            <w:sz w:val="28"/>
            <w:szCs w:val="28"/>
            <w:rtl/>
            <w:lang w:bidi="fa-IR"/>
          </w:rPr>
          <w:lastRenderedPageBreak/>
          <w:t>ادامه</w:t>
        </w:r>
      </w:ins>
    </w:p>
    <w:bookmarkEnd w:id="2749"/>
    <w:p w14:paraId="6CC51B87" w14:textId="77777777" w:rsidR="001B31A3" w:rsidRDefault="001B31A3">
      <w:pPr>
        <w:bidi/>
        <w:spacing w:after="0" w:line="276" w:lineRule="auto"/>
        <w:jc w:val="both"/>
        <w:rPr>
          <w:ins w:id="2751" w:author="Microsoft account" w:date="2025-10-01T10:13:00Z"/>
          <w:rFonts w:cs="Calibri"/>
          <w:sz w:val="28"/>
          <w:szCs w:val="28"/>
          <w:lang w:bidi="fa-IR"/>
        </w:rPr>
        <w:pPrChange w:id="2752"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753" w:author="Microsoft account" w:date="2025-10-01T10:13:00Z"/>
          <w:rFonts w:cs="Calibri"/>
          <w:sz w:val="28"/>
          <w:szCs w:val="28"/>
          <w:lang w:bidi="fa-IR"/>
        </w:rPr>
        <w:pPrChange w:id="2754" w:author="Microsoft account" w:date="2025-10-01T10:13:00Z">
          <w:pPr>
            <w:bidi/>
            <w:spacing w:after="0" w:line="276" w:lineRule="auto"/>
            <w:jc w:val="both"/>
          </w:pPr>
        </w:pPrChange>
      </w:pPr>
      <w:ins w:id="2755"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756" w:author="Microsoft account" w:date="2025-10-01T10:15:00Z"/>
          <w:rFonts w:cs="Calibri"/>
          <w:sz w:val="28"/>
          <w:szCs w:val="28"/>
          <w:lang w:bidi="fa-IR"/>
        </w:rPr>
        <w:pPrChange w:id="2757" w:author="Microsoft account" w:date="2025-10-01T10:12:00Z">
          <w:pPr>
            <w:bidi/>
            <w:spacing w:after="0" w:line="276" w:lineRule="auto"/>
            <w:jc w:val="both"/>
          </w:pPr>
        </w:pPrChange>
      </w:pPr>
      <w:ins w:id="2758"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759" w:author="Microsoft account" w:date="2025-10-01T10:15:00Z"/>
          <w:rFonts w:cs="Calibri"/>
          <w:sz w:val="28"/>
          <w:szCs w:val="28"/>
          <w:lang w:bidi="fa-IR"/>
        </w:rPr>
        <w:pPrChange w:id="2760"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761" w:author="Microsoft account" w:date="2025-10-01T10:18:00Z"/>
          <w:rFonts w:cs="Calibri"/>
          <w:sz w:val="28"/>
          <w:szCs w:val="28"/>
          <w:rtl/>
          <w:lang w:bidi="fa-IR"/>
        </w:rPr>
        <w:pPrChange w:id="2762" w:author="Microsoft account" w:date="2025-10-01T10:15:00Z">
          <w:pPr>
            <w:bidi/>
            <w:spacing w:after="0" w:line="276" w:lineRule="auto"/>
            <w:jc w:val="both"/>
          </w:pPr>
        </w:pPrChange>
      </w:pPr>
      <w:ins w:id="2763"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764" w:author="Microsoft account" w:date="2025-10-01T10:18:00Z"/>
          <w:rFonts w:cs="Calibri"/>
          <w:sz w:val="28"/>
          <w:szCs w:val="28"/>
          <w:rtl/>
          <w:lang w:bidi="fa-IR"/>
        </w:rPr>
        <w:pPrChange w:id="2765" w:author="Microsoft account" w:date="2025-10-01T10:18:00Z">
          <w:pPr>
            <w:bidi/>
            <w:spacing w:after="0" w:line="276" w:lineRule="auto"/>
            <w:jc w:val="both"/>
          </w:pPr>
        </w:pPrChange>
      </w:pPr>
      <w:ins w:id="2766" w:author="Microsoft account" w:date="2025-10-01T10:18:00Z">
        <w:r w:rsidRPr="00A86E91">
          <w:rPr>
            <w:rFonts w:cs="Calibri"/>
            <w:noProof/>
            <w:sz w:val="28"/>
            <w:szCs w:val="28"/>
            <w:rPrChange w:id="2767"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768" w:author="Microsoft account" w:date="2025-10-01T10:20:00Z"/>
          <w:rFonts w:cs="Calibri"/>
          <w:sz w:val="28"/>
          <w:szCs w:val="28"/>
          <w:rtl/>
          <w:lang w:bidi="fa-IR"/>
        </w:rPr>
        <w:pPrChange w:id="2769" w:author="Microsoft account" w:date="2025-10-01T10:18:00Z">
          <w:pPr>
            <w:bidi/>
            <w:spacing w:after="0" w:line="276" w:lineRule="auto"/>
            <w:jc w:val="both"/>
          </w:pPr>
        </w:pPrChange>
      </w:pPr>
      <w:ins w:id="2770"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771"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772"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773" w:author="Microsoft account" w:date="2025-10-01T10:20:00Z"/>
          <w:rFonts w:cs="Calibri"/>
          <w:sz w:val="28"/>
          <w:szCs w:val="28"/>
          <w:rtl/>
          <w:lang w:bidi="fa-IR"/>
        </w:rPr>
        <w:pPrChange w:id="2774"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775" w:author="Microsoft account" w:date="2025-10-01T10:22:00Z"/>
          <w:rFonts w:cs="Calibri" w:hint="cs"/>
          <w:sz w:val="28"/>
          <w:szCs w:val="28"/>
          <w:rtl/>
          <w:lang w:bidi="fa-IR"/>
        </w:rPr>
        <w:pPrChange w:id="2776" w:author="Microsoft account" w:date="2025-10-01T10:20:00Z">
          <w:pPr>
            <w:bidi/>
            <w:spacing w:after="0" w:line="276" w:lineRule="auto"/>
            <w:jc w:val="both"/>
          </w:pPr>
        </w:pPrChange>
      </w:pPr>
      <w:ins w:id="2777" w:author="Microsoft account" w:date="2025-10-01T10:20:00Z">
        <w:r>
          <w:rPr>
            <w:rFonts w:cs="Calibri" w:hint="cs"/>
            <w:sz w:val="28"/>
            <w:szCs w:val="28"/>
            <w:rtl/>
            <w:lang w:bidi="fa-IR"/>
          </w:rPr>
          <w:t>-</w:t>
        </w:r>
      </w:ins>
      <w:ins w:id="2778"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779"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780"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781" w:author="Microsoft account" w:date="2025-10-01T10:22:00Z">
        <w:r>
          <w:rPr>
            <w:rFonts w:cs="Calibri" w:hint="cs"/>
            <w:sz w:val="28"/>
            <w:szCs w:val="28"/>
            <w:rtl/>
            <w:lang w:bidi="fa-IR"/>
          </w:rPr>
          <w:t xml:space="preserve"> کنه که نمیشه این کار رو بکنی باید اطلاعات رو پر کنی ابتدا.</w:t>
        </w:r>
      </w:ins>
      <w:ins w:id="2782" w:author="Microsoft account" w:date="2025-10-02T09:28:00Z">
        <w:r w:rsidR="002D6DA1">
          <w:rPr>
            <w:rFonts w:cs="Calibri"/>
            <w:sz w:val="28"/>
            <w:szCs w:val="28"/>
            <w:lang w:bidi="fa-IR"/>
          </w:rPr>
          <w:t xml:space="preserve"> </w:t>
        </w:r>
      </w:ins>
      <w:ins w:id="2783"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784" w:author="Microsoft account" w:date="2025-10-01T10:22:00Z"/>
          <w:rFonts w:cs="Calibri"/>
          <w:sz w:val="28"/>
          <w:szCs w:val="28"/>
          <w:rtl/>
          <w:lang w:bidi="fa-IR"/>
        </w:rPr>
        <w:pPrChange w:id="2785"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786" w:author="Microsoft account" w:date="2025-10-01T10:52:00Z"/>
          <w:rFonts w:cs="Calibri" w:hint="cs"/>
          <w:sz w:val="28"/>
          <w:szCs w:val="28"/>
          <w:rtl/>
          <w:lang w:bidi="fa-IR"/>
        </w:rPr>
        <w:pPrChange w:id="2787" w:author="Microsoft account" w:date="2025-10-01T10:22:00Z">
          <w:pPr>
            <w:bidi/>
            <w:spacing w:after="0" w:line="276" w:lineRule="auto"/>
            <w:jc w:val="both"/>
          </w:pPr>
        </w:pPrChange>
      </w:pPr>
      <w:ins w:id="2788" w:author="Microsoft account" w:date="2025-10-01T10:22:00Z">
        <w:r>
          <w:rPr>
            <w:rFonts w:cs="Calibri" w:hint="cs"/>
            <w:sz w:val="28"/>
            <w:szCs w:val="28"/>
            <w:rtl/>
            <w:lang w:bidi="fa-IR"/>
          </w:rPr>
          <w:t>-</w:t>
        </w:r>
      </w:ins>
      <w:ins w:id="2789" w:author="Microsoft account" w:date="2025-10-01T10:51:00Z">
        <w:r w:rsidR="00462037">
          <w:rPr>
            <w:rFonts w:cs="Calibri" w:hint="cs"/>
            <w:sz w:val="28"/>
            <w:szCs w:val="28"/>
            <w:rtl/>
            <w:lang w:bidi="fa-IR"/>
          </w:rPr>
          <w:t xml:space="preserve">نکته : درمورد </w:t>
        </w:r>
      </w:ins>
      <w:ins w:id="2790"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791" w:author="Microsoft account" w:date="2025-10-02T09:29:00Z">
        <w:r w:rsidR="002D6DA1">
          <w:rPr>
            <w:rFonts w:cs="Calibri" w:hint="cs"/>
            <w:sz w:val="28"/>
            <w:szCs w:val="28"/>
            <w:rtl/>
            <w:lang w:bidi="fa-IR"/>
          </w:rPr>
          <w:t xml:space="preserve"> </w:t>
        </w:r>
      </w:ins>
      <w:ins w:id="2792"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793"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794" w:author="Microsoft account" w:date="2025-10-01T10:52:00Z"/>
          <w:rFonts w:cs="Calibri"/>
          <w:sz w:val="28"/>
          <w:szCs w:val="28"/>
          <w:rtl/>
          <w:lang w:bidi="fa-IR"/>
        </w:rPr>
        <w:pPrChange w:id="2795"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796" w:author="Microsoft account" w:date="2025-10-01T11:02:00Z"/>
          <w:rFonts w:cs="Calibri"/>
          <w:sz w:val="28"/>
          <w:szCs w:val="28"/>
          <w:rtl/>
          <w:lang w:bidi="fa-IR"/>
        </w:rPr>
        <w:pPrChange w:id="2797" w:author="Microsoft account" w:date="2025-10-01T10:52:00Z">
          <w:pPr>
            <w:bidi/>
            <w:spacing w:after="0" w:line="276" w:lineRule="auto"/>
            <w:jc w:val="both"/>
          </w:pPr>
        </w:pPrChange>
      </w:pPr>
      <w:ins w:id="2798" w:author="Microsoft account" w:date="2025-10-01T10:52:00Z">
        <w:r>
          <w:rPr>
            <w:rFonts w:cs="Calibri" w:hint="cs"/>
            <w:sz w:val="28"/>
            <w:szCs w:val="28"/>
            <w:rtl/>
            <w:lang w:bidi="fa-IR"/>
          </w:rPr>
          <w:t>-</w:t>
        </w:r>
      </w:ins>
      <w:ins w:id="2799"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00"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01" w:author="Microsoft account" w:date="2025-10-02T09:30:00Z">
        <w:r w:rsidR="002D6DA1">
          <w:rPr>
            <w:rFonts w:cs="Calibri" w:hint="cs"/>
            <w:sz w:val="28"/>
            <w:szCs w:val="28"/>
            <w:rtl/>
            <w:lang w:bidi="fa-IR"/>
          </w:rPr>
          <w:t xml:space="preserve"> </w:t>
        </w:r>
      </w:ins>
      <w:ins w:id="2802"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03"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04"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05" w:author="Microsoft account" w:date="2025-10-01T11:02:00Z"/>
          <w:rFonts w:cs="Calibri"/>
          <w:sz w:val="28"/>
          <w:szCs w:val="28"/>
          <w:rtl/>
          <w:lang w:bidi="fa-IR"/>
        </w:rPr>
        <w:pPrChange w:id="2806"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07" w:author="Microsoft account" w:date="2025-10-01T11:03:00Z"/>
          <w:rFonts w:cs="Calibri"/>
          <w:sz w:val="28"/>
          <w:szCs w:val="28"/>
          <w:rtl/>
          <w:lang w:bidi="fa-IR"/>
        </w:rPr>
        <w:pPrChange w:id="2808" w:author="Microsoft account" w:date="2025-10-01T11:02:00Z">
          <w:pPr>
            <w:bidi/>
            <w:spacing w:after="0" w:line="276" w:lineRule="auto"/>
            <w:jc w:val="both"/>
          </w:pPr>
        </w:pPrChange>
      </w:pPr>
      <w:ins w:id="2809" w:author="Microsoft account" w:date="2025-10-01T11:02:00Z">
        <w:r>
          <w:rPr>
            <w:rFonts w:cs="Calibri" w:hint="cs"/>
            <w:sz w:val="28"/>
            <w:szCs w:val="28"/>
            <w:rtl/>
            <w:lang w:bidi="fa-IR"/>
          </w:rPr>
          <w:t>-</w:t>
        </w:r>
      </w:ins>
      <w:ins w:id="2810"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11" w:author="Microsoft account" w:date="2025-10-01T11:03:00Z"/>
          <w:rFonts w:cs="Calibri"/>
          <w:sz w:val="28"/>
          <w:szCs w:val="28"/>
          <w:rtl/>
          <w:lang w:bidi="fa-IR"/>
        </w:rPr>
        <w:pPrChange w:id="2812" w:author="Microsoft account" w:date="2025-10-01T11:03:00Z">
          <w:pPr>
            <w:bidi/>
            <w:spacing w:after="0" w:line="276" w:lineRule="auto"/>
            <w:jc w:val="both"/>
          </w:pPr>
        </w:pPrChange>
      </w:pPr>
      <w:ins w:id="2813" w:author="Microsoft account" w:date="2025-10-01T11:03:00Z">
        <w:r w:rsidRPr="005341CF">
          <w:rPr>
            <w:rFonts w:cs="Calibri"/>
            <w:noProof/>
            <w:sz w:val="28"/>
            <w:szCs w:val="28"/>
            <w:rPrChange w:id="2814"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15" w:author="Microsoft account" w:date="2025-10-01T11:03:00Z"/>
          <w:rFonts w:cs="Calibri"/>
          <w:sz w:val="28"/>
          <w:szCs w:val="28"/>
          <w:rtl/>
          <w:lang w:bidi="fa-IR"/>
        </w:rPr>
        <w:pPrChange w:id="2816"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17" w:author="Microsoft account" w:date="2025-10-01T11:05:00Z"/>
          <w:rFonts w:cs="Calibri"/>
          <w:sz w:val="28"/>
          <w:szCs w:val="28"/>
          <w:rtl/>
          <w:lang w:bidi="fa-IR"/>
        </w:rPr>
        <w:pPrChange w:id="2818" w:author="Microsoft account" w:date="2025-10-01T11:03:00Z">
          <w:pPr>
            <w:bidi/>
            <w:spacing w:after="0" w:line="276" w:lineRule="auto"/>
            <w:jc w:val="both"/>
          </w:pPr>
        </w:pPrChange>
      </w:pPr>
      <w:ins w:id="2819" w:author="Microsoft account" w:date="2025-10-01T11:03:00Z">
        <w:r>
          <w:rPr>
            <w:rFonts w:cs="Calibri" w:hint="cs"/>
            <w:sz w:val="28"/>
            <w:szCs w:val="28"/>
            <w:rtl/>
            <w:lang w:bidi="fa-IR"/>
          </w:rPr>
          <w:t>-</w:t>
        </w:r>
      </w:ins>
      <w:ins w:id="2820"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21"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22" w:author="Microsoft account" w:date="2025-10-01T11:05:00Z"/>
          <w:rFonts w:cs="Calibri"/>
          <w:sz w:val="28"/>
          <w:szCs w:val="28"/>
          <w:rtl/>
          <w:lang w:bidi="fa-IR"/>
        </w:rPr>
        <w:pPrChange w:id="2823"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24" w:author="Microsoft account" w:date="2025-10-01T12:15:00Z"/>
          <w:rFonts w:cs="Calibri"/>
          <w:sz w:val="28"/>
          <w:szCs w:val="28"/>
          <w:rtl/>
          <w:lang w:bidi="fa-IR"/>
        </w:rPr>
        <w:pPrChange w:id="2825" w:author="Microsoft account" w:date="2025-10-01T11:05:00Z">
          <w:pPr>
            <w:bidi/>
            <w:spacing w:after="0" w:line="276" w:lineRule="auto"/>
            <w:jc w:val="both"/>
          </w:pPr>
        </w:pPrChange>
      </w:pPr>
      <w:ins w:id="2826" w:author="Microsoft account" w:date="2025-10-01T11:05:00Z">
        <w:r>
          <w:rPr>
            <w:rFonts w:cs="Calibri" w:hint="cs"/>
            <w:sz w:val="28"/>
            <w:szCs w:val="28"/>
            <w:rtl/>
            <w:lang w:bidi="fa-IR"/>
          </w:rPr>
          <w:lastRenderedPageBreak/>
          <w:t>-</w:t>
        </w:r>
      </w:ins>
      <w:ins w:id="2827"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28"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29" w:author="Microsoft account" w:date="2025-10-01T12:16:00Z"/>
          <w:rFonts w:cs="Calibri"/>
          <w:sz w:val="28"/>
          <w:szCs w:val="28"/>
          <w:rtl/>
          <w:lang w:bidi="fa-IR"/>
        </w:rPr>
        <w:pPrChange w:id="2830" w:author="Microsoft account" w:date="2025-10-01T12:15:00Z">
          <w:pPr>
            <w:bidi/>
            <w:spacing w:after="0" w:line="276" w:lineRule="auto"/>
            <w:jc w:val="both"/>
          </w:pPr>
        </w:pPrChange>
      </w:pPr>
      <w:ins w:id="2831" w:author="Microsoft account" w:date="2025-10-01T12:15:00Z">
        <w:r w:rsidRPr="00C0212C">
          <w:rPr>
            <w:rFonts w:cs="Calibri"/>
            <w:noProof/>
            <w:sz w:val="28"/>
            <w:szCs w:val="28"/>
            <w:rPrChange w:id="2832"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33" w:author="Microsoft account" w:date="2025-10-01T12:16:00Z"/>
          <w:rFonts w:cs="Calibri"/>
          <w:sz w:val="28"/>
          <w:szCs w:val="28"/>
          <w:rtl/>
          <w:lang w:bidi="fa-IR"/>
        </w:rPr>
        <w:pPrChange w:id="2834"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35" w:author="Microsoft account" w:date="2025-10-01T12:16:00Z"/>
          <w:rFonts w:cs="Calibri"/>
          <w:sz w:val="28"/>
          <w:szCs w:val="28"/>
          <w:rtl/>
          <w:lang w:bidi="fa-IR"/>
        </w:rPr>
        <w:pPrChange w:id="2836" w:author="Microsoft account" w:date="2025-10-01T12:16:00Z">
          <w:pPr>
            <w:bidi/>
            <w:spacing w:after="0" w:line="276" w:lineRule="auto"/>
            <w:jc w:val="both"/>
          </w:pPr>
        </w:pPrChange>
      </w:pPr>
      <w:ins w:id="2837"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38" w:author="Microsoft account" w:date="2025-10-01T12:17:00Z"/>
          <w:rtl/>
          <w:lang w:bidi="fa-IR"/>
        </w:rPr>
        <w:pPrChange w:id="2839" w:author="Microsoft account" w:date="2025-10-01T12:16:00Z">
          <w:pPr>
            <w:bidi/>
            <w:spacing w:after="0" w:line="276" w:lineRule="auto"/>
            <w:jc w:val="both"/>
          </w:pPr>
        </w:pPrChange>
      </w:pPr>
      <w:ins w:id="2840" w:author="Microsoft account" w:date="2025-10-01T12:16:00Z">
        <w:r>
          <w:rPr>
            <w:rFonts w:cs="Times New Roman" w:hint="cs"/>
            <w:rtl/>
            <w:lang w:bidi="fa-IR"/>
          </w:rPr>
          <w:t xml:space="preserve">با </w:t>
        </w:r>
      </w:ins>
      <w:ins w:id="2841"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42" w:author="Microsoft account" w:date="2025-10-01T10:12:00Z"/>
          <w:rFonts w:cs="Calibri"/>
          <w:sz w:val="28"/>
          <w:szCs w:val="28"/>
          <w:rtl/>
          <w:lang w:bidi="fa-IR"/>
          <w:rPrChange w:id="2843" w:author="Microsoft account" w:date="2025-10-01T12:17:00Z">
            <w:rPr>
              <w:ins w:id="2844" w:author="Microsoft account" w:date="2025-10-01T10:12:00Z"/>
              <w:rtl/>
              <w:lang w:bidi="fa-IR"/>
            </w:rPr>
          </w:rPrChange>
        </w:rPr>
        <w:pPrChange w:id="2845" w:author="Microsoft account" w:date="2025-10-01T12:17:00Z">
          <w:pPr>
            <w:bidi/>
            <w:spacing w:after="0" w:line="276" w:lineRule="auto"/>
            <w:jc w:val="both"/>
          </w:pPr>
        </w:pPrChange>
      </w:pPr>
      <w:ins w:id="2846"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47" w:author="Microsoft account" w:date="2025-10-01T12:19:00Z">
        <w:r>
          <w:rPr>
            <w:rFonts w:cs="Calibri"/>
            <w:sz w:val="28"/>
            <w:szCs w:val="28"/>
            <w:lang w:bidi="fa-IR"/>
          </w:rPr>
          <w:t>00:03:00</w:t>
        </w:r>
      </w:ins>
    </w:p>
    <w:p w14:paraId="3E2B0087" w14:textId="6B19945C" w:rsidR="001B31A3" w:rsidRDefault="001B31A3">
      <w:pPr>
        <w:bidi/>
        <w:rPr>
          <w:ins w:id="2848" w:author="Microsoft account" w:date="2025-10-01T10:13:00Z"/>
          <w:rFonts w:cs="Calibri"/>
          <w:sz w:val="28"/>
          <w:szCs w:val="28"/>
          <w:rtl/>
          <w:lang w:bidi="fa-IR"/>
        </w:rPr>
        <w:pPrChange w:id="2849" w:author="Microsoft account" w:date="2025-10-01T12:17:00Z">
          <w:pPr>
            <w:spacing w:after="0" w:line="240" w:lineRule="auto"/>
          </w:pPr>
        </w:pPrChange>
      </w:pPr>
      <w:ins w:id="2850" w:author="Microsoft account" w:date="2025-10-01T10:13:00Z">
        <w:r>
          <w:rPr>
            <w:rFonts w:cs="Calibri"/>
            <w:sz w:val="28"/>
            <w:szCs w:val="28"/>
            <w:rtl/>
            <w:lang w:bidi="fa-IR"/>
          </w:rPr>
          <w:br w:type="page"/>
        </w:r>
      </w:ins>
    </w:p>
    <w:p w14:paraId="4F5D8FDF" w14:textId="4B081BE9" w:rsidR="001B31A3" w:rsidRDefault="008C5507">
      <w:pPr>
        <w:bidi/>
        <w:rPr>
          <w:ins w:id="2851" w:author="Microsoft account" w:date="2025-10-02T09:32:00Z"/>
          <w:rFonts w:cs="Calibri" w:hint="cs"/>
          <w:sz w:val="28"/>
          <w:szCs w:val="28"/>
          <w:rtl/>
          <w:lang w:bidi="fa-IR"/>
        </w:rPr>
        <w:pPrChange w:id="2852" w:author="Microsoft account" w:date="2025-10-01T12:17:00Z">
          <w:pPr>
            <w:bidi/>
            <w:spacing w:after="0" w:line="276" w:lineRule="auto"/>
            <w:jc w:val="both"/>
          </w:pPr>
        </w:pPrChange>
      </w:pPr>
      <w:bookmarkStart w:id="2853" w:name="I4040710"/>
      <w:ins w:id="2854" w:author="Microsoft account" w:date="2025-10-02T09:32:00Z">
        <w:r>
          <w:rPr>
            <w:rFonts w:cs="Calibri" w:hint="cs"/>
            <w:sz w:val="28"/>
            <w:szCs w:val="28"/>
            <w:rtl/>
            <w:lang w:bidi="fa-IR"/>
          </w:rPr>
          <w:lastRenderedPageBreak/>
          <w:t>ادامه</w:t>
        </w:r>
      </w:ins>
    </w:p>
    <w:bookmarkEnd w:id="2853"/>
    <w:p w14:paraId="3B51C53A" w14:textId="77777777" w:rsidR="008C5507" w:rsidRDefault="008C5507" w:rsidP="008C5507">
      <w:pPr>
        <w:bidi/>
        <w:rPr>
          <w:ins w:id="2855" w:author="Microsoft account" w:date="2025-10-02T09:32:00Z"/>
          <w:rFonts w:cs="Calibri"/>
          <w:sz w:val="28"/>
          <w:szCs w:val="28"/>
          <w:rtl/>
          <w:lang w:bidi="fa-IR"/>
        </w:rPr>
        <w:pPrChange w:id="2856" w:author="Microsoft account" w:date="2025-10-02T09:32:00Z">
          <w:pPr>
            <w:bidi/>
            <w:spacing w:after="0" w:line="276" w:lineRule="auto"/>
            <w:jc w:val="both"/>
          </w:pPr>
        </w:pPrChange>
      </w:pPr>
    </w:p>
    <w:p w14:paraId="47BD1E43" w14:textId="74C6EA2E" w:rsidR="008C5507" w:rsidRDefault="008C5507" w:rsidP="008C5507">
      <w:pPr>
        <w:bidi/>
        <w:rPr>
          <w:ins w:id="2857" w:author="Microsoft account" w:date="2025-10-02T10:11:00Z"/>
          <w:rFonts w:cs="Calibri" w:hint="cs"/>
          <w:sz w:val="28"/>
          <w:szCs w:val="28"/>
          <w:rtl/>
          <w:lang w:bidi="fa-IR"/>
        </w:rPr>
        <w:pPrChange w:id="2858" w:author="Microsoft account" w:date="2025-10-02T09:32:00Z">
          <w:pPr>
            <w:bidi/>
            <w:spacing w:after="0" w:line="276" w:lineRule="auto"/>
            <w:jc w:val="both"/>
          </w:pPr>
        </w:pPrChange>
      </w:pPr>
      <w:ins w:id="2859" w:author="Microsoft account" w:date="2025-10-02T09:32:00Z">
        <w:r>
          <w:rPr>
            <w:rFonts w:cs="Calibri" w:hint="cs"/>
            <w:sz w:val="28"/>
            <w:szCs w:val="28"/>
            <w:rtl/>
            <w:lang w:bidi="fa-IR"/>
          </w:rPr>
          <w:t>-</w:t>
        </w:r>
      </w:ins>
      <w:ins w:id="2860"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861"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rsidP="009C2FC8">
      <w:pPr>
        <w:bidi/>
        <w:rPr>
          <w:ins w:id="2862" w:author="Microsoft account" w:date="2025-10-02T10:11:00Z"/>
          <w:rFonts w:cs="Calibri"/>
          <w:sz w:val="28"/>
          <w:szCs w:val="28"/>
          <w:rtl/>
          <w:lang w:bidi="fa-IR"/>
        </w:rPr>
        <w:pPrChange w:id="2863" w:author="Microsoft account" w:date="2025-10-02T10:11:00Z">
          <w:pPr>
            <w:bidi/>
            <w:spacing w:after="0" w:line="276" w:lineRule="auto"/>
            <w:jc w:val="both"/>
          </w:pPr>
        </w:pPrChange>
      </w:pPr>
    </w:p>
    <w:p w14:paraId="0E12DB74" w14:textId="54CAC621" w:rsidR="009C2FC8" w:rsidRDefault="00DC3A93" w:rsidP="00DC3A93">
      <w:pPr>
        <w:bidi/>
        <w:rPr>
          <w:ins w:id="2864" w:author="Microsoft account" w:date="2025-10-02T10:22:00Z"/>
          <w:rFonts w:cs="Calibri"/>
          <w:sz w:val="28"/>
          <w:szCs w:val="28"/>
          <w:rtl/>
          <w:lang w:bidi="fa-IR"/>
        </w:rPr>
        <w:pPrChange w:id="2865" w:author="Microsoft account" w:date="2025-10-02T10:21:00Z">
          <w:pPr>
            <w:bidi/>
            <w:spacing w:after="0" w:line="276" w:lineRule="auto"/>
            <w:jc w:val="both"/>
          </w:pPr>
        </w:pPrChange>
      </w:pPr>
      <w:ins w:id="2866" w:author="Microsoft account" w:date="2025-10-02T10:21:00Z">
        <w:r>
          <w:rPr>
            <w:rFonts w:cs="Calibri"/>
            <w:sz w:val="28"/>
            <w:szCs w:val="28"/>
            <w:lang w:bidi="fa-IR"/>
          </w:rPr>
          <w:t>-</w:t>
        </w:r>
        <w:r>
          <w:rPr>
            <w:rFonts w:cs="Calibri" w:hint="cs"/>
            <w:sz w:val="28"/>
            <w:szCs w:val="28"/>
            <w:rtl/>
            <w:lang w:bidi="fa-IR"/>
          </w:rPr>
          <w:t xml:space="preserve">توی این سایت </w:t>
        </w:r>
      </w:ins>
      <w:ins w:id="2867"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868"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p>
    <w:p w14:paraId="021FB63C" w14:textId="77777777" w:rsidR="00DC3A93" w:rsidRDefault="00DC3A93" w:rsidP="00DC3A93">
      <w:pPr>
        <w:bidi/>
        <w:rPr>
          <w:ins w:id="2869" w:author="Microsoft account" w:date="2025-10-02T10:22:00Z"/>
          <w:rFonts w:cs="Calibri"/>
          <w:sz w:val="28"/>
          <w:szCs w:val="28"/>
          <w:rtl/>
          <w:lang w:bidi="fa-IR"/>
        </w:rPr>
        <w:pPrChange w:id="2870" w:author="Microsoft account" w:date="2025-10-02T10:22:00Z">
          <w:pPr>
            <w:bidi/>
            <w:spacing w:after="0" w:line="276" w:lineRule="auto"/>
            <w:jc w:val="both"/>
          </w:pPr>
        </w:pPrChange>
      </w:pPr>
    </w:p>
    <w:p w14:paraId="159ED1E6" w14:textId="43A31233" w:rsidR="00DC3A93" w:rsidRPr="00DC3A93" w:rsidRDefault="00DC3A93" w:rsidP="00DC3A93">
      <w:pPr>
        <w:bidi/>
        <w:rPr>
          <w:ins w:id="2871" w:author="Microsoft account" w:date="2025-10-02T09:32:00Z"/>
          <w:rFonts w:cs="Calibri" w:hint="cs"/>
          <w:sz w:val="28"/>
          <w:szCs w:val="28"/>
          <w:rtl/>
          <w:lang w:bidi="fa-IR"/>
          <w:rPrChange w:id="2872" w:author="Microsoft account" w:date="2025-10-02T10:21:00Z">
            <w:rPr>
              <w:ins w:id="2873" w:author="Microsoft account" w:date="2025-10-02T09:32:00Z"/>
              <w:lang w:bidi="fa-IR"/>
            </w:rPr>
          </w:rPrChange>
        </w:rPr>
        <w:pPrChange w:id="2874" w:author="Microsoft account" w:date="2025-10-02T10:22:00Z">
          <w:pPr>
            <w:bidi/>
            <w:spacing w:after="0" w:line="276" w:lineRule="auto"/>
            <w:jc w:val="both"/>
          </w:pPr>
        </w:pPrChange>
      </w:pPr>
      <w:ins w:id="2875" w:author="Microsoft account" w:date="2025-10-02T10:22:00Z">
        <w:r>
          <w:rPr>
            <w:rFonts w:cs="Calibri" w:hint="cs"/>
            <w:sz w:val="28"/>
            <w:szCs w:val="28"/>
            <w:rtl/>
            <w:lang w:bidi="fa-IR"/>
          </w:rPr>
          <w:t>-</w:t>
        </w:r>
      </w:ins>
      <w:ins w:id="2876"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877"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878"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879"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880" w:author="Microsoft account" w:date="2025-10-02T10:26:00Z">
        <w:r w:rsidR="00AB2FC7">
          <w:rPr>
            <w:rFonts w:cs="Calibri" w:hint="cs"/>
            <w:sz w:val="28"/>
            <w:szCs w:val="28"/>
            <w:rtl/>
            <w:lang w:bidi="fa-IR"/>
          </w:rPr>
          <w:t>)</w:t>
        </w:r>
      </w:ins>
    </w:p>
    <w:p w14:paraId="11238B52" w14:textId="77777777" w:rsidR="008C5507" w:rsidRDefault="008C5507" w:rsidP="008C5507">
      <w:pPr>
        <w:bidi/>
        <w:rPr>
          <w:ins w:id="2881" w:author="Microsoft account" w:date="2025-10-02T10:28:00Z"/>
          <w:rFonts w:cs="Calibri"/>
          <w:sz w:val="28"/>
          <w:szCs w:val="28"/>
          <w:rtl/>
          <w:lang w:bidi="fa-IR"/>
        </w:rPr>
        <w:pPrChange w:id="2882" w:author="Microsoft account" w:date="2025-10-02T09:32:00Z">
          <w:pPr>
            <w:bidi/>
            <w:spacing w:after="0" w:line="276" w:lineRule="auto"/>
            <w:jc w:val="both"/>
          </w:pPr>
        </w:pPrChange>
      </w:pPr>
    </w:p>
    <w:p w14:paraId="61FDFF00" w14:textId="24C9B9BE" w:rsidR="00AB2FC7" w:rsidRDefault="00AB2FC7" w:rsidP="00AB2FC7">
      <w:pPr>
        <w:bidi/>
        <w:rPr>
          <w:ins w:id="2883" w:author="Microsoft account" w:date="2025-10-02T11:50:00Z"/>
          <w:rFonts w:cs="Calibri" w:hint="cs"/>
          <w:sz w:val="28"/>
          <w:szCs w:val="28"/>
          <w:rtl/>
          <w:lang w:bidi="fa-IR"/>
        </w:rPr>
        <w:pPrChange w:id="2884" w:author="Microsoft account" w:date="2025-10-02T10:28:00Z">
          <w:pPr>
            <w:bidi/>
            <w:spacing w:after="0" w:line="276" w:lineRule="auto"/>
            <w:jc w:val="both"/>
          </w:pPr>
        </w:pPrChange>
      </w:pPr>
      <w:ins w:id="2885" w:author="Microsoft account" w:date="2025-10-02T10:28:00Z">
        <w:r>
          <w:rPr>
            <w:rFonts w:cs="Calibri" w:hint="cs"/>
            <w:sz w:val="28"/>
            <w:szCs w:val="28"/>
            <w:rtl/>
            <w:lang w:bidi="fa-IR"/>
          </w:rPr>
          <w:t>-</w:t>
        </w:r>
      </w:ins>
      <w:ins w:id="2886"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887"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p>
    <w:p w14:paraId="3154FF0F" w14:textId="77777777" w:rsidR="001A6D6F" w:rsidRDefault="001A6D6F" w:rsidP="001A6D6F">
      <w:pPr>
        <w:bidi/>
        <w:rPr>
          <w:ins w:id="2888" w:author="Microsoft account" w:date="2025-10-02T11:50:00Z"/>
          <w:rFonts w:cs="Calibri"/>
          <w:sz w:val="28"/>
          <w:szCs w:val="28"/>
          <w:rtl/>
          <w:lang w:bidi="fa-IR"/>
        </w:rPr>
        <w:pPrChange w:id="2889" w:author="Microsoft account" w:date="2025-10-02T11:50:00Z">
          <w:pPr>
            <w:bidi/>
            <w:spacing w:after="0" w:line="276" w:lineRule="auto"/>
            <w:jc w:val="both"/>
          </w:pPr>
        </w:pPrChange>
      </w:pPr>
    </w:p>
    <w:p w14:paraId="69E778F3" w14:textId="7E8E135F" w:rsidR="001A6D6F" w:rsidRDefault="001A6D6F" w:rsidP="001A6D6F">
      <w:pPr>
        <w:bidi/>
        <w:rPr>
          <w:ins w:id="2890" w:author="Microsoft account" w:date="2025-10-02T11:54:00Z"/>
          <w:rFonts w:cs="Calibri"/>
          <w:sz w:val="28"/>
          <w:szCs w:val="28"/>
          <w:lang w:bidi="fa-IR"/>
        </w:rPr>
        <w:pPrChange w:id="2891" w:author="Microsoft account" w:date="2025-10-02T11:50:00Z">
          <w:pPr>
            <w:bidi/>
            <w:spacing w:after="0" w:line="276" w:lineRule="auto"/>
            <w:jc w:val="both"/>
          </w:pPr>
        </w:pPrChange>
      </w:pPr>
      <w:ins w:id="2892"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893" w:author="Microsoft account" w:date="2025-10-02T11:51:00Z">
        <w:r>
          <w:rPr>
            <w:rFonts w:cs="Calibri"/>
            <w:sz w:val="28"/>
            <w:szCs w:val="28"/>
            <w:lang w:bidi="fa-IR"/>
          </w:rPr>
          <w:t>pyperclip</w:t>
        </w:r>
      </w:ins>
      <w:ins w:id="2894"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895" w:author="Microsoft account" w:date="2025-10-02T11:54:00Z">
        <w:r>
          <w:rPr>
            <w:rFonts w:cs="Calibri"/>
            <w:sz w:val="28"/>
            <w:szCs w:val="28"/>
            <w:lang w:bidi="fa-IR"/>
          </w:rPr>
          <w:t>pyperclip.copy()</w:t>
        </w:r>
        <w:r>
          <w:rPr>
            <w:rFonts w:cs="Calibri" w:hint="cs"/>
            <w:sz w:val="28"/>
            <w:szCs w:val="28"/>
            <w:rtl/>
            <w:lang w:bidi="fa-IR"/>
          </w:rPr>
          <w:t xml:space="preserve"> و هرج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rsidP="001A6D6F">
      <w:pPr>
        <w:bidi/>
        <w:rPr>
          <w:ins w:id="2896" w:author="Microsoft account" w:date="2025-10-02T11:54:00Z"/>
          <w:rFonts w:cs="Calibri"/>
          <w:sz w:val="28"/>
          <w:szCs w:val="28"/>
          <w:lang w:bidi="fa-IR"/>
        </w:rPr>
        <w:pPrChange w:id="2897" w:author="Microsoft account" w:date="2025-10-02T11:54:00Z">
          <w:pPr>
            <w:bidi/>
            <w:spacing w:after="0" w:line="276" w:lineRule="auto"/>
            <w:jc w:val="both"/>
          </w:pPr>
        </w:pPrChange>
      </w:pPr>
    </w:p>
    <w:p w14:paraId="2B8A158E" w14:textId="254E4AE1" w:rsidR="001A6D6F" w:rsidRDefault="00161F77" w:rsidP="001A6D6F">
      <w:pPr>
        <w:bidi/>
        <w:rPr>
          <w:ins w:id="2898" w:author="Microsoft account" w:date="2025-10-02T09:32:00Z"/>
          <w:rFonts w:cs="Calibri"/>
          <w:sz w:val="28"/>
          <w:szCs w:val="28"/>
          <w:lang w:bidi="fa-IR"/>
        </w:rPr>
        <w:pPrChange w:id="2899" w:author="Microsoft account" w:date="2025-10-02T11:54:00Z">
          <w:pPr>
            <w:bidi/>
            <w:spacing w:after="0" w:line="276" w:lineRule="auto"/>
            <w:jc w:val="both"/>
          </w:pPr>
        </w:pPrChange>
      </w:pPr>
      <w:ins w:id="2900" w:author="Microsoft account" w:date="2025-10-02T11:58:00Z">
        <w:r>
          <w:rPr>
            <w:rFonts w:cs="Calibri"/>
            <w:sz w:val="28"/>
            <w:szCs w:val="28"/>
            <w:lang w:bidi="fa-IR"/>
          </w:rPr>
          <w:t>End of Day029</w:t>
        </w:r>
      </w:ins>
      <w:bookmarkStart w:id="2901" w:name="_GoBack"/>
      <w:bookmarkEnd w:id="2901"/>
    </w:p>
    <w:p w14:paraId="6ECDD6EB" w14:textId="77777777" w:rsidR="008C5507" w:rsidRDefault="008C5507" w:rsidP="008C5507">
      <w:pPr>
        <w:bidi/>
        <w:rPr>
          <w:ins w:id="2902" w:author="Microsoft account" w:date="2025-10-02T09:32:00Z"/>
          <w:rFonts w:cs="Calibri"/>
          <w:sz w:val="28"/>
          <w:szCs w:val="28"/>
          <w:rtl/>
          <w:lang w:bidi="fa-IR"/>
        </w:rPr>
        <w:pPrChange w:id="2903" w:author="Microsoft account" w:date="2025-10-02T09:32:00Z">
          <w:pPr>
            <w:bidi/>
            <w:spacing w:after="0" w:line="276" w:lineRule="auto"/>
            <w:jc w:val="both"/>
          </w:pPr>
        </w:pPrChange>
      </w:pPr>
    </w:p>
    <w:p w14:paraId="69BAE7B6" w14:textId="77777777" w:rsidR="008C5507" w:rsidRDefault="008C5507" w:rsidP="008C5507">
      <w:pPr>
        <w:bidi/>
        <w:rPr>
          <w:ins w:id="2904" w:author="Microsoft account" w:date="2025-10-02T09:32:00Z"/>
          <w:rFonts w:cs="Calibri"/>
          <w:sz w:val="28"/>
          <w:szCs w:val="28"/>
          <w:rtl/>
          <w:lang w:bidi="fa-IR"/>
        </w:rPr>
        <w:pPrChange w:id="2905" w:author="Microsoft account" w:date="2025-10-02T09:32:00Z">
          <w:pPr>
            <w:bidi/>
            <w:spacing w:after="0" w:line="276" w:lineRule="auto"/>
            <w:jc w:val="both"/>
          </w:pPr>
        </w:pPrChange>
      </w:pPr>
    </w:p>
    <w:p w14:paraId="42581226" w14:textId="6096CBCC" w:rsidR="00D5018B" w:rsidRDefault="00D5018B">
      <w:pPr>
        <w:spacing w:after="0" w:line="240" w:lineRule="auto"/>
        <w:rPr>
          <w:ins w:id="2906" w:author="Microsoft account" w:date="2025-10-02T09:32:00Z"/>
          <w:rFonts w:cs="Calibri"/>
          <w:sz w:val="28"/>
          <w:szCs w:val="28"/>
          <w:rtl/>
          <w:lang w:bidi="fa-IR"/>
        </w:rPr>
      </w:pPr>
      <w:ins w:id="2907" w:author="Microsoft account" w:date="2025-10-02T09:32:00Z">
        <w:r>
          <w:rPr>
            <w:rFonts w:cs="Calibri"/>
            <w:sz w:val="28"/>
            <w:szCs w:val="28"/>
            <w:rtl/>
            <w:lang w:bidi="fa-IR"/>
          </w:rPr>
          <w:br w:type="page"/>
        </w:r>
      </w:ins>
    </w:p>
    <w:p w14:paraId="14154208" w14:textId="77777777" w:rsidR="008C5507" w:rsidRDefault="008C5507" w:rsidP="008C5507">
      <w:pPr>
        <w:bidi/>
        <w:rPr>
          <w:ins w:id="2908" w:author="Microsoft account" w:date="2025-09-23T10:48:00Z"/>
          <w:rFonts w:cs="Calibri"/>
          <w:sz w:val="28"/>
          <w:szCs w:val="28"/>
          <w:rtl/>
          <w:lang w:bidi="fa-IR"/>
        </w:rPr>
        <w:pPrChange w:id="2909" w:author="Microsoft account" w:date="2025-10-02T09:32: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910" w:author="Microsoft account" w:date="2025-09-23T10:48:00Z">
          <w:pPr>
            <w:bidi/>
            <w:spacing w:after="0" w:line="276" w:lineRule="auto"/>
            <w:jc w:val="both"/>
          </w:pPr>
        </w:pPrChange>
      </w:pPr>
      <w:bookmarkStart w:id="2911" w:name="next"/>
      <w:r w:rsidRPr="00CB12CF">
        <w:rPr>
          <w:rFonts w:cs="Calibri"/>
          <w:sz w:val="28"/>
          <w:szCs w:val="28"/>
          <w:rtl/>
          <w:lang w:bidi="fa-IR"/>
        </w:rPr>
        <w:t>ادامه</w:t>
      </w:r>
    </w:p>
    <w:bookmarkEnd w:id="2911"/>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2D6DA1" w:rsidRDefault="002D6DA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2D6DA1" w:rsidRPr="00E769DC" w:rsidRDefault="002D6DA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506C86" w14:textId="77777777" w:rsidR="00991398" w:rsidRDefault="00991398" w:rsidP="00F41F59">
      <w:pPr>
        <w:spacing w:after="0" w:line="240" w:lineRule="auto"/>
      </w:pPr>
      <w:r>
        <w:separator/>
      </w:r>
    </w:p>
  </w:endnote>
  <w:endnote w:type="continuationSeparator" w:id="0">
    <w:p w14:paraId="700A677D" w14:textId="77777777" w:rsidR="00991398" w:rsidRDefault="0099139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754A3C" w14:textId="77777777" w:rsidR="00991398" w:rsidRDefault="00991398" w:rsidP="00F41F59">
      <w:pPr>
        <w:spacing w:after="0" w:line="240" w:lineRule="auto"/>
      </w:pPr>
      <w:r>
        <w:separator/>
      </w:r>
    </w:p>
  </w:footnote>
  <w:footnote w:type="continuationSeparator" w:id="0">
    <w:p w14:paraId="6216241B" w14:textId="77777777" w:rsidR="00991398" w:rsidRDefault="0099139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10"/>
  </w:num>
  <w:num w:numId="10">
    <w:abstractNumId w:val="0"/>
  </w:num>
  <w:num w:numId="11">
    <w:abstractNumId w:val="11"/>
  </w:num>
  <w:num w:numId="12">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619A5"/>
    <w:rsid w:val="0007054C"/>
    <w:rsid w:val="00083781"/>
    <w:rsid w:val="000B7F66"/>
    <w:rsid w:val="000C00BE"/>
    <w:rsid w:val="000C203F"/>
    <w:rsid w:val="000C5824"/>
    <w:rsid w:val="000E29AC"/>
    <w:rsid w:val="000E2A49"/>
    <w:rsid w:val="001038C0"/>
    <w:rsid w:val="001079AA"/>
    <w:rsid w:val="00110369"/>
    <w:rsid w:val="001233C1"/>
    <w:rsid w:val="001350CB"/>
    <w:rsid w:val="00144B2C"/>
    <w:rsid w:val="00145A4C"/>
    <w:rsid w:val="00152236"/>
    <w:rsid w:val="00153261"/>
    <w:rsid w:val="00161F77"/>
    <w:rsid w:val="00166988"/>
    <w:rsid w:val="0016769F"/>
    <w:rsid w:val="00181B89"/>
    <w:rsid w:val="00186BA3"/>
    <w:rsid w:val="00190BFF"/>
    <w:rsid w:val="00191AA6"/>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35B0"/>
    <w:rsid w:val="002160ED"/>
    <w:rsid w:val="0022301D"/>
    <w:rsid w:val="00231EEF"/>
    <w:rsid w:val="002915A5"/>
    <w:rsid w:val="00294FAC"/>
    <w:rsid w:val="00296D20"/>
    <w:rsid w:val="002A7590"/>
    <w:rsid w:val="002B0B06"/>
    <w:rsid w:val="002B158B"/>
    <w:rsid w:val="002C0414"/>
    <w:rsid w:val="002C1B6A"/>
    <w:rsid w:val="002D4789"/>
    <w:rsid w:val="002D6B93"/>
    <w:rsid w:val="002D6DA1"/>
    <w:rsid w:val="002E1405"/>
    <w:rsid w:val="002E481E"/>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C1A42"/>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174A"/>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5BB2"/>
    <w:rsid w:val="008B3D4A"/>
    <w:rsid w:val="008C0462"/>
    <w:rsid w:val="008C17E4"/>
    <w:rsid w:val="008C5507"/>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1398"/>
    <w:rsid w:val="00992BDF"/>
    <w:rsid w:val="009C2FC8"/>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6E91"/>
    <w:rsid w:val="00A878E2"/>
    <w:rsid w:val="00A87D86"/>
    <w:rsid w:val="00A92D5B"/>
    <w:rsid w:val="00A93AB2"/>
    <w:rsid w:val="00AA1648"/>
    <w:rsid w:val="00AA3438"/>
    <w:rsid w:val="00AB2FC7"/>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53A7D"/>
    <w:rsid w:val="00B608BA"/>
    <w:rsid w:val="00B736A3"/>
    <w:rsid w:val="00B85955"/>
    <w:rsid w:val="00B85C88"/>
    <w:rsid w:val="00B921A0"/>
    <w:rsid w:val="00B941EB"/>
    <w:rsid w:val="00B94C4B"/>
    <w:rsid w:val="00B95F58"/>
    <w:rsid w:val="00BA0D05"/>
    <w:rsid w:val="00BA4536"/>
    <w:rsid w:val="00BC1D07"/>
    <w:rsid w:val="00BE2332"/>
    <w:rsid w:val="00BE5993"/>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5018B"/>
    <w:rsid w:val="00D67A61"/>
    <w:rsid w:val="00D964CE"/>
    <w:rsid w:val="00D97444"/>
    <w:rsid w:val="00DC0DCA"/>
    <w:rsid w:val="00DC37EC"/>
    <w:rsid w:val="00DC3A93"/>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D0AB6"/>
    <w:rsid w:val="00EE2EC4"/>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10721</TotalTime>
  <Pages>129</Pages>
  <Words>17858</Words>
  <Characters>101796</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151</cp:revision>
  <cp:lastPrinted>2024-11-13T07:01:00Z</cp:lastPrinted>
  <dcterms:created xsi:type="dcterms:W3CDTF">2024-10-30T04:33:00Z</dcterms:created>
  <dcterms:modified xsi:type="dcterms:W3CDTF">2025-10-02T08:28:00Z</dcterms:modified>
  <dc:language>en-US</dc:language>
</cp:coreProperties>
</file>