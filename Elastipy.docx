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32B29500" w14:textId="080AEBEF" w:rsidR="003B0881" w:rsidRPr="003B0881" w:rsidRDefault="00CB12CF" w:rsidP="003B0881">
      <w:pPr>
        <w:bidi/>
        <w:spacing w:line="276" w:lineRule="auto"/>
        <w:jc w:val="both"/>
        <w:rPr>
          <w:rFonts w:cs="Calibri"/>
          <w:sz w:val="28"/>
          <w:szCs w:val="28"/>
          <w:lang w:bidi="fa-IR"/>
          <w:rPrChange w:id="0" w:author="Microsoft account" w:date="2025-10-14T10:04:00Z">
            <w:rPr>
              <w:rFonts w:cs="Calibri"/>
            </w:rPr>
          </w:rPrChange>
        </w:rPr>
      </w:pPr>
      <w:bookmarkStart w:id="1" w:name="I4030809"/>
      <w:r w:rsidRPr="00CB12CF">
        <w:rPr>
          <w:rFonts w:cs="Calibri"/>
          <w:sz w:val="28"/>
          <w:szCs w:val="28"/>
          <w:lang w:bidi="fa-IR"/>
        </w:rPr>
        <w:t>Day001</w:t>
      </w:r>
      <w:bookmarkEnd w:id="1"/>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2" w:name="I4030810"/>
      <w:r w:rsidRPr="00CB12CF">
        <w:rPr>
          <w:rFonts w:cs="Calibri"/>
          <w:sz w:val="28"/>
          <w:szCs w:val="28"/>
          <w:rtl/>
          <w:lang w:bidi="fa-IR"/>
        </w:rPr>
        <w:lastRenderedPageBreak/>
        <w:t>ادامه</w:t>
      </w:r>
      <w:bookmarkEnd w:id="2"/>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3" w:name="I4030811"/>
      <w:r w:rsidRPr="00CB12CF">
        <w:rPr>
          <w:rFonts w:cs="Calibri"/>
          <w:sz w:val="28"/>
          <w:szCs w:val="28"/>
          <w:rtl/>
          <w:lang w:bidi="fa-IR"/>
        </w:rPr>
        <w:lastRenderedPageBreak/>
        <w:t>ادامه</w:t>
      </w:r>
      <w:bookmarkEnd w:id="3"/>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4" w:name="I4030816"/>
      <w:r w:rsidRPr="00CB12CF">
        <w:rPr>
          <w:rFonts w:cs="Calibri"/>
          <w:sz w:val="28"/>
          <w:szCs w:val="28"/>
          <w:rtl/>
          <w:lang w:bidi="fa-IR"/>
        </w:rPr>
        <w:lastRenderedPageBreak/>
        <w:t>ادامه</w:t>
      </w:r>
      <w:bookmarkEnd w:id="4"/>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5" w:name="I4030817"/>
      <w:r w:rsidRPr="00CB12CF">
        <w:rPr>
          <w:rFonts w:cs="Calibri"/>
          <w:sz w:val="28"/>
          <w:szCs w:val="28"/>
          <w:rtl/>
          <w:lang w:bidi="fa-IR"/>
        </w:rPr>
        <w:lastRenderedPageBreak/>
        <w:t>ادامه</w:t>
      </w:r>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EB5A77"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EB5A77"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4"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5"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6" w:author="Microsoft account" w:date="2025-09-11T09:39:00Z">
            <w:rPr>
              <w:rFonts w:cs="Calibri"/>
              <w:sz w:val="28"/>
              <w:szCs w:val="28"/>
              <w:lang w:bidi="fa-IR"/>
            </w:rPr>
          </w:rPrChange>
        </w:rPr>
        <w:t>iteration</w:t>
      </w:r>
      <w:r w:rsidRPr="00A020B6">
        <w:rPr>
          <w:rFonts w:cs="Calibri"/>
          <w:sz w:val="28"/>
          <w:szCs w:val="28"/>
          <w:u w:val="single"/>
          <w:rtl/>
          <w:lang w:bidi="fa-IR"/>
          <w:rPrChange w:id="17"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8" w:author="Microsoft account" w:date="2025-09-11T09:39:00Z">
            <w:rPr>
              <w:rFonts w:cs="Calibri"/>
              <w:sz w:val="28"/>
              <w:szCs w:val="28"/>
              <w:lang w:bidi="fa-IR"/>
            </w:rPr>
          </w:rPrChange>
        </w:rPr>
        <w:t>key return</w:t>
      </w:r>
      <w:r w:rsidRPr="00A020B6">
        <w:rPr>
          <w:rFonts w:cs="Calibri"/>
          <w:sz w:val="28"/>
          <w:szCs w:val="28"/>
          <w:u w:val="single"/>
          <w:rtl/>
          <w:lang w:bidi="fa-IR"/>
          <w:rPrChange w:id="19"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20"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1"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2" w:name="I4030909"/>
      <w:r w:rsidRPr="00CB12CF">
        <w:rPr>
          <w:rFonts w:cs="Calibri"/>
          <w:sz w:val="28"/>
          <w:szCs w:val="28"/>
          <w:rtl/>
          <w:lang w:bidi="fa-IR"/>
        </w:rPr>
        <w:lastRenderedPageBreak/>
        <w:t>ادامه</w:t>
      </w:r>
      <w:bookmarkEnd w:id="22"/>
    </w:p>
    <w:p w14:paraId="0F43A200" w14:textId="77777777" w:rsidR="005D1A51" w:rsidRDefault="00CB12CF" w:rsidP="00A07812">
      <w:pPr>
        <w:bidi/>
        <w:spacing w:line="276" w:lineRule="auto"/>
        <w:jc w:val="both"/>
        <w:rPr>
          <w:ins w:id="23"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4"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5" w:author="Microsoft account" w:date="2025-09-12T09:56:00Z"/>
          <w:rFonts w:cs="Calibri"/>
          <w:sz w:val="18"/>
          <w:szCs w:val="18"/>
          <w:rtl/>
          <w:lang w:bidi="fa-IR"/>
        </w:rPr>
        <w:pPrChange w:id="26" w:author="Microsoft account" w:date="2025-09-12T09:56:00Z">
          <w:pPr>
            <w:bidi/>
            <w:spacing w:line="276" w:lineRule="auto"/>
            <w:jc w:val="both"/>
          </w:pPr>
        </w:pPrChange>
      </w:pPr>
      <w:ins w:id="27" w:author="Microsoft account" w:date="2025-09-12T09:57:00Z">
        <w:r w:rsidRPr="005D1A51">
          <w:rPr>
            <w:rFonts w:cs="Calibri"/>
            <w:noProof/>
            <w:sz w:val="18"/>
            <w:szCs w:val="18"/>
            <w:rPrChange w:id="28"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9" w:author="Microsoft account" w:date="2025-09-12T09:56:00Z">
          <w:pPr>
            <w:bidi/>
            <w:spacing w:line="276" w:lineRule="auto"/>
            <w:jc w:val="both"/>
          </w:pPr>
        </w:pPrChange>
      </w:pPr>
      <w:ins w:id="30"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1"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2" w:name="I4030910"/>
      <w:r w:rsidRPr="00CB12CF">
        <w:rPr>
          <w:rFonts w:cs="Calibri"/>
          <w:sz w:val="28"/>
          <w:szCs w:val="28"/>
          <w:rtl/>
          <w:lang w:bidi="fa-IR"/>
        </w:rPr>
        <w:lastRenderedPageBreak/>
        <w:t>ادامه</w:t>
      </w:r>
      <w:bookmarkEnd w:id="32"/>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3" w:name="I4030911"/>
      <w:r w:rsidRPr="00CB12CF">
        <w:rPr>
          <w:rFonts w:cs="Calibri"/>
          <w:sz w:val="28"/>
          <w:szCs w:val="28"/>
          <w:rtl/>
          <w:lang w:bidi="fa-IR"/>
        </w:rPr>
        <w:lastRenderedPageBreak/>
        <w:t>ادامه</w:t>
      </w:r>
      <w:bookmarkEnd w:id="33"/>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4"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5" w:author="Microsoft account" w:date="2025-09-13T10:57:00Z"/>
          <w:rFonts w:cs="Calibri"/>
          <w:sz w:val="28"/>
          <w:szCs w:val="28"/>
          <w:lang w:bidi="fa-IR"/>
        </w:rPr>
        <w:pPrChange w:id="36"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7" w:author="Microsoft account" w:date="2025-09-13T11:05:00Z"/>
          <w:rFonts w:cs="Calibri"/>
          <w:sz w:val="18"/>
          <w:szCs w:val="18"/>
          <w:rtl/>
          <w:lang w:bidi="fa-IR"/>
        </w:rPr>
        <w:pPrChange w:id="38" w:author="Microsoft account" w:date="2025-09-13T11:05:00Z">
          <w:pPr>
            <w:spacing w:line="276" w:lineRule="auto"/>
          </w:pPr>
        </w:pPrChange>
      </w:pPr>
      <w:ins w:id="39" w:author="Microsoft account" w:date="2025-09-13T10:57:00Z">
        <w:r>
          <w:rPr>
            <w:rFonts w:cs="Calibri" w:hint="cs"/>
            <w:sz w:val="28"/>
            <w:szCs w:val="28"/>
            <w:rtl/>
            <w:lang w:bidi="fa-IR"/>
          </w:rPr>
          <w:t>(</w:t>
        </w:r>
      </w:ins>
      <w:ins w:id="40"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1" w:author="Microsoft account" w:date="2025-09-13T11:05:00Z"/>
          <w:rFonts w:cs="Calibri"/>
          <w:sz w:val="18"/>
          <w:szCs w:val="18"/>
          <w:rtl/>
        </w:rPr>
        <w:pPrChange w:id="42" w:author="Microsoft account" w:date="2025-09-13T11:05:00Z">
          <w:pPr>
            <w:spacing w:line="276" w:lineRule="auto"/>
          </w:pPr>
        </w:pPrChange>
      </w:pPr>
      <w:ins w:id="43"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4" w:author="Microsoft account" w:date="2025-09-13T11:05:00Z">
            <w:rPr>
              <w:rFonts w:cs="Calibri"/>
              <w:rtl/>
            </w:rPr>
          </w:rPrChange>
        </w:rPr>
        <w:pPrChange w:id="45" w:author="Microsoft account" w:date="2025-09-13T11:05:00Z">
          <w:pPr>
            <w:bidi/>
            <w:spacing w:line="276" w:lineRule="auto"/>
            <w:jc w:val="both"/>
          </w:pPr>
        </w:pPrChange>
      </w:pPr>
      <w:ins w:id="46"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7"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8"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9"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50"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1" w:name="I4030913"/>
      <w:r w:rsidRPr="00CB12CF">
        <w:rPr>
          <w:rFonts w:cs="Calibri"/>
          <w:sz w:val="28"/>
          <w:szCs w:val="28"/>
          <w:rtl/>
          <w:lang w:bidi="fa-IR"/>
        </w:rPr>
        <w:lastRenderedPageBreak/>
        <w:t>ادامه</w:t>
      </w:r>
      <w:bookmarkEnd w:id="51"/>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2" w:name="I4030914"/>
      <w:r w:rsidRPr="00CB12CF">
        <w:rPr>
          <w:rFonts w:cs="Calibri"/>
          <w:sz w:val="28"/>
          <w:szCs w:val="28"/>
          <w:rtl/>
          <w:lang w:bidi="fa-IR"/>
        </w:rPr>
        <w:lastRenderedPageBreak/>
        <w:t>ادامه</w:t>
      </w:r>
      <w:bookmarkEnd w:id="52"/>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EB5A77"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3" w:name="I4030915"/>
      <w:r w:rsidRPr="00CB12CF">
        <w:rPr>
          <w:rFonts w:cs="Calibri"/>
          <w:sz w:val="28"/>
          <w:szCs w:val="28"/>
          <w:rtl/>
          <w:lang w:bidi="fa-IR"/>
        </w:rPr>
        <w:lastRenderedPageBreak/>
        <w:t>ادامه</w:t>
      </w:r>
      <w:bookmarkEnd w:id="53"/>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4" w:author="Microsoft account" w:date="2025-09-16T11:10:00Z">
            <w:rPr>
              <w:rFonts w:cs="Calibri"/>
              <w:sz w:val="28"/>
              <w:szCs w:val="28"/>
              <w:rtl/>
              <w:lang w:bidi="fa-IR"/>
            </w:rPr>
          </w:rPrChange>
        </w:rPr>
        <w:t>تقر</w:t>
      </w:r>
      <w:r w:rsidRPr="00C86746">
        <w:rPr>
          <w:rFonts w:cs="Calibri" w:hint="cs"/>
          <w:sz w:val="28"/>
          <w:szCs w:val="28"/>
          <w:u w:val="single"/>
          <w:rtl/>
          <w:lang w:bidi="fa-IR"/>
          <w:rPrChange w:id="55"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6"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8"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9"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60"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2"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4"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5" w:author="Microsoft account" w:date="2025-09-16T11:10:00Z">
            <w:rPr>
              <w:rFonts w:cs="Calibri" w:hint="cs"/>
              <w:sz w:val="28"/>
              <w:szCs w:val="28"/>
              <w:rtl/>
              <w:lang w:bidi="fa-IR"/>
            </w:rPr>
          </w:rPrChange>
        </w:rPr>
        <w:t>ی</w:t>
      </w:r>
      <w:r w:rsidRPr="00C86746">
        <w:rPr>
          <w:rFonts w:cs="Calibri"/>
          <w:sz w:val="28"/>
          <w:szCs w:val="28"/>
          <w:u w:val="single"/>
          <w:rtl/>
          <w:lang w:bidi="fa-IR"/>
          <w:rPrChange w:id="6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7"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9"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7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1"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3"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5"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7"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9"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1"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3"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5"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7"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9"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90"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1" w:author="Microsoft account" w:date="2025-09-16T11:10:00Z">
            <w:rPr>
              <w:rFonts w:cs="Calibri" w:hint="cs"/>
              <w:sz w:val="28"/>
              <w:szCs w:val="28"/>
              <w:rtl/>
              <w:lang w:bidi="fa-IR"/>
            </w:rPr>
          </w:rPrChange>
        </w:rPr>
        <w:t>ی</w:t>
      </w:r>
      <w:r w:rsidRPr="00C86746">
        <w:rPr>
          <w:rFonts w:cs="Calibri"/>
          <w:sz w:val="28"/>
          <w:szCs w:val="28"/>
          <w:u w:val="single"/>
          <w:rtl/>
          <w:lang w:bidi="fa-IR"/>
          <w:rPrChange w:id="92"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3"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4"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6"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8"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0"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2"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4"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6"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8"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10"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1"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2"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3" w:author="Microsoft account" w:date="2025-09-16T11:15:00Z">
        <w:r w:rsidR="00347D76">
          <w:rPr>
            <w:rFonts w:cs="Calibri" w:hint="cs"/>
            <w:sz w:val="18"/>
            <w:szCs w:val="18"/>
            <w:rtl/>
            <w:lang w:bidi="fa-IR"/>
          </w:rPr>
          <w:t>برای تست ها خیلی جوابه.</w:t>
        </w:r>
      </w:ins>
      <w:ins w:id="114"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5" w:name="I4030917"/>
      <w:r w:rsidRPr="00CB12CF">
        <w:rPr>
          <w:rFonts w:cs="Calibri"/>
          <w:sz w:val="28"/>
          <w:szCs w:val="28"/>
          <w:lang w:bidi="fa-IR"/>
        </w:rPr>
        <w:lastRenderedPageBreak/>
        <w:t>Day014</w:t>
      </w:r>
      <w:bookmarkEnd w:id="115"/>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6" w:name="I4030920"/>
      <w:r w:rsidRPr="00CB12CF">
        <w:rPr>
          <w:rFonts w:cs="Calibri"/>
          <w:sz w:val="28"/>
          <w:szCs w:val="28"/>
          <w:rtl/>
          <w:lang w:bidi="fa-IR"/>
        </w:rPr>
        <w:lastRenderedPageBreak/>
        <w:t>ادامه</w:t>
      </w:r>
      <w:bookmarkEnd w:id="116"/>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7" w:name="I4031011"/>
      <w:r w:rsidRPr="00CB12CF">
        <w:rPr>
          <w:rFonts w:cs="Calibri"/>
          <w:sz w:val="28"/>
          <w:szCs w:val="28"/>
          <w:rtl/>
          <w:lang w:bidi="fa-IR"/>
        </w:rPr>
        <w:lastRenderedPageBreak/>
        <w:t>ادامه</w:t>
      </w:r>
      <w:bookmarkEnd w:id="117"/>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8"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9" w:name="I4031025"/>
      <w:r w:rsidRPr="00CB12CF">
        <w:rPr>
          <w:rFonts w:cs="Calibri"/>
          <w:sz w:val="28"/>
          <w:szCs w:val="28"/>
          <w:rtl/>
          <w:lang w:bidi="fa-IR"/>
        </w:rPr>
        <w:lastRenderedPageBreak/>
        <w:t>ادامه</w:t>
      </w:r>
      <w:bookmarkEnd w:id="119"/>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20" w:name="I4031026"/>
      <w:r w:rsidRPr="00CB12CF">
        <w:rPr>
          <w:rFonts w:cs="Calibri"/>
          <w:sz w:val="28"/>
          <w:szCs w:val="28"/>
          <w:rtl/>
          <w:lang w:bidi="fa-IR"/>
        </w:rPr>
        <w:lastRenderedPageBreak/>
        <w:t>ادامه</w:t>
      </w:r>
      <w:bookmarkEnd w:id="120"/>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1" w:name="I4031027"/>
      <w:r w:rsidRPr="00CB12CF">
        <w:rPr>
          <w:rFonts w:cs="Calibri"/>
          <w:sz w:val="28"/>
          <w:szCs w:val="28"/>
          <w:rtl/>
          <w:lang w:bidi="fa-IR"/>
        </w:rPr>
        <w:lastRenderedPageBreak/>
        <w:t>ادامه</w:t>
      </w:r>
      <w:bookmarkEnd w:id="121"/>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2"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4"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5"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6" w:author="Microsoft account" w:date="2025-09-18T09:37:00Z">
            <w:rPr>
              <w:rFonts w:cs="Calibri"/>
              <w:sz w:val="28"/>
              <w:szCs w:val="28"/>
              <w:lang w:bidi="fa-IR"/>
            </w:rPr>
          </w:rPrChange>
        </w:rPr>
        <w:t>list</w:t>
      </w:r>
      <w:r w:rsidRPr="000C00BE">
        <w:rPr>
          <w:rFonts w:cs="Calibri"/>
          <w:sz w:val="28"/>
          <w:szCs w:val="28"/>
          <w:u w:val="single"/>
          <w:rtl/>
          <w:lang w:bidi="fa-IR"/>
          <w:rPrChange w:id="127"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9"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3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1"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2"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3" w:author="Microsoft account" w:date="2025-09-18T09:37:00Z">
            <w:rPr>
              <w:rFonts w:cs="Calibri" w:hint="cs"/>
              <w:sz w:val="28"/>
              <w:szCs w:val="28"/>
              <w:rtl/>
              <w:lang w:bidi="fa-IR"/>
            </w:rPr>
          </w:rPrChange>
        </w:rPr>
        <w:t>ی</w:t>
      </w:r>
      <w:r w:rsidRPr="000C00BE">
        <w:rPr>
          <w:rFonts w:cs="Calibri"/>
          <w:sz w:val="28"/>
          <w:szCs w:val="28"/>
          <w:u w:val="single"/>
          <w:rtl/>
          <w:lang w:bidi="fa-IR"/>
          <w:rPrChange w:id="134"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5"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6"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7"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9"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4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1"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2"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4"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5"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6" w:author="Microsoft account" w:date="2025-09-18T09:37:00Z">
            <w:rPr>
              <w:rFonts w:cs="Calibri" w:hint="cs"/>
              <w:sz w:val="28"/>
              <w:szCs w:val="28"/>
              <w:rtl/>
              <w:lang w:bidi="fa-IR"/>
            </w:rPr>
          </w:rPrChange>
        </w:rPr>
        <w:t>ی</w:t>
      </w:r>
      <w:r w:rsidRPr="000C00BE">
        <w:rPr>
          <w:rFonts w:cs="Calibri"/>
          <w:sz w:val="28"/>
          <w:szCs w:val="28"/>
          <w:u w:val="single"/>
          <w:rtl/>
          <w:lang w:bidi="fa-IR"/>
          <w:rPrChange w:id="147"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8" w:author="Microsoft account" w:date="2025-09-18T09:37:00Z">
            <w:rPr>
              <w:rFonts w:cs="Calibri"/>
              <w:sz w:val="28"/>
              <w:szCs w:val="28"/>
              <w:lang w:bidi="fa-IR"/>
            </w:rPr>
          </w:rPrChange>
        </w:rPr>
        <w:t>f-string</w:t>
      </w:r>
      <w:r w:rsidRPr="000C00BE">
        <w:rPr>
          <w:rFonts w:cs="Calibri"/>
          <w:sz w:val="28"/>
          <w:szCs w:val="28"/>
          <w:u w:val="single"/>
          <w:rtl/>
          <w:lang w:bidi="fa-IR"/>
          <w:rPrChange w:id="149"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50"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1" w:author="Microsoft account" w:date="2025-09-18T09:42:00Z"/>
          <w:rFonts w:cs="Calibri"/>
          <w:sz w:val="18"/>
          <w:szCs w:val="18"/>
          <w:rtl/>
          <w:lang w:bidi="fa-IR"/>
        </w:rPr>
        <w:pPrChange w:id="152" w:author="Microsoft account" w:date="2025-09-18T09:42:00Z">
          <w:pPr>
            <w:bidi/>
            <w:spacing w:line="276" w:lineRule="auto"/>
            <w:jc w:val="both"/>
          </w:pPr>
        </w:pPrChange>
      </w:pPr>
      <w:ins w:id="153"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4" w:author="Microsoft account" w:date="2025-09-18T09:42:00Z"/>
          <w:rFonts w:cs="Calibri"/>
          <w:sz w:val="18"/>
          <w:szCs w:val="18"/>
          <w:rtl/>
          <w:lang w:bidi="fa-IR"/>
        </w:rPr>
        <w:pPrChange w:id="155" w:author="Microsoft account" w:date="2025-09-18T09:43:00Z">
          <w:pPr>
            <w:bidi/>
            <w:spacing w:line="276" w:lineRule="auto"/>
            <w:jc w:val="both"/>
          </w:pPr>
        </w:pPrChange>
      </w:pPr>
      <w:ins w:id="156" w:author="Microsoft account" w:date="2025-09-18T09:43:00Z">
        <w:r w:rsidRPr="004B77C0">
          <w:rPr>
            <w:rFonts w:cs="Calibri"/>
            <w:noProof/>
            <w:sz w:val="18"/>
            <w:szCs w:val="18"/>
            <w:rPrChange w:id="15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8"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9"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60"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1"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2" w:author="Microsoft account" w:date="2025-09-19T13:37:00Z">
            <w:rPr>
              <w:rFonts w:cs="Calibri"/>
              <w:sz w:val="28"/>
              <w:szCs w:val="28"/>
              <w:rtl/>
              <w:lang w:bidi="fa-IR"/>
            </w:rPr>
          </w:rPrChange>
        </w:rPr>
        <w:t>چ</w:t>
      </w:r>
      <w:r w:rsidRPr="00041A02">
        <w:rPr>
          <w:rFonts w:cs="Calibri" w:hint="cs"/>
          <w:strike/>
          <w:sz w:val="28"/>
          <w:szCs w:val="28"/>
          <w:rtl/>
          <w:lang w:bidi="fa-IR"/>
          <w:rPrChange w:id="163"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4"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5" w:author="Microsoft account" w:date="2025-09-19T13:37:00Z">
            <w:rPr>
              <w:rFonts w:cs="Calibri" w:hint="cs"/>
              <w:sz w:val="28"/>
              <w:szCs w:val="28"/>
              <w:rtl/>
              <w:lang w:bidi="fa-IR"/>
            </w:rPr>
          </w:rPrChange>
        </w:rPr>
        <w:t>ی</w:t>
      </w:r>
      <w:r w:rsidRPr="00041A02">
        <w:rPr>
          <w:rFonts w:cs="Calibri"/>
          <w:strike/>
          <w:sz w:val="28"/>
          <w:szCs w:val="28"/>
          <w:rtl/>
          <w:lang w:bidi="fa-IR"/>
          <w:rPrChange w:id="16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7"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8"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9" w:author="Microsoft account" w:date="2025-09-19T13:37:00Z">
            <w:rPr>
              <w:rFonts w:cs="Calibri" w:hint="eastAsia"/>
              <w:sz w:val="28"/>
              <w:szCs w:val="28"/>
              <w:rtl/>
              <w:lang w:bidi="fa-IR"/>
            </w:rPr>
          </w:rPrChange>
        </w:rPr>
        <w:t>ست</w:t>
      </w:r>
      <w:r w:rsidRPr="00041A02">
        <w:rPr>
          <w:rFonts w:cs="Calibri"/>
          <w:strike/>
          <w:sz w:val="28"/>
          <w:szCs w:val="28"/>
          <w:rtl/>
          <w:lang w:bidi="fa-IR"/>
          <w:rPrChange w:id="170"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1" w:author="Microsoft account" w:date="2025-09-19T13:37:00Z">
            <w:rPr>
              <w:rFonts w:cs="Calibri" w:hint="eastAsia"/>
              <w:sz w:val="28"/>
              <w:szCs w:val="28"/>
              <w:rtl/>
              <w:lang w:bidi="fa-IR"/>
            </w:rPr>
          </w:rPrChange>
        </w:rPr>
        <w:t>که</w:t>
      </w:r>
      <w:r w:rsidRPr="00041A02">
        <w:rPr>
          <w:rFonts w:cs="Calibri"/>
          <w:strike/>
          <w:sz w:val="28"/>
          <w:szCs w:val="28"/>
          <w:rtl/>
          <w:lang w:bidi="fa-IR"/>
          <w:rPrChange w:id="172"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3"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4"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5" w:author="Microsoft account" w:date="2025-09-19T13:37:00Z">
            <w:rPr>
              <w:rFonts w:cs="Calibri" w:hint="eastAsia"/>
              <w:sz w:val="28"/>
              <w:szCs w:val="28"/>
              <w:rtl/>
              <w:lang w:bidi="fa-IR"/>
            </w:rPr>
          </w:rPrChange>
        </w:rPr>
        <w:t>روز</w:t>
      </w:r>
      <w:r w:rsidRPr="00041A02">
        <w:rPr>
          <w:rFonts w:cs="Calibri"/>
          <w:strike/>
          <w:sz w:val="28"/>
          <w:szCs w:val="28"/>
          <w:rtl/>
          <w:lang w:bidi="fa-IR"/>
          <w:rPrChange w:id="17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7"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8"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9" w:author="Microsoft account" w:date="2025-09-19T13:37:00Z">
            <w:rPr>
              <w:rFonts w:cs="Calibri" w:hint="eastAsia"/>
              <w:sz w:val="28"/>
              <w:szCs w:val="28"/>
              <w:rtl/>
              <w:lang w:bidi="fa-IR"/>
            </w:rPr>
          </w:rPrChange>
        </w:rPr>
        <w:t>بشه</w:t>
      </w:r>
      <w:r w:rsidRPr="00041A02">
        <w:rPr>
          <w:rFonts w:cs="Calibri"/>
          <w:strike/>
          <w:sz w:val="28"/>
          <w:szCs w:val="28"/>
          <w:rtl/>
          <w:lang w:bidi="fa-IR"/>
          <w:rPrChange w:id="180" w:author="Microsoft account" w:date="2025-09-19T13:37:00Z">
            <w:rPr>
              <w:rFonts w:cs="Calibri"/>
              <w:sz w:val="28"/>
              <w:szCs w:val="28"/>
              <w:rtl/>
              <w:lang w:bidi="fa-IR"/>
            </w:rPr>
          </w:rPrChange>
        </w:rPr>
        <w:t>.</w:t>
      </w:r>
      <w:ins w:id="181"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2"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3"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4"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5"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6"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7" w:author="Microsoft account" w:date="2025-09-19T13:40:00Z">
        <w:r w:rsidR="00531E00">
          <w:rPr>
            <w:rFonts w:cs="Calibri"/>
            <w:sz w:val="18"/>
            <w:szCs w:val="18"/>
            <w:lang w:bidi="fa-IR"/>
          </w:rPr>
          <w:t xml:space="preserve"> </w:t>
        </w:r>
      </w:ins>
      <w:ins w:id="188"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9" w:author="Microsoft account" w:date="2025-09-19T13:40:00Z">
        <w:r w:rsidR="00531E00">
          <w:rPr>
            <w:rFonts w:cs="Calibri" w:hint="cs"/>
            <w:sz w:val="28"/>
            <w:szCs w:val="28"/>
            <w:rtl/>
            <w:lang w:bidi="fa-IR"/>
          </w:rPr>
          <w:t>(</w:t>
        </w:r>
      </w:ins>
      <w:ins w:id="190"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1"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2"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3"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4"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5"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6" w:name="I4031028"/>
      <w:r w:rsidRPr="00CB12CF">
        <w:rPr>
          <w:rFonts w:cs="Calibri"/>
          <w:sz w:val="28"/>
          <w:szCs w:val="28"/>
          <w:rtl/>
          <w:lang w:bidi="fa-IR"/>
        </w:rPr>
        <w:lastRenderedPageBreak/>
        <w:t>ادامه</w:t>
      </w:r>
      <w:bookmarkEnd w:id="19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EB5A77"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7" w:author="Microsoft account" w:date="2025-09-20T13:12:00Z">
            <m:r>
              <w:rPr>
                <w:rFonts w:ascii="Cambria Math" w:hAnsi="Cambria Math" w:cs="Calibri"/>
              </w:rPr>
              <m:t xml:space="preserve"> </m:t>
            </m:r>
          </w:ins>
          <m:r>
            <w:rPr>
              <w:rFonts w:ascii="Cambria Math" w:hAnsi="Cambria Math" w:cs="Calibri"/>
            </w:rPr>
            <m:t>install</m:t>
          </m:r>
          <w:ins w:id="198"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9"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00" w:name="I4031029"/>
      <w:r w:rsidRPr="00CB12CF">
        <w:rPr>
          <w:rFonts w:cs="Calibri"/>
          <w:sz w:val="28"/>
          <w:szCs w:val="28"/>
          <w:rtl/>
          <w:lang w:bidi="fa-IR"/>
        </w:rPr>
        <w:lastRenderedPageBreak/>
        <w:t>ادامه</w:t>
      </w:r>
      <w:bookmarkEnd w:id="200"/>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1" w:author="Microsoft account" w:date="2025-09-21T11:16:00Z">
            <w:rPr>
              <w:rFonts w:cs="Calibri"/>
              <w:sz w:val="28"/>
              <w:szCs w:val="28"/>
              <w:lang w:bidi="fa-IR"/>
            </w:rPr>
          </w:rPrChange>
        </w:rPr>
        <w:t>camelCase</w:t>
      </w:r>
      <w:r w:rsidRPr="001A714E">
        <w:rPr>
          <w:rFonts w:cs="Calibri"/>
          <w:sz w:val="28"/>
          <w:szCs w:val="28"/>
          <w:u w:val="single"/>
          <w:rtl/>
          <w:lang w:bidi="fa-IR"/>
          <w:rPrChange w:id="202"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3"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4"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5"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6" w:author="Microsoft account" w:date="2025-09-21T11:16:00Z">
            <w:rPr>
              <w:rFonts w:cs="Calibri"/>
              <w:sz w:val="28"/>
              <w:szCs w:val="28"/>
              <w:lang w:bidi="fa-IR"/>
            </w:rPr>
          </w:rPrChange>
        </w:rPr>
        <w:t>PascalCase</w:t>
      </w:r>
      <w:r w:rsidRPr="001A714E">
        <w:rPr>
          <w:rFonts w:cs="Calibri"/>
          <w:sz w:val="28"/>
          <w:szCs w:val="28"/>
          <w:u w:val="single"/>
          <w:rtl/>
          <w:lang w:bidi="fa-IR"/>
          <w:rPrChange w:id="207"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8"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9"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10"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1"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2"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3"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4"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5" w:author="Microsoft account" w:date="2025-09-21T11:21:00Z"/>
          <w:rFonts w:cs="Calibri"/>
          <w:sz w:val="18"/>
          <w:szCs w:val="18"/>
          <w:rtl/>
          <w:lang w:bidi="fa-IR"/>
        </w:rPr>
        <w:pPrChange w:id="216" w:author="Microsoft account" w:date="2025-09-21T11:21:00Z">
          <w:pPr>
            <w:bidi/>
            <w:spacing w:line="276" w:lineRule="auto"/>
            <w:jc w:val="both"/>
          </w:pPr>
        </w:pPrChange>
      </w:pPr>
      <w:ins w:id="217"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8" w:author="Microsoft account" w:date="2025-09-21T11:21:00Z"/>
          <w:rFonts w:cs="Calibri"/>
          <w:sz w:val="18"/>
          <w:szCs w:val="18"/>
          <w:rtl/>
          <w:lang w:bidi="fa-IR"/>
          <w:rPrChange w:id="219" w:author="Microsoft account" w:date="2025-09-21T11:21:00Z">
            <w:rPr>
              <w:ins w:id="220" w:author="Microsoft account" w:date="2025-09-21T11:21:00Z"/>
              <w:rFonts w:cs="Calibri"/>
              <w:sz w:val="28"/>
              <w:szCs w:val="28"/>
              <w:rtl/>
              <w:lang w:bidi="fa-IR"/>
            </w:rPr>
          </w:rPrChange>
        </w:rPr>
        <w:pPrChange w:id="221" w:author="Microsoft account" w:date="2025-09-21T11:21:00Z">
          <w:pPr>
            <w:bidi/>
            <w:spacing w:line="276" w:lineRule="auto"/>
            <w:jc w:val="both"/>
          </w:pPr>
        </w:pPrChange>
      </w:pPr>
      <w:ins w:id="222" w:author="Microsoft account" w:date="2025-09-21T11:21:00Z">
        <w:r w:rsidRPr="00D448F6">
          <w:rPr>
            <w:rFonts w:cs="Calibri"/>
            <w:noProof/>
            <w:sz w:val="18"/>
            <w:szCs w:val="18"/>
            <w:rPrChange w:id="22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4" w:author="Microsoft account" w:date="2025-09-21T11:21:00Z">
          <w:pPr>
            <w:bidi/>
            <w:spacing w:line="276" w:lineRule="auto"/>
            <w:jc w:val="both"/>
          </w:pPr>
        </w:pPrChange>
      </w:pPr>
      <w:ins w:id="225"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6"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7"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8" w:author="Microsoft account" w:date="2025-09-21T11:27:00Z">
            <w:rPr>
              <w:rFonts w:cs="Calibri" w:hint="cs"/>
              <w:sz w:val="28"/>
              <w:szCs w:val="28"/>
              <w:rtl/>
              <w:lang w:bidi="fa-IR"/>
            </w:rPr>
          </w:rPrChange>
        </w:rPr>
        <w:t>یی</w:t>
      </w:r>
      <w:r w:rsidRPr="00D448F6">
        <w:rPr>
          <w:rFonts w:cs="Calibri"/>
          <w:sz w:val="28"/>
          <w:szCs w:val="28"/>
          <w:u w:val="single"/>
          <w:rtl/>
          <w:lang w:bidi="fa-IR"/>
          <w:rPrChange w:id="229"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0"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1"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2"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3"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4"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6"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7"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8"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9"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40"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1" w:name="I4031030"/>
      <w:r w:rsidRPr="00CB12CF">
        <w:rPr>
          <w:rFonts w:cs="Calibri"/>
          <w:sz w:val="28"/>
          <w:szCs w:val="28"/>
          <w:rtl/>
          <w:lang w:bidi="fa-IR"/>
        </w:rPr>
        <w:lastRenderedPageBreak/>
        <w:t>ادامه</w:t>
      </w:r>
      <w:bookmarkEnd w:id="241"/>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2" w:name="I4031101"/>
      <w:r w:rsidRPr="00CB12CF">
        <w:rPr>
          <w:rFonts w:cs="Calibri"/>
          <w:sz w:val="28"/>
          <w:szCs w:val="28"/>
          <w:rtl/>
          <w:lang w:bidi="fa-IR"/>
        </w:rPr>
        <w:lastRenderedPageBreak/>
        <w:t>ادامه</w:t>
      </w:r>
      <w:bookmarkEnd w:id="242"/>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3" w:author="Microsoft account" w:date="2025-09-22T09:53:00Z"/>
          <w:rFonts w:cs="Calibri"/>
        </w:rPr>
        <w:pPrChange w:id="244"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5" w:author="Microsoft account" w:date="2025-09-22T09:53:00Z">
          <w:pPr>
            <w:bidi/>
            <w:spacing w:line="276" w:lineRule="auto"/>
            <w:jc w:val="both"/>
          </w:pPr>
        </w:pPrChange>
      </w:pPr>
      <w:ins w:id="246"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7"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8"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9"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50" w:author="Microsoft account" w:date="2025-09-22T10:02:00Z">
        <w:r w:rsidR="00AE1AF7">
          <w:rPr>
            <w:rFonts w:cs="Calibri"/>
            <w:sz w:val="18"/>
            <w:szCs w:val="18"/>
            <w:lang w:bidi="fa-IR"/>
          </w:rPr>
          <w:t>JSON</w:t>
        </w:r>
      </w:ins>
      <w:ins w:id="251"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2"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3"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4"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5" w:author="Microsoft account" w:date="2025-09-23T10:29:00Z">
          <w:pPr>
            <w:bidi/>
            <w:spacing w:line="276" w:lineRule="auto"/>
            <w:jc w:val="both"/>
          </w:pPr>
        </w:pPrChange>
      </w:pPr>
      <m:oMathPara>
        <m:oMathParaPr>
          <m:jc m:val="center"/>
        </m:oMathParaPr>
        <m:oMath>
          <m:r>
            <w:rPr>
              <w:rFonts w:ascii="Cambria Math" w:hAnsi="Cambria Math" w:cs="Calibri"/>
            </w:rPr>
            <m:t>import</m:t>
          </m:r>
          <w:ins w:id="256" w:author="Microsoft account" w:date="2025-09-23T10:28:00Z">
            <m:r>
              <w:rPr>
                <w:rFonts w:ascii="Cambria Math" w:hAnsi="Cambria Math" w:cs="Calibri"/>
              </w:rPr>
              <m:t xml:space="preserve"> </m:t>
            </m:r>
          </w:ins>
          <m:r>
            <w:rPr>
              <w:rFonts w:ascii="Cambria Math" w:hAnsi="Cambria Math" w:cs="Calibri"/>
            </w:rPr>
            <m:t>Module</m:t>
          </m:r>
          <w:ins w:id="257" w:author="Microsoft account" w:date="2025-09-23T10:29:00Z">
            <m:r>
              <w:rPr>
                <w:rFonts w:ascii="Cambria Math" w:hAnsi="Cambria Math" w:cs="Calibri"/>
              </w:rPr>
              <m:t xml:space="preserve"> </m:t>
            </m:r>
          </w:ins>
          <m:r>
            <w:rPr>
              <w:rFonts w:ascii="Cambria Math" w:hAnsi="Cambria Math" w:cs="Calibri"/>
            </w:rPr>
            <m:t>Name</m:t>
          </m:r>
          <w:ins w:id="258" w:author="Microsoft account" w:date="2025-09-23T10:29:00Z">
            <m:r>
              <w:rPr>
                <w:rFonts w:ascii="Cambria Math" w:hAnsi="Cambria Math" w:cs="Calibri"/>
              </w:rPr>
              <m:t xml:space="preserve"> </m:t>
            </m:r>
          </w:ins>
          <m:r>
            <w:rPr>
              <w:rFonts w:ascii="Cambria Math" w:hAnsi="Cambria Math" w:cs="Calibri"/>
            </w:rPr>
            <m:t>as</m:t>
          </m:r>
          <w:ins w:id="259" w:author="Microsoft account" w:date="2025-09-23T10:29:00Z">
            <m:r>
              <w:rPr>
                <w:rFonts w:ascii="Cambria Math" w:hAnsi="Cambria Math" w:cs="Calibri"/>
              </w:rPr>
              <m:t xml:space="preserve"> </m:t>
            </m:r>
          </w:ins>
          <m:r>
            <w:rPr>
              <w:rFonts w:ascii="Cambria Math" w:hAnsi="Cambria Math" w:cs="Calibri"/>
            </w:rPr>
            <m:t>ever</m:t>
          </m:r>
          <w:ins w:id="260" w:author="Microsoft account" w:date="2025-09-23T10:29:00Z">
            <m:r>
              <w:rPr>
                <w:rFonts w:ascii="Cambria Math" w:hAnsi="Cambria Math" w:cs="Calibri"/>
              </w:rPr>
              <m:t>yName</m:t>
            </m:r>
          </w:ins>
          <m:sSub>
            <m:sSubPr>
              <m:ctrlPr>
                <w:del w:id="261" w:author="Microsoft account" w:date="2025-09-23T10:29:00Z">
                  <w:rPr>
                    <w:rFonts w:ascii="Cambria Math" w:hAnsi="Cambria Math" w:cs="Calibri"/>
                  </w:rPr>
                </w:del>
              </m:ctrlPr>
            </m:sSubPr>
            <m:e>
              <w:del w:id="262" w:author="Microsoft account" w:date="2025-09-23T10:29:00Z">
                <m:r>
                  <w:rPr>
                    <w:rFonts w:ascii="Cambria Math" w:hAnsi="Cambria Math" w:cs="Calibri"/>
                  </w:rPr>
                  <m:t>y</m:t>
                </m:r>
              </w:del>
            </m:e>
            <m:sub>
              <w:del w:id="263"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4"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5"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6"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7" w:name="I4031102"/>
      <w:r w:rsidRPr="00CB12CF">
        <w:rPr>
          <w:rFonts w:cs="Calibri"/>
          <w:sz w:val="28"/>
          <w:szCs w:val="28"/>
          <w:rtl/>
          <w:lang w:bidi="fa-IR"/>
        </w:rPr>
        <w:lastRenderedPageBreak/>
        <w:t>ادامه</w:t>
      </w:r>
      <w:bookmarkEnd w:id="267"/>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8" w:name="I4031103"/>
      <w:r w:rsidRPr="00CB12CF">
        <w:rPr>
          <w:rFonts w:cs="Calibri"/>
          <w:sz w:val="28"/>
          <w:szCs w:val="28"/>
          <w:rtl/>
          <w:lang w:bidi="fa-IR"/>
        </w:rPr>
        <w:lastRenderedPageBreak/>
        <w:t>ادامه</w:t>
      </w:r>
      <w:bookmarkEnd w:id="268"/>
    </w:p>
    <w:p w14:paraId="08C423C6" w14:textId="77777777" w:rsidR="00776D6D" w:rsidRDefault="00CB12CF" w:rsidP="00A07812">
      <w:pPr>
        <w:bidi/>
        <w:spacing w:line="276" w:lineRule="auto"/>
        <w:jc w:val="both"/>
        <w:rPr>
          <w:ins w:id="269"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70" w:author="Microsoft account" w:date="2025-09-23T10:37:00Z"/>
          <w:rFonts w:cs="Calibri"/>
          <w:sz w:val="18"/>
          <w:szCs w:val="18"/>
          <w:rtl/>
          <w:lang w:bidi="fa-IR"/>
        </w:rPr>
        <w:pPrChange w:id="271" w:author="Microsoft account" w:date="2025-09-23T10:37:00Z">
          <w:pPr>
            <w:bidi/>
            <w:spacing w:line="276" w:lineRule="auto"/>
            <w:jc w:val="both"/>
          </w:pPr>
        </w:pPrChange>
      </w:pPr>
      <w:ins w:id="272"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3" w:author="Microsoft account" w:date="2025-09-23T10:37:00Z"/>
          <w:rFonts w:cs="Calibri"/>
          <w:sz w:val="18"/>
          <w:szCs w:val="18"/>
          <w:rtl/>
          <w:lang w:bidi="fa-IR"/>
        </w:rPr>
        <w:pPrChange w:id="274" w:author="Microsoft account" w:date="2025-09-23T10:37:00Z">
          <w:pPr>
            <w:bidi/>
            <w:spacing w:line="276" w:lineRule="auto"/>
            <w:jc w:val="both"/>
          </w:pPr>
        </w:pPrChange>
      </w:pPr>
      <w:ins w:id="275" w:author="Microsoft account" w:date="2025-09-23T10:37:00Z">
        <w:r w:rsidRPr="00110369">
          <w:rPr>
            <w:rFonts w:cs="Calibri"/>
            <w:noProof/>
            <w:sz w:val="18"/>
            <w:szCs w:val="18"/>
            <w:rPrChange w:id="276"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7" w:author="Microsoft account" w:date="2025-09-23T10:37:00Z"/>
          <w:rFonts w:cs="Calibri"/>
          <w:sz w:val="18"/>
          <w:szCs w:val="18"/>
          <w:rtl/>
          <w:lang w:bidi="fa-IR"/>
        </w:rPr>
        <w:pPrChange w:id="278" w:author="Microsoft account" w:date="2025-09-23T10:37:00Z">
          <w:pPr>
            <w:bidi/>
            <w:spacing w:line="276" w:lineRule="auto"/>
            <w:jc w:val="both"/>
          </w:pPr>
        </w:pPrChange>
      </w:pPr>
      <w:ins w:id="279" w:author="Microsoft account" w:date="2025-09-23T10:38:00Z">
        <w:r w:rsidRPr="00110369">
          <w:rPr>
            <w:rFonts w:cs="Calibri"/>
            <w:noProof/>
            <w:sz w:val="18"/>
            <w:szCs w:val="18"/>
            <w:rPrChange w:id="280"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1" w:author="Microsoft account" w:date="2025-09-23T10:37:00Z">
          <w:pPr>
            <w:bidi/>
            <w:spacing w:line="276" w:lineRule="auto"/>
            <w:jc w:val="both"/>
          </w:pPr>
        </w:pPrChange>
      </w:pPr>
      <w:ins w:id="282"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3" w:name="I4031104"/>
      <w:r w:rsidRPr="00CB12CF">
        <w:rPr>
          <w:rFonts w:cs="Calibri"/>
          <w:sz w:val="28"/>
          <w:szCs w:val="28"/>
          <w:rtl/>
          <w:lang w:bidi="fa-IR"/>
        </w:rPr>
        <w:lastRenderedPageBreak/>
        <w:t>ادامه</w:t>
      </w:r>
      <w:bookmarkEnd w:id="283"/>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4" w:name="I4031105"/>
      <w:r w:rsidRPr="00CB12CF">
        <w:rPr>
          <w:rFonts w:cs="Calibri"/>
          <w:sz w:val="28"/>
          <w:szCs w:val="28"/>
          <w:rtl/>
          <w:lang w:bidi="fa-IR"/>
        </w:rPr>
        <w:lastRenderedPageBreak/>
        <w:t>ادامه</w:t>
      </w:r>
      <w:bookmarkEnd w:id="284"/>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5" w:name="I4031108"/>
      <w:r w:rsidRPr="00CB12CF">
        <w:rPr>
          <w:rFonts w:cs="Calibri"/>
          <w:sz w:val="28"/>
          <w:szCs w:val="28"/>
          <w:rtl/>
          <w:lang w:bidi="fa-IR"/>
        </w:rPr>
        <w:lastRenderedPageBreak/>
        <w:t>ادامه</w:t>
      </w:r>
      <w:bookmarkEnd w:id="285"/>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6" w:author="Microsoft account" w:date="2025-09-24T09:58:00Z">
            <w:rPr>
              <w:rFonts w:cs="Calibri"/>
              <w:sz w:val="28"/>
              <w:szCs w:val="28"/>
              <w:rtl/>
              <w:lang w:bidi="fa-IR"/>
            </w:rPr>
          </w:rPrChange>
        </w:rPr>
        <w:t>با</w:t>
      </w:r>
      <w:r w:rsidRPr="0064329B">
        <w:rPr>
          <w:rFonts w:cs="Calibri" w:hint="cs"/>
          <w:sz w:val="28"/>
          <w:szCs w:val="28"/>
          <w:u w:val="single"/>
          <w:rtl/>
          <w:lang w:bidi="fa-IR"/>
          <w:rPrChange w:id="287"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8"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9"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0"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2"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3"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4"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5"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6"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7"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8"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9"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300"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2"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3" w:name="I4031109"/>
      <w:r w:rsidRPr="00CB12CF">
        <w:rPr>
          <w:rFonts w:cs="Calibri"/>
          <w:sz w:val="28"/>
          <w:szCs w:val="28"/>
          <w:rtl/>
          <w:lang w:bidi="fa-IR"/>
        </w:rPr>
        <w:lastRenderedPageBreak/>
        <w:t>ادامه</w:t>
      </w:r>
      <w:bookmarkEnd w:id="303"/>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4" w:name="I4031110"/>
      <w:r w:rsidRPr="00CB12CF">
        <w:rPr>
          <w:rFonts w:cs="Calibri"/>
          <w:sz w:val="28"/>
          <w:szCs w:val="28"/>
          <w:rtl/>
          <w:lang w:bidi="fa-IR"/>
        </w:rPr>
        <w:lastRenderedPageBreak/>
        <w:t>ادامه</w:t>
      </w:r>
      <w:bookmarkEnd w:id="304"/>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5"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6" w:author="Microsoft account" w:date="2025-09-24T10:04:00Z">
        <w:r w:rsidR="00F337E4">
          <w:rPr>
            <w:rFonts w:cs="Calibri" w:hint="cs"/>
            <w:sz w:val="18"/>
            <w:szCs w:val="18"/>
            <w:rtl/>
            <w:lang w:bidi="fa-IR"/>
          </w:rPr>
          <w:t xml:space="preserve"> فقط فکر کنم راه های پیاده سازیمون متفاوت بودن.</w:t>
        </w:r>
      </w:ins>
      <w:ins w:id="307"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8" w:name="I4031113"/>
      <w:r w:rsidRPr="00CB12CF">
        <w:rPr>
          <w:rFonts w:cs="Calibri"/>
          <w:sz w:val="28"/>
          <w:szCs w:val="28"/>
          <w:rtl/>
          <w:lang w:bidi="fa-IR"/>
        </w:rPr>
        <w:lastRenderedPageBreak/>
        <w:t>ادامه</w:t>
      </w:r>
      <w:bookmarkEnd w:id="308"/>
    </w:p>
    <w:p w14:paraId="0137A959" w14:textId="77777777" w:rsidR="00776D6D" w:rsidRDefault="00CB12CF" w:rsidP="00A07812">
      <w:pPr>
        <w:bidi/>
        <w:spacing w:line="276" w:lineRule="auto"/>
        <w:jc w:val="both"/>
        <w:rPr>
          <w:ins w:id="309"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10" w:author="Microsoft account" w:date="2025-09-24T10:06:00Z"/>
          <w:rFonts w:cs="Calibri"/>
          <w:sz w:val="18"/>
          <w:szCs w:val="18"/>
          <w:rtl/>
          <w:lang w:bidi="fa-IR"/>
        </w:rPr>
        <w:pPrChange w:id="311" w:author="Microsoft account" w:date="2025-09-24T10:06:00Z">
          <w:pPr>
            <w:bidi/>
            <w:spacing w:line="276" w:lineRule="auto"/>
            <w:jc w:val="both"/>
          </w:pPr>
        </w:pPrChange>
      </w:pPr>
      <w:ins w:id="312"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3" w:author="Microsoft account" w:date="2025-09-24T10:06:00Z"/>
          <w:rFonts w:cs="Calibri"/>
          <w:sz w:val="18"/>
          <w:szCs w:val="18"/>
          <w:rtl/>
          <w:lang w:bidi="fa-IR"/>
        </w:rPr>
        <w:pPrChange w:id="314" w:author="Microsoft account" w:date="2025-09-24T10:06:00Z">
          <w:pPr>
            <w:bidi/>
            <w:spacing w:line="276" w:lineRule="auto"/>
            <w:jc w:val="both"/>
          </w:pPr>
        </w:pPrChange>
      </w:pPr>
      <w:ins w:id="315"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6" w:author="Microsoft account" w:date="2025-09-24T10:06:00Z"/>
          <w:rFonts w:cs="Calibri"/>
          <w:sz w:val="18"/>
          <w:szCs w:val="18"/>
          <w:rtl/>
          <w:lang w:bidi="fa-IR"/>
        </w:rPr>
        <w:pPrChange w:id="317" w:author="Microsoft account" w:date="2025-09-24T10:07:00Z">
          <w:pPr>
            <w:bidi/>
            <w:spacing w:line="276" w:lineRule="auto"/>
            <w:jc w:val="both"/>
          </w:pPr>
        </w:pPrChange>
      </w:pPr>
      <w:ins w:id="318" w:author="Microsoft account" w:date="2025-09-24T10:06:00Z">
        <w:r w:rsidRPr="00F26E73">
          <w:rPr>
            <w:rFonts w:cs="Calibri"/>
            <w:noProof/>
            <w:sz w:val="18"/>
            <w:szCs w:val="18"/>
            <w:rPrChange w:id="319"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20" w:author="Microsoft account" w:date="2025-09-24T10:06:00Z">
          <w:pPr>
            <w:bidi/>
            <w:spacing w:line="276" w:lineRule="auto"/>
            <w:jc w:val="both"/>
          </w:pPr>
        </w:pPrChange>
      </w:pPr>
      <w:ins w:id="321"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2" w:name="I4031115"/>
      <w:r w:rsidRPr="00CB12CF">
        <w:rPr>
          <w:rFonts w:cs="Calibri"/>
          <w:sz w:val="28"/>
          <w:szCs w:val="28"/>
          <w:rtl/>
          <w:lang w:bidi="fa-IR"/>
        </w:rPr>
        <w:lastRenderedPageBreak/>
        <w:t>ادامه</w:t>
      </w:r>
      <w:bookmarkEnd w:id="322"/>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3"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4"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5"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6" w:name="I4031117"/>
      <w:r w:rsidRPr="00CB12CF">
        <w:rPr>
          <w:rFonts w:cs="Calibri"/>
          <w:sz w:val="28"/>
          <w:szCs w:val="28"/>
          <w:rtl/>
          <w:lang w:bidi="fa-IR"/>
        </w:rPr>
        <w:lastRenderedPageBreak/>
        <w:t>ادامه</w:t>
      </w:r>
      <w:bookmarkEnd w:id="326"/>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7" w:name="I4031120"/>
      <w:r w:rsidRPr="00CB12CF">
        <w:rPr>
          <w:rFonts w:cs="Calibri"/>
          <w:sz w:val="28"/>
          <w:szCs w:val="28"/>
          <w:rtl/>
          <w:lang w:bidi="fa-IR"/>
        </w:rPr>
        <w:lastRenderedPageBreak/>
        <w:t>ادامه</w:t>
      </w:r>
      <w:bookmarkEnd w:id="327"/>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8" w:name="I4031122"/>
      <w:r w:rsidRPr="00CB12CF">
        <w:rPr>
          <w:rFonts w:cs="Calibri"/>
          <w:sz w:val="28"/>
          <w:szCs w:val="28"/>
          <w:rtl/>
          <w:lang w:bidi="fa-IR"/>
        </w:rPr>
        <w:lastRenderedPageBreak/>
        <w:t>ادامه</w:t>
      </w:r>
      <w:bookmarkEnd w:id="328"/>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9" w:name="I4031205"/>
      <w:r w:rsidRPr="00CB12CF">
        <w:rPr>
          <w:rFonts w:cs="Calibri"/>
          <w:sz w:val="28"/>
          <w:szCs w:val="28"/>
          <w:rtl/>
        </w:rPr>
        <w:lastRenderedPageBreak/>
        <w:t>ادامه</w:t>
      </w:r>
      <w:bookmarkEnd w:id="329"/>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30"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1"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2" w:name="I4031207"/>
      <w:r w:rsidRPr="00CB12CF">
        <w:rPr>
          <w:rFonts w:cs="Calibri"/>
          <w:rtl/>
        </w:rPr>
        <w:lastRenderedPageBreak/>
        <w:t>ادامه</w:t>
      </w:r>
      <w:bookmarkEnd w:id="332"/>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3"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4" w:author="Microsoft account" w:date="2025-09-26T11:37:00Z"/>
          <w:rFonts w:cs="Calibri"/>
          <w:rtl/>
        </w:rPr>
        <w:pPrChange w:id="335"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6"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7"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8" w:author="Microsoft account" w:date="2025-09-26T11:37:00Z"/>
          <w:rFonts w:cs="Calibri"/>
          <w:sz w:val="28"/>
          <w:szCs w:val="28"/>
        </w:rPr>
        <w:pPrChange w:id="339"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40" w:author="Microsoft account" w:date="2025-09-26T11:37:00Z">
          <w:pPr>
            <w:bidi/>
            <w:spacing w:line="276" w:lineRule="auto"/>
            <w:jc w:val="both"/>
          </w:pPr>
        </w:pPrChange>
      </w:pPr>
      <w:bookmarkStart w:id="341" w:name="I4031208"/>
      <w:r w:rsidRPr="00CB12CF">
        <w:rPr>
          <w:rFonts w:cs="Calibri"/>
          <w:sz w:val="28"/>
          <w:szCs w:val="28"/>
          <w:rtl/>
        </w:rPr>
        <w:t>ادامه</w:t>
      </w:r>
      <w:bookmarkEnd w:id="341"/>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2" w:name="I4031212"/>
      <w:r w:rsidRPr="00CB12CF">
        <w:rPr>
          <w:rFonts w:cs="Calibri"/>
          <w:sz w:val="28"/>
          <w:szCs w:val="28"/>
          <w:rtl/>
        </w:rPr>
        <w:lastRenderedPageBreak/>
        <w:t>ادامه</w:t>
      </w:r>
      <w:bookmarkEnd w:id="342"/>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3" w:name="I4031214"/>
      <w:r w:rsidRPr="00CB12CF">
        <w:rPr>
          <w:rFonts w:cs="Calibri"/>
          <w:sz w:val="28"/>
          <w:szCs w:val="28"/>
          <w:rtl/>
        </w:rPr>
        <w:lastRenderedPageBreak/>
        <w:t>ادامه</w:t>
      </w:r>
      <w:bookmarkEnd w:id="343"/>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4" w:name="I4031215"/>
      <w:r w:rsidRPr="00CB12CF">
        <w:rPr>
          <w:rFonts w:cs="Calibri"/>
          <w:sz w:val="28"/>
          <w:szCs w:val="28"/>
          <w:rtl/>
        </w:rPr>
        <w:lastRenderedPageBreak/>
        <w:t>ادامه</w:t>
      </w:r>
      <w:bookmarkEnd w:id="344"/>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5" w:name="I4031218"/>
      <w:r w:rsidRPr="00CB12CF">
        <w:rPr>
          <w:rFonts w:cs="Calibri"/>
          <w:sz w:val="28"/>
          <w:szCs w:val="28"/>
          <w:rtl/>
        </w:rPr>
        <w:lastRenderedPageBreak/>
        <w:t>ادامه</w:t>
      </w:r>
      <w:bookmarkEnd w:id="34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6" w:author="Microsoft account" w:date="2025-09-27T09:35:00Z">
            <w:rPr>
              <w:rFonts w:cs="Calibri"/>
              <w:sz w:val="28"/>
              <w:szCs w:val="28"/>
              <w:rtl/>
            </w:rPr>
          </w:rPrChange>
        </w:rPr>
        <w:t>لازم به ذکره که تغ</w:t>
      </w:r>
      <w:r w:rsidRPr="00904712">
        <w:rPr>
          <w:rFonts w:cs="Calibri" w:hint="cs"/>
          <w:strike/>
          <w:sz w:val="28"/>
          <w:szCs w:val="28"/>
          <w:rtl/>
          <w:rPrChange w:id="347" w:author="Microsoft account" w:date="2025-09-27T09:35:00Z">
            <w:rPr>
              <w:rFonts w:cs="Calibri" w:hint="cs"/>
              <w:sz w:val="28"/>
              <w:szCs w:val="28"/>
              <w:rtl/>
            </w:rPr>
          </w:rPrChange>
        </w:rPr>
        <w:t>ی</w:t>
      </w:r>
      <w:r w:rsidRPr="00904712">
        <w:rPr>
          <w:rFonts w:cs="Calibri" w:hint="eastAsia"/>
          <w:strike/>
          <w:sz w:val="28"/>
          <w:szCs w:val="28"/>
          <w:rtl/>
          <w:rPrChange w:id="348" w:author="Microsoft account" w:date="2025-09-27T09:35:00Z">
            <w:rPr>
              <w:rFonts w:cs="Calibri" w:hint="eastAsia"/>
              <w:sz w:val="28"/>
              <w:szCs w:val="28"/>
              <w:rtl/>
            </w:rPr>
          </w:rPrChange>
        </w:rPr>
        <w:t>رات</w:t>
      </w:r>
      <w:r w:rsidRPr="00904712">
        <w:rPr>
          <w:rFonts w:cs="Calibri" w:hint="cs"/>
          <w:strike/>
          <w:sz w:val="28"/>
          <w:szCs w:val="28"/>
          <w:rtl/>
          <w:rPrChange w:id="349" w:author="Microsoft account" w:date="2025-09-27T09:35:00Z">
            <w:rPr>
              <w:rFonts w:cs="Calibri" w:hint="cs"/>
              <w:sz w:val="28"/>
              <w:szCs w:val="28"/>
              <w:rtl/>
            </w:rPr>
          </w:rPrChange>
        </w:rPr>
        <w:t>ی</w:t>
      </w:r>
      <w:r w:rsidRPr="00904712">
        <w:rPr>
          <w:rFonts w:cs="Calibri"/>
          <w:strike/>
          <w:sz w:val="28"/>
          <w:szCs w:val="28"/>
          <w:rtl/>
          <w:rPrChange w:id="350" w:author="Microsoft account" w:date="2025-09-27T09:35:00Z">
            <w:rPr>
              <w:rFonts w:cs="Calibri"/>
              <w:sz w:val="28"/>
              <w:szCs w:val="28"/>
              <w:rtl/>
            </w:rPr>
          </w:rPrChange>
        </w:rPr>
        <w:t xml:space="preserve"> که با د</w:t>
      </w:r>
      <w:r w:rsidRPr="00904712">
        <w:rPr>
          <w:rFonts w:cs="Calibri" w:hint="cs"/>
          <w:strike/>
          <w:sz w:val="28"/>
          <w:szCs w:val="28"/>
          <w:rtl/>
          <w:rPrChange w:id="351" w:author="Microsoft account" w:date="2025-09-27T09:35:00Z">
            <w:rPr>
              <w:rFonts w:cs="Calibri" w:hint="cs"/>
              <w:sz w:val="28"/>
              <w:szCs w:val="28"/>
              <w:rtl/>
            </w:rPr>
          </w:rPrChange>
        </w:rPr>
        <w:t>ی</w:t>
      </w:r>
      <w:r w:rsidRPr="00904712">
        <w:rPr>
          <w:rFonts w:cs="Calibri" w:hint="eastAsia"/>
          <w:strike/>
          <w:sz w:val="28"/>
          <w:szCs w:val="28"/>
          <w:rtl/>
          <w:rPrChange w:id="352" w:author="Microsoft account" w:date="2025-09-27T09:35:00Z">
            <w:rPr>
              <w:rFonts w:cs="Calibri" w:hint="eastAsia"/>
              <w:sz w:val="28"/>
              <w:szCs w:val="28"/>
              <w:rtl/>
            </w:rPr>
          </w:rPrChange>
        </w:rPr>
        <w:t>دن</w:t>
      </w:r>
      <w:r w:rsidRPr="00904712">
        <w:rPr>
          <w:rFonts w:cs="Calibri"/>
          <w:strike/>
          <w:sz w:val="28"/>
          <w:szCs w:val="28"/>
          <w:rtl/>
          <w:rPrChange w:id="353" w:author="Microsoft account" w:date="2025-09-27T09:35:00Z">
            <w:rPr>
              <w:rFonts w:cs="Calibri"/>
              <w:sz w:val="28"/>
              <w:szCs w:val="28"/>
              <w:rtl/>
            </w:rPr>
          </w:rPrChange>
        </w:rPr>
        <w:t xml:space="preserve"> </w:t>
      </w:r>
      <w:r w:rsidRPr="00904712">
        <w:rPr>
          <w:rFonts w:cs="Calibri"/>
          <w:strike/>
          <w:sz w:val="28"/>
          <w:szCs w:val="28"/>
          <w:rPrChange w:id="354" w:author="Microsoft account" w:date="2025-09-27T09:35:00Z">
            <w:rPr>
              <w:rFonts w:cs="Calibri"/>
              <w:sz w:val="28"/>
              <w:szCs w:val="28"/>
            </w:rPr>
          </w:rPrChange>
        </w:rPr>
        <w:t>course</w:t>
      </w:r>
      <w:r w:rsidRPr="00904712">
        <w:rPr>
          <w:rFonts w:cs="Calibri"/>
          <w:strike/>
          <w:sz w:val="28"/>
          <w:szCs w:val="28"/>
          <w:rtl/>
          <w:rPrChange w:id="355" w:author="Microsoft account" w:date="2025-09-27T09:35:00Z">
            <w:rPr>
              <w:rFonts w:cs="Calibri"/>
              <w:sz w:val="28"/>
              <w:szCs w:val="28"/>
              <w:rtl/>
            </w:rPr>
          </w:rPrChange>
        </w:rPr>
        <w:t xml:space="preserve"> بهشون م</w:t>
      </w:r>
      <w:r w:rsidRPr="00904712">
        <w:rPr>
          <w:rFonts w:cs="Calibri" w:hint="cs"/>
          <w:strike/>
          <w:sz w:val="28"/>
          <w:szCs w:val="28"/>
          <w:rtl/>
          <w:rPrChange w:id="356" w:author="Microsoft account" w:date="2025-09-27T09:35:00Z">
            <w:rPr>
              <w:rFonts w:cs="Calibri" w:hint="cs"/>
              <w:sz w:val="28"/>
              <w:szCs w:val="28"/>
              <w:rtl/>
            </w:rPr>
          </w:rPrChange>
        </w:rPr>
        <w:t>ی</w:t>
      </w:r>
      <w:r w:rsidRPr="00904712">
        <w:rPr>
          <w:rFonts w:cs="Calibri" w:hint="eastAsia"/>
          <w:strike/>
          <w:sz w:val="28"/>
          <w:szCs w:val="28"/>
          <w:rtl/>
          <w:rPrChange w:id="357" w:author="Microsoft account" w:date="2025-09-27T09:35:00Z">
            <w:rPr>
              <w:rFonts w:cs="Calibri" w:hint="eastAsia"/>
              <w:sz w:val="28"/>
              <w:szCs w:val="28"/>
              <w:rtl/>
            </w:rPr>
          </w:rPrChange>
        </w:rPr>
        <w:t>رس</w:t>
      </w:r>
      <w:r w:rsidRPr="00904712">
        <w:rPr>
          <w:rFonts w:cs="Calibri" w:hint="cs"/>
          <w:strike/>
          <w:sz w:val="28"/>
          <w:szCs w:val="28"/>
          <w:rtl/>
          <w:rPrChange w:id="358" w:author="Microsoft account" w:date="2025-09-27T09:35:00Z">
            <w:rPr>
              <w:rFonts w:cs="Calibri" w:hint="cs"/>
              <w:sz w:val="28"/>
              <w:szCs w:val="28"/>
              <w:rtl/>
            </w:rPr>
          </w:rPrChange>
        </w:rPr>
        <w:t>ی</w:t>
      </w:r>
      <w:r w:rsidRPr="00904712">
        <w:rPr>
          <w:rFonts w:cs="Calibri" w:hint="eastAsia"/>
          <w:strike/>
          <w:sz w:val="28"/>
          <w:szCs w:val="28"/>
          <w:rtl/>
          <w:rPrChange w:id="359" w:author="Microsoft account" w:date="2025-09-27T09:35:00Z">
            <w:rPr>
              <w:rFonts w:cs="Calibri" w:hint="eastAsia"/>
              <w:sz w:val="28"/>
              <w:szCs w:val="28"/>
              <w:rtl/>
            </w:rPr>
          </w:rPrChange>
        </w:rPr>
        <w:t>م</w:t>
      </w:r>
      <w:r w:rsidRPr="00904712">
        <w:rPr>
          <w:rFonts w:cs="Calibri"/>
          <w:strike/>
          <w:sz w:val="28"/>
          <w:szCs w:val="28"/>
          <w:rtl/>
          <w:rPrChange w:id="360" w:author="Microsoft account" w:date="2025-09-27T09:35:00Z">
            <w:rPr>
              <w:rFonts w:cs="Calibri"/>
              <w:sz w:val="28"/>
              <w:szCs w:val="28"/>
              <w:rtl/>
            </w:rPr>
          </w:rPrChange>
        </w:rPr>
        <w:t xml:space="preserve"> رو تو</w:t>
      </w:r>
      <w:r w:rsidRPr="00904712">
        <w:rPr>
          <w:rFonts w:cs="Calibri" w:hint="cs"/>
          <w:strike/>
          <w:sz w:val="28"/>
          <w:szCs w:val="28"/>
          <w:rtl/>
          <w:rPrChange w:id="361" w:author="Microsoft account" w:date="2025-09-27T09:35:00Z">
            <w:rPr>
              <w:rFonts w:cs="Calibri" w:hint="cs"/>
              <w:sz w:val="28"/>
              <w:szCs w:val="28"/>
              <w:rtl/>
            </w:rPr>
          </w:rPrChange>
        </w:rPr>
        <w:t>ی</w:t>
      </w:r>
      <w:r w:rsidRPr="00904712">
        <w:rPr>
          <w:rFonts w:cs="Calibri"/>
          <w:strike/>
          <w:sz w:val="28"/>
          <w:szCs w:val="28"/>
          <w:rtl/>
          <w:rPrChange w:id="362" w:author="Microsoft account" w:date="2025-09-27T09:35:00Z">
            <w:rPr>
              <w:rFonts w:cs="Calibri"/>
              <w:sz w:val="28"/>
              <w:szCs w:val="28"/>
              <w:rtl/>
            </w:rPr>
          </w:rPrChange>
        </w:rPr>
        <w:t xml:space="preserve"> </w:t>
      </w:r>
      <w:r w:rsidRPr="00904712">
        <w:rPr>
          <w:rFonts w:cs="Calibri"/>
          <w:strike/>
          <w:sz w:val="28"/>
          <w:szCs w:val="28"/>
          <w:rPrChange w:id="363" w:author="Microsoft account" w:date="2025-09-27T09:35:00Z">
            <w:rPr>
              <w:rFonts w:cs="Calibri"/>
              <w:sz w:val="28"/>
              <w:szCs w:val="28"/>
            </w:rPr>
          </w:rPrChange>
        </w:rPr>
        <w:t>branch = course_way</w:t>
      </w:r>
      <w:r w:rsidRPr="00904712">
        <w:rPr>
          <w:rFonts w:cs="Calibri"/>
          <w:strike/>
          <w:sz w:val="28"/>
          <w:szCs w:val="28"/>
          <w:rtl/>
          <w:rPrChange w:id="364" w:author="Microsoft account" w:date="2025-09-27T09:35:00Z">
            <w:rPr>
              <w:rFonts w:cs="Calibri"/>
              <w:sz w:val="28"/>
              <w:szCs w:val="28"/>
              <w:rtl/>
            </w:rPr>
          </w:rPrChange>
        </w:rPr>
        <w:t xml:space="preserve"> تغ</w:t>
      </w:r>
      <w:r w:rsidRPr="00904712">
        <w:rPr>
          <w:rFonts w:cs="Calibri" w:hint="cs"/>
          <w:strike/>
          <w:sz w:val="28"/>
          <w:szCs w:val="28"/>
          <w:rtl/>
          <w:rPrChange w:id="365" w:author="Microsoft account" w:date="2025-09-27T09:35:00Z">
            <w:rPr>
              <w:rFonts w:cs="Calibri" w:hint="cs"/>
              <w:sz w:val="28"/>
              <w:szCs w:val="28"/>
              <w:rtl/>
            </w:rPr>
          </w:rPrChange>
        </w:rPr>
        <w:t>ی</w:t>
      </w:r>
      <w:r w:rsidRPr="00904712">
        <w:rPr>
          <w:rFonts w:cs="Calibri" w:hint="eastAsia"/>
          <w:strike/>
          <w:sz w:val="28"/>
          <w:szCs w:val="28"/>
          <w:rtl/>
          <w:rPrChange w:id="366" w:author="Microsoft account" w:date="2025-09-27T09:35:00Z">
            <w:rPr>
              <w:rFonts w:cs="Calibri" w:hint="eastAsia"/>
              <w:sz w:val="28"/>
              <w:szCs w:val="28"/>
              <w:rtl/>
            </w:rPr>
          </w:rPrChange>
        </w:rPr>
        <w:t>ر</w:t>
      </w:r>
      <w:r w:rsidRPr="00904712">
        <w:rPr>
          <w:rFonts w:cs="Calibri"/>
          <w:strike/>
          <w:sz w:val="28"/>
          <w:szCs w:val="28"/>
          <w:rtl/>
          <w:rPrChange w:id="367" w:author="Microsoft account" w:date="2025-09-27T09:35:00Z">
            <w:rPr>
              <w:rFonts w:cs="Calibri"/>
              <w:sz w:val="28"/>
              <w:szCs w:val="28"/>
              <w:rtl/>
            </w:rPr>
          </w:rPrChange>
        </w:rPr>
        <w:t xml:space="preserve"> م</w:t>
      </w:r>
      <w:r w:rsidRPr="00904712">
        <w:rPr>
          <w:rFonts w:cs="Calibri" w:hint="cs"/>
          <w:strike/>
          <w:sz w:val="28"/>
          <w:szCs w:val="28"/>
          <w:rtl/>
          <w:rPrChange w:id="368" w:author="Microsoft account" w:date="2025-09-27T09:35:00Z">
            <w:rPr>
              <w:rFonts w:cs="Calibri" w:hint="cs"/>
              <w:sz w:val="28"/>
              <w:szCs w:val="28"/>
              <w:rtl/>
            </w:rPr>
          </w:rPrChange>
        </w:rPr>
        <w:t>ی</w:t>
      </w:r>
      <w:r w:rsidRPr="00904712">
        <w:rPr>
          <w:rFonts w:cs="Calibri" w:hint="eastAsia"/>
          <w:strike/>
          <w:sz w:val="28"/>
          <w:szCs w:val="28"/>
          <w:rtl/>
          <w:rPrChange w:id="369" w:author="Microsoft account" w:date="2025-09-27T09:35:00Z">
            <w:rPr>
              <w:rFonts w:cs="Calibri" w:hint="eastAsia"/>
              <w:sz w:val="28"/>
              <w:szCs w:val="28"/>
              <w:rtl/>
            </w:rPr>
          </w:rPrChange>
        </w:rPr>
        <w:t>د</w:t>
      </w:r>
      <w:r w:rsidRPr="00904712">
        <w:rPr>
          <w:rFonts w:cs="Calibri" w:hint="cs"/>
          <w:strike/>
          <w:sz w:val="28"/>
          <w:szCs w:val="28"/>
          <w:rtl/>
          <w:rPrChange w:id="370" w:author="Microsoft account" w:date="2025-09-27T09:35:00Z">
            <w:rPr>
              <w:rFonts w:cs="Calibri" w:hint="cs"/>
              <w:sz w:val="28"/>
              <w:szCs w:val="28"/>
              <w:rtl/>
            </w:rPr>
          </w:rPrChange>
        </w:rPr>
        <w:t>ی</w:t>
      </w:r>
      <w:r w:rsidRPr="00904712">
        <w:rPr>
          <w:rFonts w:cs="Calibri" w:hint="eastAsia"/>
          <w:strike/>
          <w:sz w:val="28"/>
          <w:szCs w:val="28"/>
          <w:rtl/>
          <w:rPrChange w:id="371" w:author="Microsoft account" w:date="2025-09-27T09:35:00Z">
            <w:rPr>
              <w:rFonts w:cs="Calibri" w:hint="eastAsia"/>
              <w:sz w:val="28"/>
              <w:szCs w:val="28"/>
              <w:rtl/>
            </w:rPr>
          </w:rPrChange>
        </w:rPr>
        <w:t>م</w:t>
      </w:r>
      <w:r w:rsidRPr="00904712">
        <w:rPr>
          <w:rFonts w:cs="Calibri"/>
          <w:strike/>
          <w:sz w:val="28"/>
          <w:szCs w:val="28"/>
          <w:rtl/>
          <w:rPrChange w:id="372" w:author="Microsoft account" w:date="2025-09-27T09:35:00Z">
            <w:rPr>
              <w:rFonts w:cs="Calibri"/>
              <w:sz w:val="28"/>
              <w:szCs w:val="28"/>
              <w:rtl/>
            </w:rPr>
          </w:rPrChange>
        </w:rPr>
        <w:t xml:space="preserve"> و در انتها </w:t>
      </w:r>
      <w:r w:rsidRPr="00904712">
        <w:rPr>
          <w:rFonts w:cs="Calibri"/>
          <w:strike/>
          <w:sz w:val="28"/>
          <w:szCs w:val="28"/>
          <w:rPrChange w:id="373" w:author="Microsoft account" w:date="2025-09-27T09:35:00Z">
            <w:rPr>
              <w:rFonts w:cs="Calibri"/>
              <w:sz w:val="28"/>
              <w:szCs w:val="28"/>
            </w:rPr>
          </w:rPrChange>
        </w:rPr>
        <w:t>push</w:t>
      </w:r>
      <w:r w:rsidRPr="00904712">
        <w:rPr>
          <w:rFonts w:cs="Calibri"/>
          <w:strike/>
          <w:sz w:val="28"/>
          <w:szCs w:val="28"/>
          <w:rtl/>
          <w:rPrChange w:id="374" w:author="Microsoft account" w:date="2025-09-27T09:35:00Z">
            <w:rPr>
              <w:rFonts w:cs="Calibri"/>
              <w:sz w:val="28"/>
              <w:szCs w:val="28"/>
              <w:rtl/>
            </w:rPr>
          </w:rPrChange>
        </w:rPr>
        <w:t xml:space="preserve"> م</w:t>
      </w:r>
      <w:r w:rsidRPr="00904712">
        <w:rPr>
          <w:rFonts w:cs="Calibri" w:hint="cs"/>
          <w:strike/>
          <w:sz w:val="28"/>
          <w:szCs w:val="28"/>
          <w:rtl/>
          <w:rPrChange w:id="375" w:author="Microsoft account" w:date="2025-09-27T09:35:00Z">
            <w:rPr>
              <w:rFonts w:cs="Calibri" w:hint="cs"/>
              <w:sz w:val="28"/>
              <w:szCs w:val="28"/>
              <w:rtl/>
            </w:rPr>
          </w:rPrChange>
        </w:rPr>
        <w:t>ی</w:t>
      </w:r>
      <w:r w:rsidRPr="00904712">
        <w:rPr>
          <w:rFonts w:cs="Calibri" w:hint="eastAsia"/>
          <w:strike/>
          <w:sz w:val="28"/>
          <w:szCs w:val="28"/>
          <w:rtl/>
          <w:rPrChange w:id="376" w:author="Microsoft account" w:date="2025-09-27T09:35:00Z">
            <w:rPr>
              <w:rFonts w:cs="Calibri" w:hint="eastAsia"/>
              <w:sz w:val="28"/>
              <w:szCs w:val="28"/>
              <w:rtl/>
            </w:rPr>
          </w:rPrChange>
        </w:rPr>
        <w:t>کن</w:t>
      </w:r>
      <w:r w:rsidRPr="00904712">
        <w:rPr>
          <w:rFonts w:cs="Calibri" w:hint="cs"/>
          <w:strike/>
          <w:sz w:val="28"/>
          <w:szCs w:val="28"/>
          <w:rtl/>
          <w:rPrChange w:id="377" w:author="Microsoft account" w:date="2025-09-27T09:35:00Z">
            <w:rPr>
              <w:rFonts w:cs="Calibri" w:hint="cs"/>
              <w:sz w:val="28"/>
              <w:szCs w:val="28"/>
              <w:rtl/>
            </w:rPr>
          </w:rPrChange>
        </w:rPr>
        <w:t>ی</w:t>
      </w:r>
      <w:r w:rsidRPr="00904712">
        <w:rPr>
          <w:rFonts w:cs="Calibri" w:hint="eastAsia"/>
          <w:strike/>
          <w:sz w:val="28"/>
          <w:szCs w:val="28"/>
          <w:rtl/>
          <w:rPrChange w:id="378" w:author="Microsoft account" w:date="2025-09-27T09:35:00Z">
            <w:rPr>
              <w:rFonts w:cs="Calibri" w:hint="eastAsia"/>
              <w:sz w:val="28"/>
              <w:szCs w:val="28"/>
              <w:rtl/>
            </w:rPr>
          </w:rPrChange>
        </w:rPr>
        <w:t>م</w:t>
      </w:r>
      <w:r w:rsidRPr="00904712">
        <w:rPr>
          <w:rFonts w:cs="Calibri"/>
          <w:strike/>
          <w:sz w:val="28"/>
          <w:szCs w:val="28"/>
          <w:rtl/>
          <w:rPrChange w:id="379"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80"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1"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2"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3"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4" w:name="I4031226"/>
      <w:r w:rsidRPr="00CB12CF">
        <w:rPr>
          <w:rFonts w:cs="Calibri"/>
          <w:sz w:val="28"/>
          <w:szCs w:val="28"/>
          <w:rtl/>
        </w:rPr>
        <w:lastRenderedPageBreak/>
        <w:t>ادامه</w:t>
      </w:r>
      <w:bookmarkEnd w:id="384"/>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5" w:name="I4040115"/>
      <w:r w:rsidRPr="00CB12CF">
        <w:rPr>
          <w:rFonts w:cs="Calibri"/>
          <w:sz w:val="28"/>
          <w:szCs w:val="28"/>
          <w:rtl/>
        </w:rPr>
        <w:lastRenderedPageBreak/>
        <w:t>ادامه</w:t>
      </w:r>
      <w:bookmarkEnd w:id="385"/>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6" w:name="I4040401"/>
      <w:r w:rsidRPr="00CB12CF">
        <w:rPr>
          <w:rFonts w:cs="Calibri"/>
          <w:sz w:val="28"/>
          <w:szCs w:val="28"/>
          <w:rtl/>
        </w:rPr>
        <w:lastRenderedPageBreak/>
        <w:t>ادامه</w:t>
      </w:r>
    </w:p>
    <w:bookmarkEnd w:id="386"/>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7"/>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7"/>
      <w:r w:rsidR="00E769DC">
        <w:rPr>
          <w:rStyle w:val="CommentReference"/>
        </w:rPr>
        <w:commentReference w:id="387"/>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8"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9"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90" w:name="I4040401_2"/>
      <w:r w:rsidRPr="00CB12CF">
        <w:rPr>
          <w:rFonts w:cs="Calibri"/>
          <w:sz w:val="28"/>
          <w:szCs w:val="28"/>
          <w:rtl/>
        </w:rPr>
        <w:lastRenderedPageBreak/>
        <w:t>ادامه</w:t>
      </w:r>
    </w:p>
    <w:bookmarkEnd w:id="39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1"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2"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3"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4"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5"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6"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7"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8" w:author="Microsoft account" w:date="2025-09-30T09:05:00Z"/>
          <w:rFonts w:cs="Calibri"/>
          <w:sz w:val="18"/>
          <w:szCs w:val="18"/>
          <w:rtl/>
          <w:lang w:bidi="fa-IR"/>
        </w:rPr>
        <w:pPrChange w:id="399" w:author="Microsoft account" w:date="2025-09-30T09:05:00Z">
          <w:pPr>
            <w:bidi/>
            <w:spacing w:after="0" w:line="276" w:lineRule="auto"/>
            <w:jc w:val="both"/>
          </w:pPr>
        </w:pPrChange>
      </w:pPr>
      <w:ins w:id="400" w:author="Microsoft account" w:date="2025-09-30T09:05:00Z">
        <w:r w:rsidRPr="00DC37EC">
          <w:rPr>
            <w:rFonts w:cs="Calibri"/>
            <w:noProof/>
            <w:sz w:val="18"/>
            <w:szCs w:val="18"/>
            <w:rPrChange w:id="40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2" w:author="Microsoft account" w:date="2025-09-30T09:06:00Z"/>
          <w:rFonts w:cs="Calibri"/>
          <w:sz w:val="18"/>
          <w:szCs w:val="18"/>
          <w:rtl/>
          <w:lang w:bidi="fa-IR"/>
        </w:rPr>
        <w:pPrChange w:id="403" w:author="Microsoft account" w:date="2025-09-30T09:05:00Z">
          <w:pPr>
            <w:bidi/>
            <w:spacing w:after="0" w:line="276" w:lineRule="auto"/>
            <w:jc w:val="both"/>
          </w:pPr>
        </w:pPrChange>
      </w:pPr>
      <w:ins w:id="404" w:author="Microsoft account" w:date="2025-09-30T09:06:00Z">
        <w:r w:rsidRPr="00DC37EC">
          <w:rPr>
            <w:rFonts w:cs="Calibri"/>
            <w:noProof/>
            <w:sz w:val="18"/>
            <w:szCs w:val="18"/>
            <w:rPrChange w:id="40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6" w:author="Microsoft account" w:date="2025-09-30T09:05:00Z"/>
          <w:rFonts w:cs="Calibri"/>
          <w:sz w:val="18"/>
          <w:szCs w:val="18"/>
          <w:rtl/>
          <w:lang w:bidi="fa-IR"/>
        </w:rPr>
        <w:pPrChange w:id="407" w:author="Microsoft account" w:date="2025-09-30T09:06:00Z">
          <w:pPr>
            <w:bidi/>
            <w:spacing w:after="0" w:line="276" w:lineRule="auto"/>
            <w:jc w:val="both"/>
          </w:pPr>
        </w:pPrChange>
      </w:pPr>
      <w:ins w:id="408"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9" w:author="Microsoft account" w:date="2025-09-30T09:05:00Z">
          <w:pPr>
            <w:bidi/>
            <w:spacing w:after="0" w:line="276" w:lineRule="auto"/>
            <w:jc w:val="both"/>
          </w:pPr>
        </w:pPrChange>
      </w:pPr>
      <w:ins w:id="410"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1"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3"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4"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5"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6" w:name="I4040403_2"/>
      <w:r w:rsidRPr="00CB12CF">
        <w:rPr>
          <w:rFonts w:cs="Calibri"/>
          <w:sz w:val="28"/>
          <w:szCs w:val="28"/>
          <w:rtl/>
          <w:lang w:bidi="fa-IR"/>
        </w:rPr>
        <w:lastRenderedPageBreak/>
        <w:t>ادامه</w:t>
      </w:r>
    </w:p>
    <w:bookmarkEnd w:id="416"/>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7"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8" w:author="Microsoft account" w:date="2025-10-02T09:26:00Z">
        <w:r w:rsidDel="00B53A7D">
          <w:rPr>
            <w:rFonts w:cs="Calibri" w:hint="cs"/>
            <w:sz w:val="28"/>
            <w:szCs w:val="28"/>
            <w:rtl/>
            <w:lang w:bidi="fa-IR"/>
          </w:rPr>
          <w:delText xml:space="preserve">مرد </w:delText>
        </w:r>
      </w:del>
      <w:ins w:id="419"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20" w:author="Microsoft account" w:date="2025-10-03T10:37:00Z">
          <w:pPr>
            <w:bidi/>
            <w:spacing w:after="0" w:line="276" w:lineRule="auto"/>
          </w:pPr>
        </w:pPrChange>
      </w:pPr>
      <w:del w:id="421"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2"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3" w:author="Microsoft account" w:date="2025-10-03T10:44:00Z"/>
          <w:rFonts w:cs="Calibri"/>
          <w:sz w:val="28"/>
          <w:szCs w:val="28"/>
          <w:rtl/>
          <w:lang w:bidi="fa-IR"/>
        </w:rPr>
        <w:pPrChange w:id="424" w:author="Microsoft account" w:date="2025-10-03T10:44:00Z">
          <w:pPr>
            <w:bidi/>
            <w:spacing w:after="0" w:line="276" w:lineRule="auto"/>
          </w:pPr>
        </w:pPrChange>
      </w:pPr>
    </w:p>
    <w:p w14:paraId="6DABEC54" w14:textId="77777777" w:rsidR="0076463F" w:rsidRDefault="0076463F">
      <w:pPr>
        <w:bidi/>
        <w:spacing w:after="0" w:line="276" w:lineRule="auto"/>
        <w:rPr>
          <w:ins w:id="425" w:author="Microsoft account" w:date="2025-10-03T10:44:00Z"/>
          <w:rFonts w:cs="Calibri"/>
          <w:sz w:val="18"/>
          <w:szCs w:val="18"/>
          <w:lang w:bidi="fa-IR"/>
        </w:rPr>
        <w:pPrChange w:id="426" w:author="Microsoft account" w:date="2025-10-03T10:44:00Z">
          <w:pPr>
            <w:bidi/>
            <w:spacing w:after="0" w:line="276" w:lineRule="auto"/>
          </w:pPr>
        </w:pPrChange>
      </w:pPr>
      <w:ins w:id="427"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8" w:author="Microsoft account" w:date="2025-10-03T10:44:00Z"/>
          <w:rFonts w:cs="Calibri"/>
          <w:sz w:val="18"/>
          <w:szCs w:val="18"/>
          <w:rtl/>
          <w:lang w:bidi="fa-IR"/>
        </w:rPr>
        <w:pPrChange w:id="429" w:author="Microsoft account" w:date="2025-10-03T10:44:00Z">
          <w:pPr>
            <w:bidi/>
            <w:spacing w:after="0" w:line="276" w:lineRule="auto"/>
          </w:pPr>
        </w:pPrChange>
      </w:pPr>
      <w:ins w:id="430"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1" w:author="Microsoft account" w:date="2025-10-03T10:44:00Z"/>
          <w:rFonts w:cs="Calibri"/>
          <w:sz w:val="18"/>
          <w:szCs w:val="18"/>
          <w:rtl/>
          <w:lang w:bidi="fa-IR"/>
        </w:rPr>
        <w:pPrChange w:id="432" w:author="Microsoft account" w:date="2025-10-03T10:44:00Z">
          <w:pPr>
            <w:bidi/>
            <w:spacing w:after="0" w:line="276" w:lineRule="auto"/>
          </w:pPr>
        </w:pPrChange>
      </w:pPr>
      <w:ins w:id="433" w:author="Microsoft account" w:date="2025-10-03T10:44:00Z">
        <w:r w:rsidRPr="0076463F">
          <w:rPr>
            <w:rFonts w:cs="Calibri"/>
            <w:noProof/>
            <w:sz w:val="18"/>
            <w:szCs w:val="18"/>
            <w:rPrChange w:id="43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5" w:author="Microsoft account" w:date="2025-10-03T10:46:00Z"/>
          <w:rFonts w:cs="Calibri"/>
          <w:sz w:val="18"/>
          <w:szCs w:val="18"/>
          <w:rtl/>
          <w:lang w:bidi="fa-IR"/>
        </w:rPr>
        <w:pPrChange w:id="436" w:author="Microsoft account" w:date="2025-10-03T10:44:00Z">
          <w:pPr>
            <w:bidi/>
            <w:spacing w:after="0" w:line="276" w:lineRule="auto"/>
          </w:pPr>
        </w:pPrChange>
      </w:pPr>
      <w:ins w:id="437" w:author="Microsoft account" w:date="2025-10-03T10:44:00Z">
        <w:r w:rsidRPr="00374F57">
          <w:rPr>
            <w:rFonts w:cs="Calibri"/>
            <w:noProof/>
            <w:sz w:val="18"/>
            <w:szCs w:val="18"/>
            <w:rPrChange w:id="43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9" w:author="Microsoft account" w:date="2025-10-03T10:44:00Z"/>
          <w:rFonts w:cs="Calibri"/>
          <w:sz w:val="18"/>
          <w:szCs w:val="18"/>
          <w:rtl/>
          <w:lang w:bidi="fa-IR"/>
        </w:rPr>
        <w:pPrChange w:id="440" w:author="Microsoft account" w:date="2025-10-03T10:46:00Z">
          <w:pPr>
            <w:bidi/>
            <w:spacing w:after="0" w:line="276" w:lineRule="auto"/>
          </w:pPr>
        </w:pPrChange>
      </w:pPr>
      <w:ins w:id="441" w:author="Microsoft account" w:date="2025-10-03T10:46:00Z">
        <w:r w:rsidRPr="00374F57">
          <w:rPr>
            <w:rFonts w:cs="Calibri"/>
            <w:noProof/>
            <w:sz w:val="18"/>
            <w:szCs w:val="18"/>
            <w:rPrChange w:id="44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3" w:author="Microsoft account" w:date="2025-10-03T10:44:00Z">
          <w:pPr>
            <w:bidi/>
            <w:spacing w:after="0" w:line="276" w:lineRule="auto"/>
          </w:pPr>
        </w:pPrChange>
      </w:pPr>
      <w:ins w:id="444"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5"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6" w:author="Microsoft account" w:date="2025-09-20T14:24:00Z">
        <w:r w:rsidR="0022301D" w:rsidDel="006130C1">
          <w:rPr>
            <w:rFonts w:cs="Calibri" w:hint="cs"/>
            <w:sz w:val="28"/>
            <w:szCs w:val="28"/>
            <w:rtl/>
            <w:lang w:bidi="fa-IR"/>
          </w:rPr>
          <w:delText>(##</w:delText>
        </w:r>
      </w:del>
      <w:ins w:id="447"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8"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9"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50"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1"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2"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3"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4"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5" w:name="I4040618"/>
      <w:r>
        <w:rPr>
          <w:rFonts w:cs="Calibri" w:hint="cs"/>
          <w:sz w:val="28"/>
          <w:szCs w:val="28"/>
          <w:rtl/>
          <w:lang w:bidi="fa-IR"/>
        </w:rPr>
        <w:lastRenderedPageBreak/>
        <w:t>ادامه</w:t>
      </w:r>
      <w:bookmarkEnd w:id="455"/>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6"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7"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8" w:name="I4040619"/>
      <w:r>
        <w:rPr>
          <w:rFonts w:cs="Calibri" w:hint="cs"/>
          <w:sz w:val="28"/>
          <w:szCs w:val="28"/>
          <w:rtl/>
          <w:lang w:bidi="fa-IR"/>
        </w:rPr>
        <w:lastRenderedPageBreak/>
        <w:t>ادامه</w:t>
      </w:r>
    </w:p>
    <w:bookmarkEnd w:id="458"/>
    <w:p w14:paraId="45AE09A5" w14:textId="3A0F3E97" w:rsidR="00D97444" w:rsidRDefault="00E551F2" w:rsidP="00E551F2">
      <w:pPr>
        <w:bidi/>
        <w:spacing w:after="0" w:line="276" w:lineRule="auto"/>
        <w:jc w:val="both"/>
        <w:rPr>
          <w:ins w:id="459"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60" w:author="Microsoft account" w:date="2025-09-10T09:37:00Z"/>
          <w:rFonts w:cs="Calibri"/>
          <w:sz w:val="28"/>
          <w:szCs w:val="28"/>
          <w:rtl/>
          <w:lang w:bidi="fa-IR"/>
        </w:rPr>
      </w:pPr>
      <w:ins w:id="461"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2" w:author="Microsoft account" w:date="2025-09-10T09:38:00Z"/>
          <w:rFonts w:cs="Calibri"/>
          <w:sz w:val="28"/>
          <w:szCs w:val="28"/>
          <w:rtl/>
          <w:lang w:bidi="fa-IR"/>
        </w:rPr>
        <w:pPrChange w:id="463" w:author="Microsoft account" w:date="2025-09-10T09:37:00Z">
          <w:pPr>
            <w:bidi/>
            <w:spacing w:after="0" w:line="276" w:lineRule="auto"/>
            <w:jc w:val="both"/>
          </w:pPr>
        </w:pPrChange>
      </w:pPr>
      <w:ins w:id="464"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5"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6" w:author="Microsoft account" w:date="2025-09-10T09:38:00Z"/>
          <w:rFonts w:cs="Calibri"/>
          <w:sz w:val="28"/>
          <w:szCs w:val="28"/>
          <w:rtl/>
          <w:lang w:bidi="fa-IR"/>
        </w:rPr>
        <w:pPrChange w:id="467"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8" w:author="Microsoft account" w:date="2025-09-10T09:40:00Z"/>
          <w:rFonts w:cs="Calibri"/>
          <w:sz w:val="28"/>
          <w:szCs w:val="28"/>
          <w:rtl/>
          <w:lang w:bidi="fa-IR"/>
        </w:rPr>
        <w:pPrChange w:id="469" w:author="Microsoft account" w:date="2025-09-10T09:40:00Z">
          <w:pPr>
            <w:bidi/>
            <w:spacing w:after="0" w:line="276" w:lineRule="auto"/>
            <w:jc w:val="both"/>
          </w:pPr>
        </w:pPrChange>
      </w:pPr>
      <w:ins w:id="470" w:author="Microsoft account" w:date="2025-09-10T09:38:00Z">
        <w:r>
          <w:rPr>
            <w:rFonts w:cs="Calibri" w:hint="cs"/>
            <w:sz w:val="28"/>
            <w:szCs w:val="28"/>
            <w:rtl/>
            <w:lang w:bidi="fa-IR"/>
          </w:rPr>
          <w:t>-</w:t>
        </w:r>
      </w:ins>
      <w:ins w:id="471"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2"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3" w:author="Microsoft account" w:date="2025-09-10T09:40:00Z"/>
          <w:rFonts w:cs="Calibri"/>
          <w:sz w:val="28"/>
          <w:szCs w:val="28"/>
          <w:rtl/>
          <w:lang w:bidi="fa-IR"/>
        </w:rPr>
        <w:pPrChange w:id="474"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5" w:author="Microsoft account" w:date="2025-09-10T10:12:00Z"/>
          <w:rFonts w:cs="Calibri"/>
          <w:sz w:val="28"/>
          <w:szCs w:val="28"/>
          <w:lang w:bidi="fa-IR"/>
        </w:rPr>
        <w:pPrChange w:id="476" w:author="Microsoft account" w:date="2025-09-10T09:40:00Z">
          <w:pPr>
            <w:bidi/>
            <w:spacing w:after="0" w:line="276" w:lineRule="auto"/>
            <w:jc w:val="both"/>
          </w:pPr>
        </w:pPrChange>
      </w:pPr>
      <w:ins w:id="477"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8"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9"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80" w:author="Microsoft account" w:date="2025-09-10T10:12:00Z"/>
          <w:rFonts w:cs="Calibri"/>
          <w:sz w:val="28"/>
          <w:szCs w:val="28"/>
          <w:lang w:bidi="fa-IR"/>
        </w:rPr>
        <w:pPrChange w:id="481"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2" w:author="Microsoft account" w:date="2025-09-11T09:52:00Z"/>
          <w:rFonts w:cs="Calibri"/>
          <w:sz w:val="28"/>
          <w:szCs w:val="28"/>
          <w:rtl/>
          <w:lang w:bidi="fa-IR"/>
        </w:rPr>
        <w:pPrChange w:id="483" w:author="Microsoft account" w:date="2025-09-10T10:12:00Z">
          <w:pPr>
            <w:bidi/>
            <w:spacing w:after="0" w:line="276" w:lineRule="auto"/>
            <w:jc w:val="both"/>
          </w:pPr>
        </w:pPrChange>
      </w:pPr>
      <w:ins w:id="484"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5"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6" w:author="Microsoft account" w:date="2025-09-11T09:47:00Z">
        <w:r w:rsidR="008C0462">
          <w:rPr>
            <w:rFonts w:cs="Calibri" w:hint="cs"/>
            <w:sz w:val="18"/>
            <w:szCs w:val="18"/>
            <w:rtl/>
            <w:lang w:bidi="fa-IR"/>
          </w:rPr>
          <w:t xml:space="preserve"> هست</w:t>
        </w:r>
      </w:ins>
      <w:ins w:id="487" w:author="Microsoft account" w:date="2025-09-11T09:46:00Z">
        <w:r w:rsidR="009326D3">
          <w:rPr>
            <w:rFonts w:cs="Calibri" w:hint="cs"/>
            <w:sz w:val="28"/>
            <w:szCs w:val="28"/>
            <w:rtl/>
            <w:lang w:bidi="fa-IR"/>
          </w:rPr>
          <w:t>)</w:t>
        </w:r>
      </w:ins>
      <w:ins w:id="488" w:author="Microsoft account" w:date="2025-09-10T10:12:00Z">
        <w:r>
          <w:rPr>
            <w:rFonts w:cs="Calibri" w:hint="cs"/>
            <w:sz w:val="28"/>
            <w:szCs w:val="28"/>
            <w:rtl/>
            <w:lang w:bidi="fa-IR"/>
          </w:rPr>
          <w:t xml:space="preserve"> و ارور میگیرم. که </w:t>
        </w:r>
      </w:ins>
      <w:ins w:id="489"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90"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1" w:author="Microsoft account" w:date="2025-09-11T09:53:00Z"/>
          <w:rFonts w:cs="Calibri"/>
          <w:sz w:val="18"/>
          <w:szCs w:val="18"/>
          <w:rtl/>
          <w:lang w:bidi="fa-IR"/>
          <w:rPrChange w:id="492" w:author="Microsoft account" w:date="2025-09-11T09:54:00Z">
            <w:rPr>
              <w:ins w:id="493" w:author="Microsoft account" w:date="2025-09-11T09:53:00Z"/>
              <w:rFonts w:cs="Calibri"/>
              <w:sz w:val="28"/>
              <w:szCs w:val="28"/>
              <w:rtl/>
              <w:lang w:bidi="fa-IR"/>
            </w:rPr>
          </w:rPrChange>
        </w:rPr>
        <w:pPrChange w:id="494" w:author="Microsoft account" w:date="2025-09-11T09:55:00Z">
          <w:pPr>
            <w:spacing w:after="0" w:line="276" w:lineRule="auto"/>
          </w:pPr>
        </w:pPrChange>
      </w:pPr>
      <w:ins w:id="495" w:author="Microsoft account" w:date="2025-09-11T09:53:00Z">
        <w:r w:rsidRPr="00186BA3">
          <w:rPr>
            <w:rFonts w:cs="Calibri"/>
            <w:sz w:val="18"/>
            <w:szCs w:val="18"/>
            <w:lang w:bidi="fa-IR"/>
            <w:rPrChange w:id="496" w:author="Microsoft account" w:date="2025-09-11T09:54:00Z">
              <w:rPr>
                <w:rFonts w:cs="Calibri"/>
                <w:sz w:val="28"/>
                <w:szCs w:val="28"/>
                <w:lang w:bidi="fa-IR"/>
              </w:rPr>
            </w:rPrChange>
          </w:rPr>
          <w:t xml:space="preserve">NaN </w:t>
        </w:r>
        <w:r w:rsidRPr="00186BA3">
          <w:rPr>
            <w:rFonts w:cs="Calibri"/>
            <w:sz w:val="18"/>
            <w:szCs w:val="18"/>
            <w:rtl/>
            <w:lang w:bidi="fa-IR"/>
            <w:rPrChange w:id="497" w:author="Microsoft account" w:date="2025-09-11T09:54:00Z">
              <w:rPr>
                <w:rFonts w:cs="Calibri"/>
                <w:sz w:val="28"/>
                <w:szCs w:val="28"/>
                <w:rtl/>
                <w:lang w:bidi="fa-IR"/>
              </w:rPr>
            </w:rPrChange>
          </w:rPr>
          <w:t>مخفف</w:t>
        </w:r>
        <w:r w:rsidRPr="00186BA3">
          <w:rPr>
            <w:rFonts w:cs="Calibri"/>
            <w:sz w:val="18"/>
            <w:szCs w:val="18"/>
            <w:lang w:bidi="fa-IR"/>
            <w:rPrChange w:id="498" w:author="Microsoft account" w:date="2025-09-11T09:54:00Z">
              <w:rPr>
                <w:rFonts w:cs="Calibri"/>
                <w:sz w:val="28"/>
                <w:szCs w:val="28"/>
                <w:lang w:bidi="fa-IR"/>
              </w:rPr>
            </w:rPrChange>
          </w:rPr>
          <w:t xml:space="preserve"> Not a Number </w:t>
        </w:r>
        <w:r w:rsidRPr="00186BA3">
          <w:rPr>
            <w:rFonts w:cs="Calibri"/>
            <w:sz w:val="18"/>
            <w:szCs w:val="18"/>
            <w:rtl/>
            <w:lang w:bidi="fa-IR"/>
            <w:rPrChange w:id="499"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500" w:author="Microsoft account" w:date="2025-09-11T09:54:00Z">
              <w:rPr>
                <w:rFonts w:cs="Calibri" w:hint="cs"/>
                <w:sz w:val="28"/>
                <w:szCs w:val="28"/>
                <w:rtl/>
                <w:lang w:bidi="fa-IR"/>
              </w:rPr>
            </w:rPrChange>
          </w:rPr>
          <w:t>ی</w:t>
        </w:r>
        <w:r w:rsidRPr="00186BA3">
          <w:rPr>
            <w:rFonts w:cs="Calibri"/>
            <w:sz w:val="18"/>
            <w:szCs w:val="18"/>
            <w:rtl/>
            <w:lang w:bidi="fa-IR"/>
            <w:rPrChange w:id="501"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4" w:author="Microsoft account" w:date="2025-09-11T09:54:00Z">
              <w:rPr>
                <w:rFonts w:cs="Calibri" w:hint="cs"/>
                <w:sz w:val="28"/>
                <w:szCs w:val="28"/>
                <w:rtl/>
                <w:lang w:bidi="fa-IR"/>
              </w:rPr>
            </w:rPrChange>
          </w:rPr>
          <w:t>ی</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ا</w:t>
        </w:r>
        <w:r w:rsidRPr="00186BA3">
          <w:rPr>
            <w:rFonts w:cs="Calibri"/>
            <w:sz w:val="18"/>
            <w:szCs w:val="18"/>
            <w:rtl/>
            <w:lang w:bidi="fa-IR"/>
            <w:rPrChange w:id="50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7" w:author="Microsoft account" w:date="2025-09-11T09:54:00Z">
              <w:rPr>
                <w:rFonts w:cs="Calibri" w:hint="eastAsia"/>
                <w:sz w:val="28"/>
                <w:szCs w:val="28"/>
                <w:rtl/>
                <w:lang w:bidi="fa-IR"/>
              </w:rPr>
            </w:rPrChange>
          </w:rPr>
          <w:t>نامعتبر</w:t>
        </w:r>
        <w:r w:rsidRPr="00186BA3">
          <w:rPr>
            <w:rFonts w:cs="Calibri"/>
            <w:sz w:val="18"/>
            <w:szCs w:val="18"/>
            <w:rtl/>
            <w:lang w:bidi="fa-IR"/>
            <w:rPrChange w:id="50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9" w:author="Microsoft account" w:date="2025-09-11T09:54:00Z">
              <w:rPr>
                <w:rFonts w:cs="Calibri" w:hint="eastAsia"/>
                <w:sz w:val="28"/>
                <w:szCs w:val="28"/>
                <w:rtl/>
                <w:lang w:bidi="fa-IR"/>
              </w:rPr>
            </w:rPrChange>
          </w:rPr>
          <w:t>عدد</w:t>
        </w:r>
        <w:r w:rsidRPr="00186BA3">
          <w:rPr>
            <w:rFonts w:cs="Calibri" w:hint="cs"/>
            <w:sz w:val="18"/>
            <w:szCs w:val="18"/>
            <w:rtl/>
            <w:lang w:bidi="fa-IR"/>
            <w:rPrChange w:id="510" w:author="Microsoft account" w:date="2025-09-11T09:54:00Z">
              <w:rPr>
                <w:rFonts w:cs="Calibri" w:hint="cs"/>
                <w:sz w:val="28"/>
                <w:szCs w:val="28"/>
                <w:rtl/>
                <w:lang w:bidi="fa-IR"/>
              </w:rPr>
            </w:rPrChange>
          </w:rPr>
          <w:t>ی</w:t>
        </w:r>
        <w:r w:rsidRPr="00186BA3">
          <w:rPr>
            <w:rFonts w:cs="Calibri" w:hint="eastAsia"/>
            <w:sz w:val="18"/>
            <w:szCs w:val="18"/>
            <w:rtl/>
            <w:lang w:bidi="fa-IR"/>
            <w:rPrChange w:id="511" w:author="Microsoft account" w:date="2025-09-11T09:54:00Z">
              <w:rPr>
                <w:rFonts w:cs="Calibri" w:hint="eastAsia"/>
                <w:sz w:val="28"/>
                <w:szCs w:val="28"/>
                <w:rtl/>
                <w:lang w:bidi="fa-IR"/>
              </w:rPr>
            </w:rPrChange>
          </w:rPr>
          <w:t>ه</w:t>
        </w:r>
        <w:r w:rsidRPr="00186BA3">
          <w:rPr>
            <w:rFonts w:cs="Calibri"/>
            <w:sz w:val="18"/>
            <w:szCs w:val="18"/>
            <w:lang w:bidi="fa-IR"/>
            <w:rPrChange w:id="512"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3" w:author="Microsoft account" w:date="2025-09-11T09:53:00Z"/>
          <w:rFonts w:cs="Calibri"/>
          <w:sz w:val="18"/>
          <w:szCs w:val="18"/>
          <w:rtl/>
          <w:lang w:bidi="fa-IR"/>
          <w:rPrChange w:id="514" w:author="Microsoft account" w:date="2025-09-11T09:54:00Z">
            <w:rPr>
              <w:ins w:id="515" w:author="Microsoft account" w:date="2025-09-11T09:53:00Z"/>
              <w:rFonts w:cs="Calibri"/>
              <w:sz w:val="28"/>
              <w:szCs w:val="28"/>
              <w:rtl/>
              <w:lang w:bidi="fa-IR"/>
            </w:rPr>
          </w:rPrChange>
        </w:rPr>
        <w:pPrChange w:id="516" w:author="Microsoft account" w:date="2025-09-11T09:55:00Z">
          <w:pPr>
            <w:bidi/>
            <w:spacing w:after="0" w:line="276" w:lineRule="auto"/>
            <w:jc w:val="both"/>
          </w:pPr>
        </w:pPrChange>
      </w:pPr>
      <w:ins w:id="517" w:author="Microsoft account" w:date="2025-09-11T09:53:00Z">
        <w:r w:rsidRPr="00186BA3">
          <w:rPr>
            <w:rFonts w:cs="Calibri"/>
            <w:sz w:val="18"/>
            <w:szCs w:val="18"/>
            <w:rtl/>
            <w:lang w:bidi="fa-IR"/>
            <w:rPrChange w:id="518" w:author="Microsoft account" w:date="2025-09-11T09:54:00Z">
              <w:rPr>
                <w:rFonts w:cs="Calibri"/>
                <w:sz w:val="28"/>
                <w:szCs w:val="28"/>
                <w:rtl/>
                <w:lang w:bidi="fa-IR"/>
              </w:rPr>
            </w:rPrChange>
          </w:rPr>
          <w:t>تو</w:t>
        </w:r>
        <w:r w:rsidRPr="00186BA3">
          <w:rPr>
            <w:rFonts w:cs="Calibri" w:hint="cs"/>
            <w:sz w:val="18"/>
            <w:szCs w:val="18"/>
            <w:rtl/>
            <w:lang w:bidi="fa-IR"/>
            <w:rPrChange w:id="519" w:author="Microsoft account" w:date="2025-09-11T09:54:00Z">
              <w:rPr>
                <w:rFonts w:cs="Calibri" w:hint="cs"/>
                <w:sz w:val="28"/>
                <w:szCs w:val="28"/>
                <w:rtl/>
                <w:lang w:bidi="fa-IR"/>
              </w:rPr>
            </w:rPrChange>
          </w:rPr>
          <w:t>ی</w:t>
        </w:r>
        <w:r w:rsidRPr="00186BA3">
          <w:rPr>
            <w:rFonts w:cs="Calibri"/>
            <w:sz w:val="18"/>
            <w:szCs w:val="18"/>
            <w:rtl/>
            <w:lang w:bidi="fa-IR"/>
            <w:rPrChange w:id="520"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1" w:author="Microsoft account" w:date="2025-09-11T09:54:00Z">
              <w:rPr>
                <w:rFonts w:cs="Calibri" w:hint="cs"/>
                <w:sz w:val="28"/>
                <w:szCs w:val="28"/>
                <w:rtl/>
                <w:lang w:bidi="fa-IR"/>
              </w:rPr>
            </w:rPrChange>
          </w:rPr>
          <w:t>ی</w:t>
        </w:r>
        <w:r w:rsidRPr="00186BA3">
          <w:rPr>
            <w:rFonts w:cs="Calibri" w:hint="eastAsia"/>
            <w:sz w:val="18"/>
            <w:szCs w:val="18"/>
            <w:rtl/>
            <w:lang w:bidi="fa-IR"/>
            <w:rPrChange w:id="522" w:author="Microsoft account" w:date="2025-09-11T09:54:00Z">
              <w:rPr>
                <w:rFonts w:cs="Calibri" w:hint="eastAsia"/>
                <w:sz w:val="28"/>
                <w:szCs w:val="28"/>
                <w:rtl/>
                <w:lang w:bidi="fa-IR"/>
              </w:rPr>
            </w:rPrChange>
          </w:rPr>
          <w:t>تون</w:t>
        </w:r>
        <w:r w:rsidRPr="00186BA3">
          <w:rPr>
            <w:rFonts w:cs="Calibri"/>
            <w:sz w:val="18"/>
            <w:szCs w:val="18"/>
            <w:rtl/>
            <w:lang w:bidi="fa-IR"/>
            <w:rPrChange w:id="523" w:author="Microsoft account" w:date="2025-09-11T09:54:00Z">
              <w:rPr>
                <w:rFonts w:cs="Calibri"/>
                <w:sz w:val="28"/>
                <w:szCs w:val="28"/>
                <w:rtl/>
                <w:lang w:bidi="fa-IR"/>
              </w:rPr>
            </w:rPrChange>
          </w:rPr>
          <w:t xml:space="preserve"> (مثلاً در </w:t>
        </w:r>
        <w:r w:rsidRPr="00186BA3">
          <w:rPr>
            <w:rFonts w:cs="Calibri"/>
            <w:sz w:val="18"/>
            <w:szCs w:val="18"/>
            <w:lang w:bidi="fa-IR"/>
            <w:rPrChange w:id="524" w:author="Microsoft account" w:date="2025-09-11T09:54:00Z">
              <w:rPr>
                <w:rFonts w:cs="Calibri"/>
                <w:sz w:val="28"/>
                <w:szCs w:val="28"/>
                <w:lang w:bidi="fa-IR"/>
              </w:rPr>
            </w:rPrChange>
          </w:rPr>
          <w:t>pandas</w:t>
        </w:r>
        <w:r w:rsidRPr="00186BA3">
          <w:rPr>
            <w:rFonts w:cs="Calibri"/>
            <w:sz w:val="18"/>
            <w:szCs w:val="18"/>
            <w:rtl/>
            <w:lang w:bidi="fa-IR"/>
            <w:rPrChange w:id="525" w:author="Microsoft account" w:date="2025-09-11T09:54:00Z">
              <w:rPr>
                <w:rFonts w:cs="Calibri"/>
                <w:sz w:val="28"/>
                <w:szCs w:val="28"/>
                <w:rtl/>
                <w:lang w:bidi="fa-IR"/>
              </w:rPr>
            </w:rPrChange>
          </w:rPr>
          <w:t xml:space="preserve"> </w:t>
        </w:r>
        <w:r w:rsidRPr="00186BA3">
          <w:rPr>
            <w:rFonts w:cs="Calibri" w:hint="cs"/>
            <w:sz w:val="18"/>
            <w:szCs w:val="18"/>
            <w:rtl/>
            <w:lang w:bidi="fa-IR"/>
            <w:rPrChange w:id="526" w:author="Microsoft account" w:date="2025-09-11T09:54:00Z">
              <w:rPr>
                <w:rFonts w:cs="Calibri" w:hint="cs"/>
                <w:sz w:val="28"/>
                <w:szCs w:val="28"/>
                <w:rtl/>
                <w:lang w:bidi="fa-IR"/>
              </w:rPr>
            </w:rPrChange>
          </w:rPr>
          <w:t>ی</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ا</w:t>
        </w:r>
        <w:r w:rsidRPr="00186BA3">
          <w:rPr>
            <w:rFonts w:cs="Calibri"/>
            <w:sz w:val="18"/>
            <w:szCs w:val="18"/>
            <w:rtl/>
            <w:lang w:bidi="fa-IR"/>
            <w:rPrChange w:id="528" w:author="Microsoft account" w:date="2025-09-11T09:54:00Z">
              <w:rPr>
                <w:rFonts w:cs="Calibri"/>
                <w:sz w:val="28"/>
                <w:szCs w:val="28"/>
                <w:rtl/>
                <w:lang w:bidi="fa-IR"/>
              </w:rPr>
            </w:rPrChange>
          </w:rPr>
          <w:t xml:space="preserve"> </w:t>
        </w:r>
        <w:r w:rsidRPr="00186BA3">
          <w:rPr>
            <w:rFonts w:cs="Calibri"/>
            <w:sz w:val="18"/>
            <w:szCs w:val="18"/>
            <w:lang w:bidi="fa-IR"/>
            <w:rPrChange w:id="529" w:author="Microsoft account" w:date="2025-09-11T09:54:00Z">
              <w:rPr>
                <w:rFonts w:cs="Calibri"/>
                <w:sz w:val="28"/>
                <w:szCs w:val="28"/>
                <w:lang w:bidi="fa-IR"/>
              </w:rPr>
            </w:rPrChange>
          </w:rPr>
          <w:t>numpy</w:t>
        </w:r>
        <w:r w:rsidRPr="00186BA3">
          <w:rPr>
            <w:rFonts w:cs="Calibri"/>
            <w:sz w:val="18"/>
            <w:szCs w:val="18"/>
            <w:rtl/>
            <w:lang w:bidi="fa-IR"/>
            <w:rPrChange w:id="530" w:author="Microsoft account" w:date="2025-09-11T09:54:00Z">
              <w:rPr>
                <w:rFonts w:cs="Calibri"/>
                <w:sz w:val="28"/>
                <w:szCs w:val="28"/>
                <w:rtl/>
                <w:lang w:bidi="fa-IR"/>
              </w:rPr>
            </w:rPrChange>
          </w:rPr>
          <w:t>) معمولاً وقت</w:t>
        </w:r>
        <w:r w:rsidRPr="00186BA3">
          <w:rPr>
            <w:rFonts w:cs="Calibri" w:hint="cs"/>
            <w:sz w:val="18"/>
            <w:szCs w:val="18"/>
            <w:rtl/>
            <w:lang w:bidi="fa-IR"/>
            <w:rPrChange w:id="531" w:author="Microsoft account" w:date="2025-09-11T09:54:00Z">
              <w:rPr>
                <w:rFonts w:cs="Calibri" w:hint="cs"/>
                <w:sz w:val="28"/>
                <w:szCs w:val="28"/>
                <w:rtl/>
                <w:lang w:bidi="fa-IR"/>
              </w:rPr>
            </w:rPrChange>
          </w:rPr>
          <w:t>ی</w:t>
        </w:r>
        <w:r w:rsidRPr="00186BA3">
          <w:rPr>
            <w:rFonts w:cs="Calibri"/>
            <w:sz w:val="18"/>
            <w:szCs w:val="18"/>
            <w:rtl/>
            <w:lang w:bidi="fa-IR"/>
            <w:rPrChange w:id="532"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3" w:author="Microsoft account" w:date="2025-09-11T09:54:00Z">
              <w:rPr>
                <w:rFonts w:cs="Calibri" w:hint="cs"/>
                <w:sz w:val="28"/>
                <w:szCs w:val="28"/>
                <w:rtl/>
                <w:lang w:bidi="fa-IR"/>
              </w:rPr>
            </w:rPrChange>
          </w:rPr>
          <w:t>ی</w:t>
        </w:r>
        <w:r w:rsidRPr="00186BA3">
          <w:rPr>
            <w:rFonts w:cs="Calibri"/>
            <w:sz w:val="18"/>
            <w:szCs w:val="18"/>
            <w:rtl/>
            <w:lang w:bidi="fa-IR"/>
            <w:rPrChange w:id="534"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5" w:author="Microsoft account" w:date="2025-09-11T09:54:00Z">
              <w:rPr>
                <w:rFonts w:cs="Calibri" w:hint="cs"/>
                <w:sz w:val="28"/>
                <w:szCs w:val="28"/>
                <w:rtl/>
                <w:lang w:bidi="fa-IR"/>
              </w:rPr>
            </w:rPrChange>
          </w:rPr>
          <w:t>ی</w:t>
        </w:r>
        <w:r w:rsidRPr="00186BA3">
          <w:rPr>
            <w:rFonts w:cs="Calibri" w:hint="eastAsia"/>
            <w:sz w:val="18"/>
            <w:szCs w:val="18"/>
            <w:rtl/>
            <w:lang w:bidi="fa-IR"/>
            <w:rPrChange w:id="536" w:author="Microsoft account" w:date="2025-09-11T09:54:00Z">
              <w:rPr>
                <w:rFonts w:cs="Calibri" w:hint="eastAsia"/>
                <w:sz w:val="28"/>
                <w:szCs w:val="28"/>
                <w:rtl/>
                <w:lang w:bidi="fa-IR"/>
              </w:rPr>
            </w:rPrChange>
          </w:rPr>
          <w:t>ا</w:t>
        </w:r>
        <w:r w:rsidRPr="00186BA3">
          <w:rPr>
            <w:rFonts w:cs="Calibri"/>
            <w:sz w:val="18"/>
            <w:szCs w:val="18"/>
            <w:rtl/>
            <w:lang w:bidi="fa-IR"/>
            <w:rPrChange w:id="537"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8" w:author="Microsoft account" w:date="2025-09-11T09:54:00Z">
              <w:rPr>
                <w:rFonts w:cs="Calibri" w:hint="cs"/>
                <w:sz w:val="28"/>
                <w:szCs w:val="28"/>
                <w:rtl/>
                <w:lang w:bidi="fa-IR"/>
              </w:rPr>
            </w:rPrChange>
          </w:rPr>
          <w:t>ی</w:t>
        </w:r>
        <w:r w:rsidRPr="00186BA3">
          <w:rPr>
            <w:rFonts w:cs="Calibri" w:hint="eastAsia"/>
            <w:sz w:val="18"/>
            <w:szCs w:val="18"/>
            <w:rtl/>
            <w:lang w:bidi="fa-IR"/>
            <w:rPrChange w:id="539" w:author="Microsoft account" w:date="2025-09-11T09:54:00Z">
              <w:rPr>
                <w:rFonts w:cs="Calibri" w:hint="eastAsia"/>
                <w:sz w:val="28"/>
                <w:szCs w:val="28"/>
                <w:rtl/>
                <w:lang w:bidi="fa-IR"/>
              </w:rPr>
            </w:rPrChange>
          </w:rPr>
          <w:t>ست،</w:t>
        </w:r>
        <w:r w:rsidRPr="00186BA3">
          <w:rPr>
            <w:rFonts w:cs="Calibri"/>
            <w:sz w:val="18"/>
            <w:szCs w:val="18"/>
            <w:rtl/>
            <w:lang w:bidi="fa-IR"/>
            <w:rPrChange w:id="540"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1" w:author="Microsoft account" w:date="2025-09-11T09:54:00Z">
              <w:rPr>
                <w:rFonts w:cs="Calibri" w:hint="cs"/>
                <w:sz w:val="28"/>
                <w:szCs w:val="28"/>
                <w:rtl/>
                <w:lang w:bidi="fa-IR"/>
              </w:rPr>
            </w:rPrChange>
          </w:rPr>
          <w:t>ی</w:t>
        </w:r>
        <w:r w:rsidRPr="00186BA3">
          <w:rPr>
            <w:rFonts w:cs="Calibri"/>
            <w:sz w:val="18"/>
            <w:szCs w:val="18"/>
            <w:rtl/>
            <w:lang w:bidi="fa-IR"/>
            <w:rPrChange w:id="542" w:author="Microsoft account" w:date="2025-09-11T09:54:00Z">
              <w:rPr>
                <w:rFonts w:cs="Calibri"/>
                <w:sz w:val="28"/>
                <w:szCs w:val="28"/>
                <w:rtl/>
                <w:lang w:bidi="fa-IR"/>
              </w:rPr>
            </w:rPrChange>
          </w:rPr>
          <w:t xml:space="preserve"> اون </w:t>
        </w:r>
        <w:r w:rsidRPr="00186BA3">
          <w:rPr>
            <w:rFonts w:cs="Calibri"/>
            <w:sz w:val="18"/>
            <w:szCs w:val="18"/>
            <w:lang w:bidi="fa-IR"/>
            <w:rPrChange w:id="543" w:author="Microsoft account" w:date="2025-09-11T09:54:00Z">
              <w:rPr>
                <w:rFonts w:cs="Calibri"/>
                <w:sz w:val="28"/>
                <w:szCs w:val="28"/>
                <w:lang w:bidi="fa-IR"/>
              </w:rPr>
            </w:rPrChange>
          </w:rPr>
          <w:t>NaN</w:t>
        </w:r>
        <w:r w:rsidRPr="00186BA3">
          <w:rPr>
            <w:rFonts w:cs="Calibri"/>
            <w:sz w:val="18"/>
            <w:szCs w:val="18"/>
            <w:rtl/>
            <w:lang w:bidi="fa-IR"/>
            <w:rPrChange w:id="544" w:author="Microsoft account" w:date="2025-09-11T09:54:00Z">
              <w:rPr>
                <w:rFonts w:cs="Calibri"/>
                <w:sz w:val="28"/>
                <w:szCs w:val="28"/>
                <w:rtl/>
                <w:lang w:bidi="fa-IR"/>
              </w:rPr>
            </w:rPrChange>
          </w:rPr>
          <w:t xml:space="preserve"> م</w:t>
        </w:r>
        <w:r w:rsidRPr="00186BA3">
          <w:rPr>
            <w:rFonts w:cs="Calibri" w:hint="cs"/>
            <w:sz w:val="18"/>
            <w:szCs w:val="18"/>
            <w:rtl/>
            <w:lang w:bidi="fa-IR"/>
            <w:rPrChange w:id="545" w:author="Microsoft account" w:date="2025-09-11T09:54:00Z">
              <w:rPr>
                <w:rFonts w:cs="Calibri" w:hint="cs"/>
                <w:sz w:val="28"/>
                <w:szCs w:val="28"/>
                <w:rtl/>
                <w:lang w:bidi="fa-IR"/>
              </w:rPr>
            </w:rPrChange>
          </w:rPr>
          <w:t>ی</w:t>
        </w:r>
        <w:r w:rsidRPr="00186BA3">
          <w:rPr>
            <w:rFonts w:cs="Calibri" w:hint="eastAsia"/>
            <w:sz w:val="18"/>
            <w:szCs w:val="18"/>
            <w:rtl/>
            <w:lang w:bidi="fa-IR"/>
            <w:rPrChange w:id="546" w:author="Microsoft account" w:date="2025-09-11T09:54:00Z">
              <w:rPr>
                <w:rFonts w:cs="Calibri" w:hint="eastAsia"/>
                <w:sz w:val="28"/>
                <w:szCs w:val="28"/>
                <w:rtl/>
                <w:lang w:bidi="fa-IR"/>
              </w:rPr>
            </w:rPrChange>
          </w:rPr>
          <w:t>اد</w:t>
        </w:r>
        <w:r w:rsidRPr="00186BA3">
          <w:rPr>
            <w:rFonts w:cs="Calibri"/>
            <w:sz w:val="18"/>
            <w:szCs w:val="18"/>
            <w:rtl/>
            <w:lang w:bidi="fa-IR"/>
            <w:rPrChange w:id="547"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8" w:author="Microsoft account" w:date="2025-09-11T09:53:00Z"/>
          <w:rFonts w:cs="Calibri"/>
          <w:sz w:val="18"/>
          <w:szCs w:val="18"/>
          <w:rtl/>
          <w:lang w:bidi="fa-IR"/>
          <w:rPrChange w:id="549" w:author="Microsoft account" w:date="2025-09-11T09:54:00Z">
            <w:rPr>
              <w:ins w:id="550" w:author="Microsoft account" w:date="2025-09-11T09:53:00Z"/>
              <w:rFonts w:cs="Calibri"/>
              <w:sz w:val="28"/>
              <w:szCs w:val="28"/>
              <w:rtl/>
              <w:lang w:bidi="fa-IR"/>
            </w:rPr>
          </w:rPrChange>
        </w:rPr>
        <w:pPrChange w:id="551" w:author="Microsoft account" w:date="2025-09-11T09:55:00Z">
          <w:pPr>
            <w:spacing w:after="0" w:line="276" w:lineRule="auto"/>
          </w:pPr>
        </w:pPrChange>
      </w:pPr>
      <w:ins w:id="552" w:author="Microsoft account" w:date="2025-09-11T09:53:00Z">
        <w:r w:rsidRPr="00186BA3">
          <w:rPr>
            <w:rFonts w:cs="Calibri"/>
            <w:sz w:val="18"/>
            <w:szCs w:val="18"/>
            <w:rtl/>
            <w:lang w:bidi="fa-IR"/>
            <w:rPrChange w:id="553" w:author="Microsoft account" w:date="2025-09-11T09:54:00Z">
              <w:rPr>
                <w:rFonts w:cs="Calibri"/>
                <w:sz w:val="28"/>
                <w:szCs w:val="28"/>
                <w:rtl/>
                <w:lang w:bidi="fa-IR"/>
              </w:rPr>
            </w:rPrChange>
          </w:rPr>
          <w:t>خودت هم م</w:t>
        </w:r>
        <w:r w:rsidRPr="00186BA3">
          <w:rPr>
            <w:rFonts w:cs="Calibri" w:hint="cs"/>
            <w:sz w:val="18"/>
            <w:szCs w:val="18"/>
            <w:rtl/>
            <w:lang w:bidi="fa-IR"/>
            <w:rPrChange w:id="554" w:author="Microsoft account" w:date="2025-09-11T09:54:00Z">
              <w:rPr>
                <w:rFonts w:cs="Calibri" w:hint="cs"/>
                <w:sz w:val="28"/>
                <w:szCs w:val="28"/>
                <w:rtl/>
                <w:lang w:bidi="fa-IR"/>
              </w:rPr>
            </w:rPrChange>
          </w:rPr>
          <w:t>ی‌</w:t>
        </w:r>
        <w:r w:rsidRPr="00186BA3">
          <w:rPr>
            <w:rFonts w:cs="Calibri" w:hint="eastAsia"/>
            <w:sz w:val="18"/>
            <w:szCs w:val="18"/>
            <w:rtl/>
            <w:lang w:bidi="fa-IR"/>
            <w:rPrChange w:id="555" w:author="Microsoft account" w:date="2025-09-11T09:54:00Z">
              <w:rPr>
                <w:rFonts w:cs="Calibri" w:hint="eastAsia"/>
                <w:sz w:val="28"/>
                <w:szCs w:val="28"/>
                <w:rtl/>
                <w:lang w:bidi="fa-IR"/>
              </w:rPr>
            </w:rPrChange>
          </w:rPr>
          <w:t>تون</w:t>
        </w:r>
        <w:r w:rsidRPr="00186BA3">
          <w:rPr>
            <w:rFonts w:cs="Calibri" w:hint="cs"/>
            <w:sz w:val="18"/>
            <w:szCs w:val="18"/>
            <w:rtl/>
            <w:lang w:bidi="fa-IR"/>
            <w:rPrChange w:id="556" w:author="Microsoft account" w:date="2025-09-11T09:54:00Z">
              <w:rPr>
                <w:rFonts w:cs="Calibri" w:hint="cs"/>
                <w:sz w:val="28"/>
                <w:szCs w:val="28"/>
                <w:rtl/>
                <w:lang w:bidi="fa-IR"/>
              </w:rPr>
            </w:rPrChange>
          </w:rPr>
          <w:t>ی</w:t>
        </w:r>
        <w:r w:rsidRPr="00186BA3">
          <w:rPr>
            <w:rFonts w:cs="Calibri"/>
            <w:sz w:val="18"/>
            <w:szCs w:val="18"/>
            <w:rtl/>
            <w:lang w:bidi="fa-IR"/>
            <w:rPrChange w:id="55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8" w:author="Microsoft account" w:date="2025-09-11T09:54:00Z">
              <w:rPr>
                <w:rFonts w:cs="Calibri" w:hint="eastAsia"/>
                <w:sz w:val="28"/>
                <w:szCs w:val="28"/>
                <w:rtl/>
                <w:lang w:bidi="fa-IR"/>
              </w:rPr>
            </w:rPrChange>
          </w:rPr>
          <w:t>تو</w:t>
        </w:r>
        <w:r w:rsidRPr="00186BA3">
          <w:rPr>
            <w:rFonts w:cs="Calibri" w:hint="cs"/>
            <w:sz w:val="18"/>
            <w:szCs w:val="18"/>
            <w:rtl/>
            <w:lang w:bidi="fa-IR"/>
            <w:rPrChange w:id="559" w:author="Microsoft account" w:date="2025-09-11T09:54:00Z">
              <w:rPr>
                <w:rFonts w:cs="Calibri" w:hint="cs"/>
                <w:sz w:val="28"/>
                <w:szCs w:val="28"/>
                <w:rtl/>
                <w:lang w:bidi="fa-IR"/>
              </w:rPr>
            </w:rPrChange>
          </w:rPr>
          <w:t>ی</w:t>
        </w:r>
        <w:r w:rsidRPr="00186BA3">
          <w:rPr>
            <w:rFonts w:cs="Calibri"/>
            <w:sz w:val="18"/>
            <w:szCs w:val="18"/>
            <w:rtl/>
            <w:lang w:bidi="fa-IR"/>
            <w:rPrChange w:id="56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1" w:author="Microsoft account" w:date="2025-09-11T09:54:00Z">
              <w:rPr>
                <w:rFonts w:cs="Calibri" w:hint="eastAsia"/>
                <w:sz w:val="28"/>
                <w:szCs w:val="28"/>
                <w:rtl/>
                <w:lang w:bidi="fa-IR"/>
              </w:rPr>
            </w:rPrChange>
          </w:rPr>
          <w:t>برنامه</w:t>
        </w:r>
        <w:r w:rsidRPr="00186BA3">
          <w:rPr>
            <w:rFonts w:cs="Calibri"/>
            <w:sz w:val="18"/>
            <w:szCs w:val="18"/>
            <w:rtl/>
            <w:lang w:bidi="fa-IR"/>
            <w:rPrChange w:id="56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3" w:author="Microsoft account" w:date="2025-09-11T09:54:00Z">
              <w:rPr>
                <w:rFonts w:cs="Calibri" w:hint="eastAsia"/>
                <w:sz w:val="28"/>
                <w:szCs w:val="28"/>
                <w:rtl/>
                <w:lang w:bidi="fa-IR"/>
              </w:rPr>
            </w:rPrChange>
          </w:rPr>
          <w:t>مقدار</w:t>
        </w:r>
        <w:r w:rsidRPr="00186BA3">
          <w:rPr>
            <w:rFonts w:cs="Calibri"/>
            <w:sz w:val="18"/>
            <w:szCs w:val="18"/>
            <w:lang w:bidi="fa-IR"/>
            <w:rPrChange w:id="564" w:author="Microsoft account" w:date="2025-09-11T09:54:00Z">
              <w:rPr>
                <w:rFonts w:cs="Calibri"/>
                <w:sz w:val="28"/>
                <w:szCs w:val="28"/>
                <w:lang w:bidi="fa-IR"/>
              </w:rPr>
            </w:rPrChange>
          </w:rPr>
          <w:t xml:space="preserve"> NaN </w:t>
        </w:r>
        <w:r w:rsidRPr="00186BA3">
          <w:rPr>
            <w:rFonts w:cs="Calibri"/>
            <w:sz w:val="18"/>
            <w:szCs w:val="18"/>
            <w:rtl/>
            <w:lang w:bidi="fa-IR"/>
            <w:rPrChange w:id="565" w:author="Microsoft account" w:date="2025-09-11T09:54:00Z">
              <w:rPr>
                <w:rFonts w:cs="Calibri"/>
                <w:sz w:val="28"/>
                <w:szCs w:val="28"/>
                <w:rtl/>
                <w:lang w:bidi="fa-IR"/>
              </w:rPr>
            </w:rPrChange>
          </w:rPr>
          <w:t>رو بساز</w:t>
        </w:r>
        <w:r w:rsidRPr="00186BA3">
          <w:rPr>
            <w:rFonts w:cs="Calibri" w:hint="cs"/>
            <w:sz w:val="18"/>
            <w:szCs w:val="18"/>
            <w:rtl/>
            <w:lang w:bidi="fa-IR"/>
            <w:rPrChange w:id="566" w:author="Microsoft account" w:date="2025-09-11T09:54:00Z">
              <w:rPr>
                <w:rFonts w:cs="Calibri" w:hint="cs"/>
                <w:sz w:val="28"/>
                <w:szCs w:val="28"/>
                <w:rtl/>
                <w:lang w:bidi="fa-IR"/>
              </w:rPr>
            </w:rPrChange>
          </w:rPr>
          <w:t>ی</w:t>
        </w:r>
        <w:r w:rsidRPr="00186BA3">
          <w:rPr>
            <w:rFonts w:cs="Calibri"/>
            <w:sz w:val="18"/>
            <w:szCs w:val="18"/>
            <w:lang w:bidi="fa-IR"/>
            <w:rPrChange w:id="567"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8" w:author="Microsoft account" w:date="2025-09-11T09:53:00Z"/>
          <w:rFonts w:cs="Calibri"/>
          <w:sz w:val="18"/>
          <w:szCs w:val="18"/>
          <w:rtl/>
          <w:lang w:bidi="fa-IR"/>
          <w:rPrChange w:id="569" w:author="Microsoft account" w:date="2025-09-11T09:54:00Z">
            <w:rPr>
              <w:ins w:id="570" w:author="Microsoft account" w:date="2025-09-11T09:53:00Z"/>
              <w:rFonts w:cs="Calibri"/>
              <w:sz w:val="28"/>
              <w:szCs w:val="28"/>
              <w:rtl/>
              <w:lang w:bidi="fa-IR"/>
            </w:rPr>
          </w:rPrChange>
        </w:rPr>
        <w:pPrChange w:id="571"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2" w:author="Microsoft account" w:date="2025-09-11T09:53:00Z"/>
          <w:rFonts w:cs="Calibri"/>
          <w:sz w:val="18"/>
          <w:szCs w:val="18"/>
          <w:rtl/>
          <w:lang w:bidi="fa-IR"/>
          <w:rPrChange w:id="573" w:author="Microsoft account" w:date="2025-09-11T09:54:00Z">
            <w:rPr>
              <w:ins w:id="574" w:author="Microsoft account" w:date="2025-09-11T09:53:00Z"/>
              <w:rFonts w:cs="Calibri"/>
              <w:sz w:val="28"/>
              <w:szCs w:val="28"/>
              <w:rtl/>
              <w:lang w:bidi="fa-IR"/>
            </w:rPr>
          </w:rPrChange>
        </w:rPr>
        <w:pPrChange w:id="575" w:author="Microsoft account" w:date="2025-09-11T09:55:00Z">
          <w:pPr>
            <w:bidi/>
            <w:spacing w:after="0" w:line="276" w:lineRule="auto"/>
            <w:jc w:val="both"/>
          </w:pPr>
        </w:pPrChange>
      </w:pPr>
      <w:ins w:id="576" w:author="Microsoft account" w:date="2025-09-11T09:53:00Z">
        <w:r w:rsidRPr="00186BA3">
          <w:rPr>
            <w:rFonts w:cs="Calibri"/>
            <w:sz w:val="18"/>
            <w:szCs w:val="18"/>
            <w:rtl/>
            <w:lang w:bidi="fa-IR"/>
            <w:rPrChange w:id="577"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8" w:author="Microsoft account" w:date="2025-09-11T09:53:00Z"/>
          <w:rFonts w:cs="Calibri"/>
          <w:sz w:val="18"/>
          <w:szCs w:val="18"/>
          <w:lang w:bidi="fa-IR"/>
          <w:rPrChange w:id="579" w:author="Microsoft account" w:date="2025-09-11T09:54:00Z">
            <w:rPr>
              <w:ins w:id="580" w:author="Microsoft account" w:date="2025-09-11T09:53:00Z"/>
              <w:rFonts w:cs="Calibri"/>
              <w:sz w:val="28"/>
              <w:szCs w:val="28"/>
              <w:lang w:bidi="fa-IR"/>
            </w:rPr>
          </w:rPrChange>
        </w:rPr>
        <w:pPrChange w:id="581" w:author="Microsoft account" w:date="2025-09-11T09:55:00Z">
          <w:pPr>
            <w:bidi/>
            <w:spacing w:after="0" w:line="276" w:lineRule="auto"/>
            <w:jc w:val="both"/>
          </w:pPr>
        </w:pPrChange>
      </w:pPr>
      <w:ins w:id="582" w:author="Microsoft account" w:date="2025-09-11T09:53:00Z">
        <w:r w:rsidRPr="00186BA3">
          <w:rPr>
            <w:rFonts w:cs="Calibri"/>
            <w:sz w:val="18"/>
            <w:szCs w:val="18"/>
            <w:lang w:bidi="fa-IR"/>
            <w:rPrChange w:id="583"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4" w:author="Microsoft account" w:date="2025-09-11T09:53:00Z"/>
          <w:rFonts w:cs="Calibri"/>
          <w:sz w:val="18"/>
          <w:szCs w:val="18"/>
          <w:lang w:bidi="fa-IR"/>
          <w:rPrChange w:id="585" w:author="Microsoft account" w:date="2025-09-11T09:54:00Z">
            <w:rPr>
              <w:ins w:id="586" w:author="Microsoft account" w:date="2025-09-11T09:53:00Z"/>
              <w:rFonts w:cs="Calibri"/>
              <w:sz w:val="28"/>
              <w:szCs w:val="28"/>
              <w:lang w:bidi="fa-IR"/>
            </w:rPr>
          </w:rPrChange>
        </w:rPr>
        <w:pPrChange w:id="587" w:author="Microsoft account" w:date="2025-09-11T09:55:00Z">
          <w:pPr>
            <w:bidi/>
            <w:spacing w:after="0" w:line="276" w:lineRule="auto"/>
            <w:jc w:val="both"/>
          </w:pPr>
        </w:pPrChange>
      </w:pPr>
      <w:ins w:id="588" w:author="Microsoft account" w:date="2025-09-11T09:53:00Z">
        <w:r w:rsidRPr="00186BA3">
          <w:rPr>
            <w:rFonts w:cs="Calibri"/>
            <w:sz w:val="18"/>
            <w:szCs w:val="18"/>
            <w:lang w:bidi="fa-IR"/>
            <w:rPrChange w:id="589"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90" w:author="Microsoft account" w:date="2025-09-11T09:53:00Z"/>
          <w:rFonts w:cs="Calibri"/>
          <w:sz w:val="18"/>
          <w:szCs w:val="18"/>
          <w:lang w:bidi="fa-IR"/>
          <w:rPrChange w:id="591" w:author="Microsoft account" w:date="2025-09-11T09:54:00Z">
            <w:rPr>
              <w:ins w:id="592" w:author="Microsoft account" w:date="2025-09-11T09:53:00Z"/>
              <w:rFonts w:cs="Calibri"/>
              <w:sz w:val="28"/>
              <w:szCs w:val="28"/>
              <w:lang w:bidi="fa-IR"/>
            </w:rPr>
          </w:rPrChange>
        </w:rPr>
        <w:pPrChange w:id="593"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4" w:author="Microsoft account" w:date="2025-09-11T09:53:00Z"/>
          <w:rFonts w:cs="Calibri"/>
          <w:sz w:val="18"/>
          <w:szCs w:val="18"/>
          <w:lang w:bidi="fa-IR"/>
          <w:rPrChange w:id="595" w:author="Microsoft account" w:date="2025-09-11T09:54:00Z">
            <w:rPr>
              <w:ins w:id="596" w:author="Microsoft account" w:date="2025-09-11T09:53:00Z"/>
              <w:rFonts w:cs="Calibri"/>
              <w:sz w:val="28"/>
              <w:szCs w:val="28"/>
              <w:lang w:bidi="fa-IR"/>
            </w:rPr>
          </w:rPrChange>
        </w:rPr>
        <w:pPrChange w:id="597" w:author="Microsoft account" w:date="2025-09-11T09:55:00Z">
          <w:pPr>
            <w:bidi/>
            <w:spacing w:after="0" w:line="276" w:lineRule="auto"/>
            <w:jc w:val="both"/>
          </w:pPr>
        </w:pPrChange>
      </w:pPr>
      <w:ins w:id="598" w:author="Microsoft account" w:date="2025-09-11T09:53:00Z">
        <w:r w:rsidRPr="00186BA3">
          <w:rPr>
            <w:rFonts w:cs="Calibri"/>
            <w:sz w:val="18"/>
            <w:szCs w:val="18"/>
            <w:lang w:bidi="fa-IR"/>
            <w:rPrChange w:id="599" w:author="Microsoft account" w:date="2025-09-11T09:54:00Z">
              <w:rPr>
                <w:rFonts w:cs="Calibri"/>
                <w:sz w:val="28"/>
                <w:szCs w:val="28"/>
                <w:lang w:bidi="fa-IR"/>
              </w:rPr>
            </w:rPrChange>
          </w:rPr>
          <w:t>x = math.nan</w:t>
        </w:r>
        <w:r w:rsidRPr="00186BA3">
          <w:rPr>
            <w:rFonts w:cs="Calibri"/>
            <w:sz w:val="18"/>
            <w:szCs w:val="18"/>
            <w:rtl/>
            <w:lang w:bidi="fa-IR"/>
            <w:rPrChange w:id="60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1"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2" w:author="Microsoft account" w:date="2025-09-11T09:53:00Z"/>
          <w:rFonts w:cs="Calibri"/>
          <w:sz w:val="18"/>
          <w:szCs w:val="18"/>
          <w:lang w:bidi="fa-IR"/>
          <w:rPrChange w:id="603" w:author="Microsoft account" w:date="2025-09-11T09:54:00Z">
            <w:rPr>
              <w:ins w:id="604" w:author="Microsoft account" w:date="2025-09-11T09:53:00Z"/>
              <w:rFonts w:cs="Calibri"/>
              <w:sz w:val="28"/>
              <w:szCs w:val="28"/>
              <w:lang w:bidi="fa-IR"/>
            </w:rPr>
          </w:rPrChange>
        </w:rPr>
        <w:pPrChange w:id="605" w:author="Microsoft account" w:date="2025-09-11T09:55:00Z">
          <w:pPr>
            <w:bidi/>
            <w:spacing w:after="0" w:line="276" w:lineRule="auto"/>
            <w:jc w:val="both"/>
          </w:pPr>
        </w:pPrChange>
      </w:pPr>
      <w:ins w:id="606" w:author="Microsoft account" w:date="2025-09-11T09:53:00Z">
        <w:r w:rsidRPr="00186BA3">
          <w:rPr>
            <w:rFonts w:cs="Calibri"/>
            <w:sz w:val="18"/>
            <w:szCs w:val="18"/>
            <w:lang w:bidi="fa-IR"/>
            <w:rPrChange w:id="607" w:author="Microsoft account" w:date="2025-09-11T09:54:00Z">
              <w:rPr>
                <w:rFonts w:cs="Calibri"/>
                <w:sz w:val="28"/>
                <w:szCs w:val="28"/>
                <w:lang w:bidi="fa-IR"/>
              </w:rPr>
            </w:rPrChange>
          </w:rPr>
          <w:t>y = np.nan</w:t>
        </w:r>
        <w:r w:rsidRPr="00186BA3">
          <w:rPr>
            <w:rFonts w:cs="Calibri"/>
            <w:sz w:val="18"/>
            <w:szCs w:val="18"/>
            <w:rtl/>
            <w:lang w:bidi="fa-IR"/>
            <w:rPrChange w:id="608"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9"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10" w:author="Microsoft account" w:date="2025-09-11T09:53:00Z"/>
          <w:rFonts w:cs="Calibri"/>
          <w:sz w:val="18"/>
          <w:szCs w:val="18"/>
          <w:lang w:bidi="fa-IR"/>
          <w:rPrChange w:id="611" w:author="Microsoft account" w:date="2025-09-11T09:54:00Z">
            <w:rPr>
              <w:ins w:id="612" w:author="Microsoft account" w:date="2025-09-11T09:53:00Z"/>
              <w:rFonts w:cs="Calibri"/>
              <w:sz w:val="28"/>
              <w:szCs w:val="28"/>
              <w:lang w:bidi="fa-IR"/>
            </w:rPr>
          </w:rPrChange>
        </w:rPr>
        <w:pPrChange w:id="613"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4" w:author="Microsoft account" w:date="2025-09-11T09:52:00Z"/>
          <w:rFonts w:cs="Calibri"/>
          <w:sz w:val="18"/>
          <w:szCs w:val="18"/>
          <w:rtl/>
          <w:lang w:bidi="fa-IR"/>
          <w:rPrChange w:id="615" w:author="Microsoft account" w:date="2025-09-11T09:54:00Z">
            <w:rPr>
              <w:ins w:id="616" w:author="Microsoft account" w:date="2025-09-11T09:52:00Z"/>
              <w:rFonts w:cs="Calibri"/>
              <w:sz w:val="28"/>
              <w:szCs w:val="28"/>
              <w:rtl/>
              <w:lang w:bidi="fa-IR"/>
            </w:rPr>
          </w:rPrChange>
        </w:rPr>
        <w:pPrChange w:id="617" w:author="Microsoft account" w:date="2025-09-11T09:55:00Z">
          <w:pPr>
            <w:bidi/>
            <w:spacing w:after="0" w:line="276" w:lineRule="auto"/>
            <w:jc w:val="both"/>
          </w:pPr>
        </w:pPrChange>
      </w:pPr>
      <w:ins w:id="618" w:author="Microsoft account" w:date="2025-09-11T09:53:00Z">
        <w:r w:rsidRPr="00186BA3">
          <w:rPr>
            <w:rFonts w:cs="Calibri"/>
            <w:sz w:val="18"/>
            <w:szCs w:val="18"/>
            <w:lang w:bidi="fa-IR"/>
            <w:rPrChange w:id="619" w:author="Microsoft account" w:date="2025-09-11T09:54:00Z">
              <w:rPr>
                <w:rFonts w:cs="Calibri"/>
                <w:sz w:val="28"/>
                <w:szCs w:val="28"/>
                <w:lang w:bidi="fa-IR"/>
              </w:rPr>
            </w:rPrChange>
          </w:rPr>
          <w:t>print(x, y)</w:t>
        </w:r>
        <w:r w:rsidRPr="00186BA3">
          <w:rPr>
            <w:rFonts w:cs="Calibri"/>
            <w:sz w:val="18"/>
            <w:szCs w:val="18"/>
            <w:rtl/>
            <w:lang w:bidi="fa-IR"/>
            <w:rPrChange w:id="620" w:author="Microsoft account" w:date="2025-09-11T09:54:00Z">
              <w:rPr>
                <w:rFonts w:cs="Calibri"/>
                <w:sz w:val="28"/>
                <w:szCs w:val="28"/>
                <w:rtl/>
                <w:lang w:bidi="fa-IR"/>
              </w:rPr>
            </w:rPrChange>
          </w:rPr>
          <w:t xml:space="preserve">    # هردو </w:t>
        </w:r>
        <w:r w:rsidRPr="00186BA3">
          <w:rPr>
            <w:rFonts w:cs="Calibri"/>
            <w:sz w:val="18"/>
            <w:szCs w:val="18"/>
            <w:lang w:bidi="fa-IR"/>
            <w:rPrChange w:id="621" w:author="Microsoft account" w:date="2025-09-11T09:54:00Z">
              <w:rPr>
                <w:rFonts w:cs="Calibri"/>
                <w:sz w:val="28"/>
                <w:szCs w:val="28"/>
                <w:lang w:bidi="fa-IR"/>
              </w:rPr>
            </w:rPrChange>
          </w:rPr>
          <w:t>NaN</w:t>
        </w:r>
        <w:r w:rsidRPr="00186BA3">
          <w:rPr>
            <w:rFonts w:cs="Calibri"/>
            <w:sz w:val="18"/>
            <w:szCs w:val="18"/>
            <w:rtl/>
            <w:lang w:bidi="fa-IR"/>
            <w:rPrChange w:id="622"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3" w:author="Microsoft account" w:date="2025-09-11T09:54:00Z">
              <w:rPr>
                <w:rFonts w:cs="Calibri" w:hint="cs"/>
                <w:sz w:val="28"/>
                <w:szCs w:val="28"/>
                <w:rtl/>
                <w:lang w:bidi="fa-IR"/>
              </w:rPr>
            </w:rPrChange>
          </w:rPr>
          <w:t>ی</w:t>
        </w:r>
        <w:r w:rsidRPr="00186BA3">
          <w:rPr>
            <w:rFonts w:cs="Calibri" w:hint="eastAsia"/>
            <w:sz w:val="18"/>
            <w:szCs w:val="18"/>
            <w:rtl/>
            <w:lang w:bidi="fa-IR"/>
            <w:rPrChange w:id="624"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5" w:author="Microsoft account" w:date="2025-09-11T09:55:00Z"/>
          <w:rFonts w:cs="Calibri"/>
          <w:sz w:val="18"/>
          <w:szCs w:val="18"/>
          <w:rtl/>
          <w:lang w:bidi="fa-IR"/>
          <w:rPrChange w:id="626" w:author="Microsoft account" w:date="2025-09-11T09:56:00Z">
            <w:rPr>
              <w:ins w:id="627" w:author="Microsoft account" w:date="2025-09-11T09:55:00Z"/>
              <w:rFonts w:cs="Calibri"/>
              <w:sz w:val="28"/>
              <w:szCs w:val="28"/>
              <w:rtl/>
              <w:lang w:bidi="fa-IR"/>
            </w:rPr>
          </w:rPrChange>
        </w:rPr>
        <w:pPrChange w:id="628" w:author="Microsoft account" w:date="2025-09-11T09:52:00Z">
          <w:pPr>
            <w:bidi/>
            <w:spacing w:after="0" w:line="276" w:lineRule="auto"/>
            <w:jc w:val="both"/>
          </w:pPr>
        </w:pPrChange>
      </w:pPr>
      <w:ins w:id="629" w:author="Microsoft account" w:date="2025-09-11T09:56:00Z">
        <w:r w:rsidRPr="002B0B06">
          <w:rPr>
            <w:rFonts w:cs="Calibri"/>
            <w:sz w:val="18"/>
            <w:szCs w:val="18"/>
            <w:rtl/>
            <w:lang w:bidi="fa-IR"/>
            <w:rPrChange w:id="630" w:author="Microsoft account" w:date="2025-09-11T09:56:00Z">
              <w:rPr>
                <w:rFonts w:cs="Calibri"/>
                <w:sz w:val="28"/>
                <w:szCs w:val="28"/>
                <w:rtl/>
                <w:lang w:bidi="fa-IR"/>
              </w:rPr>
            </w:rPrChange>
          </w:rPr>
          <w:t>دل</w:t>
        </w:r>
        <w:r w:rsidRPr="002B0B06">
          <w:rPr>
            <w:rFonts w:cs="Calibri" w:hint="cs"/>
            <w:sz w:val="18"/>
            <w:szCs w:val="18"/>
            <w:rtl/>
            <w:lang w:bidi="fa-IR"/>
            <w:rPrChange w:id="631" w:author="Microsoft account" w:date="2025-09-11T09:56:00Z">
              <w:rPr>
                <w:rFonts w:cs="Calibri" w:hint="cs"/>
                <w:sz w:val="28"/>
                <w:szCs w:val="28"/>
                <w:rtl/>
                <w:lang w:bidi="fa-IR"/>
              </w:rPr>
            </w:rPrChange>
          </w:rPr>
          <w:t>ی</w:t>
        </w:r>
        <w:r w:rsidRPr="002B0B06">
          <w:rPr>
            <w:rFonts w:cs="Calibri" w:hint="eastAsia"/>
            <w:sz w:val="18"/>
            <w:szCs w:val="18"/>
            <w:rtl/>
            <w:lang w:bidi="fa-IR"/>
            <w:rPrChange w:id="632" w:author="Microsoft account" w:date="2025-09-11T09:56:00Z">
              <w:rPr>
                <w:rFonts w:cs="Calibri" w:hint="eastAsia"/>
                <w:sz w:val="28"/>
                <w:szCs w:val="28"/>
                <w:rtl/>
                <w:lang w:bidi="fa-IR"/>
              </w:rPr>
            </w:rPrChange>
          </w:rPr>
          <w:t>لش</w:t>
        </w:r>
        <w:r w:rsidRPr="002B0B06">
          <w:rPr>
            <w:rFonts w:cs="Calibri"/>
            <w:sz w:val="18"/>
            <w:szCs w:val="18"/>
            <w:rtl/>
            <w:lang w:bidi="fa-IR"/>
            <w:rPrChange w:id="633" w:author="Microsoft account" w:date="2025-09-11T09:56:00Z">
              <w:rPr>
                <w:rFonts w:cs="Calibri"/>
                <w:sz w:val="28"/>
                <w:szCs w:val="28"/>
                <w:rtl/>
                <w:lang w:bidi="fa-IR"/>
              </w:rPr>
            </w:rPrChange>
          </w:rPr>
          <w:t xml:space="preserve"> ا</w:t>
        </w:r>
        <w:r w:rsidRPr="002B0B06">
          <w:rPr>
            <w:rFonts w:cs="Calibri" w:hint="cs"/>
            <w:sz w:val="18"/>
            <w:szCs w:val="18"/>
            <w:rtl/>
            <w:lang w:bidi="fa-IR"/>
            <w:rPrChange w:id="634" w:author="Microsoft account" w:date="2025-09-11T09:56:00Z">
              <w:rPr>
                <w:rFonts w:cs="Calibri" w:hint="cs"/>
                <w:sz w:val="28"/>
                <w:szCs w:val="28"/>
                <w:rtl/>
                <w:lang w:bidi="fa-IR"/>
              </w:rPr>
            </w:rPrChange>
          </w:rPr>
          <w:t>ی</w:t>
        </w:r>
        <w:r w:rsidRPr="002B0B06">
          <w:rPr>
            <w:rFonts w:cs="Calibri" w:hint="eastAsia"/>
            <w:sz w:val="18"/>
            <w:szCs w:val="18"/>
            <w:rtl/>
            <w:lang w:bidi="fa-IR"/>
            <w:rPrChange w:id="635" w:author="Microsoft account" w:date="2025-09-11T09:56:00Z">
              <w:rPr>
                <w:rFonts w:cs="Calibri" w:hint="eastAsia"/>
                <w:sz w:val="28"/>
                <w:szCs w:val="28"/>
                <w:rtl/>
                <w:lang w:bidi="fa-IR"/>
              </w:rPr>
            </w:rPrChange>
          </w:rPr>
          <w:t>نه</w:t>
        </w:r>
        <w:r w:rsidRPr="002B0B06">
          <w:rPr>
            <w:rFonts w:cs="Calibri"/>
            <w:sz w:val="18"/>
            <w:szCs w:val="18"/>
            <w:rtl/>
            <w:lang w:bidi="fa-IR"/>
            <w:rPrChange w:id="636"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7" w:author="Microsoft account" w:date="2025-09-11T09:56:00Z">
              <w:rPr>
                <w:rFonts w:cs="Calibri" w:hint="cs"/>
                <w:sz w:val="28"/>
                <w:szCs w:val="28"/>
                <w:rtl/>
                <w:lang w:bidi="fa-IR"/>
              </w:rPr>
            </w:rPrChange>
          </w:rPr>
          <w:t>ی</w:t>
        </w:r>
        <w:r w:rsidRPr="002B0B06">
          <w:rPr>
            <w:rFonts w:cs="Calibri"/>
            <w:sz w:val="18"/>
            <w:szCs w:val="18"/>
            <w:rtl/>
            <w:lang w:bidi="fa-IR"/>
            <w:rPrChange w:id="638"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9" w:author="Microsoft account" w:date="2025-09-11T09:56:00Z">
              <w:rPr>
                <w:rFonts w:cs="Calibri"/>
                <w:sz w:val="28"/>
                <w:szCs w:val="28"/>
                <w:lang w:bidi="fa-IR"/>
              </w:rPr>
            </w:rPrChange>
          </w:rPr>
          <w:t>IEEE 754</w:t>
        </w:r>
        <w:r w:rsidRPr="002B0B06">
          <w:rPr>
            <w:rFonts w:cs="Calibri"/>
            <w:sz w:val="18"/>
            <w:szCs w:val="18"/>
            <w:rtl/>
            <w:lang w:bidi="fa-IR"/>
            <w:rPrChange w:id="640"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1" w:author="Microsoft account" w:date="2025-09-11T09:56:00Z">
              <w:rPr>
                <w:rFonts w:cs="Calibri" w:hint="cs"/>
                <w:sz w:val="28"/>
                <w:szCs w:val="28"/>
                <w:rtl/>
                <w:lang w:bidi="fa-IR"/>
              </w:rPr>
            </w:rPrChange>
          </w:rPr>
          <w:t>ی</w:t>
        </w:r>
        <w:r w:rsidRPr="002B0B06">
          <w:rPr>
            <w:rFonts w:cs="Calibri"/>
            <w:sz w:val="18"/>
            <w:szCs w:val="18"/>
            <w:rtl/>
            <w:lang w:bidi="fa-IR"/>
            <w:rPrChange w:id="642"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3" w:author="Microsoft account" w:date="2025-09-11T09:56:00Z">
              <w:rPr>
                <w:rFonts w:cs="Calibri" w:hint="cs"/>
                <w:sz w:val="28"/>
                <w:szCs w:val="28"/>
                <w:rtl/>
                <w:lang w:bidi="fa-IR"/>
              </w:rPr>
            </w:rPrChange>
          </w:rPr>
          <w:t>ی</w:t>
        </w:r>
        <w:r w:rsidRPr="002B0B06">
          <w:rPr>
            <w:rFonts w:cs="Calibri" w:hint="eastAsia"/>
            <w:sz w:val="18"/>
            <w:szCs w:val="18"/>
            <w:rtl/>
            <w:lang w:bidi="fa-IR"/>
            <w:rPrChange w:id="644"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5" w:author="Microsoft account" w:date="2025-09-11T09:56:00Z">
              <w:rPr>
                <w:rFonts w:cs="Calibri" w:hint="cs"/>
                <w:sz w:val="28"/>
                <w:szCs w:val="28"/>
                <w:rtl/>
                <w:lang w:bidi="fa-IR"/>
              </w:rPr>
            </w:rPrChange>
          </w:rPr>
          <w:t>ی</w:t>
        </w:r>
        <w:r w:rsidRPr="002B0B06">
          <w:rPr>
            <w:rFonts w:cs="Calibri"/>
            <w:sz w:val="18"/>
            <w:szCs w:val="18"/>
            <w:rtl/>
            <w:lang w:bidi="fa-IR"/>
            <w:rPrChange w:id="646"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7" w:author="Microsoft account" w:date="2025-09-11T09:56:00Z">
              <w:rPr>
                <w:rFonts w:cs="Calibri" w:hint="cs"/>
                <w:sz w:val="28"/>
                <w:szCs w:val="28"/>
                <w:rtl/>
                <w:lang w:bidi="fa-IR"/>
              </w:rPr>
            </w:rPrChange>
          </w:rPr>
          <w:t>ی</w:t>
        </w:r>
        <w:r w:rsidRPr="002B0B06">
          <w:rPr>
            <w:rFonts w:cs="Calibri"/>
            <w:sz w:val="18"/>
            <w:szCs w:val="18"/>
            <w:rtl/>
            <w:lang w:bidi="fa-IR"/>
            <w:rPrChange w:id="648"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9" w:author="Microsoft account" w:date="2025-09-11T09:56:00Z">
              <w:rPr>
                <w:rFonts w:cs="Calibri" w:hint="cs"/>
                <w:sz w:val="28"/>
                <w:szCs w:val="28"/>
                <w:rtl/>
                <w:lang w:bidi="fa-IR"/>
              </w:rPr>
            </w:rPrChange>
          </w:rPr>
          <w:t>ی</w:t>
        </w:r>
        <w:r w:rsidRPr="002B0B06">
          <w:rPr>
            <w:rFonts w:cs="Calibri" w:hint="eastAsia"/>
            <w:sz w:val="18"/>
            <w:szCs w:val="18"/>
            <w:rtl/>
            <w:lang w:bidi="fa-IR"/>
            <w:rPrChange w:id="650" w:author="Microsoft account" w:date="2025-09-11T09:56:00Z">
              <w:rPr>
                <w:rFonts w:cs="Calibri" w:hint="eastAsia"/>
                <w:sz w:val="28"/>
                <w:szCs w:val="28"/>
                <w:rtl/>
                <w:lang w:bidi="fa-IR"/>
              </w:rPr>
            </w:rPrChange>
          </w:rPr>
          <w:t>وتره</w:t>
        </w:r>
        <w:r w:rsidRPr="002B0B06">
          <w:rPr>
            <w:rFonts w:cs="Calibri"/>
            <w:sz w:val="18"/>
            <w:szCs w:val="18"/>
            <w:rtl/>
            <w:lang w:bidi="fa-IR"/>
            <w:rPrChange w:id="651" w:author="Microsoft account" w:date="2025-09-11T09:56:00Z">
              <w:rPr>
                <w:rFonts w:cs="Calibri"/>
                <w:sz w:val="28"/>
                <w:szCs w:val="28"/>
                <w:rtl/>
                <w:lang w:bidi="fa-IR"/>
              </w:rPr>
            </w:rPrChange>
          </w:rPr>
          <w:t xml:space="preserve">)، مقدار </w:t>
        </w:r>
        <w:r w:rsidRPr="002B0B06">
          <w:rPr>
            <w:rFonts w:cs="Calibri"/>
            <w:sz w:val="18"/>
            <w:szCs w:val="18"/>
            <w:lang w:bidi="fa-IR"/>
            <w:rPrChange w:id="652" w:author="Microsoft account" w:date="2025-09-11T09:56:00Z">
              <w:rPr>
                <w:rFonts w:cs="Calibri"/>
                <w:sz w:val="28"/>
                <w:szCs w:val="28"/>
                <w:lang w:bidi="fa-IR"/>
              </w:rPr>
            </w:rPrChange>
          </w:rPr>
          <w:t>NaN</w:t>
        </w:r>
        <w:r w:rsidRPr="002B0B06">
          <w:rPr>
            <w:rFonts w:cs="Calibri"/>
            <w:sz w:val="18"/>
            <w:szCs w:val="18"/>
            <w:rtl/>
            <w:lang w:bidi="fa-IR"/>
            <w:rPrChange w:id="653"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4" w:author="Microsoft account" w:date="2025-09-11T09:56:00Z">
              <w:rPr>
                <w:rFonts w:cs="Calibri" w:hint="cs"/>
                <w:sz w:val="28"/>
                <w:szCs w:val="28"/>
                <w:rtl/>
                <w:lang w:bidi="fa-IR"/>
              </w:rPr>
            </w:rPrChange>
          </w:rPr>
          <w:t>ی</w:t>
        </w:r>
        <w:r w:rsidRPr="002B0B06">
          <w:rPr>
            <w:rFonts w:cs="Calibri" w:hint="eastAsia"/>
            <w:sz w:val="18"/>
            <w:szCs w:val="18"/>
            <w:rtl/>
            <w:lang w:bidi="fa-IR"/>
            <w:rPrChange w:id="655" w:author="Microsoft account" w:date="2025-09-11T09:56:00Z">
              <w:rPr>
                <w:rFonts w:cs="Calibri" w:hint="eastAsia"/>
                <w:sz w:val="28"/>
                <w:szCs w:val="28"/>
                <w:rtl/>
                <w:lang w:bidi="fa-IR"/>
              </w:rPr>
            </w:rPrChange>
          </w:rPr>
          <w:t>ک</w:t>
        </w:r>
        <w:r w:rsidRPr="002B0B06">
          <w:rPr>
            <w:rFonts w:cs="Calibri"/>
            <w:sz w:val="18"/>
            <w:szCs w:val="18"/>
            <w:rtl/>
            <w:lang w:bidi="fa-IR"/>
            <w:rPrChange w:id="656"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7" w:author="Microsoft account" w:date="2025-09-11T09:56:00Z">
              <w:rPr>
                <w:rFonts w:cs="Calibri"/>
                <w:sz w:val="28"/>
                <w:szCs w:val="28"/>
                <w:lang w:bidi="fa-IR"/>
              </w:rPr>
            </w:rPrChange>
          </w:rPr>
          <w:t>float</w:t>
        </w:r>
        <w:r w:rsidRPr="002B0B06">
          <w:rPr>
            <w:rFonts w:cs="Calibri"/>
            <w:sz w:val="18"/>
            <w:szCs w:val="18"/>
            <w:rtl/>
            <w:lang w:bidi="fa-IR"/>
            <w:rPrChange w:id="658"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9" w:author="Microsoft account" w:date="2025-09-11T09:56:00Z">
              <w:rPr>
                <w:rFonts w:cs="Calibri" w:hint="cs"/>
                <w:sz w:val="28"/>
                <w:szCs w:val="28"/>
                <w:rtl/>
                <w:lang w:bidi="fa-IR"/>
              </w:rPr>
            </w:rPrChange>
          </w:rPr>
          <w:t>ی</w:t>
        </w:r>
        <w:r w:rsidRPr="002B0B06">
          <w:rPr>
            <w:rFonts w:cs="Calibri" w:hint="eastAsia"/>
            <w:sz w:val="18"/>
            <w:szCs w:val="18"/>
            <w:rtl/>
            <w:lang w:bidi="fa-IR"/>
            <w:rPrChange w:id="660" w:author="Microsoft account" w:date="2025-09-11T09:56:00Z">
              <w:rPr>
                <w:rFonts w:cs="Calibri" w:hint="eastAsia"/>
                <w:sz w:val="28"/>
                <w:szCs w:val="28"/>
                <w:rtl/>
                <w:lang w:bidi="fa-IR"/>
              </w:rPr>
            </w:rPrChange>
          </w:rPr>
          <w:t>ف</w:t>
        </w:r>
        <w:r w:rsidRPr="002B0B06">
          <w:rPr>
            <w:rFonts w:cs="Calibri"/>
            <w:sz w:val="18"/>
            <w:szCs w:val="18"/>
            <w:rtl/>
            <w:lang w:bidi="fa-IR"/>
            <w:rPrChange w:id="661"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2" w:author="Microsoft account" w:date="2025-09-10T10:13:00Z"/>
          <w:rFonts w:cs="Calibri"/>
          <w:sz w:val="28"/>
          <w:szCs w:val="28"/>
          <w:rtl/>
          <w:lang w:bidi="fa-IR"/>
        </w:rPr>
        <w:pPrChange w:id="663" w:author="Microsoft account" w:date="2025-09-11T09:55:00Z">
          <w:pPr>
            <w:bidi/>
            <w:spacing w:after="0" w:line="276" w:lineRule="auto"/>
            <w:jc w:val="both"/>
          </w:pPr>
        </w:pPrChange>
      </w:pPr>
      <w:ins w:id="664"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5" w:author="Microsoft account" w:date="2025-09-10T10:13:00Z"/>
          <w:rFonts w:cs="Calibri"/>
          <w:sz w:val="28"/>
          <w:szCs w:val="28"/>
          <w:rtl/>
          <w:lang w:bidi="fa-IR"/>
        </w:rPr>
        <w:pPrChange w:id="666"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7" w:author="Microsoft account" w:date="2025-09-10T10:37:00Z"/>
          <w:rFonts w:cs="Calibri"/>
          <w:sz w:val="28"/>
          <w:szCs w:val="28"/>
          <w:rtl/>
          <w:lang w:bidi="fa-IR"/>
        </w:rPr>
        <w:pPrChange w:id="668" w:author="Microsoft account" w:date="2025-09-10T10:13:00Z">
          <w:pPr>
            <w:bidi/>
            <w:spacing w:after="0" w:line="276" w:lineRule="auto"/>
            <w:jc w:val="both"/>
          </w:pPr>
        </w:pPrChange>
      </w:pPr>
      <w:ins w:id="669" w:author="Microsoft account" w:date="2025-09-10T10:13:00Z">
        <w:r>
          <w:rPr>
            <w:rFonts w:cs="Calibri" w:hint="cs"/>
            <w:sz w:val="28"/>
            <w:szCs w:val="28"/>
            <w:rtl/>
            <w:lang w:bidi="fa-IR"/>
          </w:rPr>
          <w:t>-</w:t>
        </w:r>
      </w:ins>
      <w:ins w:id="670"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1" w:author="Microsoft account" w:date="2025-09-10T10:36:00Z">
        <w:r w:rsidR="00EB4239">
          <w:rPr>
            <w:rFonts w:cs="Calibri"/>
            <w:sz w:val="28"/>
            <w:szCs w:val="28"/>
            <w:lang w:bidi="fa-IR"/>
          </w:rPr>
          <w:t>c</w:t>
        </w:r>
      </w:ins>
      <w:ins w:id="672" w:author="Microsoft account" w:date="2025-09-11T09:56:00Z">
        <w:r w:rsidR="002B0B06">
          <w:rPr>
            <w:rFonts w:cs="Calibri"/>
            <w:sz w:val="28"/>
            <w:szCs w:val="28"/>
            <w:lang w:bidi="fa-IR"/>
          </w:rPr>
          <w:t>o</w:t>
        </w:r>
      </w:ins>
      <w:ins w:id="673"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4"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5" w:author="Microsoft account" w:date="2025-09-10T10:37:00Z"/>
          <w:rFonts w:cs="Calibri"/>
          <w:sz w:val="28"/>
          <w:szCs w:val="28"/>
          <w:rtl/>
          <w:lang w:bidi="fa-IR"/>
        </w:rPr>
        <w:pPrChange w:id="676"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7" w:author="Microsoft account" w:date="2025-09-10T11:33:00Z"/>
          <w:rFonts w:cs="Calibri"/>
          <w:sz w:val="28"/>
          <w:szCs w:val="28"/>
          <w:rtl/>
          <w:lang w:bidi="fa-IR"/>
        </w:rPr>
        <w:pPrChange w:id="678" w:author="Microsoft account" w:date="2025-09-10T10:37:00Z">
          <w:pPr>
            <w:bidi/>
            <w:spacing w:after="0" w:line="276" w:lineRule="auto"/>
            <w:jc w:val="both"/>
          </w:pPr>
        </w:pPrChange>
      </w:pPr>
      <w:ins w:id="679" w:author="Microsoft account" w:date="2025-09-10T10:37:00Z">
        <w:r>
          <w:rPr>
            <w:rFonts w:cs="Calibri" w:hint="cs"/>
            <w:sz w:val="28"/>
            <w:szCs w:val="28"/>
            <w:rtl/>
            <w:lang w:bidi="fa-IR"/>
          </w:rPr>
          <w:t>-</w:t>
        </w:r>
      </w:ins>
      <w:ins w:id="680"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1"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2"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3" w:author="Microsoft account" w:date="2025-09-10T11:34:00Z"/>
          <w:rFonts w:cs="Calibri"/>
          <w:sz w:val="28"/>
          <w:szCs w:val="28"/>
          <w:rtl/>
          <w:lang w:bidi="fa-IR"/>
        </w:rPr>
        <w:pPrChange w:id="684" w:author="Microsoft account" w:date="2025-09-10T11:33:00Z">
          <w:pPr>
            <w:bidi/>
            <w:spacing w:after="0" w:line="276" w:lineRule="auto"/>
            <w:jc w:val="both"/>
          </w:pPr>
        </w:pPrChange>
      </w:pPr>
      <w:ins w:id="685" w:author="Microsoft account" w:date="2025-09-10T11:34:00Z">
        <w:r w:rsidRPr="003153E9">
          <w:rPr>
            <w:rFonts w:cs="Calibri"/>
            <w:noProof/>
            <w:sz w:val="28"/>
            <w:szCs w:val="28"/>
            <w:rPrChange w:id="686"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7" w:author="Microsoft account" w:date="2025-09-10T11:34:00Z"/>
          <w:rFonts w:cs="Calibri"/>
          <w:sz w:val="28"/>
          <w:szCs w:val="28"/>
          <w:rtl/>
          <w:lang w:bidi="fa-IR"/>
        </w:rPr>
        <w:pPrChange w:id="688" w:author="Microsoft account" w:date="2025-09-10T11:34:00Z">
          <w:pPr>
            <w:bidi/>
            <w:spacing w:after="0" w:line="276" w:lineRule="auto"/>
            <w:jc w:val="both"/>
          </w:pPr>
        </w:pPrChange>
      </w:pPr>
      <w:ins w:id="689"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90" w:author="Microsoft account" w:date="2025-09-10T11:34:00Z"/>
          <w:rFonts w:cs="Calibri"/>
          <w:sz w:val="28"/>
          <w:szCs w:val="28"/>
          <w:rtl/>
          <w:lang w:bidi="fa-IR"/>
        </w:rPr>
        <w:pPrChange w:id="691"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2" w:author="Microsoft account" w:date="2025-09-10T11:37:00Z"/>
          <w:rFonts w:cs="Calibri"/>
          <w:sz w:val="28"/>
          <w:szCs w:val="28"/>
          <w:rtl/>
          <w:lang w:bidi="fa-IR"/>
        </w:rPr>
        <w:pPrChange w:id="693" w:author="Microsoft account" w:date="2025-09-10T11:34:00Z">
          <w:pPr>
            <w:bidi/>
            <w:spacing w:after="0" w:line="276" w:lineRule="auto"/>
            <w:jc w:val="both"/>
          </w:pPr>
        </w:pPrChange>
      </w:pPr>
      <w:ins w:id="694" w:author="Microsoft account" w:date="2025-09-10T11:34:00Z">
        <w:r>
          <w:rPr>
            <w:rFonts w:cs="Calibri" w:hint="cs"/>
            <w:sz w:val="28"/>
            <w:szCs w:val="28"/>
            <w:rtl/>
            <w:lang w:bidi="fa-IR"/>
          </w:rPr>
          <w:t>-</w:t>
        </w:r>
      </w:ins>
      <w:ins w:id="695"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6"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7"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8"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9" w:author="Microsoft account" w:date="2025-09-10T11:37:00Z">
          <w:pPr>
            <w:bidi/>
            <w:spacing w:after="0" w:line="276" w:lineRule="auto"/>
            <w:jc w:val="both"/>
          </w:pPr>
        </w:pPrChange>
      </w:pPr>
      <w:ins w:id="700"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1" w:author="Microsoft account" w:date="2025-09-12T12:20:00Z"/>
          <w:rFonts w:cs="Calibri"/>
          <w:sz w:val="28"/>
          <w:szCs w:val="28"/>
          <w:rtl/>
          <w:lang w:bidi="fa-IR"/>
        </w:rPr>
        <w:pPrChange w:id="702" w:author="Microsoft account" w:date="2025-09-12T12:19:00Z">
          <w:pPr>
            <w:spacing w:after="0" w:line="240" w:lineRule="auto"/>
          </w:pPr>
        </w:pPrChange>
      </w:pPr>
      <w:bookmarkStart w:id="703" w:name="I4040621"/>
      <w:ins w:id="704" w:author="Microsoft account" w:date="2025-09-11T09:58:00Z">
        <w:r>
          <w:rPr>
            <w:rFonts w:cs="Calibri" w:hint="cs"/>
            <w:sz w:val="28"/>
            <w:szCs w:val="28"/>
            <w:rtl/>
            <w:lang w:bidi="fa-IR"/>
          </w:rPr>
          <w:lastRenderedPageBreak/>
          <w:t>ادامه</w:t>
        </w:r>
      </w:ins>
      <w:bookmarkEnd w:id="703"/>
    </w:p>
    <w:p w14:paraId="71F0C576" w14:textId="77777777" w:rsidR="00594F6D" w:rsidRDefault="00594F6D">
      <w:pPr>
        <w:bidi/>
        <w:spacing w:after="0" w:line="276" w:lineRule="auto"/>
        <w:jc w:val="both"/>
        <w:rPr>
          <w:ins w:id="705" w:author="Microsoft account" w:date="2025-09-12T12:19:00Z"/>
          <w:rFonts w:cs="Calibri"/>
          <w:sz w:val="28"/>
          <w:szCs w:val="28"/>
          <w:rtl/>
          <w:lang w:bidi="fa-IR"/>
        </w:rPr>
        <w:pPrChange w:id="706" w:author="Microsoft account" w:date="2025-09-12T12:20:00Z">
          <w:pPr>
            <w:spacing w:after="0" w:line="240" w:lineRule="auto"/>
          </w:pPr>
        </w:pPrChange>
      </w:pPr>
    </w:p>
    <w:p w14:paraId="1E84161F" w14:textId="77777777" w:rsidR="0064197E" w:rsidRDefault="00594F6D">
      <w:pPr>
        <w:bidi/>
        <w:spacing w:after="0" w:line="276" w:lineRule="auto"/>
        <w:jc w:val="both"/>
        <w:rPr>
          <w:ins w:id="707" w:author="Microsoft account" w:date="2025-09-13T11:18:00Z"/>
          <w:rFonts w:cs="Calibri"/>
          <w:sz w:val="28"/>
          <w:szCs w:val="28"/>
          <w:rtl/>
          <w:lang w:bidi="fa-IR"/>
        </w:rPr>
        <w:pPrChange w:id="708" w:author="Microsoft account" w:date="2025-09-12T12:19:00Z">
          <w:pPr>
            <w:spacing w:after="0" w:line="240" w:lineRule="auto"/>
          </w:pPr>
        </w:pPrChange>
      </w:pPr>
      <w:ins w:id="709"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10"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1" w:author="Microsoft account" w:date="2025-09-16T11:25:00Z"/>
          <w:rFonts w:cs="Calibri"/>
          <w:sz w:val="28"/>
          <w:szCs w:val="28"/>
          <w:lang w:bidi="fa-IR"/>
        </w:rPr>
        <w:pPrChange w:id="712" w:author="Microsoft account" w:date="2025-09-13T11:18:00Z">
          <w:pPr>
            <w:spacing w:after="0" w:line="240" w:lineRule="auto"/>
          </w:pPr>
        </w:pPrChange>
      </w:pPr>
      <w:ins w:id="713" w:author="Microsoft account" w:date="2025-09-13T11:18:00Z">
        <w:r w:rsidRPr="0064197E">
          <w:rPr>
            <w:rFonts w:cs="Calibri"/>
            <w:noProof/>
            <w:sz w:val="28"/>
            <w:szCs w:val="28"/>
            <w:rPrChange w:id="714"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5"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6" w:author="Microsoft account" w:date="2025-09-16T11:36:00Z"/>
          <w:rFonts w:cs="Calibri"/>
          <w:sz w:val="18"/>
          <w:szCs w:val="18"/>
          <w:lang w:bidi="fa-IR"/>
        </w:rPr>
        <w:pPrChange w:id="717" w:author="Microsoft account" w:date="2025-09-16T11:25:00Z">
          <w:pPr>
            <w:spacing w:after="0" w:line="240" w:lineRule="auto"/>
          </w:pPr>
        </w:pPrChange>
      </w:pPr>
      <w:ins w:id="718"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9" w:author="Microsoft account" w:date="2025-09-16T11:36:00Z"/>
          <w:rFonts w:cs="Calibri"/>
          <w:sz w:val="18"/>
          <w:szCs w:val="18"/>
          <w:rtl/>
          <w:lang w:bidi="fa-IR"/>
        </w:rPr>
        <w:pPrChange w:id="720" w:author="Microsoft account" w:date="2025-09-16T11:36:00Z">
          <w:pPr>
            <w:spacing w:after="0" w:line="240" w:lineRule="auto"/>
          </w:pPr>
        </w:pPrChange>
      </w:pPr>
      <w:ins w:id="721"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2" w:author="Microsoft account" w:date="2025-09-16T11:37:00Z"/>
          <w:rFonts w:cs="Calibri"/>
          <w:sz w:val="18"/>
          <w:szCs w:val="18"/>
          <w:rtl/>
          <w:lang w:bidi="fa-IR"/>
        </w:rPr>
        <w:pPrChange w:id="723" w:author="Microsoft account" w:date="2025-09-16T11:37:00Z">
          <w:pPr>
            <w:spacing w:after="0" w:line="240" w:lineRule="auto"/>
          </w:pPr>
        </w:pPrChange>
      </w:pPr>
      <w:ins w:id="724" w:author="Microsoft account" w:date="2025-09-16T11:37:00Z">
        <w:r w:rsidRPr="00C61F73">
          <w:rPr>
            <w:rFonts w:cs="Calibri"/>
            <w:noProof/>
            <w:sz w:val="18"/>
            <w:szCs w:val="18"/>
            <w:rPrChange w:id="725"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6" w:author="Microsoft account" w:date="2025-09-16T11:36:00Z"/>
          <w:rFonts w:cs="Calibri"/>
          <w:sz w:val="18"/>
          <w:szCs w:val="18"/>
          <w:rtl/>
          <w:lang w:bidi="fa-IR"/>
        </w:rPr>
        <w:pPrChange w:id="727" w:author="Microsoft account" w:date="2025-09-16T11:37:00Z">
          <w:pPr>
            <w:spacing w:after="0" w:line="240" w:lineRule="auto"/>
          </w:pPr>
        </w:pPrChange>
      </w:pPr>
      <w:ins w:id="728"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9"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30"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1"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2"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3" w:author="Microsoft account" w:date="2025-09-12T12:20:00Z"/>
          <w:rFonts w:cs="Calibri"/>
          <w:sz w:val="28"/>
          <w:szCs w:val="28"/>
          <w:rtl/>
          <w:lang w:bidi="fa-IR"/>
        </w:rPr>
        <w:pPrChange w:id="734" w:author="Microsoft account" w:date="2025-09-16T11:36:00Z">
          <w:pPr>
            <w:spacing w:after="0" w:line="240" w:lineRule="auto"/>
          </w:pPr>
        </w:pPrChange>
      </w:pPr>
      <w:ins w:id="735"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6" w:author="Microsoft account" w:date="2025-09-12T12:20:00Z"/>
          <w:rFonts w:cs="Calibri"/>
          <w:sz w:val="28"/>
          <w:szCs w:val="28"/>
          <w:rtl/>
          <w:lang w:bidi="fa-IR"/>
        </w:rPr>
        <w:pPrChange w:id="737" w:author="Microsoft account" w:date="2025-09-12T12:20:00Z">
          <w:pPr>
            <w:spacing w:after="0" w:line="240" w:lineRule="auto"/>
          </w:pPr>
        </w:pPrChange>
      </w:pPr>
    </w:p>
    <w:p w14:paraId="6B3738BF" w14:textId="1DD62BFD" w:rsidR="00E27A66" w:rsidRDefault="00E27A66">
      <w:pPr>
        <w:bidi/>
        <w:spacing w:after="0" w:line="276" w:lineRule="auto"/>
        <w:rPr>
          <w:ins w:id="738" w:author="Microsoft account" w:date="2025-09-12T12:21:00Z"/>
          <w:rFonts w:cs="Calibri"/>
          <w:sz w:val="28"/>
          <w:szCs w:val="28"/>
          <w:rtl/>
          <w:lang w:bidi="fa-IR"/>
        </w:rPr>
        <w:pPrChange w:id="739" w:author="Microsoft account" w:date="2025-09-12T12:22:00Z">
          <w:pPr>
            <w:spacing w:after="0" w:line="240" w:lineRule="auto"/>
          </w:pPr>
        </w:pPrChange>
      </w:pPr>
      <w:ins w:id="740"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1"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2" w:author="Microsoft account" w:date="2025-09-12T12:21:00Z"/>
          <w:rFonts w:cs="Calibri"/>
          <w:sz w:val="18"/>
          <w:szCs w:val="18"/>
          <w:rtl/>
          <w:lang w:bidi="fa-IR"/>
          <w:rPrChange w:id="743" w:author="Microsoft account" w:date="2025-09-12T12:22:00Z">
            <w:rPr>
              <w:ins w:id="744" w:author="Microsoft account" w:date="2025-09-12T12:21:00Z"/>
              <w:rFonts w:cs="Calibri"/>
              <w:sz w:val="28"/>
              <w:szCs w:val="28"/>
              <w:rtl/>
              <w:lang w:bidi="fa-IR"/>
            </w:rPr>
          </w:rPrChange>
        </w:rPr>
        <w:pPrChange w:id="745" w:author="Microsoft account" w:date="2025-09-12T12:22:00Z">
          <w:pPr>
            <w:spacing w:after="0" w:line="276" w:lineRule="auto"/>
          </w:pPr>
        </w:pPrChange>
      </w:pPr>
      <w:ins w:id="746" w:author="Microsoft account" w:date="2025-09-12T12:21:00Z">
        <w:r w:rsidRPr="00E27A66">
          <w:rPr>
            <w:rFonts w:cs="Calibri"/>
            <w:sz w:val="18"/>
            <w:szCs w:val="18"/>
            <w:lang w:bidi="fa-IR"/>
            <w:rPrChange w:id="747" w:author="Microsoft account" w:date="2025-09-12T12:22:00Z">
              <w:rPr>
                <w:rFonts w:cs="Calibri"/>
                <w:sz w:val="28"/>
                <w:szCs w:val="28"/>
                <w:lang w:bidi="fa-IR"/>
              </w:rPr>
            </w:rPrChange>
          </w:rPr>
          <w:t>NumPy</w:t>
        </w:r>
      </w:ins>
      <w:ins w:id="748" w:author="Microsoft account" w:date="2025-09-12T12:22:00Z">
        <w:r w:rsidRPr="00E27A66">
          <w:rPr>
            <w:rFonts w:cs="Calibri"/>
            <w:sz w:val="18"/>
            <w:szCs w:val="18"/>
            <w:rtl/>
            <w:lang w:bidi="fa-IR"/>
            <w:rPrChange w:id="749" w:author="Microsoft account" w:date="2025-09-12T12:22:00Z">
              <w:rPr>
                <w:rFonts w:cs="Calibri"/>
                <w:sz w:val="28"/>
                <w:szCs w:val="28"/>
                <w:rtl/>
                <w:lang w:bidi="fa-IR"/>
              </w:rPr>
            </w:rPrChange>
          </w:rPr>
          <w:t xml:space="preserve"> </w:t>
        </w:r>
      </w:ins>
      <w:ins w:id="750" w:author="Microsoft account" w:date="2025-09-12T12:21:00Z">
        <w:r w:rsidRPr="00E27A66">
          <w:rPr>
            <w:rFonts w:cs="Calibri"/>
            <w:sz w:val="18"/>
            <w:szCs w:val="18"/>
            <w:lang w:bidi="fa-IR"/>
            <w:rPrChange w:id="751" w:author="Microsoft account" w:date="2025-09-12T12:22:00Z">
              <w:rPr>
                <w:rFonts w:cs="Calibri"/>
                <w:sz w:val="28"/>
                <w:szCs w:val="28"/>
                <w:lang w:bidi="fa-IR"/>
              </w:rPr>
            </w:rPrChange>
          </w:rPr>
          <w:t xml:space="preserve"> </w:t>
        </w:r>
        <w:r w:rsidRPr="00E27A66">
          <w:rPr>
            <w:rFonts w:cs="Calibri"/>
            <w:sz w:val="18"/>
            <w:szCs w:val="18"/>
            <w:rtl/>
            <w:lang w:bidi="fa-IR"/>
            <w:rPrChange w:id="752" w:author="Microsoft account" w:date="2025-09-12T12:22:00Z">
              <w:rPr>
                <w:rFonts w:cs="Calibri"/>
                <w:sz w:val="28"/>
                <w:szCs w:val="28"/>
                <w:rtl/>
                <w:lang w:bidi="fa-IR"/>
              </w:rPr>
            </w:rPrChange>
          </w:rPr>
          <w:t>کتابخونه‌</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sz w:val="18"/>
            <w:szCs w:val="18"/>
            <w:rtl/>
            <w:lang w:bidi="fa-IR"/>
            <w:rPrChange w:id="75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7" w:author="Microsoft account" w:date="2025-09-12T12:22:00Z">
              <w:rPr>
                <w:rFonts w:cs="Calibri" w:hint="cs"/>
                <w:sz w:val="28"/>
                <w:szCs w:val="28"/>
                <w:rtl/>
                <w:lang w:bidi="fa-IR"/>
              </w:rPr>
            </w:rPrChange>
          </w:rPr>
          <w:t>ی</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تون</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برا</w:t>
        </w:r>
        <w:r w:rsidRPr="00E27A66">
          <w:rPr>
            <w:rFonts w:cs="Calibri" w:hint="cs"/>
            <w:sz w:val="18"/>
            <w:szCs w:val="18"/>
            <w:rtl/>
            <w:lang w:bidi="fa-IR"/>
            <w:rPrChange w:id="761" w:author="Microsoft account" w:date="2025-09-12T12:22:00Z">
              <w:rPr>
                <w:rFonts w:cs="Calibri" w:hint="cs"/>
                <w:sz w:val="28"/>
                <w:szCs w:val="28"/>
                <w:rtl/>
                <w:lang w:bidi="fa-IR"/>
              </w:rPr>
            </w:rPrChange>
          </w:rPr>
          <w:t>ی</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کار</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با</w:t>
        </w:r>
        <w:r w:rsidRPr="00E27A66">
          <w:rPr>
            <w:rFonts w:cs="Calibri"/>
            <w:sz w:val="18"/>
            <w:szCs w:val="18"/>
            <w:rtl/>
            <w:lang w:bidi="fa-IR"/>
            <w:rPrChange w:id="7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آرا</w:t>
        </w:r>
        <w:r w:rsidRPr="00E27A66">
          <w:rPr>
            <w:rFonts w:cs="Calibri" w:hint="cs"/>
            <w:sz w:val="18"/>
            <w:szCs w:val="18"/>
            <w:rtl/>
            <w:lang w:bidi="fa-IR"/>
            <w:rPrChange w:id="768" w:author="Microsoft account" w:date="2025-09-12T12:22:00Z">
              <w:rPr>
                <w:rFonts w:cs="Calibri" w:hint="cs"/>
                <w:sz w:val="28"/>
                <w:szCs w:val="28"/>
                <w:rtl/>
                <w:lang w:bidi="fa-IR"/>
              </w:rPr>
            </w:rPrChange>
          </w:rPr>
          <w:t>ی</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ه‌ها</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و</w:t>
        </w:r>
        <w:r w:rsidRPr="00E27A66">
          <w:rPr>
            <w:rFonts w:cs="Calibri"/>
            <w:sz w:val="18"/>
            <w:szCs w:val="18"/>
            <w:rtl/>
            <w:lang w:bidi="fa-IR"/>
            <w:rPrChange w:id="7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3"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س‌هاست</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و</w:t>
        </w:r>
        <w:r w:rsidRPr="00E27A66">
          <w:rPr>
            <w:rFonts w:cs="Calibri"/>
            <w:sz w:val="18"/>
            <w:szCs w:val="18"/>
            <w:rtl/>
            <w:lang w:bidi="fa-IR"/>
            <w:rPrChange w:id="7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پردازش</w:t>
        </w:r>
        <w:r w:rsidRPr="00E27A66">
          <w:rPr>
            <w:rFonts w:cs="Calibri"/>
            <w:sz w:val="18"/>
            <w:szCs w:val="18"/>
            <w:rtl/>
            <w:lang w:bidi="fa-IR"/>
            <w:rPrChange w:id="7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عدد</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sz w:val="18"/>
            <w:szCs w:val="18"/>
            <w:rtl/>
            <w:lang w:bidi="fa-IR"/>
            <w:rPrChange w:id="7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رو</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خ</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ل</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sz w:val="18"/>
            <w:szCs w:val="18"/>
            <w:rtl/>
            <w:lang w:bidi="fa-IR"/>
            <w:rPrChange w:id="7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4" w:author="Microsoft account" w:date="2025-09-12T12:22:00Z">
              <w:rPr>
                <w:rFonts w:cs="Calibri" w:hint="eastAsia"/>
                <w:sz w:val="28"/>
                <w:szCs w:val="28"/>
                <w:rtl/>
                <w:lang w:bidi="fa-IR"/>
              </w:rPr>
            </w:rPrChange>
          </w:rPr>
          <w:t>سر</w:t>
        </w:r>
        <w:r w:rsidRPr="00E27A66">
          <w:rPr>
            <w:rFonts w:cs="Calibri" w:hint="cs"/>
            <w:sz w:val="18"/>
            <w:szCs w:val="18"/>
            <w:rtl/>
            <w:lang w:bidi="fa-IR"/>
            <w:rPrChange w:id="795" w:author="Microsoft account" w:date="2025-09-12T12:22:00Z">
              <w:rPr>
                <w:rFonts w:cs="Calibri" w:hint="cs"/>
                <w:sz w:val="28"/>
                <w:szCs w:val="28"/>
                <w:rtl/>
                <w:lang w:bidi="fa-IR"/>
              </w:rPr>
            </w:rPrChange>
          </w:rPr>
          <w:t>ی</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ع</w:t>
        </w:r>
        <w:r w:rsidRPr="00E27A66">
          <w:rPr>
            <w:rFonts w:cs="Calibri"/>
            <w:sz w:val="18"/>
            <w:szCs w:val="18"/>
            <w:rtl/>
            <w:lang w:bidi="fa-IR"/>
            <w:rPrChange w:id="7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8" w:author="Microsoft account" w:date="2025-09-12T12:22:00Z">
              <w:rPr>
                <w:rFonts w:cs="Calibri" w:hint="eastAsia"/>
                <w:sz w:val="28"/>
                <w:szCs w:val="28"/>
                <w:rtl/>
                <w:lang w:bidi="fa-IR"/>
              </w:rPr>
            </w:rPrChange>
          </w:rPr>
          <w:t>م</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hint="eastAsia"/>
            <w:sz w:val="18"/>
            <w:szCs w:val="18"/>
            <w:rtl/>
            <w:lang w:bidi="fa-IR"/>
            <w:rPrChange w:id="800" w:author="Microsoft account" w:date="2025-09-12T12:22:00Z">
              <w:rPr>
                <w:rFonts w:cs="Calibri" w:hint="eastAsia"/>
                <w:sz w:val="28"/>
                <w:szCs w:val="28"/>
                <w:rtl/>
                <w:lang w:bidi="fa-IR"/>
              </w:rPr>
            </w:rPrChange>
          </w:rPr>
          <w:t>کنه</w:t>
        </w:r>
        <w:r w:rsidRPr="00E27A66">
          <w:rPr>
            <w:rFonts w:cs="Calibri"/>
            <w:sz w:val="18"/>
            <w:szCs w:val="18"/>
            <w:lang w:bidi="fa-IR"/>
            <w:rPrChange w:id="801"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2" w:author="Microsoft account" w:date="2025-09-12T12:21:00Z"/>
          <w:rFonts w:cs="Calibri"/>
          <w:sz w:val="18"/>
          <w:szCs w:val="18"/>
          <w:rtl/>
          <w:lang w:bidi="fa-IR"/>
          <w:rPrChange w:id="803" w:author="Microsoft account" w:date="2025-09-12T12:22:00Z">
            <w:rPr>
              <w:ins w:id="804" w:author="Microsoft account" w:date="2025-09-12T12:21:00Z"/>
              <w:rFonts w:cs="Calibri"/>
              <w:sz w:val="28"/>
              <w:szCs w:val="28"/>
              <w:rtl/>
              <w:lang w:bidi="fa-IR"/>
            </w:rPr>
          </w:rPrChange>
        </w:rPr>
        <w:pPrChange w:id="805" w:author="Microsoft account" w:date="2025-09-12T12:22:00Z">
          <w:pPr>
            <w:spacing w:after="0" w:line="276" w:lineRule="auto"/>
          </w:pPr>
        </w:pPrChange>
      </w:pPr>
      <w:ins w:id="806" w:author="Microsoft account" w:date="2025-09-12T12:21:00Z">
        <w:r w:rsidRPr="00E27A66">
          <w:rPr>
            <w:rFonts w:cs="Calibri"/>
            <w:sz w:val="18"/>
            <w:szCs w:val="18"/>
            <w:rtl/>
            <w:lang w:bidi="fa-IR"/>
            <w:rPrChange w:id="807" w:author="Microsoft account" w:date="2025-09-12T12:22:00Z">
              <w:rPr>
                <w:rFonts w:cs="Calibri"/>
                <w:sz w:val="28"/>
                <w:szCs w:val="28"/>
                <w:rtl/>
                <w:lang w:bidi="fa-IR"/>
              </w:rPr>
            </w:rPrChange>
          </w:rPr>
          <w:t>توابع ز</w:t>
        </w:r>
        <w:r w:rsidRPr="00E27A66">
          <w:rPr>
            <w:rFonts w:cs="Calibri" w:hint="cs"/>
            <w:sz w:val="18"/>
            <w:szCs w:val="18"/>
            <w:rtl/>
            <w:lang w:bidi="fa-IR"/>
            <w:rPrChange w:id="808" w:author="Microsoft account" w:date="2025-09-12T12:22:00Z">
              <w:rPr>
                <w:rFonts w:cs="Calibri" w:hint="cs"/>
                <w:sz w:val="28"/>
                <w:szCs w:val="28"/>
                <w:rtl/>
                <w:lang w:bidi="fa-IR"/>
              </w:rPr>
            </w:rPrChange>
          </w:rPr>
          <w:t>ی</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اد</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sz w:val="18"/>
            <w:szCs w:val="18"/>
            <w:rtl/>
            <w:lang w:bidi="fa-IR"/>
            <w:rPrChange w:id="8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2" w:author="Microsoft account" w:date="2025-09-12T12:22:00Z">
              <w:rPr>
                <w:rFonts w:cs="Calibri" w:hint="eastAsia"/>
                <w:sz w:val="28"/>
                <w:szCs w:val="28"/>
                <w:rtl/>
                <w:lang w:bidi="fa-IR"/>
              </w:rPr>
            </w:rPrChange>
          </w:rPr>
          <w:t>برا</w:t>
        </w:r>
        <w:r w:rsidRPr="00E27A66">
          <w:rPr>
            <w:rFonts w:cs="Calibri" w:hint="cs"/>
            <w:sz w:val="18"/>
            <w:szCs w:val="18"/>
            <w:rtl/>
            <w:lang w:bidi="fa-IR"/>
            <w:rPrChange w:id="813" w:author="Microsoft account" w:date="2025-09-12T12:22:00Z">
              <w:rPr>
                <w:rFonts w:cs="Calibri" w:hint="cs"/>
                <w:sz w:val="28"/>
                <w:szCs w:val="28"/>
                <w:rtl/>
                <w:lang w:bidi="fa-IR"/>
              </w:rPr>
            </w:rPrChange>
          </w:rPr>
          <w:t>ی</w:t>
        </w:r>
        <w:r w:rsidRPr="00E27A66">
          <w:rPr>
            <w:rFonts w:cs="Calibri"/>
            <w:sz w:val="18"/>
            <w:szCs w:val="18"/>
            <w:rtl/>
            <w:lang w:bidi="fa-IR"/>
            <w:rPrChange w:id="8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جبر</w:t>
        </w:r>
        <w:r w:rsidRPr="00E27A66">
          <w:rPr>
            <w:rFonts w:cs="Calibri"/>
            <w:sz w:val="18"/>
            <w:szCs w:val="18"/>
            <w:rtl/>
            <w:lang w:bidi="fa-IR"/>
            <w:rPrChange w:id="8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خط</w:t>
        </w:r>
        <w:r w:rsidRPr="00E27A66">
          <w:rPr>
            <w:rFonts w:cs="Calibri" w:hint="cs"/>
            <w:sz w:val="18"/>
            <w:szCs w:val="18"/>
            <w:rtl/>
            <w:lang w:bidi="fa-IR"/>
            <w:rPrChange w:id="818" w:author="Microsoft account" w:date="2025-09-12T12:22:00Z">
              <w:rPr>
                <w:rFonts w:cs="Calibri" w:hint="cs"/>
                <w:sz w:val="28"/>
                <w:szCs w:val="28"/>
                <w:rtl/>
                <w:lang w:bidi="fa-IR"/>
              </w:rPr>
            </w:rPrChange>
          </w:rPr>
          <w:t>ی</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w:t>
        </w:r>
        <w:r w:rsidRPr="00E27A66">
          <w:rPr>
            <w:rFonts w:cs="Calibri"/>
            <w:sz w:val="18"/>
            <w:szCs w:val="18"/>
            <w:rtl/>
            <w:lang w:bidi="fa-IR"/>
            <w:rPrChange w:id="8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آمار،</w:t>
        </w:r>
        <w:r w:rsidRPr="00E27A66">
          <w:rPr>
            <w:rFonts w:cs="Calibri"/>
            <w:sz w:val="18"/>
            <w:szCs w:val="18"/>
            <w:rtl/>
            <w:lang w:bidi="fa-IR"/>
            <w:rPrChange w:id="8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تبد</w:t>
        </w:r>
        <w:r w:rsidRPr="00E27A66">
          <w:rPr>
            <w:rFonts w:cs="Calibri" w:hint="cs"/>
            <w:sz w:val="18"/>
            <w:szCs w:val="18"/>
            <w:rtl/>
            <w:lang w:bidi="fa-IR"/>
            <w:rPrChange w:id="824" w:author="Microsoft account" w:date="2025-09-12T12:22:00Z">
              <w:rPr>
                <w:rFonts w:cs="Calibri" w:hint="cs"/>
                <w:sz w:val="28"/>
                <w:szCs w:val="28"/>
                <w:rtl/>
                <w:lang w:bidi="fa-IR"/>
              </w:rPr>
            </w:rPrChange>
          </w:rPr>
          <w:t>ی</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ل‌ها</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7" w:author="Microsoft account" w:date="2025-09-12T12:22:00Z">
              <w:rPr>
                <w:rFonts w:cs="Calibri" w:hint="eastAsia"/>
                <w:sz w:val="28"/>
                <w:szCs w:val="28"/>
                <w:rtl/>
                <w:lang w:bidi="fa-IR"/>
              </w:rPr>
            </w:rPrChange>
          </w:rPr>
          <w:t>و</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محاسبات</w:t>
        </w:r>
        <w:r w:rsidRPr="00E27A66">
          <w:rPr>
            <w:rFonts w:cs="Calibri"/>
            <w:sz w:val="18"/>
            <w:szCs w:val="18"/>
            <w:rtl/>
            <w:lang w:bidi="fa-IR"/>
            <w:rPrChange w:id="8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ر</w:t>
        </w:r>
        <w:r w:rsidRPr="00E27A66">
          <w:rPr>
            <w:rFonts w:cs="Calibri" w:hint="cs"/>
            <w:sz w:val="18"/>
            <w:szCs w:val="18"/>
            <w:rtl/>
            <w:lang w:bidi="fa-IR"/>
            <w:rPrChange w:id="832" w:author="Microsoft account" w:date="2025-09-12T12:22:00Z">
              <w:rPr>
                <w:rFonts w:cs="Calibri" w:hint="cs"/>
                <w:sz w:val="28"/>
                <w:szCs w:val="28"/>
                <w:rtl/>
                <w:lang w:bidi="fa-IR"/>
              </w:rPr>
            </w:rPrChange>
          </w:rPr>
          <w:t>ی</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اض</w:t>
        </w:r>
        <w:r w:rsidRPr="00E27A66">
          <w:rPr>
            <w:rFonts w:cs="Calibri" w:hint="cs"/>
            <w:sz w:val="18"/>
            <w:szCs w:val="18"/>
            <w:rtl/>
            <w:lang w:bidi="fa-IR"/>
            <w:rPrChange w:id="834" w:author="Microsoft account" w:date="2025-09-12T12:22:00Z">
              <w:rPr>
                <w:rFonts w:cs="Calibri" w:hint="cs"/>
                <w:sz w:val="28"/>
                <w:szCs w:val="28"/>
                <w:rtl/>
                <w:lang w:bidi="fa-IR"/>
              </w:rPr>
            </w:rPrChange>
          </w:rPr>
          <w:t>ی</w:t>
        </w:r>
        <w:r w:rsidRPr="00E27A66">
          <w:rPr>
            <w:rFonts w:cs="Calibri"/>
            <w:sz w:val="18"/>
            <w:szCs w:val="18"/>
            <w:rtl/>
            <w:lang w:bidi="fa-IR"/>
            <w:rPrChange w:id="8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داره</w:t>
        </w:r>
        <w:r w:rsidRPr="00E27A66">
          <w:rPr>
            <w:rFonts w:cs="Calibri"/>
            <w:sz w:val="18"/>
            <w:szCs w:val="18"/>
            <w:lang w:bidi="fa-IR"/>
            <w:rPrChange w:id="837"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8" w:author="Microsoft account" w:date="2025-09-12T12:21:00Z"/>
          <w:rFonts w:cs="Calibri"/>
          <w:sz w:val="18"/>
          <w:szCs w:val="18"/>
          <w:rtl/>
          <w:lang w:bidi="fa-IR"/>
          <w:rPrChange w:id="839" w:author="Microsoft account" w:date="2025-09-12T12:22:00Z">
            <w:rPr>
              <w:ins w:id="840" w:author="Microsoft account" w:date="2025-09-12T12:21:00Z"/>
              <w:rFonts w:cs="Calibri"/>
              <w:sz w:val="28"/>
              <w:szCs w:val="28"/>
              <w:rtl/>
              <w:lang w:bidi="fa-IR"/>
            </w:rPr>
          </w:rPrChange>
        </w:rPr>
        <w:pPrChange w:id="841" w:author="Microsoft account" w:date="2025-09-12T12:22:00Z">
          <w:pPr>
            <w:spacing w:after="0" w:line="240" w:lineRule="auto"/>
          </w:pPr>
        </w:pPrChange>
      </w:pPr>
      <w:ins w:id="842" w:author="Microsoft account" w:date="2025-09-12T12:21:00Z">
        <w:r w:rsidRPr="00E27A66">
          <w:rPr>
            <w:rFonts w:cs="Calibri"/>
            <w:sz w:val="18"/>
            <w:szCs w:val="18"/>
            <w:rtl/>
            <w:lang w:bidi="fa-IR"/>
            <w:rPrChange w:id="843" w:author="Microsoft account" w:date="2025-09-12T12:22:00Z">
              <w:rPr>
                <w:rFonts w:cs="Calibri"/>
                <w:sz w:val="28"/>
                <w:szCs w:val="28"/>
                <w:rtl/>
                <w:lang w:bidi="fa-IR"/>
              </w:rPr>
            </w:rPrChange>
          </w:rPr>
          <w:t>تقر</w:t>
        </w:r>
        <w:r w:rsidRPr="00E27A66">
          <w:rPr>
            <w:rFonts w:cs="Calibri" w:hint="cs"/>
            <w:sz w:val="18"/>
            <w:szCs w:val="18"/>
            <w:rtl/>
            <w:lang w:bidi="fa-IR"/>
            <w:rPrChange w:id="844" w:author="Microsoft account" w:date="2025-09-12T12:22:00Z">
              <w:rPr>
                <w:rFonts w:cs="Calibri" w:hint="cs"/>
                <w:sz w:val="28"/>
                <w:szCs w:val="28"/>
                <w:rtl/>
                <w:lang w:bidi="fa-IR"/>
              </w:rPr>
            </w:rPrChange>
          </w:rPr>
          <w:t>ی</w:t>
        </w:r>
        <w:r w:rsidRPr="00E27A66">
          <w:rPr>
            <w:rFonts w:cs="Calibri" w:hint="eastAsia"/>
            <w:sz w:val="18"/>
            <w:szCs w:val="18"/>
            <w:rtl/>
            <w:lang w:bidi="fa-IR"/>
            <w:rPrChange w:id="845" w:author="Microsoft account" w:date="2025-09-12T12:22:00Z">
              <w:rPr>
                <w:rFonts w:cs="Calibri" w:hint="eastAsia"/>
                <w:sz w:val="28"/>
                <w:szCs w:val="28"/>
                <w:rtl/>
                <w:lang w:bidi="fa-IR"/>
              </w:rPr>
            </w:rPrChange>
          </w:rPr>
          <w:t>باً</w:t>
        </w:r>
        <w:r w:rsidRPr="00E27A66">
          <w:rPr>
            <w:rFonts w:cs="Calibri"/>
            <w:sz w:val="18"/>
            <w:szCs w:val="18"/>
            <w:rtl/>
            <w:lang w:bidi="fa-IR"/>
            <w:rPrChange w:id="84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hint="eastAsia"/>
            <w:sz w:val="18"/>
            <w:szCs w:val="18"/>
            <w:rtl/>
            <w:lang w:bidi="fa-IR"/>
            <w:rPrChange w:id="848" w:author="Microsoft account" w:date="2025-09-12T12:22:00Z">
              <w:rPr>
                <w:rFonts w:cs="Calibri" w:hint="eastAsia"/>
                <w:sz w:val="28"/>
                <w:szCs w:val="28"/>
                <w:rtl/>
                <w:lang w:bidi="fa-IR"/>
              </w:rPr>
            </w:rPrChange>
          </w:rPr>
          <w:t>ه‌</w:t>
        </w:r>
        <w:r w:rsidRPr="00E27A66">
          <w:rPr>
            <w:rFonts w:cs="Calibri" w:hint="cs"/>
            <w:sz w:val="18"/>
            <w:szCs w:val="18"/>
            <w:rtl/>
            <w:lang w:bidi="fa-IR"/>
            <w:rPrChange w:id="849" w:author="Microsoft account" w:date="2025-09-12T12:22:00Z">
              <w:rPr>
                <w:rFonts w:cs="Calibri" w:hint="cs"/>
                <w:sz w:val="28"/>
                <w:szCs w:val="28"/>
                <w:rtl/>
                <w:lang w:bidi="fa-IR"/>
              </w:rPr>
            </w:rPrChange>
          </w:rPr>
          <w:t>ی</w:t>
        </w:r>
        <w:r w:rsidRPr="00E27A66">
          <w:rPr>
            <w:rFonts w:cs="Calibri"/>
            <w:sz w:val="18"/>
            <w:szCs w:val="18"/>
            <w:rtl/>
            <w:lang w:bidi="fa-IR"/>
            <w:rPrChange w:id="850" w:author="Microsoft account" w:date="2025-09-12T12:22:00Z">
              <w:rPr>
                <w:rFonts w:cs="Calibri"/>
                <w:sz w:val="28"/>
                <w:szCs w:val="28"/>
                <w:rtl/>
                <w:lang w:bidi="fa-IR"/>
              </w:rPr>
            </w:rPrChange>
          </w:rPr>
          <w:t xml:space="preserve"> خ</w:t>
        </w:r>
        <w:r w:rsidRPr="00E27A66">
          <w:rPr>
            <w:rFonts w:cs="Calibri" w:hint="cs"/>
            <w:sz w:val="18"/>
            <w:szCs w:val="18"/>
            <w:rtl/>
            <w:lang w:bidi="fa-IR"/>
            <w:rPrChange w:id="851" w:author="Microsoft account" w:date="2025-09-12T12:22:00Z">
              <w:rPr>
                <w:rFonts w:cs="Calibri" w:hint="cs"/>
                <w:sz w:val="28"/>
                <w:szCs w:val="28"/>
                <w:rtl/>
                <w:lang w:bidi="fa-IR"/>
              </w:rPr>
            </w:rPrChange>
          </w:rPr>
          <w:t>ی</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ل</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sz w:val="18"/>
            <w:szCs w:val="18"/>
            <w:rtl/>
            <w:lang w:bidi="fa-IR"/>
            <w:rPrChange w:id="856" w:author="Microsoft account" w:date="2025-09-12T12:22:00Z">
              <w:rPr>
                <w:rFonts w:cs="Calibri"/>
                <w:sz w:val="28"/>
                <w:szCs w:val="28"/>
                <w:rtl/>
                <w:lang w:bidi="fa-IR"/>
              </w:rPr>
            </w:rPrChange>
          </w:rPr>
          <w:t xml:space="preserve"> د</w:t>
        </w:r>
        <w:r w:rsidRPr="00E27A66">
          <w:rPr>
            <w:rFonts w:cs="Calibri" w:hint="cs"/>
            <w:sz w:val="18"/>
            <w:szCs w:val="18"/>
            <w:rtl/>
            <w:lang w:bidi="fa-IR"/>
            <w:rPrChange w:id="857" w:author="Microsoft account" w:date="2025-09-12T12:22:00Z">
              <w:rPr>
                <w:rFonts w:cs="Calibri" w:hint="cs"/>
                <w:sz w:val="28"/>
                <w:szCs w:val="28"/>
                <w:rtl/>
                <w:lang w:bidi="fa-IR"/>
              </w:rPr>
            </w:rPrChange>
          </w:rPr>
          <w:t>ی</w:t>
        </w:r>
        <w:r w:rsidRPr="00E27A66">
          <w:rPr>
            <w:rFonts w:cs="Calibri" w:hint="eastAsia"/>
            <w:sz w:val="18"/>
            <w:szCs w:val="18"/>
            <w:rtl/>
            <w:lang w:bidi="fa-IR"/>
            <w:rPrChange w:id="858" w:author="Microsoft account" w:date="2025-09-12T12:22:00Z">
              <w:rPr>
                <w:rFonts w:cs="Calibri" w:hint="eastAsia"/>
                <w:sz w:val="28"/>
                <w:szCs w:val="28"/>
                <w:rtl/>
                <w:lang w:bidi="fa-IR"/>
              </w:rPr>
            </w:rPrChange>
          </w:rPr>
          <w:t>گه</w:t>
        </w:r>
        <w:r w:rsidRPr="00E27A66">
          <w:rPr>
            <w:rFonts w:cs="Calibri"/>
            <w:sz w:val="18"/>
            <w:szCs w:val="18"/>
            <w:rtl/>
            <w:lang w:bidi="fa-IR"/>
            <w:rPrChange w:id="859" w:author="Microsoft account" w:date="2025-09-12T12:22:00Z">
              <w:rPr>
                <w:rFonts w:cs="Calibri"/>
                <w:sz w:val="28"/>
                <w:szCs w:val="28"/>
                <w:rtl/>
                <w:lang w:bidi="fa-IR"/>
              </w:rPr>
            </w:rPrChange>
          </w:rPr>
          <w:t xml:space="preserve"> مثل </w:t>
        </w:r>
        <w:r w:rsidRPr="00E27A66">
          <w:rPr>
            <w:rFonts w:cs="Calibri"/>
            <w:sz w:val="18"/>
            <w:szCs w:val="18"/>
            <w:lang w:bidi="fa-IR"/>
            <w:rPrChange w:id="860" w:author="Microsoft account" w:date="2025-09-12T12:22:00Z">
              <w:rPr>
                <w:rFonts w:cs="Calibri"/>
                <w:sz w:val="28"/>
                <w:szCs w:val="28"/>
                <w:lang w:bidi="fa-IR"/>
              </w:rPr>
            </w:rPrChange>
          </w:rPr>
          <w:t>pandas</w:t>
        </w:r>
        <w:r w:rsidRPr="00E27A66">
          <w:rPr>
            <w:rFonts w:cs="Calibri"/>
            <w:sz w:val="18"/>
            <w:szCs w:val="18"/>
            <w:rtl/>
            <w:lang w:bidi="fa-IR"/>
            <w:rPrChange w:id="861" w:author="Microsoft account" w:date="2025-09-12T12:22:00Z">
              <w:rPr>
                <w:rFonts w:cs="Calibri"/>
                <w:sz w:val="28"/>
                <w:szCs w:val="28"/>
                <w:rtl/>
                <w:lang w:bidi="fa-IR"/>
              </w:rPr>
            </w:rPrChange>
          </w:rPr>
          <w:t xml:space="preserve">، </w:t>
        </w:r>
        <w:r w:rsidRPr="00E27A66">
          <w:rPr>
            <w:rFonts w:cs="Calibri"/>
            <w:sz w:val="18"/>
            <w:szCs w:val="18"/>
            <w:lang w:bidi="fa-IR"/>
            <w:rPrChange w:id="862" w:author="Microsoft account" w:date="2025-09-12T12:22:00Z">
              <w:rPr>
                <w:rFonts w:cs="Calibri"/>
                <w:sz w:val="28"/>
                <w:szCs w:val="28"/>
                <w:lang w:bidi="fa-IR"/>
              </w:rPr>
            </w:rPrChange>
          </w:rPr>
          <w:t>scikit-learn</w:t>
        </w:r>
        <w:r w:rsidRPr="00E27A66">
          <w:rPr>
            <w:rFonts w:cs="Calibri"/>
            <w:sz w:val="18"/>
            <w:szCs w:val="18"/>
            <w:rtl/>
            <w:lang w:bidi="fa-IR"/>
            <w:rPrChange w:id="863" w:author="Microsoft account" w:date="2025-09-12T12:22:00Z">
              <w:rPr>
                <w:rFonts w:cs="Calibri"/>
                <w:sz w:val="28"/>
                <w:szCs w:val="28"/>
                <w:rtl/>
                <w:lang w:bidi="fa-IR"/>
              </w:rPr>
            </w:rPrChange>
          </w:rPr>
          <w:t xml:space="preserve">، </w:t>
        </w:r>
        <w:r w:rsidRPr="00E27A66">
          <w:rPr>
            <w:rFonts w:cs="Calibri"/>
            <w:sz w:val="18"/>
            <w:szCs w:val="18"/>
            <w:lang w:bidi="fa-IR"/>
            <w:rPrChange w:id="864" w:author="Microsoft account" w:date="2025-09-12T12:22:00Z">
              <w:rPr>
                <w:rFonts w:cs="Calibri"/>
                <w:sz w:val="28"/>
                <w:szCs w:val="28"/>
                <w:lang w:bidi="fa-IR"/>
              </w:rPr>
            </w:rPrChange>
          </w:rPr>
          <w:t>TensorFlow</w:t>
        </w:r>
        <w:r w:rsidRPr="00E27A66">
          <w:rPr>
            <w:rFonts w:cs="Calibri"/>
            <w:sz w:val="18"/>
            <w:szCs w:val="18"/>
            <w:rtl/>
            <w:lang w:bidi="fa-IR"/>
            <w:rPrChange w:id="865"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6" w:author="Microsoft account" w:date="2025-09-12T12:21:00Z"/>
          <w:rFonts w:cs="Calibri"/>
          <w:sz w:val="18"/>
          <w:szCs w:val="18"/>
          <w:rtl/>
          <w:lang w:bidi="fa-IR"/>
          <w:rPrChange w:id="867" w:author="Microsoft account" w:date="2025-09-12T12:22:00Z">
            <w:rPr>
              <w:ins w:id="868" w:author="Microsoft account" w:date="2025-09-12T12:21:00Z"/>
              <w:rFonts w:cs="Calibri"/>
              <w:sz w:val="28"/>
              <w:szCs w:val="28"/>
              <w:rtl/>
              <w:lang w:bidi="fa-IR"/>
            </w:rPr>
          </w:rPrChange>
        </w:rPr>
        <w:pPrChange w:id="869" w:author="Microsoft account" w:date="2025-09-12T12:22:00Z">
          <w:pPr>
            <w:spacing w:after="0" w:line="276" w:lineRule="auto"/>
          </w:pPr>
        </w:pPrChange>
      </w:pPr>
      <w:ins w:id="870" w:author="Microsoft account" w:date="2025-09-12T12:21:00Z">
        <w:r w:rsidRPr="00E27A66">
          <w:rPr>
            <w:rFonts w:cs="Calibri"/>
            <w:sz w:val="18"/>
            <w:szCs w:val="18"/>
            <w:lang w:bidi="fa-IR"/>
            <w:rPrChange w:id="871" w:author="Microsoft account" w:date="2025-09-12T12:22:00Z">
              <w:rPr>
                <w:rFonts w:cs="Calibri"/>
                <w:sz w:val="28"/>
                <w:szCs w:val="28"/>
                <w:lang w:bidi="fa-IR"/>
              </w:rPr>
            </w:rPrChange>
          </w:rPr>
          <w:t xml:space="preserve">SciPy </w:t>
        </w:r>
        <w:r w:rsidRPr="00E27A66">
          <w:rPr>
            <w:rFonts w:cs="Calibri"/>
            <w:sz w:val="18"/>
            <w:szCs w:val="18"/>
            <w:rtl/>
            <w:lang w:bidi="fa-IR"/>
            <w:rPrChange w:id="872" w:author="Microsoft account" w:date="2025-09-12T12:22:00Z">
              <w:rPr>
                <w:rFonts w:cs="Calibri"/>
                <w:sz w:val="28"/>
                <w:szCs w:val="28"/>
                <w:rtl/>
                <w:lang w:bidi="fa-IR"/>
              </w:rPr>
            </w:rPrChange>
          </w:rPr>
          <w:t>کتابخونه‌ا</w:t>
        </w:r>
        <w:r w:rsidRPr="00E27A66">
          <w:rPr>
            <w:rFonts w:cs="Calibri" w:hint="cs"/>
            <w:sz w:val="18"/>
            <w:szCs w:val="18"/>
            <w:rtl/>
            <w:lang w:bidi="fa-IR"/>
            <w:rPrChange w:id="873" w:author="Microsoft account" w:date="2025-09-12T12:22:00Z">
              <w:rPr>
                <w:rFonts w:cs="Calibri" w:hint="cs"/>
                <w:sz w:val="28"/>
                <w:szCs w:val="28"/>
                <w:rtl/>
                <w:lang w:bidi="fa-IR"/>
              </w:rPr>
            </w:rPrChange>
          </w:rPr>
          <w:t>ی</w:t>
        </w:r>
        <w:r w:rsidRPr="00E27A66">
          <w:rPr>
            <w:rFonts w:cs="Calibri"/>
            <w:sz w:val="18"/>
            <w:szCs w:val="18"/>
            <w:rtl/>
            <w:lang w:bidi="fa-IR"/>
            <w:rPrChange w:id="874"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sz w:val="18"/>
            <w:szCs w:val="18"/>
            <w:lang w:bidi="fa-IR"/>
            <w:rPrChange w:id="876" w:author="Microsoft account" w:date="2025-09-12T12:22:00Z">
              <w:rPr>
                <w:rFonts w:cs="Calibri"/>
                <w:sz w:val="28"/>
                <w:szCs w:val="28"/>
                <w:lang w:bidi="fa-IR"/>
              </w:rPr>
            </w:rPrChange>
          </w:rPr>
          <w:t xml:space="preserve"> NumPy </w:t>
        </w:r>
        <w:r w:rsidRPr="00E27A66">
          <w:rPr>
            <w:rFonts w:cs="Calibri"/>
            <w:sz w:val="18"/>
            <w:szCs w:val="18"/>
            <w:rtl/>
            <w:lang w:bidi="fa-IR"/>
            <w:rPrChange w:id="877"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8" w:author="Microsoft account" w:date="2025-09-12T12:22:00Z">
              <w:rPr>
                <w:rFonts w:cs="Calibri" w:hint="cs"/>
                <w:sz w:val="28"/>
                <w:szCs w:val="28"/>
                <w:rtl/>
                <w:lang w:bidi="fa-IR"/>
              </w:rPr>
            </w:rPrChange>
          </w:rPr>
          <w:t>ی</w:t>
        </w:r>
        <w:r w:rsidRPr="00E27A66">
          <w:rPr>
            <w:rFonts w:cs="Calibri"/>
            <w:sz w:val="18"/>
            <w:szCs w:val="18"/>
            <w:rtl/>
            <w:lang w:bidi="fa-IR"/>
            <w:rPrChange w:id="879" w:author="Microsoft account" w:date="2025-09-12T12:22:00Z">
              <w:rPr>
                <w:rFonts w:cs="Calibri"/>
                <w:sz w:val="28"/>
                <w:szCs w:val="28"/>
                <w:rtl/>
                <w:lang w:bidi="fa-IR"/>
              </w:rPr>
            </w:rPrChange>
          </w:rPr>
          <w:t xml:space="preserve"> پ</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2" w:author="Microsoft account" w:date="2025-09-12T12:22:00Z">
              <w:rPr>
                <w:rFonts w:cs="Calibri" w:hint="cs"/>
                <w:sz w:val="28"/>
                <w:szCs w:val="28"/>
                <w:rtl/>
                <w:lang w:bidi="fa-IR"/>
              </w:rPr>
            </w:rPrChange>
          </w:rPr>
          <w:t>ی</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برا</w:t>
        </w:r>
        <w:r w:rsidRPr="00E27A66">
          <w:rPr>
            <w:rFonts w:cs="Calibri" w:hint="cs"/>
            <w:sz w:val="18"/>
            <w:szCs w:val="18"/>
            <w:rtl/>
            <w:lang w:bidi="fa-IR"/>
            <w:rPrChange w:id="885" w:author="Microsoft account" w:date="2025-09-12T12:22:00Z">
              <w:rPr>
                <w:rFonts w:cs="Calibri" w:hint="cs"/>
                <w:sz w:val="28"/>
                <w:szCs w:val="28"/>
                <w:rtl/>
                <w:lang w:bidi="fa-IR"/>
              </w:rPr>
            </w:rPrChange>
          </w:rPr>
          <w:t>ی</w:t>
        </w:r>
        <w:r w:rsidRPr="00E27A66">
          <w:rPr>
            <w:rFonts w:cs="Calibri"/>
            <w:sz w:val="18"/>
            <w:szCs w:val="18"/>
            <w:rtl/>
            <w:lang w:bidi="fa-IR"/>
            <w:rPrChange w:id="8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7" w:author="Microsoft account" w:date="2025-09-12T12:22:00Z">
              <w:rPr>
                <w:rFonts w:cs="Calibri" w:hint="eastAsia"/>
                <w:sz w:val="28"/>
                <w:szCs w:val="28"/>
                <w:rtl/>
                <w:lang w:bidi="fa-IR"/>
              </w:rPr>
            </w:rPrChange>
          </w:rPr>
          <w:t>محاسبات</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علم</w:t>
        </w:r>
        <w:r w:rsidRPr="00E27A66">
          <w:rPr>
            <w:rFonts w:cs="Calibri" w:hint="cs"/>
            <w:sz w:val="18"/>
            <w:szCs w:val="18"/>
            <w:rtl/>
            <w:lang w:bidi="fa-IR"/>
            <w:rPrChange w:id="890" w:author="Microsoft account" w:date="2025-09-12T12:22:00Z">
              <w:rPr>
                <w:rFonts w:cs="Calibri" w:hint="cs"/>
                <w:sz w:val="28"/>
                <w:szCs w:val="28"/>
                <w:rtl/>
                <w:lang w:bidi="fa-IR"/>
              </w:rPr>
            </w:rPrChange>
          </w:rPr>
          <w:t>ی</w:t>
        </w:r>
        <w:r w:rsidRPr="00E27A66">
          <w:rPr>
            <w:rFonts w:cs="Calibri"/>
            <w:sz w:val="18"/>
            <w:szCs w:val="18"/>
            <w:rtl/>
            <w:lang w:bidi="fa-IR"/>
            <w:rPrChange w:id="8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2" w:author="Microsoft account" w:date="2025-09-12T12:22:00Z">
              <w:rPr>
                <w:rFonts w:cs="Calibri" w:hint="eastAsia"/>
                <w:sz w:val="28"/>
                <w:szCs w:val="28"/>
                <w:rtl/>
                <w:lang w:bidi="fa-IR"/>
              </w:rPr>
            </w:rPrChange>
          </w:rPr>
          <w:t>و</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5" w:author="Microsoft account" w:date="2025-09-12T12:22:00Z">
              <w:rPr>
                <w:rFonts w:cs="Calibri" w:hint="cs"/>
                <w:sz w:val="28"/>
                <w:szCs w:val="28"/>
                <w:rtl/>
                <w:lang w:bidi="fa-IR"/>
              </w:rPr>
            </w:rPrChange>
          </w:rPr>
          <w:t>ی</w:t>
        </w:r>
        <w:r w:rsidRPr="00E27A66">
          <w:rPr>
            <w:rFonts w:cs="Calibri"/>
            <w:sz w:val="18"/>
            <w:szCs w:val="18"/>
            <w:rtl/>
            <w:lang w:bidi="fa-IR"/>
            <w:rPrChange w:id="8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7" w:author="Microsoft account" w:date="2025-09-12T12:22:00Z">
              <w:rPr>
                <w:rFonts w:cs="Calibri" w:hint="eastAsia"/>
                <w:sz w:val="28"/>
                <w:szCs w:val="28"/>
                <w:rtl/>
                <w:lang w:bidi="fa-IR"/>
              </w:rPr>
            </w:rPrChange>
          </w:rPr>
          <w:t>فراهم</w:t>
        </w:r>
        <w:r w:rsidRPr="00E27A66">
          <w:rPr>
            <w:rFonts w:cs="Calibri"/>
            <w:sz w:val="18"/>
            <w:szCs w:val="18"/>
            <w:rtl/>
            <w:lang w:bidi="fa-IR"/>
            <w:rPrChange w:id="8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9" w:author="Microsoft account" w:date="2025-09-12T12:22:00Z">
              <w:rPr>
                <w:rFonts w:cs="Calibri" w:hint="eastAsia"/>
                <w:sz w:val="28"/>
                <w:szCs w:val="28"/>
                <w:rtl/>
                <w:lang w:bidi="fa-IR"/>
              </w:rPr>
            </w:rPrChange>
          </w:rPr>
          <w:t>م</w:t>
        </w:r>
        <w:r w:rsidRPr="00E27A66">
          <w:rPr>
            <w:rFonts w:cs="Calibri" w:hint="cs"/>
            <w:sz w:val="18"/>
            <w:szCs w:val="18"/>
            <w:rtl/>
            <w:lang w:bidi="fa-IR"/>
            <w:rPrChange w:id="900" w:author="Microsoft account" w:date="2025-09-12T12:22:00Z">
              <w:rPr>
                <w:rFonts w:cs="Calibri" w:hint="cs"/>
                <w:sz w:val="28"/>
                <w:szCs w:val="28"/>
                <w:rtl/>
                <w:lang w:bidi="fa-IR"/>
              </w:rPr>
            </w:rPrChange>
          </w:rPr>
          <w:t>ی‌</w:t>
        </w:r>
        <w:r w:rsidRPr="00E27A66">
          <w:rPr>
            <w:rFonts w:cs="Calibri" w:hint="eastAsia"/>
            <w:sz w:val="18"/>
            <w:szCs w:val="18"/>
            <w:rtl/>
            <w:lang w:bidi="fa-IR"/>
            <w:rPrChange w:id="901" w:author="Microsoft account" w:date="2025-09-12T12:22:00Z">
              <w:rPr>
                <w:rFonts w:cs="Calibri" w:hint="eastAsia"/>
                <w:sz w:val="28"/>
                <w:szCs w:val="28"/>
                <w:rtl/>
                <w:lang w:bidi="fa-IR"/>
              </w:rPr>
            </w:rPrChange>
          </w:rPr>
          <w:t>کنه</w:t>
        </w:r>
        <w:r w:rsidRPr="00E27A66">
          <w:rPr>
            <w:rFonts w:cs="Calibri"/>
            <w:sz w:val="18"/>
            <w:szCs w:val="18"/>
            <w:lang w:bidi="fa-IR"/>
            <w:rPrChange w:id="902"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3" w:author="Microsoft account" w:date="2025-09-12T12:21:00Z"/>
          <w:rFonts w:cs="Calibri"/>
          <w:sz w:val="18"/>
          <w:szCs w:val="18"/>
          <w:rtl/>
          <w:lang w:bidi="fa-IR"/>
          <w:rPrChange w:id="904" w:author="Microsoft account" w:date="2025-09-12T12:22:00Z">
            <w:rPr>
              <w:ins w:id="905" w:author="Microsoft account" w:date="2025-09-12T12:21:00Z"/>
              <w:rFonts w:cs="Calibri"/>
              <w:sz w:val="28"/>
              <w:szCs w:val="28"/>
              <w:rtl/>
              <w:lang w:bidi="fa-IR"/>
            </w:rPr>
          </w:rPrChange>
        </w:rPr>
        <w:pPrChange w:id="906" w:author="Microsoft account" w:date="2025-09-12T12:22:00Z">
          <w:pPr>
            <w:spacing w:after="0" w:line="276" w:lineRule="auto"/>
          </w:pPr>
        </w:pPrChange>
      </w:pPr>
      <w:ins w:id="907" w:author="Microsoft account" w:date="2025-09-12T12:21:00Z">
        <w:r w:rsidRPr="00E27A66">
          <w:rPr>
            <w:rFonts w:cs="Calibri"/>
            <w:sz w:val="18"/>
            <w:szCs w:val="18"/>
            <w:rtl/>
            <w:lang w:bidi="fa-IR"/>
            <w:rPrChange w:id="908"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9" w:author="Microsoft account" w:date="2025-09-12T12:22:00Z">
              <w:rPr>
                <w:rFonts w:cs="Calibri" w:hint="cs"/>
                <w:sz w:val="28"/>
                <w:szCs w:val="28"/>
                <w:rtl/>
                <w:lang w:bidi="fa-IR"/>
              </w:rPr>
            </w:rPrChange>
          </w:rPr>
          <w:t>یی</w:t>
        </w:r>
        <w:r w:rsidRPr="00E27A66">
          <w:rPr>
            <w:rFonts w:cs="Calibri"/>
            <w:sz w:val="18"/>
            <w:szCs w:val="18"/>
            <w:rtl/>
            <w:lang w:bidi="fa-IR"/>
            <w:rPrChange w:id="91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1" w:author="Microsoft account" w:date="2025-09-12T12:22:00Z">
              <w:rPr>
                <w:rFonts w:cs="Calibri" w:hint="cs"/>
                <w:sz w:val="28"/>
                <w:szCs w:val="28"/>
                <w:rtl/>
                <w:lang w:bidi="fa-IR"/>
              </w:rPr>
            </w:rPrChange>
          </w:rPr>
          <w:t>ی</w:t>
        </w:r>
        <w:r w:rsidRPr="00E27A66">
          <w:rPr>
            <w:rFonts w:cs="Calibri"/>
            <w:sz w:val="18"/>
            <w:szCs w:val="18"/>
            <w:rtl/>
            <w:lang w:bidi="fa-IR"/>
            <w:rPrChange w:id="912"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3" w:author="Microsoft account" w:date="2025-09-12T12:22:00Z">
              <w:rPr>
                <w:rFonts w:cs="Calibri" w:hint="cs"/>
                <w:sz w:val="28"/>
                <w:szCs w:val="28"/>
                <w:rtl/>
                <w:lang w:bidi="fa-IR"/>
              </w:rPr>
            </w:rPrChange>
          </w:rPr>
          <w:t>ی</w:t>
        </w:r>
        <w:r w:rsidRPr="00E27A66">
          <w:rPr>
            <w:rFonts w:cs="Calibri" w:hint="eastAsia"/>
            <w:sz w:val="18"/>
            <w:szCs w:val="18"/>
            <w:rtl/>
            <w:lang w:bidi="fa-IR"/>
            <w:rPrChange w:id="914"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5" w:author="Microsoft account" w:date="2025-09-12T12:22:00Z">
              <w:rPr>
                <w:rFonts w:cs="Calibri" w:hint="cs"/>
                <w:sz w:val="28"/>
                <w:szCs w:val="28"/>
                <w:rtl/>
                <w:lang w:bidi="fa-IR"/>
              </w:rPr>
            </w:rPrChange>
          </w:rPr>
          <w:t>ی</w:t>
        </w:r>
        <w:r w:rsidRPr="00E27A66">
          <w:rPr>
            <w:rFonts w:cs="Calibri" w:hint="eastAsia"/>
            <w:sz w:val="18"/>
            <w:szCs w:val="18"/>
            <w:rtl/>
            <w:lang w:bidi="fa-IR"/>
            <w:rPrChange w:id="916" w:author="Microsoft account" w:date="2025-09-12T12:22:00Z">
              <w:rPr>
                <w:rFonts w:cs="Calibri" w:hint="eastAsia"/>
                <w:sz w:val="28"/>
                <w:szCs w:val="28"/>
                <w:rtl/>
                <w:lang w:bidi="fa-IR"/>
              </w:rPr>
            </w:rPrChange>
          </w:rPr>
          <w:t>،</w:t>
        </w:r>
        <w:r w:rsidRPr="00E27A66">
          <w:rPr>
            <w:rFonts w:cs="Calibri"/>
            <w:sz w:val="18"/>
            <w:szCs w:val="18"/>
            <w:rtl/>
            <w:lang w:bidi="fa-IR"/>
            <w:rPrChange w:id="9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8"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ر</w:t>
        </w:r>
        <w:r w:rsidRPr="00E27A66">
          <w:rPr>
            <w:rFonts w:cs="Calibri" w:hint="cs"/>
            <w:sz w:val="18"/>
            <w:szCs w:val="18"/>
            <w:rtl/>
            <w:lang w:bidi="fa-IR"/>
            <w:rPrChange w:id="921" w:author="Microsoft account" w:date="2025-09-12T12:22:00Z">
              <w:rPr>
                <w:rFonts w:cs="Calibri" w:hint="cs"/>
                <w:sz w:val="28"/>
                <w:szCs w:val="28"/>
                <w:rtl/>
                <w:lang w:bidi="fa-IR"/>
              </w:rPr>
            </w:rPrChange>
          </w:rPr>
          <w:t>ی</w:t>
        </w:r>
        <w:r w:rsidRPr="00E27A66">
          <w:rPr>
            <w:rFonts w:cs="Calibri" w:hint="eastAsia"/>
            <w:sz w:val="18"/>
            <w:szCs w:val="18"/>
            <w:rtl/>
            <w:lang w:bidi="fa-IR"/>
            <w:rPrChange w:id="922" w:author="Microsoft account" w:date="2025-09-12T12:22:00Z">
              <w:rPr>
                <w:rFonts w:cs="Calibri" w:hint="eastAsia"/>
                <w:sz w:val="28"/>
                <w:szCs w:val="28"/>
                <w:rtl/>
                <w:lang w:bidi="fa-IR"/>
              </w:rPr>
            </w:rPrChange>
          </w:rPr>
          <w:t>،</w:t>
        </w:r>
        <w:r w:rsidRPr="00E27A66">
          <w:rPr>
            <w:rFonts w:cs="Calibri"/>
            <w:sz w:val="18"/>
            <w:szCs w:val="18"/>
            <w:rtl/>
            <w:lang w:bidi="fa-IR"/>
            <w:rPrChange w:id="9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4" w:author="Microsoft account" w:date="2025-09-12T12:22:00Z">
              <w:rPr>
                <w:rFonts w:cs="Calibri" w:hint="eastAsia"/>
                <w:sz w:val="28"/>
                <w:szCs w:val="28"/>
                <w:rtl/>
                <w:lang w:bidi="fa-IR"/>
              </w:rPr>
            </w:rPrChange>
          </w:rPr>
          <w:t>معادلات</w:t>
        </w:r>
        <w:r w:rsidRPr="00E27A66">
          <w:rPr>
            <w:rFonts w:cs="Calibri"/>
            <w:sz w:val="18"/>
            <w:szCs w:val="18"/>
            <w:rtl/>
            <w:lang w:bidi="fa-IR"/>
            <w:rPrChange w:id="9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6" w:author="Microsoft account" w:date="2025-09-12T12:22:00Z">
              <w:rPr>
                <w:rFonts w:cs="Calibri" w:hint="eastAsia"/>
                <w:sz w:val="28"/>
                <w:szCs w:val="28"/>
                <w:rtl/>
                <w:lang w:bidi="fa-IR"/>
              </w:rPr>
            </w:rPrChange>
          </w:rPr>
          <w:t>د</w:t>
        </w:r>
        <w:r w:rsidRPr="00E27A66">
          <w:rPr>
            <w:rFonts w:cs="Calibri" w:hint="cs"/>
            <w:sz w:val="18"/>
            <w:szCs w:val="18"/>
            <w:rtl/>
            <w:lang w:bidi="fa-IR"/>
            <w:rPrChange w:id="927" w:author="Microsoft account" w:date="2025-09-12T12:22:00Z">
              <w:rPr>
                <w:rFonts w:cs="Calibri" w:hint="cs"/>
                <w:sz w:val="28"/>
                <w:szCs w:val="28"/>
                <w:rtl/>
                <w:lang w:bidi="fa-IR"/>
              </w:rPr>
            </w:rPrChange>
          </w:rPr>
          <w:t>ی</w:t>
        </w:r>
        <w:r w:rsidRPr="00E27A66">
          <w:rPr>
            <w:rFonts w:cs="Calibri" w:hint="eastAsia"/>
            <w:sz w:val="18"/>
            <w:szCs w:val="18"/>
            <w:rtl/>
            <w:lang w:bidi="fa-IR"/>
            <w:rPrChange w:id="928"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9" w:author="Microsoft account" w:date="2025-09-12T12:22:00Z">
              <w:rPr>
                <w:rFonts w:cs="Calibri" w:hint="cs"/>
                <w:sz w:val="28"/>
                <w:szCs w:val="28"/>
                <w:rtl/>
                <w:lang w:bidi="fa-IR"/>
              </w:rPr>
            </w:rPrChange>
          </w:rPr>
          <w:t>ی</w:t>
        </w:r>
        <w:r w:rsidRPr="00E27A66">
          <w:rPr>
            <w:rFonts w:cs="Calibri" w:hint="eastAsia"/>
            <w:sz w:val="18"/>
            <w:szCs w:val="18"/>
            <w:rtl/>
            <w:lang w:bidi="fa-IR"/>
            <w:rPrChange w:id="930" w:author="Microsoft account" w:date="2025-09-12T12:22:00Z">
              <w:rPr>
                <w:rFonts w:cs="Calibri" w:hint="eastAsia"/>
                <w:sz w:val="28"/>
                <w:szCs w:val="28"/>
                <w:rtl/>
                <w:lang w:bidi="fa-IR"/>
              </w:rPr>
            </w:rPrChange>
          </w:rPr>
          <w:t>ل،</w:t>
        </w:r>
        <w:r w:rsidRPr="00E27A66">
          <w:rPr>
            <w:rFonts w:cs="Calibri"/>
            <w:sz w:val="18"/>
            <w:szCs w:val="18"/>
            <w:rtl/>
            <w:lang w:bidi="fa-IR"/>
            <w:rPrChange w:id="9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2" w:author="Microsoft account" w:date="2025-09-12T12:22:00Z">
              <w:rPr>
                <w:rFonts w:cs="Calibri" w:hint="eastAsia"/>
                <w:sz w:val="28"/>
                <w:szCs w:val="28"/>
                <w:rtl/>
                <w:lang w:bidi="fa-IR"/>
              </w:rPr>
            </w:rPrChange>
          </w:rPr>
          <w:t>آمار</w:t>
        </w:r>
        <w:r w:rsidRPr="00E27A66">
          <w:rPr>
            <w:rFonts w:cs="Calibri"/>
            <w:sz w:val="18"/>
            <w:szCs w:val="18"/>
            <w:rtl/>
            <w:lang w:bidi="fa-IR"/>
            <w:rPrChange w:id="9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4" w:author="Microsoft account" w:date="2025-09-12T12:22:00Z">
              <w:rPr>
                <w:rFonts w:cs="Calibri" w:hint="eastAsia"/>
                <w:sz w:val="28"/>
                <w:szCs w:val="28"/>
                <w:rtl/>
                <w:lang w:bidi="fa-IR"/>
              </w:rPr>
            </w:rPrChange>
          </w:rPr>
          <w:t>و</w:t>
        </w:r>
        <w:r w:rsidRPr="00E27A66">
          <w:rPr>
            <w:rFonts w:cs="Calibri"/>
            <w:sz w:val="18"/>
            <w:szCs w:val="18"/>
            <w:rtl/>
            <w:lang w:bidi="fa-IR"/>
            <w:rPrChange w:id="9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6" w:author="Microsoft account" w:date="2025-09-12T12:22:00Z">
              <w:rPr>
                <w:rFonts w:cs="Calibri" w:hint="eastAsia"/>
                <w:sz w:val="28"/>
                <w:szCs w:val="28"/>
                <w:rtl/>
                <w:lang w:bidi="fa-IR"/>
              </w:rPr>
            </w:rPrChange>
          </w:rPr>
          <w:t>پردازش</w:t>
        </w:r>
        <w:r w:rsidRPr="00E27A66">
          <w:rPr>
            <w:rFonts w:cs="Calibri"/>
            <w:sz w:val="18"/>
            <w:szCs w:val="18"/>
            <w:rtl/>
            <w:lang w:bidi="fa-IR"/>
            <w:rPrChange w:id="9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8" w:author="Microsoft account" w:date="2025-09-12T12:22:00Z">
              <w:rPr>
                <w:rFonts w:cs="Calibri" w:hint="eastAsia"/>
                <w:sz w:val="28"/>
                <w:szCs w:val="28"/>
                <w:rtl/>
                <w:lang w:bidi="fa-IR"/>
              </w:rPr>
            </w:rPrChange>
          </w:rPr>
          <w:t>س</w:t>
        </w:r>
        <w:r w:rsidRPr="00E27A66">
          <w:rPr>
            <w:rFonts w:cs="Calibri" w:hint="cs"/>
            <w:sz w:val="18"/>
            <w:szCs w:val="18"/>
            <w:rtl/>
            <w:lang w:bidi="fa-IR"/>
            <w:rPrChange w:id="939" w:author="Microsoft account" w:date="2025-09-12T12:22:00Z">
              <w:rPr>
                <w:rFonts w:cs="Calibri" w:hint="cs"/>
                <w:sz w:val="28"/>
                <w:szCs w:val="28"/>
                <w:rtl/>
                <w:lang w:bidi="fa-IR"/>
              </w:rPr>
            </w:rPrChange>
          </w:rPr>
          <w:t>ی</w:t>
        </w:r>
        <w:r w:rsidRPr="00E27A66">
          <w:rPr>
            <w:rFonts w:cs="Calibri" w:hint="eastAsia"/>
            <w:sz w:val="18"/>
            <w:szCs w:val="18"/>
            <w:rtl/>
            <w:lang w:bidi="fa-IR"/>
            <w:rPrChange w:id="940" w:author="Microsoft account" w:date="2025-09-12T12:22:00Z">
              <w:rPr>
                <w:rFonts w:cs="Calibri" w:hint="eastAsia"/>
                <w:sz w:val="28"/>
                <w:szCs w:val="28"/>
                <w:rtl/>
                <w:lang w:bidi="fa-IR"/>
              </w:rPr>
            </w:rPrChange>
          </w:rPr>
          <w:t>گناله</w:t>
        </w:r>
        <w:r w:rsidRPr="00E27A66">
          <w:rPr>
            <w:rFonts w:cs="Calibri"/>
            <w:sz w:val="18"/>
            <w:szCs w:val="18"/>
            <w:lang w:bidi="fa-IR"/>
            <w:rPrChange w:id="941"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2" w:author="Microsoft account" w:date="2025-09-12T12:20:00Z"/>
          <w:rFonts w:cs="Calibri"/>
          <w:sz w:val="28"/>
          <w:szCs w:val="28"/>
          <w:rtl/>
          <w:lang w:bidi="fa-IR"/>
        </w:rPr>
        <w:pPrChange w:id="943" w:author="Microsoft account" w:date="2025-09-12T12:22:00Z">
          <w:pPr>
            <w:spacing w:after="0" w:line="240" w:lineRule="auto"/>
          </w:pPr>
        </w:pPrChange>
      </w:pPr>
      <w:ins w:id="944" w:author="Microsoft account" w:date="2025-09-12T12:21:00Z">
        <w:r w:rsidRPr="00E27A66">
          <w:rPr>
            <w:rFonts w:cs="Calibri"/>
            <w:sz w:val="18"/>
            <w:szCs w:val="18"/>
            <w:rtl/>
            <w:lang w:bidi="fa-IR"/>
            <w:rPrChange w:id="945" w:author="Microsoft account" w:date="2025-09-12T12:22:00Z">
              <w:rPr>
                <w:rFonts w:cs="Calibri"/>
                <w:sz w:val="28"/>
                <w:szCs w:val="28"/>
                <w:rtl/>
                <w:lang w:bidi="fa-IR"/>
              </w:rPr>
            </w:rPrChange>
          </w:rPr>
          <w:t>وقت</w:t>
        </w:r>
        <w:r w:rsidRPr="00E27A66">
          <w:rPr>
            <w:rFonts w:cs="Calibri" w:hint="cs"/>
            <w:sz w:val="18"/>
            <w:szCs w:val="18"/>
            <w:rtl/>
            <w:lang w:bidi="fa-IR"/>
            <w:rPrChange w:id="946" w:author="Microsoft account" w:date="2025-09-12T12:22:00Z">
              <w:rPr>
                <w:rFonts w:cs="Calibri" w:hint="cs"/>
                <w:sz w:val="28"/>
                <w:szCs w:val="28"/>
                <w:rtl/>
                <w:lang w:bidi="fa-IR"/>
              </w:rPr>
            </w:rPrChange>
          </w:rPr>
          <w:t>ی</w:t>
        </w:r>
        <w:r w:rsidRPr="00E27A66">
          <w:rPr>
            <w:rFonts w:cs="Calibri"/>
            <w:sz w:val="18"/>
            <w:szCs w:val="18"/>
            <w:rtl/>
            <w:lang w:bidi="fa-IR"/>
            <w:rPrChange w:id="947" w:author="Microsoft account" w:date="2025-09-12T12:22:00Z">
              <w:rPr>
                <w:rFonts w:cs="Calibri"/>
                <w:sz w:val="28"/>
                <w:szCs w:val="28"/>
                <w:rtl/>
                <w:lang w:bidi="fa-IR"/>
              </w:rPr>
            </w:rPrChange>
          </w:rPr>
          <w:t xml:space="preserve"> </w:t>
        </w:r>
        <w:r w:rsidRPr="00E27A66">
          <w:rPr>
            <w:rFonts w:cs="Calibri"/>
            <w:sz w:val="18"/>
            <w:szCs w:val="18"/>
            <w:lang w:bidi="fa-IR"/>
            <w:rPrChange w:id="948" w:author="Microsoft account" w:date="2025-09-12T12:22:00Z">
              <w:rPr>
                <w:rFonts w:cs="Calibri"/>
                <w:sz w:val="28"/>
                <w:szCs w:val="28"/>
                <w:lang w:bidi="fa-IR"/>
              </w:rPr>
            </w:rPrChange>
          </w:rPr>
          <w:t>NumPy</w:t>
        </w:r>
        <w:r w:rsidRPr="00E27A66">
          <w:rPr>
            <w:rFonts w:cs="Calibri"/>
            <w:sz w:val="18"/>
            <w:szCs w:val="18"/>
            <w:rtl/>
            <w:lang w:bidi="fa-IR"/>
            <w:rPrChange w:id="94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50" w:author="Microsoft account" w:date="2025-09-12T12:22:00Z">
              <w:rPr>
                <w:rFonts w:cs="Calibri" w:hint="cs"/>
                <w:sz w:val="28"/>
                <w:szCs w:val="28"/>
                <w:rtl/>
                <w:lang w:bidi="fa-IR"/>
              </w:rPr>
            </w:rPrChange>
          </w:rPr>
          <w:t>ی</w:t>
        </w:r>
        <w:r w:rsidRPr="00E27A66">
          <w:rPr>
            <w:rFonts w:cs="Calibri"/>
            <w:sz w:val="18"/>
            <w:szCs w:val="18"/>
            <w:rtl/>
            <w:lang w:bidi="fa-IR"/>
            <w:rPrChange w:id="951"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2" w:author="Microsoft account" w:date="2025-09-12T12:22:00Z">
              <w:rPr>
                <w:rFonts w:cs="Calibri" w:hint="cs"/>
                <w:sz w:val="28"/>
                <w:szCs w:val="28"/>
                <w:rtl/>
                <w:lang w:bidi="fa-IR"/>
              </w:rPr>
            </w:rPrChange>
          </w:rPr>
          <w:t>ی</w:t>
        </w:r>
        <w:r w:rsidRPr="00E27A66">
          <w:rPr>
            <w:rFonts w:cs="Calibri"/>
            <w:sz w:val="18"/>
            <w:szCs w:val="18"/>
            <w:rtl/>
            <w:lang w:bidi="fa-IR"/>
            <w:rPrChange w:id="95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4" w:author="Microsoft account" w:date="2025-09-12T12:22:00Z">
              <w:rPr>
                <w:rFonts w:cs="Calibri" w:hint="cs"/>
                <w:sz w:val="28"/>
                <w:szCs w:val="28"/>
                <w:rtl/>
                <w:lang w:bidi="fa-IR"/>
              </w:rPr>
            </w:rPrChange>
          </w:rPr>
          <w:t>ی</w:t>
        </w:r>
        <w:r w:rsidRPr="00E27A66">
          <w:rPr>
            <w:rFonts w:cs="Calibri" w:hint="eastAsia"/>
            <w:sz w:val="18"/>
            <w:szCs w:val="18"/>
            <w:rtl/>
            <w:lang w:bidi="fa-IR"/>
            <w:rPrChange w:id="955" w:author="Microsoft account" w:date="2025-09-12T12:22:00Z">
              <w:rPr>
                <w:rFonts w:cs="Calibri" w:hint="eastAsia"/>
                <w:sz w:val="28"/>
                <w:szCs w:val="28"/>
                <w:rtl/>
                <w:lang w:bidi="fa-IR"/>
              </w:rPr>
            </w:rPrChange>
          </w:rPr>
          <w:t>ه</w:t>
        </w:r>
        <w:r w:rsidRPr="00E27A66">
          <w:rPr>
            <w:rFonts w:cs="Calibri"/>
            <w:sz w:val="18"/>
            <w:szCs w:val="18"/>
            <w:rtl/>
            <w:lang w:bidi="fa-IR"/>
            <w:rPrChange w:id="956"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7" w:author="Microsoft account" w:date="2025-09-12T12:22:00Z">
              <w:rPr>
                <w:rFonts w:cs="Calibri" w:hint="cs"/>
                <w:sz w:val="28"/>
                <w:szCs w:val="28"/>
                <w:rtl/>
                <w:lang w:bidi="fa-IR"/>
              </w:rPr>
            </w:rPrChange>
          </w:rPr>
          <w:t>ی</w:t>
        </w:r>
        <w:r w:rsidRPr="00E27A66">
          <w:rPr>
            <w:rFonts w:cs="Calibri"/>
            <w:sz w:val="18"/>
            <w:szCs w:val="18"/>
            <w:rtl/>
            <w:lang w:bidi="fa-IR"/>
            <w:rPrChange w:id="958" w:author="Microsoft account" w:date="2025-09-12T12:22:00Z">
              <w:rPr>
                <w:rFonts w:cs="Calibri"/>
                <w:sz w:val="28"/>
                <w:szCs w:val="28"/>
                <w:rtl/>
                <w:lang w:bidi="fa-IR"/>
              </w:rPr>
            </w:rPrChange>
          </w:rPr>
          <w:t xml:space="preserve"> ن</w:t>
        </w:r>
        <w:r w:rsidRPr="00E27A66">
          <w:rPr>
            <w:rFonts w:cs="Calibri" w:hint="cs"/>
            <w:sz w:val="18"/>
            <w:szCs w:val="18"/>
            <w:rtl/>
            <w:lang w:bidi="fa-IR"/>
            <w:rPrChange w:id="959" w:author="Microsoft account" w:date="2025-09-12T12:22:00Z">
              <w:rPr>
                <w:rFonts w:cs="Calibri" w:hint="cs"/>
                <w:sz w:val="28"/>
                <w:szCs w:val="28"/>
                <w:rtl/>
                <w:lang w:bidi="fa-IR"/>
              </w:rPr>
            </w:rPrChange>
          </w:rPr>
          <w:t>ی</w:t>
        </w:r>
        <w:r w:rsidRPr="00E27A66">
          <w:rPr>
            <w:rFonts w:cs="Calibri" w:hint="eastAsia"/>
            <w:sz w:val="18"/>
            <w:szCs w:val="18"/>
            <w:rtl/>
            <w:lang w:bidi="fa-IR"/>
            <w:rPrChange w:id="960" w:author="Microsoft account" w:date="2025-09-12T12:22:00Z">
              <w:rPr>
                <w:rFonts w:cs="Calibri" w:hint="eastAsia"/>
                <w:sz w:val="28"/>
                <w:szCs w:val="28"/>
                <w:rtl/>
                <w:lang w:bidi="fa-IR"/>
              </w:rPr>
            </w:rPrChange>
          </w:rPr>
          <w:t>ست،</w:t>
        </w:r>
        <w:r w:rsidRPr="00E27A66">
          <w:rPr>
            <w:rFonts w:cs="Calibri"/>
            <w:sz w:val="18"/>
            <w:szCs w:val="18"/>
            <w:rtl/>
            <w:lang w:bidi="fa-IR"/>
            <w:rPrChange w:id="961" w:author="Microsoft account" w:date="2025-09-12T12:22:00Z">
              <w:rPr>
                <w:rFonts w:cs="Calibri"/>
                <w:sz w:val="28"/>
                <w:szCs w:val="28"/>
                <w:rtl/>
                <w:lang w:bidi="fa-IR"/>
              </w:rPr>
            </w:rPrChange>
          </w:rPr>
          <w:t xml:space="preserve"> </w:t>
        </w:r>
        <w:r w:rsidRPr="00E27A66">
          <w:rPr>
            <w:rFonts w:cs="Calibri"/>
            <w:sz w:val="18"/>
            <w:szCs w:val="18"/>
            <w:lang w:bidi="fa-IR"/>
            <w:rPrChange w:id="962" w:author="Microsoft account" w:date="2025-09-12T12:22:00Z">
              <w:rPr>
                <w:rFonts w:cs="Calibri"/>
                <w:sz w:val="28"/>
                <w:szCs w:val="28"/>
                <w:lang w:bidi="fa-IR"/>
              </w:rPr>
            </w:rPrChange>
          </w:rPr>
          <w:t>SciPy</w:t>
        </w:r>
        <w:r w:rsidRPr="00E27A66">
          <w:rPr>
            <w:rFonts w:cs="Calibri"/>
            <w:sz w:val="18"/>
            <w:szCs w:val="18"/>
            <w:rtl/>
            <w:lang w:bidi="fa-IR"/>
            <w:rPrChange w:id="963"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4" w:author="Microsoft account" w:date="2025-09-12T12:22:00Z">
              <w:rPr>
                <w:rFonts w:cs="Calibri" w:hint="cs"/>
                <w:sz w:val="28"/>
                <w:szCs w:val="28"/>
                <w:rtl/>
                <w:lang w:bidi="fa-IR"/>
              </w:rPr>
            </w:rPrChange>
          </w:rPr>
          <w:t>ی‌</w:t>
        </w:r>
        <w:r w:rsidRPr="00E27A66">
          <w:rPr>
            <w:rFonts w:cs="Calibri" w:hint="eastAsia"/>
            <w:sz w:val="18"/>
            <w:szCs w:val="18"/>
            <w:rtl/>
            <w:lang w:bidi="fa-IR"/>
            <w:rPrChange w:id="965" w:author="Microsoft account" w:date="2025-09-12T12:22:00Z">
              <w:rPr>
                <w:rFonts w:cs="Calibri" w:hint="eastAsia"/>
                <w:sz w:val="28"/>
                <w:szCs w:val="28"/>
                <w:rtl/>
                <w:lang w:bidi="fa-IR"/>
              </w:rPr>
            </w:rPrChange>
          </w:rPr>
          <w:t>کنه</w:t>
        </w:r>
        <w:r w:rsidRPr="00E27A66">
          <w:rPr>
            <w:rFonts w:cs="Calibri"/>
            <w:sz w:val="18"/>
            <w:szCs w:val="18"/>
            <w:rtl/>
            <w:lang w:bidi="fa-IR"/>
            <w:rPrChange w:id="966"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7" w:author="Microsoft account" w:date="2025-09-12T12:19:00Z"/>
          <w:rFonts w:cs="Calibri"/>
          <w:sz w:val="28"/>
          <w:szCs w:val="28"/>
          <w:rtl/>
          <w:lang w:bidi="fa-IR"/>
        </w:rPr>
        <w:pPrChange w:id="968" w:author="Microsoft account" w:date="2025-09-12T12:20:00Z">
          <w:pPr>
            <w:spacing w:after="0" w:line="240" w:lineRule="auto"/>
          </w:pPr>
        </w:pPrChange>
      </w:pPr>
    </w:p>
    <w:p w14:paraId="119D442C" w14:textId="78D2DF17" w:rsidR="002B0B06" w:rsidRDefault="00AD5617">
      <w:pPr>
        <w:bidi/>
        <w:spacing w:after="0" w:line="240" w:lineRule="auto"/>
        <w:jc w:val="both"/>
        <w:rPr>
          <w:ins w:id="969" w:author="Microsoft account" w:date="2025-09-12T11:59:00Z"/>
          <w:rFonts w:cs="Calibri"/>
          <w:sz w:val="28"/>
          <w:szCs w:val="28"/>
          <w:rtl/>
          <w:lang w:bidi="fa-IR"/>
        </w:rPr>
        <w:pPrChange w:id="970" w:author="Microsoft account" w:date="2025-09-12T12:19:00Z">
          <w:pPr>
            <w:spacing w:after="0" w:line="240" w:lineRule="auto"/>
          </w:pPr>
        </w:pPrChange>
      </w:pPr>
      <w:ins w:id="97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2"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3" w:author="Microsoft account" w:date="2025-09-12T11:56:00Z">
        <w:r>
          <w:rPr>
            <w:rFonts w:cs="Calibri" w:hint="cs"/>
            <w:sz w:val="28"/>
            <w:szCs w:val="28"/>
            <w:rtl/>
            <w:lang w:bidi="fa-IR"/>
          </w:rPr>
          <w:t xml:space="preserve"> (مثلا "</w:t>
        </w:r>
      </w:ins>
      <w:ins w:id="974" w:author="Microsoft account" w:date="2025-09-12T11:57:00Z">
        <w:r w:rsidRPr="00AD5617">
          <w:rPr>
            <w:rFonts w:cs="Calibri"/>
            <w:sz w:val="28"/>
            <w:szCs w:val="28"/>
            <w:rtl/>
            <w:lang w:bidi="fa-IR"/>
          </w:rPr>
          <w:t>ي</w:t>
        </w:r>
        <w:r>
          <w:rPr>
            <w:rFonts w:cs="Calibri" w:hint="cs"/>
            <w:sz w:val="28"/>
            <w:szCs w:val="28"/>
            <w:rtl/>
            <w:lang w:bidi="fa-IR"/>
          </w:rPr>
          <w:t>" یا "</w:t>
        </w:r>
      </w:ins>
      <w:ins w:id="975"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7" w:author="Microsoft account" w:date="2025-09-12T11:59:00Z"/>
          <w:rFonts w:cs="Calibri"/>
          <w:sz w:val="28"/>
          <w:szCs w:val="28"/>
          <w:rtl/>
          <w:lang w:bidi="fa-IR"/>
        </w:rPr>
        <w:pPrChange w:id="978" w:author="Microsoft account" w:date="2025-09-12T11:59:00Z">
          <w:pPr>
            <w:spacing w:after="0" w:line="240" w:lineRule="auto"/>
          </w:pPr>
        </w:pPrChange>
      </w:pPr>
      <w:ins w:id="979" w:author="Microsoft account" w:date="2025-09-12T11:59:00Z">
        <w:r w:rsidRPr="00AD5617">
          <w:rPr>
            <w:rFonts w:cs="Calibri"/>
            <w:noProof/>
            <w:sz w:val="28"/>
            <w:szCs w:val="28"/>
            <w:rPrChange w:id="98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1" w:author="Microsoft account" w:date="2025-09-12T12:00:00Z"/>
          <w:rFonts w:cs="Calibri"/>
          <w:sz w:val="18"/>
          <w:szCs w:val="18"/>
          <w:rtl/>
          <w:lang w:bidi="fa-IR"/>
          <w:rPrChange w:id="982" w:author="Microsoft account" w:date="2025-09-16T11:45:00Z">
            <w:rPr>
              <w:ins w:id="983" w:author="Microsoft account" w:date="2025-09-12T12:00:00Z"/>
              <w:rFonts w:ascii="Segoe UI Symbol" w:hAnsi="Segoe UI Symbol" w:cs="Times New Roman"/>
              <w:sz w:val="28"/>
              <w:szCs w:val="28"/>
              <w:rtl/>
              <w:lang w:bidi="fa-IR"/>
            </w:rPr>
          </w:rPrChange>
        </w:rPr>
        <w:pPrChange w:id="984" w:author="Microsoft account" w:date="2025-09-16T11:45:00Z">
          <w:pPr>
            <w:spacing w:after="0" w:line="240" w:lineRule="auto"/>
          </w:pPr>
        </w:pPrChange>
      </w:pPr>
      <w:ins w:id="985"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6" w:author="Microsoft account" w:date="2025-09-12T12:00:00Z">
        <w:r w:rsidRPr="00AD5617">
          <w:rPr>
            <w:rFonts w:ascii="Segoe UI Symbol" w:hAnsi="Segoe UI Symbol" w:cs="Times New Roman"/>
            <w:sz w:val="28"/>
            <w:szCs w:val="28"/>
            <w:lang w:bidi="fa-IR"/>
          </w:rPr>
          <w:sym w:font="Wingdings" w:char="F04A"/>
        </w:r>
      </w:ins>
      <w:ins w:id="987" w:author="Microsoft account" w:date="2025-09-16T11:43:00Z">
        <w:r w:rsidR="003916DE">
          <w:rPr>
            <w:rFonts w:ascii="Segoe UI Symbol" w:hAnsi="Segoe UI Symbol" w:cs="Times New Roman" w:hint="cs"/>
            <w:sz w:val="28"/>
            <w:szCs w:val="28"/>
            <w:rtl/>
            <w:lang w:bidi="fa-IR"/>
          </w:rPr>
          <w:t xml:space="preserve"> (</w:t>
        </w:r>
      </w:ins>
      <w:ins w:id="988"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9"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90"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1" w:author="Microsoft account" w:date="2025-09-12T12:00:00Z"/>
          <w:rFonts w:ascii="Segoe UI Symbol" w:hAnsi="Segoe UI Symbol" w:cs="Times New Roman"/>
          <w:sz w:val="28"/>
          <w:szCs w:val="28"/>
          <w:rtl/>
          <w:lang w:bidi="fa-IR"/>
        </w:rPr>
        <w:pPrChange w:id="992"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3" w:author="Microsoft account" w:date="2025-09-11T09:58:00Z"/>
          <w:rFonts w:cs="Calibri"/>
          <w:sz w:val="28"/>
          <w:szCs w:val="28"/>
          <w:lang w:bidi="fa-IR"/>
          <w:rPrChange w:id="994" w:author="Microsoft account" w:date="2025-09-12T12:15:00Z">
            <w:rPr>
              <w:ins w:id="995" w:author="Microsoft account" w:date="2025-09-11T09:58:00Z"/>
              <w:lang w:bidi="fa-IR"/>
            </w:rPr>
          </w:rPrChange>
        </w:rPr>
        <w:pPrChange w:id="996" w:author="Microsoft account" w:date="2025-09-12T12:15:00Z">
          <w:pPr>
            <w:spacing w:after="0" w:line="240" w:lineRule="auto"/>
          </w:pPr>
        </w:pPrChange>
      </w:pPr>
      <w:ins w:id="997"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8" w:author="Microsoft account" w:date="2025-09-11T09:58:00Z"/>
          <w:rFonts w:cs="Calibri"/>
          <w:sz w:val="28"/>
          <w:szCs w:val="28"/>
          <w:rtl/>
          <w:lang w:bidi="fa-IR"/>
        </w:rPr>
        <w:pPrChange w:id="999" w:author="Microsoft account" w:date="2025-09-11T09:59:00Z">
          <w:pPr>
            <w:spacing w:after="0" w:line="240" w:lineRule="auto"/>
          </w:pPr>
        </w:pPrChange>
      </w:pPr>
      <w:ins w:id="1000"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1" w:author="Microsoft account" w:date="2025-09-11T09:58:00Z"/>
          <w:rFonts w:cs="Calibri"/>
          <w:sz w:val="28"/>
          <w:szCs w:val="28"/>
          <w:rtl/>
          <w:lang w:bidi="fa-IR"/>
        </w:rPr>
        <w:pPrChange w:id="1002" w:author="Microsoft account" w:date="2025-09-11T09:58:00Z">
          <w:pPr>
            <w:spacing w:after="0" w:line="240" w:lineRule="auto"/>
          </w:pPr>
        </w:pPrChange>
      </w:pPr>
      <w:bookmarkStart w:id="1003" w:name="I4040622"/>
      <w:ins w:id="1004" w:author="Microsoft account" w:date="2025-09-13T11:22:00Z">
        <w:r>
          <w:rPr>
            <w:rFonts w:cs="Calibri" w:hint="cs"/>
            <w:sz w:val="28"/>
            <w:szCs w:val="28"/>
            <w:rtl/>
            <w:lang w:bidi="fa-IR"/>
          </w:rPr>
          <w:lastRenderedPageBreak/>
          <w:t>ادامه</w:t>
        </w:r>
      </w:ins>
    </w:p>
    <w:bookmarkEnd w:id="1003"/>
    <w:p w14:paraId="2A54CC41" w14:textId="189E8E19" w:rsidR="003C0C27" w:rsidRDefault="00C621F8">
      <w:pPr>
        <w:bidi/>
        <w:spacing w:after="0" w:line="240" w:lineRule="auto"/>
        <w:jc w:val="both"/>
        <w:rPr>
          <w:ins w:id="1005" w:author="Microsoft account" w:date="2025-09-13T11:52:00Z"/>
          <w:rFonts w:cs="Calibri"/>
          <w:sz w:val="28"/>
          <w:szCs w:val="28"/>
          <w:rtl/>
          <w:lang w:bidi="fa-IR"/>
        </w:rPr>
        <w:pPrChange w:id="1006" w:author="Microsoft account" w:date="2025-09-13T11:23:00Z">
          <w:pPr>
            <w:spacing w:after="0" w:line="240" w:lineRule="auto"/>
          </w:pPr>
        </w:pPrChange>
      </w:pPr>
      <w:ins w:id="1007"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8"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9" w:author="Microsoft account" w:date="2025-09-13T11:53:00Z">
        <w:r w:rsidR="003E07C5">
          <w:rPr>
            <w:rFonts w:cs="Calibri"/>
            <w:sz w:val="28"/>
            <w:szCs w:val="28"/>
            <w:lang w:bidi="fa-IR"/>
          </w:rPr>
          <w:t>()</w:t>
        </w:r>
      </w:ins>
      <w:ins w:id="1010"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1" w:author="Microsoft account" w:date="2025-09-16T11:45:00Z">
        <w:r w:rsidR="003916DE">
          <w:rPr>
            <w:rFonts w:cs="Calibri" w:hint="cs"/>
            <w:sz w:val="28"/>
            <w:szCs w:val="28"/>
            <w:rtl/>
            <w:lang w:bidi="fa-IR"/>
          </w:rPr>
          <w:t>(</w:t>
        </w:r>
      </w:ins>
      <w:ins w:id="1012"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3"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4" w:author="Microsoft account" w:date="2025-09-13T11:52:00Z"/>
          <w:rFonts w:cs="Calibri"/>
          <w:sz w:val="28"/>
          <w:szCs w:val="28"/>
          <w:rtl/>
          <w:lang w:bidi="fa-IR"/>
        </w:rPr>
        <w:pPrChange w:id="1015" w:author="Microsoft account" w:date="2025-09-13T11:52:00Z">
          <w:pPr>
            <w:spacing w:after="0" w:line="240" w:lineRule="auto"/>
          </w:pPr>
        </w:pPrChange>
      </w:pPr>
    </w:p>
    <w:p w14:paraId="48971C6A" w14:textId="4CF14FA3" w:rsidR="00C621F8" w:rsidRDefault="00C621F8">
      <w:pPr>
        <w:bidi/>
        <w:spacing w:after="0" w:line="240" w:lineRule="auto"/>
        <w:jc w:val="both"/>
        <w:rPr>
          <w:ins w:id="1016" w:author="Microsoft account" w:date="2025-09-13T12:37:00Z"/>
          <w:rFonts w:cs="Calibri"/>
          <w:sz w:val="28"/>
          <w:szCs w:val="28"/>
          <w:rtl/>
          <w:lang w:bidi="fa-IR"/>
        </w:rPr>
        <w:pPrChange w:id="1017" w:author="Microsoft account" w:date="2025-09-13T11:52:00Z">
          <w:pPr>
            <w:spacing w:after="0" w:line="240" w:lineRule="auto"/>
          </w:pPr>
        </w:pPrChange>
      </w:pPr>
      <w:ins w:id="1018" w:author="Microsoft account" w:date="2025-09-13T11:52:00Z">
        <w:r>
          <w:rPr>
            <w:rFonts w:cs="Calibri" w:hint="cs"/>
            <w:sz w:val="28"/>
            <w:szCs w:val="28"/>
            <w:rtl/>
            <w:lang w:bidi="fa-IR"/>
          </w:rPr>
          <w:t>-</w:t>
        </w:r>
      </w:ins>
      <w:ins w:id="1019"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20" w:author="Microsoft account" w:date="2025-09-13T12:39:00Z"/>
          <w:rFonts w:cs="Calibri"/>
          <w:sz w:val="28"/>
          <w:szCs w:val="28"/>
          <w:rtl/>
          <w:lang w:bidi="fa-IR"/>
        </w:rPr>
        <w:pPrChange w:id="1021" w:author="Microsoft account" w:date="2025-09-13T12:37:00Z">
          <w:pPr>
            <w:spacing w:after="0" w:line="240" w:lineRule="auto"/>
          </w:pPr>
        </w:pPrChange>
      </w:pPr>
      <w:ins w:id="1022" w:author="Microsoft account" w:date="2025-09-13T12:39:00Z">
        <w:r w:rsidRPr="003B3A05">
          <w:rPr>
            <w:rFonts w:cs="Calibri"/>
            <w:noProof/>
            <w:sz w:val="28"/>
            <w:szCs w:val="28"/>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4" w:author="Microsoft account" w:date="2025-09-16T11:48:00Z"/>
          <w:rFonts w:cs="Calibri"/>
          <w:sz w:val="28"/>
          <w:szCs w:val="28"/>
          <w:lang w:bidi="fa-IR"/>
        </w:rPr>
        <w:pPrChange w:id="1025" w:author="Microsoft account" w:date="2025-09-13T12:39:00Z">
          <w:pPr>
            <w:spacing w:after="0" w:line="240" w:lineRule="auto"/>
          </w:pPr>
        </w:pPrChange>
      </w:pPr>
      <w:ins w:id="1026" w:author="Microsoft account" w:date="2025-09-13T12:39:00Z">
        <w:r w:rsidRPr="003B3A05">
          <w:rPr>
            <w:rFonts w:cs="Calibri"/>
            <w:noProof/>
            <w:sz w:val="28"/>
            <w:szCs w:val="28"/>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8" w:author="Microsoft account" w:date="2025-09-13T12:40:00Z"/>
          <w:rFonts w:cs="Calibri"/>
          <w:sz w:val="28"/>
          <w:szCs w:val="28"/>
          <w:rtl/>
          <w:lang w:bidi="fa-IR"/>
        </w:rPr>
        <w:pPrChange w:id="1029" w:author="Microsoft account" w:date="2025-09-16T11:48:00Z">
          <w:pPr>
            <w:spacing w:after="0" w:line="240" w:lineRule="auto"/>
          </w:pPr>
        </w:pPrChange>
      </w:pPr>
      <w:ins w:id="103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4" w:author="Microsoft account" w:date="2025-09-13T12:40:00Z"/>
          <w:rFonts w:cs="Calibri"/>
          <w:sz w:val="28"/>
          <w:szCs w:val="28"/>
          <w:rtl/>
          <w:lang w:bidi="fa-IR"/>
        </w:rPr>
        <w:pPrChange w:id="1035" w:author="Microsoft account" w:date="2025-09-13T12:40:00Z">
          <w:pPr>
            <w:spacing w:after="0" w:line="240" w:lineRule="auto"/>
          </w:pPr>
        </w:pPrChange>
      </w:pPr>
    </w:p>
    <w:p w14:paraId="0935A9C0" w14:textId="26FEAAE8" w:rsidR="003B3A05" w:rsidRDefault="003B3C3A">
      <w:pPr>
        <w:bidi/>
        <w:spacing w:after="0" w:line="240" w:lineRule="auto"/>
        <w:jc w:val="both"/>
        <w:rPr>
          <w:ins w:id="1036" w:author="Microsoft account" w:date="2025-09-13T11:23:00Z"/>
          <w:rFonts w:cs="Calibri"/>
          <w:sz w:val="28"/>
          <w:szCs w:val="28"/>
          <w:rtl/>
          <w:lang w:bidi="fa-IR"/>
        </w:rPr>
        <w:pPrChange w:id="1037" w:author="Microsoft account" w:date="2025-09-13T12:40:00Z">
          <w:pPr>
            <w:spacing w:after="0" w:line="240" w:lineRule="auto"/>
          </w:pPr>
        </w:pPrChange>
      </w:pPr>
      <w:ins w:id="103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9" w:author="Microsoft account" w:date="2025-09-13T11:23:00Z"/>
          <w:rFonts w:cs="Calibri"/>
          <w:sz w:val="28"/>
          <w:szCs w:val="28"/>
          <w:rtl/>
          <w:lang w:bidi="fa-IR"/>
        </w:rPr>
        <w:pPrChange w:id="1040" w:author="Microsoft account" w:date="2025-09-13T11:23:00Z">
          <w:pPr>
            <w:spacing w:after="0" w:line="240" w:lineRule="auto"/>
          </w:pPr>
        </w:pPrChange>
      </w:pPr>
      <w:ins w:id="104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2" w:author="Microsoft account" w:date="2025-09-11T09:58:00Z"/>
          <w:rFonts w:cs="Calibri"/>
          <w:sz w:val="28"/>
          <w:szCs w:val="28"/>
          <w:rtl/>
          <w:lang w:bidi="fa-IR"/>
        </w:rPr>
        <w:pPrChange w:id="1043" w:author="Microsoft account" w:date="2025-09-11T09:58:00Z">
          <w:pPr>
            <w:bidi/>
            <w:spacing w:after="0" w:line="276" w:lineRule="auto"/>
            <w:jc w:val="both"/>
          </w:pPr>
        </w:pPrChange>
      </w:pPr>
      <w:bookmarkStart w:id="1044" w:name="I4040623"/>
      <w:ins w:id="1045" w:author="Microsoft account" w:date="2025-09-14T10:33:00Z">
        <w:r>
          <w:rPr>
            <w:rFonts w:cs="Calibri" w:hint="cs"/>
            <w:sz w:val="28"/>
            <w:szCs w:val="28"/>
            <w:rtl/>
            <w:lang w:bidi="fa-IR"/>
          </w:rPr>
          <w:lastRenderedPageBreak/>
          <w:t>ادامه</w:t>
        </w:r>
      </w:ins>
    </w:p>
    <w:bookmarkEnd w:id="1044"/>
    <w:p w14:paraId="7BEB0CC6" w14:textId="75CA96C9" w:rsidR="002B0B06" w:rsidRDefault="00725257">
      <w:pPr>
        <w:bidi/>
        <w:spacing w:after="0" w:line="276" w:lineRule="auto"/>
        <w:jc w:val="both"/>
        <w:rPr>
          <w:ins w:id="1046" w:author="Microsoft account" w:date="2025-09-14T10:33:00Z"/>
          <w:rFonts w:cs="Calibri"/>
          <w:sz w:val="28"/>
          <w:szCs w:val="28"/>
          <w:rtl/>
          <w:lang w:bidi="fa-IR"/>
        </w:rPr>
        <w:pPrChange w:id="1047" w:author="Microsoft account" w:date="2025-09-11T09:58:00Z">
          <w:pPr>
            <w:bidi/>
            <w:spacing w:after="0" w:line="276" w:lineRule="auto"/>
            <w:jc w:val="both"/>
          </w:pPr>
        </w:pPrChange>
      </w:pPr>
      <w:ins w:id="104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9" w:author="Microsoft account" w:date="2025-09-14T10:34:00Z"/>
          <w:rFonts w:cs="Calibri"/>
          <w:sz w:val="28"/>
          <w:szCs w:val="28"/>
          <w:rtl/>
          <w:lang w:bidi="fa-IR"/>
        </w:rPr>
        <w:pPrChange w:id="1050" w:author="Microsoft account" w:date="2025-09-14T10:34:00Z">
          <w:pPr>
            <w:bidi/>
            <w:spacing w:after="0" w:line="276" w:lineRule="auto"/>
            <w:jc w:val="both"/>
          </w:pPr>
        </w:pPrChange>
      </w:pPr>
      <w:ins w:id="1051" w:author="Microsoft account" w:date="2025-09-14T10:34:00Z">
        <w:r w:rsidRPr="00725257">
          <w:rPr>
            <w:rFonts w:cs="Calibri"/>
            <w:noProof/>
            <w:sz w:val="28"/>
            <w:szCs w:val="28"/>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3" w:author="Microsoft account" w:date="2025-09-16T11:57:00Z"/>
          <w:rFonts w:cs="Calibri"/>
          <w:sz w:val="28"/>
          <w:szCs w:val="28"/>
          <w:rtl/>
          <w:lang w:bidi="fa-IR"/>
        </w:rPr>
        <w:pPrChange w:id="1054" w:author="Microsoft account" w:date="2025-09-14T10:34:00Z">
          <w:pPr>
            <w:bidi/>
            <w:spacing w:after="0" w:line="276" w:lineRule="auto"/>
            <w:jc w:val="both"/>
          </w:pPr>
        </w:pPrChange>
      </w:pPr>
      <w:ins w:id="105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8"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9"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60"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1" w:author="Microsoft account" w:date="2025-09-16T11:57:00Z"/>
          <w:rFonts w:cs="Calibri"/>
          <w:sz w:val="28"/>
          <w:szCs w:val="28"/>
          <w:rtl/>
          <w:lang w:bidi="fa-IR"/>
        </w:rPr>
        <w:pPrChange w:id="1062"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3" w:author="Microsoft account" w:date="2025-09-16T11:58:00Z"/>
          <w:rFonts w:cs="Calibri"/>
          <w:sz w:val="18"/>
          <w:szCs w:val="18"/>
          <w:rtl/>
          <w:lang w:bidi="fa-IR"/>
        </w:rPr>
        <w:pPrChange w:id="1064" w:author="Microsoft account" w:date="2025-09-16T11:57:00Z">
          <w:pPr>
            <w:bidi/>
            <w:spacing w:after="0" w:line="276" w:lineRule="auto"/>
            <w:jc w:val="both"/>
          </w:pPr>
        </w:pPrChange>
      </w:pPr>
      <w:ins w:id="1065"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6" w:author="Microsoft account" w:date="2025-09-16T11:58:00Z"/>
          <w:rFonts w:cs="Calibri"/>
          <w:sz w:val="28"/>
          <w:szCs w:val="28"/>
          <w:rtl/>
          <w:lang w:bidi="fa-IR"/>
        </w:rPr>
        <w:pPrChange w:id="1067" w:author="Microsoft account" w:date="2025-09-16T11:58:00Z">
          <w:pPr>
            <w:bidi/>
            <w:spacing w:after="0" w:line="276" w:lineRule="auto"/>
            <w:jc w:val="both"/>
          </w:pPr>
        </w:pPrChange>
      </w:pPr>
      <w:ins w:id="1068" w:author="Microsoft account" w:date="2025-09-16T11:58:00Z">
        <w:r w:rsidRPr="00447AF9">
          <w:rPr>
            <w:rFonts w:cs="Calibri"/>
            <w:noProof/>
            <w:sz w:val="28"/>
            <w:szCs w:val="28"/>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70" w:author="Microsoft account" w:date="2025-09-16T11:58:00Z"/>
          <w:rFonts w:cs="Calibri"/>
          <w:sz w:val="28"/>
          <w:szCs w:val="28"/>
          <w:rtl/>
          <w:lang w:bidi="fa-IR"/>
        </w:rPr>
        <w:pPrChange w:id="1071" w:author="Microsoft account" w:date="2025-09-16T11:58:00Z">
          <w:pPr>
            <w:bidi/>
            <w:spacing w:after="0" w:line="276" w:lineRule="auto"/>
            <w:jc w:val="both"/>
          </w:pPr>
        </w:pPrChange>
      </w:pPr>
      <w:ins w:id="1072" w:author="Microsoft account" w:date="2025-09-16T11:58:00Z">
        <w:r w:rsidRPr="00447AF9">
          <w:rPr>
            <w:rFonts w:cs="Calibri"/>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4" w:author="Microsoft account" w:date="2025-09-14T10:35:00Z"/>
          <w:rFonts w:cs="Calibri"/>
          <w:sz w:val="28"/>
          <w:szCs w:val="28"/>
          <w:lang w:bidi="fa-IR"/>
        </w:rPr>
        <w:pPrChange w:id="1075" w:author="Microsoft account" w:date="2025-09-16T11:58:00Z">
          <w:pPr>
            <w:bidi/>
            <w:spacing w:after="0" w:line="276" w:lineRule="auto"/>
            <w:jc w:val="both"/>
          </w:pPr>
        </w:pPrChange>
      </w:pPr>
      <w:ins w:id="107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7" w:author="Microsoft account" w:date="2025-09-14T10:35:00Z"/>
          <w:rFonts w:cs="Calibri"/>
          <w:sz w:val="28"/>
          <w:szCs w:val="28"/>
          <w:rtl/>
          <w:lang w:bidi="fa-IR"/>
        </w:rPr>
        <w:pPrChange w:id="107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9" w:author="Microsoft account" w:date="2025-09-14T10:38:00Z"/>
          <w:rFonts w:cs="Calibri"/>
          <w:sz w:val="28"/>
          <w:szCs w:val="28"/>
          <w:rtl/>
          <w:lang w:bidi="fa-IR"/>
        </w:rPr>
        <w:pPrChange w:id="1080" w:author="Microsoft account" w:date="2025-09-14T10:35:00Z">
          <w:pPr>
            <w:bidi/>
            <w:spacing w:after="0" w:line="276" w:lineRule="auto"/>
            <w:jc w:val="both"/>
          </w:pPr>
        </w:pPrChange>
      </w:pPr>
      <w:ins w:id="1081" w:author="Microsoft account" w:date="2025-09-14T10:35:00Z">
        <w:r>
          <w:rPr>
            <w:rFonts w:cs="Calibri" w:hint="cs"/>
            <w:sz w:val="28"/>
            <w:szCs w:val="28"/>
            <w:rtl/>
            <w:lang w:bidi="fa-IR"/>
          </w:rPr>
          <w:t>-</w:t>
        </w:r>
      </w:ins>
      <w:ins w:id="108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3" w:author="Microsoft account" w:date="2025-09-14T10:38:00Z"/>
          <w:rFonts w:cs="Calibri"/>
          <w:sz w:val="28"/>
          <w:szCs w:val="28"/>
          <w:rtl/>
          <w:lang w:bidi="fa-IR"/>
        </w:rPr>
        <w:pPrChange w:id="1084" w:author="Microsoft account" w:date="2025-09-14T10:38:00Z">
          <w:pPr>
            <w:bidi/>
            <w:spacing w:after="0" w:line="276" w:lineRule="auto"/>
            <w:jc w:val="both"/>
          </w:pPr>
        </w:pPrChange>
      </w:pPr>
      <w:ins w:id="1085" w:author="Microsoft account" w:date="2025-09-14T10:38:00Z">
        <w:r w:rsidRPr="00EF482D">
          <w:rPr>
            <w:rFonts w:cs="Calibri"/>
            <w:noProof/>
            <w:sz w:val="28"/>
            <w:szCs w:val="28"/>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7" w:author="Microsoft account" w:date="2025-09-16T12:08:00Z"/>
          <w:rFonts w:cs="Calibri"/>
          <w:sz w:val="28"/>
          <w:szCs w:val="28"/>
          <w:rtl/>
          <w:lang w:bidi="fa-IR"/>
        </w:rPr>
        <w:pPrChange w:id="1088" w:author="Microsoft account" w:date="2025-09-14T10:38:00Z">
          <w:pPr>
            <w:bidi/>
            <w:spacing w:after="0" w:line="276" w:lineRule="auto"/>
            <w:jc w:val="both"/>
          </w:pPr>
        </w:pPrChange>
      </w:pPr>
      <w:ins w:id="1089"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90" w:author="Microsoft account" w:date="2025-09-16T12:08:00Z"/>
          <w:rFonts w:cs="Calibri"/>
          <w:sz w:val="28"/>
          <w:szCs w:val="28"/>
          <w:rtl/>
          <w:lang w:bidi="fa-IR"/>
        </w:rPr>
        <w:pPrChange w:id="1091" w:author="Microsoft account" w:date="2025-09-16T12:08:00Z">
          <w:pPr>
            <w:spacing w:after="0" w:line="276" w:lineRule="auto"/>
          </w:pPr>
        </w:pPrChange>
      </w:pPr>
      <w:ins w:id="1092"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3" w:author="Microsoft account" w:date="2025-09-16T12:08:00Z"/>
          <w:rFonts w:cs="Calibri"/>
          <w:sz w:val="18"/>
          <w:szCs w:val="18"/>
          <w:rtl/>
          <w:lang w:bidi="fa-IR"/>
          <w:rPrChange w:id="1094" w:author="Microsoft account" w:date="2025-09-16T12:09:00Z">
            <w:rPr>
              <w:ins w:id="1095" w:author="Microsoft account" w:date="2025-09-16T12:08:00Z"/>
              <w:rFonts w:cs="Calibri"/>
              <w:sz w:val="28"/>
              <w:szCs w:val="28"/>
              <w:rtl/>
              <w:lang w:bidi="fa-IR"/>
            </w:rPr>
          </w:rPrChange>
        </w:rPr>
        <w:pPrChange w:id="1096" w:author="Microsoft account" w:date="2025-09-16T12:08:00Z">
          <w:pPr>
            <w:spacing w:after="0" w:line="276" w:lineRule="auto"/>
          </w:pPr>
        </w:pPrChange>
      </w:pPr>
      <w:ins w:id="1097" w:author="Microsoft account" w:date="2025-09-16T12:08:00Z">
        <w:r>
          <w:rPr>
            <w:rFonts w:cs="Calibri" w:hint="cs"/>
            <w:sz w:val="28"/>
            <w:szCs w:val="28"/>
            <w:rtl/>
            <w:lang w:bidi="fa-IR"/>
          </w:rPr>
          <w:t>-</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جمع</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sz w:val="18"/>
            <w:szCs w:val="18"/>
            <w:rtl/>
            <w:lang w:bidi="fa-IR"/>
            <w:rPrChange w:id="1102"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3" w:author="Microsoft account" w:date="2025-09-16T12:08:00Z"/>
          <w:rFonts w:cs="Calibri"/>
          <w:sz w:val="18"/>
          <w:szCs w:val="18"/>
          <w:rtl/>
          <w:lang w:bidi="fa-IR"/>
          <w:rPrChange w:id="1104" w:author="Microsoft account" w:date="2025-09-16T12:09:00Z">
            <w:rPr>
              <w:ins w:id="1105" w:author="Microsoft account" w:date="2025-09-16T12:08:00Z"/>
              <w:rFonts w:cs="Calibri"/>
              <w:sz w:val="28"/>
              <w:szCs w:val="28"/>
              <w:rtl/>
              <w:lang w:bidi="fa-IR"/>
            </w:rPr>
          </w:rPrChange>
        </w:rPr>
        <w:pPrChange w:id="1106" w:author="Microsoft account" w:date="2025-09-16T12:08:00Z">
          <w:pPr>
            <w:spacing w:after="0" w:line="276" w:lineRule="auto"/>
          </w:pPr>
        </w:pPrChange>
      </w:pPr>
      <w:ins w:id="1107" w:author="Microsoft account" w:date="2025-09-16T12:08:00Z">
        <w:r w:rsidRPr="001A6E5F">
          <w:rPr>
            <w:rFonts w:cs="Calibri"/>
            <w:sz w:val="18"/>
            <w:szCs w:val="18"/>
            <w:rtl/>
            <w:lang w:bidi="fa-IR"/>
            <w:rPrChange w:id="1108" w:author="Microsoft account" w:date="2025-09-16T12:09:00Z">
              <w:rPr>
                <w:rFonts w:cs="Calibri"/>
                <w:sz w:val="28"/>
                <w:szCs w:val="28"/>
                <w:rtl/>
                <w:lang w:bidi="fa-IR"/>
              </w:rPr>
            </w:rPrChange>
          </w:rPr>
          <w:t>م</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شه</w:t>
        </w:r>
        <w:r w:rsidRPr="001A6E5F">
          <w:rPr>
            <w:rFonts w:cs="Calibri"/>
            <w:sz w:val="18"/>
            <w:szCs w:val="18"/>
            <w:rtl/>
            <w:lang w:bidi="fa-IR"/>
            <w:rPrChange w:id="11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با</w:t>
        </w:r>
        <w:r w:rsidRPr="001A6E5F">
          <w:rPr>
            <w:rFonts w:cs="Calibri"/>
            <w:sz w:val="18"/>
            <w:szCs w:val="18"/>
            <w:rtl/>
            <w:lang w:bidi="fa-IR"/>
            <w:rPrChange w:id="11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نوشتن</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کد</w:t>
        </w:r>
        <w:r w:rsidRPr="001A6E5F">
          <w:rPr>
            <w:rFonts w:cs="Calibri"/>
            <w:sz w:val="18"/>
            <w:szCs w:val="18"/>
            <w:lang w:bidi="fa-IR"/>
            <w:rPrChange w:id="1117" w:author="Microsoft account" w:date="2025-09-16T12:09:00Z">
              <w:rPr>
                <w:rFonts w:cs="Calibri"/>
                <w:sz w:val="28"/>
                <w:szCs w:val="28"/>
                <w:lang w:bidi="fa-IR"/>
              </w:rPr>
            </w:rPrChange>
          </w:rPr>
          <w:t xml:space="preserve"> C </w:t>
        </w:r>
        <w:r w:rsidRPr="001A6E5F">
          <w:rPr>
            <w:rFonts w:cs="Calibri"/>
            <w:sz w:val="18"/>
            <w:szCs w:val="18"/>
            <w:rtl/>
            <w:lang w:bidi="fa-IR"/>
            <w:rPrChange w:id="1118"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9" w:author="Microsoft account" w:date="2025-09-16T12:09:00Z">
              <w:rPr>
                <w:rFonts w:cs="Calibri" w:hint="cs"/>
                <w:sz w:val="28"/>
                <w:szCs w:val="28"/>
                <w:rtl/>
                <w:lang w:bidi="fa-IR"/>
              </w:rPr>
            </w:rPrChange>
          </w:rPr>
          <w:t>ی</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ه</w:t>
        </w:r>
        <w:r w:rsidRPr="001A6E5F">
          <w:rPr>
            <w:rFonts w:cs="Calibri"/>
            <w:sz w:val="18"/>
            <w:szCs w:val="18"/>
            <w:lang w:bidi="fa-IR"/>
            <w:rPrChange w:id="1121"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2"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ماً</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در</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پا</w:t>
        </w:r>
        <w:r w:rsidRPr="001A6E5F">
          <w:rPr>
            <w:rFonts w:cs="Calibri" w:hint="cs"/>
            <w:sz w:val="18"/>
            <w:szCs w:val="18"/>
            <w:rtl/>
            <w:lang w:bidi="fa-IR"/>
            <w:rPrChange w:id="1129" w:author="Microsoft account" w:date="2025-09-16T12:09:00Z">
              <w:rPr>
                <w:rFonts w:cs="Calibri" w:hint="cs"/>
                <w:sz w:val="28"/>
                <w:szCs w:val="28"/>
                <w:rtl/>
                <w:lang w:bidi="fa-IR"/>
              </w:rPr>
            </w:rPrChange>
          </w:rPr>
          <w:t>ی</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تون</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کرد</w:t>
        </w:r>
        <w:r w:rsidRPr="001A6E5F">
          <w:rPr>
            <w:rFonts w:cs="Calibri"/>
            <w:sz w:val="18"/>
            <w:szCs w:val="18"/>
            <w:lang w:bidi="fa-IR"/>
            <w:rPrChange w:id="1135"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6" w:author="Microsoft account" w:date="2025-09-16T12:08:00Z"/>
          <w:rFonts w:cs="Calibri"/>
          <w:sz w:val="18"/>
          <w:szCs w:val="18"/>
          <w:rtl/>
          <w:lang w:bidi="fa-IR"/>
          <w:rPrChange w:id="1137" w:author="Microsoft account" w:date="2025-09-16T12:09:00Z">
            <w:rPr>
              <w:ins w:id="1138" w:author="Microsoft account" w:date="2025-09-16T12:08:00Z"/>
              <w:rFonts w:cs="Calibri"/>
              <w:sz w:val="28"/>
              <w:szCs w:val="28"/>
              <w:rtl/>
              <w:lang w:bidi="fa-IR"/>
            </w:rPr>
          </w:rPrChange>
        </w:rPr>
        <w:pPrChange w:id="1139" w:author="Microsoft account" w:date="2025-09-16T12:08:00Z">
          <w:pPr>
            <w:spacing w:after="0" w:line="276" w:lineRule="auto"/>
          </w:pPr>
        </w:pPrChange>
      </w:pPr>
      <w:ins w:id="1140" w:author="Microsoft account" w:date="2025-09-16T12:08:00Z">
        <w:r w:rsidRPr="001A6E5F">
          <w:rPr>
            <w:rFonts w:cs="Calibri"/>
            <w:sz w:val="18"/>
            <w:szCs w:val="18"/>
            <w:rtl/>
            <w:lang w:bidi="fa-IR"/>
            <w:rPrChange w:id="1141" w:author="Microsoft account" w:date="2025-09-16T12:09:00Z">
              <w:rPr>
                <w:rFonts w:cs="Calibri"/>
                <w:sz w:val="28"/>
                <w:szCs w:val="28"/>
                <w:rtl/>
                <w:lang w:bidi="fa-IR"/>
              </w:rPr>
            </w:rPrChange>
          </w:rPr>
          <w:t>ا</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ن</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کار</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اجازه</w:t>
        </w:r>
        <w:r w:rsidRPr="001A6E5F">
          <w:rPr>
            <w:rFonts w:cs="Calibri"/>
            <w:sz w:val="18"/>
            <w:szCs w:val="18"/>
            <w:rtl/>
            <w:lang w:bidi="fa-IR"/>
            <w:rPrChange w:id="11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م</w:t>
        </w:r>
        <w:r w:rsidRPr="001A6E5F">
          <w:rPr>
            <w:rFonts w:cs="Calibri" w:hint="cs"/>
            <w:sz w:val="18"/>
            <w:szCs w:val="18"/>
            <w:rtl/>
            <w:lang w:bidi="fa-IR"/>
            <w:rPrChange w:id="1150" w:author="Microsoft account" w:date="2025-09-16T12:09:00Z">
              <w:rPr>
                <w:rFonts w:cs="Calibri" w:hint="cs"/>
                <w:sz w:val="28"/>
                <w:szCs w:val="28"/>
                <w:rtl/>
                <w:lang w:bidi="fa-IR"/>
              </w:rPr>
            </w:rPrChange>
          </w:rPr>
          <w:t>ی</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ده</w:t>
        </w:r>
        <w:r w:rsidRPr="001A6E5F">
          <w:rPr>
            <w:rFonts w:cs="Calibri"/>
            <w:sz w:val="18"/>
            <w:szCs w:val="18"/>
            <w:rtl/>
            <w:lang w:bidi="fa-IR"/>
            <w:rPrChange w:id="11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7"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9" w:author="Microsoft account" w:date="2025-09-16T12:09:00Z">
              <w:rPr>
                <w:rFonts w:cs="Calibri" w:hint="cs"/>
                <w:sz w:val="28"/>
                <w:szCs w:val="28"/>
                <w:rtl/>
                <w:lang w:bidi="fa-IR"/>
              </w:rPr>
            </w:rPrChange>
          </w:rPr>
          <w:t>ی</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ن،</w:t>
        </w:r>
        <w:r w:rsidRPr="001A6E5F">
          <w:rPr>
            <w:rFonts w:cs="Calibri"/>
            <w:sz w:val="18"/>
            <w:szCs w:val="18"/>
            <w:rtl/>
            <w:lang w:bidi="fa-IR"/>
            <w:rPrChange w:id="11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2"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رو</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به</w:t>
        </w:r>
        <w:r w:rsidRPr="001A6E5F">
          <w:rPr>
            <w:rFonts w:cs="Calibri"/>
            <w:sz w:val="18"/>
            <w:szCs w:val="18"/>
            <w:lang w:bidi="fa-IR"/>
            <w:rPrChange w:id="1167" w:author="Microsoft account" w:date="2025-09-16T12:09:00Z">
              <w:rPr>
                <w:rFonts w:cs="Calibri"/>
                <w:sz w:val="28"/>
                <w:szCs w:val="28"/>
                <w:lang w:bidi="fa-IR"/>
              </w:rPr>
            </w:rPrChange>
          </w:rPr>
          <w:t xml:space="preserve"> C </w:t>
        </w:r>
        <w:r w:rsidRPr="001A6E5F">
          <w:rPr>
            <w:rFonts w:cs="Calibri"/>
            <w:sz w:val="18"/>
            <w:szCs w:val="18"/>
            <w:rtl/>
            <w:lang w:bidi="fa-IR"/>
            <w:rPrChange w:id="1168" w:author="Microsoft account" w:date="2025-09-16T12:09:00Z">
              <w:rPr>
                <w:rFonts w:cs="Calibri"/>
                <w:sz w:val="28"/>
                <w:szCs w:val="28"/>
                <w:rtl/>
                <w:lang w:bidi="fa-IR"/>
              </w:rPr>
            </w:rPrChange>
          </w:rPr>
          <w:t>بسپر</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م</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و</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بق</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ه</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منطق</w:t>
        </w:r>
        <w:r w:rsidRPr="001A6E5F">
          <w:rPr>
            <w:rFonts w:cs="Calibri"/>
            <w:sz w:val="18"/>
            <w:szCs w:val="18"/>
            <w:rtl/>
            <w:lang w:bidi="fa-IR"/>
            <w:rPrChange w:id="11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رو</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با</w:t>
        </w:r>
        <w:r w:rsidRPr="001A6E5F">
          <w:rPr>
            <w:rFonts w:cs="Calibri"/>
            <w:sz w:val="18"/>
            <w:szCs w:val="18"/>
            <w:rtl/>
            <w:lang w:bidi="fa-IR"/>
            <w:rPrChange w:id="11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پا</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تون</w:t>
        </w:r>
        <w:r w:rsidRPr="001A6E5F">
          <w:rPr>
            <w:rFonts w:cs="Calibri"/>
            <w:sz w:val="18"/>
            <w:szCs w:val="18"/>
            <w:rtl/>
            <w:lang w:bidi="fa-IR"/>
            <w:rPrChange w:id="11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8"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9" w:author="Microsoft account" w:date="2025-09-16T12:09:00Z">
              <w:rPr>
                <w:rFonts w:cs="Calibri" w:hint="cs"/>
                <w:sz w:val="28"/>
                <w:szCs w:val="28"/>
                <w:rtl/>
                <w:lang w:bidi="fa-IR"/>
              </w:rPr>
            </w:rPrChange>
          </w:rPr>
          <w:t>ی</w:t>
        </w:r>
        <w:r w:rsidRPr="001A6E5F">
          <w:rPr>
            <w:rFonts w:cs="Calibri" w:hint="eastAsia"/>
            <w:sz w:val="18"/>
            <w:szCs w:val="18"/>
            <w:rtl/>
            <w:lang w:bidi="fa-IR"/>
            <w:rPrChange w:id="1190" w:author="Microsoft account" w:date="2025-09-16T12:09:00Z">
              <w:rPr>
                <w:rFonts w:cs="Calibri" w:hint="eastAsia"/>
                <w:sz w:val="28"/>
                <w:szCs w:val="28"/>
                <w:rtl/>
                <w:lang w:bidi="fa-IR"/>
              </w:rPr>
            </w:rPrChange>
          </w:rPr>
          <w:t>س</w:t>
        </w:r>
        <w:r w:rsidRPr="001A6E5F">
          <w:rPr>
            <w:rFonts w:cs="Calibri" w:hint="cs"/>
            <w:sz w:val="18"/>
            <w:szCs w:val="18"/>
            <w:rtl/>
            <w:lang w:bidi="fa-IR"/>
            <w:rPrChange w:id="1191" w:author="Microsoft account" w:date="2025-09-16T12:09:00Z">
              <w:rPr>
                <w:rFonts w:cs="Calibri" w:hint="cs"/>
                <w:sz w:val="28"/>
                <w:szCs w:val="28"/>
                <w:rtl/>
                <w:lang w:bidi="fa-IR"/>
              </w:rPr>
            </w:rPrChange>
          </w:rPr>
          <w:t>ی</w:t>
        </w:r>
        <w:r w:rsidRPr="001A6E5F">
          <w:rPr>
            <w:rFonts w:cs="Calibri" w:hint="eastAsia"/>
            <w:sz w:val="18"/>
            <w:szCs w:val="18"/>
            <w:rtl/>
            <w:lang w:bidi="fa-IR"/>
            <w:rPrChange w:id="1192" w:author="Microsoft account" w:date="2025-09-16T12:09:00Z">
              <w:rPr>
                <w:rFonts w:cs="Calibri" w:hint="eastAsia"/>
                <w:sz w:val="28"/>
                <w:szCs w:val="28"/>
                <w:rtl/>
                <w:lang w:bidi="fa-IR"/>
              </w:rPr>
            </w:rPrChange>
          </w:rPr>
          <w:t>م</w:t>
        </w:r>
        <w:r w:rsidRPr="001A6E5F">
          <w:rPr>
            <w:rFonts w:cs="Calibri"/>
            <w:sz w:val="18"/>
            <w:szCs w:val="18"/>
            <w:lang w:bidi="fa-IR"/>
            <w:rPrChange w:id="1193"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4" w:author="Microsoft account" w:date="2025-09-16T12:08:00Z"/>
          <w:rFonts w:cs="Calibri"/>
          <w:sz w:val="18"/>
          <w:szCs w:val="18"/>
          <w:rtl/>
          <w:lang w:bidi="fa-IR"/>
          <w:rPrChange w:id="1195" w:author="Microsoft account" w:date="2025-09-16T12:09:00Z">
            <w:rPr>
              <w:ins w:id="1196" w:author="Microsoft account" w:date="2025-09-16T12:08:00Z"/>
              <w:rFonts w:cs="Calibri"/>
              <w:sz w:val="28"/>
              <w:szCs w:val="28"/>
              <w:rtl/>
              <w:lang w:bidi="fa-IR"/>
            </w:rPr>
          </w:rPrChange>
        </w:rPr>
        <w:pPrChange w:id="1197" w:author="Microsoft account" w:date="2025-09-16T12:09:00Z">
          <w:pPr>
            <w:bidi/>
            <w:spacing w:after="0" w:line="276" w:lineRule="auto"/>
            <w:jc w:val="both"/>
          </w:pPr>
        </w:pPrChange>
      </w:pPr>
      <w:ins w:id="1198" w:author="Microsoft account" w:date="2025-09-16T12:08:00Z">
        <w:r w:rsidRPr="001A6E5F">
          <w:rPr>
            <w:rFonts w:cs="Calibri"/>
            <w:sz w:val="18"/>
            <w:szCs w:val="18"/>
            <w:rtl/>
            <w:lang w:bidi="fa-IR"/>
            <w:rPrChange w:id="1199" w:author="Microsoft account" w:date="2025-09-16T12:09:00Z">
              <w:rPr>
                <w:rFonts w:cs="Calibri"/>
                <w:sz w:val="28"/>
                <w:szCs w:val="28"/>
                <w:rtl/>
                <w:lang w:bidi="fa-IR"/>
              </w:rPr>
            </w:rPrChange>
          </w:rPr>
          <w:t>ترک</w:t>
        </w:r>
        <w:r w:rsidRPr="001A6E5F">
          <w:rPr>
            <w:rFonts w:cs="Calibri" w:hint="cs"/>
            <w:sz w:val="18"/>
            <w:szCs w:val="18"/>
            <w:rtl/>
            <w:lang w:bidi="fa-IR"/>
            <w:rPrChange w:id="1200" w:author="Microsoft account" w:date="2025-09-16T12:09:00Z">
              <w:rPr>
                <w:rFonts w:cs="Calibri" w:hint="cs"/>
                <w:sz w:val="28"/>
                <w:szCs w:val="28"/>
                <w:rtl/>
                <w:lang w:bidi="fa-IR"/>
              </w:rPr>
            </w:rPrChange>
          </w:rPr>
          <w:t>ی</w:t>
        </w:r>
        <w:r w:rsidRPr="001A6E5F">
          <w:rPr>
            <w:rFonts w:cs="Calibri" w:hint="eastAsia"/>
            <w:sz w:val="18"/>
            <w:szCs w:val="18"/>
            <w:rtl/>
            <w:lang w:bidi="fa-IR"/>
            <w:rPrChange w:id="1201" w:author="Microsoft account" w:date="2025-09-16T12:09:00Z">
              <w:rPr>
                <w:rFonts w:cs="Calibri" w:hint="eastAsia"/>
                <w:sz w:val="28"/>
                <w:szCs w:val="28"/>
                <w:rtl/>
                <w:lang w:bidi="fa-IR"/>
              </w:rPr>
            </w:rPrChange>
          </w:rPr>
          <w:t>ب</w:t>
        </w:r>
        <w:r w:rsidRPr="001A6E5F">
          <w:rPr>
            <w:rFonts w:cs="Calibri"/>
            <w:sz w:val="18"/>
            <w:szCs w:val="18"/>
            <w:rtl/>
            <w:lang w:bidi="fa-IR"/>
            <w:rPrChange w:id="1202" w:author="Microsoft account" w:date="2025-09-16T12:09:00Z">
              <w:rPr>
                <w:rFonts w:cs="Calibri"/>
                <w:sz w:val="28"/>
                <w:szCs w:val="28"/>
                <w:rtl/>
                <w:lang w:bidi="fa-IR"/>
              </w:rPr>
            </w:rPrChange>
          </w:rPr>
          <w:t xml:space="preserve"> </w:t>
        </w:r>
        <w:r w:rsidRPr="001A6E5F">
          <w:rPr>
            <w:rFonts w:cs="Calibri"/>
            <w:sz w:val="18"/>
            <w:szCs w:val="18"/>
            <w:lang w:bidi="fa-IR"/>
            <w:rPrChange w:id="1203" w:author="Microsoft account" w:date="2025-09-16T12:09:00Z">
              <w:rPr>
                <w:rFonts w:cs="Calibri"/>
                <w:sz w:val="28"/>
                <w:szCs w:val="28"/>
                <w:lang w:bidi="fa-IR"/>
              </w:rPr>
            </w:rPrChange>
          </w:rPr>
          <w:t>C + Python</w:t>
        </w:r>
        <w:r w:rsidRPr="001A6E5F">
          <w:rPr>
            <w:rFonts w:cs="Calibri"/>
            <w:sz w:val="18"/>
            <w:szCs w:val="18"/>
            <w:rtl/>
            <w:lang w:bidi="fa-IR"/>
            <w:rPrChange w:id="1204"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hint="eastAsia"/>
            <w:sz w:val="18"/>
            <w:szCs w:val="18"/>
            <w:rtl/>
            <w:lang w:bidi="fa-IR"/>
            <w:rPrChange w:id="1206" w:author="Microsoft account" w:date="2025-09-16T12:09:00Z">
              <w:rPr>
                <w:rFonts w:cs="Calibri" w:hint="eastAsia"/>
                <w:sz w:val="28"/>
                <w:szCs w:val="28"/>
                <w:rtl/>
                <w:lang w:bidi="fa-IR"/>
              </w:rPr>
            </w:rPrChange>
          </w:rPr>
          <w:t>ذاره</w:t>
        </w:r>
        <w:r w:rsidRPr="001A6E5F">
          <w:rPr>
            <w:rFonts w:cs="Calibri"/>
            <w:sz w:val="18"/>
            <w:szCs w:val="18"/>
            <w:rtl/>
            <w:lang w:bidi="fa-IR"/>
            <w:rPrChange w:id="1207" w:author="Microsoft account" w:date="2025-09-16T12:09:00Z">
              <w:rPr>
                <w:rFonts w:cs="Calibri"/>
                <w:sz w:val="28"/>
                <w:szCs w:val="28"/>
                <w:rtl/>
                <w:lang w:bidi="fa-IR"/>
              </w:rPr>
            </w:rPrChange>
          </w:rPr>
          <w:t xml:space="preserve"> هم به سطح </w:t>
        </w:r>
      </w:ins>
      <w:ins w:id="1208" w:author="Microsoft account" w:date="2025-09-16T12:09:00Z">
        <w:r w:rsidR="001A6E5F">
          <w:rPr>
            <w:rFonts w:cs="Calibri"/>
            <w:sz w:val="18"/>
            <w:szCs w:val="18"/>
            <w:lang w:bidi="fa-IR"/>
          </w:rPr>
          <w:t>low-level</w:t>
        </w:r>
      </w:ins>
      <w:ins w:id="1209" w:author="Microsoft account" w:date="2025-09-16T12:08:00Z">
        <w:r w:rsidRPr="001A6E5F">
          <w:rPr>
            <w:rFonts w:cs="Calibri"/>
            <w:sz w:val="18"/>
            <w:szCs w:val="18"/>
            <w:rtl/>
            <w:lang w:bidi="fa-IR"/>
            <w:rPrChange w:id="1210"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1" w:author="Microsoft account" w:date="2025-09-16T12:09:00Z">
              <w:rPr>
                <w:rFonts w:cs="Calibri" w:hint="cs"/>
                <w:sz w:val="28"/>
                <w:szCs w:val="28"/>
                <w:rtl/>
                <w:lang w:bidi="fa-IR"/>
              </w:rPr>
            </w:rPrChange>
          </w:rPr>
          <w:t>ی</w:t>
        </w:r>
        <w:r w:rsidRPr="001A6E5F">
          <w:rPr>
            <w:rFonts w:cs="Calibri"/>
            <w:sz w:val="18"/>
            <w:szCs w:val="18"/>
            <w:rtl/>
            <w:lang w:bidi="fa-IR"/>
            <w:rPrChange w:id="1212"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3" w:author="Microsoft account" w:date="2025-09-16T12:09:00Z">
              <w:rPr>
                <w:rFonts w:cs="Calibri" w:hint="cs"/>
                <w:sz w:val="28"/>
                <w:szCs w:val="28"/>
                <w:rtl/>
                <w:lang w:bidi="fa-IR"/>
              </w:rPr>
            </w:rPrChange>
          </w:rPr>
          <w:t>ی</w:t>
        </w:r>
        <w:r w:rsidRPr="001A6E5F">
          <w:rPr>
            <w:rFonts w:cs="Calibri"/>
            <w:sz w:val="18"/>
            <w:szCs w:val="18"/>
            <w:rtl/>
            <w:lang w:bidi="fa-IR"/>
            <w:rPrChange w:id="1214"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5" w:author="Microsoft account" w:date="2025-09-16T12:09:00Z">
              <w:rPr>
                <w:rFonts w:cs="Calibri" w:hint="cs"/>
                <w:sz w:val="28"/>
                <w:szCs w:val="28"/>
                <w:rtl/>
                <w:lang w:bidi="fa-IR"/>
              </w:rPr>
            </w:rPrChange>
          </w:rPr>
          <w:t>ی</w:t>
        </w:r>
        <w:r w:rsidRPr="001A6E5F">
          <w:rPr>
            <w:rFonts w:cs="Calibri"/>
            <w:sz w:val="18"/>
            <w:szCs w:val="18"/>
            <w:rtl/>
            <w:lang w:bidi="fa-IR"/>
            <w:rPrChange w:id="1216" w:author="Microsoft account" w:date="2025-09-16T12:09:00Z">
              <w:rPr>
                <w:rFonts w:cs="Calibri"/>
                <w:sz w:val="28"/>
                <w:szCs w:val="28"/>
                <w:rtl/>
                <w:lang w:bidi="fa-IR"/>
              </w:rPr>
            </w:rPrChange>
          </w:rPr>
          <w:t xml:space="preserve"> و انعطاف </w:t>
        </w:r>
      </w:ins>
      <w:ins w:id="1217" w:author="Microsoft account" w:date="2025-09-16T12:09:00Z">
        <w:r w:rsidR="001A6E5F">
          <w:rPr>
            <w:rFonts w:cs="Calibri"/>
            <w:sz w:val="18"/>
            <w:szCs w:val="18"/>
            <w:lang w:bidi="fa-IR"/>
          </w:rPr>
          <w:t>high-level</w:t>
        </w:r>
      </w:ins>
      <w:ins w:id="1218" w:author="Microsoft account" w:date="2025-09-16T12:08:00Z">
        <w:r w:rsidRPr="001A6E5F">
          <w:rPr>
            <w:rFonts w:cs="Calibri"/>
            <w:sz w:val="18"/>
            <w:szCs w:val="18"/>
            <w:rtl/>
            <w:lang w:bidi="fa-IR"/>
            <w:rPrChange w:id="1219"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20" w:author="Microsoft account" w:date="2025-09-16T12:09:00Z">
              <w:rPr>
                <w:rFonts w:cs="Calibri" w:hint="cs"/>
                <w:sz w:val="28"/>
                <w:szCs w:val="28"/>
                <w:rtl/>
                <w:lang w:bidi="fa-IR"/>
              </w:rPr>
            </w:rPrChange>
          </w:rPr>
          <w:t>ی</w:t>
        </w:r>
        <w:r w:rsidRPr="001A6E5F">
          <w:rPr>
            <w:rFonts w:cs="Calibri"/>
            <w:sz w:val="18"/>
            <w:szCs w:val="18"/>
            <w:rtl/>
            <w:lang w:bidi="fa-IR"/>
            <w:rPrChange w:id="1221"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2" w:author="Microsoft account" w:date="2025-09-14T10:38:00Z"/>
          <w:rFonts w:cs="Calibri"/>
          <w:sz w:val="28"/>
          <w:szCs w:val="28"/>
          <w:rtl/>
          <w:lang w:bidi="fa-IR"/>
        </w:rPr>
        <w:pPrChange w:id="1223" w:author="Microsoft account" w:date="2025-09-16T12:08:00Z">
          <w:pPr>
            <w:bidi/>
            <w:spacing w:after="0" w:line="276" w:lineRule="auto"/>
            <w:jc w:val="both"/>
          </w:pPr>
        </w:pPrChange>
      </w:pPr>
      <w:ins w:id="1224"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5" w:author="Microsoft account" w:date="2025-09-14T10:39:00Z"/>
          <w:rFonts w:cs="Calibri"/>
          <w:sz w:val="28"/>
          <w:szCs w:val="28"/>
          <w:rtl/>
          <w:lang w:bidi="fa-IR"/>
        </w:rPr>
        <w:pPrChange w:id="1226"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7" w:author="Microsoft account" w:date="2025-09-14T10:44:00Z"/>
          <w:rFonts w:cs="Calibri"/>
          <w:sz w:val="28"/>
          <w:szCs w:val="28"/>
          <w:rtl/>
          <w:lang w:bidi="fa-IR"/>
        </w:rPr>
        <w:pPrChange w:id="1228" w:author="Microsoft account" w:date="2025-09-14T10:39:00Z">
          <w:pPr>
            <w:bidi/>
            <w:spacing w:after="0" w:line="276" w:lineRule="auto"/>
            <w:jc w:val="both"/>
          </w:pPr>
        </w:pPrChange>
      </w:pPr>
      <w:ins w:id="1229" w:author="Microsoft account" w:date="2025-09-14T10:39:00Z">
        <w:r>
          <w:rPr>
            <w:rFonts w:cs="Calibri" w:hint="cs"/>
            <w:sz w:val="28"/>
            <w:szCs w:val="28"/>
            <w:rtl/>
            <w:lang w:bidi="fa-IR"/>
          </w:rPr>
          <w:t>-</w:t>
        </w:r>
      </w:ins>
      <w:ins w:id="1230"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1"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2" w:author="Microsoft account" w:date="2025-10-09T08:38:00Z">
        <w:r w:rsidR="004F4B76">
          <w:rPr>
            <w:rFonts w:cs="Calibri" w:hint="cs"/>
            <w:sz w:val="28"/>
            <w:szCs w:val="28"/>
            <w:rtl/>
            <w:lang w:bidi="fa-IR"/>
          </w:rPr>
          <w:t>(</w:t>
        </w:r>
      </w:ins>
      <w:ins w:id="1233"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5" w:author="Microsoft account" w:date="2025-09-14T10:44:00Z"/>
          <w:rFonts w:cs="Calibri"/>
          <w:sz w:val="28"/>
          <w:szCs w:val="28"/>
          <w:rtl/>
          <w:lang w:bidi="fa-IR"/>
        </w:rPr>
        <w:pPrChange w:id="1236"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7" w:author="Microsoft account" w:date="2025-09-14T11:03:00Z"/>
          <w:rFonts w:cs="Calibri"/>
          <w:sz w:val="28"/>
          <w:szCs w:val="28"/>
          <w:rtl/>
          <w:lang w:bidi="fa-IR"/>
        </w:rPr>
        <w:pPrChange w:id="1238" w:author="Microsoft account" w:date="2025-09-14T10:44:00Z">
          <w:pPr>
            <w:bidi/>
            <w:spacing w:after="0" w:line="276" w:lineRule="auto"/>
            <w:jc w:val="both"/>
          </w:pPr>
        </w:pPrChange>
      </w:pPr>
      <w:ins w:id="1239" w:author="Microsoft account" w:date="2025-09-14T10:44:00Z">
        <w:r>
          <w:rPr>
            <w:rFonts w:cs="Calibri" w:hint="cs"/>
            <w:sz w:val="28"/>
            <w:szCs w:val="28"/>
            <w:rtl/>
            <w:lang w:bidi="fa-IR"/>
          </w:rPr>
          <w:t>-</w:t>
        </w:r>
      </w:ins>
      <w:ins w:id="1240"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1" w:author="Microsoft account" w:date="2025-09-14T11:03:00Z"/>
          <w:rFonts w:cs="Calibri"/>
          <w:sz w:val="28"/>
          <w:szCs w:val="28"/>
          <w:rtl/>
          <w:lang w:bidi="fa-IR"/>
        </w:rPr>
        <w:pPrChange w:id="1242" w:author="Microsoft account" w:date="2025-09-14T11:03:00Z">
          <w:pPr>
            <w:bidi/>
            <w:spacing w:after="0" w:line="276" w:lineRule="auto"/>
            <w:jc w:val="both"/>
          </w:pPr>
        </w:pPrChange>
      </w:pPr>
      <w:ins w:id="1243" w:author="Microsoft account" w:date="2025-09-14T11:03:00Z">
        <w:r w:rsidRPr="009E446A">
          <w:rPr>
            <w:rFonts w:cs="Calibri"/>
            <w:noProof/>
            <w:sz w:val="28"/>
            <w:szCs w:val="28"/>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5" w:author="Microsoft account" w:date="2025-09-14T11:03:00Z"/>
          <w:rFonts w:cs="Calibri"/>
          <w:sz w:val="28"/>
          <w:szCs w:val="28"/>
          <w:rtl/>
          <w:lang w:bidi="fa-IR"/>
        </w:rPr>
        <w:pPrChange w:id="1246"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7" w:author="Microsoft account" w:date="2025-09-14T11:33:00Z"/>
          <w:rFonts w:cs="Calibri"/>
          <w:sz w:val="28"/>
          <w:szCs w:val="28"/>
          <w:rtl/>
          <w:lang w:bidi="fa-IR"/>
        </w:rPr>
        <w:pPrChange w:id="1248" w:author="Microsoft account" w:date="2025-09-14T11:03:00Z">
          <w:pPr>
            <w:bidi/>
            <w:spacing w:after="0" w:line="276" w:lineRule="auto"/>
            <w:jc w:val="both"/>
          </w:pPr>
        </w:pPrChange>
      </w:pPr>
      <w:ins w:id="1249" w:author="Microsoft account" w:date="2025-09-14T11:03:00Z">
        <w:r>
          <w:rPr>
            <w:rFonts w:cs="Calibri" w:hint="cs"/>
            <w:sz w:val="28"/>
            <w:szCs w:val="28"/>
            <w:rtl/>
            <w:lang w:bidi="fa-IR"/>
          </w:rPr>
          <w:t>-</w:t>
        </w:r>
      </w:ins>
      <w:ins w:id="1250"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1" w:author="Microsoft account" w:date="2025-09-14T11:33:00Z"/>
          <w:rFonts w:cs="Calibri"/>
          <w:sz w:val="28"/>
          <w:szCs w:val="28"/>
          <w:rtl/>
          <w:lang w:bidi="fa-IR"/>
        </w:rPr>
        <w:pPrChange w:id="1252" w:author="Microsoft account" w:date="2025-09-14T11:33:00Z">
          <w:pPr>
            <w:bidi/>
            <w:spacing w:after="0" w:line="276" w:lineRule="auto"/>
            <w:jc w:val="both"/>
          </w:pPr>
        </w:pPrChange>
      </w:pPr>
      <w:ins w:id="1253" w:author="Microsoft account" w:date="2025-09-14T11:33:00Z">
        <w:r w:rsidRPr="00207BF5">
          <w:rPr>
            <w:rFonts w:cs="Calibri"/>
            <w:noProof/>
            <w:sz w:val="28"/>
            <w:szCs w:val="28"/>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5" w:author="Microsoft account" w:date="2025-09-14T11:44:00Z"/>
          <w:rFonts w:cs="Calibri"/>
          <w:sz w:val="28"/>
          <w:szCs w:val="28"/>
          <w:rtl/>
          <w:lang w:bidi="fa-IR"/>
        </w:rPr>
        <w:pPrChange w:id="1256" w:author="Microsoft account" w:date="2025-09-14T11:33:00Z">
          <w:pPr>
            <w:bidi/>
            <w:spacing w:after="0" w:line="276" w:lineRule="auto"/>
            <w:jc w:val="both"/>
          </w:pPr>
        </w:pPrChange>
      </w:pPr>
      <w:ins w:id="1257"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9"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60"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1"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2"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3" w:author="Microsoft account" w:date="2025-09-14T11:44:00Z"/>
          <w:rFonts w:cs="Calibri"/>
          <w:sz w:val="28"/>
          <w:szCs w:val="28"/>
          <w:rtl/>
          <w:lang w:bidi="fa-IR"/>
        </w:rPr>
        <w:pPrChange w:id="126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5" w:author="Microsoft account" w:date="2025-09-14T11:45:00Z"/>
          <w:rFonts w:cs="Calibri"/>
          <w:sz w:val="28"/>
          <w:szCs w:val="28"/>
          <w:rtl/>
          <w:lang w:bidi="fa-IR"/>
        </w:rPr>
        <w:pPrChange w:id="1266" w:author="Microsoft account" w:date="2025-09-14T11:44:00Z">
          <w:pPr>
            <w:bidi/>
            <w:spacing w:after="0" w:line="276" w:lineRule="auto"/>
            <w:jc w:val="both"/>
          </w:pPr>
        </w:pPrChange>
      </w:pPr>
      <w:ins w:id="126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9" w:author="Microsoft account" w:date="2025-09-14T11:44:00Z"/>
          <w:rFonts w:cs="Calibri"/>
          <w:sz w:val="18"/>
          <w:szCs w:val="18"/>
          <w:rtl/>
          <w:lang w:bidi="fa-IR"/>
          <w:rPrChange w:id="1270" w:author="Microsoft account" w:date="2025-09-14T11:47:00Z">
            <w:rPr>
              <w:ins w:id="1271" w:author="Microsoft account" w:date="2025-09-14T11:44:00Z"/>
              <w:rFonts w:cs="Calibri"/>
              <w:sz w:val="28"/>
              <w:szCs w:val="28"/>
              <w:rtl/>
              <w:lang w:bidi="fa-IR"/>
            </w:rPr>
          </w:rPrChange>
        </w:rPr>
        <w:pPrChange w:id="1272" w:author="Microsoft account" w:date="2025-09-14T11:45:00Z">
          <w:pPr>
            <w:bidi/>
            <w:spacing w:after="0" w:line="276" w:lineRule="auto"/>
            <w:jc w:val="both"/>
          </w:pPr>
        </w:pPrChange>
      </w:pPr>
      <w:ins w:id="1273" w:author="Microsoft account" w:date="2025-09-14T11:45:00Z">
        <w:r>
          <w:rPr>
            <w:rFonts w:cs="Calibri"/>
            <w:sz w:val="28"/>
            <w:szCs w:val="28"/>
            <w:rtl/>
            <w:lang w:bidi="fa-IR"/>
          </w:rPr>
          <w:tab/>
        </w:r>
        <w:r w:rsidRPr="007E5D18">
          <w:rPr>
            <w:rFonts w:cs="Calibri" w:hint="eastAsia"/>
            <w:sz w:val="18"/>
            <w:szCs w:val="18"/>
            <w:rtl/>
            <w:lang w:bidi="fa-IR"/>
            <w:rPrChange w:id="1274" w:author="Microsoft account" w:date="2025-09-14T11:47:00Z">
              <w:rPr>
                <w:rFonts w:cs="Calibri" w:hint="eastAsia"/>
                <w:sz w:val="28"/>
                <w:szCs w:val="28"/>
                <w:rtl/>
                <w:lang w:bidi="fa-IR"/>
              </w:rPr>
            </w:rPrChange>
          </w:rPr>
          <w:t>عرفان</w:t>
        </w:r>
        <w:r w:rsidRPr="007E5D18">
          <w:rPr>
            <w:rFonts w:cs="Calibri"/>
            <w:sz w:val="18"/>
            <w:szCs w:val="18"/>
            <w:rtl/>
            <w:lang w:bidi="fa-IR"/>
            <w:rPrChange w:id="127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6" w:author="Microsoft account" w:date="2025-09-14T11:45:00Z"/>
          <w:rFonts w:cs="Calibri"/>
          <w:sz w:val="18"/>
          <w:szCs w:val="18"/>
          <w:lang w:bidi="fa-IR"/>
          <w:rPrChange w:id="1277" w:author="Microsoft account" w:date="2025-09-14T11:47:00Z">
            <w:rPr>
              <w:ins w:id="1278" w:author="Microsoft account" w:date="2025-09-14T11:45:00Z"/>
              <w:rFonts w:cs="Calibri"/>
              <w:sz w:val="28"/>
              <w:szCs w:val="28"/>
              <w:lang w:bidi="fa-IR"/>
            </w:rPr>
          </w:rPrChange>
        </w:rPr>
        <w:pPrChange w:id="1279" w:author="Microsoft account" w:date="2025-09-14T11:45:00Z">
          <w:pPr>
            <w:bidi/>
            <w:spacing w:after="0" w:line="276" w:lineRule="auto"/>
            <w:jc w:val="both"/>
          </w:pPr>
        </w:pPrChange>
      </w:pPr>
      <w:ins w:id="1280" w:author="Microsoft account" w:date="2025-09-14T11:44:00Z">
        <w:r w:rsidRPr="007E5D18">
          <w:rPr>
            <w:rFonts w:cs="Calibri"/>
            <w:sz w:val="18"/>
            <w:szCs w:val="18"/>
            <w:rtl/>
            <w:lang w:bidi="fa-IR"/>
            <w:rPrChange w:id="1281" w:author="Microsoft account" w:date="2025-09-14T11:47:00Z">
              <w:rPr>
                <w:rFonts w:cs="Calibri"/>
                <w:sz w:val="28"/>
                <w:szCs w:val="28"/>
                <w:rtl/>
                <w:lang w:bidi="fa-IR"/>
              </w:rPr>
            </w:rPrChange>
          </w:rPr>
          <w:tab/>
        </w:r>
      </w:ins>
      <w:ins w:id="1282" w:author="Microsoft account" w:date="2025-09-14T11:45:00Z">
        <w:r w:rsidRPr="007E5D18">
          <w:rPr>
            <w:rFonts w:cs="Calibri"/>
            <w:sz w:val="18"/>
            <w:szCs w:val="18"/>
            <w:rtl/>
            <w:lang w:bidi="fa-IR"/>
            <w:rPrChange w:id="1283" w:author="Microsoft account" w:date="2025-09-14T11:47:00Z">
              <w:rPr>
                <w:rFonts w:cs="Calibri"/>
                <w:sz w:val="28"/>
                <w:szCs w:val="28"/>
                <w:rtl/>
                <w:lang w:bidi="fa-IR"/>
              </w:rPr>
            </w:rPrChange>
          </w:rPr>
          <w:tab/>
          <w:t>قبل از ا</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نکه</w:t>
        </w:r>
        <w:r w:rsidRPr="007E5D18">
          <w:rPr>
            <w:rFonts w:cs="Calibri"/>
            <w:sz w:val="18"/>
            <w:szCs w:val="18"/>
            <w:rtl/>
            <w:lang w:bidi="fa-IR"/>
            <w:rPrChange w:id="128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ن</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sz w:val="18"/>
            <w:szCs w:val="18"/>
            <w:lang w:bidi="fa-IR"/>
            <w:rPrChange w:id="129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1" w:author="Microsoft account" w:date="2025-09-14T11:45:00Z"/>
          <w:rFonts w:cs="Calibri"/>
          <w:sz w:val="18"/>
          <w:szCs w:val="18"/>
          <w:lang w:bidi="fa-IR"/>
          <w:rPrChange w:id="1292" w:author="Microsoft account" w:date="2025-09-14T11:47:00Z">
            <w:rPr>
              <w:ins w:id="1293" w:author="Microsoft account" w:date="2025-09-14T11:45:00Z"/>
              <w:rFonts w:cs="Calibri"/>
              <w:sz w:val="28"/>
              <w:szCs w:val="28"/>
              <w:lang w:bidi="fa-IR"/>
            </w:rPr>
          </w:rPrChange>
        </w:rPr>
        <w:pPrChange w:id="1294" w:author="Microsoft account" w:date="2025-09-14T11:45:00Z">
          <w:pPr>
            <w:bidi/>
            <w:spacing w:after="0" w:line="276" w:lineRule="auto"/>
            <w:jc w:val="both"/>
          </w:pPr>
        </w:pPrChange>
      </w:pPr>
      <w:ins w:id="1295" w:author="Microsoft account" w:date="2025-09-14T11:45:00Z">
        <w:r w:rsidRPr="007E5D18">
          <w:rPr>
            <w:rFonts w:cs="Calibri" w:hint="cs"/>
            <w:sz w:val="18"/>
            <w:szCs w:val="18"/>
            <w:rtl/>
            <w:lang w:bidi="fa-IR"/>
            <w:rPrChange w:id="1296" w:author="Microsoft account" w:date="2025-09-14T11:47:00Z">
              <w:rPr>
                <w:rFonts w:cs="Calibri" w:hint="cs"/>
                <w:sz w:val="28"/>
                <w:szCs w:val="28"/>
                <w:rtl/>
                <w:lang w:bidi="fa-IR"/>
              </w:rPr>
            </w:rPrChange>
          </w:rPr>
          <w:t>ی</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ه</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sz w:val="18"/>
            <w:szCs w:val="18"/>
            <w:lang w:bidi="fa-IR"/>
            <w:rPrChange w:id="1299" w:author="Microsoft account" w:date="2025-09-14T11:47:00Z">
              <w:rPr>
                <w:rFonts w:cs="Calibri"/>
                <w:sz w:val="28"/>
                <w:szCs w:val="28"/>
                <w:lang w:bidi="fa-IR"/>
              </w:rPr>
            </w:rPrChange>
          </w:rPr>
          <w:t>built-in</w:t>
        </w:r>
        <w:r w:rsidRPr="007E5D18">
          <w:rPr>
            <w:rFonts w:cs="Calibri"/>
            <w:sz w:val="18"/>
            <w:szCs w:val="18"/>
            <w:rtl/>
            <w:lang w:bidi="fa-IR"/>
            <w:rPrChange w:id="130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1" w:author="Microsoft account" w:date="2025-09-14T11:47:00Z">
              <w:rPr>
                <w:rFonts w:cs="Calibri" w:hint="cs"/>
                <w:sz w:val="28"/>
                <w:szCs w:val="28"/>
                <w:rtl/>
                <w:lang w:bidi="fa-IR"/>
              </w:rPr>
            </w:rPrChange>
          </w:rPr>
          <w:t>ی</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نجا</w:t>
        </w:r>
        <w:r w:rsidRPr="007E5D18">
          <w:rPr>
            <w:rFonts w:cs="Calibri"/>
            <w:sz w:val="18"/>
            <w:szCs w:val="18"/>
            <w:rtl/>
            <w:lang w:bidi="fa-IR"/>
            <w:rPrChange w:id="130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4" w:author="Microsoft account" w:date="2025-09-14T11:47:00Z">
              <w:rPr>
                <w:rFonts w:cs="Calibri" w:hint="cs"/>
                <w:sz w:val="28"/>
                <w:szCs w:val="28"/>
                <w:rtl/>
                <w:lang w:bidi="fa-IR"/>
              </w:rPr>
            </w:rPrChange>
          </w:rPr>
          <w:t>ی</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ار</w:t>
        </w:r>
        <w:r w:rsidRPr="007E5D18">
          <w:rPr>
            <w:rFonts w:cs="Calibri"/>
            <w:sz w:val="18"/>
            <w:szCs w:val="18"/>
            <w:rtl/>
            <w:lang w:bidi="fa-IR"/>
            <w:rPrChange w:id="130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7" w:author="Microsoft account" w:date="2025-09-14T11:45:00Z"/>
          <w:rFonts w:cs="Calibri"/>
          <w:sz w:val="18"/>
          <w:szCs w:val="18"/>
          <w:lang w:bidi="fa-IR"/>
          <w:rPrChange w:id="1308" w:author="Microsoft account" w:date="2025-09-14T11:47:00Z">
            <w:rPr>
              <w:ins w:id="1309" w:author="Microsoft account" w:date="2025-09-14T11:45:00Z"/>
              <w:rFonts w:cs="Calibri"/>
              <w:sz w:val="28"/>
              <w:szCs w:val="28"/>
              <w:lang w:bidi="fa-IR"/>
            </w:rPr>
          </w:rPrChange>
        </w:rPr>
        <w:pPrChange w:id="1310" w:author="Microsoft account" w:date="2025-09-14T11:45:00Z">
          <w:pPr>
            <w:bidi/>
            <w:spacing w:after="0" w:line="276" w:lineRule="auto"/>
            <w:jc w:val="both"/>
          </w:pPr>
        </w:pPrChange>
      </w:pPr>
      <w:ins w:id="1311" w:author="Microsoft account" w:date="2025-09-14T11:45:00Z">
        <w:r w:rsidRPr="007E5D18">
          <w:rPr>
            <w:rFonts w:cs="Calibri"/>
            <w:sz w:val="18"/>
            <w:szCs w:val="18"/>
            <w:rtl/>
            <w:lang w:bidi="fa-IR"/>
            <w:rPrChange w:id="1312" w:author="Microsoft account" w:date="2025-09-14T11:47:00Z">
              <w:rPr>
                <w:rFonts w:cs="Calibri"/>
                <w:sz w:val="28"/>
                <w:szCs w:val="28"/>
                <w:rtl/>
                <w:lang w:bidi="fa-IR"/>
              </w:rPr>
            </w:rPrChange>
          </w:rPr>
          <w:t>سوالم ا</w:t>
        </w:r>
        <w:r w:rsidRPr="007E5D18">
          <w:rPr>
            <w:rFonts w:cs="Calibri" w:hint="cs"/>
            <w:sz w:val="18"/>
            <w:szCs w:val="18"/>
            <w:rtl/>
            <w:lang w:bidi="fa-IR"/>
            <w:rPrChange w:id="1313" w:author="Microsoft account" w:date="2025-09-14T11:47:00Z">
              <w:rPr>
                <w:rFonts w:cs="Calibri" w:hint="cs"/>
                <w:sz w:val="28"/>
                <w:szCs w:val="28"/>
                <w:rtl/>
                <w:lang w:bidi="fa-IR"/>
              </w:rPr>
            </w:rPrChange>
          </w:rPr>
          <w:t>ی</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نه</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که</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اولا</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به</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ا</w:t>
        </w:r>
        <w:r w:rsidRPr="007E5D18">
          <w:rPr>
            <w:rFonts w:cs="Calibri" w:hint="cs"/>
            <w:sz w:val="18"/>
            <w:szCs w:val="18"/>
            <w:rtl/>
            <w:lang w:bidi="fa-IR"/>
            <w:rPrChange w:id="1323" w:author="Microsoft account" w:date="2025-09-14T11:47:00Z">
              <w:rPr>
                <w:rFonts w:cs="Calibri" w:hint="cs"/>
                <w:sz w:val="28"/>
                <w:szCs w:val="28"/>
                <w:rtl/>
                <w:lang w:bidi="fa-IR"/>
              </w:rPr>
            </w:rPrChange>
          </w:rPr>
          <w:t>ی</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ن</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ت</w:t>
        </w:r>
        <w:r w:rsidRPr="007E5D18">
          <w:rPr>
            <w:rFonts w:cs="Calibri" w:hint="cs"/>
            <w:sz w:val="18"/>
            <w:szCs w:val="18"/>
            <w:rtl/>
            <w:lang w:bidi="fa-IR"/>
            <w:rPrChange w:id="1327" w:author="Microsoft account" w:date="2025-09-14T11:47:00Z">
              <w:rPr>
                <w:rFonts w:cs="Calibri" w:hint="cs"/>
                <w:sz w:val="28"/>
                <w:szCs w:val="28"/>
                <w:rtl/>
                <w:lang w:bidi="fa-IR"/>
              </w:rPr>
            </w:rPrChange>
          </w:rPr>
          <w:t>ی</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پ</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از</w:t>
        </w:r>
        <w:r w:rsidRPr="007E5D18">
          <w:rPr>
            <w:rFonts w:cs="Calibri"/>
            <w:sz w:val="18"/>
            <w:szCs w:val="18"/>
            <w:rtl/>
            <w:lang w:bidi="fa-IR"/>
            <w:rPrChange w:id="13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2" w:author="Microsoft account" w:date="2025-09-14T11:47:00Z">
              <w:rPr>
                <w:rFonts w:cs="Calibri" w:hint="eastAsia"/>
                <w:sz w:val="28"/>
                <w:szCs w:val="28"/>
                <w:rtl/>
                <w:lang w:bidi="fa-IR"/>
              </w:rPr>
            </w:rPrChange>
          </w:rPr>
          <w:t>فانکشن</w:t>
        </w:r>
        <w:r w:rsidRPr="007E5D18">
          <w:rPr>
            <w:rFonts w:cs="Calibri"/>
            <w:sz w:val="18"/>
            <w:szCs w:val="18"/>
            <w:rtl/>
            <w:lang w:bidi="fa-IR"/>
            <w:rPrChange w:id="13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ها</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چ</w:t>
        </w:r>
        <w:r w:rsidRPr="007E5D18">
          <w:rPr>
            <w:rFonts w:cs="Calibri" w:hint="cs"/>
            <w:sz w:val="18"/>
            <w:szCs w:val="18"/>
            <w:rtl/>
            <w:lang w:bidi="fa-IR"/>
            <w:rPrChange w:id="1337" w:author="Microsoft account" w:date="2025-09-14T11:47:00Z">
              <w:rPr>
                <w:rFonts w:cs="Calibri" w:hint="cs"/>
                <w:sz w:val="28"/>
                <w:szCs w:val="28"/>
                <w:rtl/>
                <w:lang w:bidi="fa-IR"/>
              </w:rPr>
            </w:rPrChange>
          </w:rPr>
          <w:t>ی</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م</w:t>
        </w:r>
        <w:r w:rsidRPr="007E5D18">
          <w:rPr>
            <w:rFonts w:cs="Calibri" w:hint="cs"/>
            <w:sz w:val="18"/>
            <w:szCs w:val="18"/>
            <w:rtl/>
            <w:lang w:bidi="fa-IR"/>
            <w:rPrChange w:id="1340" w:author="Microsoft account" w:date="2025-09-14T11:47:00Z">
              <w:rPr>
                <w:rFonts w:cs="Calibri" w:hint="cs"/>
                <w:sz w:val="28"/>
                <w:szCs w:val="28"/>
                <w:rtl/>
                <w:lang w:bidi="fa-IR"/>
              </w:rPr>
            </w:rPrChange>
          </w:rPr>
          <w:t>ی</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گن</w:t>
        </w:r>
        <w:r w:rsidRPr="007E5D18">
          <w:rPr>
            <w:rFonts w:cs="Calibri"/>
            <w:sz w:val="18"/>
            <w:szCs w:val="18"/>
            <w:rtl/>
            <w:lang w:bidi="fa-IR"/>
            <w:rPrChange w:id="134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که</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مثل</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ا</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1" w:author="Microsoft account" w:date="2025-09-14T11:47:00Z">
              <w:rPr>
                <w:rFonts w:cs="Calibri" w:hint="eastAsia"/>
                <w:sz w:val="28"/>
                <w:szCs w:val="28"/>
                <w:rtl/>
                <w:lang w:bidi="fa-IR"/>
              </w:rPr>
            </w:rPrChange>
          </w:rPr>
          <w:t>عمل</w:t>
        </w:r>
        <w:r w:rsidRPr="007E5D18">
          <w:rPr>
            <w:rFonts w:cs="Calibri"/>
            <w:sz w:val="18"/>
            <w:szCs w:val="18"/>
            <w:rtl/>
            <w:lang w:bidi="fa-IR"/>
            <w:rPrChange w:id="13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3" w:author="Microsoft account" w:date="2025-09-14T11:47:00Z">
              <w:rPr>
                <w:rFonts w:cs="Calibri" w:hint="eastAsia"/>
                <w:sz w:val="28"/>
                <w:szCs w:val="28"/>
                <w:rtl/>
                <w:lang w:bidi="fa-IR"/>
              </w:rPr>
            </w:rPrChange>
          </w:rPr>
          <w:t>م</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کنن</w:t>
        </w:r>
        <w:r w:rsidRPr="007E5D18">
          <w:rPr>
            <w:rFonts w:cs="Calibri"/>
            <w:sz w:val="18"/>
            <w:szCs w:val="18"/>
            <w:rtl/>
            <w:lang w:bidi="fa-IR"/>
            <w:rPrChange w:id="13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7" w:author="Microsoft account" w:date="2025-09-14T11:47:00Z">
              <w:rPr>
                <w:rFonts w:cs="Calibri" w:hint="eastAsia"/>
                <w:sz w:val="28"/>
                <w:szCs w:val="28"/>
                <w:rtl/>
                <w:lang w:bidi="fa-IR"/>
              </w:rPr>
            </w:rPrChange>
          </w:rPr>
          <w:t>و</w:t>
        </w:r>
        <w:r w:rsidRPr="007E5D18">
          <w:rPr>
            <w:rFonts w:cs="Calibri"/>
            <w:sz w:val="18"/>
            <w:szCs w:val="18"/>
            <w:rtl/>
            <w:lang w:bidi="fa-IR"/>
            <w:rPrChange w:id="13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9" w:author="Microsoft account" w:date="2025-09-14T11:47:00Z">
              <w:rPr>
                <w:rFonts w:cs="Calibri" w:hint="eastAsia"/>
                <w:sz w:val="28"/>
                <w:szCs w:val="28"/>
                <w:rtl/>
                <w:lang w:bidi="fa-IR"/>
              </w:rPr>
            </w:rPrChange>
          </w:rPr>
          <w:t>م</w:t>
        </w:r>
        <w:r w:rsidRPr="007E5D18">
          <w:rPr>
            <w:rFonts w:cs="Calibri" w:hint="cs"/>
            <w:sz w:val="18"/>
            <w:szCs w:val="18"/>
            <w:rtl/>
            <w:lang w:bidi="fa-IR"/>
            <w:rPrChange w:id="1360" w:author="Microsoft account" w:date="2025-09-14T11:47:00Z">
              <w:rPr>
                <w:rFonts w:cs="Calibri" w:hint="cs"/>
                <w:sz w:val="28"/>
                <w:szCs w:val="28"/>
                <w:rtl/>
                <w:lang w:bidi="fa-IR"/>
              </w:rPr>
            </w:rPrChange>
          </w:rPr>
          <w:t>ی</w:t>
        </w:r>
        <w:r w:rsidRPr="007E5D18">
          <w:rPr>
            <w:rFonts w:cs="Calibri" w:hint="eastAsia"/>
            <w:sz w:val="18"/>
            <w:szCs w:val="18"/>
            <w:rtl/>
            <w:lang w:bidi="fa-IR"/>
            <w:rPrChange w:id="1361" w:author="Microsoft account" w:date="2025-09-14T11:47:00Z">
              <w:rPr>
                <w:rFonts w:cs="Calibri" w:hint="eastAsia"/>
                <w:sz w:val="28"/>
                <w:szCs w:val="28"/>
                <w:rtl/>
                <w:lang w:bidi="fa-IR"/>
              </w:rPr>
            </w:rPrChange>
          </w:rPr>
          <w:t>تونن</w:t>
        </w:r>
        <w:r w:rsidRPr="007E5D18">
          <w:rPr>
            <w:rFonts w:cs="Calibri"/>
            <w:sz w:val="18"/>
            <w:szCs w:val="18"/>
            <w:rtl/>
            <w:lang w:bidi="fa-IR"/>
            <w:rPrChange w:id="1362" w:author="Microsoft account" w:date="2025-09-14T11:47:00Z">
              <w:rPr>
                <w:rFonts w:cs="Calibri"/>
                <w:sz w:val="28"/>
                <w:szCs w:val="28"/>
                <w:rtl/>
                <w:lang w:bidi="fa-IR"/>
              </w:rPr>
            </w:rPrChange>
          </w:rPr>
          <w:t xml:space="preserve"> </w:t>
        </w:r>
        <w:r w:rsidRPr="007E5D18">
          <w:rPr>
            <w:rFonts w:cs="Calibri" w:hint="cs"/>
            <w:sz w:val="18"/>
            <w:szCs w:val="18"/>
            <w:rtl/>
            <w:lang w:bidi="fa-IR"/>
            <w:rPrChange w:id="1363" w:author="Microsoft account" w:date="2025-09-14T11:47:00Z">
              <w:rPr>
                <w:rFonts w:cs="Calibri" w:hint="cs"/>
                <w:sz w:val="28"/>
                <w:szCs w:val="28"/>
                <w:rtl/>
                <w:lang w:bidi="fa-IR"/>
              </w:rPr>
            </w:rPrChange>
          </w:rPr>
          <w:t>ی</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ه</w:t>
        </w:r>
        <w:r w:rsidRPr="007E5D18">
          <w:rPr>
            <w:rFonts w:cs="Calibri"/>
            <w:sz w:val="18"/>
            <w:szCs w:val="18"/>
            <w:rtl/>
            <w:lang w:bidi="fa-IR"/>
            <w:rPrChange w:id="13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6" w:author="Microsoft account" w:date="2025-09-14T11:47:00Z">
              <w:rPr>
                <w:rFonts w:cs="Calibri" w:hint="eastAsia"/>
                <w:sz w:val="28"/>
                <w:szCs w:val="28"/>
                <w:rtl/>
                <w:lang w:bidi="fa-IR"/>
              </w:rPr>
            </w:rPrChange>
          </w:rPr>
          <w:t>لوپ</w:t>
        </w:r>
        <w:r w:rsidRPr="007E5D18">
          <w:rPr>
            <w:rFonts w:cs="Calibri"/>
            <w:sz w:val="18"/>
            <w:szCs w:val="18"/>
            <w:rtl/>
            <w:lang w:bidi="fa-IR"/>
            <w:rPrChange w:id="13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8" w:author="Microsoft account" w:date="2025-09-14T11:47:00Z">
              <w:rPr>
                <w:rFonts w:cs="Calibri" w:hint="eastAsia"/>
                <w:sz w:val="28"/>
                <w:szCs w:val="28"/>
                <w:rtl/>
                <w:lang w:bidi="fa-IR"/>
              </w:rPr>
            </w:rPrChange>
          </w:rPr>
          <w:t>باشن</w:t>
        </w:r>
        <w:r w:rsidRPr="007E5D18">
          <w:rPr>
            <w:rFonts w:cs="Calibri"/>
            <w:sz w:val="18"/>
            <w:szCs w:val="18"/>
            <w:rtl/>
            <w:lang w:bidi="fa-IR"/>
            <w:rPrChange w:id="13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خارج</w:t>
        </w:r>
        <w:r w:rsidRPr="007E5D18">
          <w:rPr>
            <w:rFonts w:cs="Calibri"/>
            <w:sz w:val="18"/>
            <w:szCs w:val="18"/>
            <w:rtl/>
            <w:lang w:bidi="fa-IR"/>
            <w:rPrChange w:id="13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2" w:author="Microsoft account" w:date="2025-09-14T11:47:00Z">
              <w:rPr>
                <w:rFonts w:cs="Calibri" w:hint="eastAsia"/>
                <w:sz w:val="28"/>
                <w:szCs w:val="28"/>
                <w:rtl/>
                <w:lang w:bidi="fa-IR"/>
              </w:rPr>
            </w:rPrChange>
          </w:rPr>
          <w:t>از</w:t>
        </w:r>
        <w:r w:rsidRPr="007E5D18">
          <w:rPr>
            <w:rFonts w:cs="Calibri"/>
            <w:sz w:val="18"/>
            <w:szCs w:val="18"/>
            <w:rtl/>
            <w:lang w:bidi="fa-IR"/>
            <w:rPrChange w:id="13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4" w:author="Microsoft account" w:date="2025-09-14T11:47:00Z">
              <w:rPr>
                <w:rFonts w:cs="Calibri" w:hint="eastAsia"/>
                <w:sz w:val="28"/>
                <w:szCs w:val="28"/>
                <w:rtl/>
                <w:lang w:bidi="fa-IR"/>
              </w:rPr>
            </w:rPrChange>
          </w:rPr>
          <w:t>خط</w:t>
        </w:r>
        <w:r w:rsidRPr="007E5D18">
          <w:rPr>
            <w:rFonts w:cs="Calibri"/>
            <w:sz w:val="18"/>
            <w:szCs w:val="18"/>
            <w:rtl/>
            <w:lang w:bidi="fa-IR"/>
            <w:rPrChange w:id="13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6"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sz w:val="18"/>
            <w:szCs w:val="18"/>
            <w:rtl/>
            <w:lang w:bidi="fa-IR"/>
            <w:rPrChange w:id="137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9" w:author="Microsoft account" w:date="2025-09-14T11:47:00Z">
              <w:rPr>
                <w:rFonts w:cs="Calibri" w:hint="eastAsia"/>
                <w:sz w:val="28"/>
                <w:szCs w:val="28"/>
                <w:rtl/>
                <w:lang w:bidi="fa-IR"/>
              </w:rPr>
            </w:rPrChange>
          </w:rPr>
          <w:t>برنامه</w:t>
        </w:r>
        <w:r w:rsidRPr="007E5D18">
          <w:rPr>
            <w:rFonts w:cs="Calibri"/>
            <w:sz w:val="18"/>
            <w:szCs w:val="18"/>
            <w:rtl/>
            <w:lang w:bidi="fa-IR"/>
            <w:rPrChange w:id="138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1" w:author="Microsoft account" w:date="2025-09-14T11:45:00Z"/>
          <w:rFonts w:cs="Calibri"/>
          <w:sz w:val="18"/>
          <w:szCs w:val="18"/>
          <w:rtl/>
          <w:lang w:bidi="fa-IR"/>
          <w:rPrChange w:id="1382" w:author="Microsoft account" w:date="2025-09-14T11:47:00Z">
            <w:rPr>
              <w:ins w:id="1383" w:author="Microsoft account" w:date="2025-09-14T11:45:00Z"/>
              <w:rFonts w:cs="Calibri"/>
              <w:sz w:val="28"/>
              <w:szCs w:val="28"/>
              <w:rtl/>
              <w:lang w:bidi="fa-IR"/>
            </w:rPr>
          </w:rPrChange>
        </w:rPr>
        <w:pPrChange w:id="1384" w:author="Microsoft account" w:date="2025-09-14T11:45:00Z">
          <w:pPr>
            <w:bidi/>
            <w:spacing w:after="0" w:line="276" w:lineRule="auto"/>
            <w:jc w:val="both"/>
          </w:pPr>
        </w:pPrChange>
      </w:pPr>
      <w:ins w:id="1385" w:author="Microsoft account" w:date="2025-09-14T11:45:00Z">
        <w:r w:rsidRPr="007E5D18">
          <w:rPr>
            <w:rFonts w:cs="Calibri"/>
            <w:sz w:val="18"/>
            <w:szCs w:val="18"/>
            <w:rtl/>
            <w:lang w:bidi="fa-IR"/>
            <w:rPrChange w:id="1386" w:author="Microsoft account" w:date="2025-09-14T11:47:00Z">
              <w:rPr>
                <w:rFonts w:cs="Calibri"/>
                <w:sz w:val="28"/>
                <w:szCs w:val="28"/>
                <w:rtl/>
                <w:lang w:bidi="fa-IR"/>
              </w:rPr>
            </w:rPrChange>
          </w:rPr>
          <w:t>و سوال بعد</w:t>
        </w:r>
        <w:r w:rsidRPr="007E5D18">
          <w:rPr>
            <w:rFonts w:cs="Calibri" w:hint="cs"/>
            <w:sz w:val="18"/>
            <w:szCs w:val="18"/>
            <w:rtl/>
            <w:lang w:bidi="fa-IR"/>
            <w:rPrChange w:id="1387" w:author="Microsoft account" w:date="2025-09-14T11:47:00Z">
              <w:rPr>
                <w:rFonts w:cs="Calibri" w:hint="cs"/>
                <w:sz w:val="28"/>
                <w:szCs w:val="28"/>
                <w:rtl/>
                <w:lang w:bidi="fa-IR"/>
              </w:rPr>
            </w:rPrChange>
          </w:rPr>
          <w:t>ی</w:t>
        </w:r>
        <w:r w:rsidRPr="007E5D18">
          <w:rPr>
            <w:rFonts w:cs="Calibri"/>
            <w:sz w:val="18"/>
            <w:szCs w:val="18"/>
            <w:rtl/>
            <w:lang w:bidi="fa-IR"/>
            <w:rPrChange w:id="138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9" w:author="Microsoft account" w:date="2025-09-14T11:47:00Z">
              <w:rPr>
                <w:rFonts w:cs="Calibri" w:hint="cs"/>
                <w:sz w:val="28"/>
                <w:szCs w:val="28"/>
                <w:rtl/>
                <w:lang w:bidi="fa-IR"/>
              </w:rPr>
            </w:rPrChange>
          </w:rPr>
          <w:t>ی</w:t>
        </w:r>
        <w:r w:rsidRPr="007E5D18">
          <w:rPr>
            <w:rFonts w:cs="Calibri" w:hint="eastAsia"/>
            <w:sz w:val="18"/>
            <w:szCs w:val="18"/>
            <w:rtl/>
            <w:lang w:bidi="fa-IR"/>
            <w:rPrChange w:id="1390" w:author="Microsoft account" w:date="2025-09-14T11:47:00Z">
              <w:rPr>
                <w:rFonts w:cs="Calibri" w:hint="eastAsia"/>
                <w:sz w:val="28"/>
                <w:szCs w:val="28"/>
                <w:rtl/>
                <w:lang w:bidi="fa-IR"/>
              </w:rPr>
            </w:rPrChange>
          </w:rPr>
          <w:t>نه</w:t>
        </w:r>
        <w:r w:rsidRPr="007E5D18">
          <w:rPr>
            <w:rFonts w:cs="Calibri"/>
            <w:sz w:val="18"/>
            <w:szCs w:val="18"/>
            <w:rtl/>
            <w:lang w:bidi="fa-IR"/>
            <w:rPrChange w:id="139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2" w:author="Microsoft account" w:date="2025-09-14T11:47:00Z">
              <w:rPr>
                <w:rFonts w:cs="Calibri"/>
                <w:sz w:val="28"/>
                <w:szCs w:val="28"/>
                <w:lang w:bidi="fa-IR"/>
              </w:rPr>
            </w:rPrChange>
          </w:rPr>
          <w:t>turtle</w:t>
        </w:r>
        <w:r w:rsidRPr="007E5D18">
          <w:rPr>
            <w:rFonts w:cs="Calibri"/>
            <w:sz w:val="18"/>
            <w:szCs w:val="18"/>
            <w:rtl/>
            <w:lang w:bidi="fa-IR"/>
            <w:rPrChange w:id="139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4" w:author="Microsoft account" w:date="2025-09-14T11:47:00Z">
              <w:rPr>
                <w:rFonts w:cs="Calibri" w:hint="cs"/>
                <w:sz w:val="28"/>
                <w:szCs w:val="28"/>
                <w:rtl/>
                <w:lang w:bidi="fa-IR"/>
              </w:rPr>
            </w:rPrChange>
          </w:rPr>
          <w:t>ی</w:t>
        </w:r>
        <w:r w:rsidRPr="007E5D18">
          <w:rPr>
            <w:rFonts w:cs="Calibri" w:hint="eastAsia"/>
            <w:sz w:val="18"/>
            <w:szCs w:val="18"/>
            <w:rtl/>
            <w:lang w:bidi="fa-IR"/>
            <w:rPrChange w:id="1395" w:author="Microsoft account" w:date="2025-09-14T11:47:00Z">
              <w:rPr>
                <w:rFonts w:cs="Calibri" w:hint="eastAsia"/>
                <w:sz w:val="28"/>
                <w:szCs w:val="28"/>
                <w:rtl/>
                <w:lang w:bidi="fa-IR"/>
              </w:rPr>
            </w:rPrChange>
          </w:rPr>
          <w:t>کردم</w:t>
        </w:r>
        <w:r w:rsidRPr="007E5D18">
          <w:rPr>
            <w:rFonts w:cs="Calibri"/>
            <w:sz w:val="18"/>
            <w:szCs w:val="18"/>
            <w:rtl/>
            <w:lang w:bidi="fa-IR"/>
            <w:rPrChange w:id="139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7" w:author="Microsoft account" w:date="2025-09-14T11:47:00Z">
              <w:rPr>
                <w:rFonts w:cs="Calibri" w:hint="cs"/>
                <w:sz w:val="28"/>
                <w:szCs w:val="28"/>
                <w:rtl/>
                <w:lang w:bidi="fa-IR"/>
              </w:rPr>
            </w:rPrChange>
          </w:rPr>
          <w:t>ی</w:t>
        </w:r>
        <w:r w:rsidRPr="007E5D18">
          <w:rPr>
            <w:rFonts w:cs="Calibri" w:hint="eastAsia"/>
            <w:sz w:val="18"/>
            <w:szCs w:val="18"/>
            <w:rtl/>
            <w:lang w:bidi="fa-IR"/>
            <w:rPrChange w:id="1398" w:author="Microsoft account" w:date="2025-09-14T11:47:00Z">
              <w:rPr>
                <w:rFonts w:cs="Calibri" w:hint="eastAsia"/>
                <w:sz w:val="28"/>
                <w:szCs w:val="28"/>
                <w:rtl/>
                <w:lang w:bidi="fa-IR"/>
              </w:rPr>
            </w:rPrChange>
          </w:rPr>
          <w:t>خواستم</w:t>
        </w:r>
        <w:r w:rsidRPr="007E5D18">
          <w:rPr>
            <w:rFonts w:cs="Calibri"/>
            <w:sz w:val="18"/>
            <w:szCs w:val="18"/>
            <w:rtl/>
            <w:lang w:bidi="fa-IR"/>
            <w:rPrChange w:id="1399" w:author="Microsoft account" w:date="2025-09-14T11:47:00Z">
              <w:rPr>
                <w:rFonts w:cs="Calibri"/>
                <w:sz w:val="28"/>
                <w:szCs w:val="28"/>
                <w:rtl/>
                <w:lang w:bidi="fa-IR"/>
              </w:rPr>
            </w:rPrChange>
          </w:rPr>
          <w:t xml:space="preserve"> با خود </w:t>
        </w:r>
        <w:r w:rsidRPr="007E5D18">
          <w:rPr>
            <w:rFonts w:cs="Calibri"/>
            <w:sz w:val="18"/>
            <w:szCs w:val="18"/>
            <w:lang w:bidi="fa-IR"/>
            <w:rPrChange w:id="1400" w:author="Microsoft account" w:date="2025-09-14T11:47:00Z">
              <w:rPr>
                <w:rFonts w:cs="Calibri"/>
                <w:sz w:val="28"/>
                <w:szCs w:val="28"/>
                <w:lang w:bidi="fa-IR"/>
              </w:rPr>
            </w:rPrChange>
          </w:rPr>
          <w:t>python</w:t>
        </w:r>
        <w:r w:rsidRPr="007E5D18">
          <w:rPr>
            <w:rFonts w:cs="Calibri"/>
            <w:sz w:val="18"/>
            <w:szCs w:val="18"/>
            <w:rtl/>
            <w:lang w:bidi="fa-IR"/>
            <w:rPrChange w:id="1401" w:author="Microsoft account" w:date="2025-09-14T11:47:00Z">
              <w:rPr>
                <w:rFonts w:cs="Calibri"/>
                <w:sz w:val="28"/>
                <w:szCs w:val="28"/>
                <w:rtl/>
                <w:lang w:bidi="fa-IR"/>
              </w:rPr>
            </w:rPrChange>
          </w:rPr>
          <w:t xml:space="preserve"> </w:t>
        </w:r>
        <w:r w:rsidRPr="007E5D18">
          <w:rPr>
            <w:rFonts w:cs="Calibri" w:hint="cs"/>
            <w:sz w:val="18"/>
            <w:szCs w:val="18"/>
            <w:rtl/>
            <w:lang w:bidi="fa-IR"/>
            <w:rPrChange w:id="1402" w:author="Microsoft account" w:date="2025-09-14T11:47:00Z">
              <w:rPr>
                <w:rFonts w:cs="Calibri" w:hint="cs"/>
                <w:sz w:val="28"/>
                <w:szCs w:val="28"/>
                <w:rtl/>
                <w:lang w:bidi="fa-IR"/>
              </w:rPr>
            </w:rPrChange>
          </w:rPr>
          <w:t>ی</w:t>
        </w:r>
        <w:r w:rsidRPr="007E5D18">
          <w:rPr>
            <w:rFonts w:cs="Calibri" w:hint="eastAsia"/>
            <w:sz w:val="18"/>
            <w:szCs w:val="18"/>
            <w:rtl/>
            <w:lang w:bidi="fa-IR"/>
            <w:rPrChange w:id="1403" w:author="Microsoft account" w:date="2025-09-14T11:47:00Z">
              <w:rPr>
                <w:rFonts w:cs="Calibri" w:hint="eastAsia"/>
                <w:sz w:val="28"/>
                <w:szCs w:val="28"/>
                <w:rtl/>
                <w:lang w:bidi="fa-IR"/>
              </w:rPr>
            </w:rPrChange>
          </w:rPr>
          <w:t>ه</w:t>
        </w:r>
        <w:r w:rsidRPr="007E5D18">
          <w:rPr>
            <w:rFonts w:cs="Calibri"/>
            <w:sz w:val="18"/>
            <w:szCs w:val="18"/>
            <w:rtl/>
            <w:lang w:bidi="fa-IR"/>
            <w:rPrChange w:id="140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5" w:author="Microsoft account" w:date="2025-09-14T11:47:00Z">
              <w:rPr>
                <w:rFonts w:cs="Calibri" w:hint="cs"/>
                <w:sz w:val="28"/>
                <w:szCs w:val="28"/>
                <w:rtl/>
                <w:lang w:bidi="fa-IR"/>
              </w:rPr>
            </w:rPrChange>
          </w:rPr>
          <w:t>ی</w:t>
        </w:r>
        <w:r w:rsidRPr="007E5D18">
          <w:rPr>
            <w:rFonts w:cs="Calibri" w:hint="eastAsia"/>
            <w:sz w:val="18"/>
            <w:szCs w:val="18"/>
            <w:rtl/>
            <w:lang w:bidi="fa-IR"/>
            <w:rPrChange w:id="1406" w:author="Microsoft account" w:date="2025-09-14T11:47:00Z">
              <w:rPr>
                <w:rFonts w:cs="Calibri" w:hint="eastAsia"/>
                <w:sz w:val="28"/>
                <w:szCs w:val="28"/>
                <w:rtl/>
                <w:lang w:bidi="fa-IR"/>
              </w:rPr>
            </w:rPrChange>
          </w:rPr>
          <w:t>ن</w:t>
        </w:r>
        <w:r w:rsidRPr="007E5D18">
          <w:rPr>
            <w:rFonts w:cs="Calibri"/>
            <w:sz w:val="18"/>
            <w:szCs w:val="18"/>
            <w:rtl/>
            <w:lang w:bidi="fa-IR"/>
            <w:rPrChange w:id="140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hint="eastAsia"/>
            <w:sz w:val="18"/>
            <w:szCs w:val="18"/>
            <w:rtl/>
            <w:lang w:bidi="fa-IR"/>
            <w:rPrChange w:id="1411" w:author="Microsoft account" w:date="2025-09-14T11:47:00Z">
              <w:rPr>
                <w:rFonts w:cs="Calibri" w:hint="eastAsia"/>
                <w:sz w:val="28"/>
                <w:szCs w:val="28"/>
                <w:rtl/>
                <w:lang w:bidi="fa-IR"/>
              </w:rPr>
            </w:rPrChange>
          </w:rPr>
          <w:t>ه</w:t>
        </w:r>
        <w:r w:rsidRPr="007E5D18">
          <w:rPr>
            <w:rFonts w:cs="Calibri"/>
            <w:sz w:val="18"/>
            <w:szCs w:val="18"/>
            <w:rtl/>
            <w:lang w:bidi="fa-IR"/>
            <w:rPrChange w:id="141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sz w:val="18"/>
            <w:szCs w:val="18"/>
            <w:rtl/>
            <w:lang w:bidi="fa-IR"/>
            <w:rPrChange w:id="141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ن</w:t>
        </w:r>
        <w:r w:rsidRPr="007E5D18">
          <w:rPr>
            <w:rFonts w:cs="Calibri"/>
            <w:sz w:val="18"/>
            <w:szCs w:val="18"/>
            <w:rtl/>
            <w:lang w:bidi="fa-IR"/>
            <w:rPrChange w:id="141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sz w:val="18"/>
            <w:szCs w:val="18"/>
            <w:rtl/>
            <w:lang w:bidi="fa-IR"/>
            <w:rPrChange w:id="142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2" w:author="Microsoft account" w:date="2025-09-14T11:47:00Z">
              <w:rPr>
                <w:rFonts w:cs="Calibri" w:hint="cs"/>
                <w:sz w:val="28"/>
                <w:szCs w:val="28"/>
                <w:rtl/>
                <w:lang w:bidi="fa-IR"/>
              </w:rPr>
            </w:rPrChange>
          </w:rPr>
          <w:t>ی</w:t>
        </w:r>
        <w:r w:rsidRPr="007E5D18">
          <w:rPr>
            <w:rFonts w:cs="Calibri"/>
            <w:sz w:val="18"/>
            <w:szCs w:val="18"/>
            <w:rtl/>
            <w:lang w:bidi="fa-IR"/>
            <w:rPrChange w:id="1423" w:author="Microsoft account" w:date="2025-09-14T11:47:00Z">
              <w:rPr>
                <w:rFonts w:cs="Calibri"/>
                <w:sz w:val="28"/>
                <w:szCs w:val="28"/>
                <w:rtl/>
                <w:lang w:bidi="fa-IR"/>
              </w:rPr>
            </w:rPrChange>
          </w:rPr>
          <w:t xml:space="preserve"> </w:t>
        </w:r>
        <w:r w:rsidRPr="007E5D18">
          <w:rPr>
            <w:rFonts w:cs="Calibri" w:hint="cs"/>
            <w:sz w:val="18"/>
            <w:szCs w:val="18"/>
            <w:rtl/>
            <w:lang w:bidi="fa-IR"/>
            <w:rPrChange w:id="1424" w:author="Microsoft account" w:date="2025-09-14T11:47:00Z">
              <w:rPr>
                <w:rFonts w:cs="Calibri" w:hint="cs"/>
                <w:sz w:val="28"/>
                <w:szCs w:val="28"/>
                <w:rtl/>
                <w:lang w:bidi="fa-IR"/>
              </w:rPr>
            </w:rPrChange>
          </w:rPr>
          <w:t>ی</w:t>
        </w:r>
        <w:r w:rsidRPr="007E5D18">
          <w:rPr>
            <w:rFonts w:cs="Calibri" w:hint="eastAsia"/>
            <w:sz w:val="18"/>
            <w:szCs w:val="18"/>
            <w:rtl/>
            <w:lang w:bidi="fa-IR"/>
            <w:rPrChange w:id="1425" w:author="Microsoft account" w:date="2025-09-14T11:47:00Z">
              <w:rPr>
                <w:rFonts w:cs="Calibri" w:hint="eastAsia"/>
                <w:sz w:val="28"/>
                <w:szCs w:val="28"/>
                <w:rtl/>
                <w:lang w:bidi="fa-IR"/>
              </w:rPr>
            </w:rPrChange>
          </w:rPr>
          <w:t>ا</w:t>
        </w:r>
        <w:r w:rsidRPr="007E5D18">
          <w:rPr>
            <w:rFonts w:cs="Calibri"/>
            <w:sz w:val="18"/>
            <w:szCs w:val="18"/>
            <w:rtl/>
            <w:lang w:bidi="fa-IR"/>
            <w:rPrChange w:id="142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7" w:author="Microsoft account" w:date="2025-09-14T11:47:00Z">
              <w:rPr>
                <w:rFonts w:cs="Calibri" w:hint="cs"/>
                <w:sz w:val="28"/>
                <w:szCs w:val="28"/>
                <w:rtl/>
                <w:lang w:bidi="fa-IR"/>
              </w:rPr>
            </w:rPrChange>
          </w:rPr>
          <w:t>ی</w:t>
        </w:r>
        <w:r w:rsidRPr="007E5D18">
          <w:rPr>
            <w:rFonts w:cs="Calibri" w:hint="eastAsia"/>
            <w:sz w:val="18"/>
            <w:szCs w:val="18"/>
            <w:rtl/>
            <w:lang w:bidi="fa-IR"/>
            <w:rPrChange w:id="1428" w:author="Microsoft account" w:date="2025-09-14T11:47:00Z">
              <w:rPr>
                <w:rFonts w:cs="Calibri" w:hint="eastAsia"/>
                <w:sz w:val="28"/>
                <w:szCs w:val="28"/>
                <w:rtl/>
                <w:lang w:bidi="fa-IR"/>
              </w:rPr>
            </w:rPrChange>
          </w:rPr>
          <w:t>د</w:t>
        </w:r>
        <w:r w:rsidRPr="007E5D18">
          <w:rPr>
            <w:rFonts w:cs="Calibri"/>
            <w:sz w:val="18"/>
            <w:szCs w:val="18"/>
            <w:rtl/>
            <w:lang w:bidi="fa-IR"/>
            <w:rPrChange w:id="142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30" w:author="Microsoft account" w:date="2025-09-14T11:47:00Z">
              <w:rPr>
                <w:rFonts w:cs="Calibri" w:hint="cs"/>
                <w:sz w:val="28"/>
                <w:szCs w:val="28"/>
                <w:rtl/>
                <w:lang w:bidi="fa-IR"/>
              </w:rPr>
            </w:rPrChange>
          </w:rPr>
          <w:t>ی</w:t>
        </w:r>
        <w:r w:rsidRPr="007E5D18">
          <w:rPr>
            <w:rFonts w:cs="Calibri"/>
            <w:sz w:val="18"/>
            <w:szCs w:val="18"/>
            <w:rtl/>
            <w:lang w:bidi="fa-IR"/>
            <w:rPrChange w:id="143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2" w:author="Microsoft account" w:date="2025-09-14T11:47:00Z">
              <w:rPr>
                <w:rFonts w:cs="Calibri" w:hint="cs"/>
                <w:sz w:val="28"/>
                <w:szCs w:val="28"/>
                <w:rtl/>
                <w:lang w:bidi="fa-IR"/>
              </w:rPr>
            </w:rPrChange>
          </w:rPr>
          <w:t>ی</w:t>
        </w:r>
        <w:r w:rsidRPr="007E5D18">
          <w:rPr>
            <w:rFonts w:cs="Calibri"/>
            <w:sz w:val="18"/>
            <w:szCs w:val="18"/>
            <w:rtl/>
            <w:lang w:bidi="fa-IR"/>
            <w:rPrChange w:id="143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4" w:author="Microsoft account" w:date="2025-09-14T11:47:00Z">
              <w:rPr>
                <w:rFonts w:cs="Calibri" w:hint="cs"/>
                <w:sz w:val="28"/>
                <w:szCs w:val="28"/>
                <w:rtl/>
                <w:lang w:bidi="fa-IR"/>
              </w:rPr>
            </w:rPrChange>
          </w:rPr>
          <w:t>ی</w:t>
        </w:r>
        <w:r w:rsidRPr="007E5D18">
          <w:rPr>
            <w:rFonts w:cs="Calibri" w:hint="eastAsia"/>
            <w:sz w:val="18"/>
            <w:szCs w:val="18"/>
            <w:rtl/>
            <w:lang w:bidi="fa-IR"/>
            <w:rPrChange w:id="1435" w:author="Microsoft account" w:date="2025-09-14T11:47:00Z">
              <w:rPr>
                <w:rFonts w:cs="Calibri" w:hint="eastAsia"/>
                <w:sz w:val="28"/>
                <w:szCs w:val="28"/>
                <w:rtl/>
                <w:lang w:bidi="fa-IR"/>
              </w:rPr>
            </w:rPrChange>
          </w:rPr>
          <w:t>د</w:t>
        </w:r>
        <w:r w:rsidRPr="007E5D18">
          <w:rPr>
            <w:rFonts w:cs="Calibri"/>
            <w:sz w:val="18"/>
            <w:szCs w:val="18"/>
            <w:rtl/>
            <w:lang w:bidi="fa-IR"/>
            <w:rPrChange w:id="143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7" w:author="Microsoft account" w:date="2025-09-14T11:45:00Z"/>
          <w:rFonts w:cs="Calibri"/>
          <w:sz w:val="18"/>
          <w:szCs w:val="18"/>
          <w:rtl/>
          <w:lang w:bidi="fa-IR"/>
          <w:rPrChange w:id="1438" w:author="Microsoft account" w:date="2025-09-14T11:47:00Z">
            <w:rPr>
              <w:ins w:id="1439" w:author="Microsoft account" w:date="2025-09-14T11:45:00Z"/>
              <w:rFonts w:cs="Calibri"/>
              <w:sz w:val="28"/>
              <w:szCs w:val="28"/>
              <w:rtl/>
              <w:lang w:bidi="fa-IR"/>
            </w:rPr>
          </w:rPrChange>
        </w:rPr>
        <w:pPrChange w:id="1440" w:author="Microsoft account" w:date="2025-09-14T11:45:00Z">
          <w:pPr>
            <w:bidi/>
            <w:spacing w:after="0" w:line="276" w:lineRule="auto"/>
            <w:jc w:val="both"/>
          </w:pPr>
        </w:pPrChange>
      </w:pPr>
      <w:ins w:id="1441" w:author="Microsoft account" w:date="2025-09-14T11:45:00Z">
        <w:r w:rsidRPr="007E5D18">
          <w:rPr>
            <w:rFonts w:cs="Calibri"/>
            <w:sz w:val="18"/>
            <w:szCs w:val="18"/>
            <w:rtl/>
            <w:lang w:bidi="fa-IR"/>
            <w:rPrChange w:id="1442" w:author="Microsoft account" w:date="2025-09-14T11:47:00Z">
              <w:rPr>
                <w:rFonts w:cs="Calibri"/>
                <w:sz w:val="28"/>
                <w:szCs w:val="28"/>
                <w:rtl/>
                <w:lang w:bidi="fa-IR"/>
              </w:rPr>
            </w:rPrChange>
          </w:rPr>
          <w:tab/>
        </w:r>
        <w:r w:rsidRPr="007E5D18">
          <w:rPr>
            <w:rFonts w:cs="Calibri"/>
            <w:sz w:val="18"/>
            <w:szCs w:val="18"/>
            <w:lang w:bidi="fa-IR"/>
            <w:rPrChange w:id="1443" w:author="Microsoft account" w:date="2025-09-14T11:47:00Z">
              <w:rPr>
                <w:rFonts w:cs="Calibri"/>
                <w:sz w:val="28"/>
                <w:szCs w:val="28"/>
                <w:lang w:bidi="fa-IR"/>
              </w:rPr>
            </w:rPrChange>
          </w:rPr>
          <w:t>GPT</w:t>
        </w:r>
        <w:r w:rsidRPr="007E5D18">
          <w:rPr>
            <w:rFonts w:cs="Calibri"/>
            <w:sz w:val="18"/>
            <w:szCs w:val="18"/>
            <w:rtl/>
            <w:lang w:bidi="fa-IR"/>
            <w:rPrChange w:id="144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5" w:author="Microsoft account" w:date="2025-09-14T11:46:00Z"/>
          <w:rFonts w:cs="Calibri"/>
          <w:sz w:val="18"/>
          <w:szCs w:val="18"/>
          <w:rtl/>
          <w:lang w:bidi="fa-IR"/>
          <w:rPrChange w:id="1446" w:author="Microsoft account" w:date="2025-09-14T11:47:00Z">
            <w:rPr>
              <w:ins w:id="1447" w:author="Microsoft account" w:date="2025-09-14T11:46: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5:00Z">
        <w:r w:rsidRPr="007E5D18">
          <w:rPr>
            <w:rFonts w:cs="Calibri"/>
            <w:sz w:val="18"/>
            <w:szCs w:val="18"/>
            <w:rtl/>
            <w:lang w:bidi="fa-IR"/>
            <w:rPrChange w:id="1450" w:author="Microsoft account" w:date="2025-09-14T11:47:00Z">
              <w:rPr>
                <w:rFonts w:cs="Calibri"/>
                <w:sz w:val="28"/>
                <w:szCs w:val="28"/>
                <w:rtl/>
                <w:lang w:bidi="fa-IR"/>
              </w:rPr>
            </w:rPrChange>
          </w:rPr>
          <w:tab/>
        </w:r>
      </w:ins>
      <w:ins w:id="1451" w:author="Microsoft account" w:date="2025-09-14T11:46:00Z">
        <w:r w:rsidR="007E5D18" w:rsidRPr="007E5D18">
          <w:rPr>
            <w:rFonts w:cs="Calibri"/>
            <w:sz w:val="18"/>
            <w:szCs w:val="18"/>
            <w:rtl/>
            <w:lang w:bidi="fa-IR"/>
            <w:rPrChange w:id="1452" w:author="Microsoft account" w:date="2025-09-14T11:47:00Z">
              <w:rPr>
                <w:rFonts w:cs="Calibri"/>
                <w:sz w:val="28"/>
                <w:szCs w:val="28"/>
                <w:rtl/>
                <w:lang w:bidi="fa-IR"/>
              </w:rPr>
            </w:rPrChange>
          </w:rPr>
          <w:tab/>
        </w:r>
      </w:ins>
      <w:ins w:id="1453" w:author="Microsoft account" w:date="2025-09-14T11:45:00Z">
        <w:r w:rsidRPr="007E5D18">
          <w:rPr>
            <w:rFonts w:cs="Calibri"/>
            <w:sz w:val="18"/>
            <w:szCs w:val="18"/>
            <w:rtl/>
            <w:lang w:bidi="fa-IR"/>
            <w:rPrChange w:id="1454" w:author="Microsoft account" w:date="2025-09-14T11:47:00Z">
              <w:rPr>
                <w:rFonts w:cs="Calibri"/>
                <w:sz w:val="28"/>
                <w:szCs w:val="28"/>
                <w:rtl/>
                <w:lang w:bidi="fa-IR"/>
              </w:rPr>
            </w:rPrChange>
          </w:rPr>
          <w:tab/>
        </w:r>
      </w:ins>
      <w:ins w:id="1455" w:author="Microsoft account" w:date="2025-09-14T11:46:00Z">
        <w:r w:rsidR="007E5D18"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7" w:author="Microsoft account" w:date="2025-10-09T08:59:00Z"/>
          <w:rFonts w:cs="Calibri"/>
          <w:sz w:val="18"/>
          <w:szCs w:val="18"/>
          <w:lang w:bidi="fa-IR"/>
        </w:rPr>
        <w:pPrChange w:id="1458" w:author="Microsoft account" w:date="2025-09-14T11:46:00Z">
          <w:pPr>
            <w:bidi/>
            <w:spacing w:after="0" w:line="276" w:lineRule="auto"/>
            <w:jc w:val="both"/>
          </w:pPr>
        </w:pPrChange>
      </w:pPr>
      <w:ins w:id="1459" w:author="Microsoft account" w:date="2025-09-14T11:47:00Z">
        <w:r w:rsidRPr="007E5D18">
          <w:rPr>
            <w:rFonts w:cs="Calibri"/>
            <w:noProof/>
            <w:sz w:val="18"/>
            <w:szCs w:val="18"/>
            <w:rtl/>
            <w:rPrChange w:id="146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1" w:author="Microsoft account" w:date="2025-09-14T11:47:00Z"/>
          <w:rFonts w:cs="Calibri"/>
          <w:sz w:val="18"/>
          <w:szCs w:val="18"/>
          <w:rtl/>
          <w:lang w:bidi="fa-IR"/>
          <w:rPrChange w:id="1462" w:author="Microsoft account" w:date="2025-09-14T11:47:00Z">
            <w:rPr>
              <w:ins w:id="1463" w:author="Microsoft account" w:date="2025-09-14T11:47:00Z"/>
              <w:rFonts w:cs="Calibri"/>
              <w:sz w:val="28"/>
              <w:szCs w:val="28"/>
              <w:rtl/>
              <w:lang w:bidi="fa-IR"/>
            </w:rPr>
          </w:rPrChange>
        </w:rPr>
        <w:pPrChange w:id="1464" w:author="Microsoft account" w:date="2025-10-09T08:59:00Z">
          <w:pPr>
            <w:bidi/>
            <w:spacing w:after="0" w:line="276" w:lineRule="auto"/>
            <w:jc w:val="both"/>
          </w:pPr>
        </w:pPrChange>
      </w:pPr>
      <w:ins w:id="1465"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7:00Z">
          <w:pPr>
            <w:bidi/>
            <w:spacing w:after="0" w:line="276" w:lineRule="auto"/>
            <w:jc w:val="both"/>
          </w:pPr>
        </w:pPrChange>
      </w:pPr>
      <w:ins w:id="1468" w:author="Microsoft account" w:date="2025-09-14T11:47:00Z">
        <w:r w:rsidRPr="007E5D18">
          <w:rPr>
            <w:rFonts w:cs="Calibri"/>
            <w:noProof/>
            <w:sz w:val="28"/>
            <w:szCs w:val="28"/>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70" w:author="Microsoft account" w:date="2025-09-14T11:49:00Z"/>
          <w:rFonts w:cs="Calibri"/>
          <w:sz w:val="18"/>
          <w:szCs w:val="18"/>
          <w:rtl/>
          <w:lang w:bidi="fa-IR"/>
          <w:rPrChange w:id="1471" w:author="Microsoft account" w:date="2025-09-14T11:49:00Z">
            <w:rPr>
              <w:ins w:id="1472" w:author="Microsoft account" w:date="2025-09-14T11:49:00Z"/>
              <w:rFonts w:cs="Calibri"/>
              <w:sz w:val="28"/>
              <w:szCs w:val="28"/>
              <w:rtl/>
              <w:lang w:bidi="fa-IR"/>
            </w:rPr>
          </w:rPrChange>
        </w:rPr>
        <w:pPrChange w:id="1473" w:author="Microsoft account" w:date="2025-09-14T11:49:00Z">
          <w:pPr>
            <w:spacing w:after="0" w:line="276" w:lineRule="auto"/>
            <w:ind w:left="1440"/>
          </w:pPr>
        </w:pPrChange>
      </w:pPr>
      <w:ins w:id="1474" w:author="Microsoft account" w:date="2025-09-14T11:49:00Z">
        <w:r w:rsidRPr="007E5D18">
          <w:rPr>
            <w:rFonts w:cs="Calibri"/>
            <w:sz w:val="18"/>
            <w:szCs w:val="18"/>
            <w:rtl/>
            <w:lang w:bidi="fa-IR"/>
            <w:rPrChange w:id="1475" w:author="Microsoft account" w:date="2025-09-14T11:49:00Z">
              <w:rPr>
                <w:rFonts w:cs="Calibri"/>
                <w:sz w:val="28"/>
                <w:szCs w:val="28"/>
                <w:rtl/>
                <w:lang w:bidi="fa-IR"/>
              </w:rPr>
            </w:rPrChange>
          </w:rPr>
          <w:t>چ</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ز</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80" w:author="Microsoft account" w:date="2025-09-14T11:49:00Z">
              <w:rPr>
                <w:rFonts w:cs="Calibri" w:hint="eastAsia"/>
                <w:sz w:val="28"/>
                <w:szCs w:val="28"/>
                <w:rtl/>
                <w:lang w:bidi="fa-IR"/>
              </w:rPr>
            </w:rPrChange>
          </w:rPr>
          <w:t>مثل</w:t>
        </w:r>
        <w:r w:rsidRPr="007E5D18">
          <w:rPr>
            <w:rFonts w:cs="Calibri"/>
            <w:sz w:val="18"/>
            <w:szCs w:val="18"/>
            <w:lang w:bidi="fa-IR"/>
            <w:rPrChange w:id="1481" w:author="Microsoft account" w:date="2025-09-14T11:49:00Z">
              <w:rPr>
                <w:rFonts w:cs="Calibri"/>
                <w:sz w:val="28"/>
                <w:szCs w:val="28"/>
                <w:lang w:bidi="fa-IR"/>
              </w:rPr>
            </w:rPrChange>
          </w:rPr>
          <w:t xml:space="preserve"> ontimer </w:t>
        </w:r>
        <w:r w:rsidRPr="007E5D18">
          <w:rPr>
            <w:rFonts w:cs="Calibri"/>
            <w:sz w:val="18"/>
            <w:szCs w:val="18"/>
            <w:rtl/>
            <w:lang w:bidi="fa-IR"/>
            <w:rPrChange w:id="148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ه</w:t>
        </w:r>
        <w:r w:rsidRPr="007E5D18">
          <w:rPr>
            <w:rFonts w:cs="Calibri"/>
            <w:sz w:val="18"/>
            <w:szCs w:val="18"/>
            <w:lang w:bidi="fa-IR"/>
            <w:rPrChange w:id="1485" w:author="Microsoft account" w:date="2025-09-14T11:49:00Z">
              <w:rPr>
                <w:rFonts w:cs="Calibri"/>
                <w:sz w:val="28"/>
                <w:szCs w:val="28"/>
                <w:lang w:bidi="fa-IR"/>
              </w:rPr>
            </w:rPrChange>
          </w:rPr>
          <w:t xml:space="preserve"> callback </w:t>
        </w:r>
        <w:r w:rsidRPr="007E5D18">
          <w:rPr>
            <w:rFonts w:cs="Calibri"/>
            <w:sz w:val="18"/>
            <w:szCs w:val="18"/>
            <w:rtl/>
            <w:lang w:bidi="fa-IR"/>
            <w:rPrChange w:id="1486" w:author="Microsoft account" w:date="2025-09-14T11:49:00Z">
              <w:rPr>
                <w:rFonts w:cs="Calibri"/>
                <w:sz w:val="28"/>
                <w:szCs w:val="28"/>
                <w:rtl/>
                <w:lang w:bidi="fa-IR"/>
              </w:rPr>
            </w:rPrChange>
          </w:rPr>
          <w:t>مبتن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بر</w:t>
        </w:r>
        <w:r w:rsidRPr="007E5D18">
          <w:rPr>
            <w:rFonts w:cs="Calibri"/>
            <w:sz w:val="18"/>
            <w:szCs w:val="18"/>
            <w:lang w:bidi="fa-IR"/>
            <w:rPrChange w:id="1489" w:author="Microsoft account" w:date="2025-09-14T11:49:00Z">
              <w:rPr>
                <w:rFonts w:cs="Calibri"/>
                <w:sz w:val="28"/>
                <w:szCs w:val="28"/>
                <w:lang w:bidi="fa-IR"/>
              </w:rPr>
            </w:rPrChange>
          </w:rPr>
          <w:t xml:space="preserve"> event loop</w:t>
        </w:r>
        <w:r w:rsidRPr="007E5D18">
          <w:rPr>
            <w:rFonts w:cs="Calibri"/>
            <w:sz w:val="18"/>
            <w:szCs w:val="18"/>
            <w:rtl/>
            <w:lang w:bidi="fa-IR"/>
            <w:rPrChange w:id="1490" w:author="Microsoft account" w:date="2025-09-14T11:49:00Z">
              <w:rPr>
                <w:rFonts w:cs="Calibri"/>
                <w:sz w:val="28"/>
                <w:szCs w:val="28"/>
                <w:rtl/>
                <w:lang w:bidi="fa-IR"/>
              </w:rPr>
            </w:rPrChange>
          </w:rPr>
          <w:t>ه</w:t>
        </w:r>
        <w:r w:rsidRPr="007E5D18">
          <w:rPr>
            <w:rFonts w:cs="Calibri"/>
            <w:sz w:val="18"/>
            <w:szCs w:val="18"/>
            <w:lang w:bidi="fa-IR"/>
            <w:rPrChange w:id="149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2" w:author="Microsoft account" w:date="2025-09-14T11:48:00Z"/>
          <w:rFonts w:cs="Calibri"/>
          <w:sz w:val="18"/>
          <w:szCs w:val="18"/>
          <w:rtl/>
          <w:lang w:bidi="fa-IR"/>
          <w:rPrChange w:id="1493" w:author="Microsoft account" w:date="2025-09-14T11:49:00Z">
            <w:rPr>
              <w:ins w:id="1494" w:author="Microsoft account" w:date="2025-09-14T11:48:00Z"/>
              <w:rFonts w:cs="Calibri"/>
              <w:sz w:val="28"/>
              <w:szCs w:val="28"/>
              <w:rtl/>
              <w:lang w:bidi="fa-IR"/>
            </w:rPr>
          </w:rPrChange>
        </w:rPr>
        <w:pPrChange w:id="1495" w:author="Microsoft account" w:date="2025-09-14T11:49:00Z">
          <w:pPr>
            <w:bidi/>
            <w:spacing w:after="0" w:line="276" w:lineRule="auto"/>
            <w:jc w:val="both"/>
          </w:pPr>
        </w:pPrChange>
      </w:pPr>
      <w:ins w:id="1496" w:author="Microsoft account" w:date="2025-09-14T11:49:00Z">
        <w:r w:rsidRPr="007E5D18">
          <w:rPr>
            <w:rFonts w:cs="Calibri"/>
            <w:sz w:val="18"/>
            <w:szCs w:val="18"/>
            <w:rtl/>
            <w:lang w:bidi="fa-IR"/>
            <w:rPrChange w:id="1497" w:author="Microsoft account" w:date="2025-09-14T11:49:00Z">
              <w:rPr>
                <w:rFonts w:cs="Calibri"/>
                <w:sz w:val="28"/>
                <w:szCs w:val="28"/>
                <w:rtl/>
                <w:lang w:bidi="fa-IR"/>
              </w:rPr>
            </w:rPrChange>
          </w:rPr>
          <w:t xml:space="preserve">خارج از </w:t>
        </w:r>
        <w:r w:rsidRPr="007E5D18">
          <w:rPr>
            <w:rFonts w:cs="Calibri"/>
            <w:sz w:val="18"/>
            <w:szCs w:val="18"/>
            <w:lang w:bidi="fa-IR"/>
            <w:rPrChange w:id="1498" w:author="Microsoft account" w:date="2025-09-14T11:49:00Z">
              <w:rPr>
                <w:rFonts w:cs="Calibri"/>
                <w:sz w:val="28"/>
                <w:szCs w:val="28"/>
                <w:lang w:bidi="fa-IR"/>
              </w:rPr>
            </w:rPrChange>
          </w:rPr>
          <w:t>turtle</w:t>
        </w:r>
        <w:r w:rsidRPr="007E5D18">
          <w:rPr>
            <w:rFonts w:cs="Calibri"/>
            <w:sz w:val="18"/>
            <w:szCs w:val="18"/>
            <w:rtl/>
            <w:lang w:bidi="fa-IR"/>
            <w:rPrChange w:id="149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500" w:author="Microsoft account" w:date="2025-09-14T11:49:00Z">
              <w:rPr>
                <w:rFonts w:cs="Calibri" w:hint="cs"/>
                <w:sz w:val="28"/>
                <w:szCs w:val="28"/>
                <w:rtl/>
                <w:lang w:bidi="fa-IR"/>
              </w:rPr>
            </w:rPrChange>
          </w:rPr>
          <w:t>ی‌</w:t>
        </w:r>
        <w:r w:rsidRPr="007E5D18">
          <w:rPr>
            <w:rFonts w:cs="Calibri" w:hint="eastAsia"/>
            <w:sz w:val="18"/>
            <w:szCs w:val="18"/>
            <w:rtl/>
            <w:lang w:bidi="fa-IR"/>
            <w:rPrChange w:id="1501"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از </w:t>
        </w:r>
        <w:r w:rsidRPr="007E5D18">
          <w:rPr>
            <w:rFonts w:cs="Calibri"/>
            <w:sz w:val="18"/>
            <w:szCs w:val="18"/>
            <w:lang w:bidi="fa-IR"/>
            <w:rPrChange w:id="1504" w:author="Microsoft account" w:date="2025-09-14T11:49:00Z">
              <w:rPr>
                <w:rFonts w:cs="Calibri"/>
                <w:sz w:val="28"/>
                <w:szCs w:val="28"/>
                <w:lang w:bidi="fa-IR"/>
              </w:rPr>
            </w:rPrChange>
          </w:rPr>
          <w:t>threading.Timer</w:t>
        </w:r>
        <w:r w:rsidRPr="007E5D18">
          <w:rPr>
            <w:rFonts w:cs="Calibri"/>
            <w:sz w:val="18"/>
            <w:szCs w:val="18"/>
            <w:rtl/>
            <w:lang w:bidi="fa-IR"/>
            <w:rPrChange w:id="1505" w:author="Microsoft account" w:date="2025-09-14T11:49:00Z">
              <w:rPr>
                <w:rFonts w:cs="Calibri"/>
                <w:sz w:val="28"/>
                <w:szCs w:val="28"/>
                <w:rtl/>
                <w:lang w:bidi="fa-IR"/>
              </w:rPr>
            </w:rPrChange>
          </w:rPr>
          <w:t xml:space="preserve"> </w:t>
        </w:r>
        <w:r w:rsidRPr="007E5D18">
          <w:rPr>
            <w:rFonts w:cs="Calibri" w:hint="cs"/>
            <w:sz w:val="18"/>
            <w:szCs w:val="18"/>
            <w:rtl/>
            <w:lang w:bidi="fa-IR"/>
            <w:rPrChange w:id="1506" w:author="Microsoft account" w:date="2025-09-14T11:49:00Z">
              <w:rPr>
                <w:rFonts w:cs="Calibri" w:hint="cs"/>
                <w:sz w:val="28"/>
                <w:szCs w:val="28"/>
                <w:rtl/>
                <w:lang w:bidi="fa-IR"/>
              </w:rPr>
            </w:rPrChange>
          </w:rPr>
          <w:t>ی</w:t>
        </w:r>
        <w:r w:rsidRPr="007E5D18">
          <w:rPr>
            <w:rFonts w:cs="Calibri" w:hint="eastAsia"/>
            <w:sz w:val="18"/>
            <w:szCs w:val="18"/>
            <w:rtl/>
            <w:lang w:bidi="fa-IR"/>
            <w:rPrChange w:id="1507" w:author="Microsoft account" w:date="2025-09-14T11:49:00Z">
              <w:rPr>
                <w:rFonts w:cs="Calibri" w:hint="eastAsia"/>
                <w:sz w:val="28"/>
                <w:szCs w:val="28"/>
                <w:rtl/>
                <w:lang w:bidi="fa-IR"/>
              </w:rPr>
            </w:rPrChange>
          </w:rPr>
          <w:t>ا</w:t>
        </w:r>
        <w:r w:rsidRPr="007E5D18">
          <w:rPr>
            <w:rFonts w:cs="Calibri"/>
            <w:sz w:val="18"/>
            <w:szCs w:val="18"/>
            <w:rtl/>
            <w:lang w:bidi="fa-IR"/>
            <w:rPrChange w:id="1508" w:author="Microsoft account" w:date="2025-09-14T11:49:00Z">
              <w:rPr>
                <w:rFonts w:cs="Calibri"/>
                <w:sz w:val="28"/>
                <w:szCs w:val="28"/>
                <w:rtl/>
                <w:lang w:bidi="fa-IR"/>
              </w:rPr>
            </w:rPrChange>
          </w:rPr>
          <w:t xml:space="preserve"> </w:t>
        </w:r>
        <w:r w:rsidRPr="007E5D18">
          <w:rPr>
            <w:rFonts w:cs="Calibri"/>
            <w:sz w:val="18"/>
            <w:szCs w:val="18"/>
            <w:lang w:bidi="fa-IR"/>
            <w:rPrChange w:id="1509" w:author="Microsoft account" w:date="2025-09-14T11:49:00Z">
              <w:rPr>
                <w:rFonts w:cs="Calibri"/>
                <w:sz w:val="28"/>
                <w:szCs w:val="28"/>
                <w:lang w:bidi="fa-IR"/>
              </w:rPr>
            </w:rPrChange>
          </w:rPr>
          <w:t>asyncio</w:t>
        </w:r>
        <w:r w:rsidRPr="007E5D18">
          <w:rPr>
            <w:rFonts w:cs="Calibri"/>
            <w:sz w:val="18"/>
            <w:szCs w:val="18"/>
            <w:rtl/>
            <w:lang w:bidi="fa-IR"/>
            <w:rPrChange w:id="151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1" w:author="Microsoft account" w:date="2025-09-14T11:49:00Z">
              <w:rPr>
                <w:rFonts w:cs="Calibri" w:hint="cs"/>
                <w:sz w:val="28"/>
                <w:szCs w:val="28"/>
                <w:rtl/>
                <w:lang w:bidi="fa-IR"/>
              </w:rPr>
            </w:rPrChange>
          </w:rPr>
          <w:t>ی</w:t>
        </w:r>
        <w:r w:rsidRPr="007E5D18">
          <w:rPr>
            <w:rFonts w:cs="Calibri"/>
            <w:sz w:val="18"/>
            <w:szCs w:val="18"/>
            <w:rtl/>
            <w:lang w:bidi="fa-IR"/>
            <w:rPrChange w:id="151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3" w:author="Microsoft account" w:date="2025-09-14T11:49:00Z">
              <w:rPr>
                <w:rFonts w:cs="Calibri" w:hint="cs"/>
                <w:sz w:val="28"/>
                <w:szCs w:val="28"/>
                <w:rtl/>
                <w:lang w:bidi="fa-IR"/>
              </w:rPr>
            </w:rPrChange>
          </w:rPr>
          <w:t>ی</w:t>
        </w:r>
        <w:r w:rsidRPr="007E5D18">
          <w:rPr>
            <w:rFonts w:cs="Calibri"/>
            <w:sz w:val="18"/>
            <w:szCs w:val="18"/>
            <w:rtl/>
            <w:lang w:bidi="fa-IR"/>
            <w:rPrChange w:id="151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5" w:author="Microsoft account" w:date="2025-09-14T11:48:00Z"/>
          <w:rFonts w:cs="Calibri"/>
          <w:sz w:val="28"/>
          <w:szCs w:val="28"/>
          <w:rtl/>
          <w:lang w:bidi="fa-IR"/>
        </w:rPr>
        <w:pPrChange w:id="1516" w:author="Microsoft account" w:date="2025-09-14T11:48:00Z">
          <w:pPr>
            <w:bidi/>
            <w:spacing w:after="0" w:line="276" w:lineRule="auto"/>
            <w:jc w:val="both"/>
          </w:pPr>
        </w:pPrChange>
      </w:pPr>
      <w:ins w:id="151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8" w:author="Microsoft account" w:date="2025-09-14T11:48:00Z"/>
          <w:rFonts w:cs="Calibri"/>
          <w:sz w:val="28"/>
          <w:szCs w:val="28"/>
          <w:rtl/>
          <w:lang w:bidi="fa-IR"/>
        </w:rPr>
        <w:pPrChange w:id="1519" w:author="Microsoft account" w:date="2025-09-14T11:48:00Z">
          <w:pPr>
            <w:bidi/>
            <w:spacing w:after="0" w:line="276" w:lineRule="auto"/>
            <w:jc w:val="both"/>
          </w:pPr>
        </w:pPrChange>
      </w:pPr>
    </w:p>
    <w:p w14:paraId="00AA258B" w14:textId="2DAA6610" w:rsidR="007E5D18" w:rsidRDefault="007E5D18">
      <w:pPr>
        <w:bidi/>
        <w:spacing w:after="0" w:line="276" w:lineRule="auto"/>
        <w:jc w:val="both"/>
        <w:rPr>
          <w:ins w:id="1520" w:author="Microsoft account" w:date="2025-09-14T12:06:00Z"/>
          <w:rFonts w:cs="Calibri"/>
          <w:sz w:val="28"/>
          <w:szCs w:val="28"/>
          <w:rtl/>
          <w:lang w:bidi="fa-IR"/>
        </w:rPr>
        <w:pPrChange w:id="1521" w:author="Microsoft account" w:date="2025-10-11T09:39:00Z">
          <w:pPr>
            <w:bidi/>
            <w:spacing w:after="0" w:line="276" w:lineRule="auto"/>
            <w:jc w:val="both"/>
          </w:pPr>
        </w:pPrChange>
      </w:pPr>
      <w:ins w:id="1522" w:author="Microsoft account" w:date="2025-09-14T11:48:00Z">
        <w:r>
          <w:rPr>
            <w:rFonts w:cs="Calibri" w:hint="cs"/>
            <w:sz w:val="28"/>
            <w:szCs w:val="28"/>
            <w:rtl/>
            <w:lang w:bidi="fa-IR"/>
          </w:rPr>
          <w:t>-</w:t>
        </w:r>
      </w:ins>
      <w:ins w:id="1523" w:author="Microsoft account" w:date="2025-09-14T12:05:00Z">
        <w:r w:rsidR="00F75F66">
          <w:rPr>
            <w:rFonts w:cs="Calibri" w:hint="cs"/>
            <w:sz w:val="28"/>
            <w:szCs w:val="28"/>
            <w:rtl/>
            <w:lang w:bidi="fa-IR"/>
          </w:rPr>
          <w:t xml:space="preserve">یادآوری: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5" w:author="Microsoft account" w:date="2025-10-11T09:38:00Z">
        <w:r w:rsidR="002B7A0B">
          <w:rPr>
            <w:rFonts w:cs="Calibri" w:hint="cs"/>
            <w:sz w:val="28"/>
            <w:szCs w:val="28"/>
            <w:rtl/>
            <w:lang w:bidi="fa-IR"/>
          </w:rPr>
          <w:t>(</w:t>
        </w:r>
      </w:ins>
      <w:ins w:id="1526"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7"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8" w:author="Microsoft account" w:date="2025-09-14T12:06:00Z"/>
          <w:rFonts w:cs="Calibri"/>
          <w:sz w:val="28"/>
          <w:szCs w:val="28"/>
          <w:rtl/>
          <w:lang w:bidi="fa-IR"/>
        </w:rPr>
        <w:pPrChange w:id="1529"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30" w:author="Microsoft account" w:date="2025-09-14T10:33:00Z"/>
          <w:rFonts w:cs="Calibri"/>
          <w:sz w:val="28"/>
          <w:szCs w:val="28"/>
          <w:rtl/>
          <w:lang w:bidi="fa-IR"/>
        </w:rPr>
        <w:pPrChange w:id="1531" w:author="Microsoft account" w:date="2025-09-14T12:06:00Z">
          <w:pPr>
            <w:bidi/>
            <w:spacing w:after="0" w:line="276" w:lineRule="auto"/>
            <w:jc w:val="both"/>
          </w:pPr>
        </w:pPrChange>
      </w:pPr>
      <w:ins w:id="1532"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3" w:author="Microsoft account" w:date="2025-09-14T10:33:00Z"/>
          <w:rFonts w:cs="Calibri"/>
          <w:sz w:val="28"/>
          <w:szCs w:val="28"/>
          <w:rtl/>
          <w:lang w:bidi="fa-IR"/>
        </w:rPr>
        <w:pPrChange w:id="1534" w:author="Microsoft account" w:date="2025-09-14T10:33:00Z">
          <w:pPr>
            <w:bidi/>
            <w:spacing w:after="0" w:line="276" w:lineRule="auto"/>
            <w:jc w:val="both"/>
          </w:pPr>
        </w:pPrChange>
      </w:pPr>
    </w:p>
    <w:p w14:paraId="3F18A8FD" w14:textId="3017B92B" w:rsidR="008C17E4" w:rsidRDefault="008C17E4">
      <w:pPr>
        <w:spacing w:after="0" w:line="240" w:lineRule="auto"/>
        <w:rPr>
          <w:ins w:id="1535" w:author="Microsoft account" w:date="2025-09-14T10:33:00Z"/>
          <w:rFonts w:cs="Calibri"/>
          <w:sz w:val="28"/>
          <w:szCs w:val="28"/>
          <w:rtl/>
          <w:lang w:bidi="fa-IR"/>
        </w:rPr>
      </w:pPr>
      <w:ins w:id="1536"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7" w:author="Microsoft account" w:date="2025-09-16T12:28:00Z"/>
          <w:rFonts w:cs="Calibri"/>
          <w:sz w:val="28"/>
          <w:szCs w:val="28"/>
          <w:rtl/>
          <w:lang w:bidi="fa-IR"/>
        </w:rPr>
        <w:pPrChange w:id="1538" w:author="Microsoft account" w:date="2025-09-14T10:33:00Z">
          <w:pPr>
            <w:bidi/>
            <w:spacing w:after="0" w:line="276" w:lineRule="auto"/>
            <w:jc w:val="both"/>
          </w:pPr>
        </w:pPrChange>
      </w:pPr>
      <w:bookmarkStart w:id="1539" w:name="I4040625"/>
      <w:ins w:id="1540" w:author="Microsoft account" w:date="2025-09-16T12:28:00Z">
        <w:r>
          <w:rPr>
            <w:rFonts w:cs="Calibri" w:hint="cs"/>
            <w:sz w:val="28"/>
            <w:szCs w:val="28"/>
            <w:rtl/>
            <w:lang w:bidi="fa-IR"/>
          </w:rPr>
          <w:lastRenderedPageBreak/>
          <w:t>ادامه</w:t>
        </w:r>
      </w:ins>
    </w:p>
    <w:bookmarkEnd w:id="1539"/>
    <w:p w14:paraId="32C338D4" w14:textId="52FA3815" w:rsidR="00F13E7B" w:rsidRDefault="002C1B6A">
      <w:pPr>
        <w:bidi/>
        <w:spacing w:after="0" w:line="276" w:lineRule="auto"/>
        <w:jc w:val="both"/>
        <w:rPr>
          <w:ins w:id="1541" w:author="Microsoft account" w:date="2025-09-16T13:54:00Z"/>
          <w:rFonts w:cs="Calibri"/>
          <w:sz w:val="28"/>
          <w:szCs w:val="28"/>
          <w:rtl/>
          <w:lang w:bidi="fa-IR"/>
        </w:rPr>
        <w:pPrChange w:id="1542" w:author="Microsoft account" w:date="2025-09-16T12:28:00Z">
          <w:pPr>
            <w:bidi/>
            <w:spacing w:after="0" w:line="276" w:lineRule="auto"/>
            <w:jc w:val="both"/>
          </w:pPr>
        </w:pPrChange>
      </w:pPr>
      <w:ins w:id="1543"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5" w:author="Microsoft account" w:date="2025-09-17T12:58:00Z"/>
          <w:rFonts w:cs="Calibri"/>
          <w:sz w:val="28"/>
          <w:szCs w:val="28"/>
          <w:rtl/>
          <w:lang w:bidi="fa-IR"/>
        </w:rPr>
        <w:pPrChange w:id="1546" w:author="Microsoft account" w:date="2025-09-16T13:54:00Z">
          <w:pPr>
            <w:bidi/>
            <w:spacing w:after="0" w:line="276" w:lineRule="auto"/>
            <w:jc w:val="both"/>
          </w:pPr>
        </w:pPrChange>
      </w:pPr>
      <w:ins w:id="1547"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8"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9" w:author="Microsoft account" w:date="2025-09-17T12:58:00Z"/>
          <w:rFonts w:cs="Calibri"/>
          <w:sz w:val="28"/>
          <w:szCs w:val="28"/>
          <w:rtl/>
          <w:lang w:bidi="fa-IR"/>
        </w:rPr>
        <w:pPrChange w:id="1550"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1" w:author="Microsoft account" w:date="2025-09-16T13:55:00Z"/>
          <w:rFonts w:cs="Calibri"/>
          <w:sz w:val="28"/>
          <w:szCs w:val="28"/>
          <w:lang w:bidi="fa-IR"/>
        </w:rPr>
        <w:pPrChange w:id="1552"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3" w:author="Microsoft account" w:date="2025-09-16T12:28:00Z"/>
          <w:rFonts w:cs="Calibri"/>
          <w:sz w:val="28"/>
          <w:szCs w:val="28"/>
          <w:lang w:bidi="fa-IR"/>
        </w:rPr>
        <w:pPrChange w:id="1554" w:author="Microsoft account" w:date="2025-09-16T13:55:00Z">
          <w:pPr>
            <w:bidi/>
            <w:spacing w:after="0" w:line="276" w:lineRule="auto"/>
            <w:jc w:val="both"/>
          </w:pPr>
        </w:pPrChange>
      </w:pPr>
    </w:p>
    <w:p w14:paraId="5942F199" w14:textId="783B5AB6" w:rsidR="00F13E7B" w:rsidRDefault="00F13E7B">
      <w:pPr>
        <w:spacing w:after="0" w:line="240" w:lineRule="auto"/>
        <w:rPr>
          <w:ins w:id="1555" w:author="Microsoft account" w:date="2025-09-16T12:28:00Z"/>
          <w:rFonts w:cs="Calibri"/>
          <w:sz w:val="28"/>
          <w:szCs w:val="28"/>
          <w:lang w:bidi="fa-IR"/>
        </w:rPr>
      </w:pPr>
      <w:ins w:id="1556"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7" w:author="Microsoft account" w:date="2025-09-17T12:59:00Z"/>
          <w:rFonts w:cs="Calibri"/>
          <w:sz w:val="28"/>
          <w:szCs w:val="28"/>
          <w:rtl/>
          <w:lang w:bidi="fa-IR"/>
        </w:rPr>
        <w:pPrChange w:id="1558" w:author="Microsoft account" w:date="2025-09-16T12:28:00Z">
          <w:pPr>
            <w:bidi/>
            <w:spacing w:after="0" w:line="276" w:lineRule="auto"/>
            <w:jc w:val="both"/>
          </w:pPr>
        </w:pPrChange>
      </w:pPr>
      <w:bookmarkStart w:id="1559" w:name="I4040626"/>
      <w:ins w:id="1560" w:author="Microsoft account" w:date="2025-09-17T12:59:00Z">
        <w:r>
          <w:rPr>
            <w:rFonts w:cs="Calibri" w:hint="cs"/>
            <w:sz w:val="28"/>
            <w:szCs w:val="28"/>
            <w:rtl/>
            <w:lang w:bidi="fa-IR"/>
          </w:rPr>
          <w:lastRenderedPageBreak/>
          <w:t>ادامه</w:t>
        </w:r>
      </w:ins>
    </w:p>
    <w:bookmarkEnd w:id="1559"/>
    <w:p w14:paraId="3083ECDB" w14:textId="77777777" w:rsidR="00701FFF" w:rsidRDefault="00701FFF">
      <w:pPr>
        <w:bidi/>
        <w:spacing w:after="0" w:line="276" w:lineRule="auto"/>
        <w:jc w:val="both"/>
        <w:rPr>
          <w:ins w:id="1561" w:author="Microsoft account" w:date="2025-09-17T12:59:00Z"/>
          <w:rFonts w:cs="Calibri"/>
          <w:sz w:val="28"/>
          <w:szCs w:val="28"/>
          <w:rtl/>
          <w:lang w:bidi="fa-IR"/>
        </w:rPr>
        <w:pPrChange w:id="1562"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3" w:author="Microsoft account" w:date="2025-09-17T13:00:00Z"/>
          <w:rFonts w:cs="Calibri"/>
          <w:sz w:val="28"/>
          <w:szCs w:val="28"/>
          <w:rtl/>
          <w:lang w:bidi="fa-IR"/>
        </w:rPr>
        <w:pPrChange w:id="1564" w:author="Microsoft account" w:date="2025-09-17T12:59:00Z">
          <w:pPr>
            <w:bidi/>
            <w:spacing w:after="0" w:line="276" w:lineRule="auto"/>
            <w:jc w:val="both"/>
          </w:pPr>
        </w:pPrChange>
      </w:pPr>
      <w:ins w:id="1565"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6" w:author="Microsoft account" w:date="2025-09-17T13:00:00Z"/>
          <w:rFonts w:cs="Calibri"/>
          <w:sz w:val="28"/>
          <w:szCs w:val="28"/>
          <w:rtl/>
          <w:lang w:bidi="fa-IR"/>
        </w:rPr>
        <w:pPrChange w:id="1567" w:author="Microsoft account" w:date="2025-09-17T13:00:00Z">
          <w:pPr>
            <w:bidi/>
            <w:spacing w:after="0" w:line="276" w:lineRule="auto"/>
            <w:jc w:val="both"/>
          </w:pPr>
        </w:pPrChange>
      </w:pPr>
      <w:ins w:id="1568" w:author="Microsoft account" w:date="2025-09-17T13:00:00Z">
        <w:r w:rsidRPr="001F062A">
          <w:rPr>
            <w:rFonts w:cs="Calibri"/>
            <w:noProof/>
            <w:sz w:val="28"/>
            <w:szCs w:val="28"/>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70" w:author="Microsoft account" w:date="2025-09-17T13:00:00Z"/>
          <w:rFonts w:cs="Calibri"/>
          <w:sz w:val="28"/>
          <w:szCs w:val="28"/>
          <w:rtl/>
          <w:lang w:bidi="fa-IR"/>
        </w:rPr>
        <w:pPrChange w:id="1571"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2" w:author="Microsoft account" w:date="2025-09-18T09:44:00Z"/>
          <w:rFonts w:cs="Calibri"/>
          <w:sz w:val="28"/>
          <w:szCs w:val="28"/>
          <w:lang w:bidi="fa-IR"/>
        </w:rPr>
        <w:pPrChange w:id="1573" w:author="Microsoft account" w:date="2025-09-17T13:00:00Z">
          <w:pPr>
            <w:bidi/>
            <w:spacing w:after="0" w:line="276" w:lineRule="auto"/>
            <w:jc w:val="both"/>
          </w:pPr>
        </w:pPrChange>
      </w:pPr>
      <w:ins w:id="1574"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5" w:author="Microsoft account" w:date="2025-09-17T13:01:00Z"/>
          <w:rFonts w:cs="Calibri"/>
          <w:sz w:val="28"/>
          <w:szCs w:val="28"/>
          <w:rtl/>
          <w:lang w:bidi="fa-IR"/>
          <w:rPrChange w:id="1576" w:author="Microsoft account" w:date="2025-09-18T09:44:00Z">
            <w:rPr>
              <w:ins w:id="1577" w:author="Microsoft account" w:date="2025-09-17T13:01:00Z"/>
              <w:noProof/>
              <w:rtl/>
            </w:rPr>
          </w:rPrChange>
        </w:rPr>
        <w:pPrChange w:id="1578" w:author="Microsoft account" w:date="2025-09-18T09:44:00Z">
          <w:pPr>
            <w:bidi/>
            <w:spacing w:after="0" w:line="276" w:lineRule="auto"/>
            <w:jc w:val="both"/>
          </w:pPr>
        </w:pPrChange>
      </w:pPr>
      <w:ins w:id="1579"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80" w:author="Microsoft account" w:date="2025-09-18T09:44:00Z"/>
          <w:rFonts w:cs="Calibri"/>
          <w:sz w:val="28"/>
          <w:szCs w:val="28"/>
          <w:lang w:bidi="fa-IR"/>
        </w:rPr>
        <w:pPrChange w:id="1581" w:author="Microsoft account" w:date="2025-09-17T13:01:00Z">
          <w:pPr>
            <w:bidi/>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3" w:author="Microsoft account" w:date="2025-09-17T13:01:00Z"/>
          <w:rFonts w:cs="Calibri"/>
          <w:sz w:val="28"/>
          <w:szCs w:val="28"/>
          <w:rtl/>
          <w:lang w:bidi="fa-IR"/>
        </w:rPr>
        <w:pPrChange w:id="1584" w:author="Microsoft account" w:date="2025-09-18T09:44:00Z">
          <w:pPr>
            <w:bidi/>
            <w:spacing w:after="0" w:line="276" w:lineRule="auto"/>
            <w:jc w:val="both"/>
          </w:pPr>
        </w:pPrChange>
      </w:pPr>
      <w:ins w:id="1585"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6" w:author="Microsoft account" w:date="2025-09-17T13:01:00Z"/>
          <w:rFonts w:cs="Calibri"/>
          <w:sz w:val="28"/>
          <w:szCs w:val="28"/>
          <w:rtl/>
          <w:lang w:bidi="fa-IR"/>
        </w:rPr>
        <w:pPrChange w:id="1587"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8" w:author="Microsoft account" w:date="2025-09-17T13:39:00Z"/>
          <w:rFonts w:cs="Calibri"/>
          <w:sz w:val="28"/>
          <w:szCs w:val="28"/>
          <w:rtl/>
          <w:lang w:bidi="fa-IR"/>
        </w:rPr>
        <w:pPrChange w:id="1589" w:author="Microsoft account" w:date="2025-09-17T13:01:00Z">
          <w:pPr>
            <w:bidi/>
            <w:spacing w:after="0" w:line="276" w:lineRule="auto"/>
            <w:jc w:val="both"/>
          </w:pPr>
        </w:pPrChange>
      </w:pPr>
      <w:ins w:id="1590" w:author="Microsoft account" w:date="2025-09-17T13:01:00Z">
        <w:r>
          <w:rPr>
            <w:rFonts w:cs="Calibri" w:hint="cs"/>
            <w:sz w:val="28"/>
            <w:szCs w:val="28"/>
            <w:rtl/>
            <w:lang w:bidi="fa-IR"/>
          </w:rPr>
          <w:t>-</w:t>
        </w:r>
      </w:ins>
      <w:ins w:id="159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2" w:author="Microsoft account" w:date="2025-09-17T13:39:00Z"/>
          <w:rFonts w:cs="Calibri"/>
          <w:sz w:val="28"/>
          <w:szCs w:val="28"/>
          <w:rtl/>
          <w:lang w:bidi="fa-IR"/>
        </w:rPr>
        <w:pPrChange w:id="1593"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4" w:author="Microsoft account" w:date="2025-09-17T13:53:00Z"/>
          <w:rFonts w:cs="Calibri"/>
          <w:sz w:val="28"/>
          <w:szCs w:val="28"/>
          <w:rtl/>
          <w:lang w:bidi="fa-IR"/>
        </w:rPr>
        <w:pPrChange w:id="1595" w:author="Microsoft account" w:date="2025-09-18T09:45:00Z">
          <w:pPr>
            <w:bidi/>
            <w:spacing w:after="0" w:line="276" w:lineRule="auto"/>
            <w:jc w:val="both"/>
          </w:pPr>
        </w:pPrChange>
      </w:pPr>
      <w:ins w:id="1596" w:author="Microsoft account" w:date="2025-09-17T13:39:00Z">
        <w:r>
          <w:rPr>
            <w:rFonts w:cs="Calibri" w:hint="cs"/>
            <w:sz w:val="28"/>
            <w:szCs w:val="28"/>
            <w:rtl/>
            <w:lang w:bidi="fa-IR"/>
          </w:rPr>
          <w:t>-</w:t>
        </w:r>
      </w:ins>
      <w:ins w:id="1597" w:author="Microsoft account" w:date="2025-09-17T13:51:00Z">
        <w:r w:rsidR="00166988">
          <w:rPr>
            <w:rFonts w:cs="Calibri" w:hint="cs"/>
            <w:sz w:val="28"/>
            <w:szCs w:val="28"/>
            <w:rtl/>
            <w:lang w:bidi="fa-IR"/>
          </w:rPr>
          <w:t xml:space="preserve">یادآوری: توی </w:t>
        </w:r>
      </w:ins>
      <w:ins w:id="159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600" w:author="Microsoft account" w:date="2025-09-17T13:53:00Z"/>
          <w:rFonts w:cs="Calibri"/>
          <w:sz w:val="28"/>
          <w:szCs w:val="28"/>
          <w:rtl/>
          <w:lang w:bidi="fa-IR"/>
        </w:rPr>
        <w:pPrChange w:id="1601"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2" w:author="Microsoft account" w:date="2025-09-17T14:00:00Z"/>
          <w:rFonts w:cs="Calibri"/>
          <w:sz w:val="28"/>
          <w:szCs w:val="28"/>
          <w:rtl/>
          <w:lang w:bidi="fa-IR"/>
        </w:rPr>
        <w:pPrChange w:id="1603" w:author="Microsoft account" w:date="2025-09-18T09:46:00Z">
          <w:pPr>
            <w:bidi/>
            <w:spacing w:after="0" w:line="276" w:lineRule="auto"/>
            <w:jc w:val="both"/>
          </w:pPr>
        </w:pPrChange>
      </w:pPr>
      <w:ins w:id="1604" w:author="Microsoft account" w:date="2025-09-17T13:53:00Z">
        <w:r>
          <w:rPr>
            <w:rFonts w:cs="Calibri" w:hint="cs"/>
            <w:sz w:val="28"/>
            <w:szCs w:val="28"/>
            <w:rtl/>
            <w:lang w:bidi="fa-IR"/>
          </w:rPr>
          <w:t>-</w:t>
        </w:r>
      </w:ins>
      <w:ins w:id="160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6"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7"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8"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9"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10" w:author="Microsoft account" w:date="2025-09-17T14:00:00Z"/>
          <w:rFonts w:cs="Calibri"/>
          <w:sz w:val="28"/>
          <w:szCs w:val="28"/>
          <w:rtl/>
          <w:lang w:bidi="fa-IR"/>
        </w:rPr>
        <w:pPrChange w:id="1611"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2" w:author="Microsoft account" w:date="2025-09-17T14:05:00Z"/>
          <w:rFonts w:cs="Calibri"/>
          <w:sz w:val="28"/>
          <w:szCs w:val="28"/>
          <w:rtl/>
          <w:lang w:bidi="fa-IR"/>
        </w:rPr>
        <w:pPrChange w:id="1613" w:author="Microsoft account" w:date="2025-09-17T14:00:00Z">
          <w:pPr>
            <w:bidi/>
            <w:spacing w:after="0" w:line="276" w:lineRule="auto"/>
            <w:jc w:val="both"/>
          </w:pPr>
        </w:pPrChange>
      </w:pPr>
      <w:ins w:id="1614" w:author="Microsoft account" w:date="2025-09-17T14:00:00Z">
        <w:r>
          <w:rPr>
            <w:rFonts w:cs="Calibri" w:hint="cs"/>
            <w:sz w:val="28"/>
            <w:szCs w:val="28"/>
            <w:rtl/>
            <w:lang w:bidi="fa-IR"/>
          </w:rPr>
          <w:t>-</w:t>
        </w:r>
      </w:ins>
      <w:ins w:id="1615" w:author="Microsoft account" w:date="2025-09-17T14:03:00Z">
        <w:r w:rsidR="00AD57ED">
          <w:rPr>
            <w:rFonts w:cs="Calibri" w:hint="cs"/>
            <w:sz w:val="28"/>
            <w:szCs w:val="28"/>
            <w:rtl/>
            <w:lang w:bidi="fa-IR"/>
          </w:rPr>
          <w:t>یه چیز جالب. این</w:t>
        </w:r>
      </w:ins>
      <w:ins w:id="161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8" w:author="Microsoft account" w:date="2025-09-17T14:05:00Z"/>
          <w:rFonts w:cs="Calibri"/>
          <w:sz w:val="28"/>
          <w:szCs w:val="28"/>
          <w:rtl/>
          <w:lang w:bidi="fa-IR"/>
        </w:rPr>
        <w:pPrChange w:id="161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20" w:author="Microsoft account" w:date="2025-09-18T09:46:00Z"/>
          <w:rFonts w:cs="Calibri"/>
          <w:sz w:val="28"/>
          <w:szCs w:val="28"/>
          <w:rtl/>
          <w:lang w:bidi="fa-IR"/>
        </w:rPr>
        <w:pPrChange w:id="1621" w:author="Microsoft account" w:date="2025-09-17T14:05:00Z">
          <w:pPr>
            <w:bidi/>
            <w:spacing w:after="0" w:line="276" w:lineRule="auto"/>
            <w:jc w:val="both"/>
          </w:pPr>
        </w:pPrChange>
      </w:pPr>
      <w:ins w:id="1622" w:author="Microsoft account" w:date="2025-09-17T14:05:00Z">
        <w:r>
          <w:rPr>
            <w:rFonts w:cs="Calibri" w:hint="cs"/>
            <w:sz w:val="28"/>
            <w:szCs w:val="28"/>
            <w:rtl/>
            <w:lang w:bidi="fa-IR"/>
          </w:rPr>
          <w:t>-</w:t>
        </w:r>
      </w:ins>
      <w:ins w:id="162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6" w:author="Microsoft account" w:date="2025-09-17T14:11:00Z"/>
          <w:rFonts w:cs="Calibri"/>
          <w:sz w:val="28"/>
          <w:szCs w:val="28"/>
          <w:rtl/>
          <w:lang w:bidi="fa-IR"/>
        </w:rPr>
        <w:pPrChange w:id="1627" w:author="Microsoft account" w:date="2025-09-18T09:46:00Z">
          <w:pPr>
            <w:bidi/>
            <w:spacing w:after="0" w:line="276" w:lineRule="auto"/>
            <w:jc w:val="both"/>
          </w:pPr>
        </w:pPrChange>
      </w:pPr>
      <w:ins w:id="162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1" w:author="Microsoft account" w:date="2025-09-17T14:11:00Z"/>
          <w:rFonts w:cs="Calibri"/>
          <w:sz w:val="28"/>
          <w:szCs w:val="28"/>
          <w:rtl/>
          <w:lang w:bidi="fa-IR"/>
        </w:rPr>
        <w:pPrChange w:id="163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3" w:author="Microsoft account" w:date="2025-09-17T14:53:00Z"/>
          <w:rFonts w:cs="Calibri"/>
          <w:sz w:val="28"/>
          <w:szCs w:val="28"/>
          <w:rtl/>
          <w:lang w:bidi="fa-IR"/>
        </w:rPr>
        <w:pPrChange w:id="1634" w:author="Microsoft account" w:date="2025-09-17T14:11:00Z">
          <w:pPr>
            <w:bidi/>
            <w:spacing w:after="0" w:line="276" w:lineRule="auto"/>
            <w:jc w:val="both"/>
          </w:pPr>
        </w:pPrChange>
      </w:pPr>
      <w:ins w:id="163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7" w:author="Microsoft account" w:date="2025-09-17T14:53:00Z"/>
          <w:rFonts w:cs="Calibri"/>
          <w:sz w:val="28"/>
          <w:szCs w:val="28"/>
          <w:lang w:bidi="fa-IR"/>
        </w:rPr>
        <w:pPrChange w:id="1638" w:author="Microsoft account" w:date="2025-09-17T14:53:00Z">
          <w:pPr>
            <w:bidi/>
            <w:spacing w:after="0" w:line="276" w:lineRule="auto"/>
            <w:jc w:val="both"/>
          </w:pPr>
        </w:pPrChange>
      </w:pPr>
      <w:ins w:id="163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40" w:author="Microsoft account" w:date="2025-09-17T14:53:00Z"/>
          <w:rFonts w:cs="Calibri"/>
          <w:sz w:val="28"/>
          <w:szCs w:val="28"/>
          <w:lang w:bidi="fa-IR"/>
        </w:rPr>
        <w:pPrChange w:id="164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2" w:author="Microsoft account" w:date="2025-09-17T13:52:00Z"/>
          <w:rFonts w:cs="Calibri"/>
          <w:sz w:val="28"/>
          <w:szCs w:val="28"/>
          <w:lang w:bidi="fa-IR"/>
        </w:rPr>
        <w:pPrChange w:id="164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4" w:author="Microsoft account" w:date="2025-09-17T13:52:00Z"/>
          <w:rFonts w:cs="Calibri"/>
          <w:sz w:val="28"/>
          <w:szCs w:val="28"/>
          <w:rtl/>
          <w:lang w:bidi="fa-IR"/>
        </w:rPr>
        <w:pPrChange w:id="164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6" w:author="Microsoft account" w:date="2025-09-17T13:52:00Z">
          <w:pPr>
            <w:bidi/>
            <w:spacing w:after="0" w:line="276" w:lineRule="auto"/>
            <w:jc w:val="both"/>
          </w:pPr>
        </w:pPrChange>
      </w:pPr>
      <w:ins w:id="164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9" w:author="Microsoft account" w:date="2025-09-17T12:59:00Z"/>
          <w:rFonts w:cs="Calibri"/>
          <w:sz w:val="28"/>
          <w:szCs w:val="28"/>
          <w:rtl/>
          <w:lang w:bidi="fa-IR"/>
        </w:rPr>
        <w:pPrChange w:id="1650" w:author="Microsoft account" w:date="2025-09-17T12:59:00Z">
          <w:pPr>
            <w:bidi/>
            <w:spacing w:after="0" w:line="276" w:lineRule="auto"/>
            <w:jc w:val="both"/>
          </w:pPr>
        </w:pPrChange>
      </w:pPr>
    </w:p>
    <w:p w14:paraId="7FD2239B" w14:textId="3BACE872" w:rsidR="00701FFF" w:rsidRDefault="00701FFF">
      <w:pPr>
        <w:spacing w:after="0" w:line="240" w:lineRule="auto"/>
        <w:rPr>
          <w:ins w:id="1651" w:author="Microsoft account" w:date="2025-09-17T12:59:00Z"/>
          <w:rFonts w:cs="Calibri"/>
          <w:sz w:val="28"/>
          <w:szCs w:val="28"/>
          <w:rtl/>
          <w:lang w:bidi="fa-IR"/>
        </w:rPr>
      </w:pPr>
      <w:ins w:id="165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3" w:author="Microsoft account" w:date="2025-09-18T09:48:00Z"/>
          <w:rFonts w:cs="Calibri"/>
          <w:sz w:val="28"/>
          <w:szCs w:val="28"/>
          <w:rtl/>
          <w:lang w:bidi="fa-IR"/>
        </w:rPr>
        <w:pPrChange w:id="1654" w:author="Microsoft account" w:date="2025-09-17T12:59:00Z">
          <w:pPr>
            <w:bidi/>
            <w:spacing w:after="0" w:line="276" w:lineRule="auto"/>
            <w:jc w:val="both"/>
          </w:pPr>
        </w:pPrChange>
      </w:pPr>
      <w:bookmarkStart w:id="1655" w:name="I4040627"/>
      <w:ins w:id="1656" w:author="Microsoft account" w:date="2025-09-18T09:48:00Z">
        <w:r>
          <w:rPr>
            <w:rFonts w:cs="Calibri" w:hint="cs"/>
            <w:sz w:val="28"/>
            <w:szCs w:val="28"/>
            <w:rtl/>
            <w:lang w:bidi="fa-IR"/>
          </w:rPr>
          <w:lastRenderedPageBreak/>
          <w:t>ادامه</w:t>
        </w:r>
      </w:ins>
    </w:p>
    <w:bookmarkEnd w:id="1655"/>
    <w:p w14:paraId="4D3FFA24" w14:textId="491B60E0" w:rsidR="00B608BA" w:rsidRDefault="00B608BA">
      <w:pPr>
        <w:bidi/>
        <w:spacing w:after="0" w:line="276" w:lineRule="auto"/>
        <w:jc w:val="both"/>
        <w:rPr>
          <w:ins w:id="1657" w:author="Microsoft account" w:date="2025-09-18T09:49:00Z"/>
          <w:rFonts w:cs="Calibri"/>
          <w:sz w:val="28"/>
          <w:szCs w:val="28"/>
          <w:lang w:bidi="fa-IR"/>
        </w:rPr>
        <w:pPrChange w:id="1658" w:author="Microsoft account" w:date="2025-09-18T09:48:00Z">
          <w:pPr>
            <w:bidi/>
            <w:spacing w:after="0" w:line="276" w:lineRule="auto"/>
            <w:jc w:val="both"/>
          </w:pPr>
        </w:pPrChange>
      </w:pPr>
      <w:ins w:id="165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60" w:author="Microsoft account" w:date="2025-09-18T09:48:00Z"/>
          <w:rFonts w:cs="Calibri"/>
          <w:sz w:val="28"/>
          <w:szCs w:val="28"/>
          <w:lang w:bidi="fa-IR"/>
        </w:rPr>
        <w:pPrChange w:id="1661" w:author="Microsoft account" w:date="2025-09-18T09:49:00Z">
          <w:pPr>
            <w:bidi/>
            <w:spacing w:after="0" w:line="276" w:lineRule="auto"/>
            <w:jc w:val="both"/>
          </w:pPr>
        </w:pPrChange>
      </w:pPr>
      <w:ins w:id="166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3" w:author="Microsoft account" w:date="2025-09-18T09:52:00Z"/>
          <w:rFonts w:cs="Calibri"/>
          <w:sz w:val="28"/>
          <w:szCs w:val="28"/>
          <w:lang w:bidi="fa-IR"/>
        </w:rPr>
        <w:pPrChange w:id="166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5" w:author="Microsoft account" w:date="2025-09-18T09:54:00Z"/>
          <w:rFonts w:cs="Calibri"/>
          <w:sz w:val="28"/>
          <w:szCs w:val="28"/>
          <w:rtl/>
          <w:lang w:bidi="fa-IR"/>
        </w:rPr>
        <w:pPrChange w:id="1666" w:author="Microsoft account" w:date="2025-09-18T09:52:00Z">
          <w:pPr>
            <w:bidi/>
            <w:spacing w:after="0" w:line="276" w:lineRule="auto"/>
            <w:jc w:val="both"/>
          </w:pPr>
        </w:pPrChange>
      </w:pPr>
      <w:ins w:id="166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70" w:author="Microsoft account" w:date="2025-09-18T09:56:00Z"/>
          <w:rFonts w:cs="Calibri"/>
          <w:sz w:val="28"/>
          <w:szCs w:val="28"/>
          <w:rtl/>
          <w:lang w:bidi="fa-IR"/>
        </w:rPr>
        <w:pPrChange w:id="167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2" w:author="Microsoft account" w:date="2025-09-18T09:54:00Z"/>
          <w:rFonts w:cs="Calibri"/>
          <w:sz w:val="28"/>
          <w:szCs w:val="28"/>
          <w:rtl/>
          <w:lang w:bidi="fa-IR"/>
        </w:rPr>
        <w:pPrChange w:id="1673" w:author="Microsoft account" w:date="2025-09-18T09:56:00Z">
          <w:pPr>
            <w:bidi/>
            <w:spacing w:after="0" w:line="276" w:lineRule="auto"/>
            <w:jc w:val="both"/>
          </w:pPr>
        </w:pPrChange>
      </w:pPr>
      <w:ins w:id="167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5" w:author="Microsoft account" w:date="2025-09-18T09:55:00Z"/>
          <w:rFonts w:cs="Calibri"/>
          <w:sz w:val="28"/>
          <w:szCs w:val="28"/>
          <w:rtl/>
          <w:lang w:bidi="fa-IR"/>
        </w:rPr>
        <w:pPrChange w:id="1676" w:author="Microsoft account" w:date="2025-09-18T09:54:00Z">
          <w:pPr>
            <w:bidi/>
            <w:spacing w:after="0" w:line="276" w:lineRule="auto"/>
            <w:jc w:val="both"/>
          </w:pPr>
        </w:pPrChange>
      </w:pPr>
      <w:ins w:id="1677" w:author="Microsoft account" w:date="2025-09-18T09:54:00Z">
        <w:r>
          <w:rPr>
            <w:rFonts w:cs="Calibri" w:hint="cs"/>
            <w:sz w:val="28"/>
            <w:szCs w:val="28"/>
            <w:rtl/>
            <w:lang w:bidi="fa-IR"/>
          </w:rPr>
          <w:t>-</w:t>
        </w:r>
      </w:ins>
      <w:ins w:id="1678" w:author="Microsoft account" w:date="2025-09-18T09:55:00Z">
        <w:r>
          <w:rPr>
            <w:rFonts w:cs="Calibri" w:hint="cs"/>
            <w:sz w:val="28"/>
            <w:szCs w:val="28"/>
            <w:rtl/>
            <w:lang w:bidi="fa-IR"/>
          </w:rPr>
          <w:t xml:space="preserve">در ابتدا </w:t>
        </w:r>
        <w:r>
          <w:rPr>
            <w:rFonts w:cs="Calibri"/>
            <w:sz w:val="28"/>
            <w:szCs w:val="28"/>
            <w:lang w:bidi="fa-IR"/>
          </w:rPr>
          <w:t xml:space="preserve">list </w:t>
        </w:r>
        <w:r w:rsidRPr="00374721">
          <w:rPr>
            <w:rFonts w:cs="Calibri"/>
            <w:sz w:val="28"/>
            <w:szCs w:val="28"/>
            <w:lang w:bidi="fa-IR"/>
          </w:rPr>
          <w:t>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ins w:id="1789" w:author="Microsoft account" w:date="2025-10-12T11:52:00Z">
        <w:r w:rsidR="00374721">
          <w:rPr>
            <w:rFonts w:cs="Calibri" w:hint="cs"/>
            <w:sz w:val="28"/>
            <w:szCs w:val="28"/>
            <w:rtl/>
            <w:lang w:bidi="fa-IR"/>
          </w:rPr>
          <w:t>(</w:t>
        </w:r>
        <w:r w:rsidR="00374721">
          <w:rPr>
            <w:rFonts w:cs="Calibri" w:hint="cs"/>
            <w:sz w:val="18"/>
            <w:szCs w:val="18"/>
            <w:rtl/>
            <w:lang w:bidi="fa-IR"/>
          </w:rPr>
          <w:t xml:space="preserve">نکته درمورد </w:t>
        </w:r>
        <w:r w:rsidR="00374721">
          <w:rPr>
            <w:rFonts w:cs="Calibri"/>
            <w:sz w:val="18"/>
            <w:szCs w:val="18"/>
            <w:lang w:bidi="fa-IR"/>
          </w:rPr>
          <w:t>set</w:t>
        </w:r>
        <w:r w:rsidR="00374721">
          <w:rPr>
            <w:rFonts w:cs="Calibri" w:hint="cs"/>
            <w:sz w:val="18"/>
            <w:szCs w:val="18"/>
            <w:rtl/>
            <w:lang w:bidi="fa-IR"/>
          </w:rPr>
          <w:t xml:space="preserve"> و </w:t>
        </w:r>
        <w:r w:rsidR="00374721">
          <w:rPr>
            <w:rFonts w:cs="Calibri"/>
            <w:sz w:val="18"/>
            <w:szCs w:val="18"/>
            <w:lang w:bidi="fa-IR"/>
          </w:rPr>
          <w:t>frozenset</w:t>
        </w:r>
        <w:r w:rsidR="00374721">
          <w:rPr>
            <w:rFonts w:cs="Calibri" w:hint="cs"/>
            <w:sz w:val="18"/>
            <w:szCs w:val="18"/>
            <w:rtl/>
            <w:lang w:bidi="fa-IR"/>
          </w:rPr>
          <w:t xml:space="preserve"> : ما تا حالا اسمِ </w:t>
        </w:r>
        <w:r w:rsidR="00374721">
          <w:rPr>
            <w:rFonts w:cs="Calibri"/>
            <w:sz w:val="18"/>
            <w:szCs w:val="18"/>
            <w:lang w:bidi="fa-IR"/>
          </w:rPr>
          <w:t>frozenset</w:t>
        </w:r>
        <w:r w:rsidR="00374721">
          <w:rPr>
            <w:rFonts w:cs="Calibri" w:hint="cs"/>
            <w:sz w:val="18"/>
            <w:szCs w:val="18"/>
            <w:rtl/>
            <w:lang w:bidi="fa-IR"/>
          </w:rPr>
          <w:t xml:space="preserve"> هم نشنیده بودیم ، به گفته </w:t>
        </w:r>
      </w:ins>
      <w:ins w:id="1790" w:author="Microsoft account" w:date="2025-10-12T11:53:00Z">
        <w:r w:rsidR="00374721">
          <w:rPr>
            <w:rFonts w:cs="Calibri"/>
            <w:sz w:val="18"/>
            <w:szCs w:val="18"/>
            <w:lang w:bidi="fa-IR"/>
          </w:rPr>
          <w:t>GPT</w:t>
        </w:r>
        <w:r w:rsidR="00374721">
          <w:rPr>
            <w:rFonts w:cs="Calibri" w:hint="cs"/>
            <w:sz w:val="18"/>
            <w:szCs w:val="18"/>
            <w:rtl/>
            <w:lang w:bidi="fa-IR"/>
          </w:rPr>
          <w:t xml:space="preserve"> خیلیا بعد از کار کردن بعد از سال ها با پایتون متوجه وجود همچین دیتا تایپی میشن، این </w:t>
        </w:r>
        <w:r w:rsidR="00374721">
          <w:rPr>
            <w:rFonts w:cs="Calibri"/>
            <w:sz w:val="18"/>
            <w:szCs w:val="18"/>
            <w:lang w:bidi="fa-IR"/>
          </w:rPr>
          <w:t>frozenset</w:t>
        </w:r>
        <w:r w:rsidR="00374721">
          <w:rPr>
            <w:rFonts w:cs="Calibri" w:hint="cs"/>
            <w:sz w:val="18"/>
            <w:szCs w:val="18"/>
            <w:rtl/>
            <w:lang w:bidi="fa-IR"/>
          </w:rPr>
          <w:t xml:space="preserve"> همه قابلیت های </w:t>
        </w:r>
        <w:r w:rsidR="00374721">
          <w:rPr>
            <w:rFonts w:cs="Calibri"/>
            <w:sz w:val="18"/>
            <w:szCs w:val="18"/>
            <w:lang w:bidi="fa-IR"/>
          </w:rPr>
          <w:t>set</w:t>
        </w:r>
        <w:r w:rsidR="00374721">
          <w:rPr>
            <w:rFonts w:cs="Calibri" w:hint="cs"/>
            <w:sz w:val="18"/>
            <w:szCs w:val="18"/>
            <w:rtl/>
            <w:lang w:bidi="fa-IR"/>
          </w:rPr>
          <w:t xml:space="preserve"> رو داره، اما غیر قابل تغیره </w:t>
        </w:r>
        <w:r w:rsidR="00374721">
          <w:rPr>
            <w:rFonts w:cs="Calibri"/>
            <w:sz w:val="18"/>
            <w:szCs w:val="18"/>
            <w:lang w:bidi="fa-IR"/>
          </w:rPr>
          <w:t>immutable</w:t>
        </w:r>
        <w:r w:rsidR="00374721">
          <w:rPr>
            <w:rFonts w:cs="Calibri" w:hint="cs"/>
            <w:sz w:val="18"/>
            <w:szCs w:val="18"/>
            <w:rtl/>
            <w:lang w:bidi="fa-IR"/>
          </w:rPr>
          <w:t xml:space="preserve"> </w:t>
        </w:r>
      </w:ins>
      <w:ins w:id="1791" w:author="Microsoft account" w:date="2025-10-12T11:54:00Z">
        <w:r w:rsidR="00DA1375">
          <w:rPr>
            <w:rFonts w:cs="Calibri" w:hint="cs"/>
            <w:sz w:val="18"/>
            <w:szCs w:val="18"/>
            <w:rtl/>
            <w:lang w:bidi="fa-IR"/>
          </w:rPr>
          <w:t xml:space="preserve">. </w:t>
        </w:r>
        <w:r w:rsidR="00DA1375">
          <w:rPr>
            <w:rFonts w:cs="Calibri"/>
            <w:sz w:val="18"/>
            <w:szCs w:val="18"/>
            <w:lang w:bidi="fa-IR"/>
          </w:rPr>
          <w:t>set</w:t>
        </w:r>
        <w:r w:rsidR="00DA1375">
          <w:rPr>
            <w:rFonts w:cs="Calibri" w:hint="cs"/>
            <w:sz w:val="18"/>
            <w:szCs w:val="18"/>
            <w:rtl/>
            <w:lang w:bidi="fa-IR"/>
          </w:rPr>
          <w:t xml:space="preserve"> ها ترتیب ندارن، </w:t>
        </w:r>
        <w:r w:rsidR="00DA1375">
          <w:rPr>
            <w:rFonts w:cs="Calibri"/>
            <w:sz w:val="18"/>
            <w:szCs w:val="18"/>
            <w:lang w:bidi="fa-IR"/>
          </w:rPr>
          <w:t>index</w:t>
        </w:r>
        <w:r w:rsidR="00DA1375">
          <w:rPr>
            <w:rFonts w:cs="Calibri"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rFonts w:cs="Calibri"/>
            <w:sz w:val="18"/>
            <w:szCs w:val="18"/>
            <w:lang w:bidi="fa-IR"/>
          </w:rPr>
          <w:t>initiate</w:t>
        </w:r>
        <w:r w:rsidR="00DA1375">
          <w:rPr>
            <w:rFonts w:cs="Calibri" w:hint="cs"/>
            <w:sz w:val="18"/>
            <w:szCs w:val="18"/>
            <w:rtl/>
            <w:lang w:bidi="fa-IR"/>
          </w:rPr>
          <w:t xml:space="preserve"> میشه میمونه. </w:t>
        </w:r>
      </w:ins>
      <w:ins w:id="1792" w:author="Microsoft account" w:date="2025-10-12T11:52:00Z">
        <w:r w:rsidR="00374721">
          <w:rPr>
            <w:rFonts w:cs="Calibri" w:hint="cs"/>
            <w:sz w:val="28"/>
            <w:szCs w:val="28"/>
            <w:rtl/>
            <w:lang w:bidi="fa-IR"/>
          </w:rPr>
          <w:t>)</w:t>
        </w:r>
      </w:ins>
    </w:p>
    <w:p w14:paraId="29F15688" w14:textId="77777777" w:rsidR="00534298" w:rsidRDefault="00534298">
      <w:pPr>
        <w:bidi/>
        <w:spacing w:after="0" w:line="276" w:lineRule="auto"/>
        <w:jc w:val="both"/>
        <w:rPr>
          <w:ins w:id="1793" w:author="Microsoft account" w:date="2025-09-18T11:14:00Z"/>
          <w:rFonts w:cs="Calibri"/>
          <w:sz w:val="28"/>
          <w:szCs w:val="28"/>
          <w:rtl/>
          <w:lang w:bidi="fa-IR"/>
        </w:rPr>
        <w:pPrChange w:id="179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5" w:author="Microsoft account" w:date="2025-09-18T11:15:00Z"/>
          <w:rFonts w:cs="Calibri"/>
          <w:sz w:val="28"/>
          <w:szCs w:val="28"/>
          <w:rtl/>
          <w:lang w:bidi="fa-IR"/>
        </w:rPr>
        <w:pPrChange w:id="1796" w:author="Microsoft account" w:date="2025-09-18T11:14:00Z">
          <w:pPr>
            <w:bidi/>
            <w:spacing w:after="0" w:line="276" w:lineRule="auto"/>
            <w:jc w:val="both"/>
          </w:pPr>
        </w:pPrChange>
      </w:pPr>
      <w:ins w:id="1797" w:author="Microsoft account" w:date="2025-09-18T11:14:00Z">
        <w:r>
          <w:rPr>
            <w:rFonts w:cs="Calibri" w:hint="cs"/>
            <w:sz w:val="28"/>
            <w:szCs w:val="28"/>
            <w:rtl/>
            <w:lang w:bidi="fa-IR"/>
          </w:rPr>
          <w:t>-</w:t>
        </w:r>
      </w:ins>
      <w:ins w:id="179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9" w:author="Microsoft account" w:date="2025-09-18T11:15:00Z"/>
          <w:rFonts w:cs="Calibri"/>
          <w:sz w:val="28"/>
          <w:szCs w:val="28"/>
          <w:rtl/>
          <w:lang w:bidi="fa-IR"/>
        </w:rPr>
        <w:pPrChange w:id="180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801" w:author="Microsoft account" w:date="2025-09-18T11:15:00Z"/>
          <w:rFonts w:cs="Calibri"/>
          <w:sz w:val="28"/>
          <w:szCs w:val="28"/>
          <w:lang w:bidi="fa-IR"/>
        </w:rPr>
        <w:pPrChange w:id="1802" w:author="Microsoft account" w:date="2025-09-18T11:15:00Z">
          <w:pPr>
            <w:bidi/>
            <w:spacing w:after="0" w:line="276" w:lineRule="auto"/>
            <w:jc w:val="both"/>
          </w:pPr>
        </w:pPrChange>
      </w:pPr>
      <w:ins w:id="180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804" w:author="Microsoft account" w:date="2025-09-18T11:18:00Z"/>
          <w:rFonts w:cs="Calibri"/>
          <w:sz w:val="28"/>
          <w:szCs w:val="28"/>
          <w:rtl/>
          <w:lang w:bidi="fa-IR"/>
        </w:rPr>
        <w:pPrChange w:id="1805" w:author="Microsoft account" w:date="2025-09-18T11:16:00Z">
          <w:pPr>
            <w:bidi/>
            <w:spacing w:after="0" w:line="276" w:lineRule="auto"/>
            <w:jc w:val="both"/>
          </w:pPr>
        </w:pPrChange>
      </w:pPr>
      <w:ins w:id="180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7" w:author="Microsoft account" w:date="2025-09-18T11:19:00Z"/>
          <w:rFonts w:cs="Calibri"/>
          <w:sz w:val="28"/>
          <w:szCs w:val="28"/>
          <w:lang w:bidi="fa-IR"/>
        </w:rPr>
        <w:pPrChange w:id="1808" w:author="Microsoft account" w:date="2025-09-18T11:18:00Z">
          <w:pPr>
            <w:bidi/>
            <w:spacing w:after="0" w:line="276" w:lineRule="auto"/>
            <w:jc w:val="both"/>
          </w:pPr>
        </w:pPrChange>
      </w:pPr>
      <w:ins w:id="180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1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2" w:author="Microsoft account" w:date="2025-09-18T11:23:00Z">
              <w:rPr>
                <w:rFonts w:cs="Calibri"/>
                <w:sz w:val="28"/>
                <w:szCs w:val="28"/>
                <w:lang w:bidi="fa-IR"/>
              </w:rPr>
            </w:rPrChange>
          </w:rPr>
          <w:t>if</w:t>
        </w:r>
        <w:r>
          <w:rPr>
            <w:rFonts w:cs="Calibri"/>
            <w:sz w:val="28"/>
            <w:szCs w:val="28"/>
            <w:lang w:bidi="fa-IR"/>
          </w:rPr>
          <w:t xml:space="preserve"> test ] =&gt; dt&lt;</w:t>
        </w:r>
      </w:ins>
      <w:ins w:id="181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4" w:author="Microsoft account" w:date="2025-09-18T11:19:00Z"/>
          <w:rFonts w:cs="Calibri"/>
          <w:sz w:val="28"/>
          <w:szCs w:val="28"/>
          <w:rtl/>
          <w:lang w:bidi="fa-IR"/>
        </w:rPr>
        <w:pPrChange w:id="1815" w:author="Microsoft account" w:date="2025-09-18T11:19:00Z">
          <w:pPr>
            <w:bidi/>
            <w:spacing w:after="0" w:line="276" w:lineRule="auto"/>
            <w:jc w:val="both"/>
          </w:pPr>
        </w:pPrChange>
      </w:pPr>
      <w:ins w:id="1816" w:author="Microsoft account" w:date="2025-09-18T11:19:00Z">
        <w:r>
          <w:rPr>
            <w:rFonts w:cs="Calibri" w:hint="cs"/>
            <w:sz w:val="28"/>
            <w:szCs w:val="28"/>
            <w:rtl/>
            <w:lang w:bidi="fa-IR"/>
          </w:rPr>
          <w:lastRenderedPageBreak/>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7" w:author="Microsoft account" w:date="2025-09-18T11:20:00Z"/>
          <w:rFonts w:cs="Calibri"/>
          <w:sz w:val="28"/>
          <w:szCs w:val="28"/>
          <w:lang w:bidi="fa-IR"/>
        </w:rPr>
        <w:pPrChange w:id="1818" w:author="Microsoft account" w:date="2025-09-18T11:20:00Z">
          <w:pPr>
            <w:bidi/>
            <w:spacing w:after="0" w:line="276" w:lineRule="auto"/>
            <w:jc w:val="both"/>
          </w:pPr>
        </w:pPrChange>
      </w:pPr>
      <w:ins w:id="1819" w:author="Microsoft account" w:date="2025-09-18T11:19:00Z">
        <w:r>
          <w:rPr>
            <w:rFonts w:cs="Calibri"/>
            <w:sz w:val="28"/>
            <w:szCs w:val="28"/>
            <w:lang w:bidi="fa-IR"/>
          </w:rPr>
          <w:t xml:space="preserve">New_dict = </w:t>
        </w:r>
      </w:ins>
      <w:ins w:id="1820" w:author="Microsoft account" w:date="2025-09-18T11:20:00Z">
        <w:r>
          <w:rPr>
            <w:rFonts w:cs="Calibri"/>
            <w:sz w:val="28"/>
            <w:szCs w:val="28"/>
            <w:lang w:bidi="fa-IR"/>
          </w:rPr>
          <w:t>{</w:t>
        </w:r>
      </w:ins>
      <w:ins w:id="1821" w:author="Microsoft account" w:date="2025-09-18T11:19:00Z">
        <w:r>
          <w:rPr>
            <w:rFonts w:cs="Calibri"/>
            <w:sz w:val="28"/>
            <w:szCs w:val="28"/>
            <w:lang w:bidi="fa-IR"/>
          </w:rPr>
          <w:t xml:space="preserve"> new_key:new_value </w:t>
        </w:r>
        <w:r w:rsidRPr="00CD2B04">
          <w:rPr>
            <w:rFonts w:cs="Calibri"/>
            <w:sz w:val="28"/>
            <w:szCs w:val="28"/>
            <w:u w:val="single"/>
            <w:lang w:bidi="fa-IR"/>
            <w:rPrChange w:id="182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2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5" w:author="Microsoft account" w:date="2025-09-18T11:22:00Z"/>
          <w:rFonts w:cs="Calibri"/>
          <w:sz w:val="28"/>
          <w:szCs w:val="28"/>
          <w:rtl/>
          <w:lang w:bidi="fa-IR"/>
        </w:rPr>
        <w:pPrChange w:id="1826" w:author="Microsoft account" w:date="2025-09-18T11:22:00Z">
          <w:pPr>
            <w:bidi/>
            <w:spacing w:after="0" w:line="276" w:lineRule="auto"/>
            <w:jc w:val="both"/>
          </w:pPr>
        </w:pPrChange>
      </w:pPr>
      <w:ins w:id="1827" w:author="Microsoft account" w:date="2025-09-18T11:20:00Z">
        <w:r>
          <w:rPr>
            <w:rFonts w:cs="Calibri" w:hint="cs"/>
            <w:sz w:val="28"/>
            <w:szCs w:val="28"/>
            <w:rtl/>
            <w:lang w:bidi="fa-IR"/>
          </w:rPr>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29" w:author="Microsoft account" w:date="2025-09-18T11:22:00Z"/>
          <w:rFonts w:cs="Calibri"/>
          <w:sz w:val="28"/>
          <w:szCs w:val="28"/>
          <w:lang w:bidi="fa-IR"/>
        </w:rPr>
        <w:pPrChange w:id="1830" w:author="Microsoft account" w:date="2025-09-18T11:22:00Z">
          <w:pPr>
            <w:bidi/>
            <w:spacing w:after="0" w:line="276" w:lineRule="auto"/>
            <w:jc w:val="both"/>
          </w:pPr>
        </w:pPrChange>
      </w:pPr>
      <w:ins w:id="183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32" w:author="Microsoft account" w:date="2025-09-18T11:26:00Z"/>
          <w:rFonts w:cs="Calibri"/>
          <w:sz w:val="28"/>
          <w:szCs w:val="28"/>
          <w:lang w:bidi="fa-IR"/>
        </w:rPr>
        <w:pPrChange w:id="1833" w:author="Microsoft account" w:date="2025-09-18T11:22:00Z">
          <w:pPr>
            <w:bidi/>
            <w:spacing w:after="0" w:line="276" w:lineRule="auto"/>
            <w:jc w:val="both"/>
          </w:pPr>
        </w:pPrChange>
      </w:pPr>
    </w:p>
    <w:p w14:paraId="09F90063" w14:textId="7720FD4A" w:rsidR="00872985" w:rsidRDefault="00872985">
      <w:pPr>
        <w:bidi/>
        <w:spacing w:after="0" w:line="276" w:lineRule="auto"/>
        <w:jc w:val="both"/>
        <w:rPr>
          <w:ins w:id="1834" w:author="Microsoft account" w:date="2025-09-18T11:31:00Z"/>
          <w:rFonts w:cs="Calibri"/>
          <w:sz w:val="28"/>
          <w:szCs w:val="28"/>
          <w:rtl/>
          <w:lang w:bidi="fa-IR"/>
        </w:rPr>
        <w:pPrChange w:id="1835" w:author="Microsoft account" w:date="2025-09-18T11:26:00Z">
          <w:pPr>
            <w:bidi/>
            <w:spacing w:after="0" w:line="276" w:lineRule="auto"/>
            <w:jc w:val="both"/>
          </w:pPr>
        </w:pPrChange>
      </w:pPr>
      <w:ins w:id="183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w:t>
        </w:r>
        <w:r w:rsidRPr="0045678E">
          <w:rPr>
            <w:rFonts w:cs="Calibri" w:hint="eastAsia"/>
            <w:sz w:val="28"/>
            <w:szCs w:val="28"/>
            <w:u w:val="single"/>
            <w:rtl/>
            <w:lang w:bidi="fa-IR"/>
            <w:rPrChange w:id="1837" w:author="Microsoft account" w:date="2025-10-14T10:09:00Z">
              <w:rPr>
                <w:rFonts w:cs="Calibri" w:hint="eastAsia"/>
                <w:sz w:val="28"/>
                <w:szCs w:val="28"/>
                <w:rtl/>
                <w:lang w:bidi="fa-IR"/>
              </w:rPr>
            </w:rPrChange>
          </w:rPr>
          <w:t>با</w:t>
        </w:r>
        <w:r w:rsidRPr="0045678E">
          <w:rPr>
            <w:rFonts w:cs="Calibri" w:hint="cs"/>
            <w:sz w:val="28"/>
            <w:szCs w:val="28"/>
            <w:u w:val="single"/>
            <w:rtl/>
            <w:lang w:bidi="fa-IR"/>
            <w:rPrChange w:id="183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39" w:author="Microsoft account" w:date="2025-10-14T10:09:00Z">
              <w:rPr>
                <w:rFonts w:cs="Calibri" w:hint="eastAsia"/>
                <w:sz w:val="28"/>
                <w:szCs w:val="28"/>
                <w:rtl/>
                <w:lang w:bidi="fa-IR"/>
              </w:rPr>
            </w:rPrChange>
          </w:rPr>
          <w:t>د</w:t>
        </w:r>
        <w:r w:rsidRPr="0045678E">
          <w:rPr>
            <w:rFonts w:cs="Calibri"/>
            <w:sz w:val="28"/>
            <w:szCs w:val="28"/>
            <w:u w:val="single"/>
            <w:rtl/>
            <w:lang w:bidi="fa-IR"/>
            <w:rPrChange w:id="1840" w:author="Microsoft account" w:date="2025-10-14T10:09:00Z">
              <w:rPr>
                <w:rFonts w:cs="Calibri"/>
                <w:sz w:val="28"/>
                <w:szCs w:val="28"/>
                <w:rtl/>
                <w:lang w:bidi="fa-IR"/>
              </w:rPr>
            </w:rPrChange>
          </w:rPr>
          <w:t xml:space="preserve"> از </w:t>
        </w:r>
      </w:ins>
      <w:ins w:id="1841" w:author="Microsoft account" w:date="2025-09-18T11:27:00Z">
        <w:r w:rsidRPr="0045678E">
          <w:rPr>
            <w:rFonts w:cs="Calibri"/>
            <w:sz w:val="28"/>
            <w:szCs w:val="28"/>
            <w:u w:val="single"/>
            <w:lang w:bidi="fa-IR"/>
            <w:rPrChange w:id="1842" w:author="Microsoft account" w:date="2025-10-14T10:09:00Z">
              <w:rPr>
                <w:rFonts w:cs="Calibri"/>
                <w:sz w:val="28"/>
                <w:szCs w:val="28"/>
                <w:lang w:bidi="fa-IR"/>
              </w:rPr>
            </w:rPrChange>
          </w:rPr>
          <w:t>dict.items()</w:t>
        </w:r>
      </w:ins>
      <w:ins w:id="1843" w:author="Microsoft account" w:date="2025-09-19T13:55:00Z">
        <w:r w:rsidR="005876E9" w:rsidRPr="0045678E">
          <w:rPr>
            <w:rFonts w:cs="Calibri"/>
            <w:sz w:val="28"/>
            <w:szCs w:val="28"/>
            <w:u w:val="single"/>
            <w:rtl/>
            <w:lang w:bidi="fa-IR"/>
            <w:rPrChange w:id="1844" w:author="Microsoft account" w:date="2025-10-14T10:09:00Z">
              <w:rPr>
                <w:rFonts w:cs="Calibri"/>
                <w:sz w:val="28"/>
                <w:szCs w:val="28"/>
                <w:rtl/>
                <w:lang w:bidi="fa-IR"/>
              </w:rPr>
            </w:rPrChange>
          </w:rPr>
          <w:t xml:space="preserve"> </w:t>
        </w:r>
      </w:ins>
      <w:ins w:id="1845" w:author="Microsoft account" w:date="2025-09-18T11:27:00Z">
        <w:r w:rsidRPr="0045678E">
          <w:rPr>
            <w:rFonts w:cs="Calibri" w:hint="eastAsia"/>
            <w:sz w:val="28"/>
            <w:szCs w:val="28"/>
            <w:u w:val="single"/>
            <w:rtl/>
            <w:lang w:bidi="fa-IR"/>
            <w:rPrChange w:id="1846" w:author="Microsoft account" w:date="2025-10-14T10:09:00Z">
              <w:rPr>
                <w:rFonts w:cs="Calibri" w:hint="eastAsia"/>
                <w:sz w:val="28"/>
                <w:szCs w:val="28"/>
                <w:rtl/>
                <w:lang w:bidi="fa-IR"/>
              </w:rPr>
            </w:rPrChange>
          </w:rPr>
          <w:t>استفاده</w:t>
        </w:r>
        <w:r w:rsidRPr="0045678E">
          <w:rPr>
            <w:rFonts w:cs="Calibri"/>
            <w:sz w:val="28"/>
            <w:szCs w:val="28"/>
            <w:u w:val="single"/>
            <w:rtl/>
            <w:lang w:bidi="fa-IR"/>
            <w:rPrChange w:id="1847" w:author="Microsoft account" w:date="2025-10-14T10:09:00Z">
              <w:rPr>
                <w:rFonts w:cs="Calibri"/>
                <w:sz w:val="28"/>
                <w:szCs w:val="28"/>
                <w:rtl/>
                <w:lang w:bidi="fa-IR"/>
              </w:rPr>
            </w:rPrChange>
          </w:rPr>
          <w:t xml:space="preserve"> کن</w:t>
        </w:r>
        <w:r w:rsidRPr="0045678E">
          <w:rPr>
            <w:rFonts w:cs="Calibri" w:hint="cs"/>
            <w:sz w:val="28"/>
            <w:szCs w:val="28"/>
            <w:u w:val="single"/>
            <w:rtl/>
            <w:lang w:bidi="fa-IR"/>
            <w:rPrChange w:id="184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49" w:author="Microsoft account" w:date="2025-10-14T10:09:00Z">
              <w:rPr>
                <w:rFonts w:cs="Calibri" w:hint="eastAsia"/>
                <w:sz w:val="28"/>
                <w:szCs w:val="28"/>
                <w:rtl/>
                <w:lang w:bidi="fa-IR"/>
              </w:rPr>
            </w:rPrChange>
          </w:rPr>
          <w:t>م</w:t>
        </w:r>
        <w:r w:rsidRPr="0045678E">
          <w:rPr>
            <w:rFonts w:cs="Calibri"/>
            <w:sz w:val="28"/>
            <w:szCs w:val="28"/>
            <w:u w:val="single"/>
            <w:rtl/>
            <w:lang w:bidi="fa-IR"/>
            <w:rPrChange w:id="1850" w:author="Microsoft account" w:date="2025-10-14T10:09:00Z">
              <w:rPr>
                <w:rFonts w:cs="Calibri"/>
                <w:sz w:val="28"/>
                <w:szCs w:val="28"/>
                <w:rtl/>
                <w:lang w:bidi="fa-IR"/>
              </w:rPr>
            </w:rPrChange>
          </w:rPr>
          <w:t xml:space="preserve">. </w:t>
        </w:r>
      </w:ins>
      <w:ins w:id="1851" w:author="Microsoft account" w:date="2025-09-18T11:30:00Z">
        <w:r w:rsidRPr="0045678E">
          <w:rPr>
            <w:rFonts w:cs="Calibri" w:hint="eastAsia"/>
            <w:sz w:val="28"/>
            <w:szCs w:val="28"/>
            <w:u w:val="single"/>
            <w:rtl/>
            <w:lang w:bidi="fa-IR"/>
            <w:rPrChange w:id="1852" w:author="Microsoft account" w:date="2025-10-14T10:09:00Z">
              <w:rPr>
                <w:rFonts w:cs="Calibri" w:hint="eastAsia"/>
                <w:sz w:val="28"/>
                <w:szCs w:val="28"/>
                <w:rtl/>
                <w:lang w:bidi="fa-IR"/>
              </w:rPr>
            </w:rPrChange>
          </w:rPr>
          <w:t>که</w:t>
        </w:r>
        <w:r w:rsidRPr="0045678E">
          <w:rPr>
            <w:rFonts w:cs="Calibri"/>
            <w:sz w:val="28"/>
            <w:szCs w:val="28"/>
            <w:u w:val="single"/>
            <w:rtl/>
            <w:lang w:bidi="fa-IR"/>
            <w:rPrChange w:id="1853" w:author="Microsoft account" w:date="2025-10-14T10:09:00Z">
              <w:rPr>
                <w:rFonts w:cs="Calibri"/>
                <w:sz w:val="28"/>
                <w:szCs w:val="28"/>
                <w:rtl/>
                <w:lang w:bidi="fa-IR"/>
              </w:rPr>
            </w:rPrChange>
          </w:rPr>
          <w:t xml:space="preserve"> تمام</w:t>
        </w:r>
        <w:r w:rsidRPr="0045678E">
          <w:rPr>
            <w:rFonts w:cs="Calibri" w:hint="cs"/>
            <w:sz w:val="28"/>
            <w:szCs w:val="28"/>
            <w:u w:val="single"/>
            <w:rtl/>
            <w:lang w:bidi="fa-IR"/>
            <w:rPrChange w:id="1854" w:author="Microsoft account" w:date="2025-10-14T10:09:00Z">
              <w:rPr>
                <w:rFonts w:cs="Calibri" w:hint="cs"/>
                <w:sz w:val="28"/>
                <w:szCs w:val="28"/>
                <w:rtl/>
                <w:lang w:bidi="fa-IR"/>
              </w:rPr>
            </w:rPrChange>
          </w:rPr>
          <w:t>ی</w:t>
        </w:r>
        <w:r w:rsidRPr="0045678E">
          <w:rPr>
            <w:rFonts w:cs="Calibri"/>
            <w:sz w:val="28"/>
            <w:szCs w:val="28"/>
            <w:u w:val="single"/>
            <w:rtl/>
            <w:lang w:bidi="fa-IR"/>
            <w:rPrChange w:id="1855" w:author="Microsoft account" w:date="2025-10-14T10:09:00Z">
              <w:rPr>
                <w:rFonts w:cs="Calibri"/>
                <w:sz w:val="28"/>
                <w:szCs w:val="28"/>
                <w:rtl/>
                <w:lang w:bidi="fa-IR"/>
              </w:rPr>
            </w:rPrChange>
          </w:rPr>
          <w:t xml:space="preserve"> </w:t>
        </w:r>
        <w:r w:rsidRPr="0045678E">
          <w:rPr>
            <w:rFonts w:cs="Calibri"/>
            <w:sz w:val="28"/>
            <w:szCs w:val="28"/>
            <w:u w:val="single"/>
            <w:lang w:bidi="fa-IR"/>
            <w:rPrChange w:id="1856" w:author="Microsoft account" w:date="2025-10-14T10:09:00Z">
              <w:rPr>
                <w:rFonts w:cs="Calibri"/>
                <w:sz w:val="28"/>
                <w:szCs w:val="28"/>
                <w:lang w:bidi="fa-IR"/>
              </w:rPr>
            </w:rPrChange>
          </w:rPr>
          <w:t>key: value</w:t>
        </w:r>
        <w:r w:rsidRPr="0045678E">
          <w:rPr>
            <w:rFonts w:cs="Calibri"/>
            <w:sz w:val="28"/>
            <w:szCs w:val="28"/>
            <w:u w:val="single"/>
            <w:rtl/>
            <w:lang w:bidi="fa-IR"/>
            <w:rPrChange w:id="1857" w:author="Microsoft account" w:date="2025-10-14T10:09:00Z">
              <w:rPr>
                <w:rFonts w:cs="Calibri"/>
                <w:sz w:val="28"/>
                <w:szCs w:val="28"/>
                <w:rtl/>
                <w:lang w:bidi="fa-IR"/>
              </w:rPr>
            </w:rPrChange>
          </w:rPr>
          <w:t xml:space="preserve"> ها</w:t>
        </w:r>
        <w:r w:rsidRPr="0045678E">
          <w:rPr>
            <w:rFonts w:cs="Calibri" w:hint="cs"/>
            <w:sz w:val="28"/>
            <w:szCs w:val="28"/>
            <w:u w:val="single"/>
            <w:rtl/>
            <w:lang w:bidi="fa-IR"/>
            <w:rPrChange w:id="1858" w:author="Microsoft account" w:date="2025-10-14T10:09:00Z">
              <w:rPr>
                <w:rFonts w:cs="Calibri" w:hint="cs"/>
                <w:sz w:val="28"/>
                <w:szCs w:val="28"/>
                <w:rtl/>
                <w:lang w:bidi="fa-IR"/>
              </w:rPr>
            </w:rPrChange>
          </w:rPr>
          <w:t>ی</w:t>
        </w:r>
        <w:r w:rsidRPr="0045678E">
          <w:rPr>
            <w:rFonts w:cs="Calibri"/>
            <w:sz w:val="28"/>
            <w:szCs w:val="28"/>
            <w:u w:val="single"/>
            <w:rtl/>
            <w:lang w:bidi="fa-IR"/>
            <w:rPrChange w:id="1859" w:author="Microsoft account" w:date="2025-10-14T10:09:00Z">
              <w:rPr>
                <w:rFonts w:cs="Calibri"/>
                <w:sz w:val="28"/>
                <w:szCs w:val="28"/>
                <w:rtl/>
                <w:lang w:bidi="fa-IR"/>
              </w:rPr>
            </w:rPrChange>
          </w:rPr>
          <w:t xml:space="preserve"> </w:t>
        </w:r>
        <w:r w:rsidRPr="0045678E">
          <w:rPr>
            <w:rFonts w:cs="Calibri" w:hint="cs"/>
            <w:sz w:val="28"/>
            <w:szCs w:val="28"/>
            <w:u w:val="single"/>
            <w:rtl/>
            <w:lang w:bidi="fa-IR"/>
            <w:rPrChange w:id="1860"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61" w:author="Microsoft account" w:date="2025-10-14T10:09:00Z">
              <w:rPr>
                <w:rFonts w:cs="Calibri" w:hint="eastAsia"/>
                <w:sz w:val="28"/>
                <w:szCs w:val="28"/>
                <w:rtl/>
                <w:lang w:bidi="fa-IR"/>
              </w:rPr>
            </w:rPrChange>
          </w:rPr>
          <w:t>ک</w:t>
        </w:r>
        <w:r w:rsidRPr="0045678E">
          <w:rPr>
            <w:rFonts w:cs="Calibri"/>
            <w:sz w:val="28"/>
            <w:szCs w:val="28"/>
            <w:u w:val="single"/>
            <w:rtl/>
            <w:lang w:bidi="fa-IR"/>
            <w:rPrChange w:id="1862" w:author="Microsoft account" w:date="2025-10-14T10:09:00Z">
              <w:rPr>
                <w:rFonts w:cs="Calibri"/>
                <w:sz w:val="28"/>
                <w:szCs w:val="28"/>
                <w:rtl/>
                <w:lang w:bidi="fa-IR"/>
              </w:rPr>
            </w:rPrChange>
          </w:rPr>
          <w:t xml:space="preserve"> </w:t>
        </w:r>
        <w:r w:rsidRPr="0045678E">
          <w:rPr>
            <w:rFonts w:cs="Calibri"/>
            <w:sz w:val="28"/>
            <w:szCs w:val="28"/>
            <w:u w:val="single"/>
            <w:lang w:bidi="fa-IR"/>
            <w:rPrChange w:id="1863" w:author="Microsoft account" w:date="2025-10-14T10:09:00Z">
              <w:rPr>
                <w:rFonts w:cs="Calibri"/>
                <w:sz w:val="28"/>
                <w:szCs w:val="28"/>
                <w:lang w:bidi="fa-IR"/>
              </w:rPr>
            </w:rPrChange>
          </w:rPr>
          <w:t>dictionary</w:t>
        </w:r>
        <w:r w:rsidRPr="0045678E">
          <w:rPr>
            <w:rFonts w:cs="Calibri"/>
            <w:sz w:val="28"/>
            <w:szCs w:val="28"/>
            <w:u w:val="single"/>
            <w:rtl/>
            <w:lang w:bidi="fa-IR"/>
            <w:rPrChange w:id="1864" w:author="Microsoft account" w:date="2025-10-14T10:09:00Z">
              <w:rPr>
                <w:rFonts w:cs="Calibri"/>
                <w:sz w:val="28"/>
                <w:szCs w:val="28"/>
                <w:rtl/>
                <w:lang w:bidi="fa-IR"/>
              </w:rPr>
            </w:rPrChange>
          </w:rPr>
          <w:t xml:space="preserve"> رو به صورت </w:t>
        </w:r>
        <w:r w:rsidRPr="0045678E">
          <w:rPr>
            <w:rFonts w:cs="Calibri"/>
            <w:sz w:val="28"/>
            <w:szCs w:val="28"/>
            <w:u w:val="single"/>
            <w:lang w:bidi="fa-IR"/>
            <w:rPrChange w:id="1865" w:author="Microsoft account" w:date="2025-10-14T10:09:00Z">
              <w:rPr>
                <w:rFonts w:cs="Calibri"/>
                <w:sz w:val="28"/>
                <w:szCs w:val="28"/>
                <w:lang w:bidi="fa-IR"/>
              </w:rPr>
            </w:rPrChange>
          </w:rPr>
          <w:t>list</w:t>
        </w:r>
        <w:r w:rsidRPr="0045678E">
          <w:rPr>
            <w:rFonts w:cs="Calibri"/>
            <w:sz w:val="28"/>
            <w:szCs w:val="28"/>
            <w:u w:val="single"/>
            <w:rtl/>
            <w:lang w:bidi="fa-IR"/>
            <w:rPrChange w:id="1866" w:author="Microsoft account" w:date="2025-10-14T10:09:00Z">
              <w:rPr>
                <w:rFonts w:cs="Calibri"/>
                <w:sz w:val="28"/>
                <w:szCs w:val="28"/>
                <w:rtl/>
                <w:lang w:bidi="fa-IR"/>
              </w:rPr>
            </w:rPrChange>
          </w:rPr>
          <w:t xml:space="preserve"> ا</w:t>
        </w:r>
        <w:r w:rsidRPr="0045678E">
          <w:rPr>
            <w:rFonts w:cs="Calibri" w:hint="cs"/>
            <w:sz w:val="28"/>
            <w:szCs w:val="28"/>
            <w:u w:val="single"/>
            <w:rtl/>
            <w:lang w:bidi="fa-IR"/>
            <w:rPrChange w:id="1867" w:author="Microsoft account" w:date="2025-10-14T10:09:00Z">
              <w:rPr>
                <w:rFonts w:cs="Calibri" w:hint="cs"/>
                <w:sz w:val="28"/>
                <w:szCs w:val="28"/>
                <w:rtl/>
                <w:lang w:bidi="fa-IR"/>
              </w:rPr>
            </w:rPrChange>
          </w:rPr>
          <w:t>ی</w:t>
        </w:r>
        <w:r w:rsidRPr="0045678E">
          <w:rPr>
            <w:rFonts w:cs="Calibri"/>
            <w:sz w:val="28"/>
            <w:szCs w:val="28"/>
            <w:u w:val="single"/>
            <w:rtl/>
            <w:lang w:bidi="fa-IR"/>
            <w:rPrChange w:id="1868" w:author="Microsoft account" w:date="2025-10-14T10:09:00Z">
              <w:rPr>
                <w:rFonts w:cs="Calibri"/>
                <w:sz w:val="28"/>
                <w:szCs w:val="28"/>
                <w:rtl/>
                <w:lang w:bidi="fa-IR"/>
              </w:rPr>
            </w:rPrChange>
          </w:rPr>
          <w:t xml:space="preserve"> از </w:t>
        </w:r>
        <w:r w:rsidRPr="0045678E">
          <w:rPr>
            <w:rFonts w:cs="Calibri"/>
            <w:sz w:val="28"/>
            <w:szCs w:val="28"/>
            <w:u w:val="single"/>
            <w:lang w:bidi="fa-IR"/>
            <w:rPrChange w:id="1869" w:author="Microsoft account" w:date="2025-10-14T10:09:00Z">
              <w:rPr>
                <w:rFonts w:cs="Calibri"/>
                <w:sz w:val="28"/>
                <w:szCs w:val="28"/>
                <w:lang w:bidi="fa-IR"/>
              </w:rPr>
            </w:rPrChange>
          </w:rPr>
          <w:t>tuple</w:t>
        </w:r>
        <w:r w:rsidRPr="0045678E">
          <w:rPr>
            <w:rFonts w:cs="Calibri"/>
            <w:sz w:val="28"/>
            <w:szCs w:val="28"/>
            <w:u w:val="single"/>
            <w:rtl/>
            <w:lang w:bidi="fa-IR"/>
            <w:rPrChange w:id="1870" w:author="Microsoft account" w:date="2025-10-14T10:09:00Z">
              <w:rPr>
                <w:rFonts w:cs="Calibri"/>
                <w:sz w:val="28"/>
                <w:szCs w:val="28"/>
                <w:rtl/>
                <w:lang w:bidi="fa-IR"/>
              </w:rPr>
            </w:rPrChange>
          </w:rPr>
          <w:t xml:space="preserve"> ها </w:t>
        </w:r>
        <w:r w:rsidRPr="0045678E">
          <w:rPr>
            <w:rFonts w:cs="Calibri"/>
            <w:sz w:val="28"/>
            <w:szCs w:val="28"/>
            <w:u w:val="single"/>
            <w:lang w:bidi="fa-IR"/>
            <w:rPrChange w:id="1871" w:author="Microsoft account" w:date="2025-10-14T10:09:00Z">
              <w:rPr>
                <w:rFonts w:cs="Calibri"/>
                <w:sz w:val="28"/>
                <w:szCs w:val="28"/>
                <w:lang w:bidi="fa-IR"/>
              </w:rPr>
            </w:rPrChange>
          </w:rPr>
          <w:t>return</w:t>
        </w:r>
        <w:r w:rsidRPr="0045678E">
          <w:rPr>
            <w:rFonts w:cs="Calibri"/>
            <w:sz w:val="28"/>
            <w:szCs w:val="28"/>
            <w:u w:val="single"/>
            <w:rtl/>
            <w:lang w:bidi="fa-IR"/>
            <w:rPrChange w:id="1872" w:author="Microsoft account" w:date="2025-10-14T10:09:00Z">
              <w:rPr>
                <w:rFonts w:cs="Calibri"/>
                <w:sz w:val="28"/>
                <w:szCs w:val="28"/>
                <w:rtl/>
                <w:lang w:bidi="fa-IR"/>
              </w:rPr>
            </w:rPrChange>
          </w:rPr>
          <w:t xml:space="preserve"> م</w:t>
        </w:r>
        <w:r w:rsidRPr="0045678E">
          <w:rPr>
            <w:rFonts w:cs="Calibri" w:hint="cs"/>
            <w:sz w:val="28"/>
            <w:szCs w:val="28"/>
            <w:u w:val="single"/>
            <w:rtl/>
            <w:lang w:bidi="fa-IR"/>
            <w:rPrChange w:id="1873"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74" w:author="Microsoft account" w:date="2025-10-14T10:09:00Z">
              <w:rPr>
                <w:rFonts w:cs="Calibri" w:hint="eastAsia"/>
                <w:sz w:val="28"/>
                <w:szCs w:val="28"/>
                <w:rtl/>
                <w:lang w:bidi="fa-IR"/>
              </w:rPr>
            </w:rPrChange>
          </w:rPr>
          <w:t>کنه</w:t>
        </w:r>
        <w:r>
          <w:rPr>
            <w:rFonts w:cs="Calibri" w:hint="cs"/>
            <w:sz w:val="28"/>
            <w:szCs w:val="28"/>
            <w:rtl/>
            <w:lang w:bidi="fa-IR"/>
          </w:rPr>
          <w:t xml:space="preserve">. </w:t>
        </w:r>
      </w:ins>
      <w:ins w:id="1875" w:author="Microsoft account" w:date="2025-10-14T10:09:00Z">
        <w:r w:rsidR="0045678E">
          <w:rPr>
            <w:rFonts w:cs="Calibri" w:hint="cs"/>
            <w:sz w:val="28"/>
            <w:szCs w:val="28"/>
            <w:rtl/>
            <w:lang w:bidi="fa-IR"/>
          </w:rPr>
          <w:t>(</w:t>
        </w:r>
        <w:r w:rsidR="0045678E">
          <w:rPr>
            <w:rFonts w:cs="Calibri" w:hint="cs"/>
            <w:sz w:val="18"/>
            <w:szCs w:val="18"/>
            <w:rtl/>
            <w:lang w:bidi="fa-IR"/>
          </w:rPr>
          <w:t xml:space="preserve">در اصل یه </w:t>
        </w:r>
        <w:r w:rsidR="0045678E">
          <w:rPr>
            <w:rFonts w:cs="Calibri"/>
            <w:sz w:val="18"/>
            <w:szCs w:val="18"/>
            <w:lang w:bidi="fa-IR"/>
          </w:rPr>
          <w:t>class &lt;dict_items&gt;</w:t>
        </w:r>
        <w:r w:rsidR="0045678E">
          <w:rPr>
            <w:rFonts w:cs="Calibri" w:hint="cs"/>
            <w:sz w:val="18"/>
            <w:szCs w:val="18"/>
            <w:rtl/>
            <w:lang w:bidi="fa-IR"/>
          </w:rPr>
          <w:t xml:space="preserve"> رو </w:t>
        </w:r>
      </w:ins>
      <w:ins w:id="1876" w:author="Microsoft account" w:date="2025-10-14T10:10:00Z">
        <w:r w:rsidR="0045678E">
          <w:rPr>
            <w:rFonts w:cs="Calibri"/>
            <w:sz w:val="18"/>
            <w:szCs w:val="18"/>
            <w:lang w:bidi="fa-IR"/>
          </w:rPr>
          <w:t>return</w:t>
        </w:r>
        <w:r w:rsidR="0045678E">
          <w:rPr>
            <w:rFonts w:cs="Calibri" w:hint="cs"/>
            <w:sz w:val="18"/>
            <w:szCs w:val="18"/>
            <w:rtl/>
            <w:lang w:bidi="fa-IR"/>
          </w:rPr>
          <w:t xml:space="preserve"> میکنه، اما میتونیم لیست در نظرش بگیریم.</w:t>
        </w:r>
      </w:ins>
      <w:ins w:id="1877" w:author="Microsoft account" w:date="2025-10-14T10:09:00Z">
        <w:r w:rsidR="0045678E">
          <w:rPr>
            <w:rFonts w:cs="Calibri" w:hint="cs"/>
            <w:sz w:val="28"/>
            <w:szCs w:val="28"/>
            <w:rtl/>
            <w:lang w:bidi="fa-IR"/>
          </w:rPr>
          <w:t>)</w:t>
        </w:r>
      </w:ins>
      <w:ins w:id="1878" w:author="Microsoft account" w:date="2025-10-14T10:10:00Z">
        <w:r w:rsidR="0045678E">
          <w:rPr>
            <w:rFonts w:cs="Calibri" w:hint="cs"/>
            <w:sz w:val="28"/>
            <w:szCs w:val="28"/>
            <w:rtl/>
            <w:lang w:bidi="fa-IR"/>
          </w:rPr>
          <w:t xml:space="preserve"> </w:t>
        </w:r>
      </w:ins>
      <w:ins w:id="1879" w:author="Microsoft account" w:date="2025-09-18T11:30:00Z">
        <w:r>
          <w:rPr>
            <w:rFonts w:cs="Calibri" w:hint="cs"/>
            <w:sz w:val="28"/>
            <w:szCs w:val="28"/>
            <w:rtl/>
            <w:lang w:bidi="fa-IR"/>
          </w:rPr>
          <w:t xml:space="preserve">پس </w:t>
        </w:r>
      </w:ins>
      <w:ins w:id="1880"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81" w:author="Microsoft account" w:date="2025-09-18T11:32:00Z"/>
          <w:rFonts w:cs="Calibri"/>
          <w:sz w:val="28"/>
          <w:szCs w:val="28"/>
          <w:lang w:bidi="fa-IR"/>
        </w:rPr>
        <w:pPrChange w:id="1882" w:author="Microsoft account" w:date="2025-09-18T11:31:00Z">
          <w:pPr>
            <w:bidi/>
            <w:spacing w:after="0" w:line="276" w:lineRule="auto"/>
            <w:jc w:val="both"/>
          </w:pPr>
        </w:pPrChange>
      </w:pPr>
      <w:ins w:id="1883" w:author="Microsoft account" w:date="2025-09-18T11:31:00Z">
        <w:r>
          <w:rPr>
            <w:rFonts w:cs="Calibri"/>
            <w:sz w:val="28"/>
            <w:szCs w:val="28"/>
            <w:lang w:bidi="fa-IR"/>
          </w:rPr>
          <w:t xml:space="preserve">New_dictionary = { new_key:new_value </w:t>
        </w:r>
      </w:ins>
      <w:ins w:id="1884"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85" w:author="Microsoft account" w:date="2025-09-18T11:32:00Z"/>
          <w:rFonts w:cs="Calibri"/>
          <w:sz w:val="28"/>
          <w:szCs w:val="28"/>
          <w:lang w:bidi="fa-IR"/>
        </w:rPr>
        <w:pPrChange w:id="1886"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87" w:author="Microsoft account" w:date="2025-09-19T13:56:00Z"/>
          <w:rFonts w:cs="Calibri"/>
          <w:sz w:val="28"/>
          <w:szCs w:val="28"/>
          <w:rtl/>
          <w:lang w:bidi="fa-IR"/>
        </w:rPr>
        <w:pPrChange w:id="1888" w:author="Microsoft account" w:date="2025-09-18T11:32:00Z">
          <w:pPr>
            <w:bidi/>
            <w:spacing w:after="0" w:line="276" w:lineRule="auto"/>
            <w:jc w:val="both"/>
          </w:pPr>
        </w:pPrChange>
      </w:pPr>
      <w:ins w:id="1889"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90" w:author="Microsoft account" w:date="2025-09-18T09:48:00Z"/>
          <w:rFonts w:cs="Calibri"/>
          <w:sz w:val="28"/>
          <w:szCs w:val="28"/>
          <w:rtl/>
          <w:lang w:bidi="fa-IR"/>
          <w:rPrChange w:id="1891" w:author="Microsoft account" w:date="2025-09-18T11:32:00Z">
            <w:rPr>
              <w:ins w:id="1892" w:author="Microsoft account" w:date="2025-09-18T09:48:00Z"/>
              <w:rtl/>
              <w:lang w:bidi="fa-IR"/>
            </w:rPr>
          </w:rPrChange>
        </w:rPr>
        <w:pPrChange w:id="1893" w:author="Microsoft account" w:date="2025-09-19T13:56:00Z">
          <w:pPr>
            <w:bidi/>
            <w:spacing w:after="0" w:line="276" w:lineRule="auto"/>
            <w:jc w:val="both"/>
          </w:pPr>
        </w:pPrChange>
      </w:pPr>
      <w:ins w:id="1894"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95" w:author="Microsoft account" w:date="2025-09-18T09:48:00Z"/>
          <w:rFonts w:cs="Calibri"/>
          <w:sz w:val="28"/>
          <w:szCs w:val="28"/>
          <w:rtl/>
          <w:lang w:bidi="fa-IR"/>
        </w:rPr>
      </w:pPr>
      <w:ins w:id="1896"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97" w:author="Microsoft account" w:date="2025-09-19T13:56:00Z"/>
          <w:rFonts w:cs="Calibri"/>
          <w:sz w:val="28"/>
          <w:szCs w:val="28"/>
          <w:rtl/>
          <w:lang w:bidi="fa-IR"/>
        </w:rPr>
        <w:pPrChange w:id="1898" w:author="Microsoft account" w:date="2025-09-18T09:48:00Z">
          <w:pPr>
            <w:bidi/>
            <w:spacing w:after="0" w:line="276" w:lineRule="auto"/>
            <w:jc w:val="both"/>
          </w:pPr>
        </w:pPrChange>
      </w:pPr>
      <w:bookmarkStart w:id="1899" w:name="I4040628"/>
      <w:ins w:id="1900" w:author="Microsoft account" w:date="2025-09-19T13:56:00Z">
        <w:r>
          <w:rPr>
            <w:rFonts w:cs="Calibri" w:hint="cs"/>
            <w:sz w:val="28"/>
            <w:szCs w:val="28"/>
            <w:rtl/>
            <w:lang w:bidi="fa-IR"/>
          </w:rPr>
          <w:lastRenderedPageBreak/>
          <w:t>ادامه</w:t>
        </w:r>
      </w:ins>
    </w:p>
    <w:bookmarkEnd w:id="1899"/>
    <w:p w14:paraId="2DD488FC" w14:textId="610341CE" w:rsidR="005876E9" w:rsidRDefault="000616B9">
      <w:pPr>
        <w:bidi/>
        <w:spacing w:after="0" w:line="276" w:lineRule="auto"/>
        <w:jc w:val="both"/>
        <w:rPr>
          <w:ins w:id="1901" w:author="Microsoft account" w:date="2025-09-19T14:27:00Z"/>
          <w:rFonts w:cs="Calibri"/>
          <w:sz w:val="28"/>
          <w:szCs w:val="28"/>
          <w:rtl/>
          <w:lang w:bidi="fa-IR"/>
        </w:rPr>
        <w:pPrChange w:id="1902" w:author="Microsoft account" w:date="2025-10-14T10:10:00Z">
          <w:pPr>
            <w:bidi/>
            <w:spacing w:after="0" w:line="276" w:lineRule="auto"/>
            <w:jc w:val="both"/>
          </w:pPr>
        </w:pPrChange>
      </w:pPr>
      <w:ins w:id="1903"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ins w:id="1904" w:author="Microsoft account" w:date="2025-10-14T10:06:00Z">
        <w:r w:rsidR="003B0881">
          <w:rPr>
            <w:rFonts w:cs="Calibri"/>
            <w:sz w:val="28"/>
            <w:szCs w:val="28"/>
            <w:lang w:bidi="fa-IR"/>
          </w:rPr>
          <w:t xml:space="preserve"> </w:t>
        </w:r>
        <w:r w:rsidR="003B0881">
          <w:rPr>
            <w:rFonts w:cs="Calibri" w:hint="cs"/>
            <w:sz w:val="28"/>
            <w:szCs w:val="28"/>
            <w:rtl/>
            <w:lang w:bidi="fa-IR"/>
          </w:rPr>
          <w:t xml:space="preserve"> (</w:t>
        </w:r>
      </w:ins>
      <w:ins w:id="1905" w:author="Microsoft account" w:date="2025-10-14T10:10:00Z">
        <w:r w:rsidR="0045678E">
          <w:rPr>
            <w:rFonts w:cs="Calibri" w:hint="cs"/>
            <w:sz w:val="18"/>
            <w:szCs w:val="18"/>
            <w:rtl/>
            <w:lang w:bidi="fa-IR"/>
          </w:rPr>
          <w:t xml:space="preserve">توجه، این فرق میکنه با روش </w:t>
        </w:r>
        <w:r w:rsidR="0045678E">
          <w:rPr>
            <w:rFonts w:cs="Calibri"/>
            <w:sz w:val="18"/>
            <w:szCs w:val="18"/>
            <w:lang w:bidi="fa-IR"/>
          </w:rPr>
          <w:t>dict.items()</w:t>
        </w:r>
        <w:r w:rsidR="0045678E">
          <w:rPr>
            <w:rFonts w:cs="Calibri" w:hint="cs"/>
            <w:sz w:val="18"/>
            <w:szCs w:val="18"/>
            <w:rtl/>
            <w:lang w:bidi="fa-IR"/>
          </w:rPr>
          <w:t xml:space="preserve"> چراکه اونجا یه </w:t>
        </w:r>
        <w:r w:rsidR="0045678E">
          <w:rPr>
            <w:rFonts w:cs="Calibri"/>
            <w:sz w:val="18"/>
            <w:szCs w:val="18"/>
            <w:lang w:bidi="fa-IR"/>
          </w:rPr>
          <w:t>dictionary</w:t>
        </w:r>
        <w:r w:rsidR="0045678E">
          <w:rPr>
            <w:rFonts w:cs="Calibri" w:hint="cs"/>
            <w:sz w:val="18"/>
            <w:szCs w:val="18"/>
            <w:rtl/>
            <w:lang w:bidi="fa-IR"/>
          </w:rPr>
          <w:t xml:space="preserve"> داشتیم و میخواستیم </w:t>
        </w:r>
      </w:ins>
      <w:ins w:id="1906" w:author="Microsoft account" w:date="2025-10-14T10:11:00Z">
        <w:r w:rsidR="0045678E">
          <w:rPr>
            <w:rFonts w:cs="Calibri"/>
            <w:sz w:val="18"/>
            <w:szCs w:val="18"/>
            <w:lang w:bidi="fa-IR"/>
          </w:rPr>
          <w:t xml:space="preserve">iterate </w:t>
        </w:r>
        <w:r w:rsidR="0045678E">
          <w:rPr>
            <w:rFonts w:cs="Calibri" w:hint="cs"/>
            <w:sz w:val="18"/>
            <w:szCs w:val="18"/>
            <w:rtl/>
            <w:lang w:bidi="fa-IR"/>
          </w:rPr>
          <w:t xml:space="preserve"> کنیم، اینجا اما ما با یه </w:t>
        </w:r>
        <w:r w:rsidR="0045678E">
          <w:rPr>
            <w:rFonts w:cs="Calibri"/>
            <w:sz w:val="18"/>
            <w:szCs w:val="18"/>
            <w:lang w:bidi="fa-IR"/>
          </w:rPr>
          <w:t>DataFrame</w:t>
        </w:r>
        <w:r w:rsidR="0045678E">
          <w:rPr>
            <w:rFonts w:cs="Calibri" w:hint="cs"/>
            <w:sz w:val="18"/>
            <w:szCs w:val="18"/>
            <w:rtl/>
            <w:lang w:bidi="fa-IR"/>
          </w:rPr>
          <w:t xml:space="preserve"> طرفیم. درسته که ساختارِ </w:t>
        </w:r>
      </w:ins>
      <w:ins w:id="1907" w:author="Microsoft account" w:date="2025-10-14T10:12:00Z">
        <w:r w:rsidR="0045678E">
          <w:rPr>
            <w:rFonts w:cs="Calibri"/>
            <w:sz w:val="18"/>
            <w:szCs w:val="18"/>
            <w:lang w:bidi="fa-IR"/>
          </w:rPr>
          <w:t>dictionary</w:t>
        </w:r>
        <w:r w:rsidR="0045678E">
          <w:rPr>
            <w:rFonts w:cs="Calibri" w:hint="cs"/>
            <w:sz w:val="18"/>
            <w:szCs w:val="18"/>
            <w:rtl/>
            <w:lang w:bidi="fa-IR"/>
          </w:rPr>
          <w:t xml:space="preserve"> داره، اما باید این فرق رو در نظر داشته باشیم.</w:t>
        </w:r>
      </w:ins>
      <w:ins w:id="1908" w:author="Microsoft account" w:date="2025-10-14T10:06:00Z">
        <w:r w:rsidR="003B0881">
          <w:rPr>
            <w:rFonts w:cs="Calibri" w:hint="cs"/>
            <w:sz w:val="28"/>
            <w:szCs w:val="28"/>
            <w:rtl/>
            <w:lang w:bidi="fa-IR"/>
          </w:rPr>
          <w:t>)</w:t>
        </w:r>
      </w:ins>
    </w:p>
    <w:p w14:paraId="4868C78C" w14:textId="61F63027" w:rsidR="000616B9" w:rsidRDefault="000616B9">
      <w:pPr>
        <w:bidi/>
        <w:spacing w:after="0" w:line="276" w:lineRule="auto"/>
        <w:jc w:val="both"/>
        <w:rPr>
          <w:ins w:id="1909" w:author="Microsoft account" w:date="2025-09-19T14:27:00Z"/>
          <w:rFonts w:cs="Calibri"/>
          <w:sz w:val="28"/>
          <w:szCs w:val="28"/>
          <w:rtl/>
          <w:lang w:bidi="fa-IR"/>
        </w:rPr>
        <w:pPrChange w:id="1910" w:author="Microsoft account" w:date="2025-09-19T14:27:00Z">
          <w:pPr>
            <w:bidi/>
            <w:spacing w:after="0" w:line="276" w:lineRule="auto"/>
            <w:jc w:val="both"/>
          </w:pPr>
        </w:pPrChange>
      </w:pPr>
      <w:ins w:id="1911" w:author="Microsoft account" w:date="2025-09-19T14:27:00Z">
        <w:r w:rsidRPr="000616B9">
          <w:rPr>
            <w:rFonts w:cs="Calibri"/>
            <w:noProof/>
            <w:sz w:val="28"/>
            <w:szCs w:val="28"/>
            <w:rPrChange w:id="1912"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913" w:author="Microsoft account" w:date="2025-09-19T14:28:00Z"/>
          <w:rFonts w:cs="Calibri"/>
          <w:sz w:val="28"/>
          <w:szCs w:val="28"/>
          <w:rtl/>
          <w:lang w:bidi="fa-IR"/>
        </w:rPr>
        <w:pPrChange w:id="1914" w:author="Microsoft account" w:date="2025-09-20T13:21:00Z">
          <w:pPr>
            <w:bidi/>
            <w:spacing w:after="0" w:line="276" w:lineRule="auto"/>
            <w:jc w:val="both"/>
          </w:pPr>
        </w:pPrChange>
      </w:pPr>
      <w:ins w:id="1915"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916"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917"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918"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919"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920"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921" w:author="Microsoft account" w:date="2025-09-20T13:21:00Z">
        <w:r w:rsidR="00715CE6">
          <w:rPr>
            <w:rFonts w:cs="Calibri" w:hint="cs"/>
            <w:sz w:val="28"/>
            <w:szCs w:val="28"/>
            <w:rtl/>
            <w:lang w:bidi="fa-IR"/>
          </w:rPr>
          <w:t>)</w:t>
        </w:r>
      </w:ins>
      <w:ins w:id="1922"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923" w:author="Microsoft account" w:date="2025-09-19T14:28:00Z"/>
          <w:rFonts w:cs="Calibri"/>
          <w:sz w:val="28"/>
          <w:szCs w:val="28"/>
          <w:rtl/>
          <w:lang w:bidi="fa-IR"/>
        </w:rPr>
        <w:pPrChange w:id="1924"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925" w:author="Microsoft account" w:date="2025-09-19T15:14:00Z"/>
          <w:rFonts w:cs="Calibri"/>
          <w:sz w:val="28"/>
          <w:szCs w:val="28"/>
          <w:lang w:bidi="fa-IR"/>
        </w:rPr>
        <w:pPrChange w:id="1926" w:author="Microsoft account" w:date="2025-09-19T14:28:00Z">
          <w:pPr>
            <w:bidi/>
            <w:spacing w:after="0" w:line="276" w:lineRule="auto"/>
            <w:jc w:val="both"/>
          </w:pPr>
        </w:pPrChange>
      </w:pPr>
      <w:ins w:id="1927" w:author="Microsoft account" w:date="2025-09-19T14:28:00Z">
        <w:r>
          <w:rPr>
            <w:rFonts w:cs="Calibri" w:hint="cs"/>
            <w:sz w:val="28"/>
            <w:szCs w:val="28"/>
            <w:rtl/>
            <w:lang w:bidi="fa-IR"/>
          </w:rPr>
          <w:t>-</w:t>
        </w:r>
      </w:ins>
      <w:ins w:id="1928"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929" w:author="Microsoft account" w:date="2025-09-19T13:56:00Z"/>
          <w:rFonts w:cs="Calibri"/>
          <w:sz w:val="28"/>
          <w:szCs w:val="28"/>
          <w:lang w:bidi="fa-IR"/>
        </w:rPr>
        <w:pPrChange w:id="1930" w:author="Microsoft account" w:date="2025-09-19T15:14:00Z">
          <w:pPr>
            <w:bidi/>
            <w:spacing w:after="0" w:line="276" w:lineRule="auto"/>
            <w:jc w:val="both"/>
          </w:pPr>
        </w:pPrChange>
      </w:pPr>
      <w:ins w:id="1931" w:author="Microsoft account" w:date="2025-09-19T15:14:00Z">
        <w:r>
          <w:rPr>
            <w:rFonts w:cs="Calibri" w:hint="cs"/>
            <w:sz w:val="28"/>
            <w:szCs w:val="28"/>
            <w:rtl/>
            <w:lang w:bidi="fa-IR"/>
          </w:rPr>
          <w:t xml:space="preserve">جلسه بعدی ادامه از </w:t>
        </w:r>
      </w:ins>
      <w:ins w:id="1932"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933" w:author="Microsoft account" w:date="2025-09-19T13:56:00Z"/>
          <w:rFonts w:cs="Calibri"/>
          <w:sz w:val="28"/>
          <w:szCs w:val="28"/>
          <w:rtl/>
          <w:lang w:bidi="fa-IR"/>
        </w:rPr>
        <w:pPrChange w:id="1934" w:author="Microsoft account" w:date="2025-09-19T13:56:00Z">
          <w:pPr>
            <w:bidi/>
            <w:spacing w:after="0" w:line="276" w:lineRule="auto"/>
            <w:jc w:val="both"/>
          </w:pPr>
        </w:pPrChange>
      </w:pPr>
    </w:p>
    <w:p w14:paraId="139337C5" w14:textId="11CF3D43" w:rsidR="005876E9" w:rsidRDefault="005876E9">
      <w:pPr>
        <w:spacing w:after="0" w:line="240" w:lineRule="auto"/>
        <w:rPr>
          <w:ins w:id="1935" w:author="Microsoft account" w:date="2025-09-19T13:57:00Z"/>
          <w:rFonts w:cs="Calibri"/>
          <w:sz w:val="28"/>
          <w:szCs w:val="28"/>
          <w:rtl/>
          <w:lang w:bidi="fa-IR"/>
        </w:rPr>
      </w:pPr>
      <w:ins w:id="1936"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937" w:author="Microsoft account" w:date="2025-09-20T13:24:00Z"/>
          <w:rFonts w:cs="Calibri"/>
          <w:sz w:val="28"/>
          <w:szCs w:val="28"/>
          <w:rtl/>
          <w:lang w:bidi="fa-IR"/>
        </w:rPr>
        <w:pPrChange w:id="1938" w:author="Microsoft account" w:date="2025-09-19T13:56:00Z">
          <w:pPr>
            <w:bidi/>
            <w:spacing w:after="0" w:line="276" w:lineRule="auto"/>
            <w:jc w:val="both"/>
          </w:pPr>
        </w:pPrChange>
      </w:pPr>
      <w:bookmarkStart w:id="1939" w:name="I4040629"/>
      <w:ins w:id="1940" w:author="Microsoft account" w:date="2025-09-20T13:24:00Z">
        <w:r>
          <w:rPr>
            <w:rFonts w:cs="Calibri" w:hint="cs"/>
            <w:sz w:val="28"/>
            <w:szCs w:val="28"/>
            <w:rtl/>
            <w:lang w:bidi="fa-IR"/>
          </w:rPr>
          <w:lastRenderedPageBreak/>
          <w:t>ادامه</w:t>
        </w:r>
      </w:ins>
    </w:p>
    <w:bookmarkEnd w:id="1939"/>
    <w:p w14:paraId="0AD36375" w14:textId="2206DD0E" w:rsidR="00D964CE" w:rsidRDefault="00D964CE">
      <w:pPr>
        <w:bidi/>
        <w:spacing w:after="0" w:line="276" w:lineRule="auto"/>
        <w:jc w:val="both"/>
        <w:rPr>
          <w:ins w:id="1941" w:author="Microsoft account" w:date="2025-09-20T13:24:00Z"/>
          <w:rFonts w:cs="Calibri"/>
          <w:sz w:val="28"/>
          <w:szCs w:val="28"/>
          <w:lang w:bidi="fa-IR"/>
        </w:rPr>
        <w:pPrChange w:id="1942" w:author="Microsoft account" w:date="2025-09-20T13:24:00Z">
          <w:pPr>
            <w:bidi/>
            <w:spacing w:after="0" w:line="276" w:lineRule="auto"/>
            <w:jc w:val="both"/>
          </w:pPr>
        </w:pPrChange>
      </w:pPr>
      <w:ins w:id="1943"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944" w:author="Microsoft account" w:date="2025-09-20T13:28:00Z"/>
          <w:rFonts w:cs="Calibri"/>
          <w:sz w:val="28"/>
          <w:szCs w:val="28"/>
          <w:lang w:bidi="fa-IR"/>
        </w:rPr>
        <w:pPrChange w:id="1945" w:author="Microsoft account" w:date="2025-09-20T13:24:00Z">
          <w:pPr>
            <w:bidi/>
            <w:spacing w:after="0" w:line="276" w:lineRule="auto"/>
            <w:jc w:val="both"/>
          </w:pPr>
        </w:pPrChange>
      </w:pPr>
      <w:ins w:id="1946"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947" w:author="Microsoft account" w:date="2025-09-20T13:29:00Z"/>
          <w:rFonts w:cs="Calibri"/>
          <w:sz w:val="28"/>
          <w:szCs w:val="28"/>
          <w:rtl/>
          <w:lang w:bidi="fa-IR"/>
        </w:rPr>
        <w:pPrChange w:id="1948"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49" w:author="Microsoft account" w:date="2025-09-20T13:30:00Z"/>
          <w:rFonts w:cs="Calibri"/>
          <w:sz w:val="28"/>
          <w:szCs w:val="28"/>
          <w:rtl/>
          <w:lang w:bidi="fa-IR"/>
        </w:rPr>
        <w:pPrChange w:id="1950" w:author="Microsoft account" w:date="2025-09-20T13:29:00Z">
          <w:pPr>
            <w:bidi/>
            <w:spacing w:after="0" w:line="276" w:lineRule="auto"/>
            <w:jc w:val="both"/>
          </w:pPr>
        </w:pPrChange>
      </w:pPr>
      <w:ins w:id="1951"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52"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53" w:author="Microsoft account" w:date="2025-09-20T13:35:00Z"/>
          <w:rFonts w:cs="Calibri"/>
          <w:sz w:val="28"/>
          <w:szCs w:val="28"/>
          <w:rtl/>
          <w:lang w:bidi="fa-IR"/>
        </w:rPr>
        <w:pPrChange w:id="1954"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55" w:author="Microsoft account" w:date="2025-09-20T13:36:00Z"/>
          <w:rFonts w:cs="Calibri"/>
          <w:sz w:val="28"/>
          <w:szCs w:val="28"/>
          <w:rtl/>
          <w:lang w:bidi="fa-IR"/>
        </w:rPr>
        <w:pPrChange w:id="1956" w:author="Microsoft account" w:date="2025-09-20T13:35:00Z">
          <w:pPr>
            <w:bidi/>
            <w:spacing w:after="0" w:line="276" w:lineRule="auto"/>
            <w:jc w:val="both"/>
          </w:pPr>
        </w:pPrChange>
      </w:pPr>
      <w:ins w:id="1957"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58"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59" w:author="Microsoft account" w:date="2025-09-20T13:36:00Z"/>
          <w:rFonts w:cs="Calibri"/>
          <w:sz w:val="28"/>
          <w:szCs w:val="28"/>
          <w:rtl/>
          <w:lang w:bidi="fa-IR"/>
        </w:rPr>
        <w:pPrChange w:id="1960"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61" w:author="Microsoft account" w:date="2025-09-20T13:36:00Z"/>
          <w:rFonts w:cs="Calibri"/>
          <w:sz w:val="28"/>
          <w:szCs w:val="28"/>
          <w:rtl/>
          <w:lang w:bidi="fa-IR"/>
        </w:rPr>
        <w:pPrChange w:id="1962" w:author="Microsoft account" w:date="2025-09-20T13:36:00Z">
          <w:pPr>
            <w:bidi/>
            <w:spacing w:after="0" w:line="276" w:lineRule="auto"/>
            <w:jc w:val="both"/>
          </w:pPr>
        </w:pPrChange>
      </w:pPr>
      <w:ins w:id="1963"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64" w:author="Microsoft account" w:date="2025-09-20T13:36:00Z"/>
          <w:rFonts w:cs="Calibri"/>
          <w:sz w:val="28"/>
          <w:szCs w:val="28"/>
          <w:rtl/>
          <w:lang w:bidi="fa-IR"/>
        </w:rPr>
        <w:pPrChange w:id="1965"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66" w:author="Microsoft account" w:date="2025-09-20T13:38:00Z"/>
          <w:rFonts w:cs="Calibri"/>
          <w:sz w:val="28"/>
          <w:szCs w:val="28"/>
          <w:rtl/>
          <w:lang w:bidi="fa-IR"/>
        </w:rPr>
        <w:pPrChange w:id="1967" w:author="Microsoft account" w:date="2025-09-20T13:36:00Z">
          <w:pPr>
            <w:bidi/>
            <w:spacing w:after="0" w:line="276" w:lineRule="auto"/>
            <w:jc w:val="both"/>
          </w:pPr>
        </w:pPrChange>
      </w:pPr>
      <w:ins w:id="1968" w:author="Microsoft account" w:date="2025-09-20T13:36:00Z">
        <w:r>
          <w:rPr>
            <w:rFonts w:cs="Calibri" w:hint="cs"/>
            <w:sz w:val="28"/>
            <w:szCs w:val="28"/>
            <w:rtl/>
            <w:lang w:bidi="fa-IR"/>
          </w:rPr>
          <w:t>-</w:t>
        </w:r>
      </w:ins>
      <w:ins w:id="1969"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70" w:author="Microsoft account" w:date="2025-09-20T13:38:00Z"/>
          <w:rFonts w:cs="Calibri"/>
          <w:sz w:val="28"/>
          <w:szCs w:val="28"/>
          <w:rtl/>
          <w:lang w:bidi="fa-IR"/>
        </w:rPr>
        <w:pPrChange w:id="1971" w:author="Microsoft account" w:date="2025-09-20T13:38:00Z">
          <w:pPr>
            <w:bidi/>
            <w:spacing w:after="0" w:line="276" w:lineRule="auto"/>
            <w:jc w:val="both"/>
          </w:pPr>
        </w:pPrChange>
      </w:pPr>
    </w:p>
    <w:p w14:paraId="23C28E99" w14:textId="79DE2323" w:rsidR="00816BDB" w:rsidRDefault="00816BDB">
      <w:pPr>
        <w:bidi/>
        <w:spacing w:after="0" w:line="276" w:lineRule="auto"/>
        <w:jc w:val="both"/>
        <w:rPr>
          <w:ins w:id="1972" w:author="Microsoft account" w:date="2025-09-20T13:41:00Z"/>
          <w:rFonts w:cs="Calibri"/>
          <w:sz w:val="28"/>
          <w:szCs w:val="28"/>
          <w:rtl/>
          <w:lang w:bidi="fa-IR"/>
        </w:rPr>
        <w:pPrChange w:id="1973" w:author="Microsoft account" w:date="2025-10-15T11:02:00Z">
          <w:pPr>
            <w:bidi/>
            <w:spacing w:after="0" w:line="276" w:lineRule="auto"/>
            <w:jc w:val="both"/>
          </w:pPr>
        </w:pPrChange>
      </w:pPr>
      <w:ins w:id="1974" w:author="Microsoft account" w:date="2025-09-20T13:38:00Z">
        <w:r>
          <w:rPr>
            <w:rFonts w:cs="Calibri" w:hint="cs"/>
            <w:sz w:val="28"/>
            <w:szCs w:val="28"/>
            <w:rtl/>
            <w:lang w:bidi="fa-IR"/>
          </w:rPr>
          <w:t>-</w:t>
        </w:r>
      </w:ins>
      <w:ins w:id="1975" w:author="Microsoft account" w:date="2025-09-20T13:40:00Z">
        <w:r w:rsidR="00845EA7">
          <w:rPr>
            <w:rFonts w:cs="Calibri" w:hint="cs"/>
            <w:sz w:val="28"/>
            <w:szCs w:val="28"/>
            <w:rtl/>
            <w:lang w:bidi="fa-IR"/>
          </w:rPr>
          <w:t xml:space="preserve">نکته جالبی گفت. ما قبلا اگر میخواستیم از کامپیوتر استفاده </w:t>
        </w:r>
      </w:ins>
      <w:ins w:id="1976" w:author="Microsoft account" w:date="2025-10-15T11:02:00Z">
        <w:r w:rsidR="00830897">
          <w:rPr>
            <w:rFonts w:cs="Calibri" w:hint="cs"/>
            <w:sz w:val="28"/>
            <w:szCs w:val="28"/>
            <w:rtl/>
            <w:lang w:bidi="fa-IR"/>
          </w:rPr>
          <w:t>کنیم</w:t>
        </w:r>
      </w:ins>
      <w:ins w:id="1977" w:author="Microsoft account" w:date="2025-09-20T13:40:00Z">
        <w:r w:rsidR="00845EA7">
          <w:rPr>
            <w:rFonts w:cs="Calibri" w:hint="cs"/>
            <w:sz w:val="28"/>
            <w:szCs w:val="28"/>
            <w:rtl/>
            <w:lang w:bidi="fa-IR"/>
          </w:rPr>
          <w:t xml:space="preserve">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78"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79" w:author="Microsoft account" w:date="2025-09-20T13:43:00Z"/>
          <w:rFonts w:cs="Calibri"/>
          <w:sz w:val="28"/>
          <w:szCs w:val="28"/>
          <w:rtl/>
          <w:lang w:bidi="fa-IR"/>
        </w:rPr>
        <w:pPrChange w:id="1980" w:author="Microsoft account" w:date="2025-09-20T13:41:00Z">
          <w:pPr>
            <w:bidi/>
            <w:spacing w:after="0" w:line="276" w:lineRule="auto"/>
            <w:jc w:val="both"/>
          </w:pPr>
        </w:pPrChange>
      </w:pPr>
      <w:ins w:id="1981" w:author="Microsoft account" w:date="2025-09-20T13:41:00Z">
        <w:r w:rsidRPr="00845EA7">
          <w:rPr>
            <w:rFonts w:cs="Calibri"/>
            <w:noProof/>
            <w:sz w:val="28"/>
            <w:szCs w:val="28"/>
            <w:rPrChange w:id="1982"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3"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84" w:author="Microsoft account" w:date="2025-09-20T13:47:00Z"/>
          <w:rFonts w:cs="Calibri"/>
          <w:sz w:val="28"/>
          <w:szCs w:val="28"/>
          <w:rtl/>
          <w:lang w:bidi="fa-IR"/>
        </w:rPr>
        <w:pPrChange w:id="1985" w:author="Microsoft account" w:date="2025-09-20T13:43:00Z">
          <w:pPr>
            <w:bidi/>
            <w:spacing w:after="0" w:line="276" w:lineRule="auto"/>
            <w:jc w:val="both"/>
          </w:pPr>
        </w:pPrChange>
      </w:pPr>
      <w:ins w:id="1986" w:author="Microsoft account" w:date="2025-09-20T13:43:00Z">
        <w:r>
          <w:rPr>
            <w:rFonts w:cs="Calibri" w:hint="cs"/>
            <w:sz w:val="28"/>
            <w:szCs w:val="28"/>
            <w:rtl/>
            <w:lang w:bidi="fa-IR"/>
          </w:rPr>
          <w:t xml:space="preserve">که این هم </w:t>
        </w:r>
      </w:ins>
      <w:ins w:id="1987"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88" w:author="Microsoft account" w:date="2025-09-20T13:47:00Z"/>
          <w:rFonts w:cs="Calibri"/>
          <w:sz w:val="28"/>
          <w:szCs w:val="28"/>
          <w:rtl/>
          <w:lang w:bidi="fa-IR"/>
        </w:rPr>
        <w:pPrChange w:id="1989" w:author="Microsoft account" w:date="2025-09-20T13:47:00Z">
          <w:pPr>
            <w:bidi/>
            <w:spacing w:after="0" w:line="276" w:lineRule="auto"/>
            <w:jc w:val="both"/>
          </w:pPr>
        </w:pPrChange>
      </w:pPr>
    </w:p>
    <w:p w14:paraId="5F45B92D" w14:textId="5A4DDD21" w:rsidR="00C67456" w:rsidRDefault="00C67456">
      <w:pPr>
        <w:bidi/>
        <w:spacing w:after="0" w:line="276" w:lineRule="auto"/>
        <w:jc w:val="both"/>
        <w:rPr>
          <w:ins w:id="1990" w:author="Microsoft account" w:date="2025-09-21T11:46:00Z"/>
          <w:rFonts w:cs="Calibri"/>
          <w:sz w:val="28"/>
          <w:szCs w:val="28"/>
          <w:rtl/>
          <w:lang w:bidi="fa-IR"/>
        </w:rPr>
        <w:pPrChange w:id="1991" w:author="Microsoft account" w:date="2025-10-15T11:05:00Z">
          <w:pPr>
            <w:bidi/>
            <w:spacing w:after="0" w:line="276" w:lineRule="auto"/>
            <w:jc w:val="both"/>
          </w:pPr>
        </w:pPrChange>
      </w:pPr>
      <w:ins w:id="1992" w:author="Microsoft account" w:date="2025-09-20T13:47:00Z">
        <w:r>
          <w:rPr>
            <w:rFonts w:cs="Calibri" w:hint="cs"/>
            <w:sz w:val="28"/>
            <w:szCs w:val="28"/>
            <w:rtl/>
            <w:lang w:bidi="fa-IR"/>
          </w:rPr>
          <w:t xml:space="preserve">- </w:t>
        </w:r>
      </w:ins>
      <w:ins w:id="1993"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94"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9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6"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97"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9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9"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2000"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200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2"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2003"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2004"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2005"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2006"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200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8"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2009"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w:t>
        </w:r>
      </w:ins>
      <w:ins w:id="2010" w:author="Microsoft account" w:date="2025-10-15T11:05:00Z">
        <w:r w:rsidR="00830897">
          <w:rPr>
            <w:rFonts w:cs="Calibri" w:hint="cs"/>
            <w:sz w:val="28"/>
            <w:szCs w:val="28"/>
            <w:rtl/>
            <w:lang w:bidi="fa-IR"/>
          </w:rPr>
          <w:t>،</w:t>
        </w:r>
      </w:ins>
      <w:ins w:id="2011" w:author="Microsoft account" w:date="2025-09-20T14:20:00Z">
        <w:r w:rsidR="00B349C8">
          <w:rPr>
            <w:rFonts w:cs="Calibri" w:hint="cs"/>
            <w:sz w:val="28"/>
            <w:szCs w:val="28"/>
            <w:rtl/>
            <w:lang w:bidi="fa-IR"/>
          </w:rPr>
          <w:t xml:space="preserve"> افراد</w:t>
        </w:r>
      </w:ins>
      <w:ins w:id="2012" w:author="Microsoft account" w:date="2025-10-15T11:05:00Z">
        <w:r w:rsidR="00830897">
          <w:rPr>
            <w:rFonts w:cs="Calibri" w:hint="cs"/>
            <w:sz w:val="28"/>
            <w:szCs w:val="28"/>
            <w:rtl/>
            <w:lang w:bidi="fa-IR"/>
          </w:rPr>
          <w:t xml:space="preserve">ی از </w:t>
        </w:r>
        <w:r w:rsidR="00830897">
          <w:rPr>
            <w:rFonts w:cs="Calibri"/>
            <w:sz w:val="28"/>
            <w:szCs w:val="28"/>
            <w:lang w:bidi="fa-IR"/>
          </w:rPr>
          <w:t>Xerox</w:t>
        </w:r>
        <w:r w:rsidR="00830897">
          <w:rPr>
            <w:rFonts w:cs="Calibri" w:hint="cs"/>
            <w:sz w:val="28"/>
            <w:szCs w:val="28"/>
            <w:rtl/>
            <w:lang w:bidi="fa-IR"/>
          </w:rPr>
          <w:t xml:space="preserve"> رو که</w:t>
        </w:r>
      </w:ins>
      <w:ins w:id="2013" w:author="Microsoft account" w:date="2025-09-20T14:20:00Z">
        <w:r w:rsidR="00B349C8">
          <w:rPr>
            <w:rFonts w:cs="Calibri" w:hint="cs"/>
            <w:sz w:val="28"/>
            <w:szCs w:val="28"/>
            <w:rtl/>
            <w:lang w:bidi="fa-IR"/>
          </w:rPr>
          <w:t xml:space="preserve"> دارای این ایده ها</w:t>
        </w:r>
      </w:ins>
      <w:ins w:id="2014" w:author="Microsoft account" w:date="2025-10-15T11:05:00Z">
        <w:r w:rsidR="00830897">
          <w:rPr>
            <w:rFonts w:cs="Calibri" w:hint="cs"/>
            <w:sz w:val="28"/>
            <w:szCs w:val="28"/>
            <w:rtl/>
            <w:lang w:bidi="fa-IR"/>
          </w:rPr>
          <w:t xml:space="preserve"> بودن </w:t>
        </w:r>
      </w:ins>
      <w:ins w:id="2015" w:author="Microsoft account" w:date="2025-09-20T14:20:00Z">
        <w:r w:rsidR="00B349C8">
          <w:rPr>
            <w:rFonts w:cs="Calibri" w:hint="cs"/>
            <w:sz w:val="28"/>
            <w:szCs w:val="28"/>
            <w:rtl/>
            <w:lang w:bidi="fa-IR"/>
          </w:rPr>
          <w:t xml:space="preserve">رو جذب کردن و تولید کردن که توی دعوای حقوقی ای که </w:t>
        </w:r>
      </w:ins>
      <w:ins w:id="2016"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w:t>
        </w:r>
      </w:ins>
      <w:ins w:id="2017" w:author="Microsoft account" w:date="2025-10-15T11:05:00Z">
        <w:r w:rsidR="00830897">
          <w:rPr>
            <w:rFonts w:cs="Calibri" w:hint="cs"/>
            <w:sz w:val="28"/>
            <w:szCs w:val="28"/>
            <w:rtl/>
            <w:lang w:bidi="fa-IR"/>
          </w:rPr>
          <w:t>(</w:t>
        </w:r>
        <w:r w:rsidR="00830897">
          <w:rPr>
            <w:rFonts w:cs="Calibri"/>
            <w:sz w:val="28"/>
            <w:szCs w:val="28"/>
            <w:lang w:bidi="fa-IR"/>
          </w:rPr>
          <w:t>Xerox</w:t>
        </w:r>
        <w:r w:rsidR="00830897">
          <w:rPr>
            <w:rFonts w:cs="Calibri" w:hint="cs"/>
            <w:sz w:val="28"/>
            <w:szCs w:val="28"/>
            <w:rtl/>
            <w:lang w:bidi="fa-IR"/>
          </w:rPr>
          <w:t>)</w:t>
        </w:r>
      </w:ins>
      <w:ins w:id="2018" w:author="Microsoft account" w:date="2025-09-20T14:21:00Z">
        <w:r w:rsidR="00B349C8">
          <w:rPr>
            <w:rFonts w:cs="Calibri" w:hint="cs"/>
            <w:sz w:val="28"/>
            <w:szCs w:val="28"/>
            <w:rtl/>
            <w:lang w:bidi="fa-IR"/>
          </w:rPr>
          <w:t xml:space="preserve"> که یه تلویزیون خفن خونشون داشتن </w:t>
        </w:r>
      </w:ins>
      <w:ins w:id="2019" w:author="Microsoft account" w:date="2025-10-15T11:05:00Z">
        <w:r w:rsidR="00830897">
          <w:rPr>
            <w:rFonts w:cs="Calibri" w:hint="cs"/>
            <w:sz w:val="28"/>
            <w:szCs w:val="28"/>
            <w:rtl/>
            <w:lang w:bidi="fa-IR"/>
          </w:rPr>
          <w:t>(تمامی تکنولوژی هایی که تولید کردن، مثل موس، سیستم عامل پنجره ای، برنامه نویسی شی گرا و ...)</w:t>
        </w:r>
      </w:ins>
      <w:ins w:id="2020" w:author="Microsoft account" w:date="2025-09-20T14:22:00Z">
        <w:r w:rsidR="00B349C8">
          <w:rPr>
            <w:rFonts w:cs="Calibri" w:hint="cs"/>
            <w:sz w:val="28"/>
            <w:szCs w:val="28"/>
            <w:rtl/>
            <w:lang w:bidi="fa-IR"/>
          </w:rPr>
          <w:t xml:space="preserve"> ، حقیقت اینه که من وارد خونه اونا شدم به قصد دزدی</w:t>
        </w:r>
      </w:ins>
      <w:ins w:id="2021" w:author="Microsoft account" w:date="2025-10-15T11:06:00Z">
        <w:r w:rsidR="00830897">
          <w:rPr>
            <w:rFonts w:cs="Calibri" w:hint="cs"/>
            <w:sz w:val="28"/>
            <w:szCs w:val="28"/>
            <w:rtl/>
            <w:lang w:bidi="fa-IR"/>
          </w:rPr>
          <w:t>؛</w:t>
        </w:r>
      </w:ins>
      <w:ins w:id="2022" w:author="Microsoft account" w:date="2025-09-20T14:22:00Z">
        <w:r w:rsidR="00B349C8">
          <w:rPr>
            <w:rFonts w:cs="Calibri" w:hint="cs"/>
            <w:sz w:val="28"/>
            <w:szCs w:val="28"/>
            <w:rtl/>
            <w:lang w:bidi="fa-IR"/>
          </w:rPr>
          <w:t xml:space="preserve">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2023"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2024" w:author="Microsoft account" w:date="2025-09-21T11:46:00Z"/>
          <w:rFonts w:cs="Calibri"/>
          <w:sz w:val="18"/>
          <w:szCs w:val="18"/>
          <w:rtl/>
          <w:lang w:bidi="fa-IR"/>
        </w:rPr>
        <w:pPrChange w:id="2025" w:author="Microsoft account" w:date="2025-09-21T11:48:00Z">
          <w:pPr>
            <w:bidi/>
            <w:spacing w:after="0" w:line="276" w:lineRule="auto"/>
            <w:jc w:val="both"/>
          </w:pPr>
        </w:pPrChange>
      </w:pPr>
      <w:ins w:id="2026"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2027" w:author="Microsoft account" w:date="2025-09-21T11:46:00Z"/>
          <w:rFonts w:cs="Calibri"/>
          <w:sz w:val="18"/>
          <w:szCs w:val="18"/>
          <w:rtl/>
          <w:lang w:bidi="fa-IR"/>
        </w:rPr>
        <w:pPrChange w:id="2028" w:author="Microsoft account" w:date="2025-09-21T11:48:00Z">
          <w:pPr>
            <w:bidi/>
            <w:spacing w:after="0" w:line="276" w:lineRule="auto"/>
            <w:jc w:val="both"/>
          </w:pPr>
        </w:pPrChange>
      </w:pPr>
      <w:ins w:id="2029"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2030" w:author="Microsoft account" w:date="2025-09-21T11:47:00Z"/>
          <w:rFonts w:cs="Calibri"/>
          <w:sz w:val="18"/>
          <w:szCs w:val="18"/>
          <w:rtl/>
          <w:lang w:bidi="fa-IR"/>
        </w:rPr>
        <w:pPrChange w:id="2031" w:author="Microsoft account" w:date="2025-09-21T11:48:00Z">
          <w:pPr>
            <w:spacing w:after="0" w:line="276" w:lineRule="auto"/>
          </w:pPr>
        </w:pPrChange>
      </w:pPr>
      <w:ins w:id="2032"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2033" w:author="Microsoft account" w:date="2025-09-21T11:47:00Z"/>
          <w:rFonts w:cs="Calibri"/>
          <w:sz w:val="18"/>
          <w:szCs w:val="18"/>
          <w:rtl/>
          <w:lang w:bidi="fa-IR"/>
        </w:rPr>
        <w:pPrChange w:id="2034" w:author="Microsoft account" w:date="2025-09-21T11:48:00Z">
          <w:pPr>
            <w:spacing w:after="0" w:line="276" w:lineRule="auto"/>
          </w:pPr>
        </w:pPrChange>
      </w:pPr>
      <w:ins w:id="2035"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2036" w:author="Microsoft account" w:date="2025-09-21T11:47:00Z"/>
          <w:rFonts w:cs="Calibri"/>
          <w:sz w:val="18"/>
          <w:szCs w:val="18"/>
          <w:rtl/>
          <w:lang w:bidi="fa-IR"/>
        </w:rPr>
        <w:pPrChange w:id="2037" w:author="Microsoft account" w:date="2025-09-21T11:48:00Z">
          <w:pPr>
            <w:spacing w:after="0" w:line="276" w:lineRule="auto"/>
          </w:pPr>
        </w:pPrChange>
      </w:pPr>
      <w:ins w:id="2038"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2039" w:author="Microsoft account" w:date="2025-09-21T11:47:00Z"/>
          <w:rFonts w:cs="Calibri"/>
          <w:sz w:val="18"/>
          <w:szCs w:val="18"/>
          <w:rtl/>
          <w:lang w:bidi="fa-IR"/>
        </w:rPr>
        <w:pPrChange w:id="2040" w:author="Microsoft account" w:date="2025-09-21T11:48:00Z">
          <w:pPr>
            <w:spacing w:after="0" w:line="276" w:lineRule="auto"/>
          </w:pPr>
        </w:pPrChange>
      </w:pPr>
      <w:ins w:id="2041"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2042" w:author="Microsoft account" w:date="2025-09-21T11:47:00Z"/>
          <w:rFonts w:cs="Calibri"/>
          <w:sz w:val="18"/>
          <w:szCs w:val="18"/>
          <w:rtl/>
          <w:lang w:bidi="fa-IR"/>
        </w:rPr>
        <w:pPrChange w:id="2043" w:author="Microsoft account" w:date="2025-09-21T11:48:00Z">
          <w:pPr>
            <w:spacing w:after="0" w:line="276" w:lineRule="auto"/>
          </w:pPr>
        </w:pPrChange>
      </w:pPr>
      <w:ins w:id="2044" w:author="Microsoft account" w:date="2025-09-21T11:47:00Z">
        <w:r w:rsidRPr="00B85C88">
          <w:rPr>
            <w:rFonts w:cs="Calibri"/>
            <w:sz w:val="18"/>
            <w:szCs w:val="18"/>
            <w:lang w:bidi="fa-IR"/>
          </w:rPr>
          <w:lastRenderedPageBreak/>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2624C5B4" w14:textId="108092D0" w:rsidR="00B85C88" w:rsidRPr="00B85C88" w:rsidRDefault="00B85C88">
      <w:pPr>
        <w:bidi/>
        <w:spacing w:after="0" w:line="276" w:lineRule="auto"/>
        <w:ind w:left="720"/>
        <w:rPr>
          <w:ins w:id="2045" w:author="Microsoft account" w:date="2025-09-21T11:47:00Z"/>
          <w:rFonts w:cs="Calibri"/>
          <w:sz w:val="18"/>
          <w:szCs w:val="18"/>
          <w:rtl/>
          <w:lang w:bidi="fa-IR"/>
        </w:rPr>
        <w:pPrChange w:id="2046" w:author="Microsoft account" w:date="2025-10-15T11:07:00Z">
          <w:pPr>
            <w:spacing w:after="0" w:line="276" w:lineRule="auto"/>
          </w:pPr>
        </w:pPrChange>
      </w:pPr>
      <w:ins w:id="2047"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9BC62C" w14:textId="6BC152C5" w:rsidR="00B85C88" w:rsidRDefault="00B85C88">
      <w:pPr>
        <w:bidi/>
        <w:spacing w:after="0" w:line="276" w:lineRule="auto"/>
        <w:ind w:left="720"/>
        <w:rPr>
          <w:ins w:id="2048" w:author="Microsoft account" w:date="2025-09-21T11:46:00Z"/>
          <w:rFonts w:cs="Calibri"/>
          <w:sz w:val="18"/>
          <w:szCs w:val="18"/>
          <w:rtl/>
          <w:lang w:bidi="fa-IR"/>
        </w:rPr>
        <w:pPrChange w:id="2049" w:author="Microsoft account" w:date="2025-09-21T11:48:00Z">
          <w:pPr>
            <w:bidi/>
            <w:spacing w:after="0" w:line="276" w:lineRule="auto"/>
            <w:jc w:val="both"/>
          </w:pPr>
        </w:pPrChange>
      </w:pPr>
      <w:ins w:id="2050" w:author="Microsoft account" w:date="2025-09-21T11:47:00Z">
        <w:r w:rsidRPr="00B85C88">
          <w:rPr>
            <w:rFonts w:cs="Calibri"/>
            <w:sz w:val="18"/>
            <w:szCs w:val="18"/>
            <w:rtl/>
            <w:lang w:bidi="fa-IR"/>
          </w:rPr>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213E6DCF" w14:textId="2F8CE777" w:rsidR="00B85C88" w:rsidRPr="00B85C88" w:rsidRDefault="00B85C88">
      <w:pPr>
        <w:bidi/>
        <w:spacing w:after="0" w:line="276" w:lineRule="auto"/>
        <w:ind w:left="720"/>
        <w:rPr>
          <w:ins w:id="2051" w:author="Microsoft account" w:date="2025-09-21T11:47:00Z"/>
          <w:rFonts w:cs="Calibri"/>
          <w:sz w:val="18"/>
          <w:szCs w:val="18"/>
          <w:rtl/>
          <w:lang w:bidi="fa-IR"/>
        </w:rPr>
        <w:pPrChange w:id="2052" w:author="Microsoft account" w:date="2025-10-15T11:07:00Z">
          <w:pPr>
            <w:spacing w:after="0" w:line="276" w:lineRule="auto"/>
          </w:pPr>
        </w:pPrChange>
      </w:pPr>
      <w:ins w:id="2053"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BF49E95" w14:textId="4B989905" w:rsidR="00B85C88" w:rsidRPr="00B85C88" w:rsidRDefault="00B85C88">
      <w:pPr>
        <w:bidi/>
        <w:spacing w:after="0" w:line="276" w:lineRule="auto"/>
        <w:ind w:left="720"/>
        <w:rPr>
          <w:ins w:id="2054" w:author="Microsoft account" w:date="2025-09-21T11:47:00Z"/>
          <w:rFonts w:cs="Calibri"/>
          <w:sz w:val="18"/>
          <w:szCs w:val="18"/>
          <w:rtl/>
          <w:lang w:bidi="fa-IR"/>
        </w:rPr>
        <w:pPrChange w:id="2055" w:author="Microsoft account" w:date="2025-10-15T11:07:00Z">
          <w:pPr>
            <w:spacing w:after="0" w:line="276" w:lineRule="auto"/>
          </w:pPr>
        </w:pPrChange>
      </w:pPr>
      <w:ins w:id="2056"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274C3EB" w14:textId="77777777" w:rsidR="00B85C88" w:rsidRPr="00B85C88" w:rsidRDefault="00B85C88">
      <w:pPr>
        <w:bidi/>
        <w:spacing w:after="0" w:line="276" w:lineRule="auto"/>
        <w:ind w:left="720"/>
        <w:rPr>
          <w:ins w:id="2057" w:author="Microsoft account" w:date="2025-09-21T11:47:00Z"/>
          <w:rFonts w:cs="Calibri"/>
          <w:sz w:val="18"/>
          <w:szCs w:val="18"/>
          <w:rtl/>
          <w:lang w:bidi="fa-IR"/>
        </w:rPr>
        <w:pPrChange w:id="2058" w:author="Microsoft account" w:date="2025-09-21T11:48:00Z">
          <w:pPr>
            <w:spacing w:after="0" w:line="276" w:lineRule="auto"/>
          </w:pPr>
        </w:pPrChange>
      </w:pPr>
      <w:ins w:id="2059"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60" w:author="Microsoft account" w:date="2025-09-21T11:47:00Z"/>
          <w:rFonts w:cs="Calibri"/>
          <w:sz w:val="18"/>
          <w:szCs w:val="18"/>
          <w:rtl/>
          <w:lang w:bidi="fa-IR"/>
        </w:rPr>
        <w:pPrChange w:id="2061" w:author="Microsoft account" w:date="2025-09-21T11:48:00Z">
          <w:pPr>
            <w:spacing w:after="0" w:line="276" w:lineRule="auto"/>
          </w:pPr>
        </w:pPrChange>
      </w:pPr>
      <w:ins w:id="2062"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04177D4C" w14:textId="2F2FEB1D" w:rsidR="00B85C88" w:rsidRPr="00B85C88" w:rsidRDefault="00B85C88">
      <w:pPr>
        <w:bidi/>
        <w:spacing w:after="0" w:line="276" w:lineRule="auto"/>
        <w:ind w:left="720"/>
        <w:rPr>
          <w:ins w:id="2063" w:author="Microsoft account" w:date="2025-09-21T11:47:00Z"/>
          <w:rFonts w:cs="Calibri"/>
          <w:sz w:val="18"/>
          <w:szCs w:val="18"/>
          <w:rtl/>
          <w:lang w:bidi="fa-IR"/>
        </w:rPr>
        <w:pPrChange w:id="2064" w:author="Microsoft account" w:date="2025-10-15T11:08:00Z">
          <w:pPr>
            <w:spacing w:after="0" w:line="276" w:lineRule="auto"/>
          </w:pPr>
        </w:pPrChange>
      </w:pPr>
      <w:ins w:id="2065"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55D52A98" w14:textId="5C5B8E3A" w:rsidR="00B85C88" w:rsidRPr="00B85C88" w:rsidRDefault="00B85C88">
      <w:pPr>
        <w:bidi/>
        <w:spacing w:after="0" w:line="276" w:lineRule="auto"/>
        <w:ind w:left="720"/>
        <w:rPr>
          <w:ins w:id="2066" w:author="Microsoft account" w:date="2025-09-21T11:47:00Z"/>
          <w:rFonts w:cs="Calibri"/>
          <w:sz w:val="18"/>
          <w:szCs w:val="18"/>
          <w:rtl/>
          <w:lang w:bidi="fa-IR"/>
        </w:rPr>
        <w:pPrChange w:id="2067" w:author="Microsoft account" w:date="2025-10-15T11:08:00Z">
          <w:pPr>
            <w:spacing w:after="0" w:line="276" w:lineRule="auto"/>
          </w:pPr>
        </w:pPrChange>
      </w:pPr>
      <w:ins w:id="2068"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6DCFFF14" w14:textId="77777777" w:rsidR="00B85C88" w:rsidRPr="00B85C88" w:rsidRDefault="00B85C88">
      <w:pPr>
        <w:bidi/>
        <w:spacing w:after="0" w:line="276" w:lineRule="auto"/>
        <w:ind w:left="720"/>
        <w:rPr>
          <w:ins w:id="2069" w:author="Microsoft account" w:date="2025-09-21T11:47:00Z"/>
          <w:rFonts w:cs="Calibri"/>
          <w:sz w:val="18"/>
          <w:szCs w:val="18"/>
          <w:rtl/>
          <w:lang w:bidi="fa-IR"/>
        </w:rPr>
        <w:pPrChange w:id="2070" w:author="Microsoft account" w:date="2025-09-21T11:48:00Z">
          <w:pPr>
            <w:spacing w:after="0" w:line="276" w:lineRule="auto"/>
          </w:pPr>
        </w:pPrChange>
      </w:pPr>
      <w:ins w:id="2071"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72" w:author="Microsoft account" w:date="2025-09-21T11:47:00Z"/>
          <w:rFonts w:cs="Calibri"/>
          <w:sz w:val="18"/>
          <w:szCs w:val="18"/>
          <w:rtl/>
          <w:lang w:bidi="fa-IR"/>
        </w:rPr>
        <w:pPrChange w:id="2073" w:author="Microsoft account" w:date="2025-09-21T11:48:00Z">
          <w:pPr>
            <w:spacing w:after="0" w:line="276" w:lineRule="auto"/>
          </w:pPr>
        </w:pPrChange>
      </w:pPr>
      <w:ins w:id="2074"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75" w:author="Microsoft account" w:date="2025-09-21T11:47:00Z"/>
          <w:rFonts w:cs="Calibri"/>
          <w:sz w:val="18"/>
          <w:szCs w:val="18"/>
          <w:rtl/>
          <w:lang w:bidi="fa-IR"/>
        </w:rPr>
        <w:pPrChange w:id="2076" w:author="Microsoft account" w:date="2025-09-21T11:48:00Z">
          <w:pPr>
            <w:spacing w:after="0" w:line="276" w:lineRule="auto"/>
          </w:pPr>
        </w:pPrChange>
      </w:pPr>
      <w:ins w:id="2077"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78" w:author="Microsoft account" w:date="2025-09-21T11:47:00Z"/>
          <w:rFonts w:cs="Calibri"/>
          <w:sz w:val="18"/>
          <w:szCs w:val="18"/>
          <w:rtl/>
          <w:lang w:bidi="fa-IR"/>
        </w:rPr>
        <w:pPrChange w:id="2079" w:author="Microsoft account" w:date="2025-09-21T11:48:00Z">
          <w:pPr>
            <w:spacing w:after="0" w:line="276" w:lineRule="auto"/>
          </w:pPr>
        </w:pPrChange>
      </w:pPr>
      <w:ins w:id="2080"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1A760FE1" w14:textId="332031D8" w:rsidR="00B85C88" w:rsidRPr="00B85C88" w:rsidRDefault="00B85C88">
      <w:pPr>
        <w:bidi/>
        <w:spacing w:after="0" w:line="276" w:lineRule="auto"/>
        <w:ind w:left="720"/>
        <w:rPr>
          <w:ins w:id="2081" w:author="Microsoft account" w:date="2025-09-21T11:47:00Z"/>
          <w:rFonts w:cs="Calibri"/>
          <w:sz w:val="18"/>
          <w:szCs w:val="18"/>
          <w:rtl/>
          <w:lang w:bidi="fa-IR"/>
        </w:rPr>
        <w:pPrChange w:id="2082" w:author="Microsoft account" w:date="2025-10-15T11:09:00Z">
          <w:pPr>
            <w:spacing w:after="0" w:line="276" w:lineRule="auto"/>
          </w:pPr>
        </w:pPrChange>
      </w:pPr>
      <w:ins w:id="2083"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0272D4CF" w14:textId="7524E9F5" w:rsidR="00B85C88" w:rsidRPr="00B85C88" w:rsidRDefault="00B85C88">
      <w:pPr>
        <w:bidi/>
        <w:spacing w:after="0" w:line="276" w:lineRule="auto"/>
        <w:ind w:left="720"/>
        <w:rPr>
          <w:ins w:id="2084" w:author="Microsoft account" w:date="2025-09-21T11:47:00Z"/>
          <w:rFonts w:cs="Calibri"/>
          <w:sz w:val="18"/>
          <w:szCs w:val="18"/>
          <w:rtl/>
          <w:lang w:bidi="fa-IR"/>
        </w:rPr>
        <w:pPrChange w:id="2085" w:author="Microsoft account" w:date="2025-10-15T11:09:00Z">
          <w:pPr>
            <w:spacing w:after="0" w:line="276" w:lineRule="auto"/>
          </w:pPr>
        </w:pPrChange>
      </w:pPr>
      <w:ins w:id="2086"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031ADD5" w14:textId="0A5AB14A" w:rsidR="00B85C88" w:rsidRDefault="00B85C88">
      <w:pPr>
        <w:bidi/>
        <w:spacing w:after="0" w:line="276" w:lineRule="auto"/>
        <w:ind w:left="720"/>
        <w:rPr>
          <w:ins w:id="2087" w:author="Microsoft account" w:date="2025-09-21T11:47:00Z"/>
          <w:rFonts w:cs="Calibri"/>
          <w:sz w:val="18"/>
          <w:szCs w:val="18"/>
          <w:rtl/>
          <w:lang w:bidi="fa-IR"/>
        </w:rPr>
        <w:pPrChange w:id="2088" w:author="Microsoft account" w:date="2025-09-21T11:48:00Z">
          <w:pPr>
            <w:bidi/>
            <w:spacing w:after="0" w:line="276" w:lineRule="auto"/>
            <w:jc w:val="both"/>
          </w:pPr>
        </w:pPrChange>
      </w:pPr>
      <w:ins w:id="2089"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90" w:author="Microsoft account" w:date="2025-09-21T11:48:00Z"/>
          <w:rFonts w:cs="Calibri"/>
          <w:sz w:val="18"/>
          <w:szCs w:val="18"/>
          <w:rtl/>
          <w:lang w:bidi="fa-IR"/>
        </w:rPr>
        <w:pPrChange w:id="2091" w:author="Microsoft account" w:date="2025-09-21T11:48:00Z">
          <w:pPr>
            <w:bidi/>
            <w:spacing w:after="0" w:line="276" w:lineRule="auto"/>
            <w:jc w:val="both"/>
          </w:pPr>
        </w:pPrChange>
      </w:pPr>
      <w:ins w:id="2092"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93" w:author="Microsoft account" w:date="2025-09-21T11:48:00Z"/>
          <w:rFonts w:cs="Calibri"/>
          <w:sz w:val="18"/>
          <w:szCs w:val="18"/>
          <w:rtl/>
          <w:lang w:bidi="fa-IR"/>
        </w:rPr>
        <w:pPrChange w:id="2094" w:author="Microsoft account" w:date="2025-09-21T11:48:00Z">
          <w:pPr>
            <w:spacing w:after="0" w:line="276" w:lineRule="auto"/>
          </w:pPr>
        </w:pPrChange>
      </w:pPr>
      <w:ins w:id="2095"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96" w:author="Microsoft account" w:date="2025-09-21T11:47:00Z"/>
          <w:rFonts w:cs="Calibri"/>
          <w:sz w:val="18"/>
          <w:szCs w:val="18"/>
          <w:rtl/>
          <w:lang w:bidi="fa-IR"/>
        </w:rPr>
        <w:pPrChange w:id="2097" w:author="Microsoft account" w:date="2025-09-21T11:48:00Z">
          <w:pPr>
            <w:bidi/>
            <w:spacing w:after="0" w:line="276" w:lineRule="auto"/>
            <w:jc w:val="both"/>
          </w:pPr>
        </w:pPrChange>
      </w:pPr>
      <w:ins w:id="2098"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99" w:author="Microsoft account" w:date="2025-09-21T11:46:00Z"/>
          <w:rFonts w:cs="Calibri"/>
          <w:sz w:val="18"/>
          <w:szCs w:val="18"/>
          <w:rtl/>
          <w:lang w:bidi="fa-IR"/>
        </w:rPr>
        <w:pPrChange w:id="2100"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101" w:author="Microsoft account" w:date="2025-09-20T14:23:00Z"/>
          <w:rFonts w:cs="Calibri"/>
          <w:sz w:val="28"/>
          <w:szCs w:val="28"/>
          <w:rtl/>
          <w:lang w:bidi="fa-IR"/>
        </w:rPr>
        <w:pPrChange w:id="2102" w:author="Microsoft account" w:date="2025-09-21T11:46:00Z">
          <w:pPr>
            <w:bidi/>
            <w:spacing w:after="0" w:line="276" w:lineRule="auto"/>
            <w:jc w:val="both"/>
          </w:pPr>
        </w:pPrChange>
      </w:pPr>
      <w:ins w:id="2103"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104" w:author="Microsoft account" w:date="2025-09-20T14:23:00Z"/>
          <w:rFonts w:cs="Calibri"/>
          <w:sz w:val="28"/>
          <w:szCs w:val="28"/>
          <w:rtl/>
          <w:lang w:bidi="fa-IR"/>
        </w:rPr>
        <w:pPrChange w:id="2105" w:author="Microsoft account" w:date="2025-09-20T14:23:00Z">
          <w:pPr>
            <w:bidi/>
            <w:spacing w:after="0" w:line="276" w:lineRule="auto"/>
            <w:jc w:val="both"/>
          </w:pPr>
        </w:pPrChange>
      </w:pPr>
    </w:p>
    <w:p w14:paraId="01F3D778" w14:textId="77777777" w:rsidR="001A2329" w:rsidRDefault="00B349C8">
      <w:pPr>
        <w:bidi/>
        <w:spacing w:after="0" w:line="276" w:lineRule="auto"/>
        <w:jc w:val="both"/>
        <w:rPr>
          <w:ins w:id="2106" w:author="Microsoft account" w:date="2025-10-16T10:59:00Z"/>
          <w:rFonts w:cs="Calibri"/>
          <w:sz w:val="18"/>
          <w:szCs w:val="18"/>
          <w:rtl/>
          <w:lang w:bidi="fa-IR"/>
        </w:rPr>
        <w:pPrChange w:id="2107" w:author="Microsoft account" w:date="2025-09-20T14:23:00Z">
          <w:pPr>
            <w:bidi/>
            <w:spacing w:after="0" w:line="276" w:lineRule="auto"/>
            <w:jc w:val="both"/>
          </w:pPr>
        </w:pPrChange>
      </w:pPr>
      <w:ins w:id="2108" w:author="Microsoft account" w:date="2025-09-20T14:23:00Z">
        <w:r>
          <w:rPr>
            <w:rFonts w:cs="Calibri" w:hint="cs"/>
            <w:sz w:val="28"/>
            <w:szCs w:val="28"/>
            <w:rtl/>
            <w:lang w:bidi="fa-IR"/>
          </w:rPr>
          <w:t>-</w:t>
        </w:r>
      </w:ins>
      <w:ins w:id="2109"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110"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w:t>
        </w:r>
      </w:ins>
      <w:ins w:id="2111" w:author="Microsoft account" w:date="2025-10-16T10:52:00Z">
        <w:r w:rsidR="009C336A">
          <w:rPr>
            <w:rFonts w:cs="Calibri" w:hint="cs"/>
            <w:sz w:val="28"/>
            <w:szCs w:val="28"/>
            <w:rtl/>
            <w:lang w:bidi="fa-IR"/>
          </w:rPr>
          <w:t xml:space="preserve"> (</w:t>
        </w:r>
        <w:r w:rsidR="009C336A">
          <w:rPr>
            <w:rFonts w:cs="Calibri" w:hint="cs"/>
            <w:sz w:val="18"/>
            <w:szCs w:val="18"/>
            <w:rtl/>
            <w:lang w:bidi="fa-IR"/>
          </w:rPr>
          <w:t xml:space="preserve">در اصل این </w:t>
        </w:r>
        <w:r w:rsidR="009C336A">
          <w:rPr>
            <w:rFonts w:cs="Calibri"/>
            <w:sz w:val="18"/>
            <w:szCs w:val="18"/>
            <w:lang w:bidi="fa-IR"/>
          </w:rPr>
          <w:t>mainloop()</w:t>
        </w:r>
        <w:r w:rsidR="009C336A">
          <w:rPr>
            <w:rFonts w:cs="Calibri" w:hint="cs"/>
            <w:sz w:val="18"/>
            <w:szCs w:val="18"/>
            <w:rtl/>
            <w:lang w:bidi="fa-IR"/>
          </w:rPr>
          <w:t xml:space="preserve"> در اینجا، و در </w:t>
        </w:r>
        <w:r w:rsidR="009C336A">
          <w:rPr>
            <w:rFonts w:cs="Calibri"/>
            <w:sz w:val="18"/>
            <w:szCs w:val="18"/>
            <w:lang w:bidi="fa-IR"/>
          </w:rPr>
          <w:t>turtle</w:t>
        </w:r>
        <w:r w:rsidR="009C336A">
          <w:rPr>
            <w:rFonts w:cs="Calibri" w:hint="cs"/>
            <w:sz w:val="18"/>
            <w:szCs w:val="18"/>
            <w:rtl/>
            <w:lang w:bidi="fa-IR"/>
          </w:rPr>
          <w:t xml:space="preserve"> معادلش که بود </w:t>
        </w:r>
        <w:r w:rsidR="009C336A">
          <w:rPr>
            <w:rFonts w:cs="Calibri"/>
            <w:sz w:val="18"/>
            <w:szCs w:val="18"/>
            <w:lang w:bidi="fa-IR"/>
          </w:rPr>
          <w:t>exitonclick()</w:t>
        </w:r>
        <w:r w:rsidR="009C336A">
          <w:rPr>
            <w:rFonts w:cs="Calibri" w:hint="cs"/>
            <w:sz w:val="18"/>
            <w:szCs w:val="18"/>
            <w:rtl/>
            <w:lang w:bidi="fa-IR"/>
          </w:rPr>
          <w:t xml:space="preserve"> به این معنیه که </w:t>
        </w:r>
        <w:r w:rsidR="009C336A">
          <w:rPr>
            <w:rFonts w:cs="Calibri"/>
            <w:sz w:val="18"/>
            <w:szCs w:val="18"/>
            <w:lang w:bidi="fa-IR"/>
          </w:rPr>
          <w:t>root</w:t>
        </w:r>
      </w:ins>
      <w:ins w:id="2112" w:author="Microsoft account" w:date="2025-10-16T10:53:00Z">
        <w:r w:rsidR="009C336A">
          <w:rPr>
            <w:rFonts w:cs="Calibri"/>
            <w:sz w:val="18"/>
            <w:szCs w:val="18"/>
            <w:lang w:bidi="fa-IR"/>
          </w:rPr>
          <w:t xml:space="preserve"> window</w:t>
        </w:r>
        <w:r w:rsidR="009C336A">
          <w:rPr>
            <w:rFonts w:cs="Calibri"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113" w:author="Microsoft account" w:date="2025-10-16T10:54:00Z">
        <w:r w:rsidR="009C336A">
          <w:rPr>
            <w:rFonts w:cs="Calibri" w:hint="cs"/>
            <w:sz w:val="18"/>
            <w:szCs w:val="18"/>
            <w:rtl/>
            <w:lang w:bidi="fa-IR"/>
          </w:rPr>
          <w:t xml:space="preserve">توی </w:t>
        </w:r>
        <w:r w:rsidR="009C336A">
          <w:rPr>
            <w:rFonts w:cs="Calibri"/>
            <w:sz w:val="18"/>
            <w:szCs w:val="18"/>
            <w:lang w:bidi="fa-IR"/>
          </w:rPr>
          <w:t>Definition</w:t>
        </w:r>
        <w:r w:rsidR="009C336A">
          <w:rPr>
            <w:rFonts w:cs="Calibri" w:hint="cs"/>
            <w:sz w:val="18"/>
            <w:szCs w:val="18"/>
            <w:rtl/>
            <w:lang w:bidi="fa-IR"/>
          </w:rPr>
          <w:t xml:space="preserve"> هم چک کردم کد ساده ای داره، داره دائم خودش رو صدا میزنه بزار بپرسم</w:t>
        </w:r>
      </w:ins>
      <w:ins w:id="2114" w:author="Microsoft account" w:date="2025-10-16T10:56:00Z">
        <w:r w:rsidR="009C336A">
          <w:rPr>
            <w:rFonts w:cs="Calibri" w:hint="cs"/>
            <w:sz w:val="18"/>
            <w:szCs w:val="18"/>
            <w:rtl/>
            <w:lang w:bidi="fa-IR"/>
          </w:rPr>
          <w:t xml:space="preserve">. آها طبق چیزی که </w:t>
        </w:r>
        <w:r w:rsidR="009C336A">
          <w:rPr>
            <w:rFonts w:cs="Calibri"/>
            <w:sz w:val="18"/>
            <w:szCs w:val="18"/>
            <w:lang w:bidi="fa-IR"/>
          </w:rPr>
          <w:t>Gemmini</w:t>
        </w:r>
      </w:ins>
      <w:ins w:id="2115" w:author="Microsoft account" w:date="2025-10-16T10:57:00Z">
        <w:r w:rsidR="009C336A">
          <w:rPr>
            <w:rFonts w:cs="Calibri" w:hint="cs"/>
            <w:sz w:val="18"/>
            <w:szCs w:val="18"/>
            <w:rtl/>
            <w:lang w:bidi="fa-IR"/>
          </w:rPr>
          <w:t xml:space="preserve"> میگه قضیه فراتر از کدی هست که توی </w:t>
        </w:r>
        <w:r w:rsidR="009C336A">
          <w:rPr>
            <w:rFonts w:cs="Calibri"/>
            <w:sz w:val="18"/>
            <w:szCs w:val="18"/>
            <w:lang w:bidi="fa-IR"/>
          </w:rPr>
          <w:t>Definition</w:t>
        </w:r>
        <w:r w:rsidR="009C336A">
          <w:rPr>
            <w:rFonts w:cs="Calibri" w:hint="cs"/>
            <w:sz w:val="18"/>
            <w:szCs w:val="18"/>
            <w:rtl/>
            <w:lang w:bidi="fa-IR"/>
          </w:rPr>
          <w:t xml:space="preserve"> میشه دید، چراکه از کتابخانه های </w:t>
        </w:r>
        <w:r w:rsidR="009C336A">
          <w:rPr>
            <w:rFonts w:cs="Calibri"/>
            <w:sz w:val="18"/>
            <w:szCs w:val="18"/>
            <w:lang w:bidi="fa-IR"/>
          </w:rPr>
          <w:t>Tcl/Tk</w:t>
        </w:r>
        <w:r w:rsidR="009C336A">
          <w:rPr>
            <w:rFonts w:cs="Calibri" w:hint="cs"/>
            <w:sz w:val="18"/>
            <w:szCs w:val="18"/>
            <w:rtl/>
            <w:lang w:bidi="fa-IR"/>
          </w:rPr>
          <w:t xml:space="preserve"> که با زبان </w:t>
        </w:r>
        <w:r w:rsidR="009C336A">
          <w:rPr>
            <w:rFonts w:cs="Calibri"/>
            <w:sz w:val="18"/>
            <w:szCs w:val="18"/>
            <w:lang w:bidi="fa-IR"/>
          </w:rPr>
          <w:t>C</w:t>
        </w:r>
        <w:r w:rsidR="009C336A">
          <w:rPr>
            <w:rFonts w:cs="Calibri" w:hint="cs"/>
            <w:sz w:val="18"/>
            <w:szCs w:val="18"/>
            <w:rtl/>
            <w:lang w:bidi="fa-IR"/>
          </w:rPr>
          <w:t xml:space="preserve"> هست در لایه های پایین سیستم استفاده میکنه و این کار رو انجام میده. </w:t>
        </w:r>
      </w:ins>
      <w:ins w:id="2116" w:author="Microsoft account" w:date="2025-10-16T10:59:00Z">
        <w:r w:rsidR="001A2329">
          <w:rPr>
            <w:rFonts w:cs="Calibri" w:hint="cs"/>
            <w:sz w:val="18"/>
            <w:szCs w:val="18"/>
            <w:rtl/>
            <w:lang w:bidi="fa-IR"/>
          </w:rPr>
          <w:t xml:space="preserve">برای توضیحات بیشتر : </w:t>
        </w:r>
      </w:ins>
    </w:p>
    <w:p w14:paraId="7A91A3E2" w14:textId="1A0ED1DD" w:rsidR="001A2329" w:rsidRDefault="001A2329">
      <w:pPr>
        <w:bidi/>
        <w:spacing w:after="0" w:line="276" w:lineRule="auto"/>
        <w:jc w:val="both"/>
        <w:rPr>
          <w:ins w:id="2117" w:author="Microsoft account" w:date="2025-10-16T11:00:00Z"/>
          <w:rFonts w:cs="Calibri"/>
          <w:sz w:val="18"/>
          <w:szCs w:val="18"/>
          <w:rtl/>
          <w:lang w:bidi="fa-IR"/>
        </w:rPr>
        <w:pPrChange w:id="2118" w:author="Microsoft account" w:date="2025-10-16T10:59:00Z">
          <w:pPr>
            <w:bidi/>
            <w:spacing w:after="0" w:line="276" w:lineRule="auto"/>
            <w:jc w:val="both"/>
          </w:pPr>
        </w:pPrChange>
      </w:pPr>
      <w:ins w:id="2119" w:author="Microsoft account" w:date="2025-10-16T11:00:00Z">
        <w:r w:rsidRPr="001A2329">
          <w:rPr>
            <w:rFonts w:cs="Calibri"/>
            <w:noProof/>
            <w:sz w:val="18"/>
            <w:szCs w:val="18"/>
            <w:rPrChange w:id="2120"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bidi/>
        <w:spacing w:after="0" w:line="276" w:lineRule="auto"/>
        <w:jc w:val="both"/>
        <w:rPr>
          <w:ins w:id="2121" w:author="Microsoft account" w:date="2025-10-16T11:00:00Z"/>
          <w:rFonts w:cs="Calibri"/>
          <w:sz w:val="18"/>
          <w:szCs w:val="18"/>
          <w:rtl/>
          <w:lang w:bidi="fa-IR"/>
        </w:rPr>
        <w:pPrChange w:id="2122" w:author="Microsoft account" w:date="2025-10-16T11:00:00Z">
          <w:pPr>
            <w:bidi/>
            <w:spacing w:after="0" w:line="276" w:lineRule="auto"/>
            <w:jc w:val="both"/>
          </w:pPr>
        </w:pPrChange>
      </w:pPr>
      <w:ins w:id="2123" w:author="Microsoft account" w:date="2025-10-16T11:00:00Z">
        <w:r w:rsidRPr="001A2329">
          <w:rPr>
            <w:rFonts w:cs="Calibri"/>
            <w:noProof/>
            <w:sz w:val="18"/>
            <w:szCs w:val="18"/>
            <w:rPrChange w:id="2124"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bidi/>
        <w:spacing w:after="0" w:line="276" w:lineRule="auto"/>
        <w:jc w:val="both"/>
        <w:rPr>
          <w:ins w:id="2125" w:author="Microsoft account" w:date="2025-10-16T10:59:00Z"/>
          <w:rFonts w:cs="Calibri"/>
          <w:sz w:val="18"/>
          <w:szCs w:val="18"/>
          <w:rtl/>
          <w:lang w:bidi="fa-IR"/>
        </w:rPr>
        <w:pPrChange w:id="2126" w:author="Microsoft account" w:date="2025-10-16T11:00:00Z">
          <w:pPr>
            <w:bidi/>
            <w:spacing w:after="0" w:line="276" w:lineRule="auto"/>
            <w:jc w:val="both"/>
          </w:pPr>
        </w:pPrChange>
      </w:pPr>
      <w:ins w:id="2127" w:author="Microsoft account" w:date="2025-10-16T11:00:00Z">
        <w:r>
          <w:rPr>
            <w:rFonts w:cs="Calibri" w:hint="cs"/>
            <w:sz w:val="18"/>
            <w:szCs w:val="18"/>
            <w:rtl/>
            <w:lang w:bidi="fa-IR"/>
          </w:rPr>
          <w:t xml:space="preserve">که این دقیقا همون نکته ای هست که قبلتر بهش رسیدیم و اونم اینه که </w:t>
        </w:r>
        <w:r>
          <w:rPr>
            <w:rFonts w:cs="Calibri"/>
            <w:sz w:val="18"/>
            <w:szCs w:val="18"/>
            <w:lang w:bidi="fa-IR"/>
          </w:rPr>
          <w:t>Python</w:t>
        </w:r>
        <w:r>
          <w:rPr>
            <w:rFonts w:cs="Calibri"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128" w:author="Microsoft account" w:date="2025-10-16T11:01:00Z">
        <w:r>
          <w:rPr>
            <w:rFonts w:cs="Calibri"/>
            <w:sz w:val="18"/>
            <w:szCs w:val="18"/>
            <w:lang w:bidi="fa-IR"/>
          </w:rPr>
          <w:t>C++</w:t>
        </w:r>
        <w:r>
          <w:rPr>
            <w:rFonts w:cs="Calibri" w:hint="cs"/>
            <w:sz w:val="18"/>
            <w:szCs w:val="18"/>
            <w:rtl/>
            <w:lang w:bidi="fa-IR"/>
          </w:rPr>
          <w:t xml:space="preserve"> یا </w:t>
        </w:r>
        <w:r>
          <w:rPr>
            <w:rFonts w:cs="Calibri"/>
            <w:sz w:val="18"/>
            <w:szCs w:val="18"/>
            <w:lang w:bidi="fa-IR"/>
          </w:rPr>
          <w:t>C</w:t>
        </w:r>
        <w:r>
          <w:rPr>
            <w:rFonts w:cs="Calibri" w:hint="cs"/>
            <w:sz w:val="18"/>
            <w:szCs w:val="18"/>
            <w:rtl/>
            <w:lang w:bidi="fa-IR"/>
          </w:rPr>
          <w:t xml:space="preserve"> . چیزی که دقیقا اینجا داره اتفاق میوفته. </w:t>
        </w:r>
      </w:ins>
    </w:p>
    <w:p w14:paraId="5F3D5CBA" w14:textId="499B197A" w:rsidR="00B349C8" w:rsidRDefault="009C336A">
      <w:pPr>
        <w:bidi/>
        <w:spacing w:after="0" w:line="276" w:lineRule="auto"/>
        <w:jc w:val="both"/>
        <w:rPr>
          <w:ins w:id="2129" w:author="Microsoft account" w:date="2025-10-16T11:02:00Z"/>
          <w:rFonts w:cs="Calibri"/>
          <w:sz w:val="28"/>
          <w:szCs w:val="28"/>
          <w:rtl/>
          <w:lang w:bidi="fa-IR"/>
        </w:rPr>
        <w:pPrChange w:id="2130" w:author="Microsoft account" w:date="2025-10-16T10:59:00Z">
          <w:pPr>
            <w:bidi/>
            <w:spacing w:after="0" w:line="276" w:lineRule="auto"/>
            <w:jc w:val="both"/>
          </w:pPr>
        </w:pPrChange>
      </w:pPr>
      <w:ins w:id="2131" w:author="Microsoft account" w:date="2025-10-16T10:52:00Z">
        <w:r>
          <w:rPr>
            <w:rFonts w:cs="Calibri" w:hint="cs"/>
            <w:sz w:val="28"/>
            <w:szCs w:val="28"/>
            <w:rtl/>
            <w:lang w:bidi="fa-IR"/>
          </w:rPr>
          <w:t>)</w:t>
        </w:r>
      </w:ins>
      <w:ins w:id="2132" w:author="Microsoft account" w:date="2025-09-20T14:36:00Z">
        <w:r w:rsidR="00FC668A">
          <w:rPr>
            <w:rFonts w:cs="Calibri" w:hint="cs"/>
            <w:sz w:val="28"/>
            <w:szCs w:val="28"/>
            <w:rtl/>
            <w:lang w:bidi="fa-IR"/>
          </w:rPr>
          <w:t xml:space="preserve">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133"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ins w:id="2134" w:author="Microsoft account" w:date="2025-10-16T11:01:00Z">
        <w:r w:rsidR="004E7588">
          <w:rPr>
            <w:rFonts w:cs="Calibri" w:hint="cs"/>
            <w:sz w:val="28"/>
            <w:szCs w:val="28"/>
            <w:rtl/>
            <w:lang w:bidi="fa-IR"/>
          </w:rPr>
          <w:t>(</w:t>
        </w:r>
        <w:r w:rsidR="004E7588">
          <w:rPr>
            <w:rFonts w:cs="Calibri" w:hint="cs"/>
            <w:sz w:val="18"/>
            <w:szCs w:val="18"/>
            <w:rtl/>
            <w:lang w:bidi="fa-IR"/>
          </w:rPr>
          <w:t xml:space="preserve">که معمولا از </w:t>
        </w:r>
        <w:r w:rsidR="004E7588">
          <w:rPr>
            <w:rFonts w:cs="Calibri"/>
            <w:sz w:val="18"/>
            <w:szCs w:val="18"/>
            <w:lang w:bidi="fa-IR"/>
          </w:rPr>
          <w:t>pack()</w:t>
        </w:r>
        <w:r w:rsidR="004E7588">
          <w:rPr>
            <w:rFonts w:cs="Calibri" w:hint="cs"/>
            <w:sz w:val="18"/>
            <w:szCs w:val="18"/>
            <w:rtl/>
            <w:lang w:bidi="fa-IR"/>
          </w:rPr>
          <w:t xml:space="preserve"> استفاده نمیکنیم و بیشتر از </w:t>
        </w:r>
      </w:ins>
      <w:ins w:id="2135" w:author="Microsoft account" w:date="2025-10-16T11:02:00Z">
        <w:r w:rsidR="004E7588">
          <w:rPr>
            <w:rFonts w:cs="Calibri"/>
            <w:sz w:val="18"/>
            <w:szCs w:val="18"/>
            <w:lang w:bidi="fa-IR"/>
          </w:rPr>
          <w:t>grid()</w:t>
        </w:r>
        <w:r w:rsidR="004E7588">
          <w:rPr>
            <w:rFonts w:cs="Calibri" w:hint="cs"/>
            <w:sz w:val="18"/>
            <w:szCs w:val="18"/>
            <w:rtl/>
            <w:lang w:bidi="fa-IR"/>
          </w:rPr>
          <w:t xml:space="preserve"> استفاده میکنیم.</w:t>
        </w:r>
      </w:ins>
      <w:ins w:id="2136" w:author="Microsoft account" w:date="2025-10-16T11:01:00Z">
        <w:r w:rsidR="004E7588">
          <w:rPr>
            <w:rFonts w:cs="Calibri" w:hint="cs"/>
            <w:sz w:val="28"/>
            <w:szCs w:val="28"/>
            <w:rtl/>
            <w:lang w:bidi="fa-IR"/>
          </w:rPr>
          <w:t>)</w:t>
        </w:r>
      </w:ins>
    </w:p>
    <w:p w14:paraId="5E2D3CDA" w14:textId="77777777" w:rsidR="004E7588" w:rsidRDefault="004E7588">
      <w:pPr>
        <w:bidi/>
        <w:spacing w:after="0" w:line="276" w:lineRule="auto"/>
        <w:jc w:val="both"/>
        <w:rPr>
          <w:ins w:id="2137" w:author="Microsoft account" w:date="2025-09-20T14:37:00Z"/>
          <w:rFonts w:cs="Calibri"/>
          <w:sz w:val="28"/>
          <w:szCs w:val="28"/>
          <w:rtl/>
          <w:lang w:bidi="fa-IR"/>
        </w:rPr>
        <w:pPrChange w:id="2138" w:author="Microsoft account" w:date="2025-10-16T11:02:00Z">
          <w:pPr>
            <w:bidi/>
            <w:spacing w:after="0" w:line="276" w:lineRule="auto"/>
            <w:jc w:val="both"/>
          </w:pPr>
        </w:pPrChange>
      </w:pPr>
    </w:p>
    <w:p w14:paraId="7B7BEE3B" w14:textId="425772EA" w:rsidR="00FC668A" w:rsidRDefault="00FC668A">
      <w:pPr>
        <w:bidi/>
        <w:spacing w:after="0" w:line="276" w:lineRule="auto"/>
        <w:jc w:val="both"/>
        <w:rPr>
          <w:ins w:id="2139" w:author="Microsoft account" w:date="2025-09-20T14:40:00Z"/>
          <w:rFonts w:cs="Calibri"/>
          <w:sz w:val="28"/>
          <w:szCs w:val="28"/>
          <w:rtl/>
          <w:lang w:bidi="fa-IR"/>
        </w:rPr>
        <w:pPrChange w:id="2140" w:author="Microsoft account" w:date="2025-09-20T14:38:00Z">
          <w:pPr>
            <w:bidi/>
            <w:spacing w:after="0" w:line="276" w:lineRule="auto"/>
            <w:jc w:val="both"/>
          </w:pPr>
        </w:pPrChange>
      </w:pPr>
      <w:ins w:id="2141"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w:t>
        </w:r>
      </w:ins>
      <w:ins w:id="2142" w:author="Microsoft account" w:date="2025-10-17T10:51:00Z">
        <w:r w:rsidR="00EB5A77">
          <w:rPr>
            <w:rFonts w:cs="Calibri" w:hint="cs"/>
            <w:sz w:val="28"/>
            <w:szCs w:val="28"/>
            <w:rtl/>
            <w:lang w:bidi="fa-IR"/>
          </w:rPr>
          <w:t xml:space="preserve"> (</w:t>
        </w:r>
        <w:r w:rsidR="00EB5A77">
          <w:rPr>
            <w:rFonts w:cs="Calibri" w:hint="cs"/>
            <w:sz w:val="18"/>
            <w:szCs w:val="18"/>
            <w:rtl/>
            <w:lang w:bidi="fa-IR"/>
          </w:rPr>
          <w:t xml:space="preserve">البته چیزی که استفاده میکنیم الان داخلِ </w:t>
        </w:r>
        <w:r w:rsidR="00EB5A77">
          <w:rPr>
            <w:rFonts w:cs="Calibri"/>
            <w:sz w:val="18"/>
            <w:szCs w:val="18"/>
            <w:lang w:bidi="fa-IR"/>
          </w:rPr>
          <w:t>VS code</w:t>
        </w:r>
        <w:r w:rsidR="00EB5A77">
          <w:rPr>
            <w:rFonts w:cs="Calibri" w:hint="cs"/>
            <w:sz w:val="18"/>
            <w:szCs w:val="18"/>
            <w:rtl/>
            <w:lang w:bidi="fa-IR"/>
          </w:rPr>
          <w:t xml:space="preserve"> هینت میده و </w:t>
        </w:r>
        <w:r w:rsidR="00EB5A77">
          <w:rPr>
            <w:rFonts w:cs="Calibri"/>
            <w:sz w:val="18"/>
            <w:szCs w:val="18"/>
            <w:lang w:bidi="fa-IR"/>
          </w:rPr>
          <w:t>Definition</w:t>
        </w:r>
      </w:ins>
      <w:ins w:id="2143" w:author="Microsoft account" w:date="2025-10-17T10:52:00Z">
        <w:r w:rsidR="00EB5A77">
          <w:rPr>
            <w:rFonts w:cs="Calibri" w:hint="cs"/>
            <w:sz w:val="18"/>
            <w:szCs w:val="18"/>
            <w:rtl/>
            <w:lang w:bidi="fa-IR"/>
          </w:rPr>
          <w:t xml:space="preserve">   داره تقریبا</w:t>
        </w:r>
      </w:ins>
      <w:ins w:id="2144" w:author="Microsoft account" w:date="2025-10-17T10:51:00Z">
        <w:r w:rsidR="00EB5A77">
          <w:rPr>
            <w:rFonts w:cs="Calibri" w:hint="cs"/>
            <w:sz w:val="28"/>
            <w:szCs w:val="28"/>
            <w:rtl/>
            <w:lang w:bidi="fa-IR"/>
          </w:rPr>
          <w:t>)</w:t>
        </w:r>
      </w:ins>
      <w:ins w:id="2145" w:author="Microsoft account" w:date="2025-09-20T14:38:00Z">
        <w:r>
          <w:rPr>
            <w:rFonts w:cs="Calibri" w:hint="cs"/>
            <w:sz w:val="28"/>
            <w:szCs w:val="28"/>
            <w:rtl/>
            <w:lang w:bidi="fa-IR"/>
          </w:rPr>
          <w:t xml:space="preserve"> و </w:t>
        </w:r>
      </w:ins>
      <w:ins w:id="2146"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147"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ins w:id="2148" w:author="Microsoft account" w:date="2025-10-17T10:52:00Z">
        <w:r w:rsidR="00EB5A77">
          <w:rPr>
            <w:rFonts w:cs="Calibri" w:hint="cs"/>
            <w:sz w:val="28"/>
            <w:szCs w:val="28"/>
            <w:rtl/>
            <w:lang w:bidi="fa-IR"/>
          </w:rPr>
          <w:t>(</w:t>
        </w:r>
        <w:r w:rsidR="00EB5A77">
          <w:rPr>
            <w:rFonts w:cs="Calibri" w:hint="cs"/>
            <w:sz w:val="18"/>
            <w:szCs w:val="18"/>
            <w:rtl/>
            <w:lang w:bidi="fa-IR"/>
          </w:rPr>
          <w:t>خودِ خودشه</w:t>
        </w:r>
        <w:r w:rsidR="00EB5A77">
          <w:rPr>
            <w:rFonts w:cs="Calibri" w:hint="cs"/>
            <w:sz w:val="28"/>
            <w:szCs w:val="28"/>
            <w:rtl/>
            <w:lang w:bidi="fa-IR"/>
          </w:rPr>
          <w:t>)</w:t>
        </w:r>
      </w:ins>
    </w:p>
    <w:p w14:paraId="5C5FA992" w14:textId="77777777" w:rsidR="00B15B6C" w:rsidRDefault="00B15B6C">
      <w:pPr>
        <w:bidi/>
        <w:spacing w:after="0" w:line="276" w:lineRule="auto"/>
        <w:jc w:val="both"/>
        <w:rPr>
          <w:ins w:id="2149" w:author="Microsoft account" w:date="2025-09-20T14:40:00Z"/>
          <w:rFonts w:cs="Calibri"/>
          <w:sz w:val="28"/>
          <w:szCs w:val="28"/>
          <w:rtl/>
          <w:lang w:bidi="fa-IR"/>
        </w:rPr>
        <w:pPrChange w:id="2150"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151" w:author="Microsoft account" w:date="2025-09-20T14:59:00Z"/>
          <w:rFonts w:cs="Calibri"/>
          <w:sz w:val="28"/>
          <w:szCs w:val="28"/>
          <w:rtl/>
          <w:lang w:bidi="fa-IR"/>
        </w:rPr>
        <w:pPrChange w:id="2152" w:author="Microsoft account" w:date="2025-09-20T14:40:00Z">
          <w:pPr>
            <w:bidi/>
            <w:spacing w:after="0" w:line="276" w:lineRule="auto"/>
            <w:jc w:val="both"/>
          </w:pPr>
        </w:pPrChange>
      </w:pPr>
      <w:ins w:id="2153" w:author="Microsoft account" w:date="2025-09-20T14:40:00Z">
        <w:r>
          <w:rPr>
            <w:rFonts w:cs="Calibri" w:hint="cs"/>
            <w:sz w:val="28"/>
            <w:szCs w:val="28"/>
            <w:rtl/>
            <w:lang w:bidi="fa-IR"/>
          </w:rPr>
          <w:t>-</w:t>
        </w:r>
      </w:ins>
      <w:ins w:id="2154"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155"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156"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157" w:author="Microsoft account" w:date="2025-09-20T14:59:00Z"/>
          <w:rFonts w:cs="Calibri"/>
          <w:sz w:val="28"/>
          <w:szCs w:val="28"/>
          <w:rtl/>
          <w:lang w:bidi="fa-IR"/>
        </w:rPr>
        <w:pPrChange w:id="2158"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159" w:author="Microsoft account" w:date="2025-09-20T15:02:00Z"/>
          <w:rFonts w:cs="Calibri"/>
          <w:sz w:val="28"/>
          <w:szCs w:val="28"/>
          <w:rtl/>
          <w:lang w:bidi="fa-IR"/>
        </w:rPr>
        <w:pPrChange w:id="2160" w:author="Microsoft account" w:date="2025-09-21T11:51:00Z">
          <w:pPr>
            <w:bidi/>
            <w:spacing w:after="0" w:line="276" w:lineRule="auto"/>
            <w:jc w:val="both"/>
          </w:pPr>
        </w:pPrChange>
      </w:pPr>
      <w:ins w:id="2161" w:author="Microsoft account" w:date="2025-09-20T14:59:00Z">
        <w:r>
          <w:rPr>
            <w:rFonts w:cs="Calibri" w:hint="cs"/>
            <w:sz w:val="28"/>
            <w:szCs w:val="28"/>
            <w:rtl/>
            <w:lang w:bidi="fa-IR"/>
          </w:rPr>
          <w:t>-</w:t>
        </w:r>
      </w:ins>
      <w:ins w:id="2162"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163"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164" w:author="Microsoft account" w:date="2025-09-20T15:02:00Z"/>
          <w:rFonts w:cs="Calibri"/>
          <w:sz w:val="28"/>
          <w:szCs w:val="28"/>
          <w:rtl/>
          <w:lang w:bidi="fa-IR"/>
        </w:rPr>
        <w:pPrChange w:id="2165" w:author="Microsoft account" w:date="2025-09-20T15:02:00Z">
          <w:pPr>
            <w:bidi/>
            <w:spacing w:after="0" w:line="276" w:lineRule="auto"/>
            <w:jc w:val="both"/>
          </w:pPr>
        </w:pPrChange>
      </w:pPr>
    </w:p>
    <w:p w14:paraId="6D3826A3" w14:textId="77777777" w:rsidR="00E04E5F" w:rsidRDefault="00436A90">
      <w:pPr>
        <w:bidi/>
        <w:spacing w:after="0" w:line="276" w:lineRule="auto"/>
        <w:jc w:val="both"/>
        <w:rPr>
          <w:ins w:id="2166" w:author="Microsoft account" w:date="2025-10-17T10:54:00Z"/>
          <w:rFonts w:cs="Calibri" w:hint="cs"/>
          <w:sz w:val="18"/>
          <w:szCs w:val="18"/>
          <w:rtl/>
          <w:lang w:bidi="fa-IR"/>
        </w:rPr>
        <w:pPrChange w:id="2167" w:author="Microsoft account" w:date="2025-09-20T15:02:00Z">
          <w:pPr>
            <w:bidi/>
            <w:spacing w:after="0" w:line="276" w:lineRule="auto"/>
            <w:jc w:val="both"/>
          </w:pPr>
        </w:pPrChange>
      </w:pPr>
      <w:ins w:id="2168" w:author="Microsoft account" w:date="2025-09-20T15:02:00Z">
        <w:r>
          <w:rPr>
            <w:rFonts w:cs="Calibri" w:hint="cs"/>
            <w:sz w:val="28"/>
            <w:szCs w:val="28"/>
            <w:rtl/>
            <w:lang w:bidi="fa-IR"/>
          </w:rPr>
          <w:lastRenderedPageBreak/>
          <w:t>-</w:t>
        </w:r>
      </w:ins>
      <w:ins w:id="2169"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70"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ins w:id="2171" w:author="Microsoft account" w:date="2025-10-17T10:53:00Z">
        <w:r w:rsidR="00E04E5F">
          <w:rPr>
            <w:rFonts w:cs="Calibri" w:hint="cs"/>
            <w:sz w:val="28"/>
            <w:szCs w:val="28"/>
            <w:rtl/>
            <w:lang w:bidi="fa-IR"/>
          </w:rPr>
          <w:t>(</w:t>
        </w:r>
      </w:ins>
      <w:ins w:id="2172" w:author="Microsoft account" w:date="2025-10-17T10:54:00Z">
        <w:r w:rsidR="00E04E5F">
          <w:rPr>
            <w:rFonts w:cs="Calibri" w:hint="cs"/>
            <w:sz w:val="18"/>
            <w:szCs w:val="18"/>
            <w:rtl/>
            <w:lang w:bidi="fa-IR"/>
          </w:rPr>
          <w:t xml:space="preserve">بهش میگن </w:t>
        </w:r>
        <w:r w:rsidR="00E04E5F">
          <w:rPr>
            <w:rFonts w:cs="Calibri"/>
            <w:sz w:val="18"/>
            <w:szCs w:val="18"/>
            <w:lang w:bidi="fa-IR"/>
          </w:rPr>
          <w:t>Arbitrary Arguments</w:t>
        </w:r>
        <w:r w:rsidR="00E04E5F">
          <w:rPr>
            <w:rFonts w:cs="Calibri" w:hint="cs"/>
            <w:sz w:val="18"/>
            <w:szCs w:val="18"/>
            <w:rtl/>
            <w:lang w:bidi="fa-IR"/>
          </w:rPr>
          <w:t xml:space="preserve"> که:</w:t>
        </w:r>
      </w:ins>
    </w:p>
    <w:p w14:paraId="10613F29" w14:textId="26F986C4" w:rsidR="00E04E5F" w:rsidRDefault="00E04E5F" w:rsidP="00E04E5F">
      <w:pPr>
        <w:bidi/>
        <w:spacing w:after="0" w:line="276" w:lineRule="auto"/>
        <w:jc w:val="both"/>
        <w:rPr>
          <w:ins w:id="2173" w:author="Microsoft account" w:date="2025-10-17T10:55:00Z"/>
          <w:rFonts w:cs="Calibri"/>
          <w:sz w:val="18"/>
          <w:szCs w:val="18"/>
          <w:rtl/>
          <w:lang w:bidi="fa-IR"/>
        </w:rPr>
        <w:pPrChange w:id="2174" w:author="Microsoft account" w:date="2025-10-17T10:54:00Z">
          <w:pPr>
            <w:bidi/>
            <w:spacing w:after="0" w:line="276" w:lineRule="auto"/>
            <w:jc w:val="both"/>
          </w:pPr>
        </w:pPrChange>
      </w:pPr>
      <w:ins w:id="2175" w:author="Microsoft account" w:date="2025-10-17T10:54:00Z">
        <w:r w:rsidRPr="00E04E5F">
          <w:rPr>
            <w:rFonts w:cs="Calibri"/>
            <w:sz w:val="18"/>
            <w:szCs w:val="18"/>
            <w:rtl/>
            <w:lang w:bidi="fa-IR"/>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E04E5F">
      <w:pPr>
        <w:bidi/>
        <w:spacing w:after="0" w:line="276" w:lineRule="auto"/>
        <w:jc w:val="both"/>
        <w:rPr>
          <w:ins w:id="2176" w:author="Microsoft account" w:date="2025-10-17T10:54:00Z"/>
          <w:rFonts w:cs="Calibri"/>
          <w:sz w:val="18"/>
          <w:szCs w:val="18"/>
          <w:rtl/>
          <w:lang w:bidi="fa-IR"/>
        </w:rPr>
        <w:pPrChange w:id="2177" w:author="Microsoft account" w:date="2025-10-17T10:55:00Z">
          <w:pPr>
            <w:bidi/>
            <w:spacing w:after="0" w:line="276" w:lineRule="auto"/>
            <w:jc w:val="both"/>
          </w:pPr>
        </w:pPrChange>
      </w:pPr>
      <w:ins w:id="2178" w:author="Microsoft account" w:date="2025-10-17T10:55:00Z">
        <w:r w:rsidRPr="00E04E5F">
          <w:rPr>
            <w:rFonts w:cs="Calibri"/>
            <w:sz w:val="18"/>
            <w:szCs w:val="18"/>
            <w:rtl/>
            <w:lang w:bidi="fa-IR"/>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E04E5F">
      <w:pPr>
        <w:bidi/>
        <w:spacing w:after="0" w:line="276" w:lineRule="auto"/>
        <w:jc w:val="both"/>
        <w:rPr>
          <w:ins w:id="2179" w:author="Microsoft account" w:date="2025-09-20T15:05:00Z"/>
          <w:rFonts w:cs="Calibri" w:hint="cs"/>
          <w:sz w:val="28"/>
          <w:szCs w:val="28"/>
          <w:rtl/>
          <w:lang w:bidi="fa-IR"/>
        </w:rPr>
        <w:pPrChange w:id="2180" w:author="Microsoft account" w:date="2025-10-17T10:54:00Z">
          <w:pPr>
            <w:bidi/>
            <w:spacing w:after="0" w:line="276" w:lineRule="auto"/>
            <w:jc w:val="both"/>
          </w:pPr>
        </w:pPrChange>
      </w:pPr>
      <w:ins w:id="2181" w:author="Microsoft account" w:date="2025-10-17T10:53:00Z">
        <w:r>
          <w:rPr>
            <w:rFonts w:cs="Calibri" w:hint="cs"/>
            <w:sz w:val="28"/>
            <w:szCs w:val="28"/>
            <w:rtl/>
            <w:lang w:bidi="fa-IR"/>
          </w:rPr>
          <w:t>)</w:t>
        </w:r>
      </w:ins>
    </w:p>
    <w:p w14:paraId="6C6D1E4C" w14:textId="77777777" w:rsidR="00436A90" w:rsidRDefault="00436A90">
      <w:pPr>
        <w:bidi/>
        <w:spacing w:after="0" w:line="276" w:lineRule="auto"/>
        <w:jc w:val="both"/>
        <w:rPr>
          <w:ins w:id="2182" w:author="Microsoft account" w:date="2025-09-20T15:05:00Z"/>
          <w:rFonts w:cs="Calibri"/>
          <w:sz w:val="28"/>
          <w:szCs w:val="28"/>
          <w:rtl/>
          <w:lang w:bidi="fa-IR"/>
        </w:rPr>
        <w:pPrChange w:id="2183"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84" w:author="Microsoft account" w:date="2025-09-20T15:14:00Z"/>
          <w:rFonts w:cs="Calibri"/>
          <w:sz w:val="28"/>
          <w:szCs w:val="28"/>
          <w:rtl/>
          <w:lang w:bidi="fa-IR"/>
        </w:rPr>
        <w:pPrChange w:id="2185" w:author="Microsoft account" w:date="2025-09-20T15:05:00Z">
          <w:pPr>
            <w:bidi/>
            <w:spacing w:after="0" w:line="276" w:lineRule="auto"/>
            <w:jc w:val="both"/>
          </w:pPr>
        </w:pPrChange>
      </w:pPr>
      <w:ins w:id="2186" w:author="Microsoft account" w:date="2025-09-20T15:05:00Z">
        <w:r>
          <w:rPr>
            <w:rFonts w:cs="Calibri" w:hint="cs"/>
            <w:sz w:val="28"/>
            <w:szCs w:val="28"/>
            <w:rtl/>
            <w:lang w:bidi="fa-IR"/>
          </w:rPr>
          <w:t>-</w:t>
        </w:r>
      </w:ins>
      <w:ins w:id="2187"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88"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89"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90" w:author="Microsoft account" w:date="2025-09-20T15:14:00Z"/>
          <w:rFonts w:cs="Calibri"/>
          <w:sz w:val="28"/>
          <w:szCs w:val="28"/>
          <w:rtl/>
          <w:lang w:bidi="fa-IR"/>
        </w:rPr>
        <w:pPrChange w:id="2191" w:author="Microsoft account" w:date="2025-09-20T15:14:00Z">
          <w:pPr>
            <w:bidi/>
            <w:spacing w:after="0" w:line="276" w:lineRule="auto"/>
            <w:jc w:val="both"/>
          </w:pPr>
        </w:pPrChange>
      </w:pPr>
      <w:ins w:id="2192"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93" w:author="Microsoft account" w:date="2025-09-20T15:14:00Z"/>
          <w:rFonts w:cs="Calibri"/>
          <w:sz w:val="28"/>
          <w:szCs w:val="28"/>
          <w:rtl/>
          <w:lang w:bidi="fa-IR"/>
        </w:rPr>
        <w:pPrChange w:id="2194"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95" w:author="Microsoft account" w:date="2025-09-20T15:21:00Z"/>
          <w:rFonts w:cs="Calibri"/>
          <w:sz w:val="28"/>
          <w:szCs w:val="28"/>
          <w:rtl/>
          <w:lang w:bidi="fa-IR"/>
        </w:rPr>
        <w:pPrChange w:id="2196" w:author="Microsoft account" w:date="2025-09-20T15:21:00Z">
          <w:pPr>
            <w:bidi/>
            <w:spacing w:after="0" w:line="276" w:lineRule="auto"/>
            <w:jc w:val="both"/>
          </w:pPr>
        </w:pPrChange>
      </w:pPr>
      <w:ins w:id="2197" w:author="Microsoft account" w:date="2025-09-20T15:14:00Z">
        <w:r>
          <w:rPr>
            <w:rFonts w:cs="Calibri" w:hint="cs"/>
            <w:sz w:val="28"/>
            <w:szCs w:val="28"/>
            <w:rtl/>
            <w:lang w:bidi="fa-IR"/>
          </w:rPr>
          <w:t>-</w:t>
        </w:r>
      </w:ins>
      <w:ins w:id="2198"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99"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200" w:author="Microsoft account" w:date="2025-09-20T15:21:00Z">
        <w:r w:rsidR="00326DDC">
          <w:rPr>
            <w:rFonts w:cs="Calibri" w:hint="cs"/>
            <w:sz w:val="28"/>
            <w:szCs w:val="28"/>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201" w:author="Microsoft account" w:date="2025-09-20T15:21:00Z"/>
          <w:rFonts w:cs="Calibri"/>
          <w:sz w:val="28"/>
          <w:szCs w:val="28"/>
          <w:rtl/>
          <w:lang w:bidi="fa-IR"/>
        </w:rPr>
        <w:pPrChange w:id="2202" w:author="Microsoft account" w:date="2025-09-20T15:21:00Z">
          <w:pPr>
            <w:bidi/>
            <w:spacing w:after="0" w:line="276" w:lineRule="auto"/>
            <w:jc w:val="both"/>
          </w:pPr>
        </w:pPrChange>
      </w:pPr>
      <w:ins w:id="2203" w:author="Microsoft account" w:date="2025-09-20T15:21:00Z">
        <w:r w:rsidRPr="00326DDC">
          <w:rPr>
            <w:rFonts w:cs="Calibri"/>
            <w:noProof/>
            <w:sz w:val="28"/>
            <w:szCs w:val="28"/>
            <w:rPrChange w:id="2204"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205" w:author="Microsoft account" w:date="2025-09-20T15:21:00Z"/>
          <w:rFonts w:cs="Calibri"/>
          <w:sz w:val="28"/>
          <w:szCs w:val="28"/>
          <w:rtl/>
          <w:lang w:bidi="fa-IR"/>
        </w:rPr>
        <w:pPrChange w:id="2206" w:author="Microsoft account" w:date="2025-09-20T15:21:00Z">
          <w:pPr>
            <w:bidi/>
            <w:spacing w:after="0" w:line="276" w:lineRule="auto"/>
            <w:jc w:val="both"/>
          </w:pPr>
        </w:pPrChange>
      </w:pPr>
    </w:p>
    <w:p w14:paraId="207137E9" w14:textId="77777777" w:rsidR="00326DDC" w:rsidRDefault="00326DDC">
      <w:pPr>
        <w:bidi/>
        <w:spacing w:after="0" w:line="276" w:lineRule="auto"/>
        <w:jc w:val="both"/>
        <w:rPr>
          <w:ins w:id="2207" w:author="Microsoft account" w:date="2025-09-20T15:23:00Z"/>
          <w:rFonts w:cs="Calibri"/>
          <w:sz w:val="28"/>
          <w:szCs w:val="28"/>
          <w:rtl/>
          <w:lang w:bidi="fa-IR"/>
        </w:rPr>
        <w:pPrChange w:id="2208" w:author="Microsoft account" w:date="2025-09-20T15:22:00Z">
          <w:pPr>
            <w:bidi/>
            <w:spacing w:after="0" w:line="276" w:lineRule="auto"/>
            <w:jc w:val="both"/>
          </w:pPr>
        </w:pPrChange>
      </w:pPr>
    </w:p>
    <w:p w14:paraId="1C3F6CBC" w14:textId="3EB495C4" w:rsidR="00326DDC" w:rsidRDefault="00326DDC">
      <w:pPr>
        <w:bidi/>
        <w:spacing w:after="0" w:line="276" w:lineRule="auto"/>
        <w:jc w:val="both"/>
        <w:rPr>
          <w:ins w:id="2209" w:author="Microsoft account" w:date="2025-09-20T15:25:00Z"/>
          <w:rFonts w:cs="Calibri"/>
          <w:sz w:val="28"/>
          <w:szCs w:val="28"/>
          <w:rtl/>
          <w:lang w:bidi="fa-IR"/>
        </w:rPr>
        <w:pPrChange w:id="2210" w:author="Microsoft account" w:date="2025-09-20T15:23:00Z">
          <w:pPr>
            <w:bidi/>
            <w:spacing w:after="0" w:line="276" w:lineRule="auto"/>
            <w:jc w:val="both"/>
          </w:pPr>
        </w:pPrChange>
      </w:pPr>
      <w:ins w:id="2211" w:author="Microsoft account" w:date="2025-09-20T15:22:00Z">
        <w:r>
          <w:rPr>
            <w:rFonts w:cs="Calibri"/>
            <w:sz w:val="28"/>
            <w:szCs w:val="28"/>
            <w:lang w:bidi="fa-IR"/>
          </w:rPr>
          <w:lastRenderedPageBreak/>
          <w:t>-</w:t>
        </w:r>
      </w:ins>
      <w:ins w:id="2212"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213"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ins w:id="2214" w:author="Microsoft account" w:date="2025-10-17T10:56:00Z">
        <w:r w:rsidR="00C153A8">
          <w:rPr>
            <w:rFonts w:cs="Calibri" w:hint="cs"/>
            <w:sz w:val="28"/>
            <w:szCs w:val="28"/>
            <w:rtl/>
            <w:lang w:bidi="fa-IR"/>
          </w:rPr>
          <w:t>(</w:t>
        </w:r>
        <w:r w:rsidR="00C153A8">
          <w:rPr>
            <w:rFonts w:cs="Calibri"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215" w:author="Microsoft account" w:date="2025-10-17T10:57:00Z">
        <w:r w:rsidR="00C153A8">
          <w:rPr>
            <w:rFonts w:cs="Calibri"/>
            <w:sz w:val="18"/>
            <w:szCs w:val="18"/>
            <w:lang w:bidi="fa-IR"/>
          </w:rPr>
          <w:t>C , C++</w:t>
        </w:r>
        <w:r w:rsidR="00C153A8">
          <w:rPr>
            <w:rFonts w:cs="Calibri" w:hint="cs"/>
            <w:sz w:val="18"/>
            <w:szCs w:val="18"/>
            <w:rtl/>
            <w:lang w:bidi="fa-IR"/>
          </w:rPr>
          <w:t xml:space="preserve"> و ... کد بنویسیم و </w:t>
        </w:r>
        <w:r w:rsidR="00C153A8">
          <w:rPr>
            <w:rFonts w:cs="Calibri"/>
            <w:sz w:val="18"/>
            <w:szCs w:val="18"/>
            <w:lang w:bidi="fa-IR"/>
          </w:rPr>
          <w:t>module</w:t>
        </w:r>
        <w:r w:rsidR="00C153A8">
          <w:rPr>
            <w:rFonts w:cs="Calibri" w:hint="cs"/>
            <w:sz w:val="18"/>
            <w:szCs w:val="18"/>
            <w:rtl/>
            <w:lang w:bidi="fa-IR"/>
          </w:rPr>
          <w:t xml:space="preserve"> کنیم و داخل پایتون استفاده کنیم. این هم از اون دست کد هاست</w:t>
        </w:r>
      </w:ins>
      <w:ins w:id="2216" w:author="Microsoft account" w:date="2025-10-17T10:58:00Z">
        <w:r w:rsidR="00C153A8">
          <w:rPr>
            <w:rFonts w:cs="Calibri" w:hint="cs"/>
            <w:sz w:val="18"/>
            <w:szCs w:val="18"/>
            <w:rtl/>
            <w:lang w:bidi="fa-IR"/>
          </w:rPr>
          <w:t xml:space="preserve"> که با زبان </w:t>
        </w:r>
        <w:r w:rsidR="00C153A8">
          <w:rPr>
            <w:rFonts w:cs="Calibri"/>
            <w:sz w:val="18"/>
            <w:szCs w:val="18"/>
            <w:lang w:bidi="fa-IR"/>
          </w:rPr>
          <w:t>C</w:t>
        </w:r>
        <w:r w:rsidR="00C153A8">
          <w:rPr>
            <w:rFonts w:cs="Calibri" w:hint="cs"/>
            <w:sz w:val="18"/>
            <w:szCs w:val="18"/>
            <w:rtl/>
            <w:lang w:bidi="fa-IR"/>
          </w:rPr>
          <w:t xml:space="preserve"> نوشته شده</w:t>
        </w:r>
      </w:ins>
      <w:ins w:id="2217" w:author="Microsoft account" w:date="2025-10-17T10:56:00Z">
        <w:r w:rsidR="00C153A8">
          <w:rPr>
            <w:rFonts w:cs="Calibri" w:hint="cs"/>
            <w:sz w:val="28"/>
            <w:szCs w:val="28"/>
            <w:rtl/>
            <w:lang w:bidi="fa-IR"/>
          </w:rPr>
          <w:t>)</w:t>
        </w:r>
      </w:ins>
    </w:p>
    <w:p w14:paraId="0568A58E" w14:textId="6ECB8AEA" w:rsidR="00326DDC" w:rsidRDefault="00326DDC">
      <w:pPr>
        <w:bidi/>
        <w:spacing w:after="0" w:line="276" w:lineRule="auto"/>
        <w:jc w:val="both"/>
        <w:rPr>
          <w:ins w:id="2218" w:author="Microsoft account" w:date="2025-09-20T13:24:00Z"/>
          <w:rFonts w:cs="Calibri"/>
          <w:sz w:val="28"/>
          <w:szCs w:val="28"/>
          <w:lang w:bidi="fa-IR"/>
        </w:rPr>
        <w:pPrChange w:id="2219" w:author="Microsoft account" w:date="2025-09-20T15:25:00Z">
          <w:pPr>
            <w:bidi/>
            <w:spacing w:after="0" w:line="276" w:lineRule="auto"/>
            <w:jc w:val="both"/>
          </w:pPr>
        </w:pPrChange>
      </w:pPr>
      <w:bookmarkStart w:id="2220" w:name="mrp"/>
      <w:ins w:id="2221" w:author="Microsoft account" w:date="2025-09-20T15:25:00Z">
        <w:r>
          <w:rPr>
            <w:rFonts w:cs="Calibri" w:hint="cs"/>
            <w:sz w:val="28"/>
            <w:szCs w:val="28"/>
            <w:rtl/>
            <w:lang w:bidi="fa-IR"/>
          </w:rPr>
          <w:t xml:space="preserve">تا </w:t>
        </w:r>
        <w:bookmarkEnd w:id="2220"/>
        <w:r w:rsidR="00556FDE">
          <w:rPr>
            <w:rFonts w:cs="Calibri"/>
            <w:sz w:val="28"/>
            <w:szCs w:val="28"/>
            <w:lang w:bidi="fa-IR"/>
          </w:rPr>
          <w:t>Day027 007 00:04:50</w:t>
        </w:r>
      </w:ins>
    </w:p>
    <w:p w14:paraId="5DB507BA" w14:textId="77777777" w:rsidR="00D964CE" w:rsidRDefault="00D964CE">
      <w:pPr>
        <w:bidi/>
        <w:spacing w:after="0" w:line="276" w:lineRule="auto"/>
        <w:jc w:val="both"/>
        <w:rPr>
          <w:ins w:id="2222" w:author="Microsoft account" w:date="2025-09-20T13:24:00Z"/>
          <w:rFonts w:cs="Calibri"/>
          <w:sz w:val="28"/>
          <w:szCs w:val="28"/>
          <w:rtl/>
          <w:lang w:bidi="fa-IR"/>
        </w:rPr>
        <w:pPrChange w:id="2223" w:author="Microsoft account" w:date="2025-09-20T13:24:00Z">
          <w:pPr>
            <w:bidi/>
            <w:spacing w:after="0" w:line="276" w:lineRule="auto"/>
            <w:jc w:val="both"/>
          </w:pPr>
        </w:pPrChange>
      </w:pPr>
    </w:p>
    <w:p w14:paraId="04F65187" w14:textId="78A24B2E" w:rsidR="00D964CE" w:rsidRDefault="00D964CE">
      <w:pPr>
        <w:spacing w:after="0" w:line="240" w:lineRule="auto"/>
        <w:rPr>
          <w:ins w:id="2224" w:author="Microsoft account" w:date="2025-09-20T13:24:00Z"/>
          <w:rFonts w:cs="Calibri"/>
          <w:sz w:val="28"/>
          <w:szCs w:val="28"/>
          <w:rtl/>
          <w:lang w:bidi="fa-IR"/>
        </w:rPr>
      </w:pPr>
      <w:ins w:id="2225"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226" w:author="Microsoft account" w:date="2025-09-21T11:53:00Z"/>
          <w:rFonts w:cs="Calibri"/>
          <w:sz w:val="28"/>
          <w:szCs w:val="28"/>
          <w:rtl/>
          <w:lang w:bidi="fa-IR"/>
        </w:rPr>
        <w:pPrChange w:id="2227" w:author="Microsoft account" w:date="2025-09-20T13:24:00Z">
          <w:pPr>
            <w:bidi/>
            <w:spacing w:after="0" w:line="276" w:lineRule="auto"/>
            <w:jc w:val="both"/>
          </w:pPr>
        </w:pPrChange>
      </w:pPr>
      <w:bookmarkStart w:id="2228" w:name="I4040630"/>
      <w:ins w:id="2229" w:author="Microsoft account" w:date="2025-09-21T11:53:00Z">
        <w:r>
          <w:rPr>
            <w:rFonts w:cs="Calibri" w:hint="cs"/>
            <w:sz w:val="28"/>
            <w:szCs w:val="28"/>
            <w:rtl/>
            <w:lang w:bidi="fa-IR"/>
          </w:rPr>
          <w:lastRenderedPageBreak/>
          <w:t>ادامه</w:t>
        </w:r>
      </w:ins>
    </w:p>
    <w:bookmarkEnd w:id="2228"/>
    <w:p w14:paraId="5D3D831F" w14:textId="77777777" w:rsidR="009F075E" w:rsidRDefault="009F075E">
      <w:pPr>
        <w:bidi/>
        <w:spacing w:after="0" w:line="276" w:lineRule="auto"/>
        <w:jc w:val="both"/>
        <w:rPr>
          <w:ins w:id="2230" w:author="Microsoft account" w:date="2025-09-21T11:54:00Z"/>
          <w:rFonts w:cs="Calibri"/>
          <w:sz w:val="28"/>
          <w:szCs w:val="28"/>
          <w:rtl/>
          <w:lang w:bidi="fa-IR"/>
        </w:rPr>
        <w:pPrChange w:id="2231"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232" w:author="Microsoft account" w:date="2025-09-21T12:01:00Z"/>
          <w:rFonts w:cs="Calibri"/>
          <w:sz w:val="28"/>
          <w:szCs w:val="28"/>
          <w:rtl/>
          <w:lang w:bidi="fa-IR"/>
        </w:rPr>
        <w:pPrChange w:id="2233" w:author="Microsoft account" w:date="2025-09-21T11:54:00Z">
          <w:pPr>
            <w:bidi/>
            <w:spacing w:after="0" w:line="276" w:lineRule="auto"/>
            <w:jc w:val="both"/>
          </w:pPr>
        </w:pPrChange>
      </w:pPr>
      <w:ins w:id="2234"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235"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236" w:author="Microsoft account" w:date="2025-09-21T12:01:00Z"/>
          <w:rFonts w:cs="Calibri"/>
          <w:sz w:val="28"/>
          <w:szCs w:val="28"/>
          <w:rtl/>
          <w:lang w:bidi="fa-IR"/>
        </w:rPr>
        <w:pPrChange w:id="2237" w:author="Microsoft account" w:date="2025-09-21T12:01:00Z">
          <w:pPr>
            <w:bidi/>
            <w:spacing w:after="0" w:line="276" w:lineRule="auto"/>
            <w:jc w:val="both"/>
          </w:pPr>
        </w:pPrChange>
      </w:pPr>
      <w:ins w:id="2238" w:author="Microsoft account" w:date="2025-09-21T12:02:00Z">
        <w:r w:rsidRPr="00E34CC8">
          <w:rPr>
            <w:rFonts w:cs="Calibri"/>
            <w:noProof/>
            <w:sz w:val="28"/>
            <w:szCs w:val="28"/>
            <w:rPrChange w:id="2239"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240" w:author="Microsoft account" w:date="2025-09-22T10:05:00Z"/>
          <w:rFonts w:cs="Calibri"/>
          <w:sz w:val="28"/>
          <w:szCs w:val="28"/>
          <w:rtl/>
          <w:lang w:bidi="fa-IR"/>
        </w:rPr>
        <w:pPrChange w:id="2241" w:author="Microsoft account" w:date="2025-09-21T12:01:00Z">
          <w:pPr>
            <w:bidi/>
            <w:spacing w:after="0" w:line="276" w:lineRule="auto"/>
            <w:jc w:val="both"/>
          </w:pPr>
        </w:pPrChange>
      </w:pPr>
      <w:ins w:id="2242"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243"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244"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245"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246"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247" w:author="Microsoft account" w:date="2025-09-21T12:05:00Z"/>
          <w:rFonts w:cs="Calibri"/>
          <w:sz w:val="28"/>
          <w:szCs w:val="28"/>
          <w:rtl/>
          <w:lang w:bidi="fa-IR"/>
        </w:rPr>
        <w:pPrChange w:id="2248" w:author="Microsoft account" w:date="2025-09-22T10:05:00Z">
          <w:pPr>
            <w:bidi/>
            <w:spacing w:after="0" w:line="276" w:lineRule="auto"/>
            <w:jc w:val="both"/>
          </w:pPr>
        </w:pPrChange>
      </w:pPr>
      <w:ins w:id="2249"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250"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251"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252"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253" w:author="Microsoft account" w:date="2025-09-21T12:06:00Z"/>
          <w:rFonts w:cs="Calibri"/>
          <w:sz w:val="28"/>
          <w:szCs w:val="28"/>
          <w:rtl/>
          <w:lang w:bidi="fa-IR"/>
        </w:rPr>
        <w:pPrChange w:id="2254"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255" w:author="Microsoft account" w:date="2025-09-21T12:27:00Z"/>
          <w:rFonts w:cs="Calibri"/>
          <w:sz w:val="28"/>
          <w:szCs w:val="28"/>
          <w:rtl/>
          <w:lang w:bidi="fa-IR"/>
        </w:rPr>
        <w:pPrChange w:id="2256" w:author="Microsoft account" w:date="2025-09-21T12:06:00Z">
          <w:pPr>
            <w:bidi/>
            <w:spacing w:after="0" w:line="276" w:lineRule="auto"/>
            <w:jc w:val="both"/>
          </w:pPr>
        </w:pPrChange>
      </w:pPr>
      <w:ins w:id="2257" w:author="Microsoft account" w:date="2025-09-21T12:06:00Z">
        <w:r>
          <w:rPr>
            <w:rFonts w:cs="Calibri" w:hint="cs"/>
            <w:sz w:val="28"/>
            <w:szCs w:val="28"/>
            <w:rtl/>
            <w:lang w:bidi="fa-IR"/>
          </w:rPr>
          <w:t>-</w:t>
        </w:r>
      </w:ins>
      <w:ins w:id="2258" w:author="Microsoft account" w:date="2025-09-21T12:25:00Z">
        <w:r w:rsidR="00891166">
          <w:rPr>
            <w:rFonts w:cs="Calibri" w:hint="cs"/>
            <w:sz w:val="28"/>
            <w:szCs w:val="28"/>
            <w:rtl/>
            <w:lang w:bidi="fa-IR"/>
          </w:rPr>
          <w:t xml:space="preserve">درمورد ساخت </w:t>
        </w:r>
      </w:ins>
      <w:ins w:id="2259"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260"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261" w:author="Microsoft account" w:date="2025-09-21T12:27:00Z"/>
          <w:rFonts w:cs="Calibri"/>
          <w:sz w:val="28"/>
          <w:szCs w:val="28"/>
          <w:rtl/>
          <w:lang w:bidi="fa-IR"/>
        </w:rPr>
        <w:pPrChange w:id="2262" w:author="Microsoft account" w:date="2025-09-21T12:27:00Z">
          <w:pPr>
            <w:bidi/>
            <w:spacing w:after="0" w:line="276" w:lineRule="auto"/>
            <w:jc w:val="both"/>
          </w:pPr>
        </w:pPrChange>
      </w:pPr>
      <w:ins w:id="2263"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264" w:author="Microsoft account" w:date="2025-09-21T12:28:00Z"/>
          <w:rFonts w:cs="Calibri"/>
          <w:sz w:val="28"/>
          <w:szCs w:val="28"/>
          <w:rtl/>
          <w:lang w:bidi="fa-IR"/>
        </w:rPr>
        <w:pPrChange w:id="2265" w:author="Microsoft account" w:date="2025-09-21T12:27:00Z">
          <w:pPr>
            <w:bidi/>
            <w:spacing w:after="0" w:line="276" w:lineRule="auto"/>
            <w:jc w:val="both"/>
          </w:pPr>
        </w:pPrChange>
      </w:pPr>
      <w:ins w:id="2266"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267"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268"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269" w:author="Microsoft account" w:date="2025-09-21T12:28:00Z"/>
          <w:rFonts w:cs="Calibri"/>
          <w:sz w:val="28"/>
          <w:szCs w:val="28"/>
          <w:rtl/>
          <w:lang w:bidi="fa-IR"/>
        </w:rPr>
        <w:pPrChange w:id="2270"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271" w:author="Microsoft account" w:date="2025-09-21T12:35:00Z"/>
          <w:rFonts w:cs="Calibri"/>
          <w:sz w:val="28"/>
          <w:szCs w:val="28"/>
          <w:lang w:bidi="fa-IR"/>
        </w:rPr>
        <w:pPrChange w:id="2272" w:author="Microsoft account" w:date="2025-09-21T12:28:00Z">
          <w:pPr>
            <w:bidi/>
            <w:spacing w:after="0" w:line="276" w:lineRule="auto"/>
            <w:jc w:val="both"/>
          </w:pPr>
        </w:pPrChange>
      </w:pPr>
      <w:ins w:id="2273" w:author="Microsoft account" w:date="2025-09-21T12:28:00Z">
        <w:r>
          <w:rPr>
            <w:rFonts w:cs="Calibri" w:hint="cs"/>
            <w:sz w:val="28"/>
            <w:szCs w:val="28"/>
            <w:rtl/>
            <w:lang w:bidi="fa-IR"/>
          </w:rPr>
          <w:lastRenderedPageBreak/>
          <w:t>-</w:t>
        </w:r>
      </w:ins>
      <w:ins w:id="2274" w:author="Microsoft account" w:date="2025-09-21T12:33:00Z">
        <w:r w:rsidR="00C77CBB">
          <w:rPr>
            <w:rFonts w:cs="Calibri" w:hint="cs"/>
            <w:sz w:val="28"/>
            <w:szCs w:val="28"/>
            <w:rtl/>
            <w:lang w:bidi="fa-IR"/>
          </w:rPr>
          <w:t xml:space="preserve">همونطور که میدونیم </w:t>
        </w:r>
      </w:ins>
      <w:ins w:id="2275"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276"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277" w:author="Microsoft account" w:date="2025-09-21T12:34:00Z">
        <w:r w:rsidR="00C77CBB">
          <w:rPr>
            <w:rFonts w:cs="Calibri" w:hint="cs"/>
            <w:sz w:val="28"/>
            <w:szCs w:val="28"/>
            <w:rtl/>
            <w:lang w:bidi="fa-IR"/>
          </w:rPr>
          <w:t xml:space="preserve"> سری بزن</w:t>
        </w:r>
      </w:ins>
      <w:ins w:id="2278"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279" w:author="Microsoft account" w:date="2025-09-21T11:54:00Z"/>
          <w:rFonts w:cs="Calibri"/>
          <w:sz w:val="28"/>
          <w:szCs w:val="28"/>
          <w:rtl/>
          <w:lang w:bidi="fa-IR"/>
        </w:rPr>
        <w:pPrChange w:id="2280"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81" w:author="Microsoft account" w:date="2025-09-21T12:53:00Z"/>
          <w:rFonts w:cs="Calibri"/>
          <w:sz w:val="28"/>
          <w:szCs w:val="28"/>
          <w:rtl/>
          <w:lang w:bidi="fa-IR"/>
        </w:rPr>
        <w:pPrChange w:id="2282" w:author="Microsoft account" w:date="2025-09-21T11:54:00Z">
          <w:pPr>
            <w:bidi/>
            <w:spacing w:after="0" w:line="276" w:lineRule="auto"/>
            <w:jc w:val="both"/>
          </w:pPr>
        </w:pPrChange>
      </w:pPr>
      <w:ins w:id="2283"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84" w:author="Microsoft account" w:date="2025-09-21T12:54:00Z"/>
          <w:rFonts w:cs="Calibri"/>
          <w:sz w:val="28"/>
          <w:szCs w:val="28"/>
          <w:rtl/>
          <w:lang w:bidi="fa-IR"/>
        </w:rPr>
        <w:pPrChange w:id="2285" w:author="Microsoft account" w:date="2025-09-21T12:53:00Z">
          <w:pPr>
            <w:bidi/>
            <w:spacing w:after="0" w:line="276" w:lineRule="auto"/>
            <w:jc w:val="both"/>
          </w:pPr>
        </w:pPrChange>
      </w:pPr>
      <w:ins w:id="2286" w:author="Microsoft account" w:date="2025-09-21T12:53:00Z">
        <w:r w:rsidRPr="00C11108">
          <w:rPr>
            <w:rFonts w:cs="Calibri"/>
            <w:noProof/>
            <w:sz w:val="28"/>
            <w:szCs w:val="28"/>
            <w:rPrChange w:id="2287"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88" w:author="Microsoft account" w:date="2025-09-21T12:54:00Z"/>
          <w:rFonts w:cs="Calibri"/>
          <w:sz w:val="28"/>
          <w:szCs w:val="28"/>
          <w:rtl/>
          <w:lang w:bidi="fa-IR"/>
        </w:rPr>
        <w:pPrChange w:id="2289" w:author="Microsoft account" w:date="2025-09-21T12:54:00Z">
          <w:pPr>
            <w:bidi/>
            <w:spacing w:after="0" w:line="276" w:lineRule="auto"/>
            <w:jc w:val="both"/>
          </w:pPr>
        </w:pPrChange>
      </w:pPr>
      <w:ins w:id="2290"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91" w:author="Microsoft account" w:date="2025-09-21T12:54:00Z"/>
          <w:rFonts w:cs="Calibri"/>
          <w:sz w:val="28"/>
          <w:szCs w:val="28"/>
          <w:rtl/>
          <w:lang w:bidi="fa-IR"/>
        </w:rPr>
        <w:pPrChange w:id="2292"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93" w:author="Microsoft account" w:date="2025-09-21T13:09:00Z"/>
          <w:rFonts w:cs="Calibri"/>
          <w:sz w:val="28"/>
          <w:szCs w:val="28"/>
          <w:rtl/>
          <w:lang w:bidi="fa-IR"/>
        </w:rPr>
        <w:pPrChange w:id="2294" w:author="Microsoft account" w:date="2025-09-21T12:54:00Z">
          <w:pPr>
            <w:bidi/>
            <w:spacing w:after="0" w:line="276" w:lineRule="auto"/>
            <w:jc w:val="both"/>
          </w:pPr>
        </w:pPrChange>
      </w:pPr>
      <w:ins w:id="2295"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96" w:author="Microsoft account" w:date="2025-09-21T13:08:00Z">
        <w:r>
          <w:rPr>
            <w:rFonts w:cs="Calibri"/>
            <w:sz w:val="28"/>
            <w:szCs w:val="28"/>
            <w:lang w:bidi="fa-IR"/>
          </w:rPr>
          <w:t>IntVar()</w:t>
        </w:r>
        <w:r>
          <w:rPr>
            <w:rFonts w:cs="Calibri" w:hint="cs"/>
            <w:sz w:val="28"/>
            <w:szCs w:val="28"/>
            <w:rtl/>
            <w:lang w:bidi="fa-IR"/>
          </w:rPr>
          <w:t xml:space="preserve"> و </w:t>
        </w:r>
      </w:ins>
      <w:ins w:id="2297"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98" w:author="Microsoft account" w:date="2025-09-21T13:09:00Z"/>
          <w:rFonts w:cs="Calibri"/>
          <w:sz w:val="28"/>
          <w:szCs w:val="28"/>
          <w:rtl/>
          <w:lang w:bidi="fa-IR"/>
        </w:rPr>
        <w:pPrChange w:id="2299"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300" w:author="Microsoft account" w:date="2025-09-21T13:14:00Z"/>
          <w:rFonts w:cs="Calibri"/>
          <w:sz w:val="28"/>
          <w:szCs w:val="28"/>
          <w:rtl/>
          <w:lang w:bidi="fa-IR"/>
        </w:rPr>
        <w:pPrChange w:id="2301" w:author="Microsoft account" w:date="2025-09-21T13:09:00Z">
          <w:pPr>
            <w:bidi/>
            <w:spacing w:after="0" w:line="276" w:lineRule="auto"/>
            <w:jc w:val="both"/>
          </w:pPr>
        </w:pPrChange>
      </w:pPr>
      <w:ins w:id="2302" w:author="Microsoft account" w:date="2025-09-21T13:09:00Z">
        <w:r>
          <w:rPr>
            <w:rFonts w:cs="Calibri" w:hint="cs"/>
            <w:sz w:val="28"/>
            <w:szCs w:val="28"/>
            <w:rtl/>
            <w:lang w:bidi="fa-IR"/>
          </w:rPr>
          <w:t>-</w:t>
        </w:r>
      </w:ins>
      <w:ins w:id="2303"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304"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305"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306" w:author="Microsoft account" w:date="2025-09-21T13:14:00Z"/>
          <w:rFonts w:cs="Calibri"/>
          <w:sz w:val="28"/>
          <w:szCs w:val="28"/>
          <w:rtl/>
          <w:lang w:bidi="fa-IR"/>
        </w:rPr>
        <w:pPrChange w:id="2307" w:author="Microsoft account" w:date="2025-09-21T13:14:00Z">
          <w:pPr>
            <w:bidi/>
            <w:spacing w:after="0" w:line="276" w:lineRule="auto"/>
            <w:jc w:val="both"/>
          </w:pPr>
        </w:pPrChange>
      </w:pPr>
      <w:ins w:id="2308"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309" w:author="Microsoft account" w:date="2025-09-21T13:14:00Z"/>
          <w:rFonts w:cs="Calibri"/>
          <w:sz w:val="28"/>
          <w:szCs w:val="28"/>
          <w:rtl/>
          <w:lang w:bidi="fa-IR"/>
        </w:rPr>
        <w:pPrChange w:id="2310"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311" w:author="Microsoft account" w:date="2025-09-21T13:19:00Z"/>
          <w:rFonts w:cs="Calibri"/>
          <w:sz w:val="28"/>
          <w:szCs w:val="28"/>
          <w:rtl/>
          <w:lang w:bidi="fa-IR"/>
        </w:rPr>
        <w:pPrChange w:id="2312" w:author="Microsoft account" w:date="2025-09-21T13:14:00Z">
          <w:pPr>
            <w:bidi/>
            <w:spacing w:after="0" w:line="276" w:lineRule="auto"/>
            <w:jc w:val="both"/>
          </w:pPr>
        </w:pPrChange>
      </w:pPr>
      <w:ins w:id="2313"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314"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315"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316"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317" w:author="Microsoft account" w:date="2025-09-21T13:19:00Z"/>
          <w:rFonts w:cs="Calibri"/>
          <w:sz w:val="28"/>
          <w:szCs w:val="28"/>
          <w:rtl/>
          <w:lang w:bidi="fa-IR"/>
        </w:rPr>
        <w:pPrChange w:id="2318"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319" w:author="Microsoft account" w:date="2025-09-21T13:24:00Z"/>
          <w:rFonts w:cs="Calibri"/>
          <w:sz w:val="28"/>
          <w:szCs w:val="28"/>
          <w:rtl/>
          <w:lang w:bidi="fa-IR"/>
        </w:rPr>
        <w:pPrChange w:id="2320" w:author="Microsoft account" w:date="2025-09-21T13:19:00Z">
          <w:pPr>
            <w:bidi/>
            <w:spacing w:after="0" w:line="276" w:lineRule="auto"/>
            <w:jc w:val="both"/>
          </w:pPr>
        </w:pPrChange>
      </w:pPr>
      <w:ins w:id="2321" w:author="Microsoft account" w:date="2025-09-21T13:19:00Z">
        <w:r>
          <w:rPr>
            <w:rFonts w:cs="Calibri" w:hint="cs"/>
            <w:sz w:val="28"/>
            <w:szCs w:val="28"/>
            <w:rtl/>
            <w:lang w:bidi="fa-IR"/>
          </w:rPr>
          <w:t>-</w:t>
        </w:r>
      </w:ins>
      <w:ins w:id="2322"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323" w:author="Microsoft account" w:date="2025-09-21T13:24:00Z">
        <w:r w:rsidR="00D47888">
          <w:rPr>
            <w:rFonts w:cs="Calibri" w:hint="cs"/>
            <w:sz w:val="28"/>
            <w:szCs w:val="28"/>
            <w:rtl/>
            <w:lang w:bidi="fa-IR"/>
          </w:rPr>
          <w:t xml:space="preserve"> محسوب میشه یا نه ولی اگر باشه که دیگر غمی نیست. </w:t>
        </w:r>
      </w:ins>
      <w:ins w:id="2324"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325"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326"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327" w:author="Microsoft account" w:date="2025-09-21T13:24:00Z"/>
          <w:rFonts w:cs="Calibri"/>
          <w:sz w:val="28"/>
          <w:szCs w:val="28"/>
          <w:rtl/>
          <w:lang w:bidi="fa-IR"/>
        </w:rPr>
        <w:pPrChange w:id="2328"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329" w:author="Microsoft account" w:date="2025-09-21T13:25:00Z"/>
          <w:rFonts w:cs="Calibri"/>
          <w:sz w:val="28"/>
          <w:szCs w:val="28"/>
          <w:rtl/>
          <w:lang w:bidi="fa-IR"/>
        </w:rPr>
        <w:pPrChange w:id="2330" w:author="Microsoft account" w:date="2025-09-21T13:24:00Z">
          <w:pPr>
            <w:bidi/>
            <w:spacing w:after="0" w:line="276" w:lineRule="auto"/>
            <w:jc w:val="both"/>
          </w:pPr>
        </w:pPrChange>
      </w:pPr>
      <w:ins w:id="2331"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332"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333"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334"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335"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336" w:author="Microsoft account" w:date="2025-09-22T10:17:00Z">
              <w:rPr>
                <w:rFonts w:cs="Calibri"/>
                <w:sz w:val="28"/>
                <w:szCs w:val="28"/>
                <w:lang w:bidi="fa-IR"/>
              </w:rPr>
            </w:rPrChange>
          </w:rPr>
          <w:t>pack</w:t>
        </w:r>
        <w:r w:rsidRPr="00145A4C">
          <w:rPr>
            <w:rFonts w:cs="Calibri"/>
            <w:sz w:val="28"/>
            <w:szCs w:val="28"/>
            <w:u w:val="single"/>
            <w:rtl/>
            <w:lang w:bidi="fa-IR"/>
            <w:rPrChange w:id="2337"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338" w:author="Microsoft account" w:date="2025-09-22T10:17:00Z">
              <w:rPr>
                <w:rFonts w:cs="Calibri"/>
                <w:sz w:val="28"/>
                <w:szCs w:val="28"/>
                <w:lang w:bidi="fa-IR"/>
              </w:rPr>
            </w:rPrChange>
          </w:rPr>
          <w:t>grid</w:t>
        </w:r>
        <w:r w:rsidRPr="00145A4C">
          <w:rPr>
            <w:rFonts w:cs="Calibri"/>
            <w:sz w:val="28"/>
            <w:szCs w:val="28"/>
            <w:u w:val="single"/>
            <w:rtl/>
            <w:lang w:bidi="fa-IR"/>
            <w:rPrChange w:id="2339"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340"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341" w:author="Microsoft account" w:date="2025-09-21T13:25:00Z"/>
          <w:rFonts w:cs="Calibri"/>
          <w:sz w:val="28"/>
          <w:szCs w:val="28"/>
          <w:rtl/>
          <w:lang w:bidi="fa-IR"/>
        </w:rPr>
        <w:pPrChange w:id="2342"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343" w:author="Microsoft account" w:date="2025-09-21T11:54:00Z"/>
          <w:rFonts w:cs="Calibri"/>
          <w:sz w:val="28"/>
          <w:szCs w:val="28"/>
          <w:lang w:bidi="fa-IR"/>
        </w:rPr>
        <w:pPrChange w:id="2344" w:author="Microsoft account" w:date="2025-09-21T13:25:00Z">
          <w:pPr>
            <w:bidi/>
            <w:spacing w:after="0" w:line="276" w:lineRule="auto"/>
            <w:jc w:val="both"/>
          </w:pPr>
        </w:pPrChange>
      </w:pPr>
      <w:ins w:id="2345"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346" w:author="Microsoft account" w:date="2025-09-21T11:54:00Z"/>
          <w:rFonts w:cs="Calibri"/>
          <w:sz w:val="28"/>
          <w:szCs w:val="28"/>
          <w:rtl/>
          <w:lang w:bidi="fa-IR"/>
        </w:rPr>
      </w:pPr>
      <w:ins w:id="2347"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348" w:author="Microsoft account" w:date="2025-09-21T11:54:00Z">
          <w:pPr>
            <w:bidi/>
            <w:spacing w:after="0" w:line="276" w:lineRule="auto"/>
            <w:jc w:val="both"/>
          </w:pPr>
        </w:pPrChange>
      </w:pPr>
      <w:bookmarkStart w:id="2349" w:name="I4040631"/>
      <w:ins w:id="2350" w:author="Microsoft account" w:date="2025-09-22T10:21:00Z">
        <w:r>
          <w:rPr>
            <w:rFonts w:cs="Calibri" w:hint="cs"/>
            <w:sz w:val="28"/>
            <w:szCs w:val="28"/>
            <w:rtl/>
            <w:lang w:bidi="fa-IR"/>
          </w:rPr>
          <w:lastRenderedPageBreak/>
          <w:t>ادامه</w:t>
        </w:r>
      </w:ins>
    </w:p>
    <w:bookmarkEnd w:id="2349"/>
    <w:p w14:paraId="41681A98" w14:textId="77777777" w:rsidR="0070255D" w:rsidRDefault="0070255D" w:rsidP="00A07812">
      <w:pPr>
        <w:bidi/>
        <w:spacing w:after="0" w:line="276" w:lineRule="auto"/>
        <w:jc w:val="both"/>
        <w:rPr>
          <w:ins w:id="2351" w:author="Microsoft account" w:date="2025-09-22T10:22:00Z"/>
          <w:rFonts w:cs="Calibri"/>
          <w:sz w:val="28"/>
          <w:szCs w:val="28"/>
          <w:rtl/>
          <w:lang w:bidi="fa-IR"/>
        </w:rPr>
      </w:pPr>
    </w:p>
    <w:p w14:paraId="37B50822" w14:textId="08D8ADB4" w:rsidR="00A7222C" w:rsidRDefault="00A7222C">
      <w:pPr>
        <w:bidi/>
        <w:spacing w:after="0" w:line="276" w:lineRule="auto"/>
        <w:jc w:val="both"/>
        <w:rPr>
          <w:ins w:id="2352" w:author="Microsoft account" w:date="2025-09-22T10:22:00Z"/>
          <w:rFonts w:cs="Calibri"/>
          <w:sz w:val="28"/>
          <w:szCs w:val="28"/>
          <w:rtl/>
          <w:lang w:bidi="fa-IR"/>
        </w:rPr>
        <w:pPrChange w:id="2353" w:author="Microsoft account" w:date="2025-09-22T10:22:00Z">
          <w:pPr>
            <w:bidi/>
            <w:spacing w:after="0" w:line="276" w:lineRule="auto"/>
            <w:jc w:val="both"/>
          </w:pPr>
        </w:pPrChange>
      </w:pPr>
      <w:ins w:id="2354"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355" w:author="Microsoft account" w:date="2025-09-23T10:42:00Z"/>
          <w:rFonts w:cs="Calibri"/>
          <w:sz w:val="18"/>
          <w:szCs w:val="18"/>
          <w:lang w:bidi="fa-IR"/>
        </w:rPr>
        <w:pPrChange w:id="2356" w:author="Microsoft account" w:date="2025-09-22T10:22:00Z">
          <w:pPr>
            <w:bidi/>
            <w:spacing w:after="0" w:line="276" w:lineRule="auto"/>
            <w:jc w:val="both"/>
          </w:pPr>
        </w:pPrChange>
      </w:pPr>
      <w:ins w:id="2357" w:author="Microsoft account" w:date="2025-09-22T11:54:00Z">
        <w:r>
          <w:rPr>
            <w:rFonts w:cs="Calibri" w:hint="cs"/>
            <w:sz w:val="28"/>
            <w:szCs w:val="28"/>
            <w:rtl/>
            <w:lang w:bidi="fa-IR"/>
          </w:rPr>
          <w:t xml:space="preserve">بعله </w:t>
        </w:r>
      </w:ins>
      <w:ins w:id="2358"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359"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360"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361"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362" w:author="Microsoft account" w:date="2025-09-22T11:55:00Z"/>
          <w:rFonts w:cs="Calibri"/>
          <w:sz w:val="28"/>
          <w:szCs w:val="28"/>
          <w:rtl/>
          <w:lang w:bidi="fa-IR"/>
        </w:rPr>
        <w:pPrChange w:id="2363" w:author="Microsoft account" w:date="2025-09-23T10:42:00Z">
          <w:pPr>
            <w:bidi/>
            <w:spacing w:after="0" w:line="276" w:lineRule="auto"/>
            <w:jc w:val="both"/>
          </w:pPr>
        </w:pPrChange>
      </w:pPr>
      <w:ins w:id="2364"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365"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366" w:author="Microsoft account" w:date="2025-09-22T11:55:00Z"/>
          <w:rFonts w:cs="Calibri"/>
          <w:sz w:val="28"/>
          <w:szCs w:val="28"/>
          <w:lang w:bidi="fa-IR"/>
        </w:rPr>
        <w:pPrChange w:id="2367" w:author="Microsoft account" w:date="2025-09-22T11:55:00Z">
          <w:pPr>
            <w:bidi/>
            <w:spacing w:after="0" w:line="276" w:lineRule="auto"/>
            <w:jc w:val="both"/>
          </w:pPr>
        </w:pPrChange>
      </w:pPr>
      <w:ins w:id="2368"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369" w:author="Microsoft account" w:date="2025-09-22T11:56:00Z"/>
          <w:rFonts w:cs="Calibri"/>
          <w:sz w:val="28"/>
          <w:szCs w:val="28"/>
          <w:rtl/>
          <w:lang w:bidi="fa-IR"/>
        </w:rPr>
        <w:pPrChange w:id="2370"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371" w:author="Microsoft account" w:date="2025-09-22T11:55:00Z"/>
          <w:rFonts w:cs="Calibri"/>
          <w:sz w:val="28"/>
          <w:szCs w:val="28"/>
          <w:lang w:bidi="fa-IR"/>
        </w:rPr>
        <w:pPrChange w:id="2372"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373" w:author="Microsoft account" w:date="2025-09-22T10:22:00Z"/>
          <w:rFonts w:cs="Calibri"/>
          <w:sz w:val="28"/>
          <w:szCs w:val="28"/>
          <w:lang w:bidi="fa-IR"/>
        </w:rPr>
        <w:pPrChange w:id="2374" w:author="Microsoft account" w:date="2025-09-22T11:55:00Z">
          <w:pPr>
            <w:bidi/>
            <w:spacing w:after="0" w:line="276" w:lineRule="auto"/>
            <w:jc w:val="both"/>
          </w:pPr>
        </w:pPrChange>
      </w:pPr>
      <w:ins w:id="2375" w:author="Microsoft account" w:date="2025-09-22T11:57:00Z">
        <w:r>
          <w:rPr>
            <w:rFonts w:cs="Calibri"/>
            <w:sz w:val="28"/>
            <w:szCs w:val="28"/>
            <w:lang w:bidi="fa-IR"/>
          </w:rPr>
          <w:t xml:space="preserve">Start </w:t>
        </w:r>
      </w:ins>
      <w:ins w:id="2376"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377" w:author="Microsoft account" w:date="2025-09-22T12:13:00Z"/>
          <w:rFonts w:cs="Calibri"/>
          <w:sz w:val="28"/>
          <w:szCs w:val="28"/>
          <w:rtl/>
          <w:lang w:bidi="fa-IR"/>
        </w:rPr>
        <w:pPrChange w:id="2378" w:author="Microsoft account" w:date="2025-09-22T10:22:00Z">
          <w:pPr>
            <w:bidi/>
            <w:spacing w:after="0" w:line="276" w:lineRule="auto"/>
            <w:jc w:val="both"/>
          </w:pPr>
        </w:pPrChange>
      </w:pPr>
      <w:ins w:id="2379"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380" w:author="Microsoft account" w:date="2025-09-22T12:13:00Z"/>
          <w:rFonts w:cs="Calibri"/>
          <w:sz w:val="28"/>
          <w:szCs w:val="28"/>
          <w:rtl/>
          <w:lang w:bidi="fa-IR"/>
        </w:rPr>
        <w:pPrChange w:id="2381"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82" w:author="Microsoft account" w:date="2025-09-22T12:14:00Z"/>
          <w:rFonts w:cs="Calibri"/>
          <w:sz w:val="28"/>
          <w:szCs w:val="28"/>
          <w:rtl/>
          <w:lang w:bidi="fa-IR"/>
        </w:rPr>
        <w:pPrChange w:id="2383" w:author="Microsoft account" w:date="2025-09-22T12:14:00Z">
          <w:pPr>
            <w:bidi/>
            <w:spacing w:after="0" w:line="276" w:lineRule="auto"/>
            <w:jc w:val="both"/>
          </w:pPr>
        </w:pPrChange>
      </w:pPr>
      <w:ins w:id="2384"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85"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86" w:author="Microsoft account" w:date="2025-09-22T12:13:00Z"/>
          <w:rFonts w:cs="Calibri"/>
          <w:sz w:val="28"/>
          <w:szCs w:val="28"/>
          <w:rtl/>
          <w:lang w:bidi="fa-IR"/>
        </w:rPr>
        <w:pPrChange w:id="2387" w:author="Microsoft account" w:date="2025-09-22T12:15:00Z">
          <w:pPr>
            <w:bidi/>
            <w:spacing w:after="0" w:line="276" w:lineRule="auto"/>
            <w:jc w:val="both"/>
          </w:pPr>
        </w:pPrChange>
      </w:pPr>
      <w:ins w:id="2388" w:author="Microsoft account" w:date="2025-09-22T12:14:00Z">
        <w:r w:rsidRPr="00954022">
          <w:rPr>
            <w:rFonts w:cs="Calibri"/>
            <w:noProof/>
            <w:sz w:val="28"/>
            <w:szCs w:val="28"/>
            <w:rPrChange w:id="2389"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90" w:author="Microsoft account" w:date="2025-09-22T12:15:00Z"/>
          <w:rFonts w:cs="Calibri"/>
          <w:sz w:val="28"/>
          <w:szCs w:val="28"/>
          <w:rtl/>
          <w:lang w:bidi="fa-IR"/>
        </w:rPr>
        <w:pPrChange w:id="2391" w:author="Microsoft account" w:date="2025-09-22T12:13:00Z">
          <w:pPr>
            <w:bidi/>
            <w:spacing w:after="0" w:line="276" w:lineRule="auto"/>
            <w:jc w:val="both"/>
          </w:pPr>
        </w:pPrChange>
      </w:pPr>
      <w:ins w:id="2392"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93" w:author="Microsoft account" w:date="2025-09-22T12:15:00Z"/>
          <w:rFonts w:cs="Calibri"/>
          <w:sz w:val="28"/>
          <w:szCs w:val="28"/>
          <w:rtl/>
          <w:lang w:bidi="fa-IR"/>
        </w:rPr>
        <w:pPrChange w:id="2394" w:author="Microsoft account" w:date="2025-09-22T12:15:00Z">
          <w:pPr>
            <w:bidi/>
            <w:spacing w:after="0" w:line="276" w:lineRule="auto"/>
            <w:jc w:val="both"/>
          </w:pPr>
        </w:pPrChange>
      </w:pPr>
      <w:ins w:id="2395" w:author="Microsoft account" w:date="2025-09-22T12:15:00Z">
        <w:r w:rsidRPr="00954022">
          <w:rPr>
            <w:rFonts w:cs="Calibri"/>
            <w:noProof/>
            <w:sz w:val="28"/>
            <w:szCs w:val="28"/>
            <w:rPrChange w:id="2396"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97" w:author="Microsoft account" w:date="2025-09-22T12:23:00Z"/>
          <w:rFonts w:cs="Calibri"/>
          <w:sz w:val="28"/>
          <w:szCs w:val="28"/>
          <w:rtl/>
          <w:lang w:bidi="fa-IR"/>
        </w:rPr>
        <w:pPrChange w:id="2398" w:author="Microsoft account" w:date="2025-09-22T12:23:00Z">
          <w:pPr>
            <w:bidi/>
            <w:spacing w:after="0" w:line="276" w:lineRule="auto"/>
            <w:jc w:val="both"/>
          </w:pPr>
        </w:pPrChange>
      </w:pPr>
      <w:ins w:id="2399" w:author="Microsoft account" w:date="2025-09-22T12:15:00Z">
        <w:r>
          <w:rPr>
            <w:rFonts w:cs="Calibri" w:hint="cs"/>
            <w:sz w:val="28"/>
            <w:szCs w:val="28"/>
            <w:rtl/>
            <w:lang w:bidi="fa-IR"/>
          </w:rPr>
          <w:t xml:space="preserve">که </w:t>
        </w:r>
      </w:ins>
      <w:ins w:id="2400"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401"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402" w:author="Microsoft account" w:date="2025-09-22T12:19:00Z">
        <w:r w:rsidR="008D3B28">
          <w:rPr>
            <w:rFonts w:cs="Calibri" w:hint="cs"/>
            <w:sz w:val="28"/>
            <w:szCs w:val="28"/>
            <w:rtl/>
            <w:lang w:bidi="fa-IR"/>
          </w:rPr>
          <w:t xml:space="preserve">، تایمر 4 ام رو (که یعنی 4*25 دقیقه کار کردی که میشه </w:t>
        </w:r>
      </w:ins>
      <w:ins w:id="2403"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404" w:author="Microsoft account" w:date="2025-09-22T12:22:00Z">
        <w:r w:rsidR="008D3B28">
          <w:rPr>
            <w:rFonts w:cs="Calibri" w:hint="cs"/>
            <w:sz w:val="28"/>
            <w:szCs w:val="28"/>
            <w:rtl/>
            <w:lang w:bidi="fa-IR"/>
          </w:rPr>
          <w:t xml:space="preserve">که به این حساب کتاب باید </w:t>
        </w:r>
      </w:ins>
      <w:ins w:id="2405" w:author="Microsoft account" w:date="2025-09-22T12:23:00Z">
        <w:r w:rsidR="008D3B28">
          <w:rPr>
            <w:rFonts w:cs="Calibri"/>
            <w:sz w:val="28"/>
            <w:szCs w:val="28"/>
            <w:lang w:bidi="fa-IR"/>
          </w:rPr>
          <w:t>2.5h</w:t>
        </w:r>
      </w:ins>
      <w:ins w:id="2406" w:author="Microsoft account" w:date="2025-09-22T12:22:00Z">
        <w:r w:rsidR="008D3B28">
          <w:rPr>
            <w:rFonts w:cs="Calibri" w:hint="cs"/>
            <w:sz w:val="28"/>
            <w:szCs w:val="28"/>
            <w:rtl/>
            <w:lang w:bidi="fa-IR"/>
          </w:rPr>
          <w:t xml:space="preserve"> طول بکشه. </w:t>
        </w:r>
      </w:ins>
      <w:ins w:id="2407"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408"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409" w:author="Microsoft account" w:date="2025-09-22T12:23:00Z"/>
          <w:rFonts w:cs="Calibri"/>
          <w:sz w:val="28"/>
          <w:szCs w:val="28"/>
          <w:rtl/>
          <w:lang w:bidi="fa-IR"/>
        </w:rPr>
        <w:pPrChange w:id="2410"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411" w:author="Microsoft account" w:date="2025-09-22T12:25:00Z"/>
          <w:rFonts w:cs="Calibri"/>
          <w:sz w:val="28"/>
          <w:szCs w:val="28"/>
          <w:rtl/>
          <w:lang w:bidi="fa-IR"/>
        </w:rPr>
        <w:pPrChange w:id="2412" w:author="Microsoft account" w:date="2025-09-22T12:23:00Z">
          <w:pPr>
            <w:bidi/>
            <w:spacing w:after="0" w:line="276" w:lineRule="auto"/>
            <w:jc w:val="both"/>
          </w:pPr>
        </w:pPrChange>
      </w:pPr>
      <w:ins w:id="2413"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414"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415" w:author="Microsoft account" w:date="2025-09-22T12:25:00Z"/>
          <w:rFonts w:cs="Calibri"/>
          <w:sz w:val="28"/>
          <w:szCs w:val="28"/>
          <w:rtl/>
          <w:lang w:bidi="fa-IR"/>
        </w:rPr>
        <w:pPrChange w:id="2416" w:author="Microsoft account" w:date="2025-09-22T12:25:00Z">
          <w:pPr>
            <w:bidi/>
            <w:spacing w:after="0" w:line="276" w:lineRule="auto"/>
            <w:jc w:val="both"/>
          </w:pPr>
        </w:pPrChange>
      </w:pPr>
      <w:ins w:id="2417"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418" w:author="Microsoft account" w:date="2025-09-22T12:13:00Z"/>
          <w:rFonts w:cs="Calibri"/>
          <w:sz w:val="28"/>
          <w:szCs w:val="28"/>
          <w:lang w:bidi="fa-IR"/>
        </w:rPr>
        <w:pPrChange w:id="2419" w:author="Microsoft account" w:date="2025-09-22T12:25:00Z">
          <w:pPr>
            <w:bidi/>
            <w:spacing w:after="0" w:line="276" w:lineRule="auto"/>
            <w:jc w:val="both"/>
          </w:pPr>
        </w:pPrChange>
      </w:pPr>
      <w:ins w:id="2420"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421" w:author="Microsoft account" w:date="2025-09-22T10:22:00Z"/>
          <w:rFonts w:cs="Calibri"/>
          <w:sz w:val="28"/>
          <w:szCs w:val="28"/>
          <w:lang w:bidi="fa-IR"/>
        </w:rPr>
        <w:pPrChange w:id="2422" w:author="Microsoft account" w:date="2025-09-22T12:13:00Z">
          <w:pPr>
            <w:bidi/>
            <w:spacing w:after="0" w:line="276" w:lineRule="auto"/>
            <w:jc w:val="both"/>
          </w:pPr>
        </w:pPrChange>
      </w:pPr>
      <w:ins w:id="2423"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424" w:author="Microsoft account" w:date="2025-09-22T10:22:00Z"/>
          <w:rFonts w:cs="Calibri"/>
          <w:sz w:val="28"/>
          <w:szCs w:val="28"/>
          <w:rtl/>
          <w:lang w:bidi="fa-IR"/>
        </w:rPr>
      </w:pPr>
      <w:ins w:id="2425"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426" w:author="Microsoft account" w:date="2025-09-22T10:22:00Z"/>
          <w:rFonts w:cs="Calibri"/>
          <w:sz w:val="28"/>
          <w:szCs w:val="28"/>
          <w:rtl/>
          <w:lang w:bidi="fa-IR"/>
        </w:rPr>
        <w:pPrChange w:id="2427" w:author="Microsoft account" w:date="2025-09-22T10:22:00Z">
          <w:pPr>
            <w:bidi/>
            <w:spacing w:after="0" w:line="276" w:lineRule="auto"/>
            <w:jc w:val="both"/>
          </w:pPr>
        </w:pPrChange>
      </w:pPr>
      <w:bookmarkStart w:id="2428" w:name="I4040701"/>
      <w:ins w:id="2429" w:author="Microsoft account" w:date="2025-09-23T10:48:00Z">
        <w:r>
          <w:rPr>
            <w:rFonts w:cs="Calibri" w:hint="cs"/>
            <w:sz w:val="28"/>
            <w:szCs w:val="28"/>
            <w:rtl/>
            <w:lang w:bidi="fa-IR"/>
          </w:rPr>
          <w:lastRenderedPageBreak/>
          <w:t>ادامه</w:t>
        </w:r>
      </w:ins>
    </w:p>
    <w:bookmarkEnd w:id="2428"/>
    <w:p w14:paraId="0FCE71CA" w14:textId="77777777" w:rsidR="008C7665" w:rsidRDefault="008C7665">
      <w:pPr>
        <w:bidi/>
        <w:spacing w:after="0" w:line="276" w:lineRule="auto"/>
        <w:jc w:val="both"/>
        <w:rPr>
          <w:ins w:id="2430" w:author="Microsoft account" w:date="2025-09-23T10:48:00Z"/>
          <w:rFonts w:cs="Calibri"/>
          <w:sz w:val="28"/>
          <w:szCs w:val="28"/>
          <w:rtl/>
          <w:lang w:bidi="fa-IR"/>
        </w:rPr>
        <w:pPrChange w:id="2431"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432" w:author="Microsoft account" w:date="2025-09-23T11:21:00Z"/>
          <w:rFonts w:cs="Calibri"/>
          <w:sz w:val="28"/>
          <w:szCs w:val="28"/>
          <w:rtl/>
          <w:lang w:bidi="fa-IR"/>
        </w:rPr>
        <w:pPrChange w:id="2433" w:author="Microsoft account" w:date="2025-09-23T11:19:00Z">
          <w:pPr>
            <w:bidi/>
            <w:spacing w:after="0" w:line="276" w:lineRule="auto"/>
            <w:jc w:val="both"/>
          </w:pPr>
        </w:pPrChange>
      </w:pPr>
      <w:ins w:id="2434" w:author="Microsoft account" w:date="2025-09-23T10:48:00Z">
        <w:r>
          <w:rPr>
            <w:rFonts w:cs="Calibri" w:hint="cs"/>
            <w:sz w:val="28"/>
            <w:szCs w:val="28"/>
            <w:rtl/>
            <w:lang w:bidi="fa-IR"/>
          </w:rPr>
          <w:t>-</w:t>
        </w:r>
      </w:ins>
      <w:ins w:id="2435"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436"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437"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438"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439"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40"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441"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442"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443"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444"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445"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46"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447"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448"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449"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450"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451"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452"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45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54"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455"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45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57"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458"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45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60"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461" w:author="Microsoft account" w:date="2025-09-23T11:21:00Z">
              <w:rPr>
                <w:rFonts w:cs="Calibri"/>
                <w:sz w:val="28"/>
                <w:szCs w:val="28"/>
                <w:rtl/>
                <w:lang w:bidi="fa-IR"/>
              </w:rPr>
            </w:rPrChange>
          </w:rPr>
          <w:t xml:space="preserve"> </w:t>
        </w:r>
      </w:ins>
      <w:ins w:id="2462" w:author="Microsoft account" w:date="2025-09-23T11:20:00Z">
        <w:r w:rsidR="00340CDD" w:rsidRPr="00340CDD">
          <w:rPr>
            <w:rFonts w:cs="Calibri"/>
            <w:strike/>
            <w:sz w:val="28"/>
            <w:szCs w:val="28"/>
            <w:lang w:bidi="fa-IR"/>
            <w:rPrChange w:id="2463" w:author="Microsoft account" w:date="2025-09-23T11:21:00Z">
              <w:rPr>
                <w:rFonts w:cs="Calibri"/>
                <w:sz w:val="28"/>
                <w:szCs w:val="28"/>
                <w:lang w:bidi="fa-IR"/>
              </w:rPr>
            </w:rPrChange>
          </w:rPr>
          <w:t>object</w:t>
        </w:r>
        <w:r w:rsidR="00340CDD" w:rsidRPr="00340CDD">
          <w:rPr>
            <w:rFonts w:cs="Calibri"/>
            <w:strike/>
            <w:sz w:val="28"/>
            <w:szCs w:val="28"/>
            <w:rtl/>
            <w:lang w:bidi="fa-IR"/>
            <w:rPrChange w:id="2464"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465" w:author="Microsoft account" w:date="2025-09-23T11:21:00Z">
              <w:rPr>
                <w:rFonts w:cs="Calibri"/>
                <w:sz w:val="28"/>
                <w:szCs w:val="28"/>
                <w:lang w:bidi="fa-IR"/>
              </w:rPr>
            </w:rPrChange>
          </w:rPr>
          <w:t>Canvas()</w:t>
        </w:r>
        <w:r w:rsidR="00340CDD" w:rsidRPr="00340CDD">
          <w:rPr>
            <w:rFonts w:cs="Calibri"/>
            <w:strike/>
            <w:sz w:val="28"/>
            <w:szCs w:val="28"/>
            <w:rtl/>
            <w:lang w:bidi="fa-IR"/>
            <w:rPrChange w:id="2466"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46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68"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469" w:author="Microsoft account" w:date="2025-09-23T11:21:00Z">
              <w:rPr>
                <w:rFonts w:cs="Calibri"/>
                <w:sz w:val="28"/>
                <w:szCs w:val="28"/>
                <w:rtl/>
                <w:lang w:bidi="fa-IR"/>
              </w:rPr>
            </w:rPrChange>
          </w:rPr>
          <w:t xml:space="preserve"> قابل انجام باشه</w:t>
        </w:r>
      </w:ins>
      <w:ins w:id="2470" w:author="Microsoft account" w:date="2025-09-23T11:21:00Z">
        <w:r w:rsidR="00340CDD" w:rsidRPr="00340CDD">
          <w:rPr>
            <w:rFonts w:cs="Calibri"/>
            <w:strike/>
            <w:sz w:val="28"/>
            <w:szCs w:val="28"/>
            <w:rtl/>
            <w:lang w:bidi="fa-IR"/>
            <w:rPrChange w:id="2471"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472" w:author="Microsoft account" w:date="2025-09-23T11:22:00Z"/>
          <w:rFonts w:cs="Calibri"/>
          <w:sz w:val="28"/>
          <w:szCs w:val="28"/>
          <w:rtl/>
          <w:lang w:bidi="fa-IR"/>
        </w:rPr>
        <w:pPrChange w:id="2473" w:author="Microsoft account" w:date="2025-09-23T11:22:00Z">
          <w:pPr>
            <w:bidi/>
            <w:spacing w:after="0" w:line="276" w:lineRule="auto"/>
            <w:jc w:val="both"/>
          </w:pPr>
        </w:pPrChange>
      </w:pPr>
      <w:ins w:id="2474"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475" w:author="Microsoft account" w:date="2025-09-23T11:22:00Z"/>
          <w:rFonts w:cs="Calibri"/>
          <w:sz w:val="28"/>
          <w:szCs w:val="28"/>
          <w:rtl/>
          <w:lang w:bidi="fa-IR"/>
        </w:rPr>
        <w:pPrChange w:id="2476"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477" w:author="Microsoft account" w:date="2025-09-23T11:31:00Z"/>
          <w:rFonts w:cs="Calibri"/>
          <w:sz w:val="28"/>
          <w:szCs w:val="28"/>
          <w:rtl/>
          <w:lang w:bidi="fa-IR"/>
        </w:rPr>
        <w:pPrChange w:id="2478" w:author="Microsoft account" w:date="2025-09-23T11:22:00Z">
          <w:pPr>
            <w:bidi/>
            <w:spacing w:after="0" w:line="276" w:lineRule="auto"/>
            <w:jc w:val="both"/>
          </w:pPr>
        </w:pPrChange>
      </w:pPr>
      <w:ins w:id="2479" w:author="Microsoft account" w:date="2025-09-23T11:22:00Z">
        <w:r>
          <w:rPr>
            <w:rFonts w:cs="Calibri" w:hint="cs"/>
            <w:sz w:val="28"/>
            <w:szCs w:val="28"/>
            <w:rtl/>
            <w:lang w:bidi="fa-IR"/>
          </w:rPr>
          <w:t>-</w:t>
        </w:r>
      </w:ins>
      <w:ins w:id="2480"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81"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82" w:author="Microsoft account" w:date="2025-09-23T11:31:00Z"/>
          <w:rFonts w:cs="Calibri"/>
          <w:sz w:val="28"/>
          <w:szCs w:val="28"/>
          <w:rtl/>
          <w:lang w:bidi="fa-IR"/>
        </w:rPr>
        <w:pPrChange w:id="2483"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84" w:author="Microsoft account" w:date="2025-09-23T13:05:00Z"/>
          <w:rFonts w:cs="Calibri"/>
          <w:sz w:val="28"/>
          <w:szCs w:val="28"/>
          <w:rtl/>
          <w:lang w:bidi="fa-IR"/>
        </w:rPr>
        <w:pPrChange w:id="2485" w:author="Microsoft account" w:date="2025-09-23T11:31:00Z">
          <w:pPr>
            <w:bidi/>
            <w:spacing w:after="0" w:line="276" w:lineRule="auto"/>
            <w:jc w:val="both"/>
          </w:pPr>
        </w:pPrChange>
      </w:pPr>
      <w:ins w:id="2486" w:author="Microsoft account" w:date="2025-09-23T11:31:00Z">
        <w:r>
          <w:rPr>
            <w:rFonts w:cs="Calibri" w:hint="cs"/>
            <w:sz w:val="28"/>
            <w:szCs w:val="28"/>
            <w:rtl/>
            <w:lang w:bidi="fa-IR"/>
          </w:rPr>
          <w:t>-</w:t>
        </w:r>
      </w:ins>
      <w:ins w:id="2487"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88" w:author="Microsoft account" w:date="2025-09-23T10:48:00Z"/>
          <w:rFonts w:cs="Calibri"/>
          <w:sz w:val="28"/>
          <w:szCs w:val="28"/>
          <w:rtl/>
          <w:lang w:bidi="fa-IR"/>
        </w:rPr>
        <w:pPrChange w:id="2489" w:author="Microsoft account" w:date="2025-09-23T13:05:00Z">
          <w:pPr>
            <w:bidi/>
            <w:spacing w:after="0" w:line="276" w:lineRule="auto"/>
            <w:jc w:val="both"/>
          </w:pPr>
        </w:pPrChange>
      </w:pPr>
      <w:ins w:id="2490" w:author="Microsoft account" w:date="2025-09-23T13:05:00Z">
        <w:r>
          <w:rPr>
            <w:rFonts w:cs="Calibri" w:hint="cs"/>
            <w:sz w:val="28"/>
            <w:szCs w:val="28"/>
            <w:rtl/>
            <w:lang w:bidi="fa-IR"/>
          </w:rPr>
          <w:t xml:space="preserve">تا </w:t>
        </w:r>
        <w:r>
          <w:rPr>
            <w:rFonts w:cs="Calibri"/>
            <w:sz w:val="28"/>
            <w:szCs w:val="28"/>
            <w:lang w:bidi="fa-IR"/>
          </w:rPr>
          <w:t>Day028</w:t>
        </w:r>
      </w:ins>
      <w:ins w:id="2491" w:author="Microsoft account" w:date="2025-09-23T13:06:00Z">
        <w:r>
          <w:rPr>
            <w:rFonts w:cs="Calibri"/>
            <w:sz w:val="28"/>
            <w:szCs w:val="28"/>
            <w:lang w:bidi="fa-IR"/>
          </w:rPr>
          <w:t xml:space="preserve"> 003 </w:t>
        </w:r>
      </w:ins>
      <w:ins w:id="2492" w:author="Microsoft account" w:date="2025-09-23T13:07:00Z">
        <w:r>
          <w:rPr>
            <w:rFonts w:cs="Calibri"/>
            <w:sz w:val="28"/>
            <w:szCs w:val="28"/>
            <w:lang w:bidi="fa-IR"/>
          </w:rPr>
          <w:t>00</w:t>
        </w:r>
      </w:ins>
      <w:ins w:id="2493" w:author="Microsoft account" w:date="2025-09-23T13:06:00Z">
        <w:r>
          <w:rPr>
            <w:rFonts w:cs="Calibri"/>
            <w:sz w:val="28"/>
            <w:szCs w:val="28"/>
            <w:lang w:bidi="fa-IR"/>
          </w:rPr>
          <w:t>:</w:t>
        </w:r>
      </w:ins>
      <w:ins w:id="2494" w:author="Microsoft account" w:date="2025-09-23T13:07:00Z">
        <w:r>
          <w:rPr>
            <w:rFonts w:cs="Calibri"/>
            <w:sz w:val="28"/>
            <w:szCs w:val="28"/>
            <w:lang w:bidi="fa-IR"/>
          </w:rPr>
          <w:t>03</w:t>
        </w:r>
      </w:ins>
      <w:ins w:id="2495" w:author="Microsoft account" w:date="2025-09-23T13:06:00Z">
        <w:r>
          <w:rPr>
            <w:rFonts w:cs="Calibri"/>
            <w:sz w:val="28"/>
            <w:szCs w:val="28"/>
            <w:lang w:bidi="fa-IR"/>
          </w:rPr>
          <w:t>:</w:t>
        </w:r>
      </w:ins>
      <w:ins w:id="2496"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97" w:author="Microsoft account" w:date="2025-09-23T10:48:00Z"/>
          <w:rFonts w:cs="Calibri"/>
          <w:sz w:val="28"/>
          <w:szCs w:val="28"/>
          <w:rtl/>
          <w:lang w:bidi="fa-IR"/>
        </w:rPr>
        <w:pPrChange w:id="2498"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99" w:author="Microsoft account" w:date="2025-09-23T10:48:00Z"/>
          <w:rFonts w:cs="Calibri"/>
          <w:sz w:val="28"/>
          <w:szCs w:val="28"/>
          <w:rtl/>
          <w:lang w:bidi="fa-IR"/>
        </w:rPr>
        <w:pPrChange w:id="2500" w:author="Microsoft account" w:date="2025-09-23T10:48:00Z">
          <w:pPr>
            <w:bidi/>
            <w:spacing w:after="0" w:line="276" w:lineRule="auto"/>
            <w:jc w:val="both"/>
          </w:pPr>
        </w:pPrChange>
      </w:pPr>
    </w:p>
    <w:p w14:paraId="69B7B827" w14:textId="4820ADE6" w:rsidR="008C7665" w:rsidRDefault="008C7665">
      <w:pPr>
        <w:spacing w:after="0" w:line="240" w:lineRule="auto"/>
        <w:rPr>
          <w:ins w:id="2501" w:author="Microsoft account" w:date="2025-09-23T10:48:00Z"/>
          <w:rFonts w:cs="Calibri"/>
          <w:sz w:val="28"/>
          <w:szCs w:val="28"/>
          <w:rtl/>
          <w:lang w:bidi="fa-IR"/>
        </w:rPr>
      </w:pPr>
      <w:ins w:id="2502"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503" w:author="Microsoft account" w:date="2025-09-24T10:09:00Z"/>
          <w:rFonts w:cs="Calibri"/>
          <w:sz w:val="28"/>
          <w:szCs w:val="28"/>
          <w:rtl/>
          <w:lang w:bidi="fa-IR"/>
        </w:rPr>
        <w:pPrChange w:id="2504" w:author="Microsoft account" w:date="2025-09-23T10:48:00Z">
          <w:pPr>
            <w:bidi/>
            <w:spacing w:after="0" w:line="276" w:lineRule="auto"/>
            <w:jc w:val="both"/>
          </w:pPr>
        </w:pPrChange>
      </w:pPr>
      <w:bookmarkStart w:id="2505" w:name="I4040702"/>
      <w:ins w:id="2506" w:author="Microsoft account" w:date="2025-09-24T10:09:00Z">
        <w:r>
          <w:rPr>
            <w:rFonts w:cs="Calibri" w:hint="cs"/>
            <w:sz w:val="28"/>
            <w:szCs w:val="28"/>
            <w:rtl/>
            <w:lang w:bidi="fa-IR"/>
          </w:rPr>
          <w:lastRenderedPageBreak/>
          <w:t>ادامه</w:t>
        </w:r>
      </w:ins>
    </w:p>
    <w:bookmarkEnd w:id="2505"/>
    <w:p w14:paraId="2D5C37E9" w14:textId="77777777" w:rsidR="00F26E73" w:rsidRDefault="00F26E73">
      <w:pPr>
        <w:bidi/>
        <w:spacing w:after="0" w:line="276" w:lineRule="auto"/>
        <w:jc w:val="both"/>
        <w:rPr>
          <w:ins w:id="2507" w:author="Microsoft account" w:date="2025-09-24T10:09:00Z"/>
          <w:rFonts w:cs="Calibri"/>
          <w:sz w:val="28"/>
          <w:szCs w:val="28"/>
          <w:rtl/>
          <w:lang w:bidi="fa-IR"/>
        </w:rPr>
        <w:pPrChange w:id="2508"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509" w:author="Microsoft account" w:date="2025-09-24T12:29:00Z"/>
          <w:rFonts w:cs="Calibri"/>
          <w:sz w:val="28"/>
          <w:szCs w:val="28"/>
          <w:rtl/>
          <w:lang w:bidi="fa-IR"/>
        </w:rPr>
        <w:pPrChange w:id="2510" w:author="Microsoft account" w:date="2025-09-24T10:09:00Z">
          <w:pPr>
            <w:bidi/>
            <w:spacing w:after="0" w:line="276" w:lineRule="auto"/>
            <w:jc w:val="both"/>
          </w:pPr>
        </w:pPrChange>
      </w:pPr>
      <w:ins w:id="2511" w:author="Microsoft account" w:date="2025-09-24T10:09:00Z">
        <w:r>
          <w:rPr>
            <w:rFonts w:cs="Calibri" w:hint="cs"/>
            <w:sz w:val="28"/>
            <w:szCs w:val="28"/>
            <w:rtl/>
            <w:lang w:bidi="fa-IR"/>
          </w:rPr>
          <w:t>-</w:t>
        </w:r>
      </w:ins>
      <w:ins w:id="2512" w:author="Microsoft account" w:date="2025-09-24T12:28:00Z">
        <w:r w:rsidR="007E1409">
          <w:rPr>
            <w:rFonts w:cs="Calibri" w:hint="cs"/>
            <w:sz w:val="28"/>
            <w:szCs w:val="28"/>
            <w:rtl/>
            <w:lang w:bidi="fa-IR"/>
          </w:rPr>
          <w:t xml:space="preserve">دکمۀ </w:t>
        </w:r>
      </w:ins>
      <w:ins w:id="2513"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514" w:author="Microsoft account" w:date="2025-09-24T12:31:00Z"/>
          <w:rFonts w:cs="Calibri"/>
          <w:sz w:val="28"/>
          <w:szCs w:val="28"/>
          <w:rtl/>
          <w:lang w:bidi="fa-IR"/>
        </w:rPr>
        <w:pPrChange w:id="2515" w:author="Microsoft account" w:date="2025-09-24T12:29:00Z">
          <w:pPr>
            <w:bidi/>
            <w:spacing w:after="0" w:line="276" w:lineRule="auto"/>
            <w:jc w:val="both"/>
          </w:pPr>
        </w:pPrChange>
      </w:pPr>
      <w:ins w:id="2516"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517"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518" w:author="Microsoft account" w:date="2025-09-24T12:31:00Z"/>
          <w:rFonts w:cs="Calibri"/>
          <w:sz w:val="28"/>
          <w:szCs w:val="28"/>
          <w:rtl/>
          <w:lang w:bidi="fa-IR"/>
        </w:rPr>
        <w:pPrChange w:id="2519"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520" w:author="Microsoft account" w:date="2025-09-24T10:09:00Z"/>
          <w:rFonts w:cs="Calibri"/>
          <w:sz w:val="28"/>
          <w:szCs w:val="28"/>
          <w:rtl/>
          <w:lang w:bidi="fa-IR"/>
        </w:rPr>
        <w:pPrChange w:id="2521" w:author="Microsoft account" w:date="2025-09-24T12:31:00Z">
          <w:pPr>
            <w:bidi/>
            <w:spacing w:after="0" w:line="276" w:lineRule="auto"/>
            <w:jc w:val="both"/>
          </w:pPr>
        </w:pPrChange>
      </w:pPr>
      <w:ins w:id="2522"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523"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524" w:author="Microsoft account" w:date="2025-09-24T10:09:00Z"/>
          <w:rFonts w:cs="Calibri"/>
          <w:sz w:val="28"/>
          <w:szCs w:val="28"/>
          <w:rtl/>
          <w:lang w:bidi="fa-IR"/>
        </w:rPr>
        <w:pPrChange w:id="2525" w:author="Microsoft account" w:date="2025-09-24T10:09:00Z">
          <w:pPr>
            <w:bidi/>
            <w:spacing w:after="0" w:line="276" w:lineRule="auto"/>
            <w:jc w:val="both"/>
          </w:pPr>
        </w:pPrChange>
      </w:pPr>
    </w:p>
    <w:p w14:paraId="4D4ECCD2" w14:textId="3073E938" w:rsidR="00422B25" w:rsidRDefault="00422B25">
      <w:pPr>
        <w:spacing w:after="0" w:line="240" w:lineRule="auto"/>
        <w:rPr>
          <w:ins w:id="2526" w:author="Microsoft account" w:date="2025-09-24T10:09:00Z"/>
          <w:rFonts w:cs="Calibri"/>
          <w:sz w:val="28"/>
          <w:szCs w:val="28"/>
          <w:rtl/>
          <w:lang w:bidi="fa-IR"/>
        </w:rPr>
      </w:pPr>
      <w:ins w:id="2527"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528" w:author="Microsoft account" w:date="2025-09-25T13:15:00Z"/>
          <w:rFonts w:cs="Calibri"/>
          <w:sz w:val="28"/>
          <w:szCs w:val="28"/>
          <w:rtl/>
          <w:lang w:bidi="fa-IR"/>
        </w:rPr>
        <w:pPrChange w:id="2529" w:author="Microsoft account" w:date="2025-09-24T10:09:00Z">
          <w:pPr>
            <w:bidi/>
            <w:spacing w:after="0" w:line="276" w:lineRule="auto"/>
            <w:jc w:val="both"/>
          </w:pPr>
        </w:pPrChange>
      </w:pPr>
      <w:bookmarkStart w:id="2530" w:name="I4040703"/>
      <w:ins w:id="2531" w:author="Microsoft account" w:date="2025-09-25T13:15:00Z">
        <w:r>
          <w:rPr>
            <w:rFonts w:cs="Calibri" w:hint="cs"/>
            <w:sz w:val="28"/>
            <w:szCs w:val="28"/>
            <w:rtl/>
            <w:lang w:bidi="fa-IR"/>
          </w:rPr>
          <w:lastRenderedPageBreak/>
          <w:t>ادامه</w:t>
        </w:r>
      </w:ins>
    </w:p>
    <w:bookmarkEnd w:id="2530"/>
    <w:p w14:paraId="0F63ECA6" w14:textId="77777777" w:rsidR="00F41F59" w:rsidRDefault="00F41F59">
      <w:pPr>
        <w:bidi/>
        <w:spacing w:after="0" w:line="276" w:lineRule="auto"/>
        <w:jc w:val="both"/>
        <w:rPr>
          <w:ins w:id="2532" w:author="Microsoft account" w:date="2025-09-25T13:16:00Z"/>
          <w:rFonts w:cs="Calibri"/>
          <w:sz w:val="28"/>
          <w:szCs w:val="28"/>
          <w:rtl/>
          <w:lang w:bidi="fa-IR"/>
        </w:rPr>
        <w:pPrChange w:id="2533"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534" w:author="Microsoft account" w:date="2025-09-26T11:50:00Z"/>
          <w:rFonts w:cs="Calibri"/>
          <w:sz w:val="28"/>
          <w:szCs w:val="28"/>
          <w:rtl/>
          <w:lang w:bidi="fa-IR"/>
        </w:rPr>
        <w:pPrChange w:id="2535" w:author="Microsoft account" w:date="2025-09-25T13:16:00Z">
          <w:pPr>
            <w:bidi/>
            <w:spacing w:after="0" w:line="276" w:lineRule="auto"/>
            <w:jc w:val="both"/>
          </w:pPr>
        </w:pPrChange>
      </w:pPr>
      <w:ins w:id="2536"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537"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53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39"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540" w:author="Microsoft account" w:date="2025-09-26T11:44:00Z">
              <w:rPr>
                <w:rFonts w:cs="Calibri" w:hint="cs"/>
                <w:sz w:val="28"/>
                <w:szCs w:val="28"/>
                <w:rtl/>
                <w:lang w:bidi="fa-IR"/>
              </w:rPr>
            </w:rPrChange>
          </w:rPr>
          <w:t>ی</w:t>
        </w:r>
        <w:r w:rsidRPr="009902E3">
          <w:rPr>
            <w:rFonts w:cs="Calibri"/>
            <w:sz w:val="28"/>
            <w:szCs w:val="28"/>
            <w:u w:val="single"/>
            <w:rtl/>
            <w:lang w:bidi="fa-IR"/>
            <w:rPrChange w:id="2541"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54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43"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544"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54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46"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547"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54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49"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550"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55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52"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553" w:author="Microsoft account" w:date="2025-09-26T11:44:00Z">
              <w:rPr>
                <w:rFonts w:cs="Calibri"/>
                <w:sz w:val="28"/>
                <w:szCs w:val="28"/>
                <w:rtl/>
                <w:lang w:bidi="fa-IR"/>
              </w:rPr>
            </w:rPrChange>
          </w:rPr>
          <w:t xml:space="preserve"> </w:t>
        </w:r>
        <w:r w:rsidRPr="009902E3">
          <w:rPr>
            <w:rFonts w:cs="Calibri"/>
            <w:sz w:val="28"/>
            <w:szCs w:val="28"/>
            <w:u w:val="single"/>
            <w:lang w:bidi="fa-IR"/>
            <w:rPrChange w:id="2554" w:author="Microsoft account" w:date="2025-09-26T11:44:00Z">
              <w:rPr>
                <w:rFonts w:cs="Calibri"/>
                <w:sz w:val="28"/>
                <w:szCs w:val="28"/>
                <w:lang w:bidi="fa-IR"/>
              </w:rPr>
            </w:rPrChange>
          </w:rPr>
          <w:t>object</w:t>
        </w:r>
        <w:r w:rsidRPr="009902E3">
          <w:rPr>
            <w:rFonts w:cs="Calibri"/>
            <w:sz w:val="28"/>
            <w:szCs w:val="28"/>
            <w:u w:val="single"/>
            <w:rtl/>
            <w:lang w:bidi="fa-IR"/>
            <w:rPrChange w:id="2555"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556" w:author="Microsoft account" w:date="2025-09-26T11:44:00Z">
              <w:rPr>
                <w:rFonts w:cs="Calibri" w:hint="cs"/>
                <w:sz w:val="28"/>
                <w:szCs w:val="28"/>
                <w:rtl/>
                <w:lang w:bidi="fa-IR"/>
              </w:rPr>
            </w:rPrChange>
          </w:rPr>
          <w:t>ی</w:t>
        </w:r>
        <w:r w:rsidRPr="009902E3">
          <w:rPr>
            <w:rFonts w:cs="Calibri"/>
            <w:sz w:val="28"/>
            <w:szCs w:val="28"/>
            <w:u w:val="single"/>
            <w:rtl/>
            <w:lang w:bidi="fa-IR"/>
            <w:rPrChange w:id="2557"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558"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559" w:author="Microsoft account" w:date="2025-09-26T11:45:00Z">
        <w:r w:rsidR="009902E3">
          <w:rPr>
            <w:rFonts w:cs="Calibri"/>
            <w:sz w:val="28"/>
            <w:szCs w:val="28"/>
            <w:lang w:bidi="fa-IR"/>
          </w:rPr>
          <w:t>o</w:t>
        </w:r>
      </w:ins>
      <w:ins w:id="2560"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561" w:author="Microsoft account" w:date="2025-09-26T11:50:00Z"/>
          <w:rFonts w:cs="Calibri"/>
          <w:sz w:val="18"/>
          <w:szCs w:val="18"/>
          <w:rtl/>
          <w:lang w:bidi="fa-IR"/>
        </w:rPr>
        <w:pPrChange w:id="2562" w:author="Microsoft account" w:date="2025-09-26T11:50:00Z">
          <w:pPr>
            <w:bidi/>
            <w:spacing w:after="0" w:line="276" w:lineRule="auto"/>
            <w:jc w:val="both"/>
          </w:pPr>
        </w:pPrChange>
      </w:pPr>
      <w:ins w:id="2563"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564" w:author="Microsoft account" w:date="2025-09-26T11:51:00Z"/>
          <w:rFonts w:cs="Calibri"/>
          <w:sz w:val="18"/>
          <w:szCs w:val="18"/>
          <w:rtl/>
          <w:lang w:bidi="fa-IR"/>
        </w:rPr>
        <w:pPrChange w:id="2565" w:author="Microsoft account" w:date="2025-09-26T11:50:00Z">
          <w:pPr>
            <w:bidi/>
            <w:spacing w:after="0" w:line="276" w:lineRule="auto"/>
            <w:jc w:val="both"/>
          </w:pPr>
        </w:pPrChange>
      </w:pPr>
      <w:ins w:id="2566"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567" w:author="Microsoft account" w:date="2025-09-26T11:54:00Z"/>
          <w:rFonts w:cs="Calibri"/>
          <w:sz w:val="18"/>
          <w:szCs w:val="18"/>
          <w:rtl/>
          <w:lang w:bidi="fa-IR"/>
        </w:rPr>
        <w:pPrChange w:id="2568" w:author="Microsoft account" w:date="2025-09-26T11:51:00Z">
          <w:pPr>
            <w:bidi/>
            <w:spacing w:after="0" w:line="276" w:lineRule="auto"/>
            <w:jc w:val="both"/>
          </w:pPr>
        </w:pPrChange>
      </w:pPr>
      <w:ins w:id="2569" w:author="Microsoft account" w:date="2025-09-26T11:54:00Z">
        <w:r w:rsidRPr="00E26450">
          <w:rPr>
            <w:rFonts w:cs="Calibri"/>
            <w:noProof/>
            <w:sz w:val="18"/>
            <w:szCs w:val="18"/>
            <w:rPrChange w:id="2570"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571" w:author="Microsoft account" w:date="2025-09-26T11:55:00Z"/>
          <w:rFonts w:cs="Calibri"/>
          <w:sz w:val="18"/>
          <w:szCs w:val="18"/>
          <w:rtl/>
          <w:lang w:bidi="fa-IR"/>
        </w:rPr>
        <w:pPrChange w:id="2572" w:author="Microsoft account" w:date="2025-09-26T11:54:00Z">
          <w:pPr>
            <w:bidi/>
            <w:spacing w:after="0" w:line="276" w:lineRule="auto"/>
            <w:jc w:val="both"/>
          </w:pPr>
        </w:pPrChange>
      </w:pPr>
      <w:ins w:id="2573" w:author="Microsoft account" w:date="2025-09-26T11:55:00Z">
        <w:r w:rsidRPr="00E26450">
          <w:rPr>
            <w:rFonts w:cs="Calibri"/>
            <w:noProof/>
            <w:sz w:val="18"/>
            <w:szCs w:val="18"/>
            <w:rPrChange w:id="2574"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575" w:author="Microsoft account" w:date="2025-09-26T11:55:00Z"/>
          <w:rFonts w:cs="Calibri"/>
          <w:sz w:val="18"/>
          <w:szCs w:val="18"/>
          <w:rtl/>
          <w:lang w:bidi="fa-IR"/>
        </w:rPr>
        <w:pPrChange w:id="2576" w:author="Microsoft account" w:date="2025-09-26T11:55:00Z">
          <w:pPr>
            <w:bidi/>
            <w:spacing w:after="0" w:line="276" w:lineRule="auto"/>
            <w:jc w:val="both"/>
          </w:pPr>
        </w:pPrChange>
      </w:pPr>
      <w:ins w:id="2577" w:author="Microsoft account" w:date="2025-09-26T11:55:00Z">
        <w:r w:rsidRPr="00E73202">
          <w:rPr>
            <w:rFonts w:cs="Calibri"/>
            <w:noProof/>
            <w:sz w:val="18"/>
            <w:szCs w:val="18"/>
            <w:rPrChange w:id="2578"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579" w:author="Microsoft account" w:date="2025-09-26T11:55:00Z"/>
          <w:rFonts w:cs="Calibri"/>
          <w:sz w:val="18"/>
          <w:szCs w:val="18"/>
          <w:rtl/>
          <w:lang w:bidi="fa-IR"/>
        </w:rPr>
        <w:pPrChange w:id="2580"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81" w:author="Microsoft account" w:date="2025-09-26T11:55:00Z"/>
          <w:rFonts w:cs="Calibri"/>
          <w:sz w:val="18"/>
          <w:szCs w:val="18"/>
          <w:rtl/>
          <w:lang w:bidi="fa-IR"/>
        </w:rPr>
        <w:pPrChange w:id="2582" w:author="Microsoft account" w:date="2025-09-26T11:55:00Z">
          <w:pPr>
            <w:bidi/>
            <w:spacing w:after="0" w:line="276" w:lineRule="auto"/>
            <w:jc w:val="both"/>
          </w:pPr>
        </w:pPrChange>
      </w:pPr>
      <w:ins w:id="2583"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84" w:author="Microsoft account" w:date="2025-09-26T11:57:00Z"/>
          <w:rFonts w:cs="Calibri"/>
          <w:sz w:val="18"/>
          <w:szCs w:val="18"/>
          <w:rtl/>
          <w:lang w:bidi="fa-IR"/>
        </w:rPr>
        <w:pPrChange w:id="2585" w:author="Microsoft account" w:date="2025-09-26T11:56:00Z">
          <w:pPr>
            <w:bidi/>
            <w:spacing w:after="0" w:line="276" w:lineRule="auto"/>
            <w:jc w:val="both"/>
          </w:pPr>
        </w:pPrChange>
      </w:pPr>
      <w:ins w:id="2586"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87" w:author="Microsoft account" w:date="2025-09-26T11:57:00Z"/>
          <w:rFonts w:cs="Calibri"/>
          <w:sz w:val="18"/>
          <w:szCs w:val="18"/>
          <w:rtl/>
          <w:lang w:bidi="fa-IR"/>
        </w:rPr>
        <w:pPrChange w:id="2588" w:author="Microsoft account" w:date="2025-09-26T11:57:00Z">
          <w:pPr>
            <w:bidi/>
            <w:spacing w:after="0" w:line="276" w:lineRule="auto"/>
            <w:jc w:val="both"/>
          </w:pPr>
        </w:pPrChange>
      </w:pPr>
      <w:ins w:id="2589" w:author="Microsoft account" w:date="2025-09-26T11:57:00Z">
        <w:r w:rsidRPr="00E73202">
          <w:rPr>
            <w:rFonts w:cs="Calibri"/>
            <w:noProof/>
            <w:sz w:val="18"/>
            <w:szCs w:val="18"/>
            <w:rPrChange w:id="2590"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91" w:author="Microsoft account" w:date="2025-09-26T11:58:00Z"/>
          <w:rFonts w:cs="Calibri"/>
          <w:sz w:val="18"/>
          <w:szCs w:val="18"/>
          <w:rtl/>
          <w:lang w:bidi="fa-IR"/>
        </w:rPr>
        <w:pPrChange w:id="2592" w:author="Microsoft account" w:date="2025-09-26T11:57:00Z">
          <w:pPr>
            <w:bidi/>
            <w:spacing w:after="0" w:line="276" w:lineRule="auto"/>
            <w:jc w:val="both"/>
          </w:pPr>
        </w:pPrChange>
      </w:pPr>
      <w:ins w:id="2593" w:author="Microsoft account" w:date="2025-09-26T11:58:00Z">
        <w:r w:rsidRPr="00E73202">
          <w:rPr>
            <w:rFonts w:cs="Calibri"/>
            <w:noProof/>
            <w:sz w:val="18"/>
            <w:szCs w:val="18"/>
            <w:rPrChange w:id="2594"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95" w:author="Microsoft account" w:date="2025-09-26T11:50:00Z"/>
          <w:rFonts w:cs="Calibri"/>
          <w:sz w:val="18"/>
          <w:szCs w:val="18"/>
          <w:lang w:bidi="fa-IR"/>
        </w:rPr>
        <w:pPrChange w:id="2596"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97" w:author="Microsoft account" w:date="2025-09-25T13:17:00Z"/>
          <w:rFonts w:cs="Calibri"/>
          <w:sz w:val="28"/>
          <w:szCs w:val="28"/>
          <w:rtl/>
          <w:lang w:bidi="fa-IR"/>
        </w:rPr>
        <w:pPrChange w:id="2598" w:author="Microsoft account" w:date="2025-09-26T11:50:00Z">
          <w:pPr>
            <w:bidi/>
            <w:spacing w:after="0" w:line="276" w:lineRule="auto"/>
            <w:jc w:val="both"/>
          </w:pPr>
        </w:pPrChange>
      </w:pPr>
      <w:ins w:id="2599"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600" w:author="Microsoft account" w:date="2025-09-25T13:18:00Z"/>
          <w:rFonts w:cs="Calibri"/>
          <w:sz w:val="28"/>
          <w:szCs w:val="28"/>
          <w:rtl/>
          <w:lang w:bidi="fa-IR"/>
        </w:rPr>
        <w:pPrChange w:id="2601"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602" w:author="Microsoft account" w:date="2025-09-25T13:19:00Z"/>
          <w:rFonts w:cs="Calibri"/>
          <w:sz w:val="28"/>
          <w:szCs w:val="28"/>
          <w:rtl/>
          <w:lang w:bidi="fa-IR"/>
        </w:rPr>
        <w:pPrChange w:id="2603" w:author="Microsoft account" w:date="2025-09-25T13:18:00Z">
          <w:pPr>
            <w:bidi/>
            <w:spacing w:after="0" w:line="276" w:lineRule="auto"/>
            <w:jc w:val="both"/>
          </w:pPr>
        </w:pPrChange>
      </w:pPr>
      <w:ins w:id="2604"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605"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606" w:author="Microsoft account" w:date="2025-09-25T13:20:00Z"/>
          <w:rFonts w:cs="Calibri"/>
          <w:sz w:val="28"/>
          <w:szCs w:val="28"/>
          <w:rtl/>
          <w:lang w:bidi="fa-IR"/>
        </w:rPr>
        <w:pPrChange w:id="2607" w:author="Microsoft account" w:date="2025-09-26T12:15:00Z">
          <w:pPr>
            <w:bidi/>
            <w:spacing w:after="0" w:line="276" w:lineRule="auto"/>
            <w:jc w:val="both"/>
          </w:pPr>
        </w:pPrChange>
      </w:pPr>
      <w:ins w:id="2608"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609" w:author="Microsoft account" w:date="2025-09-25T13:20:00Z">
        <w:r>
          <w:rPr>
            <w:rFonts w:cs="Calibri" w:hint="cs"/>
            <w:sz w:val="28"/>
            <w:szCs w:val="28"/>
            <w:rtl/>
            <w:lang w:bidi="fa-IR"/>
          </w:rPr>
          <w:t xml:space="preserve">از 4 بار هم یه تایمر </w:t>
        </w:r>
      </w:ins>
      <w:ins w:id="2610" w:author="Microsoft account" w:date="2025-09-26T12:15:00Z">
        <w:r w:rsidR="00F9195A">
          <w:rPr>
            <w:rFonts w:cs="Calibri"/>
            <w:sz w:val="28"/>
            <w:szCs w:val="28"/>
            <w:lang w:bidi="fa-IR"/>
          </w:rPr>
          <w:t>15</w:t>
        </w:r>
      </w:ins>
      <w:ins w:id="2611"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612" w:author="Microsoft account" w:date="2025-09-25T13:20:00Z"/>
          <w:rFonts w:cs="Calibri"/>
          <w:sz w:val="28"/>
          <w:szCs w:val="28"/>
          <w:rtl/>
          <w:lang w:bidi="fa-IR"/>
        </w:rPr>
        <w:pPrChange w:id="2613"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614" w:author="Microsoft account" w:date="2025-09-25T13:15:00Z"/>
          <w:rFonts w:cs="Calibri"/>
          <w:sz w:val="28"/>
          <w:szCs w:val="28"/>
          <w:rtl/>
          <w:lang w:bidi="fa-IR"/>
          <w:rPrChange w:id="2615" w:author="Microsoft account" w:date="2025-09-25T13:18:00Z">
            <w:rPr>
              <w:ins w:id="2616" w:author="Microsoft account" w:date="2025-09-25T13:15:00Z"/>
              <w:rtl/>
              <w:lang w:bidi="fa-IR"/>
            </w:rPr>
          </w:rPrChange>
        </w:rPr>
        <w:pPrChange w:id="2617" w:author="Microsoft account" w:date="2025-09-26T12:15:00Z">
          <w:pPr>
            <w:bidi/>
            <w:spacing w:after="0" w:line="276" w:lineRule="auto"/>
            <w:jc w:val="both"/>
          </w:pPr>
        </w:pPrChange>
      </w:pPr>
      <w:ins w:id="2618"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619" w:author="Microsoft account" w:date="2025-09-26T12:15:00Z"/>
          <w:rFonts w:cs="Calibri"/>
          <w:sz w:val="28"/>
          <w:szCs w:val="28"/>
          <w:rtl/>
          <w:lang w:bidi="fa-IR"/>
        </w:rPr>
        <w:pPrChange w:id="2620" w:author="Microsoft account" w:date="2025-09-25T13:15:00Z">
          <w:pPr>
            <w:bidi/>
            <w:spacing w:after="0" w:line="276" w:lineRule="auto"/>
            <w:jc w:val="both"/>
          </w:pPr>
        </w:pPrChange>
      </w:pPr>
      <w:bookmarkStart w:id="2621" w:name="I4040704"/>
      <w:ins w:id="2622" w:author="Microsoft account" w:date="2025-09-26T12:15:00Z">
        <w:r>
          <w:rPr>
            <w:rFonts w:cs="Calibri" w:hint="cs"/>
            <w:sz w:val="28"/>
            <w:szCs w:val="28"/>
            <w:rtl/>
            <w:lang w:bidi="fa-IR"/>
          </w:rPr>
          <w:lastRenderedPageBreak/>
          <w:t>ادامه</w:t>
        </w:r>
      </w:ins>
    </w:p>
    <w:bookmarkEnd w:id="2621"/>
    <w:p w14:paraId="75950F0E" w14:textId="77777777" w:rsidR="00F9195A" w:rsidRDefault="00F9195A">
      <w:pPr>
        <w:bidi/>
        <w:spacing w:after="0" w:line="276" w:lineRule="auto"/>
        <w:jc w:val="both"/>
        <w:rPr>
          <w:ins w:id="2623" w:author="Microsoft account" w:date="2025-09-26T12:16:00Z"/>
          <w:rFonts w:cs="Calibri"/>
          <w:sz w:val="28"/>
          <w:szCs w:val="28"/>
          <w:rtl/>
          <w:lang w:bidi="fa-IR"/>
        </w:rPr>
        <w:pPrChange w:id="2624"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625" w:author="Microsoft account" w:date="2025-09-27T09:43:00Z"/>
          <w:rFonts w:cs="Calibri"/>
          <w:sz w:val="28"/>
          <w:szCs w:val="28"/>
          <w:lang w:bidi="fa-IR"/>
        </w:rPr>
      </w:pPr>
      <w:ins w:id="2626" w:author="Microsoft account" w:date="2025-09-26T12:16:00Z">
        <w:r>
          <w:rPr>
            <w:rFonts w:cs="Calibri" w:hint="cs"/>
            <w:sz w:val="28"/>
            <w:szCs w:val="28"/>
            <w:rtl/>
            <w:lang w:bidi="fa-IR"/>
          </w:rPr>
          <w:t>-</w:t>
        </w:r>
      </w:ins>
      <w:ins w:id="2627"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628" w:author="Microsoft account" w:date="2025-09-26T14:33:00Z"/>
          <w:rFonts w:cs="Calibri"/>
          <w:sz w:val="28"/>
          <w:szCs w:val="28"/>
          <w:lang w:bidi="fa-IR"/>
        </w:rPr>
        <w:pPrChange w:id="2629" w:author="Microsoft account" w:date="2025-09-27T09:44:00Z">
          <w:pPr>
            <w:bidi/>
            <w:spacing w:after="0" w:line="276" w:lineRule="auto"/>
            <w:jc w:val="both"/>
          </w:pPr>
        </w:pPrChange>
      </w:pPr>
      <w:ins w:id="2630"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631" w:author="Microsoft account" w:date="2025-09-26T14:33:00Z"/>
          <w:rFonts w:cs="Calibri"/>
          <w:sz w:val="28"/>
          <w:szCs w:val="28"/>
          <w:lang w:bidi="fa-IR"/>
        </w:rPr>
        <w:pPrChange w:id="2632" w:author="Microsoft account" w:date="2025-09-27T09:44:00Z">
          <w:pPr>
            <w:bidi/>
            <w:spacing w:after="0" w:line="276" w:lineRule="auto"/>
            <w:jc w:val="both"/>
          </w:pPr>
        </w:pPrChange>
      </w:pPr>
      <w:ins w:id="2633"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634" w:author="Microsoft account" w:date="2025-09-26T14:33:00Z"/>
          <w:rFonts w:cs="Calibri"/>
          <w:sz w:val="28"/>
          <w:szCs w:val="28"/>
          <w:lang w:bidi="fa-IR"/>
        </w:rPr>
        <w:pPrChange w:id="2635"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636" w:author="Microsoft account" w:date="2025-09-26T12:15:00Z"/>
          <w:rFonts w:cs="Calibri"/>
          <w:sz w:val="28"/>
          <w:szCs w:val="28"/>
          <w:rtl/>
          <w:lang w:bidi="fa-IR"/>
        </w:rPr>
        <w:pPrChange w:id="2637" w:author="Microsoft account" w:date="2025-09-26T14:33:00Z">
          <w:pPr>
            <w:bidi/>
            <w:spacing w:after="0" w:line="276" w:lineRule="auto"/>
            <w:jc w:val="both"/>
          </w:pPr>
        </w:pPrChange>
      </w:pPr>
      <w:ins w:id="2638"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639"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640"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641"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642" w:author="Microsoft account" w:date="2025-09-26T12:15:00Z"/>
          <w:rFonts w:cs="Calibri"/>
          <w:sz w:val="28"/>
          <w:szCs w:val="28"/>
          <w:lang w:bidi="fa-IR"/>
        </w:rPr>
        <w:pPrChange w:id="2643"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644" w:author="Microsoft account" w:date="2025-09-26T12:15:00Z"/>
          <w:rFonts w:cs="Calibri"/>
          <w:sz w:val="28"/>
          <w:szCs w:val="28"/>
          <w:rtl/>
          <w:lang w:bidi="fa-IR"/>
        </w:rPr>
        <w:pPrChange w:id="2645"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646" w:author="Microsoft account" w:date="2025-09-26T12:15:00Z"/>
          <w:rFonts w:cs="Calibri"/>
          <w:sz w:val="28"/>
          <w:szCs w:val="28"/>
          <w:rtl/>
          <w:lang w:bidi="fa-IR"/>
        </w:rPr>
        <w:pPrChange w:id="2647"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648" w:author="Microsoft account" w:date="2025-09-26T12:15:00Z"/>
          <w:rFonts w:cs="Calibri"/>
          <w:sz w:val="28"/>
          <w:szCs w:val="28"/>
          <w:rtl/>
          <w:lang w:bidi="fa-IR"/>
        </w:rPr>
        <w:pPrChange w:id="2649" w:author="Microsoft account" w:date="2025-09-26T12:15:00Z">
          <w:pPr>
            <w:bidi/>
            <w:spacing w:after="0" w:line="276" w:lineRule="auto"/>
            <w:jc w:val="both"/>
          </w:pPr>
        </w:pPrChange>
      </w:pPr>
    </w:p>
    <w:p w14:paraId="23C45A09" w14:textId="3EBEC7E3" w:rsidR="00F9195A" w:rsidRDefault="00F9195A">
      <w:pPr>
        <w:spacing w:after="0" w:line="240" w:lineRule="auto"/>
        <w:rPr>
          <w:ins w:id="2650" w:author="Microsoft account" w:date="2025-09-26T12:15:00Z"/>
          <w:rFonts w:cs="Calibri"/>
          <w:sz w:val="28"/>
          <w:szCs w:val="28"/>
          <w:rtl/>
          <w:lang w:bidi="fa-IR"/>
        </w:rPr>
      </w:pPr>
      <w:ins w:id="2651"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652" w:author="Microsoft account" w:date="2025-09-27T09:46:00Z"/>
          <w:rFonts w:cs="Calibri"/>
          <w:sz w:val="28"/>
          <w:szCs w:val="28"/>
          <w:rtl/>
          <w:lang w:bidi="fa-IR"/>
        </w:rPr>
        <w:pPrChange w:id="2653" w:author="Microsoft account" w:date="2025-09-26T12:15:00Z">
          <w:pPr>
            <w:bidi/>
            <w:spacing w:after="0" w:line="276" w:lineRule="auto"/>
            <w:jc w:val="both"/>
          </w:pPr>
        </w:pPrChange>
      </w:pPr>
      <w:bookmarkStart w:id="2654" w:name="I4040705"/>
      <w:ins w:id="2655" w:author="Microsoft account" w:date="2025-09-27T09:46:00Z">
        <w:r>
          <w:rPr>
            <w:rFonts w:cs="Calibri" w:hint="cs"/>
            <w:sz w:val="28"/>
            <w:szCs w:val="28"/>
            <w:rtl/>
            <w:lang w:bidi="fa-IR"/>
          </w:rPr>
          <w:lastRenderedPageBreak/>
          <w:t>ادامه</w:t>
        </w:r>
      </w:ins>
    </w:p>
    <w:bookmarkEnd w:id="2654"/>
    <w:p w14:paraId="7307E665" w14:textId="77777777" w:rsidR="006B4E22" w:rsidRDefault="006B4E22">
      <w:pPr>
        <w:bidi/>
        <w:spacing w:after="0" w:line="276" w:lineRule="auto"/>
        <w:jc w:val="both"/>
        <w:rPr>
          <w:ins w:id="2656" w:author="Microsoft account" w:date="2025-09-27T09:46:00Z"/>
          <w:rFonts w:cs="Calibri"/>
          <w:sz w:val="28"/>
          <w:szCs w:val="28"/>
          <w:rtl/>
          <w:lang w:bidi="fa-IR"/>
        </w:rPr>
        <w:pPrChange w:id="2657"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658" w:author="Microsoft account" w:date="2025-09-27T09:46:00Z"/>
          <w:rFonts w:cs="Calibri"/>
          <w:sz w:val="28"/>
          <w:szCs w:val="28"/>
          <w:lang w:bidi="fa-IR"/>
        </w:rPr>
        <w:pPrChange w:id="2659" w:author="Microsoft account" w:date="2025-09-27T09:46:00Z">
          <w:pPr>
            <w:bidi/>
            <w:spacing w:after="0" w:line="276" w:lineRule="auto"/>
            <w:jc w:val="both"/>
          </w:pPr>
        </w:pPrChange>
      </w:pPr>
      <w:ins w:id="2660" w:author="Microsoft account" w:date="2025-09-27T09:46:00Z">
        <w:r>
          <w:rPr>
            <w:rFonts w:cs="Calibri" w:hint="cs"/>
            <w:sz w:val="28"/>
            <w:szCs w:val="28"/>
            <w:rtl/>
            <w:lang w:bidi="fa-IR"/>
          </w:rPr>
          <w:t>-</w:t>
        </w:r>
      </w:ins>
      <w:ins w:id="2661"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662"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663" w:author="Microsoft account" w:date="2025-09-27T09:54:00Z"/>
          <w:rFonts w:cs="Calibri"/>
          <w:sz w:val="28"/>
          <w:szCs w:val="28"/>
          <w:lang w:bidi="fa-IR"/>
        </w:rPr>
        <w:pPrChange w:id="2664"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665" w:author="Microsoft account" w:date="2025-09-27T09:56:00Z"/>
          <w:rFonts w:cs="Calibri"/>
          <w:sz w:val="28"/>
          <w:szCs w:val="28"/>
          <w:rtl/>
          <w:lang w:bidi="fa-IR"/>
        </w:rPr>
        <w:pPrChange w:id="2666" w:author="Microsoft account" w:date="2025-09-27T09:54:00Z">
          <w:pPr>
            <w:bidi/>
            <w:spacing w:after="0" w:line="276" w:lineRule="auto"/>
            <w:jc w:val="both"/>
          </w:pPr>
        </w:pPrChange>
      </w:pPr>
      <w:ins w:id="2667"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668"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669"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670"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671" w:author="Microsoft account" w:date="2025-09-27T09:59:00Z">
        <w:r>
          <w:rPr>
            <w:rFonts w:cs="Calibri" w:hint="cs"/>
            <w:sz w:val="28"/>
            <w:szCs w:val="28"/>
            <w:rtl/>
            <w:lang w:bidi="fa-IR"/>
          </w:rPr>
          <w:t>) باید از عکس بعدی استفاده کنیم</w:t>
        </w:r>
      </w:ins>
      <w:ins w:id="2672" w:author="Microsoft account" w:date="2025-09-27T09:55:00Z">
        <w:r>
          <w:rPr>
            <w:rFonts w:cs="Calibri" w:hint="cs"/>
            <w:sz w:val="28"/>
            <w:szCs w:val="28"/>
            <w:rtl/>
            <w:lang w:bidi="fa-IR"/>
          </w:rPr>
          <w:t xml:space="preserve"> </w:t>
        </w:r>
      </w:ins>
      <w:ins w:id="2673"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674" w:author="Microsoft account" w:date="2025-09-27T10:00:00Z"/>
          <w:rFonts w:cs="Calibri"/>
          <w:sz w:val="28"/>
          <w:szCs w:val="28"/>
          <w:rtl/>
          <w:lang w:bidi="fa-IR"/>
        </w:rPr>
        <w:pPrChange w:id="2675" w:author="Microsoft account" w:date="2025-09-27T09:56:00Z">
          <w:pPr>
            <w:bidi/>
            <w:spacing w:after="0" w:line="276" w:lineRule="auto"/>
            <w:jc w:val="both"/>
          </w:pPr>
        </w:pPrChange>
      </w:pPr>
      <w:ins w:id="2676" w:author="Microsoft account" w:date="2025-09-27T09:56:00Z">
        <w:r w:rsidRPr="003C205D">
          <w:rPr>
            <w:rFonts w:cs="Calibri"/>
            <w:noProof/>
            <w:sz w:val="28"/>
            <w:szCs w:val="28"/>
            <w:rPrChange w:id="2677"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678" w:author="Microsoft account" w:date="2025-09-27T09:56:00Z"/>
          <w:rFonts w:cs="Calibri"/>
          <w:sz w:val="28"/>
          <w:szCs w:val="28"/>
          <w:rtl/>
          <w:lang w:bidi="fa-IR"/>
        </w:rPr>
        <w:pPrChange w:id="2679" w:author="Microsoft account" w:date="2025-09-27T10:00:00Z">
          <w:pPr>
            <w:bidi/>
            <w:spacing w:after="0" w:line="276" w:lineRule="auto"/>
            <w:jc w:val="both"/>
          </w:pPr>
        </w:pPrChange>
      </w:pPr>
      <w:ins w:id="2680" w:author="Microsoft account" w:date="2025-09-27T10:00:00Z">
        <w:r w:rsidRPr="00536A28">
          <w:rPr>
            <w:rFonts w:cs="Calibri"/>
            <w:noProof/>
            <w:sz w:val="28"/>
            <w:szCs w:val="28"/>
            <w:rPrChange w:id="2681"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82" w:author="Microsoft account" w:date="2025-09-27T09:56:00Z"/>
          <w:rFonts w:cs="Calibri"/>
          <w:sz w:val="28"/>
          <w:szCs w:val="28"/>
          <w:rtl/>
          <w:lang w:bidi="fa-IR"/>
        </w:rPr>
        <w:pPrChange w:id="2683"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84" w:author="Microsoft account" w:date="2025-09-27T10:05:00Z"/>
          <w:rFonts w:cs="Calibri"/>
          <w:sz w:val="28"/>
          <w:szCs w:val="28"/>
          <w:rtl/>
          <w:lang w:bidi="fa-IR"/>
        </w:rPr>
        <w:pPrChange w:id="2685" w:author="Microsoft account" w:date="2025-09-27T09:56:00Z">
          <w:pPr>
            <w:bidi/>
            <w:spacing w:after="0" w:line="276" w:lineRule="auto"/>
            <w:jc w:val="both"/>
          </w:pPr>
        </w:pPrChange>
      </w:pPr>
      <w:ins w:id="2686" w:author="Microsoft account" w:date="2025-09-27T09:56:00Z">
        <w:r>
          <w:rPr>
            <w:rFonts w:cs="Calibri" w:hint="cs"/>
            <w:sz w:val="28"/>
            <w:szCs w:val="28"/>
            <w:rtl/>
            <w:lang w:bidi="fa-IR"/>
          </w:rPr>
          <w:t>-</w:t>
        </w:r>
      </w:ins>
      <w:ins w:id="2687" w:author="Microsoft account" w:date="2025-09-27T10:03:00Z">
        <w:r w:rsidR="00536A28">
          <w:rPr>
            <w:rFonts w:cs="Calibri" w:hint="cs"/>
            <w:sz w:val="28"/>
            <w:szCs w:val="28"/>
            <w:rtl/>
            <w:lang w:bidi="fa-IR"/>
          </w:rPr>
          <w:t xml:space="preserve">اما این قضیه فرق میکنه برای وقتی که داریم از </w:t>
        </w:r>
      </w:ins>
      <w:ins w:id="2688"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89"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90"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9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2"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93"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9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5"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96"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9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8"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99"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700"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701"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70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3"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704"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70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6"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707"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70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9"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710"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71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12"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713"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71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15"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716"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71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18"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719"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720"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721"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72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23"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724"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725" w:author="Microsoft account" w:date="2025-09-27T10:05:00Z"/>
          <w:rFonts w:cs="Calibri"/>
          <w:sz w:val="28"/>
          <w:szCs w:val="28"/>
          <w:rtl/>
          <w:lang w:bidi="fa-IR"/>
        </w:rPr>
        <w:pPrChange w:id="2726"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727" w:author="Microsoft account" w:date="2025-09-27T10:08:00Z"/>
          <w:rFonts w:cs="Calibri"/>
          <w:sz w:val="28"/>
          <w:szCs w:val="28"/>
          <w:rtl/>
          <w:lang w:bidi="fa-IR"/>
        </w:rPr>
        <w:pPrChange w:id="2728" w:author="Microsoft account" w:date="2025-09-27T10:05:00Z">
          <w:pPr>
            <w:bidi/>
            <w:spacing w:after="0" w:line="276" w:lineRule="auto"/>
            <w:jc w:val="both"/>
          </w:pPr>
        </w:pPrChange>
      </w:pPr>
      <w:ins w:id="2729" w:author="Microsoft account" w:date="2025-09-27T10:05:00Z">
        <w:r>
          <w:rPr>
            <w:rFonts w:cs="Calibri" w:hint="cs"/>
            <w:sz w:val="28"/>
            <w:szCs w:val="28"/>
            <w:rtl/>
            <w:lang w:bidi="fa-IR"/>
          </w:rPr>
          <w:t>-</w:t>
        </w:r>
      </w:ins>
      <w:ins w:id="2730"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731"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732" w:author="Microsoft account" w:date="2025-09-27T10:08:00Z"/>
          <w:rFonts w:cs="Calibri"/>
          <w:sz w:val="28"/>
          <w:szCs w:val="28"/>
          <w:rtl/>
          <w:lang w:bidi="fa-IR"/>
        </w:rPr>
        <w:pPrChange w:id="2733" w:author="Microsoft account" w:date="2025-09-27T10:08:00Z">
          <w:pPr>
            <w:bidi/>
            <w:spacing w:after="0" w:line="276" w:lineRule="auto"/>
            <w:jc w:val="both"/>
          </w:pPr>
        </w:pPrChange>
      </w:pPr>
      <w:ins w:id="2734" w:author="Microsoft account" w:date="2025-09-27T10:08:00Z">
        <w:r w:rsidRPr="00C44315">
          <w:rPr>
            <w:rFonts w:cs="Calibri"/>
            <w:noProof/>
            <w:sz w:val="28"/>
            <w:szCs w:val="28"/>
            <w:rPrChange w:id="2735"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736" w:author="Microsoft account" w:date="2025-09-27T10:08:00Z"/>
          <w:rFonts w:cs="Calibri"/>
          <w:sz w:val="28"/>
          <w:szCs w:val="28"/>
          <w:rtl/>
          <w:lang w:bidi="fa-IR"/>
        </w:rPr>
        <w:pPrChange w:id="2737"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738" w:author="Microsoft account" w:date="2025-09-27T10:13:00Z"/>
          <w:rFonts w:cs="Calibri"/>
          <w:sz w:val="28"/>
          <w:szCs w:val="28"/>
          <w:rtl/>
          <w:lang w:bidi="fa-IR"/>
        </w:rPr>
        <w:pPrChange w:id="2739" w:author="Microsoft account" w:date="2025-09-27T10:08:00Z">
          <w:pPr>
            <w:bidi/>
            <w:spacing w:after="0" w:line="276" w:lineRule="auto"/>
            <w:jc w:val="both"/>
          </w:pPr>
        </w:pPrChange>
      </w:pPr>
      <w:ins w:id="2740" w:author="Microsoft account" w:date="2025-09-27T10:08:00Z">
        <w:r>
          <w:rPr>
            <w:rFonts w:cs="Calibri" w:hint="cs"/>
            <w:sz w:val="28"/>
            <w:szCs w:val="28"/>
            <w:rtl/>
            <w:lang w:bidi="fa-IR"/>
          </w:rPr>
          <w:t>-</w:t>
        </w:r>
      </w:ins>
      <w:ins w:id="2741"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742"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743" w:author="Microsoft account" w:date="2025-09-27T10:13:00Z"/>
          <w:rFonts w:cs="Calibri"/>
          <w:sz w:val="28"/>
          <w:szCs w:val="28"/>
          <w:rtl/>
          <w:lang w:bidi="fa-IR"/>
        </w:rPr>
        <w:pPrChange w:id="2744" w:author="Microsoft account" w:date="2025-09-27T10:13:00Z">
          <w:pPr>
            <w:bidi/>
            <w:spacing w:after="0" w:line="276" w:lineRule="auto"/>
            <w:jc w:val="both"/>
          </w:pPr>
        </w:pPrChange>
      </w:pPr>
      <w:ins w:id="2745" w:author="Microsoft account" w:date="2025-09-27T10:13:00Z">
        <w:r w:rsidRPr="00C44315">
          <w:rPr>
            <w:rFonts w:cs="Calibri"/>
            <w:noProof/>
            <w:sz w:val="28"/>
            <w:szCs w:val="28"/>
            <w:rPrChange w:id="2746"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747" w:author="Microsoft account" w:date="2025-09-27T10:13:00Z"/>
          <w:rFonts w:cs="Calibri"/>
          <w:sz w:val="28"/>
          <w:szCs w:val="28"/>
          <w:rtl/>
          <w:lang w:bidi="fa-IR"/>
        </w:rPr>
        <w:pPrChange w:id="2748"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749" w:author="Microsoft account" w:date="2025-09-27T09:56:00Z"/>
          <w:rFonts w:cs="Calibri"/>
          <w:sz w:val="28"/>
          <w:szCs w:val="28"/>
          <w:rtl/>
          <w:lang w:bidi="fa-IR"/>
        </w:rPr>
        <w:pPrChange w:id="2750"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751" w:author="Microsoft account" w:date="2025-09-27T10:15:00Z"/>
          <w:rFonts w:cs="Calibri"/>
          <w:sz w:val="28"/>
          <w:szCs w:val="28"/>
          <w:rtl/>
          <w:lang w:bidi="fa-IR"/>
        </w:rPr>
        <w:pPrChange w:id="2752" w:author="Microsoft account" w:date="2025-09-28T09:56:00Z">
          <w:pPr>
            <w:bidi/>
            <w:spacing w:after="0" w:line="276" w:lineRule="auto"/>
            <w:jc w:val="both"/>
          </w:pPr>
        </w:pPrChange>
      </w:pPr>
      <w:ins w:id="2753"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754"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755"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756" w:author="Microsoft account" w:date="2025-09-27T10:15:00Z"/>
          <w:rFonts w:cs="Calibri"/>
          <w:sz w:val="28"/>
          <w:szCs w:val="28"/>
          <w:rtl/>
          <w:lang w:bidi="fa-IR"/>
        </w:rPr>
        <w:pPrChange w:id="2757"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758" w:author="Microsoft account" w:date="2025-09-27T12:13:00Z"/>
          <w:rFonts w:cs="Calibri"/>
          <w:sz w:val="28"/>
          <w:szCs w:val="28"/>
          <w:rtl/>
          <w:lang w:bidi="fa-IR"/>
        </w:rPr>
        <w:pPrChange w:id="2759" w:author="Microsoft account" w:date="2025-09-27T10:15:00Z">
          <w:pPr>
            <w:bidi/>
            <w:spacing w:after="0" w:line="276" w:lineRule="auto"/>
            <w:jc w:val="both"/>
          </w:pPr>
        </w:pPrChange>
      </w:pPr>
      <w:ins w:id="2760" w:author="Microsoft account" w:date="2025-09-27T10:15:00Z">
        <w:r>
          <w:rPr>
            <w:rFonts w:cs="Calibri" w:hint="cs"/>
            <w:sz w:val="28"/>
            <w:szCs w:val="28"/>
            <w:rtl/>
            <w:lang w:bidi="fa-IR"/>
          </w:rPr>
          <w:t>-</w:t>
        </w:r>
      </w:ins>
      <w:ins w:id="2761"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762" w:author="Microsoft account" w:date="2025-09-27T12:14:00Z"/>
          <w:rFonts w:cs="Calibri"/>
          <w:sz w:val="28"/>
          <w:szCs w:val="28"/>
          <w:rtl/>
          <w:lang w:bidi="fa-IR"/>
        </w:rPr>
        <w:pPrChange w:id="2763" w:author="Microsoft account" w:date="2025-09-27T12:13:00Z">
          <w:pPr>
            <w:bidi/>
            <w:spacing w:after="0" w:line="276" w:lineRule="auto"/>
            <w:jc w:val="both"/>
          </w:pPr>
        </w:pPrChange>
      </w:pPr>
      <w:ins w:id="2764"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765"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766" w:author="Microsoft account" w:date="2025-09-27T12:14:00Z"/>
          <w:rFonts w:cs="Calibri"/>
          <w:sz w:val="28"/>
          <w:szCs w:val="28"/>
          <w:rtl/>
          <w:lang w:bidi="fa-IR"/>
        </w:rPr>
        <w:pPrChange w:id="2767" w:author="Microsoft account" w:date="2025-09-27T12:14:00Z">
          <w:pPr>
            <w:bidi/>
            <w:spacing w:after="0" w:line="276" w:lineRule="auto"/>
            <w:jc w:val="both"/>
          </w:pPr>
        </w:pPrChange>
      </w:pPr>
      <w:ins w:id="2768"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769" w:author="Microsoft account" w:date="2025-09-27T12:15:00Z"/>
          <w:rFonts w:cs="Calibri"/>
          <w:sz w:val="28"/>
          <w:szCs w:val="28"/>
          <w:rtl/>
          <w:lang w:bidi="fa-IR"/>
        </w:rPr>
        <w:pPrChange w:id="2770" w:author="Microsoft account" w:date="2025-09-27T12:15:00Z">
          <w:pPr>
            <w:bidi/>
            <w:spacing w:after="0" w:line="276" w:lineRule="auto"/>
            <w:jc w:val="both"/>
          </w:pPr>
        </w:pPrChange>
      </w:pPr>
      <w:ins w:id="2771"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772" w:author="Microsoft account" w:date="2025-09-27T12:15:00Z"/>
          <w:rFonts w:cs="Calibri"/>
          <w:sz w:val="28"/>
          <w:szCs w:val="28"/>
          <w:rtl/>
          <w:lang w:bidi="fa-IR"/>
        </w:rPr>
        <w:pPrChange w:id="2773"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774" w:author="Microsoft account" w:date="2025-09-27T09:54:00Z"/>
          <w:rFonts w:cs="Calibri"/>
          <w:sz w:val="28"/>
          <w:szCs w:val="28"/>
          <w:rtl/>
          <w:lang w:bidi="fa-IR"/>
        </w:rPr>
        <w:pPrChange w:id="2775"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776" w:author="Microsoft account" w:date="2025-09-28T09:57:00Z"/>
          <w:rFonts w:cs="Calibri"/>
          <w:sz w:val="28"/>
          <w:szCs w:val="28"/>
          <w:rtl/>
          <w:lang w:bidi="fa-IR"/>
        </w:rPr>
        <w:pPrChange w:id="2777" w:author="Microsoft account" w:date="2025-09-27T09:54:00Z">
          <w:pPr>
            <w:bidi/>
            <w:spacing w:after="0" w:line="276" w:lineRule="auto"/>
            <w:jc w:val="both"/>
          </w:pPr>
        </w:pPrChange>
      </w:pPr>
      <w:bookmarkStart w:id="2778" w:name="I4040706"/>
      <w:ins w:id="2779" w:author="Microsoft account" w:date="2025-09-28T09:57:00Z">
        <w:r>
          <w:rPr>
            <w:rFonts w:cs="Calibri" w:hint="cs"/>
            <w:sz w:val="28"/>
            <w:szCs w:val="28"/>
            <w:rtl/>
            <w:lang w:bidi="fa-IR"/>
          </w:rPr>
          <w:lastRenderedPageBreak/>
          <w:t>ادامه</w:t>
        </w:r>
      </w:ins>
    </w:p>
    <w:bookmarkEnd w:id="2778"/>
    <w:p w14:paraId="535264E1" w14:textId="1E12A69C" w:rsidR="006B4E22" w:rsidRDefault="006B4E22">
      <w:pPr>
        <w:bidi/>
        <w:spacing w:after="0" w:line="240" w:lineRule="auto"/>
        <w:jc w:val="both"/>
        <w:rPr>
          <w:ins w:id="2780" w:author="Microsoft account" w:date="2025-09-27T09:46:00Z"/>
          <w:rFonts w:cs="Calibri"/>
          <w:sz w:val="28"/>
          <w:szCs w:val="28"/>
          <w:rtl/>
          <w:lang w:bidi="fa-IR"/>
        </w:rPr>
        <w:pPrChange w:id="2781" w:author="Microsoft account" w:date="2025-09-28T09:57:00Z">
          <w:pPr>
            <w:spacing w:after="0" w:line="240" w:lineRule="auto"/>
          </w:pPr>
        </w:pPrChange>
      </w:pPr>
    </w:p>
    <w:p w14:paraId="43D44E94" w14:textId="7EEE888E" w:rsidR="006B4E22" w:rsidRDefault="009554B3">
      <w:pPr>
        <w:bidi/>
        <w:spacing w:after="0" w:line="276" w:lineRule="auto"/>
        <w:jc w:val="both"/>
        <w:rPr>
          <w:ins w:id="2782" w:author="Microsoft account" w:date="2025-09-28T09:57:00Z"/>
          <w:rFonts w:cs="Calibri"/>
          <w:sz w:val="28"/>
          <w:szCs w:val="28"/>
          <w:rtl/>
          <w:lang w:bidi="fa-IR"/>
        </w:rPr>
        <w:pPrChange w:id="2783" w:author="Microsoft account" w:date="2025-09-28T10:36:00Z">
          <w:pPr>
            <w:bidi/>
            <w:spacing w:after="0" w:line="276" w:lineRule="auto"/>
            <w:jc w:val="both"/>
          </w:pPr>
        </w:pPrChange>
      </w:pPr>
      <w:ins w:id="2784" w:author="Microsoft account" w:date="2025-09-28T09:57:00Z">
        <w:r>
          <w:rPr>
            <w:rFonts w:cs="Calibri" w:hint="cs"/>
            <w:sz w:val="28"/>
            <w:szCs w:val="28"/>
            <w:rtl/>
            <w:lang w:bidi="fa-IR"/>
          </w:rPr>
          <w:t>-</w:t>
        </w:r>
      </w:ins>
      <w:ins w:id="2785"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86"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87"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88"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89"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90" w:author="Microsoft account" w:date="2025-09-29T09:55:00Z">
        <w:r w:rsidR="004D65D5">
          <w:rPr>
            <w:rFonts w:cs="Calibri" w:hint="cs"/>
            <w:sz w:val="18"/>
            <w:szCs w:val="18"/>
            <w:rtl/>
            <w:lang w:bidi="fa-IR"/>
          </w:rPr>
          <w:t xml:space="preserve"> رو بلد بودیم احتمالا به در بسته خوردیم. </w:t>
        </w:r>
      </w:ins>
      <w:ins w:id="2791"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92" w:author="Microsoft account" w:date="2025-09-28T09:57:00Z"/>
          <w:rFonts w:cs="Calibri"/>
          <w:sz w:val="28"/>
          <w:szCs w:val="28"/>
          <w:rtl/>
          <w:lang w:bidi="fa-IR"/>
        </w:rPr>
        <w:pPrChange w:id="2793"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94" w:author="Microsoft account" w:date="2025-09-28T10:40:00Z"/>
          <w:rFonts w:cs="Calibri"/>
          <w:sz w:val="28"/>
          <w:szCs w:val="28"/>
          <w:rtl/>
          <w:lang w:bidi="fa-IR"/>
        </w:rPr>
        <w:pPrChange w:id="2795" w:author="Microsoft account" w:date="2025-09-28T09:57:00Z">
          <w:pPr>
            <w:bidi/>
            <w:spacing w:after="0" w:line="276" w:lineRule="auto"/>
            <w:jc w:val="both"/>
          </w:pPr>
        </w:pPrChange>
      </w:pPr>
      <w:ins w:id="2796" w:author="Microsoft account" w:date="2025-09-28T10:39:00Z">
        <w:r>
          <w:rPr>
            <w:rFonts w:cs="Calibri" w:hint="cs"/>
            <w:sz w:val="28"/>
            <w:szCs w:val="28"/>
            <w:rtl/>
            <w:lang w:bidi="fa-IR"/>
          </w:rPr>
          <w:t xml:space="preserve">-از نظرم پافشاری الان دیگه راه به جایی نمیبره. ما </w:t>
        </w:r>
      </w:ins>
      <w:ins w:id="2797"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98"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99"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800"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801"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802"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803" w:author="Microsoft account" w:date="2025-09-28T10:40:00Z"/>
          <w:rFonts w:cs="Calibri"/>
          <w:sz w:val="28"/>
          <w:szCs w:val="28"/>
          <w:rtl/>
          <w:lang w:bidi="fa-IR"/>
        </w:rPr>
        <w:pPrChange w:id="2804"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805" w:author="Microsoft account" w:date="2025-09-28T11:03:00Z"/>
          <w:rFonts w:cs="Calibri"/>
          <w:sz w:val="28"/>
          <w:szCs w:val="28"/>
          <w:rtl/>
          <w:lang w:bidi="fa-IR"/>
        </w:rPr>
        <w:pPrChange w:id="2806" w:author="Microsoft account" w:date="2025-09-28T10:40:00Z">
          <w:pPr>
            <w:bidi/>
            <w:spacing w:after="0" w:line="276" w:lineRule="auto"/>
            <w:jc w:val="both"/>
          </w:pPr>
        </w:pPrChange>
      </w:pPr>
      <w:ins w:id="2807"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808" w:author="Microsoft account" w:date="2025-09-28T11:03:00Z"/>
          <w:rFonts w:cs="Calibri"/>
          <w:sz w:val="28"/>
          <w:szCs w:val="28"/>
          <w:rtl/>
          <w:lang w:bidi="fa-IR"/>
        </w:rPr>
        <w:pPrChange w:id="2809"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810" w:author="Microsoft account" w:date="2025-09-28T11:09:00Z"/>
          <w:rFonts w:cs="Calibri"/>
          <w:sz w:val="28"/>
          <w:szCs w:val="28"/>
          <w:rtl/>
          <w:lang w:bidi="fa-IR"/>
        </w:rPr>
        <w:pPrChange w:id="2811" w:author="Microsoft account" w:date="2025-09-28T11:03:00Z">
          <w:pPr>
            <w:bidi/>
            <w:spacing w:after="0" w:line="276" w:lineRule="auto"/>
            <w:jc w:val="both"/>
          </w:pPr>
        </w:pPrChange>
      </w:pPr>
      <w:ins w:id="2812"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813"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814" w:author="Microsoft account" w:date="2025-09-28T11:09:00Z"/>
          <w:rFonts w:cs="Calibri"/>
          <w:sz w:val="28"/>
          <w:szCs w:val="28"/>
          <w:rtl/>
          <w:lang w:bidi="fa-IR"/>
        </w:rPr>
        <w:pPrChange w:id="2815"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816" w:author="Microsoft account" w:date="2025-09-28T12:11:00Z"/>
          <w:rFonts w:cs="Calibri"/>
          <w:sz w:val="28"/>
          <w:szCs w:val="28"/>
          <w:lang w:bidi="fa-IR"/>
        </w:rPr>
        <w:pPrChange w:id="2817" w:author="Microsoft account" w:date="2025-09-28T11:09:00Z">
          <w:pPr>
            <w:bidi/>
            <w:spacing w:after="0" w:line="276" w:lineRule="auto"/>
            <w:jc w:val="both"/>
          </w:pPr>
        </w:pPrChange>
      </w:pPr>
      <w:ins w:id="2818"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819"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820" w:author="Microsoft account" w:date="2025-09-28T12:11:00Z"/>
          <w:rFonts w:cs="Calibri"/>
          <w:sz w:val="28"/>
          <w:szCs w:val="28"/>
          <w:lang w:bidi="fa-IR"/>
        </w:rPr>
        <w:pPrChange w:id="2821"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822" w:author="Microsoft account" w:date="2025-09-28T12:11:00Z"/>
          <w:rFonts w:cs="Calibri"/>
          <w:sz w:val="28"/>
          <w:szCs w:val="28"/>
          <w:rtl/>
          <w:lang w:bidi="fa-IR"/>
        </w:rPr>
        <w:pPrChange w:id="2823" w:author="Microsoft account" w:date="2025-09-28T12:11:00Z">
          <w:pPr>
            <w:bidi/>
            <w:spacing w:after="0" w:line="276" w:lineRule="auto"/>
            <w:jc w:val="both"/>
          </w:pPr>
        </w:pPrChange>
      </w:pPr>
      <w:ins w:id="2824"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825"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826" w:author="Microsoft account" w:date="2025-09-28T09:57:00Z"/>
          <w:rFonts w:cs="Calibri"/>
          <w:sz w:val="28"/>
          <w:szCs w:val="28"/>
          <w:lang w:bidi="fa-IR"/>
        </w:rPr>
        <w:pPrChange w:id="2827" w:author="Microsoft account" w:date="2025-09-28T12:12:00Z">
          <w:pPr>
            <w:bidi/>
            <w:spacing w:after="0" w:line="276" w:lineRule="auto"/>
            <w:jc w:val="both"/>
          </w:pPr>
        </w:pPrChange>
      </w:pPr>
      <w:ins w:id="2828" w:author="Microsoft account" w:date="2025-09-28T12:11:00Z">
        <w:r>
          <w:rPr>
            <w:rFonts w:cs="Calibri" w:hint="cs"/>
            <w:sz w:val="28"/>
            <w:szCs w:val="28"/>
            <w:rtl/>
            <w:lang w:bidi="fa-IR"/>
          </w:rPr>
          <w:t xml:space="preserve">تا </w:t>
        </w:r>
        <w:r>
          <w:rPr>
            <w:rFonts w:cs="Calibri"/>
            <w:sz w:val="28"/>
            <w:szCs w:val="28"/>
            <w:lang w:bidi="fa-IR"/>
          </w:rPr>
          <w:t>Day028 004 00:</w:t>
        </w:r>
      </w:ins>
      <w:ins w:id="2829" w:author="Microsoft account" w:date="2025-09-28T12:12:00Z">
        <w:r>
          <w:rPr>
            <w:rFonts w:cs="Calibri"/>
            <w:sz w:val="28"/>
            <w:szCs w:val="28"/>
            <w:lang w:bidi="fa-IR"/>
          </w:rPr>
          <w:t>10:17</w:t>
        </w:r>
      </w:ins>
    </w:p>
    <w:p w14:paraId="6ED4729F" w14:textId="673E2011" w:rsidR="009554B3" w:rsidRDefault="009554B3">
      <w:pPr>
        <w:spacing w:after="0" w:line="240" w:lineRule="auto"/>
        <w:rPr>
          <w:ins w:id="2830" w:author="Microsoft account" w:date="2025-09-28T09:57:00Z"/>
          <w:rFonts w:cs="Calibri"/>
          <w:sz w:val="28"/>
          <w:szCs w:val="28"/>
          <w:rtl/>
          <w:lang w:bidi="fa-IR"/>
        </w:rPr>
      </w:pPr>
      <w:ins w:id="2831"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832" w:author="Microsoft account" w:date="2025-09-29T10:01:00Z"/>
          <w:rFonts w:cs="Calibri"/>
          <w:sz w:val="28"/>
          <w:szCs w:val="28"/>
          <w:rtl/>
          <w:lang w:bidi="fa-IR"/>
        </w:rPr>
        <w:pPrChange w:id="2833" w:author="Microsoft account" w:date="2025-09-28T09:57:00Z">
          <w:pPr>
            <w:bidi/>
            <w:spacing w:after="0" w:line="276" w:lineRule="auto"/>
            <w:jc w:val="both"/>
          </w:pPr>
        </w:pPrChange>
      </w:pPr>
      <w:bookmarkStart w:id="2834" w:name="I4040707"/>
      <w:ins w:id="2835" w:author="Microsoft account" w:date="2025-09-29T10:01:00Z">
        <w:r>
          <w:rPr>
            <w:rFonts w:cs="Calibri" w:hint="cs"/>
            <w:sz w:val="28"/>
            <w:szCs w:val="28"/>
            <w:rtl/>
            <w:lang w:bidi="fa-IR"/>
          </w:rPr>
          <w:lastRenderedPageBreak/>
          <w:t>ادامه</w:t>
        </w:r>
      </w:ins>
    </w:p>
    <w:bookmarkEnd w:id="2834"/>
    <w:p w14:paraId="0A727114" w14:textId="77777777" w:rsidR="001E0EE1" w:rsidRDefault="001E0EE1">
      <w:pPr>
        <w:bidi/>
        <w:spacing w:after="0" w:line="276" w:lineRule="auto"/>
        <w:jc w:val="both"/>
        <w:rPr>
          <w:ins w:id="2836" w:author="Microsoft account" w:date="2025-09-29T10:02:00Z"/>
          <w:rFonts w:cs="Calibri"/>
          <w:sz w:val="28"/>
          <w:szCs w:val="28"/>
          <w:rtl/>
          <w:lang w:bidi="fa-IR"/>
        </w:rPr>
        <w:pPrChange w:id="2837"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838" w:author="Microsoft account" w:date="2025-09-29T12:19:00Z"/>
          <w:rFonts w:cs="Calibri"/>
          <w:sz w:val="28"/>
          <w:szCs w:val="28"/>
          <w:rtl/>
          <w:lang w:bidi="fa-IR"/>
        </w:rPr>
        <w:pPrChange w:id="2839" w:author="Microsoft account" w:date="2025-09-29T12:17:00Z">
          <w:pPr>
            <w:bidi/>
            <w:spacing w:after="0" w:line="276" w:lineRule="auto"/>
            <w:jc w:val="both"/>
          </w:pPr>
        </w:pPrChange>
      </w:pPr>
      <w:ins w:id="2840"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841"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842" w:author="Microsoft account" w:date="2025-09-29T12:19:00Z">
        <w:r>
          <w:rPr>
            <w:rFonts w:cs="Calibri" w:hint="cs"/>
            <w:sz w:val="28"/>
            <w:szCs w:val="28"/>
            <w:rtl/>
            <w:lang w:bidi="fa-IR"/>
          </w:rPr>
          <w:t xml:space="preserve">غیر این صورت از این به بعد با دوره پیش میریم اینطوری بهتره. </w:t>
        </w:r>
      </w:ins>
      <w:ins w:id="2843"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844"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845" w:author="Microsoft account" w:date="2025-09-30T09:10:00Z">
        <w:r w:rsidR="000619A5">
          <w:rPr>
            <w:rFonts w:cs="Calibri" w:hint="cs"/>
            <w:sz w:val="18"/>
            <w:szCs w:val="18"/>
            <w:rtl/>
            <w:lang w:bidi="fa-IR"/>
          </w:rPr>
          <w:t xml:space="preserve">دوره پیش برو. </w:t>
        </w:r>
      </w:ins>
      <w:ins w:id="2846"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847" w:author="Microsoft account" w:date="2025-09-29T12:19:00Z"/>
          <w:rFonts w:cs="Calibri"/>
          <w:sz w:val="28"/>
          <w:szCs w:val="28"/>
          <w:rtl/>
          <w:lang w:bidi="fa-IR"/>
        </w:rPr>
        <w:pPrChange w:id="2848"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849" w:author="Microsoft account" w:date="2025-09-29T10:01:00Z"/>
          <w:rFonts w:cs="Calibri"/>
          <w:sz w:val="28"/>
          <w:szCs w:val="28"/>
          <w:lang w:bidi="fa-IR"/>
          <w:rPrChange w:id="2850" w:author="Microsoft account" w:date="2025-09-29T12:17:00Z">
            <w:rPr>
              <w:ins w:id="2851" w:author="Microsoft account" w:date="2025-09-29T10:01:00Z"/>
              <w:lang w:bidi="fa-IR"/>
            </w:rPr>
          </w:rPrChange>
        </w:rPr>
        <w:pPrChange w:id="2852" w:author="Microsoft account" w:date="2025-09-29T12:19:00Z">
          <w:pPr>
            <w:bidi/>
            <w:spacing w:after="0" w:line="276" w:lineRule="auto"/>
            <w:jc w:val="both"/>
          </w:pPr>
        </w:pPrChange>
      </w:pPr>
      <w:ins w:id="2853"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854" w:author="Microsoft account" w:date="2025-09-29T10:02:00Z"/>
          <w:rFonts w:cs="Calibri"/>
          <w:sz w:val="28"/>
          <w:szCs w:val="28"/>
          <w:rtl/>
          <w:lang w:bidi="fa-IR"/>
        </w:rPr>
        <w:pPrChange w:id="2855" w:author="Microsoft account" w:date="2025-09-29T10:01:00Z">
          <w:pPr>
            <w:bidi/>
            <w:spacing w:after="0" w:line="276" w:lineRule="auto"/>
            <w:jc w:val="both"/>
          </w:pPr>
        </w:pPrChange>
      </w:pPr>
    </w:p>
    <w:p w14:paraId="233066C5" w14:textId="12E34EC3" w:rsidR="00EE2EC4" w:rsidRDefault="00EE2EC4">
      <w:pPr>
        <w:spacing w:after="0" w:line="240" w:lineRule="auto"/>
        <w:rPr>
          <w:ins w:id="2856" w:author="Microsoft account" w:date="2025-09-29T10:02:00Z"/>
          <w:rFonts w:cs="Calibri"/>
          <w:sz w:val="28"/>
          <w:szCs w:val="28"/>
          <w:rtl/>
          <w:lang w:bidi="fa-IR"/>
        </w:rPr>
      </w:pPr>
      <w:ins w:id="2857"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858" w:author="Microsoft account" w:date="2025-09-30T09:26:00Z"/>
          <w:rFonts w:cs="Calibri"/>
          <w:sz w:val="28"/>
          <w:szCs w:val="28"/>
          <w:rtl/>
          <w:lang w:bidi="fa-IR"/>
        </w:rPr>
        <w:pPrChange w:id="2859" w:author="Microsoft account" w:date="2025-09-29T10:02:00Z">
          <w:pPr>
            <w:bidi/>
            <w:spacing w:after="0" w:line="276" w:lineRule="auto"/>
            <w:jc w:val="both"/>
          </w:pPr>
        </w:pPrChange>
      </w:pPr>
      <w:bookmarkStart w:id="2860" w:name="I4040708"/>
      <w:ins w:id="2861" w:author="Microsoft account" w:date="2025-09-30T09:26:00Z">
        <w:r>
          <w:rPr>
            <w:rFonts w:cs="Calibri" w:hint="cs"/>
            <w:sz w:val="28"/>
            <w:szCs w:val="28"/>
            <w:rtl/>
            <w:lang w:bidi="fa-IR"/>
          </w:rPr>
          <w:lastRenderedPageBreak/>
          <w:t>ادامه</w:t>
        </w:r>
      </w:ins>
    </w:p>
    <w:bookmarkEnd w:id="2860"/>
    <w:p w14:paraId="0FEEFE41" w14:textId="77777777" w:rsidR="00181B89" w:rsidRDefault="00181B89">
      <w:pPr>
        <w:bidi/>
        <w:spacing w:after="0" w:line="276" w:lineRule="auto"/>
        <w:jc w:val="both"/>
        <w:rPr>
          <w:ins w:id="2862" w:author="Microsoft account" w:date="2025-09-30T09:26:00Z"/>
          <w:rFonts w:cs="Calibri"/>
          <w:sz w:val="28"/>
          <w:szCs w:val="28"/>
          <w:rtl/>
          <w:lang w:bidi="fa-IR"/>
        </w:rPr>
        <w:pPrChange w:id="2863"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864" w:author="Microsoft account" w:date="2025-09-30T11:48:00Z"/>
          <w:rFonts w:cs="Calibri"/>
          <w:sz w:val="28"/>
          <w:szCs w:val="28"/>
          <w:rtl/>
          <w:lang w:bidi="fa-IR"/>
        </w:rPr>
        <w:pPrChange w:id="2865" w:author="Microsoft account" w:date="2025-09-30T09:26:00Z">
          <w:pPr>
            <w:bidi/>
            <w:spacing w:after="0" w:line="276" w:lineRule="auto"/>
            <w:jc w:val="both"/>
          </w:pPr>
        </w:pPrChange>
      </w:pPr>
      <w:ins w:id="2866" w:author="Microsoft account" w:date="2025-09-30T09:26:00Z">
        <w:r>
          <w:rPr>
            <w:rFonts w:cs="Calibri" w:hint="cs"/>
            <w:sz w:val="28"/>
            <w:szCs w:val="28"/>
            <w:rtl/>
            <w:lang w:bidi="fa-IR"/>
          </w:rPr>
          <w:t>-</w:t>
        </w:r>
      </w:ins>
      <w:ins w:id="2867" w:author="Microsoft account" w:date="2025-09-30T11:47:00Z">
        <w:r w:rsidR="00ED0AB6">
          <w:rPr>
            <w:rFonts w:cs="Calibri" w:hint="cs"/>
            <w:sz w:val="28"/>
            <w:szCs w:val="28"/>
            <w:rtl/>
            <w:lang w:bidi="fa-IR"/>
          </w:rPr>
          <w:t xml:space="preserve">خب برنامه ساخته شد خروجی هم گرفتیم. جلسه </w:t>
        </w:r>
      </w:ins>
      <w:ins w:id="2868"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869" w:author="Microsoft account" w:date="2025-09-30T09:26:00Z"/>
          <w:rFonts w:cs="Calibri"/>
          <w:sz w:val="28"/>
          <w:szCs w:val="28"/>
          <w:lang w:bidi="fa-IR"/>
        </w:rPr>
        <w:pPrChange w:id="2870" w:author="Microsoft account" w:date="2025-09-30T11:48:00Z">
          <w:pPr>
            <w:bidi/>
            <w:spacing w:after="0" w:line="276" w:lineRule="auto"/>
            <w:jc w:val="both"/>
          </w:pPr>
        </w:pPrChange>
      </w:pPr>
      <w:ins w:id="2871"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872" w:author="Microsoft account" w:date="2025-09-30T09:26:00Z"/>
          <w:rFonts w:cs="Calibri"/>
          <w:sz w:val="28"/>
          <w:szCs w:val="28"/>
          <w:rtl/>
          <w:lang w:bidi="fa-IR"/>
        </w:rPr>
        <w:pPrChange w:id="2873"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874" w:author="Microsoft account" w:date="2025-09-30T09:26:00Z"/>
          <w:rFonts w:cs="Calibri"/>
          <w:sz w:val="28"/>
          <w:szCs w:val="28"/>
          <w:rtl/>
          <w:lang w:bidi="fa-IR"/>
        </w:rPr>
        <w:pPrChange w:id="2875"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876" w:author="Microsoft account" w:date="2025-09-30T09:26:00Z"/>
          <w:rFonts w:cs="Calibri"/>
          <w:sz w:val="28"/>
          <w:szCs w:val="28"/>
          <w:rtl/>
          <w:lang w:bidi="fa-IR"/>
        </w:rPr>
        <w:pPrChange w:id="2877" w:author="Microsoft account" w:date="2025-09-30T09:26:00Z">
          <w:pPr>
            <w:bidi/>
            <w:spacing w:after="0" w:line="276" w:lineRule="auto"/>
            <w:jc w:val="both"/>
          </w:pPr>
        </w:pPrChange>
      </w:pPr>
    </w:p>
    <w:p w14:paraId="237EAF27" w14:textId="2A830389" w:rsidR="00181B89" w:rsidRDefault="00181B89">
      <w:pPr>
        <w:spacing w:after="0" w:line="240" w:lineRule="auto"/>
        <w:rPr>
          <w:ins w:id="2878" w:author="Microsoft account" w:date="2025-09-30T09:27:00Z"/>
          <w:rFonts w:cs="Calibri"/>
          <w:sz w:val="28"/>
          <w:szCs w:val="28"/>
          <w:rtl/>
          <w:lang w:bidi="fa-IR"/>
        </w:rPr>
      </w:pPr>
      <w:ins w:id="2879"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880" w:author="Microsoft account" w:date="2025-10-01T10:12:00Z"/>
          <w:rFonts w:cs="Calibri"/>
          <w:sz w:val="28"/>
          <w:szCs w:val="28"/>
          <w:rtl/>
          <w:lang w:bidi="fa-IR"/>
        </w:rPr>
        <w:pPrChange w:id="2881" w:author="Microsoft account" w:date="2025-09-30T09:26:00Z">
          <w:pPr>
            <w:bidi/>
            <w:spacing w:after="0" w:line="276" w:lineRule="auto"/>
            <w:jc w:val="both"/>
          </w:pPr>
        </w:pPrChange>
      </w:pPr>
      <w:bookmarkStart w:id="2882" w:name="I4040709"/>
      <w:ins w:id="2883" w:author="Microsoft account" w:date="2025-10-01T10:12:00Z">
        <w:r>
          <w:rPr>
            <w:rFonts w:cs="Calibri" w:hint="cs"/>
            <w:sz w:val="28"/>
            <w:szCs w:val="28"/>
            <w:rtl/>
            <w:lang w:bidi="fa-IR"/>
          </w:rPr>
          <w:lastRenderedPageBreak/>
          <w:t>ادامه</w:t>
        </w:r>
      </w:ins>
    </w:p>
    <w:bookmarkEnd w:id="2882"/>
    <w:p w14:paraId="6CC51B87" w14:textId="77777777" w:rsidR="001B31A3" w:rsidRDefault="001B31A3">
      <w:pPr>
        <w:bidi/>
        <w:spacing w:after="0" w:line="276" w:lineRule="auto"/>
        <w:jc w:val="both"/>
        <w:rPr>
          <w:ins w:id="2884" w:author="Microsoft account" w:date="2025-10-01T10:13:00Z"/>
          <w:rFonts w:cs="Calibri"/>
          <w:sz w:val="28"/>
          <w:szCs w:val="28"/>
          <w:lang w:bidi="fa-IR"/>
        </w:rPr>
        <w:pPrChange w:id="2885"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86" w:author="Microsoft account" w:date="2025-10-01T10:13:00Z"/>
          <w:rFonts w:cs="Calibri"/>
          <w:sz w:val="28"/>
          <w:szCs w:val="28"/>
          <w:lang w:bidi="fa-IR"/>
        </w:rPr>
        <w:pPrChange w:id="2887" w:author="Microsoft account" w:date="2025-10-01T10:13:00Z">
          <w:pPr>
            <w:bidi/>
            <w:spacing w:after="0" w:line="276" w:lineRule="auto"/>
            <w:jc w:val="both"/>
          </w:pPr>
        </w:pPrChange>
      </w:pPr>
      <w:ins w:id="2888"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89" w:author="Microsoft account" w:date="2025-10-01T10:15:00Z"/>
          <w:rFonts w:cs="Calibri"/>
          <w:sz w:val="28"/>
          <w:szCs w:val="28"/>
          <w:lang w:bidi="fa-IR"/>
        </w:rPr>
        <w:pPrChange w:id="2890" w:author="Microsoft account" w:date="2025-10-01T10:12:00Z">
          <w:pPr>
            <w:bidi/>
            <w:spacing w:after="0" w:line="276" w:lineRule="auto"/>
            <w:jc w:val="both"/>
          </w:pPr>
        </w:pPrChange>
      </w:pPr>
      <w:ins w:id="2891"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92" w:author="Microsoft account" w:date="2025-10-01T10:15:00Z"/>
          <w:rFonts w:cs="Calibri"/>
          <w:sz w:val="28"/>
          <w:szCs w:val="28"/>
          <w:lang w:bidi="fa-IR"/>
        </w:rPr>
        <w:pPrChange w:id="2893"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94" w:author="Microsoft account" w:date="2025-10-01T10:18:00Z"/>
          <w:rFonts w:cs="Calibri"/>
          <w:sz w:val="28"/>
          <w:szCs w:val="28"/>
          <w:rtl/>
          <w:lang w:bidi="fa-IR"/>
        </w:rPr>
        <w:pPrChange w:id="2895" w:author="Microsoft account" w:date="2025-10-01T10:15:00Z">
          <w:pPr>
            <w:bidi/>
            <w:spacing w:after="0" w:line="276" w:lineRule="auto"/>
            <w:jc w:val="both"/>
          </w:pPr>
        </w:pPrChange>
      </w:pPr>
      <w:ins w:id="2896"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97" w:author="Microsoft account" w:date="2025-10-01T10:18:00Z"/>
          <w:rFonts w:cs="Calibri"/>
          <w:sz w:val="28"/>
          <w:szCs w:val="28"/>
          <w:rtl/>
          <w:lang w:bidi="fa-IR"/>
        </w:rPr>
        <w:pPrChange w:id="2898" w:author="Microsoft account" w:date="2025-10-01T10:18:00Z">
          <w:pPr>
            <w:bidi/>
            <w:spacing w:after="0" w:line="276" w:lineRule="auto"/>
            <w:jc w:val="both"/>
          </w:pPr>
        </w:pPrChange>
      </w:pPr>
      <w:ins w:id="2899" w:author="Microsoft account" w:date="2025-10-01T10:18:00Z">
        <w:r w:rsidRPr="00A86E91">
          <w:rPr>
            <w:rFonts w:cs="Calibri"/>
            <w:noProof/>
            <w:sz w:val="28"/>
            <w:szCs w:val="28"/>
            <w:rPrChange w:id="2900"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901" w:author="Microsoft account" w:date="2025-10-01T10:20:00Z"/>
          <w:rFonts w:cs="Calibri"/>
          <w:sz w:val="28"/>
          <w:szCs w:val="28"/>
          <w:rtl/>
          <w:lang w:bidi="fa-IR"/>
        </w:rPr>
        <w:pPrChange w:id="2902" w:author="Microsoft account" w:date="2025-10-01T10:18:00Z">
          <w:pPr>
            <w:bidi/>
            <w:spacing w:after="0" w:line="276" w:lineRule="auto"/>
            <w:jc w:val="both"/>
          </w:pPr>
        </w:pPrChange>
      </w:pPr>
      <w:ins w:id="2903"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904"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905"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906" w:author="Microsoft account" w:date="2025-10-01T10:20:00Z"/>
          <w:rFonts w:cs="Calibri"/>
          <w:sz w:val="28"/>
          <w:szCs w:val="28"/>
          <w:rtl/>
          <w:lang w:bidi="fa-IR"/>
        </w:rPr>
        <w:pPrChange w:id="2907"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908" w:author="Microsoft account" w:date="2025-10-01T10:22:00Z"/>
          <w:rFonts w:cs="Calibri"/>
          <w:sz w:val="28"/>
          <w:szCs w:val="28"/>
          <w:rtl/>
          <w:lang w:bidi="fa-IR"/>
        </w:rPr>
        <w:pPrChange w:id="2909" w:author="Microsoft account" w:date="2025-10-01T10:20:00Z">
          <w:pPr>
            <w:bidi/>
            <w:spacing w:after="0" w:line="276" w:lineRule="auto"/>
            <w:jc w:val="both"/>
          </w:pPr>
        </w:pPrChange>
      </w:pPr>
      <w:ins w:id="2910" w:author="Microsoft account" w:date="2025-10-01T10:20:00Z">
        <w:r>
          <w:rPr>
            <w:rFonts w:cs="Calibri" w:hint="cs"/>
            <w:sz w:val="28"/>
            <w:szCs w:val="28"/>
            <w:rtl/>
            <w:lang w:bidi="fa-IR"/>
          </w:rPr>
          <w:t>-</w:t>
        </w:r>
      </w:ins>
      <w:ins w:id="2911"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912"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913"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914" w:author="Microsoft account" w:date="2025-10-01T10:22:00Z">
        <w:r>
          <w:rPr>
            <w:rFonts w:cs="Calibri" w:hint="cs"/>
            <w:sz w:val="28"/>
            <w:szCs w:val="28"/>
            <w:rtl/>
            <w:lang w:bidi="fa-IR"/>
          </w:rPr>
          <w:t xml:space="preserve"> کنه که نمیشه این کار رو بکنی باید اطلاعات رو پر کنی ابتدا.</w:t>
        </w:r>
      </w:ins>
      <w:ins w:id="2915" w:author="Microsoft account" w:date="2025-10-02T09:28:00Z">
        <w:r w:rsidR="002D6DA1">
          <w:rPr>
            <w:rFonts w:cs="Calibri"/>
            <w:sz w:val="28"/>
            <w:szCs w:val="28"/>
            <w:lang w:bidi="fa-IR"/>
          </w:rPr>
          <w:t xml:space="preserve"> </w:t>
        </w:r>
      </w:ins>
      <w:ins w:id="2916"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917" w:author="Microsoft account" w:date="2025-10-01T10:22:00Z"/>
          <w:rFonts w:cs="Calibri"/>
          <w:sz w:val="28"/>
          <w:szCs w:val="28"/>
          <w:rtl/>
          <w:lang w:bidi="fa-IR"/>
        </w:rPr>
        <w:pPrChange w:id="2918"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919" w:author="Microsoft account" w:date="2025-10-01T10:52:00Z"/>
          <w:rFonts w:cs="Calibri"/>
          <w:sz w:val="28"/>
          <w:szCs w:val="28"/>
          <w:rtl/>
          <w:lang w:bidi="fa-IR"/>
        </w:rPr>
        <w:pPrChange w:id="2920" w:author="Microsoft account" w:date="2025-10-01T10:22:00Z">
          <w:pPr>
            <w:bidi/>
            <w:spacing w:after="0" w:line="276" w:lineRule="auto"/>
            <w:jc w:val="both"/>
          </w:pPr>
        </w:pPrChange>
      </w:pPr>
      <w:ins w:id="2921" w:author="Microsoft account" w:date="2025-10-01T10:22:00Z">
        <w:r>
          <w:rPr>
            <w:rFonts w:cs="Calibri" w:hint="cs"/>
            <w:sz w:val="28"/>
            <w:szCs w:val="28"/>
            <w:rtl/>
            <w:lang w:bidi="fa-IR"/>
          </w:rPr>
          <w:t>-</w:t>
        </w:r>
      </w:ins>
      <w:ins w:id="2922" w:author="Microsoft account" w:date="2025-10-01T10:51:00Z">
        <w:r w:rsidR="00462037">
          <w:rPr>
            <w:rFonts w:cs="Calibri" w:hint="cs"/>
            <w:sz w:val="28"/>
            <w:szCs w:val="28"/>
            <w:rtl/>
            <w:lang w:bidi="fa-IR"/>
          </w:rPr>
          <w:t xml:space="preserve">نکته : درمورد </w:t>
        </w:r>
      </w:ins>
      <w:ins w:id="2923"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924" w:author="Microsoft account" w:date="2025-10-02T09:29:00Z">
        <w:r w:rsidR="002D6DA1">
          <w:rPr>
            <w:rFonts w:cs="Calibri" w:hint="cs"/>
            <w:sz w:val="28"/>
            <w:szCs w:val="28"/>
            <w:rtl/>
            <w:lang w:bidi="fa-IR"/>
          </w:rPr>
          <w:t xml:space="preserve"> </w:t>
        </w:r>
      </w:ins>
      <w:ins w:id="2925"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926"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927" w:author="Microsoft account" w:date="2025-10-01T10:52:00Z"/>
          <w:rFonts w:cs="Calibri"/>
          <w:sz w:val="28"/>
          <w:szCs w:val="28"/>
          <w:rtl/>
          <w:lang w:bidi="fa-IR"/>
        </w:rPr>
        <w:pPrChange w:id="2928"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929" w:author="Microsoft account" w:date="2025-10-01T11:02:00Z"/>
          <w:rFonts w:cs="Calibri"/>
          <w:sz w:val="28"/>
          <w:szCs w:val="28"/>
          <w:rtl/>
          <w:lang w:bidi="fa-IR"/>
        </w:rPr>
        <w:pPrChange w:id="2930" w:author="Microsoft account" w:date="2025-10-01T10:52:00Z">
          <w:pPr>
            <w:bidi/>
            <w:spacing w:after="0" w:line="276" w:lineRule="auto"/>
            <w:jc w:val="both"/>
          </w:pPr>
        </w:pPrChange>
      </w:pPr>
      <w:ins w:id="2931" w:author="Microsoft account" w:date="2025-10-01T10:52:00Z">
        <w:r>
          <w:rPr>
            <w:rFonts w:cs="Calibri" w:hint="cs"/>
            <w:sz w:val="28"/>
            <w:szCs w:val="28"/>
            <w:rtl/>
            <w:lang w:bidi="fa-IR"/>
          </w:rPr>
          <w:t>-</w:t>
        </w:r>
      </w:ins>
      <w:ins w:id="2932"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933"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934" w:author="Microsoft account" w:date="2025-10-02T09:30:00Z">
        <w:r w:rsidR="002D6DA1">
          <w:rPr>
            <w:rFonts w:cs="Calibri" w:hint="cs"/>
            <w:sz w:val="28"/>
            <w:szCs w:val="28"/>
            <w:rtl/>
            <w:lang w:bidi="fa-IR"/>
          </w:rPr>
          <w:t xml:space="preserve"> </w:t>
        </w:r>
      </w:ins>
      <w:ins w:id="2935"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936"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937"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938" w:author="Microsoft account" w:date="2025-10-01T11:02:00Z"/>
          <w:rFonts w:cs="Calibri"/>
          <w:sz w:val="28"/>
          <w:szCs w:val="28"/>
          <w:rtl/>
          <w:lang w:bidi="fa-IR"/>
        </w:rPr>
        <w:pPrChange w:id="2939"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940" w:author="Microsoft account" w:date="2025-10-01T11:03:00Z"/>
          <w:rFonts w:cs="Calibri"/>
          <w:sz w:val="28"/>
          <w:szCs w:val="28"/>
          <w:rtl/>
          <w:lang w:bidi="fa-IR"/>
        </w:rPr>
        <w:pPrChange w:id="2941" w:author="Microsoft account" w:date="2025-10-01T11:02:00Z">
          <w:pPr>
            <w:bidi/>
            <w:spacing w:after="0" w:line="276" w:lineRule="auto"/>
            <w:jc w:val="both"/>
          </w:pPr>
        </w:pPrChange>
      </w:pPr>
      <w:ins w:id="2942" w:author="Microsoft account" w:date="2025-10-01T11:02:00Z">
        <w:r>
          <w:rPr>
            <w:rFonts w:cs="Calibri" w:hint="cs"/>
            <w:sz w:val="28"/>
            <w:szCs w:val="28"/>
            <w:rtl/>
            <w:lang w:bidi="fa-IR"/>
          </w:rPr>
          <w:t>-</w:t>
        </w:r>
      </w:ins>
      <w:ins w:id="2943"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944" w:author="Microsoft account" w:date="2025-10-01T11:03:00Z"/>
          <w:rFonts w:cs="Calibri"/>
          <w:sz w:val="28"/>
          <w:szCs w:val="28"/>
          <w:rtl/>
          <w:lang w:bidi="fa-IR"/>
        </w:rPr>
        <w:pPrChange w:id="2945" w:author="Microsoft account" w:date="2025-10-01T11:03:00Z">
          <w:pPr>
            <w:bidi/>
            <w:spacing w:after="0" w:line="276" w:lineRule="auto"/>
            <w:jc w:val="both"/>
          </w:pPr>
        </w:pPrChange>
      </w:pPr>
      <w:ins w:id="2946" w:author="Microsoft account" w:date="2025-10-01T11:03:00Z">
        <w:r w:rsidRPr="005341CF">
          <w:rPr>
            <w:rFonts w:cs="Calibri"/>
            <w:noProof/>
            <w:sz w:val="28"/>
            <w:szCs w:val="28"/>
            <w:rPrChange w:id="2947"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948" w:author="Microsoft account" w:date="2025-10-01T11:03:00Z"/>
          <w:rFonts w:cs="Calibri"/>
          <w:sz w:val="28"/>
          <w:szCs w:val="28"/>
          <w:rtl/>
          <w:lang w:bidi="fa-IR"/>
        </w:rPr>
        <w:pPrChange w:id="2949"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950" w:author="Microsoft account" w:date="2025-10-01T11:05:00Z"/>
          <w:rFonts w:cs="Calibri"/>
          <w:sz w:val="28"/>
          <w:szCs w:val="28"/>
          <w:rtl/>
          <w:lang w:bidi="fa-IR"/>
        </w:rPr>
        <w:pPrChange w:id="2951" w:author="Microsoft account" w:date="2025-10-01T11:03:00Z">
          <w:pPr>
            <w:bidi/>
            <w:spacing w:after="0" w:line="276" w:lineRule="auto"/>
            <w:jc w:val="both"/>
          </w:pPr>
        </w:pPrChange>
      </w:pPr>
      <w:ins w:id="2952" w:author="Microsoft account" w:date="2025-10-01T11:03:00Z">
        <w:r>
          <w:rPr>
            <w:rFonts w:cs="Calibri" w:hint="cs"/>
            <w:sz w:val="28"/>
            <w:szCs w:val="28"/>
            <w:rtl/>
            <w:lang w:bidi="fa-IR"/>
          </w:rPr>
          <w:t>-</w:t>
        </w:r>
      </w:ins>
      <w:ins w:id="2953"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954"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955" w:author="Microsoft account" w:date="2025-10-01T11:05:00Z"/>
          <w:rFonts w:cs="Calibri"/>
          <w:sz w:val="28"/>
          <w:szCs w:val="28"/>
          <w:rtl/>
          <w:lang w:bidi="fa-IR"/>
        </w:rPr>
        <w:pPrChange w:id="2956"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957" w:author="Microsoft account" w:date="2025-10-01T12:15:00Z"/>
          <w:rFonts w:cs="Calibri"/>
          <w:sz w:val="28"/>
          <w:szCs w:val="28"/>
          <w:rtl/>
          <w:lang w:bidi="fa-IR"/>
        </w:rPr>
        <w:pPrChange w:id="2958" w:author="Microsoft account" w:date="2025-10-01T11:05:00Z">
          <w:pPr>
            <w:bidi/>
            <w:spacing w:after="0" w:line="276" w:lineRule="auto"/>
            <w:jc w:val="both"/>
          </w:pPr>
        </w:pPrChange>
      </w:pPr>
      <w:ins w:id="2959" w:author="Microsoft account" w:date="2025-10-01T11:05:00Z">
        <w:r>
          <w:rPr>
            <w:rFonts w:cs="Calibri" w:hint="cs"/>
            <w:sz w:val="28"/>
            <w:szCs w:val="28"/>
            <w:rtl/>
            <w:lang w:bidi="fa-IR"/>
          </w:rPr>
          <w:lastRenderedPageBreak/>
          <w:t>-</w:t>
        </w:r>
      </w:ins>
      <w:ins w:id="2960"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961"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962" w:author="Microsoft account" w:date="2025-10-01T12:16:00Z"/>
          <w:rFonts w:cs="Calibri"/>
          <w:sz w:val="28"/>
          <w:szCs w:val="28"/>
          <w:rtl/>
          <w:lang w:bidi="fa-IR"/>
        </w:rPr>
        <w:pPrChange w:id="2963" w:author="Microsoft account" w:date="2025-10-01T12:15:00Z">
          <w:pPr>
            <w:bidi/>
            <w:spacing w:after="0" w:line="276" w:lineRule="auto"/>
            <w:jc w:val="both"/>
          </w:pPr>
        </w:pPrChange>
      </w:pPr>
      <w:ins w:id="2964" w:author="Microsoft account" w:date="2025-10-01T12:15:00Z">
        <w:r w:rsidRPr="00C0212C">
          <w:rPr>
            <w:rFonts w:cs="Calibri"/>
            <w:noProof/>
            <w:sz w:val="28"/>
            <w:szCs w:val="28"/>
            <w:rPrChange w:id="2965"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966" w:author="Microsoft account" w:date="2025-10-01T12:16:00Z"/>
          <w:rFonts w:cs="Calibri"/>
          <w:sz w:val="28"/>
          <w:szCs w:val="28"/>
          <w:rtl/>
          <w:lang w:bidi="fa-IR"/>
        </w:rPr>
        <w:pPrChange w:id="2967"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968" w:author="Microsoft account" w:date="2025-10-01T12:16:00Z"/>
          <w:rFonts w:cs="Calibri"/>
          <w:sz w:val="28"/>
          <w:szCs w:val="28"/>
          <w:rtl/>
          <w:lang w:bidi="fa-IR"/>
        </w:rPr>
        <w:pPrChange w:id="2969" w:author="Microsoft account" w:date="2025-10-01T12:16:00Z">
          <w:pPr>
            <w:bidi/>
            <w:spacing w:after="0" w:line="276" w:lineRule="auto"/>
            <w:jc w:val="both"/>
          </w:pPr>
        </w:pPrChange>
      </w:pPr>
      <w:ins w:id="2970"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971" w:author="Microsoft account" w:date="2025-10-01T12:17:00Z"/>
          <w:rtl/>
          <w:lang w:bidi="fa-IR"/>
        </w:rPr>
        <w:pPrChange w:id="2972" w:author="Microsoft account" w:date="2025-10-01T12:16:00Z">
          <w:pPr>
            <w:bidi/>
            <w:spacing w:after="0" w:line="276" w:lineRule="auto"/>
            <w:jc w:val="both"/>
          </w:pPr>
        </w:pPrChange>
      </w:pPr>
      <w:ins w:id="2973" w:author="Microsoft account" w:date="2025-10-01T12:16:00Z">
        <w:r>
          <w:rPr>
            <w:rFonts w:cs="Times New Roman" w:hint="cs"/>
            <w:rtl/>
            <w:lang w:bidi="fa-IR"/>
          </w:rPr>
          <w:t xml:space="preserve">با </w:t>
        </w:r>
      </w:ins>
      <w:ins w:id="2974"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975" w:author="Microsoft account" w:date="2025-10-01T10:12:00Z"/>
          <w:rFonts w:cs="Calibri"/>
          <w:sz w:val="28"/>
          <w:szCs w:val="28"/>
          <w:rtl/>
          <w:lang w:bidi="fa-IR"/>
          <w:rPrChange w:id="2976" w:author="Microsoft account" w:date="2025-10-01T12:17:00Z">
            <w:rPr>
              <w:ins w:id="2977" w:author="Microsoft account" w:date="2025-10-01T10:12:00Z"/>
              <w:rtl/>
              <w:lang w:bidi="fa-IR"/>
            </w:rPr>
          </w:rPrChange>
        </w:rPr>
        <w:pPrChange w:id="2978" w:author="Microsoft account" w:date="2025-10-01T12:17:00Z">
          <w:pPr>
            <w:bidi/>
            <w:spacing w:after="0" w:line="276" w:lineRule="auto"/>
            <w:jc w:val="both"/>
          </w:pPr>
        </w:pPrChange>
      </w:pPr>
      <w:ins w:id="2979"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980" w:author="Microsoft account" w:date="2025-10-01T12:19:00Z">
        <w:r>
          <w:rPr>
            <w:rFonts w:cs="Calibri"/>
            <w:sz w:val="28"/>
            <w:szCs w:val="28"/>
            <w:lang w:bidi="fa-IR"/>
          </w:rPr>
          <w:t>00:03:00</w:t>
        </w:r>
      </w:ins>
    </w:p>
    <w:p w14:paraId="3E2B0087" w14:textId="6B19945C" w:rsidR="001B31A3" w:rsidRDefault="001B31A3">
      <w:pPr>
        <w:bidi/>
        <w:rPr>
          <w:ins w:id="2981" w:author="Microsoft account" w:date="2025-10-01T10:13:00Z"/>
          <w:rFonts w:cs="Calibri"/>
          <w:sz w:val="28"/>
          <w:szCs w:val="28"/>
          <w:rtl/>
          <w:lang w:bidi="fa-IR"/>
        </w:rPr>
        <w:pPrChange w:id="2982" w:author="Microsoft account" w:date="2025-10-01T12:17:00Z">
          <w:pPr>
            <w:spacing w:after="0" w:line="240" w:lineRule="auto"/>
          </w:pPr>
        </w:pPrChange>
      </w:pPr>
      <w:ins w:id="2983" w:author="Microsoft account" w:date="2025-10-01T10:13:00Z">
        <w:r>
          <w:rPr>
            <w:rFonts w:cs="Calibri"/>
            <w:sz w:val="28"/>
            <w:szCs w:val="28"/>
            <w:rtl/>
            <w:lang w:bidi="fa-IR"/>
          </w:rPr>
          <w:br w:type="page"/>
        </w:r>
      </w:ins>
    </w:p>
    <w:p w14:paraId="4F5D8FDF" w14:textId="4B081BE9" w:rsidR="001B31A3" w:rsidRDefault="008C5507">
      <w:pPr>
        <w:bidi/>
        <w:rPr>
          <w:ins w:id="2984" w:author="Microsoft account" w:date="2025-10-02T09:32:00Z"/>
          <w:rFonts w:cs="Calibri"/>
          <w:sz w:val="28"/>
          <w:szCs w:val="28"/>
          <w:rtl/>
          <w:lang w:bidi="fa-IR"/>
        </w:rPr>
        <w:pPrChange w:id="2985" w:author="Microsoft account" w:date="2025-10-01T12:17:00Z">
          <w:pPr>
            <w:bidi/>
            <w:spacing w:after="0" w:line="276" w:lineRule="auto"/>
            <w:jc w:val="both"/>
          </w:pPr>
        </w:pPrChange>
      </w:pPr>
      <w:bookmarkStart w:id="2986" w:name="I4040710"/>
      <w:ins w:id="2987" w:author="Microsoft account" w:date="2025-10-02T09:32:00Z">
        <w:r>
          <w:rPr>
            <w:rFonts w:cs="Calibri" w:hint="cs"/>
            <w:sz w:val="28"/>
            <w:szCs w:val="28"/>
            <w:rtl/>
            <w:lang w:bidi="fa-IR"/>
          </w:rPr>
          <w:lastRenderedPageBreak/>
          <w:t>ادامه</w:t>
        </w:r>
      </w:ins>
    </w:p>
    <w:bookmarkEnd w:id="2986"/>
    <w:p w14:paraId="3B51C53A" w14:textId="77777777" w:rsidR="008C5507" w:rsidRDefault="008C5507">
      <w:pPr>
        <w:bidi/>
        <w:rPr>
          <w:ins w:id="2988" w:author="Microsoft account" w:date="2025-10-02T09:32:00Z"/>
          <w:rFonts w:cs="Calibri"/>
          <w:sz w:val="28"/>
          <w:szCs w:val="28"/>
          <w:rtl/>
          <w:lang w:bidi="fa-IR"/>
        </w:rPr>
        <w:pPrChange w:id="2989" w:author="Microsoft account" w:date="2025-10-02T09:32:00Z">
          <w:pPr>
            <w:bidi/>
            <w:spacing w:after="0" w:line="276" w:lineRule="auto"/>
            <w:jc w:val="both"/>
          </w:pPr>
        </w:pPrChange>
      </w:pPr>
    </w:p>
    <w:p w14:paraId="47BD1E43" w14:textId="74C6EA2E" w:rsidR="008C5507" w:rsidRDefault="008C5507">
      <w:pPr>
        <w:bidi/>
        <w:rPr>
          <w:ins w:id="2990" w:author="Microsoft account" w:date="2025-10-02T10:11:00Z"/>
          <w:rFonts w:cs="Calibri"/>
          <w:sz w:val="28"/>
          <w:szCs w:val="28"/>
          <w:rtl/>
          <w:lang w:bidi="fa-IR"/>
        </w:rPr>
        <w:pPrChange w:id="2991" w:author="Microsoft account" w:date="2025-10-02T09:32:00Z">
          <w:pPr>
            <w:bidi/>
            <w:spacing w:after="0" w:line="276" w:lineRule="auto"/>
            <w:jc w:val="both"/>
          </w:pPr>
        </w:pPrChange>
      </w:pPr>
      <w:ins w:id="2992" w:author="Microsoft account" w:date="2025-10-02T09:32:00Z">
        <w:r>
          <w:rPr>
            <w:rFonts w:cs="Calibri" w:hint="cs"/>
            <w:sz w:val="28"/>
            <w:szCs w:val="28"/>
            <w:rtl/>
            <w:lang w:bidi="fa-IR"/>
          </w:rPr>
          <w:t>-</w:t>
        </w:r>
      </w:ins>
      <w:ins w:id="2993"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94"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95" w:author="Microsoft account" w:date="2025-10-02T10:11:00Z"/>
          <w:rFonts w:cs="Calibri"/>
          <w:sz w:val="28"/>
          <w:szCs w:val="28"/>
          <w:rtl/>
          <w:lang w:bidi="fa-IR"/>
        </w:rPr>
        <w:pPrChange w:id="2996" w:author="Microsoft account" w:date="2025-10-02T10:11:00Z">
          <w:pPr>
            <w:bidi/>
            <w:spacing w:after="0" w:line="276" w:lineRule="auto"/>
            <w:jc w:val="both"/>
          </w:pPr>
        </w:pPrChange>
      </w:pPr>
    </w:p>
    <w:p w14:paraId="0E12DB74" w14:textId="7FEC8E98" w:rsidR="009C2FC8" w:rsidRDefault="00DC3A93">
      <w:pPr>
        <w:bidi/>
        <w:rPr>
          <w:ins w:id="2997" w:author="Microsoft account" w:date="2025-10-02T10:22:00Z"/>
          <w:rFonts w:cs="Calibri"/>
          <w:sz w:val="28"/>
          <w:szCs w:val="28"/>
          <w:rtl/>
          <w:lang w:bidi="fa-IR"/>
        </w:rPr>
        <w:pPrChange w:id="2998" w:author="Microsoft account" w:date="2025-10-02T10:21:00Z">
          <w:pPr>
            <w:bidi/>
            <w:spacing w:after="0" w:line="276" w:lineRule="auto"/>
            <w:jc w:val="both"/>
          </w:pPr>
        </w:pPrChange>
      </w:pPr>
      <w:ins w:id="2999" w:author="Microsoft account" w:date="2025-10-02T10:21:00Z">
        <w:r>
          <w:rPr>
            <w:rFonts w:cs="Calibri"/>
            <w:sz w:val="28"/>
            <w:szCs w:val="28"/>
            <w:lang w:bidi="fa-IR"/>
          </w:rPr>
          <w:t>-</w:t>
        </w:r>
        <w:r>
          <w:rPr>
            <w:rFonts w:cs="Calibri" w:hint="cs"/>
            <w:sz w:val="28"/>
            <w:szCs w:val="28"/>
            <w:rtl/>
            <w:lang w:bidi="fa-IR"/>
          </w:rPr>
          <w:t xml:space="preserve">توی این سایت </w:t>
        </w:r>
      </w:ins>
      <w:ins w:id="3000"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3001"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3002" w:author="Microsoft account" w:date="2025-10-03T10:47:00Z">
        <w:r w:rsidR="00374F57">
          <w:rPr>
            <w:rFonts w:cs="Calibri" w:hint="cs"/>
            <w:sz w:val="28"/>
            <w:szCs w:val="28"/>
            <w:rtl/>
            <w:lang w:bidi="fa-IR"/>
          </w:rPr>
          <w:t>(</w:t>
        </w:r>
      </w:ins>
      <w:ins w:id="3003"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3004" w:author="Microsoft account" w:date="2025-10-03T10:47:00Z">
        <w:r w:rsidR="00374F57">
          <w:rPr>
            <w:rFonts w:cs="Calibri" w:hint="cs"/>
            <w:sz w:val="28"/>
            <w:szCs w:val="28"/>
            <w:rtl/>
            <w:lang w:bidi="fa-IR"/>
          </w:rPr>
          <w:t>)</w:t>
        </w:r>
      </w:ins>
    </w:p>
    <w:p w14:paraId="021FB63C" w14:textId="77777777" w:rsidR="00DC3A93" w:rsidRDefault="00DC3A93">
      <w:pPr>
        <w:bidi/>
        <w:rPr>
          <w:ins w:id="3005" w:author="Microsoft account" w:date="2025-10-02T10:22:00Z"/>
          <w:rFonts w:cs="Calibri"/>
          <w:sz w:val="28"/>
          <w:szCs w:val="28"/>
          <w:rtl/>
          <w:lang w:bidi="fa-IR"/>
        </w:rPr>
        <w:pPrChange w:id="3006" w:author="Microsoft account" w:date="2025-10-02T10:22:00Z">
          <w:pPr>
            <w:bidi/>
            <w:spacing w:after="0" w:line="276" w:lineRule="auto"/>
            <w:jc w:val="both"/>
          </w:pPr>
        </w:pPrChange>
      </w:pPr>
    </w:p>
    <w:p w14:paraId="159ED1E6" w14:textId="43A31233" w:rsidR="00DC3A93" w:rsidRDefault="00DC3A93">
      <w:pPr>
        <w:bidi/>
        <w:rPr>
          <w:ins w:id="3007" w:author="Microsoft account" w:date="2025-10-03T10:54:00Z"/>
          <w:rFonts w:cs="Calibri"/>
          <w:sz w:val="28"/>
          <w:szCs w:val="28"/>
          <w:rtl/>
          <w:lang w:bidi="fa-IR"/>
        </w:rPr>
        <w:pPrChange w:id="3008" w:author="Microsoft account" w:date="2025-10-02T10:22:00Z">
          <w:pPr>
            <w:bidi/>
            <w:spacing w:after="0" w:line="276" w:lineRule="auto"/>
            <w:jc w:val="both"/>
          </w:pPr>
        </w:pPrChange>
      </w:pPr>
      <w:ins w:id="3009" w:author="Microsoft account" w:date="2025-10-02T10:22:00Z">
        <w:r>
          <w:rPr>
            <w:rFonts w:cs="Calibri" w:hint="cs"/>
            <w:sz w:val="28"/>
            <w:szCs w:val="28"/>
            <w:rtl/>
            <w:lang w:bidi="fa-IR"/>
          </w:rPr>
          <w:t>-</w:t>
        </w:r>
      </w:ins>
      <w:ins w:id="3010"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3011"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3012"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3013"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3014" w:author="Microsoft account" w:date="2025-10-02T10:26:00Z">
        <w:r w:rsidR="00AB2FC7">
          <w:rPr>
            <w:rFonts w:cs="Calibri" w:hint="cs"/>
            <w:sz w:val="28"/>
            <w:szCs w:val="28"/>
            <w:rtl/>
            <w:lang w:bidi="fa-IR"/>
          </w:rPr>
          <w:t>)</w:t>
        </w:r>
      </w:ins>
    </w:p>
    <w:p w14:paraId="2BCCEF97" w14:textId="77777777" w:rsidR="00E565D1" w:rsidRDefault="00E565D1">
      <w:pPr>
        <w:bidi/>
        <w:rPr>
          <w:ins w:id="3015" w:author="Microsoft account" w:date="2025-10-03T10:54:00Z"/>
          <w:rFonts w:cs="Calibri"/>
          <w:sz w:val="18"/>
          <w:szCs w:val="18"/>
          <w:rtl/>
          <w:lang w:bidi="fa-IR"/>
        </w:rPr>
        <w:pPrChange w:id="3016" w:author="Microsoft account" w:date="2025-10-03T10:54:00Z">
          <w:pPr>
            <w:bidi/>
            <w:spacing w:after="0" w:line="276" w:lineRule="auto"/>
            <w:jc w:val="both"/>
          </w:pPr>
        </w:pPrChange>
      </w:pPr>
      <w:ins w:id="3017" w:author="Microsoft account" w:date="2025-10-03T10:54:00Z">
        <w:r>
          <w:rPr>
            <w:rFonts w:cs="Calibri" w:hint="cs"/>
            <w:sz w:val="28"/>
            <w:szCs w:val="28"/>
            <w:rtl/>
            <w:lang w:bidi="fa-IR"/>
          </w:rPr>
          <w:t>(</w:t>
        </w:r>
      </w:ins>
    </w:p>
    <w:p w14:paraId="39DDF5BA" w14:textId="49E4B72E" w:rsidR="00E565D1" w:rsidRDefault="00E565D1">
      <w:pPr>
        <w:bidi/>
        <w:rPr>
          <w:ins w:id="3018" w:author="Microsoft account" w:date="2025-10-03T10:55:00Z"/>
          <w:rFonts w:cs="Calibri"/>
          <w:sz w:val="18"/>
          <w:szCs w:val="18"/>
          <w:rtl/>
          <w:lang w:bidi="fa-IR"/>
        </w:rPr>
        <w:pPrChange w:id="3019" w:author="Microsoft account" w:date="2025-10-03T10:54:00Z">
          <w:pPr>
            <w:bidi/>
            <w:spacing w:after="0" w:line="276" w:lineRule="auto"/>
            <w:jc w:val="both"/>
          </w:pPr>
        </w:pPrChange>
      </w:pPr>
      <w:ins w:id="3020" w:author="Microsoft account" w:date="2025-10-03T10:54:00Z">
        <w:r>
          <w:rPr>
            <w:rFonts w:cs="Calibri" w:hint="cs"/>
            <w:sz w:val="18"/>
            <w:szCs w:val="18"/>
            <w:rtl/>
            <w:lang w:bidi="fa-IR"/>
          </w:rPr>
          <w:t xml:space="preserve">-نکته درمورد </w:t>
        </w:r>
      </w:ins>
      <w:ins w:id="3021"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3022" w:author="Microsoft account" w:date="2025-10-03T10:55:00Z"/>
          <w:rFonts w:cs="Calibri"/>
          <w:sz w:val="18"/>
          <w:szCs w:val="18"/>
          <w:rtl/>
          <w:lang w:bidi="fa-IR"/>
        </w:rPr>
        <w:pPrChange w:id="3023" w:author="Microsoft account" w:date="2025-10-03T10:55:00Z">
          <w:pPr>
            <w:bidi/>
            <w:spacing w:after="0" w:line="276" w:lineRule="auto"/>
            <w:jc w:val="both"/>
          </w:pPr>
        </w:pPrChange>
      </w:pPr>
      <w:ins w:id="3024" w:author="Microsoft account" w:date="2025-10-03T10:55:00Z">
        <w:r w:rsidRPr="002763AA">
          <w:rPr>
            <w:rFonts w:cs="Calibri"/>
            <w:noProof/>
            <w:sz w:val="18"/>
            <w:szCs w:val="18"/>
            <w:rPrChange w:id="3025"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3026" w:author="Microsoft account" w:date="2025-10-03T10:54:00Z"/>
          <w:rFonts w:cs="Calibri"/>
          <w:sz w:val="18"/>
          <w:szCs w:val="18"/>
          <w:rtl/>
          <w:lang w:bidi="fa-IR"/>
        </w:rPr>
        <w:pPrChange w:id="3027" w:author="Microsoft account" w:date="2025-10-03T10:55:00Z">
          <w:pPr>
            <w:bidi/>
            <w:spacing w:after="0" w:line="276" w:lineRule="auto"/>
            <w:jc w:val="both"/>
          </w:pPr>
        </w:pPrChange>
      </w:pPr>
      <w:ins w:id="3028" w:author="Microsoft account" w:date="2025-10-03T10:55:00Z">
        <w:r w:rsidRPr="002763AA">
          <w:rPr>
            <w:rFonts w:cs="Calibri"/>
            <w:noProof/>
            <w:sz w:val="18"/>
            <w:szCs w:val="18"/>
            <w:rPrChange w:id="3029"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3030" w:author="Microsoft account" w:date="2025-10-02T09:32:00Z"/>
          <w:rFonts w:cs="Calibri"/>
          <w:sz w:val="28"/>
          <w:szCs w:val="28"/>
          <w:lang w:bidi="fa-IR"/>
          <w:rPrChange w:id="3031" w:author="Microsoft account" w:date="2025-10-02T10:21:00Z">
            <w:rPr>
              <w:ins w:id="3032" w:author="Microsoft account" w:date="2025-10-02T09:32:00Z"/>
              <w:lang w:bidi="fa-IR"/>
            </w:rPr>
          </w:rPrChange>
        </w:rPr>
        <w:pPrChange w:id="3033" w:author="Microsoft account" w:date="2025-10-03T10:54:00Z">
          <w:pPr>
            <w:bidi/>
            <w:spacing w:after="0" w:line="276" w:lineRule="auto"/>
            <w:jc w:val="both"/>
          </w:pPr>
        </w:pPrChange>
      </w:pPr>
      <w:ins w:id="3034" w:author="Microsoft account" w:date="2025-10-03T10:54:00Z">
        <w:r>
          <w:rPr>
            <w:rFonts w:cs="Calibri" w:hint="cs"/>
            <w:sz w:val="28"/>
            <w:szCs w:val="28"/>
            <w:rtl/>
            <w:lang w:bidi="fa-IR"/>
          </w:rPr>
          <w:t>)</w:t>
        </w:r>
      </w:ins>
    </w:p>
    <w:p w14:paraId="11238B52" w14:textId="77777777" w:rsidR="008C5507" w:rsidRDefault="008C5507">
      <w:pPr>
        <w:bidi/>
        <w:rPr>
          <w:ins w:id="3035" w:author="Microsoft account" w:date="2025-10-02T10:28:00Z"/>
          <w:rFonts w:cs="Calibri"/>
          <w:sz w:val="28"/>
          <w:szCs w:val="28"/>
          <w:rtl/>
          <w:lang w:bidi="fa-IR"/>
        </w:rPr>
        <w:pPrChange w:id="3036" w:author="Microsoft account" w:date="2025-10-02T09:32:00Z">
          <w:pPr>
            <w:bidi/>
            <w:spacing w:after="0" w:line="276" w:lineRule="auto"/>
            <w:jc w:val="both"/>
          </w:pPr>
        </w:pPrChange>
      </w:pPr>
    </w:p>
    <w:p w14:paraId="61FDFF00" w14:textId="509BE081" w:rsidR="00AB2FC7" w:rsidRDefault="00AB2FC7">
      <w:pPr>
        <w:bidi/>
        <w:rPr>
          <w:ins w:id="3037" w:author="Microsoft account" w:date="2025-10-02T11:50:00Z"/>
          <w:rFonts w:cs="Calibri"/>
          <w:sz w:val="28"/>
          <w:szCs w:val="28"/>
          <w:rtl/>
          <w:lang w:bidi="fa-IR"/>
        </w:rPr>
        <w:pPrChange w:id="3038" w:author="Microsoft account" w:date="2025-10-02T10:28:00Z">
          <w:pPr>
            <w:bidi/>
            <w:spacing w:after="0" w:line="276" w:lineRule="auto"/>
            <w:jc w:val="both"/>
          </w:pPr>
        </w:pPrChange>
      </w:pPr>
      <w:ins w:id="3039" w:author="Microsoft account" w:date="2025-10-02T10:28:00Z">
        <w:r>
          <w:rPr>
            <w:rFonts w:cs="Calibri" w:hint="cs"/>
            <w:sz w:val="28"/>
            <w:szCs w:val="28"/>
            <w:rtl/>
            <w:lang w:bidi="fa-IR"/>
          </w:rPr>
          <w:t>-</w:t>
        </w:r>
      </w:ins>
      <w:ins w:id="3040"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3041"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3042" w:author="Microsoft account" w:date="2025-10-03T10:55:00Z">
        <w:r w:rsidR="002763AA">
          <w:rPr>
            <w:rFonts w:cs="Calibri" w:hint="cs"/>
            <w:sz w:val="28"/>
            <w:szCs w:val="28"/>
            <w:rtl/>
            <w:lang w:bidi="fa-IR"/>
          </w:rPr>
          <w:t>(</w:t>
        </w:r>
      </w:ins>
      <w:ins w:id="3043"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3044"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3045" w:author="Microsoft account" w:date="2025-10-03T10:55:00Z">
        <w:r w:rsidR="002763AA">
          <w:rPr>
            <w:rFonts w:cs="Calibri" w:hint="cs"/>
            <w:sz w:val="28"/>
            <w:szCs w:val="28"/>
            <w:rtl/>
            <w:lang w:bidi="fa-IR"/>
          </w:rPr>
          <w:t>)</w:t>
        </w:r>
      </w:ins>
    </w:p>
    <w:p w14:paraId="3154FF0F" w14:textId="77777777" w:rsidR="001A6D6F" w:rsidRDefault="001A6D6F">
      <w:pPr>
        <w:bidi/>
        <w:rPr>
          <w:ins w:id="3046" w:author="Microsoft account" w:date="2025-10-02T11:50:00Z"/>
          <w:rFonts w:cs="Calibri"/>
          <w:sz w:val="28"/>
          <w:szCs w:val="28"/>
          <w:rtl/>
          <w:lang w:bidi="fa-IR"/>
        </w:rPr>
        <w:pPrChange w:id="3047" w:author="Microsoft account" w:date="2025-10-02T11:50:00Z">
          <w:pPr>
            <w:bidi/>
            <w:spacing w:after="0" w:line="276" w:lineRule="auto"/>
            <w:jc w:val="both"/>
          </w:pPr>
        </w:pPrChange>
      </w:pPr>
    </w:p>
    <w:p w14:paraId="69E778F3" w14:textId="070092FA" w:rsidR="001A6D6F" w:rsidRDefault="001A6D6F">
      <w:pPr>
        <w:bidi/>
        <w:rPr>
          <w:ins w:id="3048" w:author="Microsoft account" w:date="2025-10-02T11:54:00Z"/>
          <w:rFonts w:cs="Calibri"/>
          <w:sz w:val="28"/>
          <w:szCs w:val="28"/>
          <w:lang w:bidi="fa-IR"/>
        </w:rPr>
        <w:pPrChange w:id="3049" w:author="Microsoft account" w:date="2025-10-02T11:50:00Z">
          <w:pPr>
            <w:bidi/>
            <w:spacing w:after="0" w:line="276" w:lineRule="auto"/>
            <w:jc w:val="both"/>
          </w:pPr>
        </w:pPrChange>
      </w:pPr>
      <w:ins w:id="3050"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3051" w:author="Microsoft account" w:date="2025-10-02T11:51:00Z">
        <w:r>
          <w:rPr>
            <w:rFonts w:cs="Calibri"/>
            <w:sz w:val="28"/>
            <w:szCs w:val="28"/>
            <w:lang w:bidi="fa-IR"/>
          </w:rPr>
          <w:t>pyperclip</w:t>
        </w:r>
      </w:ins>
      <w:ins w:id="3052"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3053" w:author="Microsoft account" w:date="2025-10-02T11:54:00Z">
        <w:r>
          <w:rPr>
            <w:rFonts w:cs="Calibri"/>
            <w:sz w:val="28"/>
            <w:szCs w:val="28"/>
            <w:lang w:bidi="fa-IR"/>
          </w:rPr>
          <w:t>pyperclip.copy()</w:t>
        </w:r>
        <w:r>
          <w:rPr>
            <w:rFonts w:cs="Calibri" w:hint="cs"/>
            <w:sz w:val="28"/>
            <w:szCs w:val="28"/>
            <w:rtl/>
            <w:lang w:bidi="fa-IR"/>
          </w:rPr>
          <w:t xml:space="preserve"> و هرج</w:t>
        </w:r>
      </w:ins>
      <w:ins w:id="3054" w:author="Microsoft account" w:date="2025-10-03T10:58:00Z">
        <w:r w:rsidR="002763AA">
          <w:rPr>
            <w:rFonts w:cs="Calibri" w:hint="cs"/>
            <w:sz w:val="28"/>
            <w:szCs w:val="28"/>
            <w:rtl/>
            <w:lang w:bidi="fa-IR"/>
          </w:rPr>
          <w:t>ا</w:t>
        </w:r>
      </w:ins>
      <w:ins w:id="3055"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3056" w:author="Microsoft account" w:date="2025-10-02T11:54:00Z"/>
          <w:rFonts w:cs="Calibri"/>
          <w:sz w:val="28"/>
          <w:szCs w:val="28"/>
          <w:lang w:bidi="fa-IR"/>
        </w:rPr>
        <w:pPrChange w:id="3057" w:author="Microsoft account" w:date="2025-10-02T11:54:00Z">
          <w:pPr>
            <w:bidi/>
            <w:spacing w:after="0" w:line="276" w:lineRule="auto"/>
            <w:jc w:val="both"/>
          </w:pPr>
        </w:pPrChange>
      </w:pPr>
    </w:p>
    <w:p w14:paraId="2B8A158E" w14:textId="254E4AE1" w:rsidR="001A6D6F" w:rsidRDefault="00161F77">
      <w:pPr>
        <w:bidi/>
        <w:rPr>
          <w:ins w:id="3058" w:author="Microsoft account" w:date="2025-10-02T09:32:00Z"/>
          <w:rFonts w:cs="Calibri"/>
          <w:sz w:val="28"/>
          <w:szCs w:val="28"/>
          <w:lang w:bidi="fa-IR"/>
        </w:rPr>
        <w:pPrChange w:id="3059" w:author="Microsoft account" w:date="2025-10-02T11:54:00Z">
          <w:pPr>
            <w:bidi/>
            <w:spacing w:after="0" w:line="276" w:lineRule="auto"/>
            <w:jc w:val="both"/>
          </w:pPr>
        </w:pPrChange>
      </w:pPr>
      <w:ins w:id="3060" w:author="Microsoft account" w:date="2025-10-02T11:58:00Z">
        <w:r>
          <w:rPr>
            <w:rFonts w:cs="Calibri"/>
            <w:sz w:val="28"/>
            <w:szCs w:val="28"/>
            <w:lang w:bidi="fa-IR"/>
          </w:rPr>
          <w:t>End of Day029</w:t>
        </w:r>
      </w:ins>
    </w:p>
    <w:p w14:paraId="6ECDD6EB" w14:textId="77777777" w:rsidR="008C5507" w:rsidRDefault="008C5507">
      <w:pPr>
        <w:bidi/>
        <w:rPr>
          <w:ins w:id="3061" w:author="Microsoft account" w:date="2025-10-02T09:32:00Z"/>
          <w:rFonts w:cs="Calibri"/>
          <w:sz w:val="28"/>
          <w:szCs w:val="28"/>
          <w:rtl/>
          <w:lang w:bidi="fa-IR"/>
        </w:rPr>
        <w:pPrChange w:id="3062" w:author="Microsoft account" w:date="2025-10-02T09:32:00Z">
          <w:pPr>
            <w:bidi/>
            <w:spacing w:after="0" w:line="276" w:lineRule="auto"/>
            <w:jc w:val="both"/>
          </w:pPr>
        </w:pPrChange>
      </w:pPr>
    </w:p>
    <w:p w14:paraId="69BAE7B6" w14:textId="1B1BC9F3" w:rsidR="008C5507" w:rsidRDefault="002763AA">
      <w:pPr>
        <w:bidi/>
        <w:spacing w:line="276" w:lineRule="auto"/>
        <w:rPr>
          <w:ins w:id="3063" w:author="Microsoft account" w:date="2025-10-02T09:32:00Z"/>
          <w:rFonts w:cs="Calibri"/>
          <w:sz w:val="28"/>
          <w:szCs w:val="28"/>
          <w:rtl/>
          <w:lang w:bidi="fa-IR"/>
        </w:rPr>
        <w:pPrChange w:id="3064" w:author="Microsoft account" w:date="2025-10-03T11:21:00Z">
          <w:pPr>
            <w:bidi/>
            <w:spacing w:after="0" w:line="276" w:lineRule="auto"/>
            <w:jc w:val="both"/>
          </w:pPr>
        </w:pPrChange>
      </w:pPr>
      <w:bookmarkStart w:id="3065" w:name="I4040711"/>
      <w:ins w:id="3066" w:author="Microsoft account" w:date="2025-10-03T10:58:00Z">
        <w:r>
          <w:rPr>
            <w:rFonts w:cs="Calibri" w:hint="cs"/>
            <w:sz w:val="28"/>
            <w:szCs w:val="28"/>
            <w:rtl/>
            <w:lang w:bidi="fa-IR"/>
          </w:rPr>
          <w:lastRenderedPageBreak/>
          <w:t>ادامه</w:t>
        </w:r>
      </w:ins>
    </w:p>
    <w:bookmarkEnd w:id="3065"/>
    <w:p w14:paraId="14154208" w14:textId="4A50DC2F" w:rsidR="008C5507" w:rsidRDefault="008C5507">
      <w:pPr>
        <w:spacing w:after="0" w:line="276" w:lineRule="auto"/>
        <w:jc w:val="right"/>
        <w:rPr>
          <w:ins w:id="3067" w:author="Microsoft account" w:date="2025-10-03T10:58:00Z"/>
          <w:rFonts w:cs="Calibri"/>
          <w:sz w:val="28"/>
          <w:szCs w:val="28"/>
          <w:rtl/>
          <w:lang w:bidi="fa-IR"/>
        </w:rPr>
        <w:pPrChange w:id="3068"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3069" w:author="Microsoft account" w:date="2025-10-03T11:07:00Z"/>
          <w:rFonts w:cs="Calibri"/>
          <w:sz w:val="28"/>
          <w:szCs w:val="28"/>
          <w:rtl/>
          <w:lang w:bidi="fa-IR"/>
        </w:rPr>
        <w:pPrChange w:id="3070" w:author="Microsoft account" w:date="2025-10-03T11:21:00Z">
          <w:pPr>
            <w:bidi/>
            <w:spacing w:after="0" w:line="276" w:lineRule="auto"/>
            <w:jc w:val="both"/>
          </w:pPr>
        </w:pPrChange>
      </w:pPr>
      <w:ins w:id="3071" w:author="Microsoft account" w:date="2025-10-03T11:06:00Z">
        <w:r>
          <w:rPr>
            <w:rFonts w:cs="Calibri" w:hint="cs"/>
            <w:sz w:val="28"/>
            <w:szCs w:val="28"/>
            <w:rtl/>
            <w:lang w:bidi="fa-IR"/>
          </w:rPr>
          <w:t>-</w:t>
        </w:r>
      </w:ins>
      <w:ins w:id="3072"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3073" w:author="Microsoft account" w:date="2025-10-03T11:07:00Z"/>
          <w:rFonts w:cs="Calibri"/>
          <w:sz w:val="28"/>
          <w:szCs w:val="28"/>
          <w:rtl/>
          <w:lang w:bidi="fa-IR"/>
        </w:rPr>
        <w:pPrChange w:id="3074"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3075" w:author="Microsoft account" w:date="2025-10-03T11:07:00Z"/>
          <w:rFonts w:cs="Calibri"/>
          <w:sz w:val="28"/>
          <w:szCs w:val="28"/>
          <w:rtl/>
          <w:lang w:bidi="fa-IR"/>
        </w:rPr>
        <w:pPrChange w:id="3076" w:author="Microsoft account" w:date="2025-10-03T11:22:00Z">
          <w:pPr>
            <w:bidi/>
            <w:spacing w:after="0" w:line="276" w:lineRule="auto"/>
            <w:jc w:val="both"/>
          </w:pPr>
        </w:pPrChange>
      </w:pPr>
      <w:ins w:id="3077"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3078" w:author="Microsoft account" w:date="2025-10-03T11:07:00Z"/>
          <w:rFonts w:cs="Calibri"/>
          <w:sz w:val="28"/>
          <w:szCs w:val="28"/>
          <w:rtl/>
          <w:lang w:bidi="fa-IR"/>
        </w:rPr>
        <w:pPrChange w:id="3079"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3080" w:author="Microsoft account" w:date="2025-10-03T10:58:00Z"/>
          <w:rFonts w:cs="Calibri"/>
          <w:sz w:val="28"/>
          <w:szCs w:val="28"/>
          <w:rtl/>
          <w:lang w:bidi="fa-IR"/>
          <w:rPrChange w:id="3081" w:author="Microsoft account" w:date="2025-10-03T11:06:00Z">
            <w:rPr>
              <w:ins w:id="3082" w:author="Microsoft account" w:date="2025-10-03T10:58:00Z"/>
              <w:rtl/>
              <w:lang w:bidi="fa-IR"/>
            </w:rPr>
          </w:rPrChange>
        </w:rPr>
        <w:pPrChange w:id="3083" w:author="Microsoft account" w:date="2025-10-03T11:22:00Z">
          <w:pPr>
            <w:bidi/>
            <w:spacing w:after="0" w:line="276" w:lineRule="auto"/>
            <w:jc w:val="both"/>
          </w:pPr>
        </w:pPrChange>
      </w:pPr>
      <w:ins w:id="3084" w:author="Microsoft account" w:date="2025-10-03T11:07:00Z">
        <w:r>
          <w:rPr>
            <w:rFonts w:cs="Calibri" w:hint="cs"/>
            <w:sz w:val="28"/>
            <w:szCs w:val="28"/>
            <w:rtl/>
            <w:lang w:bidi="fa-IR"/>
          </w:rPr>
          <w:t>-</w:t>
        </w:r>
      </w:ins>
      <w:ins w:id="3085"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86"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87" w:author="Microsoft account" w:date="2025-10-03T11:10:00Z"/>
          <w:rFonts w:cs="Calibri"/>
          <w:sz w:val="28"/>
          <w:szCs w:val="28"/>
          <w:rtl/>
          <w:lang w:bidi="fa-IR"/>
        </w:rPr>
        <w:pPrChange w:id="3088" w:author="Microsoft account" w:date="2025-10-03T11:22:00Z">
          <w:pPr>
            <w:bidi/>
            <w:spacing w:after="0" w:line="276" w:lineRule="auto"/>
            <w:jc w:val="both"/>
          </w:pPr>
        </w:pPrChange>
      </w:pPr>
      <w:ins w:id="3089" w:author="Microsoft account" w:date="2025-10-03T11:09:00Z">
        <w:r w:rsidRPr="008A2F00">
          <w:rPr>
            <w:rFonts w:cs="Calibri"/>
            <w:noProof/>
            <w:sz w:val="28"/>
            <w:szCs w:val="28"/>
            <w:rPrChange w:id="3090"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91" w:author="Microsoft account" w:date="2025-10-03T11:11:00Z"/>
          <w:rFonts w:cs="Calibri"/>
          <w:sz w:val="28"/>
          <w:szCs w:val="28"/>
          <w:rtl/>
          <w:lang w:bidi="fa-IR"/>
        </w:rPr>
        <w:pPrChange w:id="3092" w:author="Microsoft account" w:date="2025-10-03T11:22:00Z">
          <w:pPr>
            <w:bidi/>
            <w:spacing w:after="0" w:line="276" w:lineRule="auto"/>
            <w:jc w:val="both"/>
          </w:pPr>
        </w:pPrChange>
      </w:pPr>
      <w:ins w:id="3093"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94"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95" w:author="Microsoft account" w:date="2025-10-03T11:11:00Z"/>
          <w:rFonts w:cs="Calibri"/>
          <w:sz w:val="28"/>
          <w:szCs w:val="28"/>
          <w:rtl/>
          <w:lang w:bidi="fa-IR"/>
        </w:rPr>
        <w:pPrChange w:id="3096" w:author="Microsoft account" w:date="2025-10-03T11:22:00Z">
          <w:pPr>
            <w:bidi/>
            <w:spacing w:after="0" w:line="276" w:lineRule="auto"/>
            <w:jc w:val="both"/>
          </w:pPr>
        </w:pPrChange>
      </w:pPr>
    </w:p>
    <w:p w14:paraId="3566823F" w14:textId="5085B513" w:rsidR="00062862" w:rsidRDefault="00062862">
      <w:pPr>
        <w:bidi/>
        <w:spacing w:after="0" w:line="276" w:lineRule="auto"/>
        <w:rPr>
          <w:ins w:id="3097" w:author="Microsoft account" w:date="2025-10-03T11:17:00Z"/>
          <w:rFonts w:cs="Calibri"/>
          <w:sz w:val="28"/>
          <w:szCs w:val="28"/>
          <w:rtl/>
          <w:lang w:bidi="fa-IR"/>
        </w:rPr>
        <w:pPrChange w:id="3098" w:author="Microsoft account" w:date="2025-10-03T11:22:00Z">
          <w:pPr>
            <w:bidi/>
            <w:spacing w:after="0" w:line="276" w:lineRule="auto"/>
            <w:jc w:val="both"/>
          </w:pPr>
        </w:pPrChange>
      </w:pPr>
      <w:ins w:id="3099" w:author="Microsoft account" w:date="2025-10-03T11:11:00Z">
        <w:r>
          <w:rPr>
            <w:rFonts w:cs="Calibri" w:hint="cs"/>
            <w:sz w:val="28"/>
            <w:szCs w:val="28"/>
            <w:rtl/>
            <w:lang w:bidi="fa-IR"/>
          </w:rPr>
          <w:t>-</w:t>
        </w:r>
      </w:ins>
      <w:ins w:id="3100"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101" w:author="Microsoft account" w:date="2025-10-03T11:17:00Z"/>
          <w:rFonts w:cs="Calibri"/>
          <w:sz w:val="28"/>
          <w:szCs w:val="28"/>
          <w:rtl/>
          <w:lang w:bidi="fa-IR"/>
        </w:rPr>
        <w:pPrChange w:id="3102" w:author="Microsoft account" w:date="2025-10-03T11:22:00Z">
          <w:pPr>
            <w:bidi/>
            <w:spacing w:after="0" w:line="276" w:lineRule="auto"/>
            <w:jc w:val="both"/>
          </w:pPr>
        </w:pPrChange>
      </w:pPr>
      <w:ins w:id="3103"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104" w:author="Microsoft account" w:date="2025-10-03T11:18:00Z"/>
          <w:rFonts w:cs="Calibri"/>
          <w:sz w:val="28"/>
          <w:szCs w:val="28"/>
          <w:rtl/>
          <w:lang w:bidi="fa-IR"/>
        </w:rPr>
        <w:pPrChange w:id="3105" w:author="Microsoft account" w:date="2025-10-03T11:22:00Z">
          <w:pPr>
            <w:bidi/>
            <w:spacing w:after="0" w:line="276" w:lineRule="auto"/>
            <w:jc w:val="both"/>
          </w:pPr>
        </w:pPrChange>
      </w:pPr>
      <w:ins w:id="3106"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107"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108" w:author="Microsoft account" w:date="2025-10-03T11:19:00Z"/>
          <w:rFonts w:cs="Calibri"/>
          <w:sz w:val="28"/>
          <w:szCs w:val="28"/>
          <w:rtl/>
          <w:lang w:bidi="fa-IR"/>
        </w:rPr>
        <w:pPrChange w:id="3109" w:author="Microsoft account" w:date="2025-10-03T11:22:00Z">
          <w:pPr>
            <w:bidi/>
            <w:spacing w:after="0" w:line="276" w:lineRule="auto"/>
            <w:jc w:val="both"/>
          </w:pPr>
        </w:pPrChange>
      </w:pPr>
      <w:ins w:id="3110"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111"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112" w:author="Microsoft account" w:date="2025-10-04T09:27:00Z"/>
          <w:rFonts w:cs="Calibri"/>
          <w:sz w:val="28"/>
          <w:szCs w:val="28"/>
          <w:rtl/>
          <w:lang w:bidi="fa-IR"/>
        </w:rPr>
        <w:pPrChange w:id="3113" w:author="Microsoft account" w:date="2025-10-03T11:22:00Z">
          <w:pPr>
            <w:bidi/>
            <w:spacing w:after="0" w:line="276" w:lineRule="auto"/>
            <w:jc w:val="both"/>
          </w:pPr>
        </w:pPrChange>
      </w:pPr>
      <w:ins w:id="3114"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115"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116"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117" w:author="Microsoft account" w:date="2025-10-04T09:29:00Z"/>
          <w:rFonts w:cs="Calibri"/>
          <w:sz w:val="18"/>
          <w:szCs w:val="18"/>
          <w:rtl/>
          <w:lang w:bidi="fa-IR"/>
        </w:rPr>
        <w:pPrChange w:id="3118" w:author="Microsoft account" w:date="2025-10-04T09:27:00Z">
          <w:pPr>
            <w:bidi/>
            <w:spacing w:after="0" w:line="276" w:lineRule="auto"/>
            <w:jc w:val="both"/>
          </w:pPr>
        </w:pPrChange>
      </w:pPr>
      <w:ins w:id="3119" w:author="Microsoft account" w:date="2025-10-04T09:27:00Z">
        <w:r>
          <w:rPr>
            <w:rFonts w:cs="Calibri" w:hint="cs"/>
            <w:sz w:val="28"/>
            <w:szCs w:val="28"/>
            <w:rtl/>
            <w:lang w:bidi="fa-IR"/>
          </w:rPr>
          <w:t>(</w:t>
        </w:r>
      </w:ins>
      <w:ins w:id="3120"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121"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122" w:author="Microsoft account" w:date="2025-10-04T09:29:00Z"/>
          <w:rFonts w:cs="Calibri"/>
          <w:sz w:val="18"/>
          <w:szCs w:val="18"/>
          <w:rtl/>
          <w:lang w:bidi="fa-IR"/>
        </w:rPr>
        <w:pPrChange w:id="3123" w:author="Microsoft account" w:date="2025-10-04T09:29:00Z">
          <w:pPr>
            <w:bidi/>
            <w:spacing w:after="0" w:line="276" w:lineRule="auto"/>
            <w:jc w:val="both"/>
          </w:pPr>
        </w:pPrChange>
      </w:pPr>
      <w:ins w:id="3124"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125" w:author="Microsoft account" w:date="2025-10-03T11:22:00Z"/>
          <w:rFonts w:cs="Calibri"/>
          <w:sz w:val="28"/>
          <w:szCs w:val="28"/>
          <w:rtl/>
          <w:lang w:bidi="fa-IR"/>
        </w:rPr>
        <w:pPrChange w:id="3126" w:author="Microsoft account" w:date="2025-10-04T09:29:00Z">
          <w:pPr>
            <w:bidi/>
            <w:spacing w:after="0" w:line="276" w:lineRule="auto"/>
            <w:jc w:val="both"/>
          </w:pPr>
        </w:pPrChange>
      </w:pPr>
      <w:ins w:id="3127"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128" w:author="Microsoft account" w:date="2025-10-03T11:22:00Z"/>
          <w:rFonts w:cs="Calibri"/>
          <w:sz w:val="28"/>
          <w:szCs w:val="28"/>
          <w:rtl/>
          <w:lang w:bidi="fa-IR"/>
        </w:rPr>
        <w:pPrChange w:id="3129" w:author="Microsoft account" w:date="2025-10-03T11:22:00Z">
          <w:pPr>
            <w:bidi/>
            <w:spacing w:after="0" w:line="276" w:lineRule="auto"/>
            <w:jc w:val="both"/>
          </w:pPr>
        </w:pPrChange>
      </w:pPr>
    </w:p>
    <w:p w14:paraId="7BF9C4F2" w14:textId="07A4E92A" w:rsidR="006D06FF" w:rsidRDefault="006D06FF">
      <w:pPr>
        <w:bidi/>
        <w:spacing w:after="0" w:line="276" w:lineRule="auto"/>
        <w:rPr>
          <w:ins w:id="3130" w:author="Microsoft account" w:date="2025-10-03T11:23:00Z"/>
          <w:rFonts w:cs="Calibri"/>
          <w:sz w:val="28"/>
          <w:szCs w:val="28"/>
          <w:rtl/>
          <w:lang w:bidi="fa-IR"/>
        </w:rPr>
        <w:pPrChange w:id="3131" w:author="Microsoft account" w:date="2025-10-03T11:22:00Z">
          <w:pPr>
            <w:bidi/>
            <w:spacing w:after="0" w:line="276" w:lineRule="auto"/>
            <w:jc w:val="both"/>
          </w:pPr>
        </w:pPrChange>
      </w:pPr>
      <w:ins w:id="3132"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133"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134" w:author="Microsoft account" w:date="2025-10-03T11:23:00Z"/>
          <w:rFonts w:cs="Calibri"/>
          <w:sz w:val="28"/>
          <w:szCs w:val="28"/>
          <w:rtl/>
          <w:lang w:bidi="fa-IR"/>
        </w:rPr>
        <w:pPrChange w:id="3135" w:author="Microsoft account" w:date="2025-10-03T11:23:00Z">
          <w:pPr>
            <w:bidi/>
            <w:spacing w:after="0" w:line="276" w:lineRule="auto"/>
            <w:jc w:val="both"/>
          </w:pPr>
        </w:pPrChange>
      </w:pPr>
    </w:p>
    <w:p w14:paraId="5C91A5FB" w14:textId="00C49D9D" w:rsidR="006D06FF" w:rsidRDefault="006D06FF">
      <w:pPr>
        <w:bidi/>
        <w:spacing w:after="0" w:line="276" w:lineRule="auto"/>
        <w:rPr>
          <w:ins w:id="3136" w:author="Microsoft account" w:date="2025-10-03T11:24:00Z"/>
          <w:rFonts w:cs="Calibri"/>
          <w:sz w:val="28"/>
          <w:szCs w:val="28"/>
          <w:rtl/>
          <w:lang w:bidi="fa-IR"/>
        </w:rPr>
        <w:pPrChange w:id="3137" w:author="Microsoft account" w:date="2025-10-03T11:23:00Z">
          <w:pPr>
            <w:bidi/>
            <w:spacing w:after="0" w:line="276" w:lineRule="auto"/>
            <w:jc w:val="both"/>
          </w:pPr>
        </w:pPrChange>
      </w:pPr>
      <w:ins w:id="3138" w:author="Microsoft account" w:date="2025-10-03T11:23:00Z">
        <w:r>
          <w:rPr>
            <w:rFonts w:cs="Calibri" w:hint="cs"/>
            <w:sz w:val="28"/>
            <w:szCs w:val="28"/>
            <w:rtl/>
            <w:lang w:bidi="fa-IR"/>
          </w:rPr>
          <w:t xml:space="preserve">در ادامه هم اشاره ای به قانون </w:t>
        </w:r>
      </w:ins>
      <w:ins w:id="3139"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140" w:author="Microsoft account" w:date="2025-10-03T11:21:00Z"/>
          <w:rStyle w:val="IntenseEmphasis"/>
          <w:rtl/>
          <w:rPrChange w:id="3141" w:author="Microsoft account" w:date="2025-10-03T11:24:00Z">
            <w:rPr>
              <w:ins w:id="3142" w:author="Microsoft account" w:date="2025-10-03T11:21:00Z"/>
              <w:rFonts w:cs="Calibri"/>
              <w:sz w:val="28"/>
              <w:szCs w:val="28"/>
              <w:rtl/>
              <w:lang w:bidi="fa-IR"/>
            </w:rPr>
          </w:rPrChange>
        </w:rPr>
        <w:pPrChange w:id="3143" w:author="Microsoft account" w:date="2025-10-03T11:24:00Z">
          <w:pPr>
            <w:bidi/>
            <w:spacing w:after="0" w:line="276" w:lineRule="auto"/>
            <w:jc w:val="both"/>
          </w:pPr>
        </w:pPrChange>
      </w:pPr>
      <w:ins w:id="31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145" w:author="Microsoft account" w:date="2025-10-03T11:25:00Z"/>
          <w:rFonts w:cs="Calibri"/>
          <w:sz w:val="28"/>
          <w:szCs w:val="28"/>
          <w:rtl/>
          <w:lang w:bidi="fa-IR"/>
        </w:rPr>
        <w:pPrChange w:id="3146" w:author="Microsoft account" w:date="2025-10-03T11:22:00Z">
          <w:pPr>
            <w:bidi/>
            <w:spacing w:after="0" w:line="276" w:lineRule="auto"/>
            <w:jc w:val="both"/>
          </w:pPr>
        </w:pPrChange>
      </w:pPr>
      <w:ins w:id="3147" w:author="Microsoft account" w:date="2025-10-03T11:24:00Z">
        <w:r>
          <w:rPr>
            <w:rFonts w:cs="Calibri" w:hint="cs"/>
            <w:sz w:val="28"/>
            <w:szCs w:val="28"/>
            <w:rtl/>
            <w:lang w:bidi="fa-IR"/>
          </w:rPr>
          <w:t xml:space="preserve">که </w:t>
        </w:r>
      </w:ins>
      <w:ins w:id="3148"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149" w:author="Microsoft account" w:date="2025-10-03T11:27:00Z"/>
          <w:rFonts w:cs="Calibri"/>
          <w:sz w:val="28"/>
          <w:szCs w:val="28"/>
          <w:rtl/>
          <w:lang w:bidi="fa-IR"/>
        </w:rPr>
        <w:pPrChange w:id="3150" w:author="Microsoft account" w:date="2025-10-03T11:26:00Z">
          <w:pPr>
            <w:bidi/>
            <w:spacing w:after="0" w:line="276" w:lineRule="auto"/>
            <w:jc w:val="both"/>
          </w:pPr>
        </w:pPrChange>
      </w:pPr>
      <w:ins w:id="3151" w:author="Microsoft account" w:date="2025-10-03T11:26:00Z">
        <w:r w:rsidRPr="00D726F1">
          <w:rPr>
            <w:rFonts w:cs="Calibri"/>
            <w:noProof/>
            <w:sz w:val="28"/>
            <w:szCs w:val="28"/>
            <w:rPrChange w:id="3152"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153" w:author="Microsoft account" w:date="2025-10-03T11:27:00Z"/>
          <w:rFonts w:cs="Calibri"/>
          <w:sz w:val="28"/>
          <w:szCs w:val="28"/>
          <w:rtl/>
          <w:lang w:bidi="fa-IR"/>
        </w:rPr>
        <w:pPrChange w:id="3154" w:author="Microsoft account" w:date="2025-10-03T11:27:00Z">
          <w:pPr>
            <w:bidi/>
            <w:spacing w:after="0" w:line="276" w:lineRule="auto"/>
            <w:jc w:val="both"/>
          </w:pPr>
        </w:pPrChange>
      </w:pPr>
    </w:p>
    <w:p w14:paraId="1F471E5F" w14:textId="1B0C1C01" w:rsidR="00D726F1" w:rsidRDefault="00D726F1">
      <w:pPr>
        <w:bidi/>
        <w:spacing w:after="0" w:line="276" w:lineRule="auto"/>
        <w:rPr>
          <w:ins w:id="3155" w:author="Microsoft account" w:date="2025-10-03T11:28:00Z"/>
          <w:rFonts w:cs="Calibri"/>
          <w:sz w:val="28"/>
          <w:szCs w:val="28"/>
          <w:rtl/>
          <w:lang w:bidi="fa-IR"/>
        </w:rPr>
        <w:pPrChange w:id="3156" w:author="Microsoft account" w:date="2025-10-03T11:27:00Z">
          <w:pPr>
            <w:bidi/>
            <w:spacing w:after="0" w:line="276" w:lineRule="auto"/>
            <w:jc w:val="both"/>
          </w:pPr>
        </w:pPrChange>
      </w:pPr>
      <w:ins w:id="3157" w:author="Microsoft account" w:date="2025-10-03T11:27:00Z">
        <w:r>
          <w:rPr>
            <w:rFonts w:cs="Calibri" w:hint="cs"/>
            <w:sz w:val="28"/>
            <w:szCs w:val="28"/>
            <w:rtl/>
            <w:lang w:bidi="fa-IR"/>
          </w:rPr>
          <w:t xml:space="preserve">-ما تا بخشِ </w:t>
        </w:r>
      </w:ins>
      <w:ins w:id="3158"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159" w:author="Microsoft account" w:date="2025-10-03T11:28:00Z"/>
          <w:rFonts w:cs="Calibri"/>
          <w:sz w:val="28"/>
          <w:szCs w:val="28"/>
          <w:rtl/>
          <w:lang w:bidi="fa-IR"/>
        </w:rPr>
        <w:pPrChange w:id="3160" w:author="Microsoft account" w:date="2025-10-03T11:28:00Z">
          <w:pPr>
            <w:bidi/>
            <w:spacing w:after="0" w:line="276" w:lineRule="auto"/>
            <w:jc w:val="both"/>
          </w:pPr>
        </w:pPrChange>
      </w:pPr>
    </w:p>
    <w:p w14:paraId="3A9B1846" w14:textId="7305CF22" w:rsidR="00D726F1" w:rsidRDefault="00D726F1">
      <w:pPr>
        <w:bidi/>
        <w:spacing w:after="0" w:line="276" w:lineRule="auto"/>
        <w:rPr>
          <w:ins w:id="3161" w:author="Microsoft account" w:date="2025-10-03T11:31:00Z"/>
          <w:rFonts w:cs="Calibri"/>
          <w:sz w:val="28"/>
          <w:szCs w:val="28"/>
          <w:rtl/>
          <w:lang w:bidi="fa-IR"/>
        </w:rPr>
        <w:pPrChange w:id="3162" w:author="Microsoft account" w:date="2025-10-03T11:28:00Z">
          <w:pPr>
            <w:bidi/>
            <w:spacing w:after="0" w:line="276" w:lineRule="auto"/>
            <w:jc w:val="both"/>
          </w:pPr>
        </w:pPrChange>
      </w:pPr>
      <w:ins w:id="3163" w:author="Microsoft account" w:date="2025-10-03T11:28:00Z">
        <w:r>
          <w:rPr>
            <w:rFonts w:cs="Calibri" w:hint="cs"/>
            <w:sz w:val="28"/>
            <w:szCs w:val="28"/>
            <w:rtl/>
            <w:lang w:bidi="fa-IR"/>
          </w:rPr>
          <w:t>-</w:t>
        </w:r>
      </w:ins>
      <w:ins w:id="3164"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165" w:author="Microsoft account" w:date="2025-10-03T11:31:00Z"/>
          <w:rFonts w:cs="Calibri"/>
          <w:sz w:val="28"/>
          <w:szCs w:val="28"/>
          <w:rtl/>
          <w:lang w:bidi="fa-IR"/>
        </w:rPr>
        <w:pPrChange w:id="3166" w:author="Microsoft account" w:date="2025-10-03T11:31:00Z">
          <w:pPr>
            <w:bidi/>
            <w:spacing w:after="0" w:line="276" w:lineRule="auto"/>
            <w:jc w:val="both"/>
          </w:pPr>
        </w:pPrChange>
      </w:pPr>
      <w:ins w:id="3167" w:author="Microsoft account" w:date="2025-10-03T11:31:00Z">
        <w:r w:rsidRPr="00356155">
          <w:rPr>
            <w:rFonts w:cs="Calibri"/>
            <w:noProof/>
            <w:sz w:val="28"/>
            <w:szCs w:val="28"/>
            <w:rPrChange w:id="3168"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169" w:author="Microsoft account" w:date="2025-10-03T11:35:00Z"/>
          <w:rFonts w:cs="Calibri"/>
          <w:sz w:val="28"/>
          <w:szCs w:val="28"/>
          <w:rtl/>
          <w:lang w:bidi="fa-IR"/>
        </w:rPr>
        <w:pPrChange w:id="3170" w:author="Microsoft account" w:date="2025-10-03T11:31:00Z">
          <w:pPr>
            <w:bidi/>
            <w:spacing w:after="0" w:line="276" w:lineRule="auto"/>
            <w:jc w:val="both"/>
          </w:pPr>
        </w:pPrChange>
      </w:pPr>
      <w:ins w:id="3171"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172"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173"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174"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175"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176" w:author="Microsoft account" w:date="2025-10-03T11:35:00Z"/>
          <w:rFonts w:cs="Calibri"/>
          <w:sz w:val="28"/>
          <w:szCs w:val="28"/>
          <w:rtl/>
          <w:lang w:bidi="fa-IR"/>
        </w:rPr>
        <w:pPrChange w:id="3177" w:author="Microsoft account" w:date="2025-10-03T11:35:00Z">
          <w:pPr>
            <w:bidi/>
            <w:spacing w:after="0" w:line="276" w:lineRule="auto"/>
            <w:jc w:val="both"/>
          </w:pPr>
        </w:pPrChange>
      </w:pPr>
    </w:p>
    <w:p w14:paraId="34694518" w14:textId="62615441" w:rsidR="00266C25" w:rsidRDefault="00266C25">
      <w:pPr>
        <w:bidi/>
        <w:spacing w:after="0" w:line="276" w:lineRule="auto"/>
        <w:rPr>
          <w:ins w:id="3178" w:author="Microsoft account" w:date="2025-10-03T11:45:00Z"/>
          <w:rFonts w:cs="Calibri"/>
          <w:sz w:val="28"/>
          <w:szCs w:val="28"/>
          <w:rtl/>
          <w:lang w:bidi="fa-IR"/>
        </w:rPr>
        <w:pPrChange w:id="3179" w:author="Microsoft account" w:date="2025-10-03T11:35:00Z">
          <w:pPr>
            <w:bidi/>
            <w:spacing w:after="0" w:line="276" w:lineRule="auto"/>
            <w:jc w:val="both"/>
          </w:pPr>
        </w:pPrChange>
      </w:pPr>
      <w:ins w:id="3180" w:author="Microsoft account" w:date="2025-10-03T11:35:00Z">
        <w:r>
          <w:rPr>
            <w:rFonts w:cs="Calibri" w:hint="cs"/>
            <w:sz w:val="28"/>
            <w:szCs w:val="28"/>
            <w:rtl/>
            <w:lang w:bidi="fa-IR"/>
          </w:rPr>
          <w:t>-</w:t>
        </w:r>
      </w:ins>
      <w:ins w:id="3181"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82"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83"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84"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85"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86" w:author="Microsoft account" w:date="2025-10-04T09:35:00Z"/>
          <w:rFonts w:cs="Calibri"/>
          <w:sz w:val="28"/>
          <w:szCs w:val="28"/>
          <w:rtl/>
          <w:lang w:bidi="fa-IR"/>
        </w:rPr>
        <w:pPrChange w:id="3187" w:author="Microsoft account" w:date="2025-10-03T11:45:00Z">
          <w:pPr>
            <w:bidi/>
            <w:spacing w:after="0" w:line="276" w:lineRule="auto"/>
            <w:jc w:val="both"/>
          </w:pPr>
        </w:pPrChange>
      </w:pPr>
      <w:ins w:id="3188" w:author="Microsoft account" w:date="2025-10-03T11:45:00Z">
        <w:r w:rsidRPr="00445024">
          <w:rPr>
            <w:rFonts w:cs="Calibri"/>
            <w:noProof/>
            <w:sz w:val="28"/>
            <w:szCs w:val="28"/>
            <w:rPrChange w:id="3189"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90" w:author="Microsoft account" w:date="2025-10-03T11:45:00Z"/>
          <w:rFonts w:cs="Calibri"/>
          <w:sz w:val="28"/>
          <w:szCs w:val="28"/>
          <w:rtl/>
          <w:lang w:bidi="fa-IR"/>
        </w:rPr>
        <w:pPrChange w:id="3191" w:author="Microsoft account" w:date="2025-10-04T09:35:00Z">
          <w:pPr>
            <w:bidi/>
            <w:spacing w:after="0" w:line="276" w:lineRule="auto"/>
            <w:jc w:val="both"/>
          </w:pPr>
        </w:pPrChange>
      </w:pPr>
      <w:ins w:id="3192"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93"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94"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95" w:author="Microsoft account" w:date="2025-10-03T11:45:00Z"/>
          <w:rFonts w:cs="Calibri"/>
          <w:sz w:val="28"/>
          <w:szCs w:val="28"/>
          <w:rtl/>
          <w:lang w:bidi="fa-IR"/>
        </w:rPr>
        <w:pPrChange w:id="3196" w:author="Microsoft account" w:date="2025-10-03T11:45:00Z">
          <w:pPr>
            <w:bidi/>
            <w:spacing w:after="0" w:line="276" w:lineRule="auto"/>
            <w:jc w:val="both"/>
          </w:pPr>
        </w:pPrChange>
      </w:pPr>
    </w:p>
    <w:p w14:paraId="315777C2" w14:textId="5FBB6994" w:rsidR="00445024" w:rsidRDefault="00445024">
      <w:pPr>
        <w:bidi/>
        <w:spacing w:after="0" w:line="276" w:lineRule="auto"/>
        <w:rPr>
          <w:ins w:id="3197" w:author="Microsoft account" w:date="2025-10-03T11:49:00Z"/>
          <w:rFonts w:cs="Calibri"/>
          <w:sz w:val="28"/>
          <w:szCs w:val="28"/>
          <w:rtl/>
          <w:lang w:bidi="fa-IR"/>
        </w:rPr>
        <w:pPrChange w:id="3198" w:author="Microsoft account" w:date="2025-10-03T11:45:00Z">
          <w:pPr>
            <w:bidi/>
            <w:spacing w:after="0" w:line="276" w:lineRule="auto"/>
            <w:jc w:val="both"/>
          </w:pPr>
        </w:pPrChange>
      </w:pPr>
      <w:ins w:id="3199" w:author="Microsoft account" w:date="2025-10-03T11:45:00Z">
        <w:r>
          <w:rPr>
            <w:rFonts w:cs="Calibri" w:hint="cs"/>
            <w:sz w:val="28"/>
            <w:szCs w:val="28"/>
            <w:rtl/>
            <w:lang w:bidi="fa-IR"/>
          </w:rPr>
          <w:t>-</w:t>
        </w:r>
      </w:ins>
      <w:ins w:id="3200"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201"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202" w:author="Microsoft account" w:date="2025-10-03T11:49:00Z"/>
          <w:rFonts w:cs="Calibri"/>
          <w:sz w:val="28"/>
          <w:szCs w:val="28"/>
          <w:rtl/>
          <w:lang w:bidi="fa-IR"/>
        </w:rPr>
        <w:pPrChange w:id="3203" w:author="Microsoft account" w:date="2025-10-03T11:49:00Z">
          <w:pPr>
            <w:bidi/>
            <w:spacing w:after="0" w:line="276" w:lineRule="auto"/>
            <w:jc w:val="both"/>
          </w:pPr>
        </w:pPrChange>
      </w:pPr>
    </w:p>
    <w:p w14:paraId="33CE2B42" w14:textId="3BC5E537" w:rsidR="00BF3BB4" w:rsidRDefault="00BF3BB4">
      <w:pPr>
        <w:bidi/>
        <w:spacing w:after="0" w:line="276" w:lineRule="auto"/>
        <w:rPr>
          <w:ins w:id="3204" w:author="Microsoft account" w:date="2025-10-03T11:50:00Z"/>
          <w:rFonts w:cs="Calibri"/>
          <w:sz w:val="28"/>
          <w:szCs w:val="28"/>
          <w:rtl/>
          <w:lang w:bidi="fa-IR"/>
        </w:rPr>
        <w:pPrChange w:id="3205" w:author="Microsoft account" w:date="2025-10-03T11:49:00Z">
          <w:pPr>
            <w:bidi/>
            <w:spacing w:after="0" w:line="276" w:lineRule="auto"/>
            <w:jc w:val="both"/>
          </w:pPr>
        </w:pPrChange>
      </w:pPr>
      <w:ins w:id="3206"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207"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208"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209"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210"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211" w:author="Microsoft account" w:date="2025-10-03T11:50:00Z"/>
          <w:rFonts w:cs="Calibri"/>
          <w:sz w:val="28"/>
          <w:szCs w:val="28"/>
          <w:rtl/>
          <w:lang w:bidi="fa-IR"/>
        </w:rPr>
        <w:pPrChange w:id="3212" w:author="Microsoft account" w:date="2025-10-03T11:50:00Z">
          <w:pPr>
            <w:bidi/>
            <w:spacing w:after="0" w:line="276" w:lineRule="auto"/>
            <w:jc w:val="both"/>
          </w:pPr>
        </w:pPrChange>
      </w:pPr>
    </w:p>
    <w:p w14:paraId="2392D4E3" w14:textId="722F6CF1" w:rsidR="00BF3BB4" w:rsidRDefault="00BF3BB4">
      <w:pPr>
        <w:bidi/>
        <w:spacing w:after="0" w:line="276" w:lineRule="auto"/>
        <w:rPr>
          <w:ins w:id="3213" w:author="Microsoft account" w:date="2025-10-03T12:09:00Z"/>
          <w:rFonts w:cs="Calibri"/>
          <w:sz w:val="28"/>
          <w:szCs w:val="28"/>
          <w:rtl/>
          <w:lang w:bidi="fa-IR"/>
        </w:rPr>
        <w:pPrChange w:id="3214" w:author="Microsoft account" w:date="2025-10-03T11:50:00Z">
          <w:pPr>
            <w:bidi/>
            <w:spacing w:after="0" w:line="276" w:lineRule="auto"/>
            <w:jc w:val="both"/>
          </w:pPr>
        </w:pPrChange>
      </w:pPr>
      <w:ins w:id="3215" w:author="Microsoft account" w:date="2025-10-03T11:50:00Z">
        <w:r>
          <w:rPr>
            <w:rFonts w:cs="Calibri" w:hint="cs"/>
            <w:sz w:val="28"/>
            <w:szCs w:val="28"/>
            <w:rtl/>
            <w:lang w:bidi="fa-IR"/>
          </w:rPr>
          <w:t>-</w:t>
        </w:r>
      </w:ins>
      <w:ins w:id="3216"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217" w:author="Microsoft account" w:date="2025-10-03T12:07:00Z">
        <w:r w:rsidR="00164F65">
          <w:rPr>
            <w:rFonts w:cs="Calibri"/>
            <w:sz w:val="28"/>
            <w:szCs w:val="28"/>
            <w:lang w:bidi="fa-IR"/>
          </w:rPr>
          <w:t>“message”</w:t>
        </w:r>
      </w:ins>
      <w:ins w:id="3218" w:author="Microsoft account" w:date="2025-10-03T12:06:00Z">
        <w:r w:rsidR="00164F65">
          <w:rPr>
            <w:rFonts w:cs="Calibri"/>
            <w:sz w:val="28"/>
            <w:szCs w:val="28"/>
            <w:lang w:bidi="fa-IR"/>
          </w:rPr>
          <w:t>)</w:t>
        </w:r>
      </w:ins>
      <w:ins w:id="3219"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220"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221" w:author="Microsoft account" w:date="2025-10-03T12:09:00Z"/>
          <w:rFonts w:cs="Calibri"/>
          <w:sz w:val="28"/>
          <w:szCs w:val="28"/>
          <w:rtl/>
          <w:lang w:bidi="fa-IR"/>
        </w:rPr>
        <w:pPrChange w:id="3222" w:author="Microsoft account" w:date="2025-10-03T12:09:00Z">
          <w:pPr>
            <w:bidi/>
            <w:spacing w:after="0" w:line="276" w:lineRule="auto"/>
            <w:jc w:val="both"/>
          </w:pPr>
        </w:pPrChange>
      </w:pPr>
      <w:ins w:id="3223" w:author="Microsoft account" w:date="2025-10-03T12:09:00Z">
        <w:r w:rsidRPr="00164F65">
          <w:rPr>
            <w:rFonts w:cs="Calibri"/>
            <w:noProof/>
            <w:sz w:val="28"/>
            <w:szCs w:val="28"/>
            <w:rPrChange w:id="3224"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225" w:author="Microsoft account" w:date="2025-10-04T09:39:00Z"/>
          <w:rFonts w:cs="Calibri"/>
          <w:sz w:val="28"/>
          <w:szCs w:val="28"/>
          <w:rtl/>
          <w:lang w:bidi="fa-IR"/>
        </w:rPr>
        <w:pPrChange w:id="3226" w:author="Microsoft account" w:date="2025-10-03T12:07:00Z">
          <w:pPr>
            <w:bidi/>
            <w:spacing w:after="0" w:line="276" w:lineRule="auto"/>
            <w:jc w:val="both"/>
          </w:pPr>
        </w:pPrChange>
      </w:pPr>
      <w:ins w:id="3227"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228"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229"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230" w:author="Microsoft account" w:date="2025-10-03T12:07:00Z"/>
          <w:rFonts w:cs="Calibri"/>
          <w:sz w:val="28"/>
          <w:szCs w:val="28"/>
          <w:rtl/>
          <w:lang w:bidi="fa-IR"/>
        </w:rPr>
        <w:pPrChange w:id="3231" w:author="Microsoft account" w:date="2025-10-04T09:39:00Z">
          <w:pPr>
            <w:bidi/>
            <w:spacing w:after="0" w:line="276" w:lineRule="auto"/>
            <w:jc w:val="both"/>
          </w:pPr>
        </w:pPrChange>
      </w:pPr>
    </w:p>
    <w:p w14:paraId="3367AE27" w14:textId="17C42128" w:rsidR="00164F65" w:rsidRDefault="00164F65">
      <w:pPr>
        <w:bidi/>
        <w:spacing w:after="0" w:line="276" w:lineRule="auto"/>
        <w:rPr>
          <w:ins w:id="3232" w:author="Microsoft account" w:date="2025-10-03T13:01:00Z"/>
          <w:rFonts w:cs="Calibri"/>
          <w:sz w:val="28"/>
          <w:szCs w:val="28"/>
          <w:rtl/>
          <w:lang w:bidi="fa-IR"/>
        </w:rPr>
        <w:pPrChange w:id="3233" w:author="Microsoft account" w:date="2025-10-03T12:07:00Z">
          <w:pPr>
            <w:bidi/>
            <w:spacing w:after="0" w:line="276" w:lineRule="auto"/>
            <w:jc w:val="both"/>
          </w:pPr>
        </w:pPrChange>
      </w:pPr>
      <w:ins w:id="3234" w:author="Microsoft account" w:date="2025-10-03T12:07:00Z">
        <w:r>
          <w:rPr>
            <w:rFonts w:cs="Calibri" w:hint="cs"/>
            <w:sz w:val="28"/>
            <w:szCs w:val="28"/>
            <w:rtl/>
            <w:lang w:bidi="fa-IR"/>
          </w:rPr>
          <w:t>-</w:t>
        </w:r>
      </w:ins>
      <w:ins w:id="3235"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236"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237"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238" w:author="Microsoft account" w:date="2025-10-03T13:01:00Z"/>
          <w:rFonts w:cs="Calibri"/>
          <w:sz w:val="28"/>
          <w:szCs w:val="28"/>
          <w:rtl/>
          <w:lang w:bidi="fa-IR"/>
        </w:rPr>
        <w:pPrChange w:id="3239" w:author="Microsoft account" w:date="2025-10-03T13:01:00Z">
          <w:pPr>
            <w:bidi/>
            <w:spacing w:after="0" w:line="276" w:lineRule="auto"/>
            <w:jc w:val="both"/>
          </w:pPr>
        </w:pPrChange>
      </w:pPr>
    </w:p>
    <w:p w14:paraId="5A38B05B" w14:textId="7405DA49" w:rsidR="008A27FF" w:rsidRDefault="008A27FF">
      <w:pPr>
        <w:bidi/>
        <w:spacing w:after="0" w:line="276" w:lineRule="auto"/>
        <w:rPr>
          <w:ins w:id="3240" w:author="Microsoft account" w:date="2025-10-03T11:27:00Z"/>
          <w:rFonts w:cs="Calibri"/>
          <w:sz w:val="28"/>
          <w:szCs w:val="28"/>
          <w:lang w:bidi="fa-IR"/>
        </w:rPr>
        <w:pPrChange w:id="3241" w:author="Microsoft account" w:date="2025-10-03T13:01:00Z">
          <w:pPr>
            <w:bidi/>
            <w:spacing w:after="0" w:line="276" w:lineRule="auto"/>
            <w:jc w:val="both"/>
          </w:pPr>
        </w:pPrChange>
      </w:pPr>
      <w:ins w:id="3242"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243" w:author="Microsoft account" w:date="2025-10-03T11:27:00Z"/>
          <w:rFonts w:cs="Calibri"/>
          <w:sz w:val="28"/>
          <w:szCs w:val="28"/>
          <w:rtl/>
          <w:lang w:bidi="fa-IR"/>
        </w:rPr>
        <w:pPrChange w:id="3244" w:author="Microsoft account" w:date="2025-10-03T11:27:00Z">
          <w:pPr>
            <w:bidi/>
            <w:spacing w:after="0" w:line="276" w:lineRule="auto"/>
            <w:jc w:val="both"/>
          </w:pPr>
        </w:pPrChange>
      </w:pPr>
    </w:p>
    <w:p w14:paraId="4EA7E59F" w14:textId="77777777" w:rsidR="00D726F1" w:rsidRDefault="00D726F1">
      <w:pPr>
        <w:bidi/>
        <w:spacing w:after="0" w:line="276" w:lineRule="auto"/>
        <w:rPr>
          <w:ins w:id="3245" w:author="Microsoft account" w:date="2025-10-03T11:27:00Z"/>
          <w:rFonts w:cs="Calibri"/>
          <w:sz w:val="28"/>
          <w:szCs w:val="28"/>
          <w:rtl/>
          <w:lang w:bidi="fa-IR"/>
        </w:rPr>
        <w:pPrChange w:id="3246" w:author="Microsoft account" w:date="2025-10-03T11:27:00Z">
          <w:pPr>
            <w:bidi/>
            <w:spacing w:after="0" w:line="276" w:lineRule="auto"/>
            <w:jc w:val="both"/>
          </w:pPr>
        </w:pPrChange>
      </w:pPr>
    </w:p>
    <w:p w14:paraId="1A20E8F2" w14:textId="77777777" w:rsidR="00D726F1" w:rsidRDefault="00D726F1">
      <w:pPr>
        <w:bidi/>
        <w:spacing w:after="0" w:line="276" w:lineRule="auto"/>
        <w:rPr>
          <w:ins w:id="3247" w:author="Microsoft account" w:date="2025-10-03T11:27:00Z"/>
          <w:rFonts w:cs="Calibri"/>
          <w:sz w:val="28"/>
          <w:szCs w:val="28"/>
          <w:rtl/>
          <w:lang w:bidi="fa-IR"/>
        </w:rPr>
        <w:pPrChange w:id="3248" w:author="Microsoft account" w:date="2025-10-03T11:27:00Z">
          <w:pPr>
            <w:bidi/>
            <w:spacing w:after="0" w:line="276" w:lineRule="auto"/>
            <w:jc w:val="both"/>
          </w:pPr>
        </w:pPrChange>
      </w:pPr>
    </w:p>
    <w:p w14:paraId="7B9539C4" w14:textId="77777777" w:rsidR="00D726F1" w:rsidRDefault="00D726F1">
      <w:pPr>
        <w:bidi/>
        <w:spacing w:after="0" w:line="276" w:lineRule="auto"/>
        <w:rPr>
          <w:ins w:id="3249" w:author="Microsoft account" w:date="2025-10-03T11:27:00Z"/>
          <w:rFonts w:cs="Calibri"/>
          <w:sz w:val="28"/>
          <w:szCs w:val="28"/>
          <w:rtl/>
          <w:lang w:bidi="fa-IR"/>
        </w:rPr>
        <w:pPrChange w:id="3250" w:author="Microsoft account" w:date="2025-10-03T11:27:00Z">
          <w:pPr>
            <w:bidi/>
            <w:spacing w:after="0" w:line="276" w:lineRule="auto"/>
            <w:jc w:val="both"/>
          </w:pPr>
        </w:pPrChange>
      </w:pPr>
    </w:p>
    <w:p w14:paraId="26D61AB4" w14:textId="77777777" w:rsidR="00D726F1" w:rsidRDefault="00D726F1">
      <w:pPr>
        <w:bidi/>
        <w:spacing w:after="0" w:line="276" w:lineRule="auto"/>
        <w:rPr>
          <w:ins w:id="3251" w:author="Microsoft account" w:date="2025-10-03T11:27:00Z"/>
          <w:rFonts w:cs="Calibri"/>
          <w:sz w:val="28"/>
          <w:szCs w:val="28"/>
          <w:rtl/>
          <w:lang w:bidi="fa-IR"/>
        </w:rPr>
        <w:pPrChange w:id="3252" w:author="Microsoft account" w:date="2025-10-03T11:27:00Z">
          <w:pPr>
            <w:bidi/>
            <w:spacing w:after="0" w:line="276" w:lineRule="auto"/>
            <w:jc w:val="both"/>
          </w:pPr>
        </w:pPrChange>
      </w:pPr>
    </w:p>
    <w:p w14:paraId="7ECB20A9" w14:textId="77777777" w:rsidR="00D726F1" w:rsidRDefault="00D726F1">
      <w:pPr>
        <w:bidi/>
        <w:spacing w:after="0" w:line="276" w:lineRule="auto"/>
        <w:rPr>
          <w:ins w:id="3253" w:author="Microsoft account" w:date="2025-10-03T11:27:00Z"/>
          <w:rFonts w:cs="Calibri"/>
          <w:sz w:val="28"/>
          <w:szCs w:val="28"/>
          <w:rtl/>
          <w:lang w:bidi="fa-IR"/>
        </w:rPr>
        <w:pPrChange w:id="3254" w:author="Microsoft account" w:date="2025-10-03T11:27:00Z">
          <w:pPr>
            <w:bidi/>
            <w:spacing w:after="0" w:line="276" w:lineRule="auto"/>
            <w:jc w:val="both"/>
          </w:pPr>
        </w:pPrChange>
      </w:pPr>
    </w:p>
    <w:p w14:paraId="51B0F937" w14:textId="0EDC22DB" w:rsidR="00D726F1" w:rsidRDefault="0060751C">
      <w:pPr>
        <w:bidi/>
        <w:spacing w:after="0" w:line="276" w:lineRule="auto"/>
        <w:rPr>
          <w:ins w:id="3255" w:author="Microsoft account" w:date="2025-10-03T11:27:00Z"/>
          <w:rFonts w:cs="Calibri"/>
          <w:sz w:val="28"/>
          <w:szCs w:val="28"/>
          <w:rtl/>
          <w:lang w:bidi="fa-IR"/>
        </w:rPr>
        <w:pPrChange w:id="3256" w:author="Microsoft account" w:date="2025-10-03T11:27:00Z">
          <w:pPr>
            <w:bidi/>
            <w:spacing w:after="0" w:line="276" w:lineRule="auto"/>
            <w:jc w:val="both"/>
          </w:pPr>
        </w:pPrChange>
      </w:pPr>
      <w:bookmarkStart w:id="3257" w:name="I4040712"/>
      <w:ins w:id="3258" w:author="Microsoft account" w:date="2025-10-04T09:41:00Z">
        <w:r>
          <w:rPr>
            <w:rFonts w:cs="Calibri" w:hint="cs"/>
            <w:sz w:val="28"/>
            <w:szCs w:val="28"/>
            <w:rtl/>
            <w:lang w:bidi="fa-IR"/>
          </w:rPr>
          <w:lastRenderedPageBreak/>
          <w:t>ادامه</w:t>
        </w:r>
      </w:ins>
    </w:p>
    <w:bookmarkEnd w:id="3257"/>
    <w:p w14:paraId="0D559CB5" w14:textId="77777777" w:rsidR="00D726F1" w:rsidRDefault="00D726F1">
      <w:pPr>
        <w:bidi/>
        <w:spacing w:after="0" w:line="276" w:lineRule="auto"/>
        <w:rPr>
          <w:ins w:id="3259" w:author="Microsoft account" w:date="2025-10-03T11:27:00Z"/>
          <w:rFonts w:cs="Calibri"/>
          <w:sz w:val="28"/>
          <w:szCs w:val="28"/>
          <w:rtl/>
          <w:lang w:bidi="fa-IR"/>
        </w:rPr>
        <w:pPrChange w:id="3260" w:author="Microsoft account" w:date="2025-10-03T11:27:00Z">
          <w:pPr>
            <w:bidi/>
            <w:spacing w:after="0" w:line="276" w:lineRule="auto"/>
            <w:jc w:val="both"/>
          </w:pPr>
        </w:pPrChange>
      </w:pPr>
    </w:p>
    <w:p w14:paraId="28698A8C" w14:textId="50CFDD8B" w:rsidR="00D726F1" w:rsidRDefault="0060751C">
      <w:pPr>
        <w:bidi/>
        <w:spacing w:after="0" w:line="276" w:lineRule="auto"/>
        <w:rPr>
          <w:ins w:id="3261" w:author="Microsoft account" w:date="2025-10-04T09:52:00Z"/>
          <w:rFonts w:cs="Calibri"/>
          <w:sz w:val="28"/>
          <w:szCs w:val="28"/>
          <w:rtl/>
          <w:lang w:bidi="fa-IR"/>
        </w:rPr>
        <w:pPrChange w:id="3262" w:author="Microsoft account" w:date="2025-10-03T11:27:00Z">
          <w:pPr>
            <w:bidi/>
            <w:spacing w:after="0" w:line="276" w:lineRule="auto"/>
            <w:jc w:val="both"/>
          </w:pPr>
        </w:pPrChange>
      </w:pPr>
      <w:ins w:id="3263" w:author="Microsoft account" w:date="2025-10-04T09:42:00Z">
        <w:r>
          <w:rPr>
            <w:rFonts w:cs="Calibri" w:hint="cs"/>
            <w:sz w:val="28"/>
            <w:szCs w:val="28"/>
            <w:rtl/>
            <w:lang w:bidi="fa-IR"/>
          </w:rPr>
          <w:t>-</w:t>
        </w:r>
      </w:ins>
      <w:ins w:id="3264"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265" w:author="Microsoft account" w:date="2025-10-04T09:53:00Z"/>
          <w:rFonts w:cs="Calibri"/>
          <w:sz w:val="28"/>
          <w:szCs w:val="28"/>
          <w:rtl/>
          <w:lang w:bidi="fa-IR"/>
        </w:rPr>
        <w:pPrChange w:id="3266" w:author="Microsoft account" w:date="2025-10-04T09:53:00Z">
          <w:pPr>
            <w:bidi/>
            <w:spacing w:after="0" w:line="276" w:lineRule="auto"/>
            <w:jc w:val="both"/>
          </w:pPr>
        </w:pPrChange>
      </w:pPr>
    </w:p>
    <w:p w14:paraId="517300DA" w14:textId="45650A08" w:rsidR="00721849" w:rsidRDefault="00721849">
      <w:pPr>
        <w:bidi/>
        <w:spacing w:after="0" w:line="276" w:lineRule="auto"/>
        <w:rPr>
          <w:ins w:id="3267" w:author="Microsoft account" w:date="2025-10-04T09:53:00Z"/>
          <w:rFonts w:cs="Calibri"/>
          <w:sz w:val="28"/>
          <w:szCs w:val="28"/>
          <w:lang w:bidi="fa-IR"/>
        </w:rPr>
        <w:pPrChange w:id="3268" w:author="Microsoft account" w:date="2025-10-04T09:53:00Z">
          <w:pPr>
            <w:bidi/>
            <w:spacing w:after="0" w:line="276" w:lineRule="auto"/>
            <w:jc w:val="both"/>
          </w:pPr>
        </w:pPrChange>
      </w:pPr>
      <w:ins w:id="3269"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270" w:author="Microsoft account" w:date="2025-10-04T09:53:00Z"/>
          <w:rFonts w:cs="Calibri"/>
          <w:sz w:val="28"/>
          <w:szCs w:val="28"/>
          <w:lang w:bidi="fa-IR"/>
        </w:rPr>
        <w:pPrChange w:id="3271" w:author="Microsoft account" w:date="2025-10-04T09:53:00Z">
          <w:pPr>
            <w:bidi/>
            <w:spacing w:after="0" w:line="276" w:lineRule="auto"/>
            <w:jc w:val="both"/>
          </w:pPr>
        </w:pPrChange>
      </w:pPr>
    </w:p>
    <w:p w14:paraId="503EADC5" w14:textId="67724CC9" w:rsidR="00721849" w:rsidRDefault="00721849">
      <w:pPr>
        <w:bidi/>
        <w:spacing w:after="0" w:line="276" w:lineRule="auto"/>
        <w:rPr>
          <w:ins w:id="3272" w:author="Microsoft account" w:date="2025-10-04T09:57:00Z"/>
          <w:rFonts w:cs="Calibri"/>
          <w:sz w:val="28"/>
          <w:szCs w:val="28"/>
          <w:rtl/>
          <w:lang w:bidi="fa-IR"/>
        </w:rPr>
        <w:pPrChange w:id="3273" w:author="Microsoft account" w:date="2025-10-04T09:53:00Z">
          <w:pPr>
            <w:bidi/>
            <w:spacing w:after="0" w:line="276" w:lineRule="auto"/>
            <w:jc w:val="both"/>
          </w:pPr>
        </w:pPrChange>
      </w:pPr>
      <w:ins w:id="3274" w:author="Microsoft account" w:date="2025-10-04T09:53:00Z">
        <w:r>
          <w:rPr>
            <w:rFonts w:cs="Calibri"/>
            <w:sz w:val="28"/>
            <w:szCs w:val="28"/>
            <w:lang w:bidi="fa-IR"/>
          </w:rPr>
          <w:t>-</w:t>
        </w:r>
      </w:ins>
      <w:ins w:id="3275" w:author="Microsoft account" w:date="2025-10-04T09:55:00Z">
        <w:r>
          <w:rPr>
            <w:rFonts w:cs="Calibri" w:hint="cs"/>
            <w:sz w:val="28"/>
            <w:szCs w:val="28"/>
            <w:rtl/>
            <w:lang w:bidi="fa-IR"/>
          </w:rPr>
          <w:t xml:space="preserve">خب حالا میخوایم بریم سراغ کاری که براش اومدیم تو این قسمت. </w:t>
        </w:r>
      </w:ins>
      <w:ins w:id="3276"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277"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278" w:author="Microsoft account" w:date="2025-10-05T09:57:00Z"/>
          <w:rFonts w:cs="Calibri"/>
          <w:sz w:val="28"/>
          <w:szCs w:val="28"/>
          <w:lang w:bidi="fa-IR"/>
        </w:rPr>
        <w:pPrChange w:id="3279" w:author="Microsoft account" w:date="2025-10-04T09:57:00Z">
          <w:pPr>
            <w:bidi/>
            <w:spacing w:after="0" w:line="276" w:lineRule="auto"/>
            <w:jc w:val="both"/>
          </w:pPr>
        </w:pPrChange>
      </w:pPr>
      <w:ins w:id="3280" w:author="Microsoft account" w:date="2025-10-04T09:58:00Z">
        <w:r w:rsidRPr="00652B98">
          <w:rPr>
            <w:rFonts w:cs="Calibri"/>
            <w:noProof/>
            <w:sz w:val="28"/>
            <w:szCs w:val="28"/>
            <w:rPrChange w:id="3281"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82" w:author="Microsoft account" w:date="2025-10-04T09:57:00Z"/>
          <w:rFonts w:cs="Calibri"/>
          <w:sz w:val="28"/>
          <w:szCs w:val="28"/>
          <w:rtl/>
          <w:lang w:bidi="fa-IR"/>
        </w:rPr>
        <w:pPrChange w:id="3283" w:author="Microsoft account" w:date="2025-10-05T09:57:00Z">
          <w:pPr>
            <w:bidi/>
            <w:spacing w:after="0" w:line="276" w:lineRule="auto"/>
            <w:jc w:val="both"/>
          </w:pPr>
        </w:pPrChange>
      </w:pPr>
      <w:ins w:id="3284"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85"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86"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87" w:author="Microsoft account" w:date="2025-10-04T09:58:00Z"/>
          <w:rFonts w:cs="Calibri"/>
          <w:sz w:val="28"/>
          <w:szCs w:val="28"/>
          <w:rtl/>
          <w:lang w:bidi="fa-IR"/>
        </w:rPr>
        <w:pPrChange w:id="3288" w:author="Microsoft account" w:date="2025-10-04T09:57:00Z">
          <w:pPr>
            <w:bidi/>
            <w:spacing w:after="0" w:line="276" w:lineRule="auto"/>
            <w:jc w:val="both"/>
          </w:pPr>
        </w:pPrChange>
      </w:pPr>
    </w:p>
    <w:p w14:paraId="26F8BC33" w14:textId="6F3FDF43" w:rsidR="00652B98" w:rsidRDefault="00652B98">
      <w:pPr>
        <w:bidi/>
        <w:spacing w:after="0" w:line="276" w:lineRule="auto"/>
        <w:rPr>
          <w:ins w:id="3289" w:author="Microsoft account" w:date="2025-10-04T10:04:00Z"/>
          <w:rFonts w:cs="Calibri"/>
          <w:sz w:val="28"/>
          <w:szCs w:val="28"/>
          <w:rtl/>
          <w:lang w:bidi="fa-IR"/>
        </w:rPr>
        <w:pPrChange w:id="3290" w:author="Microsoft account" w:date="2025-10-04T09:58:00Z">
          <w:pPr>
            <w:bidi/>
            <w:spacing w:after="0" w:line="276" w:lineRule="auto"/>
            <w:jc w:val="both"/>
          </w:pPr>
        </w:pPrChange>
      </w:pPr>
      <w:ins w:id="3291" w:author="Microsoft account" w:date="2025-10-04T09:57:00Z">
        <w:r>
          <w:rPr>
            <w:rFonts w:cs="Calibri" w:hint="cs"/>
            <w:sz w:val="28"/>
            <w:szCs w:val="28"/>
            <w:rtl/>
            <w:lang w:bidi="fa-IR"/>
          </w:rPr>
          <w:t>-</w:t>
        </w:r>
      </w:ins>
      <w:ins w:id="3292" w:author="Microsoft account" w:date="2025-10-04T10:02:00Z">
        <w:r>
          <w:rPr>
            <w:rFonts w:cs="Calibri" w:hint="cs"/>
            <w:sz w:val="28"/>
            <w:szCs w:val="28"/>
            <w:rtl/>
            <w:lang w:bidi="fa-IR"/>
          </w:rPr>
          <w:t xml:space="preserve">خب در ابتدا برای راحتی کار زد </w:t>
        </w:r>
      </w:ins>
      <w:ins w:id="3293"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94"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95"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96"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97" w:author="Microsoft account" w:date="2025-10-04T10:04:00Z"/>
          <w:rFonts w:cs="Calibri"/>
          <w:sz w:val="28"/>
          <w:szCs w:val="28"/>
          <w:rtl/>
          <w:lang w:bidi="fa-IR"/>
        </w:rPr>
        <w:pPrChange w:id="3298" w:author="Microsoft account" w:date="2025-10-04T10:04:00Z">
          <w:pPr>
            <w:bidi/>
            <w:spacing w:after="0" w:line="276" w:lineRule="auto"/>
            <w:jc w:val="both"/>
          </w:pPr>
        </w:pPrChange>
      </w:pPr>
      <w:ins w:id="3299" w:author="Microsoft account" w:date="2025-10-04T10:04:00Z">
        <w:r w:rsidRPr="00A0540F">
          <w:rPr>
            <w:rFonts w:cs="Calibri"/>
            <w:noProof/>
            <w:sz w:val="28"/>
            <w:szCs w:val="28"/>
            <w:rPrChange w:id="3300"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301" w:author="Microsoft account" w:date="2025-10-04T10:05:00Z"/>
          <w:rFonts w:cs="Calibri"/>
          <w:sz w:val="28"/>
          <w:szCs w:val="28"/>
          <w:rtl/>
          <w:lang w:bidi="fa-IR"/>
        </w:rPr>
        <w:pPrChange w:id="3302" w:author="Microsoft account" w:date="2025-10-04T10:04:00Z">
          <w:pPr>
            <w:bidi/>
            <w:spacing w:after="0" w:line="276" w:lineRule="auto"/>
            <w:jc w:val="both"/>
          </w:pPr>
        </w:pPrChange>
      </w:pPr>
      <w:ins w:id="3303" w:author="Microsoft account" w:date="2025-10-04T10:04:00Z">
        <w:r>
          <w:rPr>
            <w:rFonts w:cs="Calibri" w:hint="cs"/>
            <w:sz w:val="28"/>
            <w:szCs w:val="28"/>
            <w:rtl/>
            <w:lang w:bidi="fa-IR"/>
          </w:rPr>
          <w:t xml:space="preserve">که </w:t>
        </w:r>
      </w:ins>
      <w:ins w:id="3304"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305" w:author="Microsoft account" w:date="2025-10-04T10:05:00Z"/>
          <w:rFonts w:cs="Calibri"/>
          <w:sz w:val="28"/>
          <w:szCs w:val="28"/>
          <w:rtl/>
          <w:lang w:bidi="fa-IR"/>
        </w:rPr>
        <w:pPrChange w:id="3306" w:author="Microsoft account" w:date="2025-10-04T10:05:00Z">
          <w:pPr>
            <w:bidi/>
            <w:spacing w:after="0" w:line="276" w:lineRule="auto"/>
            <w:jc w:val="both"/>
          </w:pPr>
        </w:pPrChange>
      </w:pPr>
    </w:p>
    <w:p w14:paraId="00C0B528" w14:textId="7D61BFDA" w:rsidR="00A0540F" w:rsidRDefault="00A0540F">
      <w:pPr>
        <w:bidi/>
        <w:spacing w:after="0" w:line="276" w:lineRule="auto"/>
        <w:rPr>
          <w:ins w:id="3307" w:author="Microsoft account" w:date="2025-10-04T10:16:00Z"/>
          <w:rFonts w:cs="Calibri"/>
          <w:sz w:val="28"/>
          <w:szCs w:val="28"/>
          <w:rtl/>
          <w:lang w:bidi="fa-IR"/>
        </w:rPr>
        <w:pPrChange w:id="3308" w:author="Microsoft account" w:date="2025-10-04T10:05:00Z">
          <w:pPr>
            <w:bidi/>
            <w:spacing w:after="0" w:line="276" w:lineRule="auto"/>
            <w:jc w:val="both"/>
          </w:pPr>
        </w:pPrChange>
      </w:pPr>
      <w:ins w:id="3309" w:author="Microsoft account" w:date="2025-10-04T10:05:00Z">
        <w:r>
          <w:rPr>
            <w:rFonts w:cs="Calibri" w:hint="cs"/>
            <w:sz w:val="28"/>
            <w:szCs w:val="28"/>
            <w:rtl/>
            <w:lang w:bidi="fa-IR"/>
          </w:rPr>
          <w:t>-</w:t>
        </w:r>
      </w:ins>
      <w:ins w:id="3310"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311" w:author="Microsoft account" w:date="2025-10-05T09:59:00Z">
        <w:r w:rsidR="00EC728E">
          <w:rPr>
            <w:rFonts w:cs="Calibri" w:hint="cs"/>
            <w:sz w:val="28"/>
            <w:szCs w:val="28"/>
            <w:rtl/>
            <w:lang w:bidi="fa-IR"/>
          </w:rPr>
          <w:t xml:space="preserve"> </w:t>
        </w:r>
      </w:ins>
      <w:ins w:id="3312" w:author="Microsoft account" w:date="2025-10-04T10:13:00Z">
        <w:r w:rsidR="00F04D31">
          <w:rPr>
            <w:rFonts w:cs="Calibri" w:hint="cs"/>
            <w:sz w:val="28"/>
            <w:szCs w:val="28"/>
            <w:rtl/>
            <w:lang w:bidi="fa-IR"/>
          </w:rPr>
          <w:t xml:space="preserve">رو بخونیم باید چکار کنیم ، باید روش </w:t>
        </w:r>
      </w:ins>
      <w:ins w:id="3313"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314"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315"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316"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317" w:author="Microsoft account" w:date="2025-10-05T10:01:00Z">
        <w:r w:rsidR="00EC728E">
          <w:rPr>
            <w:rFonts w:cs="Calibri" w:hint="cs"/>
            <w:sz w:val="18"/>
            <w:szCs w:val="18"/>
            <w:rtl/>
            <w:lang w:bidi="fa-IR"/>
          </w:rPr>
          <w:t xml:space="preserve">  .</w:t>
        </w:r>
      </w:ins>
      <w:ins w:id="3318"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319" w:author="Microsoft account" w:date="2025-10-04T10:16:00Z"/>
          <w:rFonts w:cs="Calibri"/>
          <w:sz w:val="28"/>
          <w:szCs w:val="28"/>
          <w:rtl/>
          <w:lang w:bidi="fa-IR"/>
        </w:rPr>
        <w:pPrChange w:id="3320" w:author="Microsoft account" w:date="2025-10-04T10:16:00Z">
          <w:pPr>
            <w:bidi/>
            <w:spacing w:after="0" w:line="276" w:lineRule="auto"/>
            <w:jc w:val="both"/>
          </w:pPr>
        </w:pPrChange>
      </w:pPr>
    </w:p>
    <w:p w14:paraId="49DC8E15" w14:textId="49E15C9C" w:rsidR="00CE2EC0" w:rsidRDefault="00CE2EC0">
      <w:pPr>
        <w:bidi/>
        <w:spacing w:after="0" w:line="276" w:lineRule="auto"/>
        <w:rPr>
          <w:ins w:id="3321" w:author="Microsoft account" w:date="2025-10-04T10:19:00Z"/>
          <w:rFonts w:cs="Calibri"/>
          <w:sz w:val="28"/>
          <w:szCs w:val="28"/>
          <w:rtl/>
          <w:lang w:bidi="fa-IR"/>
        </w:rPr>
        <w:pPrChange w:id="3322" w:author="Microsoft account" w:date="2025-10-04T10:16:00Z">
          <w:pPr>
            <w:bidi/>
            <w:spacing w:after="0" w:line="276" w:lineRule="auto"/>
            <w:jc w:val="both"/>
          </w:pPr>
        </w:pPrChange>
      </w:pPr>
      <w:ins w:id="3323"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324"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325"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326"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327" w:author="Microsoft account" w:date="2025-10-04T10:19:00Z"/>
          <w:rFonts w:cs="Calibri"/>
          <w:sz w:val="28"/>
          <w:szCs w:val="28"/>
          <w:rtl/>
          <w:lang w:bidi="fa-IR"/>
        </w:rPr>
        <w:pPrChange w:id="3328" w:author="Microsoft account" w:date="2025-10-04T10:19:00Z">
          <w:pPr>
            <w:bidi/>
            <w:spacing w:after="0" w:line="276" w:lineRule="auto"/>
            <w:jc w:val="both"/>
          </w:pPr>
        </w:pPrChange>
      </w:pPr>
      <w:ins w:id="3329" w:author="Microsoft account" w:date="2025-10-04T10:19:00Z">
        <w:r w:rsidRPr="00CE2EC0">
          <w:rPr>
            <w:rFonts w:cs="Calibri"/>
            <w:noProof/>
            <w:sz w:val="28"/>
            <w:szCs w:val="28"/>
            <w:rPrChange w:id="3330"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331" w:author="Microsoft account" w:date="2025-10-04T10:19:00Z"/>
          <w:rFonts w:cs="Calibri"/>
          <w:sz w:val="28"/>
          <w:szCs w:val="28"/>
          <w:rtl/>
          <w:lang w:bidi="fa-IR"/>
        </w:rPr>
        <w:pPrChange w:id="3332" w:author="Microsoft account" w:date="2025-10-04T10:19:00Z">
          <w:pPr>
            <w:bidi/>
            <w:spacing w:after="0" w:line="276" w:lineRule="auto"/>
            <w:jc w:val="both"/>
          </w:pPr>
        </w:pPrChange>
      </w:pPr>
    </w:p>
    <w:p w14:paraId="269BE492" w14:textId="27D60BFC" w:rsidR="00CE2EC0" w:rsidRDefault="00CE2EC0">
      <w:pPr>
        <w:bidi/>
        <w:spacing w:after="0" w:line="276" w:lineRule="auto"/>
        <w:rPr>
          <w:ins w:id="3333" w:author="Microsoft account" w:date="2025-10-04T10:19:00Z"/>
          <w:rFonts w:cs="Calibri"/>
          <w:sz w:val="28"/>
          <w:szCs w:val="28"/>
          <w:rtl/>
          <w:lang w:bidi="fa-IR"/>
        </w:rPr>
        <w:pPrChange w:id="3334" w:author="Microsoft account" w:date="2025-10-04T10:19:00Z">
          <w:pPr>
            <w:bidi/>
            <w:spacing w:after="0" w:line="276" w:lineRule="auto"/>
            <w:jc w:val="both"/>
          </w:pPr>
        </w:pPrChange>
      </w:pPr>
      <w:ins w:id="3335"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336" w:author="Microsoft account" w:date="2025-10-04T10:19:00Z"/>
          <w:rFonts w:cs="Calibri"/>
          <w:sz w:val="28"/>
          <w:szCs w:val="28"/>
          <w:rtl/>
          <w:lang w:bidi="fa-IR"/>
        </w:rPr>
        <w:pPrChange w:id="3337" w:author="Microsoft account" w:date="2025-10-04T10:19:00Z">
          <w:pPr>
            <w:bidi/>
            <w:spacing w:after="0" w:line="276" w:lineRule="auto"/>
            <w:jc w:val="both"/>
          </w:pPr>
        </w:pPrChange>
      </w:pPr>
    </w:p>
    <w:p w14:paraId="59968FB9" w14:textId="5F01AC6E" w:rsidR="00CE2EC0" w:rsidRDefault="00CE2EC0">
      <w:pPr>
        <w:bidi/>
        <w:spacing w:after="0" w:line="276" w:lineRule="auto"/>
        <w:rPr>
          <w:ins w:id="3338" w:author="Microsoft account" w:date="2025-10-04T11:20:00Z"/>
          <w:rFonts w:cs="Calibri"/>
          <w:sz w:val="28"/>
          <w:szCs w:val="28"/>
          <w:lang w:bidi="fa-IR"/>
        </w:rPr>
        <w:pPrChange w:id="3339" w:author="Microsoft account" w:date="2025-10-04T10:19:00Z">
          <w:pPr>
            <w:bidi/>
            <w:spacing w:after="0" w:line="276" w:lineRule="auto"/>
            <w:jc w:val="both"/>
          </w:pPr>
        </w:pPrChange>
      </w:pPr>
      <w:ins w:id="3340"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341"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342"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343" w:author="Microsoft account" w:date="2025-10-04T11:20:00Z"/>
          <w:rFonts w:cs="Calibri"/>
          <w:sz w:val="28"/>
          <w:szCs w:val="28"/>
          <w:lang w:bidi="fa-IR"/>
        </w:rPr>
        <w:pPrChange w:id="3344" w:author="Microsoft account" w:date="2025-10-04T11:20:00Z">
          <w:pPr>
            <w:bidi/>
            <w:spacing w:after="0" w:line="276" w:lineRule="auto"/>
            <w:jc w:val="both"/>
          </w:pPr>
        </w:pPrChange>
      </w:pPr>
    </w:p>
    <w:p w14:paraId="532FC066" w14:textId="3AFBB816" w:rsidR="00B44DB5" w:rsidRDefault="00B44DB5">
      <w:pPr>
        <w:bidi/>
        <w:spacing w:after="0" w:line="276" w:lineRule="auto"/>
        <w:rPr>
          <w:ins w:id="3345" w:author="Microsoft account" w:date="2025-10-04T11:21:00Z"/>
          <w:rFonts w:cs="Calibri"/>
          <w:sz w:val="28"/>
          <w:szCs w:val="28"/>
          <w:rtl/>
          <w:lang w:bidi="fa-IR"/>
        </w:rPr>
        <w:pPrChange w:id="3346" w:author="Microsoft account" w:date="2025-10-04T11:20:00Z">
          <w:pPr>
            <w:bidi/>
            <w:spacing w:after="0" w:line="276" w:lineRule="auto"/>
            <w:jc w:val="both"/>
          </w:pPr>
        </w:pPrChange>
      </w:pPr>
      <w:ins w:id="3347"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348"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349" w:author="Microsoft account" w:date="2025-10-03T11:27:00Z"/>
          <w:rFonts w:cs="Calibri"/>
          <w:sz w:val="28"/>
          <w:szCs w:val="28"/>
          <w:rtl/>
          <w:lang w:bidi="fa-IR"/>
          <w:rPrChange w:id="3350" w:author="Microsoft account" w:date="2025-10-04T09:57:00Z">
            <w:rPr>
              <w:ins w:id="3351" w:author="Microsoft account" w:date="2025-10-03T11:27:00Z"/>
              <w:rtl/>
              <w:lang w:bidi="fa-IR"/>
            </w:rPr>
          </w:rPrChange>
        </w:rPr>
        <w:pPrChange w:id="3352" w:author="Microsoft account" w:date="2025-10-04T11:22:00Z">
          <w:pPr>
            <w:bidi/>
            <w:spacing w:after="0" w:line="276" w:lineRule="auto"/>
            <w:jc w:val="both"/>
          </w:pPr>
        </w:pPrChange>
      </w:pPr>
      <w:ins w:id="3353"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354" w:author="Microsoft account" w:date="2025-10-03T11:27:00Z"/>
          <w:rFonts w:cs="Calibri"/>
          <w:sz w:val="28"/>
          <w:szCs w:val="28"/>
          <w:rtl/>
          <w:lang w:bidi="fa-IR"/>
        </w:rPr>
        <w:pPrChange w:id="3355" w:author="Microsoft account" w:date="2025-10-03T11:27:00Z">
          <w:pPr>
            <w:bidi/>
            <w:spacing w:after="0" w:line="276" w:lineRule="auto"/>
            <w:jc w:val="both"/>
          </w:pPr>
        </w:pPrChange>
      </w:pPr>
    </w:p>
    <w:p w14:paraId="132576B1" w14:textId="77777777" w:rsidR="00D726F1" w:rsidRDefault="00D726F1">
      <w:pPr>
        <w:bidi/>
        <w:spacing w:after="0" w:line="276" w:lineRule="auto"/>
        <w:rPr>
          <w:ins w:id="3356" w:author="Microsoft account" w:date="2025-10-03T10:58:00Z"/>
          <w:rFonts w:cs="Calibri"/>
          <w:sz w:val="28"/>
          <w:szCs w:val="28"/>
          <w:rtl/>
          <w:lang w:bidi="fa-IR"/>
        </w:rPr>
        <w:pPrChange w:id="3357" w:author="Microsoft account" w:date="2025-10-03T11:27:00Z">
          <w:pPr>
            <w:bidi/>
            <w:spacing w:after="0" w:line="276" w:lineRule="auto"/>
            <w:jc w:val="both"/>
          </w:pPr>
        </w:pPrChange>
      </w:pPr>
    </w:p>
    <w:p w14:paraId="3650C0BC" w14:textId="2DC2379C" w:rsidR="002763AA" w:rsidRDefault="002763AA">
      <w:pPr>
        <w:bidi/>
        <w:spacing w:after="0" w:line="276" w:lineRule="auto"/>
        <w:rPr>
          <w:ins w:id="3358" w:author="Microsoft account" w:date="2025-10-04T09:41:00Z"/>
          <w:rFonts w:cs="Calibri"/>
          <w:sz w:val="28"/>
          <w:szCs w:val="28"/>
          <w:rtl/>
          <w:lang w:bidi="fa-IR"/>
        </w:rPr>
        <w:pPrChange w:id="3359" w:author="Microsoft account" w:date="2025-10-04T09:41:00Z">
          <w:pPr>
            <w:bidi/>
            <w:spacing w:after="0" w:line="276" w:lineRule="auto"/>
            <w:jc w:val="both"/>
          </w:pPr>
        </w:pPrChange>
      </w:pPr>
    </w:p>
    <w:p w14:paraId="2E31F477" w14:textId="77777777" w:rsidR="0060751C" w:rsidRDefault="0060751C">
      <w:pPr>
        <w:bidi/>
        <w:spacing w:after="0" w:line="276" w:lineRule="auto"/>
        <w:rPr>
          <w:ins w:id="3360" w:author="Microsoft account" w:date="2025-10-04T09:41:00Z"/>
          <w:rFonts w:cs="Calibri"/>
          <w:sz w:val="28"/>
          <w:szCs w:val="28"/>
          <w:rtl/>
          <w:lang w:bidi="fa-IR"/>
        </w:rPr>
        <w:pPrChange w:id="3361" w:author="Microsoft account" w:date="2025-10-04T09:41:00Z">
          <w:pPr>
            <w:bidi/>
            <w:spacing w:after="0" w:line="276" w:lineRule="auto"/>
            <w:jc w:val="both"/>
          </w:pPr>
        </w:pPrChange>
      </w:pPr>
    </w:p>
    <w:p w14:paraId="4D7C48F4" w14:textId="0D189F95" w:rsidR="0060751C" w:rsidRDefault="0060751C">
      <w:pPr>
        <w:spacing w:after="0" w:line="240" w:lineRule="auto"/>
        <w:rPr>
          <w:ins w:id="3362" w:author="Microsoft account" w:date="2025-10-04T09:41:00Z"/>
          <w:rFonts w:cs="Calibri"/>
          <w:sz w:val="28"/>
          <w:szCs w:val="28"/>
          <w:rtl/>
          <w:lang w:bidi="fa-IR"/>
        </w:rPr>
      </w:pPr>
      <w:ins w:id="3363"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364" w:author="Microsoft account" w:date="2025-10-05T10:08:00Z"/>
          <w:rFonts w:cs="Calibri"/>
          <w:sz w:val="28"/>
          <w:szCs w:val="28"/>
          <w:rtl/>
          <w:lang w:bidi="fa-IR"/>
        </w:rPr>
        <w:pPrChange w:id="3365" w:author="Microsoft account" w:date="2025-10-04T09:41:00Z">
          <w:pPr>
            <w:bidi/>
            <w:spacing w:after="0" w:line="276" w:lineRule="auto"/>
            <w:jc w:val="both"/>
          </w:pPr>
        </w:pPrChange>
      </w:pPr>
      <w:bookmarkStart w:id="3366" w:name="I4040713"/>
      <w:ins w:id="3367" w:author="Microsoft account" w:date="2025-10-05T10:08:00Z">
        <w:r>
          <w:rPr>
            <w:rFonts w:cs="Calibri" w:hint="cs"/>
            <w:sz w:val="28"/>
            <w:szCs w:val="28"/>
            <w:rtl/>
            <w:lang w:bidi="fa-IR"/>
          </w:rPr>
          <w:lastRenderedPageBreak/>
          <w:t>ادامه</w:t>
        </w:r>
      </w:ins>
    </w:p>
    <w:bookmarkEnd w:id="3366"/>
    <w:p w14:paraId="65D1EDCB" w14:textId="77777777" w:rsidR="0006117F" w:rsidRDefault="0006117F">
      <w:pPr>
        <w:bidi/>
        <w:spacing w:after="0" w:line="276" w:lineRule="auto"/>
        <w:rPr>
          <w:ins w:id="3368" w:author="Microsoft account" w:date="2025-10-05T10:08:00Z"/>
          <w:rFonts w:cs="Calibri"/>
          <w:sz w:val="28"/>
          <w:szCs w:val="28"/>
          <w:rtl/>
          <w:lang w:bidi="fa-IR"/>
        </w:rPr>
        <w:pPrChange w:id="3369" w:author="Microsoft account" w:date="2025-10-05T10:08:00Z">
          <w:pPr>
            <w:bidi/>
            <w:spacing w:after="0" w:line="276" w:lineRule="auto"/>
            <w:jc w:val="both"/>
          </w:pPr>
        </w:pPrChange>
      </w:pPr>
    </w:p>
    <w:p w14:paraId="51AEE697" w14:textId="1D42ED6D" w:rsidR="0006117F" w:rsidRDefault="0006117F">
      <w:pPr>
        <w:bidi/>
        <w:spacing w:after="0" w:line="276" w:lineRule="auto"/>
        <w:rPr>
          <w:ins w:id="3370" w:author="Microsoft account" w:date="2025-10-05T11:37:00Z"/>
          <w:rFonts w:cs="Calibri"/>
          <w:sz w:val="28"/>
          <w:szCs w:val="28"/>
          <w:rtl/>
          <w:lang w:bidi="fa-IR"/>
        </w:rPr>
        <w:pPrChange w:id="3371" w:author="Microsoft account" w:date="2025-10-05T10:08:00Z">
          <w:pPr>
            <w:bidi/>
            <w:spacing w:after="0" w:line="276" w:lineRule="auto"/>
            <w:jc w:val="both"/>
          </w:pPr>
        </w:pPrChange>
      </w:pPr>
      <w:ins w:id="3372" w:author="Microsoft account" w:date="2025-10-05T10:09:00Z">
        <w:r>
          <w:rPr>
            <w:rFonts w:cs="Calibri" w:hint="cs"/>
            <w:sz w:val="28"/>
            <w:szCs w:val="28"/>
            <w:rtl/>
            <w:lang w:bidi="fa-IR"/>
          </w:rPr>
          <w:t>-</w:t>
        </w:r>
      </w:ins>
      <w:ins w:id="3373"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374" w:author="Microsoft account" w:date="2025-10-05T11:40:00Z"/>
          <w:rFonts w:cs="Calibri"/>
          <w:sz w:val="28"/>
          <w:szCs w:val="28"/>
          <w:rtl/>
          <w:lang w:bidi="fa-IR"/>
        </w:rPr>
        <w:pPrChange w:id="3375" w:author="Microsoft account" w:date="2025-10-05T11:38:00Z">
          <w:pPr>
            <w:bidi/>
            <w:spacing w:after="0" w:line="276" w:lineRule="auto"/>
            <w:jc w:val="both"/>
          </w:pPr>
        </w:pPrChange>
      </w:pPr>
      <w:ins w:id="3376"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377"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378"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379"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380" w:author="Microsoft account" w:date="2025-10-05T11:40:00Z"/>
          <w:rFonts w:cs="Calibri"/>
          <w:sz w:val="28"/>
          <w:szCs w:val="28"/>
          <w:rtl/>
          <w:lang w:bidi="fa-IR"/>
        </w:rPr>
        <w:pPrChange w:id="3381" w:author="Microsoft account" w:date="2025-10-05T11:40:00Z">
          <w:pPr>
            <w:bidi/>
            <w:spacing w:after="0" w:line="276" w:lineRule="auto"/>
            <w:jc w:val="both"/>
          </w:pPr>
        </w:pPrChange>
      </w:pPr>
    </w:p>
    <w:p w14:paraId="3BF7C9BA" w14:textId="7127F534" w:rsidR="00F0180E" w:rsidRDefault="005A4641">
      <w:pPr>
        <w:bidi/>
        <w:spacing w:after="0" w:line="276" w:lineRule="auto"/>
        <w:rPr>
          <w:ins w:id="3382" w:author="Microsoft account" w:date="2025-10-05T11:41:00Z"/>
          <w:rFonts w:cs="Calibri"/>
          <w:sz w:val="28"/>
          <w:szCs w:val="28"/>
          <w:rtl/>
          <w:lang w:bidi="fa-IR"/>
        </w:rPr>
        <w:pPrChange w:id="3383" w:author="Microsoft account" w:date="2025-10-05T11:40:00Z">
          <w:pPr>
            <w:bidi/>
            <w:spacing w:after="0" w:line="276" w:lineRule="auto"/>
            <w:jc w:val="both"/>
          </w:pPr>
        </w:pPrChange>
      </w:pPr>
      <w:ins w:id="3384"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85" w:author="Microsoft account" w:date="2025-10-05T11:42:00Z"/>
          <w:rFonts w:cs="Calibri"/>
          <w:sz w:val="28"/>
          <w:szCs w:val="28"/>
          <w:rtl/>
          <w:lang w:bidi="fa-IR"/>
        </w:rPr>
        <w:pPrChange w:id="3386" w:author="Microsoft account" w:date="2025-10-05T11:42:00Z">
          <w:pPr>
            <w:bidi/>
            <w:spacing w:after="0" w:line="276" w:lineRule="auto"/>
            <w:jc w:val="both"/>
          </w:pPr>
        </w:pPrChange>
      </w:pPr>
      <w:ins w:id="3387"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88" w:author="Microsoft account" w:date="2025-10-05T11:42:00Z"/>
          <w:rFonts w:cs="Calibri"/>
          <w:sz w:val="28"/>
          <w:szCs w:val="28"/>
          <w:rtl/>
          <w:lang w:bidi="fa-IR"/>
        </w:rPr>
        <w:pPrChange w:id="3389"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90" w:author="Microsoft account" w:date="2025-10-05T11:42:00Z"/>
          <w:rFonts w:cs="Calibri"/>
          <w:sz w:val="28"/>
          <w:szCs w:val="28"/>
          <w:lang w:bidi="fa-IR"/>
        </w:rPr>
        <w:pPrChange w:id="3391" w:author="Microsoft account" w:date="2025-10-05T11:42:00Z">
          <w:pPr>
            <w:bidi/>
            <w:spacing w:after="0" w:line="276" w:lineRule="auto"/>
            <w:jc w:val="both"/>
          </w:pPr>
        </w:pPrChange>
      </w:pPr>
      <w:ins w:id="3392"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93" w:author="Microsoft account" w:date="2025-10-05T12:03:00Z"/>
          <w:rFonts w:cs="Calibri"/>
          <w:sz w:val="28"/>
          <w:szCs w:val="28"/>
          <w:rtl/>
          <w:lang w:bidi="fa-IR"/>
        </w:rPr>
        <w:pPrChange w:id="3394" w:author="Microsoft account" w:date="2025-10-05T11:42:00Z">
          <w:pPr>
            <w:bidi/>
            <w:spacing w:after="0" w:line="276" w:lineRule="auto"/>
            <w:jc w:val="both"/>
          </w:pPr>
        </w:pPrChange>
      </w:pPr>
    </w:p>
    <w:p w14:paraId="7DFBACD7" w14:textId="25B9D253" w:rsidR="00B455A9" w:rsidRDefault="00B455A9">
      <w:pPr>
        <w:bidi/>
        <w:spacing w:after="0" w:line="276" w:lineRule="auto"/>
        <w:rPr>
          <w:ins w:id="3395" w:author="Microsoft account" w:date="2025-10-05T12:03:00Z"/>
          <w:rFonts w:cs="Calibri"/>
          <w:sz w:val="28"/>
          <w:szCs w:val="28"/>
          <w:rtl/>
          <w:lang w:bidi="fa-IR"/>
        </w:rPr>
        <w:pPrChange w:id="3396" w:author="Microsoft account" w:date="2025-10-05T12:03:00Z">
          <w:pPr>
            <w:bidi/>
            <w:spacing w:after="0" w:line="276" w:lineRule="auto"/>
            <w:jc w:val="both"/>
          </w:pPr>
        </w:pPrChange>
      </w:pPr>
      <w:ins w:id="3397"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98" w:author="Microsoft account" w:date="2025-10-05T12:04:00Z"/>
          <w:rFonts w:cs="Calibri"/>
          <w:sz w:val="28"/>
          <w:szCs w:val="28"/>
          <w:rtl/>
          <w:lang w:bidi="fa-IR"/>
        </w:rPr>
        <w:pPrChange w:id="3399" w:author="Microsoft account" w:date="2025-10-05T12:03:00Z">
          <w:pPr>
            <w:bidi/>
            <w:spacing w:after="0" w:line="276" w:lineRule="auto"/>
            <w:jc w:val="both"/>
          </w:pPr>
        </w:pPrChange>
      </w:pPr>
      <w:ins w:id="3400"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401"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402" w:author="Microsoft account" w:date="2025-10-05T12:04:00Z"/>
          <w:rFonts w:cs="Calibri"/>
          <w:sz w:val="28"/>
          <w:szCs w:val="28"/>
          <w:rtl/>
          <w:lang w:bidi="fa-IR"/>
        </w:rPr>
        <w:pPrChange w:id="3403" w:author="Microsoft account" w:date="2025-10-05T12:04:00Z">
          <w:pPr>
            <w:bidi/>
            <w:spacing w:after="0" w:line="276" w:lineRule="auto"/>
            <w:jc w:val="both"/>
          </w:pPr>
        </w:pPrChange>
      </w:pPr>
    </w:p>
    <w:p w14:paraId="05D7ED94" w14:textId="379C6F51" w:rsidR="00B455A9" w:rsidRDefault="00B455A9">
      <w:pPr>
        <w:bidi/>
        <w:spacing w:after="0" w:line="276" w:lineRule="auto"/>
        <w:rPr>
          <w:ins w:id="3404" w:author="Microsoft account" w:date="2025-10-05T12:04:00Z"/>
          <w:rFonts w:cs="Calibri"/>
          <w:sz w:val="28"/>
          <w:szCs w:val="28"/>
          <w:rtl/>
          <w:lang w:bidi="fa-IR"/>
        </w:rPr>
        <w:pPrChange w:id="3405" w:author="Microsoft account" w:date="2025-10-05T12:04:00Z">
          <w:pPr>
            <w:bidi/>
            <w:spacing w:after="0" w:line="276" w:lineRule="auto"/>
            <w:jc w:val="both"/>
          </w:pPr>
        </w:pPrChange>
      </w:pPr>
      <w:ins w:id="3406"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407" w:author="Microsoft account" w:date="2025-10-05T12:05:00Z"/>
          <w:rFonts w:cs="Calibri"/>
          <w:sz w:val="28"/>
          <w:szCs w:val="28"/>
          <w:rtl/>
          <w:lang w:bidi="fa-IR"/>
        </w:rPr>
        <w:pPrChange w:id="3408" w:author="Microsoft account" w:date="2025-10-05T12:04:00Z">
          <w:pPr>
            <w:bidi/>
            <w:spacing w:after="0" w:line="276" w:lineRule="auto"/>
            <w:jc w:val="both"/>
          </w:pPr>
        </w:pPrChange>
      </w:pPr>
      <w:ins w:id="3409"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410"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411" w:author="Microsoft account" w:date="2025-10-05T12:09:00Z"/>
          <w:rFonts w:cs="Calibri"/>
          <w:sz w:val="28"/>
          <w:szCs w:val="28"/>
          <w:rtl/>
          <w:lang w:bidi="fa-IR"/>
        </w:rPr>
        <w:pPrChange w:id="3412" w:author="Microsoft account" w:date="2025-10-05T12:06:00Z">
          <w:pPr>
            <w:bidi/>
            <w:spacing w:after="0" w:line="276" w:lineRule="auto"/>
            <w:jc w:val="both"/>
          </w:pPr>
        </w:pPrChange>
      </w:pPr>
      <w:ins w:id="3413"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414"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415"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416"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417" w:author="Microsoft account" w:date="2025-10-05T12:12:00Z"/>
          <w:rFonts w:cs="Calibri"/>
          <w:sz w:val="28"/>
          <w:szCs w:val="28"/>
          <w:rtl/>
          <w:lang w:bidi="fa-IR"/>
        </w:rPr>
        <w:pPrChange w:id="3418" w:author="Microsoft account" w:date="2025-10-05T12:09:00Z">
          <w:pPr>
            <w:bidi/>
            <w:spacing w:after="0" w:line="276" w:lineRule="auto"/>
            <w:jc w:val="both"/>
          </w:pPr>
        </w:pPrChange>
      </w:pPr>
      <w:ins w:id="3419"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420"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421" w:author="Microsoft account" w:date="2025-10-05T12:09:00Z">
        <w:r>
          <w:rPr>
            <w:rFonts w:cs="Calibri" w:hint="cs"/>
            <w:sz w:val="28"/>
            <w:szCs w:val="28"/>
            <w:rtl/>
            <w:lang w:bidi="fa-IR"/>
          </w:rPr>
          <w:t xml:space="preserve"> جمع آوری کرده و از راهی که گفتم </w:t>
        </w:r>
      </w:ins>
      <w:ins w:id="3422"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423"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424" w:author="Microsoft account" w:date="2025-10-05T12:13:00Z"/>
          <w:rFonts w:cs="Calibri"/>
          <w:sz w:val="28"/>
          <w:szCs w:val="28"/>
          <w:rtl/>
          <w:lang w:bidi="fa-IR"/>
        </w:rPr>
        <w:pPrChange w:id="3425" w:author="Microsoft account" w:date="2025-10-05T12:12:00Z">
          <w:pPr>
            <w:bidi/>
            <w:spacing w:after="0" w:line="276" w:lineRule="auto"/>
            <w:jc w:val="both"/>
          </w:pPr>
        </w:pPrChange>
      </w:pPr>
    </w:p>
    <w:p w14:paraId="7E41A941" w14:textId="5F4F03C0" w:rsidR="00A34EB0" w:rsidRDefault="006748B5">
      <w:pPr>
        <w:bidi/>
        <w:spacing w:after="0" w:line="276" w:lineRule="auto"/>
        <w:rPr>
          <w:ins w:id="3426" w:author="Microsoft account" w:date="2025-10-05T12:14:00Z"/>
          <w:rFonts w:cs="Calibri"/>
          <w:sz w:val="28"/>
          <w:szCs w:val="28"/>
          <w:rtl/>
          <w:lang w:bidi="fa-IR"/>
        </w:rPr>
        <w:pPrChange w:id="3427" w:author="Microsoft account" w:date="2025-10-05T12:14:00Z">
          <w:pPr>
            <w:bidi/>
            <w:spacing w:after="0" w:line="276" w:lineRule="auto"/>
            <w:jc w:val="both"/>
          </w:pPr>
        </w:pPrChange>
      </w:pPr>
      <w:ins w:id="3428"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429"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430" w:author="Microsoft account" w:date="2025-10-05T12:15:00Z"/>
          <w:rFonts w:cs="Calibri"/>
          <w:sz w:val="28"/>
          <w:szCs w:val="28"/>
          <w:rtl/>
          <w:lang w:bidi="fa-IR"/>
        </w:rPr>
        <w:pPrChange w:id="3431" w:author="Microsoft account" w:date="2025-10-05T12:14:00Z">
          <w:pPr>
            <w:bidi/>
            <w:spacing w:after="0" w:line="276" w:lineRule="auto"/>
            <w:jc w:val="both"/>
          </w:pPr>
        </w:pPrChange>
      </w:pPr>
      <w:ins w:id="3432"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433" w:author="Microsoft account" w:date="2025-10-05T12:15:00Z"/>
          <w:rFonts w:cs="Calibri"/>
          <w:sz w:val="28"/>
          <w:szCs w:val="28"/>
          <w:rtl/>
          <w:lang w:bidi="fa-IR"/>
        </w:rPr>
        <w:pPrChange w:id="3434" w:author="Microsoft account" w:date="2025-10-05T12:15:00Z">
          <w:pPr>
            <w:bidi/>
            <w:spacing w:after="0" w:line="276" w:lineRule="auto"/>
            <w:jc w:val="both"/>
          </w:pPr>
        </w:pPrChange>
      </w:pPr>
      <w:ins w:id="3435" w:author="Microsoft account" w:date="2025-10-05T12:15:00Z">
        <w:r w:rsidRPr="00A34EB0">
          <w:rPr>
            <w:rFonts w:cs="Calibri"/>
            <w:noProof/>
            <w:sz w:val="28"/>
            <w:szCs w:val="28"/>
            <w:rPrChange w:id="3436"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437" w:author="Microsoft account" w:date="2025-10-05T12:16:00Z"/>
          <w:rFonts w:cs="Calibri"/>
          <w:sz w:val="28"/>
          <w:szCs w:val="28"/>
          <w:rtl/>
          <w:lang w:bidi="fa-IR"/>
        </w:rPr>
        <w:pPrChange w:id="3438"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439" w:author="Microsoft account" w:date="2025-10-05T12:22:00Z"/>
          <w:rFonts w:cs="Calibri"/>
          <w:sz w:val="28"/>
          <w:szCs w:val="28"/>
          <w:rtl/>
          <w:lang w:bidi="fa-IR"/>
        </w:rPr>
        <w:pPrChange w:id="3440" w:author="Microsoft account" w:date="2025-10-05T12:16:00Z">
          <w:pPr>
            <w:bidi/>
            <w:spacing w:after="0" w:line="276" w:lineRule="auto"/>
            <w:jc w:val="both"/>
          </w:pPr>
        </w:pPrChange>
      </w:pPr>
      <w:ins w:id="3441" w:author="Microsoft account" w:date="2025-10-05T12:16:00Z">
        <w:r>
          <w:rPr>
            <w:rFonts w:cs="Calibri" w:hint="cs"/>
            <w:sz w:val="28"/>
            <w:szCs w:val="28"/>
            <w:rtl/>
            <w:lang w:bidi="fa-IR"/>
          </w:rPr>
          <w:t xml:space="preserve">یه </w:t>
        </w:r>
      </w:ins>
      <w:ins w:id="3442"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443"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444"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445"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446"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447" w:author="Microsoft account" w:date="2025-10-05T12:22:00Z"/>
          <w:rFonts w:cs="Calibri"/>
          <w:sz w:val="28"/>
          <w:szCs w:val="28"/>
          <w:rtl/>
          <w:lang w:bidi="fa-IR"/>
        </w:rPr>
        <w:pPrChange w:id="3448" w:author="Microsoft account" w:date="2025-10-05T12:22:00Z">
          <w:pPr>
            <w:bidi/>
            <w:spacing w:after="0" w:line="276" w:lineRule="auto"/>
            <w:jc w:val="both"/>
          </w:pPr>
        </w:pPrChange>
      </w:pPr>
    </w:p>
    <w:p w14:paraId="13325F75" w14:textId="1ECFBA24" w:rsidR="0079377D" w:rsidRDefault="004F4823">
      <w:pPr>
        <w:bidi/>
        <w:spacing w:after="0" w:line="276" w:lineRule="auto"/>
        <w:rPr>
          <w:ins w:id="3449" w:author="Microsoft account" w:date="2025-10-05T12:23:00Z"/>
          <w:rFonts w:cs="Calibri"/>
          <w:sz w:val="28"/>
          <w:szCs w:val="28"/>
          <w:rtl/>
          <w:lang w:bidi="fa-IR"/>
        </w:rPr>
        <w:pPrChange w:id="3450" w:author="Microsoft account" w:date="2025-10-05T12:22:00Z">
          <w:pPr>
            <w:bidi/>
            <w:spacing w:after="0" w:line="276" w:lineRule="auto"/>
            <w:jc w:val="both"/>
          </w:pPr>
        </w:pPrChange>
      </w:pPr>
      <w:ins w:id="3451"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452" w:author="Microsoft account" w:date="2025-10-05T12:23:00Z"/>
          <w:rFonts w:cs="Calibri"/>
          <w:sz w:val="28"/>
          <w:szCs w:val="28"/>
          <w:rtl/>
          <w:lang w:bidi="fa-IR"/>
        </w:rPr>
        <w:pPrChange w:id="3453" w:author="Microsoft account" w:date="2025-10-05T12:23:00Z">
          <w:pPr>
            <w:bidi/>
            <w:spacing w:after="0" w:line="276" w:lineRule="auto"/>
            <w:jc w:val="both"/>
          </w:pPr>
        </w:pPrChange>
      </w:pPr>
    </w:p>
    <w:p w14:paraId="2224C7DA" w14:textId="26A5667D" w:rsidR="004F4823" w:rsidRDefault="004F4823">
      <w:pPr>
        <w:bidi/>
        <w:spacing w:after="0" w:line="276" w:lineRule="auto"/>
        <w:rPr>
          <w:ins w:id="3454" w:author="Microsoft account" w:date="2025-10-05T12:18:00Z"/>
          <w:rFonts w:cs="Calibri"/>
          <w:sz w:val="28"/>
          <w:szCs w:val="28"/>
          <w:lang w:bidi="fa-IR"/>
        </w:rPr>
        <w:pPrChange w:id="3455" w:author="Microsoft account" w:date="2025-10-05T12:23:00Z">
          <w:pPr>
            <w:bidi/>
            <w:spacing w:after="0" w:line="276" w:lineRule="auto"/>
            <w:jc w:val="both"/>
          </w:pPr>
        </w:pPrChange>
      </w:pPr>
      <w:ins w:id="3456"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457" w:author="Microsoft account" w:date="2025-10-05T12:18:00Z"/>
          <w:rFonts w:cs="Calibri"/>
          <w:sz w:val="28"/>
          <w:szCs w:val="28"/>
          <w:rtl/>
          <w:lang w:bidi="fa-IR"/>
        </w:rPr>
        <w:pPrChange w:id="3458" w:author="Microsoft account" w:date="2025-10-05T12:18:00Z">
          <w:pPr>
            <w:bidi/>
            <w:spacing w:after="0" w:line="276" w:lineRule="auto"/>
            <w:jc w:val="both"/>
          </w:pPr>
        </w:pPrChange>
      </w:pPr>
    </w:p>
    <w:p w14:paraId="156D1534" w14:textId="77777777" w:rsidR="0079377D" w:rsidRDefault="0079377D">
      <w:pPr>
        <w:bidi/>
        <w:spacing w:after="0" w:line="276" w:lineRule="auto"/>
        <w:rPr>
          <w:ins w:id="3459" w:author="Microsoft account" w:date="2025-10-05T12:17:00Z"/>
          <w:rFonts w:cs="Calibri"/>
          <w:sz w:val="28"/>
          <w:szCs w:val="28"/>
          <w:rtl/>
          <w:lang w:bidi="fa-IR"/>
        </w:rPr>
        <w:pPrChange w:id="3460"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461" w:author="Microsoft account" w:date="2025-10-05T12:17:00Z"/>
          <w:rFonts w:cs="Calibri"/>
          <w:sz w:val="28"/>
          <w:szCs w:val="28"/>
          <w:rtl/>
          <w:lang w:bidi="fa-IR"/>
        </w:rPr>
        <w:pPrChange w:id="3462"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463" w:author="Microsoft account" w:date="2025-10-05T10:08:00Z"/>
          <w:rFonts w:cs="Calibri"/>
          <w:sz w:val="28"/>
          <w:szCs w:val="28"/>
          <w:rtl/>
          <w:lang w:bidi="fa-IR"/>
        </w:rPr>
        <w:pPrChange w:id="3464" w:author="Microsoft account" w:date="2025-10-05T12:17:00Z">
          <w:pPr>
            <w:bidi/>
            <w:spacing w:after="0" w:line="276" w:lineRule="auto"/>
            <w:jc w:val="both"/>
          </w:pPr>
        </w:pPrChange>
      </w:pPr>
    </w:p>
    <w:p w14:paraId="2C299583" w14:textId="77777777" w:rsidR="0006117F" w:rsidRDefault="0006117F">
      <w:pPr>
        <w:bidi/>
        <w:spacing w:after="0" w:line="276" w:lineRule="auto"/>
        <w:rPr>
          <w:ins w:id="3465" w:author="Microsoft account" w:date="2025-10-05T10:08:00Z"/>
          <w:rFonts w:cs="Calibri"/>
          <w:sz w:val="28"/>
          <w:szCs w:val="28"/>
          <w:rtl/>
          <w:lang w:bidi="fa-IR"/>
        </w:rPr>
        <w:pPrChange w:id="3466" w:author="Microsoft account" w:date="2025-10-05T10:08:00Z">
          <w:pPr>
            <w:bidi/>
            <w:spacing w:after="0" w:line="276" w:lineRule="auto"/>
            <w:jc w:val="both"/>
          </w:pPr>
        </w:pPrChange>
      </w:pPr>
    </w:p>
    <w:p w14:paraId="6D767137" w14:textId="77777777" w:rsidR="0006117F" w:rsidRDefault="0006117F">
      <w:pPr>
        <w:bidi/>
        <w:spacing w:after="0" w:line="276" w:lineRule="auto"/>
        <w:rPr>
          <w:ins w:id="3467" w:author="Microsoft account" w:date="2025-10-05T10:08:00Z"/>
          <w:rFonts w:cs="Calibri"/>
          <w:sz w:val="28"/>
          <w:szCs w:val="28"/>
          <w:rtl/>
          <w:lang w:bidi="fa-IR"/>
        </w:rPr>
        <w:pPrChange w:id="3468" w:author="Microsoft account" w:date="2025-10-05T10:08:00Z">
          <w:pPr>
            <w:bidi/>
            <w:spacing w:after="0" w:line="276" w:lineRule="auto"/>
            <w:jc w:val="both"/>
          </w:pPr>
        </w:pPrChange>
      </w:pPr>
    </w:p>
    <w:p w14:paraId="73E240FD" w14:textId="77777777" w:rsidR="0006117F" w:rsidRDefault="0006117F">
      <w:pPr>
        <w:bidi/>
        <w:spacing w:after="0" w:line="276" w:lineRule="auto"/>
        <w:rPr>
          <w:ins w:id="3469" w:author="Microsoft account" w:date="2025-10-05T10:08:00Z"/>
          <w:rFonts w:cs="Calibri"/>
          <w:sz w:val="28"/>
          <w:szCs w:val="28"/>
          <w:rtl/>
          <w:lang w:bidi="fa-IR"/>
        </w:rPr>
        <w:pPrChange w:id="3470" w:author="Microsoft account" w:date="2025-10-05T10:08:00Z">
          <w:pPr>
            <w:bidi/>
            <w:spacing w:after="0" w:line="276" w:lineRule="auto"/>
            <w:jc w:val="both"/>
          </w:pPr>
        </w:pPrChange>
      </w:pPr>
    </w:p>
    <w:p w14:paraId="49E42D69" w14:textId="19D3E8FB" w:rsidR="0006117F" w:rsidRDefault="0006117F">
      <w:pPr>
        <w:spacing w:after="0" w:line="240" w:lineRule="auto"/>
        <w:rPr>
          <w:ins w:id="3471" w:author="Microsoft account" w:date="2025-10-05T10:09:00Z"/>
          <w:rFonts w:cs="Calibri"/>
          <w:sz w:val="28"/>
          <w:szCs w:val="28"/>
          <w:rtl/>
          <w:lang w:bidi="fa-IR"/>
        </w:rPr>
      </w:pPr>
      <w:ins w:id="3472"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473" w:author="Microsoft account" w:date="2025-10-06T10:34:00Z"/>
          <w:rFonts w:cs="Calibri"/>
          <w:sz w:val="28"/>
          <w:szCs w:val="28"/>
          <w:rtl/>
          <w:lang w:bidi="fa-IR"/>
        </w:rPr>
        <w:pPrChange w:id="3474" w:author="Microsoft account" w:date="2025-10-05T10:08:00Z">
          <w:pPr>
            <w:bidi/>
            <w:spacing w:after="0" w:line="276" w:lineRule="auto"/>
            <w:jc w:val="both"/>
          </w:pPr>
        </w:pPrChange>
      </w:pPr>
      <w:bookmarkStart w:id="3475" w:name="I4040714"/>
      <w:ins w:id="3476" w:author="Microsoft account" w:date="2025-10-06T10:34:00Z">
        <w:r>
          <w:rPr>
            <w:rFonts w:cs="Calibri" w:hint="cs"/>
            <w:sz w:val="28"/>
            <w:szCs w:val="28"/>
            <w:rtl/>
            <w:lang w:bidi="fa-IR"/>
          </w:rPr>
          <w:lastRenderedPageBreak/>
          <w:t>ادامه</w:t>
        </w:r>
      </w:ins>
    </w:p>
    <w:bookmarkEnd w:id="3475"/>
    <w:p w14:paraId="5294954C" w14:textId="77777777" w:rsidR="00E1635E" w:rsidRDefault="00E1635E">
      <w:pPr>
        <w:bidi/>
        <w:spacing w:after="0" w:line="276" w:lineRule="auto"/>
        <w:rPr>
          <w:ins w:id="3477" w:author="Microsoft account" w:date="2025-10-06T10:34:00Z"/>
          <w:rFonts w:cs="Calibri"/>
          <w:sz w:val="28"/>
          <w:szCs w:val="28"/>
          <w:rtl/>
          <w:lang w:bidi="fa-IR"/>
        </w:rPr>
        <w:pPrChange w:id="3478" w:author="Microsoft account" w:date="2025-10-06T10:34:00Z">
          <w:pPr>
            <w:bidi/>
            <w:spacing w:after="0" w:line="276" w:lineRule="auto"/>
            <w:jc w:val="both"/>
          </w:pPr>
        </w:pPrChange>
      </w:pPr>
    </w:p>
    <w:p w14:paraId="64A3E704" w14:textId="62423882" w:rsidR="00E1635E" w:rsidRDefault="003A00CB">
      <w:pPr>
        <w:bidi/>
        <w:spacing w:after="0" w:line="276" w:lineRule="auto"/>
        <w:rPr>
          <w:ins w:id="3479" w:author="Microsoft account" w:date="2025-10-06T12:22:00Z"/>
          <w:rFonts w:cs="Calibri"/>
          <w:sz w:val="28"/>
          <w:szCs w:val="28"/>
          <w:rtl/>
          <w:lang w:bidi="fa-IR"/>
        </w:rPr>
        <w:pPrChange w:id="3480" w:author="Microsoft account" w:date="2025-10-06T10:34:00Z">
          <w:pPr>
            <w:bidi/>
            <w:spacing w:after="0" w:line="276" w:lineRule="auto"/>
            <w:jc w:val="both"/>
          </w:pPr>
        </w:pPrChange>
      </w:pPr>
      <w:ins w:id="3481" w:author="Microsoft account" w:date="2025-10-06T10:35:00Z">
        <w:r>
          <w:rPr>
            <w:rFonts w:cs="Calibri" w:hint="cs"/>
            <w:sz w:val="28"/>
            <w:szCs w:val="28"/>
            <w:rtl/>
            <w:lang w:bidi="fa-IR"/>
          </w:rPr>
          <w:t>-</w:t>
        </w:r>
      </w:ins>
      <w:ins w:id="3482"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83"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84" w:author="Microsoft account" w:date="2025-10-06T12:44:00Z"/>
          <w:rFonts w:cs="Calibri"/>
          <w:sz w:val="28"/>
          <w:szCs w:val="28"/>
          <w:rtl/>
          <w:lang w:bidi="fa-IR"/>
        </w:rPr>
        <w:pPrChange w:id="3485" w:author="Microsoft account" w:date="2025-10-06T12:42:00Z">
          <w:pPr>
            <w:bidi/>
            <w:spacing w:after="0" w:line="276" w:lineRule="auto"/>
            <w:jc w:val="both"/>
          </w:pPr>
        </w:pPrChange>
      </w:pPr>
      <w:ins w:id="3486"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87"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88"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89"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90"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91"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92" w:author="Microsoft account" w:date="2025-10-06T12:39:00Z">
        <w:r w:rsidR="00943A01">
          <w:rPr>
            <w:rFonts w:cs="Calibri" w:hint="cs"/>
            <w:sz w:val="28"/>
            <w:szCs w:val="28"/>
            <w:rtl/>
            <w:lang w:bidi="fa-IR"/>
          </w:rPr>
          <w:t>. چطور؟</w:t>
        </w:r>
      </w:ins>
      <w:ins w:id="3493"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94"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95"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96"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97"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98" w:author="Microsoft account" w:date="2025-10-06T12:41:00Z">
        <w:r w:rsidR="00943A01">
          <w:rPr>
            <w:rFonts w:cs="Calibri" w:hint="cs"/>
            <w:sz w:val="28"/>
            <w:szCs w:val="28"/>
            <w:rtl/>
            <w:lang w:bidi="fa-IR"/>
          </w:rPr>
          <w:t xml:space="preserve"> </w:t>
        </w:r>
      </w:ins>
      <w:ins w:id="3499"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500"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501" w:author="Microsoft account" w:date="2025-10-06T12:44:00Z"/>
          <w:rFonts w:cs="Calibri"/>
          <w:sz w:val="28"/>
          <w:szCs w:val="28"/>
          <w:rtl/>
          <w:lang w:bidi="fa-IR"/>
        </w:rPr>
        <w:pPrChange w:id="3502" w:author="Microsoft account" w:date="2025-10-06T12:44:00Z">
          <w:pPr>
            <w:bidi/>
            <w:spacing w:after="0" w:line="276" w:lineRule="auto"/>
            <w:jc w:val="both"/>
          </w:pPr>
        </w:pPrChange>
      </w:pPr>
      <w:ins w:id="3503"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504" w:author="Microsoft account" w:date="2025-10-06T12:44:00Z">
        <w:r>
          <w:rPr>
            <w:rFonts w:cs="Calibri"/>
            <w:sz w:val="28"/>
            <w:szCs w:val="28"/>
            <w:lang w:bidi="fa-IR"/>
          </w:rPr>
          <w:t>_value</w:t>
        </w:r>
      </w:ins>
      <w:ins w:id="3505" w:author="Microsoft account" w:date="2025-10-06T12:43:00Z">
        <w:r>
          <w:rPr>
            <w:rFonts w:cs="Calibri"/>
            <w:sz w:val="28"/>
            <w:szCs w:val="28"/>
            <w:lang w:bidi="fa-IR"/>
          </w:rPr>
          <w:t>”}</w:t>
        </w:r>
      </w:ins>
      <w:ins w:id="3506" w:author="Microsoft account" w:date="2025-10-06T12:44:00Z">
        <w:r>
          <w:rPr>
            <w:rFonts w:cs="Calibri"/>
            <w:sz w:val="28"/>
            <w:szCs w:val="28"/>
            <w:lang w:bidi="fa-IR"/>
          </w:rPr>
          <w:t xml:space="preserve"> </w:t>
        </w:r>
        <w:r>
          <w:rPr>
            <w:rFonts w:cs="Calibri" w:hint="cs"/>
            <w:sz w:val="28"/>
            <w:szCs w:val="28"/>
            <w:rtl/>
            <w:lang w:bidi="fa-IR"/>
          </w:rPr>
          <w:t xml:space="preserve"> ) </w:t>
        </w:r>
      </w:ins>
      <w:ins w:id="3507"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508" w:author="Microsoft account" w:date="2025-10-06T10:35:00Z"/>
          <w:rFonts w:cs="Calibri"/>
          <w:sz w:val="28"/>
          <w:szCs w:val="28"/>
          <w:lang w:bidi="fa-IR"/>
        </w:rPr>
        <w:pPrChange w:id="3509" w:author="Microsoft account" w:date="2025-10-06T12:44:00Z">
          <w:pPr>
            <w:bidi/>
            <w:spacing w:after="0" w:line="276" w:lineRule="auto"/>
            <w:jc w:val="both"/>
          </w:pPr>
        </w:pPrChange>
      </w:pPr>
      <w:ins w:id="3510"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511" w:author="Microsoft account" w:date="2025-10-06T10:35:00Z"/>
          <w:rFonts w:cs="Calibri"/>
          <w:sz w:val="28"/>
          <w:szCs w:val="28"/>
          <w:rtl/>
          <w:lang w:bidi="fa-IR"/>
        </w:rPr>
        <w:pPrChange w:id="3512" w:author="Microsoft account" w:date="2025-10-06T10:35:00Z">
          <w:pPr>
            <w:bidi/>
            <w:spacing w:after="0" w:line="276" w:lineRule="auto"/>
            <w:jc w:val="both"/>
          </w:pPr>
        </w:pPrChange>
      </w:pPr>
      <w:ins w:id="3513" w:author="Microsoft account" w:date="2025-10-06T12:50:00Z">
        <w:r>
          <w:rPr>
            <w:rFonts w:cs="Calibri"/>
            <w:sz w:val="28"/>
            <w:szCs w:val="28"/>
            <w:lang w:bidi="fa-IR"/>
          </w:rPr>
          <w:t>Ti</w:t>
        </w:r>
      </w:ins>
      <w:ins w:id="3514" w:author="Microsoft account" w:date="2025-10-07T11:04:00Z">
        <w:r w:rsidR="003554AF">
          <w:rPr>
            <w:rFonts w:cs="Calibri"/>
            <w:sz w:val="28"/>
            <w:szCs w:val="28"/>
            <w:lang w:bidi="fa-IR"/>
          </w:rPr>
          <w:t>l</w:t>
        </w:r>
      </w:ins>
      <w:ins w:id="3515"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516" w:author="Microsoft account" w:date="2025-10-06T10:35:00Z"/>
          <w:rFonts w:cs="Calibri"/>
          <w:sz w:val="28"/>
          <w:szCs w:val="28"/>
          <w:rtl/>
          <w:lang w:bidi="fa-IR"/>
        </w:rPr>
        <w:pPrChange w:id="3517" w:author="Microsoft account" w:date="2025-10-06T10:35:00Z">
          <w:pPr>
            <w:bidi/>
            <w:spacing w:after="0" w:line="276" w:lineRule="auto"/>
            <w:jc w:val="both"/>
          </w:pPr>
        </w:pPrChange>
      </w:pPr>
    </w:p>
    <w:p w14:paraId="1E83E37D" w14:textId="77777777" w:rsidR="00E1635E" w:rsidRDefault="00E1635E">
      <w:pPr>
        <w:bidi/>
        <w:spacing w:after="0" w:line="276" w:lineRule="auto"/>
        <w:rPr>
          <w:ins w:id="3518" w:author="Microsoft account" w:date="2025-10-06T10:34:00Z"/>
          <w:rFonts w:cs="Calibri"/>
          <w:sz w:val="28"/>
          <w:szCs w:val="28"/>
          <w:rtl/>
          <w:lang w:bidi="fa-IR"/>
        </w:rPr>
        <w:pPrChange w:id="3519" w:author="Microsoft account" w:date="2025-10-06T10:35:00Z">
          <w:pPr>
            <w:bidi/>
            <w:spacing w:after="0" w:line="276" w:lineRule="auto"/>
            <w:jc w:val="both"/>
          </w:pPr>
        </w:pPrChange>
      </w:pPr>
    </w:p>
    <w:p w14:paraId="20E5462D" w14:textId="77777777" w:rsidR="00E1635E" w:rsidRDefault="00E1635E">
      <w:pPr>
        <w:bidi/>
        <w:spacing w:after="0" w:line="276" w:lineRule="auto"/>
        <w:rPr>
          <w:ins w:id="3520" w:author="Microsoft account" w:date="2025-10-06T10:34:00Z"/>
          <w:rFonts w:cs="Calibri"/>
          <w:sz w:val="28"/>
          <w:szCs w:val="28"/>
          <w:rtl/>
          <w:lang w:bidi="fa-IR"/>
        </w:rPr>
        <w:pPrChange w:id="3521" w:author="Microsoft account" w:date="2025-10-06T10:34:00Z">
          <w:pPr>
            <w:bidi/>
            <w:spacing w:after="0" w:line="276" w:lineRule="auto"/>
            <w:jc w:val="both"/>
          </w:pPr>
        </w:pPrChange>
      </w:pPr>
    </w:p>
    <w:p w14:paraId="16C1ED8A" w14:textId="77777777" w:rsidR="00E1635E" w:rsidRDefault="00E1635E">
      <w:pPr>
        <w:bidi/>
        <w:spacing w:after="0" w:line="276" w:lineRule="auto"/>
        <w:rPr>
          <w:ins w:id="3522" w:author="Microsoft account" w:date="2025-10-06T10:34:00Z"/>
          <w:rFonts w:cs="Calibri"/>
          <w:sz w:val="28"/>
          <w:szCs w:val="28"/>
          <w:rtl/>
          <w:lang w:bidi="fa-IR"/>
        </w:rPr>
        <w:pPrChange w:id="3523" w:author="Microsoft account" w:date="2025-10-06T10:34:00Z">
          <w:pPr>
            <w:bidi/>
            <w:spacing w:after="0" w:line="276" w:lineRule="auto"/>
            <w:jc w:val="both"/>
          </w:pPr>
        </w:pPrChange>
      </w:pPr>
    </w:p>
    <w:p w14:paraId="28C27BA9" w14:textId="1C425CA5" w:rsidR="003A00CB" w:rsidRDefault="003A00CB">
      <w:pPr>
        <w:spacing w:after="0" w:line="240" w:lineRule="auto"/>
        <w:rPr>
          <w:ins w:id="3524" w:author="Microsoft account" w:date="2025-10-06T10:35:00Z"/>
          <w:rFonts w:cs="Calibri"/>
          <w:sz w:val="28"/>
          <w:szCs w:val="28"/>
          <w:rtl/>
          <w:lang w:bidi="fa-IR"/>
        </w:rPr>
      </w:pPr>
      <w:ins w:id="3525"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526" w:author="Microsoft account" w:date="2025-10-07T11:05:00Z"/>
          <w:rFonts w:cs="Calibri"/>
          <w:sz w:val="28"/>
          <w:szCs w:val="28"/>
          <w:rtl/>
          <w:lang w:bidi="fa-IR"/>
        </w:rPr>
        <w:pPrChange w:id="3527" w:author="Microsoft account" w:date="2025-10-06T10:34:00Z">
          <w:pPr>
            <w:bidi/>
            <w:spacing w:after="0" w:line="276" w:lineRule="auto"/>
            <w:jc w:val="both"/>
          </w:pPr>
        </w:pPrChange>
      </w:pPr>
      <w:bookmarkStart w:id="3528" w:name="I4040715"/>
      <w:ins w:id="3529" w:author="Microsoft account" w:date="2025-10-07T11:05:00Z">
        <w:r>
          <w:rPr>
            <w:rFonts w:cs="Calibri" w:hint="cs"/>
            <w:sz w:val="28"/>
            <w:szCs w:val="28"/>
            <w:rtl/>
            <w:lang w:bidi="fa-IR"/>
          </w:rPr>
          <w:lastRenderedPageBreak/>
          <w:t>ادامه</w:t>
        </w:r>
      </w:ins>
    </w:p>
    <w:bookmarkEnd w:id="3528"/>
    <w:p w14:paraId="3EB976D5" w14:textId="77777777" w:rsidR="00342CE0" w:rsidRDefault="00342CE0">
      <w:pPr>
        <w:bidi/>
        <w:spacing w:after="0" w:line="276" w:lineRule="auto"/>
        <w:rPr>
          <w:ins w:id="3530" w:author="Microsoft account" w:date="2025-10-07T11:05:00Z"/>
          <w:rFonts w:cs="Calibri"/>
          <w:sz w:val="28"/>
          <w:szCs w:val="28"/>
          <w:rtl/>
          <w:lang w:bidi="fa-IR"/>
        </w:rPr>
        <w:pPrChange w:id="3531" w:author="Microsoft account" w:date="2025-10-07T11:05:00Z">
          <w:pPr>
            <w:bidi/>
            <w:spacing w:after="0" w:line="276" w:lineRule="auto"/>
            <w:jc w:val="both"/>
          </w:pPr>
        </w:pPrChange>
      </w:pPr>
    </w:p>
    <w:p w14:paraId="0A950226" w14:textId="2F0C6401" w:rsidR="00342CE0" w:rsidRDefault="00342CE0">
      <w:pPr>
        <w:bidi/>
        <w:spacing w:after="0" w:line="276" w:lineRule="auto"/>
        <w:rPr>
          <w:ins w:id="3532" w:author="Microsoft account" w:date="2025-10-07T12:17:00Z"/>
          <w:rFonts w:cs="Calibri"/>
          <w:sz w:val="28"/>
          <w:szCs w:val="28"/>
          <w:rtl/>
          <w:lang w:bidi="fa-IR"/>
        </w:rPr>
        <w:pPrChange w:id="3533" w:author="Microsoft account" w:date="2025-10-07T11:05:00Z">
          <w:pPr>
            <w:bidi/>
            <w:spacing w:after="0" w:line="276" w:lineRule="auto"/>
            <w:jc w:val="both"/>
          </w:pPr>
        </w:pPrChange>
      </w:pPr>
      <w:ins w:id="3534" w:author="Microsoft account" w:date="2025-10-07T11:05:00Z">
        <w:r>
          <w:rPr>
            <w:rFonts w:cs="Calibri" w:hint="cs"/>
            <w:sz w:val="28"/>
            <w:szCs w:val="28"/>
            <w:rtl/>
            <w:lang w:bidi="fa-IR"/>
          </w:rPr>
          <w:t>-</w:t>
        </w:r>
      </w:ins>
      <w:ins w:id="3535"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36"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537"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538"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539"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540" w:author="Microsoft account" w:date="2025-10-09T09:00:00Z">
        <w:r w:rsidR="00984BB5">
          <w:rPr>
            <w:rFonts w:cs="Calibri" w:hint="cs"/>
            <w:sz w:val="28"/>
            <w:szCs w:val="28"/>
            <w:rtl/>
            <w:lang w:bidi="fa-IR"/>
          </w:rPr>
          <w:t>)</w:t>
        </w:r>
      </w:ins>
      <w:ins w:id="3541"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542" w:author="Microsoft account" w:date="2025-10-07T12:20:00Z"/>
          <w:rFonts w:cs="Calibri"/>
          <w:sz w:val="28"/>
          <w:szCs w:val="28"/>
          <w:rtl/>
          <w:lang w:bidi="fa-IR"/>
        </w:rPr>
        <w:pPrChange w:id="3543" w:author="Microsoft account" w:date="2025-10-07T12:17:00Z">
          <w:pPr>
            <w:bidi/>
            <w:spacing w:after="0" w:line="276" w:lineRule="auto"/>
            <w:jc w:val="both"/>
          </w:pPr>
        </w:pPrChange>
      </w:pPr>
      <w:ins w:id="3544"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545"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54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7"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548"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49"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55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1"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552"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53"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55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5"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55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7"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5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9"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6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61"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6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63"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56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65"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56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67"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56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69"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57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71"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572"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73"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574"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75"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57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77"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578"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579"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580"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81" w:author="Microsoft account" w:date="2025-10-07T12:20:00Z"/>
          <w:rFonts w:cs="Calibri"/>
          <w:sz w:val="28"/>
          <w:szCs w:val="28"/>
          <w:rtl/>
          <w:lang w:bidi="fa-IR"/>
        </w:rPr>
        <w:pPrChange w:id="3582" w:author="Microsoft account" w:date="2025-10-07T12:20:00Z">
          <w:pPr>
            <w:bidi/>
            <w:spacing w:after="0" w:line="276" w:lineRule="auto"/>
            <w:jc w:val="both"/>
          </w:pPr>
        </w:pPrChange>
      </w:pPr>
    </w:p>
    <w:p w14:paraId="4584758C" w14:textId="640DF754" w:rsidR="00573870" w:rsidRDefault="00573870">
      <w:pPr>
        <w:bidi/>
        <w:spacing w:after="0" w:line="276" w:lineRule="auto"/>
        <w:rPr>
          <w:ins w:id="3583" w:author="Microsoft account" w:date="2025-10-07T13:25:00Z"/>
          <w:rFonts w:cs="Calibri"/>
          <w:sz w:val="28"/>
          <w:szCs w:val="28"/>
          <w:rtl/>
          <w:lang w:bidi="fa-IR"/>
        </w:rPr>
        <w:pPrChange w:id="3584" w:author="Microsoft account" w:date="2025-10-07T12:20:00Z">
          <w:pPr>
            <w:bidi/>
            <w:spacing w:after="0" w:line="276" w:lineRule="auto"/>
            <w:jc w:val="both"/>
          </w:pPr>
        </w:pPrChange>
      </w:pPr>
      <w:ins w:id="3585" w:author="Microsoft account" w:date="2025-10-07T12:20:00Z">
        <w:r>
          <w:rPr>
            <w:rFonts w:cs="Calibri" w:hint="cs"/>
            <w:sz w:val="28"/>
            <w:szCs w:val="28"/>
            <w:rtl/>
            <w:lang w:bidi="fa-IR"/>
          </w:rPr>
          <w:t>-</w:t>
        </w:r>
      </w:ins>
      <w:ins w:id="3586"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87"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88" w:author="Microsoft account" w:date="2025-10-07T11:05:00Z"/>
          <w:rFonts w:cs="Calibri"/>
          <w:sz w:val="28"/>
          <w:szCs w:val="28"/>
          <w:lang w:bidi="fa-IR"/>
        </w:rPr>
        <w:pPrChange w:id="3589" w:author="Microsoft account" w:date="2025-10-07T13:25:00Z">
          <w:pPr>
            <w:bidi/>
            <w:spacing w:after="0" w:line="276" w:lineRule="auto"/>
            <w:jc w:val="both"/>
          </w:pPr>
        </w:pPrChange>
      </w:pPr>
      <w:ins w:id="3590" w:author="Microsoft account" w:date="2025-10-07T13:26:00Z">
        <w:r>
          <w:rPr>
            <w:rFonts w:cs="Calibri"/>
            <w:sz w:val="28"/>
            <w:szCs w:val="28"/>
            <w:lang w:bidi="fa-IR"/>
          </w:rPr>
          <w:t xml:space="preserve">Till </w:t>
        </w:r>
      </w:ins>
      <w:ins w:id="3591"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92" w:author="Microsoft account" w:date="2025-10-07T11:05:00Z"/>
          <w:rFonts w:cs="Calibri"/>
          <w:sz w:val="28"/>
          <w:szCs w:val="28"/>
          <w:rtl/>
          <w:lang w:bidi="fa-IR"/>
        </w:rPr>
        <w:pPrChange w:id="3593" w:author="Microsoft account" w:date="2025-10-07T11:05:00Z">
          <w:pPr>
            <w:bidi/>
            <w:spacing w:after="0" w:line="276" w:lineRule="auto"/>
            <w:jc w:val="both"/>
          </w:pPr>
        </w:pPrChange>
      </w:pPr>
    </w:p>
    <w:p w14:paraId="1381942F" w14:textId="77777777" w:rsidR="00342CE0" w:rsidRDefault="00342CE0">
      <w:pPr>
        <w:bidi/>
        <w:spacing w:after="0" w:line="276" w:lineRule="auto"/>
        <w:rPr>
          <w:ins w:id="3594" w:author="Microsoft account" w:date="2025-10-07T11:05:00Z"/>
          <w:rFonts w:cs="Calibri"/>
          <w:sz w:val="28"/>
          <w:szCs w:val="28"/>
          <w:rtl/>
          <w:lang w:bidi="fa-IR"/>
        </w:rPr>
        <w:pPrChange w:id="3595" w:author="Microsoft account" w:date="2025-10-07T11:05:00Z">
          <w:pPr>
            <w:bidi/>
            <w:spacing w:after="0" w:line="276" w:lineRule="auto"/>
            <w:jc w:val="both"/>
          </w:pPr>
        </w:pPrChange>
      </w:pPr>
    </w:p>
    <w:p w14:paraId="6D1E8000" w14:textId="77777777" w:rsidR="00342CE0" w:rsidRDefault="00342CE0">
      <w:pPr>
        <w:bidi/>
        <w:spacing w:after="0" w:line="276" w:lineRule="auto"/>
        <w:rPr>
          <w:ins w:id="3596" w:author="Microsoft account" w:date="2025-10-07T11:05:00Z"/>
          <w:rFonts w:cs="Calibri"/>
          <w:sz w:val="28"/>
          <w:szCs w:val="28"/>
          <w:rtl/>
          <w:lang w:bidi="fa-IR"/>
        </w:rPr>
        <w:pPrChange w:id="3597" w:author="Microsoft account" w:date="2025-10-07T11:05:00Z">
          <w:pPr>
            <w:bidi/>
            <w:spacing w:after="0" w:line="276" w:lineRule="auto"/>
            <w:jc w:val="both"/>
          </w:pPr>
        </w:pPrChange>
      </w:pPr>
    </w:p>
    <w:p w14:paraId="107E38C1" w14:textId="4621714B" w:rsidR="00342CE0" w:rsidRDefault="00342CE0">
      <w:pPr>
        <w:spacing w:after="0" w:line="240" w:lineRule="auto"/>
        <w:rPr>
          <w:ins w:id="3598" w:author="Microsoft account" w:date="2025-10-07T11:05:00Z"/>
          <w:rFonts w:cs="Calibri"/>
          <w:sz w:val="28"/>
          <w:szCs w:val="28"/>
          <w:rtl/>
          <w:lang w:bidi="fa-IR"/>
        </w:rPr>
      </w:pPr>
      <w:ins w:id="3599"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600" w:author="Microsoft account" w:date="2025-10-09T09:03:00Z"/>
          <w:rFonts w:cs="Calibri"/>
          <w:sz w:val="28"/>
          <w:szCs w:val="28"/>
          <w:rtl/>
          <w:lang w:bidi="fa-IR"/>
        </w:rPr>
        <w:pPrChange w:id="3601" w:author="Microsoft account" w:date="2025-10-07T11:05:00Z">
          <w:pPr>
            <w:bidi/>
            <w:spacing w:after="0" w:line="276" w:lineRule="auto"/>
            <w:jc w:val="both"/>
          </w:pPr>
        </w:pPrChange>
      </w:pPr>
      <w:bookmarkStart w:id="3602" w:name="I4040717"/>
      <w:ins w:id="3603" w:author="Microsoft account" w:date="2025-10-09T09:03:00Z">
        <w:r>
          <w:rPr>
            <w:rFonts w:cs="Calibri" w:hint="cs"/>
            <w:sz w:val="28"/>
            <w:szCs w:val="28"/>
            <w:rtl/>
            <w:lang w:bidi="fa-IR"/>
          </w:rPr>
          <w:lastRenderedPageBreak/>
          <w:t>ادامه</w:t>
        </w:r>
      </w:ins>
    </w:p>
    <w:bookmarkEnd w:id="3602"/>
    <w:p w14:paraId="096D02BD" w14:textId="77777777" w:rsidR="00984BB5" w:rsidRDefault="00984BB5">
      <w:pPr>
        <w:bidi/>
        <w:spacing w:after="0" w:line="276" w:lineRule="auto"/>
        <w:rPr>
          <w:ins w:id="3604" w:author="Microsoft account" w:date="2025-10-09T09:03:00Z"/>
          <w:rFonts w:cs="Calibri"/>
          <w:sz w:val="28"/>
          <w:szCs w:val="28"/>
          <w:rtl/>
          <w:lang w:bidi="fa-IR"/>
        </w:rPr>
        <w:pPrChange w:id="3605" w:author="Microsoft account" w:date="2025-10-09T09:03:00Z">
          <w:pPr>
            <w:bidi/>
            <w:spacing w:after="0" w:line="276" w:lineRule="auto"/>
            <w:jc w:val="both"/>
          </w:pPr>
        </w:pPrChange>
      </w:pPr>
    </w:p>
    <w:p w14:paraId="0FDDFF55" w14:textId="1642C165" w:rsidR="00984BB5" w:rsidRDefault="00984BB5">
      <w:pPr>
        <w:bidi/>
        <w:spacing w:after="0" w:line="276" w:lineRule="auto"/>
        <w:rPr>
          <w:ins w:id="3606" w:author="Microsoft account" w:date="2025-10-09T09:34:00Z"/>
          <w:rFonts w:cs="Calibri"/>
          <w:sz w:val="28"/>
          <w:szCs w:val="28"/>
          <w:rtl/>
          <w:lang w:bidi="fa-IR"/>
        </w:rPr>
        <w:pPrChange w:id="3607" w:author="Microsoft account" w:date="2025-10-09T09:03:00Z">
          <w:pPr>
            <w:bidi/>
            <w:spacing w:after="0" w:line="276" w:lineRule="auto"/>
            <w:jc w:val="both"/>
          </w:pPr>
        </w:pPrChange>
      </w:pPr>
      <w:ins w:id="3608" w:author="Microsoft account" w:date="2025-10-09T09:03:00Z">
        <w:r>
          <w:rPr>
            <w:rFonts w:cs="Calibri" w:hint="cs"/>
            <w:sz w:val="28"/>
            <w:szCs w:val="28"/>
            <w:rtl/>
            <w:lang w:bidi="fa-IR"/>
          </w:rPr>
          <w:t>-</w:t>
        </w:r>
      </w:ins>
      <w:ins w:id="3609"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610"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611"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612" w:author="Microsoft account" w:date="2025-10-09T09:34:00Z"/>
          <w:rFonts w:cs="Calibri"/>
          <w:sz w:val="28"/>
          <w:szCs w:val="28"/>
          <w:rtl/>
          <w:lang w:bidi="fa-IR"/>
        </w:rPr>
        <w:pPrChange w:id="3613" w:author="Microsoft account" w:date="2025-10-09T09:34:00Z">
          <w:pPr>
            <w:bidi/>
            <w:spacing w:after="0" w:line="276" w:lineRule="auto"/>
            <w:jc w:val="both"/>
          </w:pPr>
        </w:pPrChange>
      </w:pPr>
    </w:p>
    <w:p w14:paraId="1A01F9FD" w14:textId="253DF8DE" w:rsidR="00332F8B" w:rsidRDefault="00332F8B">
      <w:pPr>
        <w:bidi/>
        <w:spacing w:after="0" w:line="276" w:lineRule="auto"/>
        <w:rPr>
          <w:ins w:id="3614" w:author="Microsoft account" w:date="2025-10-09T09:56:00Z"/>
          <w:rFonts w:cs="Calibri"/>
          <w:sz w:val="28"/>
          <w:szCs w:val="28"/>
          <w:lang w:bidi="fa-IR"/>
        </w:rPr>
        <w:pPrChange w:id="3615" w:author="Microsoft account" w:date="2025-10-09T09:34:00Z">
          <w:pPr>
            <w:bidi/>
            <w:spacing w:after="0" w:line="276" w:lineRule="auto"/>
            <w:jc w:val="both"/>
          </w:pPr>
        </w:pPrChange>
      </w:pPr>
      <w:ins w:id="3616" w:author="Microsoft account" w:date="2025-10-09T09:34:00Z">
        <w:r>
          <w:rPr>
            <w:rFonts w:cs="Calibri" w:hint="cs"/>
            <w:sz w:val="28"/>
            <w:szCs w:val="28"/>
            <w:rtl/>
            <w:lang w:bidi="fa-IR"/>
          </w:rPr>
          <w:t>-</w:t>
        </w:r>
      </w:ins>
      <w:ins w:id="3617" w:author="Microsoft account" w:date="2025-10-09T09:52:00Z">
        <w:r w:rsidR="00031FC4">
          <w:rPr>
            <w:rFonts w:cs="Calibri" w:hint="cs"/>
            <w:sz w:val="28"/>
            <w:szCs w:val="28"/>
            <w:rtl/>
            <w:lang w:bidi="fa-IR"/>
          </w:rPr>
          <w:t xml:space="preserve">این پروژه هم به خوبی و خوشی تموم شد. ازش </w:t>
        </w:r>
      </w:ins>
      <w:ins w:id="3618"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619"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620"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621" w:author="Microsoft account" w:date="2025-10-09T09:56:00Z"/>
          <w:rFonts w:cs="Calibri"/>
          <w:sz w:val="28"/>
          <w:szCs w:val="28"/>
          <w:rtl/>
          <w:lang w:bidi="fa-IR"/>
        </w:rPr>
        <w:pPrChange w:id="3622" w:author="Microsoft account" w:date="2025-10-09T09:56:00Z">
          <w:pPr>
            <w:bidi/>
            <w:spacing w:after="0" w:line="276" w:lineRule="auto"/>
            <w:jc w:val="both"/>
          </w:pPr>
        </w:pPrChange>
      </w:pPr>
      <w:ins w:id="3623"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624" w:author="Microsoft account" w:date="2025-10-09T09:56:00Z"/>
          <w:rFonts w:cs="Calibri"/>
          <w:sz w:val="28"/>
          <w:szCs w:val="28"/>
          <w:rtl/>
          <w:lang w:bidi="fa-IR"/>
        </w:rPr>
        <w:pPrChange w:id="3625" w:author="Microsoft account" w:date="2025-10-09T09:56:00Z">
          <w:pPr>
            <w:bidi/>
            <w:spacing w:after="0" w:line="276" w:lineRule="auto"/>
            <w:jc w:val="both"/>
          </w:pPr>
        </w:pPrChange>
      </w:pPr>
    </w:p>
    <w:p w14:paraId="5800377F" w14:textId="5250A086" w:rsidR="00031FC4" w:rsidRDefault="00031FC4">
      <w:pPr>
        <w:bidi/>
        <w:spacing w:after="0" w:line="276" w:lineRule="auto"/>
        <w:rPr>
          <w:ins w:id="3626" w:author="Microsoft account" w:date="2025-10-09T09:56:00Z"/>
          <w:rFonts w:cs="Calibri"/>
          <w:sz w:val="28"/>
          <w:szCs w:val="28"/>
          <w:lang w:bidi="fa-IR"/>
        </w:rPr>
        <w:pPrChange w:id="3627" w:author="Microsoft account" w:date="2025-10-09T09:56:00Z">
          <w:pPr>
            <w:bidi/>
            <w:spacing w:after="0" w:line="276" w:lineRule="auto"/>
            <w:jc w:val="both"/>
          </w:pPr>
        </w:pPrChange>
      </w:pPr>
      <w:ins w:id="3628"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629" w:author="Microsoft account" w:date="2025-10-09T09:59:00Z"/>
          <w:rFonts w:cs="Calibri"/>
          <w:sz w:val="28"/>
          <w:szCs w:val="28"/>
          <w:rtl/>
          <w:lang w:bidi="fa-IR"/>
        </w:rPr>
        <w:pPrChange w:id="3630" w:author="Microsoft account" w:date="2025-10-09T09:56:00Z">
          <w:pPr>
            <w:bidi/>
            <w:spacing w:after="0" w:line="276" w:lineRule="auto"/>
            <w:jc w:val="both"/>
          </w:pPr>
        </w:pPrChange>
      </w:pPr>
      <w:ins w:id="3631"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632" w:author="Microsoft account" w:date="2025-10-09T09:03:00Z"/>
          <w:rFonts w:cs="Calibri"/>
          <w:sz w:val="28"/>
          <w:szCs w:val="28"/>
          <w:lang w:bidi="fa-IR"/>
        </w:rPr>
        <w:pPrChange w:id="3633" w:author="Microsoft account" w:date="2025-10-09T09:59:00Z">
          <w:pPr>
            <w:bidi/>
            <w:spacing w:after="0" w:line="276" w:lineRule="auto"/>
            <w:jc w:val="both"/>
          </w:pPr>
        </w:pPrChange>
      </w:pPr>
    </w:p>
    <w:p w14:paraId="52990B7D" w14:textId="4A9DEA81" w:rsidR="00984BB5" w:rsidRDefault="000F3655">
      <w:pPr>
        <w:bidi/>
        <w:spacing w:after="0" w:line="276" w:lineRule="auto"/>
        <w:rPr>
          <w:ins w:id="3634" w:author="Microsoft account" w:date="2025-10-09T09:59:00Z"/>
          <w:rFonts w:cs="Calibri"/>
          <w:sz w:val="28"/>
          <w:szCs w:val="28"/>
          <w:rtl/>
          <w:lang w:bidi="fa-IR"/>
        </w:rPr>
        <w:pPrChange w:id="3635" w:author="Microsoft account" w:date="2025-10-09T09:03:00Z">
          <w:pPr>
            <w:bidi/>
            <w:spacing w:after="0" w:line="276" w:lineRule="auto"/>
            <w:jc w:val="both"/>
          </w:pPr>
        </w:pPrChange>
      </w:pPr>
      <w:ins w:id="3636" w:author="Microsoft account" w:date="2025-10-09T09:58:00Z">
        <w:r>
          <w:rPr>
            <w:rFonts w:cs="Calibri"/>
            <w:sz w:val="28"/>
            <w:szCs w:val="28"/>
            <w:lang w:bidi="fa-IR"/>
          </w:rPr>
          <w:t>-</w:t>
        </w:r>
      </w:ins>
      <w:ins w:id="3637"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638" w:author="Microsoft account" w:date="2025-10-09T09:59:00Z"/>
          <w:rFonts w:cs="Calibri"/>
          <w:sz w:val="28"/>
          <w:szCs w:val="28"/>
          <w:rtl/>
          <w:lang w:bidi="fa-IR"/>
        </w:rPr>
        <w:pPrChange w:id="3639" w:author="Microsoft account" w:date="2025-10-09T09:59:00Z">
          <w:pPr>
            <w:bidi/>
            <w:spacing w:after="0" w:line="276" w:lineRule="auto"/>
            <w:jc w:val="both"/>
          </w:pPr>
        </w:pPrChange>
      </w:pPr>
    </w:p>
    <w:p w14:paraId="273A29A9" w14:textId="5A82DCFA" w:rsidR="000F3655" w:rsidRDefault="000F3655">
      <w:pPr>
        <w:bidi/>
        <w:spacing w:after="0" w:line="276" w:lineRule="auto"/>
        <w:rPr>
          <w:ins w:id="3640" w:author="Microsoft account" w:date="2025-10-09T10:01:00Z"/>
          <w:rFonts w:cs="Calibri"/>
          <w:sz w:val="28"/>
          <w:szCs w:val="28"/>
          <w:rtl/>
          <w:lang w:bidi="fa-IR"/>
        </w:rPr>
        <w:pPrChange w:id="3641" w:author="Microsoft account" w:date="2025-10-09T09:59:00Z">
          <w:pPr>
            <w:bidi/>
            <w:spacing w:after="0" w:line="276" w:lineRule="auto"/>
            <w:jc w:val="both"/>
          </w:pPr>
        </w:pPrChange>
      </w:pPr>
      <w:ins w:id="3642" w:author="Microsoft account" w:date="2025-10-09T09:59:00Z">
        <w:r>
          <w:rPr>
            <w:rFonts w:cs="Calibri" w:hint="cs"/>
            <w:sz w:val="28"/>
            <w:szCs w:val="28"/>
            <w:rtl/>
            <w:lang w:bidi="fa-IR"/>
          </w:rPr>
          <w:t>-</w:t>
        </w:r>
      </w:ins>
      <w:ins w:id="3643"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644"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645" w:author="Microsoft account" w:date="2025-10-09T10:01:00Z"/>
          <w:rFonts w:cs="Calibri"/>
          <w:sz w:val="28"/>
          <w:szCs w:val="28"/>
          <w:rtl/>
          <w:lang w:bidi="fa-IR"/>
        </w:rPr>
        <w:pPrChange w:id="3646" w:author="Microsoft account" w:date="2025-10-09T10:01:00Z">
          <w:pPr>
            <w:bidi/>
            <w:spacing w:after="0" w:line="276" w:lineRule="auto"/>
            <w:jc w:val="both"/>
          </w:pPr>
        </w:pPrChange>
      </w:pPr>
    </w:p>
    <w:p w14:paraId="6964401B" w14:textId="785B8783" w:rsidR="000F3655" w:rsidRDefault="000F3655">
      <w:pPr>
        <w:bidi/>
        <w:spacing w:after="0" w:line="276" w:lineRule="auto"/>
        <w:rPr>
          <w:ins w:id="3647" w:author="Microsoft account" w:date="2025-10-09T10:03:00Z"/>
          <w:rFonts w:cs="Calibri"/>
          <w:sz w:val="28"/>
          <w:szCs w:val="28"/>
          <w:rtl/>
          <w:lang w:bidi="fa-IR"/>
        </w:rPr>
        <w:pPrChange w:id="3648" w:author="Microsoft account" w:date="2025-10-09T10:01:00Z">
          <w:pPr>
            <w:bidi/>
            <w:spacing w:after="0" w:line="276" w:lineRule="auto"/>
            <w:jc w:val="both"/>
          </w:pPr>
        </w:pPrChange>
      </w:pPr>
      <w:ins w:id="3649" w:author="Microsoft account" w:date="2025-10-09T10:01:00Z">
        <w:r>
          <w:rPr>
            <w:rFonts w:cs="Calibri" w:hint="cs"/>
            <w:sz w:val="28"/>
            <w:szCs w:val="28"/>
            <w:rtl/>
            <w:lang w:bidi="fa-IR"/>
          </w:rPr>
          <w:t>-</w:t>
        </w:r>
      </w:ins>
      <w:ins w:id="3650"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651" w:author="Microsoft account" w:date="2025-10-09T10:03:00Z"/>
          <w:rFonts w:cs="Calibri"/>
          <w:sz w:val="28"/>
          <w:szCs w:val="28"/>
          <w:rtl/>
          <w:lang w:bidi="fa-IR"/>
        </w:rPr>
        <w:pPrChange w:id="3652" w:author="Microsoft account" w:date="2025-10-09T10:03:00Z">
          <w:pPr>
            <w:bidi/>
            <w:spacing w:after="0" w:line="276" w:lineRule="auto"/>
            <w:jc w:val="both"/>
          </w:pPr>
        </w:pPrChange>
      </w:pPr>
    </w:p>
    <w:p w14:paraId="6A6A945D" w14:textId="7DB9B3D3" w:rsidR="000F3655" w:rsidRDefault="000F3655">
      <w:pPr>
        <w:bidi/>
        <w:spacing w:after="0" w:line="276" w:lineRule="auto"/>
        <w:rPr>
          <w:ins w:id="3653" w:author="Microsoft account" w:date="2025-10-09T10:05:00Z"/>
          <w:rFonts w:cs="Calibri"/>
          <w:sz w:val="28"/>
          <w:szCs w:val="28"/>
          <w:rtl/>
          <w:lang w:bidi="fa-IR"/>
        </w:rPr>
        <w:pPrChange w:id="3654" w:author="Microsoft account" w:date="2025-10-10T17:25:00Z">
          <w:pPr>
            <w:bidi/>
            <w:spacing w:after="0" w:line="276" w:lineRule="auto"/>
            <w:jc w:val="both"/>
          </w:pPr>
        </w:pPrChange>
      </w:pPr>
      <w:ins w:id="3655" w:author="Microsoft account" w:date="2025-10-09T10:03:00Z">
        <w:r>
          <w:rPr>
            <w:rFonts w:cs="Calibri" w:hint="cs"/>
            <w:sz w:val="28"/>
            <w:szCs w:val="28"/>
            <w:rtl/>
            <w:lang w:bidi="fa-IR"/>
          </w:rPr>
          <w:t>-</w:t>
        </w:r>
      </w:ins>
      <w:ins w:id="3656" w:author="Microsoft account" w:date="2025-10-09T10:04:00Z">
        <w:r w:rsidR="000A57EC">
          <w:rPr>
            <w:rFonts w:cs="Calibri" w:hint="cs"/>
            <w:sz w:val="28"/>
            <w:szCs w:val="28"/>
            <w:rtl/>
            <w:lang w:bidi="fa-IR"/>
          </w:rPr>
          <w:t xml:space="preserve">نکته : فکر میکنم، </w:t>
        </w:r>
      </w:ins>
      <w:ins w:id="3657" w:author="Microsoft account" w:date="2025-10-10T17:25:00Z">
        <w:r w:rsidR="008E1AA7">
          <w:rPr>
            <w:rFonts w:cs="Calibri" w:hint="cs"/>
            <w:sz w:val="28"/>
            <w:szCs w:val="28"/>
            <w:rtl/>
            <w:lang w:bidi="fa-IR"/>
          </w:rPr>
          <w:t>وقت</w:t>
        </w:r>
      </w:ins>
      <w:ins w:id="3658"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659"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660" w:author="Microsoft account" w:date="2025-10-09T10:05:00Z"/>
          <w:rFonts w:cs="Calibri"/>
          <w:sz w:val="28"/>
          <w:szCs w:val="28"/>
          <w:rtl/>
          <w:lang w:bidi="fa-IR"/>
        </w:rPr>
        <w:pPrChange w:id="3661" w:author="Microsoft account" w:date="2025-10-09T10:05:00Z">
          <w:pPr>
            <w:bidi/>
            <w:spacing w:after="0" w:line="276" w:lineRule="auto"/>
            <w:jc w:val="both"/>
          </w:pPr>
        </w:pPrChange>
      </w:pPr>
    </w:p>
    <w:p w14:paraId="030A7854" w14:textId="5F44AD52" w:rsidR="000A57EC" w:rsidRDefault="000A57EC">
      <w:pPr>
        <w:bidi/>
        <w:spacing w:after="0" w:line="276" w:lineRule="auto"/>
        <w:rPr>
          <w:ins w:id="3662" w:author="Microsoft account" w:date="2025-10-09T10:10:00Z"/>
          <w:rFonts w:cs="Calibri"/>
          <w:sz w:val="28"/>
          <w:szCs w:val="28"/>
          <w:lang w:bidi="fa-IR"/>
        </w:rPr>
        <w:pPrChange w:id="3663" w:author="Microsoft account" w:date="2025-10-09T10:05:00Z">
          <w:pPr>
            <w:bidi/>
            <w:spacing w:after="0" w:line="276" w:lineRule="auto"/>
            <w:jc w:val="both"/>
          </w:pPr>
        </w:pPrChange>
      </w:pPr>
      <w:ins w:id="3664" w:author="Microsoft account" w:date="2025-10-09T10:05:00Z">
        <w:r>
          <w:rPr>
            <w:rFonts w:cs="Calibri" w:hint="cs"/>
            <w:sz w:val="28"/>
            <w:szCs w:val="28"/>
            <w:rtl/>
            <w:lang w:bidi="fa-IR"/>
          </w:rPr>
          <w:t>-</w:t>
        </w:r>
      </w:ins>
      <w:ins w:id="3665"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666"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667"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668"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669" w:author="Microsoft account" w:date="2025-10-09T10:08:00Z">
        <w:r>
          <w:rPr>
            <w:rFonts w:cs="Calibri" w:hint="cs"/>
            <w:sz w:val="28"/>
            <w:szCs w:val="28"/>
            <w:rtl/>
            <w:lang w:bidi="fa-IR"/>
          </w:rPr>
          <w:t xml:space="preserve"> </w:t>
        </w:r>
      </w:ins>
      <w:ins w:id="3670"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671"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672" w:author="Microsoft account" w:date="2025-10-10T17:28:00Z">
              <w:rPr>
                <w:rFonts w:cs="Calibri" w:hint="cs"/>
                <w:sz w:val="28"/>
                <w:szCs w:val="28"/>
                <w:rtl/>
                <w:lang w:bidi="fa-IR"/>
              </w:rPr>
            </w:rPrChange>
          </w:rPr>
          <w:t>ی</w:t>
        </w:r>
        <w:r w:rsidRPr="008E1AA7">
          <w:rPr>
            <w:rFonts w:cs="Calibri"/>
            <w:b/>
            <w:bCs/>
            <w:sz w:val="28"/>
            <w:szCs w:val="28"/>
            <w:rtl/>
            <w:lang w:bidi="fa-IR"/>
            <w:rPrChange w:id="3673"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74" w:author="Microsoft account" w:date="2025-10-10T17:28:00Z">
              <w:rPr>
                <w:rFonts w:cs="Calibri" w:hint="eastAsia"/>
                <w:sz w:val="28"/>
                <w:szCs w:val="28"/>
                <w:rtl/>
                <w:lang w:bidi="fa-IR"/>
              </w:rPr>
            </w:rPrChange>
          </w:rPr>
          <w:t>و</w:t>
        </w:r>
        <w:r w:rsidRPr="008E1AA7">
          <w:rPr>
            <w:rFonts w:cs="Calibri"/>
            <w:b/>
            <w:bCs/>
            <w:sz w:val="28"/>
            <w:szCs w:val="28"/>
            <w:rtl/>
            <w:lang w:bidi="fa-IR"/>
            <w:rPrChange w:id="3675"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76"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677"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78" w:author="Microsoft account" w:date="2025-10-10T17:28:00Z">
              <w:rPr>
                <w:rFonts w:cs="Calibri" w:hint="eastAsia"/>
                <w:sz w:val="28"/>
                <w:szCs w:val="28"/>
                <w:rtl/>
                <w:lang w:bidi="fa-IR"/>
              </w:rPr>
            </w:rPrChange>
          </w:rPr>
          <w:t>پست</w:t>
        </w:r>
        <w:r w:rsidRPr="008E1AA7">
          <w:rPr>
            <w:rFonts w:cs="Calibri"/>
            <w:b/>
            <w:bCs/>
            <w:sz w:val="28"/>
            <w:szCs w:val="28"/>
            <w:rtl/>
            <w:lang w:bidi="fa-IR"/>
            <w:rPrChange w:id="3679"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80" w:author="Microsoft account" w:date="2025-10-10T17:28:00Z">
              <w:rPr>
                <w:rFonts w:cs="Calibri" w:hint="eastAsia"/>
                <w:sz w:val="28"/>
                <w:szCs w:val="28"/>
                <w:rtl/>
                <w:lang w:bidi="fa-IR"/>
              </w:rPr>
            </w:rPrChange>
          </w:rPr>
          <w:t>و</w:t>
        </w:r>
        <w:r w:rsidRPr="008E1AA7">
          <w:rPr>
            <w:rFonts w:cs="Calibri"/>
            <w:b/>
            <w:bCs/>
            <w:sz w:val="28"/>
            <w:szCs w:val="28"/>
            <w:rtl/>
            <w:lang w:bidi="fa-IR"/>
            <w:rPrChange w:id="3681"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82"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83"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84" w:author="Microsoft account" w:date="2025-10-09T10:10:00Z"/>
          <w:rFonts w:cs="Calibri"/>
          <w:sz w:val="28"/>
          <w:szCs w:val="28"/>
          <w:rtl/>
          <w:lang w:bidi="fa-IR"/>
        </w:rPr>
        <w:pPrChange w:id="3685" w:author="Microsoft account" w:date="2025-10-09T10:10:00Z">
          <w:pPr>
            <w:bidi/>
            <w:spacing w:after="0" w:line="276" w:lineRule="auto"/>
            <w:jc w:val="both"/>
          </w:pPr>
        </w:pPrChange>
      </w:pPr>
    </w:p>
    <w:p w14:paraId="32E0ED78" w14:textId="40987D3E" w:rsidR="000A57EC" w:rsidRDefault="000A57EC">
      <w:pPr>
        <w:bidi/>
        <w:spacing w:after="0" w:line="276" w:lineRule="auto"/>
        <w:rPr>
          <w:ins w:id="3686" w:author="Microsoft account" w:date="2025-10-09T10:12:00Z"/>
          <w:rFonts w:cs="Calibri"/>
          <w:sz w:val="28"/>
          <w:szCs w:val="28"/>
          <w:rtl/>
          <w:lang w:bidi="fa-IR"/>
        </w:rPr>
        <w:pPrChange w:id="3687" w:author="Microsoft account" w:date="2025-10-09T10:10:00Z">
          <w:pPr>
            <w:bidi/>
            <w:spacing w:after="0" w:line="276" w:lineRule="auto"/>
            <w:jc w:val="both"/>
          </w:pPr>
        </w:pPrChange>
      </w:pPr>
      <w:ins w:id="3688" w:author="Microsoft account" w:date="2025-10-09T10:10:00Z">
        <w:r>
          <w:rPr>
            <w:rFonts w:cs="Calibri" w:hint="cs"/>
            <w:sz w:val="28"/>
            <w:szCs w:val="28"/>
            <w:rtl/>
            <w:lang w:bidi="fa-IR"/>
          </w:rPr>
          <w:t>-</w:t>
        </w:r>
      </w:ins>
      <w:ins w:id="3689"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90"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91" w:author="Microsoft account" w:date="2025-10-09T10:12:00Z"/>
          <w:rFonts w:cs="Calibri"/>
          <w:sz w:val="28"/>
          <w:szCs w:val="28"/>
          <w:rtl/>
          <w:lang w:bidi="fa-IR"/>
        </w:rPr>
        <w:pPrChange w:id="3692" w:author="Microsoft account" w:date="2025-10-09T10:12:00Z">
          <w:pPr>
            <w:bidi/>
            <w:spacing w:after="0" w:line="276" w:lineRule="auto"/>
            <w:jc w:val="both"/>
          </w:pPr>
        </w:pPrChange>
      </w:pPr>
    </w:p>
    <w:p w14:paraId="35099D53" w14:textId="33A8E6C0" w:rsidR="00934439" w:rsidRDefault="00934439">
      <w:pPr>
        <w:bidi/>
        <w:spacing w:after="0" w:line="276" w:lineRule="auto"/>
        <w:rPr>
          <w:ins w:id="3693" w:author="Microsoft account" w:date="2025-10-09T10:12:00Z"/>
          <w:rFonts w:cs="Calibri"/>
          <w:sz w:val="28"/>
          <w:szCs w:val="28"/>
          <w:rtl/>
          <w:lang w:bidi="fa-IR"/>
        </w:rPr>
        <w:pPrChange w:id="3694" w:author="Microsoft account" w:date="2025-10-09T10:12:00Z">
          <w:pPr>
            <w:bidi/>
            <w:spacing w:after="0" w:line="276" w:lineRule="auto"/>
            <w:jc w:val="both"/>
          </w:pPr>
        </w:pPrChange>
      </w:pPr>
      <w:ins w:id="3695"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696"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697" w:author="Microsoft account" w:date="2025-10-09T10:12:00Z"/>
          <w:rFonts w:cs="Calibri"/>
          <w:sz w:val="28"/>
          <w:szCs w:val="28"/>
          <w:rtl/>
          <w:lang w:bidi="fa-IR"/>
        </w:rPr>
        <w:pPrChange w:id="3698" w:author="Microsoft account" w:date="2025-10-09T10:12:00Z">
          <w:pPr>
            <w:bidi/>
            <w:spacing w:after="0" w:line="276" w:lineRule="auto"/>
            <w:jc w:val="both"/>
          </w:pPr>
        </w:pPrChange>
      </w:pPr>
    </w:p>
    <w:p w14:paraId="6357B459" w14:textId="00129447" w:rsidR="00934439" w:rsidRDefault="00934439">
      <w:pPr>
        <w:bidi/>
        <w:spacing w:after="0" w:line="276" w:lineRule="auto"/>
        <w:rPr>
          <w:ins w:id="3699" w:author="Microsoft account" w:date="2025-10-09T10:23:00Z"/>
          <w:rFonts w:cs="Calibri"/>
          <w:sz w:val="28"/>
          <w:szCs w:val="28"/>
          <w:rtl/>
          <w:lang w:bidi="fa-IR"/>
        </w:rPr>
        <w:pPrChange w:id="3700" w:author="Microsoft account" w:date="2025-10-09T10:12:00Z">
          <w:pPr>
            <w:bidi/>
            <w:spacing w:after="0" w:line="276" w:lineRule="auto"/>
            <w:jc w:val="both"/>
          </w:pPr>
        </w:pPrChange>
      </w:pPr>
      <w:ins w:id="3701" w:author="Microsoft account" w:date="2025-10-09T10:12:00Z">
        <w:r>
          <w:rPr>
            <w:rFonts w:cs="Calibri" w:hint="cs"/>
            <w:sz w:val="28"/>
            <w:szCs w:val="28"/>
            <w:rtl/>
            <w:lang w:bidi="fa-IR"/>
          </w:rPr>
          <w:t>-</w:t>
        </w:r>
      </w:ins>
      <w:ins w:id="3702"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703" w:author="Microsoft account" w:date="2025-10-09T10:23:00Z"/>
          <w:rFonts w:cs="Calibri"/>
          <w:sz w:val="28"/>
          <w:szCs w:val="28"/>
          <w:rtl/>
          <w:lang w:bidi="fa-IR"/>
        </w:rPr>
        <w:pPrChange w:id="3704" w:author="Microsoft account" w:date="2025-10-09T10:23:00Z">
          <w:pPr>
            <w:bidi/>
            <w:spacing w:after="0" w:line="276" w:lineRule="auto"/>
            <w:jc w:val="both"/>
          </w:pPr>
        </w:pPrChange>
      </w:pPr>
      <w:ins w:id="3705" w:author="Microsoft account" w:date="2025-10-09T10:23:00Z">
        <w:r w:rsidRPr="00FF2621">
          <w:rPr>
            <w:rFonts w:cs="Calibri"/>
            <w:noProof/>
            <w:sz w:val="28"/>
            <w:szCs w:val="28"/>
            <w:rPrChange w:id="3706"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707" w:author="Microsoft account" w:date="2025-10-09T10:23:00Z"/>
          <w:rFonts w:cs="Calibri"/>
          <w:sz w:val="28"/>
          <w:szCs w:val="28"/>
          <w:rtl/>
          <w:lang w:bidi="fa-IR"/>
        </w:rPr>
        <w:pPrChange w:id="3708" w:author="Microsoft account" w:date="2025-10-09T10:23:00Z">
          <w:pPr>
            <w:bidi/>
            <w:spacing w:after="0" w:line="276" w:lineRule="auto"/>
            <w:jc w:val="both"/>
          </w:pPr>
        </w:pPrChange>
      </w:pPr>
    </w:p>
    <w:p w14:paraId="07DCEAF2" w14:textId="2E58EEDF" w:rsidR="00FF2621" w:rsidRDefault="00FF2621">
      <w:pPr>
        <w:bidi/>
        <w:spacing w:after="0" w:line="276" w:lineRule="auto"/>
        <w:rPr>
          <w:ins w:id="3709" w:author="Microsoft account" w:date="2025-10-09T10:27:00Z"/>
          <w:rFonts w:cs="Calibri"/>
          <w:sz w:val="28"/>
          <w:szCs w:val="28"/>
          <w:rtl/>
          <w:lang w:bidi="fa-IR"/>
        </w:rPr>
        <w:pPrChange w:id="3710" w:author="Microsoft account" w:date="2025-10-09T10:23:00Z">
          <w:pPr>
            <w:bidi/>
            <w:spacing w:after="0" w:line="276" w:lineRule="auto"/>
            <w:jc w:val="both"/>
          </w:pPr>
        </w:pPrChange>
      </w:pPr>
      <w:ins w:id="3711" w:author="Microsoft account" w:date="2025-10-09T10:23:00Z">
        <w:r>
          <w:rPr>
            <w:rFonts w:cs="Calibri" w:hint="cs"/>
            <w:sz w:val="28"/>
            <w:szCs w:val="28"/>
            <w:rtl/>
            <w:lang w:bidi="fa-IR"/>
          </w:rPr>
          <w:t>-</w:t>
        </w:r>
      </w:ins>
      <w:ins w:id="3712"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713"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714" w:author="Microsoft account" w:date="2025-10-09T10:40:00Z"/>
          <w:rFonts w:cs="Calibri"/>
          <w:sz w:val="28"/>
          <w:szCs w:val="28"/>
          <w:lang w:bidi="fa-IR"/>
        </w:rPr>
        <w:pPrChange w:id="3715" w:author="Microsoft account" w:date="2025-10-09T10:27:00Z">
          <w:pPr>
            <w:bidi/>
            <w:spacing w:after="0" w:line="276" w:lineRule="auto"/>
            <w:jc w:val="both"/>
          </w:pPr>
        </w:pPrChange>
      </w:pPr>
      <w:ins w:id="3716" w:author="Microsoft account" w:date="2025-10-09T10:27:00Z">
        <w:r w:rsidRPr="00FF2621">
          <w:rPr>
            <w:rFonts w:cs="Calibri"/>
            <w:noProof/>
            <w:sz w:val="28"/>
            <w:szCs w:val="28"/>
            <w:rPrChange w:id="3717"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718" w:author="Microsoft account" w:date="2025-10-09T10:27:00Z"/>
          <w:rFonts w:cs="Calibri"/>
          <w:sz w:val="28"/>
          <w:szCs w:val="28"/>
          <w:rtl/>
          <w:lang w:bidi="fa-IR"/>
        </w:rPr>
        <w:pPrChange w:id="3719" w:author="Microsoft account" w:date="2025-10-09T10:40:00Z">
          <w:pPr>
            <w:bidi/>
            <w:spacing w:after="0" w:line="276" w:lineRule="auto"/>
            <w:jc w:val="both"/>
          </w:pPr>
        </w:pPrChange>
      </w:pPr>
      <w:ins w:id="3720"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721"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722" w:author="Microsoft account" w:date="2025-10-09T10:30:00Z"/>
          <w:rFonts w:cs="Calibri"/>
          <w:sz w:val="28"/>
          <w:szCs w:val="28"/>
          <w:lang w:bidi="fa-IR"/>
        </w:rPr>
        <w:pPrChange w:id="3723" w:author="Microsoft account" w:date="2025-10-09T10:27:00Z">
          <w:pPr>
            <w:bidi/>
            <w:spacing w:after="0" w:line="276" w:lineRule="auto"/>
            <w:jc w:val="both"/>
          </w:pPr>
        </w:pPrChange>
      </w:pPr>
      <w:ins w:id="3724"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725"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726" w:author="Microsoft account" w:date="2025-10-09T10:28:00Z"/>
          <w:rFonts w:cs="Calibri"/>
          <w:sz w:val="28"/>
          <w:szCs w:val="28"/>
          <w:rtl/>
          <w:lang w:bidi="fa-IR"/>
        </w:rPr>
        <w:pPrChange w:id="3727" w:author="Microsoft account" w:date="2025-10-09T10:30:00Z">
          <w:pPr>
            <w:bidi/>
            <w:spacing w:after="0" w:line="276" w:lineRule="auto"/>
            <w:jc w:val="both"/>
          </w:pPr>
        </w:pPrChange>
      </w:pPr>
      <w:ins w:id="3728" w:author="Microsoft account" w:date="2025-10-09T10:30:00Z">
        <w:r w:rsidRPr="00926059">
          <w:rPr>
            <w:rFonts w:cs="Calibri"/>
            <w:noProof/>
            <w:sz w:val="28"/>
            <w:szCs w:val="28"/>
            <w:rPrChange w:id="3729"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730" w:author="Microsoft account" w:date="2025-10-09T10:30:00Z"/>
          <w:rFonts w:cs="Calibri"/>
          <w:sz w:val="28"/>
          <w:szCs w:val="28"/>
          <w:rtl/>
          <w:lang w:bidi="fa-IR"/>
        </w:rPr>
        <w:pPrChange w:id="3731" w:author="Microsoft account" w:date="2025-10-09T10:28:00Z">
          <w:pPr>
            <w:bidi/>
            <w:spacing w:after="0" w:line="276" w:lineRule="auto"/>
            <w:jc w:val="both"/>
          </w:pPr>
        </w:pPrChange>
      </w:pPr>
      <w:ins w:id="3732"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733"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34"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735" w:author="Microsoft account" w:date="2025-10-09T09:03:00Z"/>
          <w:rFonts w:cs="Calibri"/>
          <w:sz w:val="28"/>
          <w:szCs w:val="28"/>
          <w:lang w:bidi="fa-IR"/>
        </w:rPr>
        <w:pPrChange w:id="3736" w:author="Microsoft account" w:date="2025-10-09T10:32:00Z">
          <w:pPr>
            <w:bidi/>
            <w:spacing w:after="0" w:line="276" w:lineRule="auto"/>
            <w:jc w:val="both"/>
          </w:pPr>
        </w:pPrChange>
      </w:pPr>
      <w:ins w:id="3737"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738"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739" w:author="Microsoft account" w:date="2025-10-09T10:42:00Z"/>
          <w:rFonts w:cs="Calibri"/>
          <w:sz w:val="28"/>
          <w:szCs w:val="28"/>
          <w:rtl/>
          <w:lang w:bidi="fa-IR"/>
        </w:rPr>
        <w:pPrChange w:id="3740" w:author="Microsoft account" w:date="2025-10-09T09:03:00Z">
          <w:pPr>
            <w:bidi/>
            <w:spacing w:after="0" w:line="276" w:lineRule="auto"/>
            <w:jc w:val="both"/>
          </w:pPr>
        </w:pPrChange>
      </w:pPr>
      <w:ins w:id="3741"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742"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743" w:author="Microsoft account" w:date="2025-10-09T10:43:00Z"/>
          <w:rFonts w:cs="Calibri"/>
          <w:sz w:val="28"/>
          <w:szCs w:val="28"/>
          <w:rtl/>
          <w:lang w:bidi="fa-IR"/>
        </w:rPr>
        <w:pPrChange w:id="3744" w:author="Microsoft account" w:date="2025-10-09T10:42:00Z">
          <w:pPr>
            <w:bidi/>
            <w:spacing w:after="0" w:line="276" w:lineRule="auto"/>
            <w:jc w:val="both"/>
          </w:pPr>
        </w:pPrChange>
      </w:pPr>
      <w:ins w:id="3745" w:author="Microsoft account" w:date="2025-10-09T10:43:00Z">
        <w:r w:rsidRPr="007148B9">
          <w:rPr>
            <w:rFonts w:cs="Calibri"/>
            <w:noProof/>
            <w:sz w:val="28"/>
            <w:szCs w:val="28"/>
            <w:rPrChange w:id="3746"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747" w:author="Microsoft account" w:date="2025-10-09T10:42:00Z"/>
          <w:rFonts w:cs="Calibri"/>
          <w:sz w:val="28"/>
          <w:szCs w:val="28"/>
          <w:rtl/>
          <w:lang w:bidi="fa-IR"/>
        </w:rPr>
        <w:pPrChange w:id="3748" w:author="Microsoft account" w:date="2025-10-09T10:43:00Z">
          <w:pPr>
            <w:bidi/>
            <w:spacing w:after="0" w:line="276" w:lineRule="auto"/>
            <w:jc w:val="both"/>
          </w:pPr>
        </w:pPrChange>
      </w:pPr>
    </w:p>
    <w:p w14:paraId="545A894F" w14:textId="767C57AE" w:rsidR="00984BB5" w:rsidRDefault="007148B9">
      <w:pPr>
        <w:bidi/>
        <w:spacing w:after="0" w:line="276" w:lineRule="auto"/>
        <w:rPr>
          <w:ins w:id="3749" w:author="Microsoft account" w:date="2025-10-09T10:57:00Z"/>
          <w:rFonts w:cs="Calibri"/>
          <w:sz w:val="28"/>
          <w:szCs w:val="28"/>
          <w:lang w:bidi="fa-IR"/>
        </w:rPr>
        <w:pPrChange w:id="3750" w:author="Microsoft account" w:date="2025-10-09T10:42:00Z">
          <w:pPr>
            <w:bidi/>
            <w:spacing w:after="0" w:line="276" w:lineRule="auto"/>
            <w:jc w:val="both"/>
          </w:pPr>
        </w:pPrChange>
      </w:pPr>
      <w:ins w:id="3751" w:author="Microsoft account" w:date="2025-10-09T10:42:00Z">
        <w:r>
          <w:rPr>
            <w:rFonts w:cs="Calibri" w:hint="cs"/>
            <w:sz w:val="28"/>
            <w:szCs w:val="28"/>
            <w:rtl/>
            <w:lang w:bidi="fa-IR"/>
          </w:rPr>
          <w:t xml:space="preserve"> اما هنوزم نکته هست</w:t>
        </w:r>
      </w:ins>
      <w:ins w:id="3752"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753" w:author="Microsoft account" w:date="2025-10-09T11:09:00Z"/>
          <w:rFonts w:cs="Calibri"/>
          <w:sz w:val="28"/>
          <w:szCs w:val="28"/>
          <w:lang w:bidi="fa-IR"/>
        </w:rPr>
        <w:pPrChange w:id="3754" w:author="Microsoft account" w:date="2025-10-09T10:57:00Z">
          <w:pPr>
            <w:bidi/>
            <w:spacing w:after="0" w:line="276" w:lineRule="auto"/>
            <w:jc w:val="both"/>
          </w:pPr>
        </w:pPrChange>
      </w:pPr>
      <w:ins w:id="3755"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756"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757"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758"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759" w:author="Microsoft account" w:date="2025-10-09T11:09:00Z"/>
          <w:rFonts w:cs="Calibri"/>
          <w:sz w:val="28"/>
          <w:szCs w:val="28"/>
          <w:lang w:bidi="fa-IR"/>
        </w:rPr>
        <w:pPrChange w:id="3760" w:author="Microsoft account" w:date="2025-10-09T11:09:00Z">
          <w:pPr>
            <w:bidi/>
            <w:spacing w:after="0" w:line="276" w:lineRule="auto"/>
            <w:jc w:val="both"/>
          </w:pPr>
        </w:pPrChange>
      </w:pPr>
    </w:p>
    <w:p w14:paraId="2F5244F2" w14:textId="2FD8475A" w:rsidR="00AB4F1A" w:rsidRDefault="00AB4F1A">
      <w:pPr>
        <w:bidi/>
        <w:spacing w:after="0" w:line="276" w:lineRule="auto"/>
        <w:rPr>
          <w:ins w:id="3761" w:author="Microsoft account" w:date="2025-10-09T11:10:00Z"/>
          <w:rFonts w:cs="Calibri"/>
          <w:sz w:val="28"/>
          <w:szCs w:val="28"/>
          <w:rtl/>
          <w:lang w:bidi="fa-IR"/>
        </w:rPr>
        <w:pPrChange w:id="3762" w:author="Microsoft account" w:date="2025-10-09T11:09:00Z">
          <w:pPr>
            <w:bidi/>
            <w:spacing w:after="0" w:line="276" w:lineRule="auto"/>
            <w:jc w:val="both"/>
          </w:pPr>
        </w:pPrChange>
      </w:pPr>
      <w:ins w:id="3763"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764"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765" w:author="Microsoft account" w:date="2025-10-09T11:11:00Z"/>
          <w:rFonts w:cs="Calibri"/>
          <w:sz w:val="28"/>
          <w:szCs w:val="28"/>
          <w:lang w:bidi="fa-IR"/>
        </w:rPr>
        <w:pPrChange w:id="3766" w:author="Microsoft account" w:date="2025-10-09T11:10:00Z">
          <w:pPr>
            <w:bidi/>
            <w:spacing w:after="0" w:line="276" w:lineRule="auto"/>
            <w:jc w:val="both"/>
          </w:pPr>
        </w:pPrChange>
      </w:pPr>
      <w:ins w:id="3767"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768"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769" w:author="Microsoft account" w:date="2025-10-09T11:12:00Z"/>
          <w:rFonts w:cs="Calibri"/>
          <w:sz w:val="28"/>
          <w:szCs w:val="28"/>
          <w:rtl/>
          <w:lang w:bidi="fa-IR"/>
        </w:rPr>
        <w:pPrChange w:id="3770" w:author="Microsoft account" w:date="2025-10-09T11:11:00Z">
          <w:pPr>
            <w:bidi/>
            <w:spacing w:after="0" w:line="276" w:lineRule="auto"/>
            <w:jc w:val="both"/>
          </w:pPr>
        </w:pPrChange>
      </w:pPr>
      <w:ins w:id="3771"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772"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773" w:author="Microsoft account" w:date="2025-10-09T11:12:00Z"/>
          <w:rFonts w:cs="Calibri"/>
          <w:sz w:val="28"/>
          <w:szCs w:val="28"/>
          <w:rtl/>
          <w:lang w:bidi="fa-IR"/>
        </w:rPr>
        <w:pPrChange w:id="3774" w:author="Microsoft account" w:date="2025-10-09T11:12:00Z">
          <w:pPr>
            <w:bidi/>
            <w:spacing w:after="0" w:line="276" w:lineRule="auto"/>
            <w:jc w:val="both"/>
          </w:pPr>
        </w:pPrChange>
      </w:pPr>
      <w:ins w:id="3775"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776" w:author="Microsoft account" w:date="2025-10-09T11:12:00Z"/>
          <w:rFonts w:cs="Calibri"/>
          <w:sz w:val="28"/>
          <w:szCs w:val="28"/>
          <w:rtl/>
          <w:lang w:bidi="fa-IR"/>
        </w:rPr>
        <w:pPrChange w:id="3777" w:author="Microsoft account" w:date="2025-10-09T11:12:00Z">
          <w:pPr>
            <w:bidi/>
            <w:spacing w:after="0" w:line="276" w:lineRule="auto"/>
            <w:jc w:val="both"/>
          </w:pPr>
        </w:pPrChange>
      </w:pPr>
      <w:ins w:id="3778" w:author="Microsoft account" w:date="2025-10-09T11:12:00Z">
        <w:r w:rsidRPr="00AB4F1A">
          <w:rPr>
            <w:rFonts w:cs="Calibri"/>
            <w:noProof/>
            <w:sz w:val="28"/>
            <w:szCs w:val="28"/>
            <w:rPrChange w:id="3779"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780" w:author="Microsoft account" w:date="2025-10-10T18:12:00Z"/>
          <w:rFonts w:cs="Calibri"/>
          <w:sz w:val="28"/>
          <w:szCs w:val="28"/>
          <w:lang w:bidi="fa-IR"/>
        </w:rPr>
        <w:pPrChange w:id="3781" w:author="Microsoft account" w:date="2025-10-09T11:12:00Z">
          <w:pPr>
            <w:bidi/>
            <w:spacing w:after="0" w:line="276" w:lineRule="auto"/>
            <w:jc w:val="both"/>
          </w:pPr>
        </w:pPrChange>
      </w:pPr>
      <w:ins w:id="3782"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83"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84" w:author="Microsoft account" w:date="2025-10-10T18:12:00Z"/>
          <w:rFonts w:cs="Calibri"/>
          <w:sz w:val="28"/>
          <w:szCs w:val="28"/>
          <w:lang w:bidi="fa-IR"/>
        </w:rPr>
        <w:pPrChange w:id="3785" w:author="Microsoft account" w:date="2025-10-10T18:12:00Z">
          <w:pPr>
            <w:bidi/>
            <w:spacing w:after="0" w:line="276" w:lineRule="auto"/>
            <w:jc w:val="both"/>
          </w:pPr>
        </w:pPrChange>
      </w:pPr>
    </w:p>
    <w:p w14:paraId="215468B3" w14:textId="323EA5B4" w:rsidR="007D082F" w:rsidRDefault="007D082F">
      <w:pPr>
        <w:bidi/>
        <w:spacing w:after="0" w:line="276" w:lineRule="auto"/>
        <w:rPr>
          <w:ins w:id="3786" w:author="Microsoft account" w:date="2025-10-09T11:13:00Z"/>
          <w:rFonts w:cs="Calibri"/>
          <w:sz w:val="28"/>
          <w:szCs w:val="28"/>
          <w:rtl/>
          <w:lang w:bidi="fa-IR"/>
        </w:rPr>
        <w:pPrChange w:id="3787" w:author="Microsoft account" w:date="2025-10-10T18:12:00Z">
          <w:pPr>
            <w:bidi/>
            <w:spacing w:after="0" w:line="276" w:lineRule="auto"/>
            <w:jc w:val="both"/>
          </w:pPr>
        </w:pPrChange>
      </w:pPr>
      <w:ins w:id="3788"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89" w:author="Microsoft account" w:date="2025-10-10T18:13:00Z">
        <w:r>
          <w:rPr>
            <w:rFonts w:cs="Calibri"/>
            <w:sz w:val="18"/>
            <w:szCs w:val="18"/>
            <w:lang w:bidi="fa-IR"/>
          </w:rPr>
          <w:t>imple</w:t>
        </w:r>
      </w:ins>
      <w:ins w:id="3790" w:author="Microsoft account" w:date="2025-10-10T18:12:00Z">
        <w:r>
          <w:rPr>
            <w:rFonts w:cs="Calibri"/>
            <w:sz w:val="18"/>
            <w:szCs w:val="18"/>
            <w:lang w:bidi="fa-IR"/>
          </w:rPr>
          <w:t xml:space="preserve"> Mail </w:t>
        </w:r>
      </w:ins>
      <w:ins w:id="3791"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792"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793" w:author="Microsoft account" w:date="2025-10-09T11:13:00Z"/>
          <w:rFonts w:cs="Calibri"/>
          <w:sz w:val="28"/>
          <w:szCs w:val="28"/>
          <w:rtl/>
          <w:lang w:bidi="fa-IR"/>
        </w:rPr>
        <w:pPrChange w:id="3794" w:author="Microsoft account" w:date="2025-10-09T11:13:00Z">
          <w:pPr>
            <w:bidi/>
            <w:spacing w:after="0" w:line="276" w:lineRule="auto"/>
            <w:jc w:val="both"/>
          </w:pPr>
        </w:pPrChange>
      </w:pPr>
    </w:p>
    <w:p w14:paraId="647971BC" w14:textId="70707A10" w:rsidR="00AB4F1A" w:rsidRDefault="00395079">
      <w:pPr>
        <w:bidi/>
        <w:spacing w:after="0" w:line="276" w:lineRule="auto"/>
        <w:rPr>
          <w:ins w:id="3795" w:author="Microsoft account" w:date="2025-10-09T09:03:00Z"/>
          <w:rFonts w:cs="Calibri"/>
          <w:sz w:val="28"/>
          <w:szCs w:val="28"/>
          <w:lang w:bidi="fa-IR"/>
        </w:rPr>
        <w:pPrChange w:id="3796" w:author="Microsoft account" w:date="2025-10-09T11:13:00Z">
          <w:pPr>
            <w:bidi/>
            <w:spacing w:after="0" w:line="276" w:lineRule="auto"/>
            <w:jc w:val="both"/>
          </w:pPr>
        </w:pPrChange>
      </w:pPr>
      <w:ins w:id="3797"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98" w:author="Microsoft account" w:date="2025-10-09T09:03:00Z"/>
          <w:rFonts w:cs="Calibri"/>
          <w:sz w:val="28"/>
          <w:szCs w:val="28"/>
          <w:rtl/>
          <w:lang w:bidi="fa-IR"/>
        </w:rPr>
        <w:pPrChange w:id="3799" w:author="Microsoft account" w:date="2025-10-09T09:03:00Z">
          <w:pPr>
            <w:bidi/>
            <w:spacing w:after="0" w:line="276" w:lineRule="auto"/>
            <w:jc w:val="both"/>
          </w:pPr>
        </w:pPrChange>
      </w:pPr>
    </w:p>
    <w:p w14:paraId="67FDCF16" w14:textId="0EFE6340" w:rsidR="00984BB5" w:rsidRDefault="00984BB5">
      <w:pPr>
        <w:spacing w:after="0" w:line="240" w:lineRule="auto"/>
        <w:rPr>
          <w:ins w:id="3800" w:author="Microsoft account" w:date="2025-10-09T09:03:00Z"/>
          <w:rFonts w:cs="Calibri"/>
          <w:sz w:val="28"/>
          <w:szCs w:val="28"/>
          <w:rtl/>
          <w:lang w:bidi="fa-IR"/>
        </w:rPr>
      </w:pPr>
      <w:ins w:id="3801"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802" w:author="Microsoft account" w:date="2025-10-10T18:14:00Z"/>
          <w:rFonts w:cs="Calibri"/>
          <w:sz w:val="28"/>
          <w:szCs w:val="28"/>
          <w:rtl/>
          <w:lang w:bidi="fa-IR"/>
        </w:rPr>
        <w:pPrChange w:id="3803" w:author="Microsoft account" w:date="2025-10-09T09:03:00Z">
          <w:pPr>
            <w:bidi/>
            <w:spacing w:after="0" w:line="276" w:lineRule="auto"/>
            <w:jc w:val="both"/>
          </w:pPr>
        </w:pPrChange>
      </w:pPr>
      <w:bookmarkStart w:id="3804" w:name="I4040718"/>
      <w:ins w:id="3805" w:author="Microsoft account" w:date="2025-10-10T18:14:00Z">
        <w:r>
          <w:rPr>
            <w:rFonts w:cs="Calibri" w:hint="cs"/>
            <w:sz w:val="28"/>
            <w:szCs w:val="28"/>
            <w:rtl/>
            <w:lang w:bidi="fa-IR"/>
          </w:rPr>
          <w:lastRenderedPageBreak/>
          <w:t>ادامه</w:t>
        </w:r>
      </w:ins>
    </w:p>
    <w:bookmarkEnd w:id="3804"/>
    <w:p w14:paraId="46AD946F" w14:textId="77777777" w:rsidR="009F13CD" w:rsidRDefault="009F13CD">
      <w:pPr>
        <w:bidi/>
        <w:spacing w:after="0" w:line="276" w:lineRule="auto"/>
        <w:rPr>
          <w:ins w:id="3806" w:author="Microsoft account" w:date="2025-10-10T18:14:00Z"/>
          <w:rFonts w:cs="Calibri"/>
          <w:sz w:val="28"/>
          <w:szCs w:val="28"/>
          <w:rtl/>
          <w:lang w:bidi="fa-IR"/>
        </w:rPr>
        <w:pPrChange w:id="3807" w:author="Microsoft account" w:date="2025-10-10T18:14:00Z">
          <w:pPr>
            <w:bidi/>
            <w:spacing w:after="0" w:line="276" w:lineRule="auto"/>
            <w:jc w:val="both"/>
          </w:pPr>
        </w:pPrChange>
      </w:pPr>
    </w:p>
    <w:p w14:paraId="67482B36" w14:textId="1586A036" w:rsidR="009F13CD" w:rsidRDefault="009F13CD">
      <w:pPr>
        <w:bidi/>
        <w:spacing w:after="0" w:line="276" w:lineRule="auto"/>
        <w:rPr>
          <w:ins w:id="3808" w:author="Microsoft account" w:date="2025-10-10T18:48:00Z"/>
          <w:rFonts w:cs="Calibri"/>
          <w:sz w:val="28"/>
          <w:szCs w:val="28"/>
          <w:rtl/>
          <w:lang w:bidi="fa-IR"/>
        </w:rPr>
        <w:pPrChange w:id="3809" w:author="Microsoft account" w:date="2025-10-10T18:14:00Z">
          <w:pPr>
            <w:bidi/>
            <w:spacing w:after="0" w:line="276" w:lineRule="auto"/>
            <w:jc w:val="both"/>
          </w:pPr>
        </w:pPrChange>
      </w:pPr>
      <w:ins w:id="3810" w:author="Microsoft account" w:date="2025-10-10T18:14:00Z">
        <w:r>
          <w:rPr>
            <w:rFonts w:cs="Calibri" w:hint="cs"/>
            <w:sz w:val="28"/>
            <w:szCs w:val="28"/>
            <w:rtl/>
            <w:lang w:bidi="fa-IR"/>
          </w:rPr>
          <w:t>-</w:t>
        </w:r>
      </w:ins>
      <w:ins w:id="3811"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812"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eastAsia"/>
            <w:sz w:val="28"/>
            <w:szCs w:val="28"/>
            <w:highlight w:val="darkGreen"/>
            <w:rtl/>
            <w:lang w:bidi="fa-IR"/>
            <w:rPrChange w:id="3813" w:author="Microsoft account" w:date="2025-10-11T09:48:00Z">
              <w:rPr>
                <w:rFonts w:cs="Calibri" w:hint="eastAsia"/>
                <w:sz w:val="28"/>
                <w:szCs w:val="28"/>
                <w:rtl/>
                <w:lang w:bidi="fa-IR"/>
              </w:rPr>
            </w:rPrChange>
          </w:rPr>
          <w:t>خ</w:t>
        </w:r>
        <w:r w:rsidR="00133318" w:rsidRPr="0031424C">
          <w:rPr>
            <w:rFonts w:cs="Calibri" w:hint="cs"/>
            <w:sz w:val="28"/>
            <w:szCs w:val="28"/>
            <w:highlight w:val="darkGreen"/>
            <w:rtl/>
            <w:lang w:bidi="fa-IR"/>
            <w:rPrChange w:id="3814" w:author="Microsoft account" w:date="2025-10-11T09:48:00Z">
              <w:rPr>
                <w:rFonts w:cs="Calibri" w:hint="cs"/>
                <w:sz w:val="28"/>
                <w:szCs w:val="28"/>
                <w:rtl/>
                <w:lang w:bidi="fa-IR"/>
              </w:rPr>
            </w:rPrChange>
          </w:rPr>
          <w:t>ی</w:t>
        </w:r>
        <w:r w:rsidR="00133318" w:rsidRPr="0031424C">
          <w:rPr>
            <w:rFonts w:cs="Calibri" w:hint="eastAsia"/>
            <w:sz w:val="28"/>
            <w:szCs w:val="28"/>
            <w:highlight w:val="darkGreen"/>
            <w:rtl/>
            <w:lang w:bidi="fa-IR"/>
            <w:rPrChange w:id="3815" w:author="Microsoft account" w:date="2025-10-11T09:48:00Z">
              <w:rPr>
                <w:rFonts w:cs="Calibri" w:hint="eastAsia"/>
                <w:sz w:val="28"/>
                <w:szCs w:val="28"/>
                <w:rtl/>
                <w:lang w:bidi="fa-IR"/>
              </w:rPr>
            </w:rPrChange>
          </w:rPr>
          <w:t>ل</w:t>
        </w:r>
        <w:r w:rsidR="00133318" w:rsidRPr="0031424C">
          <w:rPr>
            <w:rFonts w:cs="Calibri" w:hint="cs"/>
            <w:sz w:val="28"/>
            <w:szCs w:val="28"/>
            <w:highlight w:val="darkGreen"/>
            <w:rtl/>
            <w:lang w:bidi="fa-IR"/>
            <w:rPrChange w:id="3816"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817" w:author="Microsoft account" w:date="2025-10-11T09:48:00Z">
              <w:rPr>
                <w:rFonts w:cs="Calibri"/>
                <w:sz w:val="28"/>
                <w:szCs w:val="28"/>
                <w:rtl/>
                <w:lang w:bidi="fa-IR"/>
              </w:rPr>
            </w:rPrChange>
          </w:rPr>
          <w:t xml:space="preserve"> مهارت مهم</w:t>
        </w:r>
        <w:r w:rsidR="00133318" w:rsidRPr="0031424C">
          <w:rPr>
            <w:rFonts w:cs="Calibri" w:hint="cs"/>
            <w:sz w:val="28"/>
            <w:szCs w:val="28"/>
            <w:highlight w:val="darkGreen"/>
            <w:rtl/>
            <w:lang w:bidi="fa-IR"/>
            <w:rPrChange w:id="3818"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819" w:author="Microsoft account" w:date="2025-10-11T09:48:00Z">
              <w:rPr>
                <w:rFonts w:cs="Calibri"/>
                <w:sz w:val="28"/>
                <w:szCs w:val="28"/>
                <w:rtl/>
                <w:lang w:bidi="fa-IR"/>
              </w:rPr>
            </w:rPrChange>
          </w:rPr>
          <w:t xml:space="preserve"> هست خوندن </w:t>
        </w:r>
        <w:r w:rsidR="00133318" w:rsidRPr="0031424C">
          <w:rPr>
            <w:rFonts w:cs="Calibri"/>
            <w:sz w:val="28"/>
            <w:szCs w:val="28"/>
            <w:highlight w:val="darkGreen"/>
            <w:lang w:bidi="fa-IR"/>
            <w:rPrChange w:id="3820" w:author="Microsoft account" w:date="2025-10-11T09:48:00Z">
              <w:rPr>
                <w:rFonts w:cs="Calibri"/>
                <w:sz w:val="28"/>
                <w:szCs w:val="28"/>
                <w:lang w:bidi="fa-IR"/>
              </w:rPr>
            </w:rPrChange>
          </w:rPr>
          <w:t>document</w:t>
        </w:r>
        <w:r w:rsidR="00133318" w:rsidRPr="0031424C">
          <w:rPr>
            <w:rFonts w:cs="Calibri"/>
            <w:sz w:val="28"/>
            <w:szCs w:val="28"/>
            <w:highlight w:val="darkGreen"/>
            <w:rtl/>
            <w:lang w:bidi="fa-IR"/>
            <w:rPrChange w:id="3821" w:author="Microsoft account" w:date="2025-10-11T09:48:00Z">
              <w:rPr>
                <w:rFonts w:cs="Calibri"/>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822"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823" w:author="Microsoft account" w:date="2025-10-10T18:48:00Z"/>
          <w:rFonts w:cs="Calibri"/>
          <w:sz w:val="28"/>
          <w:szCs w:val="28"/>
          <w:rtl/>
          <w:lang w:bidi="fa-IR"/>
        </w:rPr>
        <w:pPrChange w:id="3824" w:author="Microsoft account" w:date="2025-10-10T18:48:00Z">
          <w:pPr>
            <w:bidi/>
            <w:spacing w:after="0" w:line="276" w:lineRule="auto"/>
            <w:jc w:val="both"/>
          </w:pPr>
        </w:pPrChange>
      </w:pPr>
    </w:p>
    <w:p w14:paraId="68BCE4A6" w14:textId="11452138" w:rsidR="00133318" w:rsidRDefault="00133318">
      <w:pPr>
        <w:bidi/>
        <w:spacing w:after="0" w:line="276" w:lineRule="auto"/>
        <w:rPr>
          <w:ins w:id="3825" w:author="Microsoft account" w:date="2025-10-10T18:57:00Z"/>
          <w:rFonts w:cs="Calibri"/>
          <w:sz w:val="28"/>
          <w:szCs w:val="28"/>
          <w:rtl/>
          <w:lang w:bidi="fa-IR"/>
        </w:rPr>
        <w:pPrChange w:id="3826" w:author="Microsoft account" w:date="2025-10-10T18:48:00Z">
          <w:pPr>
            <w:bidi/>
            <w:spacing w:after="0" w:line="276" w:lineRule="auto"/>
            <w:jc w:val="both"/>
          </w:pPr>
        </w:pPrChange>
      </w:pPr>
      <w:ins w:id="3827" w:author="Microsoft account" w:date="2025-10-10T18:48:00Z">
        <w:r>
          <w:rPr>
            <w:rFonts w:cs="Calibri" w:hint="cs"/>
            <w:sz w:val="28"/>
            <w:szCs w:val="28"/>
            <w:rtl/>
            <w:lang w:bidi="fa-IR"/>
          </w:rPr>
          <w:t>-</w:t>
        </w:r>
      </w:ins>
      <w:ins w:id="3828"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829"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830" w:author="Microsoft account" w:date="2025-10-10T18:58:00Z"/>
          <w:rFonts w:cs="Calibri"/>
          <w:sz w:val="28"/>
          <w:szCs w:val="28"/>
          <w:rtl/>
          <w:lang w:bidi="fa-IR"/>
        </w:rPr>
        <w:pPrChange w:id="3831" w:author="Microsoft account" w:date="2025-10-10T18:57:00Z">
          <w:pPr>
            <w:bidi/>
            <w:spacing w:after="0" w:line="276" w:lineRule="auto"/>
            <w:jc w:val="both"/>
          </w:pPr>
        </w:pPrChange>
      </w:pPr>
    </w:p>
    <w:p w14:paraId="24181B44" w14:textId="32CEA383" w:rsidR="00DE6CBA" w:rsidRDefault="00DE6CBA">
      <w:pPr>
        <w:bidi/>
        <w:spacing w:after="0" w:line="276" w:lineRule="auto"/>
        <w:rPr>
          <w:ins w:id="3832" w:author="Microsoft account" w:date="2025-10-10T18:59:00Z"/>
          <w:rFonts w:cs="Calibri"/>
          <w:sz w:val="28"/>
          <w:szCs w:val="28"/>
          <w:rtl/>
          <w:lang w:bidi="fa-IR"/>
        </w:rPr>
        <w:pPrChange w:id="3833" w:author="Microsoft account" w:date="2025-10-10T18:58:00Z">
          <w:pPr>
            <w:bidi/>
            <w:spacing w:after="0" w:line="276" w:lineRule="auto"/>
            <w:jc w:val="both"/>
          </w:pPr>
        </w:pPrChange>
      </w:pPr>
      <w:ins w:id="3834"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835"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836" w:author="Microsoft account" w:date="2025-10-10T19:00:00Z"/>
          <w:rFonts w:cs="Calibri"/>
          <w:sz w:val="28"/>
          <w:szCs w:val="28"/>
          <w:rtl/>
          <w:lang w:bidi="fa-IR"/>
        </w:rPr>
        <w:pPrChange w:id="3837" w:author="Microsoft account" w:date="2025-10-10T18:59:00Z">
          <w:pPr>
            <w:bidi/>
            <w:spacing w:after="0" w:line="276" w:lineRule="auto"/>
            <w:jc w:val="both"/>
          </w:pPr>
        </w:pPrChange>
      </w:pPr>
      <w:ins w:id="3838"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839"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840" w:author="Microsoft account" w:date="2025-10-10T19:00:00Z"/>
          <w:rFonts w:cs="Calibri"/>
          <w:sz w:val="28"/>
          <w:szCs w:val="28"/>
          <w:rtl/>
          <w:lang w:bidi="fa-IR"/>
        </w:rPr>
        <w:pPrChange w:id="3841" w:author="Microsoft account" w:date="2025-10-10T19:00:00Z">
          <w:pPr>
            <w:bidi/>
            <w:spacing w:after="0" w:line="276" w:lineRule="auto"/>
            <w:jc w:val="both"/>
          </w:pPr>
        </w:pPrChange>
      </w:pPr>
    </w:p>
    <w:p w14:paraId="3ABAB200" w14:textId="78B29370" w:rsidR="00DE6CBA" w:rsidRDefault="00DE6CBA">
      <w:pPr>
        <w:bidi/>
        <w:spacing w:after="0" w:line="276" w:lineRule="auto"/>
        <w:rPr>
          <w:ins w:id="3842" w:author="Microsoft account" w:date="2025-10-10T19:02:00Z"/>
          <w:rFonts w:cs="Calibri"/>
          <w:sz w:val="28"/>
          <w:szCs w:val="28"/>
          <w:rtl/>
          <w:lang w:bidi="fa-IR"/>
        </w:rPr>
        <w:pPrChange w:id="3843" w:author="Microsoft account" w:date="2025-10-10T19:00:00Z">
          <w:pPr>
            <w:bidi/>
            <w:spacing w:after="0" w:line="276" w:lineRule="auto"/>
            <w:jc w:val="both"/>
          </w:pPr>
        </w:pPrChange>
      </w:pPr>
      <w:ins w:id="3844" w:author="Microsoft account" w:date="2025-10-10T19:00:00Z">
        <w:r>
          <w:rPr>
            <w:rFonts w:cs="Calibri" w:hint="cs"/>
            <w:sz w:val="28"/>
            <w:szCs w:val="28"/>
            <w:rtl/>
            <w:lang w:bidi="fa-IR"/>
          </w:rPr>
          <w:t>-</w:t>
        </w:r>
      </w:ins>
      <w:ins w:id="3845" w:author="Microsoft account" w:date="2025-10-10T19:01:00Z">
        <w:r>
          <w:rPr>
            <w:rFonts w:cs="Calibri" w:hint="cs"/>
            <w:sz w:val="28"/>
            <w:szCs w:val="28"/>
            <w:rtl/>
            <w:lang w:bidi="fa-IR"/>
          </w:rPr>
          <w:t xml:space="preserve">ما میتونیم از </w:t>
        </w:r>
      </w:ins>
      <w:ins w:id="3846"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pPr>
        <w:bidi/>
        <w:spacing w:after="0" w:line="276" w:lineRule="auto"/>
        <w:rPr>
          <w:ins w:id="3847" w:author="Microsoft account" w:date="2025-10-10T19:03:00Z"/>
          <w:rFonts w:cs="Calibri"/>
          <w:sz w:val="28"/>
          <w:szCs w:val="28"/>
          <w:rtl/>
          <w:lang w:bidi="fa-IR"/>
        </w:rPr>
        <w:pPrChange w:id="3848" w:author="Microsoft account" w:date="2025-10-11T09:53:00Z">
          <w:pPr>
            <w:bidi/>
            <w:spacing w:after="0" w:line="276" w:lineRule="auto"/>
            <w:jc w:val="both"/>
          </w:pPr>
        </w:pPrChange>
      </w:pPr>
      <w:ins w:id="3849" w:author="Microsoft account" w:date="2025-10-10T19:02:00Z">
        <w:r>
          <w:rPr>
            <w:rFonts w:cs="Calibri"/>
            <w:sz w:val="28"/>
            <w:szCs w:val="28"/>
            <w:lang w:bidi="fa-IR"/>
          </w:rPr>
          <w:t>Dt.datetime.no</w:t>
        </w:r>
      </w:ins>
      <w:ins w:id="3850" w:author="Microsoft account" w:date="2025-10-11T09:53:00Z">
        <w:r w:rsidR="00C675D9">
          <w:rPr>
            <w:rFonts w:cs="Calibri"/>
            <w:sz w:val="28"/>
            <w:szCs w:val="28"/>
            <w:lang w:bidi="fa-IR"/>
          </w:rPr>
          <w:t>w</w:t>
        </w:r>
      </w:ins>
      <w:ins w:id="3851"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852"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853" w:author="Microsoft account" w:date="2025-10-10T19:03:00Z"/>
          <w:rFonts w:cs="Calibri"/>
          <w:sz w:val="28"/>
          <w:szCs w:val="28"/>
          <w:rtl/>
          <w:lang w:bidi="fa-IR"/>
        </w:rPr>
        <w:pPrChange w:id="3854" w:author="Microsoft account" w:date="2025-10-10T19:03:00Z">
          <w:pPr>
            <w:bidi/>
            <w:spacing w:after="0" w:line="276" w:lineRule="auto"/>
            <w:jc w:val="both"/>
          </w:pPr>
        </w:pPrChange>
      </w:pPr>
      <w:ins w:id="3855"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856" w:author="Microsoft account" w:date="2025-10-10T19:03:00Z"/>
          <w:rFonts w:cs="Calibri"/>
          <w:sz w:val="28"/>
          <w:szCs w:val="28"/>
          <w:rtl/>
          <w:lang w:bidi="fa-IR"/>
        </w:rPr>
        <w:pPrChange w:id="3857" w:author="Microsoft account" w:date="2025-10-10T19:03:00Z">
          <w:pPr>
            <w:bidi/>
            <w:spacing w:after="0" w:line="276" w:lineRule="auto"/>
            <w:jc w:val="both"/>
          </w:pPr>
        </w:pPrChange>
      </w:pPr>
    </w:p>
    <w:p w14:paraId="42640A5D" w14:textId="14F5A1AF" w:rsidR="008D658D" w:rsidRDefault="008D658D">
      <w:pPr>
        <w:bidi/>
        <w:spacing w:after="0" w:line="276" w:lineRule="auto"/>
        <w:rPr>
          <w:ins w:id="3858" w:author="Microsoft account" w:date="2025-10-10T19:07:00Z"/>
          <w:rFonts w:cs="Calibri"/>
          <w:sz w:val="28"/>
          <w:szCs w:val="28"/>
          <w:rtl/>
          <w:lang w:bidi="fa-IR"/>
        </w:rPr>
        <w:pPrChange w:id="3859" w:author="Microsoft account" w:date="2025-10-10T19:03:00Z">
          <w:pPr>
            <w:bidi/>
            <w:spacing w:after="0" w:line="276" w:lineRule="auto"/>
            <w:jc w:val="both"/>
          </w:pPr>
        </w:pPrChange>
      </w:pPr>
      <w:ins w:id="3860" w:author="Microsoft account" w:date="2025-10-10T19:03:00Z">
        <w:r>
          <w:rPr>
            <w:rFonts w:cs="Calibri" w:hint="cs"/>
            <w:sz w:val="28"/>
            <w:szCs w:val="28"/>
            <w:rtl/>
            <w:lang w:bidi="fa-IR"/>
          </w:rPr>
          <w:t>-</w:t>
        </w:r>
      </w:ins>
      <w:ins w:id="3861"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862"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863"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864" w:author="Microsoft account" w:date="2025-10-10T19:07:00Z"/>
          <w:rFonts w:cs="Calibri"/>
          <w:sz w:val="28"/>
          <w:szCs w:val="28"/>
          <w:rtl/>
          <w:lang w:bidi="fa-IR"/>
        </w:rPr>
        <w:pPrChange w:id="3865" w:author="Microsoft account" w:date="2025-10-10T19:07:00Z">
          <w:pPr>
            <w:bidi/>
            <w:spacing w:after="0" w:line="276" w:lineRule="auto"/>
            <w:jc w:val="both"/>
          </w:pPr>
        </w:pPrChange>
      </w:pPr>
    </w:p>
    <w:p w14:paraId="3752FB18" w14:textId="48B54671" w:rsidR="00211263" w:rsidRDefault="00211263">
      <w:pPr>
        <w:bidi/>
        <w:spacing w:after="0" w:line="276" w:lineRule="auto"/>
        <w:rPr>
          <w:ins w:id="3866" w:author="Microsoft account" w:date="2025-10-10T19:08:00Z"/>
          <w:rFonts w:cs="Calibri"/>
          <w:sz w:val="28"/>
          <w:szCs w:val="28"/>
          <w:rtl/>
          <w:lang w:bidi="fa-IR"/>
        </w:rPr>
        <w:pPrChange w:id="3867" w:author="Microsoft account" w:date="2025-10-10T19:07:00Z">
          <w:pPr>
            <w:bidi/>
            <w:spacing w:after="0" w:line="276" w:lineRule="auto"/>
            <w:jc w:val="both"/>
          </w:pPr>
        </w:pPrChange>
      </w:pPr>
      <w:ins w:id="3868"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869"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870" w:author="Microsoft account" w:date="2025-10-10T19:08:00Z"/>
          <w:rFonts w:cs="Calibri"/>
          <w:sz w:val="28"/>
          <w:szCs w:val="28"/>
          <w:rtl/>
          <w:lang w:bidi="fa-IR"/>
        </w:rPr>
        <w:pPrChange w:id="3871" w:author="Microsoft account" w:date="2025-10-10T19:08:00Z">
          <w:pPr>
            <w:bidi/>
            <w:spacing w:after="0" w:line="276" w:lineRule="auto"/>
            <w:jc w:val="both"/>
          </w:pPr>
        </w:pPrChange>
      </w:pPr>
    </w:p>
    <w:p w14:paraId="086FFAF3" w14:textId="0B2D790F" w:rsidR="00211263" w:rsidRDefault="00211263">
      <w:pPr>
        <w:bidi/>
        <w:spacing w:after="0" w:line="276" w:lineRule="auto"/>
        <w:rPr>
          <w:ins w:id="3872" w:author="Microsoft account" w:date="2025-10-10T19:10:00Z"/>
          <w:rFonts w:cs="Calibri"/>
          <w:sz w:val="28"/>
          <w:szCs w:val="28"/>
          <w:rtl/>
          <w:lang w:bidi="fa-IR"/>
        </w:rPr>
        <w:pPrChange w:id="3873" w:author="Microsoft account" w:date="2025-10-10T19:08:00Z">
          <w:pPr>
            <w:bidi/>
            <w:spacing w:after="0" w:line="276" w:lineRule="auto"/>
            <w:jc w:val="both"/>
          </w:pPr>
        </w:pPrChange>
      </w:pPr>
      <w:ins w:id="3874" w:author="Microsoft account" w:date="2025-10-10T19:08:00Z">
        <w:r>
          <w:rPr>
            <w:rFonts w:cs="Calibri" w:hint="cs"/>
            <w:sz w:val="28"/>
            <w:szCs w:val="28"/>
            <w:rtl/>
            <w:lang w:bidi="fa-IR"/>
          </w:rPr>
          <w:lastRenderedPageBreak/>
          <w:t xml:space="preserve">-یادآوری: ما میدونیم که اگر توی </w:t>
        </w:r>
      </w:ins>
      <w:ins w:id="3875"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876" w:author="Microsoft account" w:date="2025-10-10T19:09:00Z"/>
          <w:rFonts w:cs="Calibri"/>
          <w:sz w:val="28"/>
          <w:szCs w:val="28"/>
          <w:rtl/>
          <w:lang w:bidi="fa-IR"/>
        </w:rPr>
        <w:pPrChange w:id="3877" w:author="Microsoft account" w:date="2025-10-10T19:10:00Z">
          <w:pPr>
            <w:bidi/>
            <w:spacing w:after="0" w:line="276" w:lineRule="auto"/>
            <w:jc w:val="both"/>
          </w:pPr>
        </w:pPrChange>
      </w:pPr>
      <w:ins w:id="3878" w:author="Microsoft account" w:date="2025-10-10T19:10:00Z">
        <w:r w:rsidRPr="00211263">
          <w:rPr>
            <w:rFonts w:cs="Calibri"/>
            <w:noProof/>
            <w:sz w:val="28"/>
            <w:szCs w:val="28"/>
            <w:rPrChange w:id="3879"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880" w:author="Microsoft account" w:date="2025-10-10T19:09:00Z"/>
          <w:rFonts w:cs="Calibri"/>
          <w:sz w:val="28"/>
          <w:szCs w:val="28"/>
          <w:rtl/>
          <w:lang w:bidi="fa-IR"/>
        </w:rPr>
        <w:pPrChange w:id="3881" w:author="Microsoft account" w:date="2025-10-10T19:09:00Z">
          <w:pPr>
            <w:bidi/>
            <w:spacing w:after="0" w:line="276" w:lineRule="auto"/>
            <w:jc w:val="both"/>
          </w:pPr>
        </w:pPrChange>
      </w:pPr>
    </w:p>
    <w:p w14:paraId="6A89E72C" w14:textId="7D57E315" w:rsidR="00211263" w:rsidRDefault="00211263">
      <w:pPr>
        <w:bidi/>
        <w:spacing w:after="0" w:line="276" w:lineRule="auto"/>
        <w:rPr>
          <w:ins w:id="3882" w:author="Microsoft account" w:date="2025-10-10T19:11:00Z"/>
          <w:rFonts w:cs="Calibri"/>
          <w:sz w:val="28"/>
          <w:szCs w:val="28"/>
          <w:rtl/>
          <w:lang w:bidi="fa-IR"/>
        </w:rPr>
        <w:pPrChange w:id="3883" w:author="Microsoft account" w:date="2025-10-11T09:54:00Z">
          <w:pPr>
            <w:bidi/>
            <w:spacing w:after="0" w:line="276" w:lineRule="auto"/>
            <w:jc w:val="both"/>
          </w:pPr>
        </w:pPrChange>
      </w:pPr>
      <w:ins w:id="3884" w:author="Microsoft account" w:date="2025-10-10T19:09:00Z">
        <w:r>
          <w:rPr>
            <w:rFonts w:cs="Calibri" w:hint="cs"/>
            <w:sz w:val="28"/>
            <w:szCs w:val="28"/>
            <w:rtl/>
            <w:lang w:bidi="fa-IR"/>
          </w:rPr>
          <w:t xml:space="preserve">-حالا پس ما </w:t>
        </w:r>
      </w:ins>
      <w:ins w:id="3885"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886" w:author="Microsoft account" w:date="2025-10-11T09:54:00Z">
        <w:r w:rsidR="00C675D9">
          <w:rPr>
            <w:rFonts w:cs="Calibri" w:hint="cs"/>
            <w:sz w:val="28"/>
            <w:szCs w:val="28"/>
            <w:rtl/>
            <w:lang w:bidi="fa-IR"/>
          </w:rPr>
          <w:t>یم</w:t>
        </w:r>
      </w:ins>
      <w:ins w:id="3887"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88"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89" w:author="Microsoft account" w:date="2025-10-10T19:11:00Z"/>
          <w:rFonts w:cs="Calibri"/>
          <w:sz w:val="28"/>
          <w:szCs w:val="28"/>
          <w:rtl/>
          <w:lang w:bidi="fa-IR"/>
        </w:rPr>
        <w:pPrChange w:id="3890" w:author="Microsoft account" w:date="2025-10-10T19:11:00Z">
          <w:pPr>
            <w:bidi/>
            <w:spacing w:after="0" w:line="276" w:lineRule="auto"/>
            <w:jc w:val="both"/>
          </w:pPr>
        </w:pPrChange>
      </w:pPr>
    </w:p>
    <w:p w14:paraId="6D993191" w14:textId="33666D13" w:rsidR="00211263" w:rsidRDefault="00211263">
      <w:pPr>
        <w:bidi/>
        <w:spacing w:after="0" w:line="276" w:lineRule="auto"/>
        <w:rPr>
          <w:ins w:id="3891" w:author="Microsoft account" w:date="2025-10-10T19:14:00Z"/>
          <w:rFonts w:cs="Calibri"/>
          <w:sz w:val="28"/>
          <w:szCs w:val="28"/>
          <w:rtl/>
          <w:lang w:bidi="fa-IR"/>
        </w:rPr>
        <w:pPrChange w:id="3892" w:author="Microsoft account" w:date="2025-10-10T19:11:00Z">
          <w:pPr>
            <w:bidi/>
            <w:spacing w:after="0" w:line="276" w:lineRule="auto"/>
            <w:jc w:val="both"/>
          </w:pPr>
        </w:pPrChange>
      </w:pPr>
      <w:ins w:id="3893"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894"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895"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896"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897" w:author="Microsoft account" w:date="2025-10-10T19:14:00Z"/>
          <w:rFonts w:cs="Calibri"/>
          <w:sz w:val="28"/>
          <w:szCs w:val="28"/>
          <w:rtl/>
          <w:lang w:bidi="fa-IR"/>
        </w:rPr>
        <w:pPrChange w:id="3898" w:author="Microsoft account" w:date="2025-10-10T19:14:00Z">
          <w:pPr>
            <w:bidi/>
            <w:spacing w:after="0" w:line="276" w:lineRule="auto"/>
            <w:jc w:val="both"/>
          </w:pPr>
        </w:pPrChange>
      </w:pPr>
      <w:ins w:id="3899" w:author="Microsoft account" w:date="2025-10-10T19:14:00Z">
        <w:r w:rsidRPr="00211263">
          <w:rPr>
            <w:rFonts w:cs="Calibri"/>
            <w:noProof/>
            <w:sz w:val="28"/>
            <w:szCs w:val="28"/>
            <w:rPrChange w:id="3900"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901" w:author="Microsoft account" w:date="2025-10-10T19:14:00Z"/>
          <w:rFonts w:cs="Calibri"/>
          <w:sz w:val="28"/>
          <w:szCs w:val="28"/>
          <w:rtl/>
          <w:lang w:bidi="fa-IR"/>
        </w:rPr>
        <w:pPrChange w:id="3902" w:author="Microsoft account" w:date="2025-10-10T19:14:00Z">
          <w:pPr>
            <w:bidi/>
            <w:spacing w:after="0" w:line="276" w:lineRule="auto"/>
            <w:jc w:val="both"/>
          </w:pPr>
        </w:pPrChange>
      </w:pPr>
    </w:p>
    <w:p w14:paraId="6E7BAAE3" w14:textId="4AC516DA" w:rsidR="00211263" w:rsidRDefault="00211263">
      <w:pPr>
        <w:bidi/>
        <w:spacing w:after="0" w:line="276" w:lineRule="auto"/>
        <w:rPr>
          <w:ins w:id="3903" w:author="Microsoft account" w:date="2025-10-10T21:28:00Z"/>
          <w:rFonts w:cs="Calibri"/>
          <w:sz w:val="28"/>
          <w:szCs w:val="28"/>
          <w:rtl/>
          <w:lang w:bidi="fa-IR"/>
        </w:rPr>
        <w:pPrChange w:id="3904" w:author="Microsoft account" w:date="2025-10-10T19:14:00Z">
          <w:pPr>
            <w:bidi/>
            <w:spacing w:after="0" w:line="276" w:lineRule="auto"/>
            <w:jc w:val="both"/>
          </w:pPr>
        </w:pPrChange>
      </w:pPr>
      <w:ins w:id="3905" w:author="Microsoft account" w:date="2025-10-10T19:14:00Z">
        <w:r>
          <w:rPr>
            <w:rFonts w:cs="Calibri" w:hint="cs"/>
            <w:sz w:val="28"/>
            <w:szCs w:val="28"/>
            <w:rtl/>
            <w:lang w:bidi="fa-IR"/>
          </w:rPr>
          <w:t>-</w:t>
        </w:r>
      </w:ins>
      <w:ins w:id="3906"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907" w:author="Microsoft account" w:date="2025-10-10T21:28:00Z"/>
          <w:rFonts w:cs="Calibri"/>
          <w:sz w:val="28"/>
          <w:szCs w:val="28"/>
          <w:rtl/>
          <w:lang w:bidi="fa-IR"/>
        </w:rPr>
        <w:pPrChange w:id="3908" w:author="Microsoft account" w:date="2025-10-10T21:28:00Z">
          <w:pPr>
            <w:bidi/>
            <w:spacing w:after="0" w:line="276" w:lineRule="auto"/>
            <w:jc w:val="both"/>
          </w:pPr>
        </w:pPrChange>
      </w:pPr>
    </w:p>
    <w:p w14:paraId="060A842A" w14:textId="423F63C7" w:rsidR="00CF16E4" w:rsidRDefault="00CF16E4">
      <w:pPr>
        <w:bidi/>
        <w:spacing w:after="0" w:line="276" w:lineRule="auto"/>
        <w:rPr>
          <w:ins w:id="3909" w:author="Microsoft account" w:date="2025-10-10T21:31:00Z"/>
          <w:rFonts w:cs="Calibri"/>
          <w:sz w:val="28"/>
          <w:szCs w:val="28"/>
          <w:rtl/>
          <w:lang w:bidi="fa-IR"/>
        </w:rPr>
        <w:pPrChange w:id="3910" w:author="Microsoft account" w:date="2025-10-10T21:28:00Z">
          <w:pPr>
            <w:bidi/>
            <w:spacing w:after="0" w:line="276" w:lineRule="auto"/>
            <w:jc w:val="both"/>
          </w:pPr>
        </w:pPrChange>
      </w:pPr>
      <w:ins w:id="3911"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912"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913"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914" w:author="Microsoft account" w:date="2025-10-10T21:31:00Z"/>
          <w:rFonts w:cs="Calibri"/>
          <w:sz w:val="28"/>
          <w:szCs w:val="28"/>
          <w:rtl/>
          <w:lang w:bidi="fa-IR"/>
        </w:rPr>
        <w:pPrChange w:id="3915" w:author="Microsoft account" w:date="2025-10-10T21:31:00Z">
          <w:pPr>
            <w:bidi/>
            <w:spacing w:after="0" w:line="276" w:lineRule="auto"/>
            <w:jc w:val="both"/>
          </w:pPr>
        </w:pPrChange>
      </w:pPr>
      <w:ins w:id="3916" w:author="Microsoft account" w:date="2025-10-10T21:31:00Z">
        <w:r w:rsidRPr="00CF16E4">
          <w:rPr>
            <w:rFonts w:cs="Calibri"/>
            <w:noProof/>
            <w:sz w:val="28"/>
            <w:szCs w:val="28"/>
            <w:rPrChange w:id="3917"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918" w:author="Microsoft account" w:date="2025-10-10T21:31:00Z"/>
          <w:rFonts w:cs="Calibri"/>
          <w:sz w:val="28"/>
          <w:szCs w:val="28"/>
          <w:rtl/>
          <w:lang w:bidi="fa-IR"/>
        </w:rPr>
        <w:pPrChange w:id="3919" w:author="Microsoft account" w:date="2025-10-10T21:31:00Z">
          <w:pPr>
            <w:bidi/>
            <w:spacing w:after="0" w:line="276" w:lineRule="auto"/>
            <w:jc w:val="both"/>
          </w:pPr>
        </w:pPrChange>
      </w:pPr>
    </w:p>
    <w:p w14:paraId="207584F1" w14:textId="1EEA3879" w:rsidR="00CF16E4" w:rsidRDefault="00CF16E4">
      <w:pPr>
        <w:bidi/>
        <w:spacing w:after="0" w:line="276" w:lineRule="auto"/>
        <w:rPr>
          <w:ins w:id="3920" w:author="Microsoft account" w:date="2025-10-10T21:32:00Z"/>
          <w:rFonts w:cs="Calibri"/>
          <w:sz w:val="28"/>
          <w:szCs w:val="28"/>
          <w:rtl/>
          <w:lang w:bidi="fa-IR"/>
        </w:rPr>
        <w:pPrChange w:id="3921" w:author="Microsoft account" w:date="2025-10-10T21:31:00Z">
          <w:pPr>
            <w:bidi/>
            <w:spacing w:after="0" w:line="276" w:lineRule="auto"/>
            <w:jc w:val="both"/>
          </w:pPr>
        </w:pPrChange>
      </w:pPr>
      <w:ins w:id="3922"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923"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924" w:author="Microsoft account" w:date="2025-10-10T21:32:00Z"/>
          <w:rFonts w:cs="Calibri"/>
          <w:sz w:val="28"/>
          <w:szCs w:val="28"/>
          <w:rtl/>
          <w:lang w:bidi="fa-IR"/>
        </w:rPr>
        <w:pPrChange w:id="3925" w:author="Microsoft account" w:date="2025-10-10T21:32:00Z">
          <w:pPr>
            <w:bidi/>
            <w:spacing w:after="0" w:line="276" w:lineRule="auto"/>
            <w:jc w:val="both"/>
          </w:pPr>
        </w:pPrChange>
      </w:pPr>
    </w:p>
    <w:p w14:paraId="2A3E1B36" w14:textId="68283445" w:rsidR="00CF16E4" w:rsidRDefault="00CF16E4">
      <w:pPr>
        <w:bidi/>
        <w:spacing w:after="0" w:line="276" w:lineRule="auto"/>
        <w:rPr>
          <w:ins w:id="3926" w:author="Microsoft account" w:date="2025-10-10T22:39:00Z"/>
          <w:rFonts w:cs="Calibri"/>
          <w:sz w:val="28"/>
          <w:szCs w:val="28"/>
          <w:rtl/>
          <w:lang w:bidi="fa-IR"/>
        </w:rPr>
        <w:pPrChange w:id="3927" w:author="Microsoft account" w:date="2025-10-10T22:37:00Z">
          <w:pPr>
            <w:bidi/>
            <w:spacing w:after="0" w:line="276" w:lineRule="auto"/>
            <w:jc w:val="both"/>
          </w:pPr>
        </w:pPrChange>
      </w:pPr>
      <w:ins w:id="3928" w:author="Microsoft account" w:date="2025-10-10T21:32:00Z">
        <w:r>
          <w:rPr>
            <w:rFonts w:cs="Calibri" w:hint="cs"/>
            <w:sz w:val="28"/>
            <w:szCs w:val="28"/>
            <w:rtl/>
            <w:lang w:bidi="fa-IR"/>
          </w:rPr>
          <w:t>-</w:t>
        </w:r>
      </w:ins>
      <w:ins w:id="3929"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930"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931"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932"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933" w:author="Microsoft account" w:date="2025-10-10T22:39:00Z"/>
          <w:rFonts w:cs="Calibri"/>
          <w:sz w:val="28"/>
          <w:szCs w:val="28"/>
          <w:rtl/>
          <w:lang w:bidi="fa-IR"/>
        </w:rPr>
        <w:pPrChange w:id="3934" w:author="Microsoft account" w:date="2025-10-10T22:39:00Z">
          <w:pPr>
            <w:bidi/>
            <w:spacing w:after="0" w:line="276" w:lineRule="auto"/>
            <w:jc w:val="both"/>
          </w:pPr>
        </w:pPrChange>
      </w:pPr>
    </w:p>
    <w:p w14:paraId="36382B23" w14:textId="39A6C036" w:rsidR="00A056F3" w:rsidRDefault="00A056F3">
      <w:pPr>
        <w:bidi/>
        <w:spacing w:after="0" w:line="276" w:lineRule="auto"/>
        <w:rPr>
          <w:ins w:id="3935" w:author="Microsoft account" w:date="2025-10-10T22:39:00Z"/>
          <w:rFonts w:cs="Calibri"/>
          <w:sz w:val="28"/>
          <w:szCs w:val="28"/>
          <w:rtl/>
          <w:lang w:bidi="fa-IR"/>
        </w:rPr>
        <w:pPrChange w:id="3936" w:author="Microsoft account" w:date="2025-10-10T22:39:00Z">
          <w:pPr>
            <w:bidi/>
            <w:spacing w:after="0" w:line="276" w:lineRule="auto"/>
            <w:jc w:val="both"/>
          </w:pPr>
        </w:pPrChange>
      </w:pPr>
      <w:ins w:id="3937"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938" w:author="Microsoft account" w:date="2025-10-10T22:39:00Z"/>
          <w:rFonts w:cs="Calibri"/>
          <w:sz w:val="28"/>
          <w:szCs w:val="28"/>
          <w:rtl/>
          <w:lang w:bidi="fa-IR"/>
        </w:rPr>
        <w:pPrChange w:id="3939" w:author="Microsoft account" w:date="2025-10-10T22:39:00Z">
          <w:pPr>
            <w:bidi/>
            <w:spacing w:after="0" w:line="276" w:lineRule="auto"/>
            <w:jc w:val="both"/>
          </w:pPr>
        </w:pPrChange>
      </w:pPr>
      <w:ins w:id="3940"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941" w:author="Microsoft account" w:date="2025-10-10T22:40:00Z"/>
          <w:rFonts w:cs="Calibri"/>
          <w:sz w:val="28"/>
          <w:szCs w:val="28"/>
          <w:lang w:bidi="fa-IR"/>
        </w:rPr>
        <w:pPrChange w:id="3942" w:author="Microsoft account" w:date="2025-10-10T22:39:00Z">
          <w:pPr>
            <w:bidi/>
            <w:spacing w:after="0" w:line="276" w:lineRule="auto"/>
            <w:jc w:val="both"/>
          </w:pPr>
        </w:pPrChange>
      </w:pPr>
      <w:ins w:id="3943" w:author="Microsoft account" w:date="2025-10-10T22:40:00Z">
        <w:r>
          <w:rPr>
            <w:rFonts w:cs="Calibri"/>
            <w:sz w:val="28"/>
            <w:szCs w:val="28"/>
            <w:lang w:bidi="fa-IR"/>
          </w:rPr>
          <w:t>{</w:t>
        </w:r>
      </w:ins>
      <w:ins w:id="3944" w:author="Microsoft account" w:date="2025-10-10T22:39:00Z">
        <w:r>
          <w:rPr>
            <w:rFonts w:cs="Calibri"/>
            <w:sz w:val="28"/>
            <w:szCs w:val="28"/>
            <w:lang w:bidi="fa-IR"/>
          </w:rPr>
          <w:t>New_key:new_value</w:t>
        </w:r>
      </w:ins>
      <w:ins w:id="3945"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946" w:author="Microsoft account" w:date="2025-10-10T22:41:00Z"/>
          <w:rFonts w:cs="Calibri"/>
          <w:sz w:val="28"/>
          <w:szCs w:val="28"/>
          <w:rtl/>
          <w:lang w:bidi="fa-IR"/>
        </w:rPr>
        <w:pPrChange w:id="3947" w:author="Microsoft account" w:date="2025-10-10T22:41:00Z">
          <w:pPr>
            <w:bidi/>
            <w:spacing w:after="0" w:line="276" w:lineRule="auto"/>
            <w:jc w:val="both"/>
          </w:pPr>
        </w:pPrChange>
      </w:pPr>
      <w:ins w:id="3948"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949" w:author="Microsoft account" w:date="2025-10-10T22:41:00Z"/>
          <w:rFonts w:cs="Calibri"/>
          <w:sz w:val="28"/>
          <w:szCs w:val="28"/>
          <w:rtl/>
          <w:lang w:bidi="fa-IR"/>
        </w:rPr>
        <w:pPrChange w:id="3950" w:author="Microsoft account" w:date="2025-10-10T22:41:00Z">
          <w:pPr>
            <w:bidi/>
            <w:spacing w:after="0" w:line="276" w:lineRule="auto"/>
            <w:jc w:val="both"/>
          </w:pPr>
        </w:pPrChange>
      </w:pPr>
      <w:ins w:id="3951" w:author="Microsoft account" w:date="2025-10-10T22:41:00Z">
        <w:r w:rsidRPr="00A056F3">
          <w:rPr>
            <w:rFonts w:cs="Calibri"/>
            <w:noProof/>
            <w:sz w:val="28"/>
            <w:szCs w:val="28"/>
            <w:rPrChange w:id="3952"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953" w:author="Microsoft account" w:date="2025-10-10T22:41:00Z"/>
          <w:rFonts w:cs="Calibri"/>
          <w:sz w:val="28"/>
          <w:szCs w:val="28"/>
          <w:rtl/>
          <w:lang w:bidi="fa-IR"/>
        </w:rPr>
        <w:pPrChange w:id="3954" w:author="Microsoft account" w:date="2025-10-10T22:41:00Z">
          <w:pPr>
            <w:bidi/>
            <w:spacing w:after="0" w:line="276" w:lineRule="auto"/>
            <w:jc w:val="both"/>
          </w:pPr>
        </w:pPrChange>
      </w:pPr>
    </w:p>
    <w:p w14:paraId="6BCD64CF" w14:textId="6CF32DB3" w:rsidR="00A056F3" w:rsidRDefault="00A056F3">
      <w:pPr>
        <w:bidi/>
        <w:spacing w:after="0" w:line="276" w:lineRule="auto"/>
        <w:rPr>
          <w:ins w:id="3955" w:author="Microsoft account" w:date="2025-10-10T22:43:00Z"/>
          <w:rFonts w:cs="Calibri"/>
          <w:sz w:val="28"/>
          <w:szCs w:val="28"/>
          <w:rtl/>
          <w:lang w:bidi="fa-IR"/>
        </w:rPr>
        <w:pPrChange w:id="3956" w:author="Microsoft account" w:date="2025-10-10T22:41:00Z">
          <w:pPr>
            <w:bidi/>
            <w:spacing w:after="0" w:line="276" w:lineRule="auto"/>
            <w:jc w:val="both"/>
          </w:pPr>
        </w:pPrChange>
      </w:pPr>
      <w:ins w:id="3957"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958" w:author="Microsoft account" w:date="2025-10-10T22:43:00Z"/>
          <w:rFonts w:cs="Calibri"/>
          <w:sz w:val="28"/>
          <w:szCs w:val="28"/>
          <w:rtl/>
          <w:lang w:bidi="fa-IR"/>
        </w:rPr>
        <w:pPrChange w:id="3959" w:author="Microsoft account" w:date="2025-10-10T22:43:00Z">
          <w:pPr>
            <w:bidi/>
            <w:spacing w:after="0" w:line="276" w:lineRule="auto"/>
            <w:jc w:val="both"/>
          </w:pPr>
        </w:pPrChange>
      </w:pPr>
    </w:p>
    <w:p w14:paraId="482D1A3F" w14:textId="298C292F" w:rsidR="00A056F3" w:rsidRDefault="00A056F3">
      <w:pPr>
        <w:bidi/>
        <w:spacing w:after="0" w:line="276" w:lineRule="auto"/>
        <w:rPr>
          <w:ins w:id="3960" w:author="Microsoft account" w:date="2025-10-10T22:50:00Z"/>
          <w:rFonts w:cs="Calibri"/>
          <w:sz w:val="28"/>
          <w:szCs w:val="28"/>
          <w:lang w:bidi="fa-IR"/>
        </w:rPr>
        <w:pPrChange w:id="3961" w:author="Microsoft account" w:date="2025-10-10T22:43:00Z">
          <w:pPr>
            <w:bidi/>
            <w:spacing w:after="0" w:line="276" w:lineRule="auto"/>
            <w:jc w:val="both"/>
          </w:pPr>
        </w:pPrChange>
      </w:pPr>
      <w:ins w:id="3962" w:author="Microsoft account" w:date="2025-10-10T22:43:00Z">
        <w:r>
          <w:rPr>
            <w:rFonts w:cs="Calibri" w:hint="cs"/>
            <w:sz w:val="28"/>
            <w:szCs w:val="28"/>
            <w:rtl/>
            <w:lang w:bidi="fa-IR"/>
          </w:rPr>
          <w:t>-</w:t>
        </w:r>
      </w:ins>
      <w:ins w:id="3963"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964"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965" w:author="Microsoft account" w:date="2025-10-10T22:50:00Z"/>
          <w:rFonts w:cs="Calibri"/>
          <w:sz w:val="28"/>
          <w:szCs w:val="28"/>
          <w:lang w:bidi="fa-IR"/>
        </w:rPr>
        <w:pPrChange w:id="3966" w:author="Microsoft account" w:date="2025-10-10T22:50:00Z">
          <w:pPr>
            <w:bidi/>
            <w:spacing w:after="0" w:line="276" w:lineRule="auto"/>
            <w:jc w:val="both"/>
          </w:pPr>
        </w:pPrChange>
      </w:pPr>
      <w:ins w:id="3967" w:author="Microsoft account" w:date="2025-10-10T22:50:00Z">
        <w:r w:rsidRPr="00007741">
          <w:rPr>
            <w:rFonts w:cs="Calibri"/>
            <w:noProof/>
            <w:sz w:val="28"/>
            <w:szCs w:val="28"/>
            <w:rPrChange w:id="3968"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969" w:author="Microsoft account" w:date="2025-10-10T22:50:00Z"/>
          <w:rFonts w:cs="Calibri"/>
          <w:sz w:val="28"/>
          <w:szCs w:val="28"/>
          <w:rtl/>
          <w:lang w:bidi="fa-IR"/>
        </w:rPr>
        <w:pPrChange w:id="3970" w:author="Microsoft account" w:date="2025-10-10T22:50:00Z">
          <w:pPr>
            <w:bidi/>
            <w:spacing w:after="0" w:line="276" w:lineRule="auto"/>
            <w:jc w:val="both"/>
          </w:pPr>
        </w:pPrChange>
      </w:pPr>
      <w:ins w:id="3971"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972"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973" w:author="Microsoft account" w:date="2025-10-10T22:50:00Z"/>
          <w:rFonts w:cs="Calibri"/>
          <w:sz w:val="28"/>
          <w:szCs w:val="28"/>
          <w:rtl/>
          <w:lang w:bidi="fa-IR"/>
        </w:rPr>
        <w:pPrChange w:id="3974" w:author="Microsoft account" w:date="2025-10-10T22:50:00Z">
          <w:pPr>
            <w:bidi/>
            <w:spacing w:after="0" w:line="276" w:lineRule="auto"/>
            <w:jc w:val="both"/>
          </w:pPr>
        </w:pPrChange>
      </w:pPr>
    </w:p>
    <w:p w14:paraId="3CC66859" w14:textId="58F0C9B0" w:rsidR="00007741" w:rsidRDefault="00007741">
      <w:pPr>
        <w:bidi/>
        <w:spacing w:after="0" w:line="276" w:lineRule="auto"/>
        <w:rPr>
          <w:ins w:id="3975" w:author="Microsoft account" w:date="2025-10-10T23:39:00Z"/>
          <w:rFonts w:cs="Calibri"/>
          <w:sz w:val="28"/>
          <w:szCs w:val="28"/>
          <w:rtl/>
          <w:lang w:bidi="fa-IR"/>
        </w:rPr>
        <w:pPrChange w:id="3976" w:author="Microsoft account" w:date="2025-10-10T22:50:00Z">
          <w:pPr>
            <w:bidi/>
            <w:spacing w:after="0" w:line="276" w:lineRule="auto"/>
            <w:jc w:val="both"/>
          </w:pPr>
        </w:pPrChange>
      </w:pPr>
      <w:ins w:id="3977" w:author="Microsoft account" w:date="2025-10-10T22:50:00Z">
        <w:r>
          <w:rPr>
            <w:rFonts w:cs="Calibri" w:hint="cs"/>
            <w:sz w:val="28"/>
            <w:szCs w:val="28"/>
            <w:rtl/>
            <w:lang w:bidi="fa-IR"/>
          </w:rPr>
          <w:t>-</w:t>
        </w:r>
      </w:ins>
      <w:ins w:id="3978"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979"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980" w:author="Microsoft account" w:date="2025-10-10T23:41:00Z"/>
          <w:rFonts w:cs="Calibri"/>
          <w:sz w:val="28"/>
          <w:szCs w:val="28"/>
          <w:rtl/>
          <w:lang w:bidi="fa-IR"/>
        </w:rPr>
        <w:pPrChange w:id="3981" w:author="Microsoft account" w:date="2025-10-10T23:39:00Z">
          <w:pPr>
            <w:bidi/>
            <w:spacing w:after="0" w:line="276" w:lineRule="auto"/>
            <w:jc w:val="both"/>
          </w:pPr>
        </w:pPrChange>
      </w:pPr>
      <w:ins w:id="3982"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983"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984"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985" w:author="Microsoft account" w:date="2025-10-10T23:42:00Z"/>
          <w:rFonts w:cs="Calibri"/>
          <w:sz w:val="28"/>
          <w:szCs w:val="28"/>
          <w:rtl/>
          <w:lang w:bidi="fa-IR"/>
        </w:rPr>
        <w:pPrChange w:id="3986" w:author="Microsoft account" w:date="2025-10-10T23:41:00Z">
          <w:pPr>
            <w:bidi/>
            <w:spacing w:after="0" w:line="276" w:lineRule="auto"/>
            <w:jc w:val="both"/>
          </w:pPr>
        </w:pPrChange>
      </w:pPr>
    </w:p>
    <w:p w14:paraId="77B3A7CF" w14:textId="3DF44A23" w:rsidR="00F050EA" w:rsidRDefault="00F050EA">
      <w:pPr>
        <w:bidi/>
        <w:spacing w:after="0" w:line="276" w:lineRule="auto"/>
        <w:rPr>
          <w:ins w:id="3987" w:author="Microsoft account" w:date="2025-10-10T23:39:00Z"/>
          <w:rFonts w:cs="Calibri"/>
          <w:sz w:val="28"/>
          <w:szCs w:val="28"/>
          <w:lang w:bidi="fa-IR"/>
        </w:rPr>
        <w:pPrChange w:id="3988" w:author="Microsoft account" w:date="2025-10-10T23:42:00Z">
          <w:pPr>
            <w:bidi/>
            <w:spacing w:after="0" w:line="276" w:lineRule="auto"/>
            <w:jc w:val="both"/>
          </w:pPr>
        </w:pPrChange>
      </w:pPr>
      <w:ins w:id="3989"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90" w:author="Microsoft account" w:date="2025-10-10T23:39:00Z"/>
          <w:rFonts w:cs="Calibri"/>
          <w:sz w:val="28"/>
          <w:szCs w:val="28"/>
          <w:rtl/>
          <w:lang w:bidi="fa-IR"/>
        </w:rPr>
        <w:pPrChange w:id="3991" w:author="Microsoft account" w:date="2025-10-10T23:39:00Z">
          <w:pPr>
            <w:bidi/>
            <w:spacing w:after="0" w:line="276" w:lineRule="auto"/>
            <w:jc w:val="both"/>
          </w:pPr>
        </w:pPrChange>
      </w:pPr>
    </w:p>
    <w:p w14:paraId="024530D8" w14:textId="336F7B5A" w:rsidR="00713895" w:rsidRDefault="00713895">
      <w:pPr>
        <w:bidi/>
        <w:spacing w:after="0" w:line="276" w:lineRule="auto"/>
        <w:rPr>
          <w:ins w:id="3992" w:author="Microsoft account" w:date="2025-10-10T18:14:00Z"/>
          <w:rFonts w:cs="Calibri"/>
          <w:sz w:val="28"/>
          <w:szCs w:val="28"/>
          <w:rtl/>
          <w:lang w:bidi="fa-IR"/>
        </w:rPr>
        <w:pPrChange w:id="3993" w:author="Microsoft account" w:date="2025-10-10T23:39:00Z">
          <w:pPr>
            <w:bidi/>
            <w:spacing w:after="0" w:line="276" w:lineRule="auto"/>
            <w:jc w:val="both"/>
          </w:pPr>
        </w:pPrChange>
      </w:pPr>
      <w:ins w:id="3994"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3995" w:author="Microsoft account" w:date="2025-10-10T18:14:00Z"/>
          <w:rFonts w:cs="Calibri"/>
          <w:sz w:val="28"/>
          <w:szCs w:val="28"/>
          <w:rtl/>
          <w:lang w:bidi="fa-IR"/>
        </w:rPr>
        <w:pPrChange w:id="3996" w:author="Microsoft account" w:date="2025-10-10T18:14:00Z">
          <w:pPr>
            <w:bidi/>
            <w:spacing w:after="0" w:line="276" w:lineRule="auto"/>
            <w:jc w:val="both"/>
          </w:pPr>
        </w:pPrChange>
      </w:pPr>
    </w:p>
    <w:p w14:paraId="03783834" w14:textId="77777777" w:rsidR="009F13CD" w:rsidRDefault="009F13CD">
      <w:pPr>
        <w:bidi/>
        <w:spacing w:after="0" w:line="276" w:lineRule="auto"/>
        <w:rPr>
          <w:ins w:id="3997" w:author="Microsoft account" w:date="2025-10-10T18:14:00Z"/>
          <w:rFonts w:cs="Calibri"/>
          <w:sz w:val="28"/>
          <w:szCs w:val="28"/>
          <w:rtl/>
          <w:lang w:bidi="fa-IR"/>
        </w:rPr>
        <w:pPrChange w:id="3998" w:author="Microsoft account" w:date="2025-10-10T18:14:00Z">
          <w:pPr>
            <w:bidi/>
            <w:spacing w:after="0" w:line="276" w:lineRule="auto"/>
            <w:jc w:val="both"/>
          </w:pPr>
        </w:pPrChange>
      </w:pPr>
    </w:p>
    <w:p w14:paraId="3610D88A" w14:textId="77777777" w:rsidR="009F13CD" w:rsidRDefault="009F13CD">
      <w:pPr>
        <w:bidi/>
        <w:spacing w:after="0" w:line="276" w:lineRule="auto"/>
        <w:rPr>
          <w:ins w:id="3999" w:author="Microsoft account" w:date="2025-10-10T18:14:00Z"/>
          <w:rFonts w:cs="Calibri"/>
          <w:sz w:val="28"/>
          <w:szCs w:val="28"/>
          <w:rtl/>
          <w:lang w:bidi="fa-IR"/>
        </w:rPr>
        <w:pPrChange w:id="4000" w:author="Microsoft account" w:date="2025-10-10T18:14:00Z">
          <w:pPr>
            <w:bidi/>
            <w:spacing w:after="0" w:line="276" w:lineRule="auto"/>
            <w:jc w:val="both"/>
          </w:pPr>
        </w:pPrChange>
      </w:pPr>
    </w:p>
    <w:p w14:paraId="3F500212" w14:textId="77777777" w:rsidR="009F13CD" w:rsidRDefault="009F13CD">
      <w:pPr>
        <w:bidi/>
        <w:spacing w:after="0" w:line="276" w:lineRule="auto"/>
        <w:rPr>
          <w:ins w:id="4001" w:author="Microsoft account" w:date="2025-10-10T18:14:00Z"/>
          <w:rFonts w:cs="Calibri"/>
          <w:sz w:val="28"/>
          <w:szCs w:val="28"/>
          <w:rtl/>
          <w:lang w:bidi="fa-IR"/>
        </w:rPr>
        <w:pPrChange w:id="4002" w:author="Microsoft account" w:date="2025-10-10T18:14:00Z">
          <w:pPr>
            <w:bidi/>
            <w:spacing w:after="0" w:line="276" w:lineRule="auto"/>
            <w:jc w:val="both"/>
          </w:pPr>
        </w:pPrChange>
      </w:pPr>
    </w:p>
    <w:p w14:paraId="7B6C4181" w14:textId="77777777" w:rsidR="009F13CD" w:rsidRDefault="009F13CD">
      <w:pPr>
        <w:bidi/>
        <w:spacing w:after="0" w:line="276" w:lineRule="auto"/>
        <w:rPr>
          <w:ins w:id="4003" w:author="Microsoft account" w:date="2025-10-10T18:14:00Z"/>
          <w:rFonts w:cs="Calibri"/>
          <w:sz w:val="28"/>
          <w:szCs w:val="28"/>
          <w:rtl/>
          <w:lang w:bidi="fa-IR"/>
        </w:rPr>
        <w:pPrChange w:id="4004" w:author="Microsoft account" w:date="2025-10-10T18:14:00Z">
          <w:pPr>
            <w:bidi/>
            <w:spacing w:after="0" w:line="276" w:lineRule="auto"/>
            <w:jc w:val="both"/>
          </w:pPr>
        </w:pPrChange>
      </w:pPr>
    </w:p>
    <w:p w14:paraId="0319F152" w14:textId="154B8938" w:rsidR="009F13CD" w:rsidRDefault="009F13CD">
      <w:pPr>
        <w:spacing w:after="0" w:line="240" w:lineRule="auto"/>
        <w:rPr>
          <w:ins w:id="4005" w:author="Microsoft account" w:date="2025-10-10T18:14:00Z"/>
          <w:rFonts w:cs="Calibri"/>
          <w:sz w:val="28"/>
          <w:szCs w:val="28"/>
          <w:rtl/>
          <w:lang w:bidi="fa-IR"/>
        </w:rPr>
      </w:pPr>
      <w:ins w:id="4006"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4007" w:author="Microsoft account" w:date="2025-10-11T10:07:00Z"/>
          <w:rFonts w:cs="Calibri"/>
          <w:sz w:val="28"/>
          <w:szCs w:val="28"/>
          <w:rtl/>
          <w:lang w:bidi="fa-IR"/>
        </w:rPr>
        <w:pPrChange w:id="4008" w:author="Microsoft account" w:date="2025-10-10T18:14:00Z">
          <w:pPr>
            <w:bidi/>
            <w:spacing w:after="0" w:line="276" w:lineRule="auto"/>
            <w:jc w:val="both"/>
          </w:pPr>
        </w:pPrChange>
      </w:pPr>
      <w:bookmarkStart w:id="4009" w:name="I4040719"/>
      <w:ins w:id="4010" w:author="Microsoft account" w:date="2025-10-11T10:07:00Z">
        <w:r>
          <w:rPr>
            <w:rFonts w:cs="Calibri" w:hint="cs"/>
            <w:sz w:val="28"/>
            <w:szCs w:val="28"/>
            <w:rtl/>
            <w:lang w:bidi="fa-IR"/>
          </w:rPr>
          <w:lastRenderedPageBreak/>
          <w:t>ادامه</w:t>
        </w:r>
      </w:ins>
    </w:p>
    <w:bookmarkEnd w:id="4009"/>
    <w:p w14:paraId="5FAFF156" w14:textId="77777777" w:rsidR="004F0175" w:rsidRDefault="004F0175">
      <w:pPr>
        <w:bidi/>
        <w:spacing w:after="0" w:line="276" w:lineRule="auto"/>
        <w:rPr>
          <w:ins w:id="4011" w:author="Microsoft account" w:date="2025-10-11T10:07:00Z"/>
          <w:rFonts w:cs="Calibri"/>
          <w:sz w:val="28"/>
          <w:szCs w:val="28"/>
          <w:rtl/>
          <w:lang w:bidi="fa-IR"/>
        </w:rPr>
        <w:pPrChange w:id="4012" w:author="Microsoft account" w:date="2025-10-11T10:07:00Z">
          <w:pPr>
            <w:bidi/>
            <w:spacing w:after="0" w:line="276" w:lineRule="auto"/>
            <w:jc w:val="both"/>
          </w:pPr>
        </w:pPrChange>
      </w:pPr>
    </w:p>
    <w:p w14:paraId="1DF871BB" w14:textId="024EEE66" w:rsidR="004F0175" w:rsidRDefault="004F0175">
      <w:pPr>
        <w:bidi/>
        <w:spacing w:after="0" w:line="276" w:lineRule="auto"/>
        <w:rPr>
          <w:ins w:id="4013" w:author="Microsoft account" w:date="2025-10-11T10:22:00Z"/>
          <w:rFonts w:cs="Calibri"/>
          <w:sz w:val="28"/>
          <w:szCs w:val="28"/>
          <w:rtl/>
          <w:lang w:bidi="fa-IR"/>
        </w:rPr>
        <w:pPrChange w:id="4014" w:author="Microsoft account" w:date="2025-10-11T10:07:00Z">
          <w:pPr>
            <w:bidi/>
            <w:spacing w:after="0" w:line="276" w:lineRule="auto"/>
            <w:jc w:val="both"/>
          </w:pPr>
        </w:pPrChange>
      </w:pPr>
      <w:ins w:id="4015" w:author="Microsoft account" w:date="2025-10-11T10:07:00Z">
        <w:r>
          <w:rPr>
            <w:rFonts w:cs="Calibri" w:hint="cs"/>
            <w:sz w:val="28"/>
            <w:szCs w:val="28"/>
            <w:rtl/>
            <w:lang w:bidi="fa-IR"/>
          </w:rPr>
          <w:t>-</w:t>
        </w:r>
      </w:ins>
      <w:ins w:id="4016" w:author="Microsoft account" w:date="2025-10-11T10:20:00Z">
        <w:r w:rsidR="00100BE5">
          <w:rPr>
            <w:rFonts w:cs="Calibri" w:hint="cs"/>
            <w:sz w:val="28"/>
            <w:szCs w:val="28"/>
            <w:rtl/>
            <w:lang w:bidi="fa-IR"/>
          </w:rPr>
          <w:t xml:space="preserve">یذره با قابلیت های </w:t>
        </w:r>
      </w:ins>
      <w:ins w:id="4017"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4018"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bidi/>
        <w:spacing w:after="0" w:line="276" w:lineRule="auto"/>
        <w:rPr>
          <w:ins w:id="4019" w:author="Microsoft account" w:date="2025-10-11T10:22:00Z"/>
          <w:rFonts w:cs="Calibri"/>
          <w:sz w:val="28"/>
          <w:szCs w:val="28"/>
          <w:rtl/>
          <w:lang w:bidi="fa-IR"/>
        </w:rPr>
        <w:pPrChange w:id="4020" w:author="Microsoft account" w:date="2025-10-11T10:22:00Z">
          <w:pPr>
            <w:bidi/>
            <w:spacing w:after="0" w:line="276" w:lineRule="auto"/>
            <w:jc w:val="both"/>
          </w:pPr>
        </w:pPrChange>
      </w:pPr>
    </w:p>
    <w:p w14:paraId="291C62F2" w14:textId="78BF0660" w:rsidR="00100BE5" w:rsidRDefault="00100BE5">
      <w:pPr>
        <w:bidi/>
        <w:spacing w:after="0" w:line="276" w:lineRule="auto"/>
        <w:rPr>
          <w:ins w:id="4021" w:author="Microsoft account" w:date="2025-10-11T10:22:00Z"/>
          <w:rFonts w:cs="Calibri"/>
          <w:sz w:val="28"/>
          <w:szCs w:val="28"/>
          <w:lang w:bidi="fa-IR"/>
        </w:rPr>
        <w:pPrChange w:id="4022" w:author="Microsoft account" w:date="2025-10-11T10:22:00Z">
          <w:pPr>
            <w:bidi/>
            <w:spacing w:after="0" w:line="276" w:lineRule="auto"/>
            <w:jc w:val="both"/>
          </w:pPr>
        </w:pPrChange>
      </w:pPr>
      <w:ins w:id="4023"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pPr>
        <w:bidi/>
        <w:spacing w:after="0" w:line="276" w:lineRule="auto"/>
        <w:rPr>
          <w:ins w:id="4024" w:author="Microsoft account" w:date="2025-10-11T10:23:00Z"/>
          <w:rFonts w:cs="Calibri"/>
          <w:sz w:val="28"/>
          <w:szCs w:val="28"/>
          <w:lang w:bidi="fa-IR"/>
        </w:rPr>
        <w:pPrChange w:id="4025" w:author="Microsoft account" w:date="2025-10-11T10:22:00Z">
          <w:pPr>
            <w:bidi/>
            <w:spacing w:after="0" w:line="276" w:lineRule="auto"/>
            <w:jc w:val="both"/>
          </w:pPr>
        </w:pPrChange>
      </w:pPr>
      <w:ins w:id="4026"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pPr>
        <w:bidi/>
        <w:spacing w:after="0" w:line="276" w:lineRule="auto"/>
        <w:rPr>
          <w:ins w:id="4027" w:author="Microsoft account" w:date="2025-10-11T10:23:00Z"/>
          <w:rFonts w:cs="Calibri"/>
          <w:sz w:val="28"/>
          <w:szCs w:val="28"/>
          <w:lang w:bidi="fa-IR"/>
        </w:rPr>
        <w:pPrChange w:id="4028" w:author="Microsoft account" w:date="2025-10-11T10:23:00Z">
          <w:pPr>
            <w:bidi/>
            <w:spacing w:after="0" w:line="276" w:lineRule="auto"/>
            <w:jc w:val="both"/>
          </w:pPr>
        </w:pPrChange>
      </w:pPr>
    </w:p>
    <w:p w14:paraId="67D9E5D4" w14:textId="2172E990" w:rsidR="00100BE5" w:rsidRDefault="00100BE5">
      <w:pPr>
        <w:bidi/>
        <w:spacing w:after="0" w:line="276" w:lineRule="auto"/>
        <w:rPr>
          <w:ins w:id="4029" w:author="Microsoft account" w:date="2025-10-11T10:27:00Z"/>
          <w:rFonts w:cs="Calibri"/>
          <w:sz w:val="28"/>
          <w:szCs w:val="28"/>
          <w:rtl/>
          <w:lang w:bidi="fa-IR"/>
        </w:rPr>
        <w:pPrChange w:id="4030" w:author="Microsoft account" w:date="2025-10-11T10:23:00Z">
          <w:pPr>
            <w:bidi/>
            <w:spacing w:after="0" w:line="276" w:lineRule="auto"/>
            <w:jc w:val="both"/>
          </w:pPr>
        </w:pPrChange>
      </w:pPr>
      <w:ins w:id="4031" w:author="Microsoft account" w:date="2025-10-11T10:25:00Z">
        <w:r>
          <w:rPr>
            <w:rFonts w:cs="Calibri" w:hint="cs"/>
            <w:sz w:val="28"/>
            <w:szCs w:val="28"/>
            <w:rtl/>
            <w:lang w:bidi="fa-IR"/>
          </w:rPr>
          <w:t xml:space="preserve">-قراره یه </w:t>
        </w:r>
        <w:r>
          <w:rPr>
            <w:rFonts w:cs="Calibri"/>
            <w:sz w:val="28"/>
            <w:szCs w:val="28"/>
            <w:lang w:bidi="fa-IR"/>
          </w:rPr>
          <w:t>ISS tracker</w:t>
        </w:r>
      </w:ins>
      <w:ins w:id="4032"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w:t>
        </w:r>
      </w:ins>
      <w:ins w:id="4033" w:author="Microsoft account" w:date="2025-10-12T11:56:00Z">
        <w:r w:rsidR="00A21C82">
          <w:rPr>
            <w:rFonts w:cs="Calibri"/>
            <w:sz w:val="28"/>
            <w:szCs w:val="28"/>
            <w:lang w:bidi="fa-IR"/>
          </w:rPr>
          <w:t xml:space="preserve"> </w:t>
        </w:r>
        <w:r w:rsidR="00A21C82">
          <w:rPr>
            <w:rFonts w:cs="Calibri" w:hint="cs"/>
            <w:sz w:val="28"/>
            <w:szCs w:val="28"/>
            <w:rtl/>
            <w:lang w:bidi="fa-IR"/>
          </w:rPr>
          <w:t xml:space="preserve"> (</w:t>
        </w:r>
        <w:r w:rsidR="00A21C82">
          <w:rPr>
            <w:rFonts w:cs="Calibri" w:hint="cs"/>
            <w:sz w:val="18"/>
            <w:szCs w:val="18"/>
            <w:rtl/>
            <w:lang w:bidi="fa-IR"/>
          </w:rPr>
          <w:t xml:space="preserve">مخففِ </w:t>
        </w:r>
        <w:r w:rsidR="00A21C82">
          <w:rPr>
            <w:rFonts w:cs="Calibri"/>
            <w:sz w:val="18"/>
            <w:szCs w:val="18"/>
            <w:lang w:bidi="fa-IR"/>
          </w:rPr>
          <w:t>International Space Station</w:t>
        </w:r>
        <w:r w:rsidR="00A21C82">
          <w:rPr>
            <w:rFonts w:cs="Calibri" w:hint="cs"/>
            <w:sz w:val="18"/>
            <w:szCs w:val="18"/>
            <w:rtl/>
            <w:lang w:bidi="fa-IR"/>
          </w:rPr>
          <w:t xml:space="preserve"> عه</w:t>
        </w:r>
        <w:r w:rsidR="00A21C82">
          <w:rPr>
            <w:rFonts w:cs="Calibri" w:hint="cs"/>
            <w:sz w:val="28"/>
            <w:szCs w:val="28"/>
            <w:rtl/>
            <w:lang w:bidi="fa-IR"/>
          </w:rPr>
          <w:t>)</w:t>
        </w:r>
      </w:ins>
      <w:ins w:id="4034" w:author="Microsoft account" w:date="2025-10-11T10:26:00Z">
        <w:r>
          <w:rPr>
            <w:rFonts w:cs="Calibri" w:hint="cs"/>
            <w:sz w:val="28"/>
            <w:szCs w:val="28"/>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4035"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pPr>
        <w:bidi/>
        <w:spacing w:after="0" w:line="276" w:lineRule="auto"/>
        <w:rPr>
          <w:ins w:id="4036" w:author="Microsoft account" w:date="2025-10-11T10:27:00Z"/>
          <w:rFonts w:cs="Calibri"/>
          <w:sz w:val="28"/>
          <w:szCs w:val="28"/>
          <w:rtl/>
          <w:lang w:bidi="fa-IR"/>
        </w:rPr>
        <w:pPrChange w:id="4037" w:author="Microsoft account" w:date="2025-10-11T10:27:00Z">
          <w:pPr>
            <w:bidi/>
            <w:spacing w:after="0" w:line="276" w:lineRule="auto"/>
            <w:jc w:val="both"/>
          </w:pPr>
        </w:pPrChange>
      </w:pPr>
    </w:p>
    <w:p w14:paraId="2CACFAEF" w14:textId="34742E5E" w:rsidR="00100BE5" w:rsidRDefault="00100BE5">
      <w:pPr>
        <w:bidi/>
        <w:spacing w:after="0" w:line="276" w:lineRule="auto"/>
        <w:rPr>
          <w:ins w:id="4038" w:author="Microsoft account" w:date="2025-10-11T10:27:00Z"/>
          <w:rFonts w:cs="Calibri"/>
          <w:sz w:val="28"/>
          <w:szCs w:val="28"/>
          <w:rtl/>
          <w:lang w:bidi="fa-IR"/>
        </w:rPr>
        <w:pPrChange w:id="4039" w:author="Microsoft account" w:date="2025-10-11T10:27:00Z">
          <w:pPr>
            <w:bidi/>
            <w:spacing w:after="0" w:line="276" w:lineRule="auto"/>
            <w:jc w:val="both"/>
          </w:pPr>
        </w:pPrChange>
      </w:pPr>
      <w:ins w:id="4040"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pPr>
        <w:bidi/>
        <w:spacing w:after="0" w:line="276" w:lineRule="auto"/>
        <w:rPr>
          <w:ins w:id="4041" w:author="Microsoft account" w:date="2025-10-11T10:27:00Z"/>
          <w:rFonts w:cs="Calibri"/>
          <w:sz w:val="28"/>
          <w:szCs w:val="28"/>
          <w:rtl/>
          <w:lang w:bidi="fa-IR"/>
        </w:rPr>
        <w:pPrChange w:id="4042" w:author="Microsoft account" w:date="2025-10-11T10:27:00Z">
          <w:pPr>
            <w:bidi/>
            <w:spacing w:after="0" w:line="276" w:lineRule="auto"/>
            <w:jc w:val="both"/>
          </w:pPr>
        </w:pPrChange>
      </w:pPr>
      <w:ins w:id="4043" w:author="Microsoft account" w:date="2025-10-11T10:28:00Z">
        <w:r w:rsidRPr="0048160D">
          <w:rPr>
            <w:rFonts w:cs="Calibri"/>
            <w:noProof/>
            <w:sz w:val="28"/>
            <w:szCs w:val="28"/>
            <w:rPrChange w:id="4044"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bidi/>
        <w:spacing w:after="0" w:line="276" w:lineRule="auto"/>
        <w:rPr>
          <w:ins w:id="4045" w:author="Microsoft account" w:date="2025-10-11T10:31:00Z"/>
          <w:rFonts w:cs="Calibri"/>
          <w:sz w:val="28"/>
          <w:szCs w:val="28"/>
          <w:rtl/>
          <w:lang w:bidi="fa-IR"/>
        </w:rPr>
        <w:pPrChange w:id="4046" w:author="Microsoft account" w:date="2025-10-11T10:27:00Z">
          <w:pPr>
            <w:bidi/>
            <w:spacing w:after="0" w:line="276" w:lineRule="auto"/>
            <w:jc w:val="both"/>
          </w:pPr>
        </w:pPrChange>
      </w:pPr>
      <w:ins w:id="4047" w:author="Microsoft account" w:date="2025-10-11T10:27:00Z">
        <w:r>
          <w:rPr>
            <w:rFonts w:cs="Calibri" w:hint="cs"/>
            <w:sz w:val="28"/>
            <w:szCs w:val="28"/>
            <w:rtl/>
            <w:lang w:bidi="fa-IR"/>
          </w:rPr>
          <w:t>-</w:t>
        </w:r>
      </w:ins>
      <w:ins w:id="4048" w:author="Microsoft account" w:date="2025-10-11T10:28:00Z">
        <w:r w:rsidR="0048160D">
          <w:rPr>
            <w:rFonts w:cs="Calibri" w:hint="cs"/>
            <w:sz w:val="28"/>
            <w:szCs w:val="28"/>
            <w:rtl/>
            <w:lang w:bidi="fa-IR"/>
          </w:rPr>
          <w:t xml:space="preserve">از دیدگاه جالبی بهش نگاه کرد. گفت </w:t>
        </w:r>
      </w:ins>
      <w:ins w:id="4049"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50"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pPr>
        <w:bidi/>
        <w:spacing w:after="0" w:line="276" w:lineRule="auto"/>
        <w:rPr>
          <w:ins w:id="4051" w:author="Microsoft account" w:date="2025-10-11T10:31:00Z"/>
          <w:rFonts w:cs="Calibri"/>
          <w:sz w:val="28"/>
          <w:szCs w:val="28"/>
          <w:rtl/>
          <w:lang w:bidi="fa-IR"/>
        </w:rPr>
        <w:pPrChange w:id="4052" w:author="Microsoft account" w:date="2025-10-11T10:31:00Z">
          <w:pPr>
            <w:bidi/>
            <w:spacing w:after="0" w:line="276" w:lineRule="auto"/>
            <w:jc w:val="both"/>
          </w:pPr>
        </w:pPrChange>
      </w:pPr>
      <w:ins w:id="4053" w:author="Microsoft account" w:date="2025-10-11T10:31:00Z">
        <w:r>
          <w:rPr>
            <w:rFonts w:cs="Calibri" w:hint="cs"/>
            <w:sz w:val="28"/>
            <w:szCs w:val="28"/>
            <w:rtl/>
            <w:lang w:bidi="fa-IR"/>
          </w:rPr>
          <w:t xml:space="preserve">این توضیح خیلی مهمه. </w:t>
        </w:r>
      </w:ins>
    </w:p>
    <w:p w14:paraId="3F728646" w14:textId="77777777" w:rsidR="0048160D" w:rsidRDefault="0048160D">
      <w:pPr>
        <w:bidi/>
        <w:spacing w:after="0" w:line="276" w:lineRule="auto"/>
        <w:rPr>
          <w:ins w:id="4054" w:author="Microsoft account" w:date="2025-10-11T10:31:00Z"/>
          <w:rFonts w:cs="Calibri"/>
          <w:sz w:val="28"/>
          <w:szCs w:val="28"/>
          <w:rtl/>
          <w:lang w:bidi="fa-IR"/>
        </w:rPr>
        <w:pPrChange w:id="4055" w:author="Microsoft account" w:date="2025-10-11T10:31:00Z">
          <w:pPr>
            <w:bidi/>
            <w:spacing w:after="0" w:line="276" w:lineRule="auto"/>
            <w:jc w:val="both"/>
          </w:pPr>
        </w:pPrChange>
      </w:pPr>
    </w:p>
    <w:p w14:paraId="40F05E44" w14:textId="290FED1E" w:rsidR="0048160D" w:rsidRDefault="0048160D">
      <w:pPr>
        <w:bidi/>
        <w:spacing w:after="0" w:line="276" w:lineRule="auto"/>
        <w:rPr>
          <w:ins w:id="4056" w:author="Microsoft account" w:date="2025-10-11T10:33:00Z"/>
          <w:rFonts w:cs="Calibri"/>
          <w:sz w:val="28"/>
          <w:szCs w:val="28"/>
          <w:rtl/>
          <w:lang w:bidi="fa-IR"/>
        </w:rPr>
        <w:pPrChange w:id="4057" w:author="Microsoft account" w:date="2025-10-11T10:31:00Z">
          <w:pPr>
            <w:bidi/>
            <w:spacing w:after="0" w:line="276" w:lineRule="auto"/>
            <w:jc w:val="both"/>
          </w:pPr>
        </w:pPrChange>
      </w:pPr>
      <w:ins w:id="4058" w:author="Microsoft account" w:date="2025-10-11T10:31:00Z">
        <w:r>
          <w:rPr>
            <w:rFonts w:cs="Calibri" w:hint="cs"/>
            <w:sz w:val="28"/>
            <w:szCs w:val="28"/>
            <w:rtl/>
            <w:lang w:bidi="fa-IR"/>
          </w:rPr>
          <w:t>-</w:t>
        </w:r>
      </w:ins>
      <w:ins w:id="4059"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pPr>
        <w:bidi/>
        <w:spacing w:after="0" w:line="276" w:lineRule="auto"/>
        <w:rPr>
          <w:ins w:id="4060" w:author="Microsoft account" w:date="2025-10-11T10:33:00Z"/>
          <w:rFonts w:cs="Calibri"/>
          <w:sz w:val="28"/>
          <w:szCs w:val="28"/>
          <w:rtl/>
          <w:lang w:bidi="fa-IR"/>
        </w:rPr>
        <w:pPrChange w:id="4061" w:author="Microsoft account" w:date="2025-10-11T10:33:00Z">
          <w:pPr>
            <w:bidi/>
            <w:spacing w:after="0" w:line="276" w:lineRule="auto"/>
            <w:jc w:val="both"/>
          </w:pPr>
        </w:pPrChange>
      </w:pPr>
      <w:ins w:id="4062" w:author="Microsoft account" w:date="2025-10-11T10:33:00Z">
        <w:r w:rsidRPr="0048160D">
          <w:rPr>
            <w:rFonts w:cs="Calibri"/>
            <w:noProof/>
            <w:sz w:val="28"/>
            <w:szCs w:val="28"/>
            <w:rPrChange w:id="4063"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bidi/>
        <w:spacing w:after="0" w:line="276" w:lineRule="auto"/>
        <w:rPr>
          <w:ins w:id="4064" w:author="Microsoft account" w:date="2025-10-11T10:33:00Z"/>
          <w:rFonts w:cs="Calibri"/>
          <w:sz w:val="28"/>
          <w:szCs w:val="28"/>
          <w:rtl/>
          <w:lang w:bidi="fa-IR"/>
        </w:rPr>
        <w:pPrChange w:id="4065" w:author="Microsoft account" w:date="2025-10-11T10:33:00Z">
          <w:pPr>
            <w:bidi/>
            <w:spacing w:after="0" w:line="276" w:lineRule="auto"/>
            <w:jc w:val="both"/>
          </w:pPr>
        </w:pPrChange>
      </w:pPr>
    </w:p>
    <w:p w14:paraId="74BA14B3" w14:textId="042143F7" w:rsidR="0048160D" w:rsidRDefault="0048160D">
      <w:pPr>
        <w:bidi/>
        <w:spacing w:after="0" w:line="276" w:lineRule="auto"/>
        <w:rPr>
          <w:ins w:id="4066" w:author="Microsoft account" w:date="2025-10-11T10:37:00Z"/>
          <w:rFonts w:cs="Calibri"/>
          <w:sz w:val="28"/>
          <w:szCs w:val="28"/>
          <w:rtl/>
          <w:lang w:bidi="fa-IR"/>
        </w:rPr>
        <w:pPrChange w:id="4067" w:author="Microsoft account" w:date="2025-10-11T10:33:00Z">
          <w:pPr>
            <w:bidi/>
            <w:spacing w:after="0" w:line="276" w:lineRule="auto"/>
            <w:jc w:val="both"/>
          </w:pPr>
        </w:pPrChange>
      </w:pPr>
      <w:ins w:id="4068" w:author="Microsoft account" w:date="2025-10-11T10:33:00Z">
        <w:r>
          <w:rPr>
            <w:rFonts w:cs="Calibri" w:hint="cs"/>
            <w:sz w:val="28"/>
            <w:szCs w:val="28"/>
            <w:rtl/>
            <w:lang w:bidi="fa-IR"/>
          </w:rPr>
          <w:t>اینجا ما برنامه خودمون رو داریم و یه سیستم خارجی. حالا این سیستم خارجی یسری کارا از دستش بر میاد که ما میخوایم ازش استفاده کنیم.</w:t>
        </w:r>
      </w:ins>
      <w:ins w:id="4069" w:author="Microsoft account" w:date="2025-10-12T11:57:00Z">
        <w:r w:rsidR="00EB7271">
          <w:rPr>
            <w:rFonts w:cs="Calibri" w:hint="cs"/>
            <w:sz w:val="28"/>
            <w:szCs w:val="28"/>
            <w:rtl/>
            <w:lang w:bidi="fa-IR"/>
          </w:rPr>
          <w:t>(</w:t>
        </w:r>
        <w:r w:rsidR="00EB7271">
          <w:rPr>
            <w:rFonts w:cs="Calibri" w:hint="cs"/>
            <w:sz w:val="18"/>
            <w:szCs w:val="18"/>
            <w:rtl/>
            <w:lang w:bidi="fa-IR"/>
          </w:rPr>
          <w:t>لزوما هم نمیدونیم اینارو چطوری انجام میده، فقط میدونیم میتونه انجام بده</w:t>
        </w:r>
        <w:r w:rsidR="00EB7271">
          <w:rPr>
            <w:rFonts w:cs="Calibri" w:hint="cs"/>
            <w:sz w:val="28"/>
            <w:szCs w:val="28"/>
            <w:rtl/>
            <w:lang w:bidi="fa-IR"/>
          </w:rPr>
          <w:t>)</w:t>
        </w:r>
      </w:ins>
      <w:ins w:id="4070" w:author="Microsoft account" w:date="2025-10-11T10:33:00Z">
        <w:r>
          <w:rPr>
            <w:rFonts w:cs="Calibri" w:hint="cs"/>
            <w:sz w:val="28"/>
            <w:szCs w:val="28"/>
            <w:rtl/>
            <w:lang w:bidi="fa-IR"/>
          </w:rPr>
          <w:t xml:space="preserve">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4071"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sidR="00EB7271">
          <w:rPr>
            <w:rFonts w:cs="Calibri" w:hint="cs"/>
            <w:sz w:val="28"/>
            <w:szCs w:val="28"/>
            <w:rtl/>
            <w:lang w:bidi="fa-IR"/>
          </w:rPr>
          <w:t xml:space="preserve"> ارسال کن</w:t>
        </w:r>
      </w:ins>
      <w:ins w:id="4072" w:author="Microsoft account" w:date="2025-10-12T11:58:00Z">
        <w:r w:rsidR="00EB7271">
          <w:rPr>
            <w:rFonts w:cs="Calibri" w:hint="cs"/>
            <w:sz w:val="28"/>
            <w:szCs w:val="28"/>
            <w:rtl/>
            <w:lang w:bidi="fa-IR"/>
          </w:rPr>
          <w:t>یم</w:t>
        </w:r>
      </w:ins>
      <w:ins w:id="4073" w:author="Microsoft account" w:date="2025-10-11T10:34:00Z">
        <w:r>
          <w:rPr>
            <w:rFonts w:cs="Calibri" w:hint="cs"/>
            <w:sz w:val="28"/>
            <w:szCs w:val="28"/>
            <w:rtl/>
            <w:lang w:bidi="fa-IR"/>
          </w:rPr>
          <w:t xml:space="preserve">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bidi/>
        <w:spacing w:after="0" w:line="276" w:lineRule="auto"/>
        <w:rPr>
          <w:ins w:id="4074" w:author="Microsoft account" w:date="2025-10-11T10:37:00Z"/>
          <w:rFonts w:cs="Calibri"/>
          <w:sz w:val="28"/>
          <w:szCs w:val="28"/>
          <w:rtl/>
          <w:lang w:bidi="fa-IR"/>
        </w:rPr>
        <w:pPrChange w:id="4075" w:author="Microsoft account" w:date="2025-10-11T10:37:00Z">
          <w:pPr>
            <w:bidi/>
            <w:spacing w:after="0" w:line="276" w:lineRule="auto"/>
            <w:jc w:val="both"/>
          </w:pPr>
        </w:pPrChange>
      </w:pPr>
    </w:p>
    <w:p w14:paraId="2BD5E3AC" w14:textId="67979E1F" w:rsidR="00F71556" w:rsidRDefault="00F71556">
      <w:pPr>
        <w:bidi/>
        <w:spacing w:after="0" w:line="276" w:lineRule="auto"/>
        <w:rPr>
          <w:ins w:id="4076" w:author="Microsoft account" w:date="2025-10-11T10:39:00Z"/>
          <w:rFonts w:cs="Calibri"/>
          <w:sz w:val="28"/>
          <w:szCs w:val="28"/>
          <w:rtl/>
          <w:lang w:bidi="fa-IR"/>
        </w:rPr>
        <w:pPrChange w:id="4077" w:author="Microsoft account" w:date="2025-10-11T10:37:00Z">
          <w:pPr>
            <w:bidi/>
            <w:spacing w:after="0" w:line="276" w:lineRule="auto"/>
            <w:jc w:val="both"/>
          </w:pPr>
        </w:pPrChange>
      </w:pPr>
      <w:ins w:id="4078"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79"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4080"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pPr>
        <w:bidi/>
        <w:spacing w:after="0" w:line="276" w:lineRule="auto"/>
        <w:rPr>
          <w:ins w:id="4081" w:author="Microsoft account" w:date="2025-10-11T10:39:00Z"/>
          <w:rFonts w:cs="Calibri"/>
          <w:sz w:val="28"/>
          <w:szCs w:val="28"/>
          <w:rtl/>
          <w:lang w:bidi="fa-IR"/>
        </w:rPr>
        <w:pPrChange w:id="4082" w:author="Microsoft account" w:date="2025-10-11T10:39:00Z">
          <w:pPr>
            <w:bidi/>
            <w:spacing w:after="0" w:line="276" w:lineRule="auto"/>
            <w:jc w:val="both"/>
          </w:pPr>
        </w:pPrChange>
      </w:pPr>
      <w:ins w:id="4083" w:author="Microsoft account" w:date="2025-10-11T10:39:00Z">
        <w:r w:rsidRPr="00F71556">
          <w:rPr>
            <w:rFonts w:cs="Calibri"/>
            <w:noProof/>
            <w:sz w:val="28"/>
            <w:szCs w:val="28"/>
            <w:rPrChange w:id="4084"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bidi/>
        <w:spacing w:after="0" w:line="276" w:lineRule="auto"/>
        <w:rPr>
          <w:ins w:id="4085" w:author="Microsoft account" w:date="2025-10-11T10:39:00Z"/>
          <w:rFonts w:cs="Calibri"/>
          <w:sz w:val="28"/>
          <w:szCs w:val="28"/>
          <w:rtl/>
          <w:lang w:bidi="fa-IR"/>
        </w:rPr>
        <w:pPrChange w:id="4086" w:author="Microsoft account" w:date="2025-10-11T10:39:00Z">
          <w:pPr>
            <w:bidi/>
            <w:spacing w:after="0" w:line="276" w:lineRule="auto"/>
            <w:jc w:val="both"/>
          </w:pPr>
        </w:pPrChange>
      </w:pPr>
    </w:p>
    <w:p w14:paraId="2F88565A" w14:textId="0B391B9F" w:rsidR="00F71556" w:rsidRDefault="00F71556">
      <w:pPr>
        <w:bidi/>
        <w:spacing w:after="0" w:line="276" w:lineRule="auto"/>
        <w:rPr>
          <w:ins w:id="4087" w:author="Microsoft account" w:date="2025-10-11T10:42:00Z"/>
          <w:rFonts w:cs="Calibri"/>
          <w:sz w:val="28"/>
          <w:szCs w:val="28"/>
          <w:rtl/>
          <w:lang w:bidi="fa-IR"/>
        </w:rPr>
        <w:pPrChange w:id="4088" w:author="Microsoft account" w:date="2025-10-11T10:39:00Z">
          <w:pPr>
            <w:bidi/>
            <w:spacing w:after="0" w:line="276" w:lineRule="auto"/>
            <w:jc w:val="both"/>
          </w:pPr>
        </w:pPrChange>
      </w:pPr>
      <w:ins w:id="4089" w:author="Microsoft account" w:date="2025-10-11T10:39:00Z">
        <w:r>
          <w:rPr>
            <w:rFonts w:cs="Calibri" w:hint="cs"/>
            <w:sz w:val="28"/>
            <w:szCs w:val="28"/>
            <w:rtl/>
            <w:lang w:bidi="fa-IR"/>
          </w:rPr>
          <w:t>-</w:t>
        </w:r>
      </w:ins>
      <w:ins w:id="4090"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4091"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w:t>
        </w:r>
      </w:ins>
      <w:ins w:id="4092" w:author="Microsoft account" w:date="2025-10-12T12:00:00Z">
        <w:r w:rsidR="00EB7271">
          <w:rPr>
            <w:rFonts w:cs="Calibri" w:hint="cs"/>
            <w:sz w:val="28"/>
            <w:szCs w:val="28"/>
            <w:rtl/>
            <w:lang w:bidi="fa-IR"/>
          </w:rPr>
          <w:t xml:space="preserve">و </w:t>
        </w:r>
      </w:ins>
      <w:ins w:id="4093" w:author="Microsoft account" w:date="2025-10-11T10:41:00Z">
        <w:r w:rsidR="0077292C">
          <w:rPr>
            <w:rFonts w:cs="Calibri" w:hint="cs"/>
            <w:sz w:val="28"/>
            <w:szCs w:val="28"/>
            <w:rtl/>
            <w:lang w:bidi="fa-IR"/>
          </w:rPr>
          <w:lastRenderedPageBreak/>
          <w:t xml:space="preserve">برسیش، 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4094"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pPr>
        <w:bidi/>
        <w:spacing w:after="0" w:line="276" w:lineRule="auto"/>
        <w:rPr>
          <w:ins w:id="4095" w:author="Microsoft account" w:date="2025-10-11T10:42:00Z"/>
          <w:rFonts w:cs="Calibri"/>
          <w:sz w:val="28"/>
          <w:szCs w:val="28"/>
          <w:rtl/>
          <w:lang w:bidi="fa-IR"/>
        </w:rPr>
        <w:pPrChange w:id="4096" w:author="Microsoft account" w:date="2025-10-11T10:42:00Z">
          <w:pPr>
            <w:bidi/>
            <w:spacing w:after="0" w:line="276" w:lineRule="auto"/>
            <w:jc w:val="both"/>
          </w:pPr>
        </w:pPrChange>
      </w:pPr>
    </w:p>
    <w:p w14:paraId="7BB89804" w14:textId="12B4770E" w:rsidR="0077292C" w:rsidRDefault="0077292C">
      <w:pPr>
        <w:bidi/>
        <w:spacing w:after="0" w:line="276" w:lineRule="auto"/>
        <w:rPr>
          <w:ins w:id="4097" w:author="Microsoft account" w:date="2025-10-11T10:50:00Z"/>
          <w:rFonts w:cs="Calibri"/>
          <w:sz w:val="28"/>
          <w:szCs w:val="28"/>
          <w:rtl/>
          <w:lang w:bidi="fa-IR"/>
        </w:rPr>
        <w:pPrChange w:id="4098" w:author="Microsoft account" w:date="2025-10-11T10:42:00Z">
          <w:pPr>
            <w:bidi/>
            <w:spacing w:after="0" w:line="276" w:lineRule="auto"/>
            <w:jc w:val="both"/>
          </w:pPr>
        </w:pPrChange>
      </w:pPr>
      <w:ins w:id="4099" w:author="Microsoft account" w:date="2025-10-11T10:42:00Z">
        <w:r>
          <w:rPr>
            <w:rFonts w:cs="Calibri" w:hint="cs"/>
            <w:sz w:val="28"/>
            <w:szCs w:val="28"/>
            <w:rtl/>
            <w:lang w:bidi="fa-IR"/>
          </w:rPr>
          <w:t>-</w:t>
        </w:r>
      </w:ins>
      <w:ins w:id="4100"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101"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pPr>
        <w:bidi/>
        <w:spacing w:after="0" w:line="276" w:lineRule="auto"/>
        <w:rPr>
          <w:ins w:id="4102" w:author="Microsoft account" w:date="2025-10-11T10:51:00Z"/>
          <w:rFonts w:cs="Calibri"/>
          <w:sz w:val="28"/>
          <w:szCs w:val="28"/>
          <w:rtl/>
          <w:lang w:bidi="fa-IR"/>
        </w:rPr>
        <w:pPrChange w:id="4103" w:author="Microsoft account" w:date="2025-10-11T10:50:00Z">
          <w:pPr>
            <w:bidi/>
            <w:spacing w:after="0" w:line="276" w:lineRule="auto"/>
            <w:jc w:val="both"/>
          </w:pPr>
        </w:pPrChange>
      </w:pPr>
      <w:ins w:id="4104"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105"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pPr>
        <w:bidi/>
        <w:spacing w:after="0" w:line="276" w:lineRule="auto"/>
        <w:rPr>
          <w:ins w:id="4106" w:author="Microsoft account" w:date="2025-10-11T10:51:00Z"/>
          <w:rFonts w:cs="Calibri"/>
          <w:sz w:val="28"/>
          <w:szCs w:val="28"/>
          <w:rtl/>
          <w:lang w:bidi="fa-IR"/>
        </w:rPr>
        <w:pPrChange w:id="4107" w:author="Microsoft account" w:date="2025-10-11T10:51:00Z">
          <w:pPr>
            <w:bidi/>
            <w:spacing w:after="0" w:line="276" w:lineRule="auto"/>
            <w:jc w:val="both"/>
          </w:pPr>
        </w:pPrChange>
      </w:pPr>
    </w:p>
    <w:p w14:paraId="28E561C7" w14:textId="77777777" w:rsidR="00EB7271" w:rsidRDefault="00326C1F">
      <w:pPr>
        <w:bidi/>
        <w:spacing w:after="0" w:line="276" w:lineRule="auto"/>
        <w:rPr>
          <w:ins w:id="4108" w:author="Microsoft account" w:date="2025-10-12T12:01:00Z"/>
          <w:rFonts w:cs="Calibri"/>
          <w:sz w:val="28"/>
          <w:szCs w:val="28"/>
          <w:rtl/>
          <w:lang w:bidi="fa-IR"/>
        </w:rPr>
        <w:pPrChange w:id="4109" w:author="Microsoft account" w:date="2025-10-11T10:51:00Z">
          <w:pPr>
            <w:bidi/>
            <w:spacing w:after="0" w:line="276" w:lineRule="auto"/>
            <w:jc w:val="both"/>
          </w:pPr>
        </w:pPrChange>
      </w:pPr>
      <w:ins w:id="4110" w:author="Microsoft account" w:date="2025-10-11T10:51:00Z">
        <w:r>
          <w:rPr>
            <w:rFonts w:cs="Calibri" w:hint="cs"/>
            <w:sz w:val="28"/>
            <w:szCs w:val="28"/>
            <w:rtl/>
            <w:lang w:bidi="fa-IR"/>
          </w:rPr>
          <w:t>-</w:t>
        </w:r>
      </w:ins>
      <w:ins w:id="4111" w:author="Microsoft account" w:date="2025-10-11T10:54:00Z">
        <w:r w:rsidR="00B9080C">
          <w:rPr>
            <w:rFonts w:cs="Calibri" w:hint="cs"/>
            <w:sz w:val="28"/>
            <w:szCs w:val="28"/>
            <w:rtl/>
            <w:lang w:bidi="fa-IR"/>
          </w:rPr>
          <w:t>خب ، این</w:t>
        </w:r>
      </w:ins>
      <w:ins w:id="4112"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w:t>
        </w:r>
      </w:ins>
    </w:p>
    <w:p w14:paraId="48E03A7E" w14:textId="02E4DFEB" w:rsidR="00326C1F" w:rsidRDefault="00B9080C">
      <w:pPr>
        <w:bidi/>
        <w:spacing w:after="0" w:line="276" w:lineRule="auto"/>
        <w:rPr>
          <w:ins w:id="4113" w:author="Microsoft account" w:date="2025-10-11T10:59:00Z"/>
          <w:rFonts w:cs="Calibri"/>
          <w:sz w:val="28"/>
          <w:szCs w:val="28"/>
          <w:rtl/>
          <w:lang w:bidi="fa-IR"/>
        </w:rPr>
        <w:pPrChange w:id="4114" w:author="Microsoft account" w:date="2025-10-12T12:01:00Z">
          <w:pPr>
            <w:bidi/>
            <w:spacing w:after="0" w:line="276" w:lineRule="auto"/>
            <w:jc w:val="both"/>
          </w:pPr>
        </w:pPrChange>
      </w:pPr>
      <w:ins w:id="4115" w:author="Microsoft account" w:date="2025-10-11T10:55:00Z">
        <w:r>
          <w:rPr>
            <w:rFonts w:cs="Calibri" w:hint="cs"/>
            <w:sz w:val="28"/>
            <w:szCs w:val="28"/>
            <w:rtl/>
            <w:lang w:bidi="fa-IR"/>
          </w:rPr>
          <w:t xml:space="preserve"> از جمله  یه </w:t>
        </w:r>
        <w:r>
          <w:rPr>
            <w:rFonts w:cs="Calibri"/>
            <w:sz w:val="28"/>
            <w:szCs w:val="28"/>
            <w:lang w:bidi="fa-IR"/>
          </w:rPr>
          <w:t>package</w:t>
        </w:r>
        <w:r>
          <w:rPr>
            <w:rFonts w:cs="Calibri" w:hint="cs"/>
            <w:sz w:val="28"/>
            <w:szCs w:val="28"/>
            <w:rtl/>
            <w:lang w:bidi="fa-IR"/>
          </w:rPr>
          <w:t xml:space="preserve"> به نامِ </w:t>
        </w:r>
        <w:r>
          <w:rPr>
            <w:rFonts w:cs="Calibri"/>
            <w:sz w:val="28"/>
            <w:szCs w:val="28"/>
            <w:lang w:bidi="fa-IR"/>
          </w:rPr>
          <w:t>requests</w:t>
        </w:r>
        <w:r>
          <w:rPr>
            <w:rFonts w:cs="Calibri" w:hint="cs"/>
            <w:sz w:val="28"/>
            <w:szCs w:val="28"/>
            <w:rtl/>
            <w:lang w:bidi="fa-IR"/>
          </w:rPr>
          <w:t xml:space="preserve"> که با اون میتونیم از روی اینترنت اطلاعات دریافت کنیم (یا حتی فکر میکنم </w:t>
        </w:r>
      </w:ins>
      <w:ins w:id="4116" w:author="Microsoft account" w:date="2025-10-11T10:56:00Z">
        <w:r>
          <w:rPr>
            <w:rFonts w:cs="Calibri"/>
            <w:sz w:val="28"/>
            <w:szCs w:val="28"/>
            <w:lang w:bidi="fa-IR"/>
          </w:rPr>
          <w:t>upload</w:t>
        </w:r>
        <w:r>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117"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pPr>
        <w:bidi/>
        <w:spacing w:after="0" w:line="276" w:lineRule="auto"/>
        <w:rPr>
          <w:ins w:id="4118" w:author="Microsoft account" w:date="2025-10-11T11:00:00Z"/>
          <w:rFonts w:cs="Calibri"/>
          <w:sz w:val="28"/>
          <w:szCs w:val="28"/>
          <w:rtl/>
          <w:lang w:bidi="fa-IR"/>
        </w:rPr>
        <w:pPrChange w:id="4119" w:author="Microsoft account" w:date="2025-10-11T10:59:00Z">
          <w:pPr>
            <w:bidi/>
            <w:spacing w:after="0" w:line="276" w:lineRule="auto"/>
            <w:jc w:val="both"/>
          </w:pPr>
        </w:pPrChange>
      </w:pPr>
    </w:p>
    <w:p w14:paraId="71421C6E" w14:textId="1DE6B32B" w:rsidR="00290D39" w:rsidRDefault="00290D39">
      <w:pPr>
        <w:bidi/>
        <w:spacing w:after="0" w:line="276" w:lineRule="auto"/>
        <w:rPr>
          <w:ins w:id="4120" w:author="Microsoft account" w:date="2025-10-11T11:00:00Z"/>
          <w:rFonts w:cs="Calibri"/>
          <w:sz w:val="28"/>
          <w:szCs w:val="28"/>
          <w:rtl/>
          <w:lang w:bidi="fa-IR"/>
        </w:rPr>
        <w:pPrChange w:id="4121" w:author="Microsoft account" w:date="2025-10-11T11:00:00Z">
          <w:pPr>
            <w:bidi/>
            <w:spacing w:after="0" w:line="276" w:lineRule="auto"/>
            <w:jc w:val="both"/>
          </w:pPr>
        </w:pPrChange>
      </w:pPr>
      <w:ins w:id="4122"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pPr>
        <w:bidi/>
        <w:spacing w:after="0" w:line="276" w:lineRule="auto"/>
        <w:rPr>
          <w:ins w:id="4123" w:author="Microsoft account" w:date="2025-10-11T11:00:00Z"/>
          <w:rFonts w:cs="Calibri"/>
          <w:sz w:val="28"/>
          <w:szCs w:val="28"/>
          <w:rtl/>
          <w:lang w:bidi="fa-IR"/>
        </w:rPr>
        <w:pPrChange w:id="4124" w:author="Microsoft account" w:date="2025-10-11T11:00:00Z">
          <w:pPr>
            <w:bidi/>
            <w:spacing w:after="0" w:line="276" w:lineRule="auto"/>
            <w:jc w:val="both"/>
          </w:pPr>
        </w:pPrChange>
      </w:pPr>
      <w:ins w:id="4125" w:author="Microsoft account" w:date="2025-10-11T11:00:00Z">
        <w:r w:rsidRPr="00290D39">
          <w:rPr>
            <w:rFonts w:cs="Calibri"/>
            <w:noProof/>
            <w:sz w:val="28"/>
            <w:szCs w:val="28"/>
            <w:rPrChange w:id="4126"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bidi/>
        <w:spacing w:after="0" w:line="276" w:lineRule="auto"/>
        <w:rPr>
          <w:ins w:id="4127" w:author="Microsoft account" w:date="2025-10-11T10:59:00Z"/>
          <w:rFonts w:cs="Calibri"/>
          <w:sz w:val="28"/>
          <w:szCs w:val="28"/>
          <w:rtl/>
          <w:lang w:bidi="fa-IR"/>
        </w:rPr>
        <w:pPrChange w:id="4128" w:author="Microsoft account" w:date="2025-10-11T11:00:00Z">
          <w:pPr>
            <w:bidi/>
            <w:spacing w:after="0" w:line="276" w:lineRule="auto"/>
            <w:jc w:val="both"/>
          </w:pPr>
        </w:pPrChange>
      </w:pPr>
    </w:p>
    <w:p w14:paraId="4C32B836" w14:textId="38A843A9" w:rsidR="00C47F0D" w:rsidRDefault="00C47F0D">
      <w:pPr>
        <w:bidi/>
        <w:spacing w:after="0" w:line="276" w:lineRule="auto"/>
        <w:rPr>
          <w:ins w:id="4129" w:author="Microsoft account" w:date="2025-10-11T10:56:00Z"/>
          <w:rFonts w:cs="Calibri"/>
          <w:sz w:val="28"/>
          <w:szCs w:val="28"/>
          <w:rtl/>
          <w:lang w:bidi="fa-IR"/>
        </w:rPr>
        <w:pPrChange w:id="4130" w:author="Microsoft account" w:date="2025-10-11T10:59:00Z">
          <w:pPr>
            <w:bidi/>
            <w:spacing w:after="0" w:line="276" w:lineRule="auto"/>
            <w:jc w:val="both"/>
          </w:pPr>
        </w:pPrChange>
      </w:pPr>
      <w:ins w:id="4131"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132"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pPr>
        <w:bidi/>
        <w:spacing w:after="0" w:line="276" w:lineRule="auto"/>
        <w:rPr>
          <w:ins w:id="4133" w:author="Microsoft account" w:date="2025-10-11T11:00:00Z"/>
          <w:rFonts w:cs="Calibri"/>
          <w:sz w:val="28"/>
          <w:szCs w:val="28"/>
          <w:rtl/>
          <w:lang w:bidi="fa-IR"/>
        </w:rPr>
        <w:pPrChange w:id="4134" w:author="Microsoft account" w:date="2025-10-11T10:56:00Z">
          <w:pPr>
            <w:bidi/>
            <w:spacing w:after="0" w:line="276" w:lineRule="auto"/>
            <w:jc w:val="both"/>
          </w:pPr>
        </w:pPrChange>
      </w:pPr>
    </w:p>
    <w:p w14:paraId="2DBC35BF" w14:textId="7F4D8AA6" w:rsidR="00290D39" w:rsidRDefault="00290D39">
      <w:pPr>
        <w:bidi/>
        <w:spacing w:after="0" w:line="276" w:lineRule="auto"/>
        <w:rPr>
          <w:ins w:id="4135" w:author="Microsoft account" w:date="2025-10-11T11:03:00Z"/>
          <w:rFonts w:cs="Calibri"/>
          <w:sz w:val="28"/>
          <w:szCs w:val="28"/>
          <w:rtl/>
          <w:lang w:bidi="fa-IR"/>
        </w:rPr>
        <w:pPrChange w:id="4136" w:author="Microsoft account" w:date="2025-10-11T11:00:00Z">
          <w:pPr>
            <w:bidi/>
            <w:spacing w:after="0" w:line="276" w:lineRule="auto"/>
            <w:jc w:val="both"/>
          </w:pPr>
        </w:pPrChange>
      </w:pPr>
      <w:ins w:id="4137" w:author="Microsoft account" w:date="2025-10-11T11:00:00Z">
        <w:r>
          <w:rPr>
            <w:rFonts w:cs="Calibri" w:hint="cs"/>
            <w:sz w:val="28"/>
            <w:szCs w:val="28"/>
            <w:rtl/>
            <w:lang w:bidi="fa-IR"/>
          </w:rPr>
          <w:t>-</w:t>
        </w:r>
      </w:ins>
      <w:ins w:id="4138"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139"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w:t>
        </w:r>
      </w:ins>
      <w:ins w:id="4140" w:author="Microsoft account" w:date="2025-10-12T12:02:00Z">
        <w:r w:rsidR="004A0DBF">
          <w:rPr>
            <w:rFonts w:cs="Calibri" w:hint="cs"/>
            <w:sz w:val="28"/>
            <w:szCs w:val="28"/>
            <w:rtl/>
            <w:lang w:bidi="fa-IR"/>
          </w:rPr>
          <w:t xml:space="preserve">و </w:t>
        </w:r>
      </w:ins>
      <w:ins w:id="4141" w:author="Microsoft account" w:date="2025-10-11T11:03:00Z">
        <w:r>
          <w:rPr>
            <w:rFonts w:cs="Calibri" w:hint="cs"/>
            <w:sz w:val="28"/>
            <w:szCs w:val="28"/>
            <w:rtl/>
            <w:lang w:bidi="fa-IR"/>
          </w:rPr>
          <w:t>این جوابمه. جوابش چیه؟ با این کد ها بیانش میکنه:</w:t>
        </w:r>
      </w:ins>
    </w:p>
    <w:p w14:paraId="1FCC23E0" w14:textId="1C9F3B13" w:rsidR="00290D39" w:rsidRDefault="00290D39">
      <w:pPr>
        <w:bidi/>
        <w:spacing w:after="0" w:line="276" w:lineRule="auto"/>
        <w:rPr>
          <w:ins w:id="4142" w:author="Microsoft account" w:date="2025-10-11T11:03:00Z"/>
          <w:rFonts w:cs="Calibri"/>
          <w:sz w:val="28"/>
          <w:szCs w:val="28"/>
          <w:rtl/>
          <w:lang w:bidi="fa-IR"/>
        </w:rPr>
        <w:pPrChange w:id="4143" w:author="Microsoft account" w:date="2025-10-11T11:03:00Z">
          <w:pPr>
            <w:bidi/>
            <w:spacing w:after="0" w:line="276" w:lineRule="auto"/>
            <w:jc w:val="both"/>
          </w:pPr>
        </w:pPrChange>
      </w:pPr>
      <w:ins w:id="4144" w:author="Microsoft account" w:date="2025-10-11T11:03:00Z">
        <w:r w:rsidRPr="00290D39">
          <w:rPr>
            <w:rFonts w:cs="Calibri"/>
            <w:noProof/>
            <w:sz w:val="28"/>
            <w:szCs w:val="28"/>
            <w:rPrChange w:id="4145"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bidi/>
        <w:spacing w:after="0" w:line="276" w:lineRule="auto"/>
        <w:rPr>
          <w:ins w:id="4146" w:author="Microsoft account" w:date="2025-10-11T11:09:00Z"/>
          <w:rFonts w:cs="Calibri"/>
          <w:sz w:val="28"/>
          <w:szCs w:val="28"/>
          <w:rtl/>
          <w:lang w:bidi="fa-IR"/>
        </w:rPr>
        <w:pPrChange w:id="4147" w:author="Microsoft account" w:date="2025-10-11T11:04:00Z">
          <w:pPr>
            <w:bidi/>
            <w:spacing w:after="0" w:line="276" w:lineRule="auto"/>
            <w:jc w:val="both"/>
          </w:pPr>
        </w:pPrChange>
      </w:pPr>
      <w:ins w:id="4148"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49" w:author="Microsoft account" w:date="2025-10-11T11:05:00Z">
        <w:r w:rsidR="005312E0">
          <w:rPr>
            <w:rFonts w:cs="Calibri" w:hint="cs"/>
            <w:sz w:val="28"/>
            <w:szCs w:val="28"/>
            <w:rtl/>
            <w:lang w:bidi="fa-IR"/>
          </w:rPr>
          <w:t>اشتباهه درخواستت یا یه همچین چیزی</w:t>
        </w:r>
      </w:ins>
      <w:ins w:id="4150"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151"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pPr>
        <w:bidi/>
        <w:spacing w:after="0" w:line="276" w:lineRule="auto"/>
        <w:rPr>
          <w:ins w:id="4152" w:author="Microsoft account" w:date="2025-10-11T11:09:00Z"/>
          <w:rFonts w:cs="Calibri"/>
          <w:sz w:val="28"/>
          <w:szCs w:val="28"/>
          <w:rtl/>
          <w:lang w:bidi="fa-IR"/>
        </w:rPr>
        <w:pPrChange w:id="4153" w:author="Microsoft account" w:date="2025-10-11T11:09:00Z">
          <w:pPr>
            <w:bidi/>
            <w:spacing w:after="0" w:line="276" w:lineRule="auto"/>
            <w:jc w:val="both"/>
          </w:pPr>
        </w:pPrChange>
      </w:pPr>
    </w:p>
    <w:p w14:paraId="72077203" w14:textId="1A1B2BE3" w:rsidR="005312E0" w:rsidRDefault="005312E0">
      <w:pPr>
        <w:bidi/>
        <w:spacing w:after="0" w:line="276" w:lineRule="auto"/>
        <w:rPr>
          <w:ins w:id="4154" w:author="Microsoft account" w:date="2025-10-11T10:56:00Z"/>
          <w:rFonts w:cs="Calibri"/>
          <w:sz w:val="28"/>
          <w:szCs w:val="28"/>
          <w:rtl/>
          <w:lang w:bidi="fa-IR"/>
        </w:rPr>
        <w:pPrChange w:id="4155" w:author="Microsoft account" w:date="2025-10-11T11:09:00Z">
          <w:pPr>
            <w:bidi/>
            <w:spacing w:after="0" w:line="276" w:lineRule="auto"/>
            <w:jc w:val="both"/>
          </w:pPr>
        </w:pPrChange>
      </w:pPr>
      <w:ins w:id="4156"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157" w:author="Microsoft account" w:date="2025-10-11T11:10:00Z">
        <w:r w:rsidR="00190D80">
          <w:rPr>
            <w:rFonts w:cs="Calibri"/>
            <w:sz w:val="28"/>
            <w:szCs w:val="28"/>
            <w:lang w:bidi="fa-IR"/>
          </w:rPr>
          <w:fldChar w:fldCharType="begin"/>
        </w:r>
      </w:ins>
      <w:ins w:id="4158" w:author="Microsoft account" w:date="2025-10-12T12:03:00Z">
        <w:r w:rsidR="004A0DBF">
          <w:rPr>
            <w:rFonts w:cs="Calibri"/>
            <w:sz w:val="28"/>
            <w:szCs w:val="28"/>
            <w:lang w:bidi="fa-IR"/>
          </w:rPr>
          <w:instrText>HYPERLINK "https://httpstatuses.com"</w:instrText>
        </w:r>
      </w:ins>
      <w:ins w:id="4159" w:author="Microsoft account" w:date="2025-10-11T11:10:00Z">
        <w:r w:rsidR="00190D80">
          <w:rPr>
            <w:rFonts w:cs="Calibri"/>
            <w:sz w:val="28"/>
            <w:szCs w:val="28"/>
            <w:lang w:bidi="fa-IR"/>
          </w:rPr>
          <w:fldChar w:fldCharType="separate"/>
        </w:r>
        <w:r w:rsidRPr="00190D80">
          <w:rPr>
            <w:rStyle w:val="Hyperlink"/>
            <w:rFonts w:cs="Calibri"/>
            <w:sz w:val="28"/>
            <w:szCs w:val="28"/>
            <w:lang w:bidi="fa-IR"/>
          </w:rPr>
          <w:t>Link</w:t>
        </w:r>
        <w:r w:rsidR="00190D80">
          <w:rPr>
            <w:rFonts w:cs="Calibri"/>
            <w:sz w:val="28"/>
            <w:szCs w:val="28"/>
            <w:lang w:bidi="fa-IR"/>
          </w:rPr>
          <w:fldChar w:fldCharType="end"/>
        </w:r>
      </w:ins>
      <w:ins w:id="4160"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ins w:id="4161" w:author="Microsoft account" w:date="2025-10-12T12:09:00Z">
        <w:r w:rsidR="00DA54D5">
          <w:rPr>
            <w:rFonts w:cs="Calibri"/>
            <w:sz w:val="28"/>
            <w:szCs w:val="28"/>
            <w:lang w:bidi="fa-IR"/>
          </w:rPr>
          <w:t xml:space="preserve"> </w:t>
        </w:r>
        <w:r w:rsidR="00DA54D5">
          <w:rPr>
            <w:rFonts w:cs="Calibri" w:hint="cs"/>
            <w:sz w:val="28"/>
            <w:szCs w:val="28"/>
            <w:rtl/>
            <w:lang w:bidi="fa-IR"/>
          </w:rPr>
          <w:t xml:space="preserve"> (</w:t>
        </w:r>
        <w:r w:rsidR="00DA54D5">
          <w:rPr>
            <w:rFonts w:cs="Calibri"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cs="Calibri" w:hint="cs"/>
            <w:sz w:val="28"/>
            <w:szCs w:val="28"/>
            <w:rtl/>
            <w:lang w:bidi="fa-IR"/>
          </w:rPr>
          <w:t>)</w:t>
        </w:r>
      </w:ins>
    </w:p>
    <w:p w14:paraId="51746DF7" w14:textId="77777777" w:rsidR="00C47F0D" w:rsidRDefault="00C47F0D">
      <w:pPr>
        <w:bidi/>
        <w:spacing w:after="0" w:line="276" w:lineRule="auto"/>
        <w:rPr>
          <w:ins w:id="4162" w:author="Microsoft account" w:date="2025-10-11T11:10:00Z"/>
          <w:rFonts w:cs="Calibri"/>
          <w:sz w:val="28"/>
          <w:szCs w:val="28"/>
          <w:lang w:bidi="fa-IR"/>
        </w:rPr>
        <w:pPrChange w:id="4163" w:author="Microsoft account" w:date="2025-10-11T10:56:00Z">
          <w:pPr>
            <w:bidi/>
            <w:spacing w:after="0" w:line="276" w:lineRule="auto"/>
            <w:jc w:val="both"/>
          </w:pPr>
        </w:pPrChange>
      </w:pPr>
    </w:p>
    <w:p w14:paraId="3C5B18C9" w14:textId="614F62B0" w:rsidR="005811D8" w:rsidRDefault="005811D8">
      <w:pPr>
        <w:bidi/>
        <w:spacing w:after="0" w:line="276" w:lineRule="auto"/>
        <w:rPr>
          <w:ins w:id="4164" w:author="Microsoft account" w:date="2025-10-11T11:13:00Z"/>
          <w:rFonts w:cs="Calibri"/>
          <w:sz w:val="28"/>
          <w:szCs w:val="28"/>
          <w:rtl/>
          <w:lang w:bidi="fa-IR"/>
        </w:rPr>
        <w:pPrChange w:id="4165" w:author="Microsoft account" w:date="2025-10-11T11:10:00Z">
          <w:pPr>
            <w:bidi/>
            <w:spacing w:after="0" w:line="276" w:lineRule="auto"/>
            <w:jc w:val="both"/>
          </w:pPr>
        </w:pPrChange>
      </w:pPr>
      <w:ins w:id="4166"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167"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168"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pPr>
        <w:bidi/>
        <w:spacing w:after="0" w:line="276" w:lineRule="auto"/>
        <w:rPr>
          <w:ins w:id="4169" w:author="Microsoft account" w:date="2025-10-11T11:13:00Z"/>
          <w:rFonts w:cs="Calibri"/>
          <w:sz w:val="28"/>
          <w:szCs w:val="28"/>
          <w:rtl/>
          <w:lang w:bidi="fa-IR"/>
        </w:rPr>
        <w:pPrChange w:id="4170" w:author="Microsoft account" w:date="2025-10-11T11:13:00Z">
          <w:pPr>
            <w:bidi/>
            <w:spacing w:after="0" w:line="276" w:lineRule="auto"/>
            <w:jc w:val="both"/>
          </w:pPr>
        </w:pPrChange>
      </w:pPr>
      <w:ins w:id="4171" w:author="Microsoft account" w:date="2025-10-11T11:13:00Z">
        <w:r w:rsidRPr="005811D8">
          <w:rPr>
            <w:rFonts w:cs="Calibri"/>
            <w:noProof/>
            <w:sz w:val="28"/>
            <w:szCs w:val="28"/>
            <w:rPrChange w:id="4172"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bidi/>
        <w:spacing w:after="0" w:line="276" w:lineRule="auto"/>
        <w:rPr>
          <w:ins w:id="4173" w:author="Microsoft account" w:date="2025-10-11T11:14:00Z"/>
          <w:rFonts w:cs="Calibri"/>
          <w:sz w:val="28"/>
          <w:szCs w:val="28"/>
          <w:rtl/>
          <w:lang w:bidi="fa-IR"/>
        </w:rPr>
        <w:pPrChange w:id="4174" w:author="Microsoft account" w:date="2025-10-11T11:13:00Z">
          <w:pPr>
            <w:bidi/>
            <w:spacing w:after="0" w:line="276" w:lineRule="auto"/>
            <w:jc w:val="both"/>
          </w:pPr>
        </w:pPrChange>
      </w:pPr>
      <w:ins w:id="4175" w:author="Microsoft account" w:date="2025-10-11T11:13:00Z">
        <w:r>
          <w:rPr>
            <w:rFonts w:cs="Calibri" w:hint="cs"/>
            <w:sz w:val="28"/>
            <w:szCs w:val="28"/>
            <w:rtl/>
            <w:lang w:bidi="fa-IR"/>
          </w:rPr>
          <w:t xml:space="preserve">که با </w:t>
        </w:r>
      </w:ins>
      <w:ins w:id="4176"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pPr>
        <w:bidi/>
        <w:spacing w:after="0" w:line="276" w:lineRule="auto"/>
        <w:rPr>
          <w:ins w:id="4177" w:author="Microsoft account" w:date="2025-10-11T11:14:00Z"/>
          <w:rFonts w:cs="Calibri"/>
          <w:sz w:val="28"/>
          <w:szCs w:val="28"/>
          <w:rtl/>
          <w:lang w:bidi="fa-IR"/>
        </w:rPr>
        <w:pPrChange w:id="4178" w:author="Microsoft account" w:date="2025-10-11T11:14:00Z">
          <w:pPr>
            <w:bidi/>
            <w:spacing w:after="0" w:line="276" w:lineRule="auto"/>
            <w:jc w:val="both"/>
          </w:pPr>
        </w:pPrChange>
      </w:pPr>
    </w:p>
    <w:p w14:paraId="2657B25C" w14:textId="782AD67A" w:rsidR="00903B07" w:rsidRDefault="00903B07">
      <w:pPr>
        <w:bidi/>
        <w:spacing w:after="0" w:line="276" w:lineRule="auto"/>
        <w:rPr>
          <w:ins w:id="4179" w:author="Microsoft account" w:date="2025-10-11T11:18:00Z"/>
          <w:rFonts w:cs="Calibri"/>
          <w:sz w:val="28"/>
          <w:szCs w:val="28"/>
          <w:rtl/>
          <w:lang w:bidi="fa-IR"/>
        </w:rPr>
        <w:pPrChange w:id="4180" w:author="Microsoft account" w:date="2025-10-11T11:14:00Z">
          <w:pPr>
            <w:bidi/>
            <w:spacing w:after="0" w:line="276" w:lineRule="auto"/>
            <w:jc w:val="both"/>
          </w:pPr>
        </w:pPrChange>
      </w:pPr>
      <w:ins w:id="4181" w:author="Microsoft account" w:date="2025-10-11T11:14:00Z">
        <w:r>
          <w:rPr>
            <w:rFonts w:cs="Calibri" w:hint="cs"/>
            <w:sz w:val="28"/>
            <w:szCs w:val="28"/>
            <w:rtl/>
            <w:lang w:bidi="fa-IR"/>
          </w:rPr>
          <w:t>-</w:t>
        </w:r>
      </w:ins>
      <w:ins w:id="4182"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ins w:id="4183" w:author="Microsoft account" w:date="2025-10-12T12:16:00Z">
        <w:r w:rsidR="006D78F3">
          <w:rPr>
            <w:rFonts w:cs="Calibri" w:hint="cs"/>
            <w:sz w:val="28"/>
            <w:szCs w:val="28"/>
            <w:rtl/>
            <w:lang w:bidi="fa-IR"/>
          </w:rPr>
          <w:t>(</w:t>
        </w:r>
        <w:r w:rsidR="006D78F3">
          <w:rPr>
            <w:rFonts w:cs="Calibri" w:hint="cs"/>
            <w:sz w:val="18"/>
            <w:szCs w:val="18"/>
            <w:rtl/>
            <w:lang w:bidi="fa-IR"/>
          </w:rPr>
          <w:t xml:space="preserve">نکته: این که الان داریم از </w:t>
        </w:r>
        <w:r w:rsidR="006D78F3">
          <w:rPr>
            <w:rFonts w:cs="Calibri"/>
            <w:sz w:val="18"/>
            <w:szCs w:val="18"/>
            <w:lang w:bidi="fa-IR"/>
          </w:rPr>
          <w:t>requests.json()</w:t>
        </w:r>
        <w:r w:rsidR="006D78F3">
          <w:rPr>
            <w:rFonts w:cs="Calibri" w:hint="cs"/>
            <w:sz w:val="18"/>
            <w:szCs w:val="18"/>
            <w:rtl/>
            <w:lang w:bidi="fa-IR"/>
          </w:rPr>
          <w:t xml:space="preserve"> استفاده میکنیم به این معنی نیست که همۀ </w:t>
        </w:r>
        <w:r w:rsidR="006D78F3">
          <w:rPr>
            <w:rFonts w:cs="Calibri"/>
            <w:sz w:val="18"/>
            <w:szCs w:val="18"/>
            <w:lang w:bidi="fa-IR"/>
          </w:rPr>
          <w:t>API</w:t>
        </w:r>
        <w:r w:rsidR="006D78F3">
          <w:rPr>
            <w:rFonts w:cs="Calibri" w:hint="cs"/>
            <w:sz w:val="18"/>
            <w:szCs w:val="18"/>
            <w:rtl/>
            <w:lang w:bidi="fa-IR"/>
          </w:rPr>
          <w:t xml:space="preserve">ها با فرمت </w:t>
        </w:r>
      </w:ins>
      <w:ins w:id="4184" w:author="Microsoft account" w:date="2025-10-12T12:17:00Z">
        <w:r w:rsidR="006D78F3">
          <w:rPr>
            <w:rFonts w:cs="Calibri"/>
            <w:sz w:val="18"/>
            <w:szCs w:val="18"/>
            <w:lang w:bidi="fa-IR"/>
          </w:rPr>
          <w:t>JSON</w:t>
        </w:r>
        <w:r w:rsidR="006D78F3">
          <w:rPr>
            <w:rFonts w:cs="Calibri" w:hint="cs"/>
            <w:sz w:val="18"/>
            <w:szCs w:val="18"/>
            <w:rtl/>
            <w:lang w:bidi="fa-IR"/>
          </w:rPr>
          <w:t xml:space="preserve"> دیتا رو تحویل میدن، خیر، درسته که </w:t>
        </w:r>
        <w:r w:rsidR="006D78F3">
          <w:rPr>
            <w:rFonts w:cs="Calibri"/>
            <w:sz w:val="18"/>
            <w:szCs w:val="18"/>
            <w:lang w:bidi="fa-IR"/>
          </w:rPr>
          <w:t>JSON</w:t>
        </w:r>
        <w:r w:rsidR="006D78F3">
          <w:rPr>
            <w:rFonts w:cs="Calibri" w:hint="cs"/>
            <w:sz w:val="18"/>
            <w:szCs w:val="18"/>
            <w:rtl/>
            <w:lang w:bidi="fa-IR"/>
          </w:rPr>
          <w:t xml:space="preserve"> در حال حاضر معمول ترین روشه ، چراکه هم </w:t>
        </w:r>
        <w:r w:rsidR="006D78F3">
          <w:rPr>
            <w:rFonts w:cs="Calibri"/>
            <w:sz w:val="18"/>
            <w:szCs w:val="18"/>
            <w:lang w:bidi="fa-IR"/>
          </w:rPr>
          <w:t>human-readable</w:t>
        </w:r>
        <w:r w:rsidR="006D78F3">
          <w:rPr>
            <w:rFonts w:cs="Calibri" w:hint="cs"/>
            <w:sz w:val="18"/>
            <w:szCs w:val="18"/>
            <w:rtl/>
            <w:lang w:bidi="fa-IR"/>
          </w:rPr>
          <w:t xml:space="preserve"> و هم </w:t>
        </w:r>
        <w:r w:rsidR="006D78F3">
          <w:rPr>
            <w:rFonts w:cs="Calibri"/>
            <w:sz w:val="18"/>
            <w:szCs w:val="18"/>
            <w:lang w:bidi="fa-IR"/>
          </w:rPr>
          <w:t>machine-readable</w:t>
        </w:r>
        <w:r w:rsidR="006D78F3">
          <w:rPr>
            <w:rFonts w:cs="Calibri" w:hint="cs"/>
            <w:sz w:val="18"/>
            <w:szCs w:val="18"/>
            <w:rtl/>
            <w:lang w:bidi="fa-IR"/>
          </w:rPr>
          <w:t xml:space="preserve"> عه و سبک! اما اگر </w:t>
        </w:r>
        <w:r w:rsidR="006D78F3">
          <w:rPr>
            <w:rFonts w:cs="Calibri"/>
            <w:sz w:val="18"/>
            <w:szCs w:val="18"/>
            <w:lang w:bidi="fa-IR"/>
          </w:rPr>
          <w:t>api</w:t>
        </w:r>
        <w:r w:rsidR="006D78F3">
          <w:rPr>
            <w:rFonts w:cs="Calibri" w:hint="cs"/>
            <w:sz w:val="18"/>
            <w:szCs w:val="18"/>
            <w:rtl/>
            <w:lang w:bidi="fa-IR"/>
          </w:rPr>
          <w:t xml:space="preserve"> فرمت دیگه ای رو تحویل بده باید خودمون </w:t>
        </w:r>
        <w:r w:rsidR="006D78F3">
          <w:rPr>
            <w:rFonts w:cs="Calibri"/>
            <w:sz w:val="18"/>
            <w:szCs w:val="18"/>
            <w:lang w:bidi="fa-IR"/>
          </w:rPr>
          <w:t>parse</w:t>
        </w:r>
        <w:r w:rsidR="006D78F3">
          <w:rPr>
            <w:rFonts w:cs="Calibri" w:hint="cs"/>
            <w:sz w:val="18"/>
            <w:szCs w:val="18"/>
            <w:rtl/>
            <w:lang w:bidi="fa-IR"/>
          </w:rPr>
          <w:t xml:space="preserve"> کردنش رو انجام بدیم و بسته به چیزی که تحویل گرفتیم اون رو </w:t>
        </w:r>
      </w:ins>
      <w:ins w:id="4185" w:author="Microsoft account" w:date="2025-10-12T12:18:00Z">
        <w:r w:rsidR="00661051">
          <w:rPr>
            <w:rFonts w:cs="Calibri"/>
            <w:sz w:val="18"/>
            <w:szCs w:val="18"/>
            <w:lang w:bidi="fa-IR"/>
          </w:rPr>
          <w:t>manage</w:t>
        </w:r>
        <w:r w:rsidR="00661051">
          <w:rPr>
            <w:rFonts w:cs="Calibri" w:hint="cs"/>
            <w:sz w:val="18"/>
            <w:szCs w:val="18"/>
            <w:rtl/>
            <w:lang w:bidi="fa-IR"/>
          </w:rPr>
          <w:t xml:space="preserve"> کنیم و </w:t>
        </w:r>
        <w:r w:rsidR="00661051">
          <w:rPr>
            <w:rFonts w:cs="Calibri"/>
            <w:sz w:val="18"/>
            <w:szCs w:val="18"/>
            <w:lang w:bidi="fa-IR"/>
          </w:rPr>
          <w:t xml:space="preserve">store </w:t>
        </w:r>
        <w:r w:rsidR="00661051">
          <w:rPr>
            <w:rFonts w:cs="Calibri" w:hint="cs"/>
            <w:sz w:val="18"/>
            <w:szCs w:val="18"/>
            <w:rtl/>
            <w:lang w:bidi="fa-IR"/>
          </w:rPr>
          <w:t xml:space="preserve"> کنیم. یه راهی برای اینکه متوجه بشیم که فرمت </w:t>
        </w:r>
        <w:r w:rsidR="00661051">
          <w:rPr>
            <w:rFonts w:cs="Calibri"/>
            <w:sz w:val="18"/>
            <w:szCs w:val="18"/>
            <w:lang w:bidi="fa-IR"/>
          </w:rPr>
          <w:t>api</w:t>
        </w:r>
        <w:r w:rsidR="00661051">
          <w:rPr>
            <w:rFonts w:cs="Calibri" w:hint="cs"/>
            <w:sz w:val="18"/>
            <w:szCs w:val="18"/>
            <w:rtl/>
            <w:lang w:bidi="fa-IR"/>
          </w:rPr>
          <w:t xml:space="preserve"> چیه اینه که این کد رو اجرا کنیم : </w:t>
        </w:r>
      </w:ins>
      <w:ins w:id="4186" w:author="Microsoft account" w:date="2025-10-12T12:19:00Z">
        <w:r w:rsidR="00661051">
          <w:rPr>
            <w:rFonts w:cs="Calibri"/>
            <w:sz w:val="18"/>
            <w:szCs w:val="18"/>
            <w:lang w:bidi="fa-IR"/>
          </w:rPr>
          <w:t>print(response.headers[‘Content-Type’])</w:t>
        </w:r>
        <w:r w:rsidR="00661051">
          <w:rPr>
            <w:rFonts w:cs="Calibri" w:hint="cs"/>
            <w:sz w:val="18"/>
            <w:szCs w:val="18"/>
            <w:rtl/>
            <w:lang w:bidi="fa-IR"/>
          </w:rPr>
          <w:t xml:space="preserve"> و این باید فرمت رو به طریقی در اکثر مواقع نشون بده. </w:t>
        </w:r>
      </w:ins>
      <w:ins w:id="4187" w:author="Microsoft account" w:date="2025-10-12T12:16:00Z">
        <w:r w:rsidR="006D78F3">
          <w:rPr>
            <w:rFonts w:cs="Calibri" w:hint="cs"/>
            <w:sz w:val="28"/>
            <w:szCs w:val="28"/>
            <w:rtl/>
            <w:lang w:bidi="fa-IR"/>
          </w:rPr>
          <w:t>)</w:t>
        </w:r>
      </w:ins>
    </w:p>
    <w:p w14:paraId="0045E509" w14:textId="24FDAD47" w:rsidR="003D7EB0" w:rsidRDefault="003D7EB0">
      <w:pPr>
        <w:bidi/>
        <w:spacing w:after="0" w:line="276" w:lineRule="auto"/>
        <w:rPr>
          <w:ins w:id="4188" w:author="Microsoft account" w:date="2025-10-12T12:22:00Z"/>
          <w:rFonts w:cs="Calibri"/>
          <w:sz w:val="18"/>
          <w:szCs w:val="18"/>
          <w:rtl/>
          <w:lang w:bidi="fa-IR"/>
        </w:rPr>
        <w:pPrChange w:id="4189" w:author="Microsoft account" w:date="2025-10-11T11:19:00Z">
          <w:pPr>
            <w:bidi/>
            <w:spacing w:after="0" w:line="276" w:lineRule="auto"/>
            <w:jc w:val="both"/>
          </w:pPr>
        </w:pPrChange>
      </w:pPr>
      <w:ins w:id="4190" w:author="Microsoft account" w:date="2025-10-12T12:22:00Z">
        <w:r>
          <w:rPr>
            <w:rFonts w:cs="Calibri" w:hint="cs"/>
            <w:sz w:val="28"/>
            <w:szCs w:val="28"/>
            <w:rtl/>
            <w:lang w:bidi="fa-IR"/>
          </w:rPr>
          <w:t>-(</w:t>
        </w:r>
        <w:r>
          <w:rPr>
            <w:rFonts w:cs="Calibri" w:hint="cs"/>
            <w:sz w:val="18"/>
            <w:szCs w:val="18"/>
            <w:rtl/>
            <w:lang w:bidi="fa-IR"/>
          </w:rPr>
          <w:t xml:space="preserve">به </w:t>
        </w:r>
        <w:r>
          <w:rPr>
            <w:rFonts w:cs="Calibri"/>
            <w:sz w:val="18"/>
            <w:szCs w:val="18"/>
            <w:lang w:bidi="fa-IR"/>
          </w:rPr>
          <w:t>JSON</w:t>
        </w:r>
        <w:r>
          <w:rPr>
            <w:rFonts w:cs="Calibri" w:hint="cs"/>
            <w:sz w:val="18"/>
            <w:szCs w:val="18"/>
            <w:rtl/>
            <w:lang w:bidi="fa-IR"/>
          </w:rPr>
          <w:t xml:space="preserve"> و یسری فرمت های دیگه میگن </w:t>
        </w:r>
        <w:r>
          <w:rPr>
            <w:rFonts w:cs="Calibri"/>
            <w:sz w:val="18"/>
            <w:szCs w:val="18"/>
            <w:lang w:bidi="fa-IR"/>
          </w:rPr>
          <w:t>NoSQL</w:t>
        </w:r>
        <w:r>
          <w:rPr>
            <w:rFonts w:cs="Calibri" w:hint="cs"/>
            <w:sz w:val="18"/>
            <w:szCs w:val="18"/>
            <w:rtl/>
            <w:lang w:bidi="fa-IR"/>
          </w:rPr>
          <w:t xml:space="preserve"> ، حا</w:t>
        </w:r>
      </w:ins>
      <w:ins w:id="4191" w:author="Microsoft account" w:date="2025-10-12T12:23:00Z">
        <w:r>
          <w:rPr>
            <w:rFonts w:cs="Calibri" w:hint="cs"/>
            <w:sz w:val="18"/>
            <w:szCs w:val="18"/>
            <w:rtl/>
            <w:lang w:bidi="fa-IR"/>
          </w:rPr>
          <w:t>لا</w:t>
        </w:r>
      </w:ins>
      <w:ins w:id="4192" w:author="Microsoft account" w:date="2025-10-12T12:22:00Z">
        <w:r>
          <w:rPr>
            <w:rFonts w:cs="Calibri" w:hint="cs"/>
            <w:sz w:val="18"/>
            <w:szCs w:val="18"/>
            <w:rtl/>
            <w:lang w:bidi="fa-IR"/>
          </w:rPr>
          <w:t xml:space="preserve"> این یعنی چی؟ :</w:t>
        </w:r>
      </w:ins>
    </w:p>
    <w:p w14:paraId="4965B411" w14:textId="77777777" w:rsidR="003D7EB0" w:rsidRDefault="003D7EB0">
      <w:pPr>
        <w:bidi/>
        <w:spacing w:after="0" w:line="276" w:lineRule="auto"/>
        <w:rPr>
          <w:ins w:id="4193" w:author="Microsoft account" w:date="2025-10-12T12:25:00Z"/>
          <w:rFonts w:cs="Calibri"/>
          <w:sz w:val="28"/>
          <w:szCs w:val="28"/>
          <w:rtl/>
          <w:lang w:bidi="fa-IR"/>
        </w:rPr>
        <w:pPrChange w:id="4194" w:author="Microsoft account" w:date="2025-10-12T12:23:00Z">
          <w:pPr>
            <w:bidi/>
            <w:spacing w:after="0" w:line="276" w:lineRule="auto"/>
            <w:jc w:val="both"/>
          </w:pPr>
        </w:pPrChange>
      </w:pPr>
      <w:ins w:id="4195" w:author="Microsoft account" w:date="2025-10-12T12:23:00Z">
        <w:r w:rsidRPr="003D7EB0">
          <w:rPr>
            <w:rFonts w:cs="Calibri"/>
            <w:noProof/>
            <w:sz w:val="28"/>
            <w:szCs w:val="28"/>
            <w:rPrChange w:id="4196"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bidi/>
        <w:spacing w:after="0" w:line="276" w:lineRule="auto"/>
        <w:rPr>
          <w:ins w:id="4197" w:author="Microsoft account" w:date="2025-10-12T12:23:00Z"/>
          <w:rFonts w:cs="Calibri"/>
          <w:sz w:val="28"/>
          <w:szCs w:val="28"/>
          <w:rtl/>
          <w:lang w:bidi="fa-IR"/>
        </w:rPr>
        <w:pPrChange w:id="4198" w:author="Microsoft account" w:date="2025-10-12T12:25:00Z">
          <w:pPr>
            <w:bidi/>
            <w:spacing w:after="0" w:line="276" w:lineRule="auto"/>
            <w:jc w:val="both"/>
          </w:pPr>
        </w:pPrChange>
      </w:pPr>
      <w:ins w:id="4199" w:author="Microsoft account" w:date="2025-10-12T12:25:00Z">
        <w:r w:rsidRPr="003D7EB0">
          <w:rPr>
            <w:rFonts w:cs="Calibri"/>
            <w:noProof/>
            <w:sz w:val="28"/>
            <w:szCs w:val="28"/>
            <w:rPrChange w:id="4200"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bidi/>
        <w:spacing w:after="0" w:line="276" w:lineRule="auto"/>
        <w:rPr>
          <w:ins w:id="4201" w:author="Microsoft account" w:date="2025-10-11T11:19:00Z"/>
          <w:rFonts w:cs="Calibri"/>
          <w:sz w:val="28"/>
          <w:szCs w:val="28"/>
          <w:rtl/>
          <w:lang w:bidi="fa-IR"/>
        </w:rPr>
        <w:pPrChange w:id="4202" w:author="Microsoft account" w:date="2025-10-12T12:23:00Z">
          <w:pPr>
            <w:bidi/>
            <w:spacing w:after="0" w:line="276" w:lineRule="auto"/>
            <w:jc w:val="both"/>
          </w:pPr>
        </w:pPrChange>
      </w:pPr>
      <w:ins w:id="4203" w:author="Microsoft account" w:date="2025-10-12T12:22:00Z">
        <w:r>
          <w:rPr>
            <w:rFonts w:cs="Calibri" w:hint="cs"/>
            <w:sz w:val="28"/>
            <w:szCs w:val="28"/>
            <w:rtl/>
            <w:lang w:bidi="fa-IR"/>
          </w:rPr>
          <w:t>)</w:t>
        </w:r>
      </w:ins>
    </w:p>
    <w:p w14:paraId="7460A898" w14:textId="7C6AD4E8" w:rsidR="00903B07" w:rsidRPr="00F71556" w:rsidRDefault="00903B07">
      <w:pPr>
        <w:bidi/>
        <w:spacing w:after="0" w:line="276" w:lineRule="auto"/>
        <w:rPr>
          <w:ins w:id="4204" w:author="Microsoft account" w:date="2025-10-11T10:07:00Z"/>
          <w:rFonts w:cs="Calibri"/>
          <w:sz w:val="28"/>
          <w:szCs w:val="28"/>
          <w:rtl/>
          <w:lang w:bidi="fa-IR"/>
          <w:rPrChange w:id="4205" w:author="Microsoft account" w:date="2025-10-11T10:37:00Z">
            <w:rPr>
              <w:ins w:id="4206" w:author="Microsoft account" w:date="2025-10-11T10:07:00Z"/>
              <w:rtl/>
              <w:lang w:bidi="fa-IR"/>
            </w:rPr>
          </w:rPrChange>
        </w:rPr>
        <w:pPrChange w:id="4207" w:author="Microsoft account" w:date="2025-10-11T11:19:00Z">
          <w:pPr>
            <w:bidi/>
            <w:spacing w:after="0" w:line="276" w:lineRule="auto"/>
            <w:jc w:val="both"/>
          </w:pPr>
        </w:pPrChange>
      </w:pPr>
      <w:ins w:id="4208"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209"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210" w:author="Microsoft account" w:date="2025-10-11T11:21:00Z">
        <w:r w:rsidR="00C37964">
          <w:rPr>
            <w:rFonts w:cs="Calibri"/>
            <w:sz w:val="28"/>
            <w:szCs w:val="28"/>
            <w:lang w:bidi="fa-IR"/>
          </w:rPr>
          <w:instrText>HYPERLINK "https://latlong.net"</w:instrText>
        </w:r>
      </w:ins>
      <w:ins w:id="4211" w:author="Microsoft account" w:date="2025-10-11T11:20:00Z">
        <w:r>
          <w:rPr>
            <w:rFonts w:cs="Calibri"/>
            <w:sz w:val="28"/>
            <w:szCs w:val="28"/>
            <w:lang w:bidi="fa-IR"/>
          </w:rPr>
          <w:fldChar w:fldCharType="separate"/>
        </w:r>
        <w:r w:rsidRPr="00903B07">
          <w:rPr>
            <w:rStyle w:val="Hyperlink"/>
            <w:rFonts w:cs="Calibri"/>
            <w:sz w:val="28"/>
            <w:szCs w:val="28"/>
            <w:lang w:bidi="fa-IR"/>
          </w:rPr>
          <w:t>link</w:t>
        </w:r>
        <w:r>
          <w:rPr>
            <w:rFonts w:cs="Calibri"/>
            <w:sz w:val="28"/>
            <w:szCs w:val="28"/>
            <w:lang w:bidi="fa-IR"/>
          </w:rPr>
          <w:fldChar w:fldCharType="end"/>
        </w:r>
      </w:ins>
    </w:p>
    <w:p w14:paraId="5F2FCAE7" w14:textId="77777777" w:rsidR="004F0175" w:rsidRDefault="004F0175">
      <w:pPr>
        <w:bidi/>
        <w:spacing w:after="0" w:line="276" w:lineRule="auto"/>
        <w:rPr>
          <w:ins w:id="4212" w:author="Microsoft account" w:date="2025-10-11T10:07:00Z"/>
          <w:rFonts w:cs="Calibri"/>
          <w:sz w:val="28"/>
          <w:szCs w:val="28"/>
          <w:rtl/>
          <w:lang w:bidi="fa-IR"/>
        </w:rPr>
        <w:pPrChange w:id="4213" w:author="Microsoft account" w:date="2025-10-11T10:07:00Z">
          <w:pPr>
            <w:bidi/>
            <w:spacing w:after="0" w:line="276" w:lineRule="auto"/>
            <w:jc w:val="both"/>
          </w:pPr>
        </w:pPrChange>
      </w:pPr>
    </w:p>
    <w:p w14:paraId="45AAABC1" w14:textId="590E3E8C" w:rsidR="004F0175" w:rsidRDefault="004B74E6">
      <w:pPr>
        <w:bidi/>
        <w:spacing w:after="0" w:line="276" w:lineRule="auto"/>
        <w:rPr>
          <w:ins w:id="4214" w:author="Microsoft account" w:date="2025-10-11T10:07:00Z"/>
          <w:rFonts w:cs="Calibri"/>
          <w:sz w:val="28"/>
          <w:szCs w:val="28"/>
          <w:lang w:bidi="fa-IR"/>
        </w:rPr>
        <w:pPrChange w:id="4215" w:author="Microsoft account" w:date="2025-10-11T10:07:00Z">
          <w:pPr>
            <w:bidi/>
            <w:spacing w:after="0" w:line="276" w:lineRule="auto"/>
            <w:jc w:val="both"/>
          </w:pPr>
        </w:pPrChange>
      </w:pPr>
      <w:ins w:id="4216" w:author="Microsoft account" w:date="2025-10-11T12:09:00Z">
        <w:r>
          <w:rPr>
            <w:rFonts w:cs="Calibri" w:hint="cs"/>
            <w:sz w:val="28"/>
            <w:szCs w:val="28"/>
            <w:rtl/>
            <w:lang w:bidi="fa-IR"/>
          </w:rPr>
          <w:t xml:space="preserve">تا </w:t>
        </w:r>
        <w:r w:rsidR="003D7EB0">
          <w:rPr>
            <w:rFonts w:cs="Calibri"/>
            <w:sz w:val="28"/>
            <w:szCs w:val="28"/>
            <w:lang w:bidi="fa-IR"/>
          </w:rPr>
          <w:t>Day033 005 00:</w:t>
        </w:r>
        <w:r>
          <w:rPr>
            <w:rFonts w:cs="Calibri"/>
            <w:sz w:val="28"/>
            <w:szCs w:val="28"/>
            <w:lang w:bidi="fa-IR"/>
          </w:rPr>
          <w:t>02:00</w:t>
        </w:r>
      </w:ins>
    </w:p>
    <w:p w14:paraId="3F8BEFD1" w14:textId="77777777" w:rsidR="004F0175" w:rsidRDefault="004F0175">
      <w:pPr>
        <w:bidi/>
        <w:spacing w:after="0" w:line="276" w:lineRule="auto"/>
        <w:rPr>
          <w:ins w:id="4217" w:author="Microsoft account" w:date="2025-10-11T10:07:00Z"/>
          <w:rFonts w:cs="Calibri"/>
          <w:sz w:val="28"/>
          <w:szCs w:val="28"/>
          <w:rtl/>
          <w:lang w:bidi="fa-IR"/>
        </w:rPr>
        <w:pPrChange w:id="4218" w:author="Microsoft account" w:date="2025-10-11T10:07:00Z">
          <w:pPr>
            <w:bidi/>
            <w:spacing w:after="0" w:line="276" w:lineRule="auto"/>
            <w:jc w:val="both"/>
          </w:pPr>
        </w:pPrChange>
      </w:pPr>
    </w:p>
    <w:p w14:paraId="767C038F" w14:textId="77777777" w:rsidR="004F0175" w:rsidRDefault="004F0175">
      <w:pPr>
        <w:bidi/>
        <w:spacing w:after="0" w:line="276" w:lineRule="auto"/>
        <w:rPr>
          <w:ins w:id="4219" w:author="Microsoft account" w:date="2025-10-11T10:07:00Z"/>
          <w:rFonts w:cs="Calibri"/>
          <w:sz w:val="28"/>
          <w:szCs w:val="28"/>
          <w:rtl/>
          <w:lang w:bidi="fa-IR"/>
        </w:rPr>
        <w:pPrChange w:id="4220" w:author="Microsoft account" w:date="2025-10-11T10:07:00Z">
          <w:pPr>
            <w:bidi/>
            <w:spacing w:after="0" w:line="276" w:lineRule="auto"/>
            <w:jc w:val="both"/>
          </w:pPr>
        </w:pPrChange>
      </w:pPr>
    </w:p>
    <w:p w14:paraId="0EA16E9A" w14:textId="621CC1EA" w:rsidR="004F0175" w:rsidRDefault="004F0175">
      <w:pPr>
        <w:spacing w:after="0" w:line="240" w:lineRule="auto"/>
        <w:rPr>
          <w:ins w:id="4221" w:author="Microsoft account" w:date="2025-10-11T10:07:00Z"/>
          <w:rFonts w:cs="Calibri"/>
          <w:sz w:val="28"/>
          <w:szCs w:val="28"/>
          <w:rtl/>
          <w:lang w:bidi="fa-IR"/>
        </w:rPr>
      </w:pPr>
      <w:ins w:id="4222" w:author="Microsoft account" w:date="2025-10-11T10:07:00Z">
        <w:r>
          <w:rPr>
            <w:rFonts w:cs="Calibri"/>
            <w:sz w:val="28"/>
            <w:szCs w:val="28"/>
            <w:rtl/>
            <w:lang w:bidi="fa-IR"/>
          </w:rPr>
          <w:br w:type="page"/>
        </w:r>
      </w:ins>
    </w:p>
    <w:p w14:paraId="04482227" w14:textId="4C2F5732" w:rsidR="004F0175" w:rsidRDefault="00325580">
      <w:pPr>
        <w:bidi/>
        <w:spacing w:after="0" w:line="276" w:lineRule="auto"/>
        <w:rPr>
          <w:ins w:id="4223" w:author="Microsoft account" w:date="2025-09-23T10:48:00Z"/>
          <w:rFonts w:cs="Calibri"/>
          <w:sz w:val="28"/>
          <w:szCs w:val="28"/>
          <w:rtl/>
          <w:lang w:bidi="fa-IR"/>
        </w:rPr>
        <w:pPrChange w:id="4224" w:author="Microsoft account" w:date="2025-10-11T10:07:00Z">
          <w:pPr>
            <w:bidi/>
            <w:spacing w:after="0" w:line="276" w:lineRule="auto"/>
            <w:jc w:val="both"/>
          </w:pPr>
        </w:pPrChange>
      </w:pPr>
      <w:bookmarkStart w:id="4225" w:name="I4040720"/>
      <w:ins w:id="4226" w:author="Microsoft account" w:date="2025-10-12T12:26:00Z">
        <w:r>
          <w:rPr>
            <w:rFonts w:cs="Calibri" w:hint="cs"/>
            <w:sz w:val="28"/>
            <w:szCs w:val="28"/>
            <w:rtl/>
            <w:lang w:bidi="fa-IR"/>
          </w:rPr>
          <w:lastRenderedPageBreak/>
          <w:t>ادامه</w:t>
        </w:r>
      </w:ins>
    </w:p>
    <w:bookmarkEnd w:id="4225"/>
    <w:p w14:paraId="45BD7AD2" w14:textId="77777777" w:rsidR="00325580" w:rsidRDefault="00325580">
      <w:pPr>
        <w:bidi/>
        <w:spacing w:after="0" w:line="276" w:lineRule="auto"/>
        <w:jc w:val="both"/>
        <w:rPr>
          <w:ins w:id="4227" w:author="Microsoft account" w:date="2025-10-12T12:26:00Z"/>
          <w:rFonts w:cs="Calibri"/>
          <w:sz w:val="28"/>
          <w:szCs w:val="28"/>
          <w:rtl/>
          <w:lang w:bidi="fa-IR"/>
        </w:rPr>
        <w:pPrChange w:id="4228" w:author="Microsoft account" w:date="2025-10-03T11:22:00Z">
          <w:pPr>
            <w:bidi/>
            <w:spacing w:after="0" w:line="276" w:lineRule="auto"/>
            <w:jc w:val="both"/>
          </w:pPr>
        </w:pPrChange>
      </w:pPr>
    </w:p>
    <w:p w14:paraId="111D9392" w14:textId="5E97FBB7" w:rsidR="00325580" w:rsidRPr="00F34755" w:rsidRDefault="00325580">
      <w:pPr>
        <w:bidi/>
        <w:spacing w:after="0" w:line="276" w:lineRule="auto"/>
        <w:jc w:val="both"/>
        <w:rPr>
          <w:ins w:id="4229" w:author="Microsoft account" w:date="2025-10-12T12:42:00Z"/>
          <w:rFonts w:cs="Calibri"/>
          <w:sz w:val="18"/>
          <w:szCs w:val="18"/>
          <w:rtl/>
          <w:lang w:bidi="fa-IR"/>
          <w:rPrChange w:id="4230" w:author="Microsoft account" w:date="2025-10-14T10:14:00Z">
            <w:rPr>
              <w:ins w:id="4231" w:author="Microsoft account" w:date="2025-10-12T12:42:00Z"/>
              <w:rFonts w:cs="Calibri"/>
              <w:sz w:val="28"/>
              <w:szCs w:val="28"/>
              <w:rtl/>
              <w:lang w:bidi="fa-IR"/>
            </w:rPr>
          </w:rPrChange>
        </w:rPr>
        <w:pPrChange w:id="4232" w:author="Microsoft account" w:date="2025-10-14T10:14:00Z">
          <w:pPr>
            <w:bidi/>
            <w:spacing w:after="0" w:line="276" w:lineRule="auto"/>
            <w:jc w:val="both"/>
          </w:pPr>
        </w:pPrChange>
      </w:pPr>
      <w:ins w:id="4233" w:author="Microsoft account" w:date="2025-10-12T12:26:00Z">
        <w:r>
          <w:rPr>
            <w:rFonts w:cs="Calibri" w:hint="cs"/>
            <w:sz w:val="28"/>
            <w:szCs w:val="28"/>
            <w:rtl/>
            <w:lang w:bidi="fa-IR"/>
          </w:rPr>
          <w:t>-</w:t>
        </w:r>
      </w:ins>
      <w:ins w:id="4234" w:author="Microsoft account" w:date="2025-10-12T12:39:00Z">
        <w:r w:rsidR="00DE72BD">
          <w:rPr>
            <w:rFonts w:cs="Calibri" w:hint="cs"/>
            <w:sz w:val="28"/>
            <w:szCs w:val="28"/>
            <w:rtl/>
            <w:lang w:bidi="fa-IR"/>
          </w:rPr>
          <w:t xml:space="preserve">ما میتونیم به </w:t>
        </w:r>
        <w:r w:rsidR="00DE72BD">
          <w:rPr>
            <w:rFonts w:cs="Calibri"/>
            <w:sz w:val="28"/>
            <w:szCs w:val="28"/>
            <w:lang w:bidi="fa-IR"/>
          </w:rPr>
          <w:t>api</w:t>
        </w:r>
      </w:ins>
      <w:ins w:id="4235" w:author="Microsoft account" w:date="2025-10-12T12:40:00Z">
        <w:r w:rsidR="00DE72BD">
          <w:rPr>
            <w:rFonts w:cs="Calibri" w:hint="cs"/>
            <w:sz w:val="28"/>
            <w:szCs w:val="28"/>
            <w:rtl/>
            <w:lang w:bidi="fa-IR"/>
          </w:rPr>
          <w:t xml:space="preserve"> ها </w:t>
        </w:r>
        <w:r w:rsidR="00DE72BD">
          <w:rPr>
            <w:rFonts w:cs="Calibri"/>
            <w:sz w:val="28"/>
            <w:szCs w:val="28"/>
            <w:lang w:bidi="fa-IR"/>
          </w:rPr>
          <w:t>parameter</w:t>
        </w:r>
        <w:r w:rsidR="00DE72BD">
          <w:rPr>
            <w:rFonts w:cs="Calibri" w:hint="cs"/>
            <w:sz w:val="28"/>
            <w:szCs w:val="28"/>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rFonts w:cs="Calibri"/>
            <w:sz w:val="28"/>
            <w:szCs w:val="28"/>
            <w:lang w:bidi="fa-IR"/>
          </w:rPr>
          <w:t>arg</w:t>
        </w:r>
        <w:r w:rsidR="00DE72BD">
          <w:rPr>
            <w:rFonts w:cs="Calibri" w:hint="cs"/>
            <w:sz w:val="28"/>
            <w:szCs w:val="28"/>
            <w:rtl/>
            <w:lang w:bidi="fa-IR"/>
          </w:rPr>
          <w:t xml:space="preserve"> ارسال کرد (و اصلا یسری </w:t>
        </w:r>
        <w:r w:rsidR="00DE72BD">
          <w:rPr>
            <w:rFonts w:cs="Calibri"/>
            <w:sz w:val="28"/>
            <w:szCs w:val="28"/>
            <w:lang w:bidi="fa-IR"/>
          </w:rPr>
          <w:t>api</w:t>
        </w:r>
        <w:r w:rsidR="00DE72BD">
          <w:rPr>
            <w:rFonts w:cs="Calibri" w:hint="cs"/>
            <w:sz w:val="28"/>
            <w:szCs w:val="28"/>
            <w:rtl/>
            <w:lang w:bidi="fa-IR"/>
          </w:rPr>
          <w:t xml:space="preserve"> ها </w:t>
        </w:r>
        <w:r w:rsidR="00DE72BD">
          <w:rPr>
            <w:rFonts w:cs="Calibri"/>
            <w:sz w:val="28"/>
            <w:szCs w:val="28"/>
            <w:lang w:bidi="fa-IR"/>
          </w:rPr>
          <w:t>required</w:t>
        </w:r>
        <w:r w:rsidR="00DE72BD">
          <w:rPr>
            <w:rFonts w:cs="Calibri" w:hint="cs"/>
            <w:sz w:val="28"/>
            <w:szCs w:val="28"/>
            <w:rtl/>
            <w:lang w:bidi="fa-IR"/>
          </w:rPr>
          <w:t xml:space="preserve"> </w:t>
        </w:r>
        <w:r w:rsidR="00DE72BD">
          <w:rPr>
            <w:rFonts w:cs="Calibri"/>
            <w:sz w:val="28"/>
            <w:szCs w:val="28"/>
            <w:lang w:bidi="fa-IR"/>
          </w:rPr>
          <w:t>parameter</w:t>
        </w:r>
        <w:r w:rsidR="00DE72BD">
          <w:rPr>
            <w:rFonts w:cs="Calibri" w:hint="cs"/>
            <w:sz w:val="28"/>
            <w:szCs w:val="28"/>
            <w:rtl/>
            <w:lang w:bidi="fa-IR"/>
          </w:rPr>
          <w:t xml:space="preserve"> دارن) . توی سایت هایی که </w:t>
        </w:r>
      </w:ins>
      <w:ins w:id="4236" w:author="Microsoft account" w:date="2025-10-12T12:41:00Z">
        <w:r w:rsidR="00DE72BD">
          <w:rPr>
            <w:rFonts w:cs="Calibri"/>
            <w:sz w:val="28"/>
            <w:szCs w:val="28"/>
            <w:lang w:bidi="fa-IR"/>
          </w:rPr>
          <w:t>API</w:t>
        </w:r>
        <w:r w:rsidR="00DE72BD">
          <w:rPr>
            <w:rFonts w:cs="Calibri" w:hint="cs"/>
            <w:sz w:val="28"/>
            <w:szCs w:val="28"/>
            <w:rtl/>
            <w:lang w:bidi="fa-IR"/>
          </w:rPr>
          <w:t xml:space="preserve"> دارن، یه سربرگ </w:t>
        </w:r>
        <w:r w:rsidR="00DE72BD">
          <w:rPr>
            <w:rFonts w:cs="Calibri"/>
            <w:sz w:val="28"/>
            <w:szCs w:val="28"/>
            <w:lang w:bidi="fa-IR"/>
          </w:rPr>
          <w:t>API</w:t>
        </w:r>
        <w:r w:rsidR="00DE72BD">
          <w:rPr>
            <w:rFonts w:cs="Calibri" w:hint="cs"/>
            <w:sz w:val="28"/>
            <w:szCs w:val="28"/>
            <w:rtl/>
            <w:lang w:bidi="fa-IR"/>
          </w:rPr>
          <w:t xml:space="preserve"> همیشه موجوده، اونجا میشه </w:t>
        </w:r>
        <w:r w:rsidR="00DE72BD">
          <w:rPr>
            <w:rFonts w:cs="Calibri"/>
            <w:sz w:val="28"/>
            <w:szCs w:val="28"/>
            <w:lang w:bidi="fa-IR"/>
          </w:rPr>
          <w:t>API Documentation</w:t>
        </w:r>
      </w:ins>
      <w:ins w:id="4237" w:author="Microsoft account" w:date="2025-10-12T12:42:00Z">
        <w:r w:rsidR="00DE72BD">
          <w:rPr>
            <w:rFonts w:cs="Calibri" w:hint="cs"/>
            <w:sz w:val="28"/>
            <w:szCs w:val="28"/>
            <w:rtl/>
            <w:lang w:bidi="fa-IR"/>
          </w:rPr>
          <w:t xml:space="preserve"> رو براشون پیدا کرد و از اونجا بفهمیم چطوری میشه استفاده شون کرد. </w:t>
        </w:r>
      </w:ins>
      <w:ins w:id="4238" w:author="Microsoft account" w:date="2025-10-14T10:13:00Z">
        <w:r w:rsidR="00F34755">
          <w:rPr>
            <w:rFonts w:cs="Calibri" w:hint="cs"/>
            <w:sz w:val="28"/>
            <w:szCs w:val="28"/>
            <w:rtl/>
            <w:lang w:bidi="fa-IR"/>
          </w:rPr>
          <w:t>(</w:t>
        </w:r>
        <w:r w:rsidR="00F34755">
          <w:rPr>
            <w:rFonts w:cs="Calibri"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rFonts w:cs="Calibri"/>
            <w:sz w:val="18"/>
            <w:szCs w:val="18"/>
            <w:lang w:bidi="fa-IR"/>
          </w:rPr>
          <w:t>API</w:t>
        </w:r>
        <w:r w:rsidR="00F34755">
          <w:rPr>
            <w:rFonts w:cs="Calibri" w:hint="cs"/>
            <w:sz w:val="18"/>
            <w:szCs w:val="18"/>
            <w:rtl/>
            <w:lang w:bidi="fa-IR"/>
          </w:rPr>
          <w:t xml:space="preserve"> از لحاظ ساختاری و عملکردی شبیه به هم هست ، و در ادامه در این مورد صحبت میکنیم.</w:t>
        </w:r>
        <w:r w:rsidR="00F34755">
          <w:rPr>
            <w:rFonts w:cs="Calibri" w:hint="cs"/>
            <w:sz w:val="28"/>
            <w:szCs w:val="28"/>
            <w:rtl/>
            <w:lang w:bidi="fa-IR"/>
          </w:rPr>
          <w:t>)</w:t>
        </w:r>
      </w:ins>
    </w:p>
    <w:p w14:paraId="1C7C2138" w14:textId="77777777" w:rsidR="00DE72BD" w:rsidRDefault="00DE72BD">
      <w:pPr>
        <w:bidi/>
        <w:spacing w:after="0" w:line="276" w:lineRule="auto"/>
        <w:jc w:val="both"/>
        <w:rPr>
          <w:ins w:id="4239" w:author="Microsoft account" w:date="2025-10-12T12:42:00Z"/>
          <w:rFonts w:cs="Calibri"/>
          <w:sz w:val="28"/>
          <w:szCs w:val="28"/>
          <w:rtl/>
          <w:lang w:bidi="fa-IR"/>
        </w:rPr>
        <w:pPrChange w:id="4240" w:author="Microsoft account" w:date="2025-10-12T12:42:00Z">
          <w:pPr>
            <w:bidi/>
            <w:spacing w:after="0" w:line="276" w:lineRule="auto"/>
            <w:jc w:val="both"/>
          </w:pPr>
        </w:pPrChange>
      </w:pPr>
    </w:p>
    <w:p w14:paraId="6113192A" w14:textId="3A5E2172" w:rsidR="00DE72BD" w:rsidRDefault="00DE72BD">
      <w:pPr>
        <w:bidi/>
        <w:spacing w:after="0" w:line="276" w:lineRule="auto"/>
        <w:jc w:val="both"/>
        <w:rPr>
          <w:ins w:id="4241" w:author="Microsoft account" w:date="2025-10-12T12:46:00Z"/>
          <w:rFonts w:cs="Calibri"/>
          <w:sz w:val="28"/>
          <w:szCs w:val="28"/>
          <w:rtl/>
          <w:lang w:bidi="fa-IR"/>
        </w:rPr>
        <w:pPrChange w:id="4242" w:author="Microsoft account" w:date="2025-10-12T12:42:00Z">
          <w:pPr>
            <w:bidi/>
            <w:spacing w:after="0" w:line="276" w:lineRule="auto"/>
            <w:jc w:val="both"/>
          </w:pPr>
        </w:pPrChange>
      </w:pPr>
      <w:ins w:id="4243" w:author="Microsoft account" w:date="2025-10-12T12:42:00Z">
        <w:r>
          <w:rPr>
            <w:rFonts w:cs="Calibri" w:hint="cs"/>
            <w:sz w:val="28"/>
            <w:szCs w:val="28"/>
            <w:rtl/>
            <w:lang w:bidi="fa-IR"/>
          </w:rPr>
          <w:t>-</w:t>
        </w:r>
      </w:ins>
      <w:ins w:id="4244" w:author="Microsoft account" w:date="2025-10-12T12:45:00Z">
        <w:r>
          <w:rPr>
            <w:rFonts w:cs="Calibri" w:hint="cs"/>
            <w:sz w:val="28"/>
            <w:szCs w:val="28"/>
            <w:rtl/>
            <w:lang w:bidi="fa-IR"/>
          </w:rPr>
          <w:t xml:space="preserve">اگر از </w:t>
        </w:r>
        <w:r>
          <w:rPr>
            <w:rFonts w:cs="Calibri"/>
            <w:sz w:val="28"/>
            <w:szCs w:val="28"/>
            <w:lang w:bidi="fa-IR"/>
          </w:rPr>
          <w:t>API</w:t>
        </w:r>
        <w:r>
          <w:rPr>
            <w:rFonts w:cs="Calibri" w:hint="cs"/>
            <w:sz w:val="28"/>
            <w:szCs w:val="28"/>
            <w:rtl/>
            <w:lang w:bidi="fa-IR"/>
          </w:rPr>
          <w:t xml:space="preserve"> هایی که </w:t>
        </w:r>
        <w:r>
          <w:rPr>
            <w:rFonts w:cs="Calibri"/>
            <w:sz w:val="28"/>
            <w:szCs w:val="28"/>
            <w:lang w:bidi="fa-IR"/>
          </w:rPr>
          <w:t>required parameter</w:t>
        </w:r>
        <w:r>
          <w:rPr>
            <w:rFonts w:cs="Calibri" w:hint="cs"/>
            <w:sz w:val="28"/>
            <w:szCs w:val="28"/>
            <w:rtl/>
            <w:lang w:bidi="fa-IR"/>
          </w:rPr>
          <w:t xml:space="preserve"> دارن استفاده کنیم و </w:t>
        </w:r>
        <w:r>
          <w:rPr>
            <w:rFonts w:cs="Calibri"/>
            <w:sz w:val="28"/>
            <w:szCs w:val="28"/>
            <w:lang w:bidi="fa-IR"/>
          </w:rPr>
          <w:t xml:space="preserve">parameter </w:t>
        </w:r>
        <w:r>
          <w:rPr>
            <w:rFonts w:cs="Calibri" w:hint="cs"/>
            <w:sz w:val="28"/>
            <w:szCs w:val="28"/>
            <w:rtl/>
            <w:lang w:bidi="fa-IR"/>
          </w:rPr>
          <w:t xml:space="preserve"> هارو لحاظ نکنیم  ، باعث میشه که </w:t>
        </w:r>
        <w:r>
          <w:rPr>
            <w:rFonts w:cs="Calibri"/>
            <w:sz w:val="28"/>
            <w:szCs w:val="28"/>
            <w:lang w:bidi="fa-IR"/>
          </w:rPr>
          <w:t>raise exception</w:t>
        </w:r>
        <w:r>
          <w:rPr>
            <w:rFonts w:cs="Calibri" w:hint="cs"/>
            <w:sz w:val="28"/>
            <w:szCs w:val="28"/>
            <w:rtl/>
            <w:lang w:bidi="fa-IR"/>
          </w:rPr>
          <w:t xml:space="preserve"> داشته باشیم . که معمولا </w:t>
        </w:r>
        <w:r w:rsidR="00092D3A">
          <w:rPr>
            <w:rFonts w:cs="Calibri"/>
            <w:sz w:val="28"/>
            <w:szCs w:val="28"/>
            <w:lang w:bidi="fa-IR"/>
          </w:rPr>
          <w:t>4XX</w:t>
        </w:r>
        <w:r w:rsidR="00092D3A">
          <w:rPr>
            <w:rFonts w:cs="Calibri" w:hint="cs"/>
            <w:sz w:val="28"/>
            <w:szCs w:val="28"/>
            <w:rtl/>
            <w:lang w:bidi="fa-IR"/>
          </w:rPr>
          <w:t xml:space="preserve"> خواهد بود، که یعنی </w:t>
        </w:r>
      </w:ins>
      <w:ins w:id="4245" w:author="Microsoft account" w:date="2025-10-12T12:46:00Z">
        <w:r w:rsidR="00092D3A">
          <w:rPr>
            <w:rFonts w:cs="Calibri"/>
            <w:sz w:val="28"/>
            <w:szCs w:val="28"/>
            <w:lang w:bidi="fa-IR"/>
          </w:rPr>
          <w:t>bad request</w:t>
        </w:r>
        <w:r w:rsidR="00092D3A">
          <w:rPr>
            <w:rFonts w:cs="Calibri" w:hint="cs"/>
            <w:sz w:val="28"/>
            <w:szCs w:val="28"/>
            <w:rtl/>
            <w:lang w:bidi="fa-IR"/>
          </w:rPr>
          <w:t xml:space="preserve"> و </w:t>
        </w:r>
        <w:r w:rsidR="00092D3A">
          <w:rPr>
            <w:rFonts w:cs="Calibri"/>
            <w:sz w:val="28"/>
            <w:szCs w:val="28"/>
            <w:lang w:bidi="fa-IR"/>
          </w:rPr>
          <w:t>client error</w:t>
        </w:r>
        <w:r w:rsidR="00092D3A">
          <w:rPr>
            <w:rFonts w:cs="Calibri" w:hint="cs"/>
            <w:sz w:val="28"/>
            <w:szCs w:val="28"/>
            <w:rtl/>
            <w:lang w:bidi="fa-IR"/>
          </w:rPr>
          <w:t xml:space="preserve">  ، چراکه </w:t>
        </w:r>
        <w:r w:rsidR="00092D3A">
          <w:rPr>
            <w:rFonts w:cs="Calibri"/>
            <w:sz w:val="28"/>
            <w:szCs w:val="28"/>
            <w:lang w:bidi="fa-IR"/>
          </w:rPr>
          <w:t>required</w:t>
        </w:r>
        <w:r w:rsidR="00092D3A">
          <w:rPr>
            <w:rFonts w:cs="Calibri" w:hint="cs"/>
            <w:sz w:val="28"/>
            <w:szCs w:val="28"/>
            <w:rtl/>
            <w:lang w:bidi="fa-IR"/>
          </w:rPr>
          <w:t xml:space="preserve"> رو وارد نکردیم. </w:t>
        </w:r>
      </w:ins>
    </w:p>
    <w:p w14:paraId="524BA0A1" w14:textId="77777777" w:rsidR="00092D3A" w:rsidRDefault="00092D3A">
      <w:pPr>
        <w:bidi/>
        <w:spacing w:after="0" w:line="276" w:lineRule="auto"/>
        <w:jc w:val="both"/>
        <w:rPr>
          <w:ins w:id="4246" w:author="Microsoft account" w:date="2025-10-12T12:46:00Z"/>
          <w:rFonts w:cs="Calibri"/>
          <w:sz w:val="28"/>
          <w:szCs w:val="28"/>
          <w:rtl/>
          <w:lang w:bidi="fa-IR"/>
        </w:rPr>
        <w:pPrChange w:id="4247" w:author="Microsoft account" w:date="2025-10-12T12:46:00Z">
          <w:pPr>
            <w:bidi/>
            <w:spacing w:after="0" w:line="276" w:lineRule="auto"/>
            <w:jc w:val="both"/>
          </w:pPr>
        </w:pPrChange>
      </w:pPr>
    </w:p>
    <w:p w14:paraId="4835EDE7" w14:textId="4F732D35" w:rsidR="00092D3A" w:rsidRDefault="00092D3A">
      <w:pPr>
        <w:bidi/>
        <w:spacing w:after="0" w:line="276" w:lineRule="auto"/>
        <w:jc w:val="both"/>
        <w:rPr>
          <w:ins w:id="4248" w:author="Microsoft account" w:date="2025-10-12T12:51:00Z"/>
          <w:rFonts w:cs="Calibri"/>
          <w:sz w:val="28"/>
          <w:szCs w:val="28"/>
          <w:rtl/>
          <w:lang w:bidi="fa-IR"/>
        </w:rPr>
        <w:pPrChange w:id="4249" w:author="Microsoft account" w:date="2025-10-12T12:46:00Z">
          <w:pPr>
            <w:bidi/>
            <w:spacing w:after="0" w:line="276" w:lineRule="auto"/>
            <w:jc w:val="both"/>
          </w:pPr>
        </w:pPrChange>
      </w:pPr>
      <w:ins w:id="4250" w:author="Microsoft account" w:date="2025-10-12T12:46:00Z">
        <w:r>
          <w:rPr>
            <w:rFonts w:cs="Calibri" w:hint="cs"/>
            <w:sz w:val="28"/>
            <w:szCs w:val="28"/>
            <w:rtl/>
            <w:lang w:bidi="fa-IR"/>
          </w:rPr>
          <w:t>-</w:t>
        </w:r>
      </w:ins>
      <w:ins w:id="4251" w:author="Microsoft account" w:date="2025-10-12T12:50:00Z">
        <w:r w:rsidR="00FA29DD">
          <w:rPr>
            <w:rFonts w:cs="Calibri" w:hint="cs"/>
            <w:sz w:val="28"/>
            <w:szCs w:val="28"/>
            <w:rtl/>
            <w:lang w:bidi="fa-IR"/>
          </w:rPr>
          <w:t xml:space="preserve">چطور </w:t>
        </w:r>
        <w:r w:rsidR="00FA29DD">
          <w:rPr>
            <w:rFonts w:cs="Calibri"/>
            <w:sz w:val="28"/>
            <w:szCs w:val="28"/>
            <w:lang w:bidi="fa-IR"/>
          </w:rPr>
          <w:t>parameter</w:t>
        </w:r>
        <w:r w:rsidR="00FA29DD">
          <w:rPr>
            <w:rFonts w:cs="Calibri" w:hint="cs"/>
            <w:sz w:val="28"/>
            <w:szCs w:val="28"/>
            <w:rtl/>
            <w:lang w:bidi="fa-IR"/>
          </w:rPr>
          <w:t xml:space="preserve"> رو به </w:t>
        </w:r>
        <w:r w:rsidR="00FA29DD">
          <w:rPr>
            <w:rFonts w:cs="Calibri"/>
            <w:sz w:val="28"/>
            <w:szCs w:val="28"/>
            <w:lang w:bidi="fa-IR"/>
          </w:rPr>
          <w:t>API</w:t>
        </w:r>
        <w:r w:rsidR="00FA29DD">
          <w:rPr>
            <w:rFonts w:cs="Calibri" w:hint="cs"/>
            <w:sz w:val="28"/>
            <w:szCs w:val="28"/>
            <w:rtl/>
            <w:lang w:bidi="fa-IR"/>
          </w:rPr>
          <w:t xml:space="preserve"> بدیم حین </w:t>
        </w:r>
        <w:r w:rsidR="00FA29DD">
          <w:rPr>
            <w:rFonts w:cs="Calibri"/>
            <w:sz w:val="28"/>
            <w:szCs w:val="28"/>
            <w:lang w:bidi="fa-IR"/>
          </w:rPr>
          <w:t>request</w:t>
        </w:r>
        <w:r w:rsidR="00FA29DD">
          <w:rPr>
            <w:rFonts w:cs="Calibri" w:hint="cs"/>
            <w:sz w:val="28"/>
            <w:szCs w:val="28"/>
            <w:rtl/>
            <w:lang w:bidi="fa-IR"/>
          </w:rPr>
          <w:t xml:space="preserve"> ؟ باید از </w:t>
        </w:r>
        <w:r w:rsidR="00FA29DD">
          <w:rPr>
            <w:rFonts w:cs="Calibri"/>
            <w:sz w:val="28"/>
            <w:szCs w:val="28"/>
            <w:lang w:bidi="fa-IR"/>
          </w:rPr>
          <w:t>kwarg</w:t>
        </w:r>
        <w:r w:rsidR="00FA29DD">
          <w:rPr>
            <w:rFonts w:cs="Calibri" w:hint="cs"/>
            <w:sz w:val="28"/>
            <w:szCs w:val="28"/>
            <w:rtl/>
            <w:lang w:bidi="fa-IR"/>
          </w:rPr>
          <w:t xml:space="preserve"> ای به نام </w:t>
        </w:r>
        <w:r w:rsidR="00FA29DD">
          <w:rPr>
            <w:rFonts w:cs="Calibri"/>
            <w:sz w:val="28"/>
            <w:szCs w:val="28"/>
            <w:lang w:bidi="fa-IR"/>
          </w:rPr>
          <w:t>params</w:t>
        </w:r>
        <w:r w:rsidR="00FA29DD">
          <w:rPr>
            <w:rFonts w:cs="Calibri" w:hint="cs"/>
            <w:sz w:val="28"/>
            <w:szCs w:val="28"/>
            <w:rtl/>
            <w:lang w:bidi="fa-IR"/>
          </w:rPr>
          <w:t xml:space="preserve"> حینِ نوشتن </w:t>
        </w:r>
      </w:ins>
      <w:ins w:id="4252" w:author="Microsoft account" w:date="2025-10-12T12:51:00Z">
        <w:r w:rsidR="00FA29DD">
          <w:rPr>
            <w:rFonts w:cs="Calibri"/>
            <w:sz w:val="28"/>
            <w:szCs w:val="28"/>
            <w:lang w:bidi="fa-IR"/>
          </w:rPr>
          <w:t>requests.get()</w:t>
        </w:r>
        <w:r w:rsidR="00FA29DD">
          <w:rPr>
            <w:rFonts w:cs="Calibri" w:hint="cs"/>
            <w:sz w:val="28"/>
            <w:szCs w:val="28"/>
            <w:rtl/>
            <w:lang w:bidi="fa-IR"/>
          </w:rPr>
          <w:t xml:space="preserve"> استفاده کنیم و اونارو بفرست</w:t>
        </w:r>
      </w:ins>
      <w:ins w:id="4253" w:author="Microsoft account" w:date="2025-10-14T10:27:00Z">
        <w:r w:rsidR="00BE05C8">
          <w:rPr>
            <w:rFonts w:cs="Calibri" w:hint="cs"/>
            <w:sz w:val="28"/>
            <w:szCs w:val="28"/>
            <w:rtl/>
            <w:lang w:bidi="fa-IR"/>
          </w:rPr>
          <w:t>ی</w:t>
        </w:r>
      </w:ins>
      <w:ins w:id="4254" w:author="Microsoft account" w:date="2025-10-12T12:51:00Z">
        <w:r w:rsidR="00FA29DD">
          <w:rPr>
            <w:rFonts w:cs="Calibri" w:hint="cs"/>
            <w:sz w:val="28"/>
            <w:szCs w:val="28"/>
            <w:rtl/>
            <w:lang w:bidi="fa-IR"/>
          </w:rPr>
          <w:t xml:space="preserve">م، چطوری؟ باید (مخصوصا اونایی که با </w:t>
        </w:r>
        <w:r w:rsidR="00FA29DD">
          <w:rPr>
            <w:rFonts w:cs="Calibri"/>
            <w:sz w:val="28"/>
            <w:szCs w:val="28"/>
            <w:lang w:bidi="fa-IR"/>
          </w:rPr>
          <w:t>json</w:t>
        </w:r>
        <w:r w:rsidR="00FA29DD">
          <w:rPr>
            <w:rFonts w:cs="Calibri" w:hint="cs"/>
            <w:sz w:val="28"/>
            <w:szCs w:val="28"/>
            <w:rtl/>
            <w:lang w:bidi="fa-IR"/>
          </w:rPr>
          <w:t xml:space="preserve"> سر و کار دارن) داخل یک </w:t>
        </w:r>
        <w:r w:rsidR="00FA29DD">
          <w:rPr>
            <w:rFonts w:cs="Calibri"/>
            <w:sz w:val="28"/>
            <w:szCs w:val="28"/>
            <w:lang w:bidi="fa-IR"/>
          </w:rPr>
          <w:t>dictionary</w:t>
        </w:r>
        <w:r w:rsidR="00FA29DD">
          <w:rPr>
            <w:rFonts w:cs="Calibri" w:hint="cs"/>
            <w:sz w:val="28"/>
            <w:szCs w:val="28"/>
            <w:rtl/>
            <w:lang w:bidi="fa-IR"/>
          </w:rPr>
          <w:t xml:space="preserve"> باشن و با </w:t>
        </w:r>
        <w:r w:rsidR="00FA29DD">
          <w:rPr>
            <w:rFonts w:cs="Calibri"/>
            <w:sz w:val="28"/>
            <w:szCs w:val="28"/>
            <w:lang w:bidi="fa-IR"/>
          </w:rPr>
          <w:t>api docs</w:t>
        </w:r>
        <w:r w:rsidR="00FA29DD">
          <w:rPr>
            <w:rFonts w:cs="Calibri" w:hint="cs"/>
            <w:sz w:val="28"/>
            <w:szCs w:val="28"/>
            <w:rtl/>
            <w:lang w:bidi="fa-IR"/>
          </w:rPr>
          <w:t xml:space="preserve"> مطابقت داشته باشن. </w:t>
        </w:r>
      </w:ins>
      <w:ins w:id="4255" w:author="Microsoft account" w:date="2025-10-14T10:28:00Z">
        <w:r w:rsidR="00BE05C8">
          <w:rPr>
            <w:rFonts w:cs="Calibri" w:hint="cs"/>
            <w:sz w:val="28"/>
            <w:szCs w:val="28"/>
            <w:rtl/>
            <w:lang w:bidi="fa-IR"/>
          </w:rPr>
          <w:t xml:space="preserve">بعد اون دیکشنری رو به </w:t>
        </w:r>
        <w:r w:rsidR="00BE05C8">
          <w:rPr>
            <w:rFonts w:cs="Calibri"/>
            <w:sz w:val="28"/>
            <w:szCs w:val="28"/>
            <w:lang w:bidi="fa-IR"/>
          </w:rPr>
          <w:t>params</w:t>
        </w:r>
        <w:r w:rsidR="00BE05C8">
          <w:rPr>
            <w:rFonts w:cs="Calibri" w:hint="cs"/>
            <w:sz w:val="28"/>
            <w:szCs w:val="28"/>
            <w:rtl/>
            <w:lang w:bidi="fa-IR"/>
          </w:rPr>
          <w:t xml:space="preserve"> میفرستیم</w:t>
        </w:r>
      </w:ins>
    </w:p>
    <w:p w14:paraId="1052A1D5" w14:textId="77777777" w:rsidR="00FA29DD" w:rsidRDefault="00FA29DD">
      <w:pPr>
        <w:bidi/>
        <w:spacing w:after="0" w:line="276" w:lineRule="auto"/>
        <w:jc w:val="both"/>
        <w:rPr>
          <w:ins w:id="4256" w:author="Microsoft account" w:date="2025-10-12T12:51:00Z"/>
          <w:rFonts w:cs="Calibri"/>
          <w:sz w:val="28"/>
          <w:szCs w:val="28"/>
          <w:rtl/>
          <w:lang w:bidi="fa-IR"/>
        </w:rPr>
        <w:pPrChange w:id="4257" w:author="Microsoft account" w:date="2025-10-12T12:51:00Z">
          <w:pPr>
            <w:bidi/>
            <w:spacing w:after="0" w:line="276" w:lineRule="auto"/>
            <w:jc w:val="both"/>
          </w:pPr>
        </w:pPrChange>
      </w:pPr>
    </w:p>
    <w:p w14:paraId="0A18D7CC" w14:textId="47A1A628" w:rsidR="00FA29DD" w:rsidRDefault="00FA29DD">
      <w:pPr>
        <w:bidi/>
        <w:spacing w:after="0" w:line="276" w:lineRule="auto"/>
        <w:jc w:val="both"/>
        <w:rPr>
          <w:ins w:id="4258" w:author="Microsoft account" w:date="2025-10-12T12:55:00Z"/>
          <w:rFonts w:cs="Calibri"/>
          <w:sz w:val="28"/>
          <w:szCs w:val="28"/>
          <w:rtl/>
          <w:lang w:bidi="fa-IR"/>
        </w:rPr>
        <w:pPrChange w:id="4259" w:author="Microsoft account" w:date="2025-10-12T12:51:00Z">
          <w:pPr>
            <w:bidi/>
            <w:spacing w:after="0" w:line="276" w:lineRule="auto"/>
            <w:jc w:val="both"/>
          </w:pPr>
        </w:pPrChange>
      </w:pPr>
      <w:ins w:id="4260" w:author="Microsoft account" w:date="2025-10-12T12:51:00Z">
        <w:r>
          <w:rPr>
            <w:rFonts w:cs="Calibri" w:hint="cs"/>
            <w:sz w:val="28"/>
            <w:szCs w:val="28"/>
            <w:rtl/>
            <w:lang w:bidi="fa-IR"/>
          </w:rPr>
          <w:t>-</w:t>
        </w:r>
      </w:ins>
      <w:ins w:id="4261" w:author="Microsoft account" w:date="2025-10-12T12:55:00Z">
        <w:r w:rsidR="000D28C4">
          <w:rPr>
            <w:rFonts w:cs="Calibri" w:hint="cs"/>
            <w:sz w:val="28"/>
            <w:szCs w:val="28"/>
            <w:rtl/>
            <w:lang w:bidi="fa-IR"/>
          </w:rPr>
          <w:t xml:space="preserve">و راه دیگه ای هم برای اینکه </w:t>
        </w:r>
        <w:r w:rsidR="000D28C4">
          <w:rPr>
            <w:rFonts w:cs="Calibri"/>
            <w:sz w:val="28"/>
            <w:szCs w:val="28"/>
            <w:lang w:bidi="fa-IR"/>
          </w:rPr>
          <w:t>parameter</w:t>
        </w:r>
        <w:r w:rsidR="000D28C4">
          <w:rPr>
            <w:rFonts w:cs="Calibri" w:hint="cs"/>
            <w:sz w:val="28"/>
            <w:szCs w:val="28"/>
            <w:rtl/>
            <w:lang w:bidi="fa-IR"/>
          </w:rPr>
          <w:t xml:space="preserve"> بدیم بهش هست، این راه برای وقتیه که میخوایم سر راست و توی </w:t>
        </w:r>
        <w:r w:rsidR="000D28C4">
          <w:rPr>
            <w:rFonts w:cs="Calibri"/>
            <w:sz w:val="28"/>
            <w:szCs w:val="28"/>
            <w:lang w:bidi="fa-IR"/>
          </w:rPr>
          <w:t>URL</w:t>
        </w:r>
        <w:r w:rsidR="000D28C4">
          <w:rPr>
            <w:rFonts w:cs="Calibri" w:hint="cs"/>
            <w:sz w:val="28"/>
            <w:szCs w:val="28"/>
            <w:rtl/>
            <w:lang w:bidi="fa-IR"/>
          </w:rPr>
          <w:t xml:space="preserve"> این کار رو انجام بدیم:</w:t>
        </w:r>
      </w:ins>
    </w:p>
    <w:p w14:paraId="24B4D023" w14:textId="64216D18" w:rsidR="000D28C4" w:rsidRDefault="000D28C4">
      <w:pPr>
        <w:bidi/>
        <w:spacing w:after="0" w:line="276" w:lineRule="auto"/>
        <w:jc w:val="both"/>
        <w:rPr>
          <w:ins w:id="4262" w:author="Microsoft account" w:date="2025-10-12T12:55:00Z"/>
          <w:rFonts w:cs="Calibri"/>
          <w:sz w:val="28"/>
          <w:szCs w:val="28"/>
          <w:rtl/>
          <w:lang w:bidi="fa-IR"/>
        </w:rPr>
        <w:pPrChange w:id="4263" w:author="Microsoft account" w:date="2025-10-12T12:55:00Z">
          <w:pPr>
            <w:bidi/>
            <w:spacing w:after="0" w:line="276" w:lineRule="auto"/>
            <w:jc w:val="both"/>
          </w:pPr>
        </w:pPrChange>
      </w:pPr>
      <w:ins w:id="4264" w:author="Microsoft account" w:date="2025-10-12T12:55:00Z">
        <w:r w:rsidRPr="000D28C4">
          <w:rPr>
            <w:rFonts w:cs="Calibri"/>
            <w:noProof/>
            <w:sz w:val="28"/>
            <w:szCs w:val="28"/>
            <w:rPrChange w:id="4265"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bidi/>
        <w:spacing w:after="0" w:line="276" w:lineRule="auto"/>
        <w:jc w:val="both"/>
        <w:rPr>
          <w:ins w:id="4266" w:author="Microsoft account" w:date="2025-10-12T12:57:00Z"/>
          <w:rFonts w:cs="Calibri"/>
          <w:sz w:val="28"/>
          <w:szCs w:val="28"/>
          <w:rtl/>
          <w:lang w:bidi="fa-IR"/>
        </w:rPr>
        <w:pPrChange w:id="4267" w:author="Microsoft account" w:date="2025-10-12T12:55:00Z">
          <w:pPr>
            <w:bidi/>
            <w:spacing w:after="0" w:line="276" w:lineRule="auto"/>
            <w:jc w:val="both"/>
          </w:pPr>
        </w:pPrChange>
      </w:pPr>
      <w:ins w:id="4268" w:author="Microsoft account" w:date="2025-10-12T12:55:00Z">
        <w:r>
          <w:rPr>
            <w:rFonts w:cs="Calibri" w:hint="cs"/>
            <w:sz w:val="28"/>
            <w:szCs w:val="28"/>
            <w:rtl/>
            <w:lang w:bidi="fa-IR"/>
          </w:rPr>
          <w:t xml:space="preserve">همونطور که میبینی ، یه </w:t>
        </w:r>
      </w:ins>
      <w:ins w:id="4269" w:author="Microsoft account" w:date="2025-10-12T12:56:00Z">
        <w:r>
          <w:rPr>
            <w:rFonts w:cs="Calibri"/>
            <w:sz w:val="28"/>
            <w:szCs w:val="28"/>
            <w:lang w:bidi="fa-IR"/>
          </w:rPr>
          <w:t>end point</w:t>
        </w:r>
        <w:r>
          <w:rPr>
            <w:rFonts w:cs="Calibri" w:hint="cs"/>
            <w:sz w:val="28"/>
            <w:szCs w:val="28"/>
            <w:rtl/>
            <w:lang w:bidi="fa-IR"/>
          </w:rPr>
          <w:t xml:space="preserve"> داریم که همون </w:t>
        </w:r>
        <w:r>
          <w:rPr>
            <w:rFonts w:cs="Calibri"/>
            <w:sz w:val="28"/>
            <w:szCs w:val="28"/>
            <w:lang w:bidi="fa-IR"/>
          </w:rPr>
          <w:t>url</w:t>
        </w:r>
        <w:r>
          <w:rPr>
            <w:rFonts w:cs="Calibri" w:hint="cs"/>
            <w:sz w:val="28"/>
            <w:szCs w:val="28"/>
            <w:rtl/>
            <w:lang w:bidi="fa-IR"/>
          </w:rPr>
          <w:t xml:space="preserve"> اصلی باشه، یه علامت سوال یا </w:t>
        </w:r>
        <w:r>
          <w:rPr>
            <w:rFonts w:cs="Calibri"/>
            <w:sz w:val="28"/>
            <w:szCs w:val="28"/>
            <w:lang w:bidi="fa-IR"/>
          </w:rPr>
          <w:t xml:space="preserve">question mark ? </w:t>
        </w:r>
        <w:r>
          <w:rPr>
            <w:rFonts w:cs="Calibri" w:hint="cs"/>
            <w:sz w:val="28"/>
            <w:szCs w:val="28"/>
            <w:rtl/>
            <w:lang w:bidi="fa-IR"/>
          </w:rPr>
          <w:t xml:space="preserve"> داریم که به این معنی فکر میکنم باشه که از اینجا به بعد </w:t>
        </w:r>
        <w:r>
          <w:rPr>
            <w:rFonts w:cs="Calibri"/>
            <w:sz w:val="28"/>
            <w:szCs w:val="28"/>
            <w:lang w:bidi="fa-IR"/>
          </w:rPr>
          <w:t>parameter</w:t>
        </w:r>
        <w:r>
          <w:rPr>
            <w:rFonts w:cs="Calibri" w:hint="cs"/>
            <w:sz w:val="28"/>
            <w:szCs w:val="28"/>
            <w:rtl/>
            <w:lang w:bidi="fa-IR"/>
          </w:rPr>
          <w:t xml:space="preserve"> هایی هستن که میخوایم ارسال کنیم، بعد </w:t>
        </w:r>
        <w:r>
          <w:rPr>
            <w:rFonts w:cs="Calibri"/>
            <w:sz w:val="28"/>
            <w:szCs w:val="28"/>
            <w:lang w:bidi="fa-IR"/>
          </w:rPr>
          <w:t>param name</w:t>
        </w:r>
        <w:r>
          <w:rPr>
            <w:rFonts w:cs="Calibri" w:hint="cs"/>
            <w:sz w:val="28"/>
            <w:szCs w:val="28"/>
            <w:rtl/>
            <w:lang w:bidi="fa-IR"/>
          </w:rPr>
          <w:t xml:space="preserve"> و بعد علامت مساوی و مقدار و علامت &amp; </w:t>
        </w:r>
      </w:ins>
      <w:ins w:id="4270" w:author="Microsoft account" w:date="2025-10-12T12:57:00Z">
        <w:r>
          <w:rPr>
            <w:rFonts w:cs="Calibri" w:hint="cs"/>
            <w:sz w:val="28"/>
            <w:szCs w:val="28"/>
            <w:rtl/>
            <w:lang w:bidi="fa-IR"/>
          </w:rPr>
          <w:t>(</w:t>
        </w:r>
        <w:r>
          <w:rPr>
            <w:rFonts w:cs="Calibri"/>
            <w:sz w:val="28"/>
            <w:szCs w:val="28"/>
            <w:lang w:bidi="fa-IR"/>
          </w:rPr>
          <w:t>and</w:t>
        </w:r>
        <w:r>
          <w:rPr>
            <w:rFonts w:cs="Calibri" w:hint="cs"/>
            <w:sz w:val="28"/>
            <w:szCs w:val="28"/>
            <w:rtl/>
            <w:lang w:bidi="fa-IR"/>
          </w:rPr>
          <w:t>) و تکرار . جالبه</w:t>
        </w:r>
      </w:ins>
    </w:p>
    <w:p w14:paraId="66818616" w14:textId="77777777" w:rsidR="000D28C4" w:rsidRDefault="000D28C4">
      <w:pPr>
        <w:bidi/>
        <w:spacing w:after="0" w:line="276" w:lineRule="auto"/>
        <w:jc w:val="both"/>
        <w:rPr>
          <w:ins w:id="4271" w:author="Microsoft account" w:date="2025-10-12T12:57:00Z"/>
          <w:rFonts w:cs="Calibri"/>
          <w:sz w:val="28"/>
          <w:szCs w:val="28"/>
          <w:rtl/>
          <w:lang w:bidi="fa-IR"/>
        </w:rPr>
        <w:pPrChange w:id="4272" w:author="Microsoft account" w:date="2025-10-12T12:57:00Z">
          <w:pPr>
            <w:bidi/>
            <w:spacing w:after="0" w:line="276" w:lineRule="auto"/>
            <w:jc w:val="both"/>
          </w:pPr>
        </w:pPrChange>
      </w:pPr>
    </w:p>
    <w:p w14:paraId="6D338C83" w14:textId="176E551A" w:rsidR="000D28C4" w:rsidRDefault="000D28C4">
      <w:pPr>
        <w:bidi/>
        <w:spacing w:after="0" w:line="276" w:lineRule="auto"/>
        <w:jc w:val="both"/>
        <w:rPr>
          <w:ins w:id="4273" w:author="Microsoft account" w:date="2025-10-12T14:05:00Z"/>
          <w:rFonts w:cs="Calibri"/>
          <w:sz w:val="28"/>
          <w:szCs w:val="28"/>
          <w:rtl/>
          <w:lang w:bidi="fa-IR"/>
        </w:rPr>
        <w:pPrChange w:id="4274" w:author="Microsoft account" w:date="2025-10-12T12:57:00Z">
          <w:pPr>
            <w:bidi/>
            <w:spacing w:after="0" w:line="276" w:lineRule="auto"/>
            <w:jc w:val="both"/>
          </w:pPr>
        </w:pPrChange>
      </w:pPr>
      <w:ins w:id="4275" w:author="Microsoft account" w:date="2025-10-12T12:57:00Z">
        <w:r>
          <w:rPr>
            <w:rFonts w:cs="Calibri" w:hint="cs"/>
            <w:sz w:val="28"/>
            <w:szCs w:val="28"/>
            <w:rtl/>
            <w:lang w:bidi="fa-IR"/>
          </w:rPr>
          <w:lastRenderedPageBreak/>
          <w:t>-</w:t>
        </w:r>
      </w:ins>
      <w:ins w:id="4276" w:author="Microsoft account" w:date="2025-10-12T14:05:00Z">
        <w:r w:rsidR="007B1A41">
          <w:rPr>
            <w:rFonts w:cs="Calibri" w:hint="cs"/>
            <w:sz w:val="28"/>
            <w:szCs w:val="28"/>
            <w:rtl/>
            <w:lang w:bidi="fa-IR"/>
          </w:rPr>
          <w:t xml:space="preserve">خب نکته دیگه ای نیست باید جلسه بعدی طبق </w:t>
        </w:r>
        <w:r w:rsidR="007B1A41">
          <w:rPr>
            <w:rFonts w:cs="Calibri"/>
            <w:sz w:val="28"/>
            <w:szCs w:val="28"/>
            <w:lang w:bidi="fa-IR"/>
          </w:rPr>
          <w:t>TODO</w:t>
        </w:r>
        <w:r w:rsidR="007B1A41">
          <w:rPr>
            <w:rFonts w:cs="Calibri" w:hint="cs"/>
            <w:sz w:val="28"/>
            <w:szCs w:val="28"/>
            <w:rtl/>
            <w:lang w:bidi="fa-IR"/>
          </w:rPr>
          <w:t xml:space="preserve"> هایی که نوشتیم پیش بریم و تکمیلش کنیم </w:t>
        </w:r>
      </w:ins>
    </w:p>
    <w:p w14:paraId="144ADF89" w14:textId="70566392" w:rsidR="007B1A41" w:rsidRDefault="007B1A41">
      <w:pPr>
        <w:bidi/>
        <w:spacing w:after="0" w:line="276" w:lineRule="auto"/>
        <w:jc w:val="both"/>
        <w:rPr>
          <w:ins w:id="4277" w:author="Microsoft account" w:date="2025-10-12T12:26:00Z"/>
          <w:rFonts w:cs="Calibri"/>
          <w:sz w:val="28"/>
          <w:szCs w:val="28"/>
          <w:lang w:bidi="fa-IR"/>
        </w:rPr>
        <w:pPrChange w:id="4278" w:author="Microsoft account" w:date="2025-10-12T14:05:00Z">
          <w:pPr>
            <w:bidi/>
            <w:spacing w:after="0" w:line="276" w:lineRule="auto"/>
            <w:jc w:val="both"/>
          </w:pPr>
        </w:pPrChange>
      </w:pPr>
      <w:ins w:id="4279" w:author="Microsoft account" w:date="2025-10-12T14:05:00Z">
        <w:r>
          <w:rPr>
            <w:rFonts w:cs="Calibri"/>
            <w:sz w:val="28"/>
            <w:szCs w:val="28"/>
            <w:lang w:bidi="fa-IR"/>
          </w:rPr>
          <w:t>Till Day033 007 00:03:07</w:t>
        </w:r>
      </w:ins>
    </w:p>
    <w:p w14:paraId="36B3143E" w14:textId="77777777" w:rsidR="00325580" w:rsidRDefault="00325580">
      <w:pPr>
        <w:bidi/>
        <w:spacing w:after="0" w:line="276" w:lineRule="auto"/>
        <w:jc w:val="both"/>
        <w:rPr>
          <w:ins w:id="4280" w:author="Microsoft account" w:date="2025-10-12T12:26:00Z"/>
          <w:rFonts w:cs="Calibri"/>
          <w:sz w:val="28"/>
          <w:szCs w:val="28"/>
          <w:rtl/>
          <w:lang w:bidi="fa-IR"/>
        </w:rPr>
        <w:pPrChange w:id="4281" w:author="Microsoft account" w:date="2025-10-12T12:26:00Z">
          <w:pPr>
            <w:bidi/>
            <w:spacing w:after="0" w:line="276" w:lineRule="auto"/>
            <w:jc w:val="both"/>
          </w:pPr>
        </w:pPrChange>
      </w:pPr>
    </w:p>
    <w:p w14:paraId="0F1C5DF3" w14:textId="77777777" w:rsidR="00325580" w:rsidRDefault="00325580">
      <w:pPr>
        <w:bidi/>
        <w:spacing w:after="0" w:line="276" w:lineRule="auto"/>
        <w:jc w:val="both"/>
        <w:rPr>
          <w:ins w:id="4282" w:author="Microsoft account" w:date="2025-10-12T12:26:00Z"/>
          <w:rFonts w:cs="Calibri"/>
          <w:sz w:val="28"/>
          <w:szCs w:val="28"/>
          <w:rtl/>
          <w:lang w:bidi="fa-IR"/>
        </w:rPr>
        <w:pPrChange w:id="4283" w:author="Microsoft account" w:date="2025-10-12T12:26:00Z">
          <w:pPr>
            <w:bidi/>
            <w:spacing w:after="0" w:line="276" w:lineRule="auto"/>
            <w:jc w:val="both"/>
          </w:pPr>
        </w:pPrChange>
      </w:pPr>
    </w:p>
    <w:p w14:paraId="7A56A817" w14:textId="77777777" w:rsidR="00325580" w:rsidRDefault="00325580">
      <w:pPr>
        <w:bidi/>
        <w:spacing w:after="0" w:line="276" w:lineRule="auto"/>
        <w:jc w:val="both"/>
        <w:rPr>
          <w:ins w:id="4284" w:author="Microsoft account" w:date="2025-10-12T12:26:00Z"/>
          <w:rFonts w:cs="Calibri"/>
          <w:sz w:val="28"/>
          <w:szCs w:val="28"/>
          <w:rtl/>
          <w:lang w:bidi="fa-IR"/>
        </w:rPr>
        <w:pPrChange w:id="4285" w:author="Microsoft account" w:date="2025-10-12T12:26:00Z">
          <w:pPr>
            <w:bidi/>
            <w:spacing w:after="0" w:line="276" w:lineRule="auto"/>
            <w:jc w:val="both"/>
          </w:pPr>
        </w:pPrChange>
      </w:pPr>
    </w:p>
    <w:p w14:paraId="73FF6AFA" w14:textId="77777777" w:rsidR="00325580" w:rsidRDefault="00325580">
      <w:pPr>
        <w:bidi/>
        <w:spacing w:after="0" w:line="276" w:lineRule="auto"/>
        <w:jc w:val="both"/>
        <w:rPr>
          <w:ins w:id="4286" w:author="Microsoft account" w:date="2025-10-12T12:26:00Z"/>
          <w:rFonts w:cs="Calibri"/>
          <w:sz w:val="28"/>
          <w:szCs w:val="28"/>
          <w:rtl/>
          <w:lang w:bidi="fa-IR"/>
        </w:rPr>
        <w:pPrChange w:id="4287" w:author="Microsoft account" w:date="2025-10-12T12:26:00Z">
          <w:pPr>
            <w:bidi/>
            <w:spacing w:after="0" w:line="276" w:lineRule="auto"/>
            <w:jc w:val="both"/>
          </w:pPr>
        </w:pPrChange>
      </w:pPr>
    </w:p>
    <w:p w14:paraId="28B7DDC0" w14:textId="30C2DC01" w:rsidR="00325580" w:rsidRDefault="00325580">
      <w:pPr>
        <w:spacing w:after="0" w:line="240" w:lineRule="auto"/>
        <w:rPr>
          <w:ins w:id="4288" w:author="Microsoft account" w:date="2025-10-12T12:26:00Z"/>
          <w:rFonts w:cs="Calibri"/>
          <w:sz w:val="28"/>
          <w:szCs w:val="28"/>
          <w:rtl/>
          <w:lang w:bidi="fa-IR"/>
        </w:rPr>
      </w:pPr>
      <w:ins w:id="4289" w:author="Microsoft account" w:date="2025-10-12T12:26:00Z">
        <w:r>
          <w:rPr>
            <w:rFonts w:cs="Calibri"/>
            <w:sz w:val="28"/>
            <w:szCs w:val="28"/>
            <w:rtl/>
            <w:lang w:bidi="fa-IR"/>
          </w:rPr>
          <w:br w:type="page"/>
        </w:r>
      </w:ins>
    </w:p>
    <w:p w14:paraId="3E7ED041" w14:textId="02D7F05F" w:rsidR="00325580" w:rsidRDefault="00BE05C8">
      <w:pPr>
        <w:bidi/>
        <w:spacing w:after="0" w:line="276" w:lineRule="auto"/>
        <w:jc w:val="both"/>
        <w:rPr>
          <w:ins w:id="4290" w:author="Microsoft account" w:date="2025-10-14T10:29:00Z"/>
          <w:rFonts w:cs="Calibri"/>
          <w:sz w:val="28"/>
          <w:szCs w:val="28"/>
          <w:rtl/>
          <w:lang w:bidi="fa-IR"/>
        </w:rPr>
        <w:pPrChange w:id="4291" w:author="Microsoft account" w:date="2025-10-12T12:26:00Z">
          <w:pPr>
            <w:bidi/>
            <w:spacing w:after="0" w:line="276" w:lineRule="auto"/>
            <w:jc w:val="both"/>
          </w:pPr>
        </w:pPrChange>
      </w:pPr>
      <w:bookmarkStart w:id="4292" w:name="I4040722"/>
      <w:ins w:id="4293" w:author="Microsoft account" w:date="2025-10-14T10:29:00Z">
        <w:r>
          <w:rPr>
            <w:rFonts w:cs="Calibri" w:hint="cs"/>
            <w:sz w:val="28"/>
            <w:szCs w:val="28"/>
            <w:rtl/>
            <w:lang w:bidi="fa-IR"/>
          </w:rPr>
          <w:lastRenderedPageBreak/>
          <w:t>ادامه</w:t>
        </w:r>
      </w:ins>
    </w:p>
    <w:bookmarkEnd w:id="4292"/>
    <w:p w14:paraId="109A19AE" w14:textId="77777777" w:rsidR="00BE05C8" w:rsidRDefault="00BE05C8">
      <w:pPr>
        <w:bidi/>
        <w:spacing w:after="0" w:line="276" w:lineRule="auto"/>
        <w:jc w:val="both"/>
        <w:rPr>
          <w:ins w:id="4294" w:author="Microsoft account" w:date="2025-10-14T10:29:00Z"/>
          <w:rFonts w:cs="Calibri"/>
          <w:sz w:val="28"/>
          <w:szCs w:val="28"/>
          <w:rtl/>
          <w:lang w:bidi="fa-IR"/>
        </w:rPr>
        <w:pPrChange w:id="4295" w:author="Microsoft account" w:date="2025-10-14T10:29:00Z">
          <w:pPr>
            <w:bidi/>
            <w:spacing w:after="0" w:line="276" w:lineRule="auto"/>
            <w:jc w:val="both"/>
          </w:pPr>
        </w:pPrChange>
      </w:pPr>
    </w:p>
    <w:p w14:paraId="312D1CEB" w14:textId="7610CC09" w:rsidR="00BE05C8" w:rsidRDefault="00BE05C8">
      <w:pPr>
        <w:bidi/>
        <w:spacing w:after="0" w:line="276" w:lineRule="auto"/>
        <w:jc w:val="both"/>
        <w:rPr>
          <w:ins w:id="4296" w:author="Microsoft account" w:date="2025-10-14T10:30:00Z"/>
          <w:rFonts w:cs="Calibri"/>
          <w:sz w:val="28"/>
          <w:szCs w:val="28"/>
          <w:rtl/>
          <w:lang w:bidi="fa-IR"/>
        </w:rPr>
        <w:pPrChange w:id="4297" w:author="Microsoft account" w:date="2025-10-14T10:29:00Z">
          <w:pPr>
            <w:bidi/>
            <w:spacing w:after="0" w:line="276" w:lineRule="auto"/>
            <w:jc w:val="both"/>
          </w:pPr>
        </w:pPrChange>
      </w:pPr>
      <w:ins w:id="4298" w:author="Microsoft account" w:date="2025-10-14T10:29:00Z">
        <w:r>
          <w:rPr>
            <w:rFonts w:cs="Calibri" w:hint="cs"/>
            <w:sz w:val="28"/>
            <w:szCs w:val="28"/>
            <w:rtl/>
            <w:lang w:bidi="fa-IR"/>
          </w:rPr>
          <w:t>-</w:t>
        </w:r>
      </w:ins>
      <w:ins w:id="4299" w:author="Microsoft account" w:date="2025-10-14T10:30:00Z">
        <w:r w:rsidR="002D11A6">
          <w:rPr>
            <w:rFonts w:cs="Calibri" w:hint="cs"/>
            <w:sz w:val="28"/>
            <w:szCs w:val="28"/>
            <w:rtl/>
            <w:lang w:bidi="fa-IR"/>
          </w:rPr>
          <w:t xml:space="preserve">در حال حاضر باید بریم و فرایند </w:t>
        </w:r>
        <w:r w:rsidR="002D11A6">
          <w:rPr>
            <w:rFonts w:cs="Calibri"/>
            <w:sz w:val="28"/>
            <w:szCs w:val="28"/>
            <w:lang w:bidi="fa-IR"/>
          </w:rPr>
          <w:t>OOP</w:t>
        </w:r>
        <w:r w:rsidR="002D11A6">
          <w:rPr>
            <w:rFonts w:cs="Calibri" w:hint="cs"/>
            <w:sz w:val="28"/>
            <w:szCs w:val="28"/>
            <w:rtl/>
            <w:lang w:bidi="fa-IR"/>
          </w:rPr>
          <w:t xml:space="preserve"> کردن رو تموم کنیم اما قبلش یه نکته ای چشمم رو گرفت اون رو داشته باشیم.</w:t>
        </w:r>
      </w:ins>
    </w:p>
    <w:p w14:paraId="63D178B6" w14:textId="17B13DC7" w:rsidR="002D11A6" w:rsidRDefault="002D11A6">
      <w:pPr>
        <w:bidi/>
        <w:spacing w:after="0" w:line="276" w:lineRule="auto"/>
        <w:jc w:val="both"/>
        <w:rPr>
          <w:ins w:id="4300" w:author="Microsoft account" w:date="2025-10-14T10:33:00Z"/>
          <w:rFonts w:cs="Calibri"/>
          <w:sz w:val="28"/>
          <w:szCs w:val="28"/>
          <w:rtl/>
          <w:lang w:bidi="fa-IR"/>
        </w:rPr>
        <w:pPrChange w:id="4301" w:author="Microsoft account" w:date="2025-10-14T10:30:00Z">
          <w:pPr>
            <w:bidi/>
            <w:spacing w:after="0" w:line="276" w:lineRule="auto"/>
            <w:jc w:val="both"/>
          </w:pPr>
        </w:pPrChange>
      </w:pPr>
      <w:ins w:id="4302" w:author="Microsoft account" w:date="2025-10-14T10:30:00Z">
        <w:r>
          <w:rPr>
            <w:rFonts w:cs="Calibri" w:hint="cs"/>
            <w:sz w:val="28"/>
            <w:szCs w:val="28"/>
            <w:rtl/>
            <w:lang w:bidi="fa-IR"/>
          </w:rPr>
          <w:t xml:space="preserve">-نکته: وقتی ما در </w:t>
        </w:r>
        <w:r>
          <w:rPr>
            <w:rFonts w:cs="Calibri"/>
            <w:sz w:val="28"/>
            <w:szCs w:val="28"/>
            <w:lang w:bidi="fa-IR"/>
          </w:rPr>
          <w:t>Git</w:t>
        </w:r>
        <w:r>
          <w:rPr>
            <w:rFonts w:cs="Calibri" w:hint="cs"/>
            <w:sz w:val="28"/>
            <w:szCs w:val="28"/>
            <w:rtl/>
            <w:lang w:bidi="fa-IR"/>
          </w:rPr>
          <w:t xml:space="preserve"> با </w:t>
        </w:r>
        <w:r>
          <w:rPr>
            <w:rFonts w:cs="Calibri"/>
            <w:sz w:val="28"/>
            <w:szCs w:val="28"/>
            <w:lang w:bidi="fa-IR"/>
          </w:rPr>
          <w:t>git checkout &lt;commit-tag&gt;</w:t>
        </w:r>
        <w:r>
          <w:rPr>
            <w:rFonts w:cs="Calibri" w:hint="cs"/>
            <w:sz w:val="28"/>
            <w:szCs w:val="28"/>
            <w:rtl/>
            <w:lang w:bidi="fa-IR"/>
          </w:rPr>
          <w:t xml:space="preserve"> به یه کامیت میریم، در واقع </w:t>
        </w:r>
        <w:r>
          <w:rPr>
            <w:rFonts w:cs="Calibri"/>
            <w:sz w:val="28"/>
            <w:szCs w:val="28"/>
            <w:lang w:bidi="fa-IR"/>
          </w:rPr>
          <w:t>HEAD</w:t>
        </w:r>
        <w:r>
          <w:rPr>
            <w:rFonts w:cs="Calibri" w:hint="cs"/>
            <w:sz w:val="28"/>
            <w:szCs w:val="28"/>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303" w:author="Microsoft account" w:date="2025-10-14T10:31:00Z">
        <w:r w:rsidR="00705BC1">
          <w:rPr>
            <w:rFonts w:cs="Calibri" w:hint="cs"/>
            <w:sz w:val="28"/>
            <w:szCs w:val="28"/>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304" w:author="Microsoft account" w:date="2025-10-14T10:32:00Z">
        <w:r w:rsidR="00705BC1">
          <w:rPr>
            <w:rFonts w:cs="Calibri" w:hint="cs"/>
            <w:sz w:val="28"/>
            <w:szCs w:val="28"/>
            <w:rtl/>
            <w:lang w:bidi="fa-IR"/>
          </w:rPr>
          <w:t xml:space="preserve">حالت (داخلِ اون برنچ) . باید از : </w:t>
        </w:r>
        <w:r w:rsidR="00705BC1">
          <w:rPr>
            <w:rFonts w:cs="Calibri"/>
            <w:sz w:val="28"/>
            <w:szCs w:val="28"/>
            <w:lang w:bidi="fa-IR"/>
          </w:rPr>
          <w:t>git reset --hard &lt;commit-tag&gt;</w:t>
        </w:r>
        <w:r w:rsidR="00705BC1">
          <w:rPr>
            <w:rFonts w:cs="Calibri" w:hint="cs"/>
            <w:sz w:val="28"/>
            <w:szCs w:val="28"/>
            <w:rtl/>
            <w:lang w:bidi="fa-IR"/>
          </w:rPr>
          <w:t xml:space="preserve"> استفاده کنیم. و در این صورت کامیت های بعد از این کامیتی که داریم باهاش </w:t>
        </w:r>
      </w:ins>
      <w:ins w:id="4305" w:author="Microsoft account" w:date="2025-10-14T10:33:00Z">
        <w:r w:rsidR="00705BC1">
          <w:rPr>
            <w:rFonts w:cs="Calibri"/>
            <w:sz w:val="28"/>
            <w:szCs w:val="28"/>
            <w:lang w:bidi="fa-IR"/>
          </w:rPr>
          <w:t>reset</w:t>
        </w:r>
        <w:r w:rsidR="00705BC1">
          <w:rPr>
            <w:rFonts w:cs="Calibri" w:hint="cs"/>
            <w:sz w:val="28"/>
            <w:szCs w:val="28"/>
            <w:rtl/>
            <w:lang w:bidi="fa-IR"/>
          </w:rPr>
          <w:t xml:space="preserve"> رو مینویسیم، پاک خواهند شد (روی این برنچ که داریم روش این کد رو میزنیم.) و اگر این </w:t>
        </w:r>
        <w:r w:rsidR="00705BC1">
          <w:rPr>
            <w:rFonts w:cs="Calibri"/>
            <w:sz w:val="28"/>
            <w:szCs w:val="28"/>
            <w:lang w:bidi="fa-IR"/>
          </w:rPr>
          <w:t>branch</w:t>
        </w:r>
        <w:r w:rsidR="00705BC1">
          <w:rPr>
            <w:rFonts w:cs="Calibri" w:hint="cs"/>
            <w:sz w:val="28"/>
            <w:szCs w:val="28"/>
            <w:rtl/>
            <w:lang w:bidi="fa-IR"/>
          </w:rPr>
          <w:t xml:space="preserve"> رو </w:t>
        </w:r>
        <w:r w:rsidR="00705BC1">
          <w:rPr>
            <w:rFonts w:cs="Calibri"/>
            <w:sz w:val="28"/>
            <w:szCs w:val="28"/>
            <w:lang w:bidi="fa-IR"/>
          </w:rPr>
          <w:t>merge</w:t>
        </w:r>
        <w:r w:rsidR="00705BC1">
          <w:rPr>
            <w:rFonts w:cs="Calibri" w:hint="cs"/>
            <w:sz w:val="28"/>
            <w:szCs w:val="28"/>
            <w:rtl/>
            <w:lang w:bidi="fa-IR"/>
          </w:rPr>
          <w:t xml:space="preserve"> کنیم با یه برنچی که روش این اتفاق نیوفتاده، اون رو  </w:t>
        </w:r>
        <w:r w:rsidR="00705BC1">
          <w:rPr>
            <w:rFonts w:cs="Calibri"/>
            <w:sz w:val="28"/>
            <w:szCs w:val="28"/>
            <w:lang w:bidi="fa-IR"/>
          </w:rPr>
          <w:t>overwrite</w:t>
        </w:r>
        <w:r w:rsidR="00705BC1">
          <w:rPr>
            <w:rFonts w:cs="Calibri" w:hint="cs"/>
            <w:sz w:val="28"/>
            <w:szCs w:val="28"/>
            <w:rtl/>
            <w:lang w:bidi="fa-IR"/>
          </w:rPr>
          <w:t xml:space="preserve"> میکنه و اونا هم پاک میشه، باید دقت داشت به این موضوع.</w:t>
        </w:r>
      </w:ins>
    </w:p>
    <w:p w14:paraId="1D566D71" w14:textId="77777777" w:rsidR="00705BC1" w:rsidRDefault="00705BC1">
      <w:pPr>
        <w:bidi/>
        <w:spacing w:after="0" w:line="276" w:lineRule="auto"/>
        <w:jc w:val="both"/>
        <w:rPr>
          <w:ins w:id="4306" w:author="Microsoft account" w:date="2025-10-14T10:34:00Z"/>
          <w:rFonts w:cs="Calibri"/>
          <w:sz w:val="28"/>
          <w:szCs w:val="28"/>
          <w:rtl/>
          <w:lang w:bidi="fa-IR"/>
        </w:rPr>
        <w:pPrChange w:id="4307" w:author="Microsoft account" w:date="2025-10-14T10:34:00Z">
          <w:pPr>
            <w:bidi/>
            <w:spacing w:after="0" w:line="276" w:lineRule="auto"/>
            <w:jc w:val="both"/>
          </w:pPr>
        </w:pPrChange>
      </w:pPr>
    </w:p>
    <w:p w14:paraId="059BB7D7" w14:textId="35EE1FAB" w:rsidR="00705BC1" w:rsidRDefault="00705BC1">
      <w:pPr>
        <w:bidi/>
        <w:spacing w:after="0" w:line="276" w:lineRule="auto"/>
        <w:jc w:val="both"/>
        <w:rPr>
          <w:ins w:id="4308" w:author="Microsoft account" w:date="2025-10-14T12:31:00Z"/>
          <w:rFonts w:cs="Calibri"/>
          <w:sz w:val="28"/>
          <w:szCs w:val="28"/>
          <w:rtl/>
          <w:lang w:bidi="fa-IR"/>
        </w:rPr>
        <w:pPrChange w:id="4309" w:author="Microsoft account" w:date="2025-10-14T10:34:00Z">
          <w:pPr>
            <w:bidi/>
            <w:spacing w:after="0" w:line="276" w:lineRule="auto"/>
            <w:jc w:val="both"/>
          </w:pPr>
        </w:pPrChange>
      </w:pPr>
      <w:ins w:id="4310" w:author="Microsoft account" w:date="2025-10-14T10:34:00Z">
        <w:r>
          <w:rPr>
            <w:rFonts w:cs="Calibri" w:hint="cs"/>
            <w:sz w:val="28"/>
            <w:szCs w:val="28"/>
            <w:rtl/>
            <w:lang w:bidi="fa-IR"/>
          </w:rPr>
          <w:t>-</w:t>
        </w:r>
      </w:ins>
      <w:ins w:id="4311" w:author="Microsoft account" w:date="2025-10-14T12:29:00Z">
        <w:r w:rsidR="00B256B9">
          <w:rPr>
            <w:rFonts w:cs="Calibri" w:hint="cs"/>
            <w:sz w:val="28"/>
            <w:szCs w:val="28"/>
            <w:rtl/>
            <w:lang w:bidi="fa-IR"/>
          </w:rPr>
          <w:t xml:space="preserve">برنامه با موفقیت ساخته شد، یسری کارا هم طبق معمول بیشتر از دوره انجام دادیم. این </w:t>
        </w:r>
      </w:ins>
      <w:ins w:id="4312" w:author="Microsoft account" w:date="2025-10-14T12:30:00Z">
        <w:r w:rsidR="00B256B9">
          <w:rPr>
            <w:rFonts w:cs="Calibri" w:hint="cs"/>
            <w:sz w:val="28"/>
            <w:szCs w:val="28"/>
            <w:rtl/>
            <w:lang w:bidi="fa-IR"/>
          </w:rPr>
          <w:t xml:space="preserve">برنامه در حال حاضر میتونه </w:t>
        </w:r>
        <w:r w:rsidR="00B256B9">
          <w:rPr>
            <w:rFonts w:cs="Calibri"/>
            <w:sz w:val="28"/>
            <w:szCs w:val="28"/>
            <w:lang w:bidi="fa-IR"/>
          </w:rPr>
          <w:t>RUN</w:t>
        </w:r>
        <w:r w:rsidR="00B256B9">
          <w:rPr>
            <w:rFonts w:cs="Calibri" w:hint="cs"/>
            <w:sz w:val="28"/>
            <w:szCs w:val="28"/>
            <w:rtl/>
            <w:lang w:bidi="fa-IR"/>
          </w:rPr>
          <w:t xml:space="preserve"> باشه توی </w:t>
        </w:r>
        <w:r w:rsidR="00B256B9">
          <w:rPr>
            <w:rFonts w:cs="Calibri"/>
            <w:sz w:val="28"/>
            <w:szCs w:val="28"/>
            <w:lang w:bidi="fa-IR"/>
          </w:rPr>
          <w:t xml:space="preserve">background </w:t>
        </w:r>
        <w:r w:rsidR="00B256B9">
          <w:rPr>
            <w:rFonts w:cs="Calibri" w:hint="cs"/>
            <w:sz w:val="28"/>
            <w:szCs w:val="28"/>
            <w:rtl/>
            <w:lang w:bidi="fa-IR"/>
          </w:rPr>
          <w:t xml:space="preserve"> و اگر موقعیت اوکی بود </w:t>
        </w:r>
        <w:r w:rsidR="00B256B9">
          <w:rPr>
            <w:rFonts w:cs="Calibri"/>
            <w:sz w:val="28"/>
            <w:szCs w:val="28"/>
            <w:lang w:bidi="fa-IR"/>
          </w:rPr>
          <w:t>email</w:t>
        </w:r>
        <w:r w:rsidR="00B256B9">
          <w:rPr>
            <w:rFonts w:cs="Calibri" w:hint="cs"/>
            <w:sz w:val="28"/>
            <w:szCs w:val="28"/>
            <w:rtl/>
            <w:lang w:bidi="fa-IR"/>
          </w:rPr>
          <w:t xml:space="preserve"> بفرسته که بالا رو نگاه کن. همه چیزش فیکسه. حتی </w:t>
        </w:r>
        <w:r w:rsidR="00B256B9">
          <w:rPr>
            <w:rFonts w:cs="Calibri"/>
            <w:sz w:val="28"/>
            <w:szCs w:val="28"/>
            <w:lang w:bidi="fa-IR"/>
          </w:rPr>
          <w:t>catch exception</w:t>
        </w:r>
        <w:r w:rsidR="00B256B9">
          <w:rPr>
            <w:rFonts w:cs="Calibri" w:hint="cs"/>
            <w:sz w:val="28"/>
            <w:szCs w:val="28"/>
            <w:rtl/>
            <w:lang w:bidi="fa-IR"/>
          </w:rPr>
          <w:t xml:space="preserve"> هم انجام دادیم برای زمانی که به </w:t>
        </w:r>
        <w:r w:rsidR="00B256B9">
          <w:rPr>
            <w:rFonts w:cs="Calibri"/>
            <w:sz w:val="28"/>
            <w:szCs w:val="28"/>
            <w:lang w:bidi="fa-IR"/>
          </w:rPr>
          <w:t>ConnectTimeout</w:t>
        </w:r>
        <w:r w:rsidR="00B256B9">
          <w:rPr>
            <w:rFonts w:cs="Calibri" w:hint="cs"/>
            <w:sz w:val="28"/>
            <w:szCs w:val="28"/>
            <w:rtl/>
            <w:lang w:bidi="fa-IR"/>
          </w:rPr>
          <w:t xml:space="preserve"> میرسه. کاری </w:t>
        </w:r>
      </w:ins>
      <w:ins w:id="4313" w:author="Microsoft account" w:date="2025-10-14T12:31:00Z">
        <w:r w:rsidR="00B256B9">
          <w:rPr>
            <w:rFonts w:cs="Calibri" w:hint="cs"/>
            <w:sz w:val="28"/>
            <w:szCs w:val="28"/>
            <w:rtl/>
            <w:lang w:bidi="fa-IR"/>
          </w:rPr>
          <w:t xml:space="preserve">نداره دیگه از نظرم. </w:t>
        </w:r>
      </w:ins>
    </w:p>
    <w:p w14:paraId="7B383249" w14:textId="77777777" w:rsidR="00B256B9" w:rsidRDefault="00B256B9">
      <w:pPr>
        <w:bidi/>
        <w:spacing w:after="0" w:line="276" w:lineRule="auto"/>
        <w:jc w:val="both"/>
        <w:rPr>
          <w:ins w:id="4314" w:author="Microsoft account" w:date="2025-10-14T12:31:00Z"/>
          <w:rFonts w:cs="Calibri"/>
          <w:sz w:val="28"/>
          <w:szCs w:val="28"/>
          <w:rtl/>
          <w:lang w:bidi="fa-IR"/>
        </w:rPr>
        <w:pPrChange w:id="4315" w:author="Microsoft account" w:date="2025-10-14T12:31:00Z">
          <w:pPr>
            <w:bidi/>
            <w:spacing w:after="0" w:line="276" w:lineRule="auto"/>
            <w:jc w:val="both"/>
          </w:pPr>
        </w:pPrChange>
      </w:pPr>
    </w:p>
    <w:p w14:paraId="0B41B46C" w14:textId="25ED2B4E" w:rsidR="00B256B9" w:rsidRDefault="00B256B9">
      <w:pPr>
        <w:bidi/>
        <w:spacing w:after="0" w:line="276" w:lineRule="auto"/>
        <w:jc w:val="both"/>
        <w:rPr>
          <w:ins w:id="4316" w:author="Microsoft account" w:date="2025-10-14T12:31:00Z"/>
          <w:rFonts w:cs="Calibri"/>
          <w:sz w:val="28"/>
          <w:szCs w:val="28"/>
          <w:lang w:bidi="fa-IR"/>
        </w:rPr>
        <w:pPrChange w:id="4317" w:author="Microsoft account" w:date="2025-10-14T12:31:00Z">
          <w:pPr>
            <w:bidi/>
            <w:spacing w:after="0" w:line="276" w:lineRule="auto"/>
            <w:jc w:val="both"/>
          </w:pPr>
        </w:pPrChange>
      </w:pPr>
      <w:ins w:id="4318" w:author="Microsoft account" w:date="2025-10-14T12:31:00Z">
        <w:r>
          <w:rPr>
            <w:rFonts w:cs="Calibri"/>
            <w:sz w:val="28"/>
            <w:szCs w:val="28"/>
            <w:lang w:bidi="fa-IR"/>
          </w:rPr>
          <w:t>End of Day033</w:t>
        </w:r>
      </w:ins>
    </w:p>
    <w:p w14:paraId="7A298556" w14:textId="77777777" w:rsidR="00B256B9" w:rsidRDefault="00B256B9">
      <w:pPr>
        <w:bidi/>
        <w:spacing w:after="0" w:line="276" w:lineRule="auto"/>
        <w:jc w:val="both"/>
        <w:rPr>
          <w:ins w:id="4319" w:author="Microsoft account" w:date="2025-10-14T10:29:00Z"/>
          <w:rFonts w:cs="Calibri"/>
          <w:sz w:val="28"/>
          <w:szCs w:val="28"/>
          <w:lang w:bidi="fa-IR"/>
        </w:rPr>
        <w:pPrChange w:id="4320" w:author="Microsoft account" w:date="2025-10-14T12:31:00Z">
          <w:pPr>
            <w:bidi/>
            <w:spacing w:after="0" w:line="276" w:lineRule="auto"/>
            <w:jc w:val="both"/>
          </w:pPr>
        </w:pPrChange>
      </w:pPr>
    </w:p>
    <w:p w14:paraId="2ABB23E3" w14:textId="728E7E69" w:rsidR="00BE05C8" w:rsidRDefault="007374E9">
      <w:pPr>
        <w:bidi/>
        <w:spacing w:after="0" w:line="276" w:lineRule="auto"/>
        <w:jc w:val="both"/>
        <w:rPr>
          <w:ins w:id="4321" w:author="Microsoft account" w:date="2025-10-14T12:43:00Z"/>
          <w:rFonts w:cs="Calibri"/>
          <w:sz w:val="28"/>
          <w:szCs w:val="28"/>
          <w:lang w:bidi="fa-IR"/>
        </w:rPr>
        <w:pPrChange w:id="4322" w:author="Microsoft account" w:date="2025-10-14T10:29:00Z">
          <w:pPr>
            <w:bidi/>
            <w:spacing w:after="0" w:line="276" w:lineRule="auto"/>
            <w:jc w:val="both"/>
          </w:pPr>
        </w:pPrChange>
      </w:pPr>
      <w:ins w:id="4323" w:author="Microsoft account" w:date="2025-10-14T12:43:00Z">
        <w:r>
          <w:rPr>
            <w:rFonts w:cs="Calibri"/>
            <w:sz w:val="28"/>
            <w:szCs w:val="28"/>
            <w:lang w:bidi="fa-IR"/>
          </w:rPr>
          <w:t>Day034</w:t>
        </w:r>
      </w:ins>
    </w:p>
    <w:p w14:paraId="36AFE9BF" w14:textId="77777777" w:rsidR="007374E9" w:rsidRDefault="007374E9">
      <w:pPr>
        <w:bidi/>
        <w:spacing w:after="0" w:line="276" w:lineRule="auto"/>
        <w:jc w:val="both"/>
        <w:rPr>
          <w:ins w:id="4324" w:author="Microsoft account" w:date="2025-10-14T12:43:00Z"/>
          <w:rFonts w:cs="Calibri"/>
          <w:sz w:val="28"/>
          <w:szCs w:val="28"/>
          <w:lang w:bidi="fa-IR"/>
        </w:rPr>
        <w:pPrChange w:id="4325" w:author="Microsoft account" w:date="2025-10-14T12:43:00Z">
          <w:pPr>
            <w:bidi/>
            <w:spacing w:after="0" w:line="276" w:lineRule="auto"/>
            <w:jc w:val="both"/>
          </w:pPr>
        </w:pPrChange>
      </w:pPr>
      <w:ins w:id="4326" w:author="Microsoft account" w:date="2025-10-14T12:43:00Z">
        <w:r>
          <w:rPr>
            <w:rFonts w:cs="Calibri"/>
            <w:sz w:val="28"/>
            <w:szCs w:val="28"/>
            <w:lang w:bidi="fa-IR"/>
          </w:rPr>
          <w:t>The Trivia API and The Quizzler App</w:t>
        </w:r>
      </w:ins>
    </w:p>
    <w:p w14:paraId="451A6172" w14:textId="77777777" w:rsidR="007374E9" w:rsidRDefault="007374E9">
      <w:pPr>
        <w:bidi/>
        <w:spacing w:after="0" w:line="276" w:lineRule="auto"/>
        <w:jc w:val="both"/>
        <w:rPr>
          <w:ins w:id="4327" w:author="Microsoft account" w:date="2025-10-14T12:43:00Z"/>
          <w:rFonts w:cs="Calibri"/>
          <w:sz w:val="28"/>
          <w:szCs w:val="28"/>
          <w:rtl/>
          <w:lang w:bidi="fa-IR"/>
        </w:rPr>
        <w:pPrChange w:id="4328" w:author="Microsoft account" w:date="2025-10-14T12:43:00Z">
          <w:pPr>
            <w:bidi/>
            <w:spacing w:after="0" w:line="276" w:lineRule="auto"/>
            <w:jc w:val="both"/>
          </w:pPr>
        </w:pPrChange>
      </w:pPr>
    </w:p>
    <w:p w14:paraId="18F32CAF" w14:textId="77777777" w:rsidR="007374E9" w:rsidRDefault="007374E9">
      <w:pPr>
        <w:bidi/>
        <w:spacing w:after="0" w:line="276" w:lineRule="auto"/>
        <w:jc w:val="both"/>
        <w:rPr>
          <w:ins w:id="4329" w:author="Microsoft account" w:date="2025-10-14T12:44:00Z"/>
          <w:rFonts w:cs="Calibri"/>
          <w:sz w:val="28"/>
          <w:szCs w:val="28"/>
          <w:rtl/>
          <w:lang w:bidi="fa-IR"/>
        </w:rPr>
        <w:pPrChange w:id="4330" w:author="Microsoft account" w:date="2025-10-14T12:43:00Z">
          <w:pPr>
            <w:bidi/>
            <w:spacing w:after="0" w:line="276" w:lineRule="auto"/>
            <w:jc w:val="both"/>
          </w:pPr>
        </w:pPrChange>
      </w:pPr>
      <w:ins w:id="4331" w:author="Microsoft account" w:date="2025-10-14T12:43:00Z">
        <w:r>
          <w:rPr>
            <w:rFonts w:cs="Calibri" w:hint="cs"/>
            <w:sz w:val="28"/>
            <w:szCs w:val="28"/>
            <w:rtl/>
            <w:lang w:bidi="fa-IR"/>
          </w:rPr>
          <w:t xml:space="preserve">-قراره از یه </w:t>
        </w:r>
        <w:r>
          <w:rPr>
            <w:rFonts w:cs="Calibri"/>
            <w:sz w:val="28"/>
            <w:szCs w:val="28"/>
            <w:lang w:bidi="fa-IR"/>
          </w:rPr>
          <w:t>API</w:t>
        </w:r>
        <w:r>
          <w:rPr>
            <w:rFonts w:cs="Calibri" w:hint="cs"/>
            <w:sz w:val="28"/>
            <w:szCs w:val="28"/>
            <w:rtl/>
            <w:lang w:bidi="fa-IR"/>
          </w:rPr>
          <w:t xml:space="preserve"> استفاده کنیم تا یه برنامه </w:t>
        </w:r>
      </w:ins>
      <w:ins w:id="4332" w:author="Microsoft account" w:date="2025-10-14T12:44:00Z">
        <w:r>
          <w:rPr>
            <w:rFonts w:cs="Calibri"/>
            <w:sz w:val="28"/>
            <w:szCs w:val="28"/>
            <w:lang w:bidi="fa-IR"/>
          </w:rPr>
          <w:t>Quizzler</w:t>
        </w:r>
        <w:r>
          <w:rPr>
            <w:rFonts w:cs="Calibri" w:hint="cs"/>
            <w:sz w:val="28"/>
            <w:szCs w:val="28"/>
            <w:rtl/>
            <w:lang w:bidi="fa-IR"/>
          </w:rPr>
          <w:t xml:space="preserve"> بنویسیم که از سوال های اون </w:t>
        </w:r>
        <w:r>
          <w:rPr>
            <w:rFonts w:cs="Calibri"/>
            <w:sz w:val="28"/>
            <w:szCs w:val="28"/>
            <w:lang w:bidi="fa-IR"/>
          </w:rPr>
          <w:t>API</w:t>
        </w:r>
        <w:r>
          <w:rPr>
            <w:rFonts w:cs="Calibri" w:hint="cs"/>
            <w:sz w:val="28"/>
            <w:szCs w:val="28"/>
            <w:rtl/>
            <w:lang w:bidi="fa-IR"/>
          </w:rPr>
          <w:t xml:space="preserve"> استفاده میکنه. (که توی </w:t>
        </w:r>
        <w:r>
          <w:rPr>
            <w:rFonts w:cs="Calibri"/>
            <w:sz w:val="28"/>
            <w:szCs w:val="28"/>
            <w:lang w:bidi="fa-IR"/>
          </w:rPr>
          <w:t>Day017</w:t>
        </w:r>
        <w:r>
          <w:rPr>
            <w:rFonts w:cs="Calibri" w:hint="cs"/>
            <w:sz w:val="28"/>
            <w:szCs w:val="28"/>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bidi/>
        <w:spacing w:after="0" w:line="276" w:lineRule="auto"/>
        <w:jc w:val="both"/>
        <w:rPr>
          <w:ins w:id="4333" w:author="Microsoft account" w:date="2025-10-14T12:45:00Z"/>
          <w:rFonts w:cs="Calibri"/>
          <w:sz w:val="28"/>
          <w:szCs w:val="28"/>
          <w:rtl/>
          <w:lang w:bidi="fa-IR"/>
        </w:rPr>
        <w:pPrChange w:id="4334" w:author="Microsoft account" w:date="2025-10-14T12:45:00Z">
          <w:pPr>
            <w:bidi/>
            <w:spacing w:after="0" w:line="276" w:lineRule="auto"/>
            <w:jc w:val="both"/>
          </w:pPr>
        </w:pPrChange>
      </w:pPr>
    </w:p>
    <w:p w14:paraId="18FB0F81" w14:textId="391E110F" w:rsidR="007374E9" w:rsidRDefault="007374E9">
      <w:pPr>
        <w:bidi/>
        <w:spacing w:after="0" w:line="276" w:lineRule="auto"/>
        <w:jc w:val="both"/>
        <w:rPr>
          <w:ins w:id="4335" w:author="Microsoft account" w:date="2025-10-14T10:29:00Z"/>
          <w:rFonts w:cs="Calibri"/>
          <w:sz w:val="28"/>
          <w:szCs w:val="28"/>
          <w:rtl/>
          <w:lang w:bidi="fa-IR"/>
        </w:rPr>
        <w:pPrChange w:id="4336" w:author="Microsoft account" w:date="2025-10-14T12:45:00Z">
          <w:pPr>
            <w:bidi/>
            <w:spacing w:after="0" w:line="276" w:lineRule="auto"/>
            <w:jc w:val="both"/>
          </w:pPr>
        </w:pPrChange>
      </w:pPr>
      <w:ins w:id="4337" w:author="Microsoft account" w:date="2025-10-14T12:48:00Z">
        <w:r>
          <w:rPr>
            <w:rFonts w:cs="Calibri" w:hint="cs"/>
            <w:sz w:val="28"/>
            <w:szCs w:val="28"/>
            <w:rtl/>
            <w:lang w:bidi="fa-IR"/>
          </w:rPr>
          <w:t xml:space="preserve">تا انتهای </w:t>
        </w:r>
        <w:r>
          <w:rPr>
            <w:rFonts w:cs="Calibri"/>
            <w:sz w:val="28"/>
            <w:szCs w:val="28"/>
            <w:lang w:bidi="fa-IR"/>
          </w:rPr>
          <w:t>Day034 001</w:t>
        </w:r>
      </w:ins>
      <w:ins w:id="4338" w:author="Microsoft account" w:date="2025-10-14T12:43:00Z">
        <w:r>
          <w:rPr>
            <w:rFonts w:cs="Calibri"/>
            <w:sz w:val="28"/>
            <w:szCs w:val="28"/>
            <w:lang w:bidi="fa-IR"/>
          </w:rPr>
          <w:tab/>
        </w:r>
      </w:ins>
    </w:p>
    <w:p w14:paraId="42CD2386" w14:textId="77777777" w:rsidR="00BE05C8" w:rsidRDefault="00BE05C8">
      <w:pPr>
        <w:bidi/>
        <w:spacing w:after="0" w:line="276" w:lineRule="auto"/>
        <w:jc w:val="both"/>
        <w:rPr>
          <w:ins w:id="4339" w:author="Microsoft account" w:date="2025-10-14T10:29:00Z"/>
          <w:rFonts w:cs="Calibri"/>
          <w:sz w:val="28"/>
          <w:szCs w:val="28"/>
          <w:rtl/>
          <w:lang w:bidi="fa-IR"/>
        </w:rPr>
        <w:pPrChange w:id="4340" w:author="Microsoft account" w:date="2025-10-14T10:29:00Z">
          <w:pPr>
            <w:bidi/>
            <w:spacing w:after="0" w:line="276" w:lineRule="auto"/>
            <w:jc w:val="both"/>
          </w:pPr>
        </w:pPrChange>
      </w:pPr>
    </w:p>
    <w:p w14:paraId="52D8B58D" w14:textId="77777777" w:rsidR="00BE05C8" w:rsidRDefault="00BE05C8">
      <w:pPr>
        <w:bidi/>
        <w:spacing w:after="0" w:line="276" w:lineRule="auto"/>
        <w:jc w:val="both"/>
        <w:rPr>
          <w:ins w:id="4341" w:author="Microsoft account" w:date="2025-10-14T10:29:00Z"/>
          <w:rFonts w:cs="Calibri"/>
          <w:sz w:val="28"/>
          <w:szCs w:val="28"/>
          <w:rtl/>
          <w:lang w:bidi="fa-IR"/>
        </w:rPr>
        <w:pPrChange w:id="4342" w:author="Microsoft account" w:date="2025-10-14T10:29:00Z">
          <w:pPr>
            <w:bidi/>
            <w:spacing w:after="0" w:line="276" w:lineRule="auto"/>
            <w:jc w:val="both"/>
          </w:pPr>
        </w:pPrChange>
      </w:pPr>
    </w:p>
    <w:p w14:paraId="5EB9D550" w14:textId="77777777" w:rsidR="00BE05C8" w:rsidRDefault="00BE05C8">
      <w:pPr>
        <w:bidi/>
        <w:spacing w:after="0" w:line="276" w:lineRule="auto"/>
        <w:jc w:val="both"/>
        <w:rPr>
          <w:ins w:id="4343" w:author="Microsoft account" w:date="2025-10-14T10:29:00Z"/>
          <w:rFonts w:cs="Calibri"/>
          <w:sz w:val="28"/>
          <w:szCs w:val="28"/>
          <w:rtl/>
          <w:lang w:bidi="fa-IR"/>
        </w:rPr>
        <w:pPrChange w:id="4344" w:author="Microsoft account" w:date="2025-10-14T10:29:00Z">
          <w:pPr>
            <w:bidi/>
            <w:spacing w:after="0" w:line="276" w:lineRule="auto"/>
            <w:jc w:val="both"/>
          </w:pPr>
        </w:pPrChange>
      </w:pPr>
    </w:p>
    <w:p w14:paraId="1A3937E7" w14:textId="20226A98" w:rsidR="00BE05C8" w:rsidRDefault="00BE05C8">
      <w:pPr>
        <w:spacing w:after="0" w:line="240" w:lineRule="auto"/>
        <w:rPr>
          <w:ins w:id="4345" w:author="Microsoft account" w:date="2025-10-14T10:29:00Z"/>
          <w:rFonts w:cs="Calibri"/>
          <w:sz w:val="28"/>
          <w:szCs w:val="28"/>
          <w:rtl/>
          <w:lang w:bidi="fa-IR"/>
        </w:rPr>
      </w:pPr>
      <w:ins w:id="4346" w:author="Microsoft account" w:date="2025-10-14T10:29:00Z">
        <w:r>
          <w:rPr>
            <w:rFonts w:cs="Calibri"/>
            <w:sz w:val="28"/>
            <w:szCs w:val="28"/>
            <w:rtl/>
            <w:lang w:bidi="fa-IR"/>
          </w:rPr>
          <w:br w:type="page"/>
        </w:r>
      </w:ins>
    </w:p>
    <w:p w14:paraId="635FFC3E" w14:textId="52FC51D4" w:rsidR="00BE05C8" w:rsidRDefault="00323256">
      <w:pPr>
        <w:bidi/>
        <w:spacing w:after="0" w:line="276" w:lineRule="auto"/>
        <w:jc w:val="both"/>
        <w:rPr>
          <w:ins w:id="4347" w:author="Microsoft account" w:date="2025-10-15T11:10:00Z"/>
          <w:rFonts w:cs="Calibri"/>
          <w:sz w:val="28"/>
          <w:szCs w:val="28"/>
          <w:rtl/>
          <w:lang w:bidi="fa-IR"/>
        </w:rPr>
        <w:pPrChange w:id="4348" w:author="Microsoft account" w:date="2025-10-14T10:29:00Z">
          <w:pPr>
            <w:bidi/>
            <w:spacing w:after="0" w:line="276" w:lineRule="auto"/>
            <w:jc w:val="both"/>
          </w:pPr>
        </w:pPrChange>
      </w:pPr>
      <w:bookmarkStart w:id="4349" w:name="I4040723"/>
      <w:ins w:id="4350" w:author="Microsoft account" w:date="2025-10-15T11:10:00Z">
        <w:r>
          <w:rPr>
            <w:rFonts w:cs="Calibri" w:hint="cs"/>
            <w:sz w:val="28"/>
            <w:szCs w:val="28"/>
            <w:rtl/>
            <w:lang w:bidi="fa-IR"/>
          </w:rPr>
          <w:lastRenderedPageBreak/>
          <w:t>ادامه</w:t>
        </w:r>
      </w:ins>
    </w:p>
    <w:bookmarkEnd w:id="4349"/>
    <w:p w14:paraId="5B01D29F" w14:textId="77777777" w:rsidR="00323256" w:rsidRDefault="00323256">
      <w:pPr>
        <w:bidi/>
        <w:spacing w:after="0" w:line="276" w:lineRule="auto"/>
        <w:jc w:val="both"/>
        <w:rPr>
          <w:ins w:id="4351" w:author="Microsoft account" w:date="2025-10-15T11:14:00Z"/>
          <w:rFonts w:cs="Calibri"/>
          <w:sz w:val="28"/>
          <w:szCs w:val="28"/>
          <w:rtl/>
          <w:lang w:bidi="fa-IR"/>
        </w:rPr>
        <w:pPrChange w:id="4352" w:author="Microsoft account" w:date="2025-10-15T11:10:00Z">
          <w:pPr>
            <w:bidi/>
            <w:spacing w:after="0" w:line="276" w:lineRule="auto"/>
            <w:jc w:val="both"/>
          </w:pPr>
        </w:pPrChange>
      </w:pPr>
    </w:p>
    <w:p w14:paraId="34DC19DE" w14:textId="113A1D26" w:rsidR="00323256" w:rsidRDefault="00323256">
      <w:pPr>
        <w:bidi/>
        <w:spacing w:after="0" w:line="276" w:lineRule="auto"/>
        <w:jc w:val="both"/>
        <w:rPr>
          <w:ins w:id="4353" w:author="Microsoft account" w:date="2025-10-15T11:41:00Z"/>
          <w:rFonts w:cs="Calibri"/>
          <w:sz w:val="28"/>
          <w:szCs w:val="28"/>
          <w:rtl/>
          <w:lang w:bidi="fa-IR"/>
        </w:rPr>
        <w:pPrChange w:id="4354" w:author="Microsoft account" w:date="2025-10-15T11:14:00Z">
          <w:pPr>
            <w:bidi/>
            <w:spacing w:after="0" w:line="276" w:lineRule="auto"/>
            <w:jc w:val="both"/>
          </w:pPr>
        </w:pPrChange>
      </w:pPr>
      <w:ins w:id="4355" w:author="Microsoft account" w:date="2025-10-15T11:14:00Z">
        <w:r>
          <w:rPr>
            <w:rFonts w:cs="Calibri" w:hint="cs"/>
            <w:sz w:val="28"/>
            <w:szCs w:val="28"/>
            <w:rtl/>
            <w:lang w:bidi="fa-IR"/>
          </w:rPr>
          <w:t>-</w:t>
        </w:r>
      </w:ins>
      <w:ins w:id="4356" w:author="Microsoft account" w:date="2025-10-15T11:41:00Z">
        <w:r w:rsidR="0014644C">
          <w:rPr>
            <w:rFonts w:cs="Calibri" w:hint="cs"/>
            <w:sz w:val="28"/>
            <w:szCs w:val="28"/>
            <w:rtl/>
            <w:lang w:bidi="fa-IR"/>
          </w:rPr>
          <w:t xml:space="preserve">توی برنامۀ روز </w:t>
        </w:r>
        <w:r w:rsidR="0014644C">
          <w:rPr>
            <w:rFonts w:cs="Calibri"/>
            <w:sz w:val="28"/>
            <w:szCs w:val="28"/>
            <w:lang w:bidi="fa-IR"/>
          </w:rPr>
          <w:t>34</w:t>
        </w:r>
        <w:r w:rsidR="0014644C">
          <w:rPr>
            <w:rFonts w:cs="Calibri" w:hint="cs"/>
            <w:sz w:val="28"/>
            <w:szCs w:val="28"/>
            <w:rtl/>
            <w:lang w:bidi="fa-IR"/>
          </w:rPr>
          <w:t xml:space="preserve"> حین گرفتن دیتا از </w:t>
        </w:r>
        <w:r w:rsidR="0014644C">
          <w:rPr>
            <w:rFonts w:cs="Calibri"/>
            <w:sz w:val="28"/>
            <w:szCs w:val="28"/>
            <w:lang w:bidi="fa-IR"/>
          </w:rPr>
          <w:t>API</w:t>
        </w:r>
        <w:r w:rsidR="0014644C">
          <w:rPr>
            <w:rFonts w:cs="Calibri" w:hint="cs"/>
            <w:sz w:val="28"/>
            <w:szCs w:val="28"/>
            <w:rtl/>
            <w:lang w:bidi="fa-IR"/>
          </w:rPr>
          <w:t xml:space="preserve"> به یه مشکلی برخوردیم که بعضی از </w:t>
        </w:r>
        <w:r w:rsidR="0014644C">
          <w:rPr>
            <w:rFonts w:cs="Calibri"/>
            <w:sz w:val="28"/>
            <w:szCs w:val="28"/>
            <w:lang w:bidi="fa-IR"/>
          </w:rPr>
          <w:t>char</w:t>
        </w:r>
        <w:r w:rsidR="0014644C">
          <w:rPr>
            <w:rFonts w:cs="Calibri" w:hint="cs"/>
            <w:sz w:val="28"/>
            <w:szCs w:val="28"/>
            <w:rtl/>
            <w:lang w:bidi="fa-IR"/>
          </w:rPr>
          <w:t xml:space="preserve"> هارو به طریق دیگه ای مینویسه :</w:t>
        </w:r>
      </w:ins>
    </w:p>
    <w:p w14:paraId="39E7EB49" w14:textId="093D756B" w:rsidR="0014644C" w:rsidRDefault="0014644C">
      <w:pPr>
        <w:bidi/>
        <w:spacing w:after="0" w:line="276" w:lineRule="auto"/>
        <w:jc w:val="both"/>
        <w:rPr>
          <w:ins w:id="4357" w:author="Microsoft account" w:date="2025-10-15T11:41:00Z"/>
          <w:rFonts w:cs="Calibri"/>
          <w:sz w:val="28"/>
          <w:szCs w:val="28"/>
          <w:rtl/>
          <w:lang w:bidi="fa-IR"/>
        </w:rPr>
        <w:pPrChange w:id="4358" w:author="Microsoft account" w:date="2025-10-15T11:41:00Z">
          <w:pPr>
            <w:bidi/>
            <w:spacing w:after="0" w:line="276" w:lineRule="auto"/>
            <w:jc w:val="both"/>
          </w:pPr>
        </w:pPrChange>
      </w:pPr>
      <w:ins w:id="4359" w:author="Microsoft account" w:date="2025-10-15T11:41:00Z">
        <w:r w:rsidRPr="0014644C">
          <w:rPr>
            <w:rFonts w:cs="Calibri"/>
            <w:noProof/>
            <w:sz w:val="28"/>
            <w:szCs w:val="28"/>
            <w:rPrChange w:id="4360" w:author="Unknown">
              <w:rPr>
                <w:noProof/>
              </w:rPr>
            </w:rPrChange>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bidi/>
        <w:spacing w:after="0" w:line="276" w:lineRule="auto"/>
        <w:jc w:val="both"/>
        <w:rPr>
          <w:ins w:id="4361" w:author="Microsoft account" w:date="2025-10-15T11:14:00Z"/>
          <w:rFonts w:cs="Calibri"/>
          <w:sz w:val="28"/>
          <w:szCs w:val="28"/>
          <w:lang w:bidi="fa-IR"/>
        </w:rPr>
        <w:pPrChange w:id="4362" w:author="Microsoft account" w:date="2025-10-15T11:41:00Z">
          <w:pPr>
            <w:bidi/>
            <w:spacing w:after="0" w:line="276" w:lineRule="auto"/>
            <w:jc w:val="both"/>
          </w:pPr>
        </w:pPrChange>
      </w:pPr>
      <w:ins w:id="4363" w:author="Microsoft account" w:date="2025-10-15T11:41:00Z">
        <w:r>
          <w:rPr>
            <w:rFonts w:cs="Calibri" w:hint="cs"/>
            <w:sz w:val="28"/>
            <w:szCs w:val="28"/>
            <w:rtl/>
            <w:lang w:bidi="fa-IR"/>
          </w:rPr>
          <w:t xml:space="preserve">که قراره مثلا </w:t>
        </w:r>
      </w:ins>
      <w:ins w:id="4364" w:author="Microsoft account" w:date="2025-10-15T11:42:00Z">
        <w:r>
          <w:rPr>
            <w:rFonts w:cs="Calibri"/>
            <w:sz w:val="28"/>
            <w:szCs w:val="28"/>
            <w:lang w:bidi="fa-IR"/>
          </w:rPr>
          <w:t>&amp;quot;</w:t>
        </w:r>
        <w:r>
          <w:rPr>
            <w:rFonts w:cs="Calibri" w:hint="cs"/>
            <w:sz w:val="28"/>
            <w:szCs w:val="28"/>
            <w:rtl/>
            <w:lang w:bidi="fa-IR"/>
          </w:rPr>
          <w:t xml:space="preserve"> باشه </w:t>
        </w:r>
        <w:r>
          <w:rPr>
            <w:rFonts w:cs="Calibri"/>
            <w:sz w:val="28"/>
            <w:szCs w:val="28"/>
            <w:lang w:bidi="fa-IR"/>
          </w:rPr>
          <w:t>“</w:t>
        </w:r>
        <w:r>
          <w:rPr>
            <w:rFonts w:cs="Calibri" w:hint="cs"/>
            <w:sz w:val="28"/>
            <w:szCs w:val="28"/>
            <w:rtl/>
            <w:lang w:bidi="fa-IR"/>
          </w:rPr>
          <w:t xml:space="preserve"> ، که نشده . دلیل چیه؟ یه ربطی به </w:t>
        </w:r>
        <w:r>
          <w:rPr>
            <w:rFonts w:cs="Calibri"/>
            <w:sz w:val="28"/>
            <w:szCs w:val="28"/>
            <w:lang w:bidi="fa-IR"/>
          </w:rPr>
          <w:t>HTML</w:t>
        </w:r>
        <w:r>
          <w:rPr>
            <w:rFonts w:cs="Calibri" w:hint="cs"/>
            <w:sz w:val="28"/>
            <w:szCs w:val="28"/>
            <w:rtl/>
            <w:lang w:bidi="fa-IR"/>
          </w:rPr>
          <w:t xml:space="preserve"> داره .</w:t>
        </w:r>
      </w:ins>
      <w:ins w:id="4365" w:author="Microsoft account" w:date="2025-10-15T11:43:00Z">
        <w:r>
          <w:rPr>
            <w:rFonts w:cs="Calibri" w:hint="cs"/>
            <w:sz w:val="28"/>
            <w:szCs w:val="28"/>
            <w:rtl/>
            <w:lang w:bidi="fa-IR"/>
          </w:rPr>
          <w:t xml:space="preserve"> </w:t>
        </w:r>
        <w:r>
          <w:rPr>
            <w:rFonts w:cs="Calibri"/>
            <w:sz w:val="28"/>
            <w:szCs w:val="28"/>
            <w:lang w:bidi="fa-IR"/>
          </w:rPr>
          <w:fldChar w:fldCharType="begin"/>
        </w:r>
        <w:r>
          <w:rPr>
            <w:rFonts w:cs="Calibri"/>
            <w:sz w:val="28"/>
            <w:szCs w:val="28"/>
            <w:lang w:bidi="fa-IR"/>
          </w:rPr>
          <w:instrText xml:space="preserve"> HYPERLINK "https://www.w3schools.com/html/html_entities.asp" </w:instrText>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p>
    <w:p w14:paraId="7AD92A0B" w14:textId="27290A5A" w:rsidR="00323256" w:rsidRDefault="0014644C">
      <w:pPr>
        <w:bidi/>
        <w:spacing w:after="0" w:line="276" w:lineRule="auto"/>
        <w:jc w:val="both"/>
        <w:rPr>
          <w:ins w:id="4366" w:author="Microsoft account" w:date="2025-10-15T11:44:00Z"/>
          <w:rFonts w:cs="Calibri"/>
          <w:sz w:val="28"/>
          <w:szCs w:val="28"/>
          <w:rtl/>
          <w:lang w:bidi="fa-IR"/>
        </w:rPr>
        <w:pPrChange w:id="4367" w:author="Microsoft account" w:date="2025-10-15T11:14:00Z">
          <w:pPr>
            <w:bidi/>
            <w:spacing w:after="0" w:line="276" w:lineRule="auto"/>
            <w:jc w:val="both"/>
          </w:pPr>
        </w:pPrChange>
      </w:pPr>
      <w:ins w:id="4368" w:author="Microsoft account" w:date="2025-10-15T11:43:00Z">
        <w:r>
          <w:rPr>
            <w:rFonts w:cs="Calibri" w:hint="cs"/>
            <w:sz w:val="28"/>
            <w:szCs w:val="28"/>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369" w:author="Microsoft account" w:date="2025-10-15T11:44:00Z">
        <w:r>
          <w:rPr>
            <w:rFonts w:cs="Calibri"/>
            <w:sz w:val="28"/>
            <w:szCs w:val="28"/>
            <w:lang w:bidi="fa-IR"/>
          </w:rPr>
          <w:fldChar w:fldCharType="begin"/>
        </w:r>
        <w:r>
          <w:rPr>
            <w:rFonts w:cs="Calibri"/>
            <w:sz w:val="28"/>
            <w:szCs w:val="28"/>
            <w:lang w:bidi="fa-IR"/>
          </w:rPr>
          <w:instrText xml:space="preserve"> HYPERLINK "https://www.freeformatter.com/html-escape.html" </w:instrText>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ins w:id="4370" w:author="Microsoft account" w:date="2025-10-15T11:43:00Z">
        <w:r>
          <w:rPr>
            <w:rFonts w:cs="Calibri" w:hint="cs"/>
            <w:sz w:val="28"/>
            <w:szCs w:val="28"/>
            <w:rtl/>
            <w:lang w:bidi="fa-IR"/>
          </w:rPr>
          <w:t xml:space="preserve"> که رایگان این کار رو راحت انجام میده. </w:t>
        </w:r>
      </w:ins>
    </w:p>
    <w:p w14:paraId="6C7EF35D" w14:textId="77777777" w:rsidR="0014644C" w:rsidRDefault="0014644C">
      <w:pPr>
        <w:bidi/>
        <w:spacing w:after="0" w:line="276" w:lineRule="auto"/>
        <w:jc w:val="both"/>
        <w:rPr>
          <w:ins w:id="4371" w:author="Microsoft account" w:date="2025-10-15T11:44:00Z"/>
          <w:rFonts w:cs="Calibri"/>
          <w:sz w:val="28"/>
          <w:szCs w:val="28"/>
          <w:rtl/>
          <w:lang w:bidi="fa-IR"/>
        </w:rPr>
        <w:pPrChange w:id="4372" w:author="Microsoft account" w:date="2025-10-15T11:44:00Z">
          <w:pPr>
            <w:bidi/>
            <w:spacing w:after="0" w:line="276" w:lineRule="auto"/>
            <w:jc w:val="both"/>
          </w:pPr>
        </w:pPrChange>
      </w:pPr>
    </w:p>
    <w:p w14:paraId="5D4B1A5D" w14:textId="0B4CB6EE" w:rsidR="0014644C" w:rsidRPr="00344286" w:rsidRDefault="0014644C">
      <w:pPr>
        <w:bidi/>
        <w:spacing w:after="0" w:line="276" w:lineRule="auto"/>
        <w:jc w:val="both"/>
        <w:rPr>
          <w:ins w:id="4373" w:author="Microsoft account" w:date="2025-10-15T11:14:00Z"/>
          <w:rFonts w:cs="Calibri"/>
          <w:sz w:val="28"/>
          <w:szCs w:val="28"/>
          <w:rtl/>
          <w:lang w:bidi="fa-IR"/>
        </w:rPr>
        <w:pPrChange w:id="4374" w:author="Microsoft account" w:date="2025-10-15T11:44:00Z">
          <w:pPr>
            <w:bidi/>
            <w:spacing w:after="0" w:line="276" w:lineRule="auto"/>
            <w:jc w:val="both"/>
          </w:pPr>
        </w:pPrChange>
      </w:pPr>
      <w:ins w:id="4375" w:author="Microsoft account" w:date="2025-10-15T11:44:00Z">
        <w:r>
          <w:rPr>
            <w:rFonts w:cs="Calibri" w:hint="cs"/>
            <w:sz w:val="28"/>
            <w:szCs w:val="28"/>
            <w:rtl/>
            <w:lang w:bidi="fa-IR"/>
          </w:rPr>
          <w:t>-</w:t>
        </w:r>
      </w:ins>
      <w:ins w:id="4376" w:author="Microsoft account" w:date="2025-10-15T11:45:00Z">
        <w:r>
          <w:rPr>
            <w:rFonts w:cs="Calibri" w:hint="cs"/>
            <w:sz w:val="28"/>
            <w:szCs w:val="28"/>
            <w:rtl/>
            <w:lang w:bidi="fa-IR"/>
          </w:rPr>
          <w:t xml:space="preserve">واقعا درست میگه. داره میگه که ما </w:t>
        </w:r>
        <w:r w:rsidRPr="00344286">
          <w:rPr>
            <w:rFonts w:cs="Calibri" w:hint="eastAsia"/>
            <w:b/>
            <w:bCs/>
            <w:sz w:val="28"/>
            <w:szCs w:val="28"/>
            <w:u w:val="single"/>
            <w:rtl/>
            <w:lang w:bidi="fa-IR"/>
            <w:rPrChange w:id="4377" w:author="Microsoft account" w:date="2025-10-16T11:07:00Z">
              <w:rPr>
                <w:rFonts w:cs="Calibri" w:hint="eastAsia"/>
                <w:sz w:val="28"/>
                <w:szCs w:val="28"/>
                <w:rtl/>
                <w:lang w:bidi="fa-IR"/>
              </w:rPr>
            </w:rPrChange>
          </w:rPr>
          <w:t>اول</w:t>
        </w:r>
        <w:r w:rsidRPr="00344286">
          <w:rPr>
            <w:rFonts w:cs="Calibri" w:hint="cs"/>
            <w:b/>
            <w:bCs/>
            <w:sz w:val="28"/>
            <w:szCs w:val="28"/>
            <w:u w:val="single"/>
            <w:rtl/>
            <w:lang w:bidi="fa-IR"/>
            <w:rPrChange w:id="4378"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379" w:author="Microsoft account" w:date="2025-10-16T11:07:00Z">
              <w:rPr>
                <w:rFonts w:cs="Calibri" w:hint="eastAsia"/>
                <w:sz w:val="28"/>
                <w:szCs w:val="28"/>
                <w:rtl/>
                <w:lang w:bidi="fa-IR"/>
              </w:rPr>
            </w:rPrChange>
          </w:rPr>
          <w:t>ن</w:t>
        </w:r>
        <w:r w:rsidRPr="00344286">
          <w:rPr>
            <w:rFonts w:cs="Calibri"/>
            <w:b/>
            <w:bCs/>
            <w:sz w:val="28"/>
            <w:szCs w:val="28"/>
            <w:u w:val="single"/>
            <w:rtl/>
            <w:lang w:bidi="fa-IR"/>
            <w:rPrChange w:id="4380"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81" w:author="Microsoft account" w:date="2025-10-16T11:07:00Z">
              <w:rPr>
                <w:rFonts w:cs="Calibri" w:hint="eastAsia"/>
                <w:sz w:val="28"/>
                <w:szCs w:val="28"/>
                <w:rtl/>
                <w:lang w:bidi="fa-IR"/>
              </w:rPr>
            </w:rPrChange>
          </w:rPr>
          <w:t>راه</w:t>
        </w:r>
        <w:r w:rsidRPr="00344286">
          <w:rPr>
            <w:rFonts w:cs="Calibri" w:hint="cs"/>
            <w:b/>
            <w:bCs/>
            <w:sz w:val="28"/>
            <w:szCs w:val="28"/>
            <w:u w:val="single"/>
            <w:rtl/>
            <w:lang w:bidi="fa-IR"/>
            <w:rPrChange w:id="4382" w:author="Microsoft account" w:date="2025-10-16T11:07:00Z">
              <w:rPr>
                <w:rFonts w:cs="Calibri" w:hint="cs"/>
                <w:sz w:val="28"/>
                <w:szCs w:val="28"/>
                <w:rtl/>
                <w:lang w:bidi="fa-IR"/>
              </w:rPr>
            </w:rPrChange>
          </w:rPr>
          <w:t>ی</w:t>
        </w:r>
        <w:r w:rsidRPr="00344286">
          <w:rPr>
            <w:rFonts w:cs="Calibri"/>
            <w:b/>
            <w:bCs/>
            <w:sz w:val="28"/>
            <w:szCs w:val="28"/>
            <w:u w:val="single"/>
            <w:rtl/>
            <w:lang w:bidi="fa-IR"/>
            <w:rPrChange w:id="4383"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84" w:author="Microsoft account" w:date="2025-10-16T11:07:00Z">
              <w:rPr>
                <w:rFonts w:cs="Calibri" w:hint="eastAsia"/>
                <w:sz w:val="28"/>
                <w:szCs w:val="28"/>
                <w:rtl/>
                <w:lang w:bidi="fa-IR"/>
              </w:rPr>
            </w:rPrChange>
          </w:rPr>
          <w:t>که</w:t>
        </w:r>
        <w:r w:rsidRPr="00344286">
          <w:rPr>
            <w:rFonts w:cs="Calibri"/>
            <w:b/>
            <w:bCs/>
            <w:sz w:val="28"/>
            <w:szCs w:val="28"/>
            <w:u w:val="single"/>
            <w:rtl/>
            <w:lang w:bidi="fa-IR"/>
            <w:rPrChange w:id="4385"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86" w:author="Microsoft account" w:date="2025-10-16T11:07:00Z">
              <w:rPr>
                <w:rFonts w:cs="Calibri" w:hint="eastAsia"/>
                <w:sz w:val="28"/>
                <w:szCs w:val="28"/>
                <w:rtl/>
                <w:lang w:bidi="fa-IR"/>
              </w:rPr>
            </w:rPrChange>
          </w:rPr>
          <w:t>برا</w:t>
        </w:r>
        <w:r w:rsidRPr="00344286">
          <w:rPr>
            <w:rFonts w:cs="Calibri" w:hint="cs"/>
            <w:b/>
            <w:bCs/>
            <w:sz w:val="28"/>
            <w:szCs w:val="28"/>
            <w:u w:val="single"/>
            <w:rtl/>
            <w:lang w:bidi="fa-IR"/>
            <w:rPrChange w:id="4387" w:author="Microsoft account" w:date="2025-10-16T11:07:00Z">
              <w:rPr>
                <w:rFonts w:cs="Calibri" w:hint="cs"/>
                <w:sz w:val="28"/>
                <w:szCs w:val="28"/>
                <w:rtl/>
                <w:lang w:bidi="fa-IR"/>
              </w:rPr>
            </w:rPrChange>
          </w:rPr>
          <w:t>ی</w:t>
        </w:r>
        <w:r w:rsidRPr="00344286">
          <w:rPr>
            <w:rFonts w:cs="Calibri"/>
            <w:b/>
            <w:bCs/>
            <w:sz w:val="28"/>
            <w:szCs w:val="28"/>
            <w:u w:val="single"/>
            <w:rtl/>
            <w:lang w:bidi="fa-IR"/>
            <w:rPrChange w:id="4388"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89" w:author="Microsoft account" w:date="2025-10-16T11:07:00Z">
              <w:rPr>
                <w:rFonts w:cs="Calibri" w:hint="eastAsia"/>
                <w:sz w:val="28"/>
                <w:szCs w:val="28"/>
                <w:rtl/>
                <w:lang w:bidi="fa-IR"/>
              </w:rPr>
            </w:rPrChange>
          </w:rPr>
          <w:t>حل</w:t>
        </w:r>
        <w:r w:rsidRPr="00344286">
          <w:rPr>
            <w:rFonts w:cs="Calibri"/>
            <w:b/>
            <w:bCs/>
            <w:sz w:val="28"/>
            <w:szCs w:val="28"/>
            <w:u w:val="single"/>
            <w:rtl/>
            <w:lang w:bidi="fa-IR"/>
            <w:rPrChange w:id="4390"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91" w:author="Microsoft account" w:date="2025-10-16T11:07:00Z">
              <w:rPr>
                <w:rFonts w:cs="Calibri" w:hint="eastAsia"/>
                <w:sz w:val="28"/>
                <w:szCs w:val="28"/>
                <w:rtl/>
                <w:lang w:bidi="fa-IR"/>
              </w:rPr>
            </w:rPrChange>
          </w:rPr>
          <w:t>کردن</w:t>
        </w:r>
        <w:r w:rsidRPr="00344286">
          <w:rPr>
            <w:rFonts w:cs="Calibri"/>
            <w:b/>
            <w:bCs/>
            <w:sz w:val="28"/>
            <w:szCs w:val="28"/>
            <w:u w:val="single"/>
            <w:rtl/>
            <w:lang w:bidi="fa-IR"/>
            <w:rPrChange w:id="4392"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93" w:author="Microsoft account" w:date="2025-10-16T11:07:00Z">
              <w:rPr>
                <w:rFonts w:cs="Calibri" w:hint="eastAsia"/>
                <w:sz w:val="28"/>
                <w:szCs w:val="28"/>
                <w:rtl/>
                <w:lang w:bidi="fa-IR"/>
              </w:rPr>
            </w:rPrChange>
          </w:rPr>
          <w:t>هر</w:t>
        </w:r>
        <w:r w:rsidRPr="00344286">
          <w:rPr>
            <w:rFonts w:cs="Calibri"/>
            <w:b/>
            <w:bCs/>
            <w:sz w:val="28"/>
            <w:szCs w:val="28"/>
            <w:u w:val="single"/>
            <w:rtl/>
            <w:lang w:bidi="fa-IR"/>
            <w:rPrChange w:id="4394"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95" w:author="Microsoft account" w:date="2025-10-16T11:07:00Z">
              <w:rPr>
                <w:rFonts w:cs="Calibri" w:hint="eastAsia"/>
                <w:sz w:val="28"/>
                <w:szCs w:val="28"/>
                <w:rtl/>
                <w:lang w:bidi="fa-IR"/>
              </w:rPr>
            </w:rPrChange>
          </w:rPr>
          <w:t>مشکل</w:t>
        </w:r>
        <w:r w:rsidRPr="00344286">
          <w:rPr>
            <w:rFonts w:cs="Calibri" w:hint="cs"/>
            <w:b/>
            <w:bCs/>
            <w:sz w:val="28"/>
            <w:szCs w:val="28"/>
            <w:u w:val="single"/>
            <w:rtl/>
            <w:lang w:bidi="fa-IR"/>
            <w:rPrChange w:id="4396" w:author="Microsoft account" w:date="2025-10-16T11:07:00Z">
              <w:rPr>
                <w:rFonts w:cs="Calibri" w:hint="cs"/>
                <w:sz w:val="28"/>
                <w:szCs w:val="28"/>
                <w:rtl/>
                <w:lang w:bidi="fa-IR"/>
              </w:rPr>
            </w:rPrChange>
          </w:rPr>
          <w:t>ی</w:t>
        </w:r>
        <w:r w:rsidRPr="00344286">
          <w:rPr>
            <w:rFonts w:cs="Calibri"/>
            <w:b/>
            <w:bCs/>
            <w:sz w:val="28"/>
            <w:szCs w:val="28"/>
            <w:u w:val="single"/>
            <w:rtl/>
            <w:lang w:bidi="fa-IR"/>
            <w:rPrChange w:id="4397"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398" w:author="Microsoft account" w:date="2025-10-16T11:07:00Z">
              <w:rPr>
                <w:rFonts w:cs="Calibri" w:hint="eastAsia"/>
                <w:sz w:val="28"/>
                <w:szCs w:val="28"/>
                <w:rtl/>
                <w:lang w:bidi="fa-IR"/>
              </w:rPr>
            </w:rPrChange>
          </w:rPr>
          <w:t>به</w:t>
        </w:r>
        <w:r w:rsidRPr="00344286">
          <w:rPr>
            <w:rFonts w:cs="Calibri"/>
            <w:b/>
            <w:bCs/>
            <w:sz w:val="28"/>
            <w:szCs w:val="28"/>
            <w:u w:val="single"/>
            <w:rtl/>
            <w:lang w:bidi="fa-IR"/>
            <w:rPrChange w:id="4399"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00" w:author="Microsoft account" w:date="2025-10-16T11:07:00Z">
              <w:rPr>
                <w:rFonts w:cs="Calibri" w:hint="eastAsia"/>
                <w:sz w:val="28"/>
                <w:szCs w:val="28"/>
                <w:rtl/>
                <w:lang w:bidi="fa-IR"/>
              </w:rPr>
            </w:rPrChange>
          </w:rPr>
          <w:t>ذهنمون</w:t>
        </w:r>
        <w:r w:rsidRPr="00344286">
          <w:rPr>
            <w:rFonts w:cs="Calibri"/>
            <w:b/>
            <w:bCs/>
            <w:sz w:val="28"/>
            <w:szCs w:val="28"/>
            <w:u w:val="single"/>
            <w:rtl/>
            <w:lang w:bidi="fa-IR"/>
            <w:rPrChange w:id="4401"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02" w:author="Microsoft account" w:date="2025-10-16T11:07:00Z">
              <w:rPr>
                <w:rFonts w:cs="Calibri" w:hint="eastAsia"/>
                <w:sz w:val="28"/>
                <w:szCs w:val="28"/>
                <w:rtl/>
                <w:lang w:bidi="fa-IR"/>
              </w:rPr>
            </w:rPrChange>
          </w:rPr>
          <w:t>با</w:t>
        </w:r>
        <w:r w:rsidRPr="00344286">
          <w:rPr>
            <w:rFonts w:cs="Calibri" w:hint="cs"/>
            <w:b/>
            <w:bCs/>
            <w:sz w:val="28"/>
            <w:szCs w:val="28"/>
            <w:u w:val="single"/>
            <w:rtl/>
            <w:lang w:bidi="fa-IR"/>
            <w:rPrChange w:id="4403"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404" w:author="Microsoft account" w:date="2025-10-16T11:07:00Z">
              <w:rPr>
                <w:rFonts w:cs="Calibri" w:hint="eastAsia"/>
                <w:sz w:val="28"/>
                <w:szCs w:val="28"/>
                <w:rtl/>
                <w:lang w:bidi="fa-IR"/>
              </w:rPr>
            </w:rPrChange>
          </w:rPr>
          <w:t>د</w:t>
        </w:r>
        <w:r w:rsidRPr="00344286">
          <w:rPr>
            <w:rFonts w:cs="Calibri"/>
            <w:b/>
            <w:bCs/>
            <w:sz w:val="28"/>
            <w:szCs w:val="28"/>
            <w:u w:val="single"/>
            <w:rtl/>
            <w:lang w:bidi="fa-IR"/>
            <w:rPrChange w:id="4405"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06" w:author="Microsoft account" w:date="2025-10-16T11:07:00Z">
              <w:rPr>
                <w:rFonts w:cs="Calibri" w:hint="eastAsia"/>
                <w:sz w:val="28"/>
                <w:szCs w:val="28"/>
                <w:rtl/>
                <w:lang w:bidi="fa-IR"/>
              </w:rPr>
            </w:rPrChange>
          </w:rPr>
          <w:t>برسه</w:t>
        </w:r>
        <w:r w:rsidRPr="00344286">
          <w:rPr>
            <w:rFonts w:cs="Calibri"/>
            <w:b/>
            <w:bCs/>
            <w:sz w:val="28"/>
            <w:szCs w:val="28"/>
            <w:u w:val="single"/>
            <w:rtl/>
            <w:lang w:bidi="fa-IR"/>
            <w:rPrChange w:id="4407"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08" w:author="Microsoft account" w:date="2025-10-16T11:07:00Z">
              <w:rPr>
                <w:rFonts w:cs="Calibri" w:hint="eastAsia"/>
                <w:sz w:val="28"/>
                <w:szCs w:val="28"/>
                <w:rtl/>
                <w:lang w:bidi="fa-IR"/>
              </w:rPr>
            </w:rPrChange>
          </w:rPr>
          <w:t>ا</w:t>
        </w:r>
        <w:r w:rsidRPr="00344286">
          <w:rPr>
            <w:rFonts w:cs="Calibri" w:hint="cs"/>
            <w:b/>
            <w:bCs/>
            <w:sz w:val="28"/>
            <w:szCs w:val="28"/>
            <w:u w:val="single"/>
            <w:rtl/>
            <w:lang w:bidi="fa-IR"/>
            <w:rPrChange w:id="4409"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410" w:author="Microsoft account" w:date="2025-10-16T11:07:00Z">
              <w:rPr>
                <w:rFonts w:cs="Calibri" w:hint="eastAsia"/>
                <w:sz w:val="28"/>
                <w:szCs w:val="28"/>
                <w:rtl/>
                <w:lang w:bidi="fa-IR"/>
              </w:rPr>
            </w:rPrChange>
          </w:rPr>
          <w:t>نه</w:t>
        </w:r>
        <w:r w:rsidRPr="00344286">
          <w:rPr>
            <w:rFonts w:cs="Calibri"/>
            <w:b/>
            <w:bCs/>
            <w:sz w:val="28"/>
            <w:szCs w:val="28"/>
            <w:u w:val="single"/>
            <w:rtl/>
            <w:lang w:bidi="fa-IR"/>
            <w:rPrChange w:id="4411"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12" w:author="Microsoft account" w:date="2025-10-16T11:07:00Z">
              <w:rPr>
                <w:rFonts w:cs="Calibri" w:hint="eastAsia"/>
                <w:sz w:val="28"/>
                <w:szCs w:val="28"/>
                <w:rtl/>
                <w:lang w:bidi="fa-IR"/>
              </w:rPr>
            </w:rPrChange>
          </w:rPr>
          <w:t>که</w:t>
        </w:r>
        <w:r w:rsidRPr="00344286">
          <w:rPr>
            <w:rFonts w:cs="Calibri"/>
            <w:b/>
            <w:bCs/>
            <w:sz w:val="28"/>
            <w:szCs w:val="28"/>
            <w:u w:val="single"/>
            <w:rtl/>
            <w:lang w:bidi="fa-IR"/>
            <w:rPrChange w:id="4413"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14" w:author="Microsoft account" w:date="2025-10-16T11:07:00Z">
              <w:rPr>
                <w:rFonts w:cs="Calibri" w:hint="eastAsia"/>
                <w:sz w:val="28"/>
                <w:szCs w:val="28"/>
                <w:rtl/>
                <w:lang w:bidi="fa-IR"/>
              </w:rPr>
            </w:rPrChange>
          </w:rPr>
          <w:t>تو</w:t>
        </w:r>
        <w:r w:rsidRPr="00344286">
          <w:rPr>
            <w:rFonts w:cs="Calibri"/>
            <w:b/>
            <w:bCs/>
            <w:sz w:val="28"/>
            <w:szCs w:val="28"/>
            <w:u w:val="single"/>
            <w:rtl/>
            <w:lang w:bidi="fa-IR"/>
            <w:rPrChange w:id="4415"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16" w:author="Microsoft account" w:date="2025-10-16T11:07:00Z">
              <w:rPr>
                <w:rFonts w:cs="Calibri" w:hint="eastAsia"/>
                <w:sz w:val="28"/>
                <w:szCs w:val="28"/>
                <w:rtl/>
                <w:lang w:bidi="fa-IR"/>
              </w:rPr>
            </w:rPrChange>
          </w:rPr>
          <w:t>گوگل</w:t>
        </w:r>
        <w:r w:rsidRPr="00344286">
          <w:rPr>
            <w:rFonts w:cs="Calibri"/>
            <w:b/>
            <w:bCs/>
            <w:sz w:val="28"/>
            <w:szCs w:val="28"/>
            <w:u w:val="single"/>
            <w:rtl/>
            <w:lang w:bidi="fa-IR"/>
            <w:rPrChange w:id="4417"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18" w:author="Microsoft account" w:date="2025-10-16T11:07:00Z">
              <w:rPr>
                <w:rFonts w:cs="Calibri" w:hint="eastAsia"/>
                <w:sz w:val="28"/>
                <w:szCs w:val="28"/>
                <w:rtl/>
                <w:lang w:bidi="fa-IR"/>
              </w:rPr>
            </w:rPrChange>
          </w:rPr>
          <w:t>درموردش</w:t>
        </w:r>
        <w:r w:rsidRPr="00344286">
          <w:rPr>
            <w:rFonts w:cs="Calibri"/>
            <w:b/>
            <w:bCs/>
            <w:sz w:val="28"/>
            <w:szCs w:val="28"/>
            <w:u w:val="single"/>
            <w:rtl/>
            <w:lang w:bidi="fa-IR"/>
            <w:rPrChange w:id="4419"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20" w:author="Microsoft account" w:date="2025-10-16T11:07:00Z">
              <w:rPr>
                <w:rFonts w:cs="Calibri" w:hint="eastAsia"/>
                <w:sz w:val="28"/>
                <w:szCs w:val="28"/>
                <w:rtl/>
                <w:lang w:bidi="fa-IR"/>
              </w:rPr>
            </w:rPrChange>
          </w:rPr>
          <w:t>سرچ</w:t>
        </w:r>
        <w:r w:rsidRPr="00344286">
          <w:rPr>
            <w:rFonts w:cs="Calibri"/>
            <w:b/>
            <w:bCs/>
            <w:sz w:val="28"/>
            <w:szCs w:val="28"/>
            <w:u w:val="single"/>
            <w:rtl/>
            <w:lang w:bidi="fa-IR"/>
            <w:rPrChange w:id="4421"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22" w:author="Microsoft account" w:date="2025-10-16T11:07:00Z">
              <w:rPr>
                <w:rFonts w:cs="Calibri" w:hint="eastAsia"/>
                <w:sz w:val="28"/>
                <w:szCs w:val="28"/>
                <w:rtl/>
                <w:lang w:bidi="fa-IR"/>
              </w:rPr>
            </w:rPrChange>
          </w:rPr>
          <w:t>کن</w:t>
        </w:r>
        <w:r w:rsidRPr="00344286">
          <w:rPr>
            <w:rFonts w:cs="Calibri" w:hint="cs"/>
            <w:b/>
            <w:bCs/>
            <w:sz w:val="28"/>
            <w:szCs w:val="28"/>
            <w:u w:val="single"/>
            <w:rtl/>
            <w:lang w:bidi="fa-IR"/>
            <w:rPrChange w:id="4423"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424" w:author="Microsoft account" w:date="2025-10-16T11:07:00Z">
              <w:rPr>
                <w:rFonts w:cs="Calibri" w:hint="eastAsia"/>
                <w:sz w:val="28"/>
                <w:szCs w:val="28"/>
                <w:rtl/>
                <w:lang w:bidi="fa-IR"/>
              </w:rPr>
            </w:rPrChange>
          </w:rPr>
          <w:t>م</w:t>
        </w:r>
        <w:r w:rsidRPr="00344286">
          <w:rPr>
            <w:rFonts w:cs="Calibri"/>
            <w:b/>
            <w:bCs/>
            <w:sz w:val="28"/>
            <w:szCs w:val="28"/>
            <w:u w:val="single"/>
            <w:rtl/>
            <w:lang w:bidi="fa-IR"/>
            <w:rPrChange w:id="4425"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26" w:author="Microsoft account" w:date="2025-10-16T11:07:00Z">
              <w:rPr>
                <w:rFonts w:cs="Calibri" w:hint="eastAsia"/>
                <w:sz w:val="28"/>
                <w:szCs w:val="28"/>
                <w:rtl/>
                <w:lang w:bidi="fa-IR"/>
              </w:rPr>
            </w:rPrChange>
          </w:rPr>
          <w:t>،</w:t>
        </w:r>
        <w:r w:rsidRPr="00344286">
          <w:rPr>
            <w:rFonts w:cs="Calibri"/>
            <w:b/>
            <w:bCs/>
            <w:sz w:val="28"/>
            <w:szCs w:val="28"/>
            <w:u w:val="single"/>
            <w:rtl/>
            <w:lang w:bidi="fa-IR"/>
            <w:rPrChange w:id="4427"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28" w:author="Microsoft account" w:date="2025-10-16T11:07:00Z">
              <w:rPr>
                <w:rFonts w:cs="Calibri" w:hint="eastAsia"/>
                <w:sz w:val="28"/>
                <w:szCs w:val="28"/>
                <w:rtl/>
                <w:lang w:bidi="fa-IR"/>
              </w:rPr>
            </w:rPrChange>
          </w:rPr>
          <w:t>درست</w:t>
        </w:r>
        <w:r w:rsidRPr="00344286">
          <w:rPr>
            <w:rFonts w:cs="Calibri"/>
            <w:b/>
            <w:bCs/>
            <w:sz w:val="28"/>
            <w:szCs w:val="28"/>
            <w:u w:val="single"/>
            <w:rtl/>
            <w:lang w:bidi="fa-IR"/>
            <w:rPrChange w:id="4429"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30" w:author="Microsoft account" w:date="2025-10-16T11:07:00Z">
              <w:rPr>
                <w:rFonts w:cs="Calibri" w:hint="eastAsia"/>
                <w:sz w:val="28"/>
                <w:szCs w:val="28"/>
                <w:rtl/>
                <w:lang w:bidi="fa-IR"/>
              </w:rPr>
            </w:rPrChange>
          </w:rPr>
          <w:t>سرچ</w:t>
        </w:r>
        <w:r w:rsidRPr="00344286">
          <w:rPr>
            <w:rFonts w:cs="Calibri"/>
            <w:b/>
            <w:bCs/>
            <w:sz w:val="28"/>
            <w:szCs w:val="28"/>
            <w:u w:val="single"/>
            <w:rtl/>
            <w:lang w:bidi="fa-IR"/>
            <w:rPrChange w:id="4431" w:author="Microsoft account" w:date="2025-10-16T11:07:00Z">
              <w:rPr>
                <w:rFonts w:cs="Calibri"/>
                <w:sz w:val="28"/>
                <w:szCs w:val="28"/>
                <w:rtl/>
                <w:lang w:bidi="fa-IR"/>
              </w:rPr>
            </w:rPrChange>
          </w:rPr>
          <w:t xml:space="preserve"> </w:t>
        </w:r>
        <w:r w:rsidRPr="00344286">
          <w:rPr>
            <w:rFonts w:cs="Calibri" w:hint="eastAsia"/>
            <w:b/>
            <w:bCs/>
            <w:sz w:val="28"/>
            <w:szCs w:val="28"/>
            <w:u w:val="single"/>
            <w:rtl/>
            <w:lang w:bidi="fa-IR"/>
            <w:rPrChange w:id="4432" w:author="Microsoft account" w:date="2025-10-16T11:07:00Z">
              <w:rPr>
                <w:rFonts w:cs="Calibri" w:hint="eastAsia"/>
                <w:sz w:val="28"/>
                <w:szCs w:val="28"/>
                <w:rtl/>
                <w:lang w:bidi="fa-IR"/>
              </w:rPr>
            </w:rPrChange>
          </w:rPr>
          <w:t>کن</w:t>
        </w:r>
        <w:r w:rsidRPr="00344286">
          <w:rPr>
            <w:rFonts w:cs="Calibri" w:hint="cs"/>
            <w:b/>
            <w:bCs/>
            <w:sz w:val="28"/>
            <w:szCs w:val="28"/>
            <w:u w:val="single"/>
            <w:rtl/>
            <w:lang w:bidi="fa-IR"/>
            <w:rPrChange w:id="4433" w:author="Microsoft account" w:date="2025-10-16T11:07:00Z">
              <w:rPr>
                <w:rFonts w:cs="Calibri" w:hint="cs"/>
                <w:sz w:val="28"/>
                <w:szCs w:val="28"/>
                <w:rtl/>
                <w:lang w:bidi="fa-IR"/>
              </w:rPr>
            </w:rPrChange>
          </w:rPr>
          <w:t>ی</w:t>
        </w:r>
        <w:r w:rsidRPr="00344286">
          <w:rPr>
            <w:rFonts w:cs="Calibri" w:hint="eastAsia"/>
            <w:b/>
            <w:bCs/>
            <w:sz w:val="28"/>
            <w:szCs w:val="28"/>
            <w:u w:val="single"/>
            <w:rtl/>
            <w:lang w:bidi="fa-IR"/>
            <w:rPrChange w:id="4434" w:author="Microsoft account" w:date="2025-10-16T11:07:00Z">
              <w:rPr>
                <w:rFonts w:cs="Calibri" w:hint="eastAsia"/>
                <w:sz w:val="28"/>
                <w:szCs w:val="28"/>
                <w:rtl/>
                <w:lang w:bidi="fa-IR"/>
              </w:rPr>
            </w:rPrChange>
          </w:rPr>
          <w:t>م</w:t>
        </w:r>
        <w:r>
          <w:rPr>
            <w:rFonts w:cs="Calibri" w:hint="cs"/>
            <w:sz w:val="28"/>
            <w:szCs w:val="28"/>
            <w:rtl/>
            <w:lang w:bidi="fa-IR"/>
          </w:rPr>
          <w:t xml:space="preserve"> . از جواب ها و ابزار های آماده استفاده کنیم. </w:t>
        </w:r>
      </w:ins>
      <w:ins w:id="4435" w:author="Microsoft account" w:date="2025-10-15T11:47:00Z">
        <w:r w:rsidR="00654394">
          <w:rPr>
            <w:rFonts w:cs="Calibri" w:hint="cs"/>
            <w:sz w:val="28"/>
            <w:szCs w:val="28"/>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rFonts w:cs="Calibri"/>
            <w:sz w:val="28"/>
            <w:szCs w:val="28"/>
            <w:lang w:bidi="fa-IR"/>
          </w:rPr>
          <w:t>tadaaaa</w:t>
        </w:r>
        <w:r w:rsidR="00654394">
          <w:rPr>
            <w:rFonts w:cs="Calibri" w:hint="cs"/>
            <w:sz w:val="28"/>
            <w:szCs w:val="28"/>
            <w:rtl/>
            <w:lang w:bidi="fa-IR"/>
          </w:rPr>
          <w:t xml:space="preserve"> توی </w:t>
        </w:r>
        <w:r w:rsidR="00654394">
          <w:rPr>
            <w:rFonts w:cs="Calibri"/>
            <w:sz w:val="28"/>
            <w:szCs w:val="28"/>
            <w:lang w:bidi="fa-IR"/>
          </w:rPr>
          <w:t>stack overflow</w:t>
        </w:r>
        <w:r w:rsidR="00654394">
          <w:rPr>
            <w:rFonts w:cs="Calibri" w:hint="cs"/>
            <w:sz w:val="28"/>
            <w:szCs w:val="28"/>
            <w:rtl/>
            <w:lang w:bidi="fa-IR"/>
          </w:rPr>
          <w:t xml:space="preserve"> یه آدمی در مورد این مسئله نوشته و یکی هم جواب داده و متوجه میشیم که اصن یه </w:t>
        </w:r>
        <w:r w:rsidR="00654394">
          <w:rPr>
            <w:rFonts w:cs="Calibri"/>
            <w:sz w:val="28"/>
            <w:szCs w:val="28"/>
            <w:lang w:bidi="fa-IR"/>
          </w:rPr>
          <w:t>module</w:t>
        </w:r>
        <w:r w:rsidR="00654394">
          <w:rPr>
            <w:rFonts w:cs="Calibri" w:hint="cs"/>
            <w:sz w:val="28"/>
            <w:szCs w:val="28"/>
            <w:rtl/>
            <w:lang w:bidi="fa-IR"/>
          </w:rPr>
          <w:t xml:space="preserve"> به نام </w:t>
        </w:r>
        <w:r w:rsidR="00654394">
          <w:rPr>
            <w:rFonts w:cs="Calibri"/>
            <w:sz w:val="28"/>
            <w:szCs w:val="28"/>
            <w:lang w:bidi="fa-IR"/>
          </w:rPr>
          <w:t>html</w:t>
        </w:r>
      </w:ins>
      <w:ins w:id="4436" w:author="Microsoft account" w:date="2025-10-15T11:48:00Z">
        <w:r w:rsidR="00654394">
          <w:rPr>
            <w:rFonts w:cs="Calibri" w:hint="cs"/>
            <w:sz w:val="28"/>
            <w:szCs w:val="28"/>
            <w:rtl/>
            <w:lang w:bidi="fa-IR"/>
          </w:rPr>
          <w:t xml:space="preserve"> در پایتون وجود داره با یه </w:t>
        </w:r>
        <w:r w:rsidR="00654394">
          <w:rPr>
            <w:rFonts w:cs="Calibri"/>
            <w:sz w:val="28"/>
            <w:szCs w:val="28"/>
            <w:lang w:bidi="fa-IR"/>
          </w:rPr>
          <w:t>method</w:t>
        </w:r>
        <w:r w:rsidR="00654394">
          <w:rPr>
            <w:rFonts w:cs="Calibri" w:hint="cs"/>
            <w:sz w:val="28"/>
            <w:szCs w:val="28"/>
            <w:rtl/>
            <w:lang w:bidi="fa-IR"/>
          </w:rPr>
          <w:t xml:space="preserve"> به نام </w:t>
        </w:r>
        <w:r w:rsidR="00654394">
          <w:rPr>
            <w:rFonts w:cs="Calibri"/>
            <w:sz w:val="28"/>
            <w:szCs w:val="28"/>
            <w:lang w:bidi="fa-IR"/>
          </w:rPr>
          <w:t>.unescape()</w:t>
        </w:r>
        <w:r w:rsidR="00654394">
          <w:rPr>
            <w:rFonts w:cs="Calibri" w:hint="cs"/>
            <w:sz w:val="28"/>
            <w:szCs w:val="28"/>
            <w:rtl/>
            <w:lang w:bidi="fa-IR"/>
          </w:rPr>
          <w:t xml:space="preserve"> که میتونه دقیقا مشکلی که داریم رو حل کنه. پس </w:t>
        </w:r>
        <w:r w:rsidR="00654394" w:rsidRPr="00654394">
          <w:rPr>
            <w:rFonts w:cs="Calibri" w:hint="eastAsia"/>
            <w:b/>
            <w:bCs/>
            <w:sz w:val="32"/>
            <w:szCs w:val="32"/>
            <w:u w:val="single"/>
            <w:rtl/>
            <w:lang w:bidi="fa-IR"/>
            <w:rPrChange w:id="4437" w:author="Microsoft account" w:date="2025-10-15T11:49:00Z">
              <w:rPr>
                <w:rFonts w:cs="Calibri" w:hint="eastAsia"/>
                <w:sz w:val="28"/>
                <w:szCs w:val="28"/>
                <w:rtl/>
                <w:lang w:bidi="fa-IR"/>
              </w:rPr>
            </w:rPrChange>
          </w:rPr>
          <w:t>هم</w:t>
        </w:r>
        <w:r w:rsidR="00654394" w:rsidRPr="00654394">
          <w:rPr>
            <w:rFonts w:cs="Calibri" w:hint="cs"/>
            <w:b/>
            <w:bCs/>
            <w:sz w:val="32"/>
            <w:szCs w:val="32"/>
            <w:u w:val="single"/>
            <w:rtl/>
            <w:lang w:bidi="fa-IR"/>
            <w:rPrChange w:id="4438"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439"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440"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441"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442"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443"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444"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445"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446"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447"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448"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449" w:author="Microsoft account" w:date="2025-10-15T11:49:00Z">
              <w:rPr>
                <w:rFonts w:cs="Calibri"/>
                <w:sz w:val="28"/>
                <w:szCs w:val="28"/>
                <w:rtl/>
                <w:lang w:bidi="fa-IR"/>
              </w:rPr>
            </w:rPrChange>
          </w:rPr>
          <w:t xml:space="preserve"> واس</w:t>
        </w:r>
        <w:r w:rsidR="00654394" w:rsidRPr="00654394">
          <w:rPr>
            <w:rFonts w:cs="Calibri" w:hint="cs"/>
            <w:b/>
            <w:bCs/>
            <w:sz w:val="32"/>
            <w:szCs w:val="32"/>
            <w:u w:val="single"/>
            <w:rtl/>
            <w:lang w:bidi="fa-IR"/>
            <w:rPrChange w:id="4450" w:author="Microsoft account" w:date="2025-10-15T11:49:00Z">
              <w:rPr>
                <w:rFonts w:cs="Calibri" w:hint="cs"/>
                <w:sz w:val="28"/>
                <w:szCs w:val="28"/>
                <w:rtl/>
                <w:lang w:bidi="fa-IR"/>
              </w:rPr>
            </w:rPrChange>
          </w:rPr>
          <w:t>ۀ</w:t>
        </w:r>
        <w:r w:rsidR="00654394" w:rsidRPr="00654394">
          <w:rPr>
            <w:rFonts w:cs="Calibri"/>
            <w:b/>
            <w:bCs/>
            <w:sz w:val="32"/>
            <w:szCs w:val="32"/>
            <w:u w:val="single"/>
            <w:rtl/>
            <w:lang w:bidi="fa-IR"/>
            <w:rPrChange w:id="4451" w:author="Microsoft account" w:date="2025-10-15T11:49:00Z">
              <w:rPr>
                <w:rFonts w:cs="Calibri"/>
                <w:sz w:val="28"/>
                <w:szCs w:val="28"/>
                <w:rtl/>
                <w:lang w:bidi="fa-IR"/>
              </w:rPr>
            </w:rPrChange>
          </w:rPr>
          <w:t xml:space="preserve"> مشکلت </w:t>
        </w:r>
        <w:r w:rsidR="00654394" w:rsidRPr="00654394">
          <w:rPr>
            <w:rFonts w:cs="Calibri"/>
            <w:b/>
            <w:bCs/>
            <w:sz w:val="32"/>
            <w:szCs w:val="32"/>
            <w:u w:val="single"/>
            <w:lang w:bidi="fa-IR"/>
            <w:rPrChange w:id="4452" w:author="Microsoft account" w:date="2025-10-15T11:49:00Z">
              <w:rPr>
                <w:rFonts w:cs="Calibri"/>
                <w:sz w:val="28"/>
                <w:szCs w:val="28"/>
                <w:lang w:bidi="fa-IR"/>
              </w:rPr>
            </w:rPrChange>
          </w:rPr>
          <w:t>search</w:t>
        </w:r>
        <w:r w:rsidR="00654394" w:rsidRPr="00654394">
          <w:rPr>
            <w:rFonts w:cs="Calibri"/>
            <w:b/>
            <w:bCs/>
            <w:sz w:val="32"/>
            <w:szCs w:val="32"/>
            <w:u w:val="single"/>
            <w:rtl/>
            <w:lang w:bidi="fa-IR"/>
            <w:rPrChange w:id="4453" w:author="Microsoft account" w:date="2025-10-15T11:49:00Z">
              <w:rPr>
                <w:rFonts w:cs="Calibri"/>
                <w:sz w:val="28"/>
                <w:szCs w:val="28"/>
                <w:rtl/>
                <w:lang w:bidi="fa-IR"/>
              </w:rPr>
            </w:rPrChange>
          </w:rPr>
          <w:t xml:space="preserve"> کن</w:t>
        </w:r>
      </w:ins>
      <w:ins w:id="4454" w:author="Microsoft account" w:date="2025-10-16T11:08:00Z">
        <w:r w:rsidR="00344286">
          <w:rPr>
            <w:rFonts w:cs="Calibri" w:hint="cs"/>
            <w:b/>
            <w:bCs/>
            <w:sz w:val="32"/>
            <w:szCs w:val="32"/>
            <w:u w:val="single"/>
            <w:rtl/>
            <w:lang w:bidi="fa-IR"/>
          </w:rPr>
          <w:t xml:space="preserve"> </w:t>
        </w:r>
        <w:r w:rsidR="00344286">
          <w:rPr>
            <w:rFonts w:cs="Calibri" w:hint="cs"/>
            <w:sz w:val="32"/>
            <w:szCs w:val="32"/>
            <w:rtl/>
            <w:lang w:bidi="fa-IR"/>
          </w:rPr>
          <w:t>(</w:t>
        </w:r>
        <w:r w:rsidR="00344286">
          <w:rPr>
            <w:rFonts w:cs="Calibri"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455" w:author="Microsoft account" w:date="2025-10-16T11:10:00Z">
        <w:r w:rsidR="00344286">
          <w:rPr>
            <w:rFonts w:cs="Calibri"/>
            <w:sz w:val="18"/>
            <w:szCs w:val="18"/>
            <w:lang w:bidi="fa-IR"/>
          </w:rPr>
          <w:t>exceleeeeeeeeeeeeeeeeent</w:t>
        </w:r>
      </w:ins>
      <w:ins w:id="4456" w:author="Microsoft account" w:date="2025-10-16T11:08:00Z">
        <w:r w:rsidR="00344286">
          <w:rPr>
            <w:rFonts w:cs="Calibri" w:hint="cs"/>
            <w:sz w:val="32"/>
            <w:szCs w:val="32"/>
            <w:rtl/>
            <w:lang w:bidi="fa-IR"/>
          </w:rPr>
          <w:t>)</w:t>
        </w:r>
      </w:ins>
    </w:p>
    <w:p w14:paraId="39FC24CC" w14:textId="77777777" w:rsidR="00323256" w:rsidRDefault="00323256">
      <w:pPr>
        <w:bidi/>
        <w:spacing w:after="0" w:line="276" w:lineRule="auto"/>
        <w:jc w:val="both"/>
        <w:rPr>
          <w:ins w:id="4457" w:author="Microsoft account" w:date="2025-10-15T11:49:00Z"/>
          <w:rFonts w:cs="Calibri"/>
          <w:sz w:val="28"/>
          <w:szCs w:val="28"/>
          <w:rtl/>
          <w:lang w:bidi="fa-IR"/>
        </w:rPr>
        <w:pPrChange w:id="4458" w:author="Microsoft account" w:date="2025-10-15T11:14:00Z">
          <w:pPr>
            <w:bidi/>
            <w:spacing w:after="0" w:line="276" w:lineRule="auto"/>
            <w:jc w:val="both"/>
          </w:pPr>
        </w:pPrChange>
      </w:pPr>
    </w:p>
    <w:p w14:paraId="3F6DF8F9" w14:textId="540DF295" w:rsidR="00654394" w:rsidRDefault="00336DA5">
      <w:pPr>
        <w:bidi/>
        <w:spacing w:after="0" w:line="276" w:lineRule="auto"/>
        <w:jc w:val="both"/>
        <w:rPr>
          <w:ins w:id="4459" w:author="Microsoft account" w:date="2025-10-15T11:50:00Z"/>
          <w:rFonts w:cs="Calibri"/>
          <w:sz w:val="28"/>
          <w:szCs w:val="28"/>
          <w:rtl/>
          <w:lang w:bidi="fa-IR"/>
        </w:rPr>
        <w:pPrChange w:id="4460" w:author="Microsoft account" w:date="2025-10-15T11:49:00Z">
          <w:pPr>
            <w:bidi/>
            <w:spacing w:after="0" w:line="276" w:lineRule="auto"/>
            <w:jc w:val="both"/>
          </w:pPr>
        </w:pPrChange>
      </w:pPr>
      <w:ins w:id="4461" w:author="Microsoft account" w:date="2025-10-15T11:50:00Z">
        <w:r>
          <w:rPr>
            <w:rFonts w:cs="Calibri" w:hint="cs"/>
            <w:sz w:val="28"/>
            <w:szCs w:val="28"/>
            <w:rtl/>
            <w:lang w:bidi="fa-IR"/>
          </w:rPr>
          <w:t xml:space="preserve">-معنی </w:t>
        </w:r>
        <w:r>
          <w:rPr>
            <w:rFonts w:cs="Calibri"/>
            <w:sz w:val="28"/>
            <w:szCs w:val="28"/>
            <w:lang w:bidi="fa-IR"/>
          </w:rPr>
          <w:t>unescape()</w:t>
        </w:r>
        <w:r>
          <w:rPr>
            <w:rFonts w:cs="Calibri" w:hint="cs"/>
            <w:sz w:val="28"/>
            <w:szCs w:val="28"/>
            <w:rtl/>
            <w:lang w:bidi="fa-IR"/>
          </w:rPr>
          <w:t xml:space="preserve"> :</w:t>
        </w:r>
      </w:ins>
    </w:p>
    <w:p w14:paraId="23E2EF95" w14:textId="2156B291" w:rsidR="00336DA5" w:rsidRDefault="00336DA5">
      <w:pPr>
        <w:bidi/>
        <w:spacing w:after="0" w:line="276" w:lineRule="auto"/>
        <w:jc w:val="both"/>
        <w:rPr>
          <w:ins w:id="4462" w:author="Microsoft account" w:date="2025-10-16T11:10:00Z"/>
          <w:rFonts w:cs="Calibri"/>
          <w:sz w:val="28"/>
          <w:szCs w:val="28"/>
          <w:lang w:bidi="fa-IR"/>
        </w:rPr>
        <w:pPrChange w:id="4463" w:author="Microsoft account" w:date="2025-10-15T11:50:00Z">
          <w:pPr>
            <w:bidi/>
            <w:spacing w:after="0" w:line="276" w:lineRule="auto"/>
            <w:jc w:val="both"/>
          </w:pPr>
        </w:pPrChange>
      </w:pPr>
      <w:ins w:id="4464" w:author="Microsoft account" w:date="2025-10-15T11:50:00Z">
        <w:r w:rsidRPr="00336DA5">
          <w:rPr>
            <w:rFonts w:cs="Calibri"/>
            <w:noProof/>
            <w:sz w:val="28"/>
            <w:szCs w:val="28"/>
            <w:rPrChange w:id="4465" w:author="Unknown">
              <w:rPr>
                <w:noProof/>
              </w:rPr>
            </w:rPrChange>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bidi/>
        <w:spacing w:after="0" w:line="276" w:lineRule="auto"/>
        <w:jc w:val="both"/>
        <w:rPr>
          <w:ins w:id="4466" w:author="Microsoft account" w:date="2025-10-16T11:11:00Z"/>
          <w:rFonts w:cs="Calibri"/>
          <w:sz w:val="18"/>
          <w:szCs w:val="18"/>
          <w:rtl/>
          <w:lang w:bidi="fa-IR"/>
        </w:rPr>
        <w:pPrChange w:id="4467" w:author="Microsoft account" w:date="2025-10-16T11:10:00Z">
          <w:pPr>
            <w:bidi/>
            <w:spacing w:after="0" w:line="276" w:lineRule="auto"/>
            <w:jc w:val="both"/>
          </w:pPr>
        </w:pPrChange>
      </w:pPr>
      <w:ins w:id="4468" w:author="Microsoft account" w:date="2025-10-16T11:10:00Z">
        <w:r>
          <w:rPr>
            <w:rFonts w:cs="Calibri" w:hint="cs"/>
            <w:sz w:val="28"/>
            <w:szCs w:val="28"/>
            <w:rtl/>
            <w:lang w:bidi="fa-IR"/>
          </w:rPr>
          <w:t>(</w:t>
        </w:r>
        <w:r>
          <w:rPr>
            <w:rFonts w:cs="Calibri" w:hint="cs"/>
            <w:sz w:val="18"/>
            <w:szCs w:val="18"/>
            <w:rtl/>
            <w:lang w:bidi="fa-IR"/>
          </w:rPr>
          <w:t xml:space="preserve">توضیحی که خودِ </w:t>
        </w:r>
        <w:r>
          <w:rPr>
            <w:rFonts w:cs="Calibri"/>
            <w:sz w:val="18"/>
            <w:szCs w:val="18"/>
            <w:lang w:bidi="fa-IR"/>
          </w:rPr>
          <w:t>Vscode</w:t>
        </w:r>
      </w:ins>
      <w:ins w:id="4469" w:author="Microsoft account" w:date="2025-10-16T11:11:00Z">
        <w:r>
          <w:rPr>
            <w:rFonts w:cs="Calibri" w:hint="cs"/>
            <w:sz w:val="18"/>
            <w:szCs w:val="18"/>
            <w:rtl/>
            <w:lang w:bidi="fa-IR"/>
          </w:rPr>
          <w:t xml:space="preserve"> میده رو بیشتر دوست داشتم:</w:t>
        </w:r>
      </w:ins>
    </w:p>
    <w:p w14:paraId="551E96B8" w14:textId="19416053" w:rsidR="00344286" w:rsidRDefault="00344286">
      <w:pPr>
        <w:bidi/>
        <w:spacing w:after="0" w:line="276" w:lineRule="auto"/>
        <w:jc w:val="both"/>
        <w:rPr>
          <w:ins w:id="4470" w:author="Microsoft account" w:date="2025-10-16T11:11:00Z"/>
          <w:rFonts w:cs="Calibri"/>
          <w:sz w:val="18"/>
          <w:szCs w:val="18"/>
          <w:lang w:bidi="fa-IR"/>
        </w:rPr>
        <w:pPrChange w:id="4471" w:author="Microsoft account" w:date="2025-10-16T11:11:00Z">
          <w:pPr>
            <w:bidi/>
            <w:spacing w:after="0" w:line="276" w:lineRule="auto"/>
            <w:jc w:val="both"/>
          </w:pPr>
        </w:pPrChange>
      </w:pPr>
      <w:ins w:id="4472" w:author="Microsoft account" w:date="2025-10-16T11:12:00Z">
        <w:r w:rsidRPr="00344286">
          <w:rPr>
            <w:rFonts w:cs="Calibri"/>
            <w:noProof/>
            <w:sz w:val="18"/>
            <w:szCs w:val="18"/>
            <w:rPrChange w:id="4473"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bidi/>
        <w:spacing w:after="0" w:line="276" w:lineRule="auto"/>
        <w:jc w:val="both"/>
        <w:rPr>
          <w:ins w:id="4474" w:author="Microsoft account" w:date="2025-10-15T11:50:00Z"/>
          <w:rFonts w:cs="Calibri"/>
          <w:sz w:val="28"/>
          <w:szCs w:val="28"/>
          <w:rtl/>
          <w:lang w:bidi="fa-IR"/>
        </w:rPr>
        <w:pPrChange w:id="4475" w:author="Microsoft account" w:date="2025-10-16T11:11:00Z">
          <w:pPr>
            <w:bidi/>
            <w:spacing w:after="0" w:line="276" w:lineRule="auto"/>
            <w:jc w:val="both"/>
          </w:pPr>
        </w:pPrChange>
      </w:pPr>
      <w:ins w:id="4476" w:author="Microsoft account" w:date="2025-10-16T11:10:00Z">
        <w:r>
          <w:rPr>
            <w:rFonts w:cs="Calibri" w:hint="cs"/>
            <w:sz w:val="28"/>
            <w:szCs w:val="28"/>
            <w:rtl/>
            <w:lang w:bidi="fa-IR"/>
          </w:rPr>
          <w:t>)</w:t>
        </w:r>
      </w:ins>
    </w:p>
    <w:p w14:paraId="1DA09428" w14:textId="77777777" w:rsidR="00336DA5" w:rsidRDefault="00336DA5">
      <w:pPr>
        <w:bidi/>
        <w:spacing w:after="0" w:line="276" w:lineRule="auto"/>
        <w:jc w:val="both"/>
        <w:rPr>
          <w:ins w:id="4477" w:author="Microsoft account" w:date="2025-10-15T11:50:00Z"/>
          <w:rFonts w:cs="Calibri"/>
          <w:sz w:val="28"/>
          <w:szCs w:val="28"/>
          <w:rtl/>
          <w:lang w:bidi="fa-IR"/>
        </w:rPr>
        <w:pPrChange w:id="4478" w:author="Microsoft account" w:date="2025-10-15T11:50:00Z">
          <w:pPr>
            <w:bidi/>
            <w:spacing w:after="0" w:line="276" w:lineRule="auto"/>
            <w:jc w:val="both"/>
          </w:pPr>
        </w:pPrChange>
      </w:pPr>
    </w:p>
    <w:p w14:paraId="1A548175" w14:textId="2DC0A3D0" w:rsidR="00336DA5" w:rsidRDefault="008613F9">
      <w:pPr>
        <w:bidi/>
        <w:spacing w:after="0" w:line="276" w:lineRule="auto"/>
        <w:jc w:val="both"/>
        <w:rPr>
          <w:ins w:id="4479" w:author="Microsoft account" w:date="2025-10-15T12:59:00Z"/>
          <w:rFonts w:cs="Calibri"/>
          <w:sz w:val="28"/>
          <w:szCs w:val="28"/>
          <w:rtl/>
          <w:lang w:bidi="fa-IR"/>
        </w:rPr>
        <w:pPrChange w:id="4480" w:author="Microsoft account" w:date="2025-10-15T11:50:00Z">
          <w:pPr>
            <w:bidi/>
            <w:spacing w:after="0" w:line="276" w:lineRule="auto"/>
            <w:jc w:val="both"/>
          </w:pPr>
        </w:pPrChange>
      </w:pPr>
      <w:ins w:id="4481" w:author="Microsoft account" w:date="2025-10-15T12:59:00Z">
        <w:r>
          <w:rPr>
            <w:rFonts w:cs="Calibri" w:hint="cs"/>
            <w:sz w:val="28"/>
            <w:szCs w:val="28"/>
            <w:rtl/>
            <w:lang w:bidi="fa-IR"/>
          </w:rPr>
          <w:lastRenderedPageBreak/>
          <w:t xml:space="preserve">-نکته داریم: حین اینکه داره از </w:t>
        </w:r>
        <w:r>
          <w:rPr>
            <w:rFonts w:cs="Calibri"/>
            <w:sz w:val="28"/>
            <w:szCs w:val="28"/>
            <w:lang w:bidi="fa-IR"/>
          </w:rPr>
          <w:t>OOP</w:t>
        </w:r>
        <w:r>
          <w:rPr>
            <w:rFonts w:cs="Calibri" w:hint="cs"/>
            <w:sz w:val="28"/>
            <w:szCs w:val="28"/>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bidi/>
        <w:spacing w:after="0" w:line="276" w:lineRule="auto"/>
        <w:ind w:left="720"/>
        <w:jc w:val="both"/>
        <w:rPr>
          <w:ins w:id="4482" w:author="Microsoft account" w:date="2025-10-16T11:23:00Z"/>
          <w:rFonts w:cs="Calibri"/>
          <w:sz w:val="24"/>
          <w:szCs w:val="24"/>
          <w:rtl/>
          <w:lang w:bidi="fa-IR"/>
        </w:rPr>
        <w:pPrChange w:id="4483" w:author="Microsoft account" w:date="2025-10-15T13:00:00Z">
          <w:pPr>
            <w:bidi/>
            <w:spacing w:after="0" w:line="276" w:lineRule="auto"/>
            <w:jc w:val="both"/>
          </w:pPr>
        </w:pPrChange>
      </w:pPr>
      <w:ins w:id="4484" w:author="Microsoft account" w:date="2025-10-15T12:59:00Z">
        <w:r>
          <w:rPr>
            <w:rFonts w:cs="Calibri" w:hint="cs"/>
            <w:sz w:val="24"/>
            <w:szCs w:val="24"/>
            <w:rtl/>
            <w:lang w:bidi="fa-IR"/>
          </w:rPr>
          <w:t xml:space="preserve">در ابتدا اینکه برای ساختِ </w:t>
        </w:r>
      </w:ins>
      <w:ins w:id="4485" w:author="Microsoft account" w:date="2025-10-15T13:00:00Z">
        <w:r>
          <w:rPr>
            <w:rFonts w:cs="Calibri"/>
            <w:sz w:val="24"/>
            <w:szCs w:val="24"/>
            <w:lang w:bidi="fa-IR"/>
          </w:rPr>
          <w:t>UI</w:t>
        </w:r>
        <w:r>
          <w:rPr>
            <w:rFonts w:cs="Calibri" w:hint="cs"/>
            <w:sz w:val="24"/>
            <w:szCs w:val="24"/>
            <w:rtl/>
            <w:lang w:bidi="fa-IR"/>
          </w:rPr>
          <w:t xml:space="preserve"> بالاخره رفت سراغ </w:t>
        </w:r>
        <w:r>
          <w:rPr>
            <w:rFonts w:cs="Calibri"/>
            <w:sz w:val="24"/>
            <w:szCs w:val="24"/>
            <w:lang w:bidi="fa-IR"/>
          </w:rPr>
          <w:t>OOP</w:t>
        </w:r>
        <w:r>
          <w:rPr>
            <w:rFonts w:cs="Calibri" w:hint="cs"/>
            <w:sz w:val="24"/>
            <w:szCs w:val="24"/>
            <w:rtl/>
            <w:lang w:bidi="fa-IR"/>
          </w:rPr>
          <w:t xml:space="preserve"> و میخواد کلاس بندی کنه و جدا جدا انجام بده. اما روشش با ما فرق داره. همه چیز رو داره توی </w:t>
        </w:r>
        <w:r>
          <w:rPr>
            <w:rFonts w:cs="Calibri"/>
            <w:sz w:val="24"/>
            <w:szCs w:val="24"/>
            <w:lang w:bidi="fa-IR"/>
          </w:rPr>
          <w:t>__init__()</w:t>
        </w:r>
        <w:r>
          <w:rPr>
            <w:rFonts w:cs="Calibri" w:hint="cs"/>
            <w:sz w:val="24"/>
            <w:szCs w:val="24"/>
            <w:rtl/>
            <w:lang w:bidi="fa-IR"/>
          </w:rPr>
          <w:t xml:space="preserve"> انجام میده . بعد برای اینکه مثلا به یسری دیتا دسترسی داشته باشه داره اون </w:t>
        </w:r>
      </w:ins>
      <w:ins w:id="4486" w:author="Microsoft account" w:date="2025-10-15T13:01:00Z">
        <w:r>
          <w:rPr>
            <w:rFonts w:cs="Calibri"/>
            <w:sz w:val="24"/>
            <w:szCs w:val="24"/>
            <w:lang w:bidi="fa-IR"/>
          </w:rPr>
          <w:t xml:space="preserve">Object </w:t>
        </w:r>
        <w:r>
          <w:rPr>
            <w:rFonts w:cs="Calibri" w:hint="cs"/>
            <w:sz w:val="24"/>
            <w:szCs w:val="24"/>
            <w:rtl/>
            <w:lang w:bidi="fa-IR"/>
          </w:rPr>
          <w:t xml:space="preserve"> ای که از روی </w:t>
        </w:r>
        <w:r>
          <w:rPr>
            <w:rFonts w:cs="Calibri"/>
            <w:sz w:val="24"/>
            <w:szCs w:val="24"/>
            <w:lang w:bidi="fa-IR"/>
          </w:rPr>
          <w:t>class</w:t>
        </w:r>
        <w:r>
          <w:rPr>
            <w:rFonts w:cs="Calibri" w:hint="cs"/>
            <w:sz w:val="24"/>
            <w:szCs w:val="24"/>
            <w:rtl/>
            <w:lang w:bidi="fa-IR"/>
          </w:rPr>
          <w:t xml:space="preserve"> ای ساخته شده که مربوط به دیتا هست رو </w:t>
        </w:r>
        <w:r>
          <w:rPr>
            <w:rFonts w:cs="Calibri"/>
            <w:sz w:val="24"/>
            <w:szCs w:val="24"/>
            <w:lang w:bidi="fa-IR"/>
          </w:rPr>
          <w:t>pass</w:t>
        </w:r>
        <w:r>
          <w:rPr>
            <w:rFonts w:cs="Calibri" w:hint="cs"/>
            <w:sz w:val="24"/>
            <w:szCs w:val="24"/>
            <w:rtl/>
            <w:lang w:bidi="fa-IR"/>
          </w:rPr>
          <w:t xml:space="preserve"> میکنه توی مثلا </w:t>
        </w:r>
        <w:r>
          <w:rPr>
            <w:rFonts w:cs="Calibri"/>
            <w:sz w:val="24"/>
            <w:szCs w:val="24"/>
            <w:lang w:bidi="fa-IR"/>
          </w:rPr>
          <w:t xml:space="preserve">object </w:t>
        </w:r>
        <w:r>
          <w:rPr>
            <w:rFonts w:cs="Calibri" w:hint="cs"/>
            <w:sz w:val="24"/>
            <w:szCs w:val="24"/>
            <w:rtl/>
            <w:lang w:bidi="fa-IR"/>
          </w:rPr>
          <w:t xml:space="preserve"> عه </w:t>
        </w:r>
        <w:r>
          <w:rPr>
            <w:rFonts w:cs="Calibri"/>
            <w:sz w:val="24"/>
            <w:szCs w:val="24"/>
            <w:lang w:bidi="fa-IR"/>
          </w:rPr>
          <w:t>UI</w:t>
        </w:r>
        <w:r>
          <w:rPr>
            <w:rFonts w:cs="Calibri" w:hint="cs"/>
            <w:sz w:val="24"/>
            <w:szCs w:val="24"/>
            <w:rtl/>
            <w:lang w:bidi="fa-IR"/>
          </w:rPr>
          <w:t xml:space="preserve"> . نمیدونم فکر نکنم این کار خیلی درست باشه. </w:t>
        </w:r>
      </w:ins>
      <w:ins w:id="4487" w:author="Microsoft account" w:date="2025-10-15T13:02:00Z">
        <w:r>
          <w:rPr>
            <w:rFonts w:cs="Calibri"/>
            <w:sz w:val="24"/>
            <w:szCs w:val="24"/>
            <w:lang w:bidi="fa-IR"/>
          </w:rPr>
          <w:t>Integrity</w:t>
        </w:r>
        <w:r>
          <w:rPr>
            <w:rFonts w:cs="Calibri" w:hint="cs"/>
            <w:sz w:val="24"/>
            <w:szCs w:val="24"/>
            <w:rtl/>
            <w:lang w:bidi="fa-IR"/>
          </w:rPr>
          <w:t xml:space="preserve"> رو بهم میریزه. ما باید توی کلاسی که برای مثال برای </w:t>
        </w:r>
        <w:r>
          <w:rPr>
            <w:rFonts w:cs="Calibri"/>
            <w:sz w:val="24"/>
            <w:szCs w:val="24"/>
            <w:lang w:bidi="fa-IR"/>
          </w:rPr>
          <w:t>data</w:t>
        </w:r>
        <w:r>
          <w:rPr>
            <w:rFonts w:cs="Calibri" w:hint="cs"/>
            <w:sz w:val="24"/>
            <w:szCs w:val="24"/>
            <w:rtl/>
            <w:lang w:bidi="fa-IR"/>
          </w:rPr>
          <w:t xml:space="preserve"> داریم، یه </w:t>
        </w:r>
        <w:r>
          <w:rPr>
            <w:rFonts w:cs="Calibri"/>
            <w:sz w:val="24"/>
            <w:szCs w:val="24"/>
            <w:lang w:bidi="fa-IR"/>
          </w:rPr>
          <w:t>function</w:t>
        </w:r>
        <w:r>
          <w:rPr>
            <w:rFonts w:cs="Calibri" w:hint="cs"/>
            <w:sz w:val="24"/>
            <w:szCs w:val="24"/>
            <w:rtl/>
            <w:lang w:bidi="fa-IR"/>
          </w:rPr>
          <w:t xml:space="preserve"> ای در نظر بگیریم که بتونه اطلاعات مورد نیاز رو </w:t>
        </w:r>
        <w:r>
          <w:rPr>
            <w:rFonts w:cs="Calibri"/>
            <w:sz w:val="24"/>
            <w:szCs w:val="24"/>
            <w:lang w:bidi="fa-IR"/>
          </w:rPr>
          <w:t>return</w:t>
        </w:r>
        <w:r>
          <w:rPr>
            <w:rFonts w:cs="Calibri" w:hint="cs"/>
            <w:sz w:val="24"/>
            <w:szCs w:val="24"/>
            <w:rtl/>
            <w:lang w:bidi="fa-IR"/>
          </w:rPr>
          <w:t xml:space="preserve"> کنه، و اونور توی </w:t>
        </w:r>
        <w:r>
          <w:rPr>
            <w:rFonts w:cs="Calibri"/>
            <w:sz w:val="24"/>
            <w:szCs w:val="24"/>
            <w:lang w:bidi="fa-IR"/>
          </w:rPr>
          <w:t>main</w:t>
        </w:r>
        <w:r>
          <w:rPr>
            <w:rFonts w:cs="Calibri" w:hint="cs"/>
            <w:sz w:val="24"/>
            <w:szCs w:val="24"/>
            <w:rtl/>
            <w:lang w:bidi="fa-IR"/>
          </w:rPr>
          <w:t xml:space="preserve"> بریم و اونو صدا کنیم و ذخیره ش کنیم توی یه </w:t>
        </w:r>
      </w:ins>
      <w:ins w:id="4488" w:author="Microsoft account" w:date="2025-10-15T13:03:00Z">
        <w:r>
          <w:rPr>
            <w:rFonts w:cs="Calibri"/>
            <w:sz w:val="24"/>
            <w:szCs w:val="24"/>
            <w:lang w:bidi="fa-IR"/>
          </w:rPr>
          <w:t>attribute</w:t>
        </w:r>
        <w:r>
          <w:rPr>
            <w:rFonts w:cs="Calibri" w:hint="cs"/>
            <w:sz w:val="24"/>
            <w:szCs w:val="24"/>
            <w:rtl/>
            <w:lang w:bidi="fa-IR"/>
          </w:rPr>
          <w:t xml:space="preserve"> ای داخلِ کلاسی که میخوایم ازش استفاده کنیم، (همونطور که قبلا درموردش صحبت کردیم خاصیتِ وجودِ فایل </w:t>
        </w:r>
        <w:r>
          <w:rPr>
            <w:rFonts w:cs="Calibri"/>
            <w:sz w:val="24"/>
            <w:szCs w:val="24"/>
            <w:lang w:bidi="fa-IR"/>
          </w:rPr>
          <w:t>main</w:t>
        </w:r>
        <w:r>
          <w:rPr>
            <w:rFonts w:cs="Calibri"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bidi/>
        <w:spacing w:after="0" w:line="276" w:lineRule="auto"/>
        <w:ind w:left="720"/>
        <w:jc w:val="both"/>
        <w:rPr>
          <w:ins w:id="4489" w:author="Microsoft account" w:date="2025-10-16T11:31:00Z"/>
          <w:rFonts w:cs="Calibri"/>
          <w:sz w:val="18"/>
          <w:szCs w:val="18"/>
          <w:rtl/>
          <w:lang w:bidi="fa-IR"/>
        </w:rPr>
        <w:pPrChange w:id="4490" w:author="Microsoft account" w:date="2025-10-16T11:31:00Z">
          <w:pPr>
            <w:bidi/>
            <w:spacing w:after="0" w:line="276" w:lineRule="auto"/>
            <w:jc w:val="both"/>
          </w:pPr>
        </w:pPrChange>
      </w:pPr>
      <w:ins w:id="4491" w:author="Microsoft account" w:date="2025-10-16T11:23:00Z">
        <w:r>
          <w:rPr>
            <w:rFonts w:cs="Calibri" w:hint="cs"/>
            <w:sz w:val="24"/>
            <w:szCs w:val="24"/>
            <w:rtl/>
            <w:lang w:bidi="fa-IR"/>
          </w:rPr>
          <w:t>(</w:t>
        </w:r>
        <w:r>
          <w:rPr>
            <w:rFonts w:cs="Calibri" w:hint="cs"/>
            <w:sz w:val="18"/>
            <w:szCs w:val="18"/>
            <w:rtl/>
            <w:lang w:bidi="fa-IR"/>
          </w:rPr>
          <w:t xml:space="preserve">البته که با </w:t>
        </w:r>
        <w:r>
          <w:rPr>
            <w:rFonts w:cs="Calibri"/>
            <w:sz w:val="18"/>
            <w:szCs w:val="18"/>
            <w:lang w:bidi="fa-IR"/>
          </w:rPr>
          <w:t>Gemmini</w:t>
        </w:r>
        <w:r>
          <w:rPr>
            <w:rFonts w:cs="Calibri" w:hint="cs"/>
            <w:sz w:val="18"/>
            <w:szCs w:val="18"/>
            <w:rtl/>
            <w:lang w:bidi="fa-IR"/>
          </w:rPr>
          <w:t xml:space="preserve"> در موردش صحبت کردیم و حرفم رو تایید کرد:</w:t>
        </w:r>
      </w:ins>
    </w:p>
    <w:p w14:paraId="289E2E20" w14:textId="75A2CE41" w:rsidR="00CA49B5" w:rsidRPr="00CA49B5" w:rsidRDefault="00CA49B5">
      <w:pPr>
        <w:bidi/>
        <w:spacing w:after="0" w:line="276" w:lineRule="auto"/>
        <w:ind w:left="1440"/>
        <w:rPr>
          <w:ins w:id="4492" w:author="Microsoft account" w:date="2025-10-16T11:31:00Z"/>
          <w:rFonts w:cs="Calibri"/>
          <w:sz w:val="18"/>
          <w:szCs w:val="18"/>
          <w:rtl/>
          <w:lang w:bidi="fa-IR"/>
        </w:rPr>
        <w:pPrChange w:id="4493" w:author="Microsoft account" w:date="2025-10-16T11:32:00Z">
          <w:pPr>
            <w:spacing w:after="0" w:line="276" w:lineRule="auto"/>
            <w:ind w:left="720"/>
          </w:pPr>
        </w:pPrChange>
      </w:pPr>
      <w:ins w:id="4494" w:author="Microsoft account" w:date="2025-10-16T11:31:00Z">
        <w:r w:rsidRPr="00CA49B5">
          <w:rPr>
            <w:rFonts w:cs="Calibri"/>
            <w:sz w:val="18"/>
            <w:szCs w:val="18"/>
            <w:lang w:bidi="fa-IR"/>
          </w:rPr>
          <w:t>**</w:t>
        </w:r>
        <w:r w:rsidRPr="00CA49B5">
          <w:rPr>
            <w:rFonts w:cs="Calibri"/>
            <w:sz w:val="18"/>
            <w:szCs w:val="18"/>
            <w:rtl/>
            <w:lang w:bidi="fa-IR"/>
          </w:rPr>
          <w:t>خلاصه برتری روش پیشنهادی (جداسازی مسئولیت‌ها)</w:t>
        </w:r>
        <w:r w:rsidRPr="00CA49B5">
          <w:rPr>
            <w:rFonts w:cs="Calibri"/>
            <w:sz w:val="18"/>
            <w:szCs w:val="18"/>
            <w:lang w:bidi="fa-IR"/>
          </w:rPr>
          <w:t>**</w:t>
        </w:r>
      </w:ins>
    </w:p>
    <w:p w14:paraId="575C4595" w14:textId="77777777" w:rsidR="00CA49B5" w:rsidRPr="00CA49B5" w:rsidRDefault="00CA49B5">
      <w:pPr>
        <w:bidi/>
        <w:spacing w:after="0" w:line="276" w:lineRule="auto"/>
        <w:ind w:left="1440"/>
        <w:rPr>
          <w:ins w:id="4495" w:author="Microsoft account" w:date="2025-10-16T11:31:00Z"/>
          <w:rFonts w:cs="Calibri"/>
          <w:sz w:val="18"/>
          <w:szCs w:val="18"/>
          <w:rtl/>
          <w:lang w:bidi="fa-IR"/>
        </w:rPr>
        <w:pPrChange w:id="4496" w:author="Microsoft account" w:date="2025-10-16T11:31:00Z">
          <w:pPr>
            <w:spacing w:after="0" w:line="276" w:lineRule="auto"/>
            <w:ind w:left="720"/>
          </w:pPr>
        </w:pPrChange>
      </w:pPr>
      <w:ins w:id="4497" w:author="Microsoft account" w:date="2025-10-16T11:31:00Z">
        <w:r w:rsidRPr="00CA49B5">
          <w:rPr>
            <w:rFonts w:cs="Calibri"/>
            <w:sz w:val="18"/>
            <w:szCs w:val="18"/>
            <w:lang w:bidi="fa-IR"/>
          </w:rPr>
          <w:t>* **</w:t>
        </w:r>
        <w:r w:rsidRPr="00CA49B5">
          <w:rPr>
            <w:rFonts w:cs="Calibri"/>
            <w:sz w:val="18"/>
            <w:szCs w:val="18"/>
            <w:rtl/>
            <w:lang w:bidi="fa-IR"/>
          </w:rPr>
          <w:t>روش دوره (غلط):** پاس دادن کل آبجکت</w:t>
        </w:r>
        <w:r w:rsidRPr="00CA49B5">
          <w:rPr>
            <w:rFonts w:cs="Calibri"/>
            <w:sz w:val="18"/>
            <w:szCs w:val="18"/>
            <w:lang w:bidi="fa-IR"/>
          </w:rPr>
          <w:t xml:space="preserve"> Data </w:t>
        </w:r>
        <w:r w:rsidRPr="00CA49B5">
          <w:rPr>
            <w:rFonts w:cs="Calibri"/>
            <w:sz w:val="18"/>
            <w:szCs w:val="18"/>
            <w:rtl/>
            <w:lang w:bidi="fa-IR"/>
          </w:rPr>
          <w:t>به</w:t>
        </w:r>
        <w:r w:rsidRPr="00CA49B5">
          <w:rPr>
            <w:rFonts w:cs="Calibri"/>
            <w:sz w:val="18"/>
            <w:szCs w:val="18"/>
            <w:lang w:bidi="fa-IR"/>
          </w:rPr>
          <w:t xml:space="preserve"> UI.</w:t>
        </w:r>
      </w:ins>
    </w:p>
    <w:p w14:paraId="09E65BAB" w14:textId="77777777" w:rsidR="00CA49B5" w:rsidRPr="00CA49B5" w:rsidRDefault="00CA49B5">
      <w:pPr>
        <w:bidi/>
        <w:spacing w:after="0" w:line="276" w:lineRule="auto"/>
        <w:ind w:left="1440"/>
        <w:rPr>
          <w:ins w:id="4498" w:author="Microsoft account" w:date="2025-10-16T11:31:00Z"/>
          <w:rFonts w:cs="Calibri"/>
          <w:sz w:val="18"/>
          <w:szCs w:val="18"/>
          <w:rtl/>
          <w:lang w:bidi="fa-IR"/>
        </w:rPr>
        <w:pPrChange w:id="4499" w:author="Microsoft account" w:date="2025-10-16T11:31:00Z">
          <w:pPr>
            <w:spacing w:after="0" w:line="276" w:lineRule="auto"/>
            <w:ind w:left="720"/>
          </w:pPr>
        </w:pPrChange>
      </w:pPr>
      <w:ins w:id="4500" w:author="Microsoft account" w:date="2025-10-16T11:31:00Z">
        <w:r w:rsidRPr="00CA49B5">
          <w:rPr>
            <w:rFonts w:cs="Calibri"/>
            <w:sz w:val="18"/>
            <w:szCs w:val="18"/>
            <w:lang w:bidi="fa-IR"/>
          </w:rPr>
          <w:t xml:space="preserve">    * **</w:t>
        </w:r>
        <w:r w:rsidRPr="00CA49B5">
          <w:rPr>
            <w:rFonts w:cs="Calibri"/>
            <w:sz w:val="18"/>
            <w:szCs w:val="18"/>
            <w:rtl/>
            <w:lang w:bidi="fa-IR"/>
          </w:rPr>
          <w:t>نقص:** نقض اصول</w:t>
        </w:r>
        <w:r w:rsidRPr="00CA49B5">
          <w:rPr>
            <w:rFonts w:cs="Calibri"/>
            <w:sz w:val="18"/>
            <w:szCs w:val="18"/>
            <w:lang w:bidi="fa-IR"/>
          </w:rPr>
          <w:t xml:space="preserve"> SOLID </w:t>
        </w:r>
        <w:r w:rsidRPr="00CA49B5">
          <w:rPr>
            <w:rFonts w:cs="Calibri"/>
            <w:sz w:val="18"/>
            <w:szCs w:val="18"/>
            <w:rtl/>
            <w:lang w:bidi="fa-IR"/>
          </w:rPr>
          <w:t>و کپسوله‌سازی</w:t>
        </w:r>
        <w:r w:rsidRPr="00CA49B5">
          <w:rPr>
            <w:rFonts w:cs="Calibri"/>
            <w:sz w:val="18"/>
            <w:szCs w:val="18"/>
            <w:lang w:bidi="fa-IR"/>
          </w:rPr>
          <w:t>.</w:t>
        </w:r>
      </w:ins>
    </w:p>
    <w:p w14:paraId="6557703B" w14:textId="77777777" w:rsidR="00CA49B5" w:rsidRPr="00CA49B5" w:rsidRDefault="00CA49B5">
      <w:pPr>
        <w:bidi/>
        <w:spacing w:after="0" w:line="276" w:lineRule="auto"/>
        <w:ind w:left="1440"/>
        <w:rPr>
          <w:ins w:id="4501" w:author="Microsoft account" w:date="2025-10-16T11:31:00Z"/>
          <w:rFonts w:cs="Calibri"/>
          <w:sz w:val="18"/>
          <w:szCs w:val="18"/>
          <w:rtl/>
          <w:lang w:bidi="fa-IR"/>
        </w:rPr>
        <w:pPrChange w:id="4502" w:author="Microsoft account" w:date="2025-10-16T11:31:00Z">
          <w:pPr>
            <w:spacing w:after="0" w:line="276" w:lineRule="auto"/>
            <w:ind w:left="720"/>
          </w:pPr>
        </w:pPrChange>
      </w:pPr>
      <w:ins w:id="4503" w:author="Microsoft account" w:date="2025-10-16T11:31:00Z">
        <w:r w:rsidRPr="00CA49B5">
          <w:rPr>
            <w:rFonts w:cs="Calibri"/>
            <w:sz w:val="18"/>
            <w:szCs w:val="18"/>
            <w:lang w:bidi="fa-IR"/>
          </w:rPr>
          <w:t xml:space="preserve">    * **</w:t>
        </w:r>
        <w:r w:rsidRPr="00CA49B5">
          <w:rPr>
            <w:rFonts w:cs="Calibri"/>
            <w:sz w:val="18"/>
            <w:szCs w:val="18"/>
            <w:rtl/>
            <w:lang w:bidi="fa-IR"/>
          </w:rPr>
          <w:t>پیامد</w:t>
        </w:r>
        <w:r w:rsidRPr="00CA49B5">
          <w:rPr>
            <w:rFonts w:cs="Calibri"/>
            <w:sz w:val="18"/>
            <w:szCs w:val="18"/>
            <w:lang w:bidi="fa-IR"/>
          </w:rPr>
          <w:t xml:space="preserve">:** UI </w:t>
        </w:r>
        <w:r w:rsidRPr="00CA49B5">
          <w:rPr>
            <w:rFonts w:cs="Calibri"/>
            <w:sz w:val="18"/>
            <w:szCs w:val="18"/>
            <w:rtl/>
            <w:lang w:bidi="fa-IR"/>
          </w:rPr>
          <w:t>بیش از حد مجاز در مورد ساختار</w:t>
        </w:r>
        <w:r w:rsidRPr="00CA49B5">
          <w:rPr>
            <w:rFonts w:cs="Calibri"/>
            <w:sz w:val="18"/>
            <w:szCs w:val="18"/>
            <w:lang w:bidi="fa-IR"/>
          </w:rPr>
          <w:t xml:space="preserve"> Data </w:t>
        </w:r>
        <w:r w:rsidRPr="00CA49B5">
          <w:rPr>
            <w:rFonts w:cs="Calibri"/>
            <w:sz w:val="18"/>
            <w:szCs w:val="18"/>
            <w:rtl/>
            <w:lang w:bidi="fa-IR"/>
          </w:rPr>
          <w:t>می‌داند</w:t>
        </w:r>
        <w:r w:rsidRPr="00CA49B5">
          <w:rPr>
            <w:rFonts w:cs="Calibri"/>
            <w:sz w:val="18"/>
            <w:szCs w:val="18"/>
            <w:lang w:bidi="fa-IR"/>
          </w:rPr>
          <w:t xml:space="preserve"> (High Coupling) </w:t>
        </w:r>
        <w:r w:rsidRPr="00CA49B5">
          <w:rPr>
            <w:rFonts w:cs="Calibri"/>
            <w:sz w:val="18"/>
            <w:szCs w:val="18"/>
            <w:rtl/>
            <w:lang w:bidi="fa-IR"/>
          </w:rPr>
          <w:t>و می‌تواند مستقیماً داده‌های اصلی را تغییر دهد، که تضعیف تست‌پذیری و</w:t>
        </w:r>
        <w:r w:rsidRPr="00CA49B5">
          <w:rPr>
            <w:rFonts w:cs="Calibri"/>
            <w:sz w:val="18"/>
            <w:szCs w:val="18"/>
            <w:lang w:bidi="fa-IR"/>
          </w:rPr>
          <w:t xml:space="preserve"> Integrity </w:t>
        </w:r>
        <w:r w:rsidRPr="00CA49B5">
          <w:rPr>
            <w:rFonts w:cs="Calibri"/>
            <w:sz w:val="18"/>
            <w:szCs w:val="18"/>
            <w:rtl/>
            <w:lang w:bidi="fa-IR"/>
          </w:rPr>
          <w:t>پروژه را در پی دارد</w:t>
        </w:r>
        <w:r w:rsidRPr="00CA49B5">
          <w:rPr>
            <w:rFonts w:cs="Calibri"/>
            <w:sz w:val="18"/>
            <w:szCs w:val="18"/>
            <w:lang w:bidi="fa-IR"/>
          </w:rPr>
          <w:t>.</w:t>
        </w:r>
      </w:ins>
    </w:p>
    <w:p w14:paraId="667981B7" w14:textId="77777777" w:rsidR="00CA49B5" w:rsidRPr="00CA49B5" w:rsidRDefault="00CA49B5">
      <w:pPr>
        <w:bidi/>
        <w:spacing w:after="0" w:line="276" w:lineRule="auto"/>
        <w:ind w:left="1440"/>
        <w:rPr>
          <w:ins w:id="4504" w:author="Microsoft account" w:date="2025-10-16T11:31:00Z"/>
          <w:rFonts w:cs="Calibri"/>
          <w:sz w:val="18"/>
          <w:szCs w:val="18"/>
          <w:rtl/>
          <w:lang w:bidi="fa-IR"/>
        </w:rPr>
        <w:pPrChange w:id="4505" w:author="Microsoft account" w:date="2025-10-16T11:31:00Z">
          <w:pPr>
            <w:spacing w:after="0" w:line="276" w:lineRule="auto"/>
            <w:ind w:left="720"/>
          </w:pPr>
        </w:pPrChange>
      </w:pPr>
    </w:p>
    <w:p w14:paraId="5E72341A" w14:textId="77777777" w:rsidR="00CA49B5" w:rsidRPr="00CA49B5" w:rsidRDefault="00CA49B5">
      <w:pPr>
        <w:bidi/>
        <w:spacing w:after="0" w:line="276" w:lineRule="auto"/>
        <w:ind w:left="1440"/>
        <w:rPr>
          <w:ins w:id="4506" w:author="Microsoft account" w:date="2025-10-16T11:31:00Z"/>
          <w:rFonts w:cs="Calibri"/>
          <w:sz w:val="18"/>
          <w:szCs w:val="18"/>
          <w:rtl/>
          <w:lang w:bidi="fa-IR"/>
        </w:rPr>
        <w:pPrChange w:id="4507" w:author="Microsoft account" w:date="2025-10-16T11:31:00Z">
          <w:pPr>
            <w:spacing w:after="0" w:line="276" w:lineRule="auto"/>
            <w:ind w:left="720"/>
          </w:pPr>
        </w:pPrChange>
      </w:pPr>
      <w:ins w:id="4508" w:author="Microsoft account" w:date="2025-10-16T11:31:00Z">
        <w:r w:rsidRPr="00CA49B5">
          <w:rPr>
            <w:rFonts w:cs="Calibri"/>
            <w:sz w:val="18"/>
            <w:szCs w:val="18"/>
            <w:lang w:bidi="fa-IR"/>
          </w:rPr>
          <w:t>* **</w:t>
        </w:r>
        <w:r w:rsidRPr="00CA49B5">
          <w:rPr>
            <w:rFonts w:cs="Calibri"/>
            <w:sz w:val="18"/>
            <w:szCs w:val="18"/>
            <w:rtl/>
            <w:lang w:bidi="fa-IR"/>
          </w:rPr>
          <w:t>روش پیشنهادی شما (صحیح):** استفاده از متدها برای دسترسی به</w:t>
        </w:r>
        <w:r w:rsidRPr="00CA49B5">
          <w:rPr>
            <w:rFonts w:cs="Calibri"/>
            <w:sz w:val="18"/>
            <w:szCs w:val="18"/>
            <w:lang w:bidi="fa-IR"/>
          </w:rPr>
          <w:t xml:space="preserve"> Data.</w:t>
        </w:r>
      </w:ins>
    </w:p>
    <w:p w14:paraId="5E45B57E" w14:textId="77777777" w:rsidR="00CA49B5" w:rsidRPr="00CA49B5" w:rsidRDefault="00CA49B5">
      <w:pPr>
        <w:bidi/>
        <w:spacing w:after="0" w:line="276" w:lineRule="auto"/>
        <w:ind w:left="1440"/>
        <w:rPr>
          <w:ins w:id="4509" w:author="Microsoft account" w:date="2025-10-16T11:31:00Z"/>
          <w:rFonts w:cs="Calibri"/>
          <w:sz w:val="18"/>
          <w:szCs w:val="18"/>
          <w:rtl/>
          <w:lang w:bidi="fa-IR"/>
        </w:rPr>
        <w:pPrChange w:id="4510" w:author="Microsoft account" w:date="2025-10-16T11:31:00Z">
          <w:pPr>
            <w:spacing w:after="0" w:line="276" w:lineRule="auto"/>
            <w:ind w:left="720"/>
          </w:pPr>
        </w:pPrChange>
      </w:pPr>
      <w:ins w:id="4511" w:author="Microsoft account" w:date="2025-10-16T11:31:00Z">
        <w:r w:rsidRPr="00CA49B5">
          <w:rPr>
            <w:rFonts w:cs="Calibri"/>
            <w:sz w:val="18"/>
            <w:szCs w:val="18"/>
            <w:lang w:bidi="fa-IR"/>
          </w:rPr>
          <w:t xml:space="preserve">    * **</w:t>
        </w:r>
        <w:r w:rsidRPr="00CA49B5">
          <w:rPr>
            <w:rFonts w:cs="Calibri"/>
            <w:sz w:val="18"/>
            <w:szCs w:val="18"/>
            <w:rtl/>
            <w:lang w:bidi="fa-IR"/>
          </w:rPr>
          <w:t>اصل رعایت شده:** تفکیک مسئولیت‌ها</w:t>
        </w:r>
        <w:r w:rsidRPr="00CA49B5">
          <w:rPr>
            <w:rFonts w:cs="Calibri"/>
            <w:sz w:val="18"/>
            <w:szCs w:val="18"/>
            <w:lang w:bidi="fa-IR"/>
          </w:rPr>
          <w:t xml:space="preserve"> (SRP).</w:t>
        </w:r>
      </w:ins>
    </w:p>
    <w:p w14:paraId="335079C4" w14:textId="77777777" w:rsidR="00CA49B5" w:rsidRPr="00CA49B5" w:rsidRDefault="00CA49B5">
      <w:pPr>
        <w:bidi/>
        <w:spacing w:after="0" w:line="276" w:lineRule="auto"/>
        <w:ind w:left="1440"/>
        <w:rPr>
          <w:ins w:id="4512" w:author="Microsoft account" w:date="2025-10-16T11:31:00Z"/>
          <w:rFonts w:cs="Calibri"/>
          <w:sz w:val="18"/>
          <w:szCs w:val="18"/>
          <w:rtl/>
          <w:lang w:bidi="fa-IR"/>
        </w:rPr>
        <w:pPrChange w:id="4513" w:author="Microsoft account" w:date="2025-10-16T11:31:00Z">
          <w:pPr>
            <w:spacing w:after="0" w:line="276" w:lineRule="auto"/>
            <w:ind w:left="720"/>
          </w:pPr>
        </w:pPrChange>
      </w:pPr>
      <w:ins w:id="4514" w:author="Microsoft account" w:date="2025-10-16T11:31:00Z">
        <w:r w:rsidRPr="00CA49B5">
          <w:rPr>
            <w:rFonts w:cs="Calibri"/>
            <w:sz w:val="18"/>
            <w:szCs w:val="18"/>
            <w:lang w:bidi="fa-IR"/>
          </w:rPr>
          <w:t xml:space="preserve">    * **</w:t>
        </w:r>
        <w:r w:rsidRPr="00CA49B5">
          <w:rPr>
            <w:rFonts w:cs="Calibri"/>
            <w:sz w:val="18"/>
            <w:szCs w:val="18"/>
            <w:rtl/>
            <w:lang w:bidi="fa-IR"/>
          </w:rPr>
          <w:t>عملکرد:** کلاس</w:t>
        </w:r>
        <w:r w:rsidRPr="00CA49B5">
          <w:rPr>
            <w:rFonts w:cs="Calibri"/>
            <w:sz w:val="18"/>
            <w:szCs w:val="18"/>
            <w:lang w:bidi="fa-IR"/>
          </w:rPr>
          <w:t xml:space="preserve"> Data (Model) </w:t>
        </w:r>
        <w:r w:rsidRPr="00CA49B5">
          <w:rPr>
            <w:rFonts w:cs="Calibri"/>
            <w:sz w:val="18"/>
            <w:szCs w:val="18"/>
            <w:rtl/>
            <w:lang w:bidi="fa-IR"/>
          </w:rPr>
          <w:t>داده‌ها را با متدهای خاصی</w:t>
        </w:r>
        <w:r w:rsidRPr="00CA49B5">
          <w:rPr>
            <w:rFonts w:cs="Calibri"/>
            <w:sz w:val="18"/>
            <w:szCs w:val="18"/>
            <w:lang w:bidi="fa-IR"/>
          </w:rPr>
          <w:t xml:space="preserve"> (</w:t>
        </w:r>
        <w:r w:rsidRPr="00CA49B5">
          <w:rPr>
            <w:rFonts w:cs="Calibri"/>
            <w:sz w:val="18"/>
            <w:szCs w:val="18"/>
            <w:rtl/>
            <w:lang w:bidi="fa-IR"/>
          </w:rPr>
          <w:t>مثل</w:t>
        </w:r>
        <w:r w:rsidRPr="00CA49B5">
          <w:rPr>
            <w:rFonts w:cs="Calibri"/>
            <w:sz w:val="18"/>
            <w:szCs w:val="18"/>
            <w:lang w:bidi="fa-IR"/>
          </w:rPr>
          <w:t xml:space="preserve"> `get_user_info()`) </w:t>
        </w:r>
        <w:r w:rsidRPr="00CA49B5">
          <w:rPr>
            <w:rFonts w:cs="Calibri"/>
            <w:sz w:val="18"/>
            <w:szCs w:val="18"/>
            <w:rtl/>
            <w:lang w:bidi="fa-IR"/>
          </w:rPr>
          <w:t>برای</w:t>
        </w:r>
        <w:r w:rsidRPr="00CA49B5">
          <w:rPr>
            <w:rFonts w:cs="Calibri"/>
            <w:sz w:val="18"/>
            <w:szCs w:val="18"/>
            <w:lang w:bidi="fa-IR"/>
          </w:rPr>
          <w:t xml:space="preserve"> UI (View) </w:t>
        </w:r>
        <w:r w:rsidRPr="00CA49B5">
          <w:rPr>
            <w:rFonts w:cs="Calibri"/>
            <w:sz w:val="18"/>
            <w:szCs w:val="18"/>
            <w:rtl/>
            <w:lang w:bidi="fa-IR"/>
          </w:rPr>
          <w:t>فراهم می‌کند</w:t>
        </w:r>
        <w:r w:rsidRPr="00CA49B5">
          <w:rPr>
            <w:rFonts w:cs="Calibri"/>
            <w:sz w:val="18"/>
            <w:szCs w:val="18"/>
            <w:lang w:bidi="fa-IR"/>
          </w:rPr>
          <w:t>.</w:t>
        </w:r>
      </w:ins>
    </w:p>
    <w:p w14:paraId="5AD1F234" w14:textId="60EFDFF6" w:rsidR="00CA49B5" w:rsidRDefault="00CA49B5">
      <w:pPr>
        <w:bidi/>
        <w:spacing w:after="0" w:line="276" w:lineRule="auto"/>
        <w:ind w:left="1440"/>
        <w:jc w:val="both"/>
        <w:rPr>
          <w:ins w:id="4515" w:author="Microsoft account" w:date="2025-10-16T11:31:00Z"/>
          <w:rFonts w:cs="Calibri"/>
          <w:sz w:val="18"/>
          <w:szCs w:val="18"/>
          <w:rtl/>
          <w:lang w:bidi="fa-IR"/>
        </w:rPr>
        <w:pPrChange w:id="4516" w:author="Microsoft account" w:date="2025-10-16T11:31:00Z">
          <w:pPr>
            <w:bidi/>
            <w:spacing w:after="0" w:line="276" w:lineRule="auto"/>
            <w:jc w:val="both"/>
          </w:pPr>
        </w:pPrChange>
      </w:pPr>
      <w:ins w:id="4517" w:author="Microsoft account" w:date="2025-10-16T11:31:00Z">
        <w:r w:rsidRPr="00CA49B5">
          <w:rPr>
            <w:rFonts w:cs="Calibri"/>
            <w:sz w:val="18"/>
            <w:szCs w:val="18"/>
            <w:rtl/>
            <w:lang w:bidi="fa-IR"/>
          </w:rPr>
          <w:t xml:space="preserve">    * **مزیت:** حفظ **کپسوله‌سازی**، کاهش وابستگی (</w:t>
        </w:r>
        <w:r w:rsidRPr="00CA49B5">
          <w:rPr>
            <w:rFonts w:cs="Calibri"/>
            <w:sz w:val="18"/>
            <w:szCs w:val="18"/>
            <w:lang w:bidi="fa-IR"/>
          </w:rPr>
          <w:t>Low Coupling</w:t>
        </w:r>
        <w:r w:rsidRPr="00CA49B5">
          <w:rPr>
            <w:rFonts w:cs="Calibri"/>
            <w:sz w:val="18"/>
            <w:szCs w:val="18"/>
            <w:rtl/>
            <w:lang w:bidi="fa-IR"/>
          </w:rPr>
          <w:t xml:space="preserve">) بین </w:t>
        </w:r>
        <w:r w:rsidRPr="00CA49B5">
          <w:rPr>
            <w:rFonts w:cs="Calibri"/>
            <w:sz w:val="18"/>
            <w:szCs w:val="18"/>
            <w:lang w:bidi="fa-IR"/>
          </w:rPr>
          <w:t>UI</w:t>
        </w:r>
        <w:r w:rsidRPr="00CA49B5">
          <w:rPr>
            <w:rFonts w:cs="Calibri"/>
            <w:sz w:val="18"/>
            <w:szCs w:val="18"/>
            <w:rtl/>
            <w:lang w:bidi="fa-IR"/>
          </w:rPr>
          <w:t xml:space="preserve"> و </w:t>
        </w:r>
        <w:r w:rsidRPr="00CA49B5">
          <w:rPr>
            <w:rFonts w:cs="Calibri"/>
            <w:sz w:val="18"/>
            <w:szCs w:val="18"/>
            <w:lang w:bidi="fa-IR"/>
          </w:rPr>
          <w:t>Data</w:t>
        </w:r>
        <w:r w:rsidRPr="00CA49B5">
          <w:rPr>
            <w:rFonts w:cs="Calibri"/>
            <w:sz w:val="18"/>
            <w:szCs w:val="18"/>
            <w:rtl/>
            <w:lang w:bidi="fa-IR"/>
          </w:rPr>
          <w:t xml:space="preserve">، تضمین می‌شود که داده‌ها فقط تحت شرایط و اعتبارسنجی‌های کلاس </w:t>
        </w:r>
        <w:r w:rsidRPr="00CA49B5">
          <w:rPr>
            <w:rFonts w:cs="Calibri"/>
            <w:sz w:val="18"/>
            <w:szCs w:val="18"/>
            <w:lang w:bidi="fa-IR"/>
          </w:rPr>
          <w:t>Data</w:t>
        </w:r>
        <w:r w:rsidRPr="00CA49B5">
          <w:rPr>
            <w:rFonts w:cs="Calibri"/>
            <w:sz w:val="18"/>
            <w:szCs w:val="18"/>
            <w:rtl/>
            <w:lang w:bidi="fa-IR"/>
          </w:rPr>
          <w:t xml:space="preserve"> تغییر کنند.</w:t>
        </w:r>
      </w:ins>
    </w:p>
    <w:p w14:paraId="33017AD4" w14:textId="77777777" w:rsidR="00CA49B5" w:rsidRDefault="00CA49B5">
      <w:pPr>
        <w:bidi/>
        <w:spacing w:after="0" w:line="276" w:lineRule="auto"/>
        <w:ind w:left="720"/>
        <w:jc w:val="both"/>
        <w:rPr>
          <w:ins w:id="4518" w:author="Microsoft account" w:date="2025-10-16T11:23:00Z"/>
          <w:rFonts w:cs="Calibri"/>
          <w:sz w:val="18"/>
          <w:szCs w:val="18"/>
          <w:rtl/>
          <w:lang w:bidi="fa-IR"/>
        </w:rPr>
        <w:pPrChange w:id="4519" w:author="Microsoft account" w:date="2025-10-16T11:31:00Z">
          <w:pPr>
            <w:bidi/>
            <w:spacing w:after="0" w:line="276" w:lineRule="auto"/>
            <w:jc w:val="both"/>
          </w:pPr>
        </w:pPrChange>
      </w:pPr>
    </w:p>
    <w:p w14:paraId="1F87B9B3" w14:textId="6D6FD09B" w:rsidR="00ED1288" w:rsidRPr="00ED1288" w:rsidRDefault="00ED1288">
      <w:pPr>
        <w:bidi/>
        <w:spacing w:after="0" w:line="276" w:lineRule="auto"/>
        <w:ind w:left="1440"/>
        <w:rPr>
          <w:ins w:id="4520" w:author="Microsoft account" w:date="2025-10-16T11:23:00Z"/>
          <w:rFonts w:cs="Calibri"/>
          <w:sz w:val="18"/>
          <w:szCs w:val="18"/>
          <w:rtl/>
          <w:lang w:bidi="fa-IR"/>
        </w:rPr>
        <w:pPrChange w:id="4521" w:author="Microsoft account" w:date="2025-10-16T11:31:00Z">
          <w:pPr>
            <w:spacing w:after="0" w:line="276" w:lineRule="auto"/>
            <w:ind w:left="720"/>
          </w:pPr>
        </w:pPrChange>
      </w:pPr>
      <w:ins w:id="4522" w:author="Microsoft account" w:date="2025-10-16T11:23:00Z">
        <w:r w:rsidRPr="00ED1288">
          <w:rPr>
            <w:rFonts w:cs="Calibri"/>
            <w:sz w:val="18"/>
            <w:szCs w:val="18"/>
            <w:lang w:bidi="fa-IR"/>
          </w:rPr>
          <w:t>**</w:t>
        </w:r>
        <w:r w:rsidRPr="00ED1288">
          <w:rPr>
            <w:rFonts w:cs="Calibri"/>
            <w:sz w:val="18"/>
            <w:szCs w:val="18"/>
            <w:rtl/>
            <w:lang w:bidi="fa-IR"/>
          </w:rPr>
          <w:t>خلاصه نکات اصلی</w:t>
        </w:r>
        <w:r w:rsidRPr="00ED1288">
          <w:rPr>
            <w:rFonts w:cs="Calibri"/>
            <w:sz w:val="18"/>
            <w:szCs w:val="18"/>
            <w:lang w:bidi="fa-IR"/>
          </w:rPr>
          <w:t xml:space="preserve"> (SOLID </w:t>
        </w:r>
        <w:r w:rsidRPr="00ED1288">
          <w:rPr>
            <w:rFonts w:cs="Calibri"/>
            <w:sz w:val="18"/>
            <w:szCs w:val="18"/>
            <w:rtl/>
            <w:lang w:bidi="fa-IR"/>
          </w:rPr>
          <w:t>و ارسال آبجکت در پایتون</w:t>
        </w:r>
        <w:r w:rsidRPr="00ED1288">
          <w:rPr>
            <w:rFonts w:cs="Calibri"/>
            <w:sz w:val="18"/>
            <w:szCs w:val="18"/>
            <w:lang w:bidi="fa-IR"/>
          </w:rPr>
          <w:t>)**</w:t>
        </w:r>
      </w:ins>
    </w:p>
    <w:p w14:paraId="34EBCBEA" w14:textId="77777777" w:rsidR="00ED1288" w:rsidRPr="00ED1288" w:rsidRDefault="00ED1288">
      <w:pPr>
        <w:bidi/>
        <w:spacing w:after="0" w:line="276" w:lineRule="auto"/>
        <w:ind w:left="1440"/>
        <w:rPr>
          <w:ins w:id="4523" w:author="Microsoft account" w:date="2025-10-16T11:23:00Z"/>
          <w:rFonts w:cs="Calibri"/>
          <w:sz w:val="18"/>
          <w:szCs w:val="18"/>
          <w:rtl/>
          <w:lang w:bidi="fa-IR"/>
        </w:rPr>
        <w:pPrChange w:id="4524" w:author="Microsoft account" w:date="2025-10-16T11:24:00Z">
          <w:pPr>
            <w:spacing w:after="0" w:line="276" w:lineRule="auto"/>
            <w:ind w:left="720"/>
          </w:pPr>
        </w:pPrChange>
      </w:pPr>
      <w:ins w:id="4525" w:author="Microsoft account" w:date="2025-10-16T11:23:00Z">
        <w:r w:rsidRPr="00ED1288">
          <w:rPr>
            <w:rFonts w:cs="Calibri"/>
            <w:sz w:val="18"/>
            <w:szCs w:val="18"/>
            <w:lang w:bidi="fa-IR"/>
          </w:rPr>
          <w:t>**</w:t>
        </w:r>
        <w:r w:rsidRPr="00ED1288">
          <w:rPr>
            <w:rFonts w:cs="Calibri"/>
            <w:sz w:val="18"/>
            <w:szCs w:val="18"/>
            <w:rtl/>
            <w:lang w:bidi="fa-IR"/>
          </w:rPr>
          <w:t>۱</w:t>
        </w:r>
        <w:r w:rsidRPr="00ED1288">
          <w:rPr>
            <w:rFonts w:cs="Calibri"/>
            <w:sz w:val="18"/>
            <w:szCs w:val="18"/>
            <w:lang w:bidi="fa-IR"/>
          </w:rPr>
          <w:t xml:space="preserve">. </w:t>
        </w:r>
        <w:r w:rsidRPr="00ED1288">
          <w:rPr>
            <w:rFonts w:cs="Calibri"/>
            <w:sz w:val="18"/>
            <w:szCs w:val="18"/>
            <w:rtl/>
            <w:lang w:bidi="fa-IR"/>
          </w:rPr>
          <w:t>یادآوری اصول</w:t>
        </w:r>
        <w:r w:rsidRPr="00ED1288">
          <w:rPr>
            <w:rFonts w:cs="Calibri"/>
            <w:sz w:val="18"/>
            <w:szCs w:val="18"/>
            <w:lang w:bidi="fa-IR"/>
          </w:rPr>
          <w:t xml:space="preserve"> SOLID:**</w:t>
        </w:r>
      </w:ins>
    </w:p>
    <w:p w14:paraId="54FA9936" w14:textId="77777777" w:rsidR="00ED1288" w:rsidRPr="00ED1288" w:rsidRDefault="00ED1288">
      <w:pPr>
        <w:bidi/>
        <w:spacing w:after="0" w:line="276" w:lineRule="auto"/>
        <w:ind w:left="1440"/>
        <w:rPr>
          <w:ins w:id="4526" w:author="Microsoft account" w:date="2025-10-16T11:23:00Z"/>
          <w:rFonts w:cs="Calibri"/>
          <w:sz w:val="18"/>
          <w:szCs w:val="18"/>
          <w:rtl/>
          <w:lang w:bidi="fa-IR"/>
        </w:rPr>
        <w:pPrChange w:id="4527" w:author="Microsoft account" w:date="2025-10-16T11:24:00Z">
          <w:pPr>
            <w:spacing w:after="0" w:line="276" w:lineRule="auto"/>
            <w:ind w:left="720"/>
          </w:pPr>
        </w:pPrChange>
      </w:pPr>
      <w:ins w:id="4528" w:author="Microsoft account" w:date="2025-10-16T11:23:00Z">
        <w:r w:rsidRPr="00ED1288">
          <w:rPr>
            <w:rFonts w:cs="Calibri"/>
            <w:sz w:val="18"/>
            <w:szCs w:val="18"/>
            <w:lang w:bidi="fa-IR"/>
          </w:rPr>
          <w:t xml:space="preserve">* **S (Single Responsibility):** </w:t>
        </w:r>
        <w:r w:rsidRPr="00ED1288">
          <w:rPr>
            <w:rFonts w:cs="Calibri"/>
            <w:sz w:val="18"/>
            <w:szCs w:val="18"/>
            <w:rtl/>
            <w:lang w:bidi="fa-IR"/>
          </w:rPr>
          <w:t>هر کلاس باید فقط یک مسئولیت (یک دلیل برای تغییر) داشته باشد</w:t>
        </w:r>
        <w:r w:rsidRPr="00ED1288">
          <w:rPr>
            <w:rFonts w:cs="Calibri"/>
            <w:sz w:val="18"/>
            <w:szCs w:val="18"/>
            <w:lang w:bidi="fa-IR"/>
          </w:rPr>
          <w:t>.</w:t>
        </w:r>
      </w:ins>
    </w:p>
    <w:p w14:paraId="2CD49837" w14:textId="77777777" w:rsidR="00ED1288" w:rsidRPr="00ED1288" w:rsidRDefault="00ED1288">
      <w:pPr>
        <w:bidi/>
        <w:spacing w:after="0" w:line="276" w:lineRule="auto"/>
        <w:ind w:left="1440"/>
        <w:rPr>
          <w:ins w:id="4529" w:author="Microsoft account" w:date="2025-10-16T11:23:00Z"/>
          <w:rFonts w:cs="Calibri"/>
          <w:sz w:val="18"/>
          <w:szCs w:val="18"/>
          <w:rtl/>
          <w:lang w:bidi="fa-IR"/>
        </w:rPr>
        <w:pPrChange w:id="4530" w:author="Microsoft account" w:date="2025-10-16T11:24:00Z">
          <w:pPr>
            <w:spacing w:after="0" w:line="276" w:lineRule="auto"/>
            <w:ind w:left="720"/>
          </w:pPr>
        </w:pPrChange>
      </w:pPr>
      <w:ins w:id="4531" w:author="Microsoft account" w:date="2025-10-16T11:23:00Z">
        <w:r w:rsidRPr="00ED1288">
          <w:rPr>
            <w:rFonts w:cs="Calibri"/>
            <w:sz w:val="18"/>
            <w:szCs w:val="18"/>
            <w:lang w:bidi="fa-IR"/>
          </w:rPr>
          <w:t xml:space="preserve">* **O (Open/Closed):** </w:t>
        </w:r>
        <w:r w:rsidRPr="00ED1288">
          <w:rPr>
            <w:rFonts w:cs="Calibri"/>
            <w:sz w:val="18"/>
            <w:szCs w:val="18"/>
            <w:rtl/>
            <w:lang w:bidi="fa-IR"/>
          </w:rPr>
          <w:t>برای گسترش باز، اما برای تغییر بسته باشد</w:t>
        </w:r>
        <w:r w:rsidRPr="00ED1288">
          <w:rPr>
            <w:rFonts w:cs="Calibri"/>
            <w:sz w:val="18"/>
            <w:szCs w:val="18"/>
            <w:lang w:bidi="fa-IR"/>
          </w:rPr>
          <w:t>.</w:t>
        </w:r>
      </w:ins>
    </w:p>
    <w:p w14:paraId="72E04986" w14:textId="77777777" w:rsidR="00ED1288" w:rsidRPr="00ED1288" w:rsidRDefault="00ED1288">
      <w:pPr>
        <w:bidi/>
        <w:spacing w:after="0" w:line="276" w:lineRule="auto"/>
        <w:ind w:left="1440"/>
        <w:rPr>
          <w:ins w:id="4532" w:author="Microsoft account" w:date="2025-10-16T11:23:00Z"/>
          <w:rFonts w:cs="Calibri"/>
          <w:sz w:val="18"/>
          <w:szCs w:val="18"/>
          <w:rtl/>
          <w:lang w:bidi="fa-IR"/>
        </w:rPr>
        <w:pPrChange w:id="4533" w:author="Microsoft account" w:date="2025-10-16T11:24:00Z">
          <w:pPr>
            <w:spacing w:after="0" w:line="276" w:lineRule="auto"/>
            <w:ind w:left="720"/>
          </w:pPr>
        </w:pPrChange>
      </w:pPr>
      <w:ins w:id="4534" w:author="Microsoft account" w:date="2025-10-16T11:23:00Z">
        <w:r w:rsidRPr="00ED1288">
          <w:rPr>
            <w:rFonts w:cs="Calibri"/>
            <w:sz w:val="18"/>
            <w:szCs w:val="18"/>
            <w:lang w:bidi="fa-IR"/>
          </w:rPr>
          <w:t xml:space="preserve">* **L (Liskov Substitution):** </w:t>
        </w:r>
        <w:r w:rsidRPr="00ED1288">
          <w:rPr>
            <w:rFonts w:cs="Calibri"/>
            <w:sz w:val="18"/>
            <w:szCs w:val="18"/>
            <w:rtl/>
            <w:lang w:bidi="fa-IR"/>
          </w:rPr>
          <w:t>زیرکلاس‌ها بتوانند جایگزین سوپرکلاس‌ها شوند</w:t>
        </w:r>
        <w:r w:rsidRPr="00ED1288">
          <w:rPr>
            <w:rFonts w:cs="Calibri"/>
            <w:sz w:val="18"/>
            <w:szCs w:val="18"/>
            <w:lang w:bidi="fa-IR"/>
          </w:rPr>
          <w:t>.</w:t>
        </w:r>
      </w:ins>
    </w:p>
    <w:p w14:paraId="217187D4" w14:textId="77777777" w:rsidR="00ED1288" w:rsidRPr="00ED1288" w:rsidRDefault="00ED1288">
      <w:pPr>
        <w:bidi/>
        <w:spacing w:after="0" w:line="276" w:lineRule="auto"/>
        <w:ind w:left="1440"/>
        <w:rPr>
          <w:ins w:id="4535" w:author="Microsoft account" w:date="2025-10-16T11:23:00Z"/>
          <w:rFonts w:cs="Calibri"/>
          <w:sz w:val="18"/>
          <w:szCs w:val="18"/>
          <w:rtl/>
          <w:lang w:bidi="fa-IR"/>
        </w:rPr>
        <w:pPrChange w:id="4536" w:author="Microsoft account" w:date="2025-10-16T11:24:00Z">
          <w:pPr>
            <w:spacing w:after="0" w:line="276" w:lineRule="auto"/>
            <w:ind w:left="720"/>
          </w:pPr>
        </w:pPrChange>
      </w:pPr>
      <w:ins w:id="4537" w:author="Microsoft account" w:date="2025-10-16T11:23:00Z">
        <w:r w:rsidRPr="00ED1288">
          <w:rPr>
            <w:rFonts w:cs="Calibri"/>
            <w:sz w:val="18"/>
            <w:szCs w:val="18"/>
            <w:lang w:bidi="fa-IR"/>
          </w:rPr>
          <w:t xml:space="preserve">* **I (Interface Segregation):** </w:t>
        </w:r>
        <w:r w:rsidRPr="00ED1288">
          <w:rPr>
            <w:rFonts w:cs="Calibri"/>
            <w:sz w:val="18"/>
            <w:szCs w:val="18"/>
            <w:rtl/>
            <w:lang w:bidi="fa-IR"/>
          </w:rPr>
          <w:t>رابط‌ها باید کوچک و خاص باشند؛ کلاینت نباید مجبور به استفاده از تمام متدهای یک رابط بزرگ شود</w:t>
        </w:r>
        <w:r w:rsidRPr="00ED1288">
          <w:rPr>
            <w:rFonts w:cs="Calibri"/>
            <w:sz w:val="18"/>
            <w:szCs w:val="18"/>
            <w:lang w:bidi="fa-IR"/>
          </w:rPr>
          <w:t>.</w:t>
        </w:r>
      </w:ins>
    </w:p>
    <w:p w14:paraId="1B748418" w14:textId="77777777" w:rsidR="00ED1288" w:rsidRPr="00ED1288" w:rsidRDefault="00ED1288">
      <w:pPr>
        <w:bidi/>
        <w:spacing w:after="0" w:line="276" w:lineRule="auto"/>
        <w:ind w:left="1440"/>
        <w:rPr>
          <w:ins w:id="4538" w:author="Microsoft account" w:date="2025-10-16T11:23:00Z"/>
          <w:rFonts w:cs="Calibri"/>
          <w:sz w:val="18"/>
          <w:szCs w:val="18"/>
          <w:rtl/>
          <w:lang w:bidi="fa-IR"/>
        </w:rPr>
        <w:pPrChange w:id="4539" w:author="Microsoft account" w:date="2025-10-16T11:24:00Z">
          <w:pPr>
            <w:spacing w:after="0" w:line="276" w:lineRule="auto"/>
            <w:ind w:left="720"/>
          </w:pPr>
        </w:pPrChange>
      </w:pPr>
      <w:ins w:id="4540" w:author="Microsoft account" w:date="2025-10-16T11:23:00Z">
        <w:r w:rsidRPr="00ED1288">
          <w:rPr>
            <w:rFonts w:cs="Calibri"/>
            <w:sz w:val="18"/>
            <w:szCs w:val="18"/>
            <w:lang w:bidi="fa-IR"/>
          </w:rPr>
          <w:t xml:space="preserve">* **D (Dependency Inversion):** </w:t>
        </w:r>
        <w:r w:rsidRPr="00ED1288">
          <w:rPr>
            <w:rFonts w:cs="Calibri"/>
            <w:sz w:val="18"/>
            <w:szCs w:val="18"/>
            <w:rtl/>
            <w:lang w:bidi="fa-IR"/>
          </w:rPr>
          <w:t>وابستگی به انتزاعیات</w:t>
        </w:r>
        <w:r w:rsidRPr="00ED1288">
          <w:rPr>
            <w:rFonts w:cs="Calibri"/>
            <w:sz w:val="18"/>
            <w:szCs w:val="18"/>
            <w:lang w:bidi="fa-IR"/>
          </w:rPr>
          <w:t xml:space="preserve"> (Interfaces/Abstractions)</w:t>
        </w:r>
        <w:r w:rsidRPr="00ED1288">
          <w:rPr>
            <w:rFonts w:cs="Calibri"/>
            <w:sz w:val="18"/>
            <w:szCs w:val="18"/>
            <w:rtl/>
            <w:lang w:bidi="fa-IR"/>
          </w:rPr>
          <w:t>، نه پیاده‌سازی‌های مشخص</w:t>
        </w:r>
        <w:r w:rsidRPr="00ED1288">
          <w:rPr>
            <w:rFonts w:cs="Calibri"/>
            <w:sz w:val="18"/>
            <w:szCs w:val="18"/>
            <w:lang w:bidi="fa-IR"/>
          </w:rPr>
          <w:t>.</w:t>
        </w:r>
      </w:ins>
    </w:p>
    <w:p w14:paraId="5FFC4969" w14:textId="77777777" w:rsidR="00ED1288" w:rsidRPr="00ED1288" w:rsidRDefault="00ED1288">
      <w:pPr>
        <w:bidi/>
        <w:spacing w:after="0" w:line="276" w:lineRule="auto"/>
        <w:ind w:left="1440"/>
        <w:rPr>
          <w:ins w:id="4541" w:author="Microsoft account" w:date="2025-10-16T11:23:00Z"/>
          <w:rFonts w:cs="Calibri"/>
          <w:sz w:val="18"/>
          <w:szCs w:val="18"/>
          <w:rtl/>
          <w:lang w:bidi="fa-IR"/>
        </w:rPr>
        <w:pPrChange w:id="4542" w:author="Microsoft account" w:date="2025-10-16T11:24:00Z">
          <w:pPr>
            <w:spacing w:after="0" w:line="276" w:lineRule="auto"/>
            <w:ind w:left="720"/>
          </w:pPr>
        </w:pPrChange>
      </w:pPr>
    </w:p>
    <w:p w14:paraId="6C991FED" w14:textId="77777777" w:rsidR="00ED1288" w:rsidRPr="00ED1288" w:rsidRDefault="00ED1288">
      <w:pPr>
        <w:bidi/>
        <w:spacing w:after="0" w:line="276" w:lineRule="auto"/>
        <w:ind w:left="1440"/>
        <w:rPr>
          <w:ins w:id="4543" w:author="Microsoft account" w:date="2025-10-16T11:23:00Z"/>
          <w:rFonts w:cs="Calibri"/>
          <w:sz w:val="18"/>
          <w:szCs w:val="18"/>
          <w:rtl/>
          <w:lang w:bidi="fa-IR"/>
        </w:rPr>
        <w:pPrChange w:id="4544" w:author="Microsoft account" w:date="2025-10-16T11:24:00Z">
          <w:pPr>
            <w:spacing w:after="0" w:line="276" w:lineRule="auto"/>
            <w:ind w:left="720"/>
          </w:pPr>
        </w:pPrChange>
      </w:pPr>
      <w:ins w:id="4545" w:author="Microsoft account" w:date="2025-10-16T11:23:00Z">
        <w:r w:rsidRPr="00ED1288">
          <w:rPr>
            <w:rFonts w:cs="Calibri"/>
            <w:sz w:val="18"/>
            <w:szCs w:val="18"/>
            <w:lang w:bidi="fa-IR"/>
          </w:rPr>
          <w:t>**</w:t>
        </w:r>
        <w:r w:rsidRPr="00ED1288">
          <w:rPr>
            <w:rFonts w:cs="Calibri"/>
            <w:sz w:val="18"/>
            <w:szCs w:val="18"/>
            <w:rtl/>
            <w:lang w:bidi="fa-IR"/>
          </w:rPr>
          <w:t>۲</w:t>
        </w:r>
        <w:r w:rsidRPr="00ED1288">
          <w:rPr>
            <w:rFonts w:cs="Calibri"/>
            <w:sz w:val="18"/>
            <w:szCs w:val="18"/>
            <w:lang w:bidi="fa-IR"/>
          </w:rPr>
          <w:t xml:space="preserve">. </w:t>
        </w:r>
        <w:r w:rsidRPr="00ED1288">
          <w:rPr>
            <w:rFonts w:cs="Calibri"/>
            <w:sz w:val="18"/>
            <w:szCs w:val="18"/>
            <w:rtl/>
            <w:lang w:bidi="fa-IR"/>
          </w:rPr>
          <w:t>خطر ارسال آبجکت</w:t>
        </w:r>
        <w:r w:rsidRPr="00ED1288">
          <w:rPr>
            <w:rFonts w:cs="Calibri"/>
            <w:sz w:val="18"/>
            <w:szCs w:val="18"/>
            <w:lang w:bidi="fa-IR"/>
          </w:rPr>
          <w:t xml:space="preserve"> Data </w:t>
        </w:r>
        <w:r w:rsidRPr="00ED1288">
          <w:rPr>
            <w:rFonts w:cs="Calibri"/>
            <w:sz w:val="18"/>
            <w:szCs w:val="18"/>
            <w:rtl/>
            <w:lang w:bidi="fa-IR"/>
          </w:rPr>
          <w:t>به</w:t>
        </w:r>
        <w:r w:rsidRPr="00ED1288">
          <w:rPr>
            <w:rFonts w:cs="Calibri"/>
            <w:sz w:val="18"/>
            <w:szCs w:val="18"/>
            <w:lang w:bidi="fa-IR"/>
          </w:rPr>
          <w:t xml:space="preserve"> UI:**</w:t>
        </w:r>
      </w:ins>
    </w:p>
    <w:p w14:paraId="496ABEAF" w14:textId="77777777" w:rsidR="00ED1288" w:rsidRPr="00ED1288" w:rsidRDefault="00ED1288">
      <w:pPr>
        <w:bidi/>
        <w:spacing w:after="0" w:line="276" w:lineRule="auto"/>
        <w:ind w:left="1440"/>
        <w:rPr>
          <w:ins w:id="4546" w:author="Microsoft account" w:date="2025-10-16T11:23:00Z"/>
          <w:rFonts w:cs="Calibri"/>
          <w:sz w:val="18"/>
          <w:szCs w:val="18"/>
          <w:rtl/>
          <w:lang w:bidi="fa-IR"/>
        </w:rPr>
        <w:pPrChange w:id="4547" w:author="Microsoft account" w:date="2025-10-16T11:24:00Z">
          <w:pPr>
            <w:spacing w:after="0" w:line="276" w:lineRule="auto"/>
            <w:ind w:left="720"/>
          </w:pPr>
        </w:pPrChange>
      </w:pPr>
      <w:ins w:id="4548" w:author="Microsoft account" w:date="2025-10-16T11:23:00Z">
        <w:r w:rsidRPr="00ED1288">
          <w:rPr>
            <w:rFonts w:cs="Calibri"/>
            <w:sz w:val="18"/>
            <w:szCs w:val="18"/>
            <w:lang w:bidi="fa-IR"/>
          </w:rPr>
          <w:t>* **</w:t>
        </w:r>
        <w:r w:rsidRPr="00ED1288">
          <w:rPr>
            <w:rFonts w:cs="Calibri"/>
            <w:sz w:val="18"/>
            <w:szCs w:val="18"/>
            <w:rtl/>
            <w:lang w:bidi="fa-IR"/>
          </w:rPr>
          <w:t>نحوه ارسال در پایتون:** در پایتون، ارسال آبجکت به متد</w:t>
        </w:r>
        <w:r w:rsidRPr="00ED1288">
          <w:rPr>
            <w:rFonts w:cs="Calibri"/>
            <w:sz w:val="18"/>
            <w:szCs w:val="18"/>
            <w:lang w:bidi="fa-IR"/>
          </w:rPr>
          <w:t xml:space="preserve"> (</w:t>
        </w:r>
        <w:r w:rsidRPr="00ED1288">
          <w:rPr>
            <w:rFonts w:cs="Calibri"/>
            <w:sz w:val="18"/>
            <w:szCs w:val="18"/>
            <w:rtl/>
            <w:lang w:bidi="fa-IR"/>
          </w:rPr>
          <w:t>مثلاً پاس دادن</w:t>
        </w:r>
        <w:r w:rsidRPr="00ED1288">
          <w:rPr>
            <w:rFonts w:cs="Calibri"/>
            <w:sz w:val="18"/>
            <w:szCs w:val="18"/>
            <w:lang w:bidi="fa-IR"/>
          </w:rPr>
          <w:t xml:space="preserve"> Data </w:t>
        </w:r>
        <w:r w:rsidRPr="00ED1288">
          <w:rPr>
            <w:rFonts w:cs="Calibri"/>
            <w:sz w:val="18"/>
            <w:szCs w:val="18"/>
            <w:rtl/>
            <w:lang w:bidi="fa-IR"/>
          </w:rPr>
          <w:t>به</w:t>
        </w:r>
        <w:r w:rsidRPr="00ED1288">
          <w:rPr>
            <w:rFonts w:cs="Calibri"/>
            <w:sz w:val="18"/>
            <w:szCs w:val="18"/>
            <w:lang w:bidi="fa-IR"/>
          </w:rPr>
          <w:t xml:space="preserve"> UI)</w:t>
        </w:r>
        <w:r w:rsidRPr="00ED1288">
          <w:rPr>
            <w:rFonts w:cs="Calibri"/>
            <w:sz w:val="18"/>
            <w:szCs w:val="18"/>
            <w:rtl/>
            <w:lang w:bidi="fa-IR"/>
          </w:rPr>
          <w:t xml:space="preserve">، </w:t>
        </w:r>
        <w:r w:rsidRPr="00ED1288">
          <w:rPr>
            <w:rFonts w:cs="Calibri"/>
            <w:sz w:val="18"/>
            <w:szCs w:val="18"/>
            <w:lang w:bidi="fa-IR"/>
          </w:rPr>
          <w:t>**</w:t>
        </w:r>
        <w:r w:rsidRPr="00ED1288">
          <w:rPr>
            <w:rFonts w:cs="Calibri"/>
            <w:sz w:val="18"/>
            <w:szCs w:val="18"/>
            <w:rtl/>
            <w:lang w:bidi="fa-IR"/>
          </w:rPr>
          <w:t>کپی** از آبجکت نمی‌سازد، بلکه یک **ارجاع</w:t>
        </w:r>
        <w:r w:rsidRPr="00ED1288">
          <w:rPr>
            <w:rFonts w:cs="Calibri"/>
            <w:sz w:val="18"/>
            <w:szCs w:val="18"/>
            <w:lang w:bidi="fa-IR"/>
          </w:rPr>
          <w:t xml:space="preserve"> (Reference)** </w:t>
        </w:r>
        <w:r w:rsidRPr="00ED1288">
          <w:rPr>
            <w:rFonts w:cs="Calibri"/>
            <w:sz w:val="18"/>
            <w:szCs w:val="18"/>
            <w:rtl/>
            <w:lang w:bidi="fa-IR"/>
          </w:rPr>
          <w:t>به همان آبجکت اصلی در حافظه ارسال می‌کند</w:t>
        </w:r>
        <w:r w:rsidRPr="00ED1288">
          <w:rPr>
            <w:rFonts w:cs="Calibri"/>
            <w:sz w:val="18"/>
            <w:szCs w:val="18"/>
            <w:lang w:bidi="fa-IR"/>
          </w:rPr>
          <w:t>.</w:t>
        </w:r>
      </w:ins>
    </w:p>
    <w:p w14:paraId="1F221585" w14:textId="77777777" w:rsidR="00ED1288" w:rsidRPr="00ED1288" w:rsidRDefault="00ED1288">
      <w:pPr>
        <w:bidi/>
        <w:spacing w:after="0" w:line="276" w:lineRule="auto"/>
        <w:ind w:left="1440"/>
        <w:rPr>
          <w:ins w:id="4549" w:author="Microsoft account" w:date="2025-10-16T11:23:00Z"/>
          <w:rFonts w:cs="Calibri"/>
          <w:sz w:val="18"/>
          <w:szCs w:val="18"/>
          <w:rtl/>
          <w:lang w:bidi="fa-IR"/>
        </w:rPr>
        <w:pPrChange w:id="4550" w:author="Microsoft account" w:date="2025-10-16T11:24:00Z">
          <w:pPr>
            <w:spacing w:after="0" w:line="276" w:lineRule="auto"/>
            <w:ind w:left="720"/>
          </w:pPr>
        </w:pPrChange>
      </w:pPr>
      <w:ins w:id="4551" w:author="Microsoft account" w:date="2025-10-16T11:23:00Z">
        <w:r w:rsidRPr="00ED1288">
          <w:rPr>
            <w:rFonts w:cs="Calibri"/>
            <w:sz w:val="18"/>
            <w:szCs w:val="18"/>
            <w:lang w:bidi="fa-IR"/>
          </w:rPr>
          <w:t>* **</w:t>
        </w:r>
        <w:r w:rsidRPr="00ED1288">
          <w:rPr>
            <w:rFonts w:cs="Calibri"/>
            <w:sz w:val="18"/>
            <w:szCs w:val="18"/>
            <w:rtl/>
            <w:lang w:bidi="fa-IR"/>
          </w:rPr>
          <w:t>نتیجه:** اگر آبجکت</w:t>
        </w:r>
        <w:r w:rsidRPr="00ED1288">
          <w:rPr>
            <w:rFonts w:cs="Calibri"/>
            <w:sz w:val="18"/>
            <w:szCs w:val="18"/>
            <w:lang w:bidi="fa-IR"/>
          </w:rPr>
          <w:t xml:space="preserve"> UI </w:t>
        </w:r>
        <w:r w:rsidRPr="00ED1288">
          <w:rPr>
            <w:rFonts w:cs="Calibri"/>
            <w:sz w:val="18"/>
            <w:szCs w:val="18"/>
            <w:rtl/>
            <w:lang w:bidi="fa-IR"/>
          </w:rPr>
          <w:t>دارای متدی باشد که داده‌های آن ارجاع را تغییر دهد، این تغییر **مستقیماً** روی آبجکت اصلی</w:t>
        </w:r>
        <w:r w:rsidRPr="00ED1288">
          <w:rPr>
            <w:rFonts w:cs="Calibri"/>
            <w:sz w:val="18"/>
            <w:szCs w:val="18"/>
            <w:lang w:bidi="fa-IR"/>
          </w:rPr>
          <w:t xml:space="preserve"> Data </w:t>
        </w:r>
        <w:r w:rsidRPr="00ED1288">
          <w:rPr>
            <w:rFonts w:cs="Calibri"/>
            <w:sz w:val="18"/>
            <w:szCs w:val="18"/>
            <w:rtl/>
            <w:lang w:bidi="fa-IR"/>
          </w:rPr>
          <w:t>در سراسر برنامه</w:t>
        </w:r>
        <w:r w:rsidRPr="00ED1288">
          <w:rPr>
            <w:rFonts w:cs="Calibri"/>
            <w:sz w:val="18"/>
            <w:szCs w:val="18"/>
            <w:lang w:bidi="fa-IR"/>
          </w:rPr>
          <w:t xml:space="preserve"> (</w:t>
        </w:r>
        <w:r w:rsidRPr="00ED1288">
          <w:rPr>
            <w:rFonts w:cs="Calibri"/>
            <w:sz w:val="18"/>
            <w:szCs w:val="18"/>
            <w:rtl/>
            <w:lang w:bidi="fa-IR"/>
          </w:rPr>
          <w:t>حتی در</w:t>
        </w:r>
        <w:r w:rsidRPr="00ED1288">
          <w:rPr>
            <w:rFonts w:cs="Calibri"/>
            <w:sz w:val="18"/>
            <w:szCs w:val="18"/>
            <w:lang w:bidi="fa-IR"/>
          </w:rPr>
          <w:t xml:space="preserve"> `main.py`) </w:t>
        </w:r>
        <w:r w:rsidRPr="00ED1288">
          <w:rPr>
            <w:rFonts w:cs="Calibri"/>
            <w:sz w:val="18"/>
            <w:szCs w:val="18"/>
            <w:rtl/>
            <w:lang w:bidi="fa-IR"/>
          </w:rPr>
          <w:t>اعمال می‌شود</w:t>
        </w:r>
        <w:r w:rsidRPr="00ED1288">
          <w:rPr>
            <w:rFonts w:cs="Calibri"/>
            <w:sz w:val="18"/>
            <w:szCs w:val="18"/>
            <w:lang w:bidi="fa-IR"/>
          </w:rPr>
          <w:t>.</w:t>
        </w:r>
      </w:ins>
    </w:p>
    <w:p w14:paraId="01CC8415" w14:textId="79A04FE7" w:rsidR="00ED1288" w:rsidRDefault="00ED1288">
      <w:pPr>
        <w:bidi/>
        <w:spacing w:after="0" w:line="276" w:lineRule="auto"/>
        <w:ind w:left="1440"/>
        <w:jc w:val="both"/>
        <w:rPr>
          <w:ins w:id="4552" w:author="Microsoft account" w:date="2025-10-16T11:23:00Z"/>
          <w:rFonts w:cs="Calibri"/>
          <w:sz w:val="18"/>
          <w:szCs w:val="18"/>
          <w:rtl/>
          <w:lang w:bidi="fa-IR"/>
        </w:rPr>
        <w:pPrChange w:id="4553" w:author="Microsoft account" w:date="2025-10-16T11:24:00Z">
          <w:pPr>
            <w:bidi/>
            <w:spacing w:after="0" w:line="276" w:lineRule="auto"/>
            <w:jc w:val="both"/>
          </w:pPr>
        </w:pPrChange>
      </w:pPr>
      <w:ins w:id="4554" w:author="Microsoft account" w:date="2025-10-16T11:23:00Z">
        <w:r w:rsidRPr="00ED1288">
          <w:rPr>
            <w:rFonts w:cs="Calibri"/>
            <w:sz w:val="18"/>
            <w:szCs w:val="18"/>
            <w:rtl/>
            <w:lang w:bidi="fa-IR"/>
          </w:rPr>
          <w:t xml:space="preserve">* **نقض اصول:** این کار کپسوله‌سازی را نقض کرده و به </w:t>
        </w:r>
        <w:r w:rsidRPr="00ED1288">
          <w:rPr>
            <w:rFonts w:cs="Calibri"/>
            <w:sz w:val="18"/>
            <w:szCs w:val="18"/>
            <w:lang w:bidi="fa-IR"/>
          </w:rPr>
          <w:t>UI</w:t>
        </w:r>
        <w:r w:rsidRPr="00ED1288">
          <w:rPr>
            <w:rFonts w:cs="Calibri"/>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rFonts w:cs="Calibri"/>
            <w:sz w:val="18"/>
            <w:szCs w:val="18"/>
            <w:lang w:bidi="fa-IR"/>
          </w:rPr>
          <w:t>High Coupling</w:t>
        </w:r>
        <w:r w:rsidRPr="00ED1288">
          <w:rPr>
            <w:rFonts w:cs="Calibri"/>
            <w:sz w:val="18"/>
            <w:szCs w:val="18"/>
            <w:rtl/>
            <w:lang w:bidi="fa-IR"/>
          </w:rPr>
          <w:t xml:space="preserve"> و تضعیف </w:t>
        </w:r>
        <w:r w:rsidRPr="00ED1288">
          <w:rPr>
            <w:rFonts w:cs="Calibri"/>
            <w:sz w:val="18"/>
            <w:szCs w:val="18"/>
            <w:lang w:bidi="fa-IR"/>
          </w:rPr>
          <w:t>Integrity</w:t>
        </w:r>
        <w:r w:rsidRPr="00ED1288">
          <w:rPr>
            <w:rFonts w:cs="Calibri"/>
            <w:sz w:val="18"/>
            <w:szCs w:val="18"/>
            <w:rtl/>
            <w:lang w:bidi="fa-IR"/>
          </w:rPr>
          <w:t xml:space="preserve"> می‌شود.</w:t>
        </w:r>
      </w:ins>
    </w:p>
    <w:p w14:paraId="2A4B74D3" w14:textId="4E071C11" w:rsidR="00ED1288" w:rsidRDefault="00ED1288">
      <w:pPr>
        <w:bidi/>
        <w:spacing w:after="0" w:line="276" w:lineRule="auto"/>
        <w:ind w:left="720"/>
        <w:jc w:val="both"/>
        <w:rPr>
          <w:ins w:id="4555" w:author="Microsoft account" w:date="2025-10-16T11:27:00Z"/>
          <w:rFonts w:cs="Calibri"/>
          <w:sz w:val="24"/>
          <w:szCs w:val="24"/>
          <w:rtl/>
          <w:lang w:bidi="fa-IR"/>
        </w:rPr>
        <w:pPrChange w:id="4556" w:author="Microsoft account" w:date="2025-10-16T11:23:00Z">
          <w:pPr>
            <w:bidi/>
            <w:spacing w:after="0" w:line="276" w:lineRule="auto"/>
            <w:jc w:val="both"/>
          </w:pPr>
        </w:pPrChange>
      </w:pPr>
      <w:ins w:id="4557" w:author="Microsoft account" w:date="2025-10-16T11:23:00Z">
        <w:r>
          <w:rPr>
            <w:rFonts w:cs="Calibri" w:hint="cs"/>
            <w:sz w:val="24"/>
            <w:szCs w:val="24"/>
            <w:rtl/>
            <w:lang w:bidi="fa-IR"/>
          </w:rPr>
          <w:t>)</w:t>
        </w:r>
      </w:ins>
    </w:p>
    <w:p w14:paraId="162640CA" w14:textId="514D3686" w:rsidR="00ED1288" w:rsidRDefault="00ED1288">
      <w:pPr>
        <w:bidi/>
        <w:spacing w:after="0" w:line="276" w:lineRule="auto"/>
        <w:ind w:left="720"/>
        <w:jc w:val="both"/>
        <w:rPr>
          <w:ins w:id="4558" w:author="Microsoft account" w:date="2025-10-15T13:03:00Z"/>
          <w:rFonts w:cs="Calibri"/>
          <w:sz w:val="24"/>
          <w:szCs w:val="24"/>
          <w:rtl/>
          <w:lang w:bidi="fa-IR"/>
        </w:rPr>
        <w:pPrChange w:id="4559" w:author="Microsoft account" w:date="2025-10-16T11:27:00Z">
          <w:pPr>
            <w:bidi/>
            <w:spacing w:after="0" w:line="276" w:lineRule="auto"/>
            <w:jc w:val="both"/>
          </w:pPr>
        </w:pPrChange>
      </w:pPr>
      <w:ins w:id="4560" w:author="Microsoft account" w:date="2025-10-16T11:27:00Z">
        <w:r>
          <w:rPr>
            <w:rFonts w:cs="Calibri" w:hint="cs"/>
            <w:sz w:val="24"/>
            <w:szCs w:val="24"/>
            <w:rtl/>
            <w:lang w:bidi="fa-IR"/>
          </w:rPr>
          <w:t>(</w:t>
        </w:r>
        <w:r>
          <w:rPr>
            <w:rFonts w:cs="Calibri" w:hint="cs"/>
            <w:sz w:val="18"/>
            <w:szCs w:val="18"/>
            <w:rtl/>
            <w:lang w:bidi="fa-IR"/>
          </w:rPr>
          <w:t xml:space="preserve">نکته و تاکید: به حینِ ارسال یک </w:t>
        </w:r>
        <w:r>
          <w:rPr>
            <w:rFonts w:cs="Calibri"/>
            <w:sz w:val="18"/>
            <w:szCs w:val="18"/>
            <w:lang w:bidi="fa-IR"/>
          </w:rPr>
          <w:t>object</w:t>
        </w:r>
      </w:ins>
      <w:ins w:id="4561" w:author="Microsoft account" w:date="2025-10-16T11:28:00Z">
        <w:r>
          <w:rPr>
            <w:rFonts w:cs="Calibri" w:hint="cs"/>
            <w:sz w:val="18"/>
            <w:szCs w:val="18"/>
            <w:rtl/>
            <w:lang w:bidi="fa-IR"/>
          </w:rPr>
          <w:t xml:space="preserve"> به عنوان </w:t>
        </w:r>
        <w:r>
          <w:rPr>
            <w:rFonts w:cs="Calibri"/>
            <w:sz w:val="18"/>
            <w:szCs w:val="18"/>
            <w:lang w:bidi="fa-IR"/>
          </w:rPr>
          <w:t>arg</w:t>
        </w:r>
        <w:r>
          <w:rPr>
            <w:rFonts w:cs="Calibri" w:hint="cs"/>
            <w:sz w:val="18"/>
            <w:szCs w:val="18"/>
            <w:rtl/>
            <w:lang w:bidi="fa-IR"/>
          </w:rPr>
          <w:t xml:space="preserve"> به یه </w:t>
        </w:r>
        <w:r>
          <w:rPr>
            <w:rFonts w:cs="Calibri"/>
            <w:sz w:val="18"/>
            <w:szCs w:val="18"/>
            <w:lang w:bidi="fa-IR"/>
          </w:rPr>
          <w:t xml:space="preserve">class </w:t>
        </w:r>
        <w:r>
          <w:rPr>
            <w:rFonts w:cs="Calibri" w:hint="cs"/>
            <w:sz w:val="18"/>
            <w:szCs w:val="18"/>
            <w:rtl/>
            <w:lang w:bidi="fa-IR"/>
          </w:rPr>
          <w:t xml:space="preserve"> دیگه به منظور ساختِ یه </w:t>
        </w:r>
        <w:r>
          <w:rPr>
            <w:rFonts w:cs="Calibri"/>
            <w:sz w:val="18"/>
            <w:szCs w:val="18"/>
            <w:lang w:bidi="fa-IR"/>
          </w:rPr>
          <w:t xml:space="preserve">Object </w:t>
        </w:r>
        <w:r>
          <w:rPr>
            <w:rFonts w:cs="Calibri" w:hint="cs"/>
            <w:sz w:val="18"/>
            <w:szCs w:val="18"/>
            <w:rtl/>
            <w:lang w:bidi="fa-IR"/>
          </w:rPr>
          <w:t xml:space="preserve"> دیگه اینطوری نیست که از اون موجودیت یه کپی بگیره برای اون </w:t>
        </w:r>
        <w:r>
          <w:rPr>
            <w:rFonts w:cs="Calibri"/>
            <w:sz w:val="18"/>
            <w:szCs w:val="18"/>
            <w:lang w:bidi="fa-IR"/>
          </w:rPr>
          <w:t>object</w:t>
        </w:r>
        <w:r>
          <w:rPr>
            <w:rFonts w:cs="Calibri" w:hint="cs"/>
            <w:sz w:val="18"/>
            <w:szCs w:val="18"/>
            <w:rtl/>
            <w:lang w:bidi="fa-IR"/>
          </w:rPr>
          <w:t xml:space="preserve"> نهایی، یه اشاره گر میشه به همون جایی که </w:t>
        </w:r>
        <w:r>
          <w:rPr>
            <w:rFonts w:cs="Calibri"/>
            <w:sz w:val="18"/>
            <w:szCs w:val="18"/>
            <w:lang w:bidi="fa-IR"/>
          </w:rPr>
          <w:t>object</w:t>
        </w:r>
        <w:r>
          <w:rPr>
            <w:rFonts w:cs="Calibri" w:hint="cs"/>
            <w:sz w:val="18"/>
            <w:szCs w:val="18"/>
            <w:rtl/>
            <w:lang w:bidi="fa-IR"/>
          </w:rPr>
          <w:t xml:space="preserve"> اول هست و عملا یکی میشن! این هرچی رو تغیر بده توی اون هم تغیر میکنه و این بده. </w:t>
        </w:r>
      </w:ins>
      <w:ins w:id="4562" w:author="Microsoft account" w:date="2025-10-16T11:27:00Z">
        <w:r>
          <w:rPr>
            <w:rFonts w:cs="Calibri" w:hint="cs"/>
            <w:sz w:val="24"/>
            <w:szCs w:val="24"/>
            <w:rtl/>
            <w:lang w:bidi="fa-IR"/>
          </w:rPr>
          <w:t>)</w:t>
        </w:r>
      </w:ins>
    </w:p>
    <w:p w14:paraId="65E6E525" w14:textId="3F1EE1D6" w:rsidR="008613F9" w:rsidRDefault="008613F9">
      <w:pPr>
        <w:bidi/>
        <w:spacing w:after="0" w:line="276" w:lineRule="auto"/>
        <w:ind w:left="720"/>
        <w:jc w:val="both"/>
        <w:rPr>
          <w:ins w:id="4563" w:author="Microsoft account" w:date="2025-10-15T13:04:00Z"/>
          <w:rFonts w:cs="Calibri"/>
          <w:sz w:val="24"/>
          <w:szCs w:val="24"/>
          <w:rtl/>
          <w:lang w:bidi="fa-IR"/>
        </w:rPr>
        <w:pPrChange w:id="4564" w:author="Microsoft account" w:date="2025-10-15T13:03:00Z">
          <w:pPr>
            <w:bidi/>
            <w:spacing w:after="0" w:line="276" w:lineRule="auto"/>
            <w:jc w:val="both"/>
          </w:pPr>
        </w:pPrChange>
      </w:pPr>
      <w:ins w:id="4565" w:author="Microsoft account" w:date="2025-10-15T13:03:00Z">
        <w:r>
          <w:rPr>
            <w:rFonts w:cs="Calibri" w:hint="cs"/>
            <w:sz w:val="24"/>
            <w:szCs w:val="24"/>
            <w:rtl/>
            <w:lang w:bidi="fa-IR"/>
          </w:rPr>
          <w:t xml:space="preserve">همچنین یه روش هم گفت که جدید بود. ما میتونیم حین  </w:t>
        </w:r>
        <w:r>
          <w:rPr>
            <w:rFonts w:cs="Calibri"/>
            <w:sz w:val="24"/>
            <w:szCs w:val="24"/>
            <w:lang w:bidi="fa-IR"/>
          </w:rPr>
          <w:t>declaration</w:t>
        </w:r>
        <w:r>
          <w:rPr>
            <w:rFonts w:cs="Calibri" w:hint="cs"/>
            <w:sz w:val="24"/>
            <w:szCs w:val="24"/>
            <w:rtl/>
            <w:lang w:bidi="fa-IR"/>
          </w:rPr>
          <w:t xml:space="preserve"> ای که برای </w:t>
        </w:r>
      </w:ins>
      <w:ins w:id="4566" w:author="Microsoft account" w:date="2025-10-15T13:04:00Z">
        <w:r>
          <w:rPr>
            <w:rFonts w:cs="Calibri"/>
            <w:sz w:val="24"/>
            <w:szCs w:val="24"/>
            <w:lang w:bidi="fa-IR"/>
          </w:rPr>
          <w:t>method</w:t>
        </w:r>
        <w:r>
          <w:rPr>
            <w:rFonts w:cs="Calibri" w:hint="cs"/>
            <w:sz w:val="24"/>
            <w:szCs w:val="24"/>
            <w:rtl/>
            <w:lang w:bidi="fa-IR"/>
          </w:rPr>
          <w:t xml:space="preserve"> ها داریم و یه </w:t>
        </w:r>
        <w:r>
          <w:rPr>
            <w:rFonts w:cs="Calibri"/>
            <w:sz w:val="24"/>
            <w:szCs w:val="24"/>
            <w:lang w:bidi="fa-IR"/>
          </w:rPr>
          <w:t>parameter</w:t>
        </w:r>
        <w:r>
          <w:rPr>
            <w:rFonts w:cs="Calibri" w:hint="cs"/>
            <w:sz w:val="24"/>
            <w:szCs w:val="24"/>
            <w:rtl/>
            <w:lang w:bidi="fa-IR"/>
          </w:rPr>
          <w:t xml:space="preserve"> فکر کن در نظر گرفتیم براش ، میتونیم جلوی اون </w:t>
        </w:r>
        <w:r>
          <w:rPr>
            <w:rFonts w:cs="Calibri"/>
            <w:sz w:val="24"/>
            <w:szCs w:val="24"/>
            <w:lang w:bidi="fa-IR"/>
          </w:rPr>
          <w:t>parameter</w:t>
        </w:r>
        <w:r>
          <w:rPr>
            <w:rFonts w:cs="Calibri" w:hint="cs"/>
            <w:sz w:val="24"/>
            <w:szCs w:val="24"/>
            <w:rtl/>
            <w:lang w:bidi="fa-IR"/>
          </w:rPr>
          <w:t xml:space="preserve"> یه </w:t>
        </w:r>
        <w:r>
          <w:rPr>
            <w:rFonts w:cs="Calibri"/>
            <w:sz w:val="24"/>
            <w:szCs w:val="24"/>
            <w:lang w:bidi="fa-IR"/>
          </w:rPr>
          <w:t>cologn :</w:t>
        </w:r>
        <w:r>
          <w:rPr>
            <w:rFonts w:cs="Calibri" w:hint="cs"/>
            <w:sz w:val="24"/>
            <w:szCs w:val="24"/>
            <w:rtl/>
            <w:lang w:bidi="fa-IR"/>
          </w:rPr>
          <w:t xml:space="preserve"> بزاریم و بیان کنیم که این از چه دیتا تایپی باید باشه، یجورایی داریم شرط میزاریم.</w:t>
        </w:r>
      </w:ins>
      <w:ins w:id="4567" w:author="Microsoft account" w:date="2025-10-16T11:35:00Z">
        <w:r w:rsidR="00CA49B5">
          <w:rPr>
            <w:rFonts w:cs="Calibri" w:hint="cs"/>
            <w:sz w:val="24"/>
            <w:szCs w:val="24"/>
            <w:rtl/>
            <w:lang w:bidi="fa-IR"/>
          </w:rPr>
          <w:t xml:space="preserve"> (</w:t>
        </w:r>
        <w:r w:rsidR="00CA49B5">
          <w:rPr>
            <w:rFonts w:cs="Calibri" w:hint="cs"/>
            <w:sz w:val="18"/>
            <w:szCs w:val="18"/>
            <w:rtl/>
            <w:lang w:bidi="fa-IR"/>
          </w:rPr>
          <w:t xml:space="preserve">بهش میگن </w:t>
        </w:r>
        <w:r w:rsidR="00CA49B5">
          <w:rPr>
            <w:rFonts w:cs="Calibri"/>
            <w:sz w:val="18"/>
            <w:szCs w:val="18"/>
            <w:lang w:bidi="fa-IR"/>
          </w:rPr>
          <w:t>Type Hinting</w:t>
        </w:r>
        <w:r w:rsidR="00CA49B5">
          <w:rPr>
            <w:rFonts w:cs="Calibri" w:hint="cs"/>
            <w:sz w:val="18"/>
            <w:szCs w:val="18"/>
            <w:rtl/>
            <w:lang w:bidi="fa-IR"/>
          </w:rPr>
          <w:t xml:space="preserve"> یا راهنمای نوع</w:t>
        </w:r>
        <w:r w:rsidR="00C50422">
          <w:rPr>
            <w:rFonts w:cs="Calibri" w:hint="cs"/>
            <w:sz w:val="18"/>
            <w:szCs w:val="18"/>
            <w:rtl/>
            <w:lang w:bidi="fa-IR"/>
          </w:rPr>
          <w:t>، و شرط نیست، فقط راهنماعه و نشون داده میشه، یعنی اینطوری نیست که جلومون رو بگیره.</w:t>
        </w:r>
        <w:r w:rsidR="00CA49B5">
          <w:rPr>
            <w:rFonts w:cs="Calibri" w:hint="cs"/>
            <w:sz w:val="24"/>
            <w:szCs w:val="24"/>
            <w:rtl/>
            <w:lang w:bidi="fa-IR"/>
          </w:rPr>
          <w:t>)</w:t>
        </w:r>
      </w:ins>
      <w:ins w:id="4568" w:author="Microsoft account" w:date="2025-10-15T13:04:00Z">
        <w:r>
          <w:rPr>
            <w:rFonts w:cs="Calibri" w:hint="cs"/>
            <w:sz w:val="24"/>
            <w:szCs w:val="24"/>
            <w:rtl/>
            <w:lang w:bidi="fa-IR"/>
          </w:rPr>
          <w:t xml:space="preserve"> مثل:</w:t>
        </w:r>
      </w:ins>
    </w:p>
    <w:p w14:paraId="3BE610C4" w14:textId="52B57D0D" w:rsidR="008613F9" w:rsidRDefault="00043B08">
      <w:pPr>
        <w:bidi/>
        <w:spacing w:after="0" w:line="276" w:lineRule="auto"/>
        <w:ind w:left="720"/>
        <w:jc w:val="both"/>
        <w:rPr>
          <w:ins w:id="4569" w:author="Microsoft account" w:date="2025-10-15T13:05:00Z"/>
          <w:rFonts w:cs="Calibri"/>
          <w:sz w:val="24"/>
          <w:szCs w:val="24"/>
          <w:rtl/>
          <w:lang w:bidi="fa-IR"/>
        </w:rPr>
        <w:pPrChange w:id="4570" w:author="Microsoft account" w:date="2025-10-15T13:04:00Z">
          <w:pPr>
            <w:bidi/>
            <w:spacing w:after="0" w:line="276" w:lineRule="auto"/>
            <w:jc w:val="both"/>
          </w:pPr>
        </w:pPrChange>
      </w:pPr>
      <w:ins w:id="4571" w:author="Microsoft account" w:date="2025-10-15T13:05:00Z">
        <w:r w:rsidRPr="00043B08">
          <w:rPr>
            <w:rFonts w:cs="Calibri"/>
            <w:noProof/>
            <w:sz w:val="24"/>
            <w:szCs w:val="24"/>
            <w:rPrChange w:id="4572"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bidi/>
        <w:spacing w:after="0" w:line="276" w:lineRule="auto"/>
        <w:ind w:left="720"/>
        <w:jc w:val="both"/>
        <w:rPr>
          <w:ins w:id="4573" w:author="Microsoft account" w:date="2025-10-15T13:06:00Z"/>
          <w:rFonts w:cs="Calibri"/>
          <w:sz w:val="24"/>
          <w:szCs w:val="24"/>
          <w:rtl/>
          <w:lang w:bidi="fa-IR"/>
        </w:rPr>
        <w:pPrChange w:id="4574" w:author="Microsoft account" w:date="2025-10-15T13:05:00Z">
          <w:pPr>
            <w:bidi/>
            <w:spacing w:after="0" w:line="276" w:lineRule="auto"/>
            <w:jc w:val="both"/>
          </w:pPr>
        </w:pPrChange>
      </w:pPr>
      <w:ins w:id="4575" w:author="Microsoft account" w:date="2025-10-15T13:05:00Z">
        <w:r>
          <w:rPr>
            <w:rFonts w:cs="Calibri" w:hint="cs"/>
            <w:sz w:val="24"/>
            <w:szCs w:val="24"/>
            <w:rtl/>
            <w:lang w:bidi="fa-IR"/>
          </w:rPr>
          <w:t xml:space="preserve">و حینی که بخوایم ازش </w:t>
        </w:r>
      </w:ins>
      <w:ins w:id="4576" w:author="Microsoft account" w:date="2025-10-15T13:06:00Z">
        <w:r>
          <w:rPr>
            <w:rFonts w:cs="Calibri"/>
            <w:sz w:val="24"/>
            <w:szCs w:val="24"/>
            <w:lang w:bidi="fa-IR"/>
          </w:rPr>
          <w:t>object</w:t>
        </w:r>
        <w:r>
          <w:rPr>
            <w:rFonts w:cs="Calibri" w:hint="cs"/>
            <w:sz w:val="24"/>
            <w:szCs w:val="24"/>
            <w:rtl/>
            <w:lang w:bidi="fa-IR"/>
          </w:rPr>
          <w:t xml:space="preserve"> بسازیم و بهش یه </w:t>
        </w:r>
        <w:r>
          <w:rPr>
            <w:rFonts w:cs="Calibri"/>
            <w:sz w:val="24"/>
            <w:szCs w:val="24"/>
            <w:lang w:bidi="fa-IR"/>
          </w:rPr>
          <w:t>object</w:t>
        </w:r>
        <w:r>
          <w:rPr>
            <w:rFonts w:cs="Calibri" w:hint="cs"/>
            <w:sz w:val="24"/>
            <w:szCs w:val="24"/>
            <w:rtl/>
            <w:lang w:bidi="fa-IR"/>
          </w:rPr>
          <w:t xml:space="preserve"> بفرستیم، اگر از نوعی که گفتیم نباشه </w:t>
        </w:r>
        <w:r w:rsidRPr="00C50422">
          <w:rPr>
            <w:rFonts w:cs="Calibri" w:hint="eastAsia"/>
            <w:strike/>
            <w:sz w:val="24"/>
            <w:szCs w:val="24"/>
            <w:rtl/>
            <w:lang w:bidi="fa-IR"/>
            <w:rPrChange w:id="4577" w:author="Microsoft account" w:date="2025-10-16T11:39:00Z">
              <w:rPr>
                <w:rFonts w:cs="Calibri" w:hint="eastAsia"/>
                <w:sz w:val="24"/>
                <w:szCs w:val="24"/>
                <w:rtl/>
                <w:lang w:bidi="fa-IR"/>
              </w:rPr>
            </w:rPrChange>
          </w:rPr>
          <w:t>اون</w:t>
        </w:r>
        <w:r w:rsidRPr="00C50422">
          <w:rPr>
            <w:rFonts w:cs="Calibri"/>
            <w:strike/>
            <w:sz w:val="24"/>
            <w:szCs w:val="24"/>
            <w:rtl/>
            <w:lang w:bidi="fa-IR"/>
            <w:rPrChange w:id="4578" w:author="Microsoft account" w:date="2025-10-16T11:39:00Z">
              <w:rPr>
                <w:rFonts w:cs="Calibri"/>
                <w:sz w:val="24"/>
                <w:szCs w:val="24"/>
                <w:rtl/>
                <w:lang w:bidi="fa-IR"/>
              </w:rPr>
            </w:rPrChange>
          </w:rPr>
          <w:t xml:space="preserve"> </w:t>
        </w:r>
        <w:r w:rsidRPr="00C50422">
          <w:rPr>
            <w:rFonts w:cs="Calibri" w:hint="eastAsia"/>
            <w:strike/>
            <w:sz w:val="24"/>
            <w:szCs w:val="24"/>
            <w:rtl/>
            <w:lang w:bidi="fa-IR"/>
            <w:rPrChange w:id="4579" w:author="Microsoft account" w:date="2025-10-16T11:39:00Z">
              <w:rPr>
                <w:rFonts w:cs="Calibri" w:hint="eastAsia"/>
                <w:sz w:val="24"/>
                <w:szCs w:val="24"/>
                <w:rtl/>
                <w:lang w:bidi="fa-IR"/>
              </w:rPr>
            </w:rPrChange>
          </w:rPr>
          <w:t>رو</w:t>
        </w:r>
        <w:r w:rsidRPr="00C50422">
          <w:rPr>
            <w:rFonts w:cs="Calibri"/>
            <w:strike/>
            <w:sz w:val="24"/>
            <w:szCs w:val="24"/>
            <w:rtl/>
            <w:lang w:bidi="fa-IR"/>
            <w:rPrChange w:id="4580" w:author="Microsoft account" w:date="2025-10-16T11:39:00Z">
              <w:rPr>
                <w:rFonts w:cs="Calibri"/>
                <w:sz w:val="24"/>
                <w:szCs w:val="24"/>
                <w:rtl/>
                <w:lang w:bidi="fa-IR"/>
              </w:rPr>
            </w:rPrChange>
          </w:rPr>
          <w:t xml:space="preserve"> </w:t>
        </w:r>
        <w:r w:rsidRPr="00C50422">
          <w:rPr>
            <w:rFonts w:cs="Calibri" w:hint="eastAsia"/>
            <w:strike/>
            <w:sz w:val="24"/>
            <w:szCs w:val="24"/>
            <w:rtl/>
            <w:lang w:bidi="fa-IR"/>
            <w:rPrChange w:id="4581" w:author="Microsoft account" w:date="2025-10-16T11:39:00Z">
              <w:rPr>
                <w:rFonts w:cs="Calibri" w:hint="eastAsia"/>
                <w:sz w:val="24"/>
                <w:szCs w:val="24"/>
                <w:rtl/>
                <w:lang w:bidi="fa-IR"/>
              </w:rPr>
            </w:rPrChange>
          </w:rPr>
          <w:t>نم</w:t>
        </w:r>
        <w:r w:rsidRPr="00C50422">
          <w:rPr>
            <w:rFonts w:cs="Calibri" w:hint="cs"/>
            <w:strike/>
            <w:sz w:val="24"/>
            <w:szCs w:val="24"/>
            <w:rtl/>
            <w:lang w:bidi="fa-IR"/>
            <w:rPrChange w:id="4582" w:author="Microsoft account" w:date="2025-10-16T11:39:00Z">
              <w:rPr>
                <w:rFonts w:cs="Calibri" w:hint="cs"/>
                <w:sz w:val="24"/>
                <w:szCs w:val="24"/>
                <w:rtl/>
                <w:lang w:bidi="fa-IR"/>
              </w:rPr>
            </w:rPrChange>
          </w:rPr>
          <w:t>ی</w:t>
        </w:r>
        <w:r w:rsidRPr="00C50422">
          <w:rPr>
            <w:rFonts w:cs="Calibri" w:hint="eastAsia"/>
            <w:strike/>
            <w:sz w:val="24"/>
            <w:szCs w:val="24"/>
            <w:rtl/>
            <w:lang w:bidi="fa-IR"/>
            <w:rPrChange w:id="4583" w:author="Microsoft account" w:date="2025-10-16T11:39:00Z">
              <w:rPr>
                <w:rFonts w:cs="Calibri" w:hint="eastAsia"/>
                <w:sz w:val="24"/>
                <w:szCs w:val="24"/>
                <w:rtl/>
                <w:lang w:bidi="fa-IR"/>
              </w:rPr>
            </w:rPrChange>
          </w:rPr>
          <w:t>پذ</w:t>
        </w:r>
        <w:r w:rsidRPr="00C50422">
          <w:rPr>
            <w:rFonts w:cs="Calibri" w:hint="cs"/>
            <w:strike/>
            <w:sz w:val="24"/>
            <w:szCs w:val="24"/>
            <w:rtl/>
            <w:lang w:bidi="fa-IR"/>
            <w:rPrChange w:id="4584" w:author="Microsoft account" w:date="2025-10-16T11:39:00Z">
              <w:rPr>
                <w:rFonts w:cs="Calibri" w:hint="cs"/>
                <w:sz w:val="24"/>
                <w:szCs w:val="24"/>
                <w:rtl/>
                <w:lang w:bidi="fa-IR"/>
              </w:rPr>
            </w:rPrChange>
          </w:rPr>
          <w:t>ی</w:t>
        </w:r>
        <w:r w:rsidRPr="00C50422">
          <w:rPr>
            <w:rFonts w:cs="Calibri" w:hint="eastAsia"/>
            <w:strike/>
            <w:sz w:val="24"/>
            <w:szCs w:val="24"/>
            <w:rtl/>
            <w:lang w:bidi="fa-IR"/>
            <w:rPrChange w:id="4585" w:author="Microsoft account" w:date="2025-10-16T11:39:00Z">
              <w:rPr>
                <w:rFonts w:cs="Calibri" w:hint="eastAsia"/>
                <w:sz w:val="24"/>
                <w:szCs w:val="24"/>
                <w:rtl/>
                <w:lang w:bidi="fa-IR"/>
              </w:rPr>
            </w:rPrChange>
          </w:rPr>
          <w:t>ره</w:t>
        </w:r>
        <w:r>
          <w:rPr>
            <w:rFonts w:cs="Calibri" w:hint="cs"/>
            <w:sz w:val="24"/>
            <w:szCs w:val="24"/>
            <w:rtl/>
            <w:lang w:bidi="fa-IR"/>
          </w:rPr>
          <w:t>:</w:t>
        </w:r>
      </w:ins>
    </w:p>
    <w:p w14:paraId="41A5FF29" w14:textId="17B4229F" w:rsidR="00043B08" w:rsidRDefault="00043B08">
      <w:pPr>
        <w:bidi/>
        <w:spacing w:after="0" w:line="276" w:lineRule="auto"/>
        <w:ind w:left="720"/>
        <w:jc w:val="both"/>
        <w:rPr>
          <w:ins w:id="4586" w:author="Microsoft account" w:date="2025-10-15T13:06:00Z"/>
          <w:rFonts w:cs="Calibri"/>
          <w:sz w:val="24"/>
          <w:szCs w:val="24"/>
          <w:rtl/>
          <w:lang w:bidi="fa-IR"/>
        </w:rPr>
        <w:pPrChange w:id="4587" w:author="Microsoft account" w:date="2025-10-15T13:06:00Z">
          <w:pPr>
            <w:bidi/>
            <w:spacing w:after="0" w:line="276" w:lineRule="auto"/>
            <w:jc w:val="both"/>
          </w:pPr>
        </w:pPrChange>
      </w:pPr>
      <w:ins w:id="4588" w:author="Microsoft account" w:date="2025-10-15T13:06:00Z">
        <w:r w:rsidRPr="00043B08">
          <w:rPr>
            <w:rFonts w:cs="Calibri"/>
            <w:noProof/>
            <w:sz w:val="24"/>
            <w:szCs w:val="24"/>
            <w:rPrChange w:id="4589"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bidi/>
        <w:spacing w:after="0" w:line="276" w:lineRule="auto"/>
        <w:ind w:left="720"/>
        <w:jc w:val="both"/>
        <w:rPr>
          <w:ins w:id="4590" w:author="Microsoft account" w:date="2025-10-15T13:06:00Z"/>
          <w:rFonts w:cs="Calibri"/>
          <w:sz w:val="24"/>
          <w:szCs w:val="24"/>
          <w:rtl/>
          <w:lang w:bidi="fa-IR"/>
        </w:rPr>
        <w:pPrChange w:id="4591" w:author="Microsoft account" w:date="2025-10-15T13:06:00Z">
          <w:pPr>
            <w:bidi/>
            <w:spacing w:after="0" w:line="276" w:lineRule="auto"/>
            <w:jc w:val="both"/>
          </w:pPr>
        </w:pPrChange>
      </w:pPr>
      <w:ins w:id="4592" w:author="Microsoft account" w:date="2025-10-15T13:06:00Z">
        <w:r>
          <w:rPr>
            <w:rFonts w:cs="Calibri" w:hint="cs"/>
            <w:sz w:val="24"/>
            <w:szCs w:val="24"/>
            <w:rtl/>
            <w:lang w:bidi="fa-IR"/>
          </w:rPr>
          <w:t xml:space="preserve">مثلا در عکس بالا داره میگه چون </w:t>
        </w:r>
        <w:r>
          <w:rPr>
            <w:rFonts w:cs="Calibri"/>
            <w:sz w:val="24"/>
            <w:szCs w:val="24"/>
            <w:lang w:bidi="fa-IR"/>
          </w:rPr>
          <w:t>object</w:t>
        </w:r>
        <w:r>
          <w:rPr>
            <w:rFonts w:cs="Calibri" w:hint="cs"/>
            <w:sz w:val="24"/>
            <w:szCs w:val="24"/>
            <w:rtl/>
            <w:lang w:bidi="fa-IR"/>
          </w:rPr>
          <w:t xml:space="preserve"> ای که  </w:t>
        </w:r>
        <w:r>
          <w:rPr>
            <w:rFonts w:cs="Calibri"/>
            <w:sz w:val="24"/>
            <w:szCs w:val="24"/>
            <w:lang w:bidi="fa-IR"/>
          </w:rPr>
          <w:t>pass</w:t>
        </w:r>
        <w:r>
          <w:rPr>
            <w:rFonts w:cs="Calibri" w:hint="cs"/>
            <w:sz w:val="24"/>
            <w:szCs w:val="24"/>
            <w:rtl/>
            <w:lang w:bidi="fa-IR"/>
          </w:rPr>
          <w:t xml:space="preserve"> کردی ساخته شده (یا هم نوعِ) </w:t>
        </w:r>
        <w:r>
          <w:rPr>
            <w:rFonts w:cs="Calibri"/>
            <w:sz w:val="24"/>
            <w:szCs w:val="24"/>
            <w:lang w:bidi="fa-IR"/>
          </w:rPr>
          <w:t>QuizBrain</w:t>
        </w:r>
        <w:r>
          <w:rPr>
            <w:rFonts w:cs="Calibri" w:hint="cs"/>
            <w:sz w:val="24"/>
            <w:szCs w:val="24"/>
            <w:rtl/>
            <w:lang w:bidi="fa-IR"/>
          </w:rPr>
          <w:t xml:space="preserve"> نیست، </w:t>
        </w:r>
        <w:r w:rsidRPr="00590370">
          <w:rPr>
            <w:rFonts w:cs="Calibri" w:hint="eastAsia"/>
            <w:strike/>
            <w:sz w:val="24"/>
            <w:szCs w:val="24"/>
            <w:rtl/>
            <w:lang w:bidi="fa-IR"/>
            <w:rPrChange w:id="4593" w:author="Microsoft account" w:date="2025-10-16T11:39:00Z">
              <w:rPr>
                <w:rFonts w:cs="Calibri" w:hint="eastAsia"/>
                <w:sz w:val="24"/>
                <w:szCs w:val="24"/>
                <w:rtl/>
                <w:lang w:bidi="fa-IR"/>
              </w:rPr>
            </w:rPrChange>
          </w:rPr>
          <w:t>پس</w:t>
        </w:r>
        <w:r w:rsidRPr="00590370">
          <w:rPr>
            <w:rFonts w:cs="Calibri"/>
            <w:strike/>
            <w:sz w:val="24"/>
            <w:szCs w:val="24"/>
            <w:rtl/>
            <w:lang w:bidi="fa-IR"/>
            <w:rPrChange w:id="4594" w:author="Microsoft account" w:date="2025-10-16T11:39:00Z">
              <w:rPr>
                <w:rFonts w:cs="Calibri"/>
                <w:sz w:val="24"/>
                <w:szCs w:val="24"/>
                <w:rtl/>
                <w:lang w:bidi="fa-IR"/>
              </w:rPr>
            </w:rPrChange>
          </w:rPr>
          <w:t xml:space="preserve"> </w:t>
        </w:r>
        <w:r w:rsidRPr="00590370">
          <w:rPr>
            <w:rFonts w:cs="Calibri" w:hint="eastAsia"/>
            <w:strike/>
            <w:sz w:val="24"/>
            <w:szCs w:val="24"/>
            <w:rtl/>
            <w:lang w:bidi="fa-IR"/>
            <w:rPrChange w:id="4595" w:author="Microsoft account" w:date="2025-10-16T11:39:00Z">
              <w:rPr>
                <w:rFonts w:cs="Calibri" w:hint="eastAsia"/>
                <w:sz w:val="24"/>
                <w:szCs w:val="24"/>
                <w:rtl/>
                <w:lang w:bidi="fa-IR"/>
              </w:rPr>
            </w:rPrChange>
          </w:rPr>
          <w:t>نم</w:t>
        </w:r>
        <w:r w:rsidRPr="00590370">
          <w:rPr>
            <w:rFonts w:cs="Calibri" w:hint="cs"/>
            <w:strike/>
            <w:sz w:val="24"/>
            <w:szCs w:val="24"/>
            <w:rtl/>
            <w:lang w:bidi="fa-IR"/>
            <w:rPrChange w:id="4596" w:author="Microsoft account" w:date="2025-10-16T11:39:00Z">
              <w:rPr>
                <w:rFonts w:cs="Calibri" w:hint="cs"/>
                <w:sz w:val="24"/>
                <w:szCs w:val="24"/>
                <w:rtl/>
                <w:lang w:bidi="fa-IR"/>
              </w:rPr>
            </w:rPrChange>
          </w:rPr>
          <w:t>ی</w:t>
        </w:r>
        <w:r w:rsidRPr="00590370">
          <w:rPr>
            <w:rFonts w:cs="Calibri" w:hint="eastAsia"/>
            <w:strike/>
            <w:sz w:val="24"/>
            <w:szCs w:val="24"/>
            <w:rtl/>
            <w:lang w:bidi="fa-IR"/>
            <w:rPrChange w:id="4597" w:author="Microsoft account" w:date="2025-10-16T11:39:00Z">
              <w:rPr>
                <w:rFonts w:cs="Calibri" w:hint="eastAsia"/>
                <w:sz w:val="24"/>
                <w:szCs w:val="24"/>
                <w:rtl/>
                <w:lang w:bidi="fa-IR"/>
              </w:rPr>
            </w:rPrChange>
          </w:rPr>
          <w:t>شه</w:t>
        </w:r>
      </w:ins>
    </w:p>
    <w:p w14:paraId="21E2D499" w14:textId="77777777" w:rsidR="00043B08" w:rsidRDefault="00043B08">
      <w:pPr>
        <w:bidi/>
        <w:spacing w:after="0" w:line="276" w:lineRule="auto"/>
        <w:ind w:left="720"/>
        <w:jc w:val="both"/>
        <w:rPr>
          <w:ins w:id="4598" w:author="Microsoft account" w:date="2025-10-16T11:39:00Z"/>
          <w:rFonts w:cs="Calibri"/>
          <w:sz w:val="24"/>
          <w:szCs w:val="24"/>
          <w:rtl/>
          <w:lang w:bidi="fa-IR"/>
        </w:rPr>
        <w:pPrChange w:id="4599" w:author="Microsoft account" w:date="2025-10-15T13:06:00Z">
          <w:pPr>
            <w:bidi/>
            <w:spacing w:after="0" w:line="276" w:lineRule="auto"/>
            <w:jc w:val="both"/>
          </w:pPr>
        </w:pPrChange>
      </w:pPr>
    </w:p>
    <w:p w14:paraId="3FDA855D" w14:textId="77777777" w:rsidR="00590370" w:rsidRDefault="00590370">
      <w:pPr>
        <w:bidi/>
        <w:spacing w:after="0" w:line="276" w:lineRule="auto"/>
        <w:ind w:left="720"/>
        <w:jc w:val="both"/>
        <w:rPr>
          <w:ins w:id="4600" w:author="Microsoft account" w:date="2025-10-16T11:39:00Z"/>
          <w:rFonts w:cs="Calibri"/>
          <w:sz w:val="18"/>
          <w:szCs w:val="18"/>
          <w:rtl/>
          <w:lang w:bidi="fa-IR"/>
        </w:rPr>
        <w:pPrChange w:id="4601" w:author="Microsoft account" w:date="2025-10-16T11:39:00Z">
          <w:pPr>
            <w:bidi/>
            <w:spacing w:after="0" w:line="276" w:lineRule="auto"/>
            <w:jc w:val="both"/>
          </w:pPr>
        </w:pPrChange>
      </w:pPr>
      <w:ins w:id="4602" w:author="Microsoft account" w:date="2025-10-16T11:39:00Z">
        <w:r>
          <w:rPr>
            <w:rFonts w:cs="Calibri" w:hint="cs"/>
            <w:sz w:val="24"/>
            <w:szCs w:val="24"/>
            <w:rtl/>
            <w:lang w:bidi="fa-IR"/>
          </w:rPr>
          <w:t>(</w:t>
        </w:r>
        <w:r>
          <w:rPr>
            <w:rFonts w:cs="Calibri" w:hint="cs"/>
            <w:sz w:val="18"/>
            <w:szCs w:val="18"/>
            <w:rtl/>
            <w:lang w:bidi="fa-IR"/>
          </w:rPr>
          <w:t xml:space="preserve">حین استفاده و بدونِ استفاده از </w:t>
        </w:r>
        <w:r>
          <w:rPr>
            <w:rFonts w:cs="Calibri"/>
            <w:sz w:val="18"/>
            <w:szCs w:val="18"/>
            <w:lang w:bidi="fa-IR"/>
          </w:rPr>
          <w:t>Type Hinting</w:t>
        </w:r>
        <w:r>
          <w:rPr>
            <w:rFonts w:cs="Calibri" w:hint="cs"/>
            <w:sz w:val="18"/>
            <w:szCs w:val="18"/>
            <w:rtl/>
            <w:lang w:bidi="fa-IR"/>
          </w:rPr>
          <w:t xml:space="preserve"> :</w:t>
        </w:r>
      </w:ins>
    </w:p>
    <w:p w14:paraId="1E906846" w14:textId="1369F280" w:rsidR="00590370" w:rsidRDefault="00590370">
      <w:pPr>
        <w:bidi/>
        <w:spacing w:after="0" w:line="276" w:lineRule="auto"/>
        <w:ind w:left="720"/>
        <w:jc w:val="both"/>
        <w:rPr>
          <w:ins w:id="4603" w:author="Microsoft account" w:date="2025-10-16T11:39:00Z"/>
          <w:rFonts w:cs="Calibri"/>
          <w:sz w:val="18"/>
          <w:szCs w:val="18"/>
          <w:rtl/>
          <w:lang w:bidi="fa-IR"/>
        </w:rPr>
        <w:pPrChange w:id="4604" w:author="Microsoft account" w:date="2025-10-16T11:39:00Z">
          <w:pPr>
            <w:bidi/>
            <w:spacing w:after="0" w:line="276" w:lineRule="auto"/>
            <w:jc w:val="both"/>
          </w:pPr>
        </w:pPrChange>
      </w:pPr>
      <w:ins w:id="4605" w:author="Microsoft account" w:date="2025-10-16T11:39:00Z">
        <w:r w:rsidRPr="00590370">
          <w:rPr>
            <w:rFonts w:cs="Calibri"/>
            <w:noProof/>
            <w:sz w:val="18"/>
            <w:szCs w:val="18"/>
            <w:rPrChange w:id="4606"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bidi/>
        <w:spacing w:after="0" w:line="276" w:lineRule="auto"/>
        <w:ind w:left="720"/>
        <w:jc w:val="both"/>
        <w:rPr>
          <w:ins w:id="4607" w:author="Microsoft account" w:date="2025-10-16T11:40:00Z"/>
          <w:rFonts w:cs="Calibri"/>
          <w:sz w:val="18"/>
          <w:szCs w:val="18"/>
          <w:rtl/>
          <w:lang w:bidi="fa-IR"/>
        </w:rPr>
        <w:pPrChange w:id="4608" w:author="Microsoft account" w:date="2025-10-16T11:39:00Z">
          <w:pPr>
            <w:bidi/>
            <w:spacing w:after="0" w:line="276" w:lineRule="auto"/>
            <w:jc w:val="both"/>
          </w:pPr>
        </w:pPrChange>
      </w:pPr>
      <w:ins w:id="4609"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bidi/>
        <w:spacing w:after="0" w:line="276" w:lineRule="auto"/>
        <w:ind w:left="720"/>
        <w:jc w:val="both"/>
        <w:rPr>
          <w:ins w:id="4610" w:author="Microsoft account" w:date="2025-10-16T11:39:00Z"/>
          <w:rFonts w:cs="Calibri"/>
          <w:sz w:val="18"/>
          <w:szCs w:val="18"/>
          <w:rtl/>
          <w:lang w:bidi="fa-IR"/>
        </w:rPr>
        <w:pPrChange w:id="4611" w:author="Microsoft account" w:date="2025-10-16T11:40:00Z">
          <w:pPr>
            <w:bidi/>
            <w:spacing w:after="0" w:line="276" w:lineRule="auto"/>
            <w:jc w:val="both"/>
          </w:pPr>
        </w:pPrChange>
      </w:pPr>
      <w:ins w:id="4612" w:author="Microsoft account" w:date="2025-10-16T11:40:00Z">
        <w:r>
          <w:rPr>
            <w:rFonts w:cs="Calibri" w:hint="cs"/>
            <w:sz w:val="18"/>
            <w:szCs w:val="18"/>
            <w:rtl/>
            <w:lang w:bidi="fa-IR"/>
          </w:rPr>
          <w:t xml:space="preserve">قبلا با این معقوله آشنا شده بودیم داخلِ </w:t>
        </w:r>
        <w:r>
          <w:rPr>
            <w:rFonts w:cs="Calibri"/>
            <w:sz w:val="18"/>
            <w:szCs w:val="18"/>
            <w:lang w:bidi="fa-IR"/>
          </w:rPr>
          <w:t>Excercism</w:t>
        </w:r>
        <w:r>
          <w:rPr>
            <w:rFonts w:cs="Calibri" w:hint="cs"/>
            <w:sz w:val="18"/>
            <w:szCs w:val="18"/>
            <w:rtl/>
            <w:lang w:bidi="fa-IR"/>
          </w:rPr>
          <w:t xml:space="preserve"> ، خوب شد یاداوری شد. از اینجا به بعد یادم میمونه استفاده کنم.</w:t>
        </w:r>
      </w:ins>
    </w:p>
    <w:p w14:paraId="6440CC25" w14:textId="3D3B148E" w:rsidR="00590370" w:rsidRDefault="00590370">
      <w:pPr>
        <w:bidi/>
        <w:spacing w:after="0" w:line="276" w:lineRule="auto"/>
        <w:ind w:left="720"/>
        <w:jc w:val="both"/>
        <w:rPr>
          <w:ins w:id="4613" w:author="Microsoft account" w:date="2025-10-16T11:39:00Z"/>
          <w:rFonts w:cs="Calibri"/>
          <w:sz w:val="24"/>
          <w:szCs w:val="24"/>
          <w:rtl/>
          <w:lang w:bidi="fa-IR"/>
        </w:rPr>
        <w:pPrChange w:id="4614" w:author="Microsoft account" w:date="2025-10-16T11:39:00Z">
          <w:pPr>
            <w:bidi/>
            <w:spacing w:after="0" w:line="276" w:lineRule="auto"/>
            <w:jc w:val="both"/>
          </w:pPr>
        </w:pPrChange>
      </w:pPr>
      <w:ins w:id="4615" w:author="Microsoft account" w:date="2025-10-16T11:39:00Z">
        <w:r>
          <w:rPr>
            <w:rFonts w:cs="Calibri" w:hint="cs"/>
            <w:sz w:val="24"/>
            <w:szCs w:val="24"/>
            <w:rtl/>
            <w:lang w:bidi="fa-IR"/>
          </w:rPr>
          <w:t>)</w:t>
        </w:r>
      </w:ins>
    </w:p>
    <w:p w14:paraId="06CF92D6" w14:textId="77777777" w:rsidR="00590370" w:rsidRDefault="00590370">
      <w:pPr>
        <w:bidi/>
        <w:spacing w:after="0" w:line="276" w:lineRule="auto"/>
        <w:ind w:left="720"/>
        <w:jc w:val="both"/>
        <w:rPr>
          <w:ins w:id="4616" w:author="Microsoft account" w:date="2025-10-15T13:06:00Z"/>
          <w:rFonts w:cs="Calibri"/>
          <w:sz w:val="24"/>
          <w:szCs w:val="24"/>
          <w:rtl/>
          <w:lang w:bidi="fa-IR"/>
        </w:rPr>
        <w:pPrChange w:id="4617" w:author="Microsoft account" w:date="2025-10-16T11:39:00Z">
          <w:pPr>
            <w:bidi/>
            <w:spacing w:after="0" w:line="276" w:lineRule="auto"/>
            <w:jc w:val="both"/>
          </w:pPr>
        </w:pPrChange>
      </w:pPr>
    </w:p>
    <w:p w14:paraId="00EB9663" w14:textId="47444CE3" w:rsidR="00043B08" w:rsidRDefault="00043B08">
      <w:pPr>
        <w:bidi/>
        <w:spacing w:after="0" w:line="276" w:lineRule="auto"/>
        <w:ind w:left="720"/>
        <w:jc w:val="both"/>
        <w:rPr>
          <w:ins w:id="4618" w:author="Microsoft account" w:date="2025-10-15T13:12:00Z"/>
          <w:rFonts w:cs="Calibri"/>
          <w:sz w:val="24"/>
          <w:szCs w:val="24"/>
          <w:rtl/>
          <w:lang w:bidi="fa-IR"/>
        </w:rPr>
        <w:pPrChange w:id="4619" w:author="Microsoft account" w:date="2025-10-15T13:06:00Z">
          <w:pPr>
            <w:bidi/>
            <w:spacing w:after="0" w:line="276" w:lineRule="auto"/>
            <w:jc w:val="both"/>
          </w:pPr>
        </w:pPrChange>
      </w:pPr>
      <w:ins w:id="4620" w:author="Microsoft account" w:date="2025-10-15T13:09:00Z">
        <w:r>
          <w:rPr>
            <w:rFonts w:cs="Calibri" w:hint="cs"/>
            <w:sz w:val="24"/>
            <w:szCs w:val="24"/>
            <w:rtl/>
            <w:lang w:bidi="fa-IR"/>
          </w:rPr>
          <w:lastRenderedPageBreak/>
          <w:t xml:space="preserve">نکته بعدی هم اینه که وقتی که ما داریم توی </w:t>
        </w:r>
        <w:r>
          <w:rPr>
            <w:rFonts w:cs="Calibri"/>
            <w:sz w:val="24"/>
            <w:szCs w:val="24"/>
            <w:lang w:bidi="fa-IR"/>
          </w:rPr>
          <w:t>canvas</w:t>
        </w:r>
        <w:r>
          <w:rPr>
            <w:rFonts w:cs="Calibri" w:hint="cs"/>
            <w:sz w:val="24"/>
            <w:szCs w:val="24"/>
            <w:rtl/>
            <w:lang w:bidi="fa-IR"/>
          </w:rPr>
          <w:t xml:space="preserve"> یه متنی رو با </w:t>
        </w:r>
        <w:r>
          <w:rPr>
            <w:rFonts w:cs="Calibri"/>
            <w:sz w:val="24"/>
            <w:szCs w:val="24"/>
            <w:lang w:bidi="fa-IR"/>
          </w:rPr>
          <w:t>create text</w:t>
        </w:r>
        <w:r>
          <w:rPr>
            <w:rFonts w:cs="Calibri" w:hint="cs"/>
            <w:sz w:val="24"/>
            <w:szCs w:val="24"/>
            <w:rtl/>
            <w:lang w:bidi="fa-IR"/>
          </w:rPr>
          <w:t xml:space="preserve"> درست میکنیم، باید یطوری بسازیمش که اگر متن طولانی بود، به صورت </w:t>
        </w:r>
      </w:ins>
      <w:ins w:id="4621" w:author="Microsoft account" w:date="2025-10-15T13:10:00Z">
        <w:r>
          <w:rPr>
            <w:rFonts w:cs="Calibri"/>
            <w:sz w:val="24"/>
            <w:szCs w:val="24"/>
            <w:lang w:bidi="fa-IR"/>
          </w:rPr>
          <w:t>horizontal</w:t>
        </w:r>
        <w:r>
          <w:rPr>
            <w:rFonts w:cs="Calibri" w:hint="cs"/>
            <w:sz w:val="24"/>
            <w:szCs w:val="24"/>
            <w:rtl/>
            <w:lang w:bidi="fa-IR"/>
          </w:rPr>
          <w:t xml:space="preserve"> نوشته نشه و یسری از اون از قابِ </w:t>
        </w:r>
        <w:r>
          <w:rPr>
            <w:rFonts w:cs="Calibri"/>
            <w:sz w:val="24"/>
            <w:szCs w:val="24"/>
            <w:lang w:bidi="fa-IR"/>
          </w:rPr>
          <w:t>canvas</w:t>
        </w:r>
        <w:r>
          <w:rPr>
            <w:rFonts w:cs="Calibri" w:hint="cs"/>
            <w:sz w:val="24"/>
            <w:szCs w:val="24"/>
            <w:rtl/>
            <w:lang w:bidi="fa-IR"/>
          </w:rPr>
          <w:t xml:space="preserve"> بیرون بزنه و ما نداشته باشیمش. به جاش میتونیم حینِ </w:t>
        </w:r>
        <w:r>
          <w:rPr>
            <w:rFonts w:cs="Calibri"/>
            <w:sz w:val="24"/>
            <w:szCs w:val="24"/>
            <w:lang w:bidi="fa-IR"/>
          </w:rPr>
          <w:t>declare</w:t>
        </w:r>
        <w:r>
          <w:rPr>
            <w:rFonts w:cs="Calibri" w:hint="cs"/>
            <w:sz w:val="24"/>
            <w:szCs w:val="24"/>
            <w:rtl/>
            <w:lang w:bidi="fa-IR"/>
          </w:rPr>
          <w:t xml:space="preserve"> کردن اشاره کنیم که تا چه مقداری حق داری کلمه اضافه کنی، چطور؟ </w:t>
        </w:r>
      </w:ins>
      <w:ins w:id="4622" w:author="Microsoft account" w:date="2025-10-15T13:11:00Z">
        <w:r>
          <w:rPr>
            <w:rFonts w:cs="Calibri" w:hint="cs"/>
            <w:sz w:val="24"/>
            <w:szCs w:val="24"/>
            <w:rtl/>
            <w:lang w:bidi="fa-IR"/>
          </w:rPr>
          <w:t xml:space="preserve">حینی که داریم </w:t>
        </w:r>
        <w:r w:rsidR="009B02CB">
          <w:rPr>
            <w:rFonts w:cs="Calibri"/>
            <w:sz w:val="24"/>
            <w:szCs w:val="24"/>
            <w:lang w:bidi="fa-IR"/>
          </w:rPr>
          <w:t>canvas.create_text()</w:t>
        </w:r>
        <w:r w:rsidR="009B02CB">
          <w:rPr>
            <w:rFonts w:cs="Calibri" w:hint="cs"/>
            <w:sz w:val="24"/>
            <w:szCs w:val="24"/>
            <w:rtl/>
            <w:lang w:bidi="fa-IR"/>
          </w:rPr>
          <w:t xml:space="preserve"> انجام میدیم، داخلش یه </w:t>
        </w:r>
        <w:r w:rsidR="009B02CB">
          <w:rPr>
            <w:rFonts w:cs="Calibri"/>
            <w:sz w:val="24"/>
            <w:szCs w:val="24"/>
            <w:lang w:bidi="fa-IR"/>
          </w:rPr>
          <w:t>attribute</w:t>
        </w:r>
        <w:r w:rsidR="009B02CB">
          <w:rPr>
            <w:rFonts w:cs="Calibri" w:hint="cs"/>
            <w:sz w:val="24"/>
            <w:szCs w:val="24"/>
            <w:rtl/>
            <w:lang w:bidi="fa-IR"/>
          </w:rPr>
          <w:t xml:space="preserve"> پر میکنیم. </w:t>
        </w:r>
        <w:r w:rsidR="009B02CB">
          <w:rPr>
            <w:rFonts w:cs="Calibri"/>
            <w:sz w:val="24"/>
            <w:szCs w:val="24"/>
            <w:lang w:bidi="fa-IR"/>
          </w:rPr>
          <w:t>Width = x</w:t>
        </w:r>
        <w:r w:rsidR="009B02CB">
          <w:rPr>
            <w:rFonts w:cs="Calibri" w:hint="cs"/>
            <w:sz w:val="24"/>
            <w:szCs w:val="24"/>
            <w:rtl/>
            <w:lang w:bidi="fa-IR"/>
          </w:rPr>
          <w:t xml:space="preserve"> که این </w:t>
        </w:r>
        <w:r w:rsidR="009B02CB">
          <w:rPr>
            <w:rFonts w:cs="Calibri"/>
            <w:sz w:val="24"/>
            <w:szCs w:val="24"/>
            <w:lang w:bidi="fa-IR"/>
          </w:rPr>
          <w:t xml:space="preserve">x </w:t>
        </w:r>
        <w:r w:rsidR="009B02CB">
          <w:rPr>
            <w:rFonts w:cs="Calibri" w:hint="cs"/>
            <w:sz w:val="24"/>
            <w:szCs w:val="24"/>
            <w:rtl/>
            <w:lang w:bidi="fa-IR"/>
          </w:rPr>
          <w:t xml:space="preserve"> باید یه مقدار کم تر از </w:t>
        </w:r>
        <w:r w:rsidR="009B02CB">
          <w:rPr>
            <w:rFonts w:cs="Calibri"/>
            <w:sz w:val="24"/>
            <w:szCs w:val="24"/>
            <w:lang w:bidi="fa-IR"/>
          </w:rPr>
          <w:t>width</w:t>
        </w:r>
        <w:r w:rsidR="009B02CB">
          <w:rPr>
            <w:rFonts w:cs="Calibri" w:hint="cs"/>
            <w:sz w:val="24"/>
            <w:szCs w:val="24"/>
            <w:rtl/>
            <w:lang w:bidi="fa-IR"/>
          </w:rPr>
          <w:t xml:space="preserve"> ای باشه که خودِ </w:t>
        </w:r>
        <w:r w:rsidR="009B02CB">
          <w:rPr>
            <w:rFonts w:cs="Calibri"/>
            <w:sz w:val="24"/>
            <w:szCs w:val="24"/>
            <w:lang w:bidi="fa-IR"/>
          </w:rPr>
          <w:t xml:space="preserve">canvas </w:t>
        </w:r>
        <w:r w:rsidR="009B02CB">
          <w:rPr>
            <w:rFonts w:cs="Calibri" w:hint="cs"/>
            <w:sz w:val="24"/>
            <w:szCs w:val="24"/>
            <w:rtl/>
            <w:lang w:bidi="fa-IR"/>
          </w:rPr>
          <w:t xml:space="preserve"> داره تا هر متنی همیشه داخل</w:t>
        </w:r>
      </w:ins>
      <w:ins w:id="4623" w:author="Microsoft account" w:date="2025-10-15T13:12:00Z">
        <w:r w:rsidR="009B02CB">
          <w:rPr>
            <w:rFonts w:cs="Calibri" w:hint="cs"/>
            <w:sz w:val="24"/>
            <w:szCs w:val="24"/>
            <w:rtl/>
            <w:lang w:bidi="fa-IR"/>
          </w:rPr>
          <w:t xml:space="preserve"> </w:t>
        </w:r>
        <w:r w:rsidR="009B02CB">
          <w:rPr>
            <w:rFonts w:cs="Calibri"/>
            <w:sz w:val="24"/>
            <w:szCs w:val="24"/>
            <w:lang w:bidi="fa-IR"/>
          </w:rPr>
          <w:t>canvas</w:t>
        </w:r>
        <w:r w:rsidR="009B02CB">
          <w:rPr>
            <w:rFonts w:cs="Calibri" w:hint="cs"/>
            <w:sz w:val="24"/>
            <w:szCs w:val="24"/>
            <w:rtl/>
            <w:lang w:bidi="fa-IR"/>
          </w:rPr>
          <w:t xml:space="preserve"> بمونه.</w:t>
        </w:r>
      </w:ins>
    </w:p>
    <w:p w14:paraId="05980AF5" w14:textId="1566C2BF" w:rsidR="009B02CB" w:rsidRDefault="009B02CB">
      <w:pPr>
        <w:bidi/>
        <w:spacing w:after="0" w:line="276" w:lineRule="auto"/>
        <w:jc w:val="both"/>
        <w:rPr>
          <w:ins w:id="4624" w:author="Microsoft account" w:date="2025-10-15T13:12:00Z"/>
          <w:rFonts w:cs="Calibri"/>
          <w:sz w:val="24"/>
          <w:szCs w:val="24"/>
          <w:rtl/>
          <w:lang w:bidi="fa-IR"/>
        </w:rPr>
        <w:pPrChange w:id="4625" w:author="Microsoft account" w:date="2025-10-15T13:12:00Z">
          <w:pPr>
            <w:bidi/>
            <w:spacing w:after="0" w:line="276" w:lineRule="auto"/>
            <w:jc w:val="both"/>
          </w:pPr>
        </w:pPrChange>
      </w:pPr>
    </w:p>
    <w:p w14:paraId="2249C48C" w14:textId="1B737745" w:rsidR="009B02CB" w:rsidRDefault="009B02CB">
      <w:pPr>
        <w:bidi/>
        <w:spacing w:after="0" w:line="276" w:lineRule="auto"/>
        <w:jc w:val="both"/>
        <w:rPr>
          <w:ins w:id="4626" w:author="Microsoft account" w:date="2025-10-15T13:21:00Z"/>
          <w:rFonts w:cs="Calibri"/>
          <w:sz w:val="28"/>
          <w:szCs w:val="28"/>
          <w:lang w:bidi="fa-IR"/>
        </w:rPr>
        <w:pPrChange w:id="4627" w:author="Microsoft account" w:date="2025-10-15T13:12:00Z">
          <w:pPr>
            <w:bidi/>
            <w:spacing w:after="0" w:line="276" w:lineRule="auto"/>
            <w:jc w:val="both"/>
          </w:pPr>
        </w:pPrChange>
      </w:pPr>
    </w:p>
    <w:p w14:paraId="37B34DEF" w14:textId="156906F3" w:rsidR="002C071D" w:rsidRDefault="002C071D">
      <w:pPr>
        <w:bidi/>
        <w:spacing w:after="0" w:line="276" w:lineRule="auto"/>
        <w:jc w:val="both"/>
        <w:rPr>
          <w:ins w:id="4628" w:author="Microsoft account" w:date="2025-10-15T13:21:00Z"/>
          <w:rFonts w:cs="Calibri"/>
          <w:sz w:val="28"/>
          <w:szCs w:val="28"/>
          <w:rtl/>
          <w:lang w:bidi="fa-IR"/>
        </w:rPr>
        <w:pPrChange w:id="4629" w:author="Microsoft account" w:date="2025-10-15T13:21:00Z">
          <w:pPr>
            <w:bidi/>
            <w:spacing w:after="0" w:line="276" w:lineRule="auto"/>
            <w:jc w:val="both"/>
          </w:pPr>
        </w:pPrChange>
      </w:pPr>
      <w:ins w:id="4630" w:author="Microsoft account" w:date="2025-10-15T13:21:00Z">
        <w:r>
          <w:rPr>
            <w:rFonts w:cs="Calibri" w:hint="cs"/>
            <w:sz w:val="28"/>
            <w:szCs w:val="28"/>
            <w:rtl/>
            <w:lang w:bidi="fa-IR"/>
          </w:rPr>
          <w:t xml:space="preserve">تا انتهای </w:t>
        </w:r>
        <w:r>
          <w:rPr>
            <w:rFonts w:cs="Calibri"/>
            <w:sz w:val="28"/>
            <w:szCs w:val="28"/>
            <w:lang w:bidi="fa-IR"/>
          </w:rPr>
          <w:t>Day034 006</w:t>
        </w:r>
      </w:ins>
    </w:p>
    <w:p w14:paraId="793C5F75" w14:textId="5199D554" w:rsidR="002C071D" w:rsidRPr="009B02CB" w:rsidRDefault="002C071D">
      <w:pPr>
        <w:bidi/>
        <w:spacing w:after="0" w:line="276" w:lineRule="auto"/>
        <w:jc w:val="both"/>
        <w:rPr>
          <w:ins w:id="4631" w:author="Microsoft account" w:date="2025-10-15T11:14:00Z"/>
          <w:rFonts w:cs="Calibri"/>
          <w:sz w:val="28"/>
          <w:szCs w:val="28"/>
          <w:rtl/>
          <w:lang w:bidi="fa-IR"/>
        </w:rPr>
        <w:pPrChange w:id="4632" w:author="Microsoft account" w:date="2025-10-15T13:21:00Z">
          <w:pPr>
            <w:bidi/>
            <w:spacing w:after="0" w:line="276" w:lineRule="auto"/>
            <w:jc w:val="both"/>
          </w:pPr>
        </w:pPrChange>
      </w:pPr>
      <w:ins w:id="4633" w:author="Microsoft account" w:date="2025-10-15T13:21:00Z">
        <w:r>
          <w:rPr>
            <w:rFonts w:cs="Calibri" w:hint="cs"/>
            <w:sz w:val="28"/>
            <w:szCs w:val="28"/>
            <w:rtl/>
            <w:lang w:bidi="fa-IR"/>
          </w:rPr>
          <w:t xml:space="preserve">جلسه بعد باید بیایم و پیاده سازی چیزایی که توی 006 گفته شد رو انجام بدیم، الان تا اونجایی رفتیم که </w:t>
        </w:r>
      </w:ins>
      <w:ins w:id="4634" w:author="Microsoft account" w:date="2025-10-15T13:22:00Z">
        <w:r>
          <w:rPr>
            <w:rFonts w:cs="Calibri" w:hint="cs"/>
            <w:sz w:val="28"/>
            <w:szCs w:val="28"/>
            <w:rtl/>
            <w:lang w:bidi="fa-IR"/>
          </w:rPr>
          <w:t xml:space="preserve">از </w:t>
        </w:r>
        <w:r>
          <w:rPr>
            <w:rFonts w:cs="Calibri"/>
            <w:sz w:val="28"/>
            <w:szCs w:val="28"/>
            <w:lang w:bidi="fa-IR"/>
          </w:rPr>
          <w:t>quiz</w:t>
        </w:r>
        <w:r>
          <w:rPr>
            <w:rFonts w:cs="Calibri" w:hint="cs"/>
            <w:sz w:val="28"/>
            <w:szCs w:val="28"/>
            <w:rtl/>
            <w:lang w:bidi="fa-IR"/>
          </w:rPr>
          <w:t xml:space="preserve"> که </w:t>
        </w:r>
        <w:r>
          <w:rPr>
            <w:rFonts w:cs="Calibri"/>
            <w:sz w:val="28"/>
            <w:szCs w:val="28"/>
            <w:lang w:bidi="fa-IR"/>
          </w:rPr>
          <w:t>pass</w:t>
        </w:r>
        <w:r>
          <w:rPr>
            <w:rFonts w:cs="Calibri" w:hint="cs"/>
            <w:sz w:val="28"/>
            <w:szCs w:val="28"/>
            <w:rtl/>
            <w:lang w:bidi="fa-IR"/>
          </w:rPr>
          <w:t xml:space="preserve"> کردیم توی </w:t>
        </w:r>
        <w:r>
          <w:rPr>
            <w:rFonts w:cs="Calibri"/>
            <w:sz w:val="28"/>
            <w:szCs w:val="28"/>
            <w:lang w:bidi="fa-IR"/>
          </w:rPr>
          <w:t>QuizInterface</w:t>
        </w:r>
        <w:r>
          <w:rPr>
            <w:rFonts w:cs="Calibri" w:hint="cs"/>
            <w:sz w:val="28"/>
            <w:szCs w:val="28"/>
            <w:rtl/>
            <w:lang w:bidi="fa-IR"/>
          </w:rPr>
          <w:t xml:space="preserve"> یه </w:t>
        </w:r>
        <w:r>
          <w:rPr>
            <w:rFonts w:cs="Calibri"/>
            <w:sz w:val="28"/>
            <w:szCs w:val="28"/>
            <w:lang w:bidi="fa-IR"/>
          </w:rPr>
          <w:t>att</w:t>
        </w:r>
        <w:r>
          <w:rPr>
            <w:rFonts w:cs="Calibri" w:hint="cs"/>
            <w:sz w:val="28"/>
            <w:szCs w:val="28"/>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bidi/>
        <w:spacing w:after="0" w:line="276" w:lineRule="auto"/>
        <w:jc w:val="both"/>
        <w:rPr>
          <w:ins w:id="4635" w:author="Microsoft account" w:date="2025-10-15T11:14:00Z"/>
          <w:rFonts w:cs="Calibri"/>
          <w:sz w:val="28"/>
          <w:szCs w:val="28"/>
          <w:rtl/>
          <w:lang w:bidi="fa-IR"/>
        </w:rPr>
        <w:pPrChange w:id="4636" w:author="Microsoft account" w:date="2025-10-15T11:14:00Z">
          <w:pPr>
            <w:bidi/>
            <w:spacing w:after="0" w:line="276" w:lineRule="auto"/>
            <w:jc w:val="both"/>
          </w:pPr>
        </w:pPrChange>
      </w:pPr>
    </w:p>
    <w:p w14:paraId="72578220" w14:textId="77777777" w:rsidR="00323256" w:rsidRDefault="00323256">
      <w:pPr>
        <w:bidi/>
        <w:spacing w:after="0" w:line="276" w:lineRule="auto"/>
        <w:jc w:val="both"/>
        <w:rPr>
          <w:ins w:id="4637" w:author="Microsoft account" w:date="2025-10-15T11:14:00Z"/>
          <w:rFonts w:cs="Calibri"/>
          <w:sz w:val="28"/>
          <w:szCs w:val="28"/>
          <w:rtl/>
          <w:lang w:bidi="fa-IR"/>
        </w:rPr>
        <w:pPrChange w:id="4638" w:author="Microsoft account" w:date="2025-10-15T11:14:00Z">
          <w:pPr>
            <w:bidi/>
            <w:spacing w:after="0" w:line="276" w:lineRule="auto"/>
            <w:jc w:val="both"/>
          </w:pPr>
        </w:pPrChange>
      </w:pPr>
    </w:p>
    <w:p w14:paraId="2227E769" w14:textId="6FE55C44" w:rsidR="00323256" w:rsidRDefault="00323256">
      <w:pPr>
        <w:spacing w:after="0" w:line="240" w:lineRule="auto"/>
        <w:rPr>
          <w:ins w:id="4639" w:author="Microsoft account" w:date="2025-10-15T11:14:00Z"/>
          <w:rFonts w:cs="Calibri"/>
          <w:sz w:val="28"/>
          <w:szCs w:val="28"/>
          <w:rtl/>
          <w:lang w:bidi="fa-IR"/>
        </w:rPr>
      </w:pPr>
      <w:ins w:id="4640" w:author="Microsoft account" w:date="2025-10-15T11:14:00Z">
        <w:r>
          <w:rPr>
            <w:rFonts w:cs="Calibri"/>
            <w:sz w:val="28"/>
            <w:szCs w:val="28"/>
            <w:rtl/>
            <w:lang w:bidi="fa-IR"/>
          </w:rPr>
          <w:br w:type="page"/>
        </w:r>
      </w:ins>
    </w:p>
    <w:p w14:paraId="4D119497" w14:textId="2D86040C" w:rsidR="00323256" w:rsidRDefault="00461160">
      <w:pPr>
        <w:bidi/>
        <w:spacing w:after="0" w:line="276" w:lineRule="auto"/>
        <w:jc w:val="both"/>
        <w:rPr>
          <w:ins w:id="4641" w:author="Microsoft account" w:date="2025-10-16T12:03:00Z"/>
          <w:rFonts w:cs="Calibri"/>
          <w:sz w:val="28"/>
          <w:szCs w:val="28"/>
          <w:rtl/>
          <w:lang w:bidi="fa-IR"/>
        </w:rPr>
        <w:pPrChange w:id="4642" w:author="Microsoft account" w:date="2025-10-15T11:14:00Z">
          <w:pPr>
            <w:bidi/>
            <w:spacing w:after="0" w:line="276" w:lineRule="auto"/>
            <w:jc w:val="both"/>
          </w:pPr>
        </w:pPrChange>
      </w:pPr>
      <w:bookmarkStart w:id="4643" w:name="I4040724"/>
      <w:ins w:id="4644" w:author="Microsoft account" w:date="2025-10-16T12:03:00Z">
        <w:r>
          <w:rPr>
            <w:rFonts w:cs="Calibri" w:hint="cs"/>
            <w:sz w:val="28"/>
            <w:szCs w:val="28"/>
            <w:rtl/>
            <w:lang w:bidi="fa-IR"/>
          </w:rPr>
          <w:lastRenderedPageBreak/>
          <w:t>ادامه</w:t>
        </w:r>
      </w:ins>
    </w:p>
    <w:bookmarkEnd w:id="4643"/>
    <w:p w14:paraId="4A2FF991" w14:textId="77777777" w:rsidR="00461160" w:rsidRDefault="00461160">
      <w:pPr>
        <w:bidi/>
        <w:spacing w:after="0" w:line="276" w:lineRule="auto"/>
        <w:jc w:val="both"/>
        <w:rPr>
          <w:ins w:id="4645" w:author="Microsoft account" w:date="2025-10-16T12:03:00Z"/>
          <w:rFonts w:cs="Calibri"/>
          <w:sz w:val="28"/>
          <w:szCs w:val="28"/>
          <w:rtl/>
          <w:lang w:bidi="fa-IR"/>
        </w:rPr>
        <w:pPrChange w:id="4646" w:author="Microsoft account" w:date="2025-10-16T12:03:00Z">
          <w:pPr>
            <w:bidi/>
            <w:spacing w:after="0" w:line="276" w:lineRule="auto"/>
            <w:jc w:val="both"/>
          </w:pPr>
        </w:pPrChange>
      </w:pPr>
    </w:p>
    <w:p w14:paraId="0843AC61" w14:textId="6AB514A5" w:rsidR="00461160" w:rsidRDefault="00461160" w:rsidP="006D6460">
      <w:pPr>
        <w:bidi/>
        <w:spacing w:after="0" w:line="276" w:lineRule="auto"/>
        <w:jc w:val="both"/>
        <w:rPr>
          <w:ins w:id="4647" w:author="Microsoft account" w:date="2025-10-16T12:05:00Z"/>
          <w:rFonts w:cs="Calibri"/>
          <w:sz w:val="28"/>
          <w:szCs w:val="28"/>
          <w:rtl/>
          <w:lang w:bidi="fa-IR"/>
        </w:rPr>
        <w:pPrChange w:id="4648" w:author="Microsoft account" w:date="2025-10-17T10:59:00Z">
          <w:pPr>
            <w:bidi/>
            <w:spacing w:after="0" w:line="276" w:lineRule="auto"/>
            <w:jc w:val="both"/>
          </w:pPr>
        </w:pPrChange>
      </w:pPr>
      <w:ins w:id="4649" w:author="Microsoft account" w:date="2025-10-16T12:03:00Z">
        <w:r>
          <w:rPr>
            <w:rFonts w:cs="Calibri" w:hint="cs"/>
            <w:sz w:val="28"/>
            <w:szCs w:val="28"/>
            <w:rtl/>
            <w:lang w:bidi="fa-IR"/>
          </w:rPr>
          <w:t>-</w:t>
        </w:r>
      </w:ins>
      <w:ins w:id="4650" w:author="Microsoft account" w:date="2025-10-16T12:04:00Z">
        <w:r w:rsidR="002B38E6">
          <w:rPr>
            <w:rFonts w:cs="Calibri" w:hint="cs"/>
            <w:sz w:val="28"/>
            <w:szCs w:val="28"/>
            <w:rtl/>
            <w:lang w:bidi="fa-IR"/>
          </w:rPr>
          <w:t xml:space="preserve">درمورد </w:t>
        </w:r>
        <w:r w:rsidR="002B38E6">
          <w:rPr>
            <w:rFonts w:cs="Calibri"/>
            <w:sz w:val="28"/>
            <w:szCs w:val="28"/>
            <w:lang w:bidi="fa-IR"/>
          </w:rPr>
          <w:t>Type Hinting</w:t>
        </w:r>
        <w:r w:rsidR="002B38E6">
          <w:rPr>
            <w:rFonts w:cs="Calibri" w:hint="cs"/>
            <w:sz w:val="28"/>
            <w:szCs w:val="28"/>
            <w:rtl/>
            <w:lang w:bidi="fa-IR"/>
          </w:rPr>
          <w:t xml:space="preserve"> داره توضیح میده، اکثرا چیزایی که خودمون بالاتر گفتیم. اما خب یسری چیزای دیگه هم هست، اونم اینه که وقتی که از </w:t>
        </w:r>
        <w:r w:rsidR="002B38E6">
          <w:rPr>
            <w:rFonts w:cs="Calibri"/>
            <w:sz w:val="28"/>
            <w:szCs w:val="28"/>
            <w:lang w:bidi="fa-IR"/>
          </w:rPr>
          <w:t>Type Hinting</w:t>
        </w:r>
        <w:r w:rsidR="002B38E6">
          <w:rPr>
            <w:rFonts w:cs="Calibri" w:hint="cs"/>
            <w:sz w:val="28"/>
            <w:szCs w:val="28"/>
            <w:rtl/>
            <w:lang w:bidi="fa-IR"/>
          </w:rPr>
          <w:t xml:space="preserve"> استفاده میکنیم یه قابلیت خوبش اینه که خودِ </w:t>
        </w:r>
        <w:r w:rsidR="002B38E6">
          <w:rPr>
            <w:rFonts w:cs="Calibri"/>
            <w:sz w:val="28"/>
            <w:szCs w:val="28"/>
            <w:lang w:bidi="fa-IR"/>
          </w:rPr>
          <w:t>IDE</w:t>
        </w:r>
        <w:r w:rsidR="002B38E6">
          <w:rPr>
            <w:rFonts w:cs="Calibri" w:hint="cs"/>
            <w:sz w:val="28"/>
            <w:szCs w:val="28"/>
            <w:rtl/>
            <w:lang w:bidi="fa-IR"/>
          </w:rPr>
          <w:t xml:space="preserve"> یادآوری میکنه بهمون، هیچک</w:t>
        </w:r>
      </w:ins>
      <w:ins w:id="4651" w:author="Microsoft account" w:date="2025-10-17T10:59:00Z">
        <w:r w:rsidR="006D6460">
          <w:rPr>
            <w:rFonts w:cs="Calibri" w:hint="cs"/>
            <w:sz w:val="28"/>
            <w:szCs w:val="28"/>
            <w:rtl/>
            <w:lang w:bidi="fa-IR"/>
          </w:rPr>
          <w:t>س</w:t>
        </w:r>
      </w:ins>
      <w:ins w:id="4652" w:author="Microsoft account" w:date="2025-10-16T12:04:00Z">
        <w:r w:rsidR="002B38E6">
          <w:rPr>
            <w:rFonts w:cs="Calibri" w:hint="cs"/>
            <w:sz w:val="28"/>
            <w:szCs w:val="28"/>
            <w:rtl/>
            <w:lang w:bidi="fa-IR"/>
          </w:rPr>
          <w:t xml:space="preserve"> جلومون رو نمیگیره که این چیه وارد کردی، ولی اخطار میده که تو الان برای این </w:t>
        </w:r>
      </w:ins>
      <w:ins w:id="4653" w:author="Microsoft account" w:date="2025-10-16T12:05:00Z">
        <w:r w:rsidR="002B38E6">
          <w:rPr>
            <w:rFonts w:cs="Calibri"/>
            <w:sz w:val="28"/>
            <w:szCs w:val="28"/>
            <w:lang w:bidi="fa-IR"/>
          </w:rPr>
          <w:t>variable</w:t>
        </w:r>
        <w:r w:rsidR="002B38E6">
          <w:rPr>
            <w:rFonts w:cs="Calibri" w:hint="cs"/>
            <w:sz w:val="28"/>
            <w:szCs w:val="28"/>
            <w:rtl/>
            <w:lang w:bidi="fa-IR"/>
          </w:rPr>
          <w:t xml:space="preserve"> توقعت این نبود ها</w:t>
        </w:r>
      </w:ins>
      <w:ins w:id="4654" w:author="Microsoft account" w:date="2025-10-17T10:59:00Z">
        <w:r w:rsidR="006D6460">
          <w:rPr>
            <w:rFonts w:cs="Calibri" w:hint="cs"/>
            <w:sz w:val="28"/>
            <w:szCs w:val="28"/>
            <w:rtl/>
            <w:lang w:bidi="fa-IR"/>
          </w:rPr>
          <w:t xml:space="preserve"> (</w:t>
        </w:r>
        <w:r w:rsidR="006D6460">
          <w:rPr>
            <w:rFonts w:cs="Calibri" w:hint="cs"/>
            <w:sz w:val="18"/>
            <w:szCs w:val="18"/>
            <w:rtl/>
            <w:lang w:bidi="fa-IR"/>
          </w:rPr>
          <w:t xml:space="preserve">بیشتر یچیزی قراردادیه بین خودمون و </w:t>
        </w:r>
        <w:r w:rsidR="006D6460">
          <w:rPr>
            <w:rFonts w:cs="Calibri"/>
            <w:sz w:val="18"/>
            <w:szCs w:val="18"/>
            <w:lang w:bidi="fa-IR"/>
          </w:rPr>
          <w:t>IDE</w:t>
        </w:r>
        <w:r w:rsidR="006D6460">
          <w:rPr>
            <w:rFonts w:cs="Calibri" w:hint="cs"/>
            <w:sz w:val="18"/>
            <w:szCs w:val="18"/>
            <w:rtl/>
            <w:lang w:bidi="fa-IR"/>
          </w:rPr>
          <w:t xml:space="preserve"> . اروری نخواهیم داشت</w:t>
        </w:r>
        <w:r w:rsidR="006D6460">
          <w:rPr>
            <w:rFonts w:cs="Calibri" w:hint="cs"/>
            <w:sz w:val="28"/>
            <w:szCs w:val="28"/>
            <w:rtl/>
            <w:lang w:bidi="fa-IR"/>
          </w:rPr>
          <w:t>)</w:t>
        </w:r>
      </w:ins>
    </w:p>
    <w:p w14:paraId="7D21460E" w14:textId="3055A812" w:rsidR="002B38E6" w:rsidRDefault="002B38E6">
      <w:pPr>
        <w:bidi/>
        <w:spacing w:after="0" w:line="276" w:lineRule="auto"/>
        <w:jc w:val="both"/>
        <w:rPr>
          <w:ins w:id="4655" w:author="Microsoft account" w:date="2025-10-16T13:57:00Z"/>
          <w:rFonts w:cs="Calibri"/>
          <w:sz w:val="28"/>
          <w:szCs w:val="28"/>
          <w:rtl/>
          <w:lang w:bidi="fa-IR"/>
        </w:rPr>
        <w:pPrChange w:id="4656" w:author="Microsoft account" w:date="2025-10-16T12:05:00Z">
          <w:pPr>
            <w:bidi/>
            <w:spacing w:after="0" w:line="276" w:lineRule="auto"/>
            <w:jc w:val="both"/>
          </w:pPr>
        </w:pPrChange>
      </w:pPr>
    </w:p>
    <w:p w14:paraId="611D92CE" w14:textId="7A31FA54" w:rsidR="009F3D79" w:rsidRDefault="009F3D79">
      <w:pPr>
        <w:bidi/>
        <w:spacing w:after="0" w:line="276" w:lineRule="auto"/>
        <w:jc w:val="both"/>
        <w:rPr>
          <w:ins w:id="4657" w:author="Microsoft account" w:date="2025-10-16T13:57:00Z"/>
          <w:rFonts w:cs="Calibri"/>
          <w:sz w:val="28"/>
          <w:szCs w:val="28"/>
          <w:rtl/>
          <w:lang w:bidi="fa-IR"/>
        </w:rPr>
        <w:pPrChange w:id="4658" w:author="Microsoft account" w:date="2025-10-16T13:57:00Z">
          <w:pPr>
            <w:bidi/>
            <w:spacing w:after="0" w:line="276" w:lineRule="auto"/>
            <w:jc w:val="both"/>
          </w:pPr>
        </w:pPrChange>
      </w:pPr>
      <w:ins w:id="4659" w:author="Microsoft account" w:date="2025-10-16T13:57:00Z">
        <w:r>
          <w:rPr>
            <w:rFonts w:cs="Calibri" w:hint="cs"/>
            <w:sz w:val="28"/>
            <w:szCs w:val="28"/>
            <w:rtl/>
            <w:lang w:bidi="fa-IR"/>
          </w:rPr>
          <w:t>-این پروژه هم با موفقیت ساخته شد. تمام</w:t>
        </w:r>
      </w:ins>
    </w:p>
    <w:p w14:paraId="4695C1A0" w14:textId="06AA692F" w:rsidR="009F3D79" w:rsidRDefault="009F3D79">
      <w:pPr>
        <w:bidi/>
        <w:spacing w:after="0" w:line="276" w:lineRule="auto"/>
        <w:jc w:val="both"/>
        <w:rPr>
          <w:ins w:id="4660" w:author="Microsoft account" w:date="2025-10-16T13:58:00Z"/>
          <w:rFonts w:cs="Calibri"/>
          <w:sz w:val="28"/>
          <w:szCs w:val="28"/>
          <w:lang w:bidi="fa-IR"/>
        </w:rPr>
        <w:pPrChange w:id="4661" w:author="Microsoft account" w:date="2025-10-16T13:58:00Z">
          <w:pPr>
            <w:bidi/>
            <w:spacing w:after="0" w:line="276" w:lineRule="auto"/>
            <w:jc w:val="both"/>
          </w:pPr>
        </w:pPrChange>
      </w:pPr>
      <w:ins w:id="4662" w:author="Microsoft account" w:date="2025-10-16T13:58:00Z">
        <w:r>
          <w:rPr>
            <w:rFonts w:cs="Calibri"/>
            <w:sz w:val="28"/>
            <w:szCs w:val="28"/>
            <w:lang w:bidi="fa-IR"/>
          </w:rPr>
          <w:t>End Day034</w:t>
        </w:r>
      </w:ins>
    </w:p>
    <w:p w14:paraId="683CFC5D" w14:textId="77777777" w:rsidR="009F3D79" w:rsidRDefault="009F3D79">
      <w:pPr>
        <w:bidi/>
        <w:spacing w:after="0" w:line="276" w:lineRule="auto"/>
        <w:jc w:val="both"/>
        <w:rPr>
          <w:ins w:id="4663" w:author="Microsoft account" w:date="2025-10-16T13:58:00Z"/>
          <w:rFonts w:cs="Calibri"/>
          <w:sz w:val="28"/>
          <w:szCs w:val="28"/>
          <w:lang w:bidi="fa-IR"/>
        </w:rPr>
        <w:pPrChange w:id="4664" w:author="Microsoft account" w:date="2025-10-16T13:58:00Z">
          <w:pPr>
            <w:bidi/>
            <w:spacing w:after="0" w:line="276" w:lineRule="auto"/>
            <w:jc w:val="both"/>
          </w:pPr>
        </w:pPrChange>
      </w:pPr>
    </w:p>
    <w:p w14:paraId="5291EB0B" w14:textId="5FD329A1" w:rsidR="009F3D79" w:rsidRDefault="009F3D79">
      <w:pPr>
        <w:bidi/>
        <w:spacing w:after="0" w:line="276" w:lineRule="auto"/>
        <w:jc w:val="both"/>
        <w:rPr>
          <w:ins w:id="4665" w:author="Microsoft account" w:date="2025-10-16T12:03:00Z"/>
          <w:rFonts w:cs="Calibri"/>
          <w:sz w:val="28"/>
          <w:szCs w:val="28"/>
          <w:lang w:bidi="fa-IR"/>
        </w:rPr>
        <w:pPrChange w:id="4666" w:author="Microsoft account" w:date="2025-10-16T13:58:00Z">
          <w:pPr>
            <w:bidi/>
            <w:spacing w:after="0" w:line="276" w:lineRule="auto"/>
            <w:jc w:val="both"/>
          </w:pPr>
        </w:pPrChange>
      </w:pPr>
      <w:ins w:id="4667" w:author="Microsoft account" w:date="2025-10-16T13:58:00Z">
        <w:r>
          <w:rPr>
            <w:rFonts w:cs="Calibri" w:hint="cs"/>
            <w:sz w:val="28"/>
            <w:szCs w:val="28"/>
            <w:rtl/>
            <w:lang w:bidi="fa-IR"/>
          </w:rPr>
          <w:t xml:space="preserve">جلسه آینده شروع </w:t>
        </w:r>
        <w:r>
          <w:rPr>
            <w:rFonts w:cs="Calibri"/>
            <w:sz w:val="28"/>
            <w:szCs w:val="28"/>
            <w:lang w:bidi="fa-IR"/>
          </w:rPr>
          <w:t>Day035</w:t>
        </w:r>
      </w:ins>
    </w:p>
    <w:p w14:paraId="716661D8" w14:textId="77777777" w:rsidR="00461160" w:rsidRDefault="00461160">
      <w:pPr>
        <w:bidi/>
        <w:spacing w:after="0" w:line="276" w:lineRule="auto"/>
        <w:jc w:val="both"/>
        <w:rPr>
          <w:ins w:id="4668" w:author="Microsoft account" w:date="2025-10-16T12:03:00Z"/>
          <w:rFonts w:cs="Calibri"/>
          <w:sz w:val="28"/>
          <w:szCs w:val="28"/>
          <w:rtl/>
          <w:lang w:bidi="fa-IR"/>
        </w:rPr>
        <w:pPrChange w:id="4669" w:author="Microsoft account" w:date="2025-10-16T12:03:00Z">
          <w:pPr>
            <w:bidi/>
            <w:spacing w:after="0" w:line="276" w:lineRule="auto"/>
            <w:jc w:val="both"/>
          </w:pPr>
        </w:pPrChange>
      </w:pPr>
    </w:p>
    <w:p w14:paraId="3D2002EC" w14:textId="77777777" w:rsidR="00461160" w:rsidRDefault="00461160">
      <w:pPr>
        <w:bidi/>
        <w:spacing w:after="0" w:line="276" w:lineRule="auto"/>
        <w:jc w:val="both"/>
        <w:rPr>
          <w:ins w:id="4670" w:author="Microsoft account" w:date="2025-10-16T12:03:00Z"/>
          <w:rFonts w:cs="Calibri"/>
          <w:sz w:val="28"/>
          <w:szCs w:val="28"/>
          <w:rtl/>
          <w:lang w:bidi="fa-IR"/>
        </w:rPr>
        <w:pPrChange w:id="4671" w:author="Microsoft account" w:date="2025-10-16T12:03:00Z">
          <w:pPr>
            <w:bidi/>
            <w:spacing w:after="0" w:line="276" w:lineRule="auto"/>
            <w:jc w:val="both"/>
          </w:pPr>
        </w:pPrChange>
      </w:pPr>
    </w:p>
    <w:p w14:paraId="101CE13E" w14:textId="77777777" w:rsidR="00461160" w:rsidRDefault="00461160">
      <w:pPr>
        <w:bidi/>
        <w:spacing w:after="0" w:line="276" w:lineRule="auto"/>
        <w:jc w:val="both"/>
        <w:rPr>
          <w:ins w:id="4672" w:author="Microsoft account" w:date="2025-10-16T12:03:00Z"/>
          <w:rFonts w:cs="Calibri"/>
          <w:sz w:val="28"/>
          <w:szCs w:val="28"/>
          <w:rtl/>
          <w:lang w:bidi="fa-IR"/>
        </w:rPr>
        <w:pPrChange w:id="4673" w:author="Microsoft account" w:date="2025-10-16T12:03:00Z">
          <w:pPr>
            <w:bidi/>
            <w:spacing w:after="0" w:line="276" w:lineRule="auto"/>
            <w:jc w:val="both"/>
          </w:pPr>
        </w:pPrChange>
      </w:pPr>
    </w:p>
    <w:p w14:paraId="3EF9C245" w14:textId="77777777" w:rsidR="00461160" w:rsidRDefault="00461160">
      <w:pPr>
        <w:bidi/>
        <w:spacing w:after="0" w:line="276" w:lineRule="auto"/>
        <w:jc w:val="both"/>
        <w:rPr>
          <w:ins w:id="4674" w:author="Microsoft account" w:date="2025-10-16T12:03:00Z"/>
          <w:rFonts w:cs="Calibri"/>
          <w:sz w:val="28"/>
          <w:szCs w:val="28"/>
          <w:rtl/>
          <w:lang w:bidi="fa-IR"/>
        </w:rPr>
        <w:pPrChange w:id="4675" w:author="Microsoft account" w:date="2025-10-16T12:03:00Z">
          <w:pPr>
            <w:bidi/>
            <w:spacing w:after="0" w:line="276" w:lineRule="auto"/>
            <w:jc w:val="both"/>
          </w:pPr>
        </w:pPrChange>
      </w:pPr>
    </w:p>
    <w:p w14:paraId="0E4E6ADD" w14:textId="18A44DCE" w:rsidR="00461160" w:rsidRDefault="00461160">
      <w:pPr>
        <w:spacing w:after="0" w:line="240" w:lineRule="auto"/>
        <w:rPr>
          <w:ins w:id="4676" w:author="Microsoft account" w:date="2025-10-16T12:03:00Z"/>
          <w:rFonts w:cs="Calibri"/>
          <w:sz w:val="28"/>
          <w:szCs w:val="28"/>
          <w:rtl/>
          <w:lang w:bidi="fa-IR"/>
        </w:rPr>
      </w:pPr>
      <w:ins w:id="4677" w:author="Microsoft account" w:date="2025-10-16T12:03:00Z">
        <w:r>
          <w:rPr>
            <w:rFonts w:cs="Calibri"/>
            <w:sz w:val="28"/>
            <w:szCs w:val="28"/>
            <w:rtl/>
            <w:lang w:bidi="fa-IR"/>
          </w:rPr>
          <w:br w:type="page"/>
        </w:r>
      </w:ins>
    </w:p>
    <w:p w14:paraId="7249841E" w14:textId="1FD90B40" w:rsidR="00461160" w:rsidRDefault="003A2EDB">
      <w:pPr>
        <w:bidi/>
        <w:spacing w:after="0" w:line="276" w:lineRule="auto"/>
        <w:jc w:val="both"/>
        <w:rPr>
          <w:ins w:id="4678" w:author="Microsoft account" w:date="2025-10-17T11:00:00Z"/>
          <w:rFonts w:cs="Calibri" w:hint="cs"/>
          <w:sz w:val="28"/>
          <w:szCs w:val="28"/>
          <w:rtl/>
          <w:lang w:bidi="fa-IR"/>
        </w:rPr>
        <w:pPrChange w:id="4679" w:author="Microsoft account" w:date="2025-10-16T12:03:00Z">
          <w:pPr>
            <w:bidi/>
            <w:spacing w:after="0" w:line="276" w:lineRule="auto"/>
            <w:jc w:val="both"/>
          </w:pPr>
        </w:pPrChange>
      </w:pPr>
      <w:bookmarkStart w:id="4680" w:name="I4040725"/>
      <w:ins w:id="4681" w:author="Microsoft account" w:date="2025-10-17T11:00:00Z">
        <w:r>
          <w:rPr>
            <w:rFonts w:cs="Calibri" w:hint="cs"/>
            <w:sz w:val="28"/>
            <w:szCs w:val="28"/>
            <w:rtl/>
            <w:lang w:bidi="fa-IR"/>
          </w:rPr>
          <w:lastRenderedPageBreak/>
          <w:t>ادامه</w:t>
        </w:r>
      </w:ins>
    </w:p>
    <w:bookmarkEnd w:id="4680"/>
    <w:p w14:paraId="33B9A7A9" w14:textId="77777777" w:rsidR="003A2EDB" w:rsidRDefault="003A2EDB" w:rsidP="003A2EDB">
      <w:pPr>
        <w:bidi/>
        <w:spacing w:after="0" w:line="276" w:lineRule="auto"/>
        <w:jc w:val="both"/>
        <w:rPr>
          <w:ins w:id="4682" w:author="Microsoft account" w:date="2025-10-17T11:01:00Z"/>
          <w:rFonts w:cs="Calibri"/>
          <w:sz w:val="28"/>
          <w:szCs w:val="28"/>
          <w:rtl/>
          <w:lang w:bidi="fa-IR"/>
        </w:rPr>
        <w:pPrChange w:id="4683" w:author="Microsoft account" w:date="2025-10-17T11:00:00Z">
          <w:pPr>
            <w:bidi/>
            <w:spacing w:after="0" w:line="276" w:lineRule="auto"/>
            <w:jc w:val="both"/>
          </w:pPr>
        </w:pPrChange>
      </w:pPr>
    </w:p>
    <w:p w14:paraId="6491623A" w14:textId="47EDB869" w:rsidR="003A2EDB" w:rsidRDefault="00CE6A85" w:rsidP="003A2EDB">
      <w:pPr>
        <w:bidi/>
        <w:spacing w:after="0" w:line="276" w:lineRule="auto"/>
        <w:jc w:val="both"/>
        <w:rPr>
          <w:ins w:id="4684" w:author="Microsoft account" w:date="2025-10-17T11:01:00Z"/>
          <w:rFonts w:cs="Calibri"/>
          <w:sz w:val="28"/>
          <w:szCs w:val="28"/>
          <w:lang w:bidi="fa-IR"/>
        </w:rPr>
        <w:pPrChange w:id="4685" w:author="Microsoft account" w:date="2025-10-17T11:01:00Z">
          <w:pPr>
            <w:bidi/>
            <w:spacing w:after="0" w:line="276" w:lineRule="auto"/>
            <w:jc w:val="both"/>
          </w:pPr>
        </w:pPrChange>
      </w:pPr>
      <w:ins w:id="4686" w:author="Microsoft account" w:date="2025-10-17T11:01:00Z">
        <w:r>
          <w:rPr>
            <w:rFonts w:cs="Calibri"/>
            <w:sz w:val="28"/>
            <w:szCs w:val="28"/>
            <w:lang w:bidi="fa-IR"/>
          </w:rPr>
          <w:t xml:space="preserve">Day035 </w:t>
        </w:r>
      </w:ins>
    </w:p>
    <w:p w14:paraId="319BFAB5" w14:textId="76D6BB34" w:rsidR="00CE6A85" w:rsidRDefault="00CE6A85" w:rsidP="00CE6A85">
      <w:pPr>
        <w:bidi/>
        <w:spacing w:after="0" w:line="276" w:lineRule="auto"/>
        <w:jc w:val="both"/>
        <w:rPr>
          <w:ins w:id="4687" w:author="Microsoft account" w:date="2025-10-17T11:02:00Z"/>
          <w:rFonts w:cs="Calibri"/>
          <w:sz w:val="28"/>
          <w:szCs w:val="28"/>
          <w:lang w:bidi="fa-IR"/>
        </w:rPr>
        <w:pPrChange w:id="4688" w:author="Microsoft account" w:date="2025-10-17T11:02:00Z">
          <w:pPr>
            <w:bidi/>
            <w:spacing w:after="0" w:line="276" w:lineRule="auto"/>
            <w:jc w:val="both"/>
          </w:pPr>
        </w:pPrChange>
      </w:pPr>
      <w:ins w:id="4689" w:author="Microsoft account" w:date="2025-10-17T11:02:00Z">
        <w:r>
          <w:rPr>
            <w:rFonts w:cs="Calibri"/>
            <w:sz w:val="28"/>
            <w:szCs w:val="28"/>
            <w:lang w:bidi="fa-IR"/>
          </w:rPr>
          <w:t>API Keys, Authentication, Environment Variables and Sending SMS</w:t>
        </w:r>
      </w:ins>
    </w:p>
    <w:p w14:paraId="05C87900" w14:textId="77777777" w:rsidR="00CE6A85" w:rsidRDefault="00CE6A85" w:rsidP="00CE6A85">
      <w:pPr>
        <w:bidi/>
        <w:spacing w:after="0" w:line="276" w:lineRule="auto"/>
        <w:jc w:val="both"/>
        <w:rPr>
          <w:ins w:id="4690" w:author="Microsoft account" w:date="2025-10-17T11:02:00Z"/>
          <w:rFonts w:cs="Calibri"/>
          <w:sz w:val="28"/>
          <w:szCs w:val="28"/>
          <w:lang w:bidi="fa-IR"/>
        </w:rPr>
        <w:pPrChange w:id="4691" w:author="Microsoft account" w:date="2025-10-17T11:02:00Z">
          <w:pPr>
            <w:bidi/>
            <w:spacing w:after="0" w:line="276" w:lineRule="auto"/>
            <w:jc w:val="both"/>
          </w:pPr>
        </w:pPrChange>
      </w:pPr>
    </w:p>
    <w:p w14:paraId="26D8C1AA" w14:textId="705AB72C" w:rsidR="00CE6A85" w:rsidRDefault="00CE6A85" w:rsidP="00CE6A85">
      <w:pPr>
        <w:bidi/>
        <w:spacing w:after="0" w:line="276" w:lineRule="auto"/>
        <w:jc w:val="both"/>
        <w:rPr>
          <w:ins w:id="4692" w:author="Microsoft account" w:date="2025-10-17T11:03:00Z"/>
          <w:rFonts w:cs="Calibri" w:hint="cs"/>
          <w:sz w:val="28"/>
          <w:szCs w:val="28"/>
          <w:rtl/>
          <w:lang w:bidi="fa-IR"/>
        </w:rPr>
        <w:pPrChange w:id="4693" w:author="Microsoft account" w:date="2025-10-17T11:02:00Z">
          <w:pPr>
            <w:bidi/>
            <w:spacing w:after="0" w:line="276" w:lineRule="auto"/>
            <w:jc w:val="both"/>
          </w:pPr>
        </w:pPrChange>
      </w:pPr>
      <w:ins w:id="4694" w:author="Microsoft account" w:date="2025-10-17T11:02:00Z">
        <w:r>
          <w:rPr>
            <w:rFonts w:cs="Calibri" w:hint="cs"/>
            <w:sz w:val="28"/>
            <w:szCs w:val="28"/>
            <w:rtl/>
            <w:lang w:bidi="fa-IR"/>
          </w:rPr>
          <w:t>-</w:t>
        </w:r>
      </w:ins>
      <w:ins w:id="4695" w:author="Microsoft account" w:date="2025-10-17T11:03:00Z">
        <w:r>
          <w:rPr>
            <w:rFonts w:cs="Calibri" w:hint="cs"/>
            <w:sz w:val="28"/>
            <w:szCs w:val="28"/>
            <w:rtl/>
            <w:lang w:bidi="fa-IR"/>
          </w:rPr>
          <w:t xml:space="preserve">برنامه امروز اینه که با چیزایی که بالاتر گفته شد بتونیم یه </w:t>
        </w:r>
        <w:r>
          <w:rPr>
            <w:rFonts w:cs="Calibri"/>
            <w:sz w:val="28"/>
            <w:szCs w:val="28"/>
            <w:lang w:bidi="fa-IR"/>
          </w:rPr>
          <w:t>rain Alert</w:t>
        </w:r>
        <w:r>
          <w:rPr>
            <w:rFonts w:cs="Calibri" w:hint="cs"/>
            <w:sz w:val="28"/>
            <w:szCs w:val="28"/>
            <w:rtl/>
            <w:lang w:bidi="fa-IR"/>
          </w:rPr>
          <w:t xml:space="preserve"> بسازیم. که بتونه بهمون روزای بارونی یه </w:t>
        </w:r>
        <w:r>
          <w:rPr>
            <w:rFonts w:cs="Calibri"/>
            <w:sz w:val="28"/>
            <w:szCs w:val="28"/>
            <w:lang w:bidi="fa-IR"/>
          </w:rPr>
          <w:t>SMS</w:t>
        </w:r>
        <w:r>
          <w:rPr>
            <w:rFonts w:cs="Calibri" w:hint="cs"/>
            <w:sz w:val="28"/>
            <w:szCs w:val="28"/>
            <w:rtl/>
            <w:lang w:bidi="fa-IR"/>
          </w:rPr>
          <w:t xml:space="preserve"> بده که چتر یادت نره. </w:t>
        </w:r>
      </w:ins>
    </w:p>
    <w:p w14:paraId="6C54129B" w14:textId="77777777" w:rsidR="00CE6A85" w:rsidRDefault="00CE6A85" w:rsidP="00CE6A85">
      <w:pPr>
        <w:bidi/>
        <w:spacing w:after="0" w:line="276" w:lineRule="auto"/>
        <w:jc w:val="both"/>
        <w:rPr>
          <w:ins w:id="4696" w:author="Microsoft account" w:date="2025-10-17T11:04:00Z"/>
          <w:rFonts w:cs="Calibri"/>
          <w:sz w:val="28"/>
          <w:szCs w:val="28"/>
          <w:rtl/>
          <w:lang w:bidi="fa-IR"/>
        </w:rPr>
        <w:pPrChange w:id="4697" w:author="Microsoft account" w:date="2025-10-17T11:04:00Z">
          <w:pPr>
            <w:bidi/>
            <w:spacing w:after="0" w:line="276" w:lineRule="auto"/>
            <w:jc w:val="both"/>
          </w:pPr>
        </w:pPrChange>
      </w:pPr>
    </w:p>
    <w:p w14:paraId="6331FE5B" w14:textId="0433A7B2" w:rsidR="00CE6A85" w:rsidRDefault="00CE6A85" w:rsidP="00CE6A85">
      <w:pPr>
        <w:bidi/>
        <w:spacing w:after="0" w:line="276" w:lineRule="auto"/>
        <w:jc w:val="both"/>
        <w:rPr>
          <w:ins w:id="4698" w:author="Microsoft account" w:date="2025-10-17T11:04:00Z"/>
          <w:rFonts w:cs="Calibri" w:hint="cs"/>
          <w:sz w:val="28"/>
          <w:szCs w:val="28"/>
          <w:rtl/>
          <w:lang w:bidi="fa-IR"/>
        </w:rPr>
        <w:pPrChange w:id="4699" w:author="Microsoft account" w:date="2025-10-17T11:04:00Z">
          <w:pPr>
            <w:bidi/>
            <w:spacing w:after="0" w:line="276" w:lineRule="auto"/>
            <w:jc w:val="both"/>
          </w:pPr>
        </w:pPrChange>
      </w:pPr>
      <w:ins w:id="4700" w:author="Microsoft account" w:date="2025-10-17T11:04:00Z">
        <w:r>
          <w:rPr>
            <w:rFonts w:cs="Calibri" w:hint="cs"/>
            <w:sz w:val="28"/>
            <w:szCs w:val="28"/>
            <w:rtl/>
            <w:lang w:bidi="fa-IR"/>
          </w:rPr>
          <w:t xml:space="preserve">-درمورد </w:t>
        </w:r>
        <w:r>
          <w:rPr>
            <w:rFonts w:cs="Calibri"/>
            <w:sz w:val="28"/>
            <w:szCs w:val="28"/>
            <w:lang w:bidi="fa-IR"/>
          </w:rPr>
          <w:t>Environment Variables</w:t>
        </w:r>
        <w:r>
          <w:rPr>
            <w:rFonts w:cs="Calibri" w:hint="cs"/>
            <w:sz w:val="28"/>
            <w:szCs w:val="28"/>
            <w:rtl/>
            <w:lang w:bidi="fa-IR"/>
          </w:rPr>
          <w:t xml:space="preserve"> قراره یاد بگیریم که طبق چیزی که توضیح داد، برای اینه که </w:t>
        </w:r>
        <w:r>
          <w:rPr>
            <w:rFonts w:cs="Calibri"/>
            <w:sz w:val="28"/>
            <w:szCs w:val="28"/>
            <w:lang w:bidi="fa-IR"/>
          </w:rPr>
          <w:t>API Keys</w:t>
        </w:r>
        <w:r>
          <w:rPr>
            <w:rFonts w:cs="Calibri" w:hint="cs"/>
            <w:sz w:val="28"/>
            <w:szCs w:val="28"/>
            <w:rtl/>
            <w:lang w:bidi="fa-IR"/>
          </w:rPr>
          <w:t xml:space="preserve"> ای که میگیریم رو طوری ذخیره کنیم که</w:t>
        </w:r>
        <w:r w:rsidR="001227F8">
          <w:rPr>
            <w:rFonts w:cs="Calibri" w:hint="cs"/>
            <w:sz w:val="28"/>
            <w:szCs w:val="28"/>
            <w:rtl/>
            <w:lang w:bidi="fa-IR"/>
          </w:rPr>
          <w:t xml:space="preserve"> امن باشه (همونی که گرفتیم از گوگل برای برنامه های قبلی)</w:t>
        </w:r>
      </w:ins>
    </w:p>
    <w:p w14:paraId="71F5F7E3" w14:textId="77777777" w:rsidR="001227F8" w:rsidRDefault="001227F8" w:rsidP="001227F8">
      <w:pPr>
        <w:bidi/>
        <w:spacing w:after="0" w:line="276" w:lineRule="auto"/>
        <w:jc w:val="both"/>
        <w:rPr>
          <w:ins w:id="4701" w:author="Microsoft account" w:date="2025-10-17T11:04:00Z"/>
          <w:rFonts w:cs="Calibri"/>
          <w:sz w:val="28"/>
          <w:szCs w:val="28"/>
          <w:rtl/>
          <w:lang w:bidi="fa-IR"/>
        </w:rPr>
        <w:pPrChange w:id="4702" w:author="Microsoft account" w:date="2025-10-17T11:04:00Z">
          <w:pPr>
            <w:bidi/>
            <w:spacing w:after="0" w:line="276" w:lineRule="auto"/>
            <w:jc w:val="both"/>
          </w:pPr>
        </w:pPrChange>
      </w:pPr>
    </w:p>
    <w:p w14:paraId="4CB4FE40" w14:textId="6CEDEB0D" w:rsidR="001227F8" w:rsidRDefault="001227F8" w:rsidP="001227F8">
      <w:pPr>
        <w:bidi/>
        <w:spacing w:after="0" w:line="276" w:lineRule="auto"/>
        <w:jc w:val="both"/>
        <w:rPr>
          <w:ins w:id="4703" w:author="Microsoft account" w:date="2025-10-17T11:10:00Z"/>
          <w:rFonts w:cs="Calibri" w:hint="cs"/>
          <w:sz w:val="28"/>
          <w:szCs w:val="28"/>
          <w:rtl/>
          <w:lang w:bidi="fa-IR"/>
        </w:rPr>
        <w:pPrChange w:id="4704" w:author="Microsoft account" w:date="2025-10-17T11:04:00Z">
          <w:pPr>
            <w:bidi/>
            <w:spacing w:after="0" w:line="276" w:lineRule="auto"/>
            <w:jc w:val="both"/>
          </w:pPr>
        </w:pPrChange>
      </w:pPr>
      <w:ins w:id="4705" w:author="Microsoft account" w:date="2025-10-17T11:04:00Z">
        <w:r>
          <w:rPr>
            <w:rFonts w:cs="Calibri" w:hint="cs"/>
            <w:sz w:val="28"/>
            <w:szCs w:val="28"/>
            <w:rtl/>
            <w:lang w:bidi="fa-IR"/>
          </w:rPr>
          <w:t>-</w:t>
        </w:r>
      </w:ins>
      <w:ins w:id="4706" w:author="Microsoft account" w:date="2025-10-17T11:09:00Z">
        <w:r>
          <w:rPr>
            <w:rFonts w:cs="Calibri" w:hint="cs"/>
            <w:sz w:val="28"/>
            <w:szCs w:val="28"/>
            <w:rtl/>
            <w:lang w:bidi="fa-IR"/>
          </w:rPr>
          <w:t xml:space="preserve">خب ، ما تا الان از </w:t>
        </w:r>
        <w:r>
          <w:rPr>
            <w:rFonts w:cs="Calibri"/>
            <w:sz w:val="28"/>
            <w:szCs w:val="28"/>
            <w:lang w:bidi="fa-IR"/>
          </w:rPr>
          <w:t>API</w:t>
        </w:r>
        <w:r>
          <w:rPr>
            <w:rFonts w:cs="Calibri" w:hint="cs"/>
            <w:sz w:val="28"/>
            <w:szCs w:val="28"/>
            <w:rtl/>
            <w:lang w:bidi="fa-IR"/>
          </w:rPr>
          <w:t xml:space="preserve">هایی استفاده کردیم که </w:t>
        </w:r>
        <w:r>
          <w:rPr>
            <w:rFonts w:cs="Calibri"/>
            <w:sz w:val="28"/>
            <w:szCs w:val="28"/>
            <w:lang w:bidi="fa-IR"/>
          </w:rPr>
          <w:t>Free</w:t>
        </w:r>
        <w:r>
          <w:rPr>
            <w:rFonts w:cs="Calibri" w:hint="cs"/>
            <w:sz w:val="28"/>
            <w:szCs w:val="28"/>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707" w:author="Microsoft account" w:date="2025-10-17T11:10:00Z">
        <w:r>
          <w:rPr>
            <w:rFonts w:cs="Calibri"/>
            <w:sz w:val="28"/>
            <w:szCs w:val="28"/>
            <w:lang w:bidi="fa-IR"/>
          </w:rPr>
          <w:t>API</w:t>
        </w:r>
        <w:r>
          <w:rPr>
            <w:rFonts w:cs="Calibri" w:hint="cs"/>
            <w:sz w:val="28"/>
            <w:szCs w:val="28"/>
            <w:rtl/>
            <w:lang w:bidi="fa-IR"/>
          </w:rPr>
          <w:t xml:space="preserve"> ها پولی هستن و شما باید برای اینکه اون دیتا رو داشته باشید پول پرداخت کنید. </w:t>
        </w:r>
      </w:ins>
    </w:p>
    <w:p w14:paraId="3BF97AEF" w14:textId="6F655135" w:rsidR="001227F8" w:rsidRDefault="001227F8" w:rsidP="001227F8">
      <w:pPr>
        <w:bidi/>
        <w:spacing w:after="0" w:line="276" w:lineRule="auto"/>
        <w:jc w:val="both"/>
        <w:rPr>
          <w:ins w:id="4708" w:author="Microsoft account" w:date="2025-10-17T11:12:00Z"/>
          <w:rFonts w:cs="Calibri" w:hint="cs"/>
          <w:sz w:val="28"/>
          <w:szCs w:val="28"/>
          <w:rtl/>
          <w:lang w:bidi="fa-IR"/>
        </w:rPr>
        <w:pPrChange w:id="4709" w:author="Microsoft account" w:date="2025-10-17T11:10:00Z">
          <w:pPr>
            <w:bidi/>
            <w:spacing w:after="0" w:line="276" w:lineRule="auto"/>
            <w:jc w:val="both"/>
          </w:pPr>
        </w:pPrChange>
      </w:pPr>
      <w:ins w:id="4710" w:author="Microsoft account" w:date="2025-10-17T11:10:00Z">
        <w:r>
          <w:rPr>
            <w:rFonts w:cs="Calibri" w:hint="cs"/>
            <w:sz w:val="28"/>
            <w:szCs w:val="28"/>
            <w:rtl/>
            <w:lang w:bidi="fa-IR"/>
          </w:rPr>
          <w:t xml:space="preserve">درمورد این مثال زد که شما فرض کنید که یه </w:t>
        </w:r>
        <w:r>
          <w:rPr>
            <w:rFonts w:cs="Calibri"/>
            <w:sz w:val="28"/>
            <w:szCs w:val="28"/>
            <w:lang w:bidi="fa-IR"/>
          </w:rPr>
          <w:t>API</w:t>
        </w:r>
        <w:r>
          <w:rPr>
            <w:rFonts w:cs="Calibri" w:hint="cs"/>
            <w:sz w:val="28"/>
            <w:szCs w:val="28"/>
            <w:rtl/>
            <w:lang w:bidi="fa-IR"/>
          </w:rPr>
          <w:t xml:space="preserve"> داریم اطلاعات </w:t>
        </w:r>
        <w:r>
          <w:rPr>
            <w:rFonts w:cs="Calibri"/>
            <w:sz w:val="28"/>
            <w:szCs w:val="28"/>
            <w:lang w:bidi="fa-IR"/>
          </w:rPr>
          <w:t>Weather</w:t>
        </w:r>
        <w:r>
          <w:rPr>
            <w:rFonts w:cs="Calibri" w:hint="cs"/>
            <w:sz w:val="28"/>
            <w:szCs w:val="28"/>
            <w:rtl/>
            <w:lang w:bidi="fa-IR"/>
          </w:rPr>
          <w:t xml:space="preserve"> رو بهمون میده دقیق و آپدیت شده با تکنولوژی های روز. </w:t>
        </w:r>
      </w:ins>
      <w:ins w:id="4711" w:author="Microsoft account" w:date="2025-10-17T11:11:00Z">
        <w:r>
          <w:rPr>
            <w:rFonts w:cs="Calibri" w:hint="cs"/>
            <w:sz w:val="28"/>
            <w:szCs w:val="28"/>
            <w:rtl/>
            <w:lang w:bidi="fa-IR"/>
          </w:rPr>
          <w:t xml:space="preserve">گفت شما یه مقدار فکر کنید ببینید بدون اینکه به یه سایت یا </w:t>
        </w:r>
        <w:r>
          <w:rPr>
            <w:rFonts w:cs="Calibri"/>
            <w:sz w:val="28"/>
            <w:szCs w:val="28"/>
            <w:lang w:bidi="fa-IR"/>
          </w:rPr>
          <w:t>API</w:t>
        </w:r>
        <w:r>
          <w:rPr>
            <w:rFonts w:cs="Calibri" w:hint="cs"/>
            <w:sz w:val="28"/>
            <w:szCs w:val="28"/>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712" w:author="Microsoft account" w:date="2025-10-17T11:12:00Z">
        <w:r>
          <w:rPr>
            <w:rFonts w:cs="Calibri"/>
            <w:sz w:val="28"/>
            <w:szCs w:val="28"/>
            <w:lang w:bidi="fa-IR"/>
          </w:rPr>
          <w:t>station</w:t>
        </w:r>
        <w:r>
          <w:rPr>
            <w:rFonts w:cs="Calibri" w:hint="cs"/>
            <w:sz w:val="28"/>
            <w:szCs w:val="28"/>
            <w:rtl/>
            <w:lang w:bidi="fa-IR"/>
          </w:rPr>
          <w:t xml:space="preserve"> داره و از اونجا دیتا رو </w:t>
        </w:r>
        <w:r>
          <w:rPr>
            <w:rFonts w:cs="Calibri"/>
            <w:sz w:val="28"/>
            <w:szCs w:val="28"/>
            <w:lang w:bidi="fa-IR"/>
          </w:rPr>
          <w:t>Gather</w:t>
        </w:r>
        <w:r>
          <w:rPr>
            <w:rFonts w:cs="Calibri" w:hint="cs"/>
            <w:sz w:val="28"/>
            <w:szCs w:val="28"/>
            <w:rtl/>
            <w:lang w:bidi="fa-IR"/>
          </w:rPr>
          <w:t xml:space="preserve"> میکنه و تحلیل و در انتها با </w:t>
        </w:r>
        <w:r>
          <w:rPr>
            <w:rFonts w:cs="Calibri"/>
            <w:sz w:val="28"/>
            <w:szCs w:val="28"/>
            <w:lang w:bidi="fa-IR"/>
          </w:rPr>
          <w:t>API</w:t>
        </w:r>
        <w:r>
          <w:rPr>
            <w:rFonts w:cs="Calibri" w:hint="cs"/>
            <w:sz w:val="28"/>
            <w:szCs w:val="28"/>
            <w:rtl/>
            <w:lang w:bidi="fa-IR"/>
          </w:rPr>
          <w:t xml:space="preserve"> ارائه میده) </w:t>
        </w:r>
        <w:r w:rsidR="009F034B">
          <w:rPr>
            <w:rFonts w:cs="Calibri" w:hint="cs"/>
            <w:sz w:val="28"/>
            <w:szCs w:val="28"/>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1305BD6D" w:rsidR="009F034B" w:rsidRDefault="009F034B" w:rsidP="009F034B">
      <w:pPr>
        <w:bidi/>
        <w:spacing w:after="0" w:line="276" w:lineRule="auto"/>
        <w:jc w:val="both"/>
        <w:rPr>
          <w:ins w:id="4713" w:author="Microsoft account" w:date="2025-10-17T11:14:00Z"/>
          <w:rFonts w:cs="Calibri" w:hint="cs"/>
          <w:sz w:val="28"/>
          <w:szCs w:val="28"/>
          <w:rtl/>
          <w:lang w:bidi="fa-IR"/>
        </w:rPr>
        <w:pPrChange w:id="4714" w:author="Microsoft account" w:date="2025-10-17T11:12:00Z">
          <w:pPr>
            <w:bidi/>
            <w:spacing w:after="0" w:line="276" w:lineRule="auto"/>
            <w:jc w:val="both"/>
          </w:pPr>
        </w:pPrChange>
      </w:pPr>
      <w:ins w:id="4715" w:author="Microsoft account" w:date="2025-10-17T11:12:00Z">
        <w:r>
          <w:rPr>
            <w:rFonts w:cs="Calibri" w:hint="cs"/>
            <w:sz w:val="28"/>
            <w:szCs w:val="28"/>
            <w:rtl/>
            <w:lang w:bidi="fa-IR"/>
          </w:rPr>
          <w:t xml:space="preserve">اما ، همچنین اکثرشون یه </w:t>
        </w:r>
        <w:r>
          <w:rPr>
            <w:rFonts w:cs="Calibri"/>
            <w:sz w:val="28"/>
            <w:szCs w:val="28"/>
            <w:lang w:bidi="fa-IR"/>
          </w:rPr>
          <w:t>ap</w:t>
        </w:r>
      </w:ins>
      <w:ins w:id="4716" w:author="Microsoft account" w:date="2025-10-17T11:13:00Z">
        <w:r>
          <w:rPr>
            <w:rFonts w:cs="Calibri"/>
            <w:sz w:val="28"/>
            <w:szCs w:val="28"/>
            <w:lang w:bidi="fa-IR"/>
          </w:rPr>
          <w:t>i plan</w:t>
        </w:r>
        <w:r>
          <w:rPr>
            <w:rFonts w:cs="Calibri" w:hint="cs"/>
            <w:sz w:val="28"/>
            <w:szCs w:val="28"/>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rFonts w:cs="Calibri"/>
            <w:sz w:val="28"/>
            <w:szCs w:val="28"/>
            <w:lang w:bidi="fa-IR"/>
          </w:rPr>
          <w:t>free plan</w:t>
        </w:r>
        <w:r>
          <w:rPr>
            <w:rFonts w:cs="Calibri" w:hint="cs"/>
            <w:sz w:val="28"/>
            <w:szCs w:val="28"/>
            <w:rtl/>
            <w:lang w:bidi="fa-IR"/>
          </w:rPr>
          <w:t xml:space="preserve"> سو استفاده نکنن و به صورت کلی صاحب </w:t>
        </w:r>
        <w:r>
          <w:rPr>
            <w:rFonts w:cs="Calibri"/>
            <w:sz w:val="28"/>
            <w:szCs w:val="28"/>
            <w:lang w:bidi="fa-IR"/>
          </w:rPr>
          <w:t>api</w:t>
        </w:r>
        <w:r>
          <w:rPr>
            <w:rFonts w:cs="Calibri" w:hint="cs"/>
            <w:sz w:val="28"/>
            <w:szCs w:val="28"/>
            <w:rtl/>
            <w:lang w:bidi="fa-IR"/>
          </w:rPr>
          <w:t xml:space="preserve"> بتونه </w:t>
        </w:r>
        <w:r>
          <w:rPr>
            <w:rFonts w:cs="Calibri"/>
            <w:sz w:val="28"/>
            <w:szCs w:val="28"/>
            <w:lang w:bidi="fa-IR"/>
          </w:rPr>
          <w:t>track</w:t>
        </w:r>
        <w:r>
          <w:rPr>
            <w:rFonts w:cs="Calibri" w:hint="cs"/>
            <w:sz w:val="28"/>
            <w:szCs w:val="28"/>
            <w:rtl/>
            <w:lang w:bidi="fa-IR"/>
          </w:rPr>
          <w:t xml:space="preserve"> کنه که چی شد، با </w:t>
        </w:r>
        <w:r>
          <w:rPr>
            <w:rFonts w:cs="Calibri"/>
            <w:sz w:val="28"/>
            <w:szCs w:val="28"/>
            <w:lang w:bidi="fa-IR"/>
          </w:rPr>
          <w:t>API Key</w:t>
        </w:r>
      </w:ins>
      <w:ins w:id="4717" w:author="Microsoft account" w:date="2025-10-17T11:14:00Z">
        <w:r>
          <w:rPr>
            <w:rFonts w:cs="Calibri" w:hint="cs"/>
            <w:sz w:val="28"/>
            <w:szCs w:val="28"/>
            <w:rtl/>
            <w:lang w:bidi="fa-IR"/>
          </w:rPr>
          <w:t xml:space="preserve"> ، این یجورایی مثلِ </w:t>
        </w:r>
        <w:r>
          <w:rPr>
            <w:rFonts w:cs="Calibri"/>
            <w:sz w:val="28"/>
            <w:szCs w:val="28"/>
            <w:lang w:bidi="fa-IR"/>
          </w:rPr>
          <w:t>User name Password</w:t>
        </w:r>
        <w:r>
          <w:rPr>
            <w:rFonts w:cs="Calibri" w:hint="cs"/>
            <w:sz w:val="28"/>
            <w:szCs w:val="28"/>
            <w:rtl/>
            <w:lang w:bidi="fa-IR"/>
          </w:rPr>
          <w:t xml:space="preserve"> هر کاربر میمونه برای اون </w:t>
        </w:r>
        <w:r>
          <w:rPr>
            <w:rFonts w:cs="Calibri"/>
            <w:sz w:val="28"/>
            <w:szCs w:val="28"/>
            <w:lang w:bidi="fa-IR"/>
          </w:rPr>
          <w:t>API</w:t>
        </w:r>
        <w:r>
          <w:rPr>
            <w:rFonts w:cs="Calibri" w:hint="cs"/>
            <w:sz w:val="28"/>
            <w:szCs w:val="28"/>
            <w:rtl/>
            <w:lang w:bidi="fa-IR"/>
          </w:rPr>
          <w:t xml:space="preserve"> . که تا کجا حقِ استفاده داره و از کجا به بعد نذارن استفاده کنه و... ، که به کلِ ماجرا میگیم </w:t>
        </w:r>
        <w:r>
          <w:rPr>
            <w:rFonts w:cs="Calibri"/>
            <w:sz w:val="28"/>
            <w:szCs w:val="28"/>
            <w:lang w:bidi="fa-IR"/>
          </w:rPr>
          <w:t>Authentication</w:t>
        </w:r>
        <w:r>
          <w:rPr>
            <w:rFonts w:cs="Calibri" w:hint="cs"/>
            <w:sz w:val="28"/>
            <w:szCs w:val="28"/>
            <w:rtl/>
            <w:lang w:bidi="fa-IR"/>
          </w:rPr>
          <w:t xml:space="preserve"> ، احراز هویت </w:t>
        </w:r>
      </w:ins>
    </w:p>
    <w:p w14:paraId="3C1BD6A1" w14:textId="77777777" w:rsidR="009F034B" w:rsidRDefault="009F034B" w:rsidP="009F034B">
      <w:pPr>
        <w:bidi/>
        <w:spacing w:after="0" w:line="276" w:lineRule="auto"/>
        <w:jc w:val="both"/>
        <w:rPr>
          <w:ins w:id="4718" w:author="Microsoft account" w:date="2025-10-17T11:14:00Z"/>
          <w:rFonts w:cs="Calibri"/>
          <w:sz w:val="28"/>
          <w:szCs w:val="28"/>
          <w:rtl/>
          <w:lang w:bidi="fa-IR"/>
        </w:rPr>
        <w:pPrChange w:id="4719" w:author="Microsoft account" w:date="2025-10-17T11:14:00Z">
          <w:pPr>
            <w:bidi/>
            <w:spacing w:after="0" w:line="276" w:lineRule="auto"/>
            <w:jc w:val="both"/>
          </w:pPr>
        </w:pPrChange>
      </w:pPr>
    </w:p>
    <w:p w14:paraId="5E40B764" w14:textId="05BA517C" w:rsidR="009F034B" w:rsidRDefault="009F034B" w:rsidP="009F034B">
      <w:pPr>
        <w:bidi/>
        <w:spacing w:after="0" w:line="276" w:lineRule="auto"/>
        <w:jc w:val="both"/>
        <w:rPr>
          <w:ins w:id="4720" w:author="Microsoft account" w:date="2025-10-17T12:07:00Z"/>
          <w:rFonts w:cs="Calibri" w:hint="cs"/>
          <w:sz w:val="28"/>
          <w:szCs w:val="28"/>
          <w:rtl/>
          <w:lang w:bidi="fa-IR"/>
        </w:rPr>
        <w:pPrChange w:id="4721" w:author="Microsoft account" w:date="2025-10-17T11:14:00Z">
          <w:pPr>
            <w:bidi/>
            <w:spacing w:after="0" w:line="276" w:lineRule="auto"/>
            <w:jc w:val="both"/>
          </w:pPr>
        </w:pPrChange>
      </w:pPr>
      <w:ins w:id="4722" w:author="Microsoft account" w:date="2025-10-17T11:14:00Z">
        <w:r>
          <w:rPr>
            <w:rFonts w:cs="Calibri" w:hint="cs"/>
            <w:sz w:val="28"/>
            <w:szCs w:val="28"/>
            <w:rtl/>
            <w:lang w:bidi="fa-IR"/>
          </w:rPr>
          <w:t>-</w:t>
        </w:r>
      </w:ins>
      <w:ins w:id="4723" w:author="Microsoft account" w:date="2025-10-17T12:06:00Z">
        <w:r w:rsidR="005D1CCD">
          <w:rPr>
            <w:rFonts w:cs="Calibri" w:hint="cs"/>
            <w:sz w:val="28"/>
            <w:szCs w:val="28"/>
            <w:rtl/>
            <w:lang w:bidi="fa-IR"/>
          </w:rPr>
          <w:t xml:space="preserve">خب یه مقدار درگیرِ گرفتن </w:t>
        </w:r>
        <w:r w:rsidR="005D1CCD">
          <w:rPr>
            <w:rFonts w:cs="Calibri"/>
            <w:sz w:val="28"/>
            <w:szCs w:val="28"/>
            <w:lang w:bidi="fa-IR"/>
          </w:rPr>
          <w:t>API Key</w:t>
        </w:r>
        <w:r w:rsidR="005D1CCD">
          <w:rPr>
            <w:rFonts w:cs="Calibri" w:hint="cs"/>
            <w:sz w:val="28"/>
            <w:szCs w:val="28"/>
            <w:rtl/>
            <w:lang w:bidi="fa-IR"/>
          </w:rPr>
          <w:t xml:space="preserve"> شدیم از سایتی که میخواستیم باهاش کار کنیم. گرفتیمش.</w:t>
        </w:r>
      </w:ins>
      <w:ins w:id="4724" w:author="Microsoft account" w:date="2025-10-17T12:07:00Z">
        <w:r w:rsidR="005D1CCD">
          <w:rPr>
            <w:rFonts w:cs="Calibri" w:hint="cs"/>
            <w:sz w:val="28"/>
            <w:szCs w:val="28"/>
            <w:rtl/>
            <w:lang w:bidi="fa-IR"/>
          </w:rPr>
          <w:t xml:space="preserve"> </w:t>
        </w:r>
      </w:ins>
    </w:p>
    <w:p w14:paraId="17BB4106" w14:textId="294F48D1" w:rsidR="005D1CCD" w:rsidRDefault="005D1CCD" w:rsidP="005D1CCD">
      <w:pPr>
        <w:bidi/>
        <w:spacing w:after="0" w:line="276" w:lineRule="auto"/>
        <w:jc w:val="both"/>
        <w:rPr>
          <w:ins w:id="4725" w:author="Microsoft account" w:date="2025-10-17T12:07:00Z"/>
          <w:rFonts w:cs="Calibri" w:hint="cs"/>
          <w:sz w:val="28"/>
          <w:szCs w:val="28"/>
          <w:rtl/>
          <w:lang w:bidi="fa-IR"/>
        </w:rPr>
        <w:pPrChange w:id="4726" w:author="Microsoft account" w:date="2025-10-17T12:07:00Z">
          <w:pPr>
            <w:bidi/>
            <w:spacing w:after="0" w:line="276" w:lineRule="auto"/>
            <w:jc w:val="both"/>
          </w:pPr>
        </w:pPrChange>
      </w:pPr>
      <w:ins w:id="4727" w:author="Microsoft account" w:date="2025-10-17T12:07:00Z">
        <w:r>
          <w:rPr>
            <w:rFonts w:cs="Calibri" w:hint="cs"/>
            <w:sz w:val="28"/>
            <w:szCs w:val="28"/>
            <w:rtl/>
            <w:lang w:bidi="fa-IR"/>
          </w:rPr>
          <w:t xml:space="preserve">-برای اینکه دیتای </w:t>
        </w:r>
        <w:r>
          <w:rPr>
            <w:rFonts w:cs="Calibri"/>
            <w:sz w:val="28"/>
            <w:szCs w:val="28"/>
            <w:lang w:bidi="fa-IR"/>
          </w:rPr>
          <w:t>pass</w:t>
        </w:r>
        <w:r>
          <w:rPr>
            <w:rFonts w:cs="Calibri" w:hint="cs"/>
            <w:sz w:val="28"/>
            <w:szCs w:val="28"/>
            <w:rtl/>
            <w:lang w:bidi="fa-IR"/>
          </w:rPr>
          <w:t xml:space="preserve"> شده از </w:t>
        </w:r>
        <w:r>
          <w:rPr>
            <w:rFonts w:cs="Calibri"/>
            <w:sz w:val="28"/>
            <w:szCs w:val="28"/>
            <w:lang w:bidi="fa-IR"/>
          </w:rPr>
          <w:t>API</w:t>
        </w:r>
        <w:r>
          <w:rPr>
            <w:rFonts w:cs="Calibri" w:hint="cs"/>
            <w:sz w:val="28"/>
            <w:szCs w:val="28"/>
            <w:rtl/>
            <w:lang w:bidi="fa-IR"/>
          </w:rPr>
          <w:t xml:space="preserve">رو بتونیم ببینیمش پیشنهاد کرد که از یه </w:t>
        </w:r>
        <w:r>
          <w:rPr>
            <w:rFonts w:cs="Calibri"/>
            <w:sz w:val="28"/>
            <w:szCs w:val="28"/>
            <w:lang w:bidi="fa-IR"/>
          </w:rPr>
          <w:t>jsonviewer ONLINE</w:t>
        </w:r>
        <w:r>
          <w:rPr>
            <w:rFonts w:cs="Calibri" w:hint="cs"/>
            <w:sz w:val="28"/>
            <w:szCs w:val="28"/>
            <w:rtl/>
            <w:lang w:bidi="fa-IR"/>
          </w:rPr>
          <w:t xml:space="preserve"> استفاده کنیم که سرچ کنی میاد بالا، کپی میکنی اونجا و تر و تمیز نگاهش میکنی. (هرچند میتونستی همون </w:t>
        </w:r>
        <w:r>
          <w:rPr>
            <w:rFonts w:cs="Calibri"/>
            <w:sz w:val="28"/>
            <w:szCs w:val="28"/>
            <w:lang w:bidi="fa-IR"/>
          </w:rPr>
          <w:t>call</w:t>
        </w:r>
        <w:r>
          <w:rPr>
            <w:rFonts w:cs="Calibri" w:hint="cs"/>
            <w:sz w:val="28"/>
            <w:szCs w:val="28"/>
            <w:rtl/>
            <w:lang w:bidi="fa-IR"/>
          </w:rPr>
          <w:t xml:space="preserve"> رو توی </w:t>
        </w:r>
        <w:r>
          <w:rPr>
            <w:rFonts w:cs="Calibri"/>
            <w:sz w:val="28"/>
            <w:szCs w:val="28"/>
            <w:lang w:bidi="fa-IR"/>
          </w:rPr>
          <w:t>browser</w:t>
        </w:r>
        <w:r>
          <w:rPr>
            <w:rFonts w:cs="Calibri" w:hint="cs"/>
            <w:sz w:val="28"/>
            <w:szCs w:val="28"/>
            <w:rtl/>
            <w:lang w:bidi="fa-IR"/>
          </w:rPr>
          <w:t xml:space="preserve"> بزنی که همونجا ببینیش)</w:t>
        </w:r>
      </w:ins>
    </w:p>
    <w:p w14:paraId="3D59639D" w14:textId="77777777" w:rsidR="005D1CCD" w:rsidRDefault="005D1CCD" w:rsidP="005D1CCD">
      <w:pPr>
        <w:bidi/>
        <w:spacing w:after="0" w:line="276" w:lineRule="auto"/>
        <w:jc w:val="both"/>
        <w:rPr>
          <w:ins w:id="4728" w:author="Microsoft account" w:date="2025-10-17T12:08:00Z"/>
          <w:rFonts w:cs="Calibri"/>
          <w:sz w:val="28"/>
          <w:szCs w:val="28"/>
          <w:rtl/>
          <w:lang w:bidi="fa-IR"/>
        </w:rPr>
        <w:pPrChange w:id="4729" w:author="Microsoft account" w:date="2025-10-17T12:07:00Z">
          <w:pPr>
            <w:bidi/>
            <w:spacing w:after="0" w:line="276" w:lineRule="auto"/>
            <w:jc w:val="both"/>
          </w:pPr>
        </w:pPrChange>
      </w:pPr>
    </w:p>
    <w:p w14:paraId="61A9380A" w14:textId="4B7B9D7E" w:rsidR="005D1CCD" w:rsidRDefault="005D1CCD" w:rsidP="005D1CCD">
      <w:pPr>
        <w:bidi/>
        <w:spacing w:after="0" w:line="276" w:lineRule="auto"/>
        <w:jc w:val="both"/>
        <w:rPr>
          <w:ins w:id="4730" w:author="Microsoft account" w:date="2025-10-17T12:08:00Z"/>
          <w:rFonts w:cs="Calibri" w:hint="cs"/>
          <w:sz w:val="28"/>
          <w:szCs w:val="28"/>
          <w:rtl/>
          <w:lang w:bidi="fa-IR"/>
        </w:rPr>
        <w:pPrChange w:id="4731" w:author="Microsoft account" w:date="2025-10-17T12:08:00Z">
          <w:pPr>
            <w:bidi/>
            <w:spacing w:after="0" w:line="276" w:lineRule="auto"/>
            <w:jc w:val="both"/>
          </w:pPr>
        </w:pPrChange>
      </w:pPr>
      <w:ins w:id="4732" w:author="Microsoft account" w:date="2025-10-17T12:08:00Z">
        <w:r>
          <w:rPr>
            <w:rFonts w:cs="Calibri" w:hint="cs"/>
            <w:sz w:val="28"/>
            <w:szCs w:val="28"/>
            <w:rtl/>
            <w:lang w:bidi="fa-IR"/>
          </w:rPr>
          <w:lastRenderedPageBreak/>
          <w:t xml:space="preserve">-که من متوجه شدم وقتی که با </w:t>
        </w:r>
        <w:r>
          <w:rPr>
            <w:rFonts w:cs="Calibri"/>
            <w:sz w:val="28"/>
            <w:szCs w:val="28"/>
            <w:lang w:bidi="fa-IR"/>
          </w:rPr>
          <w:t>Python Debugger</w:t>
        </w:r>
        <w:r>
          <w:rPr>
            <w:rFonts w:cs="Calibri" w:hint="cs"/>
            <w:sz w:val="28"/>
            <w:szCs w:val="28"/>
            <w:rtl/>
            <w:lang w:bidi="fa-IR"/>
          </w:rPr>
          <w:t xml:space="preserve"> کار میکنیم </w:t>
        </w:r>
        <w:r>
          <w:rPr>
            <w:rFonts w:cs="Calibri"/>
            <w:sz w:val="28"/>
            <w:szCs w:val="28"/>
            <w:lang w:bidi="fa-IR"/>
          </w:rPr>
          <w:t>response</w:t>
        </w:r>
        <w:r>
          <w:rPr>
            <w:rFonts w:cs="Calibri" w:hint="cs"/>
            <w:sz w:val="28"/>
            <w:szCs w:val="28"/>
            <w:rtl/>
            <w:lang w:bidi="fa-IR"/>
          </w:rPr>
          <w:t xml:space="preserve"> رو نمیدونم چرا ولی کامل نشون نمیده، بهتره اگر کلِ </w:t>
        </w:r>
        <w:r>
          <w:rPr>
            <w:rFonts w:cs="Calibri"/>
            <w:sz w:val="28"/>
            <w:szCs w:val="28"/>
            <w:lang w:bidi="fa-IR"/>
          </w:rPr>
          <w:t>response</w:t>
        </w:r>
        <w:r>
          <w:rPr>
            <w:rFonts w:cs="Calibri" w:hint="cs"/>
            <w:sz w:val="28"/>
            <w:szCs w:val="28"/>
            <w:rtl/>
            <w:lang w:bidi="fa-IR"/>
          </w:rPr>
          <w:t xml:space="preserve"> رو میخوایم از </w:t>
        </w:r>
        <w:r>
          <w:rPr>
            <w:rFonts w:cs="Calibri"/>
            <w:sz w:val="28"/>
            <w:szCs w:val="28"/>
            <w:lang w:bidi="fa-IR"/>
          </w:rPr>
          <w:t>run</w:t>
        </w:r>
        <w:r>
          <w:rPr>
            <w:rFonts w:cs="Calibri" w:hint="cs"/>
            <w:sz w:val="28"/>
            <w:szCs w:val="28"/>
            <w:rtl/>
            <w:lang w:bidi="fa-IR"/>
          </w:rPr>
          <w:t xml:space="preserve"> کردن عادی برنامه استفاده کنیم. </w:t>
        </w:r>
      </w:ins>
    </w:p>
    <w:p w14:paraId="02993B11" w14:textId="77777777" w:rsidR="005D1CCD" w:rsidRDefault="005D1CCD" w:rsidP="005D1CCD">
      <w:pPr>
        <w:bidi/>
        <w:spacing w:after="0" w:line="276" w:lineRule="auto"/>
        <w:jc w:val="both"/>
        <w:rPr>
          <w:ins w:id="4733" w:author="Microsoft account" w:date="2025-10-17T12:08:00Z"/>
          <w:rFonts w:cs="Calibri"/>
          <w:sz w:val="28"/>
          <w:szCs w:val="28"/>
          <w:rtl/>
          <w:lang w:bidi="fa-IR"/>
        </w:rPr>
        <w:pPrChange w:id="4734" w:author="Microsoft account" w:date="2025-10-17T12:08:00Z">
          <w:pPr>
            <w:bidi/>
            <w:spacing w:after="0" w:line="276" w:lineRule="auto"/>
            <w:jc w:val="both"/>
          </w:pPr>
        </w:pPrChange>
      </w:pPr>
    </w:p>
    <w:p w14:paraId="6055CBF5" w14:textId="02E5C2A2" w:rsidR="005D1CCD" w:rsidRDefault="005D1CCD" w:rsidP="005D1CCD">
      <w:pPr>
        <w:bidi/>
        <w:spacing w:after="0" w:line="276" w:lineRule="auto"/>
        <w:jc w:val="both"/>
        <w:rPr>
          <w:ins w:id="4735" w:author="Microsoft account" w:date="2025-10-17T13:19:00Z"/>
          <w:rFonts w:cs="Calibri" w:hint="cs"/>
          <w:sz w:val="28"/>
          <w:szCs w:val="28"/>
          <w:rtl/>
          <w:lang w:bidi="fa-IR"/>
        </w:rPr>
        <w:pPrChange w:id="4736" w:author="Microsoft account" w:date="2025-10-17T12:08:00Z">
          <w:pPr>
            <w:bidi/>
            <w:spacing w:after="0" w:line="276" w:lineRule="auto"/>
            <w:jc w:val="both"/>
          </w:pPr>
        </w:pPrChange>
      </w:pPr>
      <w:ins w:id="4737" w:author="Microsoft account" w:date="2025-10-17T12:08:00Z">
        <w:r>
          <w:rPr>
            <w:rFonts w:cs="Calibri" w:hint="cs"/>
            <w:sz w:val="28"/>
            <w:szCs w:val="28"/>
            <w:rtl/>
            <w:lang w:bidi="fa-IR"/>
          </w:rPr>
          <w:t>-</w:t>
        </w:r>
      </w:ins>
      <w:ins w:id="4738" w:author="Microsoft account" w:date="2025-10-17T13:18:00Z">
        <w:r w:rsidR="006A3BB8">
          <w:rPr>
            <w:rFonts w:cs="Calibri"/>
            <w:sz w:val="28"/>
            <w:szCs w:val="28"/>
            <w:lang w:bidi="fa-IR"/>
          </w:rPr>
          <w:t>fuck</w:t>
        </w:r>
        <w:r w:rsidR="006A3BB8">
          <w:rPr>
            <w:rFonts w:cs="Calibri" w:hint="cs"/>
            <w:sz w:val="28"/>
            <w:szCs w:val="28"/>
            <w:rtl/>
            <w:lang w:bidi="fa-IR"/>
          </w:rPr>
          <w:t xml:space="preserve"> ، بازم همون اتفاق افتاد. ما قرار بود فقط و فقط </w:t>
        </w:r>
        <w:r w:rsidR="006A3BB8">
          <w:rPr>
            <w:rFonts w:cs="Calibri"/>
            <w:sz w:val="28"/>
            <w:szCs w:val="28"/>
            <w:lang w:bidi="fa-IR"/>
          </w:rPr>
          <w:t>iterate</w:t>
        </w:r>
        <w:r w:rsidR="006A3BB8">
          <w:rPr>
            <w:rFonts w:cs="Calibri" w:hint="cs"/>
            <w:sz w:val="28"/>
            <w:szCs w:val="28"/>
            <w:rtl/>
            <w:lang w:bidi="fa-IR"/>
          </w:rPr>
          <w:t xml:space="preserve"> کنیم و بریم توی دیتا ببینیم اگر </w:t>
        </w:r>
        <w:r w:rsidR="006A3BB8">
          <w:rPr>
            <w:rFonts w:cs="Calibri"/>
            <w:sz w:val="28"/>
            <w:szCs w:val="28"/>
            <w:lang w:bidi="fa-IR"/>
          </w:rPr>
          <w:t>id</w:t>
        </w:r>
        <w:r w:rsidR="006A3BB8">
          <w:rPr>
            <w:rFonts w:cs="Calibri" w:hint="cs"/>
            <w:sz w:val="28"/>
            <w:szCs w:val="28"/>
            <w:rtl/>
            <w:lang w:bidi="fa-IR"/>
          </w:rPr>
          <w:t xml:space="preserve"> کمتر از 700 بود پرینت کنیم چتر بیار. رفتیم </w:t>
        </w:r>
      </w:ins>
      <w:ins w:id="4739" w:author="Microsoft account" w:date="2025-10-17T13:19:00Z">
        <w:r w:rsidR="006A3BB8">
          <w:rPr>
            <w:rFonts w:cs="Calibri" w:hint="cs"/>
            <w:sz w:val="28"/>
            <w:szCs w:val="28"/>
            <w:rtl/>
            <w:lang w:bidi="fa-IR"/>
          </w:rPr>
          <w:t xml:space="preserve">همشون رو کردیم </w:t>
        </w:r>
        <w:r w:rsidR="006A3BB8">
          <w:rPr>
            <w:rFonts w:cs="Calibri"/>
            <w:sz w:val="28"/>
            <w:szCs w:val="28"/>
            <w:lang w:bidi="fa-IR"/>
          </w:rPr>
          <w:t>json</w:t>
        </w:r>
        <w:r w:rsidR="006A3BB8">
          <w:rPr>
            <w:rFonts w:cs="Calibri" w:hint="cs"/>
            <w:sz w:val="28"/>
            <w:szCs w:val="28"/>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rsidP="006A3BB8">
      <w:pPr>
        <w:bidi/>
        <w:spacing w:after="0" w:line="276" w:lineRule="auto"/>
        <w:jc w:val="both"/>
        <w:rPr>
          <w:ins w:id="4740" w:author="Microsoft account" w:date="2025-10-17T13:20:00Z"/>
          <w:rFonts w:cs="Calibri" w:hint="cs"/>
          <w:sz w:val="28"/>
          <w:szCs w:val="28"/>
          <w:rtl/>
          <w:lang w:bidi="fa-IR"/>
        </w:rPr>
        <w:pPrChange w:id="4741" w:author="Microsoft account" w:date="2025-10-17T13:20:00Z">
          <w:pPr>
            <w:bidi/>
            <w:spacing w:after="0" w:line="276" w:lineRule="auto"/>
            <w:jc w:val="both"/>
          </w:pPr>
        </w:pPrChange>
      </w:pPr>
      <w:ins w:id="4742" w:author="Microsoft account" w:date="2025-10-17T13:20:00Z">
        <w:r>
          <w:rPr>
            <w:rFonts w:cs="Calibri" w:hint="cs"/>
            <w:sz w:val="28"/>
            <w:szCs w:val="28"/>
            <w:rtl/>
            <w:lang w:bidi="fa-IR"/>
          </w:rPr>
          <w:t>چیزی که میخواسته:</w:t>
        </w:r>
      </w:ins>
    </w:p>
    <w:p w14:paraId="1AC79ABC" w14:textId="2778EE1D" w:rsidR="006A3BB8" w:rsidRDefault="006A3BB8" w:rsidP="006A3BB8">
      <w:pPr>
        <w:bidi/>
        <w:spacing w:after="0" w:line="276" w:lineRule="auto"/>
        <w:jc w:val="both"/>
        <w:rPr>
          <w:ins w:id="4743" w:author="Microsoft account" w:date="2025-10-17T13:20:00Z"/>
          <w:rFonts w:cs="Calibri"/>
          <w:sz w:val="28"/>
          <w:szCs w:val="28"/>
          <w:rtl/>
          <w:lang w:bidi="fa-IR"/>
        </w:rPr>
        <w:pPrChange w:id="4744" w:author="Microsoft account" w:date="2025-10-17T13:20:00Z">
          <w:pPr>
            <w:bidi/>
            <w:spacing w:after="0" w:line="276" w:lineRule="auto"/>
            <w:jc w:val="both"/>
          </w:pPr>
        </w:pPrChange>
      </w:pPr>
      <w:ins w:id="4745" w:author="Microsoft account" w:date="2025-10-17T13:20:00Z">
        <w:r w:rsidRPr="006A3BB8">
          <w:rPr>
            <w:rFonts w:cs="Calibri"/>
            <w:sz w:val="28"/>
            <w:szCs w:val="28"/>
            <w:rtl/>
            <w:lang w:bidi="fa-IR"/>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491740"/>
                      </a:xfrm>
                      <a:prstGeom prst="rect">
                        <a:avLst/>
                      </a:prstGeom>
                    </pic:spPr>
                  </pic:pic>
                </a:graphicData>
              </a:graphic>
            </wp:inline>
          </w:drawing>
        </w:r>
      </w:ins>
    </w:p>
    <w:p w14:paraId="08452D6C" w14:textId="686118B2" w:rsidR="006A3BB8" w:rsidRDefault="006A3BB8" w:rsidP="006A3BB8">
      <w:pPr>
        <w:bidi/>
        <w:spacing w:after="0" w:line="276" w:lineRule="auto"/>
        <w:jc w:val="both"/>
        <w:rPr>
          <w:ins w:id="4746" w:author="Microsoft account" w:date="2025-10-17T13:20:00Z"/>
          <w:rFonts w:cs="Calibri" w:hint="cs"/>
          <w:sz w:val="28"/>
          <w:szCs w:val="28"/>
          <w:rtl/>
          <w:lang w:bidi="fa-IR"/>
        </w:rPr>
        <w:pPrChange w:id="4747" w:author="Microsoft account" w:date="2025-10-17T13:20:00Z">
          <w:pPr>
            <w:bidi/>
            <w:spacing w:after="0" w:line="276" w:lineRule="auto"/>
            <w:jc w:val="both"/>
          </w:pPr>
        </w:pPrChange>
      </w:pPr>
      <w:ins w:id="4748" w:author="Microsoft account" w:date="2025-10-17T13:20:00Z">
        <w:r>
          <w:rPr>
            <w:rFonts w:cs="Calibri" w:hint="cs"/>
            <w:sz w:val="28"/>
            <w:szCs w:val="28"/>
            <w:rtl/>
            <w:lang w:bidi="fa-IR"/>
          </w:rPr>
          <w:t>چیزی که تو زدی:</w:t>
        </w:r>
      </w:ins>
    </w:p>
    <w:p w14:paraId="49EB7129" w14:textId="203F5E08" w:rsidR="006A3BB8" w:rsidRDefault="006A3BB8" w:rsidP="006A3BB8">
      <w:pPr>
        <w:bidi/>
        <w:spacing w:after="0" w:line="276" w:lineRule="auto"/>
        <w:jc w:val="both"/>
        <w:rPr>
          <w:ins w:id="4749" w:author="Microsoft account" w:date="2025-10-17T13:20:00Z"/>
          <w:rFonts w:cs="Calibri"/>
          <w:sz w:val="28"/>
          <w:szCs w:val="28"/>
          <w:rtl/>
          <w:lang w:bidi="fa-IR"/>
        </w:rPr>
        <w:pPrChange w:id="4750" w:author="Microsoft account" w:date="2025-10-17T13:20:00Z">
          <w:pPr>
            <w:bidi/>
            <w:spacing w:after="0" w:line="276" w:lineRule="auto"/>
            <w:jc w:val="both"/>
          </w:pPr>
        </w:pPrChange>
      </w:pPr>
      <w:ins w:id="4751" w:author="Microsoft account" w:date="2025-10-17T13:20:00Z">
        <w:r w:rsidRPr="006A3BB8">
          <w:rPr>
            <w:rFonts w:cs="Calibri"/>
            <w:sz w:val="28"/>
            <w:szCs w:val="28"/>
            <w:rtl/>
            <w:lang w:bidi="fa-IR"/>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531360"/>
                      </a:xfrm>
                      <a:prstGeom prst="rect">
                        <a:avLst/>
                      </a:prstGeom>
                    </pic:spPr>
                  </pic:pic>
                </a:graphicData>
              </a:graphic>
            </wp:inline>
          </w:drawing>
        </w:r>
      </w:ins>
    </w:p>
    <w:p w14:paraId="63700CCD" w14:textId="77777777" w:rsidR="006A3BB8" w:rsidRDefault="006A3BB8" w:rsidP="006A3BB8">
      <w:pPr>
        <w:bidi/>
        <w:spacing w:after="0" w:line="276" w:lineRule="auto"/>
        <w:jc w:val="both"/>
        <w:rPr>
          <w:ins w:id="4752" w:author="Microsoft account" w:date="2025-10-17T13:20:00Z"/>
          <w:rFonts w:cs="Calibri"/>
          <w:sz w:val="28"/>
          <w:szCs w:val="28"/>
          <w:rtl/>
          <w:lang w:bidi="fa-IR"/>
        </w:rPr>
        <w:pPrChange w:id="4753" w:author="Microsoft account" w:date="2025-10-17T13:20:00Z">
          <w:pPr>
            <w:bidi/>
            <w:spacing w:after="0" w:line="276" w:lineRule="auto"/>
            <w:jc w:val="both"/>
          </w:pPr>
        </w:pPrChange>
      </w:pPr>
    </w:p>
    <w:p w14:paraId="65CA840D" w14:textId="5DBD712F" w:rsidR="00A13E47" w:rsidRDefault="006A3BB8" w:rsidP="00A13E47">
      <w:pPr>
        <w:bidi/>
        <w:spacing w:after="0" w:line="276" w:lineRule="auto"/>
        <w:jc w:val="both"/>
        <w:rPr>
          <w:ins w:id="4754" w:author="Microsoft account" w:date="2025-10-17T13:21:00Z"/>
          <w:rFonts w:cs="Calibri"/>
          <w:sz w:val="28"/>
          <w:szCs w:val="28"/>
          <w:lang w:bidi="fa-IR"/>
        </w:rPr>
        <w:pPrChange w:id="4755" w:author="Microsoft account" w:date="2025-10-17T13:21:00Z">
          <w:pPr>
            <w:bidi/>
            <w:spacing w:after="0" w:line="276" w:lineRule="auto"/>
            <w:jc w:val="both"/>
          </w:pPr>
        </w:pPrChange>
      </w:pPr>
      <w:ins w:id="4756" w:author="Microsoft account" w:date="2025-10-17T13:20:00Z">
        <w:r>
          <w:rPr>
            <w:rFonts w:cs="Calibri" w:hint="cs"/>
            <w:sz w:val="28"/>
            <w:szCs w:val="28"/>
            <w:rtl/>
            <w:lang w:bidi="fa-IR"/>
          </w:rPr>
          <w:t>یاااا علی. اصن واسه چی؟</w:t>
        </w:r>
      </w:ins>
    </w:p>
    <w:p w14:paraId="47ABF1D7" w14:textId="412B000C" w:rsidR="00A13E47" w:rsidRDefault="00A13E47" w:rsidP="00A13E47">
      <w:pPr>
        <w:bidi/>
        <w:spacing w:after="0" w:line="276" w:lineRule="auto"/>
        <w:jc w:val="both"/>
        <w:rPr>
          <w:ins w:id="4757" w:author="Microsoft account" w:date="2025-10-17T11:01:00Z"/>
          <w:rFonts w:cs="Calibri"/>
          <w:sz w:val="28"/>
          <w:szCs w:val="28"/>
          <w:lang w:bidi="fa-IR"/>
        </w:rPr>
        <w:pPrChange w:id="4758" w:author="Microsoft account" w:date="2025-10-17T13:21:00Z">
          <w:pPr>
            <w:bidi/>
            <w:spacing w:after="0" w:line="276" w:lineRule="auto"/>
            <w:jc w:val="both"/>
          </w:pPr>
        </w:pPrChange>
      </w:pPr>
      <w:ins w:id="4759" w:author="Microsoft account" w:date="2025-10-17T13:21:00Z">
        <w:r>
          <w:rPr>
            <w:rFonts w:cs="Calibri"/>
            <w:sz w:val="28"/>
            <w:szCs w:val="28"/>
            <w:lang w:bidi="fa-IR"/>
          </w:rPr>
          <w:t xml:space="preserve">Till </w:t>
        </w:r>
        <w:bookmarkStart w:id="4760" w:name="_GoBack"/>
        <w:r>
          <w:rPr>
            <w:rFonts w:cs="Calibri"/>
            <w:sz w:val="28"/>
            <w:szCs w:val="28"/>
            <w:lang w:bidi="fa-IR"/>
          </w:rPr>
          <w:t>Day035 end of 004</w:t>
        </w:r>
      </w:ins>
      <w:bookmarkEnd w:id="4760"/>
    </w:p>
    <w:p w14:paraId="38722BF4" w14:textId="77777777" w:rsidR="003A2EDB" w:rsidRDefault="003A2EDB" w:rsidP="003A2EDB">
      <w:pPr>
        <w:bidi/>
        <w:spacing w:after="0" w:line="276" w:lineRule="auto"/>
        <w:jc w:val="both"/>
        <w:rPr>
          <w:ins w:id="4761" w:author="Microsoft account" w:date="2025-10-17T11:01:00Z"/>
          <w:rFonts w:cs="Calibri"/>
          <w:sz w:val="28"/>
          <w:szCs w:val="28"/>
          <w:rtl/>
          <w:lang w:bidi="fa-IR"/>
        </w:rPr>
        <w:pPrChange w:id="4762" w:author="Microsoft account" w:date="2025-10-17T11:01:00Z">
          <w:pPr>
            <w:bidi/>
            <w:spacing w:after="0" w:line="276" w:lineRule="auto"/>
            <w:jc w:val="both"/>
          </w:pPr>
        </w:pPrChange>
      </w:pPr>
    </w:p>
    <w:p w14:paraId="01656E8B" w14:textId="77777777" w:rsidR="003A2EDB" w:rsidRDefault="003A2EDB" w:rsidP="003A2EDB">
      <w:pPr>
        <w:bidi/>
        <w:spacing w:after="0" w:line="276" w:lineRule="auto"/>
        <w:jc w:val="both"/>
        <w:rPr>
          <w:ins w:id="4763" w:author="Microsoft account" w:date="2025-10-17T11:01:00Z"/>
          <w:rFonts w:cs="Calibri"/>
          <w:sz w:val="28"/>
          <w:szCs w:val="28"/>
          <w:rtl/>
          <w:lang w:bidi="fa-IR"/>
        </w:rPr>
        <w:pPrChange w:id="4764" w:author="Microsoft account" w:date="2025-10-17T11:01:00Z">
          <w:pPr>
            <w:bidi/>
            <w:spacing w:after="0" w:line="276" w:lineRule="auto"/>
            <w:jc w:val="both"/>
          </w:pPr>
        </w:pPrChange>
      </w:pPr>
    </w:p>
    <w:p w14:paraId="2B4E6F36" w14:textId="77777777" w:rsidR="003A2EDB" w:rsidRDefault="003A2EDB" w:rsidP="003A2EDB">
      <w:pPr>
        <w:bidi/>
        <w:spacing w:after="0" w:line="276" w:lineRule="auto"/>
        <w:jc w:val="both"/>
        <w:rPr>
          <w:ins w:id="4765" w:author="Microsoft account" w:date="2025-10-17T11:01:00Z"/>
          <w:rFonts w:cs="Calibri"/>
          <w:sz w:val="28"/>
          <w:szCs w:val="28"/>
          <w:rtl/>
          <w:lang w:bidi="fa-IR"/>
        </w:rPr>
        <w:pPrChange w:id="4766" w:author="Microsoft account" w:date="2025-10-17T11:01:00Z">
          <w:pPr>
            <w:bidi/>
            <w:spacing w:after="0" w:line="276" w:lineRule="auto"/>
            <w:jc w:val="both"/>
          </w:pPr>
        </w:pPrChange>
      </w:pPr>
    </w:p>
    <w:p w14:paraId="7B0D449B" w14:textId="77777777" w:rsidR="003A2EDB" w:rsidRDefault="003A2EDB" w:rsidP="003A2EDB">
      <w:pPr>
        <w:bidi/>
        <w:spacing w:after="0" w:line="276" w:lineRule="auto"/>
        <w:jc w:val="both"/>
        <w:rPr>
          <w:ins w:id="4767" w:author="Microsoft account" w:date="2025-10-17T11:01:00Z"/>
          <w:rFonts w:cs="Calibri"/>
          <w:sz w:val="28"/>
          <w:szCs w:val="28"/>
          <w:rtl/>
          <w:lang w:bidi="fa-IR"/>
        </w:rPr>
        <w:pPrChange w:id="4768" w:author="Microsoft account" w:date="2025-10-17T11:01:00Z">
          <w:pPr>
            <w:bidi/>
            <w:spacing w:after="0" w:line="276" w:lineRule="auto"/>
            <w:jc w:val="both"/>
          </w:pPr>
        </w:pPrChange>
      </w:pPr>
    </w:p>
    <w:p w14:paraId="470DD96B" w14:textId="77777777" w:rsidR="003A2EDB" w:rsidRDefault="003A2EDB" w:rsidP="003A2EDB">
      <w:pPr>
        <w:bidi/>
        <w:spacing w:after="0" w:line="276" w:lineRule="auto"/>
        <w:jc w:val="both"/>
        <w:rPr>
          <w:ins w:id="4769" w:author="Microsoft account" w:date="2025-10-17T11:01:00Z"/>
          <w:rFonts w:cs="Calibri"/>
          <w:sz w:val="28"/>
          <w:szCs w:val="28"/>
          <w:rtl/>
          <w:lang w:bidi="fa-IR"/>
        </w:rPr>
        <w:pPrChange w:id="4770" w:author="Microsoft account" w:date="2025-10-17T11:01:00Z">
          <w:pPr>
            <w:bidi/>
            <w:spacing w:after="0" w:line="276" w:lineRule="auto"/>
            <w:jc w:val="both"/>
          </w:pPr>
        </w:pPrChange>
      </w:pPr>
    </w:p>
    <w:p w14:paraId="795ABDB4" w14:textId="292C8872" w:rsidR="003A2EDB" w:rsidRDefault="003A2EDB">
      <w:pPr>
        <w:spacing w:after="0" w:line="240" w:lineRule="auto"/>
        <w:rPr>
          <w:ins w:id="4771" w:author="Microsoft account" w:date="2025-10-17T11:01:00Z"/>
          <w:rFonts w:cs="Calibri"/>
          <w:sz w:val="28"/>
          <w:szCs w:val="28"/>
          <w:rtl/>
          <w:lang w:bidi="fa-IR"/>
        </w:rPr>
      </w:pPr>
      <w:ins w:id="4772" w:author="Microsoft account" w:date="2025-10-17T11:01:00Z">
        <w:r>
          <w:rPr>
            <w:rFonts w:cs="Calibri"/>
            <w:sz w:val="28"/>
            <w:szCs w:val="28"/>
            <w:rtl/>
            <w:lang w:bidi="fa-IR"/>
          </w:rPr>
          <w:br w:type="page"/>
        </w:r>
      </w:ins>
    </w:p>
    <w:p w14:paraId="2C7B402D" w14:textId="77777777" w:rsidR="003A2EDB" w:rsidRDefault="003A2EDB" w:rsidP="003A2EDB">
      <w:pPr>
        <w:bidi/>
        <w:spacing w:after="0" w:line="276" w:lineRule="auto"/>
        <w:jc w:val="both"/>
        <w:rPr>
          <w:ins w:id="4773" w:author="Microsoft account" w:date="2025-10-12T12:26:00Z"/>
          <w:rFonts w:cs="Calibri"/>
          <w:sz w:val="28"/>
          <w:szCs w:val="28"/>
          <w:rtl/>
          <w:lang w:bidi="fa-IR"/>
        </w:rPr>
        <w:pPrChange w:id="4774" w:author="Microsoft account" w:date="2025-10-17T11:01: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4775" w:author="Microsoft account" w:date="2025-10-12T12:26:00Z">
          <w:pPr>
            <w:bidi/>
            <w:spacing w:after="0" w:line="276" w:lineRule="auto"/>
            <w:jc w:val="both"/>
          </w:pPr>
        </w:pPrChange>
      </w:pPr>
      <w:bookmarkStart w:id="4776" w:name="next"/>
      <w:r w:rsidRPr="00CB12CF">
        <w:rPr>
          <w:rFonts w:cs="Calibri"/>
          <w:sz w:val="28"/>
          <w:szCs w:val="28"/>
          <w:rtl/>
          <w:lang w:bidi="fa-IR"/>
        </w:rPr>
        <w:t>ادامه</w:t>
      </w:r>
    </w:p>
    <w:bookmarkEnd w:id="4776"/>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7" w:author="Microsoft account" w:date="2025-09-08T12:29:00Z" w:initials="Ma">
    <w:p w14:paraId="598AAB5D" w14:textId="77777777" w:rsidR="00EB5A77" w:rsidRDefault="00EB5A77">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EB5A77" w:rsidRPr="00E769DC" w:rsidRDefault="00EB5A77">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608566" w14:textId="77777777" w:rsidR="00E360DF" w:rsidRDefault="00E360DF" w:rsidP="00F41F59">
      <w:pPr>
        <w:spacing w:after="0" w:line="240" w:lineRule="auto"/>
      </w:pPr>
      <w:r>
        <w:separator/>
      </w:r>
    </w:p>
  </w:endnote>
  <w:endnote w:type="continuationSeparator" w:id="0">
    <w:p w14:paraId="292E5AC0" w14:textId="77777777" w:rsidR="00E360DF" w:rsidRDefault="00E360DF"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C5B29" w14:textId="77777777" w:rsidR="00E360DF" w:rsidRDefault="00E360DF" w:rsidP="00F41F59">
      <w:pPr>
        <w:spacing w:after="0" w:line="240" w:lineRule="auto"/>
      </w:pPr>
      <w:r>
        <w:separator/>
      </w:r>
    </w:p>
  </w:footnote>
  <w:footnote w:type="continuationSeparator" w:id="0">
    <w:p w14:paraId="2127C558" w14:textId="77777777" w:rsidR="00E360DF" w:rsidRDefault="00E360DF"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3B08"/>
    <w:rsid w:val="0004716C"/>
    <w:rsid w:val="000560D9"/>
    <w:rsid w:val="0006117F"/>
    <w:rsid w:val="000616B9"/>
    <w:rsid w:val="000619A5"/>
    <w:rsid w:val="00062862"/>
    <w:rsid w:val="0007054C"/>
    <w:rsid w:val="00075BF7"/>
    <w:rsid w:val="000816D8"/>
    <w:rsid w:val="00083781"/>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27F8"/>
    <w:rsid w:val="001233C1"/>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2329"/>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85ED0"/>
    <w:rsid w:val="00290D39"/>
    <w:rsid w:val="002915A5"/>
    <w:rsid w:val="00294FAC"/>
    <w:rsid w:val="00296D20"/>
    <w:rsid w:val="002A7590"/>
    <w:rsid w:val="002B0B06"/>
    <w:rsid w:val="002B158B"/>
    <w:rsid w:val="002B38E6"/>
    <w:rsid w:val="002B7A0B"/>
    <w:rsid w:val="002C0414"/>
    <w:rsid w:val="002C071D"/>
    <w:rsid w:val="002C1B6A"/>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72EAE"/>
    <w:rsid w:val="00374721"/>
    <w:rsid w:val="00374F57"/>
    <w:rsid w:val="003916DE"/>
    <w:rsid w:val="00395079"/>
    <w:rsid w:val="003A00CB"/>
    <w:rsid w:val="003A2EDB"/>
    <w:rsid w:val="003B0881"/>
    <w:rsid w:val="003B2D2B"/>
    <w:rsid w:val="003B3A05"/>
    <w:rsid w:val="003B3C3A"/>
    <w:rsid w:val="003C0C27"/>
    <w:rsid w:val="003C1B55"/>
    <w:rsid w:val="003C205D"/>
    <w:rsid w:val="003D2422"/>
    <w:rsid w:val="003D5106"/>
    <w:rsid w:val="003D7EB0"/>
    <w:rsid w:val="003E07C5"/>
    <w:rsid w:val="003E29B0"/>
    <w:rsid w:val="003F5BBA"/>
    <w:rsid w:val="00422B25"/>
    <w:rsid w:val="00430016"/>
    <w:rsid w:val="00430E70"/>
    <w:rsid w:val="00432310"/>
    <w:rsid w:val="00436A90"/>
    <w:rsid w:val="004424A6"/>
    <w:rsid w:val="00445024"/>
    <w:rsid w:val="00447AF9"/>
    <w:rsid w:val="004521BA"/>
    <w:rsid w:val="0045678E"/>
    <w:rsid w:val="004573F6"/>
    <w:rsid w:val="00461160"/>
    <w:rsid w:val="00462037"/>
    <w:rsid w:val="0048160D"/>
    <w:rsid w:val="0049728E"/>
    <w:rsid w:val="004A0DBF"/>
    <w:rsid w:val="004A1B72"/>
    <w:rsid w:val="004B1DBB"/>
    <w:rsid w:val="004B74E6"/>
    <w:rsid w:val="004B77C0"/>
    <w:rsid w:val="004D3599"/>
    <w:rsid w:val="004D65D5"/>
    <w:rsid w:val="004E3A5E"/>
    <w:rsid w:val="004E4AEC"/>
    <w:rsid w:val="004E7588"/>
    <w:rsid w:val="004F0175"/>
    <w:rsid w:val="004F4823"/>
    <w:rsid w:val="004F4B76"/>
    <w:rsid w:val="0051066A"/>
    <w:rsid w:val="0051705C"/>
    <w:rsid w:val="005221AA"/>
    <w:rsid w:val="005312E0"/>
    <w:rsid w:val="00531E00"/>
    <w:rsid w:val="005341CF"/>
    <w:rsid w:val="00534298"/>
    <w:rsid w:val="00536A28"/>
    <w:rsid w:val="005535C7"/>
    <w:rsid w:val="00556FDE"/>
    <w:rsid w:val="00573870"/>
    <w:rsid w:val="005811D8"/>
    <w:rsid w:val="005876E9"/>
    <w:rsid w:val="00590370"/>
    <w:rsid w:val="005904CC"/>
    <w:rsid w:val="00594F6D"/>
    <w:rsid w:val="00595DCF"/>
    <w:rsid w:val="005A4641"/>
    <w:rsid w:val="005B05EB"/>
    <w:rsid w:val="005C1A42"/>
    <w:rsid w:val="005C574D"/>
    <w:rsid w:val="005D1A51"/>
    <w:rsid w:val="005D1CCD"/>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7FF3"/>
    <w:rsid w:val="00661051"/>
    <w:rsid w:val="006628A1"/>
    <w:rsid w:val="006748B5"/>
    <w:rsid w:val="00677EEE"/>
    <w:rsid w:val="0068174A"/>
    <w:rsid w:val="006858B0"/>
    <w:rsid w:val="00690D06"/>
    <w:rsid w:val="006A2A78"/>
    <w:rsid w:val="006A3BB8"/>
    <w:rsid w:val="006B4E22"/>
    <w:rsid w:val="006D06FF"/>
    <w:rsid w:val="006D6460"/>
    <w:rsid w:val="006D78F3"/>
    <w:rsid w:val="00701FFF"/>
    <w:rsid w:val="0070255D"/>
    <w:rsid w:val="00705BC1"/>
    <w:rsid w:val="00713895"/>
    <w:rsid w:val="0071423D"/>
    <w:rsid w:val="007148B9"/>
    <w:rsid w:val="00715CE6"/>
    <w:rsid w:val="00721849"/>
    <w:rsid w:val="00725257"/>
    <w:rsid w:val="00736843"/>
    <w:rsid w:val="007374E9"/>
    <w:rsid w:val="00741AFF"/>
    <w:rsid w:val="00752A02"/>
    <w:rsid w:val="00756CDA"/>
    <w:rsid w:val="0076463F"/>
    <w:rsid w:val="007707E4"/>
    <w:rsid w:val="00772648"/>
    <w:rsid w:val="0077292C"/>
    <w:rsid w:val="00776D6D"/>
    <w:rsid w:val="00784C31"/>
    <w:rsid w:val="00791056"/>
    <w:rsid w:val="0079377D"/>
    <w:rsid w:val="007B1A41"/>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30897"/>
    <w:rsid w:val="00845EA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902E3"/>
    <w:rsid w:val="00991398"/>
    <w:rsid w:val="00992BDF"/>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080C"/>
    <w:rsid w:val="00B921A0"/>
    <w:rsid w:val="00B941EB"/>
    <w:rsid w:val="00B94C4B"/>
    <w:rsid w:val="00B95F58"/>
    <w:rsid w:val="00BA0D05"/>
    <w:rsid w:val="00BA4536"/>
    <w:rsid w:val="00BC1D07"/>
    <w:rsid w:val="00BD0C68"/>
    <w:rsid w:val="00BE05C8"/>
    <w:rsid w:val="00BE2332"/>
    <w:rsid w:val="00BE5993"/>
    <w:rsid w:val="00BF3BB4"/>
    <w:rsid w:val="00BF3DA4"/>
    <w:rsid w:val="00C0212C"/>
    <w:rsid w:val="00C11108"/>
    <w:rsid w:val="00C133F2"/>
    <w:rsid w:val="00C153A8"/>
    <w:rsid w:val="00C26D57"/>
    <w:rsid w:val="00C325C2"/>
    <w:rsid w:val="00C35A33"/>
    <w:rsid w:val="00C37964"/>
    <w:rsid w:val="00C44315"/>
    <w:rsid w:val="00C44A5E"/>
    <w:rsid w:val="00C46712"/>
    <w:rsid w:val="00C4682B"/>
    <w:rsid w:val="00C47F0D"/>
    <w:rsid w:val="00C50422"/>
    <w:rsid w:val="00C5089F"/>
    <w:rsid w:val="00C61F73"/>
    <w:rsid w:val="00C621F8"/>
    <w:rsid w:val="00C67456"/>
    <w:rsid w:val="00C675D9"/>
    <w:rsid w:val="00C77CBB"/>
    <w:rsid w:val="00C86746"/>
    <w:rsid w:val="00C92375"/>
    <w:rsid w:val="00CA49B5"/>
    <w:rsid w:val="00CA5F5E"/>
    <w:rsid w:val="00CB12CF"/>
    <w:rsid w:val="00CD2B04"/>
    <w:rsid w:val="00CD555C"/>
    <w:rsid w:val="00CE2EC0"/>
    <w:rsid w:val="00CE4E2A"/>
    <w:rsid w:val="00CE6A85"/>
    <w:rsid w:val="00CF021D"/>
    <w:rsid w:val="00CF16E4"/>
    <w:rsid w:val="00CF4E76"/>
    <w:rsid w:val="00D124EC"/>
    <w:rsid w:val="00D30333"/>
    <w:rsid w:val="00D327B9"/>
    <w:rsid w:val="00D33E8B"/>
    <w:rsid w:val="00D448BF"/>
    <w:rsid w:val="00D448F6"/>
    <w:rsid w:val="00D47888"/>
    <w:rsid w:val="00D5018B"/>
    <w:rsid w:val="00D67A61"/>
    <w:rsid w:val="00D726F1"/>
    <w:rsid w:val="00D95255"/>
    <w:rsid w:val="00D964CE"/>
    <w:rsid w:val="00D97444"/>
    <w:rsid w:val="00DA1375"/>
    <w:rsid w:val="00DA54D5"/>
    <w:rsid w:val="00DC0DCA"/>
    <w:rsid w:val="00DC37EC"/>
    <w:rsid w:val="00DC3A93"/>
    <w:rsid w:val="00DD45E8"/>
    <w:rsid w:val="00DD6F92"/>
    <w:rsid w:val="00DE6CBA"/>
    <w:rsid w:val="00DE72BD"/>
    <w:rsid w:val="00E04E5F"/>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73202"/>
    <w:rsid w:val="00E769DC"/>
    <w:rsid w:val="00EB4239"/>
    <w:rsid w:val="00EB5A77"/>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31066"/>
    <w:rsid w:val="00F337E4"/>
    <w:rsid w:val="00F34755"/>
    <w:rsid w:val="00F41F59"/>
    <w:rsid w:val="00F5323B"/>
    <w:rsid w:val="00F546B0"/>
    <w:rsid w:val="00F55FAB"/>
    <w:rsid w:val="00F5608E"/>
    <w:rsid w:val="00F71556"/>
    <w:rsid w:val="00F73A63"/>
    <w:rsid w:val="00F75817"/>
    <w:rsid w:val="00F75CD0"/>
    <w:rsid w:val="00F75F66"/>
    <w:rsid w:val="00F914FA"/>
    <w:rsid w:val="00F9195A"/>
    <w:rsid w:val="00F92A13"/>
    <w:rsid w:val="00FA29DD"/>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microsoft.com/office/2011/relationships/people" Target="peop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13001</TotalTime>
  <Pages>169</Pages>
  <Words>24990</Words>
  <Characters>142444</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167100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212</cp:revision>
  <cp:lastPrinted>2024-11-13T07:01:00Z</cp:lastPrinted>
  <dcterms:created xsi:type="dcterms:W3CDTF">2024-10-30T04:33:00Z</dcterms:created>
  <dcterms:modified xsi:type="dcterms:W3CDTF">2025-10-17T09:52:00Z</dcterms:modified>
  <dc:language>en-US</dc:language>
</cp:coreProperties>
</file>