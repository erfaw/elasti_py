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320F35" w:rsidP="00A07812">
      <w:pPr>
        <w:bidi/>
        <w:spacing w:line="276" w:lineRule="auto"/>
        <w:jc w:val="both"/>
        <w:rPr>
          <w:rFonts w:cs="Calibri"/>
        </w:rPr>
      </w:pPr>
      <w:hyperlink r:id="rId16">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3">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320F35" w:rsidP="00A07812">
      <w:pPr>
        <w:bidi/>
        <w:spacing w:line="276" w:lineRule="auto"/>
        <w:jc w:val="both"/>
        <w:rPr>
          <w:rFonts w:cs="Calibri"/>
        </w:rPr>
      </w:pPr>
      <w:hyperlink r:id="rId24">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ادامه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1" w:name="I4030914"/>
      <w:r w:rsidRPr="00CB12CF">
        <w:rPr>
          <w:rFonts w:cs="Calibri"/>
          <w:sz w:val="28"/>
          <w:szCs w:val="28"/>
          <w:rtl/>
          <w:lang w:bidi="fa-IR"/>
        </w:rPr>
        <w:lastRenderedPageBreak/>
        <w:t>ادامه</w:t>
      </w:r>
      <w:bookmarkEnd w:id="51"/>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320F35" w:rsidP="00A07812">
      <w:pPr>
        <w:bidi/>
        <w:spacing w:line="276" w:lineRule="auto"/>
        <w:jc w:val="both"/>
        <w:rPr>
          <w:rFonts w:cs="Calibri"/>
        </w:rPr>
      </w:pPr>
      <w:hyperlink r:id="rId35"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2" w:name="I4030915"/>
      <w:r w:rsidRPr="00CB12CF">
        <w:rPr>
          <w:rFonts w:cs="Calibri"/>
          <w:sz w:val="28"/>
          <w:szCs w:val="28"/>
          <w:rtl/>
          <w:lang w:bidi="fa-IR"/>
        </w:rPr>
        <w:lastRenderedPageBreak/>
        <w:t>ادامه</w:t>
      </w:r>
      <w:bookmarkEnd w:id="52"/>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3" w:author="Microsoft account" w:date="2025-09-16T11:10:00Z">
            <w:rPr>
              <w:rFonts w:cs="Calibri"/>
              <w:sz w:val="28"/>
              <w:szCs w:val="28"/>
              <w:rtl/>
              <w:lang w:bidi="fa-IR"/>
            </w:rPr>
          </w:rPrChange>
        </w:rPr>
        <w:t>تقر</w:t>
      </w:r>
      <w:r w:rsidRPr="00C86746">
        <w:rPr>
          <w:rFonts w:cs="Calibri" w:hint="cs"/>
          <w:sz w:val="28"/>
          <w:szCs w:val="28"/>
          <w:u w:val="single"/>
          <w:rtl/>
          <w:lang w:bidi="fa-IR"/>
          <w:rPrChange w:id="54"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5"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7"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9"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1"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3"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4" w:author="Microsoft account" w:date="2025-09-16T11:10:00Z">
            <w:rPr>
              <w:rFonts w:cs="Calibri" w:hint="cs"/>
              <w:sz w:val="28"/>
              <w:szCs w:val="28"/>
              <w:rtl/>
              <w:lang w:bidi="fa-IR"/>
            </w:rPr>
          </w:rPrChange>
        </w:rPr>
        <w:t>ی</w:t>
      </w:r>
      <w:r w:rsidRPr="00C86746">
        <w:rPr>
          <w:rFonts w:cs="Calibri"/>
          <w:sz w:val="28"/>
          <w:szCs w:val="28"/>
          <w:u w:val="single"/>
          <w:rtl/>
          <w:lang w:bidi="fa-IR"/>
          <w:rPrChange w:id="6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6"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8"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6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0"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2"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4"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6"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8" w:author="Microsoft account" w:date="2025-09-16T11:10:00Z">
            <w:rPr>
              <w:rFonts w:cs="Calibri" w:hint="eastAsia"/>
              <w:sz w:val="28"/>
              <w:szCs w:val="28"/>
              <w:rtl/>
              <w:lang w:bidi="fa-IR"/>
            </w:rPr>
          </w:rPrChange>
        </w:rPr>
        <w:t>د</w:t>
      </w:r>
      <w:r w:rsidRPr="00C86746">
        <w:rPr>
          <w:rFonts w:cs="Calibri"/>
          <w:sz w:val="28"/>
          <w:szCs w:val="28"/>
          <w:u w:val="single"/>
          <w:rtl/>
          <w:lang w:bidi="fa-IR"/>
          <w:rPrChange w:id="7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0"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1"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2"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4"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6"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8"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89"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0" w:author="Microsoft account" w:date="2025-09-16T11:10:00Z">
            <w:rPr>
              <w:rFonts w:cs="Calibri" w:hint="cs"/>
              <w:sz w:val="28"/>
              <w:szCs w:val="28"/>
              <w:rtl/>
              <w:lang w:bidi="fa-IR"/>
            </w:rPr>
          </w:rPrChange>
        </w:rPr>
        <w:t>ی</w:t>
      </w:r>
      <w:r w:rsidRPr="00C86746">
        <w:rPr>
          <w:rFonts w:cs="Calibri"/>
          <w:sz w:val="28"/>
          <w:szCs w:val="28"/>
          <w:u w:val="single"/>
          <w:rtl/>
          <w:lang w:bidi="fa-IR"/>
          <w:rPrChange w:id="91"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3"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5"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7"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9"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1"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3"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5"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7"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9"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0"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1"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2" w:author="Microsoft account" w:date="2025-09-16T11:15:00Z">
        <w:r w:rsidR="00347D76">
          <w:rPr>
            <w:rFonts w:cs="Calibri" w:hint="cs"/>
            <w:sz w:val="18"/>
            <w:szCs w:val="18"/>
            <w:rtl/>
            <w:lang w:bidi="fa-IR"/>
          </w:rPr>
          <w:t>برای تست ها خیلی جوابه.</w:t>
        </w:r>
      </w:ins>
      <w:ins w:id="113"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4" w:name="I4030917"/>
      <w:r w:rsidRPr="00CB12CF">
        <w:rPr>
          <w:rFonts w:cs="Calibri"/>
          <w:sz w:val="28"/>
          <w:szCs w:val="28"/>
          <w:lang w:bidi="fa-IR"/>
        </w:rPr>
        <w:lastRenderedPageBreak/>
        <w:t>Day014</w:t>
      </w:r>
      <w:bookmarkEnd w:id="114"/>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5" w:name="I4030920"/>
      <w:r w:rsidRPr="00CB12CF">
        <w:rPr>
          <w:rFonts w:cs="Calibri"/>
          <w:sz w:val="28"/>
          <w:szCs w:val="28"/>
          <w:rtl/>
          <w:lang w:bidi="fa-IR"/>
        </w:rPr>
        <w:lastRenderedPageBreak/>
        <w:t>ادامه</w:t>
      </w:r>
      <w:bookmarkEnd w:id="115"/>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6" w:name="I4031011"/>
      <w:r w:rsidRPr="00CB12CF">
        <w:rPr>
          <w:rFonts w:cs="Calibri"/>
          <w:sz w:val="28"/>
          <w:szCs w:val="28"/>
          <w:rtl/>
          <w:lang w:bidi="fa-IR"/>
        </w:rPr>
        <w:lastRenderedPageBreak/>
        <w:t>ادامه</w:t>
      </w:r>
      <w:bookmarkEnd w:id="116"/>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7"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8" w:name="I4031025"/>
      <w:r w:rsidRPr="00CB12CF">
        <w:rPr>
          <w:rFonts w:cs="Calibri"/>
          <w:sz w:val="28"/>
          <w:szCs w:val="28"/>
          <w:rtl/>
          <w:lang w:bidi="fa-IR"/>
        </w:rPr>
        <w:lastRenderedPageBreak/>
        <w:t>ادامه</w:t>
      </w:r>
      <w:bookmarkEnd w:id="118"/>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19" w:name="I4031026"/>
      <w:r w:rsidRPr="00CB12CF">
        <w:rPr>
          <w:rFonts w:cs="Calibri"/>
          <w:sz w:val="28"/>
          <w:szCs w:val="28"/>
          <w:rtl/>
          <w:lang w:bidi="fa-IR"/>
        </w:rPr>
        <w:lastRenderedPageBreak/>
        <w:t>ادامه</w:t>
      </w:r>
      <w:bookmarkEnd w:id="119"/>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0" w:name="I4031027"/>
      <w:r w:rsidRPr="00CB12CF">
        <w:rPr>
          <w:rFonts w:cs="Calibri"/>
          <w:sz w:val="28"/>
          <w:szCs w:val="28"/>
          <w:rtl/>
          <w:lang w:bidi="fa-IR"/>
        </w:rPr>
        <w:lastRenderedPageBreak/>
        <w:t>ادامه</w:t>
      </w:r>
      <w:bookmarkEnd w:id="120"/>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1"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3"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4"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5" w:author="Microsoft account" w:date="2025-09-18T09:37:00Z">
            <w:rPr>
              <w:rFonts w:cs="Calibri"/>
              <w:sz w:val="28"/>
              <w:szCs w:val="28"/>
              <w:lang w:bidi="fa-IR"/>
            </w:rPr>
          </w:rPrChange>
        </w:rPr>
        <w:t>list</w:t>
      </w:r>
      <w:r w:rsidRPr="000C00BE">
        <w:rPr>
          <w:rFonts w:cs="Calibri"/>
          <w:sz w:val="28"/>
          <w:szCs w:val="28"/>
          <w:u w:val="single"/>
          <w:rtl/>
          <w:lang w:bidi="fa-IR"/>
          <w:rPrChange w:id="126"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8"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2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0"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1"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2" w:author="Microsoft account" w:date="2025-09-18T09:37:00Z">
            <w:rPr>
              <w:rFonts w:cs="Calibri" w:hint="cs"/>
              <w:sz w:val="28"/>
              <w:szCs w:val="28"/>
              <w:rtl/>
              <w:lang w:bidi="fa-IR"/>
            </w:rPr>
          </w:rPrChange>
        </w:rPr>
        <w:t>ی</w:t>
      </w:r>
      <w:r w:rsidRPr="000C00BE">
        <w:rPr>
          <w:rFonts w:cs="Calibri"/>
          <w:sz w:val="28"/>
          <w:szCs w:val="28"/>
          <w:u w:val="single"/>
          <w:rtl/>
          <w:lang w:bidi="fa-IR"/>
          <w:rPrChange w:id="133"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4"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5"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6"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8"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3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0"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1"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3"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4"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5" w:author="Microsoft account" w:date="2025-09-18T09:37:00Z">
            <w:rPr>
              <w:rFonts w:cs="Calibri" w:hint="cs"/>
              <w:sz w:val="28"/>
              <w:szCs w:val="28"/>
              <w:rtl/>
              <w:lang w:bidi="fa-IR"/>
            </w:rPr>
          </w:rPrChange>
        </w:rPr>
        <w:t>ی</w:t>
      </w:r>
      <w:r w:rsidRPr="000C00BE">
        <w:rPr>
          <w:rFonts w:cs="Calibri"/>
          <w:sz w:val="28"/>
          <w:szCs w:val="28"/>
          <w:u w:val="single"/>
          <w:rtl/>
          <w:lang w:bidi="fa-IR"/>
          <w:rPrChange w:id="146"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7" w:author="Microsoft account" w:date="2025-09-18T09:37:00Z">
            <w:rPr>
              <w:rFonts w:cs="Calibri"/>
              <w:sz w:val="28"/>
              <w:szCs w:val="28"/>
              <w:lang w:bidi="fa-IR"/>
            </w:rPr>
          </w:rPrChange>
        </w:rPr>
        <w:t>f-string</w:t>
      </w:r>
      <w:r w:rsidRPr="000C00BE">
        <w:rPr>
          <w:rFonts w:cs="Calibri"/>
          <w:sz w:val="28"/>
          <w:szCs w:val="28"/>
          <w:u w:val="single"/>
          <w:rtl/>
          <w:lang w:bidi="fa-IR"/>
          <w:rPrChange w:id="148"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49"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0" w:author="Microsoft account" w:date="2025-09-18T09:42:00Z"/>
          <w:rFonts w:cs="Calibri"/>
          <w:sz w:val="18"/>
          <w:szCs w:val="18"/>
          <w:rtl/>
          <w:lang w:bidi="fa-IR"/>
        </w:rPr>
        <w:pPrChange w:id="151" w:author="Microsoft account" w:date="2025-09-18T09:42:00Z">
          <w:pPr>
            <w:bidi/>
            <w:spacing w:line="276" w:lineRule="auto"/>
            <w:jc w:val="both"/>
          </w:pPr>
        </w:pPrChange>
      </w:pPr>
      <w:ins w:id="152"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3" w:author="Microsoft account" w:date="2025-09-18T09:42:00Z"/>
          <w:rFonts w:cs="Calibri"/>
          <w:sz w:val="18"/>
          <w:szCs w:val="18"/>
          <w:rtl/>
          <w:lang w:bidi="fa-IR"/>
        </w:rPr>
        <w:pPrChange w:id="154" w:author="Microsoft account" w:date="2025-09-18T09:43:00Z">
          <w:pPr>
            <w:bidi/>
            <w:spacing w:line="276" w:lineRule="auto"/>
            <w:jc w:val="both"/>
          </w:pPr>
        </w:pPrChange>
      </w:pPr>
      <w:ins w:id="155" w:author="Microsoft account" w:date="2025-09-18T09:43:00Z">
        <w:r w:rsidRPr="004B77C0">
          <w:rPr>
            <w:rFonts w:cs="Calibri"/>
            <w:noProof/>
            <w:sz w:val="18"/>
            <w:szCs w:val="18"/>
            <w:rPrChange w:id="156"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7"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8"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59"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0"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1" w:author="Microsoft account" w:date="2025-09-19T13:37:00Z">
            <w:rPr>
              <w:rFonts w:cs="Calibri"/>
              <w:sz w:val="28"/>
              <w:szCs w:val="28"/>
              <w:rtl/>
              <w:lang w:bidi="fa-IR"/>
            </w:rPr>
          </w:rPrChange>
        </w:rPr>
        <w:t>چ</w:t>
      </w:r>
      <w:r w:rsidRPr="00041A02">
        <w:rPr>
          <w:rFonts w:cs="Calibri" w:hint="cs"/>
          <w:strike/>
          <w:sz w:val="28"/>
          <w:szCs w:val="28"/>
          <w:rtl/>
          <w:lang w:bidi="fa-IR"/>
          <w:rPrChange w:id="162"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3"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4" w:author="Microsoft account" w:date="2025-09-19T13:37:00Z">
            <w:rPr>
              <w:rFonts w:cs="Calibri" w:hint="cs"/>
              <w:sz w:val="28"/>
              <w:szCs w:val="28"/>
              <w:rtl/>
              <w:lang w:bidi="fa-IR"/>
            </w:rPr>
          </w:rPrChange>
        </w:rPr>
        <w:t>ی</w:t>
      </w:r>
      <w:r w:rsidRPr="00041A02">
        <w:rPr>
          <w:rFonts w:cs="Calibri"/>
          <w:strike/>
          <w:sz w:val="28"/>
          <w:szCs w:val="28"/>
          <w:rtl/>
          <w:lang w:bidi="fa-IR"/>
          <w:rPrChange w:id="16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6"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7"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8" w:author="Microsoft account" w:date="2025-09-19T13:37:00Z">
            <w:rPr>
              <w:rFonts w:cs="Calibri" w:hint="eastAsia"/>
              <w:sz w:val="28"/>
              <w:szCs w:val="28"/>
              <w:rtl/>
              <w:lang w:bidi="fa-IR"/>
            </w:rPr>
          </w:rPrChange>
        </w:rPr>
        <w:t>ست</w:t>
      </w:r>
      <w:r w:rsidRPr="00041A02">
        <w:rPr>
          <w:rFonts w:cs="Calibri"/>
          <w:strike/>
          <w:sz w:val="28"/>
          <w:szCs w:val="28"/>
          <w:rtl/>
          <w:lang w:bidi="fa-IR"/>
          <w:rPrChange w:id="169"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0" w:author="Microsoft account" w:date="2025-09-19T13:37:00Z">
            <w:rPr>
              <w:rFonts w:cs="Calibri" w:hint="eastAsia"/>
              <w:sz w:val="28"/>
              <w:szCs w:val="28"/>
              <w:rtl/>
              <w:lang w:bidi="fa-IR"/>
            </w:rPr>
          </w:rPrChange>
        </w:rPr>
        <w:t>که</w:t>
      </w:r>
      <w:r w:rsidRPr="00041A02">
        <w:rPr>
          <w:rFonts w:cs="Calibri"/>
          <w:strike/>
          <w:sz w:val="28"/>
          <w:szCs w:val="28"/>
          <w:rtl/>
          <w:lang w:bidi="fa-IR"/>
          <w:rPrChange w:id="171"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2"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3"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4" w:author="Microsoft account" w:date="2025-09-19T13:37:00Z">
            <w:rPr>
              <w:rFonts w:cs="Calibri" w:hint="eastAsia"/>
              <w:sz w:val="28"/>
              <w:szCs w:val="28"/>
              <w:rtl/>
              <w:lang w:bidi="fa-IR"/>
            </w:rPr>
          </w:rPrChange>
        </w:rPr>
        <w:t>روز</w:t>
      </w:r>
      <w:r w:rsidRPr="00041A02">
        <w:rPr>
          <w:rFonts w:cs="Calibri"/>
          <w:strike/>
          <w:sz w:val="28"/>
          <w:szCs w:val="28"/>
          <w:rtl/>
          <w:lang w:bidi="fa-IR"/>
          <w:rPrChange w:id="17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6"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7"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8" w:author="Microsoft account" w:date="2025-09-19T13:37:00Z">
            <w:rPr>
              <w:rFonts w:cs="Calibri" w:hint="eastAsia"/>
              <w:sz w:val="28"/>
              <w:szCs w:val="28"/>
              <w:rtl/>
              <w:lang w:bidi="fa-IR"/>
            </w:rPr>
          </w:rPrChange>
        </w:rPr>
        <w:t>بشه</w:t>
      </w:r>
      <w:r w:rsidRPr="00041A02">
        <w:rPr>
          <w:rFonts w:cs="Calibri"/>
          <w:strike/>
          <w:sz w:val="28"/>
          <w:szCs w:val="28"/>
          <w:rtl/>
          <w:lang w:bidi="fa-IR"/>
          <w:rPrChange w:id="179" w:author="Microsoft account" w:date="2025-09-19T13:37:00Z">
            <w:rPr>
              <w:rFonts w:cs="Calibri"/>
              <w:sz w:val="28"/>
              <w:szCs w:val="28"/>
              <w:rtl/>
              <w:lang w:bidi="fa-IR"/>
            </w:rPr>
          </w:rPrChange>
        </w:rPr>
        <w:t>.</w:t>
      </w:r>
      <w:ins w:id="180"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1"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2"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3"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4"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5"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6" w:author="Microsoft account" w:date="2025-09-19T13:40:00Z">
        <w:r w:rsidR="00531E00">
          <w:rPr>
            <w:rFonts w:cs="Calibri"/>
            <w:sz w:val="18"/>
            <w:szCs w:val="18"/>
            <w:lang w:bidi="fa-IR"/>
          </w:rPr>
          <w:t xml:space="preserve"> </w:t>
        </w:r>
      </w:ins>
      <w:ins w:id="187"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8" w:author="Microsoft account" w:date="2025-09-19T13:40:00Z">
        <w:r w:rsidR="00531E00">
          <w:rPr>
            <w:rFonts w:cs="Calibri" w:hint="cs"/>
            <w:sz w:val="28"/>
            <w:szCs w:val="28"/>
            <w:rtl/>
            <w:lang w:bidi="fa-IR"/>
          </w:rPr>
          <w:t>(</w:t>
        </w:r>
      </w:ins>
      <w:ins w:id="189"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0"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1"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2"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3"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4"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5" w:name="I4031028"/>
      <w:r w:rsidRPr="00CB12CF">
        <w:rPr>
          <w:rFonts w:cs="Calibri"/>
          <w:sz w:val="28"/>
          <w:szCs w:val="28"/>
          <w:rtl/>
          <w:lang w:bidi="fa-IR"/>
        </w:rPr>
        <w:lastRenderedPageBreak/>
        <w:t>ادامه</w:t>
      </w:r>
      <w:bookmarkEnd w:id="195"/>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320F35"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6" w:author="Microsoft account" w:date="2025-09-20T13:12:00Z">
            <m:r>
              <w:rPr>
                <w:rFonts w:ascii="Cambria Math" w:hAnsi="Cambria Math" w:cs="Calibri"/>
              </w:rPr>
              <m:t xml:space="preserve"> </m:t>
            </m:r>
          </w:ins>
          <m:r>
            <w:rPr>
              <w:rFonts w:ascii="Cambria Math" w:hAnsi="Cambria Math" w:cs="Calibri"/>
            </w:rPr>
            <m:t>install</m:t>
          </m:r>
          <w:ins w:id="197"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8"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199" w:name="I4031029"/>
      <w:r w:rsidRPr="00CB12CF">
        <w:rPr>
          <w:rFonts w:cs="Calibri"/>
          <w:sz w:val="28"/>
          <w:szCs w:val="28"/>
          <w:rtl/>
          <w:lang w:bidi="fa-IR"/>
        </w:rPr>
        <w:lastRenderedPageBreak/>
        <w:t>ادامه</w:t>
      </w:r>
      <w:bookmarkEnd w:id="199"/>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0" w:author="Microsoft account" w:date="2025-09-21T11:16:00Z">
            <w:rPr>
              <w:rFonts w:cs="Calibri"/>
              <w:sz w:val="28"/>
              <w:szCs w:val="28"/>
              <w:lang w:bidi="fa-IR"/>
            </w:rPr>
          </w:rPrChange>
        </w:rPr>
        <w:t>camelCase</w:t>
      </w:r>
      <w:r w:rsidRPr="001A714E">
        <w:rPr>
          <w:rFonts w:cs="Calibri"/>
          <w:sz w:val="28"/>
          <w:szCs w:val="28"/>
          <w:u w:val="single"/>
          <w:rtl/>
          <w:lang w:bidi="fa-IR"/>
          <w:rPrChange w:id="201" w:author="Microsoft account" w:date="2025-09-21T11:16:00Z">
            <w:rPr>
              <w:rFonts w:cs="Calibri"/>
              <w:sz w:val="28"/>
              <w:szCs w:val="28"/>
              <w:rtl/>
              <w:lang w:bidi="fa-IR"/>
            </w:rPr>
          </w:rPrChange>
        </w:rPr>
        <w:t xml:space="preserve"> استفاده نم</w:t>
      </w:r>
      <w:r w:rsidRPr="001A714E">
        <w:rPr>
          <w:rFonts w:cs="Calibri" w:hint="cs"/>
          <w:sz w:val="28"/>
          <w:szCs w:val="28"/>
          <w:u w:val="single"/>
          <w:rtl/>
          <w:lang w:bidi="fa-IR"/>
          <w:rPrChange w:id="202"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3"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4" w:author="Microsoft account" w:date="2025-09-21T11:16:00Z">
            <w:rPr>
              <w:rFonts w:cs="Calibri"/>
              <w:sz w:val="28"/>
              <w:szCs w:val="28"/>
              <w:rtl/>
              <w:lang w:bidi="fa-IR"/>
            </w:rPr>
          </w:rPrChange>
        </w:rPr>
        <w:t xml:space="preserve"> از </w:t>
      </w:r>
      <w:r w:rsidRPr="001A714E">
        <w:rPr>
          <w:rFonts w:cs="Calibri"/>
          <w:sz w:val="28"/>
          <w:szCs w:val="28"/>
          <w:u w:val="single"/>
          <w:lang w:bidi="fa-IR"/>
          <w:rPrChange w:id="205" w:author="Microsoft account" w:date="2025-09-21T11:16:00Z">
            <w:rPr>
              <w:rFonts w:cs="Calibri"/>
              <w:sz w:val="28"/>
              <w:szCs w:val="28"/>
              <w:lang w:bidi="fa-IR"/>
            </w:rPr>
          </w:rPrChange>
        </w:rPr>
        <w:t>PascalCase</w:t>
      </w:r>
      <w:r w:rsidRPr="001A714E">
        <w:rPr>
          <w:rFonts w:cs="Calibri"/>
          <w:sz w:val="28"/>
          <w:szCs w:val="28"/>
          <w:u w:val="single"/>
          <w:rtl/>
          <w:lang w:bidi="fa-IR"/>
          <w:rPrChange w:id="206" w:author="Microsoft account" w:date="2025-09-21T11:16:00Z">
            <w:rPr>
              <w:rFonts w:cs="Calibri"/>
              <w:sz w:val="28"/>
              <w:szCs w:val="28"/>
              <w:rtl/>
              <w:lang w:bidi="fa-IR"/>
            </w:rPr>
          </w:rPrChange>
        </w:rPr>
        <w:t xml:space="preserve"> استفاده م</w:t>
      </w:r>
      <w:r w:rsidRPr="001A714E">
        <w:rPr>
          <w:rFonts w:cs="Calibri" w:hint="cs"/>
          <w:sz w:val="28"/>
          <w:szCs w:val="28"/>
          <w:u w:val="single"/>
          <w:rtl/>
          <w:lang w:bidi="fa-IR"/>
          <w:rPrChange w:id="207"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8"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9" w:author="Microsoft account" w:date="2025-09-21T11:16:00Z">
            <w:rPr>
              <w:rFonts w:cs="Calibri"/>
              <w:sz w:val="28"/>
              <w:szCs w:val="28"/>
              <w:rtl/>
              <w:lang w:bidi="fa-IR"/>
            </w:rPr>
          </w:rPrChange>
        </w:rPr>
        <w:t>.</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0"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11"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12"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13" w:author="Microsoft account" w:date="2025-09-21T11:21:00Z">
        <w:r w:rsidR="00D448F6">
          <w:rPr>
            <w:rFonts w:cs="Calibri" w:hint="cs"/>
            <w:sz w:val="28"/>
            <w:szCs w:val="28"/>
            <w:rtl/>
            <w:lang w:bidi="fa-IR"/>
          </w:rPr>
          <w:t>(</w:t>
        </w:r>
      </w:ins>
    </w:p>
    <w:p w14:paraId="571C50A8" w14:textId="3283388A" w:rsidR="00D448F6" w:rsidRDefault="00D448F6">
      <w:pPr>
        <w:bidi/>
        <w:spacing w:line="276" w:lineRule="auto"/>
        <w:jc w:val="both"/>
        <w:rPr>
          <w:ins w:id="214" w:author="Microsoft account" w:date="2025-09-21T11:21:00Z"/>
          <w:rFonts w:cs="Calibri"/>
          <w:sz w:val="18"/>
          <w:szCs w:val="18"/>
          <w:rtl/>
          <w:lang w:bidi="fa-IR"/>
        </w:rPr>
        <w:pPrChange w:id="215" w:author="Microsoft account" w:date="2025-09-21T11:21:00Z">
          <w:pPr>
            <w:bidi/>
            <w:spacing w:line="276" w:lineRule="auto"/>
            <w:jc w:val="both"/>
          </w:pPr>
        </w:pPrChange>
      </w:pPr>
      <w:ins w:id="216"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pPr>
        <w:bidi/>
        <w:spacing w:line="276" w:lineRule="auto"/>
        <w:ind w:firstLine="720"/>
        <w:jc w:val="both"/>
        <w:rPr>
          <w:ins w:id="217" w:author="Microsoft account" w:date="2025-09-21T11:21:00Z"/>
          <w:rFonts w:cs="Calibri"/>
          <w:sz w:val="18"/>
          <w:szCs w:val="18"/>
          <w:rtl/>
          <w:lang w:bidi="fa-IR"/>
          <w:rPrChange w:id="218" w:author="Microsoft account" w:date="2025-09-21T11:21:00Z">
            <w:rPr>
              <w:ins w:id="219" w:author="Microsoft account" w:date="2025-09-21T11:21:00Z"/>
              <w:rFonts w:cs="Calibri"/>
              <w:sz w:val="28"/>
              <w:szCs w:val="28"/>
              <w:rtl/>
              <w:lang w:bidi="fa-IR"/>
            </w:rPr>
          </w:rPrChange>
        </w:rPr>
        <w:pPrChange w:id="220" w:author="Microsoft account" w:date="2025-09-21T11:21:00Z">
          <w:pPr>
            <w:bidi/>
            <w:spacing w:line="276" w:lineRule="auto"/>
            <w:jc w:val="both"/>
          </w:pPr>
        </w:pPrChange>
      </w:pPr>
      <w:ins w:id="221" w:author="Microsoft account" w:date="2025-09-21T11:21:00Z">
        <w:r w:rsidRPr="00D448F6">
          <w:rPr>
            <w:rFonts w:cs="Calibri"/>
            <w:noProof/>
            <w:sz w:val="18"/>
            <w:szCs w:val="18"/>
            <w:rPrChange w:id="222"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bidi/>
        <w:spacing w:line="276" w:lineRule="auto"/>
        <w:jc w:val="both"/>
        <w:rPr>
          <w:rFonts w:cs="Calibri"/>
        </w:rPr>
        <w:pPrChange w:id="223" w:author="Microsoft account" w:date="2025-09-21T11:21:00Z">
          <w:pPr>
            <w:bidi/>
            <w:spacing w:line="276" w:lineRule="auto"/>
            <w:jc w:val="both"/>
          </w:pPr>
        </w:pPrChange>
      </w:pPr>
      <w:ins w:id="224"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hint="cs"/>
          <w:sz w:val="28"/>
          <w:szCs w:val="28"/>
          <w:u w:val="single"/>
          <w:rtl/>
          <w:lang w:bidi="fa-IR"/>
          <w:rPrChange w:id="225"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26" w:author="Microsoft account" w:date="2025-09-21T11:27:00Z">
            <w:rPr>
              <w:rFonts w:cs="Calibri" w:hint="eastAsia"/>
              <w:sz w:val="28"/>
              <w:szCs w:val="28"/>
              <w:rtl/>
              <w:lang w:bidi="fa-IR"/>
            </w:rPr>
          </w:rPrChange>
        </w:rPr>
        <w:t>جورا</w:t>
      </w:r>
      <w:r w:rsidRPr="00D448F6">
        <w:rPr>
          <w:rFonts w:cs="Calibri" w:hint="cs"/>
          <w:sz w:val="28"/>
          <w:szCs w:val="28"/>
          <w:u w:val="single"/>
          <w:rtl/>
          <w:lang w:bidi="fa-IR"/>
          <w:rPrChange w:id="227" w:author="Microsoft account" w:date="2025-09-21T11:27:00Z">
            <w:rPr>
              <w:rFonts w:cs="Calibri" w:hint="cs"/>
              <w:sz w:val="28"/>
              <w:szCs w:val="28"/>
              <w:rtl/>
              <w:lang w:bidi="fa-IR"/>
            </w:rPr>
          </w:rPrChange>
        </w:rPr>
        <w:t>یی</w:t>
      </w:r>
      <w:r w:rsidRPr="00D448F6">
        <w:rPr>
          <w:rFonts w:cs="Calibri"/>
          <w:sz w:val="28"/>
          <w:szCs w:val="28"/>
          <w:u w:val="single"/>
          <w:rtl/>
          <w:lang w:bidi="fa-IR"/>
          <w:rPrChange w:id="228"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29" w:author="Microsoft account" w:date="2025-09-21T11:27:00Z">
            <w:rPr>
              <w:rFonts w:cs="Calibri" w:hint="eastAsia"/>
              <w:sz w:val="28"/>
              <w:szCs w:val="28"/>
              <w:rtl/>
              <w:lang w:bidi="fa-IR"/>
            </w:rPr>
          </w:rPrChange>
        </w:rPr>
        <w:t>اون</w:t>
      </w:r>
      <w:r w:rsidRPr="00D448F6">
        <w:rPr>
          <w:rFonts w:cs="Calibri"/>
          <w:sz w:val="28"/>
          <w:szCs w:val="28"/>
          <w:u w:val="single"/>
          <w:rtl/>
          <w:lang w:bidi="fa-IR"/>
          <w:rPrChange w:id="230"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1" w:author="Microsoft account" w:date="2025-09-21T11:27:00Z">
            <w:rPr>
              <w:rFonts w:cs="Calibri" w:hint="eastAsia"/>
              <w:sz w:val="28"/>
              <w:szCs w:val="28"/>
              <w:rtl/>
              <w:lang w:bidi="fa-IR"/>
            </w:rPr>
          </w:rPrChange>
        </w:rPr>
        <w:t>اطلاعات</w:t>
      </w:r>
      <w:r w:rsidRPr="00D448F6">
        <w:rPr>
          <w:rFonts w:cs="Calibri"/>
          <w:sz w:val="28"/>
          <w:szCs w:val="28"/>
          <w:u w:val="single"/>
          <w:rtl/>
          <w:lang w:bidi="fa-IR"/>
          <w:rPrChange w:id="232"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3" w:author="Microsoft account" w:date="2025-09-21T11:27:00Z">
            <w:rPr>
              <w:rFonts w:cs="Calibri" w:hint="eastAsia"/>
              <w:sz w:val="28"/>
              <w:szCs w:val="28"/>
              <w:rtl/>
              <w:lang w:bidi="fa-IR"/>
            </w:rPr>
          </w:rPrChange>
        </w:rPr>
        <w:t>پ</w:t>
      </w:r>
      <w:r w:rsidRPr="00D448F6">
        <w:rPr>
          <w:rFonts w:cs="Calibri" w:hint="cs"/>
          <w:sz w:val="28"/>
          <w:szCs w:val="28"/>
          <w:u w:val="single"/>
          <w:rtl/>
          <w:lang w:bidi="fa-IR"/>
          <w:rPrChange w:id="234"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5" w:author="Microsoft account" w:date="2025-09-21T11:27:00Z">
            <w:rPr>
              <w:rFonts w:cs="Calibri" w:hint="eastAsia"/>
              <w:sz w:val="28"/>
              <w:szCs w:val="28"/>
              <w:rtl/>
              <w:lang w:bidi="fa-IR"/>
            </w:rPr>
          </w:rPrChange>
        </w:rPr>
        <w:t>ش</w:t>
      </w:r>
      <w:r w:rsidRPr="00D448F6">
        <w:rPr>
          <w:rFonts w:cs="Calibri"/>
          <w:sz w:val="28"/>
          <w:szCs w:val="28"/>
          <w:u w:val="single"/>
          <w:rtl/>
          <w:lang w:bidi="fa-IR"/>
          <w:rPrChange w:id="236"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7" w:author="Microsoft account" w:date="2025-09-21T11:27:00Z">
            <w:rPr>
              <w:rFonts w:cs="Calibri" w:hint="eastAsia"/>
              <w:sz w:val="28"/>
              <w:szCs w:val="28"/>
              <w:rtl/>
              <w:lang w:bidi="fa-IR"/>
            </w:rPr>
          </w:rPrChange>
        </w:rPr>
        <w:t>ن</w:t>
      </w:r>
      <w:r w:rsidRPr="00D448F6">
        <w:rPr>
          <w:rFonts w:cs="Calibri" w:hint="cs"/>
          <w:sz w:val="28"/>
          <w:szCs w:val="28"/>
          <w:u w:val="single"/>
          <w:rtl/>
          <w:lang w:bidi="fa-IR"/>
          <w:rPrChange w:id="238"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9" w:author="Microsoft account" w:date="2025-09-21T11:27:00Z">
            <w:rPr>
              <w:rFonts w:cs="Calibri" w:hint="eastAsia"/>
              <w:sz w:val="28"/>
              <w:szCs w:val="28"/>
              <w:rtl/>
              <w:lang w:bidi="fa-IR"/>
            </w:rPr>
          </w:rPrChange>
        </w:rPr>
        <w:t>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40" w:name="I4031030"/>
      <w:r w:rsidRPr="00CB12CF">
        <w:rPr>
          <w:rFonts w:cs="Calibri"/>
          <w:sz w:val="28"/>
          <w:szCs w:val="28"/>
          <w:rtl/>
          <w:lang w:bidi="fa-IR"/>
        </w:rPr>
        <w:lastRenderedPageBreak/>
        <w:t>ادامه</w:t>
      </w:r>
      <w:bookmarkEnd w:id="240"/>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41" w:name="I4031101"/>
      <w:r w:rsidRPr="00CB12CF">
        <w:rPr>
          <w:rFonts w:cs="Calibri"/>
          <w:sz w:val="28"/>
          <w:szCs w:val="28"/>
          <w:rtl/>
          <w:lang w:bidi="fa-IR"/>
        </w:rPr>
        <w:lastRenderedPageBreak/>
        <w:t>ادامه</w:t>
      </w:r>
      <w:bookmarkEnd w:id="241"/>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78297823" w14:textId="69F2D305" w:rsidR="00FE3704" w:rsidRDefault="00CB12CF">
      <w:pPr>
        <w:bidi/>
        <w:spacing w:line="276" w:lineRule="auto"/>
        <w:jc w:val="both"/>
        <w:rPr>
          <w:ins w:id="242" w:author="Microsoft account" w:date="2025-09-22T09:53:00Z"/>
          <w:rFonts w:cs="Calibri"/>
        </w:rPr>
        <w:pPrChange w:id="243" w:author="Microsoft account" w:date="2025-09-22T09:53:00Z">
          <w:pPr>
            <w:bidi/>
            <w:spacing w:line="276" w:lineRule="auto"/>
            <w:jc w:val="both"/>
          </w:pPr>
        </w:pPrChange>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bidi/>
        <w:spacing w:line="276" w:lineRule="auto"/>
        <w:jc w:val="both"/>
        <w:rPr>
          <w:rFonts w:cs="Calibri"/>
          <w:rtl/>
          <w:lang w:bidi="fa-IR"/>
        </w:rPr>
        <w:pPrChange w:id="244" w:author="Microsoft account" w:date="2025-09-22T09:53:00Z">
          <w:pPr>
            <w:bidi/>
            <w:spacing w:line="276" w:lineRule="auto"/>
            <w:jc w:val="both"/>
          </w:pPr>
        </w:pPrChange>
      </w:pPr>
      <w:ins w:id="245" w:author="Microsoft account" w:date="2025-09-22T09:53:00Z">
        <w:r>
          <w:rPr>
            <w:rFonts w:cs="Calibri" w:hint="cs"/>
            <w:rtl/>
            <w:lang w:bidi="fa-IR"/>
          </w:rPr>
          <w:t>(</w:t>
        </w:r>
        <w:r>
          <w:rPr>
            <w:rFonts w:cs="Calibri" w:hint="cs"/>
            <w:sz w:val="18"/>
            <w:szCs w:val="18"/>
            <w:rtl/>
            <w:lang w:bidi="fa-IR"/>
          </w:rPr>
          <w:t xml:space="preserve">پس اگر داریم داخل یه </w:t>
        </w:r>
        <w:r>
          <w:rPr>
            <w:rFonts w:cs="Calibri"/>
            <w:sz w:val="18"/>
            <w:szCs w:val="18"/>
            <w:lang w:bidi="fa-IR"/>
          </w:rPr>
          <w:t>block</w:t>
        </w:r>
        <w:r>
          <w:rPr>
            <w:rFonts w:cs="Calibri" w:hint="cs"/>
            <w:sz w:val="18"/>
            <w:szCs w:val="18"/>
            <w:rtl/>
            <w:lang w:bidi="fa-IR"/>
          </w:rPr>
          <w:t xml:space="preserve"> از کد ها از یه متغیری استفاده میکنیم لزومی نداره اون رو بچسبونیم به </w:t>
        </w:r>
      </w:ins>
      <w:ins w:id="246" w:author="Microsoft account" w:date="2025-09-22T09:54:00Z">
        <w:r>
          <w:rPr>
            <w:rFonts w:cs="Calibri"/>
            <w:sz w:val="18"/>
            <w:szCs w:val="18"/>
            <w:lang w:bidi="fa-IR"/>
          </w:rPr>
          <w:t>self</w:t>
        </w:r>
        <w:r>
          <w:rPr>
            <w:rFonts w:cs="Calibri" w:hint="cs"/>
            <w:sz w:val="18"/>
            <w:szCs w:val="18"/>
            <w:rtl/>
            <w:lang w:bidi="fa-IR"/>
          </w:rPr>
          <w:t xml:space="preserve"> ، اینطوری باید در نظر بگیریم که یا قراره این </w:t>
        </w:r>
        <w:r>
          <w:rPr>
            <w:rFonts w:cs="Calibri"/>
            <w:sz w:val="18"/>
            <w:szCs w:val="18"/>
            <w:lang w:bidi="fa-IR"/>
          </w:rPr>
          <w:t>function</w:t>
        </w:r>
        <w:r>
          <w:rPr>
            <w:rFonts w:cs="Calibri" w:hint="cs"/>
            <w:sz w:val="18"/>
            <w:szCs w:val="18"/>
            <w:rtl/>
            <w:lang w:bidi="fa-IR"/>
          </w:rPr>
          <w:t xml:space="preserve"> استفاده ش کنه یا </w:t>
        </w:r>
        <w:r>
          <w:rPr>
            <w:rFonts w:cs="Calibri"/>
            <w:sz w:val="18"/>
            <w:szCs w:val="18"/>
            <w:lang w:bidi="fa-IR"/>
          </w:rPr>
          <w:t>return</w:t>
        </w:r>
        <w:r>
          <w:rPr>
            <w:rFonts w:cs="Calibri" w:hint="cs"/>
            <w:sz w:val="18"/>
            <w:szCs w:val="18"/>
            <w:rtl/>
            <w:lang w:bidi="fa-IR"/>
          </w:rPr>
          <w:t xml:space="preserve"> ش کنه اونموقع س که </w:t>
        </w:r>
        <w:r>
          <w:rPr>
            <w:rFonts w:cs="Calibri"/>
            <w:sz w:val="18"/>
            <w:szCs w:val="18"/>
            <w:lang w:bidi="fa-IR"/>
          </w:rPr>
          <w:t>self</w:t>
        </w:r>
        <w:r>
          <w:rPr>
            <w:rFonts w:cs="Calibri" w:hint="cs"/>
            <w:sz w:val="18"/>
            <w:szCs w:val="18"/>
            <w:rtl/>
            <w:lang w:bidi="fa-IR"/>
          </w:rPr>
          <w:t xml:space="preserve"> میاد وسط.</w:t>
        </w:r>
      </w:ins>
      <w:ins w:id="247" w:author="Microsoft account" w:date="2025-09-22T09:53:00Z">
        <w:r>
          <w:rPr>
            <w:rFonts w:cs="Calibri" w:hint="cs"/>
            <w:rtl/>
            <w:lang w:bidi="fa-IR"/>
          </w:rPr>
          <w:t>)</w:t>
        </w:r>
      </w:ins>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3690D094" w:rsidR="00776D6D" w:rsidRPr="00CB12CF" w:rsidRDefault="00CB12CF" w:rsidP="00A07812">
      <w:pPr>
        <w:bidi/>
        <w:spacing w:line="276" w:lineRule="auto"/>
        <w:jc w:val="both"/>
        <w:rPr>
          <w:rFonts w:cs="Calibri"/>
          <w:rtl/>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ins w:id="248" w:author="Microsoft account" w:date="2025-09-22T10:01:00Z">
        <w:r w:rsidR="00AE1AF7">
          <w:rPr>
            <w:rFonts w:cs="Calibri"/>
            <w:sz w:val="28"/>
            <w:szCs w:val="28"/>
            <w:lang w:bidi="fa-IR"/>
          </w:rPr>
          <w:t xml:space="preserve"> </w:t>
        </w:r>
        <w:r w:rsidR="00AE1AF7">
          <w:rPr>
            <w:rFonts w:cs="Calibri" w:hint="cs"/>
            <w:sz w:val="28"/>
            <w:szCs w:val="28"/>
            <w:rtl/>
            <w:lang w:bidi="fa-IR"/>
          </w:rPr>
          <w:t xml:space="preserve"> (</w:t>
        </w:r>
        <w:r w:rsidR="00AE1AF7">
          <w:rPr>
            <w:rFonts w:cs="Calibri" w:hint="cs"/>
            <w:sz w:val="18"/>
            <w:szCs w:val="18"/>
            <w:rtl/>
            <w:lang w:bidi="fa-IR"/>
          </w:rPr>
          <w:t xml:space="preserve">ما مثل اینکه همون موقع رفتیم پیش و نصب کردیم </w:t>
        </w:r>
        <w:r w:rsidR="00AE1AF7">
          <w:rPr>
            <w:rFonts w:cs="Calibri"/>
            <w:sz w:val="18"/>
            <w:szCs w:val="18"/>
            <w:lang w:bidi="fa-IR"/>
          </w:rPr>
          <w:t>extension</w:t>
        </w:r>
        <w:r w:rsidR="00AE1AF7">
          <w:rPr>
            <w:rFonts w:cs="Calibri" w:hint="cs"/>
            <w:sz w:val="18"/>
            <w:szCs w:val="18"/>
            <w:rtl/>
            <w:lang w:bidi="fa-IR"/>
          </w:rPr>
          <w:t xml:space="preserve"> مربوط بهش رو . اسمش  </w:t>
        </w:r>
        <w:r w:rsidR="00AE1AF7">
          <w:rPr>
            <w:rFonts w:cs="Calibri"/>
            <w:sz w:val="18"/>
            <w:szCs w:val="18"/>
            <w:lang w:bidi="fa-IR"/>
          </w:rPr>
          <w:t>Prettier</w:t>
        </w:r>
        <w:r w:rsidR="00AE1AF7">
          <w:rPr>
            <w:rFonts w:cs="Calibri" w:hint="cs"/>
            <w:sz w:val="18"/>
            <w:szCs w:val="18"/>
            <w:rtl/>
            <w:lang w:bidi="fa-IR"/>
          </w:rPr>
          <w:t xml:space="preserve"> هست و با همون </w:t>
        </w:r>
        <w:r w:rsidR="00AE1AF7">
          <w:rPr>
            <w:rFonts w:cs="Calibri"/>
            <w:sz w:val="18"/>
            <w:szCs w:val="18"/>
            <w:lang w:bidi="fa-IR"/>
          </w:rPr>
          <w:t>shift+alt+F</w:t>
        </w:r>
        <w:r w:rsidR="00AE1AF7">
          <w:rPr>
            <w:rFonts w:cs="Calibri" w:hint="cs"/>
            <w:sz w:val="18"/>
            <w:szCs w:val="18"/>
            <w:rtl/>
            <w:lang w:bidi="fa-IR"/>
          </w:rPr>
          <w:t xml:space="preserve"> کار میکنه. البته شاید دفعه اول نیاز باشه انتخابش کنی برای اون نوع از فایل ، مثلا </w:t>
        </w:r>
      </w:ins>
      <w:ins w:id="249" w:author="Microsoft account" w:date="2025-09-22T10:02:00Z">
        <w:r w:rsidR="00AE1AF7">
          <w:rPr>
            <w:rFonts w:cs="Calibri"/>
            <w:sz w:val="18"/>
            <w:szCs w:val="18"/>
            <w:lang w:bidi="fa-IR"/>
          </w:rPr>
          <w:t>JSON</w:t>
        </w:r>
      </w:ins>
      <w:ins w:id="250" w:author="Microsoft account" w:date="2025-09-22T10:01:00Z">
        <w:r w:rsidR="00AE1AF7">
          <w:rPr>
            <w:rFonts w:cs="Calibri" w:hint="cs"/>
            <w:sz w:val="28"/>
            <w:szCs w:val="28"/>
            <w:rtl/>
            <w:lang w:bidi="fa-IR"/>
          </w:rPr>
          <w:t>)</w:t>
        </w:r>
      </w:ins>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03D4921A"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w:t>
      </w:r>
      <w:ins w:id="251" w:author="Microsoft account" w:date="2025-09-23T10:25:00Z">
        <w:r w:rsidR="00602405">
          <w:rPr>
            <w:rFonts w:cs="Calibri" w:hint="cs"/>
            <w:sz w:val="28"/>
            <w:szCs w:val="28"/>
            <w:rtl/>
            <w:lang w:bidi="fa-IR"/>
          </w:rPr>
          <w:t xml:space="preserve"> (</w:t>
        </w:r>
        <w:r w:rsidR="00602405">
          <w:rPr>
            <w:rFonts w:cs="Calibri" w:hint="cs"/>
            <w:sz w:val="18"/>
            <w:szCs w:val="18"/>
            <w:rtl/>
            <w:lang w:bidi="fa-IR"/>
          </w:rPr>
          <w:t xml:space="preserve">که معادلش در </w:t>
        </w:r>
        <w:r w:rsidR="00602405">
          <w:rPr>
            <w:rFonts w:cs="Calibri"/>
            <w:sz w:val="18"/>
            <w:szCs w:val="18"/>
            <w:lang w:bidi="fa-IR"/>
          </w:rPr>
          <w:t>library Tkinter</w:t>
        </w:r>
        <w:r w:rsidR="00602405">
          <w:rPr>
            <w:rFonts w:cs="Calibri" w:hint="cs"/>
            <w:sz w:val="18"/>
            <w:szCs w:val="18"/>
            <w:rtl/>
            <w:lang w:bidi="fa-IR"/>
          </w:rPr>
          <w:t xml:space="preserve"> میشه به ترتیب: </w:t>
        </w:r>
      </w:ins>
      <w:ins w:id="252" w:author="Microsoft account" w:date="2025-09-23T10:26:00Z">
        <w:r w:rsidR="00602405">
          <w:rPr>
            <w:rFonts w:cs="Calibri"/>
            <w:sz w:val="18"/>
            <w:szCs w:val="18"/>
            <w:lang w:bidi="fa-IR"/>
          </w:rPr>
          <w:t>window = Tk()</w:t>
        </w:r>
        <w:r w:rsidR="00602405">
          <w:rPr>
            <w:rFonts w:cs="Calibri" w:hint="cs"/>
            <w:sz w:val="18"/>
            <w:szCs w:val="18"/>
            <w:rtl/>
            <w:lang w:bidi="fa-IR"/>
          </w:rPr>
          <w:t xml:space="preserve"> و </w:t>
        </w:r>
        <w:r w:rsidR="00602405">
          <w:rPr>
            <w:rFonts w:cs="Calibri"/>
            <w:sz w:val="18"/>
            <w:szCs w:val="18"/>
            <w:lang w:bidi="fa-IR"/>
          </w:rPr>
          <w:t>window.mainloop()</w:t>
        </w:r>
      </w:ins>
      <w:ins w:id="253" w:author="Microsoft account" w:date="2025-09-23T10:25:00Z">
        <w:r w:rsidR="00602405">
          <w:rPr>
            <w:rFonts w:cs="Calibri" w:hint="cs"/>
            <w:sz w:val="28"/>
            <w:szCs w:val="28"/>
            <w:rtl/>
            <w:lang w:bidi="fa-IR"/>
          </w:rPr>
          <w:t>)</w:t>
        </w:r>
      </w:ins>
      <w:r w:rsidRPr="00CB12CF">
        <w:rPr>
          <w:rFonts w:cs="Calibri"/>
          <w:sz w:val="28"/>
          <w:szCs w:val="28"/>
          <w:rtl/>
          <w:lang w:bidi="fa-IR"/>
        </w:rPr>
        <w:t xml:space="preserve">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0EB583ED" w:rsidR="00776D6D" w:rsidRPr="00CB12CF" w:rsidRDefault="00CB12CF">
      <w:pPr>
        <w:bidi/>
        <w:spacing w:line="276" w:lineRule="auto"/>
        <w:jc w:val="both"/>
        <w:rPr>
          <w:rFonts w:cs="Calibri"/>
        </w:rPr>
        <w:pPrChange w:id="254" w:author="Microsoft account" w:date="2025-09-23T10:29:00Z">
          <w:pPr>
            <w:bidi/>
            <w:spacing w:line="276" w:lineRule="auto"/>
            <w:jc w:val="both"/>
          </w:pPr>
        </w:pPrChange>
      </w:pPr>
      <m:oMathPara>
        <m:oMathParaPr>
          <m:jc m:val="center"/>
        </m:oMathParaPr>
        <m:oMath>
          <m:r>
            <w:rPr>
              <w:rFonts w:ascii="Cambria Math" w:hAnsi="Cambria Math" w:cs="Calibri"/>
            </w:rPr>
            <m:t>import</m:t>
          </m:r>
          <w:ins w:id="255" w:author="Microsoft account" w:date="2025-09-23T10:28:00Z">
            <m:r>
              <w:rPr>
                <w:rFonts w:ascii="Cambria Math" w:hAnsi="Cambria Math" w:cs="Calibri"/>
              </w:rPr>
              <m:t xml:space="preserve"> </m:t>
            </m:r>
          </w:ins>
          <m:r>
            <w:rPr>
              <w:rFonts w:ascii="Cambria Math" w:hAnsi="Cambria Math" w:cs="Calibri"/>
            </w:rPr>
            <m:t>Module</m:t>
          </m:r>
          <w:ins w:id="256" w:author="Microsoft account" w:date="2025-09-23T10:29:00Z">
            <m:r>
              <w:rPr>
                <w:rFonts w:ascii="Cambria Math" w:hAnsi="Cambria Math" w:cs="Calibri"/>
              </w:rPr>
              <m:t xml:space="preserve"> </m:t>
            </m:r>
          </w:ins>
          <m:r>
            <w:rPr>
              <w:rFonts w:ascii="Cambria Math" w:hAnsi="Cambria Math" w:cs="Calibri"/>
            </w:rPr>
            <m:t>Name</m:t>
          </m:r>
          <w:ins w:id="257" w:author="Microsoft account" w:date="2025-09-23T10:29:00Z">
            <m:r>
              <w:rPr>
                <w:rFonts w:ascii="Cambria Math" w:hAnsi="Cambria Math" w:cs="Calibri"/>
              </w:rPr>
              <m:t xml:space="preserve"> </m:t>
            </m:r>
          </w:ins>
          <m:r>
            <w:rPr>
              <w:rFonts w:ascii="Cambria Math" w:hAnsi="Cambria Math" w:cs="Calibri"/>
            </w:rPr>
            <m:t>as</m:t>
          </m:r>
          <w:ins w:id="258" w:author="Microsoft account" w:date="2025-09-23T10:29:00Z">
            <m:r>
              <w:rPr>
                <w:rFonts w:ascii="Cambria Math" w:hAnsi="Cambria Math" w:cs="Calibri"/>
              </w:rPr>
              <m:t xml:space="preserve"> </m:t>
            </m:r>
          </w:ins>
          <m:r>
            <w:rPr>
              <w:rFonts w:ascii="Cambria Math" w:hAnsi="Cambria Math" w:cs="Calibri"/>
            </w:rPr>
            <m:t>ever</m:t>
          </m:r>
          <w:ins w:id="259" w:author="Microsoft account" w:date="2025-09-23T10:29:00Z">
            <m:r>
              <w:rPr>
                <w:rFonts w:ascii="Cambria Math" w:hAnsi="Cambria Math" w:cs="Calibri"/>
              </w:rPr>
              <m:t>yName</m:t>
            </m:r>
          </w:ins>
          <m:sSub>
            <m:sSubPr>
              <m:ctrlPr>
                <w:del w:id="260" w:author="Microsoft account" w:date="2025-09-23T10:29:00Z">
                  <w:rPr>
                    <w:rFonts w:ascii="Cambria Math" w:hAnsi="Cambria Math" w:cs="Calibri"/>
                  </w:rPr>
                </w:del>
              </m:ctrlPr>
            </m:sSubPr>
            <m:e>
              <w:del w:id="261" w:author="Microsoft account" w:date="2025-09-23T10:29:00Z">
                <m:r>
                  <w:rPr>
                    <w:rFonts w:ascii="Cambria Math" w:hAnsi="Cambria Math" w:cs="Calibri"/>
                  </w:rPr>
                  <m:t>y</m:t>
                </m:r>
              </w:del>
            </m:e>
            <m:sub>
              <w:del w:id="262" w:author="Microsoft account" w:date="2025-09-23T10:29:00Z">
                <m:r>
                  <w:rPr>
                    <w:rFonts w:ascii="Cambria Math" w:hAnsi="Cambria Math" w:cs="Calibri"/>
                  </w:rPr>
                  <m:t>name</m:t>
                </m:r>
              </w:del>
            </m:sub>
          </m:sSub>
        </m:oMath>
      </m:oMathPara>
    </w:p>
    <w:p w14:paraId="212D826D" w14:textId="121EE33C"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ins w:id="263" w:author="Microsoft account" w:date="2025-09-23T10:29:00Z">
        <w:r w:rsidR="00F546B0">
          <w:rPr>
            <w:rFonts w:cs="Calibri" w:hint="cs"/>
            <w:sz w:val="28"/>
            <w:szCs w:val="28"/>
            <w:rtl/>
            <w:lang w:bidi="fa-IR"/>
          </w:rPr>
          <w:t>(</w:t>
        </w:r>
        <w:r w:rsidR="00F546B0">
          <w:rPr>
            <w:rFonts w:cs="Calibri" w:hint="cs"/>
            <w:sz w:val="18"/>
            <w:szCs w:val="18"/>
            <w:rtl/>
            <w:lang w:bidi="fa-IR"/>
          </w:rPr>
          <w:t xml:space="preserve">که این واقعا کمک میکنه به کد نویسی راحت تر. مثلا </w:t>
        </w:r>
      </w:ins>
      <w:ins w:id="264" w:author="Microsoft account" w:date="2025-09-23T10:30:00Z">
        <w:r w:rsidR="00F546B0">
          <w:rPr>
            <w:rFonts w:cs="Calibri" w:hint="cs"/>
            <w:sz w:val="18"/>
            <w:szCs w:val="18"/>
            <w:rtl/>
            <w:lang w:bidi="fa-IR"/>
          </w:rPr>
          <w:t xml:space="preserve">ما جلوتر </w:t>
        </w:r>
        <w:r w:rsidR="00F546B0">
          <w:rPr>
            <w:rFonts w:cs="Calibri"/>
            <w:sz w:val="18"/>
            <w:szCs w:val="18"/>
            <w:lang w:bidi="fa-IR"/>
          </w:rPr>
          <w:t>import pandas as pd</w:t>
        </w:r>
        <w:r w:rsidR="00F546B0">
          <w:rPr>
            <w:rFonts w:cs="Calibri" w:hint="cs"/>
            <w:sz w:val="18"/>
            <w:szCs w:val="18"/>
            <w:rtl/>
            <w:lang w:bidi="fa-IR"/>
          </w:rPr>
          <w:t xml:space="preserve"> میکنیم و به جای نوشتن </w:t>
        </w:r>
        <w:r w:rsidR="00F546B0">
          <w:rPr>
            <w:rFonts w:cs="Calibri"/>
            <w:sz w:val="18"/>
            <w:szCs w:val="18"/>
            <w:lang w:bidi="fa-IR"/>
          </w:rPr>
          <w:t>pandas</w:t>
        </w:r>
        <w:r w:rsidR="00F546B0">
          <w:rPr>
            <w:rFonts w:cs="Calibri" w:hint="cs"/>
            <w:sz w:val="18"/>
            <w:szCs w:val="18"/>
            <w:rtl/>
            <w:lang w:bidi="fa-IR"/>
          </w:rPr>
          <w:t xml:space="preserve"> مینویسیم </w:t>
        </w:r>
        <w:r w:rsidR="00F546B0">
          <w:rPr>
            <w:rFonts w:cs="Calibri"/>
            <w:sz w:val="18"/>
            <w:szCs w:val="18"/>
            <w:lang w:bidi="fa-IR"/>
          </w:rPr>
          <w:t>pd</w:t>
        </w:r>
        <w:r w:rsidR="00F546B0">
          <w:rPr>
            <w:rFonts w:cs="Calibri" w:hint="cs"/>
            <w:sz w:val="18"/>
            <w:szCs w:val="18"/>
            <w:rtl/>
            <w:lang w:bidi="fa-IR"/>
          </w:rPr>
          <w:t xml:space="preserve"> </w:t>
        </w:r>
      </w:ins>
      <w:ins w:id="265" w:author="Microsoft account" w:date="2025-09-23T10:29:00Z">
        <w:r w:rsidR="00F546B0">
          <w:rPr>
            <w:rFonts w:cs="Calibri" w:hint="cs"/>
            <w:sz w:val="28"/>
            <w:szCs w:val="28"/>
            <w:rtl/>
            <w:lang w:bidi="fa-IR"/>
          </w:rPr>
          <w:t>)</w:t>
        </w:r>
      </w:ins>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66" w:name="I4031102"/>
      <w:r w:rsidRPr="00CB12CF">
        <w:rPr>
          <w:rFonts w:cs="Calibri"/>
          <w:sz w:val="28"/>
          <w:szCs w:val="28"/>
          <w:rtl/>
          <w:lang w:bidi="fa-IR"/>
        </w:rPr>
        <w:lastRenderedPageBreak/>
        <w:t>ادامه</w:t>
      </w:r>
      <w:bookmarkEnd w:id="266"/>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67" w:name="I4031103"/>
      <w:r w:rsidRPr="00CB12CF">
        <w:rPr>
          <w:rFonts w:cs="Calibri"/>
          <w:sz w:val="28"/>
          <w:szCs w:val="28"/>
          <w:rtl/>
          <w:lang w:bidi="fa-IR"/>
        </w:rPr>
        <w:lastRenderedPageBreak/>
        <w:t>ادامه</w:t>
      </w:r>
      <w:bookmarkEnd w:id="267"/>
    </w:p>
    <w:p w14:paraId="08C423C6" w14:textId="77777777" w:rsidR="00776D6D" w:rsidRDefault="00CB12CF" w:rsidP="00A07812">
      <w:pPr>
        <w:bidi/>
        <w:spacing w:line="276" w:lineRule="auto"/>
        <w:jc w:val="both"/>
        <w:rPr>
          <w:ins w:id="268" w:author="Microsoft account" w:date="2025-09-23T10:37:00Z"/>
          <w:rFonts w:cs="Calibri"/>
          <w:sz w:val="28"/>
          <w:szCs w:val="28"/>
          <w:rtl/>
          <w:lang w:bidi="fa-IR"/>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11761DEB" w14:textId="77777777" w:rsidR="004521BA" w:rsidRDefault="004521BA">
      <w:pPr>
        <w:bidi/>
        <w:spacing w:line="276" w:lineRule="auto"/>
        <w:jc w:val="both"/>
        <w:rPr>
          <w:ins w:id="269" w:author="Microsoft account" w:date="2025-09-23T10:37:00Z"/>
          <w:rFonts w:cs="Calibri"/>
          <w:sz w:val="18"/>
          <w:szCs w:val="18"/>
          <w:rtl/>
          <w:lang w:bidi="fa-IR"/>
        </w:rPr>
        <w:pPrChange w:id="270" w:author="Microsoft account" w:date="2025-09-23T10:37:00Z">
          <w:pPr>
            <w:bidi/>
            <w:spacing w:line="276" w:lineRule="auto"/>
            <w:jc w:val="both"/>
          </w:pPr>
        </w:pPrChange>
      </w:pPr>
      <w:ins w:id="271" w:author="Microsoft account" w:date="2025-09-23T10:37:00Z">
        <w:r>
          <w:rPr>
            <w:rFonts w:cs="Calibri" w:hint="cs"/>
            <w:sz w:val="28"/>
            <w:szCs w:val="28"/>
            <w:rtl/>
            <w:lang w:bidi="fa-IR"/>
          </w:rPr>
          <w:t>(</w:t>
        </w:r>
        <w:r>
          <w:rPr>
            <w:rFonts w:cs="Calibri" w:hint="cs"/>
            <w:sz w:val="18"/>
            <w:szCs w:val="18"/>
            <w:rtl/>
            <w:lang w:bidi="fa-IR"/>
          </w:rPr>
          <w:t xml:space="preserve">-توضیحاتی در مورد </w:t>
        </w:r>
        <w:r>
          <w:rPr>
            <w:rFonts w:cs="Calibri"/>
            <w:sz w:val="18"/>
            <w:szCs w:val="18"/>
            <w:lang w:bidi="fa-IR"/>
          </w:rPr>
          <w:t xml:space="preserve">colorgram.py </w:t>
        </w:r>
        <w:r>
          <w:rPr>
            <w:rFonts w:cs="Calibri" w:hint="cs"/>
            <w:sz w:val="18"/>
            <w:szCs w:val="18"/>
            <w:rtl/>
            <w:lang w:bidi="fa-IR"/>
          </w:rPr>
          <w:t xml:space="preserve"> :</w:t>
        </w:r>
      </w:ins>
    </w:p>
    <w:p w14:paraId="24E008C9" w14:textId="7D142B7C" w:rsidR="004521BA" w:rsidRDefault="00110369">
      <w:pPr>
        <w:bidi/>
        <w:spacing w:line="276" w:lineRule="auto"/>
        <w:ind w:firstLine="720"/>
        <w:jc w:val="both"/>
        <w:rPr>
          <w:ins w:id="272" w:author="Microsoft account" w:date="2025-09-23T10:37:00Z"/>
          <w:rFonts w:cs="Calibri"/>
          <w:sz w:val="18"/>
          <w:szCs w:val="18"/>
          <w:rtl/>
          <w:lang w:bidi="fa-IR"/>
        </w:rPr>
        <w:pPrChange w:id="273" w:author="Microsoft account" w:date="2025-09-23T10:37:00Z">
          <w:pPr>
            <w:bidi/>
            <w:spacing w:line="276" w:lineRule="auto"/>
            <w:jc w:val="both"/>
          </w:pPr>
        </w:pPrChange>
      </w:pPr>
      <w:ins w:id="274" w:author="Microsoft account" w:date="2025-09-23T10:37:00Z">
        <w:r w:rsidRPr="00110369">
          <w:rPr>
            <w:rFonts w:cs="Calibri"/>
            <w:noProof/>
            <w:sz w:val="18"/>
            <w:szCs w:val="18"/>
            <w:rPrChange w:id="275"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bidi/>
        <w:spacing w:line="276" w:lineRule="auto"/>
        <w:ind w:firstLine="720"/>
        <w:jc w:val="both"/>
        <w:rPr>
          <w:ins w:id="276" w:author="Microsoft account" w:date="2025-09-23T10:37:00Z"/>
          <w:rFonts w:cs="Calibri"/>
          <w:sz w:val="18"/>
          <w:szCs w:val="18"/>
          <w:rtl/>
          <w:lang w:bidi="fa-IR"/>
        </w:rPr>
        <w:pPrChange w:id="277" w:author="Microsoft account" w:date="2025-09-23T10:37:00Z">
          <w:pPr>
            <w:bidi/>
            <w:spacing w:line="276" w:lineRule="auto"/>
            <w:jc w:val="both"/>
          </w:pPr>
        </w:pPrChange>
      </w:pPr>
      <w:ins w:id="278" w:author="Microsoft account" w:date="2025-09-23T10:38:00Z">
        <w:r w:rsidRPr="00110369">
          <w:rPr>
            <w:rFonts w:cs="Calibri"/>
            <w:noProof/>
            <w:sz w:val="18"/>
            <w:szCs w:val="18"/>
            <w:rPrChange w:id="279"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bidi/>
        <w:spacing w:line="276" w:lineRule="auto"/>
        <w:jc w:val="both"/>
        <w:rPr>
          <w:rFonts w:cs="Calibri"/>
        </w:rPr>
        <w:pPrChange w:id="280" w:author="Microsoft account" w:date="2025-09-23T10:37:00Z">
          <w:pPr>
            <w:bidi/>
            <w:spacing w:line="276" w:lineRule="auto"/>
            <w:jc w:val="both"/>
          </w:pPr>
        </w:pPrChange>
      </w:pPr>
      <w:ins w:id="281" w:author="Microsoft account" w:date="2025-09-23T10:37:00Z">
        <w:r>
          <w:rPr>
            <w:rFonts w:cs="Calibri" w:hint="cs"/>
            <w:sz w:val="28"/>
            <w:szCs w:val="28"/>
            <w:rtl/>
            <w:lang w:bidi="fa-IR"/>
          </w:rPr>
          <w:t>)</w:t>
        </w:r>
      </w:ins>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82" w:name="I4031104"/>
      <w:r w:rsidRPr="00CB12CF">
        <w:rPr>
          <w:rFonts w:cs="Calibri"/>
          <w:sz w:val="28"/>
          <w:szCs w:val="28"/>
          <w:rtl/>
          <w:lang w:bidi="fa-IR"/>
        </w:rPr>
        <w:lastRenderedPageBreak/>
        <w:t>ادامه</w:t>
      </w:r>
      <w:bookmarkEnd w:id="282"/>
    </w:p>
    <w:p w14:paraId="0FB739E9" w14:textId="6D573A51"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83" w:name="I4031105"/>
      <w:r w:rsidRPr="00CB12CF">
        <w:rPr>
          <w:rFonts w:cs="Calibri"/>
          <w:sz w:val="28"/>
          <w:szCs w:val="28"/>
          <w:rtl/>
          <w:lang w:bidi="fa-IR"/>
        </w:rPr>
        <w:lastRenderedPageBreak/>
        <w:t>ادامه</w:t>
      </w:r>
      <w:bookmarkEnd w:id="283"/>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84" w:name="I4031108"/>
      <w:r w:rsidRPr="00CB12CF">
        <w:rPr>
          <w:rFonts w:cs="Calibri"/>
          <w:sz w:val="28"/>
          <w:szCs w:val="28"/>
          <w:rtl/>
          <w:lang w:bidi="fa-IR"/>
        </w:rPr>
        <w:lastRenderedPageBreak/>
        <w:t>ادامه</w:t>
      </w:r>
      <w:bookmarkEnd w:id="284"/>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w:t>
      </w:r>
      <w:r w:rsidRPr="0064329B">
        <w:rPr>
          <w:rFonts w:cs="Calibri"/>
          <w:sz w:val="28"/>
          <w:szCs w:val="28"/>
          <w:u w:val="single"/>
          <w:rtl/>
          <w:lang w:bidi="fa-IR"/>
          <w:rPrChange w:id="285" w:author="Microsoft account" w:date="2025-09-24T09:58:00Z">
            <w:rPr>
              <w:rFonts w:cs="Calibri"/>
              <w:sz w:val="28"/>
              <w:szCs w:val="28"/>
              <w:rtl/>
              <w:lang w:bidi="fa-IR"/>
            </w:rPr>
          </w:rPrChange>
        </w:rPr>
        <w:t>با</w:t>
      </w:r>
      <w:r w:rsidRPr="0064329B">
        <w:rPr>
          <w:rFonts w:cs="Calibri" w:hint="cs"/>
          <w:sz w:val="28"/>
          <w:szCs w:val="28"/>
          <w:u w:val="single"/>
          <w:rtl/>
          <w:lang w:bidi="fa-IR"/>
          <w:rPrChange w:id="286"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87" w:author="Microsoft account" w:date="2025-09-24T09:58:00Z">
            <w:rPr>
              <w:rFonts w:cs="Calibri" w:hint="eastAsia"/>
              <w:sz w:val="28"/>
              <w:szCs w:val="28"/>
              <w:rtl/>
              <w:lang w:bidi="fa-IR"/>
            </w:rPr>
          </w:rPrChange>
        </w:rPr>
        <w:t>د</w:t>
      </w:r>
      <w:r w:rsidRPr="0064329B">
        <w:rPr>
          <w:rFonts w:cs="Calibri"/>
          <w:sz w:val="28"/>
          <w:szCs w:val="28"/>
          <w:u w:val="single"/>
          <w:rtl/>
          <w:lang w:bidi="fa-IR"/>
          <w:rPrChange w:id="288"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89" w:author="Microsoft account" w:date="2025-09-24T09:58:00Z">
            <w:rPr>
              <w:rFonts w:cs="Calibri" w:hint="eastAsia"/>
              <w:sz w:val="28"/>
              <w:szCs w:val="28"/>
              <w:rtl/>
              <w:lang w:bidi="fa-IR"/>
            </w:rPr>
          </w:rPrChange>
        </w:rPr>
        <w:t>حواسمون</w:t>
      </w:r>
      <w:r w:rsidRPr="0064329B">
        <w:rPr>
          <w:rFonts w:cs="Calibri"/>
          <w:sz w:val="28"/>
          <w:szCs w:val="28"/>
          <w:u w:val="single"/>
          <w:rtl/>
          <w:lang w:bidi="fa-IR"/>
          <w:rPrChange w:id="29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1" w:author="Microsoft account" w:date="2025-09-24T09:58:00Z">
            <w:rPr>
              <w:rFonts w:cs="Calibri" w:hint="eastAsia"/>
              <w:sz w:val="28"/>
              <w:szCs w:val="28"/>
              <w:rtl/>
              <w:lang w:bidi="fa-IR"/>
            </w:rPr>
          </w:rPrChange>
        </w:rPr>
        <w:t>باشه</w:t>
      </w:r>
      <w:r w:rsidRPr="0064329B">
        <w:rPr>
          <w:rFonts w:cs="Calibri"/>
          <w:sz w:val="28"/>
          <w:szCs w:val="28"/>
          <w:u w:val="single"/>
          <w:rtl/>
          <w:lang w:bidi="fa-IR"/>
          <w:rPrChange w:id="292"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3" w:author="Microsoft account" w:date="2025-09-24T09:58:00Z">
            <w:rPr>
              <w:rFonts w:cs="Calibri" w:hint="eastAsia"/>
              <w:sz w:val="28"/>
              <w:szCs w:val="28"/>
              <w:rtl/>
              <w:lang w:bidi="fa-IR"/>
            </w:rPr>
          </w:rPrChange>
        </w:rPr>
        <w:t>که</w:t>
      </w:r>
      <w:r w:rsidRPr="0064329B">
        <w:rPr>
          <w:rFonts w:cs="Calibri"/>
          <w:sz w:val="28"/>
          <w:szCs w:val="28"/>
          <w:u w:val="single"/>
          <w:rtl/>
          <w:lang w:bidi="fa-IR"/>
          <w:rPrChange w:id="294"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5" w:author="Microsoft account" w:date="2025-09-24T09:58:00Z">
            <w:rPr>
              <w:rFonts w:cs="Calibri" w:hint="eastAsia"/>
              <w:sz w:val="28"/>
              <w:szCs w:val="28"/>
              <w:rtl/>
              <w:lang w:bidi="fa-IR"/>
            </w:rPr>
          </w:rPrChange>
        </w:rPr>
        <w:t>پرانتز</w:t>
      </w:r>
      <w:r w:rsidRPr="0064329B">
        <w:rPr>
          <w:rFonts w:cs="Calibri"/>
          <w:sz w:val="28"/>
          <w:szCs w:val="28"/>
          <w:u w:val="single"/>
          <w:rtl/>
          <w:lang w:bidi="fa-IR"/>
          <w:rPrChange w:id="296"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7" w:author="Microsoft account" w:date="2025-09-24T09:58:00Z">
            <w:rPr>
              <w:rFonts w:cs="Calibri" w:hint="eastAsia"/>
              <w:sz w:val="28"/>
              <w:szCs w:val="28"/>
              <w:rtl/>
              <w:lang w:bidi="fa-IR"/>
            </w:rPr>
          </w:rPrChange>
        </w:rPr>
        <w:t>نزار</w:t>
      </w:r>
      <w:r w:rsidRPr="0064329B">
        <w:rPr>
          <w:rFonts w:cs="Calibri" w:hint="cs"/>
          <w:sz w:val="28"/>
          <w:szCs w:val="28"/>
          <w:u w:val="single"/>
          <w:rtl/>
          <w:lang w:bidi="fa-IR"/>
          <w:rPrChange w:id="298"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99" w:author="Microsoft account" w:date="2025-09-24T09:58:00Z">
            <w:rPr>
              <w:rFonts w:cs="Calibri" w:hint="eastAsia"/>
              <w:sz w:val="28"/>
              <w:szCs w:val="28"/>
              <w:rtl/>
              <w:lang w:bidi="fa-IR"/>
            </w:rPr>
          </w:rPrChange>
        </w:rPr>
        <w:t>م</w:t>
      </w:r>
      <w:r w:rsidRPr="0064329B">
        <w:rPr>
          <w:rFonts w:cs="Calibri"/>
          <w:sz w:val="28"/>
          <w:szCs w:val="28"/>
          <w:u w:val="single"/>
          <w:rtl/>
          <w:lang w:bidi="fa-IR"/>
          <w:rPrChange w:id="30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301" w:author="Microsoft account" w:date="2025-09-24T09:58:00Z">
            <w:rPr>
              <w:rFonts w:cs="Calibri" w:hint="eastAsia"/>
              <w:sz w:val="28"/>
              <w:szCs w:val="28"/>
              <w:rtl/>
              <w:lang w:bidi="fa-IR"/>
            </w:rPr>
          </w:rPrChange>
        </w:rPr>
        <w:t>انتهاش</w:t>
      </w:r>
      <w:r w:rsidRPr="00CB12CF">
        <w:rPr>
          <w:rFonts w:cs="Calibri"/>
          <w:sz w:val="28"/>
          <w:szCs w:val="28"/>
          <w:rtl/>
          <w:lang w:bidi="fa-IR"/>
        </w:rPr>
        <w:t xml:space="preserve">،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302" w:name="I4031109"/>
      <w:r w:rsidRPr="00CB12CF">
        <w:rPr>
          <w:rFonts w:cs="Calibri"/>
          <w:sz w:val="28"/>
          <w:szCs w:val="28"/>
          <w:rtl/>
          <w:lang w:bidi="fa-IR"/>
        </w:rPr>
        <w:lastRenderedPageBreak/>
        <w:t>ادامه</w:t>
      </w:r>
      <w:bookmarkEnd w:id="302"/>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303" w:name="I4031110"/>
      <w:r w:rsidRPr="00CB12CF">
        <w:rPr>
          <w:rFonts w:cs="Calibri"/>
          <w:sz w:val="28"/>
          <w:szCs w:val="28"/>
          <w:rtl/>
          <w:lang w:bidi="fa-IR"/>
        </w:rPr>
        <w:lastRenderedPageBreak/>
        <w:t>ادامه</w:t>
      </w:r>
      <w:bookmarkEnd w:id="303"/>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3A5C0B5" w:rsidR="00776D6D" w:rsidRPr="00CB12CF" w:rsidRDefault="00CB12CF" w:rsidP="00A07812">
      <w:pPr>
        <w:bidi/>
        <w:spacing w:line="276" w:lineRule="auto"/>
        <w:jc w:val="both"/>
        <w:rPr>
          <w:rFonts w:cs="Calibri"/>
          <w:rtl/>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ins w:id="304" w:author="Microsoft account" w:date="2025-09-24T10:03:00Z">
        <w:r w:rsidR="00F337E4">
          <w:rPr>
            <w:rFonts w:cs="Calibri"/>
            <w:sz w:val="28"/>
            <w:szCs w:val="28"/>
            <w:lang w:bidi="fa-IR"/>
          </w:rPr>
          <w:t xml:space="preserve"> </w:t>
        </w:r>
        <w:r w:rsidR="00F337E4">
          <w:rPr>
            <w:rFonts w:cs="Calibri" w:hint="cs"/>
            <w:sz w:val="28"/>
            <w:szCs w:val="28"/>
            <w:rtl/>
            <w:lang w:bidi="fa-IR"/>
          </w:rPr>
          <w:t xml:space="preserve"> (</w:t>
        </w:r>
        <w:r w:rsidR="00F337E4">
          <w:rPr>
            <w:rFonts w:cs="Calibri" w:hint="cs"/>
            <w:sz w:val="18"/>
            <w:szCs w:val="18"/>
            <w:rtl/>
            <w:lang w:bidi="fa-IR"/>
          </w:rPr>
          <w:t>که در انتها راه حلِ دوره هم همین بود و درست فکر میکردیم</w:t>
        </w:r>
      </w:ins>
      <w:ins w:id="305" w:author="Microsoft account" w:date="2025-09-24T10:04:00Z">
        <w:r w:rsidR="00F337E4">
          <w:rPr>
            <w:rFonts w:cs="Calibri" w:hint="cs"/>
            <w:sz w:val="18"/>
            <w:szCs w:val="18"/>
            <w:rtl/>
            <w:lang w:bidi="fa-IR"/>
          </w:rPr>
          <w:t xml:space="preserve"> فقط فکر کنم راه های پیاده سازیمون متفاوت بودن.</w:t>
        </w:r>
      </w:ins>
      <w:ins w:id="306" w:author="Microsoft account" w:date="2025-09-24T10:03:00Z">
        <w:r w:rsidR="00F337E4">
          <w:rPr>
            <w:rFonts w:cs="Calibri" w:hint="cs"/>
            <w:sz w:val="28"/>
            <w:szCs w:val="28"/>
            <w:rtl/>
            <w:lang w:bidi="fa-IR"/>
          </w:rPr>
          <w:t>)</w:t>
        </w:r>
      </w:ins>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307" w:name="I4031113"/>
      <w:r w:rsidRPr="00CB12CF">
        <w:rPr>
          <w:rFonts w:cs="Calibri"/>
          <w:sz w:val="28"/>
          <w:szCs w:val="28"/>
          <w:rtl/>
          <w:lang w:bidi="fa-IR"/>
        </w:rPr>
        <w:lastRenderedPageBreak/>
        <w:t>ادامه</w:t>
      </w:r>
      <w:bookmarkEnd w:id="307"/>
    </w:p>
    <w:p w14:paraId="0137A959" w14:textId="77777777" w:rsidR="00776D6D" w:rsidRDefault="00CB12CF" w:rsidP="00A07812">
      <w:pPr>
        <w:bidi/>
        <w:spacing w:line="276" w:lineRule="auto"/>
        <w:jc w:val="both"/>
        <w:rPr>
          <w:ins w:id="308" w:author="Microsoft account" w:date="2025-09-24T10:06:00Z"/>
          <w:rFonts w:cs="Calibri"/>
          <w:sz w:val="28"/>
          <w:szCs w:val="28"/>
          <w:rtl/>
          <w:lang w:bidi="fa-IR"/>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633A7785" w14:textId="77777777" w:rsidR="00F26E73" w:rsidRDefault="00F26E73">
      <w:pPr>
        <w:bidi/>
        <w:spacing w:line="276" w:lineRule="auto"/>
        <w:jc w:val="both"/>
        <w:rPr>
          <w:ins w:id="309" w:author="Microsoft account" w:date="2025-09-24T10:06:00Z"/>
          <w:rFonts w:cs="Calibri"/>
          <w:sz w:val="18"/>
          <w:szCs w:val="18"/>
          <w:rtl/>
          <w:lang w:bidi="fa-IR"/>
        </w:rPr>
        <w:pPrChange w:id="310" w:author="Microsoft account" w:date="2025-09-24T10:06:00Z">
          <w:pPr>
            <w:bidi/>
            <w:spacing w:line="276" w:lineRule="auto"/>
            <w:jc w:val="both"/>
          </w:pPr>
        </w:pPrChange>
      </w:pPr>
      <w:ins w:id="311" w:author="Microsoft account" w:date="2025-09-24T10:06:00Z">
        <w:r>
          <w:rPr>
            <w:rFonts w:cs="Calibri" w:hint="cs"/>
            <w:sz w:val="28"/>
            <w:szCs w:val="28"/>
            <w:rtl/>
            <w:lang w:bidi="fa-IR"/>
          </w:rPr>
          <w:t>(</w:t>
        </w:r>
      </w:ins>
    </w:p>
    <w:p w14:paraId="2FA7649E" w14:textId="1D95BA1E" w:rsidR="00F26E73" w:rsidRDefault="00F26E73">
      <w:pPr>
        <w:bidi/>
        <w:spacing w:line="276" w:lineRule="auto"/>
        <w:jc w:val="both"/>
        <w:rPr>
          <w:ins w:id="312" w:author="Microsoft account" w:date="2025-09-24T10:06:00Z"/>
          <w:rFonts w:cs="Calibri"/>
          <w:sz w:val="18"/>
          <w:szCs w:val="18"/>
          <w:rtl/>
          <w:lang w:bidi="fa-IR"/>
        </w:rPr>
        <w:pPrChange w:id="313" w:author="Microsoft account" w:date="2025-09-24T10:06:00Z">
          <w:pPr>
            <w:bidi/>
            <w:spacing w:line="276" w:lineRule="auto"/>
            <w:jc w:val="both"/>
          </w:pPr>
        </w:pPrChange>
      </w:pPr>
      <w:ins w:id="314" w:author="Microsoft account" w:date="2025-09-24T10:06:00Z">
        <w:r>
          <w:rPr>
            <w:rFonts w:cs="Calibri"/>
            <w:sz w:val="18"/>
            <w:szCs w:val="18"/>
            <w:rtl/>
            <w:lang w:bidi="fa-IR"/>
          </w:rPr>
          <w:tab/>
        </w:r>
        <w:r>
          <w:rPr>
            <w:rFonts w:cs="Calibri" w:hint="cs"/>
            <w:sz w:val="18"/>
            <w:szCs w:val="18"/>
            <w:rtl/>
            <w:lang w:bidi="fa-IR"/>
          </w:rPr>
          <w:t xml:space="preserve">-فواید و ضرر های استفاده از </w:t>
        </w:r>
        <w:r>
          <w:rPr>
            <w:rFonts w:cs="Calibri"/>
            <w:sz w:val="18"/>
            <w:szCs w:val="18"/>
            <w:lang w:bidi="fa-IR"/>
          </w:rPr>
          <w:t>callback function</w:t>
        </w:r>
        <w:r>
          <w:rPr>
            <w:rFonts w:cs="Calibri" w:hint="cs"/>
            <w:sz w:val="18"/>
            <w:szCs w:val="18"/>
            <w:rtl/>
            <w:lang w:bidi="fa-IR"/>
          </w:rPr>
          <w:t xml:space="preserve"> ها در کد نویسی:</w:t>
        </w:r>
      </w:ins>
    </w:p>
    <w:p w14:paraId="6D457B3D" w14:textId="6E81B45C" w:rsidR="00F26E73" w:rsidRDefault="00F26E73">
      <w:pPr>
        <w:bidi/>
        <w:spacing w:line="276" w:lineRule="auto"/>
        <w:ind w:firstLine="720"/>
        <w:jc w:val="both"/>
        <w:rPr>
          <w:ins w:id="315" w:author="Microsoft account" w:date="2025-09-24T10:06:00Z"/>
          <w:rFonts w:cs="Calibri"/>
          <w:sz w:val="18"/>
          <w:szCs w:val="18"/>
          <w:rtl/>
          <w:lang w:bidi="fa-IR"/>
        </w:rPr>
        <w:pPrChange w:id="316" w:author="Microsoft account" w:date="2025-09-24T10:07:00Z">
          <w:pPr>
            <w:bidi/>
            <w:spacing w:line="276" w:lineRule="auto"/>
            <w:jc w:val="both"/>
          </w:pPr>
        </w:pPrChange>
      </w:pPr>
      <w:ins w:id="317" w:author="Microsoft account" w:date="2025-09-24T10:06:00Z">
        <w:r w:rsidRPr="00F26E73">
          <w:rPr>
            <w:rFonts w:cs="Calibri"/>
            <w:noProof/>
            <w:sz w:val="18"/>
            <w:szCs w:val="18"/>
            <w:rPrChange w:id="318"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bidi/>
        <w:spacing w:line="276" w:lineRule="auto"/>
        <w:jc w:val="both"/>
        <w:rPr>
          <w:rFonts w:cs="Calibri"/>
        </w:rPr>
        <w:pPrChange w:id="319" w:author="Microsoft account" w:date="2025-09-24T10:06:00Z">
          <w:pPr>
            <w:bidi/>
            <w:spacing w:line="276" w:lineRule="auto"/>
            <w:jc w:val="both"/>
          </w:pPr>
        </w:pPrChange>
      </w:pPr>
      <w:ins w:id="320" w:author="Microsoft account" w:date="2025-09-24T10:06:00Z">
        <w:r>
          <w:rPr>
            <w:rFonts w:cs="Calibri" w:hint="cs"/>
            <w:sz w:val="28"/>
            <w:szCs w:val="28"/>
            <w:rtl/>
            <w:lang w:bidi="fa-IR"/>
          </w:rPr>
          <w:t>)</w:t>
        </w:r>
      </w:ins>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21" w:name="I4031115"/>
      <w:r w:rsidRPr="00CB12CF">
        <w:rPr>
          <w:rFonts w:cs="Calibri"/>
          <w:sz w:val="28"/>
          <w:szCs w:val="28"/>
          <w:rtl/>
          <w:lang w:bidi="fa-IR"/>
        </w:rPr>
        <w:lastRenderedPageBreak/>
        <w:t>ادامه</w:t>
      </w:r>
      <w:bookmarkEnd w:id="321"/>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1F8F7DA5"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w:t>
      </w:r>
      <w:ins w:id="322" w:author="Microsoft account" w:date="2025-09-25T10:29:00Z">
        <w:r w:rsidR="00756CDA">
          <w:rPr>
            <w:rFonts w:cs="Calibri" w:hint="cs"/>
            <w:sz w:val="28"/>
            <w:szCs w:val="28"/>
            <w:rtl/>
            <w:lang w:bidi="fa-IR"/>
          </w:rPr>
          <w:t>م</w:t>
        </w:r>
      </w:ins>
      <w:r w:rsidRPr="00CB12CF">
        <w:rPr>
          <w:rFonts w:cs="Calibri"/>
          <w:sz w:val="28"/>
          <w:szCs w:val="28"/>
          <w:rtl/>
          <w:lang w:bidi="fa-IR"/>
        </w:rPr>
        <w:t xml:space="preserve">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Del="00756CDA" w:rsidRDefault="00CB12CF" w:rsidP="00A07812">
      <w:pPr>
        <w:bidi/>
        <w:spacing w:line="276" w:lineRule="auto"/>
        <w:jc w:val="both"/>
        <w:rPr>
          <w:del w:id="323" w:author="Microsoft account" w:date="2025-09-25T10:29:00Z"/>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bidi/>
        <w:spacing w:line="276" w:lineRule="auto"/>
        <w:jc w:val="both"/>
        <w:rPr>
          <w:rFonts w:cs="Calibri"/>
        </w:rPr>
        <w:pPrChange w:id="324" w:author="Microsoft account" w:date="2025-09-25T10:29:00Z">
          <w:pPr>
            <w:bidi/>
            <w:spacing w:line="276" w:lineRule="auto"/>
            <w:jc w:val="both"/>
          </w:pPr>
        </w:pPrChange>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25" w:name="I4031117"/>
      <w:r w:rsidRPr="00CB12CF">
        <w:rPr>
          <w:rFonts w:cs="Calibri"/>
          <w:sz w:val="28"/>
          <w:szCs w:val="28"/>
          <w:rtl/>
          <w:lang w:bidi="fa-IR"/>
        </w:rPr>
        <w:lastRenderedPageBreak/>
        <w:t>ادامه</w:t>
      </w:r>
      <w:bookmarkEnd w:id="325"/>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326" w:name="I4031120"/>
      <w:r w:rsidRPr="00CB12CF">
        <w:rPr>
          <w:rFonts w:cs="Calibri"/>
          <w:sz w:val="28"/>
          <w:szCs w:val="28"/>
          <w:rtl/>
          <w:lang w:bidi="fa-IR"/>
        </w:rPr>
        <w:lastRenderedPageBreak/>
        <w:t>ادامه</w:t>
      </w:r>
      <w:bookmarkEnd w:id="326"/>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327" w:name="I4031122"/>
      <w:r w:rsidRPr="00CB12CF">
        <w:rPr>
          <w:rFonts w:cs="Calibri"/>
          <w:sz w:val="28"/>
          <w:szCs w:val="28"/>
          <w:rtl/>
          <w:lang w:bidi="fa-IR"/>
        </w:rPr>
        <w:lastRenderedPageBreak/>
        <w:t>ادامه</w:t>
      </w:r>
      <w:bookmarkEnd w:id="327"/>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328" w:name="I4031205"/>
      <w:r w:rsidRPr="00CB12CF">
        <w:rPr>
          <w:rFonts w:cs="Calibri"/>
          <w:sz w:val="28"/>
          <w:szCs w:val="28"/>
          <w:rtl/>
        </w:rPr>
        <w:lastRenderedPageBreak/>
        <w:t>ادامه</w:t>
      </w:r>
      <w:bookmarkEnd w:id="328"/>
    </w:p>
    <w:p w14:paraId="0095D1BB" w14:textId="63BDB110" w:rsidR="00776D6D" w:rsidRPr="00CB12CF" w:rsidRDefault="00CB12CF" w:rsidP="00A07812">
      <w:pPr>
        <w:bidi/>
        <w:spacing w:line="276" w:lineRule="auto"/>
        <w:jc w:val="both"/>
        <w:rPr>
          <w:rFonts w:cs="Calibri" w:hint="cs"/>
          <w:sz w:val="28"/>
          <w:szCs w:val="28"/>
          <w:rtl/>
          <w:lang w:bidi="fa-IR"/>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ins w:id="329" w:author="Microsoft account" w:date="2025-09-26T11:33:00Z">
        <w:r w:rsidR="00320F35">
          <w:rPr>
            <w:rFonts w:cs="Calibri" w:hint="cs"/>
            <w:sz w:val="28"/>
            <w:szCs w:val="28"/>
            <w:rtl/>
            <w:lang w:bidi="fa-IR"/>
          </w:rPr>
          <w:t>(</w:t>
        </w:r>
        <w:r w:rsidR="00320F35">
          <w:rPr>
            <w:rFonts w:cs="Calibri" w:hint="cs"/>
            <w:sz w:val="18"/>
            <w:szCs w:val="18"/>
            <w:rtl/>
            <w:lang w:bidi="fa-IR"/>
          </w:rPr>
          <w:t xml:space="preserve">ذهی خیالِ باطل! رفتیم البته ولی هنوز روی سیستم </w:t>
        </w:r>
        <w:r w:rsidR="00320F35">
          <w:rPr>
            <w:rFonts w:cs="Calibri"/>
            <w:sz w:val="18"/>
            <w:szCs w:val="18"/>
            <w:lang w:bidi="fa-IR"/>
          </w:rPr>
          <w:t>linux</w:t>
        </w:r>
        <w:r w:rsidR="00320F35">
          <w:rPr>
            <w:rFonts w:cs="Calibri" w:hint="cs"/>
            <w:sz w:val="18"/>
            <w:szCs w:val="18"/>
            <w:rtl/>
            <w:lang w:bidi="fa-IR"/>
          </w:rPr>
          <w:t xml:space="preserve"> رو وقت نکردیم نصب کنیم. </w:t>
        </w:r>
        <w:r w:rsidR="00320F35">
          <w:rPr>
            <w:rFonts w:cs="Calibri" w:hint="cs"/>
            <w:sz w:val="28"/>
            <w:szCs w:val="28"/>
            <w:rtl/>
            <w:lang w:bidi="fa-IR"/>
          </w:rPr>
          <w:t>)</w:t>
        </w:r>
      </w:ins>
    </w:p>
    <w:p w14:paraId="0E9BA643" w14:textId="39792D1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ins w:id="330" w:author="Microsoft account" w:date="2025-09-26T11:34:00Z">
        <w:r w:rsidR="00320F35">
          <w:rPr>
            <w:rFonts w:cs="Calibri" w:hint="cs"/>
            <w:sz w:val="28"/>
            <w:szCs w:val="28"/>
            <w:rtl/>
          </w:rPr>
          <w:t>(</w:t>
        </w:r>
        <w:r w:rsidR="00320F35">
          <w:rPr>
            <w:rFonts w:cs="Calibri" w:hint="cs"/>
            <w:sz w:val="18"/>
            <w:szCs w:val="18"/>
            <w:rtl/>
          </w:rPr>
          <w:t xml:space="preserve">صد در صد ، باید همه چیز هربار که تموم میکنیم بره رو </w:t>
        </w:r>
        <w:r w:rsidR="00320F35">
          <w:rPr>
            <w:rFonts w:cs="Calibri"/>
            <w:sz w:val="18"/>
            <w:szCs w:val="18"/>
          </w:rPr>
          <w:t>GIT</w:t>
        </w:r>
        <w:r w:rsidR="00320F35">
          <w:rPr>
            <w:rFonts w:cs="Calibri" w:hint="cs"/>
            <w:sz w:val="18"/>
            <w:szCs w:val="18"/>
            <w:rtl/>
            <w:lang w:bidi="fa-IR"/>
          </w:rPr>
          <w:t xml:space="preserve"> و لاغیر!</w:t>
        </w:r>
        <w:r w:rsidR="00320F35">
          <w:rPr>
            <w:rFonts w:cs="Calibri" w:hint="cs"/>
            <w:sz w:val="28"/>
            <w:szCs w:val="28"/>
            <w:rtl/>
          </w:rPr>
          <w:t>)</w:t>
        </w:r>
      </w:ins>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331" w:name="I4031207"/>
      <w:r w:rsidRPr="00CB12CF">
        <w:rPr>
          <w:rFonts w:cs="Calibri"/>
          <w:rtl/>
        </w:rPr>
        <w:lastRenderedPageBreak/>
        <w:t>ادامه</w:t>
      </w:r>
      <w:bookmarkEnd w:id="331"/>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اینم از این. حالا</w:t>
      </w:r>
      <w:del w:id="332" w:author="Microsoft account" w:date="2025-09-26T11:35:00Z">
        <w:r w:rsidRPr="00CB12CF" w:rsidDel="00320F35">
          <w:rPr>
            <w:rFonts w:cs="Calibri"/>
            <w:sz w:val="28"/>
            <w:szCs w:val="28"/>
            <w:rtl/>
          </w:rPr>
          <w:delText>ا</w:delText>
        </w:r>
      </w:del>
      <w:r w:rsidRPr="00CB12CF">
        <w:rPr>
          <w:rFonts w:cs="Calibri"/>
          <w:sz w:val="28"/>
          <w:szCs w:val="28"/>
          <w:rtl/>
        </w:rPr>
        <w:t xml:space="preserve">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6F5B3DDC" w:rsidR="00776D6D" w:rsidDel="0051705C" w:rsidRDefault="00CB12CF" w:rsidP="00320F35">
      <w:pPr>
        <w:bidi/>
        <w:spacing w:line="276" w:lineRule="auto"/>
        <w:jc w:val="both"/>
        <w:rPr>
          <w:del w:id="333" w:author="Microsoft account" w:date="2025-09-26T11:37:00Z"/>
          <w:rFonts w:cs="Calibri"/>
          <w:rtl/>
        </w:rPr>
        <w:pPrChange w:id="334" w:author="Microsoft account" w:date="2025-09-26T11:37:00Z">
          <w:pPr>
            <w:bidi/>
            <w:spacing w:line="276" w:lineRule="auto"/>
            <w:jc w:val="both"/>
          </w:pPr>
        </w:pPrChange>
      </w:pPr>
      <w:r w:rsidRPr="00CB12CF">
        <w:rPr>
          <w:rFonts w:cs="Calibri"/>
          <w:sz w:val="28"/>
          <w:szCs w:val="28"/>
          <w:rtl/>
        </w:rPr>
        <w:t>خب بازم وقتمون رفت برای یاد گیری لینوکس ولی یسری چیزا رو فیکس کردیم، فردا سر ضرب میشینیم پاش</w:t>
      </w:r>
      <w:ins w:id="335" w:author="Microsoft account" w:date="2025-09-26T11:36:00Z">
        <w:r w:rsidR="00320F35">
          <w:rPr>
            <w:rFonts w:cs="Calibri" w:hint="cs"/>
            <w:sz w:val="28"/>
            <w:szCs w:val="28"/>
            <w:rtl/>
          </w:rPr>
          <w:t xml:space="preserve"> (</w:t>
        </w:r>
        <w:r w:rsidR="00320F35">
          <w:rPr>
            <w:rFonts w:cs="Calibri" w:hint="cs"/>
            <w:sz w:val="18"/>
            <w:szCs w:val="18"/>
            <w:rtl/>
          </w:rPr>
          <w:t xml:space="preserve">این یادگیری لینوکس همراه با اینکه داریم </w:t>
        </w:r>
        <w:r w:rsidR="00320F35">
          <w:rPr>
            <w:rFonts w:cs="Calibri"/>
            <w:sz w:val="18"/>
            <w:szCs w:val="18"/>
          </w:rPr>
          <w:t>python</w:t>
        </w:r>
        <w:r w:rsidR="00320F35">
          <w:rPr>
            <w:rFonts w:cs="Calibri"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cs="Calibri" w:hint="cs"/>
            <w:sz w:val="28"/>
            <w:szCs w:val="28"/>
            <w:rtl/>
          </w:rPr>
          <w:t>)</w:t>
        </w:r>
      </w:ins>
      <w:del w:id="336" w:author="Microsoft account" w:date="2025-09-26T11:36:00Z">
        <w:r w:rsidRPr="00CB12CF" w:rsidDel="00320F35">
          <w:rPr>
            <w:rFonts w:cs="Calibri"/>
            <w:sz w:val="28"/>
            <w:szCs w:val="28"/>
            <w:rtl/>
          </w:rPr>
          <w:delText>.</w:delText>
        </w:r>
      </w:del>
      <w:r w:rsidRPr="00CB12CF">
        <w:rPr>
          <w:rFonts w:cs="Calibri"/>
        </w:rPr>
        <w:br w:type="page"/>
      </w:r>
    </w:p>
    <w:p w14:paraId="3BCDC937" w14:textId="77777777" w:rsidR="0051705C" w:rsidRPr="00CB12CF" w:rsidRDefault="0051705C" w:rsidP="0051705C">
      <w:pPr>
        <w:bidi/>
        <w:spacing w:line="276" w:lineRule="auto"/>
        <w:jc w:val="both"/>
        <w:rPr>
          <w:ins w:id="337" w:author="Microsoft account" w:date="2025-09-26T11:37:00Z"/>
          <w:rFonts w:cs="Calibri"/>
          <w:sz w:val="28"/>
          <w:szCs w:val="28"/>
        </w:rPr>
        <w:pPrChange w:id="338" w:author="Microsoft account" w:date="2025-09-26T11:37:00Z">
          <w:pPr>
            <w:bidi/>
            <w:spacing w:line="276" w:lineRule="auto"/>
            <w:jc w:val="both"/>
          </w:pPr>
        </w:pPrChange>
      </w:pPr>
    </w:p>
    <w:p w14:paraId="16315D89" w14:textId="77777777" w:rsidR="00776D6D" w:rsidRPr="00CB12CF" w:rsidRDefault="00CB12CF" w:rsidP="00320F35">
      <w:pPr>
        <w:bidi/>
        <w:spacing w:line="276" w:lineRule="auto"/>
        <w:jc w:val="both"/>
        <w:rPr>
          <w:rFonts w:cs="Calibri"/>
          <w:sz w:val="28"/>
          <w:szCs w:val="28"/>
        </w:rPr>
        <w:pPrChange w:id="339" w:author="Microsoft account" w:date="2025-09-26T11:37:00Z">
          <w:pPr>
            <w:bidi/>
            <w:spacing w:line="276" w:lineRule="auto"/>
            <w:jc w:val="both"/>
          </w:pPr>
        </w:pPrChange>
      </w:pPr>
      <w:bookmarkStart w:id="340" w:name="I4031208"/>
      <w:r w:rsidRPr="00CB12CF">
        <w:rPr>
          <w:rFonts w:cs="Calibri"/>
          <w:sz w:val="28"/>
          <w:szCs w:val="28"/>
          <w:rtl/>
        </w:rPr>
        <w:t>ادامه</w:t>
      </w:r>
      <w:bookmarkEnd w:id="340"/>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341" w:name="I4031212"/>
      <w:r w:rsidRPr="00CB12CF">
        <w:rPr>
          <w:rFonts w:cs="Calibri"/>
          <w:sz w:val="28"/>
          <w:szCs w:val="28"/>
          <w:rtl/>
        </w:rPr>
        <w:lastRenderedPageBreak/>
        <w:t>ادامه</w:t>
      </w:r>
      <w:bookmarkEnd w:id="341"/>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342" w:name="I4031214"/>
      <w:r w:rsidRPr="00CB12CF">
        <w:rPr>
          <w:rFonts w:cs="Calibri"/>
          <w:sz w:val="28"/>
          <w:szCs w:val="28"/>
          <w:rtl/>
        </w:rPr>
        <w:lastRenderedPageBreak/>
        <w:t>ادامه</w:t>
      </w:r>
      <w:bookmarkEnd w:id="342"/>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343" w:name="I4031215"/>
      <w:r w:rsidRPr="00CB12CF">
        <w:rPr>
          <w:rFonts w:cs="Calibri"/>
          <w:sz w:val="28"/>
          <w:szCs w:val="28"/>
          <w:rtl/>
        </w:rPr>
        <w:lastRenderedPageBreak/>
        <w:t>ادامه</w:t>
      </w:r>
      <w:bookmarkEnd w:id="343"/>
    </w:p>
    <w:p w14:paraId="7BEC35F0" w14:textId="77777777" w:rsidR="00776D6D" w:rsidRPr="00CB12CF" w:rsidRDefault="00CB12CF" w:rsidP="00A07812">
      <w:pPr>
        <w:bidi/>
        <w:spacing w:line="276" w:lineRule="auto"/>
        <w:jc w:val="both"/>
        <w:rPr>
          <w:rFonts w:cs="Calibri"/>
          <w:sz w:val="28"/>
          <w:szCs w:val="28"/>
        </w:rPr>
      </w:pPr>
      <w:bookmarkStart w:id="344" w:name="mrp"/>
      <w:r w:rsidRPr="00CB12CF">
        <w:rPr>
          <w:rFonts w:cs="Calibri"/>
          <w:sz w:val="28"/>
          <w:szCs w:val="28"/>
          <w:rtl/>
        </w:rPr>
        <w:t xml:space="preserve">خب </w:t>
      </w:r>
      <w:bookmarkEnd w:id="344"/>
      <w:r w:rsidRPr="00CB12CF">
        <w:rPr>
          <w:rFonts w:cs="Calibri"/>
          <w:sz w:val="28"/>
          <w:szCs w:val="28"/>
          <w:rtl/>
        </w:rPr>
        <w:t xml:space="preserve">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345" w:name="I4031218"/>
      <w:r w:rsidRPr="00CB12CF">
        <w:rPr>
          <w:rFonts w:cs="Calibri"/>
          <w:sz w:val="28"/>
          <w:szCs w:val="28"/>
          <w:rtl/>
        </w:rPr>
        <w:lastRenderedPageBreak/>
        <w:t>ادامه</w:t>
      </w:r>
      <w:bookmarkEnd w:id="345"/>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لازم به ذکره که تغیراتی که با دیدن </w:t>
      </w:r>
      <w:r w:rsidRPr="00CB12CF">
        <w:rPr>
          <w:rFonts w:cs="Calibri"/>
          <w:sz w:val="28"/>
          <w:szCs w:val="28"/>
        </w:rPr>
        <w:t>course</w:t>
      </w:r>
      <w:r w:rsidRPr="00CB12CF">
        <w:rPr>
          <w:rFonts w:cs="Calibri"/>
          <w:sz w:val="28"/>
          <w:szCs w:val="28"/>
          <w:rtl/>
        </w:rPr>
        <w:t xml:space="preserve"> بهشون میرسیم رو توی </w:t>
      </w:r>
      <w:r w:rsidRPr="00CB12CF">
        <w:rPr>
          <w:rFonts w:cs="Calibri"/>
          <w:sz w:val="28"/>
          <w:szCs w:val="28"/>
        </w:rPr>
        <w:t>branch = course_way</w:t>
      </w:r>
      <w:r w:rsidRPr="00CB12CF">
        <w:rPr>
          <w:rFonts w:cs="Calibri"/>
          <w:sz w:val="28"/>
          <w:szCs w:val="28"/>
          <w:rtl/>
        </w:rPr>
        <w:t xml:space="preserve"> تغیر میدیم و در انتها </w:t>
      </w:r>
      <w:r w:rsidRPr="00CB12CF">
        <w:rPr>
          <w:rFonts w:cs="Calibri"/>
          <w:sz w:val="28"/>
          <w:szCs w:val="28"/>
        </w:rPr>
        <w:t>push</w:t>
      </w:r>
      <w:r w:rsidRPr="00CB12CF">
        <w:rPr>
          <w:rFonts w:cs="Calibri"/>
          <w:sz w:val="28"/>
          <w:szCs w:val="28"/>
          <w:rtl/>
        </w:rPr>
        <w:t xml:space="preserve"> میکنیم.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فکر کردن قبل از عمل کردنه.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346" w:name="I4031226"/>
      <w:r w:rsidRPr="00CB12CF">
        <w:rPr>
          <w:rFonts w:cs="Calibri"/>
          <w:sz w:val="28"/>
          <w:szCs w:val="28"/>
          <w:rtl/>
        </w:rPr>
        <w:lastRenderedPageBreak/>
        <w:t>ادامه</w:t>
      </w:r>
      <w:bookmarkEnd w:id="346"/>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347" w:name="I4040115"/>
      <w:r w:rsidRPr="00CB12CF">
        <w:rPr>
          <w:rFonts w:cs="Calibri"/>
          <w:sz w:val="28"/>
          <w:szCs w:val="28"/>
          <w:rtl/>
        </w:rPr>
        <w:lastRenderedPageBreak/>
        <w:t>ادامه</w:t>
      </w:r>
      <w:bookmarkEnd w:id="347"/>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348" w:name="I4040401"/>
      <w:r w:rsidRPr="00CB12CF">
        <w:rPr>
          <w:rFonts w:cs="Calibri"/>
          <w:sz w:val="28"/>
          <w:szCs w:val="28"/>
          <w:rtl/>
        </w:rPr>
        <w:lastRenderedPageBreak/>
        <w:t>ادامه</w:t>
      </w:r>
    </w:p>
    <w:bookmarkEnd w:id="348"/>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349"/>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349"/>
      <w:r w:rsidR="00E769DC">
        <w:rPr>
          <w:rStyle w:val="CommentReference"/>
        </w:rPr>
        <w:commentReference w:id="349"/>
      </w:r>
      <w:r w:rsidR="00190BFF">
        <w:rPr>
          <w:rFonts w:cs="Calibri" w:hint="cs"/>
          <w:sz w:val="28"/>
          <w:szCs w:val="28"/>
          <w:rtl/>
          <w:lang w:bidi="fa-IR"/>
        </w:rPr>
        <w:t>.</w:t>
      </w:r>
    </w:p>
    <w:p w14:paraId="6810514F" w14:textId="77777777"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7777777"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350" w:name="I4040401_2"/>
      <w:r w:rsidRPr="00CB12CF">
        <w:rPr>
          <w:rFonts w:cs="Calibri"/>
          <w:sz w:val="28"/>
          <w:szCs w:val="28"/>
          <w:rtl/>
        </w:rPr>
        <w:lastRenderedPageBreak/>
        <w:t>ادامه</w:t>
      </w:r>
    </w:p>
    <w:bookmarkEnd w:id="350"/>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77777777"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 xml:space="preserve">میشه خیلی چیزا بهش فرستاد، اولیش هم اسمِ فایلی هستکه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7777777"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8880948" w14:textId="77777777" w:rsidR="003D2422" w:rsidRDefault="003D2422" w:rsidP="00A07812">
      <w:pPr>
        <w:bidi/>
        <w:spacing w:after="0" w:line="276" w:lineRule="auto"/>
        <w:jc w:val="both"/>
        <w:rPr>
          <w:rFonts w:cs="Calibri"/>
          <w:sz w:val="28"/>
          <w:szCs w:val="2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p>
    <w:p w14:paraId="65D8B631" w14:textId="77777777" w:rsidR="00B85955" w:rsidRDefault="00B85955" w:rsidP="00A07812">
      <w:pPr>
        <w:bidi/>
        <w:spacing w:after="0" w:line="276" w:lineRule="auto"/>
        <w:jc w:val="both"/>
        <w:rPr>
          <w:rFonts w:cs="Calibri"/>
          <w:sz w:val="28"/>
          <w:szCs w:val="28"/>
          <w:rtl/>
          <w:lang w:bidi="fa-IR"/>
        </w:rPr>
      </w:pPr>
    </w:p>
    <w:p w14:paraId="45D267FE" w14:textId="77777777"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p>
    <w:p w14:paraId="33EC4E38" w14:textId="77777777" w:rsidR="00A07812" w:rsidRDefault="00A07812" w:rsidP="00A07812">
      <w:pPr>
        <w:spacing w:after="0" w:line="240" w:lineRule="auto"/>
        <w:jc w:val="both"/>
        <w:rPr>
          <w:rFonts w:cs="Calibri"/>
          <w:sz w:val="28"/>
          <w:szCs w:val="28"/>
          <w:rtl/>
          <w:lang w:bidi="fa-IR"/>
        </w:rPr>
      </w:pPr>
      <w:bookmarkStart w:id="351"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351"/>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77777777"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w:t>
      </w:r>
      <w:r w:rsidR="00A92D5B">
        <w:rPr>
          <w:rFonts w:cs="Calibri" w:hint="cs"/>
          <w:sz w:val="28"/>
          <w:szCs w:val="28"/>
          <w:rtl/>
          <w:lang w:bidi="fa-IR"/>
        </w:rPr>
        <w:lastRenderedPageBreak/>
        <w:t xml:space="preserve">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352" w:name="I4040403_2"/>
      <w:r w:rsidRPr="00CB12CF">
        <w:rPr>
          <w:rFonts w:cs="Calibri"/>
          <w:sz w:val="28"/>
          <w:szCs w:val="28"/>
          <w:rtl/>
          <w:lang w:bidi="fa-IR"/>
        </w:rPr>
        <w:lastRenderedPageBreak/>
        <w:t>ادامه</w:t>
      </w:r>
    </w:p>
    <w:bookmarkEnd w:id="352"/>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77777777" w:rsidR="001079AA" w:rsidRDefault="001079AA" w:rsidP="001079AA">
      <w:pPr>
        <w:bidi/>
        <w:spacing w:after="0" w:line="276" w:lineRule="auto"/>
        <w:jc w:val="both"/>
        <w:rPr>
          <w:rFonts w:cs="Calibri"/>
          <w:sz w:val="28"/>
          <w:szCs w:val="28"/>
          <w:rtl/>
          <w:lang w:bidi="fa-IR"/>
        </w:rPr>
      </w:pPr>
      <w:r>
        <w:rPr>
          <w:rFonts w:cs="Calibri" w:hint="cs"/>
          <w:sz w:val="28"/>
          <w:szCs w:val="28"/>
          <w:rtl/>
          <w:lang w:bidi="fa-IR"/>
        </w:rPr>
        <w:t xml:space="preserve">قراره یه بازی بنویسیم که نقشه رو بزاره جلوت، مرد 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77777777" w:rsidR="00152236" w:rsidRDefault="00152236" w:rsidP="00152236">
      <w:pPr>
        <w:bidi/>
        <w:spacing w:after="0" w:line="276" w:lineRule="auto"/>
        <w:rPr>
          <w:rFonts w:cs="Calibri"/>
          <w:sz w:val="28"/>
          <w:szCs w:val="28"/>
          <w:rtl/>
          <w:lang w:bidi="fa-IR"/>
        </w:rPr>
      </w:pPr>
      <w:r>
        <w:rPr>
          <w:rFonts w:cs="Calibri"/>
          <w:sz w:val="28"/>
          <w:szCs w:val="28"/>
          <w:rtl/>
          <w:lang w:bidi="fa-IR"/>
        </w:rPr>
        <w:tab/>
      </w:r>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73"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353" w:author="Microsoft account" w:date="2025-09-20T14:24:00Z">
          <w:pPr>
            <w:bidi/>
            <w:spacing w:after="0" w:line="276" w:lineRule="auto"/>
          </w:pPr>
        </w:pPrChange>
      </w:pPr>
      <w:r>
        <w:rPr>
          <w:rFonts w:cs="Calibri" w:hint="cs"/>
          <w:sz w:val="28"/>
          <w:szCs w:val="28"/>
          <w:rtl/>
          <w:lang w:bidi="fa-IR"/>
        </w:rPr>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354" w:author="Microsoft account" w:date="2025-09-20T14:24:00Z">
        <w:r w:rsidR="0022301D" w:rsidDel="006130C1">
          <w:rPr>
            <w:rFonts w:cs="Calibri" w:hint="cs"/>
            <w:sz w:val="28"/>
            <w:szCs w:val="28"/>
            <w:rtl/>
            <w:lang w:bidi="fa-IR"/>
          </w:rPr>
          <w:delText>(##</w:delText>
        </w:r>
      </w:del>
      <w:ins w:id="355"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lastRenderedPageBreak/>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356"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357"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358"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3797" cy="419158"/>
                    </a:xfrm>
                    <a:prstGeom prst="rect">
                      <a:avLst/>
                    </a:prstGeom>
                  </pic:spPr>
                </pic:pic>
              </a:graphicData>
            </a:graphic>
          </wp:inline>
        </w:drawing>
      </w:r>
    </w:p>
    <w:p w14:paraId="0F5F1745"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w:t>
      </w:r>
      <w:r w:rsidR="0093661C">
        <w:rPr>
          <w:rFonts w:cs="Calibri" w:hint="cs"/>
          <w:sz w:val="28"/>
          <w:szCs w:val="28"/>
          <w:rtl/>
          <w:lang w:bidi="fa-IR"/>
        </w:rPr>
        <w:lastRenderedPageBreak/>
        <w:t xml:space="preserve">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359" w:name="I4040618"/>
      <w:r>
        <w:rPr>
          <w:rFonts w:cs="Calibri" w:hint="cs"/>
          <w:sz w:val="28"/>
          <w:szCs w:val="28"/>
          <w:rtl/>
          <w:lang w:bidi="fa-IR"/>
        </w:rPr>
        <w:lastRenderedPageBreak/>
        <w:t>ادامه</w:t>
      </w:r>
      <w:bookmarkEnd w:id="359"/>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41D10F9A" w:rsidR="00F5608E" w:rsidRDefault="00F5608E" w:rsidP="00F5608E">
      <w:pPr>
        <w:bidi/>
        <w:spacing w:after="0" w:line="276" w:lineRule="auto"/>
        <w:jc w:val="both"/>
        <w:rPr>
          <w:rFonts w:cs="Calibri"/>
          <w:sz w:val="28"/>
          <w:szCs w:val="28"/>
          <w:rtl/>
          <w:lang w:bidi="fa-IR"/>
        </w:rPr>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 یعنی توسعه دهنده.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360" w:name="I4040619"/>
      <w:r>
        <w:rPr>
          <w:rFonts w:cs="Calibri" w:hint="cs"/>
          <w:sz w:val="28"/>
          <w:szCs w:val="28"/>
          <w:rtl/>
          <w:lang w:bidi="fa-IR"/>
        </w:rPr>
        <w:lastRenderedPageBreak/>
        <w:t>ادامه</w:t>
      </w:r>
    </w:p>
    <w:bookmarkEnd w:id="360"/>
    <w:p w14:paraId="45AE09A5" w14:textId="3A0F3E97" w:rsidR="00D97444" w:rsidRDefault="00E551F2" w:rsidP="00E551F2">
      <w:pPr>
        <w:bidi/>
        <w:spacing w:after="0" w:line="276" w:lineRule="auto"/>
        <w:jc w:val="both"/>
        <w:rPr>
          <w:ins w:id="361"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362" w:author="Microsoft account" w:date="2025-09-10T09:37:00Z"/>
          <w:rFonts w:cs="Calibri"/>
          <w:sz w:val="28"/>
          <w:szCs w:val="28"/>
          <w:rtl/>
          <w:lang w:bidi="fa-IR"/>
        </w:rPr>
      </w:pPr>
      <w:ins w:id="363"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364" w:author="Microsoft account" w:date="2025-09-10T09:38:00Z"/>
          <w:rFonts w:cs="Calibri"/>
          <w:sz w:val="28"/>
          <w:szCs w:val="28"/>
          <w:rtl/>
          <w:lang w:bidi="fa-IR"/>
        </w:rPr>
        <w:pPrChange w:id="365" w:author="Microsoft account" w:date="2025-09-10T09:37:00Z">
          <w:pPr>
            <w:bidi/>
            <w:spacing w:after="0" w:line="276" w:lineRule="auto"/>
            <w:jc w:val="both"/>
          </w:pPr>
        </w:pPrChange>
      </w:pPr>
      <w:ins w:id="366"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367"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368" w:author="Microsoft account" w:date="2025-09-10T09:38:00Z"/>
          <w:rFonts w:cs="Calibri"/>
          <w:sz w:val="28"/>
          <w:szCs w:val="28"/>
          <w:rtl/>
          <w:lang w:bidi="fa-IR"/>
        </w:rPr>
        <w:pPrChange w:id="369"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370" w:author="Microsoft account" w:date="2025-09-10T09:40:00Z"/>
          <w:rFonts w:cs="Calibri"/>
          <w:sz w:val="28"/>
          <w:szCs w:val="28"/>
          <w:rtl/>
          <w:lang w:bidi="fa-IR"/>
        </w:rPr>
        <w:pPrChange w:id="371" w:author="Microsoft account" w:date="2025-09-10T09:40:00Z">
          <w:pPr>
            <w:bidi/>
            <w:spacing w:after="0" w:line="276" w:lineRule="auto"/>
            <w:jc w:val="both"/>
          </w:pPr>
        </w:pPrChange>
      </w:pPr>
      <w:ins w:id="372" w:author="Microsoft account" w:date="2025-09-10T09:38:00Z">
        <w:r>
          <w:rPr>
            <w:rFonts w:cs="Calibri" w:hint="cs"/>
            <w:sz w:val="28"/>
            <w:szCs w:val="28"/>
            <w:rtl/>
            <w:lang w:bidi="fa-IR"/>
          </w:rPr>
          <w:t>-</w:t>
        </w:r>
      </w:ins>
      <w:ins w:id="373"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374"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375" w:author="Microsoft account" w:date="2025-09-10T09:40:00Z"/>
          <w:rFonts w:cs="Calibri"/>
          <w:sz w:val="28"/>
          <w:szCs w:val="28"/>
          <w:rtl/>
          <w:lang w:bidi="fa-IR"/>
        </w:rPr>
        <w:pPrChange w:id="376"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377" w:author="Microsoft account" w:date="2025-09-10T10:12:00Z"/>
          <w:rFonts w:cs="Calibri"/>
          <w:sz w:val="28"/>
          <w:szCs w:val="28"/>
          <w:lang w:bidi="fa-IR"/>
        </w:rPr>
        <w:pPrChange w:id="378" w:author="Microsoft account" w:date="2025-09-10T09:40:00Z">
          <w:pPr>
            <w:bidi/>
            <w:spacing w:after="0" w:line="276" w:lineRule="auto"/>
            <w:jc w:val="both"/>
          </w:pPr>
        </w:pPrChange>
      </w:pPr>
      <w:ins w:id="379"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380"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381"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382" w:author="Microsoft account" w:date="2025-09-10T10:12:00Z"/>
          <w:rFonts w:cs="Calibri"/>
          <w:sz w:val="28"/>
          <w:szCs w:val="28"/>
          <w:lang w:bidi="fa-IR"/>
        </w:rPr>
        <w:pPrChange w:id="383"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384" w:author="Microsoft account" w:date="2025-09-11T09:52:00Z"/>
          <w:rFonts w:cs="Calibri"/>
          <w:sz w:val="28"/>
          <w:szCs w:val="28"/>
          <w:rtl/>
          <w:lang w:bidi="fa-IR"/>
        </w:rPr>
        <w:pPrChange w:id="385" w:author="Microsoft account" w:date="2025-09-10T10:12:00Z">
          <w:pPr>
            <w:bidi/>
            <w:spacing w:after="0" w:line="276" w:lineRule="auto"/>
            <w:jc w:val="both"/>
          </w:pPr>
        </w:pPrChange>
      </w:pPr>
      <w:ins w:id="386"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387"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388" w:author="Microsoft account" w:date="2025-09-11T09:47:00Z">
        <w:r w:rsidR="008C0462">
          <w:rPr>
            <w:rFonts w:cs="Calibri" w:hint="cs"/>
            <w:sz w:val="18"/>
            <w:szCs w:val="18"/>
            <w:rtl/>
            <w:lang w:bidi="fa-IR"/>
          </w:rPr>
          <w:t xml:space="preserve"> هست</w:t>
        </w:r>
      </w:ins>
      <w:ins w:id="389" w:author="Microsoft account" w:date="2025-09-11T09:46:00Z">
        <w:r w:rsidR="009326D3">
          <w:rPr>
            <w:rFonts w:cs="Calibri" w:hint="cs"/>
            <w:sz w:val="28"/>
            <w:szCs w:val="28"/>
            <w:rtl/>
            <w:lang w:bidi="fa-IR"/>
          </w:rPr>
          <w:t>)</w:t>
        </w:r>
      </w:ins>
      <w:ins w:id="390" w:author="Microsoft account" w:date="2025-09-10T10:12:00Z">
        <w:r>
          <w:rPr>
            <w:rFonts w:cs="Calibri" w:hint="cs"/>
            <w:sz w:val="28"/>
            <w:szCs w:val="28"/>
            <w:rtl/>
            <w:lang w:bidi="fa-IR"/>
          </w:rPr>
          <w:t xml:space="preserve"> و ارور میگیرم. که </w:t>
        </w:r>
      </w:ins>
      <w:ins w:id="391"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392"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393" w:author="Microsoft account" w:date="2025-09-11T09:53:00Z"/>
          <w:rFonts w:cs="Calibri"/>
          <w:sz w:val="18"/>
          <w:szCs w:val="18"/>
          <w:rtl/>
          <w:lang w:bidi="fa-IR"/>
          <w:rPrChange w:id="394" w:author="Microsoft account" w:date="2025-09-11T09:54:00Z">
            <w:rPr>
              <w:ins w:id="395" w:author="Microsoft account" w:date="2025-09-11T09:53:00Z"/>
              <w:rFonts w:cs="Calibri"/>
              <w:sz w:val="28"/>
              <w:szCs w:val="28"/>
              <w:rtl/>
              <w:lang w:bidi="fa-IR"/>
            </w:rPr>
          </w:rPrChange>
        </w:rPr>
        <w:pPrChange w:id="396" w:author="Microsoft account" w:date="2025-09-11T09:55:00Z">
          <w:pPr>
            <w:spacing w:after="0" w:line="276" w:lineRule="auto"/>
          </w:pPr>
        </w:pPrChange>
      </w:pPr>
      <w:ins w:id="397" w:author="Microsoft account" w:date="2025-09-11T09:53:00Z">
        <w:r w:rsidRPr="00186BA3">
          <w:rPr>
            <w:rFonts w:cs="Calibri"/>
            <w:sz w:val="18"/>
            <w:szCs w:val="18"/>
            <w:lang w:bidi="fa-IR"/>
            <w:rPrChange w:id="398" w:author="Microsoft account" w:date="2025-09-11T09:54:00Z">
              <w:rPr>
                <w:rFonts w:cs="Calibri"/>
                <w:sz w:val="28"/>
                <w:szCs w:val="28"/>
                <w:lang w:bidi="fa-IR"/>
              </w:rPr>
            </w:rPrChange>
          </w:rPr>
          <w:t xml:space="preserve">NaN </w:t>
        </w:r>
        <w:r w:rsidRPr="00186BA3">
          <w:rPr>
            <w:rFonts w:cs="Calibri"/>
            <w:sz w:val="18"/>
            <w:szCs w:val="18"/>
            <w:rtl/>
            <w:lang w:bidi="fa-IR"/>
            <w:rPrChange w:id="399" w:author="Microsoft account" w:date="2025-09-11T09:54:00Z">
              <w:rPr>
                <w:rFonts w:cs="Calibri"/>
                <w:sz w:val="28"/>
                <w:szCs w:val="28"/>
                <w:rtl/>
                <w:lang w:bidi="fa-IR"/>
              </w:rPr>
            </w:rPrChange>
          </w:rPr>
          <w:t>مخفف</w:t>
        </w:r>
        <w:r w:rsidRPr="00186BA3">
          <w:rPr>
            <w:rFonts w:cs="Calibri"/>
            <w:sz w:val="18"/>
            <w:szCs w:val="18"/>
            <w:lang w:bidi="fa-IR"/>
            <w:rPrChange w:id="400" w:author="Microsoft account" w:date="2025-09-11T09:54:00Z">
              <w:rPr>
                <w:rFonts w:cs="Calibri"/>
                <w:sz w:val="28"/>
                <w:szCs w:val="28"/>
                <w:lang w:bidi="fa-IR"/>
              </w:rPr>
            </w:rPrChange>
          </w:rPr>
          <w:t xml:space="preserve"> Not a Number </w:t>
        </w:r>
        <w:r w:rsidRPr="00186BA3">
          <w:rPr>
            <w:rFonts w:cs="Calibri"/>
            <w:sz w:val="18"/>
            <w:szCs w:val="18"/>
            <w:rtl/>
            <w:lang w:bidi="fa-IR"/>
            <w:rPrChange w:id="401"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402" w:author="Microsoft account" w:date="2025-09-11T09:54:00Z">
              <w:rPr>
                <w:rFonts w:cs="Calibri" w:hint="cs"/>
                <w:sz w:val="28"/>
                <w:szCs w:val="28"/>
                <w:rtl/>
                <w:lang w:bidi="fa-IR"/>
              </w:rPr>
            </w:rPrChange>
          </w:rPr>
          <w:t>ی</w:t>
        </w:r>
        <w:r w:rsidRPr="00186BA3">
          <w:rPr>
            <w:rFonts w:cs="Calibri"/>
            <w:sz w:val="18"/>
            <w:szCs w:val="18"/>
            <w:rtl/>
            <w:lang w:bidi="fa-IR"/>
            <w:rPrChange w:id="403"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404" w:author="Microsoft account" w:date="2025-09-11T09:54:00Z">
              <w:rPr>
                <w:rFonts w:cs="Calibri" w:hint="cs"/>
                <w:sz w:val="28"/>
                <w:szCs w:val="28"/>
                <w:rtl/>
                <w:lang w:bidi="fa-IR"/>
              </w:rPr>
            </w:rPrChange>
          </w:rPr>
          <w:t>ی</w:t>
        </w:r>
        <w:r w:rsidRPr="00186BA3">
          <w:rPr>
            <w:rFonts w:cs="Calibri"/>
            <w:sz w:val="18"/>
            <w:szCs w:val="18"/>
            <w:rtl/>
            <w:lang w:bidi="fa-IR"/>
            <w:rPrChange w:id="405"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406" w:author="Microsoft account" w:date="2025-09-11T09:54:00Z">
              <w:rPr>
                <w:rFonts w:cs="Calibri" w:hint="cs"/>
                <w:sz w:val="28"/>
                <w:szCs w:val="28"/>
                <w:rtl/>
                <w:lang w:bidi="fa-IR"/>
              </w:rPr>
            </w:rPrChange>
          </w:rPr>
          <w:t>ی</w:t>
        </w:r>
        <w:r w:rsidRPr="00186BA3">
          <w:rPr>
            <w:rFonts w:cs="Calibri" w:hint="eastAsia"/>
            <w:sz w:val="18"/>
            <w:szCs w:val="18"/>
            <w:rtl/>
            <w:lang w:bidi="fa-IR"/>
            <w:rPrChange w:id="407" w:author="Microsoft account" w:date="2025-09-11T09:54:00Z">
              <w:rPr>
                <w:rFonts w:cs="Calibri" w:hint="eastAsia"/>
                <w:sz w:val="28"/>
                <w:szCs w:val="28"/>
                <w:rtl/>
                <w:lang w:bidi="fa-IR"/>
              </w:rPr>
            </w:rPrChange>
          </w:rPr>
          <w:t>ا</w:t>
        </w:r>
        <w:r w:rsidRPr="00186BA3">
          <w:rPr>
            <w:rFonts w:cs="Calibri"/>
            <w:sz w:val="18"/>
            <w:szCs w:val="18"/>
            <w:rtl/>
            <w:lang w:bidi="fa-IR"/>
            <w:rPrChange w:id="408"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409" w:author="Microsoft account" w:date="2025-09-11T09:54:00Z">
              <w:rPr>
                <w:rFonts w:cs="Calibri" w:hint="eastAsia"/>
                <w:sz w:val="28"/>
                <w:szCs w:val="28"/>
                <w:rtl/>
                <w:lang w:bidi="fa-IR"/>
              </w:rPr>
            </w:rPrChange>
          </w:rPr>
          <w:t>نامعتبر</w:t>
        </w:r>
        <w:r w:rsidRPr="00186BA3">
          <w:rPr>
            <w:rFonts w:cs="Calibri"/>
            <w:sz w:val="18"/>
            <w:szCs w:val="18"/>
            <w:rtl/>
            <w:lang w:bidi="fa-IR"/>
            <w:rPrChange w:id="410"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411" w:author="Microsoft account" w:date="2025-09-11T09:54:00Z">
              <w:rPr>
                <w:rFonts w:cs="Calibri" w:hint="eastAsia"/>
                <w:sz w:val="28"/>
                <w:szCs w:val="28"/>
                <w:rtl/>
                <w:lang w:bidi="fa-IR"/>
              </w:rPr>
            </w:rPrChange>
          </w:rPr>
          <w:t>عدد</w:t>
        </w:r>
        <w:r w:rsidRPr="00186BA3">
          <w:rPr>
            <w:rFonts w:cs="Calibri" w:hint="cs"/>
            <w:sz w:val="18"/>
            <w:szCs w:val="18"/>
            <w:rtl/>
            <w:lang w:bidi="fa-IR"/>
            <w:rPrChange w:id="412" w:author="Microsoft account" w:date="2025-09-11T09:54:00Z">
              <w:rPr>
                <w:rFonts w:cs="Calibri" w:hint="cs"/>
                <w:sz w:val="28"/>
                <w:szCs w:val="28"/>
                <w:rtl/>
                <w:lang w:bidi="fa-IR"/>
              </w:rPr>
            </w:rPrChange>
          </w:rPr>
          <w:t>ی</w:t>
        </w:r>
        <w:r w:rsidRPr="00186BA3">
          <w:rPr>
            <w:rFonts w:cs="Calibri" w:hint="eastAsia"/>
            <w:sz w:val="18"/>
            <w:szCs w:val="18"/>
            <w:rtl/>
            <w:lang w:bidi="fa-IR"/>
            <w:rPrChange w:id="413" w:author="Microsoft account" w:date="2025-09-11T09:54:00Z">
              <w:rPr>
                <w:rFonts w:cs="Calibri" w:hint="eastAsia"/>
                <w:sz w:val="28"/>
                <w:szCs w:val="28"/>
                <w:rtl/>
                <w:lang w:bidi="fa-IR"/>
              </w:rPr>
            </w:rPrChange>
          </w:rPr>
          <w:t>ه</w:t>
        </w:r>
        <w:r w:rsidRPr="00186BA3">
          <w:rPr>
            <w:rFonts w:cs="Calibri"/>
            <w:sz w:val="18"/>
            <w:szCs w:val="18"/>
            <w:lang w:bidi="fa-IR"/>
            <w:rPrChange w:id="414"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415" w:author="Microsoft account" w:date="2025-09-11T09:53:00Z"/>
          <w:rFonts w:cs="Calibri"/>
          <w:sz w:val="18"/>
          <w:szCs w:val="18"/>
          <w:rtl/>
          <w:lang w:bidi="fa-IR"/>
          <w:rPrChange w:id="416" w:author="Microsoft account" w:date="2025-09-11T09:54:00Z">
            <w:rPr>
              <w:ins w:id="417" w:author="Microsoft account" w:date="2025-09-11T09:53:00Z"/>
              <w:rFonts w:cs="Calibri"/>
              <w:sz w:val="28"/>
              <w:szCs w:val="28"/>
              <w:rtl/>
              <w:lang w:bidi="fa-IR"/>
            </w:rPr>
          </w:rPrChange>
        </w:rPr>
        <w:pPrChange w:id="418" w:author="Microsoft account" w:date="2025-09-11T09:55:00Z">
          <w:pPr>
            <w:bidi/>
            <w:spacing w:after="0" w:line="276" w:lineRule="auto"/>
            <w:jc w:val="both"/>
          </w:pPr>
        </w:pPrChange>
      </w:pPr>
      <w:ins w:id="419" w:author="Microsoft account" w:date="2025-09-11T09:53:00Z">
        <w:r w:rsidRPr="00186BA3">
          <w:rPr>
            <w:rFonts w:cs="Calibri"/>
            <w:sz w:val="18"/>
            <w:szCs w:val="18"/>
            <w:rtl/>
            <w:lang w:bidi="fa-IR"/>
            <w:rPrChange w:id="420" w:author="Microsoft account" w:date="2025-09-11T09:54:00Z">
              <w:rPr>
                <w:rFonts w:cs="Calibri"/>
                <w:sz w:val="28"/>
                <w:szCs w:val="28"/>
                <w:rtl/>
                <w:lang w:bidi="fa-IR"/>
              </w:rPr>
            </w:rPrChange>
          </w:rPr>
          <w:t>تو</w:t>
        </w:r>
        <w:r w:rsidRPr="00186BA3">
          <w:rPr>
            <w:rFonts w:cs="Calibri" w:hint="cs"/>
            <w:sz w:val="18"/>
            <w:szCs w:val="18"/>
            <w:rtl/>
            <w:lang w:bidi="fa-IR"/>
            <w:rPrChange w:id="421" w:author="Microsoft account" w:date="2025-09-11T09:54:00Z">
              <w:rPr>
                <w:rFonts w:cs="Calibri" w:hint="cs"/>
                <w:sz w:val="28"/>
                <w:szCs w:val="28"/>
                <w:rtl/>
                <w:lang w:bidi="fa-IR"/>
              </w:rPr>
            </w:rPrChange>
          </w:rPr>
          <w:t>ی</w:t>
        </w:r>
        <w:r w:rsidRPr="00186BA3">
          <w:rPr>
            <w:rFonts w:cs="Calibri"/>
            <w:sz w:val="18"/>
            <w:szCs w:val="18"/>
            <w:rtl/>
            <w:lang w:bidi="fa-IR"/>
            <w:rPrChange w:id="422" w:author="Microsoft account" w:date="2025-09-11T09:54:00Z">
              <w:rPr>
                <w:rFonts w:cs="Calibri"/>
                <w:sz w:val="28"/>
                <w:szCs w:val="28"/>
                <w:rtl/>
                <w:lang w:bidi="fa-IR"/>
              </w:rPr>
            </w:rPrChange>
          </w:rPr>
          <w:t xml:space="preserve"> پا</w:t>
        </w:r>
        <w:r w:rsidRPr="00186BA3">
          <w:rPr>
            <w:rFonts w:cs="Calibri" w:hint="cs"/>
            <w:sz w:val="18"/>
            <w:szCs w:val="18"/>
            <w:rtl/>
            <w:lang w:bidi="fa-IR"/>
            <w:rPrChange w:id="423" w:author="Microsoft account" w:date="2025-09-11T09:54:00Z">
              <w:rPr>
                <w:rFonts w:cs="Calibri" w:hint="cs"/>
                <w:sz w:val="28"/>
                <w:szCs w:val="28"/>
                <w:rtl/>
                <w:lang w:bidi="fa-IR"/>
              </w:rPr>
            </w:rPrChange>
          </w:rPr>
          <w:t>ی</w:t>
        </w:r>
        <w:r w:rsidRPr="00186BA3">
          <w:rPr>
            <w:rFonts w:cs="Calibri" w:hint="eastAsia"/>
            <w:sz w:val="18"/>
            <w:szCs w:val="18"/>
            <w:rtl/>
            <w:lang w:bidi="fa-IR"/>
            <w:rPrChange w:id="424" w:author="Microsoft account" w:date="2025-09-11T09:54:00Z">
              <w:rPr>
                <w:rFonts w:cs="Calibri" w:hint="eastAsia"/>
                <w:sz w:val="28"/>
                <w:szCs w:val="28"/>
                <w:rtl/>
                <w:lang w:bidi="fa-IR"/>
              </w:rPr>
            </w:rPrChange>
          </w:rPr>
          <w:t>تون</w:t>
        </w:r>
        <w:r w:rsidRPr="00186BA3">
          <w:rPr>
            <w:rFonts w:cs="Calibri"/>
            <w:sz w:val="18"/>
            <w:szCs w:val="18"/>
            <w:rtl/>
            <w:lang w:bidi="fa-IR"/>
            <w:rPrChange w:id="425" w:author="Microsoft account" w:date="2025-09-11T09:54:00Z">
              <w:rPr>
                <w:rFonts w:cs="Calibri"/>
                <w:sz w:val="28"/>
                <w:szCs w:val="28"/>
                <w:rtl/>
                <w:lang w:bidi="fa-IR"/>
              </w:rPr>
            </w:rPrChange>
          </w:rPr>
          <w:t xml:space="preserve"> (مثلاً در </w:t>
        </w:r>
        <w:r w:rsidRPr="00186BA3">
          <w:rPr>
            <w:rFonts w:cs="Calibri"/>
            <w:sz w:val="18"/>
            <w:szCs w:val="18"/>
            <w:lang w:bidi="fa-IR"/>
            <w:rPrChange w:id="426" w:author="Microsoft account" w:date="2025-09-11T09:54:00Z">
              <w:rPr>
                <w:rFonts w:cs="Calibri"/>
                <w:sz w:val="28"/>
                <w:szCs w:val="28"/>
                <w:lang w:bidi="fa-IR"/>
              </w:rPr>
            </w:rPrChange>
          </w:rPr>
          <w:t>pandas</w:t>
        </w:r>
        <w:r w:rsidRPr="00186BA3">
          <w:rPr>
            <w:rFonts w:cs="Calibri"/>
            <w:sz w:val="18"/>
            <w:szCs w:val="18"/>
            <w:rtl/>
            <w:lang w:bidi="fa-IR"/>
            <w:rPrChange w:id="427" w:author="Microsoft account" w:date="2025-09-11T09:54:00Z">
              <w:rPr>
                <w:rFonts w:cs="Calibri"/>
                <w:sz w:val="28"/>
                <w:szCs w:val="28"/>
                <w:rtl/>
                <w:lang w:bidi="fa-IR"/>
              </w:rPr>
            </w:rPrChange>
          </w:rPr>
          <w:t xml:space="preserve"> </w:t>
        </w:r>
        <w:r w:rsidRPr="00186BA3">
          <w:rPr>
            <w:rFonts w:cs="Calibri" w:hint="cs"/>
            <w:sz w:val="18"/>
            <w:szCs w:val="18"/>
            <w:rtl/>
            <w:lang w:bidi="fa-IR"/>
            <w:rPrChange w:id="428" w:author="Microsoft account" w:date="2025-09-11T09:54:00Z">
              <w:rPr>
                <w:rFonts w:cs="Calibri" w:hint="cs"/>
                <w:sz w:val="28"/>
                <w:szCs w:val="28"/>
                <w:rtl/>
                <w:lang w:bidi="fa-IR"/>
              </w:rPr>
            </w:rPrChange>
          </w:rPr>
          <w:t>ی</w:t>
        </w:r>
        <w:r w:rsidRPr="00186BA3">
          <w:rPr>
            <w:rFonts w:cs="Calibri" w:hint="eastAsia"/>
            <w:sz w:val="18"/>
            <w:szCs w:val="18"/>
            <w:rtl/>
            <w:lang w:bidi="fa-IR"/>
            <w:rPrChange w:id="429" w:author="Microsoft account" w:date="2025-09-11T09:54:00Z">
              <w:rPr>
                <w:rFonts w:cs="Calibri" w:hint="eastAsia"/>
                <w:sz w:val="28"/>
                <w:szCs w:val="28"/>
                <w:rtl/>
                <w:lang w:bidi="fa-IR"/>
              </w:rPr>
            </w:rPrChange>
          </w:rPr>
          <w:t>ا</w:t>
        </w:r>
        <w:r w:rsidRPr="00186BA3">
          <w:rPr>
            <w:rFonts w:cs="Calibri"/>
            <w:sz w:val="18"/>
            <w:szCs w:val="18"/>
            <w:rtl/>
            <w:lang w:bidi="fa-IR"/>
            <w:rPrChange w:id="430" w:author="Microsoft account" w:date="2025-09-11T09:54:00Z">
              <w:rPr>
                <w:rFonts w:cs="Calibri"/>
                <w:sz w:val="28"/>
                <w:szCs w:val="28"/>
                <w:rtl/>
                <w:lang w:bidi="fa-IR"/>
              </w:rPr>
            </w:rPrChange>
          </w:rPr>
          <w:t xml:space="preserve"> </w:t>
        </w:r>
        <w:r w:rsidRPr="00186BA3">
          <w:rPr>
            <w:rFonts w:cs="Calibri"/>
            <w:sz w:val="18"/>
            <w:szCs w:val="18"/>
            <w:lang w:bidi="fa-IR"/>
            <w:rPrChange w:id="431" w:author="Microsoft account" w:date="2025-09-11T09:54:00Z">
              <w:rPr>
                <w:rFonts w:cs="Calibri"/>
                <w:sz w:val="28"/>
                <w:szCs w:val="28"/>
                <w:lang w:bidi="fa-IR"/>
              </w:rPr>
            </w:rPrChange>
          </w:rPr>
          <w:t>numpy</w:t>
        </w:r>
        <w:r w:rsidRPr="00186BA3">
          <w:rPr>
            <w:rFonts w:cs="Calibri"/>
            <w:sz w:val="18"/>
            <w:szCs w:val="18"/>
            <w:rtl/>
            <w:lang w:bidi="fa-IR"/>
            <w:rPrChange w:id="432" w:author="Microsoft account" w:date="2025-09-11T09:54:00Z">
              <w:rPr>
                <w:rFonts w:cs="Calibri"/>
                <w:sz w:val="28"/>
                <w:szCs w:val="28"/>
                <w:rtl/>
                <w:lang w:bidi="fa-IR"/>
              </w:rPr>
            </w:rPrChange>
          </w:rPr>
          <w:t>) معمولاً وقت</w:t>
        </w:r>
        <w:r w:rsidRPr="00186BA3">
          <w:rPr>
            <w:rFonts w:cs="Calibri" w:hint="cs"/>
            <w:sz w:val="18"/>
            <w:szCs w:val="18"/>
            <w:rtl/>
            <w:lang w:bidi="fa-IR"/>
            <w:rPrChange w:id="433" w:author="Microsoft account" w:date="2025-09-11T09:54:00Z">
              <w:rPr>
                <w:rFonts w:cs="Calibri" w:hint="cs"/>
                <w:sz w:val="28"/>
                <w:szCs w:val="28"/>
                <w:rtl/>
                <w:lang w:bidi="fa-IR"/>
              </w:rPr>
            </w:rPrChange>
          </w:rPr>
          <w:t>ی</w:t>
        </w:r>
        <w:r w:rsidRPr="00186BA3">
          <w:rPr>
            <w:rFonts w:cs="Calibri"/>
            <w:sz w:val="18"/>
            <w:szCs w:val="18"/>
            <w:rtl/>
            <w:lang w:bidi="fa-IR"/>
            <w:rPrChange w:id="434"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435" w:author="Microsoft account" w:date="2025-09-11T09:54:00Z">
              <w:rPr>
                <w:rFonts w:cs="Calibri" w:hint="cs"/>
                <w:sz w:val="28"/>
                <w:szCs w:val="28"/>
                <w:rtl/>
                <w:lang w:bidi="fa-IR"/>
              </w:rPr>
            </w:rPrChange>
          </w:rPr>
          <w:t>ی</w:t>
        </w:r>
        <w:r w:rsidRPr="00186BA3">
          <w:rPr>
            <w:rFonts w:cs="Calibri"/>
            <w:sz w:val="18"/>
            <w:szCs w:val="18"/>
            <w:rtl/>
            <w:lang w:bidi="fa-IR"/>
            <w:rPrChange w:id="436"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437" w:author="Microsoft account" w:date="2025-09-11T09:54:00Z">
              <w:rPr>
                <w:rFonts w:cs="Calibri" w:hint="cs"/>
                <w:sz w:val="28"/>
                <w:szCs w:val="28"/>
                <w:rtl/>
                <w:lang w:bidi="fa-IR"/>
              </w:rPr>
            </w:rPrChange>
          </w:rPr>
          <w:t>ی</w:t>
        </w:r>
        <w:r w:rsidRPr="00186BA3">
          <w:rPr>
            <w:rFonts w:cs="Calibri" w:hint="eastAsia"/>
            <w:sz w:val="18"/>
            <w:szCs w:val="18"/>
            <w:rtl/>
            <w:lang w:bidi="fa-IR"/>
            <w:rPrChange w:id="438" w:author="Microsoft account" w:date="2025-09-11T09:54:00Z">
              <w:rPr>
                <w:rFonts w:cs="Calibri" w:hint="eastAsia"/>
                <w:sz w:val="28"/>
                <w:szCs w:val="28"/>
                <w:rtl/>
                <w:lang w:bidi="fa-IR"/>
              </w:rPr>
            </w:rPrChange>
          </w:rPr>
          <w:t>ا</w:t>
        </w:r>
        <w:r w:rsidRPr="00186BA3">
          <w:rPr>
            <w:rFonts w:cs="Calibri"/>
            <w:sz w:val="18"/>
            <w:szCs w:val="18"/>
            <w:rtl/>
            <w:lang w:bidi="fa-IR"/>
            <w:rPrChange w:id="439"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440" w:author="Microsoft account" w:date="2025-09-11T09:54:00Z">
              <w:rPr>
                <w:rFonts w:cs="Calibri" w:hint="cs"/>
                <w:sz w:val="28"/>
                <w:szCs w:val="28"/>
                <w:rtl/>
                <w:lang w:bidi="fa-IR"/>
              </w:rPr>
            </w:rPrChange>
          </w:rPr>
          <w:t>ی</w:t>
        </w:r>
        <w:r w:rsidRPr="00186BA3">
          <w:rPr>
            <w:rFonts w:cs="Calibri" w:hint="eastAsia"/>
            <w:sz w:val="18"/>
            <w:szCs w:val="18"/>
            <w:rtl/>
            <w:lang w:bidi="fa-IR"/>
            <w:rPrChange w:id="441" w:author="Microsoft account" w:date="2025-09-11T09:54:00Z">
              <w:rPr>
                <w:rFonts w:cs="Calibri" w:hint="eastAsia"/>
                <w:sz w:val="28"/>
                <w:szCs w:val="28"/>
                <w:rtl/>
                <w:lang w:bidi="fa-IR"/>
              </w:rPr>
            </w:rPrChange>
          </w:rPr>
          <w:t>ست،</w:t>
        </w:r>
        <w:r w:rsidRPr="00186BA3">
          <w:rPr>
            <w:rFonts w:cs="Calibri"/>
            <w:sz w:val="18"/>
            <w:szCs w:val="18"/>
            <w:rtl/>
            <w:lang w:bidi="fa-IR"/>
            <w:rPrChange w:id="442"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443" w:author="Microsoft account" w:date="2025-09-11T09:54:00Z">
              <w:rPr>
                <w:rFonts w:cs="Calibri" w:hint="cs"/>
                <w:sz w:val="28"/>
                <w:szCs w:val="28"/>
                <w:rtl/>
                <w:lang w:bidi="fa-IR"/>
              </w:rPr>
            </w:rPrChange>
          </w:rPr>
          <w:t>ی</w:t>
        </w:r>
        <w:r w:rsidRPr="00186BA3">
          <w:rPr>
            <w:rFonts w:cs="Calibri"/>
            <w:sz w:val="18"/>
            <w:szCs w:val="18"/>
            <w:rtl/>
            <w:lang w:bidi="fa-IR"/>
            <w:rPrChange w:id="444" w:author="Microsoft account" w:date="2025-09-11T09:54:00Z">
              <w:rPr>
                <w:rFonts w:cs="Calibri"/>
                <w:sz w:val="28"/>
                <w:szCs w:val="28"/>
                <w:rtl/>
                <w:lang w:bidi="fa-IR"/>
              </w:rPr>
            </w:rPrChange>
          </w:rPr>
          <w:t xml:space="preserve"> اون </w:t>
        </w:r>
        <w:r w:rsidRPr="00186BA3">
          <w:rPr>
            <w:rFonts w:cs="Calibri"/>
            <w:sz w:val="18"/>
            <w:szCs w:val="18"/>
            <w:lang w:bidi="fa-IR"/>
            <w:rPrChange w:id="445" w:author="Microsoft account" w:date="2025-09-11T09:54:00Z">
              <w:rPr>
                <w:rFonts w:cs="Calibri"/>
                <w:sz w:val="28"/>
                <w:szCs w:val="28"/>
                <w:lang w:bidi="fa-IR"/>
              </w:rPr>
            </w:rPrChange>
          </w:rPr>
          <w:t>NaN</w:t>
        </w:r>
        <w:r w:rsidRPr="00186BA3">
          <w:rPr>
            <w:rFonts w:cs="Calibri"/>
            <w:sz w:val="18"/>
            <w:szCs w:val="18"/>
            <w:rtl/>
            <w:lang w:bidi="fa-IR"/>
            <w:rPrChange w:id="446" w:author="Microsoft account" w:date="2025-09-11T09:54:00Z">
              <w:rPr>
                <w:rFonts w:cs="Calibri"/>
                <w:sz w:val="28"/>
                <w:szCs w:val="28"/>
                <w:rtl/>
                <w:lang w:bidi="fa-IR"/>
              </w:rPr>
            </w:rPrChange>
          </w:rPr>
          <w:t xml:space="preserve"> م</w:t>
        </w:r>
        <w:r w:rsidRPr="00186BA3">
          <w:rPr>
            <w:rFonts w:cs="Calibri" w:hint="cs"/>
            <w:sz w:val="18"/>
            <w:szCs w:val="18"/>
            <w:rtl/>
            <w:lang w:bidi="fa-IR"/>
            <w:rPrChange w:id="447" w:author="Microsoft account" w:date="2025-09-11T09:54:00Z">
              <w:rPr>
                <w:rFonts w:cs="Calibri" w:hint="cs"/>
                <w:sz w:val="28"/>
                <w:szCs w:val="28"/>
                <w:rtl/>
                <w:lang w:bidi="fa-IR"/>
              </w:rPr>
            </w:rPrChange>
          </w:rPr>
          <w:t>ی</w:t>
        </w:r>
        <w:r w:rsidRPr="00186BA3">
          <w:rPr>
            <w:rFonts w:cs="Calibri" w:hint="eastAsia"/>
            <w:sz w:val="18"/>
            <w:szCs w:val="18"/>
            <w:rtl/>
            <w:lang w:bidi="fa-IR"/>
            <w:rPrChange w:id="448" w:author="Microsoft account" w:date="2025-09-11T09:54:00Z">
              <w:rPr>
                <w:rFonts w:cs="Calibri" w:hint="eastAsia"/>
                <w:sz w:val="28"/>
                <w:szCs w:val="28"/>
                <w:rtl/>
                <w:lang w:bidi="fa-IR"/>
              </w:rPr>
            </w:rPrChange>
          </w:rPr>
          <w:t>اد</w:t>
        </w:r>
        <w:r w:rsidRPr="00186BA3">
          <w:rPr>
            <w:rFonts w:cs="Calibri"/>
            <w:sz w:val="18"/>
            <w:szCs w:val="18"/>
            <w:rtl/>
            <w:lang w:bidi="fa-IR"/>
            <w:rPrChange w:id="449"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450" w:author="Microsoft account" w:date="2025-09-11T09:53:00Z"/>
          <w:rFonts w:cs="Calibri"/>
          <w:sz w:val="18"/>
          <w:szCs w:val="18"/>
          <w:rtl/>
          <w:lang w:bidi="fa-IR"/>
          <w:rPrChange w:id="451" w:author="Microsoft account" w:date="2025-09-11T09:54:00Z">
            <w:rPr>
              <w:ins w:id="452" w:author="Microsoft account" w:date="2025-09-11T09:53:00Z"/>
              <w:rFonts w:cs="Calibri"/>
              <w:sz w:val="28"/>
              <w:szCs w:val="28"/>
              <w:rtl/>
              <w:lang w:bidi="fa-IR"/>
            </w:rPr>
          </w:rPrChange>
        </w:rPr>
        <w:pPrChange w:id="453" w:author="Microsoft account" w:date="2025-09-11T09:55:00Z">
          <w:pPr>
            <w:spacing w:after="0" w:line="276" w:lineRule="auto"/>
          </w:pPr>
        </w:pPrChange>
      </w:pPr>
      <w:ins w:id="454" w:author="Microsoft account" w:date="2025-09-11T09:53:00Z">
        <w:r w:rsidRPr="00186BA3">
          <w:rPr>
            <w:rFonts w:cs="Calibri"/>
            <w:sz w:val="18"/>
            <w:szCs w:val="18"/>
            <w:rtl/>
            <w:lang w:bidi="fa-IR"/>
            <w:rPrChange w:id="455" w:author="Microsoft account" w:date="2025-09-11T09:54:00Z">
              <w:rPr>
                <w:rFonts w:cs="Calibri"/>
                <w:sz w:val="28"/>
                <w:szCs w:val="28"/>
                <w:rtl/>
                <w:lang w:bidi="fa-IR"/>
              </w:rPr>
            </w:rPrChange>
          </w:rPr>
          <w:t>خودت هم م</w:t>
        </w:r>
        <w:r w:rsidRPr="00186BA3">
          <w:rPr>
            <w:rFonts w:cs="Calibri" w:hint="cs"/>
            <w:sz w:val="18"/>
            <w:szCs w:val="18"/>
            <w:rtl/>
            <w:lang w:bidi="fa-IR"/>
            <w:rPrChange w:id="456" w:author="Microsoft account" w:date="2025-09-11T09:54:00Z">
              <w:rPr>
                <w:rFonts w:cs="Calibri" w:hint="cs"/>
                <w:sz w:val="28"/>
                <w:szCs w:val="28"/>
                <w:rtl/>
                <w:lang w:bidi="fa-IR"/>
              </w:rPr>
            </w:rPrChange>
          </w:rPr>
          <w:t>ی‌</w:t>
        </w:r>
        <w:r w:rsidRPr="00186BA3">
          <w:rPr>
            <w:rFonts w:cs="Calibri" w:hint="eastAsia"/>
            <w:sz w:val="18"/>
            <w:szCs w:val="18"/>
            <w:rtl/>
            <w:lang w:bidi="fa-IR"/>
            <w:rPrChange w:id="457" w:author="Microsoft account" w:date="2025-09-11T09:54:00Z">
              <w:rPr>
                <w:rFonts w:cs="Calibri" w:hint="eastAsia"/>
                <w:sz w:val="28"/>
                <w:szCs w:val="28"/>
                <w:rtl/>
                <w:lang w:bidi="fa-IR"/>
              </w:rPr>
            </w:rPrChange>
          </w:rPr>
          <w:t>تون</w:t>
        </w:r>
        <w:r w:rsidRPr="00186BA3">
          <w:rPr>
            <w:rFonts w:cs="Calibri" w:hint="cs"/>
            <w:sz w:val="18"/>
            <w:szCs w:val="18"/>
            <w:rtl/>
            <w:lang w:bidi="fa-IR"/>
            <w:rPrChange w:id="458" w:author="Microsoft account" w:date="2025-09-11T09:54:00Z">
              <w:rPr>
                <w:rFonts w:cs="Calibri" w:hint="cs"/>
                <w:sz w:val="28"/>
                <w:szCs w:val="28"/>
                <w:rtl/>
                <w:lang w:bidi="fa-IR"/>
              </w:rPr>
            </w:rPrChange>
          </w:rPr>
          <w:t>ی</w:t>
        </w:r>
        <w:r w:rsidRPr="00186BA3">
          <w:rPr>
            <w:rFonts w:cs="Calibri"/>
            <w:sz w:val="18"/>
            <w:szCs w:val="18"/>
            <w:rtl/>
            <w:lang w:bidi="fa-IR"/>
            <w:rPrChange w:id="459"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460" w:author="Microsoft account" w:date="2025-09-11T09:54:00Z">
              <w:rPr>
                <w:rFonts w:cs="Calibri" w:hint="eastAsia"/>
                <w:sz w:val="28"/>
                <w:szCs w:val="28"/>
                <w:rtl/>
                <w:lang w:bidi="fa-IR"/>
              </w:rPr>
            </w:rPrChange>
          </w:rPr>
          <w:t>تو</w:t>
        </w:r>
        <w:r w:rsidRPr="00186BA3">
          <w:rPr>
            <w:rFonts w:cs="Calibri" w:hint="cs"/>
            <w:sz w:val="18"/>
            <w:szCs w:val="18"/>
            <w:rtl/>
            <w:lang w:bidi="fa-IR"/>
            <w:rPrChange w:id="461" w:author="Microsoft account" w:date="2025-09-11T09:54:00Z">
              <w:rPr>
                <w:rFonts w:cs="Calibri" w:hint="cs"/>
                <w:sz w:val="28"/>
                <w:szCs w:val="28"/>
                <w:rtl/>
                <w:lang w:bidi="fa-IR"/>
              </w:rPr>
            </w:rPrChange>
          </w:rPr>
          <w:t>ی</w:t>
        </w:r>
        <w:r w:rsidRPr="00186BA3">
          <w:rPr>
            <w:rFonts w:cs="Calibri"/>
            <w:sz w:val="18"/>
            <w:szCs w:val="18"/>
            <w:rtl/>
            <w:lang w:bidi="fa-IR"/>
            <w:rPrChange w:id="462"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463" w:author="Microsoft account" w:date="2025-09-11T09:54:00Z">
              <w:rPr>
                <w:rFonts w:cs="Calibri" w:hint="eastAsia"/>
                <w:sz w:val="28"/>
                <w:szCs w:val="28"/>
                <w:rtl/>
                <w:lang w:bidi="fa-IR"/>
              </w:rPr>
            </w:rPrChange>
          </w:rPr>
          <w:t>برنامه</w:t>
        </w:r>
        <w:r w:rsidRPr="00186BA3">
          <w:rPr>
            <w:rFonts w:cs="Calibri"/>
            <w:sz w:val="18"/>
            <w:szCs w:val="18"/>
            <w:rtl/>
            <w:lang w:bidi="fa-IR"/>
            <w:rPrChange w:id="464"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465" w:author="Microsoft account" w:date="2025-09-11T09:54:00Z">
              <w:rPr>
                <w:rFonts w:cs="Calibri" w:hint="eastAsia"/>
                <w:sz w:val="28"/>
                <w:szCs w:val="28"/>
                <w:rtl/>
                <w:lang w:bidi="fa-IR"/>
              </w:rPr>
            </w:rPrChange>
          </w:rPr>
          <w:t>مقدار</w:t>
        </w:r>
        <w:r w:rsidRPr="00186BA3">
          <w:rPr>
            <w:rFonts w:cs="Calibri"/>
            <w:sz w:val="18"/>
            <w:szCs w:val="18"/>
            <w:lang w:bidi="fa-IR"/>
            <w:rPrChange w:id="466" w:author="Microsoft account" w:date="2025-09-11T09:54:00Z">
              <w:rPr>
                <w:rFonts w:cs="Calibri"/>
                <w:sz w:val="28"/>
                <w:szCs w:val="28"/>
                <w:lang w:bidi="fa-IR"/>
              </w:rPr>
            </w:rPrChange>
          </w:rPr>
          <w:t xml:space="preserve"> NaN </w:t>
        </w:r>
        <w:r w:rsidRPr="00186BA3">
          <w:rPr>
            <w:rFonts w:cs="Calibri"/>
            <w:sz w:val="18"/>
            <w:szCs w:val="18"/>
            <w:rtl/>
            <w:lang w:bidi="fa-IR"/>
            <w:rPrChange w:id="467" w:author="Microsoft account" w:date="2025-09-11T09:54:00Z">
              <w:rPr>
                <w:rFonts w:cs="Calibri"/>
                <w:sz w:val="28"/>
                <w:szCs w:val="28"/>
                <w:rtl/>
                <w:lang w:bidi="fa-IR"/>
              </w:rPr>
            </w:rPrChange>
          </w:rPr>
          <w:t>رو بساز</w:t>
        </w:r>
        <w:r w:rsidRPr="00186BA3">
          <w:rPr>
            <w:rFonts w:cs="Calibri" w:hint="cs"/>
            <w:sz w:val="18"/>
            <w:szCs w:val="18"/>
            <w:rtl/>
            <w:lang w:bidi="fa-IR"/>
            <w:rPrChange w:id="468" w:author="Microsoft account" w:date="2025-09-11T09:54:00Z">
              <w:rPr>
                <w:rFonts w:cs="Calibri" w:hint="cs"/>
                <w:sz w:val="28"/>
                <w:szCs w:val="28"/>
                <w:rtl/>
                <w:lang w:bidi="fa-IR"/>
              </w:rPr>
            </w:rPrChange>
          </w:rPr>
          <w:t>ی</w:t>
        </w:r>
        <w:r w:rsidRPr="00186BA3">
          <w:rPr>
            <w:rFonts w:cs="Calibri"/>
            <w:sz w:val="18"/>
            <w:szCs w:val="18"/>
            <w:lang w:bidi="fa-IR"/>
            <w:rPrChange w:id="469"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470" w:author="Microsoft account" w:date="2025-09-11T09:53:00Z"/>
          <w:rFonts w:cs="Calibri"/>
          <w:sz w:val="18"/>
          <w:szCs w:val="18"/>
          <w:rtl/>
          <w:lang w:bidi="fa-IR"/>
          <w:rPrChange w:id="471" w:author="Microsoft account" w:date="2025-09-11T09:54:00Z">
            <w:rPr>
              <w:ins w:id="472" w:author="Microsoft account" w:date="2025-09-11T09:53:00Z"/>
              <w:rFonts w:cs="Calibri"/>
              <w:sz w:val="28"/>
              <w:szCs w:val="28"/>
              <w:rtl/>
              <w:lang w:bidi="fa-IR"/>
            </w:rPr>
          </w:rPrChange>
        </w:rPr>
        <w:pPrChange w:id="473"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474" w:author="Microsoft account" w:date="2025-09-11T09:53:00Z"/>
          <w:rFonts w:cs="Calibri"/>
          <w:sz w:val="18"/>
          <w:szCs w:val="18"/>
          <w:rtl/>
          <w:lang w:bidi="fa-IR"/>
          <w:rPrChange w:id="475" w:author="Microsoft account" w:date="2025-09-11T09:54:00Z">
            <w:rPr>
              <w:ins w:id="476" w:author="Microsoft account" w:date="2025-09-11T09:53:00Z"/>
              <w:rFonts w:cs="Calibri"/>
              <w:sz w:val="28"/>
              <w:szCs w:val="28"/>
              <w:rtl/>
              <w:lang w:bidi="fa-IR"/>
            </w:rPr>
          </w:rPrChange>
        </w:rPr>
        <w:pPrChange w:id="477" w:author="Microsoft account" w:date="2025-09-11T09:55:00Z">
          <w:pPr>
            <w:bidi/>
            <w:spacing w:after="0" w:line="276" w:lineRule="auto"/>
            <w:jc w:val="both"/>
          </w:pPr>
        </w:pPrChange>
      </w:pPr>
      <w:ins w:id="478" w:author="Microsoft account" w:date="2025-09-11T09:53:00Z">
        <w:r w:rsidRPr="00186BA3">
          <w:rPr>
            <w:rFonts w:cs="Calibri"/>
            <w:sz w:val="18"/>
            <w:szCs w:val="18"/>
            <w:rtl/>
            <w:lang w:bidi="fa-IR"/>
            <w:rPrChange w:id="479"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480" w:author="Microsoft account" w:date="2025-09-11T09:53:00Z"/>
          <w:rFonts w:cs="Calibri"/>
          <w:sz w:val="18"/>
          <w:szCs w:val="18"/>
          <w:lang w:bidi="fa-IR"/>
          <w:rPrChange w:id="481" w:author="Microsoft account" w:date="2025-09-11T09:54:00Z">
            <w:rPr>
              <w:ins w:id="482" w:author="Microsoft account" w:date="2025-09-11T09:53:00Z"/>
              <w:rFonts w:cs="Calibri"/>
              <w:sz w:val="28"/>
              <w:szCs w:val="28"/>
              <w:lang w:bidi="fa-IR"/>
            </w:rPr>
          </w:rPrChange>
        </w:rPr>
        <w:pPrChange w:id="483" w:author="Microsoft account" w:date="2025-09-11T09:55:00Z">
          <w:pPr>
            <w:bidi/>
            <w:spacing w:after="0" w:line="276" w:lineRule="auto"/>
            <w:jc w:val="both"/>
          </w:pPr>
        </w:pPrChange>
      </w:pPr>
      <w:ins w:id="484" w:author="Microsoft account" w:date="2025-09-11T09:53:00Z">
        <w:r w:rsidRPr="00186BA3">
          <w:rPr>
            <w:rFonts w:cs="Calibri"/>
            <w:sz w:val="18"/>
            <w:szCs w:val="18"/>
            <w:lang w:bidi="fa-IR"/>
            <w:rPrChange w:id="485"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486" w:author="Microsoft account" w:date="2025-09-11T09:53:00Z"/>
          <w:rFonts w:cs="Calibri"/>
          <w:sz w:val="18"/>
          <w:szCs w:val="18"/>
          <w:lang w:bidi="fa-IR"/>
          <w:rPrChange w:id="487" w:author="Microsoft account" w:date="2025-09-11T09:54:00Z">
            <w:rPr>
              <w:ins w:id="488" w:author="Microsoft account" w:date="2025-09-11T09:53:00Z"/>
              <w:rFonts w:cs="Calibri"/>
              <w:sz w:val="28"/>
              <w:szCs w:val="28"/>
              <w:lang w:bidi="fa-IR"/>
            </w:rPr>
          </w:rPrChange>
        </w:rPr>
        <w:pPrChange w:id="489" w:author="Microsoft account" w:date="2025-09-11T09:55:00Z">
          <w:pPr>
            <w:bidi/>
            <w:spacing w:after="0" w:line="276" w:lineRule="auto"/>
            <w:jc w:val="both"/>
          </w:pPr>
        </w:pPrChange>
      </w:pPr>
      <w:ins w:id="490" w:author="Microsoft account" w:date="2025-09-11T09:53:00Z">
        <w:r w:rsidRPr="00186BA3">
          <w:rPr>
            <w:rFonts w:cs="Calibri"/>
            <w:sz w:val="18"/>
            <w:szCs w:val="18"/>
            <w:lang w:bidi="fa-IR"/>
            <w:rPrChange w:id="491"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492" w:author="Microsoft account" w:date="2025-09-11T09:53:00Z"/>
          <w:rFonts w:cs="Calibri"/>
          <w:sz w:val="18"/>
          <w:szCs w:val="18"/>
          <w:lang w:bidi="fa-IR"/>
          <w:rPrChange w:id="493" w:author="Microsoft account" w:date="2025-09-11T09:54:00Z">
            <w:rPr>
              <w:ins w:id="494" w:author="Microsoft account" w:date="2025-09-11T09:53:00Z"/>
              <w:rFonts w:cs="Calibri"/>
              <w:sz w:val="28"/>
              <w:szCs w:val="28"/>
              <w:lang w:bidi="fa-IR"/>
            </w:rPr>
          </w:rPrChange>
        </w:rPr>
        <w:pPrChange w:id="495"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496" w:author="Microsoft account" w:date="2025-09-11T09:53:00Z"/>
          <w:rFonts w:cs="Calibri"/>
          <w:sz w:val="18"/>
          <w:szCs w:val="18"/>
          <w:lang w:bidi="fa-IR"/>
          <w:rPrChange w:id="497" w:author="Microsoft account" w:date="2025-09-11T09:54:00Z">
            <w:rPr>
              <w:ins w:id="498" w:author="Microsoft account" w:date="2025-09-11T09:53:00Z"/>
              <w:rFonts w:cs="Calibri"/>
              <w:sz w:val="28"/>
              <w:szCs w:val="28"/>
              <w:lang w:bidi="fa-IR"/>
            </w:rPr>
          </w:rPrChange>
        </w:rPr>
        <w:pPrChange w:id="499" w:author="Microsoft account" w:date="2025-09-11T09:55:00Z">
          <w:pPr>
            <w:bidi/>
            <w:spacing w:after="0" w:line="276" w:lineRule="auto"/>
            <w:jc w:val="both"/>
          </w:pPr>
        </w:pPrChange>
      </w:pPr>
      <w:ins w:id="500" w:author="Microsoft account" w:date="2025-09-11T09:53:00Z">
        <w:r w:rsidRPr="00186BA3">
          <w:rPr>
            <w:rFonts w:cs="Calibri"/>
            <w:sz w:val="18"/>
            <w:szCs w:val="18"/>
            <w:lang w:bidi="fa-IR"/>
            <w:rPrChange w:id="501" w:author="Microsoft account" w:date="2025-09-11T09:54:00Z">
              <w:rPr>
                <w:rFonts w:cs="Calibri"/>
                <w:sz w:val="28"/>
                <w:szCs w:val="28"/>
                <w:lang w:bidi="fa-IR"/>
              </w:rPr>
            </w:rPrChange>
          </w:rPr>
          <w:t>x = math.nan</w:t>
        </w:r>
        <w:r w:rsidRPr="00186BA3">
          <w:rPr>
            <w:rFonts w:cs="Calibri"/>
            <w:sz w:val="18"/>
            <w:szCs w:val="18"/>
            <w:rtl/>
            <w:lang w:bidi="fa-IR"/>
            <w:rPrChange w:id="502" w:author="Microsoft account" w:date="2025-09-11T09:54:00Z">
              <w:rPr>
                <w:rFonts w:cs="Calibri"/>
                <w:sz w:val="28"/>
                <w:szCs w:val="28"/>
                <w:rtl/>
                <w:lang w:bidi="fa-IR"/>
              </w:rPr>
            </w:rPrChange>
          </w:rPr>
          <w:t xml:space="preserve">   # با ماژول </w:t>
        </w:r>
        <w:r w:rsidRPr="00186BA3">
          <w:rPr>
            <w:rFonts w:cs="Calibri"/>
            <w:sz w:val="18"/>
            <w:szCs w:val="18"/>
            <w:lang w:bidi="fa-IR"/>
            <w:rPrChange w:id="503"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504" w:author="Microsoft account" w:date="2025-09-11T09:53:00Z"/>
          <w:rFonts w:cs="Calibri"/>
          <w:sz w:val="18"/>
          <w:szCs w:val="18"/>
          <w:lang w:bidi="fa-IR"/>
          <w:rPrChange w:id="505" w:author="Microsoft account" w:date="2025-09-11T09:54:00Z">
            <w:rPr>
              <w:ins w:id="506" w:author="Microsoft account" w:date="2025-09-11T09:53:00Z"/>
              <w:rFonts w:cs="Calibri"/>
              <w:sz w:val="28"/>
              <w:szCs w:val="28"/>
              <w:lang w:bidi="fa-IR"/>
            </w:rPr>
          </w:rPrChange>
        </w:rPr>
        <w:pPrChange w:id="507" w:author="Microsoft account" w:date="2025-09-11T09:55:00Z">
          <w:pPr>
            <w:bidi/>
            <w:spacing w:after="0" w:line="276" w:lineRule="auto"/>
            <w:jc w:val="both"/>
          </w:pPr>
        </w:pPrChange>
      </w:pPr>
      <w:ins w:id="508" w:author="Microsoft account" w:date="2025-09-11T09:53:00Z">
        <w:r w:rsidRPr="00186BA3">
          <w:rPr>
            <w:rFonts w:cs="Calibri"/>
            <w:sz w:val="18"/>
            <w:szCs w:val="18"/>
            <w:lang w:bidi="fa-IR"/>
            <w:rPrChange w:id="509" w:author="Microsoft account" w:date="2025-09-11T09:54:00Z">
              <w:rPr>
                <w:rFonts w:cs="Calibri"/>
                <w:sz w:val="28"/>
                <w:szCs w:val="28"/>
                <w:lang w:bidi="fa-IR"/>
              </w:rPr>
            </w:rPrChange>
          </w:rPr>
          <w:t>y = np.nan</w:t>
        </w:r>
        <w:r w:rsidRPr="00186BA3">
          <w:rPr>
            <w:rFonts w:cs="Calibri"/>
            <w:sz w:val="18"/>
            <w:szCs w:val="18"/>
            <w:rtl/>
            <w:lang w:bidi="fa-IR"/>
            <w:rPrChange w:id="510" w:author="Microsoft account" w:date="2025-09-11T09:54:00Z">
              <w:rPr>
                <w:rFonts w:cs="Calibri"/>
                <w:sz w:val="28"/>
                <w:szCs w:val="28"/>
                <w:rtl/>
                <w:lang w:bidi="fa-IR"/>
              </w:rPr>
            </w:rPrChange>
          </w:rPr>
          <w:t xml:space="preserve">     # با ماژول </w:t>
        </w:r>
        <w:r w:rsidRPr="00186BA3">
          <w:rPr>
            <w:rFonts w:cs="Calibri"/>
            <w:sz w:val="18"/>
            <w:szCs w:val="18"/>
            <w:lang w:bidi="fa-IR"/>
            <w:rPrChange w:id="511"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512" w:author="Microsoft account" w:date="2025-09-11T09:53:00Z"/>
          <w:rFonts w:cs="Calibri"/>
          <w:sz w:val="18"/>
          <w:szCs w:val="18"/>
          <w:lang w:bidi="fa-IR"/>
          <w:rPrChange w:id="513" w:author="Microsoft account" w:date="2025-09-11T09:54:00Z">
            <w:rPr>
              <w:ins w:id="514" w:author="Microsoft account" w:date="2025-09-11T09:53:00Z"/>
              <w:rFonts w:cs="Calibri"/>
              <w:sz w:val="28"/>
              <w:szCs w:val="28"/>
              <w:lang w:bidi="fa-IR"/>
            </w:rPr>
          </w:rPrChange>
        </w:rPr>
        <w:pPrChange w:id="515"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516" w:author="Microsoft account" w:date="2025-09-11T09:52:00Z"/>
          <w:rFonts w:cs="Calibri"/>
          <w:sz w:val="18"/>
          <w:szCs w:val="18"/>
          <w:rtl/>
          <w:lang w:bidi="fa-IR"/>
          <w:rPrChange w:id="517" w:author="Microsoft account" w:date="2025-09-11T09:54:00Z">
            <w:rPr>
              <w:ins w:id="518" w:author="Microsoft account" w:date="2025-09-11T09:52:00Z"/>
              <w:rFonts w:cs="Calibri"/>
              <w:sz w:val="28"/>
              <w:szCs w:val="28"/>
              <w:rtl/>
              <w:lang w:bidi="fa-IR"/>
            </w:rPr>
          </w:rPrChange>
        </w:rPr>
        <w:pPrChange w:id="519" w:author="Microsoft account" w:date="2025-09-11T09:55:00Z">
          <w:pPr>
            <w:bidi/>
            <w:spacing w:after="0" w:line="276" w:lineRule="auto"/>
            <w:jc w:val="both"/>
          </w:pPr>
        </w:pPrChange>
      </w:pPr>
      <w:ins w:id="520" w:author="Microsoft account" w:date="2025-09-11T09:53:00Z">
        <w:r w:rsidRPr="00186BA3">
          <w:rPr>
            <w:rFonts w:cs="Calibri"/>
            <w:sz w:val="18"/>
            <w:szCs w:val="18"/>
            <w:lang w:bidi="fa-IR"/>
            <w:rPrChange w:id="521" w:author="Microsoft account" w:date="2025-09-11T09:54:00Z">
              <w:rPr>
                <w:rFonts w:cs="Calibri"/>
                <w:sz w:val="28"/>
                <w:szCs w:val="28"/>
                <w:lang w:bidi="fa-IR"/>
              </w:rPr>
            </w:rPrChange>
          </w:rPr>
          <w:t>print(x, y)</w:t>
        </w:r>
        <w:r w:rsidRPr="00186BA3">
          <w:rPr>
            <w:rFonts w:cs="Calibri"/>
            <w:sz w:val="18"/>
            <w:szCs w:val="18"/>
            <w:rtl/>
            <w:lang w:bidi="fa-IR"/>
            <w:rPrChange w:id="522" w:author="Microsoft account" w:date="2025-09-11T09:54:00Z">
              <w:rPr>
                <w:rFonts w:cs="Calibri"/>
                <w:sz w:val="28"/>
                <w:szCs w:val="28"/>
                <w:rtl/>
                <w:lang w:bidi="fa-IR"/>
              </w:rPr>
            </w:rPrChange>
          </w:rPr>
          <w:t xml:space="preserve">    # هردو </w:t>
        </w:r>
        <w:r w:rsidRPr="00186BA3">
          <w:rPr>
            <w:rFonts w:cs="Calibri"/>
            <w:sz w:val="18"/>
            <w:szCs w:val="18"/>
            <w:lang w:bidi="fa-IR"/>
            <w:rPrChange w:id="523" w:author="Microsoft account" w:date="2025-09-11T09:54:00Z">
              <w:rPr>
                <w:rFonts w:cs="Calibri"/>
                <w:sz w:val="28"/>
                <w:szCs w:val="28"/>
                <w:lang w:bidi="fa-IR"/>
              </w:rPr>
            </w:rPrChange>
          </w:rPr>
          <w:t>NaN</w:t>
        </w:r>
        <w:r w:rsidRPr="00186BA3">
          <w:rPr>
            <w:rFonts w:cs="Calibri"/>
            <w:sz w:val="18"/>
            <w:szCs w:val="18"/>
            <w:rtl/>
            <w:lang w:bidi="fa-IR"/>
            <w:rPrChange w:id="524"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525" w:author="Microsoft account" w:date="2025-09-11T09:54:00Z">
              <w:rPr>
                <w:rFonts w:cs="Calibri" w:hint="cs"/>
                <w:sz w:val="28"/>
                <w:szCs w:val="28"/>
                <w:rtl/>
                <w:lang w:bidi="fa-IR"/>
              </w:rPr>
            </w:rPrChange>
          </w:rPr>
          <w:t>ی</w:t>
        </w:r>
        <w:r w:rsidRPr="00186BA3">
          <w:rPr>
            <w:rFonts w:cs="Calibri" w:hint="eastAsia"/>
            <w:sz w:val="18"/>
            <w:szCs w:val="18"/>
            <w:rtl/>
            <w:lang w:bidi="fa-IR"/>
            <w:rPrChange w:id="526"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527" w:author="Microsoft account" w:date="2025-09-11T09:55:00Z"/>
          <w:rFonts w:cs="Calibri"/>
          <w:sz w:val="18"/>
          <w:szCs w:val="18"/>
          <w:rtl/>
          <w:lang w:bidi="fa-IR"/>
          <w:rPrChange w:id="528" w:author="Microsoft account" w:date="2025-09-11T09:56:00Z">
            <w:rPr>
              <w:ins w:id="529" w:author="Microsoft account" w:date="2025-09-11T09:55:00Z"/>
              <w:rFonts w:cs="Calibri"/>
              <w:sz w:val="28"/>
              <w:szCs w:val="28"/>
              <w:rtl/>
              <w:lang w:bidi="fa-IR"/>
            </w:rPr>
          </w:rPrChange>
        </w:rPr>
        <w:pPrChange w:id="530" w:author="Microsoft account" w:date="2025-09-11T09:52:00Z">
          <w:pPr>
            <w:bidi/>
            <w:spacing w:after="0" w:line="276" w:lineRule="auto"/>
            <w:jc w:val="both"/>
          </w:pPr>
        </w:pPrChange>
      </w:pPr>
      <w:ins w:id="531" w:author="Microsoft account" w:date="2025-09-11T09:56:00Z">
        <w:r w:rsidRPr="002B0B06">
          <w:rPr>
            <w:rFonts w:cs="Calibri"/>
            <w:sz w:val="18"/>
            <w:szCs w:val="18"/>
            <w:rtl/>
            <w:lang w:bidi="fa-IR"/>
            <w:rPrChange w:id="532" w:author="Microsoft account" w:date="2025-09-11T09:56:00Z">
              <w:rPr>
                <w:rFonts w:cs="Calibri"/>
                <w:sz w:val="28"/>
                <w:szCs w:val="28"/>
                <w:rtl/>
                <w:lang w:bidi="fa-IR"/>
              </w:rPr>
            </w:rPrChange>
          </w:rPr>
          <w:t>دل</w:t>
        </w:r>
        <w:r w:rsidRPr="002B0B06">
          <w:rPr>
            <w:rFonts w:cs="Calibri" w:hint="cs"/>
            <w:sz w:val="18"/>
            <w:szCs w:val="18"/>
            <w:rtl/>
            <w:lang w:bidi="fa-IR"/>
            <w:rPrChange w:id="533" w:author="Microsoft account" w:date="2025-09-11T09:56:00Z">
              <w:rPr>
                <w:rFonts w:cs="Calibri" w:hint="cs"/>
                <w:sz w:val="28"/>
                <w:szCs w:val="28"/>
                <w:rtl/>
                <w:lang w:bidi="fa-IR"/>
              </w:rPr>
            </w:rPrChange>
          </w:rPr>
          <w:t>ی</w:t>
        </w:r>
        <w:r w:rsidRPr="002B0B06">
          <w:rPr>
            <w:rFonts w:cs="Calibri" w:hint="eastAsia"/>
            <w:sz w:val="18"/>
            <w:szCs w:val="18"/>
            <w:rtl/>
            <w:lang w:bidi="fa-IR"/>
            <w:rPrChange w:id="534" w:author="Microsoft account" w:date="2025-09-11T09:56:00Z">
              <w:rPr>
                <w:rFonts w:cs="Calibri" w:hint="eastAsia"/>
                <w:sz w:val="28"/>
                <w:szCs w:val="28"/>
                <w:rtl/>
                <w:lang w:bidi="fa-IR"/>
              </w:rPr>
            </w:rPrChange>
          </w:rPr>
          <w:t>لش</w:t>
        </w:r>
        <w:r w:rsidRPr="002B0B06">
          <w:rPr>
            <w:rFonts w:cs="Calibri"/>
            <w:sz w:val="18"/>
            <w:szCs w:val="18"/>
            <w:rtl/>
            <w:lang w:bidi="fa-IR"/>
            <w:rPrChange w:id="535" w:author="Microsoft account" w:date="2025-09-11T09:56:00Z">
              <w:rPr>
                <w:rFonts w:cs="Calibri"/>
                <w:sz w:val="28"/>
                <w:szCs w:val="28"/>
                <w:rtl/>
                <w:lang w:bidi="fa-IR"/>
              </w:rPr>
            </w:rPrChange>
          </w:rPr>
          <w:t xml:space="preserve"> ا</w:t>
        </w:r>
        <w:r w:rsidRPr="002B0B06">
          <w:rPr>
            <w:rFonts w:cs="Calibri" w:hint="cs"/>
            <w:sz w:val="18"/>
            <w:szCs w:val="18"/>
            <w:rtl/>
            <w:lang w:bidi="fa-IR"/>
            <w:rPrChange w:id="536" w:author="Microsoft account" w:date="2025-09-11T09:56:00Z">
              <w:rPr>
                <w:rFonts w:cs="Calibri" w:hint="cs"/>
                <w:sz w:val="28"/>
                <w:szCs w:val="28"/>
                <w:rtl/>
                <w:lang w:bidi="fa-IR"/>
              </w:rPr>
            </w:rPrChange>
          </w:rPr>
          <w:t>ی</w:t>
        </w:r>
        <w:r w:rsidRPr="002B0B06">
          <w:rPr>
            <w:rFonts w:cs="Calibri" w:hint="eastAsia"/>
            <w:sz w:val="18"/>
            <w:szCs w:val="18"/>
            <w:rtl/>
            <w:lang w:bidi="fa-IR"/>
            <w:rPrChange w:id="537" w:author="Microsoft account" w:date="2025-09-11T09:56:00Z">
              <w:rPr>
                <w:rFonts w:cs="Calibri" w:hint="eastAsia"/>
                <w:sz w:val="28"/>
                <w:szCs w:val="28"/>
                <w:rtl/>
                <w:lang w:bidi="fa-IR"/>
              </w:rPr>
            </w:rPrChange>
          </w:rPr>
          <w:t>نه</w:t>
        </w:r>
        <w:r w:rsidRPr="002B0B06">
          <w:rPr>
            <w:rFonts w:cs="Calibri"/>
            <w:sz w:val="18"/>
            <w:szCs w:val="18"/>
            <w:rtl/>
            <w:lang w:bidi="fa-IR"/>
            <w:rPrChange w:id="538"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539" w:author="Microsoft account" w:date="2025-09-11T09:56:00Z">
              <w:rPr>
                <w:rFonts w:cs="Calibri" w:hint="cs"/>
                <w:sz w:val="28"/>
                <w:szCs w:val="28"/>
                <w:rtl/>
                <w:lang w:bidi="fa-IR"/>
              </w:rPr>
            </w:rPrChange>
          </w:rPr>
          <w:t>ی</w:t>
        </w:r>
        <w:r w:rsidRPr="002B0B06">
          <w:rPr>
            <w:rFonts w:cs="Calibri"/>
            <w:sz w:val="18"/>
            <w:szCs w:val="18"/>
            <w:rtl/>
            <w:lang w:bidi="fa-IR"/>
            <w:rPrChange w:id="540"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541" w:author="Microsoft account" w:date="2025-09-11T09:56:00Z">
              <w:rPr>
                <w:rFonts w:cs="Calibri"/>
                <w:sz w:val="28"/>
                <w:szCs w:val="28"/>
                <w:lang w:bidi="fa-IR"/>
              </w:rPr>
            </w:rPrChange>
          </w:rPr>
          <w:t>IEEE 754</w:t>
        </w:r>
        <w:r w:rsidRPr="002B0B06">
          <w:rPr>
            <w:rFonts w:cs="Calibri"/>
            <w:sz w:val="18"/>
            <w:szCs w:val="18"/>
            <w:rtl/>
            <w:lang w:bidi="fa-IR"/>
            <w:rPrChange w:id="542"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543" w:author="Microsoft account" w:date="2025-09-11T09:56:00Z">
              <w:rPr>
                <w:rFonts w:cs="Calibri" w:hint="cs"/>
                <w:sz w:val="28"/>
                <w:szCs w:val="28"/>
                <w:rtl/>
                <w:lang w:bidi="fa-IR"/>
              </w:rPr>
            </w:rPrChange>
          </w:rPr>
          <w:t>ی</w:t>
        </w:r>
        <w:r w:rsidRPr="002B0B06">
          <w:rPr>
            <w:rFonts w:cs="Calibri"/>
            <w:sz w:val="18"/>
            <w:szCs w:val="18"/>
            <w:rtl/>
            <w:lang w:bidi="fa-IR"/>
            <w:rPrChange w:id="544" w:author="Microsoft account" w:date="2025-09-11T09:56:00Z">
              <w:rPr>
                <w:rFonts w:cs="Calibri"/>
                <w:sz w:val="28"/>
                <w:szCs w:val="28"/>
                <w:rtl/>
                <w:lang w:bidi="fa-IR"/>
              </w:rPr>
            </w:rPrChange>
          </w:rPr>
          <w:t xml:space="preserve"> ذخ</w:t>
        </w:r>
        <w:r w:rsidRPr="002B0B06">
          <w:rPr>
            <w:rFonts w:cs="Calibri" w:hint="cs"/>
            <w:sz w:val="18"/>
            <w:szCs w:val="18"/>
            <w:rtl/>
            <w:lang w:bidi="fa-IR"/>
            <w:rPrChange w:id="545" w:author="Microsoft account" w:date="2025-09-11T09:56:00Z">
              <w:rPr>
                <w:rFonts w:cs="Calibri" w:hint="cs"/>
                <w:sz w:val="28"/>
                <w:szCs w:val="28"/>
                <w:rtl/>
                <w:lang w:bidi="fa-IR"/>
              </w:rPr>
            </w:rPrChange>
          </w:rPr>
          <w:t>ی</w:t>
        </w:r>
        <w:r w:rsidRPr="002B0B06">
          <w:rPr>
            <w:rFonts w:cs="Calibri" w:hint="eastAsia"/>
            <w:sz w:val="18"/>
            <w:szCs w:val="18"/>
            <w:rtl/>
            <w:lang w:bidi="fa-IR"/>
            <w:rPrChange w:id="546"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547" w:author="Microsoft account" w:date="2025-09-11T09:56:00Z">
              <w:rPr>
                <w:rFonts w:cs="Calibri" w:hint="cs"/>
                <w:sz w:val="28"/>
                <w:szCs w:val="28"/>
                <w:rtl/>
                <w:lang w:bidi="fa-IR"/>
              </w:rPr>
            </w:rPrChange>
          </w:rPr>
          <w:t>ی</w:t>
        </w:r>
        <w:r w:rsidRPr="002B0B06">
          <w:rPr>
            <w:rFonts w:cs="Calibri"/>
            <w:sz w:val="18"/>
            <w:szCs w:val="18"/>
            <w:rtl/>
            <w:lang w:bidi="fa-IR"/>
            <w:rPrChange w:id="548"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549" w:author="Microsoft account" w:date="2025-09-11T09:56:00Z">
              <w:rPr>
                <w:rFonts w:cs="Calibri" w:hint="cs"/>
                <w:sz w:val="28"/>
                <w:szCs w:val="28"/>
                <w:rtl/>
                <w:lang w:bidi="fa-IR"/>
              </w:rPr>
            </w:rPrChange>
          </w:rPr>
          <w:t>ی</w:t>
        </w:r>
        <w:r w:rsidRPr="002B0B06">
          <w:rPr>
            <w:rFonts w:cs="Calibri"/>
            <w:sz w:val="18"/>
            <w:szCs w:val="18"/>
            <w:rtl/>
            <w:lang w:bidi="fa-IR"/>
            <w:rPrChange w:id="550"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551" w:author="Microsoft account" w:date="2025-09-11T09:56:00Z">
              <w:rPr>
                <w:rFonts w:cs="Calibri" w:hint="cs"/>
                <w:sz w:val="28"/>
                <w:szCs w:val="28"/>
                <w:rtl/>
                <w:lang w:bidi="fa-IR"/>
              </w:rPr>
            </w:rPrChange>
          </w:rPr>
          <w:t>ی</w:t>
        </w:r>
        <w:r w:rsidRPr="002B0B06">
          <w:rPr>
            <w:rFonts w:cs="Calibri" w:hint="eastAsia"/>
            <w:sz w:val="18"/>
            <w:szCs w:val="18"/>
            <w:rtl/>
            <w:lang w:bidi="fa-IR"/>
            <w:rPrChange w:id="552" w:author="Microsoft account" w:date="2025-09-11T09:56:00Z">
              <w:rPr>
                <w:rFonts w:cs="Calibri" w:hint="eastAsia"/>
                <w:sz w:val="28"/>
                <w:szCs w:val="28"/>
                <w:rtl/>
                <w:lang w:bidi="fa-IR"/>
              </w:rPr>
            </w:rPrChange>
          </w:rPr>
          <w:t>وتره</w:t>
        </w:r>
        <w:r w:rsidRPr="002B0B06">
          <w:rPr>
            <w:rFonts w:cs="Calibri"/>
            <w:sz w:val="18"/>
            <w:szCs w:val="18"/>
            <w:rtl/>
            <w:lang w:bidi="fa-IR"/>
            <w:rPrChange w:id="553" w:author="Microsoft account" w:date="2025-09-11T09:56:00Z">
              <w:rPr>
                <w:rFonts w:cs="Calibri"/>
                <w:sz w:val="28"/>
                <w:szCs w:val="28"/>
                <w:rtl/>
                <w:lang w:bidi="fa-IR"/>
              </w:rPr>
            </w:rPrChange>
          </w:rPr>
          <w:t xml:space="preserve">)، مقدار </w:t>
        </w:r>
        <w:r w:rsidRPr="002B0B06">
          <w:rPr>
            <w:rFonts w:cs="Calibri"/>
            <w:sz w:val="18"/>
            <w:szCs w:val="18"/>
            <w:lang w:bidi="fa-IR"/>
            <w:rPrChange w:id="554" w:author="Microsoft account" w:date="2025-09-11T09:56:00Z">
              <w:rPr>
                <w:rFonts w:cs="Calibri"/>
                <w:sz w:val="28"/>
                <w:szCs w:val="28"/>
                <w:lang w:bidi="fa-IR"/>
              </w:rPr>
            </w:rPrChange>
          </w:rPr>
          <w:t>NaN</w:t>
        </w:r>
        <w:r w:rsidRPr="002B0B06">
          <w:rPr>
            <w:rFonts w:cs="Calibri"/>
            <w:sz w:val="18"/>
            <w:szCs w:val="18"/>
            <w:rtl/>
            <w:lang w:bidi="fa-IR"/>
            <w:rPrChange w:id="555"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556" w:author="Microsoft account" w:date="2025-09-11T09:56:00Z">
              <w:rPr>
                <w:rFonts w:cs="Calibri" w:hint="cs"/>
                <w:sz w:val="28"/>
                <w:szCs w:val="28"/>
                <w:rtl/>
                <w:lang w:bidi="fa-IR"/>
              </w:rPr>
            </w:rPrChange>
          </w:rPr>
          <w:t>ی</w:t>
        </w:r>
        <w:r w:rsidRPr="002B0B06">
          <w:rPr>
            <w:rFonts w:cs="Calibri" w:hint="eastAsia"/>
            <w:sz w:val="18"/>
            <w:szCs w:val="18"/>
            <w:rtl/>
            <w:lang w:bidi="fa-IR"/>
            <w:rPrChange w:id="557" w:author="Microsoft account" w:date="2025-09-11T09:56:00Z">
              <w:rPr>
                <w:rFonts w:cs="Calibri" w:hint="eastAsia"/>
                <w:sz w:val="28"/>
                <w:szCs w:val="28"/>
                <w:rtl/>
                <w:lang w:bidi="fa-IR"/>
              </w:rPr>
            </w:rPrChange>
          </w:rPr>
          <w:t>ک</w:t>
        </w:r>
        <w:r w:rsidRPr="002B0B06">
          <w:rPr>
            <w:rFonts w:cs="Calibri"/>
            <w:sz w:val="18"/>
            <w:szCs w:val="18"/>
            <w:rtl/>
            <w:lang w:bidi="fa-IR"/>
            <w:rPrChange w:id="558"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559" w:author="Microsoft account" w:date="2025-09-11T09:56:00Z">
              <w:rPr>
                <w:rFonts w:cs="Calibri"/>
                <w:sz w:val="28"/>
                <w:szCs w:val="28"/>
                <w:lang w:bidi="fa-IR"/>
              </w:rPr>
            </w:rPrChange>
          </w:rPr>
          <w:t>float</w:t>
        </w:r>
        <w:r w:rsidRPr="002B0B06">
          <w:rPr>
            <w:rFonts w:cs="Calibri"/>
            <w:sz w:val="18"/>
            <w:szCs w:val="18"/>
            <w:rtl/>
            <w:lang w:bidi="fa-IR"/>
            <w:rPrChange w:id="560"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561" w:author="Microsoft account" w:date="2025-09-11T09:56:00Z">
              <w:rPr>
                <w:rFonts w:cs="Calibri" w:hint="cs"/>
                <w:sz w:val="28"/>
                <w:szCs w:val="28"/>
                <w:rtl/>
                <w:lang w:bidi="fa-IR"/>
              </w:rPr>
            </w:rPrChange>
          </w:rPr>
          <w:t>ی</w:t>
        </w:r>
        <w:r w:rsidRPr="002B0B06">
          <w:rPr>
            <w:rFonts w:cs="Calibri" w:hint="eastAsia"/>
            <w:sz w:val="18"/>
            <w:szCs w:val="18"/>
            <w:rtl/>
            <w:lang w:bidi="fa-IR"/>
            <w:rPrChange w:id="562" w:author="Microsoft account" w:date="2025-09-11T09:56:00Z">
              <w:rPr>
                <w:rFonts w:cs="Calibri" w:hint="eastAsia"/>
                <w:sz w:val="28"/>
                <w:szCs w:val="28"/>
                <w:rtl/>
                <w:lang w:bidi="fa-IR"/>
              </w:rPr>
            </w:rPrChange>
          </w:rPr>
          <w:t>ف</w:t>
        </w:r>
        <w:r w:rsidRPr="002B0B06">
          <w:rPr>
            <w:rFonts w:cs="Calibri"/>
            <w:sz w:val="18"/>
            <w:szCs w:val="18"/>
            <w:rtl/>
            <w:lang w:bidi="fa-IR"/>
            <w:rPrChange w:id="563"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564" w:author="Microsoft account" w:date="2025-09-10T10:13:00Z"/>
          <w:rFonts w:cs="Calibri"/>
          <w:sz w:val="28"/>
          <w:szCs w:val="28"/>
          <w:rtl/>
          <w:lang w:bidi="fa-IR"/>
        </w:rPr>
        <w:pPrChange w:id="565" w:author="Microsoft account" w:date="2025-09-11T09:55:00Z">
          <w:pPr>
            <w:bidi/>
            <w:spacing w:after="0" w:line="276" w:lineRule="auto"/>
            <w:jc w:val="both"/>
          </w:pPr>
        </w:pPrChange>
      </w:pPr>
      <w:ins w:id="566"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567" w:author="Microsoft account" w:date="2025-09-10T10:13:00Z"/>
          <w:rFonts w:cs="Calibri"/>
          <w:sz w:val="28"/>
          <w:szCs w:val="28"/>
          <w:rtl/>
          <w:lang w:bidi="fa-IR"/>
        </w:rPr>
        <w:pPrChange w:id="568"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569" w:author="Microsoft account" w:date="2025-09-10T10:37:00Z"/>
          <w:rFonts w:cs="Calibri"/>
          <w:sz w:val="28"/>
          <w:szCs w:val="28"/>
          <w:rtl/>
          <w:lang w:bidi="fa-IR"/>
        </w:rPr>
        <w:pPrChange w:id="570" w:author="Microsoft account" w:date="2025-09-10T10:13:00Z">
          <w:pPr>
            <w:bidi/>
            <w:spacing w:after="0" w:line="276" w:lineRule="auto"/>
            <w:jc w:val="both"/>
          </w:pPr>
        </w:pPrChange>
      </w:pPr>
      <w:ins w:id="571" w:author="Microsoft account" w:date="2025-09-10T10:13:00Z">
        <w:r>
          <w:rPr>
            <w:rFonts w:cs="Calibri" w:hint="cs"/>
            <w:sz w:val="28"/>
            <w:szCs w:val="28"/>
            <w:rtl/>
            <w:lang w:bidi="fa-IR"/>
          </w:rPr>
          <w:t>-</w:t>
        </w:r>
      </w:ins>
      <w:ins w:id="572"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573" w:author="Microsoft account" w:date="2025-09-10T10:36:00Z">
        <w:r w:rsidR="00EB4239">
          <w:rPr>
            <w:rFonts w:cs="Calibri"/>
            <w:sz w:val="28"/>
            <w:szCs w:val="28"/>
            <w:lang w:bidi="fa-IR"/>
          </w:rPr>
          <w:t>c</w:t>
        </w:r>
      </w:ins>
      <w:ins w:id="574" w:author="Microsoft account" w:date="2025-09-11T09:56:00Z">
        <w:r w:rsidR="002B0B06">
          <w:rPr>
            <w:rFonts w:cs="Calibri"/>
            <w:sz w:val="28"/>
            <w:szCs w:val="28"/>
            <w:lang w:bidi="fa-IR"/>
          </w:rPr>
          <w:t>o</w:t>
        </w:r>
      </w:ins>
      <w:ins w:id="575"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576"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577" w:author="Microsoft account" w:date="2025-09-10T10:37:00Z"/>
          <w:rFonts w:cs="Calibri"/>
          <w:sz w:val="28"/>
          <w:szCs w:val="28"/>
          <w:rtl/>
          <w:lang w:bidi="fa-IR"/>
        </w:rPr>
        <w:pPrChange w:id="578"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579" w:author="Microsoft account" w:date="2025-09-10T11:33:00Z"/>
          <w:rFonts w:cs="Calibri"/>
          <w:sz w:val="28"/>
          <w:szCs w:val="28"/>
          <w:rtl/>
          <w:lang w:bidi="fa-IR"/>
        </w:rPr>
        <w:pPrChange w:id="580" w:author="Microsoft account" w:date="2025-09-10T10:37:00Z">
          <w:pPr>
            <w:bidi/>
            <w:spacing w:after="0" w:line="276" w:lineRule="auto"/>
            <w:jc w:val="both"/>
          </w:pPr>
        </w:pPrChange>
      </w:pPr>
      <w:ins w:id="581" w:author="Microsoft account" w:date="2025-09-10T10:37:00Z">
        <w:r>
          <w:rPr>
            <w:rFonts w:cs="Calibri" w:hint="cs"/>
            <w:sz w:val="28"/>
            <w:szCs w:val="28"/>
            <w:rtl/>
            <w:lang w:bidi="fa-IR"/>
          </w:rPr>
          <w:t>-</w:t>
        </w:r>
      </w:ins>
      <w:ins w:id="582"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583"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584"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585" w:author="Microsoft account" w:date="2025-09-10T11:34:00Z"/>
          <w:rFonts w:cs="Calibri"/>
          <w:sz w:val="28"/>
          <w:szCs w:val="28"/>
          <w:rtl/>
          <w:lang w:bidi="fa-IR"/>
        </w:rPr>
        <w:pPrChange w:id="586" w:author="Microsoft account" w:date="2025-09-10T11:33:00Z">
          <w:pPr>
            <w:bidi/>
            <w:spacing w:after="0" w:line="276" w:lineRule="auto"/>
            <w:jc w:val="both"/>
          </w:pPr>
        </w:pPrChange>
      </w:pPr>
      <w:ins w:id="587" w:author="Microsoft account" w:date="2025-09-10T11:34:00Z">
        <w:r w:rsidRPr="003153E9">
          <w:rPr>
            <w:rFonts w:cs="Calibri"/>
            <w:noProof/>
            <w:sz w:val="28"/>
            <w:szCs w:val="28"/>
            <w:rPrChange w:id="588"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589" w:author="Microsoft account" w:date="2025-09-10T11:34:00Z"/>
          <w:rFonts w:cs="Calibri"/>
          <w:sz w:val="28"/>
          <w:szCs w:val="28"/>
          <w:rtl/>
          <w:lang w:bidi="fa-IR"/>
        </w:rPr>
        <w:pPrChange w:id="590" w:author="Microsoft account" w:date="2025-09-10T11:34:00Z">
          <w:pPr>
            <w:bidi/>
            <w:spacing w:after="0" w:line="276" w:lineRule="auto"/>
            <w:jc w:val="both"/>
          </w:pPr>
        </w:pPrChange>
      </w:pPr>
      <w:ins w:id="591"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592" w:author="Microsoft account" w:date="2025-09-10T11:34:00Z"/>
          <w:rFonts w:cs="Calibri"/>
          <w:sz w:val="28"/>
          <w:szCs w:val="28"/>
          <w:rtl/>
          <w:lang w:bidi="fa-IR"/>
        </w:rPr>
        <w:pPrChange w:id="593"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594" w:author="Microsoft account" w:date="2025-09-10T11:37:00Z"/>
          <w:rFonts w:cs="Calibri"/>
          <w:sz w:val="28"/>
          <w:szCs w:val="28"/>
          <w:rtl/>
          <w:lang w:bidi="fa-IR"/>
        </w:rPr>
        <w:pPrChange w:id="595" w:author="Microsoft account" w:date="2025-09-10T11:34:00Z">
          <w:pPr>
            <w:bidi/>
            <w:spacing w:after="0" w:line="276" w:lineRule="auto"/>
            <w:jc w:val="both"/>
          </w:pPr>
        </w:pPrChange>
      </w:pPr>
      <w:ins w:id="596" w:author="Microsoft account" w:date="2025-09-10T11:34:00Z">
        <w:r>
          <w:rPr>
            <w:rFonts w:cs="Calibri" w:hint="cs"/>
            <w:sz w:val="28"/>
            <w:szCs w:val="28"/>
            <w:rtl/>
            <w:lang w:bidi="fa-IR"/>
          </w:rPr>
          <w:t>-</w:t>
        </w:r>
      </w:ins>
      <w:ins w:id="597"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598"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599"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600"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601" w:author="Microsoft account" w:date="2025-09-10T11:37:00Z">
          <w:pPr>
            <w:bidi/>
            <w:spacing w:after="0" w:line="276" w:lineRule="auto"/>
            <w:jc w:val="both"/>
          </w:pPr>
        </w:pPrChange>
      </w:pPr>
      <w:ins w:id="602"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603" w:author="Microsoft account" w:date="2025-09-12T12:20:00Z"/>
          <w:rFonts w:cs="Calibri"/>
          <w:sz w:val="28"/>
          <w:szCs w:val="28"/>
          <w:rtl/>
          <w:lang w:bidi="fa-IR"/>
        </w:rPr>
        <w:pPrChange w:id="604" w:author="Microsoft account" w:date="2025-09-12T12:19:00Z">
          <w:pPr>
            <w:spacing w:after="0" w:line="240" w:lineRule="auto"/>
          </w:pPr>
        </w:pPrChange>
      </w:pPr>
      <w:bookmarkStart w:id="605" w:name="I4040621"/>
      <w:ins w:id="606" w:author="Microsoft account" w:date="2025-09-11T09:58:00Z">
        <w:r>
          <w:rPr>
            <w:rFonts w:cs="Calibri" w:hint="cs"/>
            <w:sz w:val="28"/>
            <w:szCs w:val="28"/>
            <w:rtl/>
            <w:lang w:bidi="fa-IR"/>
          </w:rPr>
          <w:lastRenderedPageBreak/>
          <w:t>ادامه</w:t>
        </w:r>
      </w:ins>
      <w:bookmarkEnd w:id="605"/>
    </w:p>
    <w:p w14:paraId="71F0C576" w14:textId="77777777" w:rsidR="00594F6D" w:rsidRDefault="00594F6D">
      <w:pPr>
        <w:bidi/>
        <w:spacing w:after="0" w:line="276" w:lineRule="auto"/>
        <w:jc w:val="both"/>
        <w:rPr>
          <w:ins w:id="607" w:author="Microsoft account" w:date="2025-09-12T12:19:00Z"/>
          <w:rFonts w:cs="Calibri"/>
          <w:sz w:val="28"/>
          <w:szCs w:val="28"/>
          <w:rtl/>
          <w:lang w:bidi="fa-IR"/>
        </w:rPr>
        <w:pPrChange w:id="608" w:author="Microsoft account" w:date="2025-09-12T12:20:00Z">
          <w:pPr>
            <w:spacing w:after="0" w:line="240" w:lineRule="auto"/>
          </w:pPr>
        </w:pPrChange>
      </w:pPr>
    </w:p>
    <w:p w14:paraId="1E84161F" w14:textId="77777777" w:rsidR="0064197E" w:rsidRDefault="00594F6D">
      <w:pPr>
        <w:bidi/>
        <w:spacing w:after="0" w:line="276" w:lineRule="auto"/>
        <w:jc w:val="both"/>
        <w:rPr>
          <w:ins w:id="609" w:author="Microsoft account" w:date="2025-09-13T11:18:00Z"/>
          <w:rFonts w:cs="Calibri"/>
          <w:sz w:val="28"/>
          <w:szCs w:val="28"/>
          <w:rtl/>
          <w:lang w:bidi="fa-IR"/>
        </w:rPr>
        <w:pPrChange w:id="610" w:author="Microsoft account" w:date="2025-09-12T12:19:00Z">
          <w:pPr>
            <w:spacing w:after="0" w:line="240" w:lineRule="auto"/>
          </w:pPr>
        </w:pPrChange>
      </w:pPr>
      <w:ins w:id="611"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612"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613" w:author="Microsoft account" w:date="2025-09-16T11:25:00Z"/>
          <w:rFonts w:cs="Calibri"/>
          <w:sz w:val="28"/>
          <w:szCs w:val="28"/>
          <w:lang w:bidi="fa-IR"/>
        </w:rPr>
        <w:pPrChange w:id="614" w:author="Microsoft account" w:date="2025-09-13T11:18:00Z">
          <w:pPr>
            <w:spacing w:after="0" w:line="240" w:lineRule="auto"/>
          </w:pPr>
        </w:pPrChange>
      </w:pPr>
      <w:ins w:id="615" w:author="Microsoft account" w:date="2025-09-13T11:18:00Z">
        <w:r w:rsidRPr="0064197E">
          <w:rPr>
            <w:rFonts w:cs="Calibri"/>
            <w:noProof/>
            <w:sz w:val="28"/>
            <w:szCs w:val="28"/>
            <w:rPrChange w:id="616"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14607" cy="1767039"/>
                      </a:xfrm>
                      <a:prstGeom prst="rect">
                        <a:avLst/>
                      </a:prstGeom>
                    </pic:spPr>
                  </pic:pic>
                </a:graphicData>
              </a:graphic>
            </wp:inline>
          </w:drawing>
        </w:r>
      </w:ins>
      <w:ins w:id="617"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618" w:author="Microsoft account" w:date="2025-09-16T11:36:00Z"/>
          <w:rFonts w:cs="Calibri"/>
          <w:sz w:val="18"/>
          <w:szCs w:val="18"/>
          <w:lang w:bidi="fa-IR"/>
        </w:rPr>
        <w:pPrChange w:id="619" w:author="Microsoft account" w:date="2025-09-16T11:25:00Z">
          <w:pPr>
            <w:spacing w:after="0" w:line="240" w:lineRule="auto"/>
          </w:pPr>
        </w:pPrChange>
      </w:pPr>
      <w:ins w:id="620"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621" w:author="Microsoft account" w:date="2025-09-16T11:36:00Z"/>
          <w:rFonts w:cs="Calibri"/>
          <w:sz w:val="18"/>
          <w:szCs w:val="18"/>
          <w:rtl/>
          <w:lang w:bidi="fa-IR"/>
        </w:rPr>
        <w:pPrChange w:id="622" w:author="Microsoft account" w:date="2025-09-16T11:36:00Z">
          <w:pPr>
            <w:spacing w:after="0" w:line="240" w:lineRule="auto"/>
          </w:pPr>
        </w:pPrChange>
      </w:pPr>
      <w:ins w:id="623"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624" w:author="Microsoft account" w:date="2025-09-16T11:37:00Z"/>
          <w:rFonts w:cs="Calibri"/>
          <w:sz w:val="18"/>
          <w:szCs w:val="18"/>
          <w:rtl/>
          <w:lang w:bidi="fa-IR"/>
        </w:rPr>
        <w:pPrChange w:id="625" w:author="Microsoft account" w:date="2025-09-16T11:37:00Z">
          <w:pPr>
            <w:spacing w:after="0" w:line="240" w:lineRule="auto"/>
          </w:pPr>
        </w:pPrChange>
      </w:pPr>
      <w:ins w:id="626" w:author="Microsoft account" w:date="2025-09-16T11:37:00Z">
        <w:r w:rsidRPr="00C61F73">
          <w:rPr>
            <w:rFonts w:cs="Calibri"/>
            <w:noProof/>
            <w:sz w:val="18"/>
            <w:szCs w:val="18"/>
            <w:rPrChange w:id="627"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75796" cy="1698316"/>
                      </a:xfrm>
                      <a:prstGeom prst="rect">
                        <a:avLst/>
                      </a:prstGeom>
                    </pic:spPr>
                  </pic:pic>
                </a:graphicData>
              </a:graphic>
            </wp:inline>
          </w:drawing>
        </w:r>
      </w:ins>
    </w:p>
    <w:p w14:paraId="5BFE0431" w14:textId="16016D9B" w:rsidR="00C61F73" w:rsidRDefault="00C61F73">
      <w:pPr>
        <w:bidi/>
        <w:spacing w:after="0" w:line="276" w:lineRule="auto"/>
        <w:jc w:val="both"/>
        <w:rPr>
          <w:ins w:id="628" w:author="Microsoft account" w:date="2025-09-16T11:36:00Z"/>
          <w:rFonts w:cs="Calibri"/>
          <w:sz w:val="18"/>
          <w:szCs w:val="18"/>
          <w:rtl/>
          <w:lang w:bidi="fa-IR"/>
        </w:rPr>
        <w:pPrChange w:id="629" w:author="Microsoft account" w:date="2025-09-16T11:37:00Z">
          <w:pPr>
            <w:spacing w:after="0" w:line="240" w:lineRule="auto"/>
          </w:pPr>
        </w:pPrChange>
      </w:pPr>
      <w:ins w:id="630"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631"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632"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633"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p>
    <w:p w14:paraId="2AB39C26" w14:textId="7E5C5788" w:rsidR="00E55BBA" w:rsidRDefault="00E55BBA">
      <w:pPr>
        <w:bidi/>
        <w:spacing w:after="0" w:line="276" w:lineRule="auto"/>
        <w:jc w:val="both"/>
        <w:rPr>
          <w:ins w:id="634" w:author="Microsoft account" w:date="2025-09-12T12:20:00Z"/>
          <w:rFonts w:cs="Calibri"/>
          <w:sz w:val="28"/>
          <w:szCs w:val="28"/>
          <w:rtl/>
          <w:lang w:bidi="fa-IR"/>
        </w:rPr>
        <w:pPrChange w:id="635" w:author="Microsoft account" w:date="2025-09-16T11:36:00Z">
          <w:pPr>
            <w:spacing w:after="0" w:line="240" w:lineRule="auto"/>
          </w:pPr>
        </w:pPrChange>
      </w:pPr>
      <w:ins w:id="636"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637" w:author="Microsoft account" w:date="2025-09-12T12:20:00Z"/>
          <w:rFonts w:cs="Calibri"/>
          <w:sz w:val="28"/>
          <w:szCs w:val="28"/>
          <w:rtl/>
          <w:lang w:bidi="fa-IR"/>
        </w:rPr>
        <w:pPrChange w:id="638" w:author="Microsoft account" w:date="2025-09-12T12:20:00Z">
          <w:pPr>
            <w:spacing w:after="0" w:line="240" w:lineRule="auto"/>
          </w:pPr>
        </w:pPrChange>
      </w:pPr>
    </w:p>
    <w:p w14:paraId="6B3738BF" w14:textId="1DD62BFD" w:rsidR="00E27A66" w:rsidRDefault="00E27A66">
      <w:pPr>
        <w:bidi/>
        <w:spacing w:after="0" w:line="276" w:lineRule="auto"/>
        <w:rPr>
          <w:ins w:id="639" w:author="Microsoft account" w:date="2025-09-12T12:21:00Z"/>
          <w:rFonts w:cs="Calibri"/>
          <w:sz w:val="28"/>
          <w:szCs w:val="28"/>
          <w:rtl/>
          <w:lang w:bidi="fa-IR"/>
        </w:rPr>
        <w:pPrChange w:id="640" w:author="Microsoft account" w:date="2025-09-12T12:22:00Z">
          <w:pPr>
            <w:spacing w:after="0" w:line="240" w:lineRule="auto"/>
          </w:pPr>
        </w:pPrChange>
      </w:pPr>
      <w:ins w:id="641"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642"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643" w:author="Microsoft account" w:date="2025-09-12T12:21:00Z"/>
          <w:rFonts w:cs="Calibri"/>
          <w:sz w:val="18"/>
          <w:szCs w:val="18"/>
          <w:rtl/>
          <w:lang w:bidi="fa-IR"/>
          <w:rPrChange w:id="644" w:author="Microsoft account" w:date="2025-09-12T12:22:00Z">
            <w:rPr>
              <w:ins w:id="645" w:author="Microsoft account" w:date="2025-09-12T12:21:00Z"/>
              <w:rFonts w:cs="Calibri"/>
              <w:sz w:val="28"/>
              <w:szCs w:val="28"/>
              <w:rtl/>
              <w:lang w:bidi="fa-IR"/>
            </w:rPr>
          </w:rPrChange>
        </w:rPr>
        <w:pPrChange w:id="646" w:author="Microsoft account" w:date="2025-09-12T12:22:00Z">
          <w:pPr>
            <w:spacing w:after="0" w:line="276" w:lineRule="auto"/>
          </w:pPr>
        </w:pPrChange>
      </w:pPr>
      <w:ins w:id="647" w:author="Microsoft account" w:date="2025-09-12T12:21:00Z">
        <w:r w:rsidRPr="00E27A66">
          <w:rPr>
            <w:rFonts w:cs="Calibri"/>
            <w:sz w:val="18"/>
            <w:szCs w:val="18"/>
            <w:lang w:bidi="fa-IR"/>
            <w:rPrChange w:id="648" w:author="Microsoft account" w:date="2025-09-12T12:22:00Z">
              <w:rPr>
                <w:rFonts w:cs="Calibri"/>
                <w:sz w:val="28"/>
                <w:szCs w:val="28"/>
                <w:lang w:bidi="fa-IR"/>
              </w:rPr>
            </w:rPrChange>
          </w:rPr>
          <w:t>NumPy</w:t>
        </w:r>
      </w:ins>
      <w:ins w:id="649" w:author="Microsoft account" w:date="2025-09-12T12:22:00Z">
        <w:r w:rsidRPr="00E27A66">
          <w:rPr>
            <w:rFonts w:cs="Calibri"/>
            <w:sz w:val="18"/>
            <w:szCs w:val="18"/>
            <w:rtl/>
            <w:lang w:bidi="fa-IR"/>
            <w:rPrChange w:id="650" w:author="Microsoft account" w:date="2025-09-12T12:22:00Z">
              <w:rPr>
                <w:rFonts w:cs="Calibri"/>
                <w:sz w:val="28"/>
                <w:szCs w:val="28"/>
                <w:rtl/>
                <w:lang w:bidi="fa-IR"/>
              </w:rPr>
            </w:rPrChange>
          </w:rPr>
          <w:t xml:space="preserve"> </w:t>
        </w:r>
      </w:ins>
      <w:ins w:id="651" w:author="Microsoft account" w:date="2025-09-12T12:21:00Z">
        <w:r w:rsidRPr="00E27A66">
          <w:rPr>
            <w:rFonts w:cs="Calibri"/>
            <w:sz w:val="18"/>
            <w:szCs w:val="18"/>
            <w:lang w:bidi="fa-IR"/>
            <w:rPrChange w:id="652" w:author="Microsoft account" w:date="2025-09-12T12:22:00Z">
              <w:rPr>
                <w:rFonts w:cs="Calibri"/>
                <w:sz w:val="28"/>
                <w:szCs w:val="28"/>
                <w:lang w:bidi="fa-IR"/>
              </w:rPr>
            </w:rPrChange>
          </w:rPr>
          <w:t xml:space="preserve"> </w:t>
        </w:r>
        <w:r w:rsidRPr="00E27A66">
          <w:rPr>
            <w:rFonts w:cs="Calibri"/>
            <w:sz w:val="18"/>
            <w:szCs w:val="18"/>
            <w:rtl/>
            <w:lang w:bidi="fa-IR"/>
            <w:rPrChange w:id="653" w:author="Microsoft account" w:date="2025-09-12T12:22:00Z">
              <w:rPr>
                <w:rFonts w:cs="Calibri"/>
                <w:sz w:val="28"/>
                <w:szCs w:val="28"/>
                <w:rtl/>
                <w:lang w:bidi="fa-IR"/>
              </w:rPr>
            </w:rPrChange>
          </w:rPr>
          <w:t>کتابخونه‌</w:t>
        </w:r>
        <w:r w:rsidRPr="00E27A66">
          <w:rPr>
            <w:rFonts w:cs="Calibri" w:hint="cs"/>
            <w:sz w:val="18"/>
            <w:szCs w:val="18"/>
            <w:rtl/>
            <w:lang w:bidi="fa-IR"/>
            <w:rPrChange w:id="654" w:author="Microsoft account" w:date="2025-09-12T12:22:00Z">
              <w:rPr>
                <w:rFonts w:cs="Calibri" w:hint="cs"/>
                <w:sz w:val="28"/>
                <w:szCs w:val="28"/>
                <w:rtl/>
                <w:lang w:bidi="fa-IR"/>
              </w:rPr>
            </w:rPrChange>
          </w:rPr>
          <w:t>ی</w:t>
        </w:r>
        <w:r w:rsidRPr="00E27A66">
          <w:rPr>
            <w:rFonts w:cs="Calibri"/>
            <w:sz w:val="18"/>
            <w:szCs w:val="18"/>
            <w:rtl/>
            <w:lang w:bidi="fa-IR"/>
            <w:rPrChange w:id="655"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656" w:author="Microsoft account" w:date="2025-09-12T12:22:00Z">
              <w:rPr>
                <w:rFonts w:cs="Calibri" w:hint="cs"/>
                <w:sz w:val="28"/>
                <w:szCs w:val="28"/>
                <w:rtl/>
                <w:lang w:bidi="fa-IR"/>
              </w:rPr>
            </w:rPrChange>
          </w:rPr>
          <w:t>ی</w:t>
        </w:r>
        <w:r w:rsidRPr="00E27A66">
          <w:rPr>
            <w:rFonts w:cs="Calibri"/>
            <w:sz w:val="18"/>
            <w:szCs w:val="18"/>
            <w:rtl/>
            <w:lang w:bidi="fa-IR"/>
            <w:rPrChange w:id="657" w:author="Microsoft account" w:date="2025-09-12T12:22:00Z">
              <w:rPr>
                <w:rFonts w:cs="Calibri"/>
                <w:sz w:val="28"/>
                <w:szCs w:val="28"/>
                <w:rtl/>
                <w:lang w:bidi="fa-IR"/>
              </w:rPr>
            </w:rPrChange>
          </w:rPr>
          <w:t xml:space="preserve"> پا</w:t>
        </w:r>
        <w:r w:rsidRPr="00E27A66">
          <w:rPr>
            <w:rFonts w:cs="Calibri" w:hint="cs"/>
            <w:sz w:val="18"/>
            <w:szCs w:val="18"/>
            <w:rtl/>
            <w:lang w:bidi="fa-IR"/>
            <w:rPrChange w:id="658" w:author="Microsoft account" w:date="2025-09-12T12:22:00Z">
              <w:rPr>
                <w:rFonts w:cs="Calibri" w:hint="cs"/>
                <w:sz w:val="28"/>
                <w:szCs w:val="28"/>
                <w:rtl/>
                <w:lang w:bidi="fa-IR"/>
              </w:rPr>
            </w:rPrChange>
          </w:rPr>
          <w:t>ی</w:t>
        </w:r>
        <w:r w:rsidRPr="00E27A66">
          <w:rPr>
            <w:rFonts w:cs="Calibri" w:hint="eastAsia"/>
            <w:sz w:val="18"/>
            <w:szCs w:val="18"/>
            <w:rtl/>
            <w:lang w:bidi="fa-IR"/>
            <w:rPrChange w:id="659" w:author="Microsoft account" w:date="2025-09-12T12:22:00Z">
              <w:rPr>
                <w:rFonts w:cs="Calibri" w:hint="eastAsia"/>
                <w:sz w:val="28"/>
                <w:szCs w:val="28"/>
                <w:rtl/>
                <w:lang w:bidi="fa-IR"/>
              </w:rPr>
            </w:rPrChange>
          </w:rPr>
          <w:t>تون</w:t>
        </w:r>
        <w:r w:rsidRPr="00E27A66">
          <w:rPr>
            <w:rFonts w:cs="Calibri"/>
            <w:sz w:val="18"/>
            <w:szCs w:val="18"/>
            <w:rtl/>
            <w:lang w:bidi="fa-IR"/>
            <w:rPrChange w:id="66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61" w:author="Microsoft account" w:date="2025-09-12T12:22:00Z">
              <w:rPr>
                <w:rFonts w:cs="Calibri" w:hint="eastAsia"/>
                <w:sz w:val="28"/>
                <w:szCs w:val="28"/>
                <w:rtl/>
                <w:lang w:bidi="fa-IR"/>
              </w:rPr>
            </w:rPrChange>
          </w:rPr>
          <w:t>برا</w:t>
        </w:r>
        <w:r w:rsidRPr="00E27A66">
          <w:rPr>
            <w:rFonts w:cs="Calibri" w:hint="cs"/>
            <w:sz w:val="18"/>
            <w:szCs w:val="18"/>
            <w:rtl/>
            <w:lang w:bidi="fa-IR"/>
            <w:rPrChange w:id="662" w:author="Microsoft account" w:date="2025-09-12T12:22:00Z">
              <w:rPr>
                <w:rFonts w:cs="Calibri" w:hint="cs"/>
                <w:sz w:val="28"/>
                <w:szCs w:val="28"/>
                <w:rtl/>
                <w:lang w:bidi="fa-IR"/>
              </w:rPr>
            </w:rPrChange>
          </w:rPr>
          <w:t>ی</w:t>
        </w:r>
        <w:r w:rsidRPr="00E27A66">
          <w:rPr>
            <w:rFonts w:cs="Calibri"/>
            <w:sz w:val="18"/>
            <w:szCs w:val="18"/>
            <w:rtl/>
            <w:lang w:bidi="fa-IR"/>
            <w:rPrChange w:id="66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64" w:author="Microsoft account" w:date="2025-09-12T12:22:00Z">
              <w:rPr>
                <w:rFonts w:cs="Calibri" w:hint="eastAsia"/>
                <w:sz w:val="28"/>
                <w:szCs w:val="28"/>
                <w:rtl/>
                <w:lang w:bidi="fa-IR"/>
              </w:rPr>
            </w:rPrChange>
          </w:rPr>
          <w:t>کار</w:t>
        </w:r>
        <w:r w:rsidRPr="00E27A66">
          <w:rPr>
            <w:rFonts w:cs="Calibri"/>
            <w:sz w:val="18"/>
            <w:szCs w:val="18"/>
            <w:rtl/>
            <w:lang w:bidi="fa-IR"/>
            <w:rPrChange w:id="66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66" w:author="Microsoft account" w:date="2025-09-12T12:22:00Z">
              <w:rPr>
                <w:rFonts w:cs="Calibri" w:hint="eastAsia"/>
                <w:sz w:val="28"/>
                <w:szCs w:val="28"/>
                <w:rtl/>
                <w:lang w:bidi="fa-IR"/>
              </w:rPr>
            </w:rPrChange>
          </w:rPr>
          <w:t>با</w:t>
        </w:r>
        <w:r w:rsidRPr="00E27A66">
          <w:rPr>
            <w:rFonts w:cs="Calibri"/>
            <w:sz w:val="18"/>
            <w:szCs w:val="18"/>
            <w:rtl/>
            <w:lang w:bidi="fa-IR"/>
            <w:rPrChange w:id="66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68" w:author="Microsoft account" w:date="2025-09-12T12:22:00Z">
              <w:rPr>
                <w:rFonts w:cs="Calibri" w:hint="eastAsia"/>
                <w:sz w:val="28"/>
                <w:szCs w:val="28"/>
                <w:rtl/>
                <w:lang w:bidi="fa-IR"/>
              </w:rPr>
            </w:rPrChange>
          </w:rPr>
          <w:t>آرا</w:t>
        </w:r>
        <w:r w:rsidRPr="00E27A66">
          <w:rPr>
            <w:rFonts w:cs="Calibri" w:hint="cs"/>
            <w:sz w:val="18"/>
            <w:szCs w:val="18"/>
            <w:rtl/>
            <w:lang w:bidi="fa-IR"/>
            <w:rPrChange w:id="669" w:author="Microsoft account" w:date="2025-09-12T12:22:00Z">
              <w:rPr>
                <w:rFonts w:cs="Calibri" w:hint="cs"/>
                <w:sz w:val="28"/>
                <w:szCs w:val="28"/>
                <w:rtl/>
                <w:lang w:bidi="fa-IR"/>
              </w:rPr>
            </w:rPrChange>
          </w:rPr>
          <w:t>ی</w:t>
        </w:r>
        <w:r w:rsidRPr="00E27A66">
          <w:rPr>
            <w:rFonts w:cs="Calibri" w:hint="eastAsia"/>
            <w:sz w:val="18"/>
            <w:szCs w:val="18"/>
            <w:rtl/>
            <w:lang w:bidi="fa-IR"/>
            <w:rPrChange w:id="670" w:author="Microsoft account" w:date="2025-09-12T12:22:00Z">
              <w:rPr>
                <w:rFonts w:cs="Calibri" w:hint="eastAsia"/>
                <w:sz w:val="28"/>
                <w:szCs w:val="28"/>
                <w:rtl/>
                <w:lang w:bidi="fa-IR"/>
              </w:rPr>
            </w:rPrChange>
          </w:rPr>
          <w:t>ه‌ها</w:t>
        </w:r>
        <w:r w:rsidRPr="00E27A66">
          <w:rPr>
            <w:rFonts w:cs="Calibri"/>
            <w:sz w:val="18"/>
            <w:szCs w:val="18"/>
            <w:rtl/>
            <w:lang w:bidi="fa-IR"/>
            <w:rPrChange w:id="67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72" w:author="Microsoft account" w:date="2025-09-12T12:22:00Z">
              <w:rPr>
                <w:rFonts w:cs="Calibri" w:hint="eastAsia"/>
                <w:sz w:val="28"/>
                <w:szCs w:val="28"/>
                <w:rtl/>
                <w:lang w:bidi="fa-IR"/>
              </w:rPr>
            </w:rPrChange>
          </w:rPr>
          <w:t>و</w:t>
        </w:r>
        <w:r w:rsidRPr="00E27A66">
          <w:rPr>
            <w:rFonts w:cs="Calibri"/>
            <w:sz w:val="18"/>
            <w:szCs w:val="18"/>
            <w:rtl/>
            <w:lang w:bidi="fa-IR"/>
            <w:rPrChange w:id="67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74" w:author="Microsoft account" w:date="2025-09-12T12:22:00Z">
              <w:rPr>
                <w:rFonts w:cs="Calibri" w:hint="eastAsia"/>
                <w:sz w:val="28"/>
                <w:szCs w:val="28"/>
                <w:rtl/>
                <w:lang w:bidi="fa-IR"/>
              </w:rPr>
            </w:rPrChange>
          </w:rPr>
          <w:t>ماتر</w:t>
        </w:r>
        <w:r w:rsidRPr="00E27A66">
          <w:rPr>
            <w:rFonts w:cs="Calibri" w:hint="cs"/>
            <w:sz w:val="18"/>
            <w:szCs w:val="18"/>
            <w:rtl/>
            <w:lang w:bidi="fa-IR"/>
            <w:rPrChange w:id="675" w:author="Microsoft account" w:date="2025-09-12T12:22:00Z">
              <w:rPr>
                <w:rFonts w:cs="Calibri" w:hint="cs"/>
                <w:sz w:val="28"/>
                <w:szCs w:val="28"/>
                <w:rtl/>
                <w:lang w:bidi="fa-IR"/>
              </w:rPr>
            </w:rPrChange>
          </w:rPr>
          <w:t>ی</w:t>
        </w:r>
        <w:r w:rsidRPr="00E27A66">
          <w:rPr>
            <w:rFonts w:cs="Calibri" w:hint="eastAsia"/>
            <w:sz w:val="18"/>
            <w:szCs w:val="18"/>
            <w:rtl/>
            <w:lang w:bidi="fa-IR"/>
            <w:rPrChange w:id="676" w:author="Microsoft account" w:date="2025-09-12T12:22:00Z">
              <w:rPr>
                <w:rFonts w:cs="Calibri" w:hint="eastAsia"/>
                <w:sz w:val="28"/>
                <w:szCs w:val="28"/>
                <w:rtl/>
                <w:lang w:bidi="fa-IR"/>
              </w:rPr>
            </w:rPrChange>
          </w:rPr>
          <w:t>س‌هاست</w:t>
        </w:r>
        <w:r w:rsidRPr="00E27A66">
          <w:rPr>
            <w:rFonts w:cs="Calibri"/>
            <w:sz w:val="18"/>
            <w:szCs w:val="18"/>
            <w:rtl/>
            <w:lang w:bidi="fa-IR"/>
            <w:rPrChange w:id="67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78" w:author="Microsoft account" w:date="2025-09-12T12:22:00Z">
              <w:rPr>
                <w:rFonts w:cs="Calibri" w:hint="eastAsia"/>
                <w:sz w:val="28"/>
                <w:szCs w:val="28"/>
                <w:rtl/>
                <w:lang w:bidi="fa-IR"/>
              </w:rPr>
            </w:rPrChange>
          </w:rPr>
          <w:t>و</w:t>
        </w:r>
        <w:r w:rsidRPr="00E27A66">
          <w:rPr>
            <w:rFonts w:cs="Calibri"/>
            <w:sz w:val="18"/>
            <w:szCs w:val="18"/>
            <w:rtl/>
            <w:lang w:bidi="fa-IR"/>
            <w:rPrChange w:id="67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80" w:author="Microsoft account" w:date="2025-09-12T12:22:00Z">
              <w:rPr>
                <w:rFonts w:cs="Calibri" w:hint="eastAsia"/>
                <w:sz w:val="28"/>
                <w:szCs w:val="28"/>
                <w:rtl/>
                <w:lang w:bidi="fa-IR"/>
              </w:rPr>
            </w:rPrChange>
          </w:rPr>
          <w:t>پردازش</w:t>
        </w:r>
        <w:r w:rsidRPr="00E27A66">
          <w:rPr>
            <w:rFonts w:cs="Calibri"/>
            <w:sz w:val="18"/>
            <w:szCs w:val="18"/>
            <w:rtl/>
            <w:lang w:bidi="fa-IR"/>
            <w:rPrChange w:id="68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82"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683" w:author="Microsoft account" w:date="2025-09-12T12:22:00Z">
              <w:rPr>
                <w:rFonts w:cs="Calibri" w:hint="cs"/>
                <w:sz w:val="28"/>
                <w:szCs w:val="28"/>
                <w:rtl/>
                <w:lang w:bidi="fa-IR"/>
              </w:rPr>
            </w:rPrChange>
          </w:rPr>
          <w:t>ی</w:t>
        </w:r>
        <w:r w:rsidRPr="00E27A66">
          <w:rPr>
            <w:rFonts w:cs="Calibri"/>
            <w:sz w:val="18"/>
            <w:szCs w:val="18"/>
            <w:rtl/>
            <w:lang w:bidi="fa-IR"/>
            <w:rPrChange w:id="68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85" w:author="Microsoft account" w:date="2025-09-12T12:22:00Z">
              <w:rPr>
                <w:rFonts w:cs="Calibri" w:hint="eastAsia"/>
                <w:sz w:val="28"/>
                <w:szCs w:val="28"/>
                <w:rtl/>
                <w:lang w:bidi="fa-IR"/>
              </w:rPr>
            </w:rPrChange>
          </w:rPr>
          <w:t>عدد</w:t>
        </w:r>
        <w:r w:rsidRPr="00E27A66">
          <w:rPr>
            <w:rFonts w:cs="Calibri" w:hint="cs"/>
            <w:sz w:val="18"/>
            <w:szCs w:val="18"/>
            <w:rtl/>
            <w:lang w:bidi="fa-IR"/>
            <w:rPrChange w:id="686" w:author="Microsoft account" w:date="2025-09-12T12:22:00Z">
              <w:rPr>
                <w:rFonts w:cs="Calibri" w:hint="cs"/>
                <w:sz w:val="28"/>
                <w:szCs w:val="28"/>
                <w:rtl/>
                <w:lang w:bidi="fa-IR"/>
              </w:rPr>
            </w:rPrChange>
          </w:rPr>
          <w:t>ی</w:t>
        </w:r>
        <w:r w:rsidRPr="00E27A66">
          <w:rPr>
            <w:rFonts w:cs="Calibri"/>
            <w:sz w:val="18"/>
            <w:szCs w:val="18"/>
            <w:rtl/>
            <w:lang w:bidi="fa-IR"/>
            <w:rPrChange w:id="68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88" w:author="Microsoft account" w:date="2025-09-12T12:22:00Z">
              <w:rPr>
                <w:rFonts w:cs="Calibri" w:hint="eastAsia"/>
                <w:sz w:val="28"/>
                <w:szCs w:val="28"/>
                <w:rtl/>
                <w:lang w:bidi="fa-IR"/>
              </w:rPr>
            </w:rPrChange>
          </w:rPr>
          <w:t>رو</w:t>
        </w:r>
        <w:r w:rsidRPr="00E27A66">
          <w:rPr>
            <w:rFonts w:cs="Calibri"/>
            <w:sz w:val="18"/>
            <w:szCs w:val="18"/>
            <w:rtl/>
            <w:lang w:bidi="fa-IR"/>
            <w:rPrChange w:id="68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90" w:author="Microsoft account" w:date="2025-09-12T12:22:00Z">
              <w:rPr>
                <w:rFonts w:cs="Calibri" w:hint="eastAsia"/>
                <w:sz w:val="28"/>
                <w:szCs w:val="28"/>
                <w:rtl/>
                <w:lang w:bidi="fa-IR"/>
              </w:rPr>
            </w:rPrChange>
          </w:rPr>
          <w:t>خ</w:t>
        </w:r>
        <w:r w:rsidRPr="00E27A66">
          <w:rPr>
            <w:rFonts w:cs="Calibri" w:hint="cs"/>
            <w:sz w:val="18"/>
            <w:szCs w:val="18"/>
            <w:rtl/>
            <w:lang w:bidi="fa-IR"/>
            <w:rPrChange w:id="691" w:author="Microsoft account" w:date="2025-09-12T12:22:00Z">
              <w:rPr>
                <w:rFonts w:cs="Calibri" w:hint="cs"/>
                <w:sz w:val="28"/>
                <w:szCs w:val="28"/>
                <w:rtl/>
                <w:lang w:bidi="fa-IR"/>
              </w:rPr>
            </w:rPrChange>
          </w:rPr>
          <w:t>ی</w:t>
        </w:r>
        <w:r w:rsidRPr="00E27A66">
          <w:rPr>
            <w:rFonts w:cs="Calibri" w:hint="eastAsia"/>
            <w:sz w:val="18"/>
            <w:szCs w:val="18"/>
            <w:rtl/>
            <w:lang w:bidi="fa-IR"/>
            <w:rPrChange w:id="692" w:author="Microsoft account" w:date="2025-09-12T12:22:00Z">
              <w:rPr>
                <w:rFonts w:cs="Calibri" w:hint="eastAsia"/>
                <w:sz w:val="28"/>
                <w:szCs w:val="28"/>
                <w:rtl/>
                <w:lang w:bidi="fa-IR"/>
              </w:rPr>
            </w:rPrChange>
          </w:rPr>
          <w:t>ل</w:t>
        </w:r>
        <w:r w:rsidRPr="00E27A66">
          <w:rPr>
            <w:rFonts w:cs="Calibri" w:hint="cs"/>
            <w:sz w:val="18"/>
            <w:szCs w:val="18"/>
            <w:rtl/>
            <w:lang w:bidi="fa-IR"/>
            <w:rPrChange w:id="693" w:author="Microsoft account" w:date="2025-09-12T12:22:00Z">
              <w:rPr>
                <w:rFonts w:cs="Calibri" w:hint="cs"/>
                <w:sz w:val="28"/>
                <w:szCs w:val="28"/>
                <w:rtl/>
                <w:lang w:bidi="fa-IR"/>
              </w:rPr>
            </w:rPrChange>
          </w:rPr>
          <w:t>ی</w:t>
        </w:r>
        <w:r w:rsidRPr="00E27A66">
          <w:rPr>
            <w:rFonts w:cs="Calibri"/>
            <w:sz w:val="18"/>
            <w:szCs w:val="18"/>
            <w:rtl/>
            <w:lang w:bidi="fa-IR"/>
            <w:rPrChange w:id="69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95" w:author="Microsoft account" w:date="2025-09-12T12:22:00Z">
              <w:rPr>
                <w:rFonts w:cs="Calibri" w:hint="eastAsia"/>
                <w:sz w:val="28"/>
                <w:szCs w:val="28"/>
                <w:rtl/>
                <w:lang w:bidi="fa-IR"/>
              </w:rPr>
            </w:rPrChange>
          </w:rPr>
          <w:t>سر</w:t>
        </w:r>
        <w:r w:rsidRPr="00E27A66">
          <w:rPr>
            <w:rFonts w:cs="Calibri" w:hint="cs"/>
            <w:sz w:val="18"/>
            <w:szCs w:val="18"/>
            <w:rtl/>
            <w:lang w:bidi="fa-IR"/>
            <w:rPrChange w:id="696" w:author="Microsoft account" w:date="2025-09-12T12:22:00Z">
              <w:rPr>
                <w:rFonts w:cs="Calibri" w:hint="cs"/>
                <w:sz w:val="28"/>
                <w:szCs w:val="28"/>
                <w:rtl/>
                <w:lang w:bidi="fa-IR"/>
              </w:rPr>
            </w:rPrChange>
          </w:rPr>
          <w:t>ی</w:t>
        </w:r>
        <w:r w:rsidRPr="00E27A66">
          <w:rPr>
            <w:rFonts w:cs="Calibri" w:hint="eastAsia"/>
            <w:sz w:val="18"/>
            <w:szCs w:val="18"/>
            <w:rtl/>
            <w:lang w:bidi="fa-IR"/>
            <w:rPrChange w:id="697" w:author="Microsoft account" w:date="2025-09-12T12:22:00Z">
              <w:rPr>
                <w:rFonts w:cs="Calibri" w:hint="eastAsia"/>
                <w:sz w:val="28"/>
                <w:szCs w:val="28"/>
                <w:rtl/>
                <w:lang w:bidi="fa-IR"/>
              </w:rPr>
            </w:rPrChange>
          </w:rPr>
          <w:t>ع</w:t>
        </w:r>
        <w:r w:rsidRPr="00E27A66">
          <w:rPr>
            <w:rFonts w:cs="Calibri"/>
            <w:sz w:val="18"/>
            <w:szCs w:val="18"/>
            <w:rtl/>
            <w:lang w:bidi="fa-IR"/>
            <w:rPrChange w:id="69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99" w:author="Microsoft account" w:date="2025-09-12T12:22:00Z">
              <w:rPr>
                <w:rFonts w:cs="Calibri" w:hint="eastAsia"/>
                <w:sz w:val="28"/>
                <w:szCs w:val="28"/>
                <w:rtl/>
                <w:lang w:bidi="fa-IR"/>
              </w:rPr>
            </w:rPrChange>
          </w:rPr>
          <w:t>م</w:t>
        </w:r>
        <w:r w:rsidRPr="00E27A66">
          <w:rPr>
            <w:rFonts w:cs="Calibri" w:hint="cs"/>
            <w:sz w:val="18"/>
            <w:szCs w:val="18"/>
            <w:rtl/>
            <w:lang w:bidi="fa-IR"/>
            <w:rPrChange w:id="700" w:author="Microsoft account" w:date="2025-09-12T12:22:00Z">
              <w:rPr>
                <w:rFonts w:cs="Calibri" w:hint="cs"/>
                <w:sz w:val="28"/>
                <w:szCs w:val="28"/>
                <w:rtl/>
                <w:lang w:bidi="fa-IR"/>
              </w:rPr>
            </w:rPrChange>
          </w:rPr>
          <w:t>ی‌</w:t>
        </w:r>
        <w:r w:rsidRPr="00E27A66">
          <w:rPr>
            <w:rFonts w:cs="Calibri" w:hint="eastAsia"/>
            <w:sz w:val="18"/>
            <w:szCs w:val="18"/>
            <w:rtl/>
            <w:lang w:bidi="fa-IR"/>
            <w:rPrChange w:id="701" w:author="Microsoft account" w:date="2025-09-12T12:22:00Z">
              <w:rPr>
                <w:rFonts w:cs="Calibri" w:hint="eastAsia"/>
                <w:sz w:val="28"/>
                <w:szCs w:val="28"/>
                <w:rtl/>
                <w:lang w:bidi="fa-IR"/>
              </w:rPr>
            </w:rPrChange>
          </w:rPr>
          <w:t>کنه</w:t>
        </w:r>
        <w:r w:rsidRPr="00E27A66">
          <w:rPr>
            <w:rFonts w:cs="Calibri"/>
            <w:sz w:val="18"/>
            <w:szCs w:val="18"/>
            <w:lang w:bidi="fa-IR"/>
            <w:rPrChange w:id="702"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703" w:author="Microsoft account" w:date="2025-09-12T12:21:00Z"/>
          <w:rFonts w:cs="Calibri"/>
          <w:sz w:val="18"/>
          <w:szCs w:val="18"/>
          <w:rtl/>
          <w:lang w:bidi="fa-IR"/>
          <w:rPrChange w:id="704" w:author="Microsoft account" w:date="2025-09-12T12:22:00Z">
            <w:rPr>
              <w:ins w:id="705" w:author="Microsoft account" w:date="2025-09-12T12:21:00Z"/>
              <w:rFonts w:cs="Calibri"/>
              <w:sz w:val="28"/>
              <w:szCs w:val="28"/>
              <w:rtl/>
              <w:lang w:bidi="fa-IR"/>
            </w:rPr>
          </w:rPrChange>
        </w:rPr>
        <w:pPrChange w:id="706" w:author="Microsoft account" w:date="2025-09-12T12:22:00Z">
          <w:pPr>
            <w:spacing w:after="0" w:line="276" w:lineRule="auto"/>
          </w:pPr>
        </w:pPrChange>
      </w:pPr>
      <w:ins w:id="707" w:author="Microsoft account" w:date="2025-09-12T12:21:00Z">
        <w:r w:rsidRPr="00E27A66">
          <w:rPr>
            <w:rFonts w:cs="Calibri"/>
            <w:sz w:val="18"/>
            <w:szCs w:val="18"/>
            <w:rtl/>
            <w:lang w:bidi="fa-IR"/>
            <w:rPrChange w:id="708" w:author="Microsoft account" w:date="2025-09-12T12:22:00Z">
              <w:rPr>
                <w:rFonts w:cs="Calibri"/>
                <w:sz w:val="28"/>
                <w:szCs w:val="28"/>
                <w:rtl/>
                <w:lang w:bidi="fa-IR"/>
              </w:rPr>
            </w:rPrChange>
          </w:rPr>
          <w:t>توابع ز</w:t>
        </w:r>
        <w:r w:rsidRPr="00E27A66">
          <w:rPr>
            <w:rFonts w:cs="Calibri" w:hint="cs"/>
            <w:sz w:val="18"/>
            <w:szCs w:val="18"/>
            <w:rtl/>
            <w:lang w:bidi="fa-IR"/>
            <w:rPrChange w:id="709" w:author="Microsoft account" w:date="2025-09-12T12:22:00Z">
              <w:rPr>
                <w:rFonts w:cs="Calibri" w:hint="cs"/>
                <w:sz w:val="28"/>
                <w:szCs w:val="28"/>
                <w:rtl/>
                <w:lang w:bidi="fa-IR"/>
              </w:rPr>
            </w:rPrChange>
          </w:rPr>
          <w:t>ی</w:t>
        </w:r>
        <w:r w:rsidRPr="00E27A66">
          <w:rPr>
            <w:rFonts w:cs="Calibri" w:hint="eastAsia"/>
            <w:sz w:val="18"/>
            <w:szCs w:val="18"/>
            <w:rtl/>
            <w:lang w:bidi="fa-IR"/>
            <w:rPrChange w:id="710" w:author="Microsoft account" w:date="2025-09-12T12:22:00Z">
              <w:rPr>
                <w:rFonts w:cs="Calibri" w:hint="eastAsia"/>
                <w:sz w:val="28"/>
                <w:szCs w:val="28"/>
                <w:rtl/>
                <w:lang w:bidi="fa-IR"/>
              </w:rPr>
            </w:rPrChange>
          </w:rPr>
          <w:t>اد</w:t>
        </w:r>
        <w:r w:rsidRPr="00E27A66">
          <w:rPr>
            <w:rFonts w:cs="Calibri" w:hint="cs"/>
            <w:sz w:val="18"/>
            <w:szCs w:val="18"/>
            <w:rtl/>
            <w:lang w:bidi="fa-IR"/>
            <w:rPrChange w:id="711" w:author="Microsoft account" w:date="2025-09-12T12:22:00Z">
              <w:rPr>
                <w:rFonts w:cs="Calibri" w:hint="cs"/>
                <w:sz w:val="28"/>
                <w:szCs w:val="28"/>
                <w:rtl/>
                <w:lang w:bidi="fa-IR"/>
              </w:rPr>
            </w:rPrChange>
          </w:rPr>
          <w:t>ی</w:t>
        </w:r>
        <w:r w:rsidRPr="00E27A66">
          <w:rPr>
            <w:rFonts w:cs="Calibri"/>
            <w:sz w:val="18"/>
            <w:szCs w:val="18"/>
            <w:rtl/>
            <w:lang w:bidi="fa-IR"/>
            <w:rPrChange w:id="71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13" w:author="Microsoft account" w:date="2025-09-12T12:22:00Z">
              <w:rPr>
                <w:rFonts w:cs="Calibri" w:hint="eastAsia"/>
                <w:sz w:val="28"/>
                <w:szCs w:val="28"/>
                <w:rtl/>
                <w:lang w:bidi="fa-IR"/>
              </w:rPr>
            </w:rPrChange>
          </w:rPr>
          <w:t>برا</w:t>
        </w:r>
        <w:r w:rsidRPr="00E27A66">
          <w:rPr>
            <w:rFonts w:cs="Calibri" w:hint="cs"/>
            <w:sz w:val="18"/>
            <w:szCs w:val="18"/>
            <w:rtl/>
            <w:lang w:bidi="fa-IR"/>
            <w:rPrChange w:id="714" w:author="Microsoft account" w:date="2025-09-12T12:22:00Z">
              <w:rPr>
                <w:rFonts w:cs="Calibri" w:hint="cs"/>
                <w:sz w:val="28"/>
                <w:szCs w:val="28"/>
                <w:rtl/>
                <w:lang w:bidi="fa-IR"/>
              </w:rPr>
            </w:rPrChange>
          </w:rPr>
          <w:t>ی</w:t>
        </w:r>
        <w:r w:rsidRPr="00E27A66">
          <w:rPr>
            <w:rFonts w:cs="Calibri"/>
            <w:sz w:val="18"/>
            <w:szCs w:val="18"/>
            <w:rtl/>
            <w:lang w:bidi="fa-IR"/>
            <w:rPrChange w:id="71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16" w:author="Microsoft account" w:date="2025-09-12T12:22:00Z">
              <w:rPr>
                <w:rFonts w:cs="Calibri" w:hint="eastAsia"/>
                <w:sz w:val="28"/>
                <w:szCs w:val="28"/>
                <w:rtl/>
                <w:lang w:bidi="fa-IR"/>
              </w:rPr>
            </w:rPrChange>
          </w:rPr>
          <w:t>جبر</w:t>
        </w:r>
        <w:r w:rsidRPr="00E27A66">
          <w:rPr>
            <w:rFonts w:cs="Calibri"/>
            <w:sz w:val="18"/>
            <w:szCs w:val="18"/>
            <w:rtl/>
            <w:lang w:bidi="fa-IR"/>
            <w:rPrChange w:id="71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18" w:author="Microsoft account" w:date="2025-09-12T12:22:00Z">
              <w:rPr>
                <w:rFonts w:cs="Calibri" w:hint="eastAsia"/>
                <w:sz w:val="28"/>
                <w:szCs w:val="28"/>
                <w:rtl/>
                <w:lang w:bidi="fa-IR"/>
              </w:rPr>
            </w:rPrChange>
          </w:rPr>
          <w:t>خط</w:t>
        </w:r>
        <w:r w:rsidRPr="00E27A66">
          <w:rPr>
            <w:rFonts w:cs="Calibri" w:hint="cs"/>
            <w:sz w:val="18"/>
            <w:szCs w:val="18"/>
            <w:rtl/>
            <w:lang w:bidi="fa-IR"/>
            <w:rPrChange w:id="719" w:author="Microsoft account" w:date="2025-09-12T12:22:00Z">
              <w:rPr>
                <w:rFonts w:cs="Calibri" w:hint="cs"/>
                <w:sz w:val="28"/>
                <w:szCs w:val="28"/>
                <w:rtl/>
                <w:lang w:bidi="fa-IR"/>
              </w:rPr>
            </w:rPrChange>
          </w:rPr>
          <w:t>ی</w:t>
        </w:r>
        <w:r w:rsidRPr="00E27A66">
          <w:rPr>
            <w:rFonts w:cs="Calibri" w:hint="eastAsia"/>
            <w:sz w:val="18"/>
            <w:szCs w:val="18"/>
            <w:rtl/>
            <w:lang w:bidi="fa-IR"/>
            <w:rPrChange w:id="720" w:author="Microsoft account" w:date="2025-09-12T12:22:00Z">
              <w:rPr>
                <w:rFonts w:cs="Calibri" w:hint="eastAsia"/>
                <w:sz w:val="28"/>
                <w:szCs w:val="28"/>
                <w:rtl/>
                <w:lang w:bidi="fa-IR"/>
              </w:rPr>
            </w:rPrChange>
          </w:rPr>
          <w:t>،</w:t>
        </w:r>
        <w:r w:rsidRPr="00E27A66">
          <w:rPr>
            <w:rFonts w:cs="Calibri"/>
            <w:sz w:val="18"/>
            <w:szCs w:val="18"/>
            <w:rtl/>
            <w:lang w:bidi="fa-IR"/>
            <w:rPrChange w:id="72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2" w:author="Microsoft account" w:date="2025-09-12T12:22:00Z">
              <w:rPr>
                <w:rFonts w:cs="Calibri" w:hint="eastAsia"/>
                <w:sz w:val="28"/>
                <w:szCs w:val="28"/>
                <w:rtl/>
                <w:lang w:bidi="fa-IR"/>
              </w:rPr>
            </w:rPrChange>
          </w:rPr>
          <w:t>آمار،</w:t>
        </w:r>
        <w:r w:rsidRPr="00E27A66">
          <w:rPr>
            <w:rFonts w:cs="Calibri"/>
            <w:sz w:val="18"/>
            <w:szCs w:val="18"/>
            <w:rtl/>
            <w:lang w:bidi="fa-IR"/>
            <w:rPrChange w:id="72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4" w:author="Microsoft account" w:date="2025-09-12T12:22:00Z">
              <w:rPr>
                <w:rFonts w:cs="Calibri" w:hint="eastAsia"/>
                <w:sz w:val="28"/>
                <w:szCs w:val="28"/>
                <w:rtl/>
                <w:lang w:bidi="fa-IR"/>
              </w:rPr>
            </w:rPrChange>
          </w:rPr>
          <w:t>تبد</w:t>
        </w:r>
        <w:r w:rsidRPr="00E27A66">
          <w:rPr>
            <w:rFonts w:cs="Calibri" w:hint="cs"/>
            <w:sz w:val="18"/>
            <w:szCs w:val="18"/>
            <w:rtl/>
            <w:lang w:bidi="fa-IR"/>
            <w:rPrChange w:id="725" w:author="Microsoft account" w:date="2025-09-12T12:22:00Z">
              <w:rPr>
                <w:rFonts w:cs="Calibri" w:hint="cs"/>
                <w:sz w:val="28"/>
                <w:szCs w:val="28"/>
                <w:rtl/>
                <w:lang w:bidi="fa-IR"/>
              </w:rPr>
            </w:rPrChange>
          </w:rPr>
          <w:t>ی</w:t>
        </w:r>
        <w:r w:rsidRPr="00E27A66">
          <w:rPr>
            <w:rFonts w:cs="Calibri" w:hint="eastAsia"/>
            <w:sz w:val="18"/>
            <w:szCs w:val="18"/>
            <w:rtl/>
            <w:lang w:bidi="fa-IR"/>
            <w:rPrChange w:id="726" w:author="Microsoft account" w:date="2025-09-12T12:22:00Z">
              <w:rPr>
                <w:rFonts w:cs="Calibri" w:hint="eastAsia"/>
                <w:sz w:val="28"/>
                <w:szCs w:val="28"/>
                <w:rtl/>
                <w:lang w:bidi="fa-IR"/>
              </w:rPr>
            </w:rPrChange>
          </w:rPr>
          <w:t>ل‌ها</w:t>
        </w:r>
        <w:r w:rsidRPr="00E27A66">
          <w:rPr>
            <w:rFonts w:cs="Calibri"/>
            <w:sz w:val="18"/>
            <w:szCs w:val="18"/>
            <w:rtl/>
            <w:lang w:bidi="fa-IR"/>
            <w:rPrChange w:id="72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8" w:author="Microsoft account" w:date="2025-09-12T12:22:00Z">
              <w:rPr>
                <w:rFonts w:cs="Calibri" w:hint="eastAsia"/>
                <w:sz w:val="28"/>
                <w:szCs w:val="28"/>
                <w:rtl/>
                <w:lang w:bidi="fa-IR"/>
              </w:rPr>
            </w:rPrChange>
          </w:rPr>
          <w:t>و</w:t>
        </w:r>
        <w:r w:rsidRPr="00E27A66">
          <w:rPr>
            <w:rFonts w:cs="Calibri"/>
            <w:sz w:val="18"/>
            <w:szCs w:val="18"/>
            <w:rtl/>
            <w:lang w:bidi="fa-IR"/>
            <w:rPrChange w:id="72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30" w:author="Microsoft account" w:date="2025-09-12T12:22:00Z">
              <w:rPr>
                <w:rFonts w:cs="Calibri" w:hint="eastAsia"/>
                <w:sz w:val="28"/>
                <w:szCs w:val="28"/>
                <w:rtl/>
                <w:lang w:bidi="fa-IR"/>
              </w:rPr>
            </w:rPrChange>
          </w:rPr>
          <w:t>محاسبات</w:t>
        </w:r>
        <w:r w:rsidRPr="00E27A66">
          <w:rPr>
            <w:rFonts w:cs="Calibri"/>
            <w:sz w:val="18"/>
            <w:szCs w:val="18"/>
            <w:rtl/>
            <w:lang w:bidi="fa-IR"/>
            <w:rPrChange w:id="73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32" w:author="Microsoft account" w:date="2025-09-12T12:22:00Z">
              <w:rPr>
                <w:rFonts w:cs="Calibri" w:hint="eastAsia"/>
                <w:sz w:val="28"/>
                <w:szCs w:val="28"/>
                <w:rtl/>
                <w:lang w:bidi="fa-IR"/>
              </w:rPr>
            </w:rPrChange>
          </w:rPr>
          <w:t>ر</w:t>
        </w:r>
        <w:r w:rsidRPr="00E27A66">
          <w:rPr>
            <w:rFonts w:cs="Calibri" w:hint="cs"/>
            <w:sz w:val="18"/>
            <w:szCs w:val="18"/>
            <w:rtl/>
            <w:lang w:bidi="fa-IR"/>
            <w:rPrChange w:id="733" w:author="Microsoft account" w:date="2025-09-12T12:22:00Z">
              <w:rPr>
                <w:rFonts w:cs="Calibri" w:hint="cs"/>
                <w:sz w:val="28"/>
                <w:szCs w:val="28"/>
                <w:rtl/>
                <w:lang w:bidi="fa-IR"/>
              </w:rPr>
            </w:rPrChange>
          </w:rPr>
          <w:t>ی</w:t>
        </w:r>
        <w:r w:rsidRPr="00E27A66">
          <w:rPr>
            <w:rFonts w:cs="Calibri" w:hint="eastAsia"/>
            <w:sz w:val="18"/>
            <w:szCs w:val="18"/>
            <w:rtl/>
            <w:lang w:bidi="fa-IR"/>
            <w:rPrChange w:id="734" w:author="Microsoft account" w:date="2025-09-12T12:22:00Z">
              <w:rPr>
                <w:rFonts w:cs="Calibri" w:hint="eastAsia"/>
                <w:sz w:val="28"/>
                <w:szCs w:val="28"/>
                <w:rtl/>
                <w:lang w:bidi="fa-IR"/>
              </w:rPr>
            </w:rPrChange>
          </w:rPr>
          <w:t>اض</w:t>
        </w:r>
        <w:r w:rsidRPr="00E27A66">
          <w:rPr>
            <w:rFonts w:cs="Calibri" w:hint="cs"/>
            <w:sz w:val="18"/>
            <w:szCs w:val="18"/>
            <w:rtl/>
            <w:lang w:bidi="fa-IR"/>
            <w:rPrChange w:id="735" w:author="Microsoft account" w:date="2025-09-12T12:22:00Z">
              <w:rPr>
                <w:rFonts w:cs="Calibri" w:hint="cs"/>
                <w:sz w:val="28"/>
                <w:szCs w:val="28"/>
                <w:rtl/>
                <w:lang w:bidi="fa-IR"/>
              </w:rPr>
            </w:rPrChange>
          </w:rPr>
          <w:t>ی</w:t>
        </w:r>
        <w:r w:rsidRPr="00E27A66">
          <w:rPr>
            <w:rFonts w:cs="Calibri"/>
            <w:sz w:val="18"/>
            <w:szCs w:val="18"/>
            <w:rtl/>
            <w:lang w:bidi="fa-IR"/>
            <w:rPrChange w:id="73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37" w:author="Microsoft account" w:date="2025-09-12T12:22:00Z">
              <w:rPr>
                <w:rFonts w:cs="Calibri" w:hint="eastAsia"/>
                <w:sz w:val="28"/>
                <w:szCs w:val="28"/>
                <w:rtl/>
                <w:lang w:bidi="fa-IR"/>
              </w:rPr>
            </w:rPrChange>
          </w:rPr>
          <w:t>داره</w:t>
        </w:r>
        <w:r w:rsidRPr="00E27A66">
          <w:rPr>
            <w:rFonts w:cs="Calibri"/>
            <w:sz w:val="18"/>
            <w:szCs w:val="18"/>
            <w:lang w:bidi="fa-IR"/>
            <w:rPrChange w:id="738"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739" w:author="Microsoft account" w:date="2025-09-12T12:21:00Z"/>
          <w:rFonts w:cs="Calibri"/>
          <w:sz w:val="18"/>
          <w:szCs w:val="18"/>
          <w:rtl/>
          <w:lang w:bidi="fa-IR"/>
          <w:rPrChange w:id="740" w:author="Microsoft account" w:date="2025-09-12T12:22:00Z">
            <w:rPr>
              <w:ins w:id="741" w:author="Microsoft account" w:date="2025-09-12T12:21:00Z"/>
              <w:rFonts w:cs="Calibri"/>
              <w:sz w:val="28"/>
              <w:szCs w:val="28"/>
              <w:rtl/>
              <w:lang w:bidi="fa-IR"/>
            </w:rPr>
          </w:rPrChange>
        </w:rPr>
        <w:pPrChange w:id="742" w:author="Microsoft account" w:date="2025-09-12T12:22:00Z">
          <w:pPr>
            <w:spacing w:after="0" w:line="240" w:lineRule="auto"/>
          </w:pPr>
        </w:pPrChange>
      </w:pPr>
      <w:ins w:id="743" w:author="Microsoft account" w:date="2025-09-12T12:21:00Z">
        <w:r w:rsidRPr="00E27A66">
          <w:rPr>
            <w:rFonts w:cs="Calibri"/>
            <w:sz w:val="18"/>
            <w:szCs w:val="18"/>
            <w:rtl/>
            <w:lang w:bidi="fa-IR"/>
            <w:rPrChange w:id="744" w:author="Microsoft account" w:date="2025-09-12T12:22:00Z">
              <w:rPr>
                <w:rFonts w:cs="Calibri"/>
                <w:sz w:val="28"/>
                <w:szCs w:val="28"/>
                <w:rtl/>
                <w:lang w:bidi="fa-IR"/>
              </w:rPr>
            </w:rPrChange>
          </w:rPr>
          <w:t>تقر</w:t>
        </w:r>
        <w:r w:rsidRPr="00E27A66">
          <w:rPr>
            <w:rFonts w:cs="Calibri" w:hint="cs"/>
            <w:sz w:val="18"/>
            <w:szCs w:val="18"/>
            <w:rtl/>
            <w:lang w:bidi="fa-IR"/>
            <w:rPrChange w:id="745" w:author="Microsoft account" w:date="2025-09-12T12:22:00Z">
              <w:rPr>
                <w:rFonts w:cs="Calibri" w:hint="cs"/>
                <w:sz w:val="28"/>
                <w:szCs w:val="28"/>
                <w:rtl/>
                <w:lang w:bidi="fa-IR"/>
              </w:rPr>
            </w:rPrChange>
          </w:rPr>
          <w:t>ی</w:t>
        </w:r>
        <w:r w:rsidRPr="00E27A66">
          <w:rPr>
            <w:rFonts w:cs="Calibri" w:hint="eastAsia"/>
            <w:sz w:val="18"/>
            <w:szCs w:val="18"/>
            <w:rtl/>
            <w:lang w:bidi="fa-IR"/>
            <w:rPrChange w:id="746" w:author="Microsoft account" w:date="2025-09-12T12:22:00Z">
              <w:rPr>
                <w:rFonts w:cs="Calibri" w:hint="eastAsia"/>
                <w:sz w:val="28"/>
                <w:szCs w:val="28"/>
                <w:rtl/>
                <w:lang w:bidi="fa-IR"/>
              </w:rPr>
            </w:rPrChange>
          </w:rPr>
          <w:t>باً</w:t>
        </w:r>
        <w:r w:rsidRPr="00E27A66">
          <w:rPr>
            <w:rFonts w:cs="Calibri"/>
            <w:sz w:val="18"/>
            <w:szCs w:val="18"/>
            <w:rtl/>
            <w:lang w:bidi="fa-IR"/>
            <w:rPrChange w:id="747"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48" w:author="Microsoft account" w:date="2025-09-12T12:22:00Z">
              <w:rPr>
                <w:rFonts w:cs="Calibri" w:hint="cs"/>
                <w:sz w:val="28"/>
                <w:szCs w:val="28"/>
                <w:rtl/>
                <w:lang w:bidi="fa-IR"/>
              </w:rPr>
            </w:rPrChange>
          </w:rPr>
          <w:t>ی</w:t>
        </w:r>
        <w:r w:rsidRPr="00E27A66">
          <w:rPr>
            <w:rFonts w:cs="Calibri" w:hint="eastAsia"/>
            <w:sz w:val="18"/>
            <w:szCs w:val="18"/>
            <w:rtl/>
            <w:lang w:bidi="fa-IR"/>
            <w:rPrChange w:id="749" w:author="Microsoft account" w:date="2025-09-12T12:22:00Z">
              <w:rPr>
                <w:rFonts w:cs="Calibri" w:hint="eastAsia"/>
                <w:sz w:val="28"/>
                <w:szCs w:val="28"/>
                <w:rtl/>
                <w:lang w:bidi="fa-IR"/>
              </w:rPr>
            </w:rPrChange>
          </w:rPr>
          <w:t>ه‌</w:t>
        </w:r>
        <w:r w:rsidRPr="00E27A66">
          <w:rPr>
            <w:rFonts w:cs="Calibri" w:hint="cs"/>
            <w:sz w:val="18"/>
            <w:szCs w:val="18"/>
            <w:rtl/>
            <w:lang w:bidi="fa-IR"/>
            <w:rPrChange w:id="750" w:author="Microsoft account" w:date="2025-09-12T12:22:00Z">
              <w:rPr>
                <w:rFonts w:cs="Calibri" w:hint="cs"/>
                <w:sz w:val="28"/>
                <w:szCs w:val="28"/>
                <w:rtl/>
                <w:lang w:bidi="fa-IR"/>
              </w:rPr>
            </w:rPrChange>
          </w:rPr>
          <w:t>ی</w:t>
        </w:r>
        <w:r w:rsidRPr="00E27A66">
          <w:rPr>
            <w:rFonts w:cs="Calibri"/>
            <w:sz w:val="18"/>
            <w:szCs w:val="18"/>
            <w:rtl/>
            <w:lang w:bidi="fa-IR"/>
            <w:rPrChange w:id="751" w:author="Microsoft account" w:date="2025-09-12T12:22:00Z">
              <w:rPr>
                <w:rFonts w:cs="Calibri"/>
                <w:sz w:val="28"/>
                <w:szCs w:val="28"/>
                <w:rtl/>
                <w:lang w:bidi="fa-IR"/>
              </w:rPr>
            </w:rPrChange>
          </w:rPr>
          <w:t xml:space="preserve"> خ</w:t>
        </w:r>
        <w:r w:rsidRPr="00E27A66">
          <w:rPr>
            <w:rFonts w:cs="Calibri" w:hint="cs"/>
            <w:sz w:val="18"/>
            <w:szCs w:val="18"/>
            <w:rtl/>
            <w:lang w:bidi="fa-IR"/>
            <w:rPrChange w:id="752" w:author="Microsoft account" w:date="2025-09-12T12:22:00Z">
              <w:rPr>
                <w:rFonts w:cs="Calibri" w:hint="cs"/>
                <w:sz w:val="28"/>
                <w:szCs w:val="28"/>
                <w:rtl/>
                <w:lang w:bidi="fa-IR"/>
              </w:rPr>
            </w:rPrChange>
          </w:rPr>
          <w:t>ی</w:t>
        </w:r>
        <w:r w:rsidRPr="00E27A66">
          <w:rPr>
            <w:rFonts w:cs="Calibri" w:hint="eastAsia"/>
            <w:sz w:val="18"/>
            <w:szCs w:val="18"/>
            <w:rtl/>
            <w:lang w:bidi="fa-IR"/>
            <w:rPrChange w:id="753" w:author="Microsoft account" w:date="2025-09-12T12:22:00Z">
              <w:rPr>
                <w:rFonts w:cs="Calibri" w:hint="eastAsia"/>
                <w:sz w:val="28"/>
                <w:szCs w:val="28"/>
                <w:rtl/>
                <w:lang w:bidi="fa-IR"/>
              </w:rPr>
            </w:rPrChange>
          </w:rPr>
          <w:t>ل</w:t>
        </w:r>
        <w:r w:rsidRPr="00E27A66">
          <w:rPr>
            <w:rFonts w:cs="Calibri" w:hint="cs"/>
            <w:sz w:val="18"/>
            <w:szCs w:val="18"/>
            <w:rtl/>
            <w:lang w:bidi="fa-IR"/>
            <w:rPrChange w:id="754" w:author="Microsoft account" w:date="2025-09-12T12:22:00Z">
              <w:rPr>
                <w:rFonts w:cs="Calibri" w:hint="cs"/>
                <w:sz w:val="28"/>
                <w:szCs w:val="28"/>
                <w:rtl/>
                <w:lang w:bidi="fa-IR"/>
              </w:rPr>
            </w:rPrChange>
          </w:rPr>
          <w:t>ی</w:t>
        </w:r>
        <w:r w:rsidRPr="00E27A66">
          <w:rPr>
            <w:rFonts w:cs="Calibri"/>
            <w:sz w:val="18"/>
            <w:szCs w:val="18"/>
            <w:rtl/>
            <w:lang w:bidi="fa-IR"/>
            <w:rPrChange w:id="755"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756" w:author="Microsoft account" w:date="2025-09-12T12:22:00Z">
              <w:rPr>
                <w:rFonts w:cs="Calibri" w:hint="cs"/>
                <w:sz w:val="28"/>
                <w:szCs w:val="28"/>
                <w:rtl/>
                <w:lang w:bidi="fa-IR"/>
              </w:rPr>
            </w:rPrChange>
          </w:rPr>
          <w:t>ی</w:t>
        </w:r>
        <w:r w:rsidRPr="00E27A66">
          <w:rPr>
            <w:rFonts w:cs="Calibri"/>
            <w:sz w:val="18"/>
            <w:szCs w:val="18"/>
            <w:rtl/>
            <w:lang w:bidi="fa-IR"/>
            <w:rPrChange w:id="757" w:author="Microsoft account" w:date="2025-09-12T12:22:00Z">
              <w:rPr>
                <w:rFonts w:cs="Calibri"/>
                <w:sz w:val="28"/>
                <w:szCs w:val="28"/>
                <w:rtl/>
                <w:lang w:bidi="fa-IR"/>
              </w:rPr>
            </w:rPrChange>
          </w:rPr>
          <w:t xml:space="preserve"> د</w:t>
        </w:r>
        <w:r w:rsidRPr="00E27A66">
          <w:rPr>
            <w:rFonts w:cs="Calibri" w:hint="cs"/>
            <w:sz w:val="18"/>
            <w:szCs w:val="18"/>
            <w:rtl/>
            <w:lang w:bidi="fa-IR"/>
            <w:rPrChange w:id="758" w:author="Microsoft account" w:date="2025-09-12T12:22:00Z">
              <w:rPr>
                <w:rFonts w:cs="Calibri" w:hint="cs"/>
                <w:sz w:val="28"/>
                <w:szCs w:val="28"/>
                <w:rtl/>
                <w:lang w:bidi="fa-IR"/>
              </w:rPr>
            </w:rPrChange>
          </w:rPr>
          <w:t>ی</w:t>
        </w:r>
        <w:r w:rsidRPr="00E27A66">
          <w:rPr>
            <w:rFonts w:cs="Calibri" w:hint="eastAsia"/>
            <w:sz w:val="18"/>
            <w:szCs w:val="18"/>
            <w:rtl/>
            <w:lang w:bidi="fa-IR"/>
            <w:rPrChange w:id="759" w:author="Microsoft account" w:date="2025-09-12T12:22:00Z">
              <w:rPr>
                <w:rFonts w:cs="Calibri" w:hint="eastAsia"/>
                <w:sz w:val="28"/>
                <w:szCs w:val="28"/>
                <w:rtl/>
                <w:lang w:bidi="fa-IR"/>
              </w:rPr>
            </w:rPrChange>
          </w:rPr>
          <w:t>گه</w:t>
        </w:r>
        <w:r w:rsidRPr="00E27A66">
          <w:rPr>
            <w:rFonts w:cs="Calibri"/>
            <w:sz w:val="18"/>
            <w:szCs w:val="18"/>
            <w:rtl/>
            <w:lang w:bidi="fa-IR"/>
            <w:rPrChange w:id="760" w:author="Microsoft account" w:date="2025-09-12T12:22:00Z">
              <w:rPr>
                <w:rFonts w:cs="Calibri"/>
                <w:sz w:val="28"/>
                <w:szCs w:val="28"/>
                <w:rtl/>
                <w:lang w:bidi="fa-IR"/>
              </w:rPr>
            </w:rPrChange>
          </w:rPr>
          <w:t xml:space="preserve"> مثل </w:t>
        </w:r>
        <w:r w:rsidRPr="00E27A66">
          <w:rPr>
            <w:rFonts w:cs="Calibri"/>
            <w:sz w:val="18"/>
            <w:szCs w:val="18"/>
            <w:lang w:bidi="fa-IR"/>
            <w:rPrChange w:id="761" w:author="Microsoft account" w:date="2025-09-12T12:22:00Z">
              <w:rPr>
                <w:rFonts w:cs="Calibri"/>
                <w:sz w:val="28"/>
                <w:szCs w:val="28"/>
                <w:lang w:bidi="fa-IR"/>
              </w:rPr>
            </w:rPrChange>
          </w:rPr>
          <w:t>pandas</w:t>
        </w:r>
        <w:r w:rsidRPr="00E27A66">
          <w:rPr>
            <w:rFonts w:cs="Calibri"/>
            <w:sz w:val="18"/>
            <w:szCs w:val="18"/>
            <w:rtl/>
            <w:lang w:bidi="fa-IR"/>
            <w:rPrChange w:id="762" w:author="Microsoft account" w:date="2025-09-12T12:22:00Z">
              <w:rPr>
                <w:rFonts w:cs="Calibri"/>
                <w:sz w:val="28"/>
                <w:szCs w:val="28"/>
                <w:rtl/>
                <w:lang w:bidi="fa-IR"/>
              </w:rPr>
            </w:rPrChange>
          </w:rPr>
          <w:t xml:space="preserve">، </w:t>
        </w:r>
        <w:r w:rsidRPr="00E27A66">
          <w:rPr>
            <w:rFonts w:cs="Calibri"/>
            <w:sz w:val="18"/>
            <w:szCs w:val="18"/>
            <w:lang w:bidi="fa-IR"/>
            <w:rPrChange w:id="763" w:author="Microsoft account" w:date="2025-09-12T12:22:00Z">
              <w:rPr>
                <w:rFonts w:cs="Calibri"/>
                <w:sz w:val="28"/>
                <w:szCs w:val="28"/>
                <w:lang w:bidi="fa-IR"/>
              </w:rPr>
            </w:rPrChange>
          </w:rPr>
          <w:t>scikit-learn</w:t>
        </w:r>
        <w:r w:rsidRPr="00E27A66">
          <w:rPr>
            <w:rFonts w:cs="Calibri"/>
            <w:sz w:val="18"/>
            <w:szCs w:val="18"/>
            <w:rtl/>
            <w:lang w:bidi="fa-IR"/>
            <w:rPrChange w:id="764" w:author="Microsoft account" w:date="2025-09-12T12:22:00Z">
              <w:rPr>
                <w:rFonts w:cs="Calibri"/>
                <w:sz w:val="28"/>
                <w:szCs w:val="28"/>
                <w:rtl/>
                <w:lang w:bidi="fa-IR"/>
              </w:rPr>
            </w:rPrChange>
          </w:rPr>
          <w:t xml:space="preserve">، </w:t>
        </w:r>
        <w:r w:rsidRPr="00E27A66">
          <w:rPr>
            <w:rFonts w:cs="Calibri"/>
            <w:sz w:val="18"/>
            <w:szCs w:val="18"/>
            <w:lang w:bidi="fa-IR"/>
            <w:rPrChange w:id="765" w:author="Microsoft account" w:date="2025-09-12T12:22:00Z">
              <w:rPr>
                <w:rFonts w:cs="Calibri"/>
                <w:sz w:val="28"/>
                <w:szCs w:val="28"/>
                <w:lang w:bidi="fa-IR"/>
              </w:rPr>
            </w:rPrChange>
          </w:rPr>
          <w:t>TensorFlow</w:t>
        </w:r>
        <w:r w:rsidRPr="00E27A66">
          <w:rPr>
            <w:rFonts w:cs="Calibri"/>
            <w:sz w:val="18"/>
            <w:szCs w:val="18"/>
            <w:rtl/>
            <w:lang w:bidi="fa-IR"/>
            <w:rPrChange w:id="766"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767" w:author="Microsoft account" w:date="2025-09-12T12:21:00Z"/>
          <w:rFonts w:cs="Calibri"/>
          <w:sz w:val="18"/>
          <w:szCs w:val="18"/>
          <w:rtl/>
          <w:lang w:bidi="fa-IR"/>
          <w:rPrChange w:id="768" w:author="Microsoft account" w:date="2025-09-12T12:22:00Z">
            <w:rPr>
              <w:ins w:id="769" w:author="Microsoft account" w:date="2025-09-12T12:21:00Z"/>
              <w:rFonts w:cs="Calibri"/>
              <w:sz w:val="28"/>
              <w:szCs w:val="28"/>
              <w:rtl/>
              <w:lang w:bidi="fa-IR"/>
            </w:rPr>
          </w:rPrChange>
        </w:rPr>
        <w:pPrChange w:id="770" w:author="Microsoft account" w:date="2025-09-12T12:22:00Z">
          <w:pPr>
            <w:spacing w:after="0" w:line="276" w:lineRule="auto"/>
          </w:pPr>
        </w:pPrChange>
      </w:pPr>
      <w:ins w:id="771" w:author="Microsoft account" w:date="2025-09-12T12:21:00Z">
        <w:r w:rsidRPr="00E27A66">
          <w:rPr>
            <w:rFonts w:cs="Calibri"/>
            <w:sz w:val="18"/>
            <w:szCs w:val="18"/>
            <w:lang w:bidi="fa-IR"/>
            <w:rPrChange w:id="772" w:author="Microsoft account" w:date="2025-09-12T12:22:00Z">
              <w:rPr>
                <w:rFonts w:cs="Calibri"/>
                <w:sz w:val="28"/>
                <w:szCs w:val="28"/>
                <w:lang w:bidi="fa-IR"/>
              </w:rPr>
            </w:rPrChange>
          </w:rPr>
          <w:t xml:space="preserve">SciPy </w:t>
        </w:r>
        <w:r w:rsidRPr="00E27A66">
          <w:rPr>
            <w:rFonts w:cs="Calibri"/>
            <w:sz w:val="18"/>
            <w:szCs w:val="18"/>
            <w:rtl/>
            <w:lang w:bidi="fa-IR"/>
            <w:rPrChange w:id="773" w:author="Microsoft account" w:date="2025-09-12T12:22:00Z">
              <w:rPr>
                <w:rFonts w:cs="Calibri"/>
                <w:sz w:val="28"/>
                <w:szCs w:val="28"/>
                <w:rtl/>
                <w:lang w:bidi="fa-IR"/>
              </w:rPr>
            </w:rPrChange>
          </w:rPr>
          <w:t>کتابخونه‌ا</w:t>
        </w:r>
        <w:r w:rsidRPr="00E27A66">
          <w:rPr>
            <w:rFonts w:cs="Calibri" w:hint="cs"/>
            <w:sz w:val="18"/>
            <w:szCs w:val="18"/>
            <w:rtl/>
            <w:lang w:bidi="fa-IR"/>
            <w:rPrChange w:id="774" w:author="Microsoft account" w:date="2025-09-12T12:22:00Z">
              <w:rPr>
                <w:rFonts w:cs="Calibri" w:hint="cs"/>
                <w:sz w:val="28"/>
                <w:szCs w:val="28"/>
                <w:rtl/>
                <w:lang w:bidi="fa-IR"/>
              </w:rPr>
            </w:rPrChange>
          </w:rPr>
          <w:t>ی</w:t>
        </w:r>
        <w:r w:rsidRPr="00E27A66">
          <w:rPr>
            <w:rFonts w:cs="Calibri"/>
            <w:sz w:val="18"/>
            <w:szCs w:val="18"/>
            <w:rtl/>
            <w:lang w:bidi="fa-IR"/>
            <w:rPrChange w:id="775"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776" w:author="Microsoft account" w:date="2025-09-12T12:22:00Z">
              <w:rPr>
                <w:rFonts w:cs="Calibri" w:hint="cs"/>
                <w:sz w:val="28"/>
                <w:szCs w:val="28"/>
                <w:rtl/>
                <w:lang w:bidi="fa-IR"/>
              </w:rPr>
            </w:rPrChange>
          </w:rPr>
          <w:t>ی</w:t>
        </w:r>
        <w:r w:rsidRPr="00E27A66">
          <w:rPr>
            <w:rFonts w:cs="Calibri"/>
            <w:sz w:val="18"/>
            <w:szCs w:val="18"/>
            <w:lang w:bidi="fa-IR"/>
            <w:rPrChange w:id="777" w:author="Microsoft account" w:date="2025-09-12T12:22:00Z">
              <w:rPr>
                <w:rFonts w:cs="Calibri"/>
                <w:sz w:val="28"/>
                <w:szCs w:val="28"/>
                <w:lang w:bidi="fa-IR"/>
              </w:rPr>
            </w:rPrChange>
          </w:rPr>
          <w:t xml:space="preserve"> NumPy </w:t>
        </w:r>
        <w:r w:rsidRPr="00E27A66">
          <w:rPr>
            <w:rFonts w:cs="Calibri"/>
            <w:sz w:val="18"/>
            <w:szCs w:val="18"/>
            <w:rtl/>
            <w:lang w:bidi="fa-IR"/>
            <w:rPrChange w:id="778"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779" w:author="Microsoft account" w:date="2025-09-12T12:22:00Z">
              <w:rPr>
                <w:rFonts w:cs="Calibri" w:hint="cs"/>
                <w:sz w:val="28"/>
                <w:szCs w:val="28"/>
                <w:rtl/>
                <w:lang w:bidi="fa-IR"/>
              </w:rPr>
            </w:rPrChange>
          </w:rPr>
          <w:t>ی</w:t>
        </w:r>
        <w:r w:rsidRPr="00E27A66">
          <w:rPr>
            <w:rFonts w:cs="Calibri"/>
            <w:sz w:val="18"/>
            <w:szCs w:val="18"/>
            <w:rtl/>
            <w:lang w:bidi="fa-IR"/>
            <w:rPrChange w:id="780" w:author="Microsoft account" w:date="2025-09-12T12:22:00Z">
              <w:rPr>
                <w:rFonts w:cs="Calibri"/>
                <w:sz w:val="28"/>
                <w:szCs w:val="28"/>
                <w:rtl/>
                <w:lang w:bidi="fa-IR"/>
              </w:rPr>
            </w:rPrChange>
          </w:rPr>
          <w:t xml:space="preserve"> پ</w:t>
        </w:r>
        <w:r w:rsidRPr="00E27A66">
          <w:rPr>
            <w:rFonts w:cs="Calibri" w:hint="cs"/>
            <w:sz w:val="18"/>
            <w:szCs w:val="18"/>
            <w:rtl/>
            <w:lang w:bidi="fa-IR"/>
            <w:rPrChange w:id="781" w:author="Microsoft account" w:date="2025-09-12T12:22:00Z">
              <w:rPr>
                <w:rFonts w:cs="Calibri" w:hint="cs"/>
                <w:sz w:val="28"/>
                <w:szCs w:val="28"/>
                <w:rtl/>
                <w:lang w:bidi="fa-IR"/>
              </w:rPr>
            </w:rPrChange>
          </w:rPr>
          <w:t>ی</w:t>
        </w:r>
        <w:r w:rsidRPr="00E27A66">
          <w:rPr>
            <w:rFonts w:cs="Calibri" w:hint="eastAsia"/>
            <w:sz w:val="18"/>
            <w:szCs w:val="18"/>
            <w:rtl/>
            <w:lang w:bidi="fa-IR"/>
            <w:rPrChange w:id="782"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783" w:author="Microsoft account" w:date="2025-09-12T12:22:00Z">
              <w:rPr>
                <w:rFonts w:cs="Calibri" w:hint="cs"/>
                <w:sz w:val="28"/>
                <w:szCs w:val="28"/>
                <w:rtl/>
                <w:lang w:bidi="fa-IR"/>
              </w:rPr>
            </w:rPrChange>
          </w:rPr>
          <w:t>ی</w:t>
        </w:r>
        <w:r w:rsidRPr="00E27A66">
          <w:rPr>
            <w:rFonts w:cs="Calibri"/>
            <w:sz w:val="18"/>
            <w:szCs w:val="18"/>
            <w:rtl/>
            <w:lang w:bidi="fa-IR"/>
            <w:rPrChange w:id="78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5" w:author="Microsoft account" w:date="2025-09-12T12:22:00Z">
              <w:rPr>
                <w:rFonts w:cs="Calibri" w:hint="eastAsia"/>
                <w:sz w:val="28"/>
                <w:szCs w:val="28"/>
                <w:rtl/>
                <w:lang w:bidi="fa-IR"/>
              </w:rPr>
            </w:rPrChange>
          </w:rPr>
          <w:t>برا</w:t>
        </w:r>
        <w:r w:rsidRPr="00E27A66">
          <w:rPr>
            <w:rFonts w:cs="Calibri" w:hint="cs"/>
            <w:sz w:val="18"/>
            <w:szCs w:val="18"/>
            <w:rtl/>
            <w:lang w:bidi="fa-IR"/>
            <w:rPrChange w:id="786" w:author="Microsoft account" w:date="2025-09-12T12:22:00Z">
              <w:rPr>
                <w:rFonts w:cs="Calibri" w:hint="cs"/>
                <w:sz w:val="28"/>
                <w:szCs w:val="28"/>
                <w:rtl/>
                <w:lang w:bidi="fa-IR"/>
              </w:rPr>
            </w:rPrChange>
          </w:rPr>
          <w:t>ی</w:t>
        </w:r>
        <w:r w:rsidRPr="00E27A66">
          <w:rPr>
            <w:rFonts w:cs="Calibri"/>
            <w:sz w:val="18"/>
            <w:szCs w:val="18"/>
            <w:rtl/>
            <w:lang w:bidi="fa-IR"/>
            <w:rPrChange w:id="78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8" w:author="Microsoft account" w:date="2025-09-12T12:22:00Z">
              <w:rPr>
                <w:rFonts w:cs="Calibri" w:hint="eastAsia"/>
                <w:sz w:val="28"/>
                <w:szCs w:val="28"/>
                <w:rtl/>
                <w:lang w:bidi="fa-IR"/>
              </w:rPr>
            </w:rPrChange>
          </w:rPr>
          <w:t>محاسبات</w:t>
        </w:r>
        <w:r w:rsidRPr="00E27A66">
          <w:rPr>
            <w:rFonts w:cs="Calibri"/>
            <w:sz w:val="18"/>
            <w:szCs w:val="18"/>
            <w:rtl/>
            <w:lang w:bidi="fa-IR"/>
            <w:rPrChange w:id="78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0" w:author="Microsoft account" w:date="2025-09-12T12:22:00Z">
              <w:rPr>
                <w:rFonts w:cs="Calibri" w:hint="eastAsia"/>
                <w:sz w:val="28"/>
                <w:szCs w:val="28"/>
                <w:rtl/>
                <w:lang w:bidi="fa-IR"/>
              </w:rPr>
            </w:rPrChange>
          </w:rPr>
          <w:t>علم</w:t>
        </w:r>
        <w:r w:rsidRPr="00E27A66">
          <w:rPr>
            <w:rFonts w:cs="Calibri" w:hint="cs"/>
            <w:sz w:val="18"/>
            <w:szCs w:val="18"/>
            <w:rtl/>
            <w:lang w:bidi="fa-IR"/>
            <w:rPrChange w:id="791" w:author="Microsoft account" w:date="2025-09-12T12:22:00Z">
              <w:rPr>
                <w:rFonts w:cs="Calibri" w:hint="cs"/>
                <w:sz w:val="28"/>
                <w:szCs w:val="28"/>
                <w:rtl/>
                <w:lang w:bidi="fa-IR"/>
              </w:rPr>
            </w:rPrChange>
          </w:rPr>
          <w:t>ی</w:t>
        </w:r>
        <w:r w:rsidRPr="00E27A66">
          <w:rPr>
            <w:rFonts w:cs="Calibri"/>
            <w:sz w:val="18"/>
            <w:szCs w:val="18"/>
            <w:rtl/>
            <w:lang w:bidi="fa-IR"/>
            <w:rPrChange w:id="79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3" w:author="Microsoft account" w:date="2025-09-12T12:22:00Z">
              <w:rPr>
                <w:rFonts w:cs="Calibri" w:hint="eastAsia"/>
                <w:sz w:val="28"/>
                <w:szCs w:val="28"/>
                <w:rtl/>
                <w:lang w:bidi="fa-IR"/>
              </w:rPr>
            </w:rPrChange>
          </w:rPr>
          <w:t>و</w:t>
        </w:r>
        <w:r w:rsidRPr="00E27A66">
          <w:rPr>
            <w:rFonts w:cs="Calibri"/>
            <w:sz w:val="18"/>
            <w:szCs w:val="18"/>
            <w:rtl/>
            <w:lang w:bidi="fa-IR"/>
            <w:rPrChange w:id="79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5"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796" w:author="Microsoft account" w:date="2025-09-12T12:22:00Z">
              <w:rPr>
                <w:rFonts w:cs="Calibri" w:hint="cs"/>
                <w:sz w:val="28"/>
                <w:szCs w:val="28"/>
                <w:rtl/>
                <w:lang w:bidi="fa-IR"/>
              </w:rPr>
            </w:rPrChange>
          </w:rPr>
          <w:t>ی</w:t>
        </w:r>
        <w:r w:rsidRPr="00E27A66">
          <w:rPr>
            <w:rFonts w:cs="Calibri"/>
            <w:sz w:val="18"/>
            <w:szCs w:val="18"/>
            <w:rtl/>
            <w:lang w:bidi="fa-IR"/>
            <w:rPrChange w:id="79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8" w:author="Microsoft account" w:date="2025-09-12T12:22:00Z">
              <w:rPr>
                <w:rFonts w:cs="Calibri" w:hint="eastAsia"/>
                <w:sz w:val="28"/>
                <w:szCs w:val="28"/>
                <w:rtl/>
                <w:lang w:bidi="fa-IR"/>
              </w:rPr>
            </w:rPrChange>
          </w:rPr>
          <w:t>فراهم</w:t>
        </w:r>
        <w:r w:rsidRPr="00E27A66">
          <w:rPr>
            <w:rFonts w:cs="Calibri"/>
            <w:sz w:val="18"/>
            <w:szCs w:val="18"/>
            <w:rtl/>
            <w:lang w:bidi="fa-IR"/>
            <w:rPrChange w:id="79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00" w:author="Microsoft account" w:date="2025-09-12T12:22:00Z">
              <w:rPr>
                <w:rFonts w:cs="Calibri" w:hint="eastAsia"/>
                <w:sz w:val="28"/>
                <w:szCs w:val="28"/>
                <w:rtl/>
                <w:lang w:bidi="fa-IR"/>
              </w:rPr>
            </w:rPrChange>
          </w:rPr>
          <w:t>م</w:t>
        </w:r>
        <w:r w:rsidRPr="00E27A66">
          <w:rPr>
            <w:rFonts w:cs="Calibri" w:hint="cs"/>
            <w:sz w:val="18"/>
            <w:szCs w:val="18"/>
            <w:rtl/>
            <w:lang w:bidi="fa-IR"/>
            <w:rPrChange w:id="801" w:author="Microsoft account" w:date="2025-09-12T12:22:00Z">
              <w:rPr>
                <w:rFonts w:cs="Calibri" w:hint="cs"/>
                <w:sz w:val="28"/>
                <w:szCs w:val="28"/>
                <w:rtl/>
                <w:lang w:bidi="fa-IR"/>
              </w:rPr>
            </w:rPrChange>
          </w:rPr>
          <w:t>ی‌</w:t>
        </w:r>
        <w:r w:rsidRPr="00E27A66">
          <w:rPr>
            <w:rFonts w:cs="Calibri" w:hint="eastAsia"/>
            <w:sz w:val="18"/>
            <w:szCs w:val="18"/>
            <w:rtl/>
            <w:lang w:bidi="fa-IR"/>
            <w:rPrChange w:id="802" w:author="Microsoft account" w:date="2025-09-12T12:22:00Z">
              <w:rPr>
                <w:rFonts w:cs="Calibri" w:hint="eastAsia"/>
                <w:sz w:val="28"/>
                <w:szCs w:val="28"/>
                <w:rtl/>
                <w:lang w:bidi="fa-IR"/>
              </w:rPr>
            </w:rPrChange>
          </w:rPr>
          <w:t>کنه</w:t>
        </w:r>
        <w:r w:rsidRPr="00E27A66">
          <w:rPr>
            <w:rFonts w:cs="Calibri"/>
            <w:sz w:val="18"/>
            <w:szCs w:val="18"/>
            <w:lang w:bidi="fa-IR"/>
            <w:rPrChange w:id="803"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804" w:author="Microsoft account" w:date="2025-09-12T12:21:00Z"/>
          <w:rFonts w:cs="Calibri"/>
          <w:sz w:val="18"/>
          <w:szCs w:val="18"/>
          <w:rtl/>
          <w:lang w:bidi="fa-IR"/>
          <w:rPrChange w:id="805" w:author="Microsoft account" w:date="2025-09-12T12:22:00Z">
            <w:rPr>
              <w:ins w:id="806" w:author="Microsoft account" w:date="2025-09-12T12:21:00Z"/>
              <w:rFonts w:cs="Calibri"/>
              <w:sz w:val="28"/>
              <w:szCs w:val="28"/>
              <w:rtl/>
              <w:lang w:bidi="fa-IR"/>
            </w:rPr>
          </w:rPrChange>
        </w:rPr>
        <w:pPrChange w:id="807" w:author="Microsoft account" w:date="2025-09-12T12:22:00Z">
          <w:pPr>
            <w:spacing w:after="0" w:line="276" w:lineRule="auto"/>
          </w:pPr>
        </w:pPrChange>
      </w:pPr>
      <w:ins w:id="808" w:author="Microsoft account" w:date="2025-09-12T12:21:00Z">
        <w:r w:rsidRPr="00E27A66">
          <w:rPr>
            <w:rFonts w:cs="Calibri"/>
            <w:sz w:val="18"/>
            <w:szCs w:val="18"/>
            <w:rtl/>
            <w:lang w:bidi="fa-IR"/>
            <w:rPrChange w:id="809"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810" w:author="Microsoft account" w:date="2025-09-12T12:22:00Z">
              <w:rPr>
                <w:rFonts w:cs="Calibri" w:hint="cs"/>
                <w:sz w:val="28"/>
                <w:szCs w:val="28"/>
                <w:rtl/>
                <w:lang w:bidi="fa-IR"/>
              </w:rPr>
            </w:rPrChange>
          </w:rPr>
          <w:t>یی</w:t>
        </w:r>
        <w:r w:rsidRPr="00E27A66">
          <w:rPr>
            <w:rFonts w:cs="Calibri"/>
            <w:sz w:val="18"/>
            <w:szCs w:val="18"/>
            <w:rtl/>
            <w:lang w:bidi="fa-IR"/>
            <w:rPrChange w:id="811"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812" w:author="Microsoft account" w:date="2025-09-12T12:22:00Z">
              <w:rPr>
                <w:rFonts w:cs="Calibri" w:hint="cs"/>
                <w:sz w:val="28"/>
                <w:szCs w:val="28"/>
                <w:rtl/>
                <w:lang w:bidi="fa-IR"/>
              </w:rPr>
            </w:rPrChange>
          </w:rPr>
          <w:t>ی</w:t>
        </w:r>
        <w:r w:rsidRPr="00E27A66">
          <w:rPr>
            <w:rFonts w:cs="Calibri"/>
            <w:sz w:val="18"/>
            <w:szCs w:val="18"/>
            <w:rtl/>
            <w:lang w:bidi="fa-IR"/>
            <w:rPrChange w:id="813" w:author="Microsoft account" w:date="2025-09-12T12:22:00Z">
              <w:rPr>
                <w:rFonts w:cs="Calibri"/>
                <w:sz w:val="28"/>
                <w:szCs w:val="28"/>
                <w:rtl/>
                <w:lang w:bidi="fa-IR"/>
              </w:rPr>
            </w:rPrChange>
          </w:rPr>
          <w:t xml:space="preserve"> به</w:t>
        </w:r>
        <w:r w:rsidRPr="00E27A66">
          <w:rPr>
            <w:rFonts w:cs="Calibri" w:hint="cs"/>
            <w:sz w:val="18"/>
            <w:szCs w:val="18"/>
            <w:rtl/>
            <w:lang w:bidi="fa-IR"/>
            <w:rPrChange w:id="814" w:author="Microsoft account" w:date="2025-09-12T12:22:00Z">
              <w:rPr>
                <w:rFonts w:cs="Calibri" w:hint="cs"/>
                <w:sz w:val="28"/>
                <w:szCs w:val="28"/>
                <w:rtl/>
                <w:lang w:bidi="fa-IR"/>
              </w:rPr>
            </w:rPrChange>
          </w:rPr>
          <w:t>ی</w:t>
        </w:r>
        <w:r w:rsidRPr="00E27A66">
          <w:rPr>
            <w:rFonts w:cs="Calibri" w:hint="eastAsia"/>
            <w:sz w:val="18"/>
            <w:szCs w:val="18"/>
            <w:rtl/>
            <w:lang w:bidi="fa-IR"/>
            <w:rPrChange w:id="815"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816" w:author="Microsoft account" w:date="2025-09-12T12:22:00Z">
              <w:rPr>
                <w:rFonts w:cs="Calibri" w:hint="cs"/>
                <w:sz w:val="28"/>
                <w:szCs w:val="28"/>
                <w:rtl/>
                <w:lang w:bidi="fa-IR"/>
              </w:rPr>
            </w:rPrChange>
          </w:rPr>
          <w:t>ی</w:t>
        </w:r>
        <w:r w:rsidRPr="00E27A66">
          <w:rPr>
            <w:rFonts w:cs="Calibri" w:hint="eastAsia"/>
            <w:sz w:val="18"/>
            <w:szCs w:val="18"/>
            <w:rtl/>
            <w:lang w:bidi="fa-IR"/>
            <w:rPrChange w:id="817" w:author="Microsoft account" w:date="2025-09-12T12:22:00Z">
              <w:rPr>
                <w:rFonts w:cs="Calibri" w:hint="eastAsia"/>
                <w:sz w:val="28"/>
                <w:szCs w:val="28"/>
                <w:rtl/>
                <w:lang w:bidi="fa-IR"/>
              </w:rPr>
            </w:rPrChange>
          </w:rPr>
          <w:t>،</w:t>
        </w:r>
        <w:r w:rsidRPr="00E27A66">
          <w:rPr>
            <w:rFonts w:cs="Calibri"/>
            <w:sz w:val="18"/>
            <w:szCs w:val="18"/>
            <w:rtl/>
            <w:lang w:bidi="fa-IR"/>
            <w:rPrChange w:id="81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9"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820" w:author="Microsoft account" w:date="2025-09-12T12:22:00Z">
              <w:rPr>
                <w:rFonts w:cs="Calibri" w:hint="cs"/>
                <w:sz w:val="28"/>
                <w:szCs w:val="28"/>
                <w:rtl/>
                <w:lang w:bidi="fa-IR"/>
              </w:rPr>
            </w:rPrChange>
          </w:rPr>
          <w:t>ی</w:t>
        </w:r>
        <w:r w:rsidRPr="00E27A66">
          <w:rPr>
            <w:rFonts w:cs="Calibri" w:hint="eastAsia"/>
            <w:sz w:val="18"/>
            <w:szCs w:val="18"/>
            <w:rtl/>
            <w:lang w:bidi="fa-IR"/>
            <w:rPrChange w:id="821" w:author="Microsoft account" w:date="2025-09-12T12:22:00Z">
              <w:rPr>
                <w:rFonts w:cs="Calibri" w:hint="eastAsia"/>
                <w:sz w:val="28"/>
                <w:szCs w:val="28"/>
                <w:rtl/>
                <w:lang w:bidi="fa-IR"/>
              </w:rPr>
            </w:rPrChange>
          </w:rPr>
          <w:t>ر</w:t>
        </w:r>
        <w:r w:rsidRPr="00E27A66">
          <w:rPr>
            <w:rFonts w:cs="Calibri" w:hint="cs"/>
            <w:sz w:val="18"/>
            <w:szCs w:val="18"/>
            <w:rtl/>
            <w:lang w:bidi="fa-IR"/>
            <w:rPrChange w:id="822" w:author="Microsoft account" w:date="2025-09-12T12:22:00Z">
              <w:rPr>
                <w:rFonts w:cs="Calibri" w:hint="cs"/>
                <w:sz w:val="28"/>
                <w:szCs w:val="28"/>
                <w:rtl/>
                <w:lang w:bidi="fa-IR"/>
              </w:rPr>
            </w:rPrChange>
          </w:rPr>
          <w:t>ی</w:t>
        </w:r>
        <w:r w:rsidRPr="00E27A66">
          <w:rPr>
            <w:rFonts w:cs="Calibri" w:hint="eastAsia"/>
            <w:sz w:val="18"/>
            <w:szCs w:val="18"/>
            <w:rtl/>
            <w:lang w:bidi="fa-IR"/>
            <w:rPrChange w:id="823" w:author="Microsoft account" w:date="2025-09-12T12:22:00Z">
              <w:rPr>
                <w:rFonts w:cs="Calibri" w:hint="eastAsia"/>
                <w:sz w:val="28"/>
                <w:szCs w:val="28"/>
                <w:rtl/>
                <w:lang w:bidi="fa-IR"/>
              </w:rPr>
            </w:rPrChange>
          </w:rPr>
          <w:t>،</w:t>
        </w:r>
        <w:r w:rsidRPr="00E27A66">
          <w:rPr>
            <w:rFonts w:cs="Calibri"/>
            <w:sz w:val="18"/>
            <w:szCs w:val="18"/>
            <w:rtl/>
            <w:lang w:bidi="fa-IR"/>
            <w:rPrChange w:id="82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5" w:author="Microsoft account" w:date="2025-09-12T12:22:00Z">
              <w:rPr>
                <w:rFonts w:cs="Calibri" w:hint="eastAsia"/>
                <w:sz w:val="28"/>
                <w:szCs w:val="28"/>
                <w:rtl/>
                <w:lang w:bidi="fa-IR"/>
              </w:rPr>
            </w:rPrChange>
          </w:rPr>
          <w:t>معادلات</w:t>
        </w:r>
        <w:r w:rsidRPr="00E27A66">
          <w:rPr>
            <w:rFonts w:cs="Calibri"/>
            <w:sz w:val="18"/>
            <w:szCs w:val="18"/>
            <w:rtl/>
            <w:lang w:bidi="fa-IR"/>
            <w:rPrChange w:id="82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7" w:author="Microsoft account" w:date="2025-09-12T12:22:00Z">
              <w:rPr>
                <w:rFonts w:cs="Calibri" w:hint="eastAsia"/>
                <w:sz w:val="28"/>
                <w:szCs w:val="28"/>
                <w:rtl/>
                <w:lang w:bidi="fa-IR"/>
              </w:rPr>
            </w:rPrChange>
          </w:rPr>
          <w:t>د</w:t>
        </w:r>
        <w:r w:rsidRPr="00E27A66">
          <w:rPr>
            <w:rFonts w:cs="Calibri" w:hint="cs"/>
            <w:sz w:val="18"/>
            <w:szCs w:val="18"/>
            <w:rtl/>
            <w:lang w:bidi="fa-IR"/>
            <w:rPrChange w:id="828" w:author="Microsoft account" w:date="2025-09-12T12:22:00Z">
              <w:rPr>
                <w:rFonts w:cs="Calibri" w:hint="cs"/>
                <w:sz w:val="28"/>
                <w:szCs w:val="28"/>
                <w:rtl/>
                <w:lang w:bidi="fa-IR"/>
              </w:rPr>
            </w:rPrChange>
          </w:rPr>
          <w:t>ی</w:t>
        </w:r>
        <w:r w:rsidRPr="00E27A66">
          <w:rPr>
            <w:rFonts w:cs="Calibri" w:hint="eastAsia"/>
            <w:sz w:val="18"/>
            <w:szCs w:val="18"/>
            <w:rtl/>
            <w:lang w:bidi="fa-IR"/>
            <w:rPrChange w:id="829"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830" w:author="Microsoft account" w:date="2025-09-12T12:22:00Z">
              <w:rPr>
                <w:rFonts w:cs="Calibri" w:hint="cs"/>
                <w:sz w:val="28"/>
                <w:szCs w:val="28"/>
                <w:rtl/>
                <w:lang w:bidi="fa-IR"/>
              </w:rPr>
            </w:rPrChange>
          </w:rPr>
          <w:t>ی</w:t>
        </w:r>
        <w:r w:rsidRPr="00E27A66">
          <w:rPr>
            <w:rFonts w:cs="Calibri" w:hint="eastAsia"/>
            <w:sz w:val="18"/>
            <w:szCs w:val="18"/>
            <w:rtl/>
            <w:lang w:bidi="fa-IR"/>
            <w:rPrChange w:id="831" w:author="Microsoft account" w:date="2025-09-12T12:22:00Z">
              <w:rPr>
                <w:rFonts w:cs="Calibri" w:hint="eastAsia"/>
                <w:sz w:val="28"/>
                <w:szCs w:val="28"/>
                <w:rtl/>
                <w:lang w:bidi="fa-IR"/>
              </w:rPr>
            </w:rPrChange>
          </w:rPr>
          <w:t>ل،</w:t>
        </w:r>
        <w:r w:rsidRPr="00E27A66">
          <w:rPr>
            <w:rFonts w:cs="Calibri"/>
            <w:sz w:val="18"/>
            <w:szCs w:val="18"/>
            <w:rtl/>
            <w:lang w:bidi="fa-IR"/>
            <w:rPrChange w:id="83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3" w:author="Microsoft account" w:date="2025-09-12T12:22:00Z">
              <w:rPr>
                <w:rFonts w:cs="Calibri" w:hint="eastAsia"/>
                <w:sz w:val="28"/>
                <w:szCs w:val="28"/>
                <w:rtl/>
                <w:lang w:bidi="fa-IR"/>
              </w:rPr>
            </w:rPrChange>
          </w:rPr>
          <w:t>آمار</w:t>
        </w:r>
        <w:r w:rsidRPr="00E27A66">
          <w:rPr>
            <w:rFonts w:cs="Calibri"/>
            <w:sz w:val="18"/>
            <w:szCs w:val="18"/>
            <w:rtl/>
            <w:lang w:bidi="fa-IR"/>
            <w:rPrChange w:id="8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5" w:author="Microsoft account" w:date="2025-09-12T12:22:00Z">
              <w:rPr>
                <w:rFonts w:cs="Calibri" w:hint="eastAsia"/>
                <w:sz w:val="28"/>
                <w:szCs w:val="28"/>
                <w:rtl/>
                <w:lang w:bidi="fa-IR"/>
              </w:rPr>
            </w:rPrChange>
          </w:rPr>
          <w:t>و</w:t>
        </w:r>
        <w:r w:rsidRPr="00E27A66">
          <w:rPr>
            <w:rFonts w:cs="Calibri"/>
            <w:sz w:val="18"/>
            <w:szCs w:val="18"/>
            <w:rtl/>
            <w:lang w:bidi="fa-IR"/>
            <w:rPrChange w:id="83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7" w:author="Microsoft account" w:date="2025-09-12T12:22:00Z">
              <w:rPr>
                <w:rFonts w:cs="Calibri" w:hint="eastAsia"/>
                <w:sz w:val="28"/>
                <w:szCs w:val="28"/>
                <w:rtl/>
                <w:lang w:bidi="fa-IR"/>
              </w:rPr>
            </w:rPrChange>
          </w:rPr>
          <w:t>پردازش</w:t>
        </w:r>
        <w:r w:rsidRPr="00E27A66">
          <w:rPr>
            <w:rFonts w:cs="Calibri"/>
            <w:sz w:val="18"/>
            <w:szCs w:val="18"/>
            <w:rtl/>
            <w:lang w:bidi="fa-IR"/>
            <w:rPrChange w:id="83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9" w:author="Microsoft account" w:date="2025-09-12T12:22:00Z">
              <w:rPr>
                <w:rFonts w:cs="Calibri" w:hint="eastAsia"/>
                <w:sz w:val="28"/>
                <w:szCs w:val="28"/>
                <w:rtl/>
                <w:lang w:bidi="fa-IR"/>
              </w:rPr>
            </w:rPrChange>
          </w:rPr>
          <w:t>س</w:t>
        </w:r>
        <w:r w:rsidRPr="00E27A66">
          <w:rPr>
            <w:rFonts w:cs="Calibri" w:hint="cs"/>
            <w:sz w:val="18"/>
            <w:szCs w:val="18"/>
            <w:rtl/>
            <w:lang w:bidi="fa-IR"/>
            <w:rPrChange w:id="840" w:author="Microsoft account" w:date="2025-09-12T12:22:00Z">
              <w:rPr>
                <w:rFonts w:cs="Calibri" w:hint="cs"/>
                <w:sz w:val="28"/>
                <w:szCs w:val="28"/>
                <w:rtl/>
                <w:lang w:bidi="fa-IR"/>
              </w:rPr>
            </w:rPrChange>
          </w:rPr>
          <w:t>ی</w:t>
        </w:r>
        <w:r w:rsidRPr="00E27A66">
          <w:rPr>
            <w:rFonts w:cs="Calibri" w:hint="eastAsia"/>
            <w:sz w:val="18"/>
            <w:szCs w:val="18"/>
            <w:rtl/>
            <w:lang w:bidi="fa-IR"/>
            <w:rPrChange w:id="841" w:author="Microsoft account" w:date="2025-09-12T12:22:00Z">
              <w:rPr>
                <w:rFonts w:cs="Calibri" w:hint="eastAsia"/>
                <w:sz w:val="28"/>
                <w:szCs w:val="28"/>
                <w:rtl/>
                <w:lang w:bidi="fa-IR"/>
              </w:rPr>
            </w:rPrChange>
          </w:rPr>
          <w:t>گناله</w:t>
        </w:r>
        <w:r w:rsidRPr="00E27A66">
          <w:rPr>
            <w:rFonts w:cs="Calibri"/>
            <w:sz w:val="18"/>
            <w:szCs w:val="18"/>
            <w:lang w:bidi="fa-IR"/>
            <w:rPrChange w:id="842"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843" w:author="Microsoft account" w:date="2025-09-12T12:20:00Z"/>
          <w:rFonts w:cs="Calibri"/>
          <w:sz w:val="28"/>
          <w:szCs w:val="28"/>
          <w:rtl/>
          <w:lang w:bidi="fa-IR"/>
        </w:rPr>
        <w:pPrChange w:id="844" w:author="Microsoft account" w:date="2025-09-12T12:22:00Z">
          <w:pPr>
            <w:spacing w:after="0" w:line="240" w:lineRule="auto"/>
          </w:pPr>
        </w:pPrChange>
      </w:pPr>
      <w:ins w:id="845" w:author="Microsoft account" w:date="2025-09-12T12:21:00Z">
        <w:r w:rsidRPr="00E27A66">
          <w:rPr>
            <w:rFonts w:cs="Calibri"/>
            <w:sz w:val="18"/>
            <w:szCs w:val="18"/>
            <w:rtl/>
            <w:lang w:bidi="fa-IR"/>
            <w:rPrChange w:id="846" w:author="Microsoft account" w:date="2025-09-12T12:22:00Z">
              <w:rPr>
                <w:rFonts w:cs="Calibri"/>
                <w:sz w:val="28"/>
                <w:szCs w:val="28"/>
                <w:rtl/>
                <w:lang w:bidi="fa-IR"/>
              </w:rPr>
            </w:rPrChange>
          </w:rPr>
          <w:t>وقت</w:t>
        </w:r>
        <w:r w:rsidRPr="00E27A66">
          <w:rPr>
            <w:rFonts w:cs="Calibri" w:hint="cs"/>
            <w:sz w:val="18"/>
            <w:szCs w:val="18"/>
            <w:rtl/>
            <w:lang w:bidi="fa-IR"/>
            <w:rPrChange w:id="847" w:author="Microsoft account" w:date="2025-09-12T12:22:00Z">
              <w:rPr>
                <w:rFonts w:cs="Calibri" w:hint="cs"/>
                <w:sz w:val="28"/>
                <w:szCs w:val="28"/>
                <w:rtl/>
                <w:lang w:bidi="fa-IR"/>
              </w:rPr>
            </w:rPrChange>
          </w:rPr>
          <w:t>ی</w:t>
        </w:r>
        <w:r w:rsidRPr="00E27A66">
          <w:rPr>
            <w:rFonts w:cs="Calibri"/>
            <w:sz w:val="18"/>
            <w:szCs w:val="18"/>
            <w:rtl/>
            <w:lang w:bidi="fa-IR"/>
            <w:rPrChange w:id="848" w:author="Microsoft account" w:date="2025-09-12T12:22:00Z">
              <w:rPr>
                <w:rFonts w:cs="Calibri"/>
                <w:sz w:val="28"/>
                <w:szCs w:val="28"/>
                <w:rtl/>
                <w:lang w:bidi="fa-IR"/>
              </w:rPr>
            </w:rPrChange>
          </w:rPr>
          <w:t xml:space="preserve"> </w:t>
        </w:r>
        <w:r w:rsidRPr="00E27A66">
          <w:rPr>
            <w:rFonts w:cs="Calibri"/>
            <w:sz w:val="18"/>
            <w:szCs w:val="18"/>
            <w:lang w:bidi="fa-IR"/>
            <w:rPrChange w:id="849" w:author="Microsoft account" w:date="2025-09-12T12:22:00Z">
              <w:rPr>
                <w:rFonts w:cs="Calibri"/>
                <w:sz w:val="28"/>
                <w:szCs w:val="28"/>
                <w:lang w:bidi="fa-IR"/>
              </w:rPr>
            </w:rPrChange>
          </w:rPr>
          <w:t>NumPy</w:t>
        </w:r>
        <w:r w:rsidRPr="00E27A66">
          <w:rPr>
            <w:rFonts w:cs="Calibri"/>
            <w:sz w:val="18"/>
            <w:szCs w:val="18"/>
            <w:rtl/>
            <w:lang w:bidi="fa-IR"/>
            <w:rPrChange w:id="850"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851" w:author="Microsoft account" w:date="2025-09-12T12:22:00Z">
              <w:rPr>
                <w:rFonts w:cs="Calibri" w:hint="cs"/>
                <w:sz w:val="28"/>
                <w:szCs w:val="28"/>
                <w:rtl/>
                <w:lang w:bidi="fa-IR"/>
              </w:rPr>
            </w:rPrChange>
          </w:rPr>
          <w:t>ی</w:t>
        </w:r>
        <w:r w:rsidRPr="00E27A66">
          <w:rPr>
            <w:rFonts w:cs="Calibri"/>
            <w:sz w:val="18"/>
            <w:szCs w:val="18"/>
            <w:rtl/>
            <w:lang w:bidi="fa-IR"/>
            <w:rPrChange w:id="852"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853" w:author="Microsoft account" w:date="2025-09-12T12:22:00Z">
              <w:rPr>
                <w:rFonts w:cs="Calibri" w:hint="cs"/>
                <w:sz w:val="28"/>
                <w:szCs w:val="28"/>
                <w:rtl/>
                <w:lang w:bidi="fa-IR"/>
              </w:rPr>
            </w:rPrChange>
          </w:rPr>
          <w:t>ی</w:t>
        </w:r>
        <w:r w:rsidRPr="00E27A66">
          <w:rPr>
            <w:rFonts w:cs="Calibri"/>
            <w:sz w:val="18"/>
            <w:szCs w:val="18"/>
            <w:rtl/>
            <w:lang w:bidi="fa-IR"/>
            <w:rPrChange w:id="854" w:author="Microsoft account" w:date="2025-09-12T12:22:00Z">
              <w:rPr>
                <w:rFonts w:cs="Calibri"/>
                <w:sz w:val="28"/>
                <w:szCs w:val="28"/>
                <w:rtl/>
                <w:lang w:bidi="fa-IR"/>
              </w:rPr>
            </w:rPrChange>
          </w:rPr>
          <w:t xml:space="preserve"> پا</w:t>
        </w:r>
        <w:r w:rsidRPr="00E27A66">
          <w:rPr>
            <w:rFonts w:cs="Calibri" w:hint="cs"/>
            <w:sz w:val="18"/>
            <w:szCs w:val="18"/>
            <w:rtl/>
            <w:lang w:bidi="fa-IR"/>
            <w:rPrChange w:id="855" w:author="Microsoft account" w:date="2025-09-12T12:22:00Z">
              <w:rPr>
                <w:rFonts w:cs="Calibri" w:hint="cs"/>
                <w:sz w:val="28"/>
                <w:szCs w:val="28"/>
                <w:rtl/>
                <w:lang w:bidi="fa-IR"/>
              </w:rPr>
            </w:rPrChange>
          </w:rPr>
          <w:t>ی</w:t>
        </w:r>
        <w:r w:rsidRPr="00E27A66">
          <w:rPr>
            <w:rFonts w:cs="Calibri" w:hint="eastAsia"/>
            <w:sz w:val="18"/>
            <w:szCs w:val="18"/>
            <w:rtl/>
            <w:lang w:bidi="fa-IR"/>
            <w:rPrChange w:id="856" w:author="Microsoft account" w:date="2025-09-12T12:22:00Z">
              <w:rPr>
                <w:rFonts w:cs="Calibri" w:hint="eastAsia"/>
                <w:sz w:val="28"/>
                <w:szCs w:val="28"/>
                <w:rtl/>
                <w:lang w:bidi="fa-IR"/>
              </w:rPr>
            </w:rPrChange>
          </w:rPr>
          <w:t>ه</w:t>
        </w:r>
        <w:r w:rsidRPr="00E27A66">
          <w:rPr>
            <w:rFonts w:cs="Calibri"/>
            <w:sz w:val="18"/>
            <w:szCs w:val="18"/>
            <w:rtl/>
            <w:lang w:bidi="fa-IR"/>
            <w:rPrChange w:id="857"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858" w:author="Microsoft account" w:date="2025-09-12T12:22:00Z">
              <w:rPr>
                <w:rFonts w:cs="Calibri" w:hint="cs"/>
                <w:sz w:val="28"/>
                <w:szCs w:val="28"/>
                <w:rtl/>
                <w:lang w:bidi="fa-IR"/>
              </w:rPr>
            </w:rPrChange>
          </w:rPr>
          <w:t>ی</w:t>
        </w:r>
        <w:r w:rsidRPr="00E27A66">
          <w:rPr>
            <w:rFonts w:cs="Calibri"/>
            <w:sz w:val="18"/>
            <w:szCs w:val="18"/>
            <w:rtl/>
            <w:lang w:bidi="fa-IR"/>
            <w:rPrChange w:id="859" w:author="Microsoft account" w:date="2025-09-12T12:22:00Z">
              <w:rPr>
                <w:rFonts w:cs="Calibri"/>
                <w:sz w:val="28"/>
                <w:szCs w:val="28"/>
                <w:rtl/>
                <w:lang w:bidi="fa-IR"/>
              </w:rPr>
            </w:rPrChange>
          </w:rPr>
          <w:t xml:space="preserve"> ن</w:t>
        </w:r>
        <w:r w:rsidRPr="00E27A66">
          <w:rPr>
            <w:rFonts w:cs="Calibri" w:hint="cs"/>
            <w:sz w:val="18"/>
            <w:szCs w:val="18"/>
            <w:rtl/>
            <w:lang w:bidi="fa-IR"/>
            <w:rPrChange w:id="860" w:author="Microsoft account" w:date="2025-09-12T12:22:00Z">
              <w:rPr>
                <w:rFonts w:cs="Calibri" w:hint="cs"/>
                <w:sz w:val="28"/>
                <w:szCs w:val="28"/>
                <w:rtl/>
                <w:lang w:bidi="fa-IR"/>
              </w:rPr>
            </w:rPrChange>
          </w:rPr>
          <w:t>ی</w:t>
        </w:r>
        <w:r w:rsidRPr="00E27A66">
          <w:rPr>
            <w:rFonts w:cs="Calibri" w:hint="eastAsia"/>
            <w:sz w:val="18"/>
            <w:szCs w:val="18"/>
            <w:rtl/>
            <w:lang w:bidi="fa-IR"/>
            <w:rPrChange w:id="861" w:author="Microsoft account" w:date="2025-09-12T12:22:00Z">
              <w:rPr>
                <w:rFonts w:cs="Calibri" w:hint="eastAsia"/>
                <w:sz w:val="28"/>
                <w:szCs w:val="28"/>
                <w:rtl/>
                <w:lang w:bidi="fa-IR"/>
              </w:rPr>
            </w:rPrChange>
          </w:rPr>
          <w:t>ست،</w:t>
        </w:r>
        <w:r w:rsidRPr="00E27A66">
          <w:rPr>
            <w:rFonts w:cs="Calibri"/>
            <w:sz w:val="18"/>
            <w:szCs w:val="18"/>
            <w:rtl/>
            <w:lang w:bidi="fa-IR"/>
            <w:rPrChange w:id="862" w:author="Microsoft account" w:date="2025-09-12T12:22:00Z">
              <w:rPr>
                <w:rFonts w:cs="Calibri"/>
                <w:sz w:val="28"/>
                <w:szCs w:val="28"/>
                <w:rtl/>
                <w:lang w:bidi="fa-IR"/>
              </w:rPr>
            </w:rPrChange>
          </w:rPr>
          <w:t xml:space="preserve"> </w:t>
        </w:r>
        <w:r w:rsidRPr="00E27A66">
          <w:rPr>
            <w:rFonts w:cs="Calibri"/>
            <w:sz w:val="18"/>
            <w:szCs w:val="18"/>
            <w:lang w:bidi="fa-IR"/>
            <w:rPrChange w:id="863" w:author="Microsoft account" w:date="2025-09-12T12:22:00Z">
              <w:rPr>
                <w:rFonts w:cs="Calibri"/>
                <w:sz w:val="28"/>
                <w:szCs w:val="28"/>
                <w:lang w:bidi="fa-IR"/>
              </w:rPr>
            </w:rPrChange>
          </w:rPr>
          <w:t>SciPy</w:t>
        </w:r>
        <w:r w:rsidRPr="00E27A66">
          <w:rPr>
            <w:rFonts w:cs="Calibri"/>
            <w:sz w:val="18"/>
            <w:szCs w:val="18"/>
            <w:rtl/>
            <w:lang w:bidi="fa-IR"/>
            <w:rPrChange w:id="864"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865" w:author="Microsoft account" w:date="2025-09-12T12:22:00Z">
              <w:rPr>
                <w:rFonts w:cs="Calibri" w:hint="cs"/>
                <w:sz w:val="28"/>
                <w:szCs w:val="28"/>
                <w:rtl/>
                <w:lang w:bidi="fa-IR"/>
              </w:rPr>
            </w:rPrChange>
          </w:rPr>
          <w:t>ی‌</w:t>
        </w:r>
        <w:r w:rsidRPr="00E27A66">
          <w:rPr>
            <w:rFonts w:cs="Calibri" w:hint="eastAsia"/>
            <w:sz w:val="18"/>
            <w:szCs w:val="18"/>
            <w:rtl/>
            <w:lang w:bidi="fa-IR"/>
            <w:rPrChange w:id="866" w:author="Microsoft account" w:date="2025-09-12T12:22:00Z">
              <w:rPr>
                <w:rFonts w:cs="Calibri" w:hint="eastAsia"/>
                <w:sz w:val="28"/>
                <w:szCs w:val="28"/>
                <w:rtl/>
                <w:lang w:bidi="fa-IR"/>
              </w:rPr>
            </w:rPrChange>
          </w:rPr>
          <w:t>کنه</w:t>
        </w:r>
        <w:r w:rsidRPr="00E27A66">
          <w:rPr>
            <w:rFonts w:cs="Calibri"/>
            <w:sz w:val="18"/>
            <w:szCs w:val="18"/>
            <w:rtl/>
            <w:lang w:bidi="fa-IR"/>
            <w:rPrChange w:id="867"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868" w:author="Microsoft account" w:date="2025-09-12T12:19:00Z"/>
          <w:rFonts w:cs="Calibri"/>
          <w:sz w:val="28"/>
          <w:szCs w:val="28"/>
          <w:rtl/>
          <w:lang w:bidi="fa-IR"/>
        </w:rPr>
        <w:pPrChange w:id="869" w:author="Microsoft account" w:date="2025-09-12T12:20:00Z">
          <w:pPr>
            <w:spacing w:after="0" w:line="240" w:lineRule="auto"/>
          </w:pPr>
        </w:pPrChange>
      </w:pPr>
    </w:p>
    <w:p w14:paraId="119D442C" w14:textId="2517F4C7" w:rsidR="002B0B06" w:rsidRDefault="00AD5617">
      <w:pPr>
        <w:bidi/>
        <w:spacing w:after="0" w:line="240" w:lineRule="auto"/>
        <w:jc w:val="both"/>
        <w:rPr>
          <w:ins w:id="870" w:author="Microsoft account" w:date="2025-09-12T11:59:00Z"/>
          <w:rFonts w:cs="Calibri"/>
          <w:sz w:val="28"/>
          <w:szCs w:val="28"/>
          <w:rtl/>
          <w:lang w:bidi="fa-IR"/>
        </w:rPr>
        <w:pPrChange w:id="871" w:author="Microsoft account" w:date="2025-09-12T12:19:00Z">
          <w:pPr>
            <w:spacing w:after="0" w:line="240" w:lineRule="auto"/>
          </w:pPr>
        </w:pPrChange>
      </w:pPr>
      <w:ins w:id="872"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 </w:t>
        </w:r>
        <w:r>
          <w:rPr>
            <w:rFonts w:cs="Calibri" w:hint="cs"/>
            <w:sz w:val="28"/>
            <w:szCs w:val="28"/>
            <w:rtl/>
            <w:lang w:bidi="fa-IR"/>
          </w:rPr>
          <w:lastRenderedPageBreak/>
          <w:t>(مثلا "</w:t>
        </w:r>
      </w:ins>
      <w:ins w:id="873" w:author="Microsoft account" w:date="2025-09-12T11:57:00Z">
        <w:r w:rsidRPr="00AD5617">
          <w:rPr>
            <w:rFonts w:cs="Calibri"/>
            <w:sz w:val="28"/>
            <w:szCs w:val="28"/>
            <w:rtl/>
            <w:lang w:bidi="fa-IR"/>
          </w:rPr>
          <w:t>ي</w:t>
        </w:r>
        <w:r>
          <w:rPr>
            <w:rFonts w:cs="Calibri" w:hint="cs"/>
            <w:sz w:val="28"/>
            <w:szCs w:val="28"/>
            <w:rtl/>
            <w:lang w:bidi="fa-IR"/>
          </w:rPr>
          <w:t>" یا "</w:t>
        </w:r>
      </w:ins>
      <w:ins w:id="874" w:author="Microsoft account" w:date="2025-09-12T11:58:00Z">
        <w:r w:rsidRPr="00AD5617">
          <w:rPr>
            <w:rFonts w:cs="Calibri"/>
            <w:sz w:val="28"/>
            <w:szCs w:val="28"/>
            <w:rtl/>
            <w:lang w:bidi="fa-IR"/>
          </w:rPr>
          <w:t>ك</w:t>
        </w:r>
        <w:r>
          <w:rPr>
            <w:rFonts w:cs="Calibri" w:hint="cs"/>
            <w:sz w:val="28"/>
            <w:szCs w:val="28"/>
            <w:rtl/>
            <w:lang w:bidi="fa-IR"/>
          </w:rPr>
          <w:t xml:space="preserve">") که به دلیل 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875"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876" w:author="Microsoft account" w:date="2025-09-12T11:59:00Z"/>
          <w:rFonts w:cs="Calibri"/>
          <w:sz w:val="28"/>
          <w:szCs w:val="28"/>
          <w:rtl/>
          <w:lang w:bidi="fa-IR"/>
        </w:rPr>
        <w:pPrChange w:id="877" w:author="Microsoft account" w:date="2025-09-12T11:59:00Z">
          <w:pPr>
            <w:spacing w:after="0" w:line="240" w:lineRule="auto"/>
          </w:pPr>
        </w:pPrChange>
      </w:pPr>
      <w:ins w:id="878" w:author="Microsoft account" w:date="2025-09-12T11:59:00Z">
        <w:r w:rsidRPr="00AD5617">
          <w:rPr>
            <w:rFonts w:cs="Calibri"/>
            <w:noProof/>
            <w:sz w:val="28"/>
            <w:szCs w:val="28"/>
            <w:rPrChange w:id="879"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880" w:author="Microsoft account" w:date="2025-09-12T12:00:00Z"/>
          <w:rFonts w:cs="Calibri"/>
          <w:sz w:val="18"/>
          <w:szCs w:val="18"/>
          <w:rtl/>
          <w:lang w:bidi="fa-IR"/>
          <w:rPrChange w:id="881" w:author="Microsoft account" w:date="2025-09-16T11:45:00Z">
            <w:rPr>
              <w:ins w:id="882" w:author="Microsoft account" w:date="2025-09-12T12:00:00Z"/>
              <w:rFonts w:ascii="Segoe UI Symbol" w:hAnsi="Segoe UI Symbol" w:cs="Times New Roman"/>
              <w:sz w:val="28"/>
              <w:szCs w:val="28"/>
              <w:rtl/>
              <w:lang w:bidi="fa-IR"/>
            </w:rPr>
          </w:rPrChange>
        </w:rPr>
        <w:pPrChange w:id="883" w:author="Microsoft account" w:date="2025-09-16T11:45:00Z">
          <w:pPr>
            <w:spacing w:after="0" w:line="240" w:lineRule="auto"/>
          </w:pPr>
        </w:pPrChange>
      </w:pPr>
      <w:ins w:id="884"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885" w:author="Microsoft account" w:date="2025-09-12T12:00:00Z">
        <w:r w:rsidRPr="00AD5617">
          <w:rPr>
            <w:rFonts w:ascii="Segoe UI Symbol" w:hAnsi="Segoe UI Symbol" w:cs="Times New Roman"/>
            <w:sz w:val="28"/>
            <w:szCs w:val="28"/>
            <w:lang w:bidi="fa-IR"/>
          </w:rPr>
          <w:sym w:font="Wingdings" w:char="F04A"/>
        </w:r>
      </w:ins>
      <w:ins w:id="886" w:author="Microsoft account" w:date="2025-09-16T11:43:00Z">
        <w:r w:rsidR="003916DE">
          <w:rPr>
            <w:rFonts w:ascii="Segoe UI Symbol" w:hAnsi="Segoe UI Symbol" w:cs="Times New Roman" w:hint="cs"/>
            <w:sz w:val="28"/>
            <w:szCs w:val="28"/>
            <w:rtl/>
            <w:lang w:bidi="fa-IR"/>
          </w:rPr>
          <w:t xml:space="preserve"> (</w:t>
        </w:r>
      </w:ins>
      <w:ins w:id="887"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888"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889"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890" w:author="Microsoft account" w:date="2025-09-12T12:00:00Z"/>
          <w:rFonts w:ascii="Segoe UI Symbol" w:hAnsi="Segoe UI Symbol" w:cs="Times New Roman"/>
          <w:sz w:val="28"/>
          <w:szCs w:val="28"/>
          <w:rtl/>
          <w:lang w:bidi="fa-IR"/>
        </w:rPr>
        <w:pPrChange w:id="891"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892" w:author="Microsoft account" w:date="2025-09-11T09:58:00Z"/>
          <w:rFonts w:cs="Calibri"/>
          <w:sz w:val="28"/>
          <w:szCs w:val="28"/>
          <w:lang w:bidi="fa-IR"/>
          <w:rPrChange w:id="893" w:author="Microsoft account" w:date="2025-09-12T12:15:00Z">
            <w:rPr>
              <w:ins w:id="894" w:author="Microsoft account" w:date="2025-09-11T09:58:00Z"/>
              <w:lang w:bidi="fa-IR"/>
            </w:rPr>
          </w:rPrChange>
        </w:rPr>
        <w:pPrChange w:id="895" w:author="Microsoft account" w:date="2025-09-12T12:15:00Z">
          <w:pPr>
            <w:spacing w:after="0" w:line="240" w:lineRule="auto"/>
          </w:pPr>
        </w:pPrChange>
      </w:pPr>
      <w:ins w:id="896"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897" w:author="Microsoft account" w:date="2025-09-11T09:58:00Z"/>
          <w:rFonts w:cs="Calibri"/>
          <w:sz w:val="28"/>
          <w:szCs w:val="28"/>
          <w:rtl/>
          <w:lang w:bidi="fa-IR"/>
        </w:rPr>
        <w:pPrChange w:id="898" w:author="Microsoft account" w:date="2025-09-11T09:59:00Z">
          <w:pPr>
            <w:spacing w:after="0" w:line="240" w:lineRule="auto"/>
          </w:pPr>
        </w:pPrChange>
      </w:pPr>
      <w:ins w:id="899"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900" w:author="Microsoft account" w:date="2025-09-11T09:58:00Z"/>
          <w:rFonts w:cs="Calibri"/>
          <w:sz w:val="28"/>
          <w:szCs w:val="28"/>
          <w:rtl/>
          <w:lang w:bidi="fa-IR"/>
        </w:rPr>
        <w:pPrChange w:id="901" w:author="Microsoft account" w:date="2025-09-11T09:58:00Z">
          <w:pPr>
            <w:spacing w:after="0" w:line="240" w:lineRule="auto"/>
          </w:pPr>
        </w:pPrChange>
      </w:pPr>
      <w:bookmarkStart w:id="902" w:name="I4040622"/>
      <w:ins w:id="903" w:author="Microsoft account" w:date="2025-09-13T11:22:00Z">
        <w:r>
          <w:rPr>
            <w:rFonts w:cs="Calibri" w:hint="cs"/>
            <w:sz w:val="28"/>
            <w:szCs w:val="28"/>
            <w:rtl/>
            <w:lang w:bidi="fa-IR"/>
          </w:rPr>
          <w:lastRenderedPageBreak/>
          <w:t>ادامه</w:t>
        </w:r>
      </w:ins>
    </w:p>
    <w:bookmarkEnd w:id="902"/>
    <w:p w14:paraId="2A54CC41" w14:textId="189E8E19" w:rsidR="003C0C27" w:rsidRDefault="00C621F8">
      <w:pPr>
        <w:bidi/>
        <w:spacing w:after="0" w:line="240" w:lineRule="auto"/>
        <w:jc w:val="both"/>
        <w:rPr>
          <w:ins w:id="904" w:author="Microsoft account" w:date="2025-09-13T11:52:00Z"/>
          <w:rFonts w:cs="Calibri"/>
          <w:sz w:val="28"/>
          <w:szCs w:val="28"/>
          <w:rtl/>
          <w:lang w:bidi="fa-IR"/>
        </w:rPr>
        <w:pPrChange w:id="905" w:author="Microsoft account" w:date="2025-09-13T11:23:00Z">
          <w:pPr>
            <w:spacing w:after="0" w:line="240" w:lineRule="auto"/>
          </w:pPr>
        </w:pPrChange>
      </w:pPr>
      <w:ins w:id="906"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907"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908" w:author="Microsoft account" w:date="2025-09-13T11:53:00Z">
        <w:r w:rsidR="003E07C5">
          <w:rPr>
            <w:rFonts w:cs="Calibri"/>
            <w:sz w:val="28"/>
            <w:szCs w:val="28"/>
            <w:lang w:bidi="fa-IR"/>
          </w:rPr>
          <w:t>()</w:t>
        </w:r>
      </w:ins>
      <w:ins w:id="909"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910" w:author="Microsoft account" w:date="2025-09-16T11:45:00Z">
        <w:r w:rsidR="003916DE">
          <w:rPr>
            <w:rFonts w:cs="Calibri" w:hint="cs"/>
            <w:sz w:val="28"/>
            <w:szCs w:val="28"/>
            <w:rtl/>
            <w:lang w:bidi="fa-IR"/>
          </w:rPr>
          <w:t>(</w:t>
        </w:r>
      </w:ins>
      <w:ins w:id="911"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912"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913" w:author="Microsoft account" w:date="2025-09-13T11:52:00Z"/>
          <w:rFonts w:cs="Calibri"/>
          <w:sz w:val="28"/>
          <w:szCs w:val="28"/>
          <w:rtl/>
          <w:lang w:bidi="fa-IR"/>
        </w:rPr>
        <w:pPrChange w:id="914" w:author="Microsoft account" w:date="2025-09-13T11:52:00Z">
          <w:pPr>
            <w:spacing w:after="0" w:line="240" w:lineRule="auto"/>
          </w:pPr>
        </w:pPrChange>
      </w:pPr>
    </w:p>
    <w:p w14:paraId="48971C6A" w14:textId="4CF14FA3" w:rsidR="00C621F8" w:rsidRDefault="00C621F8">
      <w:pPr>
        <w:bidi/>
        <w:spacing w:after="0" w:line="240" w:lineRule="auto"/>
        <w:jc w:val="both"/>
        <w:rPr>
          <w:ins w:id="915" w:author="Microsoft account" w:date="2025-09-13T12:37:00Z"/>
          <w:rFonts w:cs="Calibri"/>
          <w:sz w:val="28"/>
          <w:szCs w:val="28"/>
          <w:rtl/>
          <w:lang w:bidi="fa-IR"/>
        </w:rPr>
        <w:pPrChange w:id="916" w:author="Microsoft account" w:date="2025-09-13T11:52:00Z">
          <w:pPr>
            <w:spacing w:after="0" w:line="240" w:lineRule="auto"/>
          </w:pPr>
        </w:pPrChange>
      </w:pPr>
      <w:ins w:id="917" w:author="Microsoft account" w:date="2025-09-13T11:52:00Z">
        <w:r>
          <w:rPr>
            <w:rFonts w:cs="Calibri" w:hint="cs"/>
            <w:sz w:val="28"/>
            <w:szCs w:val="28"/>
            <w:rtl/>
            <w:lang w:bidi="fa-IR"/>
          </w:rPr>
          <w:t>-</w:t>
        </w:r>
      </w:ins>
      <w:ins w:id="918"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919" w:author="Microsoft account" w:date="2025-09-13T12:39:00Z"/>
          <w:rFonts w:cs="Calibri"/>
          <w:sz w:val="28"/>
          <w:szCs w:val="28"/>
          <w:rtl/>
          <w:lang w:bidi="fa-IR"/>
        </w:rPr>
        <w:pPrChange w:id="920" w:author="Microsoft account" w:date="2025-09-13T12:37:00Z">
          <w:pPr>
            <w:spacing w:after="0" w:line="240" w:lineRule="auto"/>
          </w:pPr>
        </w:pPrChange>
      </w:pPr>
      <w:ins w:id="921" w:author="Microsoft account" w:date="2025-09-13T12:39:00Z">
        <w:r w:rsidRPr="003B3A05">
          <w:rPr>
            <w:rFonts w:cs="Calibri"/>
            <w:noProof/>
            <w:sz w:val="28"/>
            <w:szCs w:val="28"/>
            <w:rPrChange w:id="922"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923" w:author="Microsoft account" w:date="2025-09-16T11:48:00Z"/>
          <w:rFonts w:cs="Calibri"/>
          <w:sz w:val="28"/>
          <w:szCs w:val="28"/>
          <w:lang w:bidi="fa-IR"/>
        </w:rPr>
        <w:pPrChange w:id="924" w:author="Microsoft account" w:date="2025-09-13T12:39:00Z">
          <w:pPr>
            <w:spacing w:after="0" w:line="240" w:lineRule="auto"/>
          </w:pPr>
        </w:pPrChange>
      </w:pPr>
      <w:ins w:id="925" w:author="Microsoft account" w:date="2025-09-13T12:39:00Z">
        <w:r w:rsidRPr="003B3A05">
          <w:rPr>
            <w:rFonts w:cs="Calibri"/>
            <w:noProof/>
            <w:sz w:val="28"/>
            <w:szCs w:val="28"/>
            <w:rPrChange w:id="926"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927" w:author="Microsoft account" w:date="2025-09-13T12:40:00Z"/>
          <w:rFonts w:cs="Calibri"/>
          <w:sz w:val="28"/>
          <w:szCs w:val="28"/>
          <w:rtl/>
          <w:lang w:bidi="fa-IR"/>
        </w:rPr>
        <w:pPrChange w:id="928" w:author="Microsoft account" w:date="2025-09-16T11:48:00Z">
          <w:pPr>
            <w:spacing w:after="0" w:line="240" w:lineRule="auto"/>
          </w:pPr>
        </w:pPrChange>
      </w:pPr>
      <w:ins w:id="929"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930"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931"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932"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933" w:author="Microsoft account" w:date="2025-09-13T12:40:00Z"/>
          <w:rFonts w:cs="Calibri"/>
          <w:sz w:val="28"/>
          <w:szCs w:val="28"/>
          <w:rtl/>
          <w:lang w:bidi="fa-IR"/>
        </w:rPr>
        <w:pPrChange w:id="934" w:author="Microsoft account" w:date="2025-09-13T12:40:00Z">
          <w:pPr>
            <w:spacing w:after="0" w:line="240" w:lineRule="auto"/>
          </w:pPr>
        </w:pPrChange>
      </w:pPr>
    </w:p>
    <w:p w14:paraId="0935A9C0" w14:textId="26FEAAE8" w:rsidR="003B3A05" w:rsidRDefault="003B3C3A">
      <w:pPr>
        <w:bidi/>
        <w:spacing w:after="0" w:line="240" w:lineRule="auto"/>
        <w:jc w:val="both"/>
        <w:rPr>
          <w:ins w:id="935" w:author="Microsoft account" w:date="2025-09-13T11:23:00Z"/>
          <w:rFonts w:cs="Calibri"/>
          <w:sz w:val="28"/>
          <w:szCs w:val="28"/>
          <w:rtl/>
          <w:lang w:bidi="fa-IR"/>
        </w:rPr>
        <w:pPrChange w:id="936" w:author="Microsoft account" w:date="2025-09-13T12:40:00Z">
          <w:pPr>
            <w:spacing w:after="0" w:line="240" w:lineRule="auto"/>
          </w:pPr>
        </w:pPrChange>
      </w:pPr>
      <w:ins w:id="937"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938" w:author="Microsoft account" w:date="2025-09-13T11:23:00Z"/>
          <w:rFonts w:cs="Calibri"/>
          <w:sz w:val="28"/>
          <w:szCs w:val="28"/>
          <w:rtl/>
          <w:lang w:bidi="fa-IR"/>
        </w:rPr>
        <w:pPrChange w:id="939" w:author="Microsoft account" w:date="2025-09-13T11:23:00Z">
          <w:pPr>
            <w:spacing w:after="0" w:line="240" w:lineRule="auto"/>
          </w:pPr>
        </w:pPrChange>
      </w:pPr>
      <w:ins w:id="940"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941" w:author="Microsoft account" w:date="2025-09-11T09:58:00Z"/>
          <w:rFonts w:cs="Calibri"/>
          <w:sz w:val="28"/>
          <w:szCs w:val="28"/>
          <w:rtl/>
          <w:lang w:bidi="fa-IR"/>
        </w:rPr>
        <w:pPrChange w:id="942" w:author="Microsoft account" w:date="2025-09-11T09:58:00Z">
          <w:pPr>
            <w:bidi/>
            <w:spacing w:after="0" w:line="276" w:lineRule="auto"/>
            <w:jc w:val="both"/>
          </w:pPr>
        </w:pPrChange>
      </w:pPr>
      <w:bookmarkStart w:id="943" w:name="I4040623"/>
      <w:ins w:id="944" w:author="Microsoft account" w:date="2025-09-14T10:33:00Z">
        <w:r>
          <w:rPr>
            <w:rFonts w:cs="Calibri" w:hint="cs"/>
            <w:sz w:val="28"/>
            <w:szCs w:val="28"/>
            <w:rtl/>
            <w:lang w:bidi="fa-IR"/>
          </w:rPr>
          <w:lastRenderedPageBreak/>
          <w:t>ادامه</w:t>
        </w:r>
      </w:ins>
    </w:p>
    <w:bookmarkEnd w:id="943"/>
    <w:p w14:paraId="7BEB0CC6" w14:textId="75CA96C9" w:rsidR="002B0B06" w:rsidRDefault="00725257">
      <w:pPr>
        <w:bidi/>
        <w:spacing w:after="0" w:line="276" w:lineRule="auto"/>
        <w:jc w:val="both"/>
        <w:rPr>
          <w:ins w:id="945" w:author="Microsoft account" w:date="2025-09-14T10:33:00Z"/>
          <w:rFonts w:cs="Calibri"/>
          <w:sz w:val="28"/>
          <w:szCs w:val="28"/>
          <w:rtl/>
          <w:lang w:bidi="fa-IR"/>
        </w:rPr>
        <w:pPrChange w:id="946" w:author="Microsoft account" w:date="2025-09-11T09:58:00Z">
          <w:pPr>
            <w:bidi/>
            <w:spacing w:after="0" w:line="276" w:lineRule="auto"/>
            <w:jc w:val="both"/>
          </w:pPr>
        </w:pPrChange>
      </w:pPr>
      <w:ins w:id="947"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948" w:author="Microsoft account" w:date="2025-09-14T10:34:00Z"/>
          <w:rFonts w:cs="Calibri"/>
          <w:sz w:val="28"/>
          <w:szCs w:val="28"/>
          <w:rtl/>
          <w:lang w:bidi="fa-IR"/>
        </w:rPr>
        <w:pPrChange w:id="949" w:author="Microsoft account" w:date="2025-09-14T10:34:00Z">
          <w:pPr>
            <w:bidi/>
            <w:spacing w:after="0" w:line="276" w:lineRule="auto"/>
            <w:jc w:val="both"/>
          </w:pPr>
        </w:pPrChange>
      </w:pPr>
      <w:ins w:id="950" w:author="Microsoft account" w:date="2025-09-14T10:34:00Z">
        <w:r w:rsidRPr="00725257">
          <w:rPr>
            <w:rFonts w:cs="Calibri"/>
            <w:noProof/>
            <w:sz w:val="28"/>
            <w:szCs w:val="28"/>
            <w:rPrChange w:id="951"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75255"/>
                      </a:xfrm>
                      <a:prstGeom prst="rect">
                        <a:avLst/>
                      </a:prstGeom>
                    </pic:spPr>
                  </pic:pic>
                </a:graphicData>
              </a:graphic>
            </wp:inline>
          </w:drawing>
        </w:r>
      </w:ins>
    </w:p>
    <w:p w14:paraId="4D8FE60B" w14:textId="6FB7F3A3" w:rsidR="00725257" w:rsidRDefault="00725257">
      <w:pPr>
        <w:bidi/>
        <w:spacing w:after="0" w:line="276" w:lineRule="auto"/>
        <w:jc w:val="both"/>
        <w:rPr>
          <w:ins w:id="952" w:author="Microsoft account" w:date="2025-09-16T11:57:00Z"/>
          <w:rFonts w:cs="Calibri"/>
          <w:sz w:val="28"/>
          <w:szCs w:val="28"/>
          <w:rtl/>
          <w:lang w:bidi="fa-IR"/>
        </w:rPr>
        <w:pPrChange w:id="953" w:author="Microsoft account" w:date="2025-09-14T10:34:00Z">
          <w:pPr>
            <w:bidi/>
            <w:spacing w:after="0" w:line="276" w:lineRule="auto"/>
            <w:jc w:val="both"/>
          </w:pPr>
        </w:pPrChange>
      </w:pPr>
      <w:ins w:id="954"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955"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956"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p>
    <w:p w14:paraId="6300DB48" w14:textId="77777777" w:rsidR="00447AF9" w:rsidRDefault="00447AF9">
      <w:pPr>
        <w:bidi/>
        <w:spacing w:after="0" w:line="276" w:lineRule="auto"/>
        <w:jc w:val="both"/>
        <w:rPr>
          <w:ins w:id="957" w:author="Microsoft account" w:date="2025-09-16T11:57:00Z"/>
          <w:rFonts w:cs="Calibri"/>
          <w:sz w:val="28"/>
          <w:szCs w:val="28"/>
          <w:rtl/>
          <w:lang w:bidi="fa-IR"/>
        </w:rPr>
        <w:pPrChange w:id="958"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959" w:author="Microsoft account" w:date="2025-09-16T11:58:00Z"/>
          <w:rFonts w:cs="Calibri"/>
          <w:sz w:val="18"/>
          <w:szCs w:val="18"/>
          <w:rtl/>
          <w:lang w:bidi="fa-IR"/>
        </w:rPr>
        <w:pPrChange w:id="960" w:author="Microsoft account" w:date="2025-09-16T11:57:00Z">
          <w:pPr>
            <w:bidi/>
            <w:spacing w:after="0" w:line="276" w:lineRule="auto"/>
            <w:jc w:val="both"/>
          </w:pPr>
        </w:pPrChange>
      </w:pPr>
      <w:ins w:id="961"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962" w:author="Microsoft account" w:date="2025-09-16T11:58:00Z"/>
          <w:rFonts w:cs="Calibri"/>
          <w:sz w:val="28"/>
          <w:szCs w:val="28"/>
          <w:rtl/>
          <w:lang w:bidi="fa-IR"/>
        </w:rPr>
        <w:pPrChange w:id="963" w:author="Microsoft account" w:date="2025-09-16T11:58:00Z">
          <w:pPr>
            <w:bidi/>
            <w:spacing w:after="0" w:line="276" w:lineRule="auto"/>
            <w:jc w:val="both"/>
          </w:pPr>
        </w:pPrChange>
      </w:pPr>
      <w:ins w:id="964" w:author="Microsoft account" w:date="2025-09-16T11:58:00Z">
        <w:r w:rsidRPr="00447AF9">
          <w:rPr>
            <w:rFonts w:cs="Calibri"/>
            <w:noProof/>
            <w:sz w:val="28"/>
            <w:szCs w:val="28"/>
            <w:rPrChange w:id="965"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966" w:author="Microsoft account" w:date="2025-09-16T11:58:00Z"/>
          <w:rFonts w:cs="Calibri"/>
          <w:sz w:val="28"/>
          <w:szCs w:val="28"/>
          <w:rtl/>
          <w:lang w:bidi="fa-IR"/>
        </w:rPr>
        <w:pPrChange w:id="967" w:author="Microsoft account" w:date="2025-09-16T11:58:00Z">
          <w:pPr>
            <w:bidi/>
            <w:spacing w:after="0" w:line="276" w:lineRule="auto"/>
            <w:jc w:val="both"/>
          </w:pPr>
        </w:pPrChange>
      </w:pPr>
      <w:ins w:id="968" w:author="Microsoft account" w:date="2025-09-16T11:58:00Z">
        <w:r w:rsidRPr="00447AF9">
          <w:rPr>
            <w:rFonts w:cs="Calibri"/>
            <w:noProof/>
            <w:sz w:val="18"/>
            <w:szCs w:val="18"/>
            <w:rPrChange w:id="969"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970" w:author="Microsoft account" w:date="2025-09-14T10:35:00Z"/>
          <w:rFonts w:cs="Calibri"/>
          <w:sz w:val="28"/>
          <w:szCs w:val="28"/>
          <w:rtl/>
          <w:lang w:bidi="fa-IR"/>
        </w:rPr>
        <w:pPrChange w:id="971" w:author="Microsoft account" w:date="2025-09-16T11:58:00Z">
          <w:pPr>
            <w:bidi/>
            <w:spacing w:after="0" w:line="276" w:lineRule="auto"/>
            <w:jc w:val="both"/>
          </w:pPr>
        </w:pPrChange>
      </w:pPr>
      <w:ins w:id="972"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973" w:author="Microsoft account" w:date="2025-09-14T10:35:00Z"/>
          <w:rFonts w:cs="Calibri"/>
          <w:sz w:val="28"/>
          <w:szCs w:val="28"/>
          <w:rtl/>
          <w:lang w:bidi="fa-IR"/>
        </w:rPr>
        <w:pPrChange w:id="974"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975" w:author="Microsoft account" w:date="2025-09-14T10:38:00Z"/>
          <w:rFonts w:cs="Calibri"/>
          <w:sz w:val="28"/>
          <w:szCs w:val="28"/>
          <w:rtl/>
          <w:lang w:bidi="fa-IR"/>
        </w:rPr>
        <w:pPrChange w:id="976" w:author="Microsoft account" w:date="2025-09-14T10:35:00Z">
          <w:pPr>
            <w:bidi/>
            <w:spacing w:after="0" w:line="276" w:lineRule="auto"/>
            <w:jc w:val="both"/>
          </w:pPr>
        </w:pPrChange>
      </w:pPr>
      <w:ins w:id="977" w:author="Microsoft account" w:date="2025-09-14T10:35:00Z">
        <w:r>
          <w:rPr>
            <w:rFonts w:cs="Calibri" w:hint="cs"/>
            <w:sz w:val="28"/>
            <w:szCs w:val="28"/>
            <w:rtl/>
            <w:lang w:bidi="fa-IR"/>
          </w:rPr>
          <w:t>-</w:t>
        </w:r>
      </w:ins>
      <w:ins w:id="978"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979" w:author="Microsoft account" w:date="2025-09-14T10:38:00Z"/>
          <w:rFonts w:cs="Calibri"/>
          <w:sz w:val="28"/>
          <w:szCs w:val="28"/>
          <w:rtl/>
          <w:lang w:bidi="fa-IR"/>
        </w:rPr>
        <w:pPrChange w:id="980" w:author="Microsoft account" w:date="2025-09-14T10:38:00Z">
          <w:pPr>
            <w:bidi/>
            <w:spacing w:after="0" w:line="276" w:lineRule="auto"/>
            <w:jc w:val="both"/>
          </w:pPr>
        </w:pPrChange>
      </w:pPr>
      <w:ins w:id="981" w:author="Microsoft account" w:date="2025-09-14T10:38:00Z">
        <w:r w:rsidRPr="00EF482D">
          <w:rPr>
            <w:rFonts w:cs="Calibri"/>
            <w:noProof/>
            <w:sz w:val="28"/>
            <w:szCs w:val="28"/>
            <w:rPrChange w:id="982"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983" w:author="Microsoft account" w:date="2025-09-16T12:08:00Z"/>
          <w:rFonts w:cs="Calibri"/>
          <w:sz w:val="28"/>
          <w:szCs w:val="28"/>
          <w:rtl/>
          <w:lang w:bidi="fa-IR"/>
        </w:rPr>
        <w:pPrChange w:id="984" w:author="Microsoft account" w:date="2025-09-14T10:38:00Z">
          <w:pPr>
            <w:bidi/>
            <w:spacing w:after="0" w:line="276" w:lineRule="auto"/>
            <w:jc w:val="both"/>
          </w:pPr>
        </w:pPrChange>
      </w:pPr>
      <w:ins w:id="985" w:author="Microsoft account" w:date="2025-09-14T10:38:00Z">
        <w:r>
          <w:rPr>
            <w:rFonts w:cs="Calibri" w:hint="cs"/>
            <w:sz w:val="28"/>
            <w:szCs w:val="28"/>
            <w:rtl/>
            <w:lang w:bidi="fa-IR"/>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986" w:author="Microsoft account" w:date="2025-09-16T12:08:00Z"/>
          <w:rFonts w:cs="Calibri"/>
          <w:sz w:val="28"/>
          <w:szCs w:val="28"/>
          <w:rtl/>
          <w:lang w:bidi="fa-IR"/>
        </w:rPr>
        <w:pPrChange w:id="987" w:author="Microsoft account" w:date="2025-09-16T12:08:00Z">
          <w:pPr>
            <w:spacing w:after="0" w:line="276" w:lineRule="auto"/>
          </w:pPr>
        </w:pPrChange>
      </w:pPr>
      <w:ins w:id="988" w:author="Microsoft account" w:date="2025-09-16T12:08:00Z">
        <w:r>
          <w:rPr>
            <w:rFonts w:cs="Calibri" w:hint="cs"/>
            <w:sz w:val="28"/>
            <w:szCs w:val="28"/>
            <w:rtl/>
            <w:lang w:bidi="fa-IR"/>
          </w:rPr>
          <w:lastRenderedPageBreak/>
          <w:t>(</w:t>
        </w:r>
      </w:ins>
    </w:p>
    <w:p w14:paraId="0535F93A" w14:textId="00B1B54F" w:rsidR="00A45AC1" w:rsidRPr="001A6E5F" w:rsidRDefault="00A45AC1">
      <w:pPr>
        <w:bidi/>
        <w:spacing w:after="0" w:line="276" w:lineRule="auto"/>
        <w:rPr>
          <w:ins w:id="989" w:author="Microsoft account" w:date="2025-09-16T12:08:00Z"/>
          <w:rFonts w:cs="Calibri"/>
          <w:sz w:val="18"/>
          <w:szCs w:val="18"/>
          <w:rtl/>
          <w:lang w:bidi="fa-IR"/>
          <w:rPrChange w:id="990" w:author="Microsoft account" w:date="2025-09-16T12:09:00Z">
            <w:rPr>
              <w:ins w:id="991" w:author="Microsoft account" w:date="2025-09-16T12:08:00Z"/>
              <w:rFonts w:cs="Calibri"/>
              <w:sz w:val="28"/>
              <w:szCs w:val="28"/>
              <w:rtl/>
              <w:lang w:bidi="fa-IR"/>
            </w:rPr>
          </w:rPrChange>
        </w:rPr>
        <w:pPrChange w:id="992" w:author="Microsoft account" w:date="2025-09-16T12:08:00Z">
          <w:pPr>
            <w:spacing w:after="0" w:line="276" w:lineRule="auto"/>
          </w:pPr>
        </w:pPrChange>
      </w:pPr>
      <w:ins w:id="993" w:author="Microsoft account" w:date="2025-09-16T12:08:00Z">
        <w:r>
          <w:rPr>
            <w:rFonts w:cs="Calibri" w:hint="cs"/>
            <w:sz w:val="28"/>
            <w:szCs w:val="28"/>
            <w:rtl/>
            <w:lang w:bidi="fa-IR"/>
          </w:rPr>
          <w:t>-</w:t>
        </w:r>
        <w:r w:rsidRPr="001A6E5F">
          <w:rPr>
            <w:rFonts w:cs="Calibri" w:hint="eastAsia"/>
            <w:sz w:val="18"/>
            <w:szCs w:val="18"/>
            <w:rtl/>
            <w:lang w:bidi="fa-IR"/>
            <w:rPrChange w:id="994" w:author="Microsoft account" w:date="2025-09-16T12:09:00Z">
              <w:rPr>
                <w:rFonts w:cs="Calibri" w:hint="eastAsia"/>
                <w:sz w:val="28"/>
                <w:szCs w:val="28"/>
                <w:rtl/>
                <w:lang w:bidi="fa-IR"/>
              </w:rPr>
            </w:rPrChange>
          </w:rPr>
          <w:t>جمع</w:t>
        </w:r>
        <w:r w:rsidRPr="001A6E5F">
          <w:rPr>
            <w:rFonts w:cs="Calibri"/>
            <w:sz w:val="18"/>
            <w:szCs w:val="18"/>
            <w:rtl/>
            <w:lang w:bidi="fa-IR"/>
            <w:rPrChange w:id="99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96" w:author="Microsoft account" w:date="2025-09-16T12:09:00Z">
              <w:rPr>
                <w:rFonts w:cs="Calibri" w:hint="eastAsia"/>
                <w:sz w:val="28"/>
                <w:szCs w:val="28"/>
                <w:rtl/>
                <w:lang w:bidi="fa-IR"/>
              </w:rPr>
            </w:rPrChange>
          </w:rPr>
          <w:t>بند</w:t>
        </w:r>
        <w:r w:rsidRPr="001A6E5F">
          <w:rPr>
            <w:rFonts w:cs="Calibri" w:hint="cs"/>
            <w:sz w:val="18"/>
            <w:szCs w:val="18"/>
            <w:rtl/>
            <w:lang w:bidi="fa-IR"/>
            <w:rPrChange w:id="997" w:author="Microsoft account" w:date="2025-09-16T12:09:00Z">
              <w:rPr>
                <w:rFonts w:cs="Calibri" w:hint="cs"/>
                <w:sz w:val="28"/>
                <w:szCs w:val="28"/>
                <w:rtl/>
                <w:lang w:bidi="fa-IR"/>
              </w:rPr>
            </w:rPrChange>
          </w:rPr>
          <w:t>ی</w:t>
        </w:r>
        <w:r w:rsidRPr="001A6E5F">
          <w:rPr>
            <w:rFonts w:cs="Calibri"/>
            <w:sz w:val="18"/>
            <w:szCs w:val="18"/>
            <w:rtl/>
            <w:lang w:bidi="fa-IR"/>
            <w:rPrChange w:id="998"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999" w:author="Microsoft account" w:date="2025-09-16T12:08:00Z"/>
          <w:rFonts w:cs="Calibri"/>
          <w:sz w:val="18"/>
          <w:szCs w:val="18"/>
          <w:rtl/>
          <w:lang w:bidi="fa-IR"/>
          <w:rPrChange w:id="1000" w:author="Microsoft account" w:date="2025-09-16T12:09:00Z">
            <w:rPr>
              <w:ins w:id="1001" w:author="Microsoft account" w:date="2025-09-16T12:08:00Z"/>
              <w:rFonts w:cs="Calibri"/>
              <w:sz w:val="28"/>
              <w:szCs w:val="28"/>
              <w:rtl/>
              <w:lang w:bidi="fa-IR"/>
            </w:rPr>
          </w:rPrChange>
        </w:rPr>
        <w:pPrChange w:id="1002" w:author="Microsoft account" w:date="2025-09-16T12:08:00Z">
          <w:pPr>
            <w:spacing w:after="0" w:line="276" w:lineRule="auto"/>
          </w:pPr>
        </w:pPrChange>
      </w:pPr>
      <w:ins w:id="1003" w:author="Microsoft account" w:date="2025-09-16T12:08:00Z">
        <w:r w:rsidRPr="001A6E5F">
          <w:rPr>
            <w:rFonts w:cs="Calibri"/>
            <w:sz w:val="18"/>
            <w:szCs w:val="18"/>
            <w:rtl/>
            <w:lang w:bidi="fa-IR"/>
            <w:rPrChange w:id="1004" w:author="Microsoft account" w:date="2025-09-16T12:09:00Z">
              <w:rPr>
                <w:rFonts w:cs="Calibri"/>
                <w:sz w:val="28"/>
                <w:szCs w:val="28"/>
                <w:rtl/>
                <w:lang w:bidi="fa-IR"/>
              </w:rPr>
            </w:rPrChange>
          </w:rPr>
          <w:t>م</w:t>
        </w:r>
        <w:r w:rsidRPr="001A6E5F">
          <w:rPr>
            <w:rFonts w:cs="Calibri" w:hint="cs"/>
            <w:sz w:val="18"/>
            <w:szCs w:val="18"/>
            <w:rtl/>
            <w:lang w:bidi="fa-IR"/>
            <w:rPrChange w:id="1005" w:author="Microsoft account" w:date="2025-09-16T12:09:00Z">
              <w:rPr>
                <w:rFonts w:cs="Calibri" w:hint="cs"/>
                <w:sz w:val="28"/>
                <w:szCs w:val="28"/>
                <w:rtl/>
                <w:lang w:bidi="fa-IR"/>
              </w:rPr>
            </w:rPrChange>
          </w:rPr>
          <w:t>ی</w:t>
        </w:r>
        <w:r w:rsidRPr="001A6E5F">
          <w:rPr>
            <w:rFonts w:cs="Calibri" w:hint="eastAsia"/>
            <w:sz w:val="18"/>
            <w:szCs w:val="18"/>
            <w:rtl/>
            <w:lang w:bidi="fa-IR"/>
            <w:rPrChange w:id="1006" w:author="Microsoft account" w:date="2025-09-16T12:09:00Z">
              <w:rPr>
                <w:rFonts w:cs="Calibri" w:hint="eastAsia"/>
                <w:sz w:val="28"/>
                <w:szCs w:val="28"/>
                <w:rtl/>
                <w:lang w:bidi="fa-IR"/>
              </w:rPr>
            </w:rPrChange>
          </w:rPr>
          <w:t>شه</w:t>
        </w:r>
        <w:r w:rsidRPr="001A6E5F">
          <w:rPr>
            <w:rFonts w:cs="Calibri"/>
            <w:sz w:val="18"/>
            <w:szCs w:val="18"/>
            <w:rtl/>
            <w:lang w:bidi="fa-IR"/>
            <w:rPrChange w:id="100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08" w:author="Microsoft account" w:date="2025-09-16T12:09:00Z">
              <w:rPr>
                <w:rFonts w:cs="Calibri" w:hint="eastAsia"/>
                <w:sz w:val="28"/>
                <w:szCs w:val="28"/>
                <w:rtl/>
                <w:lang w:bidi="fa-IR"/>
              </w:rPr>
            </w:rPrChange>
          </w:rPr>
          <w:t>با</w:t>
        </w:r>
        <w:r w:rsidRPr="001A6E5F">
          <w:rPr>
            <w:rFonts w:cs="Calibri"/>
            <w:sz w:val="18"/>
            <w:szCs w:val="18"/>
            <w:rtl/>
            <w:lang w:bidi="fa-IR"/>
            <w:rPrChange w:id="100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10" w:author="Microsoft account" w:date="2025-09-16T12:09:00Z">
              <w:rPr>
                <w:rFonts w:cs="Calibri" w:hint="eastAsia"/>
                <w:sz w:val="28"/>
                <w:szCs w:val="28"/>
                <w:rtl/>
                <w:lang w:bidi="fa-IR"/>
              </w:rPr>
            </w:rPrChange>
          </w:rPr>
          <w:t>نوشتن</w:t>
        </w:r>
        <w:r w:rsidRPr="001A6E5F">
          <w:rPr>
            <w:rFonts w:cs="Calibri"/>
            <w:sz w:val="18"/>
            <w:szCs w:val="18"/>
            <w:rtl/>
            <w:lang w:bidi="fa-IR"/>
            <w:rPrChange w:id="101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12" w:author="Microsoft account" w:date="2025-09-16T12:09:00Z">
              <w:rPr>
                <w:rFonts w:cs="Calibri" w:hint="eastAsia"/>
                <w:sz w:val="28"/>
                <w:szCs w:val="28"/>
                <w:rtl/>
                <w:lang w:bidi="fa-IR"/>
              </w:rPr>
            </w:rPrChange>
          </w:rPr>
          <w:t>کد</w:t>
        </w:r>
        <w:r w:rsidRPr="001A6E5F">
          <w:rPr>
            <w:rFonts w:cs="Calibri"/>
            <w:sz w:val="18"/>
            <w:szCs w:val="18"/>
            <w:lang w:bidi="fa-IR"/>
            <w:rPrChange w:id="1013" w:author="Microsoft account" w:date="2025-09-16T12:09:00Z">
              <w:rPr>
                <w:rFonts w:cs="Calibri"/>
                <w:sz w:val="28"/>
                <w:szCs w:val="28"/>
                <w:lang w:bidi="fa-IR"/>
              </w:rPr>
            </w:rPrChange>
          </w:rPr>
          <w:t xml:space="preserve"> C </w:t>
        </w:r>
        <w:r w:rsidRPr="001A6E5F">
          <w:rPr>
            <w:rFonts w:cs="Calibri"/>
            <w:sz w:val="18"/>
            <w:szCs w:val="18"/>
            <w:rtl/>
            <w:lang w:bidi="fa-IR"/>
            <w:rPrChange w:id="1014"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1015" w:author="Microsoft account" w:date="2025-09-16T12:09:00Z">
              <w:rPr>
                <w:rFonts w:cs="Calibri" w:hint="cs"/>
                <w:sz w:val="28"/>
                <w:szCs w:val="28"/>
                <w:rtl/>
                <w:lang w:bidi="fa-IR"/>
              </w:rPr>
            </w:rPrChange>
          </w:rPr>
          <w:t>ی</w:t>
        </w:r>
        <w:r w:rsidRPr="001A6E5F">
          <w:rPr>
            <w:rFonts w:cs="Calibri" w:hint="eastAsia"/>
            <w:sz w:val="18"/>
            <w:szCs w:val="18"/>
            <w:rtl/>
            <w:lang w:bidi="fa-IR"/>
            <w:rPrChange w:id="1016" w:author="Microsoft account" w:date="2025-09-16T12:09:00Z">
              <w:rPr>
                <w:rFonts w:cs="Calibri" w:hint="eastAsia"/>
                <w:sz w:val="28"/>
                <w:szCs w:val="28"/>
                <w:rtl/>
                <w:lang w:bidi="fa-IR"/>
              </w:rPr>
            </w:rPrChange>
          </w:rPr>
          <w:t>ه</w:t>
        </w:r>
        <w:r w:rsidRPr="001A6E5F">
          <w:rPr>
            <w:rFonts w:cs="Calibri"/>
            <w:sz w:val="18"/>
            <w:szCs w:val="18"/>
            <w:lang w:bidi="fa-IR"/>
            <w:rPrChange w:id="1017"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1018"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1019" w:author="Microsoft account" w:date="2025-09-16T12:09:00Z">
              <w:rPr>
                <w:rFonts w:cs="Calibri" w:hint="cs"/>
                <w:sz w:val="28"/>
                <w:szCs w:val="28"/>
                <w:rtl/>
                <w:lang w:bidi="fa-IR"/>
              </w:rPr>
            </w:rPrChange>
          </w:rPr>
          <w:t>ی</w:t>
        </w:r>
        <w:r w:rsidRPr="001A6E5F">
          <w:rPr>
            <w:rFonts w:cs="Calibri" w:hint="eastAsia"/>
            <w:sz w:val="18"/>
            <w:szCs w:val="18"/>
            <w:rtl/>
            <w:lang w:bidi="fa-IR"/>
            <w:rPrChange w:id="1020" w:author="Microsoft account" w:date="2025-09-16T12:09:00Z">
              <w:rPr>
                <w:rFonts w:cs="Calibri" w:hint="eastAsia"/>
                <w:sz w:val="28"/>
                <w:szCs w:val="28"/>
                <w:rtl/>
                <w:lang w:bidi="fa-IR"/>
              </w:rPr>
            </w:rPrChange>
          </w:rPr>
          <w:t>ماً</w:t>
        </w:r>
        <w:r w:rsidRPr="001A6E5F">
          <w:rPr>
            <w:rFonts w:cs="Calibri"/>
            <w:sz w:val="18"/>
            <w:szCs w:val="18"/>
            <w:rtl/>
            <w:lang w:bidi="fa-IR"/>
            <w:rPrChange w:id="102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22" w:author="Microsoft account" w:date="2025-09-16T12:09:00Z">
              <w:rPr>
                <w:rFonts w:cs="Calibri" w:hint="eastAsia"/>
                <w:sz w:val="28"/>
                <w:szCs w:val="28"/>
                <w:rtl/>
                <w:lang w:bidi="fa-IR"/>
              </w:rPr>
            </w:rPrChange>
          </w:rPr>
          <w:t>در</w:t>
        </w:r>
        <w:r w:rsidRPr="001A6E5F">
          <w:rPr>
            <w:rFonts w:cs="Calibri"/>
            <w:sz w:val="18"/>
            <w:szCs w:val="18"/>
            <w:rtl/>
            <w:lang w:bidi="fa-IR"/>
            <w:rPrChange w:id="102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24" w:author="Microsoft account" w:date="2025-09-16T12:09:00Z">
              <w:rPr>
                <w:rFonts w:cs="Calibri" w:hint="eastAsia"/>
                <w:sz w:val="28"/>
                <w:szCs w:val="28"/>
                <w:rtl/>
                <w:lang w:bidi="fa-IR"/>
              </w:rPr>
            </w:rPrChange>
          </w:rPr>
          <w:t>پا</w:t>
        </w:r>
        <w:r w:rsidRPr="001A6E5F">
          <w:rPr>
            <w:rFonts w:cs="Calibri" w:hint="cs"/>
            <w:sz w:val="18"/>
            <w:szCs w:val="18"/>
            <w:rtl/>
            <w:lang w:bidi="fa-IR"/>
            <w:rPrChange w:id="1025" w:author="Microsoft account" w:date="2025-09-16T12:09:00Z">
              <w:rPr>
                <w:rFonts w:cs="Calibri" w:hint="cs"/>
                <w:sz w:val="28"/>
                <w:szCs w:val="28"/>
                <w:rtl/>
                <w:lang w:bidi="fa-IR"/>
              </w:rPr>
            </w:rPrChange>
          </w:rPr>
          <w:t>ی</w:t>
        </w:r>
        <w:r w:rsidRPr="001A6E5F">
          <w:rPr>
            <w:rFonts w:cs="Calibri" w:hint="eastAsia"/>
            <w:sz w:val="18"/>
            <w:szCs w:val="18"/>
            <w:rtl/>
            <w:lang w:bidi="fa-IR"/>
            <w:rPrChange w:id="1026" w:author="Microsoft account" w:date="2025-09-16T12:09:00Z">
              <w:rPr>
                <w:rFonts w:cs="Calibri" w:hint="eastAsia"/>
                <w:sz w:val="28"/>
                <w:szCs w:val="28"/>
                <w:rtl/>
                <w:lang w:bidi="fa-IR"/>
              </w:rPr>
            </w:rPrChange>
          </w:rPr>
          <w:t>تون</w:t>
        </w:r>
        <w:r w:rsidRPr="001A6E5F">
          <w:rPr>
            <w:rFonts w:cs="Calibri"/>
            <w:sz w:val="18"/>
            <w:szCs w:val="18"/>
            <w:rtl/>
            <w:lang w:bidi="fa-IR"/>
            <w:rPrChange w:id="102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28" w:author="Microsoft account" w:date="2025-09-16T12:09:00Z">
              <w:rPr>
                <w:rFonts w:cs="Calibri" w:hint="eastAsia"/>
                <w:sz w:val="28"/>
                <w:szCs w:val="28"/>
                <w:rtl/>
                <w:lang w:bidi="fa-IR"/>
              </w:rPr>
            </w:rPrChange>
          </w:rPr>
          <w:t>استفاده</w:t>
        </w:r>
        <w:r w:rsidRPr="001A6E5F">
          <w:rPr>
            <w:rFonts w:cs="Calibri"/>
            <w:sz w:val="18"/>
            <w:szCs w:val="18"/>
            <w:rtl/>
            <w:lang w:bidi="fa-IR"/>
            <w:rPrChange w:id="102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30" w:author="Microsoft account" w:date="2025-09-16T12:09:00Z">
              <w:rPr>
                <w:rFonts w:cs="Calibri" w:hint="eastAsia"/>
                <w:sz w:val="28"/>
                <w:szCs w:val="28"/>
                <w:rtl/>
                <w:lang w:bidi="fa-IR"/>
              </w:rPr>
            </w:rPrChange>
          </w:rPr>
          <w:t>کرد</w:t>
        </w:r>
        <w:r w:rsidRPr="001A6E5F">
          <w:rPr>
            <w:rFonts w:cs="Calibri"/>
            <w:sz w:val="18"/>
            <w:szCs w:val="18"/>
            <w:lang w:bidi="fa-IR"/>
            <w:rPrChange w:id="1031"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1032" w:author="Microsoft account" w:date="2025-09-16T12:08:00Z"/>
          <w:rFonts w:cs="Calibri"/>
          <w:sz w:val="18"/>
          <w:szCs w:val="18"/>
          <w:rtl/>
          <w:lang w:bidi="fa-IR"/>
          <w:rPrChange w:id="1033" w:author="Microsoft account" w:date="2025-09-16T12:09:00Z">
            <w:rPr>
              <w:ins w:id="1034" w:author="Microsoft account" w:date="2025-09-16T12:08:00Z"/>
              <w:rFonts w:cs="Calibri"/>
              <w:sz w:val="28"/>
              <w:szCs w:val="28"/>
              <w:rtl/>
              <w:lang w:bidi="fa-IR"/>
            </w:rPr>
          </w:rPrChange>
        </w:rPr>
        <w:pPrChange w:id="1035" w:author="Microsoft account" w:date="2025-09-16T12:08:00Z">
          <w:pPr>
            <w:spacing w:after="0" w:line="276" w:lineRule="auto"/>
          </w:pPr>
        </w:pPrChange>
      </w:pPr>
      <w:ins w:id="1036" w:author="Microsoft account" w:date="2025-09-16T12:08:00Z">
        <w:r w:rsidRPr="001A6E5F">
          <w:rPr>
            <w:rFonts w:cs="Calibri"/>
            <w:sz w:val="18"/>
            <w:szCs w:val="18"/>
            <w:rtl/>
            <w:lang w:bidi="fa-IR"/>
            <w:rPrChange w:id="1037" w:author="Microsoft account" w:date="2025-09-16T12:09:00Z">
              <w:rPr>
                <w:rFonts w:cs="Calibri"/>
                <w:sz w:val="28"/>
                <w:szCs w:val="28"/>
                <w:rtl/>
                <w:lang w:bidi="fa-IR"/>
              </w:rPr>
            </w:rPrChange>
          </w:rPr>
          <w:t>ا</w:t>
        </w:r>
        <w:r w:rsidRPr="001A6E5F">
          <w:rPr>
            <w:rFonts w:cs="Calibri" w:hint="cs"/>
            <w:sz w:val="18"/>
            <w:szCs w:val="18"/>
            <w:rtl/>
            <w:lang w:bidi="fa-IR"/>
            <w:rPrChange w:id="1038" w:author="Microsoft account" w:date="2025-09-16T12:09:00Z">
              <w:rPr>
                <w:rFonts w:cs="Calibri" w:hint="cs"/>
                <w:sz w:val="28"/>
                <w:szCs w:val="28"/>
                <w:rtl/>
                <w:lang w:bidi="fa-IR"/>
              </w:rPr>
            </w:rPrChange>
          </w:rPr>
          <w:t>ی</w:t>
        </w:r>
        <w:r w:rsidRPr="001A6E5F">
          <w:rPr>
            <w:rFonts w:cs="Calibri" w:hint="eastAsia"/>
            <w:sz w:val="18"/>
            <w:szCs w:val="18"/>
            <w:rtl/>
            <w:lang w:bidi="fa-IR"/>
            <w:rPrChange w:id="1039" w:author="Microsoft account" w:date="2025-09-16T12:09:00Z">
              <w:rPr>
                <w:rFonts w:cs="Calibri" w:hint="eastAsia"/>
                <w:sz w:val="28"/>
                <w:szCs w:val="28"/>
                <w:rtl/>
                <w:lang w:bidi="fa-IR"/>
              </w:rPr>
            </w:rPrChange>
          </w:rPr>
          <w:t>ن</w:t>
        </w:r>
        <w:r w:rsidRPr="001A6E5F">
          <w:rPr>
            <w:rFonts w:cs="Calibri"/>
            <w:sz w:val="18"/>
            <w:szCs w:val="18"/>
            <w:rtl/>
            <w:lang w:bidi="fa-IR"/>
            <w:rPrChange w:id="104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41" w:author="Microsoft account" w:date="2025-09-16T12:09:00Z">
              <w:rPr>
                <w:rFonts w:cs="Calibri" w:hint="eastAsia"/>
                <w:sz w:val="28"/>
                <w:szCs w:val="28"/>
                <w:rtl/>
                <w:lang w:bidi="fa-IR"/>
              </w:rPr>
            </w:rPrChange>
          </w:rPr>
          <w:t>کار</w:t>
        </w:r>
        <w:r w:rsidRPr="001A6E5F">
          <w:rPr>
            <w:rFonts w:cs="Calibri"/>
            <w:sz w:val="18"/>
            <w:szCs w:val="18"/>
            <w:rtl/>
            <w:lang w:bidi="fa-IR"/>
            <w:rPrChange w:id="104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43" w:author="Microsoft account" w:date="2025-09-16T12:09:00Z">
              <w:rPr>
                <w:rFonts w:cs="Calibri" w:hint="eastAsia"/>
                <w:sz w:val="28"/>
                <w:szCs w:val="28"/>
                <w:rtl/>
                <w:lang w:bidi="fa-IR"/>
              </w:rPr>
            </w:rPrChange>
          </w:rPr>
          <w:t>اجازه</w:t>
        </w:r>
        <w:r w:rsidRPr="001A6E5F">
          <w:rPr>
            <w:rFonts w:cs="Calibri"/>
            <w:sz w:val="18"/>
            <w:szCs w:val="18"/>
            <w:rtl/>
            <w:lang w:bidi="fa-IR"/>
            <w:rPrChange w:id="104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45" w:author="Microsoft account" w:date="2025-09-16T12:09:00Z">
              <w:rPr>
                <w:rFonts w:cs="Calibri" w:hint="eastAsia"/>
                <w:sz w:val="28"/>
                <w:szCs w:val="28"/>
                <w:rtl/>
                <w:lang w:bidi="fa-IR"/>
              </w:rPr>
            </w:rPrChange>
          </w:rPr>
          <w:t>م</w:t>
        </w:r>
        <w:r w:rsidRPr="001A6E5F">
          <w:rPr>
            <w:rFonts w:cs="Calibri" w:hint="cs"/>
            <w:sz w:val="18"/>
            <w:szCs w:val="18"/>
            <w:rtl/>
            <w:lang w:bidi="fa-IR"/>
            <w:rPrChange w:id="1046" w:author="Microsoft account" w:date="2025-09-16T12:09:00Z">
              <w:rPr>
                <w:rFonts w:cs="Calibri" w:hint="cs"/>
                <w:sz w:val="28"/>
                <w:szCs w:val="28"/>
                <w:rtl/>
                <w:lang w:bidi="fa-IR"/>
              </w:rPr>
            </w:rPrChange>
          </w:rPr>
          <w:t>ی</w:t>
        </w:r>
        <w:r w:rsidRPr="001A6E5F">
          <w:rPr>
            <w:rFonts w:cs="Calibri" w:hint="eastAsia"/>
            <w:sz w:val="18"/>
            <w:szCs w:val="18"/>
            <w:rtl/>
            <w:lang w:bidi="fa-IR"/>
            <w:rPrChange w:id="1047" w:author="Microsoft account" w:date="2025-09-16T12:09:00Z">
              <w:rPr>
                <w:rFonts w:cs="Calibri" w:hint="eastAsia"/>
                <w:sz w:val="28"/>
                <w:szCs w:val="28"/>
                <w:rtl/>
                <w:lang w:bidi="fa-IR"/>
              </w:rPr>
            </w:rPrChange>
          </w:rPr>
          <w:t>ده</w:t>
        </w:r>
        <w:r w:rsidRPr="001A6E5F">
          <w:rPr>
            <w:rFonts w:cs="Calibri"/>
            <w:sz w:val="18"/>
            <w:szCs w:val="18"/>
            <w:rtl/>
            <w:lang w:bidi="fa-IR"/>
            <w:rPrChange w:id="104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49" w:author="Microsoft account" w:date="2025-09-16T12:09:00Z">
              <w:rPr>
                <w:rFonts w:cs="Calibri" w:hint="eastAsia"/>
                <w:sz w:val="28"/>
                <w:szCs w:val="28"/>
                <w:rtl/>
                <w:lang w:bidi="fa-IR"/>
              </w:rPr>
            </w:rPrChange>
          </w:rPr>
          <w:t>کارا</w:t>
        </w:r>
        <w:r w:rsidRPr="001A6E5F">
          <w:rPr>
            <w:rFonts w:cs="Calibri" w:hint="cs"/>
            <w:sz w:val="18"/>
            <w:szCs w:val="18"/>
            <w:rtl/>
            <w:lang w:bidi="fa-IR"/>
            <w:rPrChange w:id="1050" w:author="Microsoft account" w:date="2025-09-16T12:09:00Z">
              <w:rPr>
                <w:rFonts w:cs="Calibri" w:hint="cs"/>
                <w:sz w:val="28"/>
                <w:szCs w:val="28"/>
                <w:rtl/>
                <w:lang w:bidi="fa-IR"/>
              </w:rPr>
            </w:rPrChange>
          </w:rPr>
          <w:t>ی</w:t>
        </w:r>
        <w:r w:rsidRPr="001A6E5F">
          <w:rPr>
            <w:rFonts w:cs="Calibri"/>
            <w:sz w:val="18"/>
            <w:szCs w:val="18"/>
            <w:rtl/>
            <w:lang w:bidi="fa-IR"/>
            <w:rPrChange w:id="105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52"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1053"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1054" w:author="Microsoft account" w:date="2025-09-16T12:09:00Z">
              <w:rPr>
                <w:rFonts w:cs="Calibri" w:hint="eastAsia"/>
                <w:sz w:val="28"/>
                <w:szCs w:val="28"/>
                <w:rtl/>
                <w:lang w:bidi="fa-IR"/>
              </w:rPr>
            </w:rPrChange>
          </w:rPr>
          <w:t>سنگ</w:t>
        </w:r>
        <w:r w:rsidRPr="001A6E5F">
          <w:rPr>
            <w:rFonts w:cs="Calibri" w:hint="cs"/>
            <w:sz w:val="18"/>
            <w:szCs w:val="18"/>
            <w:rtl/>
            <w:lang w:bidi="fa-IR"/>
            <w:rPrChange w:id="1055" w:author="Microsoft account" w:date="2025-09-16T12:09:00Z">
              <w:rPr>
                <w:rFonts w:cs="Calibri" w:hint="cs"/>
                <w:sz w:val="28"/>
                <w:szCs w:val="28"/>
                <w:rtl/>
                <w:lang w:bidi="fa-IR"/>
              </w:rPr>
            </w:rPrChange>
          </w:rPr>
          <w:t>ی</w:t>
        </w:r>
        <w:r w:rsidRPr="001A6E5F">
          <w:rPr>
            <w:rFonts w:cs="Calibri" w:hint="eastAsia"/>
            <w:sz w:val="18"/>
            <w:szCs w:val="18"/>
            <w:rtl/>
            <w:lang w:bidi="fa-IR"/>
            <w:rPrChange w:id="1056" w:author="Microsoft account" w:date="2025-09-16T12:09:00Z">
              <w:rPr>
                <w:rFonts w:cs="Calibri" w:hint="eastAsia"/>
                <w:sz w:val="28"/>
                <w:szCs w:val="28"/>
                <w:rtl/>
                <w:lang w:bidi="fa-IR"/>
              </w:rPr>
            </w:rPrChange>
          </w:rPr>
          <w:t>ن،</w:t>
        </w:r>
        <w:r w:rsidRPr="001A6E5F">
          <w:rPr>
            <w:rFonts w:cs="Calibri"/>
            <w:sz w:val="18"/>
            <w:szCs w:val="18"/>
            <w:rtl/>
            <w:lang w:bidi="fa-IR"/>
            <w:rPrChange w:id="105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58"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105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60" w:author="Microsoft account" w:date="2025-09-16T12:09:00Z">
              <w:rPr>
                <w:rFonts w:cs="Calibri" w:hint="eastAsia"/>
                <w:sz w:val="28"/>
                <w:szCs w:val="28"/>
                <w:rtl/>
                <w:lang w:bidi="fa-IR"/>
              </w:rPr>
            </w:rPrChange>
          </w:rPr>
          <w:t>رو</w:t>
        </w:r>
        <w:r w:rsidRPr="001A6E5F">
          <w:rPr>
            <w:rFonts w:cs="Calibri"/>
            <w:sz w:val="18"/>
            <w:szCs w:val="18"/>
            <w:rtl/>
            <w:lang w:bidi="fa-IR"/>
            <w:rPrChange w:id="106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62" w:author="Microsoft account" w:date="2025-09-16T12:09:00Z">
              <w:rPr>
                <w:rFonts w:cs="Calibri" w:hint="eastAsia"/>
                <w:sz w:val="28"/>
                <w:szCs w:val="28"/>
                <w:rtl/>
                <w:lang w:bidi="fa-IR"/>
              </w:rPr>
            </w:rPrChange>
          </w:rPr>
          <w:t>به</w:t>
        </w:r>
        <w:r w:rsidRPr="001A6E5F">
          <w:rPr>
            <w:rFonts w:cs="Calibri"/>
            <w:sz w:val="18"/>
            <w:szCs w:val="18"/>
            <w:lang w:bidi="fa-IR"/>
            <w:rPrChange w:id="1063" w:author="Microsoft account" w:date="2025-09-16T12:09:00Z">
              <w:rPr>
                <w:rFonts w:cs="Calibri"/>
                <w:sz w:val="28"/>
                <w:szCs w:val="28"/>
                <w:lang w:bidi="fa-IR"/>
              </w:rPr>
            </w:rPrChange>
          </w:rPr>
          <w:t xml:space="preserve"> C </w:t>
        </w:r>
        <w:r w:rsidRPr="001A6E5F">
          <w:rPr>
            <w:rFonts w:cs="Calibri"/>
            <w:sz w:val="18"/>
            <w:szCs w:val="18"/>
            <w:rtl/>
            <w:lang w:bidi="fa-IR"/>
            <w:rPrChange w:id="1064" w:author="Microsoft account" w:date="2025-09-16T12:09:00Z">
              <w:rPr>
                <w:rFonts w:cs="Calibri"/>
                <w:sz w:val="28"/>
                <w:szCs w:val="28"/>
                <w:rtl/>
                <w:lang w:bidi="fa-IR"/>
              </w:rPr>
            </w:rPrChange>
          </w:rPr>
          <w:t>بسپر</w:t>
        </w:r>
        <w:r w:rsidRPr="001A6E5F">
          <w:rPr>
            <w:rFonts w:cs="Calibri" w:hint="cs"/>
            <w:sz w:val="18"/>
            <w:szCs w:val="18"/>
            <w:rtl/>
            <w:lang w:bidi="fa-IR"/>
            <w:rPrChange w:id="1065" w:author="Microsoft account" w:date="2025-09-16T12:09:00Z">
              <w:rPr>
                <w:rFonts w:cs="Calibri" w:hint="cs"/>
                <w:sz w:val="28"/>
                <w:szCs w:val="28"/>
                <w:rtl/>
                <w:lang w:bidi="fa-IR"/>
              </w:rPr>
            </w:rPrChange>
          </w:rPr>
          <w:t>ی</w:t>
        </w:r>
        <w:r w:rsidRPr="001A6E5F">
          <w:rPr>
            <w:rFonts w:cs="Calibri" w:hint="eastAsia"/>
            <w:sz w:val="18"/>
            <w:szCs w:val="18"/>
            <w:rtl/>
            <w:lang w:bidi="fa-IR"/>
            <w:rPrChange w:id="1066" w:author="Microsoft account" w:date="2025-09-16T12:09:00Z">
              <w:rPr>
                <w:rFonts w:cs="Calibri" w:hint="eastAsia"/>
                <w:sz w:val="28"/>
                <w:szCs w:val="28"/>
                <w:rtl/>
                <w:lang w:bidi="fa-IR"/>
              </w:rPr>
            </w:rPrChange>
          </w:rPr>
          <w:t>م</w:t>
        </w:r>
        <w:r w:rsidRPr="001A6E5F">
          <w:rPr>
            <w:rFonts w:cs="Calibri"/>
            <w:sz w:val="18"/>
            <w:szCs w:val="18"/>
            <w:rtl/>
            <w:lang w:bidi="fa-IR"/>
            <w:rPrChange w:id="106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68" w:author="Microsoft account" w:date="2025-09-16T12:09:00Z">
              <w:rPr>
                <w:rFonts w:cs="Calibri" w:hint="eastAsia"/>
                <w:sz w:val="28"/>
                <w:szCs w:val="28"/>
                <w:rtl/>
                <w:lang w:bidi="fa-IR"/>
              </w:rPr>
            </w:rPrChange>
          </w:rPr>
          <w:t>و</w:t>
        </w:r>
        <w:r w:rsidRPr="001A6E5F">
          <w:rPr>
            <w:rFonts w:cs="Calibri"/>
            <w:sz w:val="18"/>
            <w:szCs w:val="18"/>
            <w:rtl/>
            <w:lang w:bidi="fa-IR"/>
            <w:rPrChange w:id="106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70" w:author="Microsoft account" w:date="2025-09-16T12:09:00Z">
              <w:rPr>
                <w:rFonts w:cs="Calibri" w:hint="eastAsia"/>
                <w:sz w:val="28"/>
                <w:szCs w:val="28"/>
                <w:rtl/>
                <w:lang w:bidi="fa-IR"/>
              </w:rPr>
            </w:rPrChange>
          </w:rPr>
          <w:t>بق</w:t>
        </w:r>
        <w:r w:rsidRPr="001A6E5F">
          <w:rPr>
            <w:rFonts w:cs="Calibri" w:hint="cs"/>
            <w:sz w:val="18"/>
            <w:szCs w:val="18"/>
            <w:rtl/>
            <w:lang w:bidi="fa-IR"/>
            <w:rPrChange w:id="1071" w:author="Microsoft account" w:date="2025-09-16T12:09:00Z">
              <w:rPr>
                <w:rFonts w:cs="Calibri" w:hint="cs"/>
                <w:sz w:val="28"/>
                <w:szCs w:val="28"/>
                <w:rtl/>
                <w:lang w:bidi="fa-IR"/>
              </w:rPr>
            </w:rPrChange>
          </w:rPr>
          <w:t>ی</w:t>
        </w:r>
        <w:r w:rsidRPr="001A6E5F">
          <w:rPr>
            <w:rFonts w:cs="Calibri" w:hint="eastAsia"/>
            <w:sz w:val="18"/>
            <w:szCs w:val="18"/>
            <w:rtl/>
            <w:lang w:bidi="fa-IR"/>
            <w:rPrChange w:id="1072" w:author="Microsoft account" w:date="2025-09-16T12:09:00Z">
              <w:rPr>
                <w:rFonts w:cs="Calibri" w:hint="eastAsia"/>
                <w:sz w:val="28"/>
                <w:szCs w:val="28"/>
                <w:rtl/>
                <w:lang w:bidi="fa-IR"/>
              </w:rPr>
            </w:rPrChange>
          </w:rPr>
          <w:t>ه</w:t>
        </w:r>
        <w:r w:rsidRPr="001A6E5F">
          <w:rPr>
            <w:rFonts w:cs="Calibri"/>
            <w:sz w:val="18"/>
            <w:szCs w:val="18"/>
            <w:rtl/>
            <w:lang w:bidi="fa-IR"/>
            <w:rPrChange w:id="107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74" w:author="Microsoft account" w:date="2025-09-16T12:09:00Z">
              <w:rPr>
                <w:rFonts w:cs="Calibri" w:hint="eastAsia"/>
                <w:sz w:val="28"/>
                <w:szCs w:val="28"/>
                <w:rtl/>
                <w:lang w:bidi="fa-IR"/>
              </w:rPr>
            </w:rPrChange>
          </w:rPr>
          <w:t>منطق</w:t>
        </w:r>
        <w:r w:rsidRPr="001A6E5F">
          <w:rPr>
            <w:rFonts w:cs="Calibri"/>
            <w:sz w:val="18"/>
            <w:szCs w:val="18"/>
            <w:rtl/>
            <w:lang w:bidi="fa-IR"/>
            <w:rPrChange w:id="107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76" w:author="Microsoft account" w:date="2025-09-16T12:09:00Z">
              <w:rPr>
                <w:rFonts w:cs="Calibri" w:hint="eastAsia"/>
                <w:sz w:val="28"/>
                <w:szCs w:val="28"/>
                <w:rtl/>
                <w:lang w:bidi="fa-IR"/>
              </w:rPr>
            </w:rPrChange>
          </w:rPr>
          <w:t>رو</w:t>
        </w:r>
        <w:r w:rsidRPr="001A6E5F">
          <w:rPr>
            <w:rFonts w:cs="Calibri"/>
            <w:sz w:val="18"/>
            <w:szCs w:val="18"/>
            <w:rtl/>
            <w:lang w:bidi="fa-IR"/>
            <w:rPrChange w:id="107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78" w:author="Microsoft account" w:date="2025-09-16T12:09:00Z">
              <w:rPr>
                <w:rFonts w:cs="Calibri" w:hint="eastAsia"/>
                <w:sz w:val="28"/>
                <w:szCs w:val="28"/>
                <w:rtl/>
                <w:lang w:bidi="fa-IR"/>
              </w:rPr>
            </w:rPrChange>
          </w:rPr>
          <w:t>با</w:t>
        </w:r>
        <w:r w:rsidRPr="001A6E5F">
          <w:rPr>
            <w:rFonts w:cs="Calibri"/>
            <w:sz w:val="18"/>
            <w:szCs w:val="18"/>
            <w:rtl/>
            <w:lang w:bidi="fa-IR"/>
            <w:rPrChange w:id="107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80" w:author="Microsoft account" w:date="2025-09-16T12:09:00Z">
              <w:rPr>
                <w:rFonts w:cs="Calibri" w:hint="eastAsia"/>
                <w:sz w:val="28"/>
                <w:szCs w:val="28"/>
                <w:rtl/>
                <w:lang w:bidi="fa-IR"/>
              </w:rPr>
            </w:rPrChange>
          </w:rPr>
          <w:t>پا</w:t>
        </w:r>
        <w:r w:rsidRPr="001A6E5F">
          <w:rPr>
            <w:rFonts w:cs="Calibri" w:hint="cs"/>
            <w:sz w:val="18"/>
            <w:szCs w:val="18"/>
            <w:rtl/>
            <w:lang w:bidi="fa-IR"/>
            <w:rPrChange w:id="1081" w:author="Microsoft account" w:date="2025-09-16T12:09:00Z">
              <w:rPr>
                <w:rFonts w:cs="Calibri" w:hint="cs"/>
                <w:sz w:val="28"/>
                <w:szCs w:val="28"/>
                <w:rtl/>
                <w:lang w:bidi="fa-IR"/>
              </w:rPr>
            </w:rPrChange>
          </w:rPr>
          <w:t>ی</w:t>
        </w:r>
        <w:r w:rsidRPr="001A6E5F">
          <w:rPr>
            <w:rFonts w:cs="Calibri" w:hint="eastAsia"/>
            <w:sz w:val="18"/>
            <w:szCs w:val="18"/>
            <w:rtl/>
            <w:lang w:bidi="fa-IR"/>
            <w:rPrChange w:id="1082" w:author="Microsoft account" w:date="2025-09-16T12:09:00Z">
              <w:rPr>
                <w:rFonts w:cs="Calibri" w:hint="eastAsia"/>
                <w:sz w:val="28"/>
                <w:szCs w:val="28"/>
                <w:rtl/>
                <w:lang w:bidi="fa-IR"/>
              </w:rPr>
            </w:rPrChange>
          </w:rPr>
          <w:t>تون</w:t>
        </w:r>
        <w:r w:rsidRPr="001A6E5F">
          <w:rPr>
            <w:rFonts w:cs="Calibri"/>
            <w:sz w:val="18"/>
            <w:szCs w:val="18"/>
            <w:rtl/>
            <w:lang w:bidi="fa-IR"/>
            <w:rPrChange w:id="108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84" w:author="Microsoft account" w:date="2025-09-16T12:09:00Z">
              <w:rPr>
                <w:rFonts w:cs="Calibri" w:hint="eastAsia"/>
                <w:sz w:val="28"/>
                <w:szCs w:val="28"/>
                <w:rtl/>
                <w:lang w:bidi="fa-IR"/>
              </w:rPr>
            </w:rPrChange>
          </w:rPr>
          <w:t>بنو</w:t>
        </w:r>
        <w:r w:rsidRPr="001A6E5F">
          <w:rPr>
            <w:rFonts w:cs="Calibri" w:hint="cs"/>
            <w:sz w:val="18"/>
            <w:szCs w:val="18"/>
            <w:rtl/>
            <w:lang w:bidi="fa-IR"/>
            <w:rPrChange w:id="1085" w:author="Microsoft account" w:date="2025-09-16T12:09:00Z">
              <w:rPr>
                <w:rFonts w:cs="Calibri" w:hint="cs"/>
                <w:sz w:val="28"/>
                <w:szCs w:val="28"/>
                <w:rtl/>
                <w:lang w:bidi="fa-IR"/>
              </w:rPr>
            </w:rPrChange>
          </w:rPr>
          <w:t>ی</w:t>
        </w:r>
        <w:r w:rsidRPr="001A6E5F">
          <w:rPr>
            <w:rFonts w:cs="Calibri" w:hint="eastAsia"/>
            <w:sz w:val="18"/>
            <w:szCs w:val="18"/>
            <w:rtl/>
            <w:lang w:bidi="fa-IR"/>
            <w:rPrChange w:id="1086" w:author="Microsoft account" w:date="2025-09-16T12:09:00Z">
              <w:rPr>
                <w:rFonts w:cs="Calibri" w:hint="eastAsia"/>
                <w:sz w:val="28"/>
                <w:szCs w:val="28"/>
                <w:rtl/>
                <w:lang w:bidi="fa-IR"/>
              </w:rPr>
            </w:rPrChange>
          </w:rPr>
          <w:t>س</w:t>
        </w:r>
        <w:r w:rsidRPr="001A6E5F">
          <w:rPr>
            <w:rFonts w:cs="Calibri" w:hint="cs"/>
            <w:sz w:val="18"/>
            <w:szCs w:val="18"/>
            <w:rtl/>
            <w:lang w:bidi="fa-IR"/>
            <w:rPrChange w:id="1087" w:author="Microsoft account" w:date="2025-09-16T12:09:00Z">
              <w:rPr>
                <w:rFonts w:cs="Calibri" w:hint="cs"/>
                <w:sz w:val="28"/>
                <w:szCs w:val="28"/>
                <w:rtl/>
                <w:lang w:bidi="fa-IR"/>
              </w:rPr>
            </w:rPrChange>
          </w:rPr>
          <w:t>ی</w:t>
        </w:r>
        <w:r w:rsidRPr="001A6E5F">
          <w:rPr>
            <w:rFonts w:cs="Calibri" w:hint="eastAsia"/>
            <w:sz w:val="18"/>
            <w:szCs w:val="18"/>
            <w:rtl/>
            <w:lang w:bidi="fa-IR"/>
            <w:rPrChange w:id="1088" w:author="Microsoft account" w:date="2025-09-16T12:09:00Z">
              <w:rPr>
                <w:rFonts w:cs="Calibri" w:hint="eastAsia"/>
                <w:sz w:val="28"/>
                <w:szCs w:val="28"/>
                <w:rtl/>
                <w:lang w:bidi="fa-IR"/>
              </w:rPr>
            </w:rPrChange>
          </w:rPr>
          <w:t>م</w:t>
        </w:r>
        <w:r w:rsidRPr="001A6E5F">
          <w:rPr>
            <w:rFonts w:cs="Calibri"/>
            <w:sz w:val="18"/>
            <w:szCs w:val="18"/>
            <w:lang w:bidi="fa-IR"/>
            <w:rPrChange w:id="1089"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1090" w:author="Microsoft account" w:date="2025-09-16T12:08:00Z"/>
          <w:rFonts w:cs="Calibri"/>
          <w:sz w:val="18"/>
          <w:szCs w:val="18"/>
          <w:rtl/>
          <w:lang w:bidi="fa-IR"/>
          <w:rPrChange w:id="1091" w:author="Microsoft account" w:date="2025-09-16T12:09:00Z">
            <w:rPr>
              <w:ins w:id="1092" w:author="Microsoft account" w:date="2025-09-16T12:08:00Z"/>
              <w:rFonts w:cs="Calibri"/>
              <w:sz w:val="28"/>
              <w:szCs w:val="28"/>
              <w:rtl/>
              <w:lang w:bidi="fa-IR"/>
            </w:rPr>
          </w:rPrChange>
        </w:rPr>
        <w:pPrChange w:id="1093" w:author="Microsoft account" w:date="2025-09-16T12:09:00Z">
          <w:pPr>
            <w:bidi/>
            <w:spacing w:after="0" w:line="276" w:lineRule="auto"/>
            <w:jc w:val="both"/>
          </w:pPr>
        </w:pPrChange>
      </w:pPr>
      <w:ins w:id="1094" w:author="Microsoft account" w:date="2025-09-16T12:08:00Z">
        <w:r w:rsidRPr="001A6E5F">
          <w:rPr>
            <w:rFonts w:cs="Calibri"/>
            <w:sz w:val="18"/>
            <w:szCs w:val="18"/>
            <w:rtl/>
            <w:lang w:bidi="fa-IR"/>
            <w:rPrChange w:id="1095" w:author="Microsoft account" w:date="2025-09-16T12:09:00Z">
              <w:rPr>
                <w:rFonts w:cs="Calibri"/>
                <w:sz w:val="28"/>
                <w:szCs w:val="28"/>
                <w:rtl/>
                <w:lang w:bidi="fa-IR"/>
              </w:rPr>
            </w:rPrChange>
          </w:rPr>
          <w:t>ترک</w:t>
        </w:r>
        <w:r w:rsidRPr="001A6E5F">
          <w:rPr>
            <w:rFonts w:cs="Calibri" w:hint="cs"/>
            <w:sz w:val="18"/>
            <w:szCs w:val="18"/>
            <w:rtl/>
            <w:lang w:bidi="fa-IR"/>
            <w:rPrChange w:id="1096" w:author="Microsoft account" w:date="2025-09-16T12:09:00Z">
              <w:rPr>
                <w:rFonts w:cs="Calibri" w:hint="cs"/>
                <w:sz w:val="28"/>
                <w:szCs w:val="28"/>
                <w:rtl/>
                <w:lang w:bidi="fa-IR"/>
              </w:rPr>
            </w:rPrChange>
          </w:rPr>
          <w:t>ی</w:t>
        </w:r>
        <w:r w:rsidRPr="001A6E5F">
          <w:rPr>
            <w:rFonts w:cs="Calibri" w:hint="eastAsia"/>
            <w:sz w:val="18"/>
            <w:szCs w:val="18"/>
            <w:rtl/>
            <w:lang w:bidi="fa-IR"/>
            <w:rPrChange w:id="1097" w:author="Microsoft account" w:date="2025-09-16T12:09:00Z">
              <w:rPr>
                <w:rFonts w:cs="Calibri" w:hint="eastAsia"/>
                <w:sz w:val="28"/>
                <w:szCs w:val="28"/>
                <w:rtl/>
                <w:lang w:bidi="fa-IR"/>
              </w:rPr>
            </w:rPrChange>
          </w:rPr>
          <w:t>ب</w:t>
        </w:r>
        <w:r w:rsidRPr="001A6E5F">
          <w:rPr>
            <w:rFonts w:cs="Calibri"/>
            <w:sz w:val="18"/>
            <w:szCs w:val="18"/>
            <w:rtl/>
            <w:lang w:bidi="fa-IR"/>
            <w:rPrChange w:id="1098" w:author="Microsoft account" w:date="2025-09-16T12:09:00Z">
              <w:rPr>
                <w:rFonts w:cs="Calibri"/>
                <w:sz w:val="28"/>
                <w:szCs w:val="28"/>
                <w:rtl/>
                <w:lang w:bidi="fa-IR"/>
              </w:rPr>
            </w:rPrChange>
          </w:rPr>
          <w:t xml:space="preserve"> </w:t>
        </w:r>
        <w:r w:rsidRPr="001A6E5F">
          <w:rPr>
            <w:rFonts w:cs="Calibri"/>
            <w:sz w:val="18"/>
            <w:szCs w:val="18"/>
            <w:lang w:bidi="fa-IR"/>
            <w:rPrChange w:id="1099" w:author="Microsoft account" w:date="2025-09-16T12:09:00Z">
              <w:rPr>
                <w:rFonts w:cs="Calibri"/>
                <w:sz w:val="28"/>
                <w:szCs w:val="28"/>
                <w:lang w:bidi="fa-IR"/>
              </w:rPr>
            </w:rPrChange>
          </w:rPr>
          <w:t>C + Python</w:t>
        </w:r>
        <w:r w:rsidRPr="001A6E5F">
          <w:rPr>
            <w:rFonts w:cs="Calibri"/>
            <w:sz w:val="18"/>
            <w:szCs w:val="18"/>
            <w:rtl/>
            <w:lang w:bidi="fa-IR"/>
            <w:rPrChange w:id="1100"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1101" w:author="Microsoft account" w:date="2025-09-16T12:09:00Z">
              <w:rPr>
                <w:rFonts w:cs="Calibri" w:hint="cs"/>
                <w:sz w:val="28"/>
                <w:szCs w:val="28"/>
                <w:rtl/>
                <w:lang w:bidi="fa-IR"/>
              </w:rPr>
            </w:rPrChange>
          </w:rPr>
          <w:t>ی</w:t>
        </w:r>
        <w:r w:rsidRPr="001A6E5F">
          <w:rPr>
            <w:rFonts w:cs="Calibri" w:hint="eastAsia"/>
            <w:sz w:val="18"/>
            <w:szCs w:val="18"/>
            <w:rtl/>
            <w:lang w:bidi="fa-IR"/>
            <w:rPrChange w:id="1102" w:author="Microsoft account" w:date="2025-09-16T12:09:00Z">
              <w:rPr>
                <w:rFonts w:cs="Calibri" w:hint="eastAsia"/>
                <w:sz w:val="28"/>
                <w:szCs w:val="28"/>
                <w:rtl/>
                <w:lang w:bidi="fa-IR"/>
              </w:rPr>
            </w:rPrChange>
          </w:rPr>
          <w:t>ذاره</w:t>
        </w:r>
        <w:r w:rsidRPr="001A6E5F">
          <w:rPr>
            <w:rFonts w:cs="Calibri"/>
            <w:sz w:val="18"/>
            <w:szCs w:val="18"/>
            <w:rtl/>
            <w:lang w:bidi="fa-IR"/>
            <w:rPrChange w:id="1103" w:author="Microsoft account" w:date="2025-09-16T12:09:00Z">
              <w:rPr>
                <w:rFonts w:cs="Calibri"/>
                <w:sz w:val="28"/>
                <w:szCs w:val="28"/>
                <w:rtl/>
                <w:lang w:bidi="fa-IR"/>
              </w:rPr>
            </w:rPrChange>
          </w:rPr>
          <w:t xml:space="preserve"> هم به سطح </w:t>
        </w:r>
      </w:ins>
      <w:ins w:id="1104" w:author="Microsoft account" w:date="2025-09-16T12:09:00Z">
        <w:r w:rsidR="001A6E5F">
          <w:rPr>
            <w:rFonts w:cs="Calibri"/>
            <w:sz w:val="18"/>
            <w:szCs w:val="18"/>
            <w:lang w:bidi="fa-IR"/>
          </w:rPr>
          <w:t>low-level</w:t>
        </w:r>
      </w:ins>
      <w:ins w:id="1105" w:author="Microsoft account" w:date="2025-09-16T12:08:00Z">
        <w:r w:rsidRPr="001A6E5F">
          <w:rPr>
            <w:rFonts w:cs="Calibri"/>
            <w:sz w:val="18"/>
            <w:szCs w:val="18"/>
            <w:rtl/>
            <w:lang w:bidi="fa-IR"/>
            <w:rPrChange w:id="1106"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107" w:author="Microsoft account" w:date="2025-09-16T12:09:00Z">
              <w:rPr>
                <w:rFonts w:cs="Calibri" w:hint="cs"/>
                <w:sz w:val="28"/>
                <w:szCs w:val="28"/>
                <w:rtl/>
                <w:lang w:bidi="fa-IR"/>
              </w:rPr>
            </w:rPrChange>
          </w:rPr>
          <w:t>ی</w:t>
        </w:r>
        <w:r w:rsidRPr="001A6E5F">
          <w:rPr>
            <w:rFonts w:cs="Calibri"/>
            <w:sz w:val="18"/>
            <w:szCs w:val="18"/>
            <w:rtl/>
            <w:lang w:bidi="fa-IR"/>
            <w:rPrChange w:id="1108"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109" w:author="Microsoft account" w:date="2025-09-16T12:09:00Z">
              <w:rPr>
                <w:rFonts w:cs="Calibri" w:hint="cs"/>
                <w:sz w:val="28"/>
                <w:szCs w:val="28"/>
                <w:rtl/>
                <w:lang w:bidi="fa-IR"/>
              </w:rPr>
            </w:rPrChange>
          </w:rPr>
          <w:t>ی</w:t>
        </w:r>
        <w:r w:rsidRPr="001A6E5F">
          <w:rPr>
            <w:rFonts w:cs="Calibri"/>
            <w:sz w:val="18"/>
            <w:szCs w:val="18"/>
            <w:rtl/>
            <w:lang w:bidi="fa-IR"/>
            <w:rPrChange w:id="1110"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111" w:author="Microsoft account" w:date="2025-09-16T12:09:00Z">
              <w:rPr>
                <w:rFonts w:cs="Calibri" w:hint="cs"/>
                <w:sz w:val="28"/>
                <w:szCs w:val="28"/>
                <w:rtl/>
                <w:lang w:bidi="fa-IR"/>
              </w:rPr>
            </w:rPrChange>
          </w:rPr>
          <w:t>ی</w:t>
        </w:r>
        <w:r w:rsidRPr="001A6E5F">
          <w:rPr>
            <w:rFonts w:cs="Calibri"/>
            <w:sz w:val="18"/>
            <w:szCs w:val="18"/>
            <w:rtl/>
            <w:lang w:bidi="fa-IR"/>
            <w:rPrChange w:id="1112" w:author="Microsoft account" w:date="2025-09-16T12:09:00Z">
              <w:rPr>
                <w:rFonts w:cs="Calibri"/>
                <w:sz w:val="28"/>
                <w:szCs w:val="28"/>
                <w:rtl/>
                <w:lang w:bidi="fa-IR"/>
              </w:rPr>
            </w:rPrChange>
          </w:rPr>
          <w:t xml:space="preserve"> و انعطاف </w:t>
        </w:r>
      </w:ins>
      <w:ins w:id="1113" w:author="Microsoft account" w:date="2025-09-16T12:09:00Z">
        <w:r w:rsidR="001A6E5F">
          <w:rPr>
            <w:rFonts w:cs="Calibri"/>
            <w:sz w:val="18"/>
            <w:szCs w:val="18"/>
            <w:lang w:bidi="fa-IR"/>
          </w:rPr>
          <w:t>high-level</w:t>
        </w:r>
      </w:ins>
      <w:ins w:id="1114" w:author="Microsoft account" w:date="2025-09-16T12:08:00Z">
        <w:r w:rsidRPr="001A6E5F">
          <w:rPr>
            <w:rFonts w:cs="Calibri"/>
            <w:sz w:val="18"/>
            <w:szCs w:val="18"/>
            <w:rtl/>
            <w:lang w:bidi="fa-IR"/>
            <w:rPrChange w:id="1115"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116" w:author="Microsoft account" w:date="2025-09-16T12:09:00Z">
              <w:rPr>
                <w:rFonts w:cs="Calibri" w:hint="cs"/>
                <w:sz w:val="28"/>
                <w:szCs w:val="28"/>
                <w:rtl/>
                <w:lang w:bidi="fa-IR"/>
              </w:rPr>
            </w:rPrChange>
          </w:rPr>
          <w:t>ی</w:t>
        </w:r>
        <w:r w:rsidRPr="001A6E5F">
          <w:rPr>
            <w:rFonts w:cs="Calibri"/>
            <w:sz w:val="18"/>
            <w:szCs w:val="18"/>
            <w:rtl/>
            <w:lang w:bidi="fa-IR"/>
            <w:rPrChange w:id="1117"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118" w:author="Microsoft account" w:date="2025-09-14T10:38:00Z"/>
          <w:rFonts w:cs="Calibri"/>
          <w:sz w:val="28"/>
          <w:szCs w:val="28"/>
          <w:rtl/>
          <w:lang w:bidi="fa-IR"/>
        </w:rPr>
        <w:pPrChange w:id="1119" w:author="Microsoft account" w:date="2025-09-16T12:08:00Z">
          <w:pPr>
            <w:bidi/>
            <w:spacing w:after="0" w:line="276" w:lineRule="auto"/>
            <w:jc w:val="both"/>
          </w:pPr>
        </w:pPrChange>
      </w:pPr>
      <w:ins w:id="1120"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121" w:author="Microsoft account" w:date="2025-09-14T10:39:00Z"/>
          <w:rFonts w:cs="Calibri"/>
          <w:sz w:val="28"/>
          <w:szCs w:val="28"/>
          <w:rtl/>
          <w:lang w:bidi="fa-IR"/>
        </w:rPr>
        <w:pPrChange w:id="1122" w:author="Microsoft account" w:date="2025-09-14T10:39:00Z">
          <w:pPr>
            <w:bidi/>
            <w:spacing w:after="0" w:line="276" w:lineRule="auto"/>
            <w:jc w:val="both"/>
          </w:pPr>
        </w:pPrChange>
      </w:pPr>
    </w:p>
    <w:p w14:paraId="0DA2CBBA" w14:textId="59759B06" w:rsidR="00EF482D" w:rsidRDefault="00EF482D">
      <w:pPr>
        <w:bidi/>
        <w:spacing w:after="0" w:line="276" w:lineRule="auto"/>
        <w:jc w:val="both"/>
        <w:rPr>
          <w:ins w:id="1123" w:author="Microsoft account" w:date="2025-09-14T10:44:00Z"/>
          <w:rFonts w:cs="Calibri"/>
          <w:sz w:val="28"/>
          <w:szCs w:val="28"/>
          <w:rtl/>
          <w:lang w:bidi="fa-IR"/>
        </w:rPr>
        <w:pPrChange w:id="1124" w:author="Microsoft account" w:date="2025-09-14T10:39:00Z">
          <w:pPr>
            <w:bidi/>
            <w:spacing w:after="0" w:line="276" w:lineRule="auto"/>
            <w:jc w:val="both"/>
          </w:pPr>
        </w:pPrChange>
      </w:pPr>
      <w:ins w:id="1125" w:author="Microsoft account" w:date="2025-09-14T10:39:00Z">
        <w:r>
          <w:rPr>
            <w:rFonts w:cs="Calibri" w:hint="cs"/>
            <w:sz w:val="28"/>
            <w:szCs w:val="28"/>
            <w:rtl/>
            <w:lang w:bidi="fa-IR"/>
          </w:rPr>
          <w:t>-</w:t>
        </w:r>
      </w:ins>
      <w:ins w:id="1126"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127"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p>
    <w:p w14:paraId="58D4094C" w14:textId="77777777" w:rsidR="00CA5F5E" w:rsidRDefault="00CA5F5E">
      <w:pPr>
        <w:bidi/>
        <w:spacing w:after="0" w:line="276" w:lineRule="auto"/>
        <w:jc w:val="both"/>
        <w:rPr>
          <w:ins w:id="1128" w:author="Microsoft account" w:date="2025-09-14T10:44:00Z"/>
          <w:rFonts w:cs="Calibri"/>
          <w:sz w:val="28"/>
          <w:szCs w:val="28"/>
          <w:rtl/>
          <w:lang w:bidi="fa-IR"/>
        </w:rPr>
        <w:pPrChange w:id="1129"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130" w:author="Microsoft account" w:date="2025-09-14T11:03:00Z"/>
          <w:rFonts w:cs="Calibri"/>
          <w:sz w:val="28"/>
          <w:szCs w:val="28"/>
          <w:rtl/>
          <w:lang w:bidi="fa-IR"/>
        </w:rPr>
        <w:pPrChange w:id="1131" w:author="Microsoft account" w:date="2025-09-14T10:44:00Z">
          <w:pPr>
            <w:bidi/>
            <w:spacing w:after="0" w:line="276" w:lineRule="auto"/>
            <w:jc w:val="both"/>
          </w:pPr>
        </w:pPrChange>
      </w:pPr>
      <w:ins w:id="1132" w:author="Microsoft account" w:date="2025-09-14T10:44:00Z">
        <w:r>
          <w:rPr>
            <w:rFonts w:cs="Calibri" w:hint="cs"/>
            <w:sz w:val="28"/>
            <w:szCs w:val="28"/>
            <w:rtl/>
            <w:lang w:bidi="fa-IR"/>
          </w:rPr>
          <w:t>-</w:t>
        </w:r>
      </w:ins>
      <w:ins w:id="1133"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134" w:author="Microsoft account" w:date="2025-09-14T11:03:00Z"/>
          <w:rFonts w:cs="Calibri"/>
          <w:sz w:val="28"/>
          <w:szCs w:val="28"/>
          <w:rtl/>
          <w:lang w:bidi="fa-IR"/>
        </w:rPr>
        <w:pPrChange w:id="1135" w:author="Microsoft account" w:date="2025-09-14T11:03:00Z">
          <w:pPr>
            <w:bidi/>
            <w:spacing w:after="0" w:line="276" w:lineRule="auto"/>
            <w:jc w:val="both"/>
          </w:pPr>
        </w:pPrChange>
      </w:pPr>
      <w:ins w:id="1136" w:author="Microsoft account" w:date="2025-09-14T11:03:00Z">
        <w:r w:rsidRPr="009E446A">
          <w:rPr>
            <w:rFonts w:cs="Calibri"/>
            <w:noProof/>
            <w:sz w:val="28"/>
            <w:szCs w:val="28"/>
            <w:rPrChange w:id="1137"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138" w:author="Microsoft account" w:date="2025-09-14T11:03:00Z"/>
          <w:rFonts w:cs="Calibri"/>
          <w:sz w:val="28"/>
          <w:szCs w:val="28"/>
          <w:rtl/>
          <w:lang w:bidi="fa-IR"/>
        </w:rPr>
        <w:pPrChange w:id="1139"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140" w:author="Microsoft account" w:date="2025-09-14T11:33:00Z"/>
          <w:rFonts w:cs="Calibri"/>
          <w:sz w:val="28"/>
          <w:szCs w:val="28"/>
          <w:rtl/>
          <w:lang w:bidi="fa-IR"/>
        </w:rPr>
        <w:pPrChange w:id="1141" w:author="Microsoft account" w:date="2025-09-14T11:03:00Z">
          <w:pPr>
            <w:bidi/>
            <w:spacing w:after="0" w:line="276" w:lineRule="auto"/>
            <w:jc w:val="both"/>
          </w:pPr>
        </w:pPrChange>
      </w:pPr>
      <w:ins w:id="1142" w:author="Microsoft account" w:date="2025-09-14T11:03:00Z">
        <w:r>
          <w:rPr>
            <w:rFonts w:cs="Calibri" w:hint="cs"/>
            <w:sz w:val="28"/>
            <w:szCs w:val="28"/>
            <w:rtl/>
            <w:lang w:bidi="fa-IR"/>
          </w:rPr>
          <w:t>-</w:t>
        </w:r>
      </w:ins>
      <w:ins w:id="1143"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144" w:author="Microsoft account" w:date="2025-09-14T11:33:00Z"/>
          <w:rFonts w:cs="Calibri"/>
          <w:sz w:val="28"/>
          <w:szCs w:val="28"/>
          <w:rtl/>
          <w:lang w:bidi="fa-IR"/>
        </w:rPr>
        <w:pPrChange w:id="1145" w:author="Microsoft account" w:date="2025-09-14T11:33:00Z">
          <w:pPr>
            <w:bidi/>
            <w:spacing w:after="0" w:line="276" w:lineRule="auto"/>
            <w:jc w:val="both"/>
          </w:pPr>
        </w:pPrChange>
      </w:pPr>
      <w:ins w:id="1146" w:author="Microsoft account" w:date="2025-09-14T11:33:00Z">
        <w:r w:rsidRPr="00207BF5">
          <w:rPr>
            <w:rFonts w:cs="Calibri"/>
            <w:noProof/>
            <w:sz w:val="28"/>
            <w:szCs w:val="28"/>
            <w:rPrChange w:id="1147"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731645"/>
                      </a:xfrm>
                      <a:prstGeom prst="rect">
                        <a:avLst/>
                      </a:prstGeom>
                    </pic:spPr>
                  </pic:pic>
                </a:graphicData>
              </a:graphic>
            </wp:inline>
          </w:drawing>
        </w:r>
      </w:ins>
    </w:p>
    <w:p w14:paraId="2AF25CB8" w14:textId="02AF7BFF" w:rsidR="00207BF5" w:rsidRDefault="00207BF5">
      <w:pPr>
        <w:bidi/>
        <w:spacing w:after="0" w:line="276" w:lineRule="auto"/>
        <w:jc w:val="both"/>
        <w:rPr>
          <w:ins w:id="1148" w:author="Microsoft account" w:date="2025-09-14T11:44:00Z"/>
          <w:rFonts w:cs="Calibri"/>
          <w:sz w:val="28"/>
          <w:szCs w:val="28"/>
          <w:rtl/>
          <w:lang w:bidi="fa-IR"/>
        </w:rPr>
        <w:pPrChange w:id="1149" w:author="Microsoft account" w:date="2025-09-14T11:33:00Z">
          <w:pPr>
            <w:bidi/>
            <w:spacing w:after="0" w:line="276" w:lineRule="auto"/>
            <w:jc w:val="both"/>
          </w:pPr>
        </w:pPrChange>
      </w:pPr>
      <w:ins w:id="1150"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151"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152"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p>
    <w:p w14:paraId="6EF695E9" w14:textId="77777777" w:rsidR="008B3D4A" w:rsidRDefault="008B3D4A">
      <w:pPr>
        <w:bidi/>
        <w:spacing w:after="0" w:line="276" w:lineRule="auto"/>
        <w:jc w:val="both"/>
        <w:rPr>
          <w:ins w:id="1153" w:author="Microsoft account" w:date="2025-09-14T11:44:00Z"/>
          <w:rFonts w:cs="Calibri"/>
          <w:sz w:val="28"/>
          <w:szCs w:val="28"/>
          <w:rtl/>
          <w:lang w:bidi="fa-IR"/>
        </w:rPr>
        <w:pPrChange w:id="1154"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155" w:author="Microsoft account" w:date="2025-09-14T11:45:00Z"/>
          <w:rFonts w:cs="Calibri"/>
          <w:sz w:val="28"/>
          <w:szCs w:val="28"/>
          <w:rtl/>
          <w:lang w:bidi="fa-IR"/>
        </w:rPr>
        <w:pPrChange w:id="1156" w:author="Microsoft account" w:date="2025-09-14T11:44:00Z">
          <w:pPr>
            <w:bidi/>
            <w:spacing w:after="0" w:line="276" w:lineRule="auto"/>
            <w:jc w:val="both"/>
          </w:pPr>
        </w:pPrChange>
      </w:pPr>
      <w:ins w:id="1157"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158"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159" w:author="Microsoft account" w:date="2025-09-14T11:44:00Z"/>
          <w:rFonts w:cs="Calibri"/>
          <w:sz w:val="18"/>
          <w:szCs w:val="18"/>
          <w:rtl/>
          <w:lang w:bidi="fa-IR"/>
          <w:rPrChange w:id="1160" w:author="Microsoft account" w:date="2025-09-14T11:47:00Z">
            <w:rPr>
              <w:ins w:id="1161" w:author="Microsoft account" w:date="2025-09-14T11:44:00Z"/>
              <w:rFonts w:cs="Calibri"/>
              <w:sz w:val="28"/>
              <w:szCs w:val="28"/>
              <w:rtl/>
              <w:lang w:bidi="fa-IR"/>
            </w:rPr>
          </w:rPrChange>
        </w:rPr>
        <w:pPrChange w:id="1162" w:author="Microsoft account" w:date="2025-09-14T11:45:00Z">
          <w:pPr>
            <w:bidi/>
            <w:spacing w:after="0" w:line="276" w:lineRule="auto"/>
            <w:jc w:val="both"/>
          </w:pPr>
        </w:pPrChange>
      </w:pPr>
      <w:ins w:id="1163" w:author="Microsoft account" w:date="2025-09-14T11:45:00Z">
        <w:r>
          <w:rPr>
            <w:rFonts w:cs="Calibri"/>
            <w:sz w:val="28"/>
            <w:szCs w:val="28"/>
            <w:rtl/>
            <w:lang w:bidi="fa-IR"/>
          </w:rPr>
          <w:tab/>
        </w:r>
        <w:r w:rsidRPr="007E5D18">
          <w:rPr>
            <w:rFonts w:cs="Calibri" w:hint="eastAsia"/>
            <w:sz w:val="18"/>
            <w:szCs w:val="18"/>
            <w:rtl/>
            <w:lang w:bidi="fa-IR"/>
            <w:rPrChange w:id="1164" w:author="Microsoft account" w:date="2025-09-14T11:47:00Z">
              <w:rPr>
                <w:rFonts w:cs="Calibri" w:hint="eastAsia"/>
                <w:sz w:val="28"/>
                <w:szCs w:val="28"/>
                <w:rtl/>
                <w:lang w:bidi="fa-IR"/>
              </w:rPr>
            </w:rPrChange>
          </w:rPr>
          <w:t>عرفان</w:t>
        </w:r>
        <w:r w:rsidRPr="007E5D18">
          <w:rPr>
            <w:rFonts w:cs="Calibri"/>
            <w:sz w:val="18"/>
            <w:szCs w:val="18"/>
            <w:rtl/>
            <w:lang w:bidi="fa-IR"/>
            <w:rPrChange w:id="1165"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166" w:author="Microsoft account" w:date="2025-09-14T11:45:00Z"/>
          <w:rFonts w:cs="Calibri"/>
          <w:sz w:val="18"/>
          <w:szCs w:val="18"/>
          <w:lang w:bidi="fa-IR"/>
          <w:rPrChange w:id="1167" w:author="Microsoft account" w:date="2025-09-14T11:47:00Z">
            <w:rPr>
              <w:ins w:id="1168" w:author="Microsoft account" w:date="2025-09-14T11:45:00Z"/>
              <w:rFonts w:cs="Calibri"/>
              <w:sz w:val="28"/>
              <w:szCs w:val="28"/>
              <w:lang w:bidi="fa-IR"/>
            </w:rPr>
          </w:rPrChange>
        </w:rPr>
        <w:pPrChange w:id="1169" w:author="Microsoft account" w:date="2025-09-14T11:45:00Z">
          <w:pPr>
            <w:bidi/>
            <w:spacing w:after="0" w:line="276" w:lineRule="auto"/>
            <w:jc w:val="both"/>
          </w:pPr>
        </w:pPrChange>
      </w:pPr>
      <w:ins w:id="1170" w:author="Microsoft account" w:date="2025-09-14T11:44:00Z">
        <w:r w:rsidRPr="007E5D18">
          <w:rPr>
            <w:rFonts w:cs="Calibri"/>
            <w:sz w:val="18"/>
            <w:szCs w:val="18"/>
            <w:rtl/>
            <w:lang w:bidi="fa-IR"/>
            <w:rPrChange w:id="1171" w:author="Microsoft account" w:date="2025-09-14T11:47:00Z">
              <w:rPr>
                <w:rFonts w:cs="Calibri"/>
                <w:sz w:val="28"/>
                <w:szCs w:val="28"/>
                <w:rtl/>
                <w:lang w:bidi="fa-IR"/>
              </w:rPr>
            </w:rPrChange>
          </w:rPr>
          <w:tab/>
        </w:r>
      </w:ins>
      <w:ins w:id="1172" w:author="Microsoft account" w:date="2025-09-14T11:45:00Z">
        <w:r w:rsidRPr="007E5D18">
          <w:rPr>
            <w:rFonts w:cs="Calibri"/>
            <w:sz w:val="18"/>
            <w:szCs w:val="18"/>
            <w:rtl/>
            <w:lang w:bidi="fa-IR"/>
            <w:rPrChange w:id="1173" w:author="Microsoft account" w:date="2025-09-14T11:47:00Z">
              <w:rPr>
                <w:rFonts w:cs="Calibri"/>
                <w:sz w:val="28"/>
                <w:szCs w:val="28"/>
                <w:rtl/>
                <w:lang w:bidi="fa-IR"/>
              </w:rPr>
            </w:rPrChange>
          </w:rPr>
          <w:tab/>
          <w:t>قبل از ا</w:t>
        </w:r>
        <w:r w:rsidRPr="007E5D18">
          <w:rPr>
            <w:rFonts w:cs="Calibri" w:hint="cs"/>
            <w:sz w:val="18"/>
            <w:szCs w:val="18"/>
            <w:rtl/>
            <w:lang w:bidi="fa-IR"/>
            <w:rPrChange w:id="1174" w:author="Microsoft account" w:date="2025-09-14T11:47:00Z">
              <w:rPr>
                <w:rFonts w:cs="Calibri" w:hint="cs"/>
                <w:sz w:val="28"/>
                <w:szCs w:val="28"/>
                <w:rtl/>
                <w:lang w:bidi="fa-IR"/>
              </w:rPr>
            </w:rPrChange>
          </w:rPr>
          <w:t>ی</w:t>
        </w:r>
        <w:r w:rsidRPr="007E5D18">
          <w:rPr>
            <w:rFonts w:cs="Calibri" w:hint="eastAsia"/>
            <w:sz w:val="18"/>
            <w:szCs w:val="18"/>
            <w:rtl/>
            <w:lang w:bidi="fa-IR"/>
            <w:rPrChange w:id="1175" w:author="Microsoft account" w:date="2025-09-14T11:47:00Z">
              <w:rPr>
                <w:rFonts w:cs="Calibri" w:hint="eastAsia"/>
                <w:sz w:val="28"/>
                <w:szCs w:val="28"/>
                <w:rtl/>
                <w:lang w:bidi="fa-IR"/>
              </w:rPr>
            </w:rPrChange>
          </w:rPr>
          <w:t>نکه</w:t>
        </w:r>
        <w:r w:rsidRPr="007E5D18">
          <w:rPr>
            <w:rFonts w:cs="Calibri"/>
            <w:sz w:val="18"/>
            <w:szCs w:val="18"/>
            <w:rtl/>
            <w:lang w:bidi="fa-IR"/>
            <w:rPrChange w:id="1176"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177" w:author="Microsoft account" w:date="2025-09-14T11:47:00Z">
              <w:rPr>
                <w:rFonts w:cs="Calibri" w:hint="cs"/>
                <w:sz w:val="28"/>
                <w:szCs w:val="28"/>
                <w:rtl/>
                <w:lang w:bidi="fa-IR"/>
              </w:rPr>
            </w:rPrChange>
          </w:rPr>
          <w:t>ی</w:t>
        </w:r>
        <w:r w:rsidRPr="007E5D18">
          <w:rPr>
            <w:rFonts w:cs="Calibri" w:hint="eastAsia"/>
            <w:sz w:val="18"/>
            <w:szCs w:val="18"/>
            <w:rtl/>
            <w:lang w:bidi="fa-IR"/>
            <w:rPrChange w:id="1178" w:author="Microsoft account" w:date="2025-09-14T11:47:00Z">
              <w:rPr>
                <w:rFonts w:cs="Calibri" w:hint="eastAsia"/>
                <w:sz w:val="28"/>
                <w:szCs w:val="28"/>
                <w:rtl/>
                <w:lang w:bidi="fa-IR"/>
              </w:rPr>
            </w:rPrChange>
          </w:rPr>
          <w:t>ن</w:t>
        </w:r>
        <w:r w:rsidRPr="007E5D18">
          <w:rPr>
            <w:rFonts w:cs="Calibri"/>
            <w:sz w:val="18"/>
            <w:szCs w:val="18"/>
            <w:rtl/>
            <w:lang w:bidi="fa-IR"/>
            <w:rPrChange w:id="1179" w:author="Microsoft account" w:date="2025-09-14T11:47:00Z">
              <w:rPr>
                <w:rFonts w:cs="Calibri"/>
                <w:sz w:val="28"/>
                <w:szCs w:val="28"/>
                <w:rtl/>
                <w:lang w:bidi="fa-IR"/>
              </w:rPr>
            </w:rPrChange>
          </w:rPr>
          <w:t xml:space="preserve"> </w:t>
        </w:r>
        <w:r w:rsidRPr="007E5D18">
          <w:rPr>
            <w:rFonts w:cs="Calibri"/>
            <w:sz w:val="18"/>
            <w:szCs w:val="18"/>
            <w:lang w:bidi="fa-IR"/>
            <w:rPrChange w:id="1180"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181" w:author="Microsoft account" w:date="2025-09-14T11:45:00Z"/>
          <w:rFonts w:cs="Calibri"/>
          <w:sz w:val="18"/>
          <w:szCs w:val="18"/>
          <w:lang w:bidi="fa-IR"/>
          <w:rPrChange w:id="1182" w:author="Microsoft account" w:date="2025-09-14T11:47:00Z">
            <w:rPr>
              <w:ins w:id="1183" w:author="Microsoft account" w:date="2025-09-14T11:45:00Z"/>
              <w:rFonts w:cs="Calibri"/>
              <w:sz w:val="28"/>
              <w:szCs w:val="28"/>
              <w:lang w:bidi="fa-IR"/>
            </w:rPr>
          </w:rPrChange>
        </w:rPr>
        <w:pPrChange w:id="1184" w:author="Microsoft account" w:date="2025-09-14T11:45:00Z">
          <w:pPr>
            <w:bidi/>
            <w:spacing w:after="0" w:line="276" w:lineRule="auto"/>
            <w:jc w:val="both"/>
          </w:pPr>
        </w:pPrChange>
      </w:pPr>
      <w:ins w:id="1185" w:author="Microsoft account" w:date="2025-09-14T11:45:00Z">
        <w:r w:rsidRPr="007E5D18">
          <w:rPr>
            <w:rFonts w:cs="Calibri" w:hint="cs"/>
            <w:sz w:val="18"/>
            <w:szCs w:val="18"/>
            <w:rtl/>
            <w:lang w:bidi="fa-IR"/>
            <w:rPrChange w:id="1186" w:author="Microsoft account" w:date="2025-09-14T11:47:00Z">
              <w:rPr>
                <w:rFonts w:cs="Calibri" w:hint="cs"/>
                <w:sz w:val="28"/>
                <w:szCs w:val="28"/>
                <w:rtl/>
                <w:lang w:bidi="fa-IR"/>
              </w:rPr>
            </w:rPrChange>
          </w:rPr>
          <w:t>ی</w:t>
        </w:r>
        <w:r w:rsidRPr="007E5D18">
          <w:rPr>
            <w:rFonts w:cs="Calibri" w:hint="eastAsia"/>
            <w:sz w:val="18"/>
            <w:szCs w:val="18"/>
            <w:rtl/>
            <w:lang w:bidi="fa-IR"/>
            <w:rPrChange w:id="1187" w:author="Microsoft account" w:date="2025-09-14T11:47:00Z">
              <w:rPr>
                <w:rFonts w:cs="Calibri" w:hint="eastAsia"/>
                <w:sz w:val="28"/>
                <w:szCs w:val="28"/>
                <w:rtl/>
                <w:lang w:bidi="fa-IR"/>
              </w:rPr>
            </w:rPrChange>
          </w:rPr>
          <w:t>ه</w:t>
        </w:r>
        <w:r w:rsidRPr="007E5D18">
          <w:rPr>
            <w:rFonts w:cs="Calibri"/>
            <w:sz w:val="18"/>
            <w:szCs w:val="18"/>
            <w:rtl/>
            <w:lang w:bidi="fa-IR"/>
            <w:rPrChange w:id="1188" w:author="Microsoft account" w:date="2025-09-14T11:47:00Z">
              <w:rPr>
                <w:rFonts w:cs="Calibri"/>
                <w:sz w:val="28"/>
                <w:szCs w:val="28"/>
                <w:rtl/>
                <w:lang w:bidi="fa-IR"/>
              </w:rPr>
            </w:rPrChange>
          </w:rPr>
          <w:t xml:space="preserve"> </w:t>
        </w:r>
        <w:r w:rsidRPr="007E5D18">
          <w:rPr>
            <w:rFonts w:cs="Calibri"/>
            <w:sz w:val="18"/>
            <w:szCs w:val="18"/>
            <w:lang w:bidi="fa-IR"/>
            <w:rPrChange w:id="1189" w:author="Microsoft account" w:date="2025-09-14T11:47:00Z">
              <w:rPr>
                <w:rFonts w:cs="Calibri"/>
                <w:sz w:val="28"/>
                <w:szCs w:val="28"/>
                <w:lang w:bidi="fa-IR"/>
              </w:rPr>
            </w:rPrChange>
          </w:rPr>
          <w:t>built-in</w:t>
        </w:r>
        <w:r w:rsidRPr="007E5D18">
          <w:rPr>
            <w:rFonts w:cs="Calibri"/>
            <w:sz w:val="18"/>
            <w:szCs w:val="18"/>
            <w:rtl/>
            <w:lang w:bidi="fa-IR"/>
            <w:rPrChange w:id="1190"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191" w:author="Microsoft account" w:date="2025-09-14T11:47:00Z">
              <w:rPr>
                <w:rFonts w:cs="Calibri" w:hint="cs"/>
                <w:sz w:val="28"/>
                <w:szCs w:val="28"/>
                <w:rtl/>
                <w:lang w:bidi="fa-IR"/>
              </w:rPr>
            </w:rPrChange>
          </w:rPr>
          <w:t>ی</w:t>
        </w:r>
        <w:r w:rsidRPr="007E5D18">
          <w:rPr>
            <w:rFonts w:cs="Calibri" w:hint="eastAsia"/>
            <w:sz w:val="18"/>
            <w:szCs w:val="18"/>
            <w:rtl/>
            <w:lang w:bidi="fa-IR"/>
            <w:rPrChange w:id="1192" w:author="Microsoft account" w:date="2025-09-14T11:47:00Z">
              <w:rPr>
                <w:rFonts w:cs="Calibri" w:hint="eastAsia"/>
                <w:sz w:val="28"/>
                <w:szCs w:val="28"/>
                <w:rtl/>
                <w:lang w:bidi="fa-IR"/>
              </w:rPr>
            </w:rPrChange>
          </w:rPr>
          <w:t>نجا</w:t>
        </w:r>
        <w:r w:rsidRPr="007E5D18">
          <w:rPr>
            <w:rFonts w:cs="Calibri"/>
            <w:sz w:val="18"/>
            <w:szCs w:val="18"/>
            <w:rtl/>
            <w:lang w:bidi="fa-IR"/>
            <w:rPrChange w:id="1193"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194" w:author="Microsoft account" w:date="2025-09-14T11:47:00Z">
              <w:rPr>
                <w:rFonts w:cs="Calibri" w:hint="cs"/>
                <w:sz w:val="28"/>
                <w:szCs w:val="28"/>
                <w:rtl/>
                <w:lang w:bidi="fa-IR"/>
              </w:rPr>
            </w:rPrChange>
          </w:rPr>
          <w:t>ی</w:t>
        </w:r>
        <w:r w:rsidRPr="007E5D18">
          <w:rPr>
            <w:rFonts w:cs="Calibri" w:hint="eastAsia"/>
            <w:sz w:val="18"/>
            <w:szCs w:val="18"/>
            <w:rtl/>
            <w:lang w:bidi="fa-IR"/>
            <w:rPrChange w:id="1195" w:author="Microsoft account" w:date="2025-09-14T11:47:00Z">
              <w:rPr>
                <w:rFonts w:cs="Calibri" w:hint="eastAsia"/>
                <w:sz w:val="28"/>
                <w:szCs w:val="28"/>
                <w:rtl/>
                <w:lang w:bidi="fa-IR"/>
              </w:rPr>
            </w:rPrChange>
          </w:rPr>
          <w:t>ار</w:t>
        </w:r>
        <w:r w:rsidRPr="007E5D18">
          <w:rPr>
            <w:rFonts w:cs="Calibri"/>
            <w:sz w:val="18"/>
            <w:szCs w:val="18"/>
            <w:rtl/>
            <w:lang w:bidi="fa-IR"/>
            <w:rPrChange w:id="1196"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197" w:author="Microsoft account" w:date="2025-09-14T11:45:00Z"/>
          <w:rFonts w:cs="Calibri"/>
          <w:sz w:val="18"/>
          <w:szCs w:val="18"/>
          <w:lang w:bidi="fa-IR"/>
          <w:rPrChange w:id="1198" w:author="Microsoft account" w:date="2025-09-14T11:47:00Z">
            <w:rPr>
              <w:ins w:id="1199" w:author="Microsoft account" w:date="2025-09-14T11:45:00Z"/>
              <w:rFonts w:cs="Calibri"/>
              <w:sz w:val="28"/>
              <w:szCs w:val="28"/>
              <w:lang w:bidi="fa-IR"/>
            </w:rPr>
          </w:rPrChange>
        </w:rPr>
        <w:pPrChange w:id="1200" w:author="Microsoft account" w:date="2025-09-14T11:45:00Z">
          <w:pPr>
            <w:bidi/>
            <w:spacing w:after="0" w:line="276" w:lineRule="auto"/>
            <w:jc w:val="both"/>
          </w:pPr>
        </w:pPrChange>
      </w:pPr>
      <w:ins w:id="1201" w:author="Microsoft account" w:date="2025-09-14T11:45:00Z">
        <w:r w:rsidRPr="007E5D18">
          <w:rPr>
            <w:rFonts w:cs="Calibri"/>
            <w:sz w:val="18"/>
            <w:szCs w:val="18"/>
            <w:rtl/>
            <w:lang w:bidi="fa-IR"/>
            <w:rPrChange w:id="1202" w:author="Microsoft account" w:date="2025-09-14T11:47:00Z">
              <w:rPr>
                <w:rFonts w:cs="Calibri"/>
                <w:sz w:val="28"/>
                <w:szCs w:val="28"/>
                <w:rtl/>
                <w:lang w:bidi="fa-IR"/>
              </w:rPr>
            </w:rPrChange>
          </w:rPr>
          <w:t>سوالم ا</w:t>
        </w:r>
        <w:r w:rsidRPr="007E5D18">
          <w:rPr>
            <w:rFonts w:cs="Calibri" w:hint="cs"/>
            <w:sz w:val="18"/>
            <w:szCs w:val="18"/>
            <w:rtl/>
            <w:lang w:bidi="fa-IR"/>
            <w:rPrChange w:id="1203" w:author="Microsoft account" w:date="2025-09-14T11:47:00Z">
              <w:rPr>
                <w:rFonts w:cs="Calibri" w:hint="cs"/>
                <w:sz w:val="28"/>
                <w:szCs w:val="28"/>
                <w:rtl/>
                <w:lang w:bidi="fa-IR"/>
              </w:rPr>
            </w:rPrChange>
          </w:rPr>
          <w:t>ی</w:t>
        </w:r>
        <w:r w:rsidRPr="007E5D18">
          <w:rPr>
            <w:rFonts w:cs="Calibri" w:hint="eastAsia"/>
            <w:sz w:val="18"/>
            <w:szCs w:val="18"/>
            <w:rtl/>
            <w:lang w:bidi="fa-IR"/>
            <w:rPrChange w:id="1204" w:author="Microsoft account" w:date="2025-09-14T11:47:00Z">
              <w:rPr>
                <w:rFonts w:cs="Calibri" w:hint="eastAsia"/>
                <w:sz w:val="28"/>
                <w:szCs w:val="28"/>
                <w:rtl/>
                <w:lang w:bidi="fa-IR"/>
              </w:rPr>
            </w:rPrChange>
          </w:rPr>
          <w:t>نه</w:t>
        </w:r>
        <w:r w:rsidRPr="007E5D18">
          <w:rPr>
            <w:rFonts w:cs="Calibri"/>
            <w:sz w:val="18"/>
            <w:szCs w:val="18"/>
            <w:rtl/>
            <w:lang w:bidi="fa-IR"/>
            <w:rPrChange w:id="120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06" w:author="Microsoft account" w:date="2025-09-14T11:47:00Z">
              <w:rPr>
                <w:rFonts w:cs="Calibri" w:hint="eastAsia"/>
                <w:sz w:val="28"/>
                <w:szCs w:val="28"/>
                <w:rtl/>
                <w:lang w:bidi="fa-IR"/>
              </w:rPr>
            </w:rPrChange>
          </w:rPr>
          <w:t>که</w:t>
        </w:r>
        <w:r w:rsidRPr="007E5D18">
          <w:rPr>
            <w:rFonts w:cs="Calibri"/>
            <w:sz w:val="18"/>
            <w:szCs w:val="18"/>
            <w:rtl/>
            <w:lang w:bidi="fa-IR"/>
            <w:rPrChange w:id="120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08" w:author="Microsoft account" w:date="2025-09-14T11:47:00Z">
              <w:rPr>
                <w:rFonts w:cs="Calibri" w:hint="eastAsia"/>
                <w:sz w:val="28"/>
                <w:szCs w:val="28"/>
                <w:rtl/>
                <w:lang w:bidi="fa-IR"/>
              </w:rPr>
            </w:rPrChange>
          </w:rPr>
          <w:t>اولا</w:t>
        </w:r>
        <w:r w:rsidRPr="007E5D18">
          <w:rPr>
            <w:rFonts w:cs="Calibri"/>
            <w:sz w:val="18"/>
            <w:szCs w:val="18"/>
            <w:rtl/>
            <w:lang w:bidi="fa-IR"/>
            <w:rPrChange w:id="120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10" w:author="Microsoft account" w:date="2025-09-14T11:47:00Z">
              <w:rPr>
                <w:rFonts w:cs="Calibri" w:hint="eastAsia"/>
                <w:sz w:val="28"/>
                <w:szCs w:val="28"/>
                <w:rtl/>
                <w:lang w:bidi="fa-IR"/>
              </w:rPr>
            </w:rPrChange>
          </w:rPr>
          <w:t>به</w:t>
        </w:r>
        <w:r w:rsidRPr="007E5D18">
          <w:rPr>
            <w:rFonts w:cs="Calibri"/>
            <w:sz w:val="18"/>
            <w:szCs w:val="18"/>
            <w:rtl/>
            <w:lang w:bidi="fa-IR"/>
            <w:rPrChange w:id="121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12" w:author="Microsoft account" w:date="2025-09-14T11:47:00Z">
              <w:rPr>
                <w:rFonts w:cs="Calibri" w:hint="eastAsia"/>
                <w:sz w:val="28"/>
                <w:szCs w:val="28"/>
                <w:rtl/>
                <w:lang w:bidi="fa-IR"/>
              </w:rPr>
            </w:rPrChange>
          </w:rPr>
          <w:t>ا</w:t>
        </w:r>
        <w:r w:rsidRPr="007E5D18">
          <w:rPr>
            <w:rFonts w:cs="Calibri" w:hint="cs"/>
            <w:sz w:val="18"/>
            <w:szCs w:val="18"/>
            <w:rtl/>
            <w:lang w:bidi="fa-IR"/>
            <w:rPrChange w:id="1213" w:author="Microsoft account" w:date="2025-09-14T11:47:00Z">
              <w:rPr>
                <w:rFonts w:cs="Calibri" w:hint="cs"/>
                <w:sz w:val="28"/>
                <w:szCs w:val="28"/>
                <w:rtl/>
                <w:lang w:bidi="fa-IR"/>
              </w:rPr>
            </w:rPrChange>
          </w:rPr>
          <w:t>ی</w:t>
        </w:r>
        <w:r w:rsidRPr="007E5D18">
          <w:rPr>
            <w:rFonts w:cs="Calibri" w:hint="eastAsia"/>
            <w:sz w:val="18"/>
            <w:szCs w:val="18"/>
            <w:rtl/>
            <w:lang w:bidi="fa-IR"/>
            <w:rPrChange w:id="1214" w:author="Microsoft account" w:date="2025-09-14T11:47:00Z">
              <w:rPr>
                <w:rFonts w:cs="Calibri" w:hint="eastAsia"/>
                <w:sz w:val="28"/>
                <w:szCs w:val="28"/>
                <w:rtl/>
                <w:lang w:bidi="fa-IR"/>
              </w:rPr>
            </w:rPrChange>
          </w:rPr>
          <w:t>ن</w:t>
        </w:r>
        <w:r w:rsidRPr="007E5D18">
          <w:rPr>
            <w:rFonts w:cs="Calibri"/>
            <w:sz w:val="18"/>
            <w:szCs w:val="18"/>
            <w:rtl/>
            <w:lang w:bidi="fa-IR"/>
            <w:rPrChange w:id="121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16" w:author="Microsoft account" w:date="2025-09-14T11:47:00Z">
              <w:rPr>
                <w:rFonts w:cs="Calibri" w:hint="eastAsia"/>
                <w:sz w:val="28"/>
                <w:szCs w:val="28"/>
                <w:rtl/>
                <w:lang w:bidi="fa-IR"/>
              </w:rPr>
            </w:rPrChange>
          </w:rPr>
          <w:t>ت</w:t>
        </w:r>
        <w:r w:rsidRPr="007E5D18">
          <w:rPr>
            <w:rFonts w:cs="Calibri" w:hint="cs"/>
            <w:sz w:val="18"/>
            <w:szCs w:val="18"/>
            <w:rtl/>
            <w:lang w:bidi="fa-IR"/>
            <w:rPrChange w:id="1217" w:author="Microsoft account" w:date="2025-09-14T11:47:00Z">
              <w:rPr>
                <w:rFonts w:cs="Calibri" w:hint="cs"/>
                <w:sz w:val="28"/>
                <w:szCs w:val="28"/>
                <w:rtl/>
                <w:lang w:bidi="fa-IR"/>
              </w:rPr>
            </w:rPrChange>
          </w:rPr>
          <w:t>ی</w:t>
        </w:r>
        <w:r w:rsidRPr="007E5D18">
          <w:rPr>
            <w:rFonts w:cs="Calibri" w:hint="eastAsia"/>
            <w:sz w:val="18"/>
            <w:szCs w:val="18"/>
            <w:rtl/>
            <w:lang w:bidi="fa-IR"/>
            <w:rPrChange w:id="1218" w:author="Microsoft account" w:date="2025-09-14T11:47:00Z">
              <w:rPr>
                <w:rFonts w:cs="Calibri" w:hint="eastAsia"/>
                <w:sz w:val="28"/>
                <w:szCs w:val="28"/>
                <w:rtl/>
                <w:lang w:bidi="fa-IR"/>
              </w:rPr>
            </w:rPrChange>
          </w:rPr>
          <w:t>پ</w:t>
        </w:r>
        <w:r w:rsidRPr="007E5D18">
          <w:rPr>
            <w:rFonts w:cs="Calibri"/>
            <w:sz w:val="18"/>
            <w:szCs w:val="18"/>
            <w:rtl/>
            <w:lang w:bidi="fa-IR"/>
            <w:rPrChange w:id="121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20" w:author="Microsoft account" w:date="2025-09-14T11:47:00Z">
              <w:rPr>
                <w:rFonts w:cs="Calibri" w:hint="eastAsia"/>
                <w:sz w:val="28"/>
                <w:szCs w:val="28"/>
                <w:rtl/>
                <w:lang w:bidi="fa-IR"/>
              </w:rPr>
            </w:rPrChange>
          </w:rPr>
          <w:t>از</w:t>
        </w:r>
        <w:r w:rsidRPr="007E5D18">
          <w:rPr>
            <w:rFonts w:cs="Calibri"/>
            <w:sz w:val="18"/>
            <w:szCs w:val="18"/>
            <w:rtl/>
            <w:lang w:bidi="fa-IR"/>
            <w:rPrChange w:id="122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22" w:author="Microsoft account" w:date="2025-09-14T11:47:00Z">
              <w:rPr>
                <w:rFonts w:cs="Calibri" w:hint="eastAsia"/>
                <w:sz w:val="28"/>
                <w:szCs w:val="28"/>
                <w:rtl/>
                <w:lang w:bidi="fa-IR"/>
              </w:rPr>
            </w:rPrChange>
          </w:rPr>
          <w:t>فانکشن</w:t>
        </w:r>
        <w:r w:rsidRPr="007E5D18">
          <w:rPr>
            <w:rFonts w:cs="Calibri"/>
            <w:sz w:val="18"/>
            <w:szCs w:val="18"/>
            <w:rtl/>
            <w:lang w:bidi="fa-IR"/>
            <w:rPrChange w:id="122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24" w:author="Microsoft account" w:date="2025-09-14T11:47:00Z">
              <w:rPr>
                <w:rFonts w:cs="Calibri" w:hint="eastAsia"/>
                <w:sz w:val="28"/>
                <w:szCs w:val="28"/>
                <w:rtl/>
                <w:lang w:bidi="fa-IR"/>
              </w:rPr>
            </w:rPrChange>
          </w:rPr>
          <w:t>ها</w:t>
        </w:r>
        <w:r w:rsidRPr="007E5D18">
          <w:rPr>
            <w:rFonts w:cs="Calibri"/>
            <w:sz w:val="18"/>
            <w:szCs w:val="18"/>
            <w:rtl/>
            <w:lang w:bidi="fa-IR"/>
            <w:rPrChange w:id="122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26" w:author="Microsoft account" w:date="2025-09-14T11:47:00Z">
              <w:rPr>
                <w:rFonts w:cs="Calibri" w:hint="eastAsia"/>
                <w:sz w:val="28"/>
                <w:szCs w:val="28"/>
                <w:rtl/>
                <w:lang w:bidi="fa-IR"/>
              </w:rPr>
            </w:rPrChange>
          </w:rPr>
          <w:t>چ</w:t>
        </w:r>
        <w:r w:rsidRPr="007E5D18">
          <w:rPr>
            <w:rFonts w:cs="Calibri" w:hint="cs"/>
            <w:sz w:val="18"/>
            <w:szCs w:val="18"/>
            <w:rtl/>
            <w:lang w:bidi="fa-IR"/>
            <w:rPrChange w:id="1227" w:author="Microsoft account" w:date="2025-09-14T11:47:00Z">
              <w:rPr>
                <w:rFonts w:cs="Calibri" w:hint="cs"/>
                <w:sz w:val="28"/>
                <w:szCs w:val="28"/>
                <w:rtl/>
                <w:lang w:bidi="fa-IR"/>
              </w:rPr>
            </w:rPrChange>
          </w:rPr>
          <w:t>ی</w:t>
        </w:r>
        <w:r w:rsidRPr="007E5D18">
          <w:rPr>
            <w:rFonts w:cs="Calibri"/>
            <w:sz w:val="18"/>
            <w:szCs w:val="18"/>
            <w:rtl/>
            <w:lang w:bidi="fa-IR"/>
            <w:rPrChange w:id="122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29" w:author="Microsoft account" w:date="2025-09-14T11:47:00Z">
              <w:rPr>
                <w:rFonts w:cs="Calibri" w:hint="eastAsia"/>
                <w:sz w:val="28"/>
                <w:szCs w:val="28"/>
                <w:rtl/>
                <w:lang w:bidi="fa-IR"/>
              </w:rPr>
            </w:rPrChange>
          </w:rPr>
          <w:t>م</w:t>
        </w:r>
        <w:r w:rsidRPr="007E5D18">
          <w:rPr>
            <w:rFonts w:cs="Calibri" w:hint="cs"/>
            <w:sz w:val="18"/>
            <w:szCs w:val="18"/>
            <w:rtl/>
            <w:lang w:bidi="fa-IR"/>
            <w:rPrChange w:id="1230" w:author="Microsoft account" w:date="2025-09-14T11:47:00Z">
              <w:rPr>
                <w:rFonts w:cs="Calibri" w:hint="cs"/>
                <w:sz w:val="28"/>
                <w:szCs w:val="28"/>
                <w:rtl/>
                <w:lang w:bidi="fa-IR"/>
              </w:rPr>
            </w:rPrChange>
          </w:rPr>
          <w:t>ی</w:t>
        </w:r>
        <w:r w:rsidRPr="007E5D18">
          <w:rPr>
            <w:rFonts w:cs="Calibri" w:hint="eastAsia"/>
            <w:sz w:val="18"/>
            <w:szCs w:val="18"/>
            <w:rtl/>
            <w:lang w:bidi="fa-IR"/>
            <w:rPrChange w:id="1231" w:author="Microsoft account" w:date="2025-09-14T11:47:00Z">
              <w:rPr>
                <w:rFonts w:cs="Calibri" w:hint="eastAsia"/>
                <w:sz w:val="28"/>
                <w:szCs w:val="28"/>
                <w:rtl/>
                <w:lang w:bidi="fa-IR"/>
              </w:rPr>
            </w:rPrChange>
          </w:rPr>
          <w:t>گن</w:t>
        </w:r>
        <w:r w:rsidRPr="007E5D18">
          <w:rPr>
            <w:rFonts w:cs="Calibri"/>
            <w:sz w:val="18"/>
            <w:szCs w:val="18"/>
            <w:rtl/>
            <w:lang w:bidi="fa-IR"/>
            <w:rPrChange w:id="123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33" w:author="Microsoft account" w:date="2025-09-14T11:47:00Z">
              <w:rPr>
                <w:rFonts w:cs="Calibri" w:hint="eastAsia"/>
                <w:sz w:val="28"/>
                <w:szCs w:val="28"/>
                <w:rtl/>
                <w:lang w:bidi="fa-IR"/>
              </w:rPr>
            </w:rPrChange>
          </w:rPr>
          <w:t>که</w:t>
        </w:r>
        <w:r w:rsidRPr="007E5D18">
          <w:rPr>
            <w:rFonts w:cs="Calibri"/>
            <w:sz w:val="18"/>
            <w:szCs w:val="18"/>
            <w:rtl/>
            <w:lang w:bidi="fa-IR"/>
            <w:rPrChange w:id="123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35" w:author="Microsoft account" w:date="2025-09-14T11:47:00Z">
              <w:rPr>
                <w:rFonts w:cs="Calibri" w:hint="eastAsia"/>
                <w:sz w:val="28"/>
                <w:szCs w:val="28"/>
                <w:rtl/>
                <w:lang w:bidi="fa-IR"/>
              </w:rPr>
            </w:rPrChange>
          </w:rPr>
          <w:t>مثل</w:t>
        </w:r>
        <w:r w:rsidRPr="007E5D18">
          <w:rPr>
            <w:rFonts w:cs="Calibri"/>
            <w:sz w:val="18"/>
            <w:szCs w:val="18"/>
            <w:rtl/>
            <w:lang w:bidi="fa-IR"/>
            <w:rPrChange w:id="123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37" w:author="Microsoft account" w:date="2025-09-14T11:47:00Z">
              <w:rPr>
                <w:rFonts w:cs="Calibri" w:hint="eastAsia"/>
                <w:sz w:val="28"/>
                <w:szCs w:val="28"/>
                <w:rtl/>
                <w:lang w:bidi="fa-IR"/>
              </w:rPr>
            </w:rPrChange>
          </w:rPr>
          <w:t>ا</w:t>
        </w:r>
        <w:r w:rsidRPr="007E5D18">
          <w:rPr>
            <w:rFonts w:cs="Calibri" w:hint="cs"/>
            <w:sz w:val="18"/>
            <w:szCs w:val="18"/>
            <w:rtl/>
            <w:lang w:bidi="fa-IR"/>
            <w:rPrChange w:id="1238" w:author="Microsoft account" w:date="2025-09-14T11:47:00Z">
              <w:rPr>
                <w:rFonts w:cs="Calibri" w:hint="cs"/>
                <w:sz w:val="28"/>
                <w:szCs w:val="28"/>
                <w:rtl/>
                <w:lang w:bidi="fa-IR"/>
              </w:rPr>
            </w:rPrChange>
          </w:rPr>
          <w:t>ی</w:t>
        </w:r>
        <w:r w:rsidRPr="007E5D18">
          <w:rPr>
            <w:rFonts w:cs="Calibri" w:hint="eastAsia"/>
            <w:sz w:val="18"/>
            <w:szCs w:val="18"/>
            <w:rtl/>
            <w:lang w:bidi="fa-IR"/>
            <w:rPrChange w:id="1239" w:author="Microsoft account" w:date="2025-09-14T11:47:00Z">
              <w:rPr>
                <w:rFonts w:cs="Calibri" w:hint="eastAsia"/>
                <w:sz w:val="28"/>
                <w:szCs w:val="28"/>
                <w:rtl/>
                <w:lang w:bidi="fa-IR"/>
              </w:rPr>
            </w:rPrChange>
          </w:rPr>
          <w:t>ن</w:t>
        </w:r>
        <w:r w:rsidRPr="007E5D18">
          <w:rPr>
            <w:rFonts w:cs="Calibri"/>
            <w:sz w:val="18"/>
            <w:szCs w:val="18"/>
            <w:rtl/>
            <w:lang w:bidi="fa-IR"/>
            <w:rPrChange w:id="124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41" w:author="Microsoft account" w:date="2025-09-14T11:47:00Z">
              <w:rPr>
                <w:rFonts w:cs="Calibri" w:hint="eastAsia"/>
                <w:sz w:val="28"/>
                <w:szCs w:val="28"/>
                <w:rtl/>
                <w:lang w:bidi="fa-IR"/>
              </w:rPr>
            </w:rPrChange>
          </w:rPr>
          <w:t>عمل</w:t>
        </w:r>
        <w:r w:rsidRPr="007E5D18">
          <w:rPr>
            <w:rFonts w:cs="Calibri"/>
            <w:sz w:val="18"/>
            <w:szCs w:val="18"/>
            <w:rtl/>
            <w:lang w:bidi="fa-IR"/>
            <w:rPrChange w:id="124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43" w:author="Microsoft account" w:date="2025-09-14T11:47:00Z">
              <w:rPr>
                <w:rFonts w:cs="Calibri" w:hint="eastAsia"/>
                <w:sz w:val="28"/>
                <w:szCs w:val="28"/>
                <w:rtl/>
                <w:lang w:bidi="fa-IR"/>
              </w:rPr>
            </w:rPrChange>
          </w:rPr>
          <w:t>م</w:t>
        </w:r>
        <w:r w:rsidRPr="007E5D18">
          <w:rPr>
            <w:rFonts w:cs="Calibri" w:hint="cs"/>
            <w:sz w:val="18"/>
            <w:szCs w:val="18"/>
            <w:rtl/>
            <w:lang w:bidi="fa-IR"/>
            <w:rPrChange w:id="1244" w:author="Microsoft account" w:date="2025-09-14T11:47:00Z">
              <w:rPr>
                <w:rFonts w:cs="Calibri" w:hint="cs"/>
                <w:sz w:val="28"/>
                <w:szCs w:val="28"/>
                <w:rtl/>
                <w:lang w:bidi="fa-IR"/>
              </w:rPr>
            </w:rPrChange>
          </w:rPr>
          <w:t>ی</w:t>
        </w:r>
        <w:r w:rsidRPr="007E5D18">
          <w:rPr>
            <w:rFonts w:cs="Calibri" w:hint="eastAsia"/>
            <w:sz w:val="18"/>
            <w:szCs w:val="18"/>
            <w:rtl/>
            <w:lang w:bidi="fa-IR"/>
            <w:rPrChange w:id="1245" w:author="Microsoft account" w:date="2025-09-14T11:47:00Z">
              <w:rPr>
                <w:rFonts w:cs="Calibri" w:hint="eastAsia"/>
                <w:sz w:val="28"/>
                <w:szCs w:val="28"/>
                <w:rtl/>
                <w:lang w:bidi="fa-IR"/>
              </w:rPr>
            </w:rPrChange>
          </w:rPr>
          <w:t>کنن</w:t>
        </w:r>
        <w:r w:rsidRPr="007E5D18">
          <w:rPr>
            <w:rFonts w:cs="Calibri"/>
            <w:sz w:val="18"/>
            <w:szCs w:val="18"/>
            <w:rtl/>
            <w:lang w:bidi="fa-IR"/>
            <w:rPrChange w:id="124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47" w:author="Microsoft account" w:date="2025-09-14T11:47:00Z">
              <w:rPr>
                <w:rFonts w:cs="Calibri" w:hint="eastAsia"/>
                <w:sz w:val="28"/>
                <w:szCs w:val="28"/>
                <w:rtl/>
                <w:lang w:bidi="fa-IR"/>
              </w:rPr>
            </w:rPrChange>
          </w:rPr>
          <w:t>و</w:t>
        </w:r>
        <w:r w:rsidRPr="007E5D18">
          <w:rPr>
            <w:rFonts w:cs="Calibri"/>
            <w:sz w:val="18"/>
            <w:szCs w:val="18"/>
            <w:rtl/>
            <w:lang w:bidi="fa-IR"/>
            <w:rPrChange w:id="124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49" w:author="Microsoft account" w:date="2025-09-14T11:47:00Z">
              <w:rPr>
                <w:rFonts w:cs="Calibri" w:hint="eastAsia"/>
                <w:sz w:val="28"/>
                <w:szCs w:val="28"/>
                <w:rtl/>
                <w:lang w:bidi="fa-IR"/>
              </w:rPr>
            </w:rPrChange>
          </w:rPr>
          <w:t>م</w:t>
        </w:r>
        <w:r w:rsidRPr="007E5D18">
          <w:rPr>
            <w:rFonts w:cs="Calibri" w:hint="cs"/>
            <w:sz w:val="18"/>
            <w:szCs w:val="18"/>
            <w:rtl/>
            <w:lang w:bidi="fa-IR"/>
            <w:rPrChange w:id="1250" w:author="Microsoft account" w:date="2025-09-14T11:47:00Z">
              <w:rPr>
                <w:rFonts w:cs="Calibri" w:hint="cs"/>
                <w:sz w:val="28"/>
                <w:szCs w:val="28"/>
                <w:rtl/>
                <w:lang w:bidi="fa-IR"/>
              </w:rPr>
            </w:rPrChange>
          </w:rPr>
          <w:t>ی</w:t>
        </w:r>
        <w:r w:rsidRPr="007E5D18">
          <w:rPr>
            <w:rFonts w:cs="Calibri" w:hint="eastAsia"/>
            <w:sz w:val="18"/>
            <w:szCs w:val="18"/>
            <w:rtl/>
            <w:lang w:bidi="fa-IR"/>
            <w:rPrChange w:id="1251" w:author="Microsoft account" w:date="2025-09-14T11:47:00Z">
              <w:rPr>
                <w:rFonts w:cs="Calibri" w:hint="eastAsia"/>
                <w:sz w:val="28"/>
                <w:szCs w:val="28"/>
                <w:rtl/>
                <w:lang w:bidi="fa-IR"/>
              </w:rPr>
            </w:rPrChange>
          </w:rPr>
          <w:t>تونن</w:t>
        </w:r>
        <w:r w:rsidRPr="007E5D18">
          <w:rPr>
            <w:rFonts w:cs="Calibri"/>
            <w:sz w:val="18"/>
            <w:szCs w:val="18"/>
            <w:rtl/>
            <w:lang w:bidi="fa-IR"/>
            <w:rPrChange w:id="1252" w:author="Microsoft account" w:date="2025-09-14T11:47:00Z">
              <w:rPr>
                <w:rFonts w:cs="Calibri"/>
                <w:sz w:val="28"/>
                <w:szCs w:val="28"/>
                <w:rtl/>
                <w:lang w:bidi="fa-IR"/>
              </w:rPr>
            </w:rPrChange>
          </w:rPr>
          <w:t xml:space="preserve"> </w:t>
        </w:r>
        <w:r w:rsidRPr="007E5D18">
          <w:rPr>
            <w:rFonts w:cs="Calibri" w:hint="cs"/>
            <w:sz w:val="18"/>
            <w:szCs w:val="18"/>
            <w:rtl/>
            <w:lang w:bidi="fa-IR"/>
            <w:rPrChange w:id="1253" w:author="Microsoft account" w:date="2025-09-14T11:47:00Z">
              <w:rPr>
                <w:rFonts w:cs="Calibri" w:hint="cs"/>
                <w:sz w:val="28"/>
                <w:szCs w:val="28"/>
                <w:rtl/>
                <w:lang w:bidi="fa-IR"/>
              </w:rPr>
            </w:rPrChange>
          </w:rPr>
          <w:t>ی</w:t>
        </w:r>
        <w:r w:rsidRPr="007E5D18">
          <w:rPr>
            <w:rFonts w:cs="Calibri" w:hint="eastAsia"/>
            <w:sz w:val="18"/>
            <w:szCs w:val="18"/>
            <w:rtl/>
            <w:lang w:bidi="fa-IR"/>
            <w:rPrChange w:id="1254" w:author="Microsoft account" w:date="2025-09-14T11:47:00Z">
              <w:rPr>
                <w:rFonts w:cs="Calibri" w:hint="eastAsia"/>
                <w:sz w:val="28"/>
                <w:szCs w:val="28"/>
                <w:rtl/>
                <w:lang w:bidi="fa-IR"/>
              </w:rPr>
            </w:rPrChange>
          </w:rPr>
          <w:t>ه</w:t>
        </w:r>
        <w:r w:rsidRPr="007E5D18">
          <w:rPr>
            <w:rFonts w:cs="Calibri"/>
            <w:sz w:val="18"/>
            <w:szCs w:val="18"/>
            <w:rtl/>
            <w:lang w:bidi="fa-IR"/>
            <w:rPrChange w:id="125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56" w:author="Microsoft account" w:date="2025-09-14T11:47:00Z">
              <w:rPr>
                <w:rFonts w:cs="Calibri" w:hint="eastAsia"/>
                <w:sz w:val="28"/>
                <w:szCs w:val="28"/>
                <w:rtl/>
                <w:lang w:bidi="fa-IR"/>
              </w:rPr>
            </w:rPrChange>
          </w:rPr>
          <w:t>لوپ</w:t>
        </w:r>
        <w:r w:rsidRPr="007E5D18">
          <w:rPr>
            <w:rFonts w:cs="Calibri"/>
            <w:sz w:val="18"/>
            <w:szCs w:val="18"/>
            <w:rtl/>
            <w:lang w:bidi="fa-IR"/>
            <w:rPrChange w:id="125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58" w:author="Microsoft account" w:date="2025-09-14T11:47:00Z">
              <w:rPr>
                <w:rFonts w:cs="Calibri" w:hint="eastAsia"/>
                <w:sz w:val="28"/>
                <w:szCs w:val="28"/>
                <w:rtl/>
                <w:lang w:bidi="fa-IR"/>
              </w:rPr>
            </w:rPrChange>
          </w:rPr>
          <w:t>باشن</w:t>
        </w:r>
        <w:r w:rsidRPr="007E5D18">
          <w:rPr>
            <w:rFonts w:cs="Calibri"/>
            <w:sz w:val="18"/>
            <w:szCs w:val="18"/>
            <w:rtl/>
            <w:lang w:bidi="fa-IR"/>
            <w:rPrChange w:id="125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60" w:author="Microsoft account" w:date="2025-09-14T11:47:00Z">
              <w:rPr>
                <w:rFonts w:cs="Calibri" w:hint="eastAsia"/>
                <w:sz w:val="28"/>
                <w:szCs w:val="28"/>
                <w:rtl/>
                <w:lang w:bidi="fa-IR"/>
              </w:rPr>
            </w:rPrChange>
          </w:rPr>
          <w:t>خارج</w:t>
        </w:r>
        <w:r w:rsidRPr="007E5D18">
          <w:rPr>
            <w:rFonts w:cs="Calibri"/>
            <w:sz w:val="18"/>
            <w:szCs w:val="18"/>
            <w:rtl/>
            <w:lang w:bidi="fa-IR"/>
            <w:rPrChange w:id="126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62" w:author="Microsoft account" w:date="2025-09-14T11:47:00Z">
              <w:rPr>
                <w:rFonts w:cs="Calibri" w:hint="eastAsia"/>
                <w:sz w:val="28"/>
                <w:szCs w:val="28"/>
                <w:rtl/>
                <w:lang w:bidi="fa-IR"/>
              </w:rPr>
            </w:rPrChange>
          </w:rPr>
          <w:t>از</w:t>
        </w:r>
        <w:r w:rsidRPr="007E5D18">
          <w:rPr>
            <w:rFonts w:cs="Calibri"/>
            <w:sz w:val="18"/>
            <w:szCs w:val="18"/>
            <w:rtl/>
            <w:lang w:bidi="fa-IR"/>
            <w:rPrChange w:id="126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64" w:author="Microsoft account" w:date="2025-09-14T11:47:00Z">
              <w:rPr>
                <w:rFonts w:cs="Calibri" w:hint="eastAsia"/>
                <w:sz w:val="28"/>
                <w:szCs w:val="28"/>
                <w:rtl/>
                <w:lang w:bidi="fa-IR"/>
              </w:rPr>
            </w:rPrChange>
          </w:rPr>
          <w:t>خط</w:t>
        </w:r>
        <w:r w:rsidRPr="007E5D18">
          <w:rPr>
            <w:rFonts w:cs="Calibri"/>
            <w:sz w:val="18"/>
            <w:szCs w:val="18"/>
            <w:rtl/>
            <w:lang w:bidi="fa-IR"/>
            <w:rPrChange w:id="126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66" w:author="Microsoft account" w:date="2025-09-14T11:47:00Z">
              <w:rPr>
                <w:rFonts w:cs="Calibri" w:hint="eastAsia"/>
                <w:sz w:val="28"/>
                <w:szCs w:val="28"/>
                <w:rtl/>
                <w:lang w:bidi="fa-IR"/>
              </w:rPr>
            </w:rPrChange>
          </w:rPr>
          <w:t>اصل</w:t>
        </w:r>
        <w:r w:rsidRPr="007E5D18">
          <w:rPr>
            <w:rFonts w:cs="Calibri" w:hint="cs"/>
            <w:sz w:val="18"/>
            <w:szCs w:val="18"/>
            <w:rtl/>
            <w:lang w:bidi="fa-IR"/>
            <w:rPrChange w:id="1267" w:author="Microsoft account" w:date="2025-09-14T11:47:00Z">
              <w:rPr>
                <w:rFonts w:cs="Calibri" w:hint="cs"/>
                <w:sz w:val="28"/>
                <w:szCs w:val="28"/>
                <w:rtl/>
                <w:lang w:bidi="fa-IR"/>
              </w:rPr>
            </w:rPrChange>
          </w:rPr>
          <w:t>ی</w:t>
        </w:r>
        <w:r w:rsidRPr="007E5D18">
          <w:rPr>
            <w:rFonts w:cs="Calibri"/>
            <w:sz w:val="18"/>
            <w:szCs w:val="18"/>
            <w:rtl/>
            <w:lang w:bidi="fa-IR"/>
            <w:rPrChange w:id="126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69" w:author="Microsoft account" w:date="2025-09-14T11:47:00Z">
              <w:rPr>
                <w:rFonts w:cs="Calibri" w:hint="eastAsia"/>
                <w:sz w:val="28"/>
                <w:szCs w:val="28"/>
                <w:rtl/>
                <w:lang w:bidi="fa-IR"/>
              </w:rPr>
            </w:rPrChange>
          </w:rPr>
          <w:t>برنامه</w:t>
        </w:r>
        <w:r w:rsidRPr="007E5D18">
          <w:rPr>
            <w:rFonts w:cs="Calibri"/>
            <w:sz w:val="18"/>
            <w:szCs w:val="18"/>
            <w:rtl/>
            <w:lang w:bidi="fa-IR"/>
            <w:rPrChange w:id="1270"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271" w:author="Microsoft account" w:date="2025-09-14T11:45:00Z"/>
          <w:rFonts w:cs="Calibri"/>
          <w:sz w:val="18"/>
          <w:szCs w:val="18"/>
          <w:rtl/>
          <w:lang w:bidi="fa-IR"/>
          <w:rPrChange w:id="1272" w:author="Microsoft account" w:date="2025-09-14T11:47:00Z">
            <w:rPr>
              <w:ins w:id="1273" w:author="Microsoft account" w:date="2025-09-14T11:45:00Z"/>
              <w:rFonts w:cs="Calibri"/>
              <w:sz w:val="28"/>
              <w:szCs w:val="28"/>
              <w:rtl/>
              <w:lang w:bidi="fa-IR"/>
            </w:rPr>
          </w:rPrChange>
        </w:rPr>
        <w:pPrChange w:id="1274" w:author="Microsoft account" w:date="2025-09-14T11:45:00Z">
          <w:pPr>
            <w:bidi/>
            <w:spacing w:after="0" w:line="276" w:lineRule="auto"/>
            <w:jc w:val="both"/>
          </w:pPr>
        </w:pPrChange>
      </w:pPr>
      <w:ins w:id="1275" w:author="Microsoft account" w:date="2025-09-14T11:45:00Z">
        <w:r w:rsidRPr="007E5D18">
          <w:rPr>
            <w:rFonts w:cs="Calibri"/>
            <w:sz w:val="18"/>
            <w:szCs w:val="18"/>
            <w:rtl/>
            <w:lang w:bidi="fa-IR"/>
            <w:rPrChange w:id="1276" w:author="Microsoft account" w:date="2025-09-14T11:47:00Z">
              <w:rPr>
                <w:rFonts w:cs="Calibri"/>
                <w:sz w:val="28"/>
                <w:szCs w:val="28"/>
                <w:rtl/>
                <w:lang w:bidi="fa-IR"/>
              </w:rPr>
            </w:rPrChange>
          </w:rPr>
          <w:t>و سوال بعد</w:t>
        </w:r>
        <w:r w:rsidRPr="007E5D18">
          <w:rPr>
            <w:rFonts w:cs="Calibri" w:hint="cs"/>
            <w:sz w:val="18"/>
            <w:szCs w:val="18"/>
            <w:rtl/>
            <w:lang w:bidi="fa-IR"/>
            <w:rPrChange w:id="1277" w:author="Microsoft account" w:date="2025-09-14T11:47:00Z">
              <w:rPr>
                <w:rFonts w:cs="Calibri" w:hint="cs"/>
                <w:sz w:val="28"/>
                <w:szCs w:val="28"/>
                <w:rtl/>
                <w:lang w:bidi="fa-IR"/>
              </w:rPr>
            </w:rPrChange>
          </w:rPr>
          <w:t>ی</w:t>
        </w:r>
        <w:r w:rsidRPr="007E5D18">
          <w:rPr>
            <w:rFonts w:cs="Calibri"/>
            <w:sz w:val="18"/>
            <w:szCs w:val="18"/>
            <w:rtl/>
            <w:lang w:bidi="fa-IR"/>
            <w:rPrChange w:id="1278"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279" w:author="Microsoft account" w:date="2025-09-14T11:47:00Z">
              <w:rPr>
                <w:rFonts w:cs="Calibri" w:hint="cs"/>
                <w:sz w:val="28"/>
                <w:szCs w:val="28"/>
                <w:rtl/>
                <w:lang w:bidi="fa-IR"/>
              </w:rPr>
            </w:rPrChange>
          </w:rPr>
          <w:t>ی</w:t>
        </w:r>
        <w:r w:rsidRPr="007E5D18">
          <w:rPr>
            <w:rFonts w:cs="Calibri" w:hint="eastAsia"/>
            <w:sz w:val="18"/>
            <w:szCs w:val="18"/>
            <w:rtl/>
            <w:lang w:bidi="fa-IR"/>
            <w:rPrChange w:id="1280" w:author="Microsoft account" w:date="2025-09-14T11:47:00Z">
              <w:rPr>
                <w:rFonts w:cs="Calibri" w:hint="eastAsia"/>
                <w:sz w:val="28"/>
                <w:szCs w:val="28"/>
                <w:rtl/>
                <w:lang w:bidi="fa-IR"/>
              </w:rPr>
            </w:rPrChange>
          </w:rPr>
          <w:t>نه</w:t>
        </w:r>
        <w:r w:rsidRPr="007E5D18">
          <w:rPr>
            <w:rFonts w:cs="Calibri"/>
            <w:sz w:val="18"/>
            <w:szCs w:val="18"/>
            <w:rtl/>
            <w:lang w:bidi="fa-IR"/>
            <w:rPrChange w:id="1281"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282" w:author="Microsoft account" w:date="2025-09-14T11:47:00Z">
              <w:rPr>
                <w:rFonts w:cs="Calibri"/>
                <w:sz w:val="28"/>
                <w:szCs w:val="28"/>
                <w:lang w:bidi="fa-IR"/>
              </w:rPr>
            </w:rPrChange>
          </w:rPr>
          <w:t>turtle</w:t>
        </w:r>
        <w:r w:rsidRPr="007E5D18">
          <w:rPr>
            <w:rFonts w:cs="Calibri"/>
            <w:sz w:val="18"/>
            <w:szCs w:val="18"/>
            <w:rtl/>
            <w:lang w:bidi="fa-IR"/>
            <w:rPrChange w:id="1283"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284" w:author="Microsoft account" w:date="2025-09-14T11:47:00Z">
              <w:rPr>
                <w:rFonts w:cs="Calibri" w:hint="cs"/>
                <w:sz w:val="28"/>
                <w:szCs w:val="28"/>
                <w:rtl/>
                <w:lang w:bidi="fa-IR"/>
              </w:rPr>
            </w:rPrChange>
          </w:rPr>
          <w:t>ی</w:t>
        </w:r>
        <w:r w:rsidRPr="007E5D18">
          <w:rPr>
            <w:rFonts w:cs="Calibri" w:hint="eastAsia"/>
            <w:sz w:val="18"/>
            <w:szCs w:val="18"/>
            <w:rtl/>
            <w:lang w:bidi="fa-IR"/>
            <w:rPrChange w:id="1285" w:author="Microsoft account" w:date="2025-09-14T11:47:00Z">
              <w:rPr>
                <w:rFonts w:cs="Calibri" w:hint="eastAsia"/>
                <w:sz w:val="28"/>
                <w:szCs w:val="28"/>
                <w:rtl/>
                <w:lang w:bidi="fa-IR"/>
              </w:rPr>
            </w:rPrChange>
          </w:rPr>
          <w:t>کردم</w:t>
        </w:r>
        <w:r w:rsidRPr="007E5D18">
          <w:rPr>
            <w:rFonts w:cs="Calibri"/>
            <w:sz w:val="18"/>
            <w:szCs w:val="18"/>
            <w:rtl/>
            <w:lang w:bidi="fa-IR"/>
            <w:rPrChange w:id="1286"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287" w:author="Microsoft account" w:date="2025-09-14T11:47:00Z">
              <w:rPr>
                <w:rFonts w:cs="Calibri" w:hint="cs"/>
                <w:sz w:val="28"/>
                <w:szCs w:val="28"/>
                <w:rtl/>
                <w:lang w:bidi="fa-IR"/>
              </w:rPr>
            </w:rPrChange>
          </w:rPr>
          <w:t>ی</w:t>
        </w:r>
        <w:r w:rsidRPr="007E5D18">
          <w:rPr>
            <w:rFonts w:cs="Calibri" w:hint="eastAsia"/>
            <w:sz w:val="18"/>
            <w:szCs w:val="18"/>
            <w:rtl/>
            <w:lang w:bidi="fa-IR"/>
            <w:rPrChange w:id="1288" w:author="Microsoft account" w:date="2025-09-14T11:47:00Z">
              <w:rPr>
                <w:rFonts w:cs="Calibri" w:hint="eastAsia"/>
                <w:sz w:val="28"/>
                <w:szCs w:val="28"/>
                <w:rtl/>
                <w:lang w:bidi="fa-IR"/>
              </w:rPr>
            </w:rPrChange>
          </w:rPr>
          <w:t>خواستم</w:t>
        </w:r>
        <w:r w:rsidRPr="007E5D18">
          <w:rPr>
            <w:rFonts w:cs="Calibri"/>
            <w:sz w:val="18"/>
            <w:szCs w:val="18"/>
            <w:rtl/>
            <w:lang w:bidi="fa-IR"/>
            <w:rPrChange w:id="1289" w:author="Microsoft account" w:date="2025-09-14T11:47:00Z">
              <w:rPr>
                <w:rFonts w:cs="Calibri"/>
                <w:sz w:val="28"/>
                <w:szCs w:val="28"/>
                <w:rtl/>
                <w:lang w:bidi="fa-IR"/>
              </w:rPr>
            </w:rPrChange>
          </w:rPr>
          <w:t xml:space="preserve"> با خود </w:t>
        </w:r>
        <w:r w:rsidRPr="007E5D18">
          <w:rPr>
            <w:rFonts w:cs="Calibri"/>
            <w:sz w:val="18"/>
            <w:szCs w:val="18"/>
            <w:lang w:bidi="fa-IR"/>
            <w:rPrChange w:id="1290" w:author="Microsoft account" w:date="2025-09-14T11:47:00Z">
              <w:rPr>
                <w:rFonts w:cs="Calibri"/>
                <w:sz w:val="28"/>
                <w:szCs w:val="28"/>
                <w:lang w:bidi="fa-IR"/>
              </w:rPr>
            </w:rPrChange>
          </w:rPr>
          <w:t>python</w:t>
        </w:r>
        <w:r w:rsidRPr="007E5D18">
          <w:rPr>
            <w:rFonts w:cs="Calibri"/>
            <w:sz w:val="18"/>
            <w:szCs w:val="18"/>
            <w:rtl/>
            <w:lang w:bidi="fa-IR"/>
            <w:rPrChange w:id="1291" w:author="Microsoft account" w:date="2025-09-14T11:47:00Z">
              <w:rPr>
                <w:rFonts w:cs="Calibri"/>
                <w:sz w:val="28"/>
                <w:szCs w:val="28"/>
                <w:rtl/>
                <w:lang w:bidi="fa-IR"/>
              </w:rPr>
            </w:rPrChange>
          </w:rPr>
          <w:t xml:space="preserve"> </w:t>
        </w:r>
        <w:r w:rsidRPr="007E5D18">
          <w:rPr>
            <w:rFonts w:cs="Calibri" w:hint="cs"/>
            <w:sz w:val="18"/>
            <w:szCs w:val="18"/>
            <w:rtl/>
            <w:lang w:bidi="fa-IR"/>
            <w:rPrChange w:id="1292" w:author="Microsoft account" w:date="2025-09-14T11:47:00Z">
              <w:rPr>
                <w:rFonts w:cs="Calibri" w:hint="cs"/>
                <w:sz w:val="28"/>
                <w:szCs w:val="28"/>
                <w:rtl/>
                <w:lang w:bidi="fa-IR"/>
              </w:rPr>
            </w:rPrChange>
          </w:rPr>
          <w:t>ی</w:t>
        </w:r>
        <w:r w:rsidRPr="007E5D18">
          <w:rPr>
            <w:rFonts w:cs="Calibri" w:hint="eastAsia"/>
            <w:sz w:val="18"/>
            <w:szCs w:val="18"/>
            <w:rtl/>
            <w:lang w:bidi="fa-IR"/>
            <w:rPrChange w:id="1293" w:author="Microsoft account" w:date="2025-09-14T11:47:00Z">
              <w:rPr>
                <w:rFonts w:cs="Calibri" w:hint="eastAsia"/>
                <w:sz w:val="28"/>
                <w:szCs w:val="28"/>
                <w:rtl/>
                <w:lang w:bidi="fa-IR"/>
              </w:rPr>
            </w:rPrChange>
          </w:rPr>
          <w:t>ه</w:t>
        </w:r>
        <w:r w:rsidRPr="007E5D18">
          <w:rPr>
            <w:rFonts w:cs="Calibri"/>
            <w:sz w:val="18"/>
            <w:szCs w:val="18"/>
            <w:rtl/>
            <w:lang w:bidi="fa-IR"/>
            <w:rPrChange w:id="1294"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295" w:author="Microsoft account" w:date="2025-09-14T11:47:00Z">
              <w:rPr>
                <w:rFonts w:cs="Calibri" w:hint="cs"/>
                <w:sz w:val="28"/>
                <w:szCs w:val="28"/>
                <w:rtl/>
                <w:lang w:bidi="fa-IR"/>
              </w:rPr>
            </w:rPrChange>
          </w:rPr>
          <w:t>ی</w:t>
        </w:r>
        <w:r w:rsidRPr="007E5D18">
          <w:rPr>
            <w:rFonts w:cs="Calibri" w:hint="eastAsia"/>
            <w:sz w:val="18"/>
            <w:szCs w:val="18"/>
            <w:rtl/>
            <w:lang w:bidi="fa-IR"/>
            <w:rPrChange w:id="1296" w:author="Microsoft account" w:date="2025-09-14T11:47:00Z">
              <w:rPr>
                <w:rFonts w:cs="Calibri" w:hint="eastAsia"/>
                <w:sz w:val="28"/>
                <w:szCs w:val="28"/>
                <w:rtl/>
                <w:lang w:bidi="fa-IR"/>
              </w:rPr>
            </w:rPrChange>
          </w:rPr>
          <w:t>ن</w:t>
        </w:r>
        <w:r w:rsidRPr="007E5D18">
          <w:rPr>
            <w:rFonts w:cs="Calibri"/>
            <w:sz w:val="18"/>
            <w:szCs w:val="18"/>
            <w:rtl/>
            <w:lang w:bidi="fa-IR"/>
            <w:rPrChange w:id="1297"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298" w:author="Microsoft account" w:date="2025-09-14T11:47:00Z">
              <w:rPr>
                <w:rFonts w:cs="Calibri" w:hint="cs"/>
                <w:sz w:val="28"/>
                <w:szCs w:val="28"/>
                <w:rtl/>
                <w:lang w:bidi="fa-IR"/>
              </w:rPr>
            </w:rPrChange>
          </w:rPr>
          <w:t>ی</w:t>
        </w:r>
        <w:r w:rsidRPr="007E5D18">
          <w:rPr>
            <w:rFonts w:cs="Calibri"/>
            <w:sz w:val="18"/>
            <w:szCs w:val="18"/>
            <w:rtl/>
            <w:lang w:bidi="fa-IR"/>
            <w:rPrChange w:id="1299"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300" w:author="Microsoft account" w:date="2025-09-14T11:47:00Z">
              <w:rPr>
                <w:rFonts w:cs="Calibri" w:hint="cs"/>
                <w:sz w:val="28"/>
                <w:szCs w:val="28"/>
                <w:rtl/>
                <w:lang w:bidi="fa-IR"/>
              </w:rPr>
            </w:rPrChange>
          </w:rPr>
          <w:t>ی</w:t>
        </w:r>
        <w:r w:rsidRPr="007E5D18">
          <w:rPr>
            <w:rFonts w:cs="Calibri" w:hint="eastAsia"/>
            <w:sz w:val="18"/>
            <w:szCs w:val="18"/>
            <w:rtl/>
            <w:lang w:bidi="fa-IR"/>
            <w:rPrChange w:id="1301" w:author="Microsoft account" w:date="2025-09-14T11:47:00Z">
              <w:rPr>
                <w:rFonts w:cs="Calibri" w:hint="eastAsia"/>
                <w:sz w:val="28"/>
                <w:szCs w:val="28"/>
                <w:rtl/>
                <w:lang w:bidi="fa-IR"/>
              </w:rPr>
            </w:rPrChange>
          </w:rPr>
          <w:t>ه</w:t>
        </w:r>
        <w:r w:rsidRPr="007E5D18">
          <w:rPr>
            <w:rFonts w:cs="Calibri"/>
            <w:sz w:val="18"/>
            <w:szCs w:val="18"/>
            <w:rtl/>
            <w:lang w:bidi="fa-IR"/>
            <w:rPrChange w:id="1302"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303" w:author="Microsoft account" w:date="2025-09-14T11:47:00Z">
              <w:rPr>
                <w:rFonts w:cs="Calibri" w:hint="cs"/>
                <w:sz w:val="28"/>
                <w:szCs w:val="28"/>
                <w:rtl/>
                <w:lang w:bidi="fa-IR"/>
              </w:rPr>
            </w:rPrChange>
          </w:rPr>
          <w:t>ی</w:t>
        </w:r>
        <w:r w:rsidRPr="007E5D18">
          <w:rPr>
            <w:rFonts w:cs="Calibri"/>
            <w:sz w:val="18"/>
            <w:szCs w:val="18"/>
            <w:rtl/>
            <w:lang w:bidi="fa-IR"/>
            <w:rPrChange w:id="1304"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305" w:author="Microsoft account" w:date="2025-09-14T11:47:00Z">
              <w:rPr>
                <w:rFonts w:cs="Calibri" w:hint="cs"/>
                <w:sz w:val="28"/>
                <w:szCs w:val="28"/>
                <w:rtl/>
                <w:lang w:bidi="fa-IR"/>
              </w:rPr>
            </w:rPrChange>
          </w:rPr>
          <w:t>ی</w:t>
        </w:r>
        <w:r w:rsidRPr="007E5D18">
          <w:rPr>
            <w:rFonts w:cs="Calibri" w:hint="eastAsia"/>
            <w:sz w:val="18"/>
            <w:szCs w:val="18"/>
            <w:rtl/>
            <w:lang w:bidi="fa-IR"/>
            <w:rPrChange w:id="1306" w:author="Microsoft account" w:date="2025-09-14T11:47:00Z">
              <w:rPr>
                <w:rFonts w:cs="Calibri" w:hint="eastAsia"/>
                <w:sz w:val="28"/>
                <w:szCs w:val="28"/>
                <w:rtl/>
                <w:lang w:bidi="fa-IR"/>
              </w:rPr>
            </w:rPrChange>
          </w:rPr>
          <w:t>ن</w:t>
        </w:r>
        <w:r w:rsidRPr="007E5D18">
          <w:rPr>
            <w:rFonts w:cs="Calibri"/>
            <w:sz w:val="18"/>
            <w:szCs w:val="18"/>
            <w:rtl/>
            <w:lang w:bidi="fa-IR"/>
            <w:rPrChange w:id="1307"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308" w:author="Microsoft account" w:date="2025-09-14T11:47:00Z">
              <w:rPr>
                <w:rFonts w:cs="Calibri" w:hint="cs"/>
                <w:sz w:val="28"/>
                <w:szCs w:val="28"/>
                <w:rtl/>
                <w:lang w:bidi="fa-IR"/>
              </w:rPr>
            </w:rPrChange>
          </w:rPr>
          <w:t>ی</w:t>
        </w:r>
        <w:r w:rsidRPr="007E5D18">
          <w:rPr>
            <w:rFonts w:cs="Calibri"/>
            <w:sz w:val="18"/>
            <w:szCs w:val="18"/>
            <w:rtl/>
            <w:lang w:bidi="fa-IR"/>
            <w:rPrChange w:id="1309"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310" w:author="Microsoft account" w:date="2025-09-14T11:47:00Z">
              <w:rPr>
                <w:rFonts w:cs="Calibri" w:hint="cs"/>
                <w:sz w:val="28"/>
                <w:szCs w:val="28"/>
                <w:rtl/>
                <w:lang w:bidi="fa-IR"/>
              </w:rPr>
            </w:rPrChange>
          </w:rPr>
          <w:t>ی</w:t>
        </w:r>
        <w:r w:rsidRPr="007E5D18">
          <w:rPr>
            <w:rFonts w:cs="Calibri"/>
            <w:sz w:val="18"/>
            <w:szCs w:val="18"/>
            <w:rtl/>
            <w:lang w:bidi="fa-IR"/>
            <w:rPrChange w:id="1311"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312" w:author="Microsoft account" w:date="2025-09-14T11:47:00Z">
              <w:rPr>
                <w:rFonts w:cs="Calibri" w:hint="cs"/>
                <w:sz w:val="28"/>
                <w:szCs w:val="28"/>
                <w:rtl/>
                <w:lang w:bidi="fa-IR"/>
              </w:rPr>
            </w:rPrChange>
          </w:rPr>
          <w:t>ی</w:t>
        </w:r>
        <w:r w:rsidRPr="007E5D18">
          <w:rPr>
            <w:rFonts w:cs="Calibri"/>
            <w:sz w:val="18"/>
            <w:szCs w:val="18"/>
            <w:rtl/>
            <w:lang w:bidi="fa-IR"/>
            <w:rPrChange w:id="1313" w:author="Microsoft account" w:date="2025-09-14T11:47:00Z">
              <w:rPr>
                <w:rFonts w:cs="Calibri"/>
                <w:sz w:val="28"/>
                <w:szCs w:val="28"/>
                <w:rtl/>
                <w:lang w:bidi="fa-IR"/>
              </w:rPr>
            </w:rPrChange>
          </w:rPr>
          <w:t xml:space="preserve"> </w:t>
        </w:r>
        <w:r w:rsidRPr="007E5D18">
          <w:rPr>
            <w:rFonts w:cs="Calibri" w:hint="cs"/>
            <w:sz w:val="18"/>
            <w:szCs w:val="18"/>
            <w:rtl/>
            <w:lang w:bidi="fa-IR"/>
            <w:rPrChange w:id="1314" w:author="Microsoft account" w:date="2025-09-14T11:47:00Z">
              <w:rPr>
                <w:rFonts w:cs="Calibri" w:hint="cs"/>
                <w:sz w:val="28"/>
                <w:szCs w:val="28"/>
                <w:rtl/>
                <w:lang w:bidi="fa-IR"/>
              </w:rPr>
            </w:rPrChange>
          </w:rPr>
          <w:t>ی</w:t>
        </w:r>
        <w:r w:rsidRPr="007E5D18">
          <w:rPr>
            <w:rFonts w:cs="Calibri" w:hint="eastAsia"/>
            <w:sz w:val="18"/>
            <w:szCs w:val="18"/>
            <w:rtl/>
            <w:lang w:bidi="fa-IR"/>
            <w:rPrChange w:id="1315" w:author="Microsoft account" w:date="2025-09-14T11:47:00Z">
              <w:rPr>
                <w:rFonts w:cs="Calibri" w:hint="eastAsia"/>
                <w:sz w:val="28"/>
                <w:szCs w:val="28"/>
                <w:rtl/>
                <w:lang w:bidi="fa-IR"/>
              </w:rPr>
            </w:rPrChange>
          </w:rPr>
          <w:t>ا</w:t>
        </w:r>
        <w:r w:rsidRPr="007E5D18">
          <w:rPr>
            <w:rFonts w:cs="Calibri"/>
            <w:sz w:val="18"/>
            <w:szCs w:val="18"/>
            <w:rtl/>
            <w:lang w:bidi="fa-IR"/>
            <w:rPrChange w:id="1316"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317" w:author="Microsoft account" w:date="2025-09-14T11:47:00Z">
              <w:rPr>
                <w:rFonts w:cs="Calibri" w:hint="cs"/>
                <w:sz w:val="28"/>
                <w:szCs w:val="28"/>
                <w:rtl/>
                <w:lang w:bidi="fa-IR"/>
              </w:rPr>
            </w:rPrChange>
          </w:rPr>
          <w:t>ی</w:t>
        </w:r>
        <w:r w:rsidRPr="007E5D18">
          <w:rPr>
            <w:rFonts w:cs="Calibri" w:hint="eastAsia"/>
            <w:sz w:val="18"/>
            <w:szCs w:val="18"/>
            <w:rtl/>
            <w:lang w:bidi="fa-IR"/>
            <w:rPrChange w:id="1318" w:author="Microsoft account" w:date="2025-09-14T11:47:00Z">
              <w:rPr>
                <w:rFonts w:cs="Calibri" w:hint="eastAsia"/>
                <w:sz w:val="28"/>
                <w:szCs w:val="28"/>
                <w:rtl/>
                <w:lang w:bidi="fa-IR"/>
              </w:rPr>
            </w:rPrChange>
          </w:rPr>
          <w:t>د</w:t>
        </w:r>
        <w:r w:rsidRPr="007E5D18">
          <w:rPr>
            <w:rFonts w:cs="Calibri"/>
            <w:sz w:val="18"/>
            <w:szCs w:val="18"/>
            <w:rtl/>
            <w:lang w:bidi="fa-IR"/>
            <w:rPrChange w:id="1319"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320" w:author="Microsoft account" w:date="2025-09-14T11:47:00Z">
              <w:rPr>
                <w:rFonts w:cs="Calibri" w:hint="cs"/>
                <w:sz w:val="28"/>
                <w:szCs w:val="28"/>
                <w:rtl/>
                <w:lang w:bidi="fa-IR"/>
              </w:rPr>
            </w:rPrChange>
          </w:rPr>
          <w:t>ی</w:t>
        </w:r>
        <w:r w:rsidRPr="007E5D18">
          <w:rPr>
            <w:rFonts w:cs="Calibri"/>
            <w:sz w:val="18"/>
            <w:szCs w:val="18"/>
            <w:rtl/>
            <w:lang w:bidi="fa-IR"/>
            <w:rPrChange w:id="1321"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322" w:author="Microsoft account" w:date="2025-09-14T11:47:00Z">
              <w:rPr>
                <w:rFonts w:cs="Calibri" w:hint="cs"/>
                <w:sz w:val="28"/>
                <w:szCs w:val="28"/>
                <w:rtl/>
                <w:lang w:bidi="fa-IR"/>
              </w:rPr>
            </w:rPrChange>
          </w:rPr>
          <w:t>ی</w:t>
        </w:r>
        <w:r w:rsidRPr="007E5D18">
          <w:rPr>
            <w:rFonts w:cs="Calibri"/>
            <w:sz w:val="18"/>
            <w:szCs w:val="18"/>
            <w:rtl/>
            <w:lang w:bidi="fa-IR"/>
            <w:rPrChange w:id="1323"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324" w:author="Microsoft account" w:date="2025-09-14T11:47:00Z">
              <w:rPr>
                <w:rFonts w:cs="Calibri" w:hint="cs"/>
                <w:sz w:val="28"/>
                <w:szCs w:val="28"/>
                <w:rtl/>
                <w:lang w:bidi="fa-IR"/>
              </w:rPr>
            </w:rPrChange>
          </w:rPr>
          <w:t>ی</w:t>
        </w:r>
        <w:r w:rsidRPr="007E5D18">
          <w:rPr>
            <w:rFonts w:cs="Calibri" w:hint="eastAsia"/>
            <w:sz w:val="18"/>
            <w:szCs w:val="18"/>
            <w:rtl/>
            <w:lang w:bidi="fa-IR"/>
            <w:rPrChange w:id="1325" w:author="Microsoft account" w:date="2025-09-14T11:47:00Z">
              <w:rPr>
                <w:rFonts w:cs="Calibri" w:hint="eastAsia"/>
                <w:sz w:val="28"/>
                <w:szCs w:val="28"/>
                <w:rtl/>
                <w:lang w:bidi="fa-IR"/>
              </w:rPr>
            </w:rPrChange>
          </w:rPr>
          <w:t>د</w:t>
        </w:r>
        <w:r w:rsidRPr="007E5D18">
          <w:rPr>
            <w:rFonts w:cs="Calibri"/>
            <w:sz w:val="18"/>
            <w:szCs w:val="18"/>
            <w:rtl/>
            <w:lang w:bidi="fa-IR"/>
            <w:rPrChange w:id="1326"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327" w:author="Microsoft account" w:date="2025-09-14T11:45:00Z"/>
          <w:rFonts w:cs="Calibri"/>
          <w:sz w:val="18"/>
          <w:szCs w:val="18"/>
          <w:rtl/>
          <w:lang w:bidi="fa-IR"/>
          <w:rPrChange w:id="1328" w:author="Microsoft account" w:date="2025-09-14T11:47:00Z">
            <w:rPr>
              <w:ins w:id="1329" w:author="Microsoft account" w:date="2025-09-14T11:45:00Z"/>
              <w:rFonts w:cs="Calibri"/>
              <w:sz w:val="28"/>
              <w:szCs w:val="28"/>
              <w:rtl/>
              <w:lang w:bidi="fa-IR"/>
            </w:rPr>
          </w:rPrChange>
        </w:rPr>
        <w:pPrChange w:id="1330" w:author="Microsoft account" w:date="2025-09-14T11:45:00Z">
          <w:pPr>
            <w:bidi/>
            <w:spacing w:after="0" w:line="276" w:lineRule="auto"/>
            <w:jc w:val="both"/>
          </w:pPr>
        </w:pPrChange>
      </w:pPr>
      <w:ins w:id="1331" w:author="Microsoft account" w:date="2025-09-14T11:45:00Z">
        <w:r w:rsidRPr="007E5D18">
          <w:rPr>
            <w:rFonts w:cs="Calibri"/>
            <w:sz w:val="18"/>
            <w:szCs w:val="18"/>
            <w:rtl/>
            <w:lang w:bidi="fa-IR"/>
            <w:rPrChange w:id="1332" w:author="Microsoft account" w:date="2025-09-14T11:47:00Z">
              <w:rPr>
                <w:rFonts w:cs="Calibri"/>
                <w:sz w:val="28"/>
                <w:szCs w:val="28"/>
                <w:rtl/>
                <w:lang w:bidi="fa-IR"/>
              </w:rPr>
            </w:rPrChange>
          </w:rPr>
          <w:tab/>
        </w:r>
        <w:r w:rsidRPr="007E5D18">
          <w:rPr>
            <w:rFonts w:cs="Calibri"/>
            <w:sz w:val="18"/>
            <w:szCs w:val="18"/>
            <w:lang w:bidi="fa-IR"/>
            <w:rPrChange w:id="1333" w:author="Microsoft account" w:date="2025-09-14T11:47:00Z">
              <w:rPr>
                <w:rFonts w:cs="Calibri"/>
                <w:sz w:val="28"/>
                <w:szCs w:val="28"/>
                <w:lang w:bidi="fa-IR"/>
              </w:rPr>
            </w:rPrChange>
          </w:rPr>
          <w:t>GPT</w:t>
        </w:r>
        <w:r w:rsidRPr="007E5D18">
          <w:rPr>
            <w:rFonts w:cs="Calibri"/>
            <w:sz w:val="18"/>
            <w:szCs w:val="18"/>
            <w:rtl/>
            <w:lang w:bidi="fa-IR"/>
            <w:rPrChange w:id="1334"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335" w:author="Microsoft account" w:date="2025-09-14T11:46:00Z"/>
          <w:rFonts w:cs="Calibri"/>
          <w:sz w:val="18"/>
          <w:szCs w:val="18"/>
          <w:rtl/>
          <w:lang w:bidi="fa-IR"/>
          <w:rPrChange w:id="1336" w:author="Microsoft account" w:date="2025-09-14T11:47:00Z">
            <w:rPr>
              <w:ins w:id="1337" w:author="Microsoft account" w:date="2025-09-14T11:46:00Z"/>
              <w:rFonts w:cs="Calibri"/>
              <w:sz w:val="28"/>
              <w:szCs w:val="28"/>
              <w:rtl/>
              <w:lang w:bidi="fa-IR"/>
            </w:rPr>
          </w:rPrChange>
        </w:rPr>
        <w:pPrChange w:id="1338" w:author="Microsoft account" w:date="2025-09-14T11:46:00Z">
          <w:pPr>
            <w:bidi/>
            <w:spacing w:after="0" w:line="276" w:lineRule="auto"/>
            <w:jc w:val="both"/>
          </w:pPr>
        </w:pPrChange>
      </w:pPr>
      <w:ins w:id="1339" w:author="Microsoft account" w:date="2025-09-14T11:45:00Z">
        <w:r w:rsidRPr="007E5D18">
          <w:rPr>
            <w:rFonts w:cs="Calibri"/>
            <w:sz w:val="18"/>
            <w:szCs w:val="18"/>
            <w:rtl/>
            <w:lang w:bidi="fa-IR"/>
            <w:rPrChange w:id="1340" w:author="Microsoft account" w:date="2025-09-14T11:47:00Z">
              <w:rPr>
                <w:rFonts w:cs="Calibri"/>
                <w:sz w:val="28"/>
                <w:szCs w:val="28"/>
                <w:rtl/>
                <w:lang w:bidi="fa-IR"/>
              </w:rPr>
            </w:rPrChange>
          </w:rPr>
          <w:tab/>
        </w:r>
      </w:ins>
      <w:ins w:id="1341" w:author="Microsoft account" w:date="2025-09-14T11:46:00Z">
        <w:r w:rsidR="007E5D18" w:rsidRPr="007E5D18">
          <w:rPr>
            <w:rFonts w:cs="Calibri"/>
            <w:sz w:val="18"/>
            <w:szCs w:val="18"/>
            <w:rtl/>
            <w:lang w:bidi="fa-IR"/>
            <w:rPrChange w:id="1342" w:author="Microsoft account" w:date="2025-09-14T11:47:00Z">
              <w:rPr>
                <w:rFonts w:cs="Calibri"/>
                <w:sz w:val="28"/>
                <w:szCs w:val="28"/>
                <w:rtl/>
                <w:lang w:bidi="fa-IR"/>
              </w:rPr>
            </w:rPrChange>
          </w:rPr>
          <w:tab/>
        </w:r>
      </w:ins>
      <w:ins w:id="1343" w:author="Microsoft account" w:date="2025-09-14T11:45:00Z">
        <w:r w:rsidRPr="007E5D18">
          <w:rPr>
            <w:rFonts w:cs="Calibri"/>
            <w:sz w:val="18"/>
            <w:szCs w:val="18"/>
            <w:rtl/>
            <w:lang w:bidi="fa-IR"/>
            <w:rPrChange w:id="1344" w:author="Microsoft account" w:date="2025-09-14T11:47:00Z">
              <w:rPr>
                <w:rFonts w:cs="Calibri"/>
                <w:sz w:val="28"/>
                <w:szCs w:val="28"/>
                <w:rtl/>
                <w:lang w:bidi="fa-IR"/>
              </w:rPr>
            </w:rPrChange>
          </w:rPr>
          <w:tab/>
        </w:r>
      </w:ins>
      <w:ins w:id="1345" w:author="Microsoft account" w:date="2025-09-14T11:46:00Z">
        <w:r w:rsidR="007E5D18" w:rsidRPr="007E5D18">
          <w:rPr>
            <w:rFonts w:cs="Calibri"/>
            <w:noProof/>
            <w:sz w:val="18"/>
            <w:szCs w:val="18"/>
            <w:rtl/>
            <w:rPrChange w:id="1346"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96217" cy="1143910"/>
                      </a:xfrm>
                      <a:prstGeom prst="rect">
                        <a:avLst/>
                      </a:prstGeom>
                    </pic:spPr>
                  </pic:pic>
                </a:graphicData>
              </a:graphic>
            </wp:inline>
          </w:drawing>
        </w:r>
      </w:ins>
    </w:p>
    <w:p w14:paraId="143767E2" w14:textId="097FA35E" w:rsidR="007E5D18" w:rsidRPr="007E5D18" w:rsidRDefault="007E5D18">
      <w:pPr>
        <w:bidi/>
        <w:spacing w:after="0" w:line="276" w:lineRule="auto"/>
        <w:ind w:left="1440"/>
        <w:jc w:val="both"/>
        <w:rPr>
          <w:ins w:id="1347" w:author="Microsoft account" w:date="2025-09-14T11:47:00Z"/>
          <w:rFonts w:cs="Calibri"/>
          <w:sz w:val="18"/>
          <w:szCs w:val="18"/>
          <w:rtl/>
          <w:lang w:bidi="fa-IR"/>
          <w:rPrChange w:id="1348" w:author="Microsoft account" w:date="2025-09-14T11:47:00Z">
            <w:rPr>
              <w:ins w:id="1349" w:author="Microsoft account" w:date="2025-09-14T11:47:00Z"/>
              <w:rFonts w:cs="Calibri"/>
              <w:sz w:val="28"/>
              <w:szCs w:val="28"/>
              <w:rtl/>
              <w:lang w:bidi="fa-IR"/>
            </w:rPr>
          </w:rPrChange>
        </w:rPr>
        <w:pPrChange w:id="1350" w:author="Microsoft account" w:date="2025-09-14T11:46:00Z">
          <w:pPr>
            <w:bidi/>
            <w:spacing w:after="0" w:line="276" w:lineRule="auto"/>
            <w:jc w:val="both"/>
          </w:pPr>
        </w:pPrChange>
      </w:pPr>
      <w:ins w:id="1351" w:author="Microsoft account" w:date="2025-09-14T11:47:00Z">
        <w:r w:rsidRPr="007E5D18">
          <w:rPr>
            <w:rFonts w:cs="Calibri"/>
            <w:noProof/>
            <w:sz w:val="18"/>
            <w:szCs w:val="18"/>
            <w:rtl/>
            <w:rPrChange w:id="1352"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3046" cy="2707832"/>
                      </a:xfrm>
                      <a:prstGeom prst="rect">
                        <a:avLst/>
                      </a:prstGeom>
                    </pic:spPr>
                  </pic:pic>
                </a:graphicData>
              </a:graphic>
            </wp:inline>
          </w:drawing>
        </w:r>
      </w:ins>
    </w:p>
    <w:p w14:paraId="3B565F0B" w14:textId="4533A183" w:rsidR="007E5D18" w:rsidRDefault="007E5D18">
      <w:pPr>
        <w:bidi/>
        <w:spacing w:after="0" w:line="276" w:lineRule="auto"/>
        <w:ind w:left="1440"/>
        <w:jc w:val="both"/>
        <w:rPr>
          <w:ins w:id="1353" w:author="Microsoft account" w:date="2025-09-14T11:48:00Z"/>
          <w:rFonts w:cs="Calibri"/>
          <w:sz w:val="28"/>
          <w:szCs w:val="28"/>
          <w:rtl/>
          <w:lang w:bidi="fa-IR"/>
        </w:rPr>
        <w:pPrChange w:id="1354" w:author="Microsoft account" w:date="2025-09-14T11:47:00Z">
          <w:pPr>
            <w:bidi/>
            <w:spacing w:after="0" w:line="276" w:lineRule="auto"/>
            <w:jc w:val="both"/>
          </w:pPr>
        </w:pPrChange>
      </w:pPr>
      <w:ins w:id="1355" w:author="Microsoft account" w:date="2025-09-14T11:47:00Z">
        <w:r w:rsidRPr="007E5D18">
          <w:rPr>
            <w:rFonts w:cs="Calibri"/>
            <w:noProof/>
            <w:sz w:val="28"/>
            <w:szCs w:val="28"/>
            <w:rPrChange w:id="1356" w:author="Unknown">
              <w:rPr>
                <w:noProof/>
              </w:rPr>
            </w:rPrChange>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357" w:author="Microsoft account" w:date="2025-09-14T11:49:00Z"/>
          <w:rFonts w:cs="Calibri"/>
          <w:sz w:val="18"/>
          <w:szCs w:val="18"/>
          <w:rtl/>
          <w:lang w:bidi="fa-IR"/>
          <w:rPrChange w:id="1358" w:author="Microsoft account" w:date="2025-09-14T11:49:00Z">
            <w:rPr>
              <w:ins w:id="1359" w:author="Microsoft account" w:date="2025-09-14T11:49:00Z"/>
              <w:rFonts w:cs="Calibri"/>
              <w:sz w:val="28"/>
              <w:szCs w:val="28"/>
              <w:rtl/>
              <w:lang w:bidi="fa-IR"/>
            </w:rPr>
          </w:rPrChange>
        </w:rPr>
        <w:pPrChange w:id="1360" w:author="Microsoft account" w:date="2025-09-14T11:49:00Z">
          <w:pPr>
            <w:spacing w:after="0" w:line="276" w:lineRule="auto"/>
            <w:ind w:left="1440"/>
          </w:pPr>
        </w:pPrChange>
      </w:pPr>
      <w:ins w:id="1361" w:author="Microsoft account" w:date="2025-09-14T11:49:00Z">
        <w:r w:rsidRPr="007E5D18">
          <w:rPr>
            <w:rFonts w:cs="Calibri"/>
            <w:sz w:val="18"/>
            <w:szCs w:val="18"/>
            <w:rtl/>
            <w:lang w:bidi="fa-IR"/>
            <w:rPrChange w:id="1362" w:author="Microsoft account" w:date="2025-09-14T11:49:00Z">
              <w:rPr>
                <w:rFonts w:cs="Calibri"/>
                <w:sz w:val="28"/>
                <w:szCs w:val="28"/>
                <w:rtl/>
                <w:lang w:bidi="fa-IR"/>
              </w:rPr>
            </w:rPrChange>
          </w:rPr>
          <w:lastRenderedPageBreak/>
          <w:t>چ</w:t>
        </w:r>
        <w:r w:rsidRPr="007E5D18">
          <w:rPr>
            <w:rFonts w:cs="Calibri" w:hint="cs"/>
            <w:sz w:val="18"/>
            <w:szCs w:val="18"/>
            <w:rtl/>
            <w:lang w:bidi="fa-IR"/>
            <w:rPrChange w:id="1363" w:author="Microsoft account" w:date="2025-09-14T11:49:00Z">
              <w:rPr>
                <w:rFonts w:cs="Calibri" w:hint="cs"/>
                <w:sz w:val="28"/>
                <w:szCs w:val="28"/>
                <w:rtl/>
                <w:lang w:bidi="fa-IR"/>
              </w:rPr>
            </w:rPrChange>
          </w:rPr>
          <w:t>ی</w:t>
        </w:r>
        <w:r w:rsidRPr="007E5D18">
          <w:rPr>
            <w:rFonts w:cs="Calibri" w:hint="eastAsia"/>
            <w:sz w:val="18"/>
            <w:szCs w:val="18"/>
            <w:rtl/>
            <w:lang w:bidi="fa-IR"/>
            <w:rPrChange w:id="1364" w:author="Microsoft account" w:date="2025-09-14T11:49:00Z">
              <w:rPr>
                <w:rFonts w:cs="Calibri" w:hint="eastAsia"/>
                <w:sz w:val="28"/>
                <w:szCs w:val="28"/>
                <w:rtl/>
                <w:lang w:bidi="fa-IR"/>
              </w:rPr>
            </w:rPrChange>
          </w:rPr>
          <w:t>ز</w:t>
        </w:r>
        <w:r w:rsidRPr="007E5D18">
          <w:rPr>
            <w:rFonts w:cs="Calibri" w:hint="cs"/>
            <w:sz w:val="18"/>
            <w:szCs w:val="18"/>
            <w:rtl/>
            <w:lang w:bidi="fa-IR"/>
            <w:rPrChange w:id="1365" w:author="Microsoft account" w:date="2025-09-14T11:49:00Z">
              <w:rPr>
                <w:rFonts w:cs="Calibri" w:hint="cs"/>
                <w:sz w:val="28"/>
                <w:szCs w:val="28"/>
                <w:rtl/>
                <w:lang w:bidi="fa-IR"/>
              </w:rPr>
            </w:rPrChange>
          </w:rPr>
          <w:t>ی</w:t>
        </w:r>
        <w:r w:rsidRPr="007E5D18">
          <w:rPr>
            <w:rFonts w:cs="Calibri"/>
            <w:sz w:val="18"/>
            <w:szCs w:val="18"/>
            <w:rtl/>
            <w:lang w:bidi="fa-IR"/>
            <w:rPrChange w:id="1366"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367" w:author="Microsoft account" w:date="2025-09-14T11:49:00Z">
              <w:rPr>
                <w:rFonts w:cs="Calibri" w:hint="eastAsia"/>
                <w:sz w:val="28"/>
                <w:szCs w:val="28"/>
                <w:rtl/>
                <w:lang w:bidi="fa-IR"/>
              </w:rPr>
            </w:rPrChange>
          </w:rPr>
          <w:t>مثل</w:t>
        </w:r>
        <w:r w:rsidRPr="007E5D18">
          <w:rPr>
            <w:rFonts w:cs="Calibri"/>
            <w:sz w:val="18"/>
            <w:szCs w:val="18"/>
            <w:lang w:bidi="fa-IR"/>
            <w:rPrChange w:id="1368" w:author="Microsoft account" w:date="2025-09-14T11:49:00Z">
              <w:rPr>
                <w:rFonts w:cs="Calibri"/>
                <w:sz w:val="28"/>
                <w:szCs w:val="28"/>
                <w:lang w:bidi="fa-IR"/>
              </w:rPr>
            </w:rPrChange>
          </w:rPr>
          <w:t xml:space="preserve"> ontimer </w:t>
        </w:r>
        <w:r w:rsidRPr="007E5D18">
          <w:rPr>
            <w:rFonts w:cs="Calibri"/>
            <w:sz w:val="18"/>
            <w:szCs w:val="18"/>
            <w:rtl/>
            <w:lang w:bidi="fa-IR"/>
            <w:rPrChange w:id="1369"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370" w:author="Microsoft account" w:date="2025-09-14T11:49:00Z">
              <w:rPr>
                <w:rFonts w:cs="Calibri" w:hint="cs"/>
                <w:sz w:val="28"/>
                <w:szCs w:val="28"/>
                <w:rtl/>
                <w:lang w:bidi="fa-IR"/>
              </w:rPr>
            </w:rPrChange>
          </w:rPr>
          <w:t>ی</w:t>
        </w:r>
        <w:r w:rsidRPr="007E5D18">
          <w:rPr>
            <w:rFonts w:cs="Calibri" w:hint="eastAsia"/>
            <w:sz w:val="18"/>
            <w:szCs w:val="18"/>
            <w:rtl/>
            <w:lang w:bidi="fa-IR"/>
            <w:rPrChange w:id="1371" w:author="Microsoft account" w:date="2025-09-14T11:49:00Z">
              <w:rPr>
                <w:rFonts w:cs="Calibri" w:hint="eastAsia"/>
                <w:sz w:val="28"/>
                <w:szCs w:val="28"/>
                <w:rtl/>
                <w:lang w:bidi="fa-IR"/>
              </w:rPr>
            </w:rPrChange>
          </w:rPr>
          <w:t>ه</w:t>
        </w:r>
        <w:r w:rsidRPr="007E5D18">
          <w:rPr>
            <w:rFonts w:cs="Calibri"/>
            <w:sz w:val="18"/>
            <w:szCs w:val="18"/>
            <w:lang w:bidi="fa-IR"/>
            <w:rPrChange w:id="1372" w:author="Microsoft account" w:date="2025-09-14T11:49:00Z">
              <w:rPr>
                <w:rFonts w:cs="Calibri"/>
                <w:sz w:val="28"/>
                <w:szCs w:val="28"/>
                <w:lang w:bidi="fa-IR"/>
              </w:rPr>
            </w:rPrChange>
          </w:rPr>
          <w:t xml:space="preserve"> callback </w:t>
        </w:r>
        <w:r w:rsidRPr="007E5D18">
          <w:rPr>
            <w:rFonts w:cs="Calibri"/>
            <w:sz w:val="18"/>
            <w:szCs w:val="18"/>
            <w:rtl/>
            <w:lang w:bidi="fa-IR"/>
            <w:rPrChange w:id="1373" w:author="Microsoft account" w:date="2025-09-14T11:49:00Z">
              <w:rPr>
                <w:rFonts w:cs="Calibri"/>
                <w:sz w:val="28"/>
                <w:szCs w:val="28"/>
                <w:rtl/>
                <w:lang w:bidi="fa-IR"/>
              </w:rPr>
            </w:rPrChange>
          </w:rPr>
          <w:t>مبتن</w:t>
        </w:r>
        <w:r w:rsidRPr="007E5D18">
          <w:rPr>
            <w:rFonts w:cs="Calibri" w:hint="cs"/>
            <w:sz w:val="18"/>
            <w:szCs w:val="18"/>
            <w:rtl/>
            <w:lang w:bidi="fa-IR"/>
            <w:rPrChange w:id="1374" w:author="Microsoft account" w:date="2025-09-14T11:49:00Z">
              <w:rPr>
                <w:rFonts w:cs="Calibri" w:hint="cs"/>
                <w:sz w:val="28"/>
                <w:szCs w:val="28"/>
                <w:rtl/>
                <w:lang w:bidi="fa-IR"/>
              </w:rPr>
            </w:rPrChange>
          </w:rPr>
          <w:t>ی</w:t>
        </w:r>
        <w:r w:rsidRPr="007E5D18">
          <w:rPr>
            <w:rFonts w:cs="Calibri"/>
            <w:sz w:val="18"/>
            <w:szCs w:val="18"/>
            <w:rtl/>
            <w:lang w:bidi="fa-IR"/>
            <w:rPrChange w:id="1375" w:author="Microsoft account" w:date="2025-09-14T11:49:00Z">
              <w:rPr>
                <w:rFonts w:cs="Calibri"/>
                <w:sz w:val="28"/>
                <w:szCs w:val="28"/>
                <w:rtl/>
                <w:lang w:bidi="fa-IR"/>
              </w:rPr>
            </w:rPrChange>
          </w:rPr>
          <w:t xml:space="preserve"> بر</w:t>
        </w:r>
        <w:r w:rsidRPr="007E5D18">
          <w:rPr>
            <w:rFonts w:cs="Calibri"/>
            <w:sz w:val="18"/>
            <w:szCs w:val="18"/>
            <w:lang w:bidi="fa-IR"/>
            <w:rPrChange w:id="1376" w:author="Microsoft account" w:date="2025-09-14T11:49:00Z">
              <w:rPr>
                <w:rFonts w:cs="Calibri"/>
                <w:sz w:val="28"/>
                <w:szCs w:val="28"/>
                <w:lang w:bidi="fa-IR"/>
              </w:rPr>
            </w:rPrChange>
          </w:rPr>
          <w:t xml:space="preserve"> event loop</w:t>
        </w:r>
        <w:r w:rsidRPr="007E5D18">
          <w:rPr>
            <w:rFonts w:cs="Calibri"/>
            <w:sz w:val="18"/>
            <w:szCs w:val="18"/>
            <w:rtl/>
            <w:lang w:bidi="fa-IR"/>
            <w:rPrChange w:id="1377" w:author="Microsoft account" w:date="2025-09-14T11:49:00Z">
              <w:rPr>
                <w:rFonts w:cs="Calibri"/>
                <w:sz w:val="28"/>
                <w:szCs w:val="28"/>
                <w:rtl/>
                <w:lang w:bidi="fa-IR"/>
              </w:rPr>
            </w:rPrChange>
          </w:rPr>
          <w:t>ه</w:t>
        </w:r>
        <w:r w:rsidRPr="007E5D18">
          <w:rPr>
            <w:rFonts w:cs="Calibri"/>
            <w:sz w:val="18"/>
            <w:szCs w:val="18"/>
            <w:lang w:bidi="fa-IR"/>
            <w:rPrChange w:id="1378"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379" w:author="Microsoft account" w:date="2025-09-14T11:48:00Z"/>
          <w:rFonts w:cs="Calibri"/>
          <w:sz w:val="18"/>
          <w:szCs w:val="18"/>
          <w:rtl/>
          <w:lang w:bidi="fa-IR"/>
          <w:rPrChange w:id="1380" w:author="Microsoft account" w:date="2025-09-14T11:49:00Z">
            <w:rPr>
              <w:ins w:id="1381" w:author="Microsoft account" w:date="2025-09-14T11:48:00Z"/>
              <w:rFonts w:cs="Calibri"/>
              <w:sz w:val="28"/>
              <w:szCs w:val="28"/>
              <w:rtl/>
              <w:lang w:bidi="fa-IR"/>
            </w:rPr>
          </w:rPrChange>
        </w:rPr>
        <w:pPrChange w:id="1382" w:author="Microsoft account" w:date="2025-09-14T11:49:00Z">
          <w:pPr>
            <w:bidi/>
            <w:spacing w:after="0" w:line="276" w:lineRule="auto"/>
            <w:jc w:val="both"/>
          </w:pPr>
        </w:pPrChange>
      </w:pPr>
      <w:ins w:id="1383" w:author="Microsoft account" w:date="2025-09-14T11:49:00Z">
        <w:r w:rsidRPr="007E5D18">
          <w:rPr>
            <w:rFonts w:cs="Calibri"/>
            <w:sz w:val="18"/>
            <w:szCs w:val="18"/>
            <w:rtl/>
            <w:lang w:bidi="fa-IR"/>
            <w:rPrChange w:id="1384" w:author="Microsoft account" w:date="2025-09-14T11:49:00Z">
              <w:rPr>
                <w:rFonts w:cs="Calibri"/>
                <w:sz w:val="28"/>
                <w:szCs w:val="28"/>
                <w:rtl/>
                <w:lang w:bidi="fa-IR"/>
              </w:rPr>
            </w:rPrChange>
          </w:rPr>
          <w:t xml:space="preserve">خارج از </w:t>
        </w:r>
        <w:r w:rsidRPr="007E5D18">
          <w:rPr>
            <w:rFonts w:cs="Calibri"/>
            <w:sz w:val="18"/>
            <w:szCs w:val="18"/>
            <w:lang w:bidi="fa-IR"/>
            <w:rPrChange w:id="1385" w:author="Microsoft account" w:date="2025-09-14T11:49:00Z">
              <w:rPr>
                <w:rFonts w:cs="Calibri"/>
                <w:sz w:val="28"/>
                <w:szCs w:val="28"/>
                <w:lang w:bidi="fa-IR"/>
              </w:rPr>
            </w:rPrChange>
          </w:rPr>
          <w:t>turtle</w:t>
        </w:r>
        <w:r w:rsidRPr="007E5D18">
          <w:rPr>
            <w:rFonts w:cs="Calibri"/>
            <w:sz w:val="18"/>
            <w:szCs w:val="18"/>
            <w:rtl/>
            <w:lang w:bidi="fa-IR"/>
            <w:rPrChange w:id="1386" w:author="Microsoft account" w:date="2025-09-14T11:49:00Z">
              <w:rPr>
                <w:rFonts w:cs="Calibri"/>
                <w:sz w:val="28"/>
                <w:szCs w:val="28"/>
                <w:rtl/>
                <w:lang w:bidi="fa-IR"/>
              </w:rPr>
            </w:rPrChange>
          </w:rPr>
          <w:t xml:space="preserve"> → م</w:t>
        </w:r>
        <w:r w:rsidRPr="007E5D18">
          <w:rPr>
            <w:rFonts w:cs="Calibri" w:hint="cs"/>
            <w:sz w:val="18"/>
            <w:szCs w:val="18"/>
            <w:rtl/>
            <w:lang w:bidi="fa-IR"/>
            <w:rPrChange w:id="1387" w:author="Microsoft account" w:date="2025-09-14T11:49:00Z">
              <w:rPr>
                <w:rFonts w:cs="Calibri" w:hint="cs"/>
                <w:sz w:val="28"/>
                <w:szCs w:val="28"/>
                <w:rtl/>
                <w:lang w:bidi="fa-IR"/>
              </w:rPr>
            </w:rPrChange>
          </w:rPr>
          <w:t>ی‌</w:t>
        </w:r>
        <w:r w:rsidRPr="007E5D18">
          <w:rPr>
            <w:rFonts w:cs="Calibri" w:hint="eastAsia"/>
            <w:sz w:val="18"/>
            <w:szCs w:val="18"/>
            <w:rtl/>
            <w:lang w:bidi="fa-IR"/>
            <w:rPrChange w:id="1388" w:author="Microsoft account" w:date="2025-09-14T11:49:00Z">
              <w:rPr>
                <w:rFonts w:cs="Calibri" w:hint="eastAsia"/>
                <w:sz w:val="28"/>
                <w:szCs w:val="28"/>
                <w:rtl/>
                <w:lang w:bidi="fa-IR"/>
              </w:rPr>
            </w:rPrChange>
          </w:rPr>
          <w:t>تون</w:t>
        </w:r>
        <w:r w:rsidRPr="007E5D18">
          <w:rPr>
            <w:rFonts w:cs="Calibri" w:hint="cs"/>
            <w:sz w:val="18"/>
            <w:szCs w:val="18"/>
            <w:rtl/>
            <w:lang w:bidi="fa-IR"/>
            <w:rPrChange w:id="1389" w:author="Microsoft account" w:date="2025-09-14T11:49:00Z">
              <w:rPr>
                <w:rFonts w:cs="Calibri" w:hint="cs"/>
                <w:sz w:val="28"/>
                <w:szCs w:val="28"/>
                <w:rtl/>
                <w:lang w:bidi="fa-IR"/>
              </w:rPr>
            </w:rPrChange>
          </w:rPr>
          <w:t>ی</w:t>
        </w:r>
        <w:r w:rsidRPr="007E5D18">
          <w:rPr>
            <w:rFonts w:cs="Calibri"/>
            <w:sz w:val="18"/>
            <w:szCs w:val="18"/>
            <w:rtl/>
            <w:lang w:bidi="fa-IR"/>
            <w:rPrChange w:id="1390" w:author="Microsoft account" w:date="2025-09-14T11:49:00Z">
              <w:rPr>
                <w:rFonts w:cs="Calibri"/>
                <w:sz w:val="28"/>
                <w:szCs w:val="28"/>
                <w:rtl/>
                <w:lang w:bidi="fa-IR"/>
              </w:rPr>
            </w:rPrChange>
          </w:rPr>
          <w:t xml:space="preserve"> از </w:t>
        </w:r>
        <w:r w:rsidRPr="007E5D18">
          <w:rPr>
            <w:rFonts w:cs="Calibri"/>
            <w:sz w:val="18"/>
            <w:szCs w:val="18"/>
            <w:lang w:bidi="fa-IR"/>
            <w:rPrChange w:id="1391" w:author="Microsoft account" w:date="2025-09-14T11:49:00Z">
              <w:rPr>
                <w:rFonts w:cs="Calibri"/>
                <w:sz w:val="28"/>
                <w:szCs w:val="28"/>
                <w:lang w:bidi="fa-IR"/>
              </w:rPr>
            </w:rPrChange>
          </w:rPr>
          <w:t>threading.Timer</w:t>
        </w:r>
        <w:r w:rsidRPr="007E5D18">
          <w:rPr>
            <w:rFonts w:cs="Calibri"/>
            <w:sz w:val="18"/>
            <w:szCs w:val="18"/>
            <w:rtl/>
            <w:lang w:bidi="fa-IR"/>
            <w:rPrChange w:id="1392" w:author="Microsoft account" w:date="2025-09-14T11:49:00Z">
              <w:rPr>
                <w:rFonts w:cs="Calibri"/>
                <w:sz w:val="28"/>
                <w:szCs w:val="28"/>
                <w:rtl/>
                <w:lang w:bidi="fa-IR"/>
              </w:rPr>
            </w:rPrChange>
          </w:rPr>
          <w:t xml:space="preserve"> </w:t>
        </w:r>
        <w:r w:rsidRPr="007E5D18">
          <w:rPr>
            <w:rFonts w:cs="Calibri" w:hint="cs"/>
            <w:sz w:val="18"/>
            <w:szCs w:val="18"/>
            <w:rtl/>
            <w:lang w:bidi="fa-IR"/>
            <w:rPrChange w:id="1393" w:author="Microsoft account" w:date="2025-09-14T11:49:00Z">
              <w:rPr>
                <w:rFonts w:cs="Calibri" w:hint="cs"/>
                <w:sz w:val="28"/>
                <w:szCs w:val="28"/>
                <w:rtl/>
                <w:lang w:bidi="fa-IR"/>
              </w:rPr>
            </w:rPrChange>
          </w:rPr>
          <w:t>ی</w:t>
        </w:r>
        <w:r w:rsidRPr="007E5D18">
          <w:rPr>
            <w:rFonts w:cs="Calibri" w:hint="eastAsia"/>
            <w:sz w:val="18"/>
            <w:szCs w:val="18"/>
            <w:rtl/>
            <w:lang w:bidi="fa-IR"/>
            <w:rPrChange w:id="1394" w:author="Microsoft account" w:date="2025-09-14T11:49:00Z">
              <w:rPr>
                <w:rFonts w:cs="Calibri" w:hint="eastAsia"/>
                <w:sz w:val="28"/>
                <w:szCs w:val="28"/>
                <w:rtl/>
                <w:lang w:bidi="fa-IR"/>
              </w:rPr>
            </w:rPrChange>
          </w:rPr>
          <w:t>ا</w:t>
        </w:r>
        <w:r w:rsidRPr="007E5D18">
          <w:rPr>
            <w:rFonts w:cs="Calibri"/>
            <w:sz w:val="18"/>
            <w:szCs w:val="18"/>
            <w:rtl/>
            <w:lang w:bidi="fa-IR"/>
            <w:rPrChange w:id="1395" w:author="Microsoft account" w:date="2025-09-14T11:49:00Z">
              <w:rPr>
                <w:rFonts w:cs="Calibri"/>
                <w:sz w:val="28"/>
                <w:szCs w:val="28"/>
                <w:rtl/>
                <w:lang w:bidi="fa-IR"/>
              </w:rPr>
            </w:rPrChange>
          </w:rPr>
          <w:t xml:space="preserve"> </w:t>
        </w:r>
        <w:r w:rsidRPr="007E5D18">
          <w:rPr>
            <w:rFonts w:cs="Calibri"/>
            <w:sz w:val="18"/>
            <w:szCs w:val="18"/>
            <w:lang w:bidi="fa-IR"/>
            <w:rPrChange w:id="1396" w:author="Microsoft account" w:date="2025-09-14T11:49:00Z">
              <w:rPr>
                <w:rFonts w:cs="Calibri"/>
                <w:sz w:val="28"/>
                <w:szCs w:val="28"/>
                <w:lang w:bidi="fa-IR"/>
              </w:rPr>
            </w:rPrChange>
          </w:rPr>
          <w:t>asyncio</w:t>
        </w:r>
        <w:r w:rsidRPr="007E5D18">
          <w:rPr>
            <w:rFonts w:cs="Calibri"/>
            <w:sz w:val="18"/>
            <w:szCs w:val="18"/>
            <w:rtl/>
            <w:lang w:bidi="fa-IR"/>
            <w:rPrChange w:id="1397"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398" w:author="Microsoft account" w:date="2025-09-14T11:49:00Z">
              <w:rPr>
                <w:rFonts w:cs="Calibri" w:hint="cs"/>
                <w:sz w:val="28"/>
                <w:szCs w:val="28"/>
                <w:rtl/>
                <w:lang w:bidi="fa-IR"/>
              </w:rPr>
            </w:rPrChange>
          </w:rPr>
          <w:t>ی</w:t>
        </w:r>
        <w:r w:rsidRPr="007E5D18">
          <w:rPr>
            <w:rFonts w:cs="Calibri"/>
            <w:sz w:val="18"/>
            <w:szCs w:val="18"/>
            <w:rtl/>
            <w:lang w:bidi="fa-IR"/>
            <w:rPrChange w:id="1399"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400" w:author="Microsoft account" w:date="2025-09-14T11:49:00Z">
              <w:rPr>
                <w:rFonts w:cs="Calibri" w:hint="cs"/>
                <w:sz w:val="28"/>
                <w:szCs w:val="28"/>
                <w:rtl/>
                <w:lang w:bidi="fa-IR"/>
              </w:rPr>
            </w:rPrChange>
          </w:rPr>
          <w:t>ی</w:t>
        </w:r>
        <w:r w:rsidRPr="007E5D18">
          <w:rPr>
            <w:rFonts w:cs="Calibri"/>
            <w:sz w:val="18"/>
            <w:szCs w:val="18"/>
            <w:rtl/>
            <w:lang w:bidi="fa-IR"/>
            <w:rPrChange w:id="1401"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402" w:author="Microsoft account" w:date="2025-09-14T11:48:00Z"/>
          <w:rFonts w:cs="Calibri"/>
          <w:sz w:val="28"/>
          <w:szCs w:val="28"/>
          <w:rtl/>
          <w:lang w:bidi="fa-IR"/>
        </w:rPr>
        <w:pPrChange w:id="1403" w:author="Microsoft account" w:date="2025-09-14T11:48:00Z">
          <w:pPr>
            <w:bidi/>
            <w:spacing w:after="0" w:line="276" w:lineRule="auto"/>
            <w:jc w:val="both"/>
          </w:pPr>
        </w:pPrChange>
      </w:pPr>
      <w:ins w:id="1404"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405" w:author="Microsoft account" w:date="2025-09-14T11:48:00Z"/>
          <w:rFonts w:cs="Calibri"/>
          <w:sz w:val="28"/>
          <w:szCs w:val="28"/>
          <w:rtl/>
          <w:lang w:bidi="fa-IR"/>
        </w:rPr>
        <w:pPrChange w:id="1406" w:author="Microsoft account" w:date="2025-09-14T11:48:00Z">
          <w:pPr>
            <w:bidi/>
            <w:spacing w:after="0" w:line="276" w:lineRule="auto"/>
            <w:jc w:val="both"/>
          </w:pPr>
        </w:pPrChange>
      </w:pPr>
    </w:p>
    <w:p w14:paraId="00AA258B" w14:textId="5966F420" w:rsidR="007E5D18" w:rsidRDefault="007E5D18">
      <w:pPr>
        <w:bidi/>
        <w:spacing w:after="0" w:line="276" w:lineRule="auto"/>
        <w:jc w:val="both"/>
        <w:rPr>
          <w:ins w:id="1407" w:author="Microsoft account" w:date="2025-09-14T12:06:00Z"/>
          <w:rFonts w:cs="Calibri"/>
          <w:sz w:val="28"/>
          <w:szCs w:val="28"/>
          <w:rtl/>
          <w:lang w:bidi="fa-IR"/>
        </w:rPr>
        <w:pPrChange w:id="1408" w:author="Microsoft account" w:date="2025-09-14T11:48:00Z">
          <w:pPr>
            <w:bidi/>
            <w:spacing w:after="0" w:line="276" w:lineRule="auto"/>
            <w:jc w:val="both"/>
          </w:pPr>
        </w:pPrChange>
      </w:pPr>
      <w:ins w:id="1409" w:author="Microsoft account" w:date="2025-09-14T11:48:00Z">
        <w:r>
          <w:rPr>
            <w:rFonts w:cs="Calibri" w:hint="cs"/>
            <w:sz w:val="28"/>
            <w:szCs w:val="28"/>
            <w:rtl/>
            <w:lang w:bidi="fa-IR"/>
          </w:rPr>
          <w:t>-</w:t>
        </w:r>
      </w:ins>
      <w:ins w:id="1410" w:author="Microsoft account" w:date="2025-09-14T12:05:00Z">
        <w:r w:rsidR="00F75F66">
          <w:rPr>
            <w:rFonts w:cs="Calibri" w:hint="cs"/>
            <w:sz w:val="28"/>
            <w:szCs w:val="28"/>
            <w:rtl/>
            <w:lang w:bidi="fa-IR"/>
          </w:rPr>
          <w:t xml:space="preserve">یادآوری: برای فرمت بندی زمان به کمک </w:t>
        </w:r>
      </w:ins>
      <w:ins w:id="1411"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p>
    <w:p w14:paraId="2E53A17D" w14:textId="77777777" w:rsidR="00F75F66" w:rsidRDefault="00F75F66">
      <w:pPr>
        <w:bidi/>
        <w:spacing w:after="0" w:line="276" w:lineRule="auto"/>
        <w:jc w:val="both"/>
        <w:rPr>
          <w:ins w:id="1412" w:author="Microsoft account" w:date="2025-09-14T12:06:00Z"/>
          <w:rFonts w:cs="Calibri"/>
          <w:sz w:val="28"/>
          <w:szCs w:val="28"/>
          <w:rtl/>
          <w:lang w:bidi="fa-IR"/>
        </w:rPr>
        <w:pPrChange w:id="1413"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414" w:author="Microsoft account" w:date="2025-09-14T10:33:00Z"/>
          <w:rFonts w:cs="Calibri"/>
          <w:sz w:val="28"/>
          <w:szCs w:val="28"/>
          <w:rtl/>
          <w:lang w:bidi="fa-IR"/>
        </w:rPr>
        <w:pPrChange w:id="1415" w:author="Microsoft account" w:date="2025-09-14T12:06:00Z">
          <w:pPr>
            <w:bidi/>
            <w:spacing w:after="0" w:line="276" w:lineRule="auto"/>
            <w:jc w:val="both"/>
          </w:pPr>
        </w:pPrChange>
      </w:pPr>
      <w:ins w:id="1416"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417" w:author="Microsoft account" w:date="2025-09-14T10:33:00Z"/>
          <w:rFonts w:cs="Calibri"/>
          <w:sz w:val="28"/>
          <w:szCs w:val="28"/>
          <w:rtl/>
          <w:lang w:bidi="fa-IR"/>
        </w:rPr>
        <w:pPrChange w:id="1418" w:author="Microsoft account" w:date="2025-09-14T10:33:00Z">
          <w:pPr>
            <w:bidi/>
            <w:spacing w:after="0" w:line="276" w:lineRule="auto"/>
            <w:jc w:val="both"/>
          </w:pPr>
        </w:pPrChange>
      </w:pPr>
    </w:p>
    <w:p w14:paraId="3F18A8FD" w14:textId="3017B92B" w:rsidR="008C17E4" w:rsidRDefault="008C17E4">
      <w:pPr>
        <w:spacing w:after="0" w:line="240" w:lineRule="auto"/>
        <w:rPr>
          <w:ins w:id="1419" w:author="Microsoft account" w:date="2025-09-14T10:33:00Z"/>
          <w:rFonts w:cs="Calibri"/>
          <w:sz w:val="28"/>
          <w:szCs w:val="28"/>
          <w:rtl/>
          <w:lang w:bidi="fa-IR"/>
        </w:rPr>
      </w:pPr>
      <w:ins w:id="1420"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421" w:author="Microsoft account" w:date="2025-09-16T12:28:00Z"/>
          <w:rFonts w:cs="Calibri"/>
          <w:sz w:val="28"/>
          <w:szCs w:val="28"/>
          <w:rtl/>
          <w:lang w:bidi="fa-IR"/>
        </w:rPr>
        <w:pPrChange w:id="1422" w:author="Microsoft account" w:date="2025-09-14T10:33:00Z">
          <w:pPr>
            <w:bidi/>
            <w:spacing w:after="0" w:line="276" w:lineRule="auto"/>
            <w:jc w:val="both"/>
          </w:pPr>
        </w:pPrChange>
      </w:pPr>
      <w:bookmarkStart w:id="1423" w:name="I4040625"/>
      <w:ins w:id="1424" w:author="Microsoft account" w:date="2025-09-16T12:28:00Z">
        <w:r>
          <w:rPr>
            <w:rFonts w:cs="Calibri" w:hint="cs"/>
            <w:sz w:val="28"/>
            <w:szCs w:val="28"/>
            <w:rtl/>
            <w:lang w:bidi="fa-IR"/>
          </w:rPr>
          <w:lastRenderedPageBreak/>
          <w:t>ادامه</w:t>
        </w:r>
      </w:ins>
    </w:p>
    <w:bookmarkEnd w:id="1423"/>
    <w:p w14:paraId="32C338D4" w14:textId="52FA3815" w:rsidR="00F13E7B" w:rsidRDefault="002C1B6A">
      <w:pPr>
        <w:bidi/>
        <w:spacing w:after="0" w:line="276" w:lineRule="auto"/>
        <w:jc w:val="both"/>
        <w:rPr>
          <w:ins w:id="1425" w:author="Microsoft account" w:date="2025-09-16T13:54:00Z"/>
          <w:rFonts w:cs="Calibri"/>
          <w:sz w:val="28"/>
          <w:szCs w:val="28"/>
          <w:rtl/>
          <w:lang w:bidi="fa-IR"/>
        </w:rPr>
        <w:pPrChange w:id="1426" w:author="Microsoft account" w:date="2025-09-16T12:28:00Z">
          <w:pPr>
            <w:bidi/>
            <w:spacing w:after="0" w:line="276" w:lineRule="auto"/>
            <w:jc w:val="both"/>
          </w:pPr>
        </w:pPrChange>
      </w:pPr>
      <w:ins w:id="1427"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428"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429" w:author="Microsoft account" w:date="2025-09-17T12:58:00Z"/>
          <w:rFonts w:cs="Calibri"/>
          <w:sz w:val="28"/>
          <w:szCs w:val="28"/>
          <w:rtl/>
          <w:lang w:bidi="fa-IR"/>
        </w:rPr>
        <w:pPrChange w:id="1430" w:author="Microsoft account" w:date="2025-09-16T13:54:00Z">
          <w:pPr>
            <w:bidi/>
            <w:spacing w:after="0" w:line="276" w:lineRule="auto"/>
            <w:jc w:val="both"/>
          </w:pPr>
        </w:pPrChange>
      </w:pPr>
      <w:ins w:id="1431"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432"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433" w:author="Microsoft account" w:date="2025-09-17T12:58:00Z"/>
          <w:rFonts w:cs="Calibri"/>
          <w:sz w:val="28"/>
          <w:szCs w:val="28"/>
          <w:rtl/>
          <w:lang w:bidi="fa-IR"/>
        </w:rPr>
        <w:pPrChange w:id="1434"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435" w:author="Microsoft account" w:date="2025-09-16T13:55:00Z"/>
          <w:rFonts w:cs="Calibri"/>
          <w:sz w:val="28"/>
          <w:szCs w:val="28"/>
          <w:lang w:bidi="fa-IR"/>
        </w:rPr>
        <w:pPrChange w:id="1436"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437" w:author="Microsoft account" w:date="2025-09-16T12:28:00Z"/>
          <w:rFonts w:cs="Calibri"/>
          <w:sz w:val="28"/>
          <w:szCs w:val="28"/>
          <w:lang w:bidi="fa-IR"/>
        </w:rPr>
        <w:pPrChange w:id="1438" w:author="Microsoft account" w:date="2025-09-16T13:55:00Z">
          <w:pPr>
            <w:bidi/>
            <w:spacing w:after="0" w:line="276" w:lineRule="auto"/>
            <w:jc w:val="both"/>
          </w:pPr>
        </w:pPrChange>
      </w:pPr>
    </w:p>
    <w:p w14:paraId="5942F199" w14:textId="783B5AB6" w:rsidR="00F13E7B" w:rsidRDefault="00F13E7B">
      <w:pPr>
        <w:spacing w:after="0" w:line="240" w:lineRule="auto"/>
        <w:rPr>
          <w:ins w:id="1439" w:author="Microsoft account" w:date="2025-09-16T12:28:00Z"/>
          <w:rFonts w:cs="Calibri"/>
          <w:sz w:val="28"/>
          <w:szCs w:val="28"/>
          <w:lang w:bidi="fa-IR"/>
        </w:rPr>
      </w:pPr>
      <w:ins w:id="1440"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441" w:author="Microsoft account" w:date="2025-09-17T12:59:00Z"/>
          <w:rFonts w:cs="Calibri"/>
          <w:sz w:val="28"/>
          <w:szCs w:val="28"/>
          <w:rtl/>
          <w:lang w:bidi="fa-IR"/>
        </w:rPr>
        <w:pPrChange w:id="1442" w:author="Microsoft account" w:date="2025-09-16T12:28:00Z">
          <w:pPr>
            <w:bidi/>
            <w:spacing w:after="0" w:line="276" w:lineRule="auto"/>
            <w:jc w:val="both"/>
          </w:pPr>
        </w:pPrChange>
      </w:pPr>
      <w:bookmarkStart w:id="1443" w:name="I4040626"/>
      <w:ins w:id="1444" w:author="Microsoft account" w:date="2025-09-17T12:59:00Z">
        <w:r>
          <w:rPr>
            <w:rFonts w:cs="Calibri" w:hint="cs"/>
            <w:sz w:val="28"/>
            <w:szCs w:val="28"/>
            <w:rtl/>
            <w:lang w:bidi="fa-IR"/>
          </w:rPr>
          <w:lastRenderedPageBreak/>
          <w:t>ادامه</w:t>
        </w:r>
      </w:ins>
    </w:p>
    <w:bookmarkEnd w:id="1443"/>
    <w:p w14:paraId="3083ECDB" w14:textId="77777777" w:rsidR="00701FFF" w:rsidRDefault="00701FFF">
      <w:pPr>
        <w:bidi/>
        <w:spacing w:after="0" w:line="276" w:lineRule="auto"/>
        <w:jc w:val="both"/>
        <w:rPr>
          <w:ins w:id="1445" w:author="Microsoft account" w:date="2025-09-17T12:59:00Z"/>
          <w:rFonts w:cs="Calibri"/>
          <w:sz w:val="28"/>
          <w:szCs w:val="28"/>
          <w:rtl/>
          <w:lang w:bidi="fa-IR"/>
        </w:rPr>
        <w:pPrChange w:id="1446"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447" w:author="Microsoft account" w:date="2025-09-17T13:00:00Z"/>
          <w:rFonts w:cs="Calibri"/>
          <w:sz w:val="28"/>
          <w:szCs w:val="28"/>
          <w:rtl/>
          <w:lang w:bidi="fa-IR"/>
        </w:rPr>
        <w:pPrChange w:id="1448" w:author="Microsoft account" w:date="2025-09-17T12:59:00Z">
          <w:pPr>
            <w:bidi/>
            <w:spacing w:after="0" w:line="276" w:lineRule="auto"/>
            <w:jc w:val="both"/>
          </w:pPr>
        </w:pPrChange>
      </w:pPr>
      <w:ins w:id="1449"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450" w:author="Microsoft account" w:date="2025-09-17T13:00:00Z"/>
          <w:rFonts w:cs="Calibri"/>
          <w:sz w:val="28"/>
          <w:szCs w:val="28"/>
          <w:rtl/>
          <w:lang w:bidi="fa-IR"/>
        </w:rPr>
        <w:pPrChange w:id="1451" w:author="Microsoft account" w:date="2025-09-17T13:00:00Z">
          <w:pPr>
            <w:bidi/>
            <w:spacing w:after="0" w:line="276" w:lineRule="auto"/>
            <w:jc w:val="both"/>
          </w:pPr>
        </w:pPrChange>
      </w:pPr>
      <w:ins w:id="1452" w:author="Microsoft account" w:date="2025-09-17T13:00:00Z">
        <w:r w:rsidRPr="001F062A">
          <w:rPr>
            <w:rFonts w:cs="Calibri"/>
            <w:noProof/>
            <w:sz w:val="28"/>
            <w:szCs w:val="28"/>
            <w:rPrChange w:id="1453"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454" w:author="Microsoft account" w:date="2025-09-17T13:00:00Z"/>
          <w:rFonts w:cs="Calibri"/>
          <w:sz w:val="28"/>
          <w:szCs w:val="28"/>
          <w:rtl/>
          <w:lang w:bidi="fa-IR"/>
        </w:rPr>
        <w:pPrChange w:id="1455"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456" w:author="Microsoft account" w:date="2025-09-18T09:44:00Z"/>
          <w:rFonts w:cs="Calibri"/>
          <w:sz w:val="28"/>
          <w:szCs w:val="28"/>
          <w:lang w:bidi="fa-IR"/>
        </w:rPr>
        <w:pPrChange w:id="1457" w:author="Microsoft account" w:date="2025-09-17T13:00:00Z">
          <w:pPr>
            <w:bidi/>
            <w:spacing w:after="0" w:line="276" w:lineRule="auto"/>
            <w:jc w:val="both"/>
          </w:pPr>
        </w:pPrChange>
      </w:pPr>
      <w:ins w:id="1458"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459" w:author="Microsoft account" w:date="2025-09-17T13:01:00Z"/>
          <w:rFonts w:cs="Calibri"/>
          <w:sz w:val="28"/>
          <w:szCs w:val="28"/>
          <w:rtl/>
          <w:lang w:bidi="fa-IR"/>
          <w:rPrChange w:id="1460" w:author="Microsoft account" w:date="2025-09-18T09:44:00Z">
            <w:rPr>
              <w:ins w:id="1461" w:author="Microsoft account" w:date="2025-09-17T13:01:00Z"/>
              <w:noProof/>
              <w:rtl/>
            </w:rPr>
          </w:rPrChange>
        </w:rPr>
        <w:pPrChange w:id="1462" w:author="Microsoft account" w:date="2025-09-18T09:44:00Z">
          <w:pPr>
            <w:bidi/>
            <w:spacing w:after="0" w:line="276" w:lineRule="auto"/>
            <w:jc w:val="both"/>
          </w:pPr>
        </w:pPrChange>
      </w:pPr>
      <w:ins w:id="1463"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464" w:author="Microsoft account" w:date="2025-09-18T09:44:00Z"/>
          <w:rFonts w:cs="Calibri"/>
          <w:sz w:val="28"/>
          <w:szCs w:val="28"/>
          <w:lang w:bidi="fa-IR"/>
        </w:rPr>
        <w:pPrChange w:id="1465" w:author="Microsoft account" w:date="2025-09-17T13:01:00Z">
          <w:pPr>
            <w:bidi/>
            <w:spacing w:after="0" w:line="276" w:lineRule="auto"/>
            <w:jc w:val="both"/>
          </w:pPr>
        </w:pPrChange>
      </w:pPr>
      <w:ins w:id="1466"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467" w:author="Microsoft account" w:date="2025-09-17T13:01:00Z"/>
          <w:rFonts w:cs="Calibri"/>
          <w:sz w:val="28"/>
          <w:szCs w:val="28"/>
          <w:rtl/>
          <w:lang w:bidi="fa-IR"/>
        </w:rPr>
        <w:pPrChange w:id="1468" w:author="Microsoft account" w:date="2025-09-18T09:44:00Z">
          <w:pPr>
            <w:bidi/>
            <w:spacing w:after="0" w:line="276" w:lineRule="auto"/>
            <w:jc w:val="both"/>
          </w:pPr>
        </w:pPrChange>
      </w:pPr>
      <w:ins w:id="1469"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470" w:author="Microsoft account" w:date="2025-09-17T13:01:00Z"/>
          <w:rFonts w:cs="Calibri"/>
          <w:sz w:val="28"/>
          <w:szCs w:val="28"/>
          <w:rtl/>
          <w:lang w:bidi="fa-IR"/>
        </w:rPr>
        <w:pPrChange w:id="1471"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472" w:author="Microsoft account" w:date="2025-09-17T13:39:00Z"/>
          <w:rFonts w:cs="Calibri"/>
          <w:sz w:val="28"/>
          <w:szCs w:val="28"/>
          <w:rtl/>
          <w:lang w:bidi="fa-IR"/>
        </w:rPr>
        <w:pPrChange w:id="1473" w:author="Microsoft account" w:date="2025-09-17T13:01:00Z">
          <w:pPr>
            <w:bidi/>
            <w:spacing w:after="0" w:line="276" w:lineRule="auto"/>
            <w:jc w:val="both"/>
          </w:pPr>
        </w:pPrChange>
      </w:pPr>
      <w:ins w:id="1474" w:author="Microsoft account" w:date="2025-09-17T13:01:00Z">
        <w:r>
          <w:rPr>
            <w:rFonts w:cs="Calibri" w:hint="cs"/>
            <w:sz w:val="28"/>
            <w:szCs w:val="28"/>
            <w:rtl/>
            <w:lang w:bidi="fa-IR"/>
          </w:rPr>
          <w:t>-</w:t>
        </w:r>
      </w:ins>
      <w:ins w:id="1475"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476" w:author="Microsoft account" w:date="2025-09-17T13:39:00Z"/>
          <w:rFonts w:cs="Calibri"/>
          <w:sz w:val="28"/>
          <w:szCs w:val="28"/>
          <w:rtl/>
          <w:lang w:bidi="fa-IR"/>
        </w:rPr>
        <w:pPrChange w:id="1477"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478" w:author="Microsoft account" w:date="2025-09-17T13:53:00Z"/>
          <w:rFonts w:cs="Calibri"/>
          <w:sz w:val="28"/>
          <w:szCs w:val="28"/>
          <w:rtl/>
          <w:lang w:bidi="fa-IR"/>
        </w:rPr>
        <w:pPrChange w:id="1479" w:author="Microsoft account" w:date="2025-09-18T09:45:00Z">
          <w:pPr>
            <w:bidi/>
            <w:spacing w:after="0" w:line="276" w:lineRule="auto"/>
            <w:jc w:val="both"/>
          </w:pPr>
        </w:pPrChange>
      </w:pPr>
      <w:ins w:id="1480" w:author="Microsoft account" w:date="2025-09-17T13:39:00Z">
        <w:r>
          <w:rPr>
            <w:rFonts w:cs="Calibri" w:hint="cs"/>
            <w:sz w:val="28"/>
            <w:szCs w:val="28"/>
            <w:rtl/>
            <w:lang w:bidi="fa-IR"/>
          </w:rPr>
          <w:t>-</w:t>
        </w:r>
      </w:ins>
      <w:ins w:id="1481" w:author="Microsoft account" w:date="2025-09-17T13:51:00Z">
        <w:r w:rsidR="00166988">
          <w:rPr>
            <w:rFonts w:cs="Calibri" w:hint="cs"/>
            <w:sz w:val="28"/>
            <w:szCs w:val="28"/>
            <w:rtl/>
            <w:lang w:bidi="fa-IR"/>
          </w:rPr>
          <w:t xml:space="preserve">یادآوری: توی </w:t>
        </w:r>
      </w:ins>
      <w:ins w:id="1482"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483"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484" w:author="Microsoft account" w:date="2025-09-17T13:53:00Z"/>
          <w:rFonts w:cs="Calibri"/>
          <w:sz w:val="28"/>
          <w:szCs w:val="28"/>
          <w:rtl/>
          <w:lang w:bidi="fa-IR"/>
        </w:rPr>
        <w:pPrChange w:id="1485" w:author="Microsoft account" w:date="2025-09-17T13:53:00Z">
          <w:pPr>
            <w:bidi/>
            <w:spacing w:after="0" w:line="276" w:lineRule="auto"/>
            <w:jc w:val="both"/>
          </w:pPr>
        </w:pPrChange>
      </w:pPr>
    </w:p>
    <w:p w14:paraId="15EFF76D" w14:textId="5F6E3369" w:rsidR="00166988" w:rsidRDefault="00166988">
      <w:pPr>
        <w:bidi/>
        <w:spacing w:after="0" w:line="276" w:lineRule="auto"/>
        <w:jc w:val="both"/>
        <w:rPr>
          <w:ins w:id="1486" w:author="Microsoft account" w:date="2025-09-17T14:00:00Z"/>
          <w:rFonts w:cs="Calibri"/>
          <w:sz w:val="28"/>
          <w:szCs w:val="28"/>
          <w:rtl/>
          <w:lang w:bidi="fa-IR"/>
        </w:rPr>
        <w:pPrChange w:id="1487" w:author="Microsoft account" w:date="2025-09-18T09:46:00Z">
          <w:pPr>
            <w:bidi/>
            <w:spacing w:after="0" w:line="276" w:lineRule="auto"/>
            <w:jc w:val="both"/>
          </w:pPr>
        </w:pPrChange>
      </w:pPr>
      <w:ins w:id="1488" w:author="Microsoft account" w:date="2025-09-17T13:53:00Z">
        <w:r>
          <w:rPr>
            <w:rFonts w:cs="Calibri" w:hint="cs"/>
            <w:sz w:val="28"/>
            <w:szCs w:val="28"/>
            <w:rtl/>
            <w:lang w:bidi="fa-IR"/>
          </w:rPr>
          <w:t>-</w:t>
        </w:r>
      </w:ins>
      <w:ins w:id="1489"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490" w:author="Microsoft account" w:date="2025-09-17T14:00:00Z">
        <w:r>
          <w:rPr>
            <w:rFonts w:cs="Calibri"/>
            <w:sz w:val="28"/>
            <w:szCs w:val="28"/>
            <w:lang w:bidi="fa-IR"/>
          </w:rPr>
          <w:t>pandas</w:t>
        </w:r>
        <w:r>
          <w:rPr>
            <w:rFonts w:cs="Calibri" w:hint="cs"/>
            <w:sz w:val="28"/>
            <w:szCs w:val="28"/>
            <w:rtl/>
            <w:lang w:bidi="fa-IR"/>
          </w:rPr>
          <w:t xml:space="preserve"> بهش بربخوریم. </w:t>
        </w:r>
      </w:ins>
    </w:p>
    <w:p w14:paraId="1BEEAE5E" w14:textId="77777777" w:rsidR="00166988" w:rsidRDefault="00166988">
      <w:pPr>
        <w:bidi/>
        <w:spacing w:after="0" w:line="276" w:lineRule="auto"/>
        <w:jc w:val="both"/>
        <w:rPr>
          <w:ins w:id="1491" w:author="Microsoft account" w:date="2025-09-17T14:00:00Z"/>
          <w:rFonts w:cs="Calibri"/>
          <w:sz w:val="28"/>
          <w:szCs w:val="28"/>
          <w:rtl/>
          <w:lang w:bidi="fa-IR"/>
        </w:rPr>
        <w:pPrChange w:id="1492"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493" w:author="Microsoft account" w:date="2025-09-17T14:05:00Z"/>
          <w:rFonts w:cs="Calibri"/>
          <w:sz w:val="28"/>
          <w:szCs w:val="28"/>
          <w:rtl/>
          <w:lang w:bidi="fa-IR"/>
        </w:rPr>
        <w:pPrChange w:id="1494" w:author="Microsoft account" w:date="2025-09-17T14:00:00Z">
          <w:pPr>
            <w:bidi/>
            <w:spacing w:after="0" w:line="276" w:lineRule="auto"/>
            <w:jc w:val="both"/>
          </w:pPr>
        </w:pPrChange>
      </w:pPr>
      <w:ins w:id="1495" w:author="Microsoft account" w:date="2025-09-17T14:00:00Z">
        <w:r>
          <w:rPr>
            <w:rFonts w:cs="Calibri" w:hint="cs"/>
            <w:sz w:val="28"/>
            <w:szCs w:val="28"/>
            <w:rtl/>
            <w:lang w:bidi="fa-IR"/>
          </w:rPr>
          <w:t>-</w:t>
        </w:r>
      </w:ins>
      <w:ins w:id="1496" w:author="Microsoft account" w:date="2025-09-17T14:03:00Z">
        <w:r w:rsidR="00AD57ED">
          <w:rPr>
            <w:rFonts w:cs="Calibri" w:hint="cs"/>
            <w:sz w:val="28"/>
            <w:szCs w:val="28"/>
            <w:rtl/>
            <w:lang w:bidi="fa-IR"/>
          </w:rPr>
          <w:t>یه چیز جالب. این</w:t>
        </w:r>
      </w:ins>
      <w:ins w:id="1497"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498"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499" w:author="Microsoft account" w:date="2025-09-17T14:05:00Z"/>
          <w:rFonts w:cs="Calibri"/>
          <w:sz w:val="28"/>
          <w:szCs w:val="28"/>
          <w:rtl/>
          <w:lang w:bidi="fa-IR"/>
        </w:rPr>
        <w:pPrChange w:id="1500"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501" w:author="Microsoft account" w:date="2025-09-18T09:46:00Z"/>
          <w:rFonts w:cs="Calibri"/>
          <w:sz w:val="28"/>
          <w:szCs w:val="28"/>
          <w:rtl/>
          <w:lang w:bidi="fa-IR"/>
        </w:rPr>
        <w:pPrChange w:id="1502" w:author="Microsoft account" w:date="2025-09-17T14:05:00Z">
          <w:pPr>
            <w:bidi/>
            <w:spacing w:after="0" w:line="276" w:lineRule="auto"/>
            <w:jc w:val="both"/>
          </w:pPr>
        </w:pPrChange>
      </w:pPr>
      <w:ins w:id="1503" w:author="Microsoft account" w:date="2025-09-17T14:05:00Z">
        <w:r>
          <w:rPr>
            <w:rFonts w:cs="Calibri" w:hint="cs"/>
            <w:sz w:val="28"/>
            <w:szCs w:val="28"/>
            <w:rtl/>
            <w:lang w:bidi="fa-IR"/>
          </w:rPr>
          <w:t>-</w:t>
        </w:r>
      </w:ins>
      <w:ins w:id="1504"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505"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506"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507" w:author="Microsoft account" w:date="2025-09-17T14:11:00Z"/>
          <w:rFonts w:cs="Calibri"/>
          <w:sz w:val="28"/>
          <w:szCs w:val="28"/>
          <w:rtl/>
          <w:lang w:bidi="fa-IR"/>
        </w:rPr>
        <w:pPrChange w:id="1508" w:author="Microsoft account" w:date="2025-09-18T09:46:00Z">
          <w:pPr>
            <w:bidi/>
            <w:spacing w:after="0" w:line="276" w:lineRule="auto"/>
            <w:jc w:val="both"/>
          </w:pPr>
        </w:pPrChange>
      </w:pPr>
      <w:ins w:id="1509"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510"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511"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512" w:author="Microsoft account" w:date="2025-09-17T14:11:00Z"/>
          <w:rFonts w:cs="Calibri"/>
          <w:sz w:val="28"/>
          <w:szCs w:val="28"/>
          <w:rtl/>
          <w:lang w:bidi="fa-IR"/>
        </w:rPr>
        <w:pPrChange w:id="1513"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514" w:author="Microsoft account" w:date="2025-09-17T14:53:00Z"/>
          <w:rFonts w:cs="Calibri"/>
          <w:sz w:val="28"/>
          <w:szCs w:val="28"/>
          <w:rtl/>
          <w:lang w:bidi="fa-IR"/>
        </w:rPr>
        <w:pPrChange w:id="1515" w:author="Microsoft account" w:date="2025-09-17T14:11:00Z">
          <w:pPr>
            <w:bidi/>
            <w:spacing w:after="0" w:line="276" w:lineRule="auto"/>
            <w:jc w:val="both"/>
          </w:pPr>
        </w:pPrChange>
      </w:pPr>
      <w:ins w:id="1516"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517"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518" w:author="Microsoft account" w:date="2025-09-17T14:53:00Z"/>
          <w:rFonts w:cs="Calibri"/>
          <w:sz w:val="28"/>
          <w:szCs w:val="28"/>
          <w:lang w:bidi="fa-IR"/>
        </w:rPr>
        <w:pPrChange w:id="1519" w:author="Microsoft account" w:date="2025-09-17T14:53:00Z">
          <w:pPr>
            <w:bidi/>
            <w:spacing w:after="0" w:line="276" w:lineRule="auto"/>
            <w:jc w:val="both"/>
          </w:pPr>
        </w:pPrChange>
      </w:pPr>
      <w:ins w:id="1520"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521" w:author="Microsoft account" w:date="2025-09-17T14:53:00Z"/>
          <w:rFonts w:cs="Calibri"/>
          <w:sz w:val="28"/>
          <w:szCs w:val="28"/>
          <w:lang w:bidi="fa-IR"/>
        </w:rPr>
        <w:pPrChange w:id="1522"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523" w:author="Microsoft account" w:date="2025-09-17T13:52:00Z"/>
          <w:rFonts w:cs="Calibri"/>
          <w:sz w:val="28"/>
          <w:szCs w:val="28"/>
          <w:lang w:bidi="fa-IR"/>
        </w:rPr>
        <w:pPrChange w:id="1524"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525" w:author="Microsoft account" w:date="2025-09-17T13:52:00Z"/>
          <w:rFonts w:cs="Calibri"/>
          <w:sz w:val="28"/>
          <w:szCs w:val="28"/>
          <w:rtl/>
          <w:lang w:bidi="fa-IR"/>
        </w:rPr>
        <w:pPrChange w:id="1526"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527" w:author="Microsoft account" w:date="2025-09-17T13:52:00Z">
          <w:pPr>
            <w:bidi/>
            <w:spacing w:after="0" w:line="276" w:lineRule="auto"/>
            <w:jc w:val="both"/>
          </w:pPr>
        </w:pPrChange>
      </w:pPr>
      <w:ins w:id="1528"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529" w:author="Microsoft account" w:date="2025-09-17T12:59:00Z"/>
          <w:rFonts w:cs="Calibri"/>
          <w:sz w:val="28"/>
          <w:szCs w:val="28"/>
          <w:rtl/>
          <w:lang w:bidi="fa-IR"/>
        </w:rPr>
      </w:pPr>
    </w:p>
    <w:p w14:paraId="50AC5F55" w14:textId="77777777" w:rsidR="00701FFF" w:rsidRDefault="00701FFF">
      <w:pPr>
        <w:bidi/>
        <w:spacing w:after="0" w:line="276" w:lineRule="auto"/>
        <w:jc w:val="both"/>
        <w:rPr>
          <w:ins w:id="1530" w:author="Microsoft account" w:date="2025-09-17T12:59:00Z"/>
          <w:rFonts w:cs="Calibri"/>
          <w:sz w:val="28"/>
          <w:szCs w:val="28"/>
          <w:rtl/>
          <w:lang w:bidi="fa-IR"/>
        </w:rPr>
        <w:pPrChange w:id="1531" w:author="Microsoft account" w:date="2025-09-17T12:59:00Z">
          <w:pPr>
            <w:bidi/>
            <w:spacing w:after="0" w:line="276" w:lineRule="auto"/>
            <w:jc w:val="both"/>
          </w:pPr>
        </w:pPrChange>
      </w:pPr>
    </w:p>
    <w:p w14:paraId="7FD2239B" w14:textId="3BACE872" w:rsidR="00701FFF" w:rsidRDefault="00701FFF">
      <w:pPr>
        <w:spacing w:after="0" w:line="240" w:lineRule="auto"/>
        <w:rPr>
          <w:ins w:id="1532" w:author="Microsoft account" w:date="2025-09-17T12:59:00Z"/>
          <w:rFonts w:cs="Calibri"/>
          <w:sz w:val="28"/>
          <w:szCs w:val="28"/>
          <w:rtl/>
          <w:lang w:bidi="fa-IR"/>
        </w:rPr>
      </w:pPr>
      <w:ins w:id="1533"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534" w:author="Microsoft account" w:date="2025-09-18T09:48:00Z"/>
          <w:rFonts w:cs="Calibri"/>
          <w:sz w:val="28"/>
          <w:szCs w:val="28"/>
          <w:rtl/>
          <w:lang w:bidi="fa-IR"/>
        </w:rPr>
        <w:pPrChange w:id="1535" w:author="Microsoft account" w:date="2025-09-17T12:59:00Z">
          <w:pPr>
            <w:bidi/>
            <w:spacing w:after="0" w:line="276" w:lineRule="auto"/>
            <w:jc w:val="both"/>
          </w:pPr>
        </w:pPrChange>
      </w:pPr>
      <w:bookmarkStart w:id="1536" w:name="I4040627"/>
      <w:ins w:id="1537" w:author="Microsoft account" w:date="2025-09-18T09:48:00Z">
        <w:r>
          <w:rPr>
            <w:rFonts w:cs="Calibri" w:hint="cs"/>
            <w:sz w:val="28"/>
            <w:szCs w:val="28"/>
            <w:rtl/>
            <w:lang w:bidi="fa-IR"/>
          </w:rPr>
          <w:lastRenderedPageBreak/>
          <w:t>ادامه</w:t>
        </w:r>
      </w:ins>
    </w:p>
    <w:bookmarkEnd w:id="1536"/>
    <w:p w14:paraId="4D3FFA24" w14:textId="491B60E0" w:rsidR="00B608BA" w:rsidRDefault="00B608BA">
      <w:pPr>
        <w:bidi/>
        <w:spacing w:after="0" w:line="276" w:lineRule="auto"/>
        <w:jc w:val="both"/>
        <w:rPr>
          <w:ins w:id="1538" w:author="Microsoft account" w:date="2025-09-18T09:49:00Z"/>
          <w:rFonts w:cs="Calibri"/>
          <w:sz w:val="28"/>
          <w:szCs w:val="28"/>
          <w:lang w:bidi="fa-IR"/>
        </w:rPr>
        <w:pPrChange w:id="1539" w:author="Microsoft account" w:date="2025-09-18T09:48:00Z">
          <w:pPr>
            <w:bidi/>
            <w:spacing w:after="0" w:line="276" w:lineRule="auto"/>
            <w:jc w:val="both"/>
          </w:pPr>
        </w:pPrChange>
      </w:pPr>
      <w:ins w:id="1540"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541" w:author="Microsoft account" w:date="2025-09-18T09:48:00Z"/>
          <w:rFonts w:cs="Calibri"/>
          <w:sz w:val="28"/>
          <w:szCs w:val="28"/>
          <w:lang w:bidi="fa-IR"/>
        </w:rPr>
        <w:pPrChange w:id="1542" w:author="Microsoft account" w:date="2025-09-18T09:49:00Z">
          <w:pPr>
            <w:bidi/>
            <w:spacing w:after="0" w:line="276" w:lineRule="auto"/>
            <w:jc w:val="both"/>
          </w:pPr>
        </w:pPrChange>
      </w:pPr>
      <w:ins w:id="1543"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544" w:author="Microsoft account" w:date="2025-09-18T09:52:00Z"/>
          <w:rFonts w:cs="Calibri"/>
          <w:sz w:val="28"/>
          <w:szCs w:val="28"/>
          <w:lang w:bidi="fa-IR"/>
        </w:rPr>
        <w:pPrChange w:id="1545"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546" w:author="Microsoft account" w:date="2025-09-18T09:54:00Z"/>
          <w:rFonts w:cs="Calibri"/>
          <w:sz w:val="28"/>
          <w:szCs w:val="28"/>
          <w:rtl/>
          <w:lang w:bidi="fa-IR"/>
        </w:rPr>
        <w:pPrChange w:id="1547" w:author="Microsoft account" w:date="2025-09-18T09:52:00Z">
          <w:pPr>
            <w:bidi/>
            <w:spacing w:after="0" w:line="276" w:lineRule="auto"/>
            <w:jc w:val="both"/>
          </w:pPr>
        </w:pPrChange>
      </w:pPr>
      <w:ins w:id="1548"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549"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550"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551" w:author="Microsoft account" w:date="2025-09-18T09:56:00Z"/>
          <w:rFonts w:cs="Calibri"/>
          <w:sz w:val="28"/>
          <w:szCs w:val="28"/>
          <w:rtl/>
          <w:lang w:bidi="fa-IR"/>
        </w:rPr>
        <w:pPrChange w:id="1552"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553" w:author="Microsoft account" w:date="2025-09-18T09:54:00Z"/>
          <w:rFonts w:cs="Calibri"/>
          <w:sz w:val="28"/>
          <w:szCs w:val="28"/>
          <w:rtl/>
          <w:lang w:bidi="fa-IR"/>
        </w:rPr>
        <w:pPrChange w:id="1554" w:author="Microsoft account" w:date="2025-09-18T09:56:00Z">
          <w:pPr>
            <w:bidi/>
            <w:spacing w:after="0" w:line="276" w:lineRule="auto"/>
            <w:jc w:val="both"/>
          </w:pPr>
        </w:pPrChange>
      </w:pPr>
      <w:ins w:id="1555"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556" w:author="Microsoft account" w:date="2025-09-18T09:55:00Z"/>
          <w:rFonts w:cs="Calibri"/>
          <w:sz w:val="28"/>
          <w:szCs w:val="28"/>
          <w:rtl/>
          <w:lang w:bidi="fa-IR"/>
        </w:rPr>
        <w:pPrChange w:id="1557" w:author="Microsoft account" w:date="2025-09-18T09:54:00Z">
          <w:pPr>
            <w:bidi/>
            <w:spacing w:after="0" w:line="276" w:lineRule="auto"/>
            <w:jc w:val="both"/>
          </w:pPr>
        </w:pPrChange>
      </w:pPr>
      <w:ins w:id="1558" w:author="Microsoft account" w:date="2025-09-18T09:54:00Z">
        <w:r>
          <w:rPr>
            <w:rFonts w:cs="Calibri" w:hint="cs"/>
            <w:sz w:val="28"/>
            <w:szCs w:val="28"/>
            <w:rtl/>
            <w:lang w:bidi="fa-IR"/>
          </w:rPr>
          <w:t>-</w:t>
        </w:r>
      </w:ins>
      <w:ins w:id="1559" w:author="Microsoft account" w:date="2025-09-18T09:55:00Z">
        <w:r>
          <w:rPr>
            <w:rFonts w:cs="Calibri" w:hint="cs"/>
            <w:sz w:val="28"/>
            <w:szCs w:val="28"/>
            <w:rtl/>
            <w:lang w:bidi="fa-IR"/>
          </w:rPr>
          <w:t xml:space="preserve">در ابتدا </w:t>
        </w:r>
        <w:r>
          <w:rPr>
            <w:rFonts w:cs="Calibri"/>
            <w:sz w:val="28"/>
            <w:szCs w:val="28"/>
            <w:lang w:bidi="fa-IR"/>
          </w:rPr>
          <w:t>list comprehension</w:t>
        </w:r>
      </w:ins>
    </w:p>
    <w:p w14:paraId="423A66AA" w14:textId="3CE5D589" w:rsidR="006858B0" w:rsidRDefault="006858B0">
      <w:pPr>
        <w:bidi/>
        <w:spacing w:after="0" w:line="276" w:lineRule="auto"/>
        <w:jc w:val="both"/>
        <w:rPr>
          <w:ins w:id="1560" w:author="Microsoft account" w:date="2025-09-18T09:57:00Z"/>
          <w:rFonts w:cs="Calibri"/>
          <w:sz w:val="28"/>
          <w:szCs w:val="28"/>
          <w:rtl/>
          <w:lang w:bidi="fa-IR"/>
        </w:rPr>
        <w:pPrChange w:id="1561" w:author="Microsoft account" w:date="2025-09-18T09:55:00Z">
          <w:pPr>
            <w:bidi/>
            <w:spacing w:after="0" w:line="276" w:lineRule="auto"/>
            <w:jc w:val="both"/>
          </w:pPr>
        </w:pPrChange>
      </w:pPr>
      <w:ins w:id="1562"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563"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564" w:author="Microsoft account" w:date="2025-09-18T09:57:00Z"/>
          <w:rFonts w:cs="Calibri"/>
          <w:sz w:val="28"/>
          <w:szCs w:val="28"/>
          <w:rtl/>
          <w:lang w:bidi="fa-IR"/>
        </w:rPr>
        <w:pPrChange w:id="1565" w:author="Microsoft account" w:date="2025-09-18T09:57:00Z">
          <w:pPr>
            <w:bidi/>
            <w:spacing w:after="0" w:line="276" w:lineRule="auto"/>
            <w:jc w:val="both"/>
          </w:pPr>
        </w:pPrChange>
      </w:pPr>
      <w:ins w:id="1566" w:author="Microsoft account" w:date="2025-09-18T09:57:00Z">
        <w:r w:rsidRPr="00FF10B0">
          <w:rPr>
            <w:rFonts w:cs="Calibri"/>
            <w:noProof/>
            <w:sz w:val="28"/>
            <w:szCs w:val="28"/>
            <w:rPrChange w:id="1567"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568" w:author="Microsoft account" w:date="2025-09-18T09:57:00Z"/>
          <w:rFonts w:cs="Calibri"/>
          <w:sz w:val="28"/>
          <w:szCs w:val="28"/>
          <w:rtl/>
          <w:lang w:bidi="fa-IR"/>
        </w:rPr>
        <w:pPrChange w:id="1569" w:author="Microsoft account" w:date="2025-09-18T09:57:00Z">
          <w:pPr>
            <w:bidi/>
            <w:spacing w:after="0" w:line="276" w:lineRule="auto"/>
            <w:jc w:val="both"/>
          </w:pPr>
        </w:pPrChange>
      </w:pPr>
      <w:ins w:id="1570"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571" w:author="Microsoft account" w:date="2025-09-18T09:58:00Z"/>
          <w:rFonts w:cs="Calibri"/>
          <w:sz w:val="28"/>
          <w:szCs w:val="28"/>
          <w:rtl/>
          <w:lang w:bidi="fa-IR"/>
        </w:rPr>
        <w:pPrChange w:id="1572" w:author="Microsoft account" w:date="2025-09-18T09:57:00Z">
          <w:pPr>
            <w:bidi/>
            <w:spacing w:after="0" w:line="276" w:lineRule="auto"/>
            <w:jc w:val="both"/>
          </w:pPr>
        </w:pPrChange>
      </w:pPr>
      <w:ins w:id="1573" w:author="Microsoft account" w:date="2025-09-18T09:58:00Z">
        <w:r w:rsidRPr="00FF10B0">
          <w:rPr>
            <w:rFonts w:cs="Calibri"/>
            <w:noProof/>
            <w:sz w:val="28"/>
            <w:szCs w:val="28"/>
            <w:rPrChange w:id="1574"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575" w:author="Microsoft account" w:date="2025-09-18T09:58:00Z"/>
          <w:rFonts w:cs="Calibri"/>
          <w:sz w:val="28"/>
          <w:szCs w:val="28"/>
          <w:rtl/>
          <w:lang w:bidi="fa-IR"/>
        </w:rPr>
        <w:pPrChange w:id="1576"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577" w:author="Microsoft account" w:date="2025-09-18T10:00:00Z"/>
          <w:rFonts w:cs="Calibri"/>
          <w:sz w:val="28"/>
          <w:szCs w:val="28"/>
          <w:rtl/>
          <w:lang w:bidi="fa-IR"/>
        </w:rPr>
        <w:pPrChange w:id="1578" w:author="Microsoft account" w:date="2025-09-18T09:58:00Z">
          <w:pPr>
            <w:bidi/>
            <w:spacing w:after="0" w:line="276" w:lineRule="auto"/>
            <w:jc w:val="both"/>
          </w:pPr>
        </w:pPrChange>
      </w:pPr>
      <w:ins w:id="1579"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580"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581" w:author="Microsoft account" w:date="2025-09-18T10:00:00Z"/>
          <w:rFonts w:cs="Calibri"/>
          <w:sz w:val="28"/>
          <w:szCs w:val="28"/>
          <w:rtl/>
          <w:lang w:bidi="fa-IR"/>
        </w:rPr>
        <w:pPrChange w:id="1582"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583" w:author="Microsoft account" w:date="2025-09-18T10:15:00Z"/>
          <w:rFonts w:cs="Calibri"/>
          <w:sz w:val="28"/>
          <w:szCs w:val="28"/>
          <w:rtl/>
          <w:lang w:bidi="fa-IR"/>
        </w:rPr>
        <w:pPrChange w:id="1584" w:author="Microsoft account" w:date="2025-09-18T10:00:00Z">
          <w:pPr>
            <w:bidi/>
            <w:spacing w:after="0" w:line="276" w:lineRule="auto"/>
            <w:jc w:val="both"/>
          </w:pPr>
        </w:pPrChange>
      </w:pPr>
      <w:ins w:id="1585" w:author="Microsoft account" w:date="2025-09-18T10:01:00Z">
        <w:r>
          <w:rPr>
            <w:rFonts w:cs="Calibri" w:hint="cs"/>
            <w:sz w:val="28"/>
            <w:szCs w:val="28"/>
            <w:rtl/>
            <w:lang w:bidi="fa-IR"/>
          </w:rPr>
          <w:t xml:space="preserve"> </w:t>
        </w:r>
      </w:ins>
      <w:ins w:id="1586" w:author="Microsoft account" w:date="2025-09-18T10:13:00Z">
        <w:r w:rsidR="00F55FAB">
          <w:rPr>
            <w:rFonts w:cs="Calibri" w:hint="cs"/>
            <w:sz w:val="28"/>
            <w:szCs w:val="28"/>
            <w:rtl/>
            <w:lang w:bidi="fa-IR"/>
          </w:rPr>
          <w:t xml:space="preserve">-نکته طلایی اینه که این رو یادمون باشه که </w:t>
        </w:r>
      </w:ins>
      <w:ins w:id="1587" w:author="Microsoft account" w:date="2025-09-18T10:14:00Z">
        <w:r w:rsidR="00F55FAB">
          <w:rPr>
            <w:rFonts w:cs="Calibri"/>
            <w:sz w:val="28"/>
            <w:szCs w:val="28"/>
            <w:lang w:bidi="fa-IR"/>
          </w:rPr>
          <w:t>[</w:t>
        </w:r>
      </w:ins>
      <w:ins w:id="1588" w:author="Microsoft account" w:date="2025-09-18T10:13:00Z">
        <w:r w:rsidR="00F55FAB">
          <w:rPr>
            <w:rFonts w:cs="Calibri"/>
            <w:sz w:val="28"/>
            <w:szCs w:val="28"/>
            <w:lang w:bidi="fa-IR"/>
          </w:rPr>
          <w:t>new_item for item in list</w:t>
        </w:r>
      </w:ins>
      <w:ins w:id="1589"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590"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591"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92"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593"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94"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595"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96"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597"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98"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599"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00"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601"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02"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603"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04"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605"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06"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607"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08"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609"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10"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611"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12"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613"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14"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615"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16"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617"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18"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619"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20"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621"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22"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623"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624" w:author="Microsoft account" w:date="2025-09-18T10:15:00Z"/>
          <w:rFonts w:cs="Calibri"/>
          <w:sz w:val="28"/>
          <w:szCs w:val="28"/>
          <w:rtl/>
          <w:lang w:bidi="fa-IR"/>
        </w:rPr>
        <w:pPrChange w:id="1625"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626" w:author="Microsoft account" w:date="2025-09-18T10:18:00Z"/>
          <w:rFonts w:cs="Calibri"/>
          <w:sz w:val="28"/>
          <w:szCs w:val="28"/>
          <w:rtl/>
          <w:lang w:bidi="fa-IR"/>
        </w:rPr>
        <w:pPrChange w:id="1627" w:author="Microsoft account" w:date="2025-09-18T10:18:00Z">
          <w:pPr>
            <w:bidi/>
            <w:spacing w:after="0" w:line="276" w:lineRule="auto"/>
            <w:jc w:val="both"/>
          </w:pPr>
        </w:pPrChange>
      </w:pPr>
      <w:ins w:id="1628"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629" w:author="Microsoft account" w:date="2025-09-18T10:18:00Z"/>
          <w:rFonts w:cs="Calibri"/>
          <w:sz w:val="28"/>
          <w:szCs w:val="28"/>
          <w:rtl/>
          <w:lang w:bidi="fa-IR"/>
        </w:rPr>
        <w:pPrChange w:id="1630" w:author="Microsoft account" w:date="2025-09-18T10:18:00Z">
          <w:pPr>
            <w:bidi/>
            <w:spacing w:after="0" w:line="276" w:lineRule="auto"/>
            <w:jc w:val="both"/>
          </w:pPr>
        </w:pPrChange>
      </w:pPr>
      <w:ins w:id="1631"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632" w:author="Microsoft account" w:date="2025-09-18T10:19:00Z"/>
          <w:rFonts w:cs="Calibri"/>
          <w:sz w:val="28"/>
          <w:szCs w:val="28"/>
          <w:rtl/>
          <w:lang w:bidi="fa-IR"/>
        </w:rPr>
        <w:pPrChange w:id="1633" w:author="Microsoft account" w:date="2025-09-18T10:18:00Z">
          <w:pPr>
            <w:bidi/>
            <w:spacing w:after="0" w:line="276" w:lineRule="auto"/>
            <w:jc w:val="both"/>
          </w:pPr>
        </w:pPrChange>
      </w:pPr>
      <w:ins w:id="1634"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635"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636" w:author="Microsoft account" w:date="2025-09-18T10:19:00Z"/>
          <w:rFonts w:cs="Calibri"/>
          <w:sz w:val="28"/>
          <w:szCs w:val="28"/>
          <w:rtl/>
          <w:lang w:bidi="fa-IR"/>
        </w:rPr>
        <w:pPrChange w:id="1637" w:author="Microsoft account" w:date="2025-09-18T10:19:00Z">
          <w:pPr>
            <w:bidi/>
            <w:spacing w:after="0" w:line="276" w:lineRule="auto"/>
            <w:jc w:val="both"/>
          </w:pPr>
        </w:pPrChange>
      </w:pPr>
      <w:ins w:id="1638"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639" w:author="Microsoft account" w:date="2025-09-18T10:20:00Z"/>
          <w:rFonts w:cs="Calibri"/>
          <w:sz w:val="28"/>
          <w:szCs w:val="28"/>
          <w:lang w:bidi="fa-IR"/>
        </w:rPr>
        <w:pPrChange w:id="1640" w:author="Microsoft account" w:date="2025-09-18T10:19:00Z">
          <w:pPr>
            <w:bidi/>
            <w:spacing w:after="0" w:line="276" w:lineRule="auto"/>
            <w:jc w:val="both"/>
          </w:pPr>
        </w:pPrChange>
      </w:pPr>
      <w:ins w:id="1641"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642"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643" w:author="Microsoft account" w:date="2025-09-18T10:20:00Z"/>
          <w:rFonts w:cs="Calibri"/>
          <w:sz w:val="28"/>
          <w:szCs w:val="28"/>
          <w:lang w:bidi="fa-IR"/>
        </w:rPr>
        <w:pPrChange w:id="1644"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645" w:author="Microsoft account" w:date="2025-09-18T10:36:00Z"/>
          <w:rFonts w:cs="Calibri"/>
          <w:sz w:val="28"/>
          <w:szCs w:val="28"/>
          <w:lang w:bidi="fa-IR"/>
        </w:rPr>
        <w:pPrChange w:id="1646" w:author="Microsoft account" w:date="2025-09-18T10:20:00Z">
          <w:pPr>
            <w:bidi/>
            <w:spacing w:after="0" w:line="276" w:lineRule="auto"/>
            <w:jc w:val="both"/>
          </w:pPr>
        </w:pPrChange>
      </w:pPr>
      <w:ins w:id="1647"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648"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649"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650" w:author="Microsoft account" w:date="2025-09-19T13:46:00Z">
              <w:rPr>
                <w:rFonts w:cs="Calibri" w:hint="cs"/>
                <w:sz w:val="28"/>
                <w:szCs w:val="28"/>
                <w:rtl/>
                <w:lang w:bidi="fa-IR"/>
              </w:rPr>
            </w:rPrChange>
          </w:rPr>
          <w:t>ی</w:t>
        </w:r>
        <w:r w:rsidRPr="000B7F66">
          <w:rPr>
            <w:rFonts w:cs="Calibri"/>
            <w:sz w:val="28"/>
            <w:szCs w:val="28"/>
            <w:u w:val="single"/>
            <w:rtl/>
            <w:lang w:bidi="fa-IR"/>
            <w:rPrChange w:id="1651"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652"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653"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654" w:author="Microsoft account" w:date="2025-09-19T13:46:00Z">
              <w:rPr>
                <w:rFonts w:cs="Calibri"/>
                <w:sz w:val="28"/>
                <w:szCs w:val="28"/>
                <w:rtl/>
                <w:lang w:bidi="fa-IR"/>
              </w:rPr>
            </w:rPrChange>
          </w:rPr>
          <w:t xml:space="preserve"> </w:t>
        </w:r>
        <w:r w:rsidRPr="000B7F66">
          <w:rPr>
            <w:rFonts w:cs="Calibri"/>
            <w:sz w:val="28"/>
            <w:szCs w:val="28"/>
            <w:u w:val="single"/>
            <w:lang w:bidi="fa-IR"/>
            <w:rPrChange w:id="1655"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656" w:author="Microsoft account" w:date="2025-09-18T10:36:00Z"/>
          <w:rFonts w:cs="Calibri"/>
          <w:sz w:val="28"/>
          <w:szCs w:val="28"/>
          <w:lang w:bidi="fa-IR"/>
        </w:rPr>
        <w:pPrChange w:id="1657"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658" w:author="Microsoft account" w:date="2025-09-18T11:08:00Z"/>
          <w:rFonts w:cs="Calibri"/>
          <w:sz w:val="28"/>
          <w:szCs w:val="28"/>
          <w:rtl/>
          <w:lang w:bidi="fa-IR"/>
        </w:rPr>
        <w:pPrChange w:id="1659" w:author="Microsoft account" w:date="2025-09-18T11:08:00Z">
          <w:pPr>
            <w:bidi/>
            <w:spacing w:after="0" w:line="276" w:lineRule="auto"/>
            <w:jc w:val="both"/>
          </w:pPr>
        </w:pPrChange>
      </w:pPr>
      <w:ins w:id="1660"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661" w:author="Microsoft account" w:date="2025-09-18T11:09:00Z"/>
          <w:rFonts w:cs="Calibri"/>
          <w:sz w:val="28"/>
          <w:szCs w:val="28"/>
          <w:rtl/>
          <w:lang w:bidi="fa-IR"/>
        </w:rPr>
        <w:pPrChange w:id="1662" w:author="Microsoft account" w:date="2025-09-18T11:09:00Z">
          <w:pPr>
            <w:bidi/>
            <w:spacing w:after="0" w:line="276" w:lineRule="auto"/>
            <w:jc w:val="both"/>
          </w:pPr>
        </w:pPrChange>
      </w:pPr>
      <w:ins w:id="1663" w:author="Microsoft account" w:date="2025-09-18T11:09:00Z">
        <w:r w:rsidRPr="00EF49AC">
          <w:rPr>
            <w:rFonts w:cs="Calibri"/>
            <w:noProof/>
            <w:sz w:val="28"/>
            <w:szCs w:val="28"/>
            <w:rPrChange w:id="1664"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718310"/>
                      </a:xfrm>
                      <a:prstGeom prst="rect">
                        <a:avLst/>
                      </a:prstGeom>
                    </pic:spPr>
                  </pic:pic>
                </a:graphicData>
              </a:graphic>
            </wp:inline>
          </w:drawing>
        </w:r>
      </w:ins>
    </w:p>
    <w:p w14:paraId="6ABFF3A4" w14:textId="2A917B32" w:rsidR="00534298" w:rsidRDefault="00EF49AC">
      <w:pPr>
        <w:bidi/>
        <w:spacing w:after="0" w:line="276" w:lineRule="auto"/>
        <w:jc w:val="both"/>
        <w:rPr>
          <w:ins w:id="1665" w:author="Microsoft account" w:date="2025-09-18T11:14:00Z"/>
          <w:rFonts w:cs="Calibri"/>
          <w:sz w:val="28"/>
          <w:szCs w:val="28"/>
          <w:rtl/>
          <w:lang w:bidi="fa-IR"/>
        </w:rPr>
        <w:pPrChange w:id="1666" w:author="Microsoft account" w:date="2025-09-18T11:14:00Z">
          <w:pPr>
            <w:bidi/>
            <w:spacing w:after="0" w:line="276" w:lineRule="auto"/>
            <w:jc w:val="both"/>
          </w:pPr>
        </w:pPrChange>
      </w:pPr>
      <w:ins w:id="1667"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668" w:author="Microsoft account" w:date="2025-09-18T11:10:00Z">
        <w:r>
          <w:rPr>
            <w:rFonts w:cs="Calibri"/>
            <w:sz w:val="28"/>
            <w:szCs w:val="28"/>
            <w:lang w:bidi="fa-IR"/>
          </w:rPr>
          <w:t>datatype set</w:t>
        </w:r>
        <w:r>
          <w:rPr>
            <w:rFonts w:cs="Calibri" w:hint="cs"/>
            <w:sz w:val="28"/>
            <w:szCs w:val="28"/>
            <w:rtl/>
            <w:lang w:bidi="fa-IR"/>
          </w:rPr>
          <w:t xml:space="preserve"> داره) </w:t>
        </w:r>
      </w:ins>
      <w:ins w:id="1669"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p>
    <w:p w14:paraId="29F15688" w14:textId="77777777" w:rsidR="00534298" w:rsidRDefault="00534298">
      <w:pPr>
        <w:bidi/>
        <w:spacing w:after="0" w:line="276" w:lineRule="auto"/>
        <w:jc w:val="both"/>
        <w:rPr>
          <w:ins w:id="1670" w:author="Microsoft account" w:date="2025-09-18T11:14:00Z"/>
          <w:rFonts w:cs="Calibri"/>
          <w:sz w:val="28"/>
          <w:szCs w:val="28"/>
          <w:rtl/>
          <w:lang w:bidi="fa-IR"/>
        </w:rPr>
        <w:pPrChange w:id="1671"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672" w:author="Microsoft account" w:date="2025-09-18T11:15:00Z"/>
          <w:rFonts w:cs="Calibri"/>
          <w:sz w:val="28"/>
          <w:szCs w:val="28"/>
          <w:rtl/>
          <w:lang w:bidi="fa-IR"/>
        </w:rPr>
        <w:pPrChange w:id="1673" w:author="Microsoft account" w:date="2025-09-18T11:14:00Z">
          <w:pPr>
            <w:bidi/>
            <w:spacing w:after="0" w:line="276" w:lineRule="auto"/>
            <w:jc w:val="both"/>
          </w:pPr>
        </w:pPrChange>
      </w:pPr>
      <w:ins w:id="1674" w:author="Microsoft account" w:date="2025-09-18T11:14:00Z">
        <w:r>
          <w:rPr>
            <w:rFonts w:cs="Calibri" w:hint="cs"/>
            <w:sz w:val="28"/>
            <w:szCs w:val="28"/>
            <w:rtl/>
            <w:lang w:bidi="fa-IR"/>
          </w:rPr>
          <w:t>-</w:t>
        </w:r>
      </w:ins>
      <w:ins w:id="1675"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676" w:author="Microsoft account" w:date="2025-09-18T11:15:00Z"/>
          <w:rFonts w:cs="Calibri"/>
          <w:sz w:val="28"/>
          <w:szCs w:val="28"/>
          <w:rtl/>
          <w:lang w:bidi="fa-IR"/>
        </w:rPr>
        <w:pPrChange w:id="1677"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678" w:author="Microsoft account" w:date="2025-09-18T11:15:00Z"/>
          <w:rFonts w:cs="Calibri"/>
          <w:sz w:val="28"/>
          <w:szCs w:val="28"/>
          <w:lang w:bidi="fa-IR"/>
        </w:rPr>
        <w:pPrChange w:id="1679" w:author="Microsoft account" w:date="2025-09-18T11:15:00Z">
          <w:pPr>
            <w:bidi/>
            <w:spacing w:after="0" w:line="276" w:lineRule="auto"/>
            <w:jc w:val="both"/>
          </w:pPr>
        </w:pPrChange>
      </w:pPr>
      <w:ins w:id="1680"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681" w:author="Microsoft account" w:date="2025-09-18T11:18:00Z"/>
          <w:rFonts w:cs="Calibri"/>
          <w:sz w:val="28"/>
          <w:szCs w:val="28"/>
          <w:rtl/>
          <w:lang w:bidi="fa-IR"/>
        </w:rPr>
        <w:pPrChange w:id="1682" w:author="Microsoft account" w:date="2025-09-18T11:16:00Z">
          <w:pPr>
            <w:bidi/>
            <w:spacing w:after="0" w:line="276" w:lineRule="auto"/>
            <w:jc w:val="both"/>
          </w:pPr>
        </w:pPrChange>
      </w:pPr>
      <w:ins w:id="1683"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684" w:author="Microsoft account" w:date="2025-09-18T11:19:00Z"/>
          <w:rFonts w:cs="Calibri"/>
          <w:sz w:val="28"/>
          <w:szCs w:val="28"/>
          <w:lang w:bidi="fa-IR"/>
        </w:rPr>
        <w:pPrChange w:id="1685" w:author="Microsoft account" w:date="2025-09-18T11:18:00Z">
          <w:pPr>
            <w:bidi/>
            <w:spacing w:after="0" w:line="276" w:lineRule="auto"/>
            <w:jc w:val="both"/>
          </w:pPr>
        </w:pPrChange>
      </w:pPr>
      <w:ins w:id="1686" w:author="Microsoft account" w:date="2025-09-18T11:18:00Z">
        <w:r>
          <w:rPr>
            <w:rFonts w:cs="Calibri"/>
            <w:sz w:val="28"/>
            <w:szCs w:val="28"/>
            <w:lang w:bidi="fa-IR"/>
          </w:rPr>
          <w:t xml:space="preserve">New_list = [ new_item </w:t>
        </w:r>
        <w:r w:rsidRPr="00CD2B04">
          <w:rPr>
            <w:rFonts w:cs="Calibri"/>
            <w:sz w:val="28"/>
            <w:szCs w:val="28"/>
            <w:u w:val="single"/>
            <w:lang w:bidi="fa-IR"/>
            <w:rPrChange w:id="1687"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688"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689" w:author="Microsoft account" w:date="2025-09-18T11:23:00Z">
              <w:rPr>
                <w:rFonts w:cs="Calibri"/>
                <w:sz w:val="28"/>
                <w:szCs w:val="28"/>
                <w:lang w:bidi="fa-IR"/>
              </w:rPr>
            </w:rPrChange>
          </w:rPr>
          <w:t>if</w:t>
        </w:r>
        <w:r>
          <w:rPr>
            <w:rFonts w:cs="Calibri"/>
            <w:sz w:val="28"/>
            <w:szCs w:val="28"/>
            <w:lang w:bidi="fa-IR"/>
          </w:rPr>
          <w:t xml:space="preserve"> test ] =&gt; dt&lt;</w:t>
        </w:r>
      </w:ins>
      <w:ins w:id="1690"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691" w:author="Microsoft account" w:date="2025-09-18T11:19:00Z"/>
          <w:rFonts w:cs="Calibri"/>
          <w:sz w:val="28"/>
          <w:szCs w:val="28"/>
          <w:rtl/>
          <w:lang w:bidi="fa-IR"/>
        </w:rPr>
        <w:pPrChange w:id="1692" w:author="Microsoft account" w:date="2025-09-18T11:19:00Z">
          <w:pPr>
            <w:bidi/>
            <w:spacing w:after="0" w:line="276" w:lineRule="auto"/>
            <w:jc w:val="both"/>
          </w:pPr>
        </w:pPrChange>
      </w:pPr>
      <w:ins w:id="1693" w:author="Microsoft account" w:date="2025-09-18T11:19:00Z">
        <w:r>
          <w:rPr>
            <w:rFonts w:cs="Calibri" w:hint="cs"/>
            <w:sz w:val="28"/>
            <w:szCs w:val="28"/>
            <w:rtl/>
            <w:lang w:bidi="fa-IR"/>
          </w:rPr>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694" w:author="Microsoft account" w:date="2025-09-18T11:20:00Z"/>
          <w:rFonts w:cs="Calibri"/>
          <w:sz w:val="28"/>
          <w:szCs w:val="28"/>
          <w:lang w:bidi="fa-IR"/>
        </w:rPr>
        <w:pPrChange w:id="1695" w:author="Microsoft account" w:date="2025-09-18T11:20:00Z">
          <w:pPr>
            <w:bidi/>
            <w:spacing w:after="0" w:line="276" w:lineRule="auto"/>
            <w:jc w:val="both"/>
          </w:pPr>
        </w:pPrChange>
      </w:pPr>
      <w:ins w:id="1696" w:author="Microsoft account" w:date="2025-09-18T11:19:00Z">
        <w:r>
          <w:rPr>
            <w:rFonts w:cs="Calibri"/>
            <w:sz w:val="28"/>
            <w:szCs w:val="28"/>
            <w:lang w:bidi="fa-IR"/>
          </w:rPr>
          <w:t xml:space="preserve">New_dict = </w:t>
        </w:r>
      </w:ins>
      <w:ins w:id="1697" w:author="Microsoft account" w:date="2025-09-18T11:20:00Z">
        <w:r>
          <w:rPr>
            <w:rFonts w:cs="Calibri"/>
            <w:sz w:val="28"/>
            <w:szCs w:val="28"/>
            <w:lang w:bidi="fa-IR"/>
          </w:rPr>
          <w:t>{</w:t>
        </w:r>
      </w:ins>
      <w:ins w:id="1698" w:author="Microsoft account" w:date="2025-09-18T11:19:00Z">
        <w:r>
          <w:rPr>
            <w:rFonts w:cs="Calibri"/>
            <w:sz w:val="28"/>
            <w:szCs w:val="28"/>
            <w:lang w:bidi="fa-IR"/>
          </w:rPr>
          <w:t xml:space="preserve"> new_key:new_value </w:t>
        </w:r>
        <w:r w:rsidRPr="00CD2B04">
          <w:rPr>
            <w:rFonts w:cs="Calibri"/>
            <w:sz w:val="28"/>
            <w:szCs w:val="28"/>
            <w:u w:val="single"/>
            <w:lang w:bidi="fa-IR"/>
            <w:rPrChange w:id="1699"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700"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701"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702" w:author="Microsoft account" w:date="2025-09-18T11:22:00Z"/>
          <w:rFonts w:cs="Calibri"/>
          <w:sz w:val="28"/>
          <w:szCs w:val="28"/>
          <w:rtl/>
          <w:lang w:bidi="fa-IR"/>
        </w:rPr>
        <w:pPrChange w:id="1703" w:author="Microsoft account" w:date="2025-09-18T11:22:00Z">
          <w:pPr>
            <w:bidi/>
            <w:spacing w:after="0" w:line="276" w:lineRule="auto"/>
            <w:jc w:val="both"/>
          </w:pPr>
        </w:pPrChange>
      </w:pPr>
      <w:ins w:id="1704" w:author="Microsoft account" w:date="2025-09-18T11:20:00Z">
        <w:r>
          <w:rPr>
            <w:rFonts w:cs="Calibri" w:hint="cs"/>
            <w:sz w:val="28"/>
            <w:szCs w:val="28"/>
            <w:rtl/>
            <w:lang w:bidi="fa-IR"/>
          </w:rPr>
          <w:lastRenderedPageBreak/>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705"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706" w:author="Microsoft account" w:date="2025-09-18T11:22:00Z"/>
          <w:rFonts w:cs="Calibri"/>
          <w:sz w:val="28"/>
          <w:szCs w:val="28"/>
          <w:lang w:bidi="fa-IR"/>
        </w:rPr>
        <w:pPrChange w:id="1707" w:author="Microsoft account" w:date="2025-09-18T11:22:00Z">
          <w:pPr>
            <w:bidi/>
            <w:spacing w:after="0" w:line="276" w:lineRule="auto"/>
            <w:jc w:val="both"/>
          </w:pPr>
        </w:pPrChange>
      </w:pPr>
      <w:ins w:id="1708"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709" w:author="Microsoft account" w:date="2025-09-18T11:26:00Z"/>
          <w:rFonts w:cs="Calibri"/>
          <w:sz w:val="28"/>
          <w:szCs w:val="28"/>
          <w:lang w:bidi="fa-IR"/>
        </w:rPr>
        <w:pPrChange w:id="1710" w:author="Microsoft account" w:date="2025-09-18T11:22:00Z">
          <w:pPr>
            <w:bidi/>
            <w:spacing w:after="0" w:line="276" w:lineRule="auto"/>
            <w:jc w:val="both"/>
          </w:pPr>
        </w:pPrChange>
      </w:pPr>
    </w:p>
    <w:p w14:paraId="09F90063" w14:textId="7E784724" w:rsidR="00872985" w:rsidRDefault="00872985">
      <w:pPr>
        <w:bidi/>
        <w:spacing w:after="0" w:line="276" w:lineRule="auto"/>
        <w:jc w:val="both"/>
        <w:rPr>
          <w:ins w:id="1711" w:author="Microsoft account" w:date="2025-09-18T11:31:00Z"/>
          <w:rFonts w:cs="Calibri"/>
          <w:sz w:val="28"/>
          <w:szCs w:val="28"/>
          <w:rtl/>
          <w:lang w:bidi="fa-IR"/>
        </w:rPr>
        <w:pPrChange w:id="1712" w:author="Microsoft account" w:date="2025-09-18T11:26:00Z">
          <w:pPr>
            <w:bidi/>
            <w:spacing w:after="0" w:line="276" w:lineRule="auto"/>
            <w:jc w:val="both"/>
          </w:pPr>
        </w:pPrChange>
      </w:pPr>
      <w:ins w:id="1713"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باید از </w:t>
        </w:r>
      </w:ins>
      <w:ins w:id="1714" w:author="Microsoft account" w:date="2025-09-18T11:27:00Z">
        <w:r>
          <w:rPr>
            <w:rFonts w:cs="Calibri"/>
            <w:sz w:val="28"/>
            <w:szCs w:val="28"/>
            <w:lang w:bidi="fa-IR"/>
          </w:rPr>
          <w:t>dict.items()</w:t>
        </w:r>
      </w:ins>
      <w:ins w:id="1715" w:author="Microsoft account" w:date="2025-09-19T13:55:00Z">
        <w:r w:rsidR="005876E9">
          <w:rPr>
            <w:rFonts w:cs="Calibri" w:hint="cs"/>
            <w:sz w:val="28"/>
            <w:szCs w:val="28"/>
            <w:rtl/>
            <w:lang w:bidi="fa-IR"/>
          </w:rPr>
          <w:t xml:space="preserve"> </w:t>
        </w:r>
      </w:ins>
      <w:ins w:id="1716" w:author="Microsoft account" w:date="2025-09-18T11:27:00Z">
        <w:r>
          <w:rPr>
            <w:rFonts w:cs="Calibri" w:hint="cs"/>
            <w:sz w:val="28"/>
            <w:szCs w:val="28"/>
            <w:rtl/>
            <w:lang w:bidi="fa-IR"/>
          </w:rPr>
          <w:t xml:space="preserve">استفاده کنیم. </w:t>
        </w:r>
      </w:ins>
      <w:ins w:id="1717" w:author="Microsoft account" w:date="2025-09-18T11:30:00Z">
        <w:r>
          <w:rPr>
            <w:rFonts w:cs="Calibri" w:hint="cs"/>
            <w:sz w:val="28"/>
            <w:szCs w:val="28"/>
            <w:rtl/>
            <w:lang w:bidi="fa-IR"/>
          </w:rPr>
          <w:t xml:space="preserve">که تمامی </w:t>
        </w:r>
        <w:r>
          <w:rPr>
            <w:rFonts w:cs="Calibri"/>
            <w:sz w:val="28"/>
            <w:szCs w:val="28"/>
            <w:lang w:bidi="fa-IR"/>
          </w:rPr>
          <w:t>key: value</w:t>
        </w:r>
        <w:r>
          <w:rPr>
            <w:rFonts w:cs="Calibri" w:hint="cs"/>
            <w:sz w:val="28"/>
            <w:szCs w:val="28"/>
            <w:rtl/>
            <w:lang w:bidi="fa-IR"/>
          </w:rPr>
          <w:t xml:space="preserve"> های یک </w:t>
        </w:r>
        <w:r>
          <w:rPr>
            <w:rFonts w:cs="Calibri"/>
            <w:sz w:val="28"/>
            <w:szCs w:val="28"/>
            <w:lang w:bidi="fa-IR"/>
          </w:rPr>
          <w:t>dictionary</w:t>
        </w:r>
        <w:r>
          <w:rPr>
            <w:rFonts w:cs="Calibri" w:hint="cs"/>
            <w:sz w:val="28"/>
            <w:szCs w:val="28"/>
            <w:rtl/>
            <w:lang w:bidi="fa-IR"/>
          </w:rPr>
          <w:t xml:space="preserve"> رو به صورت </w:t>
        </w:r>
        <w:r>
          <w:rPr>
            <w:rFonts w:cs="Calibri"/>
            <w:sz w:val="28"/>
            <w:szCs w:val="28"/>
            <w:lang w:bidi="fa-IR"/>
          </w:rPr>
          <w:t>list</w:t>
        </w:r>
        <w:r>
          <w:rPr>
            <w:rFonts w:cs="Calibri" w:hint="cs"/>
            <w:sz w:val="28"/>
            <w:szCs w:val="28"/>
            <w:rtl/>
            <w:lang w:bidi="fa-IR"/>
          </w:rPr>
          <w:t xml:space="preserve"> ای از </w:t>
        </w:r>
        <w:r>
          <w:rPr>
            <w:rFonts w:cs="Calibri"/>
            <w:sz w:val="28"/>
            <w:szCs w:val="28"/>
            <w:lang w:bidi="fa-IR"/>
          </w:rPr>
          <w:t>tuple</w:t>
        </w:r>
        <w:r>
          <w:rPr>
            <w:rFonts w:cs="Calibri" w:hint="cs"/>
            <w:sz w:val="28"/>
            <w:szCs w:val="28"/>
            <w:rtl/>
            <w:lang w:bidi="fa-IR"/>
          </w:rPr>
          <w:t xml:space="preserve"> ها </w:t>
        </w:r>
        <w:r>
          <w:rPr>
            <w:rFonts w:cs="Calibri"/>
            <w:sz w:val="28"/>
            <w:szCs w:val="28"/>
            <w:lang w:bidi="fa-IR"/>
          </w:rPr>
          <w:t>return</w:t>
        </w:r>
        <w:r>
          <w:rPr>
            <w:rFonts w:cs="Calibri" w:hint="cs"/>
            <w:sz w:val="28"/>
            <w:szCs w:val="28"/>
            <w:rtl/>
            <w:lang w:bidi="fa-IR"/>
          </w:rPr>
          <w:t xml:space="preserve"> میکنه. پس </w:t>
        </w:r>
      </w:ins>
      <w:ins w:id="1718"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719" w:author="Microsoft account" w:date="2025-09-18T11:32:00Z"/>
          <w:rFonts w:cs="Calibri"/>
          <w:sz w:val="28"/>
          <w:szCs w:val="28"/>
          <w:lang w:bidi="fa-IR"/>
        </w:rPr>
        <w:pPrChange w:id="1720" w:author="Microsoft account" w:date="2025-09-18T11:31:00Z">
          <w:pPr>
            <w:bidi/>
            <w:spacing w:after="0" w:line="276" w:lineRule="auto"/>
            <w:jc w:val="both"/>
          </w:pPr>
        </w:pPrChange>
      </w:pPr>
      <w:ins w:id="1721" w:author="Microsoft account" w:date="2025-09-18T11:31:00Z">
        <w:r>
          <w:rPr>
            <w:rFonts w:cs="Calibri"/>
            <w:sz w:val="28"/>
            <w:szCs w:val="28"/>
            <w:lang w:bidi="fa-IR"/>
          </w:rPr>
          <w:t xml:space="preserve">New_dictionary = { new_key:new_value </w:t>
        </w:r>
      </w:ins>
      <w:ins w:id="1722"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723" w:author="Microsoft account" w:date="2025-09-18T11:32:00Z"/>
          <w:rFonts w:cs="Calibri"/>
          <w:sz w:val="28"/>
          <w:szCs w:val="28"/>
          <w:lang w:bidi="fa-IR"/>
        </w:rPr>
        <w:pPrChange w:id="1724"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725" w:author="Microsoft account" w:date="2025-09-19T13:56:00Z"/>
          <w:rFonts w:cs="Calibri"/>
          <w:sz w:val="28"/>
          <w:szCs w:val="28"/>
          <w:rtl/>
          <w:lang w:bidi="fa-IR"/>
        </w:rPr>
        <w:pPrChange w:id="1726" w:author="Microsoft account" w:date="2025-09-18T11:32:00Z">
          <w:pPr>
            <w:bidi/>
            <w:spacing w:after="0" w:line="276" w:lineRule="auto"/>
            <w:jc w:val="both"/>
          </w:pPr>
        </w:pPrChange>
      </w:pPr>
      <w:ins w:id="1727"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728" w:author="Microsoft account" w:date="2025-09-18T09:48:00Z"/>
          <w:rFonts w:cs="Calibri"/>
          <w:sz w:val="28"/>
          <w:szCs w:val="28"/>
          <w:rtl/>
          <w:lang w:bidi="fa-IR"/>
          <w:rPrChange w:id="1729" w:author="Microsoft account" w:date="2025-09-18T11:32:00Z">
            <w:rPr>
              <w:ins w:id="1730" w:author="Microsoft account" w:date="2025-09-18T09:48:00Z"/>
              <w:rtl/>
              <w:lang w:bidi="fa-IR"/>
            </w:rPr>
          </w:rPrChange>
        </w:rPr>
        <w:pPrChange w:id="1731" w:author="Microsoft account" w:date="2025-09-19T13:56:00Z">
          <w:pPr>
            <w:bidi/>
            <w:spacing w:after="0" w:line="276" w:lineRule="auto"/>
            <w:jc w:val="both"/>
          </w:pPr>
        </w:pPrChange>
      </w:pPr>
      <w:ins w:id="1732"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733" w:author="Microsoft account" w:date="2025-09-18T09:48:00Z"/>
          <w:rFonts w:cs="Calibri"/>
          <w:sz w:val="28"/>
          <w:szCs w:val="28"/>
          <w:rtl/>
          <w:lang w:bidi="fa-IR"/>
        </w:rPr>
      </w:pPr>
      <w:ins w:id="1734"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735" w:author="Microsoft account" w:date="2025-09-19T13:56:00Z"/>
          <w:rFonts w:cs="Calibri"/>
          <w:sz w:val="28"/>
          <w:szCs w:val="28"/>
          <w:rtl/>
          <w:lang w:bidi="fa-IR"/>
        </w:rPr>
        <w:pPrChange w:id="1736" w:author="Microsoft account" w:date="2025-09-18T09:48:00Z">
          <w:pPr>
            <w:bidi/>
            <w:spacing w:after="0" w:line="276" w:lineRule="auto"/>
            <w:jc w:val="both"/>
          </w:pPr>
        </w:pPrChange>
      </w:pPr>
      <w:bookmarkStart w:id="1737" w:name="I4040628"/>
      <w:ins w:id="1738" w:author="Microsoft account" w:date="2025-09-19T13:56:00Z">
        <w:r>
          <w:rPr>
            <w:rFonts w:cs="Calibri" w:hint="cs"/>
            <w:sz w:val="28"/>
            <w:szCs w:val="28"/>
            <w:rtl/>
            <w:lang w:bidi="fa-IR"/>
          </w:rPr>
          <w:lastRenderedPageBreak/>
          <w:t>ادامه</w:t>
        </w:r>
      </w:ins>
    </w:p>
    <w:bookmarkEnd w:id="1737"/>
    <w:p w14:paraId="2DD488FC" w14:textId="797CEBA3" w:rsidR="005876E9" w:rsidRDefault="000616B9">
      <w:pPr>
        <w:bidi/>
        <w:spacing w:after="0" w:line="276" w:lineRule="auto"/>
        <w:jc w:val="both"/>
        <w:rPr>
          <w:ins w:id="1739" w:author="Microsoft account" w:date="2025-09-19T14:27:00Z"/>
          <w:rFonts w:cs="Calibri"/>
          <w:sz w:val="28"/>
          <w:szCs w:val="28"/>
          <w:rtl/>
          <w:lang w:bidi="fa-IR"/>
        </w:rPr>
        <w:pPrChange w:id="1740" w:author="Microsoft account" w:date="2025-09-19T13:56:00Z">
          <w:pPr>
            <w:bidi/>
            <w:spacing w:after="0" w:line="276" w:lineRule="auto"/>
            <w:jc w:val="both"/>
          </w:pPr>
        </w:pPrChange>
      </w:pPr>
      <w:ins w:id="1741"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p>
    <w:p w14:paraId="4868C78C" w14:textId="61F63027" w:rsidR="000616B9" w:rsidRDefault="000616B9">
      <w:pPr>
        <w:bidi/>
        <w:spacing w:after="0" w:line="276" w:lineRule="auto"/>
        <w:jc w:val="both"/>
        <w:rPr>
          <w:ins w:id="1742" w:author="Microsoft account" w:date="2025-09-19T14:27:00Z"/>
          <w:rFonts w:cs="Calibri"/>
          <w:sz w:val="28"/>
          <w:szCs w:val="28"/>
          <w:rtl/>
          <w:lang w:bidi="fa-IR"/>
        </w:rPr>
        <w:pPrChange w:id="1743" w:author="Microsoft account" w:date="2025-09-19T14:27:00Z">
          <w:pPr>
            <w:bidi/>
            <w:spacing w:after="0" w:line="276" w:lineRule="auto"/>
            <w:jc w:val="both"/>
          </w:pPr>
        </w:pPrChange>
      </w:pPr>
      <w:ins w:id="1744" w:author="Microsoft account" w:date="2025-09-19T14:27:00Z">
        <w:r w:rsidRPr="000616B9">
          <w:rPr>
            <w:rFonts w:cs="Calibri"/>
            <w:noProof/>
            <w:sz w:val="28"/>
            <w:szCs w:val="28"/>
            <w:rPrChange w:id="1745"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746" w:author="Microsoft account" w:date="2025-09-19T14:28:00Z"/>
          <w:rFonts w:cs="Calibri"/>
          <w:sz w:val="28"/>
          <w:szCs w:val="28"/>
          <w:rtl/>
          <w:lang w:bidi="fa-IR"/>
        </w:rPr>
        <w:pPrChange w:id="1747" w:author="Microsoft account" w:date="2025-09-20T13:21:00Z">
          <w:pPr>
            <w:bidi/>
            <w:spacing w:after="0" w:line="276" w:lineRule="auto"/>
            <w:jc w:val="both"/>
          </w:pPr>
        </w:pPrChange>
      </w:pPr>
      <w:ins w:id="1748"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749"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750"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751"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752"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753"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754" w:author="Microsoft account" w:date="2025-09-20T13:21:00Z">
        <w:r w:rsidR="00715CE6">
          <w:rPr>
            <w:rFonts w:cs="Calibri" w:hint="cs"/>
            <w:sz w:val="28"/>
            <w:szCs w:val="28"/>
            <w:rtl/>
            <w:lang w:bidi="fa-IR"/>
          </w:rPr>
          <w:t>)</w:t>
        </w:r>
      </w:ins>
      <w:ins w:id="1755"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756" w:author="Microsoft account" w:date="2025-09-19T14:28:00Z"/>
          <w:rFonts w:cs="Calibri"/>
          <w:sz w:val="28"/>
          <w:szCs w:val="28"/>
          <w:rtl/>
          <w:lang w:bidi="fa-IR"/>
        </w:rPr>
        <w:pPrChange w:id="1757"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758" w:author="Microsoft account" w:date="2025-09-19T15:14:00Z"/>
          <w:rFonts w:cs="Calibri"/>
          <w:sz w:val="28"/>
          <w:szCs w:val="28"/>
          <w:lang w:bidi="fa-IR"/>
        </w:rPr>
        <w:pPrChange w:id="1759" w:author="Microsoft account" w:date="2025-09-19T14:28:00Z">
          <w:pPr>
            <w:bidi/>
            <w:spacing w:after="0" w:line="276" w:lineRule="auto"/>
            <w:jc w:val="both"/>
          </w:pPr>
        </w:pPrChange>
      </w:pPr>
      <w:ins w:id="1760" w:author="Microsoft account" w:date="2025-09-19T14:28:00Z">
        <w:r>
          <w:rPr>
            <w:rFonts w:cs="Calibri" w:hint="cs"/>
            <w:sz w:val="28"/>
            <w:szCs w:val="28"/>
            <w:rtl/>
            <w:lang w:bidi="fa-IR"/>
          </w:rPr>
          <w:t>-</w:t>
        </w:r>
      </w:ins>
      <w:ins w:id="1761"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762" w:author="Microsoft account" w:date="2025-09-19T13:56:00Z"/>
          <w:rFonts w:cs="Calibri"/>
          <w:sz w:val="28"/>
          <w:szCs w:val="28"/>
          <w:lang w:bidi="fa-IR"/>
        </w:rPr>
        <w:pPrChange w:id="1763" w:author="Microsoft account" w:date="2025-09-19T15:14:00Z">
          <w:pPr>
            <w:bidi/>
            <w:spacing w:after="0" w:line="276" w:lineRule="auto"/>
            <w:jc w:val="both"/>
          </w:pPr>
        </w:pPrChange>
      </w:pPr>
      <w:ins w:id="1764" w:author="Microsoft account" w:date="2025-09-19T15:14:00Z">
        <w:r>
          <w:rPr>
            <w:rFonts w:cs="Calibri" w:hint="cs"/>
            <w:sz w:val="28"/>
            <w:szCs w:val="28"/>
            <w:rtl/>
            <w:lang w:bidi="fa-IR"/>
          </w:rPr>
          <w:t xml:space="preserve">جلسه بعدی ادامه از </w:t>
        </w:r>
      </w:ins>
      <w:ins w:id="1765"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766" w:author="Microsoft account" w:date="2025-09-19T13:56:00Z"/>
          <w:rFonts w:cs="Calibri"/>
          <w:sz w:val="28"/>
          <w:szCs w:val="28"/>
          <w:rtl/>
          <w:lang w:bidi="fa-IR"/>
        </w:rPr>
        <w:pPrChange w:id="1767" w:author="Microsoft account" w:date="2025-09-19T13:56:00Z">
          <w:pPr>
            <w:bidi/>
            <w:spacing w:after="0" w:line="276" w:lineRule="auto"/>
            <w:jc w:val="both"/>
          </w:pPr>
        </w:pPrChange>
      </w:pPr>
    </w:p>
    <w:p w14:paraId="139337C5" w14:textId="11CF3D43" w:rsidR="005876E9" w:rsidRDefault="005876E9">
      <w:pPr>
        <w:spacing w:after="0" w:line="240" w:lineRule="auto"/>
        <w:rPr>
          <w:ins w:id="1768" w:author="Microsoft account" w:date="2025-09-19T13:57:00Z"/>
          <w:rFonts w:cs="Calibri"/>
          <w:sz w:val="28"/>
          <w:szCs w:val="28"/>
          <w:rtl/>
          <w:lang w:bidi="fa-IR"/>
        </w:rPr>
      </w:pPr>
      <w:ins w:id="1769"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770" w:author="Microsoft account" w:date="2025-09-20T13:24:00Z"/>
          <w:rFonts w:cs="Calibri"/>
          <w:sz w:val="28"/>
          <w:szCs w:val="28"/>
          <w:rtl/>
          <w:lang w:bidi="fa-IR"/>
        </w:rPr>
        <w:pPrChange w:id="1771" w:author="Microsoft account" w:date="2025-09-19T13:56:00Z">
          <w:pPr>
            <w:bidi/>
            <w:spacing w:after="0" w:line="276" w:lineRule="auto"/>
            <w:jc w:val="both"/>
          </w:pPr>
        </w:pPrChange>
      </w:pPr>
      <w:bookmarkStart w:id="1772" w:name="I4040629"/>
      <w:ins w:id="1773" w:author="Microsoft account" w:date="2025-09-20T13:24:00Z">
        <w:r>
          <w:rPr>
            <w:rFonts w:cs="Calibri" w:hint="cs"/>
            <w:sz w:val="28"/>
            <w:szCs w:val="28"/>
            <w:rtl/>
            <w:lang w:bidi="fa-IR"/>
          </w:rPr>
          <w:lastRenderedPageBreak/>
          <w:t>ادامه</w:t>
        </w:r>
      </w:ins>
    </w:p>
    <w:bookmarkEnd w:id="1772"/>
    <w:p w14:paraId="0AD36375" w14:textId="2206DD0E" w:rsidR="00D964CE" w:rsidRDefault="00D964CE">
      <w:pPr>
        <w:bidi/>
        <w:spacing w:after="0" w:line="276" w:lineRule="auto"/>
        <w:jc w:val="both"/>
        <w:rPr>
          <w:ins w:id="1774" w:author="Microsoft account" w:date="2025-09-20T13:24:00Z"/>
          <w:rFonts w:cs="Calibri"/>
          <w:sz w:val="28"/>
          <w:szCs w:val="28"/>
          <w:lang w:bidi="fa-IR"/>
        </w:rPr>
        <w:pPrChange w:id="1775" w:author="Microsoft account" w:date="2025-09-20T13:24:00Z">
          <w:pPr>
            <w:bidi/>
            <w:spacing w:after="0" w:line="276" w:lineRule="auto"/>
            <w:jc w:val="both"/>
          </w:pPr>
        </w:pPrChange>
      </w:pPr>
      <w:ins w:id="1776"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777" w:author="Microsoft account" w:date="2025-09-20T13:28:00Z"/>
          <w:rFonts w:cs="Calibri"/>
          <w:sz w:val="28"/>
          <w:szCs w:val="28"/>
          <w:lang w:bidi="fa-IR"/>
        </w:rPr>
        <w:pPrChange w:id="1778" w:author="Microsoft account" w:date="2025-09-20T13:24:00Z">
          <w:pPr>
            <w:bidi/>
            <w:spacing w:after="0" w:line="276" w:lineRule="auto"/>
            <w:jc w:val="both"/>
          </w:pPr>
        </w:pPrChange>
      </w:pPr>
      <w:ins w:id="1779"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780" w:author="Microsoft account" w:date="2025-09-20T13:29:00Z"/>
          <w:rFonts w:cs="Calibri"/>
          <w:sz w:val="28"/>
          <w:szCs w:val="28"/>
          <w:rtl/>
          <w:lang w:bidi="fa-IR"/>
        </w:rPr>
        <w:pPrChange w:id="1781"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782" w:author="Microsoft account" w:date="2025-09-20T13:30:00Z"/>
          <w:rFonts w:cs="Calibri"/>
          <w:sz w:val="28"/>
          <w:szCs w:val="28"/>
          <w:rtl/>
          <w:lang w:bidi="fa-IR"/>
        </w:rPr>
        <w:pPrChange w:id="1783" w:author="Microsoft account" w:date="2025-09-20T13:29:00Z">
          <w:pPr>
            <w:bidi/>
            <w:spacing w:after="0" w:line="276" w:lineRule="auto"/>
            <w:jc w:val="both"/>
          </w:pPr>
        </w:pPrChange>
      </w:pPr>
      <w:ins w:id="1784"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785"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786" w:author="Microsoft account" w:date="2025-09-20T13:35:00Z"/>
          <w:rFonts w:cs="Calibri"/>
          <w:sz w:val="28"/>
          <w:szCs w:val="28"/>
          <w:rtl/>
          <w:lang w:bidi="fa-IR"/>
        </w:rPr>
        <w:pPrChange w:id="1787"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788" w:author="Microsoft account" w:date="2025-09-20T13:36:00Z"/>
          <w:rFonts w:cs="Calibri"/>
          <w:sz w:val="28"/>
          <w:szCs w:val="28"/>
          <w:rtl/>
          <w:lang w:bidi="fa-IR"/>
        </w:rPr>
        <w:pPrChange w:id="1789" w:author="Microsoft account" w:date="2025-09-20T13:35:00Z">
          <w:pPr>
            <w:bidi/>
            <w:spacing w:after="0" w:line="276" w:lineRule="auto"/>
            <w:jc w:val="both"/>
          </w:pPr>
        </w:pPrChange>
      </w:pPr>
      <w:ins w:id="1790"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791"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792" w:author="Microsoft account" w:date="2025-09-20T13:36:00Z"/>
          <w:rFonts w:cs="Calibri"/>
          <w:sz w:val="28"/>
          <w:szCs w:val="28"/>
          <w:rtl/>
          <w:lang w:bidi="fa-IR"/>
        </w:rPr>
        <w:pPrChange w:id="1793"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794" w:author="Microsoft account" w:date="2025-09-20T13:36:00Z"/>
          <w:rFonts w:cs="Calibri"/>
          <w:sz w:val="28"/>
          <w:szCs w:val="28"/>
          <w:rtl/>
          <w:lang w:bidi="fa-IR"/>
        </w:rPr>
        <w:pPrChange w:id="1795" w:author="Microsoft account" w:date="2025-09-20T13:36:00Z">
          <w:pPr>
            <w:bidi/>
            <w:spacing w:after="0" w:line="276" w:lineRule="auto"/>
            <w:jc w:val="both"/>
          </w:pPr>
        </w:pPrChange>
      </w:pPr>
      <w:ins w:id="1796"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797" w:author="Microsoft account" w:date="2025-09-20T13:36:00Z"/>
          <w:rFonts w:cs="Calibri"/>
          <w:sz w:val="28"/>
          <w:szCs w:val="28"/>
          <w:rtl/>
          <w:lang w:bidi="fa-IR"/>
        </w:rPr>
        <w:pPrChange w:id="1798"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799" w:author="Microsoft account" w:date="2025-09-20T13:38:00Z"/>
          <w:rFonts w:cs="Calibri"/>
          <w:sz w:val="28"/>
          <w:szCs w:val="28"/>
          <w:rtl/>
          <w:lang w:bidi="fa-IR"/>
        </w:rPr>
        <w:pPrChange w:id="1800" w:author="Microsoft account" w:date="2025-09-20T13:36:00Z">
          <w:pPr>
            <w:bidi/>
            <w:spacing w:after="0" w:line="276" w:lineRule="auto"/>
            <w:jc w:val="both"/>
          </w:pPr>
        </w:pPrChange>
      </w:pPr>
      <w:ins w:id="1801" w:author="Microsoft account" w:date="2025-09-20T13:36:00Z">
        <w:r>
          <w:rPr>
            <w:rFonts w:cs="Calibri" w:hint="cs"/>
            <w:sz w:val="28"/>
            <w:szCs w:val="28"/>
            <w:rtl/>
            <w:lang w:bidi="fa-IR"/>
          </w:rPr>
          <w:t>-</w:t>
        </w:r>
      </w:ins>
      <w:ins w:id="1802"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803" w:author="Microsoft account" w:date="2025-09-20T13:38:00Z"/>
          <w:rFonts w:cs="Calibri"/>
          <w:sz w:val="28"/>
          <w:szCs w:val="28"/>
          <w:rtl/>
          <w:lang w:bidi="fa-IR"/>
        </w:rPr>
        <w:pPrChange w:id="1804" w:author="Microsoft account" w:date="2025-09-20T13:38:00Z">
          <w:pPr>
            <w:bidi/>
            <w:spacing w:after="0" w:line="276" w:lineRule="auto"/>
            <w:jc w:val="both"/>
          </w:pPr>
        </w:pPrChange>
      </w:pPr>
    </w:p>
    <w:p w14:paraId="23C28E99" w14:textId="6FD6CEFA" w:rsidR="00816BDB" w:rsidRDefault="00816BDB">
      <w:pPr>
        <w:bidi/>
        <w:spacing w:after="0" w:line="276" w:lineRule="auto"/>
        <w:jc w:val="both"/>
        <w:rPr>
          <w:ins w:id="1805" w:author="Microsoft account" w:date="2025-09-20T13:41:00Z"/>
          <w:rFonts w:cs="Calibri"/>
          <w:sz w:val="28"/>
          <w:szCs w:val="28"/>
          <w:rtl/>
          <w:lang w:bidi="fa-IR"/>
        </w:rPr>
        <w:pPrChange w:id="1806" w:author="Microsoft account" w:date="2025-09-20T13:38:00Z">
          <w:pPr>
            <w:bidi/>
            <w:spacing w:after="0" w:line="276" w:lineRule="auto"/>
            <w:jc w:val="both"/>
          </w:pPr>
        </w:pPrChange>
      </w:pPr>
      <w:ins w:id="1807" w:author="Microsoft account" w:date="2025-09-20T13:38:00Z">
        <w:r>
          <w:rPr>
            <w:rFonts w:cs="Calibri" w:hint="cs"/>
            <w:sz w:val="28"/>
            <w:szCs w:val="28"/>
            <w:rtl/>
            <w:lang w:bidi="fa-IR"/>
          </w:rPr>
          <w:t>-</w:t>
        </w:r>
      </w:ins>
      <w:ins w:id="1808" w:author="Microsoft account" w:date="2025-09-20T13:40:00Z">
        <w:r w:rsidR="00845EA7">
          <w:rPr>
            <w:rFonts w:cs="Calibri" w:hint="cs"/>
            <w:sz w:val="28"/>
            <w:szCs w:val="28"/>
            <w:rtl/>
            <w:lang w:bidi="fa-IR"/>
          </w:rPr>
          <w:t xml:space="preserve">نکته جالبی گفت. ما قبلا اگر میخواستیم از کامپیوتر استفاده میکردیم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809"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810" w:author="Microsoft account" w:date="2025-09-20T13:43:00Z"/>
          <w:rFonts w:cs="Calibri"/>
          <w:sz w:val="28"/>
          <w:szCs w:val="28"/>
          <w:rtl/>
          <w:lang w:bidi="fa-IR"/>
        </w:rPr>
        <w:pPrChange w:id="1811" w:author="Microsoft account" w:date="2025-09-20T13:41:00Z">
          <w:pPr>
            <w:bidi/>
            <w:spacing w:after="0" w:line="276" w:lineRule="auto"/>
            <w:jc w:val="both"/>
          </w:pPr>
        </w:pPrChange>
      </w:pPr>
      <w:ins w:id="1812" w:author="Microsoft account" w:date="2025-09-20T13:41:00Z">
        <w:r w:rsidRPr="00845EA7">
          <w:rPr>
            <w:rFonts w:cs="Calibri"/>
            <w:noProof/>
            <w:sz w:val="28"/>
            <w:szCs w:val="28"/>
            <w:rPrChange w:id="1813"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037330"/>
                      </a:xfrm>
                      <a:prstGeom prst="rect">
                        <a:avLst/>
                      </a:prstGeom>
                    </pic:spPr>
                  </pic:pic>
                </a:graphicData>
              </a:graphic>
            </wp:inline>
          </w:drawing>
        </w:r>
      </w:ins>
      <w:ins w:id="1814"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815" w:author="Microsoft account" w:date="2025-09-20T13:47:00Z"/>
          <w:rFonts w:cs="Calibri"/>
          <w:sz w:val="28"/>
          <w:szCs w:val="28"/>
          <w:rtl/>
          <w:lang w:bidi="fa-IR"/>
        </w:rPr>
        <w:pPrChange w:id="1816" w:author="Microsoft account" w:date="2025-09-20T13:43:00Z">
          <w:pPr>
            <w:bidi/>
            <w:spacing w:after="0" w:line="276" w:lineRule="auto"/>
            <w:jc w:val="both"/>
          </w:pPr>
        </w:pPrChange>
      </w:pPr>
      <w:ins w:id="1817" w:author="Microsoft account" w:date="2025-09-20T13:43:00Z">
        <w:r>
          <w:rPr>
            <w:rFonts w:cs="Calibri" w:hint="cs"/>
            <w:sz w:val="28"/>
            <w:szCs w:val="28"/>
            <w:rtl/>
            <w:lang w:bidi="fa-IR"/>
          </w:rPr>
          <w:t xml:space="preserve">که این هم </w:t>
        </w:r>
      </w:ins>
      <w:ins w:id="1818"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819" w:author="Microsoft account" w:date="2025-09-20T13:47:00Z"/>
          <w:rFonts w:cs="Calibri"/>
          <w:sz w:val="28"/>
          <w:szCs w:val="28"/>
          <w:rtl/>
          <w:lang w:bidi="fa-IR"/>
        </w:rPr>
        <w:pPrChange w:id="1820" w:author="Microsoft account" w:date="2025-09-20T13:47:00Z">
          <w:pPr>
            <w:bidi/>
            <w:spacing w:after="0" w:line="276" w:lineRule="auto"/>
            <w:jc w:val="both"/>
          </w:pPr>
        </w:pPrChange>
      </w:pPr>
    </w:p>
    <w:p w14:paraId="5F45B92D" w14:textId="37710657" w:rsidR="00C67456" w:rsidRDefault="00C67456">
      <w:pPr>
        <w:bidi/>
        <w:spacing w:after="0" w:line="276" w:lineRule="auto"/>
        <w:jc w:val="both"/>
        <w:rPr>
          <w:ins w:id="1821" w:author="Microsoft account" w:date="2025-09-21T11:46:00Z"/>
          <w:rFonts w:cs="Calibri"/>
          <w:sz w:val="28"/>
          <w:szCs w:val="28"/>
          <w:rtl/>
          <w:lang w:bidi="fa-IR"/>
        </w:rPr>
        <w:pPrChange w:id="1822" w:author="Microsoft account" w:date="2025-09-21T11:49:00Z">
          <w:pPr>
            <w:bidi/>
            <w:spacing w:after="0" w:line="276" w:lineRule="auto"/>
            <w:jc w:val="both"/>
          </w:pPr>
        </w:pPrChange>
      </w:pPr>
      <w:ins w:id="1823" w:author="Microsoft account" w:date="2025-09-20T13:47:00Z">
        <w:r>
          <w:rPr>
            <w:rFonts w:cs="Calibri" w:hint="cs"/>
            <w:sz w:val="28"/>
            <w:szCs w:val="28"/>
            <w:rtl/>
            <w:lang w:bidi="fa-IR"/>
          </w:rPr>
          <w:t xml:space="preserve">- </w:t>
        </w:r>
      </w:ins>
      <w:ins w:id="1824"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825"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826"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827"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828"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829"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830"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1831"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1832"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833"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1834"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1835"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1836"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1837"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1838"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839"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1840"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 افراد دارای این ایده هارو جذب کردن و تولید کردن که توی دعوای حقوقی ای که </w:t>
        </w:r>
      </w:ins>
      <w:ins w:id="1841"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 که یه تلویزیون خفن خونشون داشتن (</w:t>
        </w:r>
      </w:ins>
      <w:ins w:id="1842" w:author="Microsoft account" w:date="2025-09-20T14:22:00Z">
        <w:r w:rsidR="00B349C8">
          <w:rPr>
            <w:rFonts w:cs="Calibri"/>
            <w:sz w:val="28"/>
            <w:szCs w:val="28"/>
            <w:lang w:bidi="fa-IR"/>
          </w:rPr>
          <w:t>Xerox</w:t>
        </w:r>
        <w:r w:rsidR="00B349C8">
          <w:rPr>
            <w:rFonts w:cs="Calibri" w:hint="cs"/>
            <w:sz w:val="28"/>
            <w:szCs w:val="28"/>
            <w:rtl/>
            <w:lang w:bidi="fa-IR"/>
          </w:rPr>
          <w:t>) ، حقیقت اینه که من وارد خونه اونا شدم به قصد دزدی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1843"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pPr>
        <w:bidi/>
        <w:spacing w:after="0" w:line="276" w:lineRule="auto"/>
        <w:rPr>
          <w:ins w:id="1844" w:author="Microsoft account" w:date="2025-09-21T11:46:00Z"/>
          <w:rFonts w:cs="Calibri"/>
          <w:sz w:val="18"/>
          <w:szCs w:val="18"/>
          <w:rtl/>
          <w:lang w:bidi="fa-IR"/>
        </w:rPr>
        <w:pPrChange w:id="1845" w:author="Microsoft account" w:date="2025-09-21T11:48:00Z">
          <w:pPr>
            <w:bidi/>
            <w:spacing w:after="0" w:line="276" w:lineRule="auto"/>
            <w:jc w:val="both"/>
          </w:pPr>
        </w:pPrChange>
      </w:pPr>
      <w:ins w:id="1846" w:author="Microsoft account" w:date="2025-09-21T11:46:00Z">
        <w:r>
          <w:rPr>
            <w:rFonts w:cs="Calibri" w:hint="cs"/>
            <w:sz w:val="28"/>
            <w:szCs w:val="28"/>
            <w:rtl/>
            <w:lang w:bidi="fa-IR"/>
          </w:rPr>
          <w:t>(</w:t>
        </w:r>
      </w:ins>
    </w:p>
    <w:p w14:paraId="3B7B026B" w14:textId="700E5076" w:rsidR="00B85C88" w:rsidRDefault="00B85C88">
      <w:pPr>
        <w:bidi/>
        <w:spacing w:after="0" w:line="276" w:lineRule="auto"/>
        <w:rPr>
          <w:ins w:id="1847" w:author="Microsoft account" w:date="2025-09-21T11:46:00Z"/>
          <w:rFonts w:cs="Calibri"/>
          <w:sz w:val="18"/>
          <w:szCs w:val="18"/>
          <w:rtl/>
          <w:lang w:bidi="fa-IR"/>
        </w:rPr>
        <w:pPrChange w:id="1848" w:author="Microsoft account" w:date="2025-09-21T11:48:00Z">
          <w:pPr>
            <w:bidi/>
            <w:spacing w:after="0" w:line="276" w:lineRule="auto"/>
            <w:jc w:val="both"/>
          </w:pPr>
        </w:pPrChange>
      </w:pPr>
      <w:ins w:id="1849"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pPr>
        <w:bidi/>
        <w:spacing w:after="0" w:line="276" w:lineRule="auto"/>
        <w:ind w:left="720"/>
        <w:rPr>
          <w:ins w:id="1850" w:author="Microsoft account" w:date="2025-09-21T11:47:00Z"/>
          <w:rFonts w:cs="Calibri"/>
          <w:sz w:val="18"/>
          <w:szCs w:val="18"/>
          <w:rtl/>
          <w:lang w:bidi="fa-IR"/>
        </w:rPr>
        <w:pPrChange w:id="1851" w:author="Microsoft account" w:date="2025-09-21T11:48:00Z">
          <w:pPr>
            <w:spacing w:after="0" w:line="276" w:lineRule="auto"/>
          </w:pPr>
        </w:pPrChange>
      </w:pPr>
      <w:ins w:id="1852"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pPr>
        <w:bidi/>
        <w:spacing w:after="0" w:line="276" w:lineRule="auto"/>
        <w:ind w:left="720"/>
        <w:rPr>
          <w:ins w:id="1853" w:author="Microsoft account" w:date="2025-09-21T11:47:00Z"/>
          <w:rFonts w:cs="Calibri"/>
          <w:sz w:val="18"/>
          <w:szCs w:val="18"/>
          <w:rtl/>
          <w:lang w:bidi="fa-IR"/>
        </w:rPr>
        <w:pPrChange w:id="1854" w:author="Microsoft account" w:date="2025-09-21T11:48:00Z">
          <w:pPr>
            <w:spacing w:after="0" w:line="276" w:lineRule="auto"/>
          </w:pPr>
        </w:pPrChange>
      </w:pPr>
      <w:ins w:id="1855"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pPr>
        <w:bidi/>
        <w:spacing w:after="0" w:line="276" w:lineRule="auto"/>
        <w:ind w:left="720"/>
        <w:rPr>
          <w:ins w:id="1856" w:author="Microsoft account" w:date="2025-09-21T11:47:00Z"/>
          <w:rFonts w:cs="Calibri"/>
          <w:sz w:val="18"/>
          <w:szCs w:val="18"/>
          <w:rtl/>
          <w:lang w:bidi="fa-IR"/>
        </w:rPr>
        <w:pPrChange w:id="1857" w:author="Microsoft account" w:date="2025-09-21T11:48:00Z">
          <w:pPr>
            <w:spacing w:after="0" w:line="276" w:lineRule="auto"/>
          </w:pPr>
        </w:pPrChange>
      </w:pPr>
      <w:ins w:id="1858"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pPr>
        <w:bidi/>
        <w:spacing w:after="0" w:line="276" w:lineRule="auto"/>
        <w:ind w:left="720"/>
        <w:rPr>
          <w:ins w:id="1859" w:author="Microsoft account" w:date="2025-09-21T11:47:00Z"/>
          <w:rFonts w:cs="Calibri"/>
          <w:sz w:val="18"/>
          <w:szCs w:val="18"/>
          <w:rtl/>
          <w:lang w:bidi="fa-IR"/>
        </w:rPr>
        <w:pPrChange w:id="1860" w:author="Microsoft account" w:date="2025-09-21T11:48:00Z">
          <w:pPr>
            <w:spacing w:after="0" w:line="276" w:lineRule="auto"/>
          </w:pPr>
        </w:pPrChange>
      </w:pPr>
      <w:ins w:id="1861"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pPr>
        <w:bidi/>
        <w:spacing w:after="0" w:line="276" w:lineRule="auto"/>
        <w:ind w:left="720"/>
        <w:rPr>
          <w:ins w:id="1862" w:author="Microsoft account" w:date="2025-09-21T11:47:00Z"/>
          <w:rFonts w:cs="Calibri"/>
          <w:sz w:val="18"/>
          <w:szCs w:val="18"/>
          <w:rtl/>
          <w:lang w:bidi="fa-IR"/>
        </w:rPr>
        <w:pPrChange w:id="1863" w:author="Microsoft account" w:date="2025-09-21T11:48:00Z">
          <w:pPr>
            <w:spacing w:after="0" w:line="276" w:lineRule="auto"/>
          </w:pPr>
        </w:pPrChange>
      </w:pPr>
      <w:ins w:id="1864" w:author="Microsoft account" w:date="2025-09-21T11:47:00Z">
        <w:r w:rsidRPr="00B85C88">
          <w:rPr>
            <w:rFonts w:cs="Calibri"/>
            <w:sz w:val="18"/>
            <w:szCs w:val="18"/>
            <w:lang w:bidi="fa-IR"/>
          </w:rPr>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306ECFC0" w14:textId="77777777" w:rsidR="00B85C88" w:rsidRPr="00B85C88" w:rsidRDefault="00B85C88">
      <w:pPr>
        <w:bidi/>
        <w:spacing w:after="0" w:line="276" w:lineRule="auto"/>
        <w:ind w:left="720"/>
        <w:rPr>
          <w:ins w:id="1865" w:author="Microsoft account" w:date="2025-09-21T11:47:00Z"/>
          <w:rFonts w:cs="Calibri"/>
          <w:sz w:val="18"/>
          <w:szCs w:val="18"/>
          <w:rtl/>
          <w:lang w:bidi="fa-IR"/>
        </w:rPr>
        <w:pPrChange w:id="1866" w:author="Microsoft account" w:date="2025-09-21T11:48:00Z">
          <w:pPr>
            <w:spacing w:after="0" w:line="276" w:lineRule="auto"/>
          </w:pPr>
        </w:pPrChange>
      </w:pPr>
      <w:ins w:id="1867"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624C5B4" w14:textId="77777777" w:rsidR="00B85C88" w:rsidRPr="00B85C88" w:rsidRDefault="00B85C88">
      <w:pPr>
        <w:bidi/>
        <w:spacing w:after="0" w:line="276" w:lineRule="auto"/>
        <w:ind w:left="720"/>
        <w:rPr>
          <w:ins w:id="1868" w:author="Microsoft account" w:date="2025-09-21T11:47:00Z"/>
          <w:rFonts w:cs="Calibri"/>
          <w:sz w:val="18"/>
          <w:szCs w:val="18"/>
          <w:rtl/>
          <w:lang w:bidi="fa-IR"/>
        </w:rPr>
        <w:pPrChange w:id="1869" w:author="Microsoft account" w:date="2025-09-21T11:48:00Z">
          <w:pPr>
            <w:spacing w:after="0" w:line="276" w:lineRule="auto"/>
          </w:pPr>
        </w:pPrChange>
      </w:pPr>
    </w:p>
    <w:p w14:paraId="219BC62C" w14:textId="6BC152C5" w:rsidR="00B85C88" w:rsidRDefault="00B85C88">
      <w:pPr>
        <w:bidi/>
        <w:spacing w:after="0" w:line="276" w:lineRule="auto"/>
        <w:ind w:left="720"/>
        <w:rPr>
          <w:ins w:id="1870" w:author="Microsoft account" w:date="2025-09-21T11:46:00Z"/>
          <w:rFonts w:cs="Calibri"/>
          <w:sz w:val="18"/>
          <w:szCs w:val="18"/>
          <w:rtl/>
          <w:lang w:bidi="fa-IR"/>
        </w:rPr>
        <w:pPrChange w:id="1871" w:author="Microsoft account" w:date="2025-09-21T11:48:00Z">
          <w:pPr>
            <w:bidi/>
            <w:spacing w:after="0" w:line="276" w:lineRule="auto"/>
            <w:jc w:val="both"/>
          </w:pPr>
        </w:pPrChange>
      </w:pPr>
      <w:ins w:id="1872" w:author="Microsoft account" w:date="2025-09-21T11:47:00Z">
        <w:r w:rsidRPr="00B85C88">
          <w:rPr>
            <w:rFonts w:cs="Calibri"/>
            <w:sz w:val="18"/>
            <w:szCs w:val="18"/>
            <w:rtl/>
            <w:lang w:bidi="fa-IR"/>
          </w:rPr>
          <w:lastRenderedPageBreak/>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1083897E" w14:textId="77777777" w:rsidR="00B85C88" w:rsidRPr="00B85C88" w:rsidRDefault="00B85C88">
      <w:pPr>
        <w:bidi/>
        <w:spacing w:after="0" w:line="276" w:lineRule="auto"/>
        <w:ind w:left="720"/>
        <w:rPr>
          <w:ins w:id="1873" w:author="Microsoft account" w:date="2025-09-21T11:47:00Z"/>
          <w:rFonts w:cs="Calibri"/>
          <w:sz w:val="18"/>
          <w:szCs w:val="18"/>
          <w:rtl/>
          <w:lang w:bidi="fa-IR"/>
        </w:rPr>
        <w:pPrChange w:id="1874" w:author="Microsoft account" w:date="2025-09-21T11:48:00Z">
          <w:pPr>
            <w:spacing w:after="0" w:line="276" w:lineRule="auto"/>
          </w:pPr>
        </w:pPrChange>
      </w:pPr>
      <w:ins w:id="1875"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3E6DCF" w14:textId="77777777" w:rsidR="00B85C88" w:rsidRPr="00B85C88" w:rsidRDefault="00B85C88">
      <w:pPr>
        <w:bidi/>
        <w:spacing w:after="0" w:line="276" w:lineRule="auto"/>
        <w:ind w:left="720"/>
        <w:rPr>
          <w:ins w:id="1876" w:author="Microsoft account" w:date="2025-09-21T11:47:00Z"/>
          <w:rFonts w:cs="Calibri"/>
          <w:sz w:val="18"/>
          <w:szCs w:val="18"/>
          <w:rtl/>
          <w:lang w:bidi="fa-IR"/>
        </w:rPr>
        <w:pPrChange w:id="1877" w:author="Microsoft account" w:date="2025-09-21T11:48:00Z">
          <w:pPr>
            <w:spacing w:after="0" w:line="276" w:lineRule="auto"/>
          </w:pPr>
        </w:pPrChange>
      </w:pPr>
    </w:p>
    <w:p w14:paraId="7307592A" w14:textId="77777777" w:rsidR="00B85C88" w:rsidRPr="00B85C88" w:rsidRDefault="00B85C88">
      <w:pPr>
        <w:bidi/>
        <w:spacing w:after="0" w:line="276" w:lineRule="auto"/>
        <w:ind w:left="720"/>
        <w:rPr>
          <w:ins w:id="1878" w:author="Microsoft account" w:date="2025-09-21T11:47:00Z"/>
          <w:rFonts w:cs="Calibri"/>
          <w:sz w:val="18"/>
          <w:szCs w:val="18"/>
          <w:rtl/>
          <w:lang w:bidi="fa-IR"/>
        </w:rPr>
        <w:pPrChange w:id="1879" w:author="Microsoft account" w:date="2025-09-21T11:48:00Z">
          <w:pPr>
            <w:spacing w:after="0" w:line="276" w:lineRule="auto"/>
          </w:pPr>
        </w:pPrChange>
      </w:pPr>
      <w:ins w:id="1880"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BF49E95" w14:textId="77777777" w:rsidR="00B85C88" w:rsidRPr="00B85C88" w:rsidRDefault="00B85C88">
      <w:pPr>
        <w:bidi/>
        <w:spacing w:after="0" w:line="276" w:lineRule="auto"/>
        <w:ind w:left="720"/>
        <w:rPr>
          <w:ins w:id="1881" w:author="Microsoft account" w:date="2025-09-21T11:47:00Z"/>
          <w:rFonts w:cs="Calibri"/>
          <w:sz w:val="18"/>
          <w:szCs w:val="18"/>
          <w:rtl/>
          <w:lang w:bidi="fa-IR"/>
        </w:rPr>
        <w:pPrChange w:id="1882" w:author="Microsoft account" w:date="2025-09-21T11:48:00Z">
          <w:pPr>
            <w:spacing w:after="0" w:line="276" w:lineRule="auto"/>
          </w:pPr>
        </w:pPrChange>
      </w:pPr>
    </w:p>
    <w:p w14:paraId="7274C3EB" w14:textId="77777777" w:rsidR="00B85C88" w:rsidRPr="00B85C88" w:rsidRDefault="00B85C88">
      <w:pPr>
        <w:bidi/>
        <w:spacing w:after="0" w:line="276" w:lineRule="auto"/>
        <w:ind w:left="720"/>
        <w:rPr>
          <w:ins w:id="1883" w:author="Microsoft account" w:date="2025-09-21T11:47:00Z"/>
          <w:rFonts w:cs="Calibri"/>
          <w:sz w:val="18"/>
          <w:szCs w:val="18"/>
          <w:rtl/>
          <w:lang w:bidi="fa-IR"/>
        </w:rPr>
        <w:pPrChange w:id="1884" w:author="Microsoft account" w:date="2025-09-21T11:48:00Z">
          <w:pPr>
            <w:spacing w:after="0" w:line="276" w:lineRule="auto"/>
          </w:pPr>
        </w:pPrChange>
      </w:pPr>
      <w:ins w:id="1885"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pPr>
        <w:bidi/>
        <w:spacing w:after="0" w:line="276" w:lineRule="auto"/>
        <w:ind w:left="720"/>
        <w:rPr>
          <w:ins w:id="1886" w:author="Microsoft account" w:date="2025-09-21T11:47:00Z"/>
          <w:rFonts w:cs="Calibri"/>
          <w:sz w:val="18"/>
          <w:szCs w:val="18"/>
          <w:rtl/>
          <w:lang w:bidi="fa-IR"/>
        </w:rPr>
        <w:pPrChange w:id="1887" w:author="Microsoft account" w:date="2025-09-21T11:48:00Z">
          <w:pPr>
            <w:spacing w:after="0" w:line="276" w:lineRule="auto"/>
          </w:pPr>
        </w:pPrChange>
      </w:pPr>
      <w:ins w:id="1888"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32AE6C90" w14:textId="77777777" w:rsidR="00B85C88" w:rsidRPr="00B85C88" w:rsidRDefault="00B85C88">
      <w:pPr>
        <w:bidi/>
        <w:spacing w:after="0" w:line="276" w:lineRule="auto"/>
        <w:ind w:left="720"/>
        <w:rPr>
          <w:ins w:id="1889" w:author="Microsoft account" w:date="2025-09-21T11:47:00Z"/>
          <w:rFonts w:cs="Calibri"/>
          <w:sz w:val="18"/>
          <w:szCs w:val="18"/>
          <w:rtl/>
          <w:lang w:bidi="fa-IR"/>
        </w:rPr>
        <w:pPrChange w:id="1890" w:author="Microsoft account" w:date="2025-09-21T11:48:00Z">
          <w:pPr>
            <w:spacing w:after="0" w:line="276" w:lineRule="auto"/>
          </w:pPr>
        </w:pPrChange>
      </w:pPr>
      <w:ins w:id="1891"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6887AAF9" w14:textId="77777777" w:rsidR="00B85C88" w:rsidRPr="00B85C88" w:rsidRDefault="00B85C88">
      <w:pPr>
        <w:bidi/>
        <w:spacing w:after="0" w:line="276" w:lineRule="auto"/>
        <w:ind w:left="720"/>
        <w:rPr>
          <w:ins w:id="1892" w:author="Microsoft account" w:date="2025-09-21T11:47:00Z"/>
          <w:rFonts w:cs="Calibri"/>
          <w:sz w:val="18"/>
          <w:szCs w:val="18"/>
          <w:rtl/>
          <w:lang w:bidi="fa-IR"/>
        </w:rPr>
        <w:pPrChange w:id="1893" w:author="Microsoft account" w:date="2025-09-21T11:48:00Z">
          <w:pPr>
            <w:spacing w:after="0" w:line="276" w:lineRule="auto"/>
          </w:pPr>
        </w:pPrChange>
      </w:pPr>
    </w:p>
    <w:p w14:paraId="37B70A6B" w14:textId="77777777" w:rsidR="00B85C88" w:rsidRPr="00B85C88" w:rsidRDefault="00B85C88">
      <w:pPr>
        <w:bidi/>
        <w:spacing w:after="0" w:line="276" w:lineRule="auto"/>
        <w:ind w:left="720"/>
        <w:rPr>
          <w:ins w:id="1894" w:author="Microsoft account" w:date="2025-09-21T11:47:00Z"/>
          <w:rFonts w:cs="Calibri"/>
          <w:sz w:val="18"/>
          <w:szCs w:val="18"/>
          <w:rtl/>
          <w:lang w:bidi="fa-IR"/>
        </w:rPr>
        <w:pPrChange w:id="1895" w:author="Microsoft account" w:date="2025-09-21T11:48:00Z">
          <w:pPr>
            <w:spacing w:after="0" w:line="276" w:lineRule="auto"/>
          </w:pPr>
        </w:pPrChange>
      </w:pPr>
      <w:ins w:id="1896" w:author="Microsoft account" w:date="2025-09-21T11:47:00Z">
        <w:r w:rsidRPr="00B85C88">
          <w:rPr>
            <w:rFonts w:cs="Calibri"/>
            <w:sz w:val="18"/>
            <w:szCs w:val="18"/>
            <w:lang w:bidi="fa-IR"/>
          </w:rPr>
          <w:t>---</w:t>
        </w:r>
      </w:ins>
    </w:p>
    <w:p w14:paraId="04177D4C" w14:textId="77777777" w:rsidR="00B85C88" w:rsidRPr="00B85C88" w:rsidRDefault="00B85C88">
      <w:pPr>
        <w:bidi/>
        <w:spacing w:after="0" w:line="276" w:lineRule="auto"/>
        <w:ind w:left="720"/>
        <w:rPr>
          <w:ins w:id="1897" w:author="Microsoft account" w:date="2025-09-21T11:47:00Z"/>
          <w:rFonts w:cs="Calibri"/>
          <w:sz w:val="18"/>
          <w:szCs w:val="18"/>
          <w:rtl/>
          <w:lang w:bidi="fa-IR"/>
        </w:rPr>
        <w:pPrChange w:id="1898" w:author="Microsoft account" w:date="2025-09-21T11:48:00Z">
          <w:pPr>
            <w:spacing w:after="0" w:line="276" w:lineRule="auto"/>
          </w:pPr>
        </w:pPrChange>
      </w:pPr>
    </w:p>
    <w:p w14:paraId="142E7898" w14:textId="77777777" w:rsidR="00B85C88" w:rsidRPr="00B85C88" w:rsidRDefault="00B85C88">
      <w:pPr>
        <w:bidi/>
        <w:spacing w:after="0" w:line="276" w:lineRule="auto"/>
        <w:ind w:left="720"/>
        <w:rPr>
          <w:ins w:id="1899" w:author="Microsoft account" w:date="2025-09-21T11:47:00Z"/>
          <w:rFonts w:cs="Calibri"/>
          <w:sz w:val="18"/>
          <w:szCs w:val="18"/>
          <w:rtl/>
          <w:lang w:bidi="fa-IR"/>
        </w:rPr>
        <w:pPrChange w:id="1900" w:author="Microsoft account" w:date="2025-09-21T11:48:00Z">
          <w:pPr>
            <w:spacing w:after="0" w:line="276" w:lineRule="auto"/>
          </w:pPr>
        </w:pPrChange>
      </w:pPr>
      <w:ins w:id="1901"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55D52A98" w14:textId="77777777" w:rsidR="00B85C88" w:rsidRPr="00B85C88" w:rsidRDefault="00B85C88">
      <w:pPr>
        <w:bidi/>
        <w:spacing w:after="0" w:line="276" w:lineRule="auto"/>
        <w:ind w:left="720"/>
        <w:rPr>
          <w:ins w:id="1902" w:author="Microsoft account" w:date="2025-09-21T11:47:00Z"/>
          <w:rFonts w:cs="Calibri"/>
          <w:sz w:val="18"/>
          <w:szCs w:val="18"/>
          <w:rtl/>
          <w:lang w:bidi="fa-IR"/>
        </w:rPr>
        <w:pPrChange w:id="1903" w:author="Microsoft account" w:date="2025-09-21T11:48:00Z">
          <w:pPr>
            <w:spacing w:after="0" w:line="276" w:lineRule="auto"/>
          </w:pPr>
        </w:pPrChange>
      </w:pPr>
    </w:p>
    <w:p w14:paraId="6DCFFF14" w14:textId="77777777" w:rsidR="00B85C88" w:rsidRPr="00B85C88" w:rsidRDefault="00B85C88">
      <w:pPr>
        <w:bidi/>
        <w:spacing w:after="0" w:line="276" w:lineRule="auto"/>
        <w:ind w:left="720"/>
        <w:rPr>
          <w:ins w:id="1904" w:author="Microsoft account" w:date="2025-09-21T11:47:00Z"/>
          <w:rFonts w:cs="Calibri"/>
          <w:sz w:val="18"/>
          <w:szCs w:val="18"/>
          <w:rtl/>
          <w:lang w:bidi="fa-IR"/>
        </w:rPr>
        <w:pPrChange w:id="1905" w:author="Microsoft account" w:date="2025-09-21T11:48:00Z">
          <w:pPr>
            <w:spacing w:after="0" w:line="276" w:lineRule="auto"/>
          </w:pPr>
        </w:pPrChange>
      </w:pPr>
      <w:ins w:id="1906"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pPr>
        <w:bidi/>
        <w:spacing w:after="0" w:line="276" w:lineRule="auto"/>
        <w:ind w:left="720"/>
        <w:rPr>
          <w:ins w:id="1907" w:author="Microsoft account" w:date="2025-09-21T11:47:00Z"/>
          <w:rFonts w:cs="Calibri"/>
          <w:sz w:val="18"/>
          <w:szCs w:val="18"/>
          <w:rtl/>
          <w:lang w:bidi="fa-IR"/>
        </w:rPr>
        <w:pPrChange w:id="1908" w:author="Microsoft account" w:date="2025-09-21T11:48:00Z">
          <w:pPr>
            <w:spacing w:after="0" w:line="276" w:lineRule="auto"/>
          </w:pPr>
        </w:pPrChange>
      </w:pPr>
      <w:ins w:id="1909"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pPr>
        <w:bidi/>
        <w:spacing w:after="0" w:line="276" w:lineRule="auto"/>
        <w:ind w:left="720"/>
        <w:rPr>
          <w:ins w:id="1910" w:author="Microsoft account" w:date="2025-09-21T11:47:00Z"/>
          <w:rFonts w:cs="Calibri"/>
          <w:sz w:val="18"/>
          <w:szCs w:val="18"/>
          <w:rtl/>
          <w:lang w:bidi="fa-IR"/>
        </w:rPr>
        <w:pPrChange w:id="1911" w:author="Microsoft account" w:date="2025-09-21T11:48:00Z">
          <w:pPr>
            <w:spacing w:after="0" w:line="276" w:lineRule="auto"/>
          </w:pPr>
        </w:pPrChange>
      </w:pPr>
      <w:ins w:id="1912"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pPr>
        <w:bidi/>
        <w:spacing w:after="0" w:line="276" w:lineRule="auto"/>
        <w:ind w:left="720"/>
        <w:rPr>
          <w:ins w:id="1913" w:author="Microsoft account" w:date="2025-09-21T11:47:00Z"/>
          <w:rFonts w:cs="Calibri"/>
          <w:sz w:val="18"/>
          <w:szCs w:val="18"/>
          <w:rtl/>
          <w:lang w:bidi="fa-IR"/>
        </w:rPr>
        <w:pPrChange w:id="1914" w:author="Microsoft account" w:date="2025-09-21T11:48:00Z">
          <w:pPr>
            <w:spacing w:after="0" w:line="276" w:lineRule="auto"/>
          </w:pPr>
        </w:pPrChange>
      </w:pPr>
      <w:ins w:id="1915"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6BC25AF2" w14:textId="77777777" w:rsidR="00B85C88" w:rsidRPr="00B85C88" w:rsidRDefault="00B85C88">
      <w:pPr>
        <w:bidi/>
        <w:spacing w:after="0" w:line="276" w:lineRule="auto"/>
        <w:ind w:left="720"/>
        <w:rPr>
          <w:ins w:id="1916" w:author="Microsoft account" w:date="2025-09-21T11:47:00Z"/>
          <w:rFonts w:cs="Calibri"/>
          <w:sz w:val="18"/>
          <w:szCs w:val="18"/>
          <w:rtl/>
          <w:lang w:bidi="fa-IR"/>
        </w:rPr>
        <w:pPrChange w:id="1917" w:author="Microsoft account" w:date="2025-09-21T11:48:00Z">
          <w:pPr>
            <w:spacing w:after="0" w:line="276" w:lineRule="auto"/>
          </w:pPr>
        </w:pPrChange>
      </w:pPr>
      <w:ins w:id="1918"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1A27ECE7" w14:textId="77777777" w:rsidR="00B85C88" w:rsidRPr="00B85C88" w:rsidRDefault="00B85C88">
      <w:pPr>
        <w:bidi/>
        <w:spacing w:after="0" w:line="276" w:lineRule="auto"/>
        <w:ind w:left="720"/>
        <w:rPr>
          <w:ins w:id="1919" w:author="Microsoft account" w:date="2025-09-21T11:47:00Z"/>
          <w:rFonts w:cs="Calibri"/>
          <w:sz w:val="18"/>
          <w:szCs w:val="18"/>
          <w:rtl/>
          <w:lang w:bidi="fa-IR"/>
        </w:rPr>
        <w:pPrChange w:id="1920" w:author="Microsoft account" w:date="2025-09-21T11:48:00Z">
          <w:pPr>
            <w:spacing w:after="0" w:line="276" w:lineRule="auto"/>
          </w:pPr>
        </w:pPrChange>
      </w:pPr>
    </w:p>
    <w:p w14:paraId="08B81E7B" w14:textId="77777777" w:rsidR="00B85C88" w:rsidRPr="00B85C88" w:rsidRDefault="00B85C88">
      <w:pPr>
        <w:bidi/>
        <w:spacing w:after="0" w:line="276" w:lineRule="auto"/>
        <w:ind w:left="720"/>
        <w:rPr>
          <w:ins w:id="1921" w:author="Microsoft account" w:date="2025-09-21T11:47:00Z"/>
          <w:rFonts w:cs="Calibri"/>
          <w:sz w:val="18"/>
          <w:szCs w:val="18"/>
          <w:rtl/>
          <w:lang w:bidi="fa-IR"/>
        </w:rPr>
        <w:pPrChange w:id="1922" w:author="Microsoft account" w:date="2025-09-21T11:48:00Z">
          <w:pPr>
            <w:spacing w:after="0" w:line="276" w:lineRule="auto"/>
          </w:pPr>
        </w:pPrChange>
      </w:pPr>
      <w:ins w:id="1923" w:author="Microsoft account" w:date="2025-09-21T11:47:00Z">
        <w:r w:rsidRPr="00B85C88">
          <w:rPr>
            <w:rFonts w:cs="Calibri"/>
            <w:sz w:val="18"/>
            <w:szCs w:val="18"/>
            <w:lang w:bidi="fa-IR"/>
          </w:rPr>
          <w:t>---</w:t>
        </w:r>
      </w:ins>
    </w:p>
    <w:p w14:paraId="1A760FE1" w14:textId="77777777" w:rsidR="00B85C88" w:rsidRPr="00B85C88" w:rsidRDefault="00B85C88">
      <w:pPr>
        <w:bidi/>
        <w:spacing w:after="0" w:line="276" w:lineRule="auto"/>
        <w:ind w:left="720"/>
        <w:rPr>
          <w:ins w:id="1924" w:author="Microsoft account" w:date="2025-09-21T11:47:00Z"/>
          <w:rFonts w:cs="Calibri"/>
          <w:sz w:val="18"/>
          <w:szCs w:val="18"/>
          <w:rtl/>
          <w:lang w:bidi="fa-IR"/>
        </w:rPr>
        <w:pPrChange w:id="1925" w:author="Microsoft account" w:date="2025-09-21T11:48:00Z">
          <w:pPr>
            <w:spacing w:after="0" w:line="276" w:lineRule="auto"/>
          </w:pPr>
        </w:pPrChange>
      </w:pPr>
    </w:p>
    <w:p w14:paraId="3E4BF13F" w14:textId="77777777" w:rsidR="00B85C88" w:rsidRPr="00B85C88" w:rsidRDefault="00B85C88">
      <w:pPr>
        <w:bidi/>
        <w:spacing w:after="0" w:line="276" w:lineRule="auto"/>
        <w:ind w:left="720"/>
        <w:rPr>
          <w:ins w:id="1926" w:author="Microsoft account" w:date="2025-09-21T11:47:00Z"/>
          <w:rFonts w:cs="Calibri"/>
          <w:sz w:val="18"/>
          <w:szCs w:val="18"/>
          <w:rtl/>
          <w:lang w:bidi="fa-IR"/>
        </w:rPr>
        <w:pPrChange w:id="1927" w:author="Microsoft account" w:date="2025-09-21T11:48:00Z">
          <w:pPr>
            <w:spacing w:after="0" w:line="276" w:lineRule="auto"/>
          </w:pPr>
        </w:pPrChange>
      </w:pPr>
      <w:ins w:id="1928"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0272D4CF" w14:textId="77777777" w:rsidR="00B85C88" w:rsidRPr="00B85C88" w:rsidRDefault="00B85C88">
      <w:pPr>
        <w:bidi/>
        <w:spacing w:after="0" w:line="276" w:lineRule="auto"/>
        <w:ind w:left="720"/>
        <w:rPr>
          <w:ins w:id="1929" w:author="Microsoft account" w:date="2025-09-21T11:47:00Z"/>
          <w:rFonts w:cs="Calibri"/>
          <w:sz w:val="18"/>
          <w:szCs w:val="18"/>
          <w:rtl/>
          <w:lang w:bidi="fa-IR"/>
        </w:rPr>
        <w:pPrChange w:id="1930" w:author="Microsoft account" w:date="2025-09-21T11:48:00Z">
          <w:pPr>
            <w:spacing w:after="0" w:line="276" w:lineRule="auto"/>
          </w:pPr>
        </w:pPrChange>
      </w:pPr>
    </w:p>
    <w:p w14:paraId="7031ADD5" w14:textId="0A5AB14A" w:rsidR="00B85C88" w:rsidRDefault="00B85C88">
      <w:pPr>
        <w:bidi/>
        <w:spacing w:after="0" w:line="276" w:lineRule="auto"/>
        <w:ind w:left="720"/>
        <w:rPr>
          <w:ins w:id="1931" w:author="Microsoft account" w:date="2025-09-21T11:47:00Z"/>
          <w:rFonts w:cs="Calibri"/>
          <w:sz w:val="18"/>
          <w:szCs w:val="18"/>
          <w:rtl/>
          <w:lang w:bidi="fa-IR"/>
        </w:rPr>
        <w:pPrChange w:id="1932" w:author="Microsoft account" w:date="2025-09-21T11:48:00Z">
          <w:pPr>
            <w:bidi/>
            <w:spacing w:after="0" w:line="276" w:lineRule="auto"/>
            <w:jc w:val="both"/>
          </w:pPr>
        </w:pPrChange>
      </w:pPr>
      <w:ins w:id="1933"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pPr>
        <w:bidi/>
        <w:spacing w:after="0" w:line="276" w:lineRule="auto"/>
        <w:ind w:left="720"/>
        <w:rPr>
          <w:ins w:id="1934" w:author="Microsoft account" w:date="2025-09-21T11:48:00Z"/>
          <w:rFonts w:cs="Calibri"/>
          <w:sz w:val="18"/>
          <w:szCs w:val="18"/>
          <w:rtl/>
          <w:lang w:bidi="fa-IR"/>
        </w:rPr>
        <w:pPrChange w:id="1935" w:author="Microsoft account" w:date="2025-09-21T11:48:00Z">
          <w:pPr>
            <w:bidi/>
            <w:spacing w:after="0" w:line="276" w:lineRule="auto"/>
            <w:jc w:val="both"/>
          </w:pPr>
        </w:pPrChange>
      </w:pPr>
      <w:ins w:id="1936"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bidi/>
        <w:spacing w:after="0" w:line="276" w:lineRule="auto"/>
        <w:ind w:left="720"/>
        <w:rPr>
          <w:ins w:id="1937" w:author="Microsoft account" w:date="2025-09-21T11:48:00Z"/>
          <w:rFonts w:cs="Calibri"/>
          <w:sz w:val="18"/>
          <w:szCs w:val="18"/>
          <w:rtl/>
          <w:lang w:bidi="fa-IR"/>
        </w:rPr>
        <w:pPrChange w:id="1938" w:author="Microsoft account" w:date="2025-09-21T11:48:00Z">
          <w:pPr>
            <w:spacing w:after="0" w:line="276" w:lineRule="auto"/>
          </w:pPr>
        </w:pPrChange>
      </w:pPr>
      <w:ins w:id="1939"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pPr>
        <w:bidi/>
        <w:spacing w:after="0" w:line="276" w:lineRule="auto"/>
        <w:ind w:left="720"/>
        <w:rPr>
          <w:ins w:id="1940" w:author="Microsoft account" w:date="2025-09-21T11:47:00Z"/>
          <w:rFonts w:cs="Calibri"/>
          <w:sz w:val="18"/>
          <w:szCs w:val="18"/>
          <w:rtl/>
          <w:lang w:bidi="fa-IR"/>
        </w:rPr>
        <w:pPrChange w:id="1941" w:author="Microsoft account" w:date="2025-09-21T11:48:00Z">
          <w:pPr>
            <w:bidi/>
            <w:spacing w:after="0" w:line="276" w:lineRule="auto"/>
            <w:jc w:val="both"/>
          </w:pPr>
        </w:pPrChange>
      </w:pPr>
      <w:ins w:id="1942"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bidi/>
        <w:spacing w:after="0" w:line="276" w:lineRule="auto"/>
        <w:jc w:val="both"/>
        <w:rPr>
          <w:ins w:id="1943" w:author="Microsoft account" w:date="2025-09-21T11:46:00Z"/>
          <w:rFonts w:cs="Calibri"/>
          <w:sz w:val="18"/>
          <w:szCs w:val="18"/>
          <w:rtl/>
          <w:lang w:bidi="fa-IR"/>
        </w:rPr>
        <w:pPrChange w:id="1944" w:author="Microsoft account" w:date="2025-09-21T11:47:00Z">
          <w:pPr>
            <w:bidi/>
            <w:spacing w:after="0" w:line="276" w:lineRule="auto"/>
            <w:jc w:val="both"/>
          </w:pPr>
        </w:pPrChange>
      </w:pPr>
    </w:p>
    <w:p w14:paraId="2788F7C8" w14:textId="42EDE51B" w:rsidR="00B85C88" w:rsidRDefault="00B85C88">
      <w:pPr>
        <w:bidi/>
        <w:spacing w:after="0" w:line="276" w:lineRule="auto"/>
        <w:jc w:val="both"/>
        <w:rPr>
          <w:ins w:id="1945" w:author="Microsoft account" w:date="2025-09-20T14:23:00Z"/>
          <w:rFonts w:cs="Calibri"/>
          <w:sz w:val="28"/>
          <w:szCs w:val="28"/>
          <w:rtl/>
          <w:lang w:bidi="fa-IR"/>
        </w:rPr>
        <w:pPrChange w:id="1946" w:author="Microsoft account" w:date="2025-09-21T11:46:00Z">
          <w:pPr>
            <w:bidi/>
            <w:spacing w:after="0" w:line="276" w:lineRule="auto"/>
            <w:jc w:val="both"/>
          </w:pPr>
        </w:pPrChange>
      </w:pPr>
      <w:ins w:id="1947"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1948" w:author="Microsoft account" w:date="2025-09-20T14:23:00Z"/>
          <w:rFonts w:cs="Calibri"/>
          <w:sz w:val="28"/>
          <w:szCs w:val="28"/>
          <w:rtl/>
          <w:lang w:bidi="fa-IR"/>
        </w:rPr>
        <w:pPrChange w:id="1949" w:author="Microsoft account" w:date="2025-09-20T14:23:00Z">
          <w:pPr>
            <w:bidi/>
            <w:spacing w:after="0" w:line="276" w:lineRule="auto"/>
            <w:jc w:val="both"/>
          </w:pPr>
        </w:pPrChange>
      </w:pPr>
    </w:p>
    <w:p w14:paraId="5F3D5CBA" w14:textId="5C6F392E" w:rsidR="00B349C8" w:rsidRDefault="00B349C8">
      <w:pPr>
        <w:bidi/>
        <w:spacing w:after="0" w:line="276" w:lineRule="auto"/>
        <w:jc w:val="both"/>
        <w:rPr>
          <w:ins w:id="1950" w:author="Microsoft account" w:date="2025-09-20T14:37:00Z"/>
          <w:rFonts w:cs="Calibri"/>
          <w:sz w:val="28"/>
          <w:szCs w:val="28"/>
          <w:rtl/>
          <w:lang w:bidi="fa-IR"/>
        </w:rPr>
        <w:pPrChange w:id="1951" w:author="Microsoft account" w:date="2025-09-20T14:23:00Z">
          <w:pPr>
            <w:bidi/>
            <w:spacing w:after="0" w:line="276" w:lineRule="auto"/>
            <w:jc w:val="both"/>
          </w:pPr>
        </w:pPrChange>
      </w:pPr>
      <w:ins w:id="1952" w:author="Microsoft account" w:date="2025-09-20T14:23:00Z">
        <w:r>
          <w:rPr>
            <w:rFonts w:cs="Calibri" w:hint="cs"/>
            <w:sz w:val="28"/>
            <w:szCs w:val="28"/>
            <w:rtl/>
            <w:lang w:bidi="fa-IR"/>
          </w:rPr>
          <w:lastRenderedPageBreak/>
          <w:t>-</w:t>
        </w:r>
      </w:ins>
      <w:ins w:id="1953"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1954"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1955"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p>
    <w:p w14:paraId="7B7BEE3B" w14:textId="5CF93DEC" w:rsidR="00FC668A" w:rsidRDefault="00FC668A">
      <w:pPr>
        <w:bidi/>
        <w:spacing w:after="0" w:line="276" w:lineRule="auto"/>
        <w:jc w:val="both"/>
        <w:rPr>
          <w:ins w:id="1956" w:author="Microsoft account" w:date="2025-09-20T14:40:00Z"/>
          <w:rFonts w:cs="Calibri"/>
          <w:sz w:val="28"/>
          <w:szCs w:val="28"/>
          <w:rtl/>
          <w:lang w:bidi="fa-IR"/>
        </w:rPr>
        <w:pPrChange w:id="1957" w:author="Microsoft account" w:date="2025-09-20T14:38:00Z">
          <w:pPr>
            <w:bidi/>
            <w:spacing w:after="0" w:line="276" w:lineRule="auto"/>
            <w:jc w:val="both"/>
          </w:pPr>
        </w:pPrChange>
      </w:pPr>
      <w:ins w:id="1958" w:author="Microsoft account" w:date="2025-09-20T14:38:00Z">
        <w:r>
          <w:rPr>
            <w:rFonts w:cs="Calibri" w:hint="cs"/>
            <w:sz w:val="28"/>
            <w:szCs w:val="28"/>
            <w:rtl/>
            <w:lang w:bidi="fa-IR"/>
          </w:rPr>
          <w:t xml:space="preserve">-نکته :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 و </w:t>
        </w:r>
      </w:ins>
      <w:ins w:id="1959"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1960"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p>
    <w:p w14:paraId="5C5FA992" w14:textId="77777777" w:rsidR="00B15B6C" w:rsidRDefault="00B15B6C">
      <w:pPr>
        <w:bidi/>
        <w:spacing w:after="0" w:line="276" w:lineRule="auto"/>
        <w:jc w:val="both"/>
        <w:rPr>
          <w:ins w:id="1961" w:author="Microsoft account" w:date="2025-09-20T14:40:00Z"/>
          <w:rFonts w:cs="Calibri"/>
          <w:sz w:val="28"/>
          <w:szCs w:val="28"/>
          <w:rtl/>
          <w:lang w:bidi="fa-IR"/>
        </w:rPr>
        <w:pPrChange w:id="1962"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1963" w:author="Microsoft account" w:date="2025-09-20T14:59:00Z"/>
          <w:rFonts w:cs="Calibri"/>
          <w:sz w:val="28"/>
          <w:szCs w:val="28"/>
          <w:rtl/>
          <w:lang w:bidi="fa-IR"/>
        </w:rPr>
        <w:pPrChange w:id="1964" w:author="Microsoft account" w:date="2025-09-20T14:40:00Z">
          <w:pPr>
            <w:bidi/>
            <w:spacing w:after="0" w:line="276" w:lineRule="auto"/>
            <w:jc w:val="both"/>
          </w:pPr>
        </w:pPrChange>
      </w:pPr>
      <w:ins w:id="1965" w:author="Microsoft account" w:date="2025-09-20T14:40:00Z">
        <w:r>
          <w:rPr>
            <w:rFonts w:cs="Calibri" w:hint="cs"/>
            <w:sz w:val="28"/>
            <w:szCs w:val="28"/>
            <w:rtl/>
            <w:lang w:bidi="fa-IR"/>
          </w:rPr>
          <w:t>-</w:t>
        </w:r>
      </w:ins>
      <w:ins w:id="1966"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1967"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1968"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1969" w:author="Microsoft account" w:date="2025-09-20T14:59:00Z"/>
          <w:rFonts w:cs="Calibri"/>
          <w:sz w:val="28"/>
          <w:szCs w:val="28"/>
          <w:rtl/>
          <w:lang w:bidi="fa-IR"/>
        </w:rPr>
        <w:pPrChange w:id="1970" w:author="Microsoft account" w:date="2025-09-20T14:59:00Z">
          <w:pPr>
            <w:bidi/>
            <w:spacing w:after="0" w:line="276" w:lineRule="auto"/>
            <w:jc w:val="both"/>
          </w:pPr>
        </w:pPrChange>
      </w:pPr>
    </w:p>
    <w:p w14:paraId="36BD69BE" w14:textId="03879D4E" w:rsidR="00736843" w:rsidRDefault="00736843">
      <w:pPr>
        <w:bidi/>
        <w:spacing w:after="0" w:line="276" w:lineRule="auto"/>
        <w:jc w:val="both"/>
        <w:rPr>
          <w:ins w:id="1971" w:author="Microsoft account" w:date="2025-09-20T15:02:00Z"/>
          <w:rFonts w:cs="Calibri"/>
          <w:sz w:val="28"/>
          <w:szCs w:val="28"/>
          <w:rtl/>
          <w:lang w:bidi="fa-IR"/>
        </w:rPr>
        <w:pPrChange w:id="1972" w:author="Microsoft account" w:date="2025-09-21T11:51:00Z">
          <w:pPr>
            <w:bidi/>
            <w:spacing w:after="0" w:line="276" w:lineRule="auto"/>
            <w:jc w:val="both"/>
          </w:pPr>
        </w:pPrChange>
      </w:pPr>
      <w:ins w:id="1973" w:author="Microsoft account" w:date="2025-09-20T14:59:00Z">
        <w:r>
          <w:rPr>
            <w:rFonts w:cs="Calibri" w:hint="cs"/>
            <w:sz w:val="28"/>
            <w:szCs w:val="28"/>
            <w:rtl/>
            <w:lang w:bidi="fa-IR"/>
          </w:rPr>
          <w:t>-</w:t>
        </w:r>
      </w:ins>
      <w:ins w:id="1974"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1975"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1976" w:author="Microsoft account" w:date="2025-09-20T15:02:00Z"/>
          <w:rFonts w:cs="Calibri"/>
          <w:sz w:val="28"/>
          <w:szCs w:val="28"/>
          <w:rtl/>
          <w:lang w:bidi="fa-IR"/>
        </w:rPr>
        <w:pPrChange w:id="1977" w:author="Microsoft account" w:date="2025-09-20T15:02:00Z">
          <w:pPr>
            <w:bidi/>
            <w:spacing w:after="0" w:line="276" w:lineRule="auto"/>
            <w:jc w:val="both"/>
          </w:pPr>
        </w:pPrChange>
      </w:pPr>
    </w:p>
    <w:p w14:paraId="747859B1" w14:textId="313027DF" w:rsidR="00436A90" w:rsidRDefault="00436A90">
      <w:pPr>
        <w:bidi/>
        <w:spacing w:after="0" w:line="276" w:lineRule="auto"/>
        <w:jc w:val="both"/>
        <w:rPr>
          <w:ins w:id="1978" w:author="Microsoft account" w:date="2025-09-20T15:05:00Z"/>
          <w:rFonts w:cs="Calibri"/>
          <w:sz w:val="28"/>
          <w:szCs w:val="28"/>
          <w:rtl/>
          <w:lang w:bidi="fa-IR"/>
        </w:rPr>
        <w:pPrChange w:id="1979" w:author="Microsoft account" w:date="2025-09-20T15:02:00Z">
          <w:pPr>
            <w:bidi/>
            <w:spacing w:after="0" w:line="276" w:lineRule="auto"/>
            <w:jc w:val="both"/>
          </w:pPr>
        </w:pPrChange>
      </w:pPr>
      <w:ins w:id="1980" w:author="Microsoft account" w:date="2025-09-20T15:02:00Z">
        <w:r>
          <w:rPr>
            <w:rFonts w:cs="Calibri" w:hint="cs"/>
            <w:sz w:val="28"/>
            <w:szCs w:val="28"/>
            <w:rtl/>
            <w:lang w:bidi="fa-IR"/>
          </w:rPr>
          <w:t>-</w:t>
        </w:r>
      </w:ins>
      <w:ins w:id="1981"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1982"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p>
    <w:p w14:paraId="6C6D1E4C" w14:textId="77777777" w:rsidR="00436A90" w:rsidRDefault="00436A90">
      <w:pPr>
        <w:bidi/>
        <w:spacing w:after="0" w:line="276" w:lineRule="auto"/>
        <w:jc w:val="both"/>
        <w:rPr>
          <w:ins w:id="1983" w:author="Microsoft account" w:date="2025-09-20T15:05:00Z"/>
          <w:rFonts w:cs="Calibri"/>
          <w:sz w:val="28"/>
          <w:szCs w:val="28"/>
          <w:rtl/>
          <w:lang w:bidi="fa-IR"/>
        </w:rPr>
        <w:pPrChange w:id="1984"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1985" w:author="Microsoft account" w:date="2025-09-20T15:14:00Z"/>
          <w:rFonts w:cs="Calibri"/>
          <w:sz w:val="28"/>
          <w:szCs w:val="28"/>
          <w:rtl/>
          <w:lang w:bidi="fa-IR"/>
        </w:rPr>
        <w:pPrChange w:id="1986" w:author="Microsoft account" w:date="2025-09-20T15:05:00Z">
          <w:pPr>
            <w:bidi/>
            <w:spacing w:after="0" w:line="276" w:lineRule="auto"/>
            <w:jc w:val="both"/>
          </w:pPr>
        </w:pPrChange>
      </w:pPr>
      <w:ins w:id="1987" w:author="Microsoft account" w:date="2025-09-20T15:05:00Z">
        <w:r>
          <w:rPr>
            <w:rFonts w:cs="Calibri" w:hint="cs"/>
            <w:sz w:val="28"/>
            <w:szCs w:val="28"/>
            <w:rtl/>
            <w:lang w:bidi="fa-IR"/>
          </w:rPr>
          <w:t>-</w:t>
        </w:r>
      </w:ins>
      <w:ins w:id="1988"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1989"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1990"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1991" w:author="Microsoft account" w:date="2025-09-20T15:14:00Z"/>
          <w:rFonts w:cs="Calibri"/>
          <w:sz w:val="28"/>
          <w:szCs w:val="28"/>
          <w:rtl/>
          <w:lang w:bidi="fa-IR"/>
        </w:rPr>
        <w:pPrChange w:id="1992" w:author="Microsoft account" w:date="2025-09-20T15:14:00Z">
          <w:pPr>
            <w:bidi/>
            <w:spacing w:after="0" w:line="276" w:lineRule="auto"/>
            <w:jc w:val="both"/>
          </w:pPr>
        </w:pPrChange>
      </w:pPr>
      <w:ins w:id="1993"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1994" w:author="Microsoft account" w:date="2025-09-20T15:14:00Z"/>
          <w:rFonts w:cs="Calibri"/>
          <w:sz w:val="28"/>
          <w:szCs w:val="28"/>
          <w:rtl/>
          <w:lang w:bidi="fa-IR"/>
        </w:rPr>
        <w:pPrChange w:id="1995"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1996" w:author="Microsoft account" w:date="2025-09-20T15:21:00Z"/>
          <w:rFonts w:cs="Calibri"/>
          <w:sz w:val="28"/>
          <w:szCs w:val="28"/>
          <w:rtl/>
          <w:lang w:bidi="fa-IR"/>
        </w:rPr>
        <w:pPrChange w:id="1997" w:author="Microsoft account" w:date="2025-09-20T15:21:00Z">
          <w:pPr>
            <w:bidi/>
            <w:spacing w:after="0" w:line="276" w:lineRule="auto"/>
            <w:jc w:val="both"/>
          </w:pPr>
        </w:pPrChange>
      </w:pPr>
      <w:ins w:id="1998" w:author="Microsoft account" w:date="2025-09-20T15:14:00Z">
        <w:r>
          <w:rPr>
            <w:rFonts w:cs="Calibri" w:hint="cs"/>
            <w:sz w:val="28"/>
            <w:szCs w:val="28"/>
            <w:rtl/>
            <w:lang w:bidi="fa-IR"/>
          </w:rPr>
          <w:t>-</w:t>
        </w:r>
      </w:ins>
      <w:ins w:id="1999"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2000"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2001" w:author="Microsoft account" w:date="2025-09-20T15:21:00Z">
        <w:r w:rsidR="00326DDC">
          <w:rPr>
            <w:rFonts w:cs="Calibri" w:hint="cs"/>
            <w:sz w:val="28"/>
            <w:szCs w:val="28"/>
            <w:rtl/>
            <w:lang w:bidi="fa-IR"/>
          </w:rPr>
          <w:t xml:space="preserve">اینطوری ما </w:t>
        </w:r>
        <w:r w:rsidR="00326DDC">
          <w:rPr>
            <w:rFonts w:cs="Calibri" w:hint="cs"/>
            <w:sz w:val="28"/>
            <w:szCs w:val="28"/>
            <w:rtl/>
            <w:lang w:bidi="fa-IR"/>
          </w:rPr>
          <w:lastRenderedPageBreak/>
          <w:t>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2002" w:author="Microsoft account" w:date="2025-09-20T15:21:00Z"/>
          <w:rFonts w:cs="Calibri"/>
          <w:sz w:val="28"/>
          <w:szCs w:val="28"/>
          <w:rtl/>
          <w:lang w:bidi="fa-IR"/>
        </w:rPr>
        <w:pPrChange w:id="2003" w:author="Microsoft account" w:date="2025-09-20T15:21:00Z">
          <w:pPr>
            <w:bidi/>
            <w:spacing w:after="0" w:line="276" w:lineRule="auto"/>
            <w:jc w:val="both"/>
          </w:pPr>
        </w:pPrChange>
      </w:pPr>
      <w:ins w:id="2004" w:author="Microsoft account" w:date="2025-09-20T15:21:00Z">
        <w:r w:rsidRPr="00326DDC">
          <w:rPr>
            <w:rFonts w:cs="Calibri"/>
            <w:noProof/>
            <w:sz w:val="28"/>
            <w:szCs w:val="28"/>
            <w:rPrChange w:id="2005"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2006" w:author="Microsoft account" w:date="2025-09-20T15:21:00Z"/>
          <w:rFonts w:cs="Calibri"/>
          <w:sz w:val="28"/>
          <w:szCs w:val="28"/>
          <w:rtl/>
          <w:lang w:bidi="fa-IR"/>
        </w:rPr>
        <w:pPrChange w:id="2007" w:author="Microsoft account" w:date="2025-09-20T15:21:00Z">
          <w:pPr>
            <w:bidi/>
            <w:spacing w:after="0" w:line="276" w:lineRule="auto"/>
            <w:jc w:val="both"/>
          </w:pPr>
        </w:pPrChange>
      </w:pPr>
    </w:p>
    <w:p w14:paraId="37C803BE" w14:textId="47AB9351" w:rsidR="00326DDC" w:rsidRDefault="00326DDC">
      <w:pPr>
        <w:bidi/>
        <w:spacing w:after="0" w:line="276" w:lineRule="auto"/>
        <w:jc w:val="both"/>
        <w:rPr>
          <w:ins w:id="2008" w:author="Microsoft account" w:date="2025-09-20T15:22:00Z"/>
          <w:rFonts w:cs="Calibri"/>
          <w:sz w:val="28"/>
          <w:szCs w:val="28"/>
          <w:lang w:bidi="fa-IR"/>
        </w:rPr>
        <w:pPrChange w:id="2009" w:author="Microsoft account" w:date="2025-09-20T15:21:00Z">
          <w:pPr>
            <w:bidi/>
            <w:spacing w:after="0" w:line="276" w:lineRule="auto"/>
            <w:jc w:val="both"/>
          </w:pPr>
        </w:pPrChange>
      </w:pPr>
      <w:ins w:id="2010" w:author="Microsoft account" w:date="2025-09-20T15:21:00Z">
        <w:r>
          <w:rPr>
            <w:rFonts w:cs="Calibri" w:hint="cs"/>
            <w:sz w:val="28"/>
            <w:szCs w:val="28"/>
            <w:rtl/>
            <w:lang w:bidi="fa-IR"/>
          </w:rPr>
          <w:t xml:space="preserve">-این رو قبلا خونده بودیم فکر کنم داخل </w:t>
        </w:r>
      </w:ins>
      <w:ins w:id="2011" w:author="Microsoft account" w:date="2025-09-20T15:22:00Z">
        <w:r>
          <w:rPr>
            <w:rFonts w:cs="Calibri"/>
            <w:sz w:val="28"/>
            <w:szCs w:val="28"/>
            <w:lang w:bidi="fa-IR"/>
          </w:rPr>
          <w:t>w3schools</w:t>
        </w:r>
      </w:ins>
    </w:p>
    <w:p w14:paraId="207137E9" w14:textId="77777777" w:rsidR="00326DDC" w:rsidRDefault="00326DDC">
      <w:pPr>
        <w:bidi/>
        <w:spacing w:after="0" w:line="276" w:lineRule="auto"/>
        <w:jc w:val="both"/>
        <w:rPr>
          <w:ins w:id="2012" w:author="Microsoft account" w:date="2025-09-20T15:23:00Z"/>
          <w:rFonts w:cs="Calibri"/>
          <w:sz w:val="28"/>
          <w:szCs w:val="28"/>
          <w:rtl/>
          <w:lang w:bidi="fa-IR"/>
        </w:rPr>
        <w:pPrChange w:id="2013" w:author="Microsoft account" w:date="2025-09-20T15:22:00Z">
          <w:pPr>
            <w:bidi/>
            <w:spacing w:after="0" w:line="276" w:lineRule="auto"/>
            <w:jc w:val="both"/>
          </w:pPr>
        </w:pPrChange>
      </w:pPr>
    </w:p>
    <w:p w14:paraId="1C3F6CBC" w14:textId="01F74041" w:rsidR="00326DDC" w:rsidRDefault="00326DDC">
      <w:pPr>
        <w:bidi/>
        <w:spacing w:after="0" w:line="276" w:lineRule="auto"/>
        <w:jc w:val="both"/>
        <w:rPr>
          <w:ins w:id="2014" w:author="Microsoft account" w:date="2025-09-20T15:25:00Z"/>
          <w:rFonts w:cs="Calibri"/>
          <w:sz w:val="28"/>
          <w:szCs w:val="28"/>
          <w:rtl/>
          <w:lang w:bidi="fa-IR"/>
        </w:rPr>
        <w:pPrChange w:id="2015" w:author="Microsoft account" w:date="2025-09-20T15:23:00Z">
          <w:pPr>
            <w:bidi/>
            <w:spacing w:after="0" w:line="276" w:lineRule="auto"/>
            <w:jc w:val="both"/>
          </w:pPr>
        </w:pPrChange>
      </w:pPr>
      <w:ins w:id="2016" w:author="Microsoft account" w:date="2025-09-20T15:22:00Z">
        <w:r>
          <w:rPr>
            <w:rFonts w:cs="Calibri"/>
            <w:sz w:val="28"/>
            <w:szCs w:val="28"/>
            <w:lang w:bidi="fa-IR"/>
          </w:rPr>
          <w:t>-</w:t>
        </w:r>
      </w:ins>
      <w:ins w:id="2017"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2018"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p>
    <w:p w14:paraId="0568A58E" w14:textId="6ECB8AEA" w:rsidR="00326DDC" w:rsidRDefault="00326DDC">
      <w:pPr>
        <w:bidi/>
        <w:spacing w:after="0" w:line="276" w:lineRule="auto"/>
        <w:jc w:val="both"/>
        <w:rPr>
          <w:ins w:id="2019" w:author="Microsoft account" w:date="2025-09-20T13:24:00Z"/>
          <w:rFonts w:cs="Calibri"/>
          <w:sz w:val="28"/>
          <w:szCs w:val="28"/>
          <w:lang w:bidi="fa-IR"/>
        </w:rPr>
        <w:pPrChange w:id="2020" w:author="Microsoft account" w:date="2025-09-20T15:25:00Z">
          <w:pPr>
            <w:bidi/>
            <w:spacing w:after="0" w:line="276" w:lineRule="auto"/>
            <w:jc w:val="both"/>
          </w:pPr>
        </w:pPrChange>
      </w:pPr>
      <w:ins w:id="2021"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pPr>
        <w:bidi/>
        <w:spacing w:after="0" w:line="276" w:lineRule="auto"/>
        <w:jc w:val="both"/>
        <w:rPr>
          <w:ins w:id="2022" w:author="Microsoft account" w:date="2025-09-20T13:24:00Z"/>
          <w:rFonts w:cs="Calibri"/>
          <w:sz w:val="28"/>
          <w:szCs w:val="28"/>
          <w:rtl/>
          <w:lang w:bidi="fa-IR"/>
        </w:rPr>
        <w:pPrChange w:id="2023" w:author="Microsoft account" w:date="2025-09-20T13:24:00Z">
          <w:pPr>
            <w:bidi/>
            <w:spacing w:after="0" w:line="276" w:lineRule="auto"/>
            <w:jc w:val="both"/>
          </w:pPr>
        </w:pPrChange>
      </w:pPr>
    </w:p>
    <w:p w14:paraId="04F65187" w14:textId="78A24B2E" w:rsidR="00D964CE" w:rsidRDefault="00D964CE">
      <w:pPr>
        <w:spacing w:after="0" w:line="240" w:lineRule="auto"/>
        <w:rPr>
          <w:ins w:id="2024" w:author="Microsoft account" w:date="2025-09-20T13:24:00Z"/>
          <w:rFonts w:cs="Calibri"/>
          <w:sz w:val="28"/>
          <w:szCs w:val="28"/>
          <w:rtl/>
          <w:lang w:bidi="fa-IR"/>
        </w:rPr>
      </w:pPr>
      <w:ins w:id="2025"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2026" w:author="Microsoft account" w:date="2025-09-21T11:53:00Z"/>
          <w:rFonts w:cs="Calibri"/>
          <w:sz w:val="28"/>
          <w:szCs w:val="28"/>
          <w:rtl/>
          <w:lang w:bidi="fa-IR"/>
        </w:rPr>
        <w:pPrChange w:id="2027" w:author="Microsoft account" w:date="2025-09-20T13:24:00Z">
          <w:pPr>
            <w:bidi/>
            <w:spacing w:after="0" w:line="276" w:lineRule="auto"/>
            <w:jc w:val="both"/>
          </w:pPr>
        </w:pPrChange>
      </w:pPr>
      <w:bookmarkStart w:id="2028" w:name="I4040630"/>
      <w:ins w:id="2029" w:author="Microsoft account" w:date="2025-09-21T11:53:00Z">
        <w:r>
          <w:rPr>
            <w:rFonts w:cs="Calibri" w:hint="cs"/>
            <w:sz w:val="28"/>
            <w:szCs w:val="28"/>
            <w:rtl/>
            <w:lang w:bidi="fa-IR"/>
          </w:rPr>
          <w:lastRenderedPageBreak/>
          <w:t>ادامه</w:t>
        </w:r>
      </w:ins>
    </w:p>
    <w:bookmarkEnd w:id="2028"/>
    <w:p w14:paraId="5D3D831F" w14:textId="77777777" w:rsidR="009F075E" w:rsidRDefault="009F075E">
      <w:pPr>
        <w:bidi/>
        <w:spacing w:after="0" w:line="276" w:lineRule="auto"/>
        <w:jc w:val="both"/>
        <w:rPr>
          <w:ins w:id="2030" w:author="Microsoft account" w:date="2025-09-21T11:54:00Z"/>
          <w:rFonts w:cs="Calibri"/>
          <w:sz w:val="28"/>
          <w:szCs w:val="28"/>
          <w:rtl/>
          <w:lang w:bidi="fa-IR"/>
        </w:rPr>
        <w:pPrChange w:id="2031" w:author="Microsoft account" w:date="2025-09-21T11:53:00Z">
          <w:pPr>
            <w:bidi/>
            <w:spacing w:after="0" w:line="276" w:lineRule="auto"/>
            <w:jc w:val="both"/>
          </w:pPr>
        </w:pPrChange>
      </w:pPr>
    </w:p>
    <w:p w14:paraId="710A15A8" w14:textId="1340836B" w:rsidR="009F075E" w:rsidRDefault="00E34CC8">
      <w:pPr>
        <w:bidi/>
        <w:spacing w:after="0" w:line="276" w:lineRule="auto"/>
        <w:jc w:val="both"/>
        <w:rPr>
          <w:ins w:id="2032" w:author="Microsoft account" w:date="2025-09-21T12:01:00Z"/>
          <w:rFonts w:cs="Calibri"/>
          <w:sz w:val="28"/>
          <w:szCs w:val="28"/>
          <w:rtl/>
          <w:lang w:bidi="fa-IR"/>
        </w:rPr>
        <w:pPrChange w:id="2033" w:author="Microsoft account" w:date="2025-09-21T11:54:00Z">
          <w:pPr>
            <w:bidi/>
            <w:spacing w:after="0" w:line="276" w:lineRule="auto"/>
            <w:jc w:val="both"/>
          </w:pPr>
        </w:pPrChange>
      </w:pPr>
      <w:ins w:id="2034"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2035"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pPr>
        <w:bidi/>
        <w:spacing w:after="0" w:line="276" w:lineRule="auto"/>
        <w:jc w:val="both"/>
        <w:rPr>
          <w:ins w:id="2036" w:author="Microsoft account" w:date="2025-09-21T12:01:00Z"/>
          <w:rFonts w:cs="Calibri"/>
          <w:sz w:val="28"/>
          <w:szCs w:val="28"/>
          <w:rtl/>
          <w:lang w:bidi="fa-IR"/>
        </w:rPr>
        <w:pPrChange w:id="2037" w:author="Microsoft account" w:date="2025-09-21T12:01:00Z">
          <w:pPr>
            <w:bidi/>
            <w:spacing w:after="0" w:line="276" w:lineRule="auto"/>
            <w:jc w:val="both"/>
          </w:pPr>
        </w:pPrChange>
      </w:pPr>
      <w:ins w:id="2038" w:author="Microsoft account" w:date="2025-09-21T12:02:00Z">
        <w:r w:rsidRPr="00E34CC8">
          <w:rPr>
            <w:rFonts w:cs="Calibri"/>
            <w:noProof/>
            <w:sz w:val="28"/>
            <w:szCs w:val="28"/>
            <w:rPrChange w:id="2039"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bidi/>
        <w:spacing w:after="0" w:line="276" w:lineRule="auto"/>
        <w:jc w:val="both"/>
        <w:rPr>
          <w:ins w:id="2040" w:author="Microsoft account" w:date="2025-09-22T10:05:00Z"/>
          <w:rFonts w:cs="Calibri"/>
          <w:sz w:val="28"/>
          <w:szCs w:val="28"/>
          <w:rtl/>
          <w:lang w:bidi="fa-IR"/>
        </w:rPr>
        <w:pPrChange w:id="2041" w:author="Microsoft account" w:date="2025-09-21T12:01:00Z">
          <w:pPr>
            <w:bidi/>
            <w:spacing w:after="0" w:line="276" w:lineRule="auto"/>
            <w:jc w:val="both"/>
          </w:pPr>
        </w:pPrChange>
      </w:pPr>
      <w:ins w:id="2042"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2043"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2044"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2045"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2046"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6C9E9594" w14:textId="16CA8775" w:rsidR="00AE1AF7" w:rsidRDefault="00AE1AF7">
      <w:pPr>
        <w:bidi/>
        <w:spacing w:after="0" w:line="276" w:lineRule="auto"/>
        <w:jc w:val="both"/>
        <w:rPr>
          <w:ins w:id="2047" w:author="Microsoft account" w:date="2025-09-21T12:05:00Z"/>
          <w:rFonts w:cs="Calibri"/>
          <w:sz w:val="28"/>
          <w:szCs w:val="28"/>
          <w:rtl/>
          <w:lang w:bidi="fa-IR"/>
        </w:rPr>
        <w:pPrChange w:id="2048" w:author="Microsoft account" w:date="2025-09-22T10:05:00Z">
          <w:pPr>
            <w:bidi/>
            <w:spacing w:after="0" w:line="276" w:lineRule="auto"/>
            <w:jc w:val="both"/>
          </w:pPr>
        </w:pPrChange>
      </w:pPr>
      <w:ins w:id="2049" w:author="Microsoft account" w:date="2025-09-22T10:05:00Z">
        <w:r>
          <w:rPr>
            <w:rFonts w:cs="Calibri" w:hint="cs"/>
            <w:sz w:val="28"/>
            <w:szCs w:val="28"/>
            <w:rtl/>
            <w:lang w:bidi="fa-IR"/>
          </w:rPr>
          <w:t>(</w:t>
        </w:r>
        <w:r>
          <w:rPr>
            <w:rFonts w:cs="Calibri" w:hint="cs"/>
            <w:sz w:val="18"/>
            <w:szCs w:val="18"/>
            <w:rtl/>
            <w:lang w:bidi="fa-IR"/>
          </w:rPr>
          <w:t xml:space="preserve">یکی دیگه از کاربرد های </w:t>
        </w:r>
        <w:r>
          <w:rPr>
            <w:rFonts w:cs="Calibri"/>
            <w:sz w:val="18"/>
            <w:szCs w:val="18"/>
            <w:lang w:bidi="fa-IR"/>
          </w:rPr>
          <w:t>.get()</w:t>
        </w:r>
        <w:r>
          <w:rPr>
            <w:rFonts w:cs="Calibri" w:hint="cs"/>
            <w:sz w:val="18"/>
            <w:szCs w:val="18"/>
            <w:rtl/>
            <w:lang w:bidi="fa-IR"/>
          </w:rPr>
          <w:t xml:space="preserve"> اینه که میتونی به اون مقداری که داری از یه </w:t>
        </w:r>
        <w:r>
          <w:rPr>
            <w:rFonts w:cs="Calibri"/>
            <w:sz w:val="18"/>
            <w:szCs w:val="18"/>
            <w:lang w:bidi="fa-IR"/>
          </w:rPr>
          <w:t>dict</w:t>
        </w:r>
        <w:r>
          <w:rPr>
            <w:rFonts w:cs="Calibri" w:hint="cs"/>
            <w:sz w:val="18"/>
            <w:szCs w:val="18"/>
            <w:rtl/>
            <w:lang w:bidi="fa-IR"/>
          </w:rPr>
          <w:t xml:space="preserve"> میگیری یه مقدار </w:t>
        </w:r>
        <w:r>
          <w:rPr>
            <w:rFonts w:cs="Calibri"/>
            <w:sz w:val="18"/>
            <w:szCs w:val="18"/>
            <w:lang w:bidi="fa-IR"/>
          </w:rPr>
          <w:t>default</w:t>
        </w:r>
        <w:r>
          <w:rPr>
            <w:rFonts w:cs="Calibri" w:hint="cs"/>
            <w:sz w:val="18"/>
            <w:szCs w:val="18"/>
            <w:rtl/>
            <w:lang w:bidi="fa-IR"/>
          </w:rPr>
          <w:t xml:space="preserve"> بدی توی همون </w:t>
        </w:r>
      </w:ins>
      <w:ins w:id="2050" w:author="Microsoft account" w:date="2025-09-22T10:06:00Z">
        <w:r>
          <w:rPr>
            <w:rFonts w:cs="Calibri"/>
            <w:sz w:val="18"/>
            <w:szCs w:val="18"/>
            <w:lang w:bidi="fa-IR"/>
          </w:rPr>
          <w:t>.get</w:t>
        </w:r>
        <w:r w:rsidR="003F5BBA">
          <w:rPr>
            <w:rFonts w:cs="Calibri" w:hint="cs"/>
            <w:sz w:val="18"/>
            <w:szCs w:val="18"/>
            <w:rtl/>
            <w:lang w:bidi="fa-IR"/>
          </w:rPr>
          <w:t xml:space="preserve">  به این صورت که </w:t>
        </w:r>
        <w:r w:rsidR="003F5BBA">
          <w:rPr>
            <w:rFonts w:cs="Calibri"/>
            <w:sz w:val="18"/>
            <w:szCs w:val="18"/>
            <w:lang w:bidi="fa-IR"/>
          </w:rPr>
          <w:t>dict.get(“key_name”, default_value)</w:t>
        </w:r>
        <w:r w:rsidR="003F5BBA">
          <w:rPr>
            <w:rFonts w:cs="Calibri" w:hint="cs"/>
            <w:sz w:val="18"/>
            <w:szCs w:val="18"/>
            <w:rtl/>
            <w:lang w:bidi="fa-IR"/>
          </w:rPr>
          <w:t xml:space="preserve"> ، و همچنین در کار کردن با </w:t>
        </w:r>
      </w:ins>
      <w:ins w:id="2051" w:author="Microsoft account" w:date="2025-09-22T10:07:00Z">
        <w:r w:rsidR="003F5BBA">
          <w:rPr>
            <w:rFonts w:cs="Calibri"/>
            <w:sz w:val="18"/>
            <w:szCs w:val="18"/>
            <w:lang w:bidi="fa-IR"/>
          </w:rPr>
          <w:t>tkinter</w:t>
        </w:r>
        <w:r w:rsidR="003F5BBA">
          <w:rPr>
            <w:rFonts w:cs="Calibri" w:hint="cs"/>
            <w:sz w:val="18"/>
            <w:szCs w:val="18"/>
            <w:rtl/>
            <w:lang w:bidi="fa-IR"/>
          </w:rPr>
          <w:t xml:space="preserve">هم کاربرد داره ، در گرفتن مقدار </w:t>
        </w:r>
        <w:r w:rsidR="003F5BBA">
          <w:rPr>
            <w:rFonts w:cs="Calibri"/>
            <w:sz w:val="18"/>
            <w:szCs w:val="18"/>
            <w:lang w:bidi="fa-IR"/>
          </w:rPr>
          <w:t>variable</w:t>
        </w:r>
        <w:r w:rsidR="003F5BBA">
          <w:rPr>
            <w:rFonts w:cs="Calibri" w:hint="cs"/>
            <w:sz w:val="18"/>
            <w:szCs w:val="18"/>
            <w:rtl/>
            <w:lang w:bidi="fa-IR"/>
          </w:rPr>
          <w:t xml:space="preserve"> هایی که تحت </w:t>
        </w:r>
        <w:r w:rsidR="003F5BBA">
          <w:rPr>
            <w:rFonts w:cs="Calibri"/>
            <w:sz w:val="18"/>
            <w:szCs w:val="18"/>
            <w:lang w:bidi="fa-IR"/>
          </w:rPr>
          <w:t>Tk</w:t>
        </w:r>
        <w:r w:rsidR="003F5BBA">
          <w:rPr>
            <w:rFonts w:cs="Calibri" w:hint="cs"/>
            <w:sz w:val="18"/>
            <w:szCs w:val="18"/>
            <w:rtl/>
            <w:lang w:bidi="fa-IR"/>
          </w:rPr>
          <w:t xml:space="preserve"> هستن و از اون تکنولوژی استفاده میکنن. </w:t>
        </w:r>
      </w:ins>
      <w:ins w:id="2052" w:author="Microsoft account" w:date="2025-09-22T10:05:00Z">
        <w:r>
          <w:rPr>
            <w:rFonts w:cs="Calibri" w:hint="cs"/>
            <w:sz w:val="28"/>
            <w:szCs w:val="28"/>
            <w:rtl/>
            <w:lang w:bidi="fa-IR"/>
          </w:rPr>
          <w:t>)</w:t>
        </w:r>
      </w:ins>
    </w:p>
    <w:p w14:paraId="49B86A66" w14:textId="77777777" w:rsidR="00210F46" w:rsidRDefault="00210F46">
      <w:pPr>
        <w:bidi/>
        <w:spacing w:after="0" w:line="276" w:lineRule="auto"/>
        <w:jc w:val="both"/>
        <w:rPr>
          <w:ins w:id="2053" w:author="Microsoft account" w:date="2025-09-21T12:06:00Z"/>
          <w:rFonts w:cs="Calibri"/>
          <w:sz w:val="28"/>
          <w:szCs w:val="28"/>
          <w:rtl/>
          <w:lang w:bidi="fa-IR"/>
        </w:rPr>
        <w:pPrChange w:id="2054" w:author="Microsoft account" w:date="2025-09-21T12:06:00Z">
          <w:pPr>
            <w:bidi/>
            <w:spacing w:after="0" w:line="276" w:lineRule="auto"/>
            <w:jc w:val="both"/>
          </w:pPr>
        </w:pPrChange>
      </w:pPr>
    </w:p>
    <w:p w14:paraId="4285F413" w14:textId="4B672519" w:rsidR="00210F46" w:rsidRDefault="00210F46">
      <w:pPr>
        <w:bidi/>
        <w:spacing w:after="0" w:line="276" w:lineRule="auto"/>
        <w:jc w:val="both"/>
        <w:rPr>
          <w:ins w:id="2055" w:author="Microsoft account" w:date="2025-09-21T12:27:00Z"/>
          <w:rFonts w:cs="Calibri"/>
          <w:sz w:val="28"/>
          <w:szCs w:val="28"/>
          <w:rtl/>
          <w:lang w:bidi="fa-IR"/>
        </w:rPr>
        <w:pPrChange w:id="2056" w:author="Microsoft account" w:date="2025-09-21T12:06:00Z">
          <w:pPr>
            <w:bidi/>
            <w:spacing w:after="0" w:line="276" w:lineRule="auto"/>
            <w:jc w:val="both"/>
          </w:pPr>
        </w:pPrChange>
      </w:pPr>
      <w:ins w:id="2057" w:author="Microsoft account" w:date="2025-09-21T12:06:00Z">
        <w:r>
          <w:rPr>
            <w:rFonts w:cs="Calibri" w:hint="cs"/>
            <w:sz w:val="28"/>
            <w:szCs w:val="28"/>
            <w:rtl/>
            <w:lang w:bidi="fa-IR"/>
          </w:rPr>
          <w:t>-</w:t>
        </w:r>
      </w:ins>
      <w:ins w:id="2058" w:author="Microsoft account" w:date="2025-09-21T12:25:00Z">
        <w:r w:rsidR="00891166">
          <w:rPr>
            <w:rFonts w:cs="Calibri" w:hint="cs"/>
            <w:sz w:val="28"/>
            <w:szCs w:val="28"/>
            <w:rtl/>
            <w:lang w:bidi="fa-IR"/>
          </w:rPr>
          <w:t xml:space="preserve">درمورد ساخت </w:t>
        </w:r>
      </w:ins>
      <w:ins w:id="2059"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2060"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pPr>
        <w:bidi/>
        <w:spacing w:after="0" w:line="276" w:lineRule="auto"/>
        <w:jc w:val="both"/>
        <w:rPr>
          <w:ins w:id="2061" w:author="Microsoft account" w:date="2025-09-21T12:27:00Z"/>
          <w:rFonts w:cs="Calibri"/>
          <w:sz w:val="28"/>
          <w:szCs w:val="28"/>
          <w:rtl/>
          <w:lang w:bidi="fa-IR"/>
        </w:rPr>
        <w:pPrChange w:id="2062" w:author="Microsoft account" w:date="2025-09-21T12:27:00Z">
          <w:pPr>
            <w:bidi/>
            <w:spacing w:after="0" w:line="276" w:lineRule="auto"/>
            <w:jc w:val="both"/>
          </w:pPr>
        </w:pPrChange>
      </w:pPr>
      <w:ins w:id="2063" w:author="Microsoft account" w:date="2025-09-21T12:27:00Z">
        <w:r>
          <w:rPr>
            <w:rFonts w:cs="Calibri"/>
            <w:sz w:val="28"/>
            <w:szCs w:val="28"/>
            <w:lang w:bidi="fa-IR"/>
          </w:rPr>
          <w:t>My_label[“text”] = “new text add”</w:t>
        </w:r>
      </w:ins>
    </w:p>
    <w:p w14:paraId="4D79BD12" w14:textId="569C9A66" w:rsidR="00891166" w:rsidRDefault="00891166">
      <w:pPr>
        <w:bidi/>
        <w:spacing w:after="0" w:line="276" w:lineRule="auto"/>
        <w:jc w:val="both"/>
        <w:rPr>
          <w:ins w:id="2064" w:author="Microsoft account" w:date="2025-09-21T12:28:00Z"/>
          <w:rFonts w:cs="Calibri"/>
          <w:sz w:val="28"/>
          <w:szCs w:val="28"/>
          <w:rtl/>
          <w:lang w:bidi="fa-IR"/>
        </w:rPr>
        <w:pPrChange w:id="2065" w:author="Microsoft account" w:date="2025-09-21T12:27:00Z">
          <w:pPr>
            <w:bidi/>
            <w:spacing w:after="0" w:line="276" w:lineRule="auto"/>
            <w:jc w:val="both"/>
          </w:pPr>
        </w:pPrChange>
      </w:pPr>
      <w:ins w:id="2066"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2067"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ins w:id="2068" w:author="Microsoft account" w:date="2025-09-22T10:11:00Z">
        <w:r w:rsidR="00B31481">
          <w:rPr>
            <w:rFonts w:cs="Calibri" w:hint="cs"/>
            <w:sz w:val="28"/>
            <w:szCs w:val="28"/>
            <w:rtl/>
            <w:lang w:bidi="fa-IR"/>
          </w:rPr>
          <w:t>(</w:t>
        </w:r>
        <w:r w:rsidR="00B31481">
          <w:rPr>
            <w:rFonts w:cs="Calibri" w:hint="cs"/>
            <w:sz w:val="18"/>
            <w:szCs w:val="18"/>
            <w:rtl/>
            <w:lang w:bidi="fa-IR"/>
          </w:rPr>
          <w:t xml:space="preserve">که خب مشخصه که </w:t>
        </w:r>
        <w:r w:rsidR="00B31481">
          <w:rPr>
            <w:rFonts w:cs="Calibri"/>
            <w:sz w:val="18"/>
            <w:szCs w:val="18"/>
            <w:lang w:bidi="fa-IR"/>
          </w:rPr>
          <w:t>.config()</w:t>
        </w:r>
        <w:r w:rsidR="00B31481">
          <w:rPr>
            <w:rFonts w:cs="Calibri" w:hint="cs"/>
            <w:sz w:val="18"/>
            <w:szCs w:val="18"/>
            <w:rtl/>
            <w:lang w:bidi="fa-IR"/>
          </w:rPr>
          <w:t xml:space="preserve"> گزینه بهتریه ولی تا الان متوجه شدیم که اگر راهی وجود داره، بی دلیل نیست وجودش، پس شاید فرمت </w:t>
        </w:r>
        <w:r w:rsidR="00B31481">
          <w:rPr>
            <w:rFonts w:cs="Calibri"/>
            <w:sz w:val="18"/>
            <w:szCs w:val="18"/>
            <w:lang w:bidi="fa-IR"/>
          </w:rPr>
          <w:t>dict call</w:t>
        </w:r>
        <w:r w:rsidR="00B31481">
          <w:rPr>
            <w:rFonts w:cs="Calibri" w:hint="cs"/>
            <w:sz w:val="18"/>
            <w:szCs w:val="18"/>
            <w:rtl/>
            <w:lang w:bidi="fa-IR"/>
          </w:rPr>
          <w:t xml:space="preserve"> هم جایی استفاده ای خاص داشته باشه. </w:t>
        </w:r>
        <w:r w:rsidR="00B31481">
          <w:rPr>
            <w:rFonts w:cs="Calibri" w:hint="cs"/>
            <w:sz w:val="28"/>
            <w:szCs w:val="28"/>
            <w:rtl/>
            <w:lang w:bidi="fa-IR"/>
          </w:rPr>
          <w:t>)</w:t>
        </w:r>
      </w:ins>
    </w:p>
    <w:p w14:paraId="3B30BA6D" w14:textId="77777777" w:rsidR="00891166" w:rsidRDefault="00891166">
      <w:pPr>
        <w:bidi/>
        <w:spacing w:after="0" w:line="276" w:lineRule="auto"/>
        <w:jc w:val="both"/>
        <w:rPr>
          <w:ins w:id="2069" w:author="Microsoft account" w:date="2025-09-21T12:28:00Z"/>
          <w:rFonts w:cs="Calibri"/>
          <w:sz w:val="28"/>
          <w:szCs w:val="28"/>
          <w:rtl/>
          <w:lang w:bidi="fa-IR"/>
        </w:rPr>
        <w:pPrChange w:id="2070" w:author="Microsoft account" w:date="2025-09-21T12:28:00Z">
          <w:pPr>
            <w:bidi/>
            <w:spacing w:after="0" w:line="276" w:lineRule="auto"/>
            <w:jc w:val="both"/>
          </w:pPr>
        </w:pPrChange>
      </w:pPr>
    </w:p>
    <w:p w14:paraId="7F23BB70" w14:textId="51E3AAF7" w:rsidR="00891166" w:rsidRDefault="00891166">
      <w:pPr>
        <w:bidi/>
        <w:spacing w:after="0" w:line="276" w:lineRule="auto"/>
        <w:jc w:val="both"/>
        <w:rPr>
          <w:ins w:id="2071" w:author="Microsoft account" w:date="2025-09-21T12:35:00Z"/>
          <w:rFonts w:cs="Calibri"/>
          <w:sz w:val="28"/>
          <w:szCs w:val="28"/>
          <w:lang w:bidi="fa-IR"/>
        </w:rPr>
        <w:pPrChange w:id="2072" w:author="Microsoft account" w:date="2025-09-21T12:28:00Z">
          <w:pPr>
            <w:bidi/>
            <w:spacing w:after="0" w:line="276" w:lineRule="auto"/>
            <w:jc w:val="both"/>
          </w:pPr>
        </w:pPrChange>
      </w:pPr>
      <w:ins w:id="2073" w:author="Microsoft account" w:date="2025-09-21T12:28:00Z">
        <w:r>
          <w:rPr>
            <w:rFonts w:cs="Calibri" w:hint="cs"/>
            <w:sz w:val="28"/>
            <w:szCs w:val="28"/>
            <w:rtl/>
            <w:lang w:bidi="fa-IR"/>
          </w:rPr>
          <w:lastRenderedPageBreak/>
          <w:t>-</w:t>
        </w:r>
      </w:ins>
      <w:ins w:id="2074" w:author="Microsoft account" w:date="2025-09-21T12:33:00Z">
        <w:r w:rsidR="00C77CBB">
          <w:rPr>
            <w:rFonts w:cs="Calibri" w:hint="cs"/>
            <w:sz w:val="28"/>
            <w:szCs w:val="28"/>
            <w:rtl/>
            <w:lang w:bidi="fa-IR"/>
          </w:rPr>
          <w:t xml:space="preserve">همونطور که میدونیم </w:t>
        </w:r>
      </w:ins>
      <w:ins w:id="2075"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2076"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2077" w:author="Microsoft account" w:date="2025-09-21T12:34:00Z">
        <w:r w:rsidR="00C77CBB">
          <w:rPr>
            <w:rFonts w:cs="Calibri" w:hint="cs"/>
            <w:sz w:val="28"/>
            <w:szCs w:val="28"/>
            <w:rtl/>
            <w:lang w:bidi="fa-IR"/>
          </w:rPr>
          <w:t xml:space="preserve"> سری بزن</w:t>
        </w:r>
      </w:ins>
      <w:ins w:id="2078" w:author="Microsoft account" w:date="2025-09-21T12:35:00Z">
        <w:r w:rsidR="00C77CBB">
          <w:rPr>
            <w:rFonts w:cs="Calibri" w:hint="cs"/>
            <w:sz w:val="28"/>
            <w:szCs w:val="28"/>
            <w:rtl/>
            <w:lang w:bidi="fa-IR"/>
          </w:rPr>
          <w:t xml:space="preserve"> </w:t>
        </w:r>
      </w:ins>
    </w:p>
    <w:p w14:paraId="5929220E" w14:textId="77777777" w:rsidR="00C77CBB" w:rsidRDefault="00C77CBB">
      <w:pPr>
        <w:bidi/>
        <w:spacing w:after="0" w:line="276" w:lineRule="auto"/>
        <w:jc w:val="both"/>
        <w:rPr>
          <w:ins w:id="2079" w:author="Microsoft account" w:date="2025-09-21T11:54:00Z"/>
          <w:rFonts w:cs="Calibri"/>
          <w:sz w:val="28"/>
          <w:szCs w:val="28"/>
          <w:rtl/>
          <w:lang w:bidi="fa-IR"/>
        </w:rPr>
        <w:pPrChange w:id="2080" w:author="Microsoft account" w:date="2025-09-21T12:35:00Z">
          <w:pPr>
            <w:bidi/>
            <w:spacing w:after="0" w:line="276" w:lineRule="auto"/>
            <w:jc w:val="both"/>
          </w:pPr>
        </w:pPrChange>
      </w:pPr>
    </w:p>
    <w:p w14:paraId="0F8E96EC" w14:textId="414E5360" w:rsidR="009F075E" w:rsidRDefault="00C11108">
      <w:pPr>
        <w:bidi/>
        <w:spacing w:after="0" w:line="276" w:lineRule="auto"/>
        <w:jc w:val="both"/>
        <w:rPr>
          <w:ins w:id="2081" w:author="Microsoft account" w:date="2025-09-21T12:53:00Z"/>
          <w:rFonts w:cs="Calibri"/>
          <w:sz w:val="28"/>
          <w:szCs w:val="28"/>
          <w:rtl/>
          <w:lang w:bidi="fa-IR"/>
        </w:rPr>
        <w:pPrChange w:id="2082" w:author="Microsoft account" w:date="2025-09-21T11:54:00Z">
          <w:pPr>
            <w:bidi/>
            <w:spacing w:after="0" w:line="276" w:lineRule="auto"/>
            <w:jc w:val="both"/>
          </w:pPr>
        </w:pPrChange>
      </w:pPr>
      <w:ins w:id="2083"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pPr>
        <w:bidi/>
        <w:spacing w:after="0" w:line="276" w:lineRule="auto"/>
        <w:jc w:val="both"/>
        <w:rPr>
          <w:ins w:id="2084" w:author="Microsoft account" w:date="2025-09-21T12:54:00Z"/>
          <w:rFonts w:cs="Calibri"/>
          <w:sz w:val="28"/>
          <w:szCs w:val="28"/>
          <w:rtl/>
          <w:lang w:bidi="fa-IR"/>
        </w:rPr>
        <w:pPrChange w:id="2085" w:author="Microsoft account" w:date="2025-09-21T12:53:00Z">
          <w:pPr>
            <w:bidi/>
            <w:spacing w:after="0" w:line="276" w:lineRule="auto"/>
            <w:jc w:val="both"/>
          </w:pPr>
        </w:pPrChange>
      </w:pPr>
      <w:ins w:id="2086" w:author="Microsoft account" w:date="2025-09-21T12:53:00Z">
        <w:r w:rsidRPr="00C11108">
          <w:rPr>
            <w:rFonts w:cs="Calibri"/>
            <w:noProof/>
            <w:sz w:val="28"/>
            <w:szCs w:val="28"/>
            <w:rPrChange w:id="2087"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bidi/>
        <w:spacing w:after="0" w:line="276" w:lineRule="auto"/>
        <w:jc w:val="both"/>
        <w:rPr>
          <w:ins w:id="2088" w:author="Microsoft account" w:date="2025-09-21T12:54:00Z"/>
          <w:rFonts w:cs="Calibri"/>
          <w:sz w:val="28"/>
          <w:szCs w:val="28"/>
          <w:rtl/>
          <w:lang w:bidi="fa-IR"/>
        </w:rPr>
        <w:pPrChange w:id="2089" w:author="Microsoft account" w:date="2025-09-21T12:54:00Z">
          <w:pPr>
            <w:bidi/>
            <w:spacing w:after="0" w:line="276" w:lineRule="auto"/>
            <w:jc w:val="both"/>
          </w:pPr>
        </w:pPrChange>
      </w:pPr>
      <w:ins w:id="2090"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pPr>
        <w:bidi/>
        <w:spacing w:after="0" w:line="276" w:lineRule="auto"/>
        <w:jc w:val="both"/>
        <w:rPr>
          <w:ins w:id="2091" w:author="Microsoft account" w:date="2025-09-21T12:54:00Z"/>
          <w:rFonts w:cs="Calibri"/>
          <w:sz w:val="28"/>
          <w:szCs w:val="28"/>
          <w:rtl/>
          <w:lang w:bidi="fa-IR"/>
        </w:rPr>
        <w:pPrChange w:id="2092" w:author="Microsoft account" w:date="2025-09-21T12:54:00Z">
          <w:pPr>
            <w:bidi/>
            <w:spacing w:after="0" w:line="276" w:lineRule="auto"/>
            <w:jc w:val="both"/>
          </w:pPr>
        </w:pPrChange>
      </w:pPr>
    </w:p>
    <w:p w14:paraId="1E10F27C" w14:textId="73241B67" w:rsidR="00C11108" w:rsidRDefault="00A16425">
      <w:pPr>
        <w:bidi/>
        <w:spacing w:after="0" w:line="276" w:lineRule="auto"/>
        <w:jc w:val="both"/>
        <w:rPr>
          <w:ins w:id="2093" w:author="Microsoft account" w:date="2025-09-21T13:09:00Z"/>
          <w:rFonts w:cs="Calibri"/>
          <w:sz w:val="28"/>
          <w:szCs w:val="28"/>
          <w:rtl/>
          <w:lang w:bidi="fa-IR"/>
        </w:rPr>
        <w:pPrChange w:id="2094" w:author="Microsoft account" w:date="2025-09-21T12:54:00Z">
          <w:pPr>
            <w:bidi/>
            <w:spacing w:after="0" w:line="276" w:lineRule="auto"/>
            <w:jc w:val="both"/>
          </w:pPr>
        </w:pPrChange>
      </w:pPr>
      <w:ins w:id="2095"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2096" w:author="Microsoft account" w:date="2025-09-21T13:08:00Z">
        <w:r>
          <w:rPr>
            <w:rFonts w:cs="Calibri"/>
            <w:sz w:val="28"/>
            <w:szCs w:val="28"/>
            <w:lang w:bidi="fa-IR"/>
          </w:rPr>
          <w:t>IntVar()</w:t>
        </w:r>
        <w:r>
          <w:rPr>
            <w:rFonts w:cs="Calibri" w:hint="cs"/>
            <w:sz w:val="28"/>
            <w:szCs w:val="28"/>
            <w:rtl/>
            <w:lang w:bidi="fa-IR"/>
          </w:rPr>
          <w:t xml:space="preserve"> و </w:t>
        </w:r>
      </w:ins>
      <w:ins w:id="2097"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p>
    <w:p w14:paraId="4493BF71" w14:textId="77777777" w:rsidR="00A16425" w:rsidRDefault="00A16425">
      <w:pPr>
        <w:bidi/>
        <w:spacing w:after="0" w:line="276" w:lineRule="auto"/>
        <w:jc w:val="both"/>
        <w:rPr>
          <w:ins w:id="2098" w:author="Microsoft account" w:date="2025-09-21T13:09:00Z"/>
          <w:rFonts w:cs="Calibri"/>
          <w:sz w:val="28"/>
          <w:szCs w:val="28"/>
          <w:rtl/>
          <w:lang w:bidi="fa-IR"/>
        </w:rPr>
        <w:pPrChange w:id="2099" w:author="Microsoft account" w:date="2025-09-21T13:09:00Z">
          <w:pPr>
            <w:bidi/>
            <w:spacing w:after="0" w:line="276" w:lineRule="auto"/>
            <w:jc w:val="both"/>
          </w:pPr>
        </w:pPrChange>
      </w:pPr>
    </w:p>
    <w:p w14:paraId="4B3C37F4" w14:textId="398C7C2A" w:rsidR="00A16425" w:rsidRDefault="00A16425">
      <w:pPr>
        <w:bidi/>
        <w:spacing w:after="0" w:line="276" w:lineRule="auto"/>
        <w:jc w:val="both"/>
        <w:rPr>
          <w:ins w:id="2100" w:author="Microsoft account" w:date="2025-09-21T13:14:00Z"/>
          <w:rFonts w:cs="Calibri"/>
          <w:sz w:val="28"/>
          <w:szCs w:val="28"/>
          <w:rtl/>
          <w:lang w:bidi="fa-IR"/>
        </w:rPr>
        <w:pPrChange w:id="2101" w:author="Microsoft account" w:date="2025-09-21T13:09:00Z">
          <w:pPr>
            <w:bidi/>
            <w:spacing w:after="0" w:line="276" w:lineRule="auto"/>
            <w:jc w:val="both"/>
          </w:pPr>
        </w:pPrChange>
      </w:pPr>
      <w:ins w:id="2102" w:author="Microsoft account" w:date="2025-09-21T13:09:00Z">
        <w:r>
          <w:rPr>
            <w:rFonts w:cs="Calibri" w:hint="cs"/>
            <w:sz w:val="28"/>
            <w:szCs w:val="28"/>
            <w:rtl/>
            <w:lang w:bidi="fa-IR"/>
          </w:rPr>
          <w:t>-</w:t>
        </w:r>
      </w:ins>
      <w:ins w:id="2103"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2104"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2105"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pPr>
        <w:bidi/>
        <w:spacing w:after="0" w:line="276" w:lineRule="auto"/>
        <w:jc w:val="both"/>
        <w:rPr>
          <w:ins w:id="2106" w:author="Microsoft account" w:date="2025-09-21T13:14:00Z"/>
          <w:rFonts w:cs="Calibri"/>
          <w:sz w:val="28"/>
          <w:szCs w:val="28"/>
          <w:rtl/>
          <w:lang w:bidi="fa-IR"/>
        </w:rPr>
        <w:pPrChange w:id="2107" w:author="Microsoft account" w:date="2025-09-21T13:14:00Z">
          <w:pPr>
            <w:bidi/>
            <w:spacing w:after="0" w:line="276" w:lineRule="auto"/>
            <w:jc w:val="both"/>
          </w:pPr>
        </w:pPrChange>
      </w:pPr>
      <w:ins w:id="2108"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pPr>
        <w:bidi/>
        <w:spacing w:after="0" w:line="276" w:lineRule="auto"/>
        <w:jc w:val="both"/>
        <w:rPr>
          <w:ins w:id="2109" w:author="Microsoft account" w:date="2025-09-21T13:14:00Z"/>
          <w:rFonts w:cs="Calibri"/>
          <w:sz w:val="28"/>
          <w:szCs w:val="28"/>
          <w:rtl/>
          <w:lang w:bidi="fa-IR"/>
        </w:rPr>
        <w:pPrChange w:id="2110" w:author="Microsoft account" w:date="2025-09-21T13:14:00Z">
          <w:pPr>
            <w:bidi/>
            <w:spacing w:after="0" w:line="276" w:lineRule="auto"/>
            <w:jc w:val="both"/>
          </w:pPr>
        </w:pPrChange>
      </w:pPr>
    </w:p>
    <w:p w14:paraId="2FC45F10" w14:textId="49F442B8" w:rsidR="00E47AC6" w:rsidRDefault="00E47AC6">
      <w:pPr>
        <w:bidi/>
        <w:spacing w:after="0" w:line="276" w:lineRule="auto"/>
        <w:jc w:val="both"/>
        <w:rPr>
          <w:ins w:id="2111" w:author="Microsoft account" w:date="2025-09-21T13:19:00Z"/>
          <w:rFonts w:cs="Calibri"/>
          <w:sz w:val="28"/>
          <w:szCs w:val="28"/>
          <w:rtl/>
          <w:lang w:bidi="fa-IR"/>
        </w:rPr>
        <w:pPrChange w:id="2112" w:author="Microsoft account" w:date="2025-09-21T13:14:00Z">
          <w:pPr>
            <w:bidi/>
            <w:spacing w:after="0" w:line="276" w:lineRule="auto"/>
            <w:jc w:val="both"/>
          </w:pPr>
        </w:pPrChange>
      </w:pPr>
      <w:ins w:id="2113"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114"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115"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w:t>
        </w:r>
        <w:r>
          <w:rPr>
            <w:rFonts w:cs="Calibri" w:hint="cs"/>
            <w:sz w:val="28"/>
            <w:szCs w:val="28"/>
            <w:rtl/>
            <w:lang w:bidi="fa-IR"/>
          </w:rPr>
          <w:lastRenderedPageBreak/>
          <w:t xml:space="preserve">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116" w:author="Microsoft account" w:date="2025-09-21T13:19:00Z">
        <w:r>
          <w:rPr>
            <w:rFonts w:cs="Calibri"/>
            <w:sz w:val="28"/>
            <w:szCs w:val="28"/>
            <w:lang w:bidi="fa-IR"/>
          </w:rPr>
          <w:t>Grid()</w:t>
        </w:r>
        <w:r>
          <w:rPr>
            <w:rFonts w:cs="Calibri" w:hint="cs"/>
            <w:sz w:val="28"/>
            <w:szCs w:val="28"/>
            <w:rtl/>
            <w:lang w:bidi="fa-IR"/>
          </w:rPr>
          <w:t xml:space="preserve"> .</w:t>
        </w:r>
      </w:ins>
    </w:p>
    <w:p w14:paraId="19D98C9E" w14:textId="77777777" w:rsidR="00E47AC6" w:rsidRDefault="00E47AC6">
      <w:pPr>
        <w:bidi/>
        <w:spacing w:after="0" w:line="276" w:lineRule="auto"/>
        <w:jc w:val="both"/>
        <w:rPr>
          <w:ins w:id="2117" w:author="Microsoft account" w:date="2025-09-21T13:19:00Z"/>
          <w:rFonts w:cs="Calibri"/>
          <w:sz w:val="28"/>
          <w:szCs w:val="28"/>
          <w:rtl/>
          <w:lang w:bidi="fa-IR"/>
        </w:rPr>
        <w:pPrChange w:id="2118" w:author="Microsoft account" w:date="2025-09-21T13:19:00Z">
          <w:pPr>
            <w:bidi/>
            <w:spacing w:after="0" w:line="276" w:lineRule="auto"/>
            <w:jc w:val="both"/>
          </w:pPr>
        </w:pPrChange>
      </w:pPr>
    </w:p>
    <w:p w14:paraId="3AB064F6" w14:textId="5D694C8B" w:rsidR="00E47AC6" w:rsidRDefault="00E47AC6">
      <w:pPr>
        <w:bidi/>
        <w:spacing w:after="0" w:line="276" w:lineRule="auto"/>
        <w:jc w:val="both"/>
        <w:rPr>
          <w:ins w:id="2119" w:author="Microsoft account" w:date="2025-09-21T13:24:00Z"/>
          <w:rFonts w:cs="Calibri"/>
          <w:sz w:val="28"/>
          <w:szCs w:val="28"/>
          <w:rtl/>
          <w:lang w:bidi="fa-IR"/>
        </w:rPr>
        <w:pPrChange w:id="2120" w:author="Microsoft account" w:date="2025-09-21T13:19:00Z">
          <w:pPr>
            <w:bidi/>
            <w:spacing w:after="0" w:line="276" w:lineRule="auto"/>
            <w:jc w:val="both"/>
          </w:pPr>
        </w:pPrChange>
      </w:pPr>
      <w:ins w:id="2121" w:author="Microsoft account" w:date="2025-09-21T13:19:00Z">
        <w:r>
          <w:rPr>
            <w:rFonts w:cs="Calibri" w:hint="cs"/>
            <w:sz w:val="28"/>
            <w:szCs w:val="28"/>
            <w:rtl/>
            <w:lang w:bidi="fa-IR"/>
          </w:rPr>
          <w:t>-</w:t>
        </w:r>
      </w:ins>
      <w:ins w:id="2122" w:author="Microsoft account" w:date="2025-09-21T13:23:00Z">
        <w:r w:rsidR="00D47888">
          <w:rPr>
            <w:rFonts w:cs="Calibri"/>
            <w:sz w:val="28"/>
            <w:szCs w:val="28"/>
            <w:lang w:bidi="fa-IR"/>
          </w:rPr>
          <w:t>Grid()</w:t>
        </w:r>
        <w:r w:rsidR="00D47888">
          <w:rPr>
            <w:rFonts w:cs="Calibri" w:hint="cs"/>
            <w:sz w:val="28"/>
            <w:szCs w:val="28"/>
            <w:rtl/>
            <w:lang w:bidi="fa-IR"/>
          </w:rPr>
          <w:t xml:space="preserve"> چطوری 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123" w:author="Microsoft account" w:date="2025-09-21T13:24:00Z">
        <w:r w:rsidR="00D47888">
          <w:rPr>
            <w:rFonts w:cs="Calibri" w:hint="cs"/>
            <w:sz w:val="28"/>
            <w:szCs w:val="28"/>
            <w:rtl/>
            <w:lang w:bidi="fa-IR"/>
          </w:rPr>
          <w:t xml:space="preserve"> محسوب میشه یا نه ولی اگر باشه که دیگر غمی نیست. </w:t>
        </w:r>
      </w:ins>
      <w:ins w:id="2124" w:author="Microsoft account" w:date="2025-09-22T10:20:00Z">
        <w:r w:rsidR="0070255D">
          <w:rPr>
            <w:rFonts w:cs="Calibri" w:hint="cs"/>
            <w:sz w:val="28"/>
            <w:szCs w:val="28"/>
            <w:rtl/>
            <w:lang w:bidi="fa-IR"/>
          </w:rPr>
          <w:t>(</w:t>
        </w:r>
        <w:r w:rsidR="0070255D">
          <w:rPr>
            <w:rFonts w:cs="Calibri" w:hint="cs"/>
            <w:sz w:val="18"/>
            <w:szCs w:val="18"/>
            <w:rtl/>
            <w:lang w:bidi="fa-IR"/>
          </w:rPr>
          <w:t xml:space="preserve">مثل اینکه </w:t>
        </w:r>
        <w:r w:rsidR="0070255D">
          <w:rPr>
            <w:rFonts w:cs="Calibri"/>
            <w:sz w:val="18"/>
            <w:szCs w:val="18"/>
            <w:lang w:bidi="fa-IR"/>
          </w:rPr>
          <w:t>responsive</w:t>
        </w:r>
        <w:r w:rsidR="0070255D">
          <w:rPr>
            <w:rFonts w:cs="Calibri" w:hint="cs"/>
            <w:sz w:val="18"/>
            <w:szCs w:val="18"/>
            <w:rtl/>
            <w:lang w:bidi="fa-IR"/>
          </w:rPr>
          <w:t xml:space="preserve"> هست ولی نه به اندازه چیزی که توی </w:t>
        </w:r>
        <w:r w:rsidR="0070255D">
          <w:rPr>
            <w:rFonts w:cs="Calibri"/>
            <w:sz w:val="18"/>
            <w:szCs w:val="18"/>
            <w:lang w:bidi="fa-IR"/>
          </w:rPr>
          <w:t>CSS</w:t>
        </w:r>
        <w:r w:rsidR="0070255D">
          <w:rPr>
            <w:rFonts w:cs="Calibri" w:hint="cs"/>
            <w:sz w:val="18"/>
            <w:szCs w:val="18"/>
            <w:rtl/>
            <w:lang w:bidi="fa-IR"/>
          </w:rPr>
          <w:t xml:space="preserve">دیدیدم. اینجا با یسری کارا میشه کاری کرد که </w:t>
        </w:r>
        <w:r w:rsidR="0070255D">
          <w:rPr>
            <w:rFonts w:cs="Calibri"/>
            <w:sz w:val="18"/>
            <w:szCs w:val="18"/>
            <w:lang w:bidi="fa-IR"/>
          </w:rPr>
          <w:t>window</w:t>
        </w:r>
        <w:r w:rsidR="0070255D">
          <w:rPr>
            <w:rFonts w:cs="Calibri" w:hint="cs"/>
            <w:sz w:val="18"/>
            <w:szCs w:val="18"/>
            <w:rtl/>
            <w:lang w:bidi="fa-IR"/>
          </w:rPr>
          <w:t xml:space="preserve"> و </w:t>
        </w:r>
        <w:r w:rsidR="0070255D">
          <w:rPr>
            <w:rFonts w:cs="Calibri"/>
            <w:sz w:val="18"/>
            <w:szCs w:val="18"/>
            <w:lang w:bidi="fa-IR"/>
          </w:rPr>
          <w:t>component</w:t>
        </w:r>
        <w:r w:rsidR="0070255D">
          <w:rPr>
            <w:rFonts w:cs="Calibri" w:hint="cs"/>
            <w:sz w:val="18"/>
            <w:szCs w:val="18"/>
            <w:rtl/>
            <w:lang w:bidi="fa-IR"/>
          </w:rPr>
          <w:t xml:space="preserve"> هاش نسبت به تغیر سایز واکنش نشون بدن و جابجا بشن، ولی گفته شد که به اون خفنی ای که </w:t>
        </w:r>
      </w:ins>
      <w:ins w:id="2125" w:author="Microsoft account" w:date="2025-09-22T10:21:00Z">
        <w:r w:rsidR="0070255D">
          <w:rPr>
            <w:rFonts w:cs="Calibri"/>
            <w:sz w:val="18"/>
            <w:szCs w:val="18"/>
            <w:lang w:bidi="fa-IR"/>
          </w:rPr>
          <w:t>CSS</w:t>
        </w:r>
        <w:r w:rsidR="0070255D">
          <w:rPr>
            <w:rFonts w:cs="Calibri" w:hint="cs"/>
            <w:sz w:val="18"/>
            <w:szCs w:val="18"/>
            <w:rtl/>
            <w:lang w:bidi="fa-IR"/>
          </w:rPr>
          <w:t xml:space="preserve"> داشت و انعطافی که اون داشت رو نداره.</w:t>
        </w:r>
      </w:ins>
      <w:ins w:id="2126" w:author="Microsoft account" w:date="2025-09-22T10:20:00Z">
        <w:r w:rsidR="0070255D">
          <w:rPr>
            <w:rFonts w:cs="Calibri" w:hint="cs"/>
            <w:sz w:val="28"/>
            <w:szCs w:val="28"/>
            <w:rtl/>
            <w:lang w:bidi="fa-IR"/>
          </w:rPr>
          <w:t>)</w:t>
        </w:r>
      </w:ins>
    </w:p>
    <w:p w14:paraId="3044D467" w14:textId="77777777" w:rsidR="00D47888" w:rsidRDefault="00D47888">
      <w:pPr>
        <w:bidi/>
        <w:spacing w:after="0" w:line="276" w:lineRule="auto"/>
        <w:jc w:val="both"/>
        <w:rPr>
          <w:ins w:id="2127" w:author="Microsoft account" w:date="2025-09-21T13:24:00Z"/>
          <w:rFonts w:cs="Calibri"/>
          <w:sz w:val="28"/>
          <w:szCs w:val="28"/>
          <w:rtl/>
          <w:lang w:bidi="fa-IR"/>
        </w:rPr>
        <w:pPrChange w:id="2128" w:author="Microsoft account" w:date="2025-09-21T13:24:00Z">
          <w:pPr>
            <w:bidi/>
            <w:spacing w:after="0" w:line="276" w:lineRule="auto"/>
            <w:jc w:val="both"/>
          </w:pPr>
        </w:pPrChange>
      </w:pPr>
    </w:p>
    <w:p w14:paraId="090C96CD" w14:textId="0CC5AC19" w:rsidR="00D47888" w:rsidRDefault="00D47888">
      <w:pPr>
        <w:bidi/>
        <w:spacing w:after="0" w:line="276" w:lineRule="auto"/>
        <w:jc w:val="both"/>
        <w:rPr>
          <w:ins w:id="2129" w:author="Microsoft account" w:date="2025-09-21T13:25:00Z"/>
          <w:rFonts w:cs="Calibri"/>
          <w:sz w:val="28"/>
          <w:szCs w:val="28"/>
          <w:rtl/>
          <w:lang w:bidi="fa-IR"/>
        </w:rPr>
        <w:pPrChange w:id="2130" w:author="Microsoft account" w:date="2025-09-21T13:24:00Z">
          <w:pPr>
            <w:bidi/>
            <w:spacing w:after="0" w:line="276" w:lineRule="auto"/>
            <w:jc w:val="both"/>
          </w:pPr>
        </w:pPrChange>
      </w:pPr>
      <w:ins w:id="2131"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w:t>
        </w:r>
        <w:r w:rsidRPr="00145A4C">
          <w:rPr>
            <w:rFonts w:cs="Calibri" w:hint="eastAsia"/>
            <w:sz w:val="28"/>
            <w:szCs w:val="28"/>
            <w:u w:val="single"/>
            <w:rtl/>
            <w:lang w:bidi="fa-IR"/>
            <w:rPrChange w:id="2132" w:author="Microsoft account" w:date="2025-09-22T10:17:00Z">
              <w:rPr>
                <w:rFonts w:cs="Calibri" w:hint="eastAsia"/>
                <w:sz w:val="28"/>
                <w:szCs w:val="28"/>
                <w:rtl/>
                <w:lang w:bidi="fa-IR"/>
              </w:rPr>
            </w:rPrChange>
          </w:rPr>
          <w:t>نم</w:t>
        </w:r>
        <w:r w:rsidRPr="00145A4C">
          <w:rPr>
            <w:rFonts w:cs="Calibri" w:hint="cs"/>
            <w:sz w:val="28"/>
            <w:szCs w:val="28"/>
            <w:u w:val="single"/>
            <w:rtl/>
            <w:lang w:bidi="fa-IR"/>
            <w:rPrChange w:id="2133" w:author="Microsoft account" w:date="2025-09-22T10:17:00Z">
              <w:rPr>
                <w:rFonts w:cs="Calibri" w:hint="cs"/>
                <w:sz w:val="28"/>
                <w:szCs w:val="28"/>
                <w:rtl/>
                <w:lang w:bidi="fa-IR"/>
              </w:rPr>
            </w:rPrChange>
          </w:rPr>
          <w:t>ی</w:t>
        </w:r>
        <w:r w:rsidRPr="00145A4C">
          <w:rPr>
            <w:rFonts w:cs="Calibri" w:hint="eastAsia"/>
            <w:sz w:val="28"/>
            <w:szCs w:val="28"/>
            <w:u w:val="single"/>
            <w:rtl/>
            <w:lang w:bidi="fa-IR"/>
            <w:rPrChange w:id="2134" w:author="Microsoft account" w:date="2025-09-22T10:17:00Z">
              <w:rPr>
                <w:rFonts w:cs="Calibri" w:hint="eastAsia"/>
                <w:sz w:val="28"/>
                <w:szCs w:val="28"/>
                <w:rtl/>
                <w:lang w:bidi="fa-IR"/>
              </w:rPr>
            </w:rPrChange>
          </w:rPr>
          <w:t>شه</w:t>
        </w:r>
        <w:r w:rsidRPr="00145A4C">
          <w:rPr>
            <w:rFonts w:cs="Calibri"/>
            <w:sz w:val="28"/>
            <w:szCs w:val="28"/>
            <w:u w:val="single"/>
            <w:rtl/>
            <w:lang w:bidi="fa-IR"/>
            <w:rPrChange w:id="2135" w:author="Microsoft account" w:date="2025-09-22T10:17:00Z">
              <w:rPr>
                <w:rFonts w:cs="Calibri"/>
                <w:sz w:val="28"/>
                <w:szCs w:val="28"/>
                <w:rtl/>
                <w:lang w:bidi="fa-IR"/>
              </w:rPr>
            </w:rPrChange>
          </w:rPr>
          <w:t xml:space="preserve"> از </w:t>
        </w:r>
        <w:r w:rsidRPr="00145A4C">
          <w:rPr>
            <w:rFonts w:cs="Calibri"/>
            <w:sz w:val="28"/>
            <w:szCs w:val="28"/>
            <w:u w:val="single"/>
            <w:lang w:bidi="fa-IR"/>
            <w:rPrChange w:id="2136" w:author="Microsoft account" w:date="2025-09-22T10:17:00Z">
              <w:rPr>
                <w:rFonts w:cs="Calibri"/>
                <w:sz w:val="28"/>
                <w:szCs w:val="28"/>
                <w:lang w:bidi="fa-IR"/>
              </w:rPr>
            </w:rPrChange>
          </w:rPr>
          <w:t>pack</w:t>
        </w:r>
        <w:r w:rsidRPr="00145A4C">
          <w:rPr>
            <w:rFonts w:cs="Calibri"/>
            <w:sz w:val="28"/>
            <w:szCs w:val="28"/>
            <w:u w:val="single"/>
            <w:rtl/>
            <w:lang w:bidi="fa-IR"/>
            <w:rPrChange w:id="2137" w:author="Microsoft account" w:date="2025-09-22T10:17:00Z">
              <w:rPr>
                <w:rFonts w:cs="Calibri"/>
                <w:sz w:val="28"/>
                <w:szCs w:val="28"/>
                <w:rtl/>
                <w:lang w:bidi="fa-IR"/>
              </w:rPr>
            </w:rPrChange>
          </w:rPr>
          <w:t xml:space="preserve"> و </w:t>
        </w:r>
        <w:r w:rsidRPr="00145A4C">
          <w:rPr>
            <w:rFonts w:cs="Calibri"/>
            <w:sz w:val="28"/>
            <w:szCs w:val="28"/>
            <w:u w:val="single"/>
            <w:lang w:bidi="fa-IR"/>
            <w:rPrChange w:id="2138" w:author="Microsoft account" w:date="2025-09-22T10:17:00Z">
              <w:rPr>
                <w:rFonts w:cs="Calibri"/>
                <w:sz w:val="28"/>
                <w:szCs w:val="28"/>
                <w:lang w:bidi="fa-IR"/>
              </w:rPr>
            </w:rPrChange>
          </w:rPr>
          <w:t>grid</w:t>
        </w:r>
        <w:r w:rsidRPr="00145A4C">
          <w:rPr>
            <w:rFonts w:cs="Calibri"/>
            <w:sz w:val="28"/>
            <w:szCs w:val="28"/>
            <w:u w:val="single"/>
            <w:rtl/>
            <w:lang w:bidi="fa-IR"/>
            <w:rPrChange w:id="2139" w:author="Microsoft account" w:date="2025-09-22T10:17:00Z">
              <w:rPr>
                <w:rFonts w:cs="Calibri"/>
                <w:sz w:val="28"/>
                <w:szCs w:val="28"/>
                <w:rtl/>
                <w:lang w:bidi="fa-IR"/>
              </w:rPr>
            </w:rPrChange>
          </w:rPr>
          <w:t xml:space="preserve"> در کنار هم استفاده کرد</w:t>
        </w:r>
        <w:r>
          <w:rPr>
            <w:rFonts w:cs="Calibri" w:hint="cs"/>
            <w:sz w:val="28"/>
            <w:szCs w:val="28"/>
            <w:rtl/>
            <w:lang w:bidi="fa-IR"/>
          </w:rPr>
          <w:t xml:space="preserve">.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140"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pPr>
        <w:bidi/>
        <w:spacing w:after="0" w:line="276" w:lineRule="auto"/>
        <w:jc w:val="both"/>
        <w:rPr>
          <w:ins w:id="2141" w:author="Microsoft account" w:date="2025-09-21T13:25:00Z"/>
          <w:rFonts w:cs="Calibri"/>
          <w:sz w:val="28"/>
          <w:szCs w:val="28"/>
          <w:rtl/>
          <w:lang w:bidi="fa-IR"/>
        </w:rPr>
        <w:pPrChange w:id="2142" w:author="Microsoft account" w:date="2025-09-21T13:25:00Z">
          <w:pPr>
            <w:bidi/>
            <w:spacing w:after="0" w:line="276" w:lineRule="auto"/>
            <w:jc w:val="both"/>
          </w:pPr>
        </w:pPrChange>
      </w:pPr>
    </w:p>
    <w:p w14:paraId="1668045D" w14:textId="19C126D9" w:rsidR="00D47888" w:rsidRDefault="00341AAE">
      <w:pPr>
        <w:bidi/>
        <w:spacing w:after="0" w:line="276" w:lineRule="auto"/>
        <w:jc w:val="both"/>
        <w:rPr>
          <w:ins w:id="2143" w:author="Microsoft account" w:date="2025-09-21T11:54:00Z"/>
          <w:rFonts w:cs="Calibri"/>
          <w:sz w:val="28"/>
          <w:szCs w:val="28"/>
          <w:lang w:bidi="fa-IR"/>
        </w:rPr>
        <w:pPrChange w:id="2144" w:author="Microsoft account" w:date="2025-09-21T13:25:00Z">
          <w:pPr>
            <w:bidi/>
            <w:spacing w:after="0" w:line="276" w:lineRule="auto"/>
            <w:jc w:val="both"/>
          </w:pPr>
        </w:pPrChange>
      </w:pPr>
      <w:ins w:id="2145" w:author="Microsoft account" w:date="2025-09-21T13:29:00Z">
        <w:r>
          <w:rPr>
            <w:rFonts w:cs="Calibri" w:hint="cs"/>
            <w:sz w:val="28"/>
            <w:szCs w:val="28"/>
            <w:rtl/>
            <w:lang w:bidi="fa-IR"/>
          </w:rPr>
          <w:t xml:space="preserve">تا </w:t>
        </w:r>
        <w:r>
          <w:rPr>
            <w:rFonts w:cs="Calibri"/>
            <w:sz w:val="28"/>
            <w:szCs w:val="28"/>
            <w:lang w:bidi="fa-IR"/>
          </w:rPr>
          <w:t xml:space="preserve">Day027 011 00:03:42 </w:t>
        </w:r>
      </w:ins>
    </w:p>
    <w:p w14:paraId="6C409C2C" w14:textId="2F694A9B" w:rsidR="009F075E" w:rsidRDefault="009F075E">
      <w:pPr>
        <w:spacing w:after="0" w:line="240" w:lineRule="auto"/>
        <w:rPr>
          <w:ins w:id="2146" w:author="Microsoft account" w:date="2025-09-21T11:54:00Z"/>
          <w:rFonts w:cs="Calibri"/>
          <w:sz w:val="28"/>
          <w:szCs w:val="28"/>
          <w:rtl/>
          <w:lang w:bidi="fa-IR"/>
        </w:rPr>
      </w:pPr>
      <w:ins w:id="2147" w:author="Microsoft account" w:date="2025-09-21T11:54:00Z">
        <w:r>
          <w:rPr>
            <w:rFonts w:cs="Calibri"/>
            <w:sz w:val="28"/>
            <w:szCs w:val="28"/>
            <w:rtl/>
            <w:lang w:bidi="fa-IR"/>
          </w:rPr>
          <w:br w:type="page"/>
        </w:r>
      </w:ins>
    </w:p>
    <w:p w14:paraId="755FE8A8" w14:textId="2BAA5ABF" w:rsidR="009F075E" w:rsidRPr="004E3A5E" w:rsidRDefault="0070255D">
      <w:pPr>
        <w:bidi/>
        <w:spacing w:after="0" w:line="276" w:lineRule="auto"/>
        <w:jc w:val="both"/>
        <w:rPr>
          <w:rFonts w:cs="Calibri"/>
          <w:sz w:val="28"/>
          <w:szCs w:val="28"/>
          <w:rtl/>
          <w:lang w:bidi="fa-IR"/>
        </w:rPr>
        <w:pPrChange w:id="2148" w:author="Microsoft account" w:date="2025-09-21T11:54:00Z">
          <w:pPr>
            <w:bidi/>
            <w:spacing w:after="0" w:line="276" w:lineRule="auto"/>
            <w:jc w:val="both"/>
          </w:pPr>
        </w:pPrChange>
      </w:pPr>
      <w:bookmarkStart w:id="2149" w:name="I4040631"/>
      <w:ins w:id="2150" w:author="Microsoft account" w:date="2025-09-22T10:21:00Z">
        <w:r>
          <w:rPr>
            <w:rFonts w:cs="Calibri" w:hint="cs"/>
            <w:sz w:val="28"/>
            <w:szCs w:val="28"/>
            <w:rtl/>
            <w:lang w:bidi="fa-IR"/>
          </w:rPr>
          <w:lastRenderedPageBreak/>
          <w:t>ادامه</w:t>
        </w:r>
      </w:ins>
    </w:p>
    <w:bookmarkEnd w:id="2149"/>
    <w:p w14:paraId="41681A98" w14:textId="77777777" w:rsidR="0070255D" w:rsidRDefault="0070255D" w:rsidP="00A07812">
      <w:pPr>
        <w:bidi/>
        <w:spacing w:after="0" w:line="276" w:lineRule="auto"/>
        <w:jc w:val="both"/>
        <w:rPr>
          <w:ins w:id="2151" w:author="Microsoft account" w:date="2025-09-22T10:22:00Z"/>
          <w:rFonts w:cs="Calibri"/>
          <w:sz w:val="28"/>
          <w:szCs w:val="28"/>
          <w:rtl/>
          <w:lang w:bidi="fa-IR"/>
        </w:rPr>
      </w:pPr>
    </w:p>
    <w:p w14:paraId="37B50822" w14:textId="08D8ADB4" w:rsidR="00A7222C" w:rsidRDefault="00A7222C">
      <w:pPr>
        <w:bidi/>
        <w:spacing w:after="0" w:line="276" w:lineRule="auto"/>
        <w:jc w:val="both"/>
        <w:rPr>
          <w:ins w:id="2152" w:author="Microsoft account" w:date="2025-09-22T10:22:00Z"/>
          <w:rFonts w:cs="Calibri"/>
          <w:sz w:val="28"/>
          <w:szCs w:val="28"/>
          <w:rtl/>
          <w:lang w:bidi="fa-IR"/>
        </w:rPr>
        <w:pPrChange w:id="2153" w:author="Microsoft account" w:date="2025-09-22T10:22:00Z">
          <w:pPr>
            <w:bidi/>
            <w:spacing w:after="0" w:line="276" w:lineRule="auto"/>
            <w:jc w:val="both"/>
          </w:pPr>
        </w:pPrChange>
      </w:pPr>
      <w:ins w:id="2154" w:author="Microsoft account" w:date="2025-09-22T10:22:00Z">
        <w:r>
          <w:rPr>
            <w:rFonts w:cs="Calibri" w:hint="cs"/>
            <w:sz w:val="28"/>
            <w:szCs w:val="28"/>
            <w:rtl/>
            <w:lang w:bidi="fa-IR"/>
          </w:rPr>
          <w:t xml:space="preserve">میریم برای انجام دادن </w:t>
        </w:r>
        <w:r>
          <w:rPr>
            <w:rFonts w:cs="Calibri"/>
            <w:sz w:val="28"/>
            <w:szCs w:val="28"/>
            <w:lang w:bidi="fa-IR"/>
          </w:rPr>
          <w:t>challenge</w:t>
        </w:r>
        <w:r>
          <w:rPr>
            <w:rFonts w:cs="Calibri" w:hint="cs"/>
            <w:sz w:val="28"/>
            <w:szCs w:val="28"/>
            <w:rtl/>
            <w:lang w:bidi="fa-IR"/>
          </w:rPr>
          <w:t xml:space="preserve"> </w:t>
        </w:r>
      </w:ins>
    </w:p>
    <w:p w14:paraId="16C80063" w14:textId="77777777" w:rsidR="00110369" w:rsidRDefault="00E3271C">
      <w:pPr>
        <w:bidi/>
        <w:spacing w:after="0" w:line="276" w:lineRule="auto"/>
        <w:jc w:val="both"/>
        <w:rPr>
          <w:ins w:id="2155" w:author="Microsoft account" w:date="2025-09-23T10:42:00Z"/>
          <w:rFonts w:cs="Calibri"/>
          <w:sz w:val="18"/>
          <w:szCs w:val="18"/>
          <w:lang w:bidi="fa-IR"/>
        </w:rPr>
        <w:pPrChange w:id="2156" w:author="Microsoft account" w:date="2025-09-22T10:22:00Z">
          <w:pPr>
            <w:bidi/>
            <w:spacing w:after="0" w:line="276" w:lineRule="auto"/>
            <w:jc w:val="both"/>
          </w:pPr>
        </w:pPrChange>
      </w:pPr>
      <w:ins w:id="2157" w:author="Microsoft account" w:date="2025-09-22T11:54:00Z">
        <w:r>
          <w:rPr>
            <w:rFonts w:cs="Calibri" w:hint="cs"/>
            <w:sz w:val="28"/>
            <w:szCs w:val="28"/>
            <w:rtl/>
            <w:lang w:bidi="fa-IR"/>
          </w:rPr>
          <w:t xml:space="preserve">بعله </w:t>
        </w:r>
      </w:ins>
      <w:ins w:id="2158" w:author="Microsoft account" w:date="2025-09-22T11:55:00Z">
        <w:r>
          <w:rPr>
            <w:rFonts w:cs="Calibri" w:hint="cs"/>
            <w:sz w:val="28"/>
            <w:szCs w:val="28"/>
            <w:rtl/>
            <w:lang w:bidi="fa-IR"/>
          </w:rPr>
          <w:t xml:space="preserve">تموم شد. نکته ای وجود نداره برای ذکر کردن، ولی تکنیکالی اولین برنامه ی دارای رابط کاربری رو نوشتیم. </w:t>
        </w:r>
        <w:r w:rsidRPr="00E3271C">
          <w:rPr>
            <w:rFonts w:cs="Calibri"/>
            <w:sz w:val="28"/>
            <w:szCs w:val="28"/>
            <w:lang w:bidi="fa-IR"/>
          </w:rPr>
          <w:sym w:font="Wingdings" w:char="F04A"/>
        </w:r>
        <w:r>
          <w:rPr>
            <w:rFonts w:cs="Calibri" w:hint="cs"/>
            <w:sz w:val="28"/>
            <w:szCs w:val="28"/>
            <w:rtl/>
            <w:lang w:bidi="fa-IR"/>
          </w:rPr>
          <w:t xml:space="preserve"> که البته، کارِ ما با </w:t>
        </w:r>
        <w:r>
          <w:rPr>
            <w:rFonts w:cs="Calibri"/>
            <w:sz w:val="28"/>
            <w:szCs w:val="28"/>
            <w:lang w:bidi="fa-IR"/>
          </w:rPr>
          <w:t>Tkinter</w:t>
        </w:r>
        <w:r>
          <w:rPr>
            <w:rFonts w:cs="Calibri" w:hint="cs"/>
            <w:sz w:val="28"/>
            <w:szCs w:val="28"/>
            <w:rtl/>
            <w:lang w:bidi="fa-IR"/>
          </w:rPr>
          <w:t xml:space="preserve"> اینجا تموم نمیشه، ما میتونیم باهاش خیلی کارا بکنیم. برنامه </w:t>
        </w:r>
      </w:ins>
      <w:ins w:id="2159" w:author="Microsoft account" w:date="2025-09-22T11:56:00Z">
        <w:r>
          <w:rPr>
            <w:rFonts w:cs="Calibri" w:hint="cs"/>
            <w:sz w:val="28"/>
            <w:szCs w:val="28"/>
            <w:rtl/>
            <w:lang w:bidi="fa-IR"/>
          </w:rPr>
          <w:t xml:space="preserve">های </w:t>
        </w:r>
        <w:r>
          <w:rPr>
            <w:rFonts w:cs="Calibri"/>
            <w:sz w:val="28"/>
            <w:szCs w:val="28"/>
            <w:lang w:bidi="fa-IR"/>
          </w:rPr>
          <w:t>automation</w:t>
        </w:r>
        <w:r>
          <w:rPr>
            <w:rFonts w:cs="Calibri" w:hint="cs"/>
            <w:sz w:val="28"/>
            <w:szCs w:val="28"/>
            <w:rtl/>
            <w:lang w:bidi="fa-IR"/>
          </w:rPr>
          <w:t xml:space="preserve"> و هرچیزی که فکرشو بکنیم رو میتونیم اینطوری بیاریم بالا و همچنین رابط کاربری بسازیم که بتونه </w:t>
        </w:r>
        <w:r>
          <w:rPr>
            <w:rFonts w:cs="Calibri"/>
            <w:sz w:val="28"/>
            <w:szCs w:val="28"/>
            <w:lang w:bidi="fa-IR"/>
          </w:rPr>
          <w:t>short-cut key</w:t>
        </w:r>
        <w:r>
          <w:rPr>
            <w:rFonts w:cs="Calibri" w:hint="cs"/>
            <w:sz w:val="28"/>
            <w:szCs w:val="28"/>
            <w:rtl/>
            <w:lang w:bidi="fa-IR"/>
          </w:rPr>
          <w:t xml:space="preserve"> داشته باشه، و هرچیزی که ما نیاز داریم رو ارائه بده، چون سازنده ش و استفاده کننده ش خودمونیم. </w:t>
        </w:r>
      </w:ins>
      <w:ins w:id="2160" w:author="Microsoft account" w:date="2025-09-23T10:41:00Z">
        <w:r w:rsidR="00110369">
          <w:rPr>
            <w:rFonts w:cs="Calibri" w:hint="cs"/>
            <w:sz w:val="28"/>
            <w:szCs w:val="28"/>
            <w:rtl/>
            <w:lang w:bidi="fa-IR"/>
          </w:rPr>
          <w:t>(</w:t>
        </w:r>
        <w:r w:rsidR="00110369">
          <w:rPr>
            <w:rFonts w:cs="Calibri" w:hint="cs"/>
            <w:sz w:val="18"/>
            <w:szCs w:val="18"/>
            <w:rtl/>
            <w:lang w:bidi="fa-IR"/>
          </w:rPr>
          <w:t xml:space="preserve">کرمم گرفت و یه سوالی از </w:t>
        </w:r>
        <w:r w:rsidR="00110369">
          <w:rPr>
            <w:rFonts w:cs="Calibri"/>
            <w:sz w:val="18"/>
            <w:szCs w:val="18"/>
            <w:lang w:bidi="fa-IR"/>
          </w:rPr>
          <w:t>gpt</w:t>
        </w:r>
        <w:r w:rsidR="00110369">
          <w:rPr>
            <w:rFonts w:cs="Calibri" w:hint="cs"/>
            <w:sz w:val="18"/>
            <w:szCs w:val="18"/>
            <w:rtl/>
            <w:lang w:bidi="fa-IR"/>
          </w:rPr>
          <w:t xml:space="preserve"> در رابطه با </w:t>
        </w:r>
        <w:r w:rsidR="00110369">
          <w:rPr>
            <w:rFonts w:cs="Calibri"/>
            <w:sz w:val="18"/>
            <w:szCs w:val="18"/>
            <w:lang w:bidi="fa-IR"/>
          </w:rPr>
          <w:t>short-cut key</w:t>
        </w:r>
        <w:r w:rsidR="00110369">
          <w:rPr>
            <w:rFonts w:cs="Calibri" w:hint="cs"/>
            <w:sz w:val="18"/>
            <w:szCs w:val="18"/>
            <w:rtl/>
            <w:lang w:bidi="fa-IR"/>
          </w:rPr>
          <w:t xml:space="preserve"> پرسیدم که آیا قابلیت پیاده سازی با </w:t>
        </w:r>
        <w:r w:rsidR="00110369">
          <w:rPr>
            <w:rFonts w:cs="Calibri"/>
            <w:sz w:val="18"/>
            <w:szCs w:val="18"/>
            <w:lang w:bidi="fa-IR"/>
          </w:rPr>
          <w:t>Tkinter</w:t>
        </w:r>
        <w:r w:rsidR="00110369">
          <w:rPr>
            <w:rFonts w:cs="Calibri" w:hint="cs"/>
            <w:sz w:val="18"/>
            <w:szCs w:val="18"/>
            <w:rtl/>
            <w:lang w:bidi="fa-IR"/>
          </w:rPr>
          <w:t xml:space="preserve"> داره؟ گفت آره مثلا یه تابع در نظر بگیریم </w:t>
        </w:r>
        <w:r w:rsidR="00110369">
          <w:rPr>
            <w:rFonts w:cs="Calibri"/>
            <w:sz w:val="18"/>
            <w:szCs w:val="18"/>
            <w:lang w:bidi="fa-IR"/>
          </w:rPr>
          <w:t>say_hello</w:t>
        </w:r>
        <w:r w:rsidR="00110369">
          <w:rPr>
            <w:rFonts w:cs="Calibri" w:hint="cs"/>
            <w:sz w:val="18"/>
            <w:szCs w:val="18"/>
            <w:rtl/>
            <w:lang w:bidi="fa-IR"/>
          </w:rPr>
          <w:t xml:space="preserve"> رو میتونیم اینطوری </w:t>
        </w:r>
      </w:ins>
      <w:ins w:id="2161" w:author="Microsoft account" w:date="2025-09-23T10:42:00Z">
        <w:r w:rsidR="00110369">
          <w:rPr>
            <w:rFonts w:cs="Calibri" w:hint="cs"/>
            <w:sz w:val="18"/>
            <w:szCs w:val="18"/>
            <w:rtl/>
            <w:lang w:bidi="fa-IR"/>
          </w:rPr>
          <w:t xml:space="preserve">بندازیمش روی </w:t>
        </w:r>
        <w:r w:rsidR="00110369">
          <w:rPr>
            <w:rFonts w:cs="Calibri"/>
            <w:sz w:val="18"/>
            <w:szCs w:val="18"/>
            <w:lang w:bidi="fa-IR"/>
          </w:rPr>
          <w:t>Cntrl+H</w:t>
        </w:r>
        <w:r w:rsidR="00110369">
          <w:rPr>
            <w:rFonts w:cs="Calibri" w:hint="cs"/>
            <w:sz w:val="18"/>
            <w:szCs w:val="18"/>
            <w:rtl/>
            <w:lang w:bidi="fa-IR"/>
          </w:rPr>
          <w:t xml:space="preserve"> :</w:t>
        </w:r>
      </w:ins>
    </w:p>
    <w:p w14:paraId="4CDAF85C" w14:textId="17CC8FE4" w:rsidR="00A878E2" w:rsidRDefault="00110369">
      <w:pPr>
        <w:bidi/>
        <w:spacing w:after="0" w:line="276" w:lineRule="auto"/>
        <w:jc w:val="both"/>
        <w:rPr>
          <w:ins w:id="2162" w:author="Microsoft account" w:date="2025-09-22T11:55:00Z"/>
          <w:rFonts w:cs="Calibri"/>
          <w:sz w:val="28"/>
          <w:szCs w:val="28"/>
          <w:rtl/>
          <w:lang w:bidi="fa-IR"/>
        </w:rPr>
        <w:pPrChange w:id="2163" w:author="Microsoft account" w:date="2025-09-23T10:42:00Z">
          <w:pPr>
            <w:bidi/>
            <w:spacing w:after="0" w:line="276" w:lineRule="auto"/>
            <w:jc w:val="both"/>
          </w:pPr>
        </w:pPrChange>
      </w:pPr>
      <w:ins w:id="2164" w:author="Microsoft account" w:date="2025-09-23T10:42:00Z">
        <w:r>
          <w:rPr>
            <w:rFonts w:cs="Calibri"/>
            <w:sz w:val="18"/>
            <w:szCs w:val="18"/>
            <w:lang w:bidi="fa-IR"/>
          </w:rPr>
          <w:t>Root.bind(‘&lt;Control</w:t>
        </w:r>
        <w:r w:rsidR="009309FB">
          <w:rPr>
            <w:rFonts w:cs="Calibri"/>
            <w:sz w:val="18"/>
            <w:szCs w:val="18"/>
            <w:lang w:bidi="fa-IR"/>
          </w:rPr>
          <w:t>-h&gt;’, say_hello)</w:t>
        </w:r>
        <w:r w:rsidR="009309FB">
          <w:rPr>
            <w:rFonts w:cs="Calibri" w:hint="cs"/>
            <w:sz w:val="18"/>
            <w:szCs w:val="18"/>
            <w:rtl/>
            <w:lang w:bidi="fa-IR"/>
          </w:rPr>
          <w:t xml:space="preserve"> و این کد باعث میشه این کلید ترکیبی </w:t>
        </w:r>
        <w:r w:rsidR="009309FB">
          <w:rPr>
            <w:rFonts w:cs="Calibri"/>
            <w:sz w:val="18"/>
            <w:szCs w:val="18"/>
            <w:lang w:bidi="fa-IR"/>
          </w:rPr>
          <w:t>bind</w:t>
        </w:r>
        <w:r w:rsidR="009309FB">
          <w:rPr>
            <w:rFonts w:cs="Calibri" w:hint="cs"/>
            <w:sz w:val="18"/>
            <w:szCs w:val="18"/>
            <w:rtl/>
            <w:lang w:bidi="fa-IR"/>
          </w:rPr>
          <w:t xml:space="preserve"> بشه به اون </w:t>
        </w:r>
        <w:r w:rsidR="009309FB">
          <w:rPr>
            <w:rFonts w:cs="Calibri"/>
            <w:sz w:val="18"/>
            <w:szCs w:val="18"/>
            <w:lang w:bidi="fa-IR"/>
          </w:rPr>
          <w:t>function</w:t>
        </w:r>
      </w:ins>
      <w:ins w:id="2165" w:author="Microsoft account" w:date="2025-09-23T10:41:00Z">
        <w:r>
          <w:rPr>
            <w:rFonts w:cs="Calibri" w:hint="cs"/>
            <w:sz w:val="28"/>
            <w:szCs w:val="28"/>
            <w:rtl/>
            <w:lang w:bidi="fa-IR"/>
          </w:rPr>
          <w:t>)</w:t>
        </w:r>
      </w:ins>
    </w:p>
    <w:p w14:paraId="7BEDA770" w14:textId="363DB4F0" w:rsidR="00E3271C" w:rsidRDefault="00E3271C">
      <w:pPr>
        <w:bidi/>
        <w:spacing w:after="0" w:line="276" w:lineRule="auto"/>
        <w:jc w:val="both"/>
        <w:rPr>
          <w:ins w:id="2166" w:author="Microsoft account" w:date="2025-09-22T11:55:00Z"/>
          <w:rFonts w:cs="Calibri"/>
          <w:sz w:val="28"/>
          <w:szCs w:val="28"/>
          <w:lang w:bidi="fa-IR"/>
        </w:rPr>
        <w:pPrChange w:id="2167" w:author="Microsoft account" w:date="2025-09-22T11:55:00Z">
          <w:pPr>
            <w:bidi/>
            <w:spacing w:after="0" w:line="276" w:lineRule="auto"/>
            <w:jc w:val="both"/>
          </w:pPr>
        </w:pPrChange>
      </w:pPr>
      <w:ins w:id="2168" w:author="Microsoft account" w:date="2025-09-22T11:55:00Z">
        <w:r>
          <w:rPr>
            <w:rFonts w:cs="Calibri"/>
            <w:sz w:val="28"/>
            <w:szCs w:val="28"/>
            <w:lang w:bidi="fa-IR"/>
          </w:rPr>
          <w:t>End of Day027</w:t>
        </w:r>
      </w:ins>
    </w:p>
    <w:p w14:paraId="1195ADEA" w14:textId="77777777" w:rsidR="00E3271C" w:rsidRDefault="00E3271C">
      <w:pPr>
        <w:bidi/>
        <w:spacing w:after="0" w:line="276" w:lineRule="auto"/>
        <w:jc w:val="both"/>
        <w:rPr>
          <w:ins w:id="2169" w:author="Microsoft account" w:date="2025-09-22T11:56:00Z"/>
          <w:rFonts w:cs="Calibri"/>
          <w:sz w:val="28"/>
          <w:szCs w:val="28"/>
          <w:rtl/>
          <w:lang w:bidi="fa-IR"/>
        </w:rPr>
        <w:pPrChange w:id="2170" w:author="Microsoft account" w:date="2025-09-22T11:55:00Z">
          <w:pPr>
            <w:bidi/>
            <w:spacing w:after="0" w:line="276" w:lineRule="auto"/>
            <w:jc w:val="both"/>
          </w:pPr>
        </w:pPrChange>
      </w:pPr>
    </w:p>
    <w:p w14:paraId="3313822D" w14:textId="77777777" w:rsidR="00E3271C" w:rsidRDefault="00E3271C">
      <w:pPr>
        <w:bidi/>
        <w:spacing w:after="0" w:line="276" w:lineRule="auto"/>
        <w:jc w:val="both"/>
        <w:rPr>
          <w:ins w:id="2171" w:author="Microsoft account" w:date="2025-09-22T11:55:00Z"/>
          <w:rFonts w:cs="Calibri"/>
          <w:sz w:val="28"/>
          <w:szCs w:val="28"/>
          <w:lang w:bidi="fa-IR"/>
        </w:rPr>
        <w:pPrChange w:id="2172" w:author="Microsoft account" w:date="2025-09-22T11:56:00Z">
          <w:pPr>
            <w:bidi/>
            <w:spacing w:after="0" w:line="276" w:lineRule="auto"/>
            <w:jc w:val="both"/>
          </w:pPr>
        </w:pPrChange>
      </w:pPr>
    </w:p>
    <w:p w14:paraId="7853273D" w14:textId="0E75B8F0" w:rsidR="00E3271C" w:rsidRDefault="00E3271C">
      <w:pPr>
        <w:bidi/>
        <w:spacing w:after="0" w:line="276" w:lineRule="auto"/>
        <w:jc w:val="both"/>
        <w:rPr>
          <w:ins w:id="2173" w:author="Microsoft account" w:date="2025-09-22T10:22:00Z"/>
          <w:rFonts w:cs="Calibri"/>
          <w:sz w:val="28"/>
          <w:szCs w:val="28"/>
          <w:lang w:bidi="fa-IR"/>
        </w:rPr>
        <w:pPrChange w:id="2174" w:author="Microsoft account" w:date="2025-09-22T11:55:00Z">
          <w:pPr>
            <w:bidi/>
            <w:spacing w:after="0" w:line="276" w:lineRule="auto"/>
            <w:jc w:val="both"/>
          </w:pPr>
        </w:pPrChange>
      </w:pPr>
      <w:ins w:id="2175" w:author="Microsoft account" w:date="2025-09-22T11:57:00Z">
        <w:r>
          <w:rPr>
            <w:rFonts w:cs="Calibri"/>
            <w:sz w:val="28"/>
            <w:szCs w:val="28"/>
            <w:lang w:bidi="fa-IR"/>
          </w:rPr>
          <w:t xml:space="preserve">Start </w:t>
        </w:r>
      </w:ins>
      <w:ins w:id="2176" w:author="Microsoft account" w:date="2025-09-22T11:55:00Z">
        <w:r>
          <w:rPr>
            <w:rFonts w:cs="Calibri"/>
            <w:sz w:val="28"/>
            <w:szCs w:val="28"/>
            <w:lang w:bidi="fa-IR"/>
          </w:rPr>
          <w:t>Day028</w:t>
        </w:r>
      </w:ins>
    </w:p>
    <w:p w14:paraId="5A4E45E2" w14:textId="77777777" w:rsidR="002D4789" w:rsidRDefault="00752A02">
      <w:pPr>
        <w:bidi/>
        <w:spacing w:after="0" w:line="276" w:lineRule="auto"/>
        <w:jc w:val="both"/>
        <w:rPr>
          <w:ins w:id="2177" w:author="Microsoft account" w:date="2025-09-22T12:13:00Z"/>
          <w:rFonts w:cs="Calibri"/>
          <w:sz w:val="28"/>
          <w:szCs w:val="28"/>
          <w:rtl/>
          <w:lang w:bidi="fa-IR"/>
        </w:rPr>
        <w:pPrChange w:id="2178" w:author="Microsoft account" w:date="2025-09-22T10:22:00Z">
          <w:pPr>
            <w:bidi/>
            <w:spacing w:after="0" w:line="276" w:lineRule="auto"/>
            <w:jc w:val="both"/>
          </w:pPr>
        </w:pPrChange>
      </w:pPr>
      <w:ins w:id="2179" w:author="Microsoft account" w:date="2025-09-22T12:09:00Z">
        <w:r>
          <w:rPr>
            <w:rFonts w:cs="Calibri"/>
            <w:sz w:val="28"/>
            <w:szCs w:val="28"/>
            <w:lang w:bidi="fa-IR"/>
          </w:rPr>
          <w:t>Building Pomodoro App</w:t>
        </w:r>
      </w:ins>
    </w:p>
    <w:p w14:paraId="18C3942E" w14:textId="4AF8B159" w:rsidR="002D4789" w:rsidRDefault="002D4789">
      <w:pPr>
        <w:bidi/>
        <w:spacing w:after="0" w:line="276" w:lineRule="auto"/>
        <w:jc w:val="both"/>
        <w:rPr>
          <w:ins w:id="2180" w:author="Microsoft account" w:date="2025-09-22T12:13:00Z"/>
          <w:rFonts w:cs="Calibri"/>
          <w:sz w:val="28"/>
          <w:szCs w:val="28"/>
          <w:rtl/>
          <w:lang w:bidi="fa-IR"/>
        </w:rPr>
        <w:pPrChange w:id="2181" w:author="Microsoft account" w:date="2025-09-22T12:13:00Z">
          <w:pPr>
            <w:bidi/>
            <w:spacing w:after="0" w:line="276" w:lineRule="auto"/>
            <w:jc w:val="both"/>
          </w:pPr>
        </w:pPrChange>
      </w:pPr>
    </w:p>
    <w:p w14:paraId="2C6B88E6" w14:textId="0FE24907" w:rsidR="00954022" w:rsidRDefault="002D4789">
      <w:pPr>
        <w:bidi/>
        <w:spacing w:after="0" w:line="276" w:lineRule="auto"/>
        <w:jc w:val="both"/>
        <w:rPr>
          <w:ins w:id="2182" w:author="Microsoft account" w:date="2025-09-22T12:14:00Z"/>
          <w:rFonts w:cs="Calibri"/>
          <w:sz w:val="28"/>
          <w:szCs w:val="28"/>
          <w:rtl/>
          <w:lang w:bidi="fa-IR"/>
        </w:rPr>
        <w:pPrChange w:id="2183" w:author="Microsoft account" w:date="2025-09-22T12:14:00Z">
          <w:pPr>
            <w:bidi/>
            <w:spacing w:after="0" w:line="276" w:lineRule="auto"/>
            <w:jc w:val="both"/>
          </w:pPr>
        </w:pPrChange>
      </w:pPr>
      <w:ins w:id="2184" w:author="Microsoft account" w:date="2025-09-22T12:13:00Z">
        <w:r>
          <w:rPr>
            <w:rFonts w:cs="Calibri" w:hint="cs"/>
            <w:sz w:val="28"/>
            <w:szCs w:val="28"/>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185" w:author="Microsoft account" w:date="2025-09-22T12:14:00Z">
        <w:r>
          <w:rPr>
            <w:rFonts w:cs="Calibri"/>
            <w:sz w:val="28"/>
            <w:szCs w:val="28"/>
            <w:lang w:bidi="fa-IR"/>
          </w:rPr>
          <w:t>Francesco Cirillo</w:t>
        </w:r>
        <w:r>
          <w:rPr>
            <w:rFonts w:cs="Calibri" w:hint="cs"/>
            <w:sz w:val="28"/>
            <w:szCs w:val="28"/>
            <w:rtl/>
            <w:lang w:bidi="fa-IR"/>
          </w:rPr>
          <w:t xml:space="preserve"> </w:t>
        </w:r>
        <w:r w:rsidR="00954022">
          <w:rPr>
            <w:rFonts w:cs="Calibri" w:hint="cs"/>
            <w:sz w:val="28"/>
            <w:szCs w:val="28"/>
            <w:rtl/>
            <w:lang w:bidi="fa-IR"/>
          </w:rPr>
          <w:t>که برای افزایش تمرکز و انجام کار ها و اهداف و این ها هستش، اینم عکسِ جلدشه:</w:t>
        </w:r>
      </w:ins>
    </w:p>
    <w:p w14:paraId="021F8FF5" w14:textId="64925666" w:rsidR="00954022" w:rsidRDefault="00954022">
      <w:pPr>
        <w:bidi/>
        <w:spacing w:after="0" w:line="276" w:lineRule="auto"/>
        <w:jc w:val="center"/>
        <w:rPr>
          <w:ins w:id="2186" w:author="Microsoft account" w:date="2025-09-22T12:13:00Z"/>
          <w:rFonts w:cs="Calibri"/>
          <w:sz w:val="28"/>
          <w:szCs w:val="28"/>
          <w:rtl/>
          <w:lang w:bidi="fa-IR"/>
        </w:rPr>
        <w:pPrChange w:id="2187" w:author="Microsoft account" w:date="2025-09-22T12:15:00Z">
          <w:pPr>
            <w:bidi/>
            <w:spacing w:after="0" w:line="276" w:lineRule="auto"/>
            <w:jc w:val="both"/>
          </w:pPr>
        </w:pPrChange>
      </w:pPr>
      <w:ins w:id="2188" w:author="Microsoft account" w:date="2025-09-22T12:14:00Z">
        <w:r w:rsidRPr="00954022">
          <w:rPr>
            <w:rFonts w:cs="Calibri"/>
            <w:noProof/>
            <w:sz w:val="28"/>
            <w:szCs w:val="28"/>
            <w:rPrChange w:id="2189"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bidi/>
        <w:spacing w:after="0" w:line="276" w:lineRule="auto"/>
        <w:jc w:val="both"/>
        <w:rPr>
          <w:ins w:id="2190" w:author="Microsoft account" w:date="2025-09-22T12:15:00Z"/>
          <w:rFonts w:cs="Calibri"/>
          <w:sz w:val="28"/>
          <w:szCs w:val="28"/>
          <w:rtl/>
          <w:lang w:bidi="fa-IR"/>
        </w:rPr>
        <w:pPrChange w:id="2191" w:author="Microsoft account" w:date="2025-09-22T12:13:00Z">
          <w:pPr>
            <w:bidi/>
            <w:spacing w:after="0" w:line="276" w:lineRule="auto"/>
            <w:jc w:val="both"/>
          </w:pPr>
        </w:pPrChange>
      </w:pPr>
      <w:ins w:id="2192" w:author="Microsoft account" w:date="2025-09-22T12:15:00Z">
        <w:r>
          <w:rPr>
            <w:rFonts w:cs="Calibri" w:hint="cs"/>
            <w:sz w:val="28"/>
            <w:szCs w:val="28"/>
            <w:rtl/>
            <w:lang w:bidi="fa-IR"/>
          </w:rPr>
          <w:t>و اینکه این یه روش اصلی داره که توی عکس زیر هست:</w:t>
        </w:r>
      </w:ins>
    </w:p>
    <w:p w14:paraId="64094E18" w14:textId="14174C4E" w:rsidR="00954022" w:rsidRDefault="00954022">
      <w:pPr>
        <w:bidi/>
        <w:spacing w:after="0" w:line="276" w:lineRule="auto"/>
        <w:jc w:val="both"/>
        <w:rPr>
          <w:ins w:id="2193" w:author="Microsoft account" w:date="2025-09-22T12:15:00Z"/>
          <w:rFonts w:cs="Calibri"/>
          <w:sz w:val="28"/>
          <w:szCs w:val="28"/>
          <w:rtl/>
          <w:lang w:bidi="fa-IR"/>
        </w:rPr>
        <w:pPrChange w:id="2194" w:author="Microsoft account" w:date="2025-09-22T12:15:00Z">
          <w:pPr>
            <w:bidi/>
            <w:spacing w:after="0" w:line="276" w:lineRule="auto"/>
            <w:jc w:val="both"/>
          </w:pPr>
        </w:pPrChange>
      </w:pPr>
      <w:ins w:id="2195" w:author="Microsoft account" w:date="2025-09-22T12:15:00Z">
        <w:r w:rsidRPr="00954022">
          <w:rPr>
            <w:rFonts w:cs="Calibri"/>
            <w:noProof/>
            <w:sz w:val="28"/>
            <w:szCs w:val="28"/>
            <w:rPrChange w:id="2196"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bidi/>
        <w:spacing w:after="0" w:line="276" w:lineRule="auto"/>
        <w:jc w:val="both"/>
        <w:rPr>
          <w:ins w:id="2197" w:author="Microsoft account" w:date="2025-09-22T12:23:00Z"/>
          <w:rFonts w:cs="Calibri"/>
          <w:sz w:val="28"/>
          <w:szCs w:val="28"/>
          <w:rtl/>
          <w:lang w:bidi="fa-IR"/>
        </w:rPr>
        <w:pPrChange w:id="2198" w:author="Microsoft account" w:date="2025-09-22T12:23:00Z">
          <w:pPr>
            <w:bidi/>
            <w:spacing w:after="0" w:line="276" w:lineRule="auto"/>
            <w:jc w:val="both"/>
          </w:pPr>
        </w:pPrChange>
      </w:pPr>
      <w:ins w:id="2199" w:author="Microsoft account" w:date="2025-09-22T12:15:00Z">
        <w:r>
          <w:rPr>
            <w:rFonts w:cs="Calibri" w:hint="cs"/>
            <w:sz w:val="28"/>
            <w:szCs w:val="28"/>
            <w:rtl/>
            <w:lang w:bidi="fa-IR"/>
          </w:rPr>
          <w:t xml:space="preserve">که </w:t>
        </w:r>
      </w:ins>
      <w:ins w:id="2200" w:author="Microsoft account" w:date="2025-09-22T12:17:00Z">
        <w:r>
          <w:rPr>
            <w:rFonts w:cs="Calibri" w:hint="cs"/>
            <w:sz w:val="28"/>
            <w:szCs w:val="28"/>
            <w:rtl/>
            <w:lang w:bidi="fa-IR"/>
          </w:rPr>
          <w:t xml:space="preserve">اول باید انتخاب کنی که چکار میخوای بکنی و چی میخواد به سرانجام برسه، بعد 25 دقیقه در جهتش کار میکنی، </w:t>
        </w:r>
      </w:ins>
      <w:ins w:id="2201" w:author="Microsoft account" w:date="2025-09-22T12:18:00Z">
        <w:r>
          <w:rPr>
            <w:rFonts w:cs="Calibri" w:hint="cs"/>
            <w:sz w:val="28"/>
            <w:szCs w:val="28"/>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202" w:author="Microsoft account" w:date="2025-09-22T12:19:00Z">
        <w:r w:rsidR="008D3B28">
          <w:rPr>
            <w:rFonts w:cs="Calibri" w:hint="cs"/>
            <w:sz w:val="28"/>
            <w:szCs w:val="28"/>
            <w:rtl/>
            <w:lang w:bidi="fa-IR"/>
          </w:rPr>
          <w:t xml:space="preserve">، تایمر 4 ام رو (که یعنی 4*25 دقیقه کار کردی که میشه </w:t>
        </w:r>
      </w:ins>
      <w:ins w:id="2203" w:author="Microsoft account" w:date="2025-09-22T12:20:00Z">
        <w:r w:rsidR="008D3B28">
          <w:rPr>
            <w:rFonts w:cs="Calibri" w:hint="cs"/>
            <w:sz w:val="28"/>
            <w:szCs w:val="28"/>
            <w:rtl/>
            <w:lang w:bidi="fa-IR"/>
          </w:rPr>
          <w:t xml:space="preserve">یک ساعت و چهل دقیقه) اونموقع یه استراحت بین 15 تا 30 دقیقه ای میکنی و تبریک! شما یه چرخه پامودورو را تموم کردید. </w:t>
        </w:r>
      </w:ins>
      <w:ins w:id="2204" w:author="Microsoft account" w:date="2025-09-22T12:22:00Z">
        <w:r w:rsidR="008D3B28">
          <w:rPr>
            <w:rFonts w:cs="Calibri" w:hint="cs"/>
            <w:sz w:val="28"/>
            <w:szCs w:val="28"/>
            <w:rtl/>
            <w:lang w:bidi="fa-IR"/>
          </w:rPr>
          <w:t xml:space="preserve">که به این حساب کتاب باید </w:t>
        </w:r>
      </w:ins>
      <w:ins w:id="2205" w:author="Microsoft account" w:date="2025-09-22T12:23:00Z">
        <w:r w:rsidR="008D3B28">
          <w:rPr>
            <w:rFonts w:cs="Calibri"/>
            <w:sz w:val="28"/>
            <w:szCs w:val="28"/>
            <w:lang w:bidi="fa-IR"/>
          </w:rPr>
          <w:t>2.5h</w:t>
        </w:r>
      </w:ins>
      <w:ins w:id="2206" w:author="Microsoft account" w:date="2025-09-22T12:22:00Z">
        <w:r w:rsidR="008D3B28">
          <w:rPr>
            <w:rFonts w:cs="Calibri" w:hint="cs"/>
            <w:sz w:val="28"/>
            <w:szCs w:val="28"/>
            <w:rtl/>
            <w:lang w:bidi="fa-IR"/>
          </w:rPr>
          <w:t xml:space="preserve"> طول بکشه. </w:t>
        </w:r>
      </w:ins>
      <w:ins w:id="2207" w:author="Microsoft account" w:date="2025-09-22T12:23:00Z">
        <w:r w:rsidR="005E1440">
          <w:rPr>
            <w:rFonts w:cs="Calibri" w:hint="cs"/>
            <w:sz w:val="28"/>
            <w:szCs w:val="28"/>
            <w:rtl/>
            <w:lang w:bidi="fa-IR"/>
          </w:rPr>
          <w:t xml:space="preserve">بعد اگر خواستی چرخه بعدی رو انجام میدی و همینطوری ادامه میدی. </w:t>
        </w:r>
      </w:ins>
      <w:ins w:id="2208" w:author="Microsoft account" w:date="2025-09-23T10:47:00Z">
        <w:r w:rsidR="009309FB">
          <w:rPr>
            <w:rFonts w:cs="Calibri" w:hint="cs"/>
            <w:sz w:val="28"/>
            <w:szCs w:val="28"/>
            <w:rtl/>
            <w:lang w:bidi="fa-IR"/>
          </w:rPr>
          <w:t>(</w:t>
        </w:r>
        <w:r w:rsidR="009309FB">
          <w:rPr>
            <w:rFonts w:cs="Calibri" w:hint="cs"/>
            <w:sz w:val="18"/>
            <w:szCs w:val="18"/>
            <w:rtl/>
            <w:lang w:bidi="fa-IR"/>
          </w:rPr>
          <w:t xml:space="preserve">توضیحاتی داد درموردش که این باعث میشه که </w:t>
        </w:r>
        <w:r w:rsidR="008C7665">
          <w:rPr>
            <w:rFonts w:cs="Calibri" w:hint="cs"/>
            <w:sz w:val="18"/>
            <w:szCs w:val="18"/>
            <w:rtl/>
            <w:lang w:bidi="fa-IR"/>
          </w:rPr>
          <w:t>روندی به مغزمون استراحت بدیم و انگیزه مون رو حفظ کنیم و کارهامون هم انجام بشه.</w:t>
        </w:r>
        <w:r w:rsidR="009309FB">
          <w:rPr>
            <w:rFonts w:cs="Calibri" w:hint="cs"/>
            <w:sz w:val="28"/>
            <w:szCs w:val="28"/>
            <w:rtl/>
            <w:lang w:bidi="fa-IR"/>
          </w:rPr>
          <w:t>)</w:t>
        </w:r>
      </w:ins>
    </w:p>
    <w:p w14:paraId="59C511D4" w14:textId="77777777" w:rsidR="005E1440" w:rsidRDefault="005E1440">
      <w:pPr>
        <w:bidi/>
        <w:spacing w:after="0" w:line="276" w:lineRule="auto"/>
        <w:jc w:val="both"/>
        <w:rPr>
          <w:ins w:id="2209" w:author="Microsoft account" w:date="2025-09-22T12:23:00Z"/>
          <w:rFonts w:cs="Calibri"/>
          <w:sz w:val="28"/>
          <w:szCs w:val="28"/>
          <w:rtl/>
          <w:lang w:bidi="fa-IR"/>
        </w:rPr>
        <w:pPrChange w:id="2210" w:author="Microsoft account" w:date="2025-09-22T12:23:00Z">
          <w:pPr>
            <w:bidi/>
            <w:spacing w:after="0" w:line="276" w:lineRule="auto"/>
            <w:jc w:val="both"/>
          </w:pPr>
        </w:pPrChange>
      </w:pPr>
    </w:p>
    <w:p w14:paraId="41C55D3E" w14:textId="1079D737" w:rsidR="005E1440" w:rsidRDefault="005E1440">
      <w:pPr>
        <w:bidi/>
        <w:spacing w:after="0" w:line="276" w:lineRule="auto"/>
        <w:jc w:val="both"/>
        <w:rPr>
          <w:ins w:id="2211" w:author="Microsoft account" w:date="2025-09-22T12:25:00Z"/>
          <w:rFonts w:cs="Calibri"/>
          <w:sz w:val="28"/>
          <w:szCs w:val="28"/>
          <w:rtl/>
          <w:lang w:bidi="fa-IR"/>
        </w:rPr>
        <w:pPrChange w:id="2212" w:author="Microsoft account" w:date="2025-09-22T12:23:00Z">
          <w:pPr>
            <w:bidi/>
            <w:spacing w:after="0" w:line="276" w:lineRule="auto"/>
            <w:jc w:val="both"/>
          </w:pPr>
        </w:pPrChange>
      </w:pPr>
      <w:ins w:id="2213" w:author="Microsoft account" w:date="2025-09-22T12:23:00Z">
        <w:r>
          <w:rPr>
            <w:rFonts w:cs="Calibri" w:hint="cs"/>
            <w:sz w:val="28"/>
            <w:szCs w:val="28"/>
            <w:rtl/>
            <w:lang w:bidi="fa-IR"/>
          </w:rPr>
          <w:t xml:space="preserve">اینا توضیح قضیه بود. حالا ما قراره برنامه ای بنویسیم که بتونه این رو </w:t>
        </w:r>
      </w:ins>
      <w:ins w:id="2214" w:author="Microsoft account" w:date="2025-09-22T12:24:00Z">
        <w:r>
          <w:rPr>
            <w:rFonts w:cs="Calibri"/>
            <w:sz w:val="28"/>
            <w:szCs w:val="28"/>
            <w:lang w:bidi="fa-IR"/>
          </w:rPr>
          <w:t>track</w:t>
        </w:r>
        <w:r>
          <w:rPr>
            <w:rFonts w:cs="Calibri" w:hint="cs"/>
            <w:sz w:val="28"/>
            <w:szCs w:val="28"/>
            <w:rtl/>
            <w:lang w:bidi="fa-IR"/>
          </w:rPr>
          <w:t xml:space="preserve"> کنه ، </w:t>
        </w:r>
        <w:r>
          <w:rPr>
            <w:rFonts w:cs="Calibri"/>
            <w:sz w:val="28"/>
            <w:szCs w:val="28"/>
            <w:lang w:bidi="fa-IR"/>
          </w:rPr>
          <w:t>notification</w:t>
        </w:r>
        <w:r>
          <w:rPr>
            <w:rFonts w:cs="Calibri" w:hint="cs"/>
            <w:sz w:val="28"/>
            <w:szCs w:val="28"/>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bidi/>
        <w:spacing w:after="0" w:line="276" w:lineRule="auto"/>
        <w:jc w:val="both"/>
        <w:rPr>
          <w:ins w:id="2215" w:author="Microsoft account" w:date="2025-09-22T12:25:00Z"/>
          <w:rFonts w:cs="Calibri"/>
          <w:sz w:val="28"/>
          <w:szCs w:val="28"/>
          <w:rtl/>
          <w:lang w:bidi="fa-IR"/>
        </w:rPr>
        <w:pPrChange w:id="2216" w:author="Microsoft account" w:date="2025-09-22T12:25:00Z">
          <w:pPr>
            <w:bidi/>
            <w:spacing w:after="0" w:line="276" w:lineRule="auto"/>
            <w:jc w:val="both"/>
          </w:pPr>
        </w:pPrChange>
      </w:pPr>
      <w:ins w:id="2217" w:author="Microsoft account" w:date="2025-09-22T12:25:00Z">
        <w:r>
          <w:rPr>
            <w:rFonts w:cs="Calibri" w:hint="cs"/>
            <w:sz w:val="28"/>
            <w:szCs w:val="28"/>
            <w:rtl/>
            <w:lang w:bidi="fa-IR"/>
          </w:rPr>
          <w:t xml:space="preserve">تا انتهای </w:t>
        </w:r>
      </w:ins>
    </w:p>
    <w:p w14:paraId="5F79CE5B" w14:textId="793F6418" w:rsidR="00F73A63" w:rsidRDefault="00F73A63">
      <w:pPr>
        <w:bidi/>
        <w:spacing w:after="0" w:line="276" w:lineRule="auto"/>
        <w:jc w:val="both"/>
        <w:rPr>
          <w:ins w:id="2218" w:author="Microsoft account" w:date="2025-09-22T12:13:00Z"/>
          <w:rFonts w:cs="Calibri"/>
          <w:sz w:val="28"/>
          <w:szCs w:val="28"/>
          <w:lang w:bidi="fa-IR"/>
        </w:rPr>
        <w:pPrChange w:id="2219" w:author="Microsoft account" w:date="2025-09-22T12:25:00Z">
          <w:pPr>
            <w:bidi/>
            <w:spacing w:after="0" w:line="276" w:lineRule="auto"/>
            <w:jc w:val="both"/>
          </w:pPr>
        </w:pPrChange>
      </w:pPr>
      <w:ins w:id="2220" w:author="Microsoft account" w:date="2025-09-22T12:25:00Z">
        <w:r>
          <w:rPr>
            <w:rFonts w:cs="Calibri"/>
            <w:sz w:val="28"/>
            <w:szCs w:val="28"/>
            <w:lang w:bidi="fa-IR"/>
          </w:rPr>
          <w:t>Day028 001</w:t>
        </w:r>
      </w:ins>
    </w:p>
    <w:p w14:paraId="3D488C8C" w14:textId="07DBDD40" w:rsidR="0070255D" w:rsidRDefault="00752A02">
      <w:pPr>
        <w:bidi/>
        <w:spacing w:after="0" w:line="276" w:lineRule="auto"/>
        <w:jc w:val="both"/>
        <w:rPr>
          <w:ins w:id="2221" w:author="Microsoft account" w:date="2025-09-22T10:22:00Z"/>
          <w:rFonts w:cs="Calibri"/>
          <w:sz w:val="28"/>
          <w:szCs w:val="28"/>
          <w:lang w:bidi="fa-IR"/>
        </w:rPr>
        <w:pPrChange w:id="2222" w:author="Microsoft account" w:date="2025-09-22T12:13:00Z">
          <w:pPr>
            <w:bidi/>
            <w:spacing w:after="0" w:line="276" w:lineRule="auto"/>
            <w:jc w:val="both"/>
          </w:pPr>
        </w:pPrChange>
      </w:pPr>
      <w:ins w:id="2223" w:author="Microsoft account" w:date="2025-09-22T12:09:00Z">
        <w:r>
          <w:rPr>
            <w:rFonts w:cs="Calibri"/>
            <w:sz w:val="28"/>
            <w:szCs w:val="28"/>
            <w:lang w:bidi="fa-IR"/>
          </w:rPr>
          <w:t xml:space="preserve"> </w:t>
        </w:r>
      </w:ins>
    </w:p>
    <w:p w14:paraId="23449E7E" w14:textId="1A811421" w:rsidR="0070255D" w:rsidRDefault="0070255D">
      <w:pPr>
        <w:spacing w:after="0" w:line="240" w:lineRule="auto"/>
        <w:rPr>
          <w:ins w:id="2224" w:author="Microsoft account" w:date="2025-09-22T10:22:00Z"/>
          <w:rFonts w:cs="Calibri"/>
          <w:sz w:val="28"/>
          <w:szCs w:val="28"/>
          <w:rtl/>
          <w:lang w:bidi="fa-IR"/>
        </w:rPr>
      </w:pPr>
      <w:ins w:id="2225" w:author="Microsoft account" w:date="2025-09-22T10:22:00Z">
        <w:r>
          <w:rPr>
            <w:rFonts w:cs="Calibri"/>
            <w:sz w:val="28"/>
            <w:szCs w:val="28"/>
            <w:rtl/>
            <w:lang w:bidi="fa-IR"/>
          </w:rPr>
          <w:br w:type="page"/>
        </w:r>
      </w:ins>
    </w:p>
    <w:p w14:paraId="64EDECFC" w14:textId="77777777" w:rsidR="0070255D" w:rsidRDefault="008C7665">
      <w:pPr>
        <w:bidi/>
        <w:spacing w:after="0" w:line="276" w:lineRule="auto"/>
        <w:jc w:val="both"/>
        <w:rPr>
          <w:ins w:id="2226" w:author="Microsoft account" w:date="2025-09-22T10:22:00Z"/>
          <w:rFonts w:cs="Calibri"/>
          <w:sz w:val="28"/>
          <w:szCs w:val="28"/>
          <w:rtl/>
          <w:lang w:bidi="fa-IR"/>
        </w:rPr>
        <w:pPrChange w:id="2227" w:author="Microsoft account" w:date="2025-09-22T10:22:00Z">
          <w:pPr>
            <w:bidi/>
            <w:spacing w:after="0" w:line="276" w:lineRule="auto"/>
            <w:jc w:val="both"/>
          </w:pPr>
        </w:pPrChange>
      </w:pPr>
      <w:bookmarkStart w:id="2228" w:name="I4040701"/>
      <w:ins w:id="2229" w:author="Microsoft account" w:date="2025-09-23T10:48:00Z">
        <w:r>
          <w:rPr>
            <w:rFonts w:cs="Calibri" w:hint="cs"/>
            <w:sz w:val="28"/>
            <w:szCs w:val="28"/>
            <w:rtl/>
            <w:lang w:bidi="fa-IR"/>
          </w:rPr>
          <w:lastRenderedPageBreak/>
          <w:t>ادامه</w:t>
        </w:r>
      </w:ins>
    </w:p>
    <w:bookmarkEnd w:id="2228"/>
    <w:p w14:paraId="0FCE71CA" w14:textId="77777777" w:rsidR="008C7665" w:rsidRDefault="008C7665">
      <w:pPr>
        <w:bidi/>
        <w:spacing w:after="0" w:line="276" w:lineRule="auto"/>
        <w:jc w:val="both"/>
        <w:rPr>
          <w:ins w:id="2230" w:author="Microsoft account" w:date="2025-09-23T10:48:00Z"/>
          <w:rFonts w:cs="Calibri"/>
          <w:sz w:val="28"/>
          <w:szCs w:val="28"/>
          <w:rtl/>
          <w:lang w:bidi="fa-IR"/>
        </w:rPr>
        <w:pPrChange w:id="2231" w:author="Microsoft account" w:date="2025-09-22T10:22:00Z">
          <w:pPr>
            <w:bidi/>
            <w:spacing w:after="0" w:line="276" w:lineRule="auto"/>
            <w:jc w:val="both"/>
          </w:pPr>
        </w:pPrChange>
      </w:pPr>
    </w:p>
    <w:p w14:paraId="3607EF01" w14:textId="238784A0" w:rsidR="00FF1489" w:rsidRDefault="008C7665">
      <w:pPr>
        <w:bidi/>
        <w:spacing w:after="0" w:line="276" w:lineRule="auto"/>
        <w:jc w:val="both"/>
        <w:rPr>
          <w:ins w:id="2232" w:author="Microsoft account" w:date="2025-09-23T11:21:00Z"/>
          <w:rFonts w:cs="Calibri"/>
          <w:sz w:val="28"/>
          <w:szCs w:val="28"/>
          <w:rtl/>
          <w:lang w:bidi="fa-IR"/>
        </w:rPr>
        <w:pPrChange w:id="2233" w:author="Microsoft account" w:date="2025-09-23T11:19:00Z">
          <w:pPr>
            <w:bidi/>
            <w:spacing w:after="0" w:line="276" w:lineRule="auto"/>
            <w:jc w:val="both"/>
          </w:pPr>
        </w:pPrChange>
      </w:pPr>
      <w:ins w:id="2234" w:author="Microsoft account" w:date="2025-09-23T10:48:00Z">
        <w:r>
          <w:rPr>
            <w:rFonts w:cs="Calibri" w:hint="cs"/>
            <w:sz w:val="28"/>
            <w:szCs w:val="28"/>
            <w:rtl/>
            <w:lang w:bidi="fa-IR"/>
          </w:rPr>
          <w:t>-</w:t>
        </w:r>
      </w:ins>
      <w:ins w:id="2235" w:author="Microsoft account" w:date="2025-09-23T11:13:00Z">
        <w:r w:rsidR="00FF1489">
          <w:rPr>
            <w:rFonts w:cs="Calibri" w:hint="cs"/>
            <w:sz w:val="28"/>
            <w:szCs w:val="28"/>
            <w:rtl/>
            <w:lang w:bidi="fa-IR"/>
          </w:rPr>
          <w:t xml:space="preserve">خب ، بریم برای پاره ای از توضیحات. ما برای اینکه بتونیم </w:t>
        </w:r>
        <w:r w:rsidR="00FF1489">
          <w:rPr>
            <w:rFonts w:cs="Calibri"/>
            <w:sz w:val="28"/>
            <w:szCs w:val="28"/>
            <w:lang w:bidi="fa-IR"/>
          </w:rPr>
          <w:t>layer</w:t>
        </w:r>
        <w:r w:rsidR="00FF1489">
          <w:rPr>
            <w:rFonts w:cs="Calibri" w:hint="cs"/>
            <w:sz w:val="28"/>
            <w:szCs w:val="28"/>
            <w:rtl/>
            <w:lang w:bidi="fa-IR"/>
          </w:rPr>
          <w:t xml:space="preserve"> بندی کنیم و </w:t>
        </w:r>
        <w:r w:rsidR="00FF1489">
          <w:rPr>
            <w:rFonts w:cs="Calibri"/>
            <w:sz w:val="28"/>
            <w:szCs w:val="28"/>
            <w:lang w:bidi="fa-IR"/>
          </w:rPr>
          <w:t>UI</w:t>
        </w:r>
        <w:r w:rsidR="00FF1489">
          <w:rPr>
            <w:rFonts w:cs="Calibri" w:hint="cs"/>
            <w:sz w:val="28"/>
            <w:szCs w:val="28"/>
            <w:rtl/>
            <w:lang w:bidi="fa-IR"/>
          </w:rPr>
          <w:t xml:space="preserve"> رو بسازیم طوری که میخوای باشه، نیاز داریم تا با </w:t>
        </w:r>
      </w:ins>
      <w:ins w:id="2236" w:author="Microsoft account" w:date="2025-09-23T11:14:00Z">
        <w:r w:rsidR="00FF1489">
          <w:rPr>
            <w:rFonts w:cs="Calibri"/>
            <w:sz w:val="28"/>
            <w:szCs w:val="28"/>
            <w:lang w:bidi="fa-IR"/>
          </w:rPr>
          <w:t>class</w:t>
        </w:r>
        <w:r w:rsidR="00FF1489">
          <w:rPr>
            <w:rFonts w:cs="Calibri" w:hint="cs"/>
            <w:sz w:val="28"/>
            <w:szCs w:val="28"/>
            <w:rtl/>
            <w:lang w:bidi="fa-IR"/>
          </w:rPr>
          <w:t xml:space="preserve"> ای از </w:t>
        </w:r>
        <w:r w:rsidR="00FF1489">
          <w:rPr>
            <w:rFonts w:cs="Calibri"/>
            <w:sz w:val="28"/>
            <w:szCs w:val="28"/>
            <w:lang w:bidi="fa-IR"/>
          </w:rPr>
          <w:t>Tkinter</w:t>
        </w:r>
        <w:r w:rsidR="00FF1489">
          <w:rPr>
            <w:rFonts w:cs="Calibri" w:hint="cs"/>
            <w:sz w:val="28"/>
            <w:szCs w:val="28"/>
            <w:rtl/>
            <w:lang w:bidi="fa-IR"/>
          </w:rPr>
          <w:t xml:space="preserve"> کار کنیم به نام </w:t>
        </w:r>
        <w:r w:rsidR="00FF1489">
          <w:rPr>
            <w:rFonts w:cs="Calibri"/>
            <w:sz w:val="28"/>
            <w:szCs w:val="28"/>
            <w:lang w:bidi="fa-IR"/>
          </w:rPr>
          <w:t>Canvas()</w:t>
        </w:r>
        <w:r w:rsidR="00FF1489">
          <w:rPr>
            <w:rFonts w:cs="Calibri" w:hint="cs"/>
            <w:sz w:val="28"/>
            <w:szCs w:val="28"/>
            <w:rtl/>
            <w:lang w:bidi="fa-IR"/>
          </w:rPr>
          <w:t xml:space="preserve"> . حالا این </w:t>
        </w:r>
        <w:r w:rsidR="00FF1489">
          <w:rPr>
            <w:rFonts w:cs="Calibri"/>
            <w:sz w:val="28"/>
            <w:szCs w:val="28"/>
            <w:lang w:bidi="fa-IR"/>
          </w:rPr>
          <w:t>Canvas()</w:t>
        </w:r>
        <w:r w:rsidR="00FF1489">
          <w:rPr>
            <w:rFonts w:cs="Calibri" w:hint="cs"/>
            <w:sz w:val="28"/>
            <w:szCs w:val="28"/>
            <w:rtl/>
            <w:lang w:bidi="fa-IR"/>
          </w:rPr>
          <w:t xml:space="preserve"> چیه؟ </w:t>
        </w:r>
        <w:r w:rsidR="00FF1489" w:rsidRPr="00F26E73">
          <w:rPr>
            <w:rFonts w:cs="Calibri" w:hint="eastAsia"/>
            <w:sz w:val="28"/>
            <w:szCs w:val="28"/>
            <w:u w:val="single"/>
            <w:rtl/>
            <w:lang w:bidi="fa-IR"/>
            <w:rPrChange w:id="2237" w:author="Microsoft account" w:date="2025-09-24T10:08:00Z">
              <w:rPr>
                <w:rFonts w:cs="Calibri" w:hint="eastAsia"/>
                <w:sz w:val="28"/>
                <w:szCs w:val="28"/>
                <w:rtl/>
                <w:lang w:bidi="fa-IR"/>
              </w:rPr>
            </w:rPrChange>
          </w:rPr>
          <w:t>شما</w:t>
        </w:r>
        <w:r w:rsidR="00FF1489" w:rsidRPr="00F26E73">
          <w:rPr>
            <w:rFonts w:cs="Calibri"/>
            <w:sz w:val="28"/>
            <w:szCs w:val="28"/>
            <w:u w:val="single"/>
            <w:rtl/>
            <w:lang w:bidi="fa-IR"/>
            <w:rPrChange w:id="2238" w:author="Microsoft account" w:date="2025-09-24T10:08:00Z">
              <w:rPr>
                <w:rFonts w:cs="Calibri"/>
                <w:sz w:val="28"/>
                <w:szCs w:val="28"/>
                <w:rtl/>
                <w:lang w:bidi="fa-IR"/>
              </w:rPr>
            </w:rPrChange>
          </w:rPr>
          <w:t xml:space="preserve"> م</w:t>
        </w:r>
        <w:r w:rsidR="00FF1489" w:rsidRPr="00F26E73">
          <w:rPr>
            <w:rFonts w:cs="Calibri" w:hint="cs"/>
            <w:sz w:val="28"/>
            <w:szCs w:val="28"/>
            <w:u w:val="single"/>
            <w:rtl/>
            <w:lang w:bidi="fa-IR"/>
            <w:rPrChange w:id="2239"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240" w:author="Microsoft account" w:date="2025-09-24T10:08:00Z">
              <w:rPr>
                <w:rFonts w:cs="Calibri" w:hint="eastAsia"/>
                <w:sz w:val="28"/>
                <w:szCs w:val="28"/>
                <w:rtl/>
                <w:lang w:bidi="fa-IR"/>
              </w:rPr>
            </w:rPrChange>
          </w:rPr>
          <w:t>تون</w:t>
        </w:r>
        <w:r w:rsidR="00FF1489" w:rsidRPr="00F26E73">
          <w:rPr>
            <w:rFonts w:cs="Calibri" w:hint="cs"/>
            <w:sz w:val="28"/>
            <w:szCs w:val="28"/>
            <w:u w:val="single"/>
            <w:rtl/>
            <w:lang w:bidi="fa-IR"/>
            <w:rPrChange w:id="2241" w:author="Microsoft account" w:date="2025-09-24T10:08:00Z">
              <w:rPr>
                <w:rFonts w:cs="Calibri" w:hint="cs"/>
                <w:sz w:val="28"/>
                <w:szCs w:val="28"/>
                <w:rtl/>
                <w:lang w:bidi="fa-IR"/>
              </w:rPr>
            </w:rPrChange>
          </w:rPr>
          <w:t>ی</w:t>
        </w:r>
        <w:r w:rsidR="00FF1489" w:rsidRPr="00F26E73">
          <w:rPr>
            <w:rFonts w:cs="Calibri"/>
            <w:sz w:val="28"/>
            <w:szCs w:val="28"/>
            <w:u w:val="single"/>
            <w:rtl/>
            <w:lang w:bidi="fa-IR"/>
            <w:rPrChange w:id="2242" w:author="Microsoft account" w:date="2025-09-24T10:08:00Z">
              <w:rPr>
                <w:rFonts w:cs="Calibri"/>
                <w:sz w:val="28"/>
                <w:szCs w:val="28"/>
                <w:rtl/>
                <w:lang w:bidi="fa-IR"/>
              </w:rPr>
            </w:rPrChange>
          </w:rPr>
          <w:t xml:space="preserve"> </w:t>
        </w:r>
        <w:r w:rsidR="00FF1489" w:rsidRPr="00F26E73">
          <w:rPr>
            <w:rFonts w:cs="Calibri"/>
            <w:sz w:val="28"/>
            <w:szCs w:val="28"/>
            <w:u w:val="single"/>
            <w:lang w:bidi="fa-IR"/>
            <w:rPrChange w:id="2243" w:author="Microsoft account" w:date="2025-09-24T10:08:00Z">
              <w:rPr>
                <w:rFonts w:cs="Calibri"/>
                <w:sz w:val="28"/>
                <w:szCs w:val="28"/>
                <w:lang w:bidi="fa-IR"/>
              </w:rPr>
            </w:rPrChange>
          </w:rPr>
          <w:t>container</w:t>
        </w:r>
        <w:r w:rsidR="00FF1489" w:rsidRPr="00F26E73">
          <w:rPr>
            <w:rFonts w:cs="Calibri"/>
            <w:sz w:val="28"/>
            <w:szCs w:val="28"/>
            <w:u w:val="single"/>
            <w:rtl/>
            <w:lang w:bidi="fa-IR"/>
            <w:rPrChange w:id="2244" w:author="Microsoft account" w:date="2025-09-24T10:08:00Z">
              <w:rPr>
                <w:rFonts w:cs="Calibri"/>
                <w:sz w:val="28"/>
                <w:szCs w:val="28"/>
                <w:rtl/>
                <w:lang w:bidi="fa-IR"/>
              </w:rPr>
            </w:rPrChange>
          </w:rPr>
          <w:t xml:space="preserve"> در نظرش بگ</w:t>
        </w:r>
        <w:r w:rsidR="00FF1489" w:rsidRPr="00F26E73">
          <w:rPr>
            <w:rFonts w:cs="Calibri" w:hint="cs"/>
            <w:sz w:val="28"/>
            <w:szCs w:val="28"/>
            <w:u w:val="single"/>
            <w:rtl/>
            <w:lang w:bidi="fa-IR"/>
            <w:rPrChange w:id="2245"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246" w:author="Microsoft account" w:date="2025-09-24T10:08:00Z">
              <w:rPr>
                <w:rFonts w:cs="Calibri" w:hint="eastAsia"/>
                <w:sz w:val="28"/>
                <w:szCs w:val="28"/>
                <w:rtl/>
                <w:lang w:bidi="fa-IR"/>
              </w:rPr>
            </w:rPrChange>
          </w:rPr>
          <w:t>ر</w:t>
        </w:r>
        <w:r w:rsidR="00FF1489" w:rsidRPr="00F26E73">
          <w:rPr>
            <w:rFonts w:cs="Calibri" w:hint="cs"/>
            <w:sz w:val="28"/>
            <w:szCs w:val="28"/>
            <w:u w:val="single"/>
            <w:rtl/>
            <w:lang w:bidi="fa-IR"/>
            <w:rPrChange w:id="2247" w:author="Microsoft account" w:date="2025-09-24T10:08:00Z">
              <w:rPr>
                <w:rFonts w:cs="Calibri" w:hint="cs"/>
                <w:sz w:val="28"/>
                <w:szCs w:val="28"/>
                <w:rtl/>
                <w:lang w:bidi="fa-IR"/>
              </w:rPr>
            </w:rPrChange>
          </w:rPr>
          <w:t>ی</w:t>
        </w:r>
        <w:r w:rsidR="00FF1489">
          <w:rPr>
            <w:rFonts w:cs="Calibri" w:hint="cs"/>
            <w:sz w:val="28"/>
            <w:szCs w:val="28"/>
            <w:rtl/>
            <w:lang w:bidi="fa-IR"/>
          </w:rPr>
          <w:t xml:space="preserve"> که میشه یهو به کلِ اون </w:t>
        </w:r>
        <w:r w:rsidR="00FF1489">
          <w:rPr>
            <w:rFonts w:cs="Calibri"/>
            <w:sz w:val="28"/>
            <w:szCs w:val="28"/>
            <w:lang w:bidi="fa-IR"/>
          </w:rPr>
          <w:t>container</w:t>
        </w:r>
        <w:r w:rsidR="00FF1489">
          <w:rPr>
            <w:rFonts w:cs="Calibri" w:hint="cs"/>
            <w:sz w:val="28"/>
            <w:szCs w:val="28"/>
            <w:rtl/>
            <w:lang w:bidi="fa-IR"/>
          </w:rPr>
          <w:t xml:space="preserve"> دستور داد. ذهنت رو تیز کنی از </w:t>
        </w:r>
        <w:r w:rsidR="00FF1489">
          <w:rPr>
            <w:rFonts w:cs="Calibri"/>
            <w:sz w:val="28"/>
            <w:szCs w:val="28"/>
            <w:lang w:bidi="fa-IR"/>
          </w:rPr>
          <w:t>CSS</w:t>
        </w:r>
        <w:r w:rsidR="00FF1489">
          <w:rPr>
            <w:rFonts w:cs="Calibri" w:hint="cs"/>
            <w:sz w:val="28"/>
            <w:szCs w:val="28"/>
            <w:rtl/>
            <w:lang w:bidi="fa-IR"/>
          </w:rPr>
          <w:t xml:space="preserve"> خیلی نکات هست که به فهم این کمک میکنه. انگار </w:t>
        </w:r>
      </w:ins>
      <w:ins w:id="2248" w:author="Microsoft account" w:date="2025-09-23T11:15:00Z">
        <w:r w:rsidR="00FF1489">
          <w:rPr>
            <w:rFonts w:cs="Calibri" w:hint="cs"/>
            <w:sz w:val="28"/>
            <w:szCs w:val="28"/>
            <w:rtl/>
            <w:lang w:bidi="fa-IR"/>
          </w:rPr>
          <w:t xml:space="preserve">پنجره ای ساختیم داخل پنجرۀ اصلی برنامه. که این کار رو داخل </w:t>
        </w:r>
        <w:r w:rsidR="00FF1489">
          <w:rPr>
            <w:rFonts w:cs="Calibri"/>
            <w:sz w:val="28"/>
            <w:szCs w:val="28"/>
            <w:lang w:bidi="fa-IR"/>
          </w:rPr>
          <w:t>html-css</w:t>
        </w:r>
        <w:r w:rsidR="00FF1489">
          <w:rPr>
            <w:rFonts w:cs="Calibri" w:hint="cs"/>
            <w:sz w:val="28"/>
            <w:szCs w:val="28"/>
            <w:rtl/>
            <w:lang w:bidi="fa-IR"/>
          </w:rPr>
          <w:t xml:space="preserve"> هم میکردیم خاطرت باشه، یه </w:t>
        </w:r>
        <w:r w:rsidR="00FF1489">
          <w:rPr>
            <w:rFonts w:cs="Calibri"/>
            <w:sz w:val="28"/>
            <w:szCs w:val="28"/>
            <w:lang w:bidi="fa-IR"/>
          </w:rPr>
          <w:t>main</w:t>
        </w:r>
        <w:r w:rsidR="00FF1489">
          <w:rPr>
            <w:rFonts w:cs="Calibri" w:hint="cs"/>
            <w:sz w:val="28"/>
            <w:szCs w:val="28"/>
            <w:rtl/>
            <w:lang w:bidi="fa-IR"/>
          </w:rPr>
          <w:t xml:space="preserve"> داشتیم که داخلش </w:t>
        </w:r>
        <w:r w:rsidR="00FF1489">
          <w:rPr>
            <w:rFonts w:cs="Calibri"/>
            <w:sz w:val="28"/>
            <w:szCs w:val="28"/>
            <w:lang w:bidi="fa-IR"/>
          </w:rPr>
          <w:t>container</w:t>
        </w:r>
        <w:r w:rsidR="00FF1489">
          <w:rPr>
            <w:rFonts w:cs="Calibri" w:hint="cs"/>
            <w:sz w:val="28"/>
            <w:szCs w:val="28"/>
            <w:rtl/>
            <w:lang w:bidi="fa-IR"/>
          </w:rPr>
          <w:t xml:space="preserve"> میساختیم تا بتونیم مکانش رو داخل این پنجره دقیق مدیریت کنیم و ... . اینجا هم همینه ولی با </w:t>
        </w:r>
        <w:r w:rsidR="00FF1489">
          <w:rPr>
            <w:rFonts w:cs="Calibri"/>
            <w:sz w:val="28"/>
            <w:szCs w:val="28"/>
            <w:lang w:bidi="fa-IR"/>
          </w:rPr>
          <w:t>syntax</w:t>
        </w:r>
        <w:r w:rsidR="00FF1489">
          <w:rPr>
            <w:rFonts w:cs="Calibri" w:hint="cs"/>
            <w:sz w:val="28"/>
            <w:szCs w:val="28"/>
            <w:rtl/>
            <w:lang w:bidi="fa-IR"/>
          </w:rPr>
          <w:t xml:space="preserve"> خودش. اینکه چه چیزی روی چه چیز دیگری قرار بگیره هم ترتیب نوشتن کد (</w:t>
        </w:r>
      </w:ins>
      <w:ins w:id="2249" w:author="Microsoft account" w:date="2025-09-23T11:16:00Z">
        <w:r w:rsidR="00FF1489">
          <w:rPr>
            <w:rFonts w:cs="Calibri"/>
            <w:sz w:val="28"/>
            <w:szCs w:val="28"/>
            <w:lang w:bidi="fa-IR"/>
          </w:rPr>
          <w:t>cascade</w:t>
        </w:r>
        <w:r w:rsidR="00FF1489">
          <w:rPr>
            <w:rFonts w:cs="Calibri" w:hint="cs"/>
            <w:sz w:val="28"/>
            <w:szCs w:val="28"/>
            <w:rtl/>
            <w:lang w:bidi="fa-IR"/>
          </w:rPr>
          <w:t xml:space="preserve">) تعیین میکنه. </w:t>
        </w:r>
      </w:ins>
      <w:ins w:id="2250" w:author="Microsoft account" w:date="2025-09-23T11:19:00Z">
        <w:r w:rsidR="00340CDD">
          <w:rPr>
            <w:rFonts w:cs="Calibri" w:hint="cs"/>
            <w:sz w:val="28"/>
            <w:szCs w:val="28"/>
            <w:rtl/>
            <w:lang w:bidi="fa-IR"/>
          </w:rPr>
          <w:t xml:space="preserve">که البته این هم حائض اهمیته که ما الان نیاز داریم که یه عکس با فرمت </w:t>
        </w:r>
        <w:r w:rsidR="00340CDD">
          <w:rPr>
            <w:rFonts w:cs="Calibri"/>
            <w:sz w:val="28"/>
            <w:szCs w:val="28"/>
            <w:lang w:bidi="fa-IR"/>
          </w:rPr>
          <w:t>png</w:t>
        </w:r>
        <w:r w:rsidR="00340CDD">
          <w:rPr>
            <w:rFonts w:cs="Calibri" w:hint="cs"/>
            <w:sz w:val="28"/>
            <w:szCs w:val="28"/>
            <w:rtl/>
            <w:lang w:bidi="fa-IR"/>
          </w:rPr>
          <w:t xml:space="preserve"> رو بیاریم توی </w:t>
        </w:r>
        <w:r w:rsidR="00340CDD">
          <w:rPr>
            <w:rFonts w:cs="Calibri"/>
            <w:sz w:val="28"/>
            <w:szCs w:val="28"/>
            <w:lang w:bidi="fa-IR"/>
          </w:rPr>
          <w:t>UI</w:t>
        </w:r>
        <w:r w:rsidR="00340CDD">
          <w:rPr>
            <w:rFonts w:cs="Calibri" w:hint="cs"/>
            <w:sz w:val="28"/>
            <w:szCs w:val="28"/>
            <w:rtl/>
            <w:lang w:bidi="fa-IR"/>
          </w:rPr>
          <w:t xml:space="preserve"> </w:t>
        </w:r>
        <w:r w:rsidR="00340CDD" w:rsidRPr="00340CDD">
          <w:rPr>
            <w:rFonts w:cs="Calibri" w:hint="eastAsia"/>
            <w:strike/>
            <w:sz w:val="28"/>
            <w:szCs w:val="28"/>
            <w:rtl/>
            <w:lang w:bidi="fa-IR"/>
            <w:rPrChange w:id="2251" w:author="Microsoft account" w:date="2025-09-23T11:21:00Z">
              <w:rPr>
                <w:rFonts w:cs="Calibri" w:hint="eastAsia"/>
                <w:sz w:val="28"/>
                <w:szCs w:val="28"/>
                <w:rtl/>
                <w:lang w:bidi="fa-IR"/>
              </w:rPr>
            </w:rPrChange>
          </w:rPr>
          <w:t>و</w:t>
        </w:r>
        <w:r w:rsidR="00340CDD" w:rsidRPr="00340CDD">
          <w:rPr>
            <w:rFonts w:cs="Calibri"/>
            <w:strike/>
            <w:sz w:val="28"/>
            <w:szCs w:val="28"/>
            <w:rtl/>
            <w:lang w:bidi="fa-IR"/>
            <w:rPrChange w:id="2252" w:author="Microsoft account" w:date="2025-09-23T11:21:00Z">
              <w:rPr>
                <w:rFonts w:cs="Calibri"/>
                <w:sz w:val="28"/>
                <w:szCs w:val="28"/>
                <w:rtl/>
                <w:lang w:bidi="fa-IR"/>
              </w:rPr>
            </w:rPrChange>
          </w:rPr>
          <w:t xml:space="preserve"> فکر م</w:t>
        </w:r>
        <w:r w:rsidR="00340CDD" w:rsidRPr="00340CDD">
          <w:rPr>
            <w:rFonts w:cs="Calibri" w:hint="cs"/>
            <w:strike/>
            <w:sz w:val="28"/>
            <w:szCs w:val="28"/>
            <w:rtl/>
            <w:lang w:bidi="fa-IR"/>
            <w:rPrChange w:id="2253"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254" w:author="Microsoft account" w:date="2025-09-23T11:21:00Z">
              <w:rPr>
                <w:rFonts w:cs="Calibri" w:hint="eastAsia"/>
                <w:sz w:val="28"/>
                <w:szCs w:val="28"/>
                <w:rtl/>
                <w:lang w:bidi="fa-IR"/>
              </w:rPr>
            </w:rPrChange>
          </w:rPr>
          <w:t>کنم</w:t>
        </w:r>
        <w:r w:rsidR="00340CDD" w:rsidRPr="00340CDD">
          <w:rPr>
            <w:rFonts w:cs="Calibri"/>
            <w:strike/>
            <w:sz w:val="28"/>
            <w:szCs w:val="28"/>
            <w:rtl/>
            <w:lang w:bidi="fa-IR"/>
            <w:rPrChange w:id="2255" w:author="Microsoft account" w:date="2025-09-23T11:21:00Z">
              <w:rPr>
                <w:rFonts w:cs="Calibri"/>
                <w:sz w:val="28"/>
                <w:szCs w:val="28"/>
                <w:rtl/>
                <w:lang w:bidi="fa-IR"/>
              </w:rPr>
            </w:rPrChange>
          </w:rPr>
          <w:t xml:space="preserve"> ا</w:t>
        </w:r>
        <w:r w:rsidR="00340CDD" w:rsidRPr="00340CDD">
          <w:rPr>
            <w:rFonts w:cs="Calibri" w:hint="cs"/>
            <w:strike/>
            <w:sz w:val="28"/>
            <w:szCs w:val="28"/>
            <w:rtl/>
            <w:lang w:bidi="fa-IR"/>
            <w:rPrChange w:id="2256"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257" w:author="Microsoft account" w:date="2025-09-23T11:21:00Z">
              <w:rPr>
                <w:rFonts w:cs="Calibri" w:hint="eastAsia"/>
                <w:sz w:val="28"/>
                <w:szCs w:val="28"/>
                <w:rtl/>
                <w:lang w:bidi="fa-IR"/>
              </w:rPr>
            </w:rPrChange>
          </w:rPr>
          <w:t>ن</w:t>
        </w:r>
        <w:r w:rsidR="00340CDD" w:rsidRPr="00340CDD">
          <w:rPr>
            <w:rFonts w:cs="Calibri"/>
            <w:strike/>
            <w:sz w:val="28"/>
            <w:szCs w:val="28"/>
            <w:rtl/>
            <w:lang w:bidi="fa-IR"/>
            <w:rPrChange w:id="2258" w:author="Microsoft account" w:date="2025-09-23T11:21:00Z">
              <w:rPr>
                <w:rFonts w:cs="Calibri"/>
                <w:sz w:val="28"/>
                <w:szCs w:val="28"/>
                <w:rtl/>
                <w:lang w:bidi="fa-IR"/>
              </w:rPr>
            </w:rPrChange>
          </w:rPr>
          <w:t xml:space="preserve"> کار بدونِ ساختن </w:t>
        </w:r>
        <w:r w:rsidR="00340CDD" w:rsidRPr="00340CDD">
          <w:rPr>
            <w:rFonts w:cs="Calibri" w:hint="cs"/>
            <w:strike/>
            <w:sz w:val="28"/>
            <w:szCs w:val="28"/>
            <w:rtl/>
            <w:lang w:bidi="fa-IR"/>
            <w:rPrChange w:id="2259"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260" w:author="Microsoft account" w:date="2025-09-23T11:21:00Z">
              <w:rPr>
                <w:rFonts w:cs="Calibri" w:hint="eastAsia"/>
                <w:sz w:val="28"/>
                <w:szCs w:val="28"/>
                <w:rtl/>
                <w:lang w:bidi="fa-IR"/>
              </w:rPr>
            </w:rPrChange>
          </w:rPr>
          <w:t>ه</w:t>
        </w:r>
        <w:r w:rsidR="00340CDD" w:rsidRPr="00340CDD">
          <w:rPr>
            <w:rFonts w:cs="Calibri"/>
            <w:strike/>
            <w:sz w:val="28"/>
            <w:szCs w:val="28"/>
            <w:rtl/>
            <w:lang w:bidi="fa-IR"/>
            <w:rPrChange w:id="2261" w:author="Microsoft account" w:date="2025-09-23T11:21:00Z">
              <w:rPr>
                <w:rFonts w:cs="Calibri"/>
                <w:sz w:val="28"/>
                <w:szCs w:val="28"/>
                <w:rtl/>
                <w:lang w:bidi="fa-IR"/>
              </w:rPr>
            </w:rPrChange>
          </w:rPr>
          <w:t xml:space="preserve"> </w:t>
        </w:r>
      </w:ins>
      <w:ins w:id="2262" w:author="Microsoft account" w:date="2025-09-23T11:20:00Z">
        <w:r w:rsidR="00340CDD" w:rsidRPr="00340CDD">
          <w:rPr>
            <w:rFonts w:cs="Calibri"/>
            <w:strike/>
            <w:sz w:val="28"/>
            <w:szCs w:val="28"/>
            <w:lang w:bidi="fa-IR"/>
            <w:rPrChange w:id="2263" w:author="Microsoft account" w:date="2025-09-23T11:21:00Z">
              <w:rPr>
                <w:rFonts w:cs="Calibri"/>
                <w:sz w:val="28"/>
                <w:szCs w:val="28"/>
                <w:lang w:bidi="fa-IR"/>
              </w:rPr>
            </w:rPrChange>
          </w:rPr>
          <w:t>object</w:t>
        </w:r>
        <w:r w:rsidR="00340CDD" w:rsidRPr="00340CDD">
          <w:rPr>
            <w:rFonts w:cs="Calibri"/>
            <w:strike/>
            <w:sz w:val="28"/>
            <w:szCs w:val="28"/>
            <w:rtl/>
            <w:lang w:bidi="fa-IR"/>
            <w:rPrChange w:id="2264" w:author="Microsoft account" w:date="2025-09-23T11:21:00Z">
              <w:rPr>
                <w:rFonts w:cs="Calibri"/>
                <w:sz w:val="28"/>
                <w:szCs w:val="28"/>
                <w:rtl/>
                <w:lang w:bidi="fa-IR"/>
              </w:rPr>
            </w:rPrChange>
          </w:rPr>
          <w:t xml:space="preserve"> از </w:t>
        </w:r>
        <w:r w:rsidR="00340CDD" w:rsidRPr="00340CDD">
          <w:rPr>
            <w:rFonts w:cs="Calibri"/>
            <w:strike/>
            <w:sz w:val="28"/>
            <w:szCs w:val="28"/>
            <w:lang w:bidi="fa-IR"/>
            <w:rPrChange w:id="2265" w:author="Microsoft account" w:date="2025-09-23T11:21:00Z">
              <w:rPr>
                <w:rFonts w:cs="Calibri"/>
                <w:sz w:val="28"/>
                <w:szCs w:val="28"/>
                <w:lang w:bidi="fa-IR"/>
              </w:rPr>
            </w:rPrChange>
          </w:rPr>
          <w:t>Canvas()</w:t>
        </w:r>
        <w:r w:rsidR="00340CDD" w:rsidRPr="00340CDD">
          <w:rPr>
            <w:rFonts w:cs="Calibri"/>
            <w:strike/>
            <w:sz w:val="28"/>
            <w:szCs w:val="28"/>
            <w:rtl/>
            <w:lang w:bidi="fa-IR"/>
            <w:rPrChange w:id="2266" w:author="Microsoft account" w:date="2025-09-23T11:21:00Z">
              <w:rPr>
                <w:rFonts w:cs="Calibri"/>
                <w:sz w:val="28"/>
                <w:szCs w:val="28"/>
                <w:rtl/>
                <w:lang w:bidi="fa-IR"/>
              </w:rPr>
            </w:rPrChange>
          </w:rPr>
          <w:t xml:space="preserve"> غ</w:t>
        </w:r>
        <w:r w:rsidR="00340CDD" w:rsidRPr="00340CDD">
          <w:rPr>
            <w:rFonts w:cs="Calibri" w:hint="cs"/>
            <w:strike/>
            <w:sz w:val="28"/>
            <w:szCs w:val="28"/>
            <w:rtl/>
            <w:lang w:bidi="fa-IR"/>
            <w:rPrChange w:id="2267"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268" w:author="Microsoft account" w:date="2025-09-23T11:21:00Z">
              <w:rPr>
                <w:rFonts w:cs="Calibri" w:hint="eastAsia"/>
                <w:sz w:val="28"/>
                <w:szCs w:val="28"/>
                <w:rtl/>
                <w:lang w:bidi="fa-IR"/>
              </w:rPr>
            </w:rPrChange>
          </w:rPr>
          <w:t>ر</w:t>
        </w:r>
        <w:r w:rsidR="00340CDD" w:rsidRPr="00340CDD">
          <w:rPr>
            <w:rFonts w:cs="Calibri"/>
            <w:strike/>
            <w:sz w:val="28"/>
            <w:szCs w:val="28"/>
            <w:rtl/>
            <w:lang w:bidi="fa-IR"/>
            <w:rPrChange w:id="2269" w:author="Microsoft account" w:date="2025-09-23T11:21:00Z">
              <w:rPr>
                <w:rFonts w:cs="Calibri"/>
                <w:sz w:val="28"/>
                <w:szCs w:val="28"/>
                <w:rtl/>
                <w:lang w:bidi="fa-IR"/>
              </w:rPr>
            </w:rPrChange>
          </w:rPr>
          <w:t xml:space="preserve"> قابل انجام باشه</w:t>
        </w:r>
      </w:ins>
      <w:ins w:id="2270" w:author="Microsoft account" w:date="2025-09-23T11:21:00Z">
        <w:r w:rsidR="00340CDD" w:rsidRPr="00340CDD">
          <w:rPr>
            <w:rFonts w:cs="Calibri"/>
            <w:strike/>
            <w:sz w:val="28"/>
            <w:szCs w:val="28"/>
            <w:rtl/>
            <w:lang w:bidi="fa-IR"/>
            <w:rPrChange w:id="2271" w:author="Microsoft account" w:date="2025-09-23T11:21:00Z">
              <w:rPr>
                <w:rFonts w:cs="Calibri"/>
                <w:sz w:val="28"/>
                <w:szCs w:val="28"/>
                <w:rtl/>
                <w:lang w:bidi="fa-IR"/>
              </w:rPr>
            </w:rPrChange>
          </w:rPr>
          <w:t xml:space="preserve"> (قابل انجامه سرچ کردم)</w:t>
        </w:r>
        <w:r w:rsidR="00340CDD">
          <w:rPr>
            <w:rFonts w:cs="Calibri" w:hint="cs"/>
            <w:strike/>
            <w:sz w:val="28"/>
            <w:szCs w:val="28"/>
            <w:rtl/>
            <w:lang w:bidi="fa-IR"/>
          </w:rPr>
          <w:t xml:space="preserve"> </w:t>
        </w:r>
        <w:r w:rsidR="00340CDD">
          <w:rPr>
            <w:rFonts w:cs="Calibri" w:hint="cs"/>
            <w:sz w:val="28"/>
            <w:szCs w:val="28"/>
            <w:rtl/>
            <w:lang w:bidi="fa-IR"/>
          </w:rPr>
          <w:t xml:space="preserve"> </w:t>
        </w:r>
      </w:ins>
    </w:p>
    <w:p w14:paraId="15C78D61" w14:textId="2BE9F1F0" w:rsidR="00340CDD" w:rsidRDefault="00340CDD">
      <w:pPr>
        <w:bidi/>
        <w:spacing w:after="0" w:line="276" w:lineRule="auto"/>
        <w:jc w:val="both"/>
        <w:rPr>
          <w:ins w:id="2272" w:author="Microsoft account" w:date="2025-09-23T11:22:00Z"/>
          <w:rFonts w:cs="Calibri"/>
          <w:sz w:val="28"/>
          <w:szCs w:val="28"/>
          <w:rtl/>
          <w:lang w:bidi="fa-IR"/>
        </w:rPr>
        <w:pPrChange w:id="2273" w:author="Microsoft account" w:date="2025-09-23T11:22:00Z">
          <w:pPr>
            <w:bidi/>
            <w:spacing w:after="0" w:line="276" w:lineRule="auto"/>
            <w:jc w:val="both"/>
          </w:pPr>
        </w:pPrChange>
      </w:pPr>
      <w:ins w:id="2274" w:author="Microsoft account" w:date="2025-09-23T11:22:00Z">
        <w:r>
          <w:rPr>
            <w:rFonts w:cs="Calibri" w:hint="cs"/>
            <w:sz w:val="28"/>
            <w:szCs w:val="28"/>
            <w:rtl/>
            <w:lang w:bidi="fa-IR"/>
          </w:rPr>
          <w:t xml:space="preserve">پس نتیجه نهایی؟ </w:t>
        </w:r>
        <w:r>
          <w:rPr>
            <w:rFonts w:cs="Calibri"/>
            <w:sz w:val="28"/>
            <w:szCs w:val="28"/>
            <w:lang w:bidi="fa-IR"/>
          </w:rPr>
          <w:t>Canvas()</w:t>
        </w:r>
        <w:r>
          <w:rPr>
            <w:rFonts w:cs="Calibri" w:hint="cs"/>
            <w:sz w:val="28"/>
            <w:szCs w:val="28"/>
            <w:rtl/>
            <w:lang w:bidi="fa-IR"/>
          </w:rPr>
          <w:t xml:space="preserve"> رو در اصل برای </w:t>
        </w:r>
        <w:r>
          <w:rPr>
            <w:rFonts w:cs="Calibri"/>
            <w:sz w:val="28"/>
            <w:szCs w:val="28"/>
            <w:lang w:bidi="fa-IR"/>
          </w:rPr>
          <w:t>layer managing</w:t>
        </w:r>
        <w:r>
          <w:rPr>
            <w:rFonts w:cs="Calibri" w:hint="cs"/>
            <w:sz w:val="28"/>
            <w:szCs w:val="28"/>
            <w:rtl/>
            <w:lang w:bidi="fa-IR"/>
          </w:rPr>
          <w:t xml:space="preserve"> استفاده میکنیم. </w:t>
        </w:r>
      </w:ins>
    </w:p>
    <w:p w14:paraId="3281781E" w14:textId="77777777" w:rsidR="00340CDD" w:rsidRDefault="00340CDD">
      <w:pPr>
        <w:bidi/>
        <w:spacing w:after="0" w:line="276" w:lineRule="auto"/>
        <w:jc w:val="both"/>
        <w:rPr>
          <w:ins w:id="2275" w:author="Microsoft account" w:date="2025-09-23T11:22:00Z"/>
          <w:rFonts w:cs="Calibri"/>
          <w:sz w:val="28"/>
          <w:szCs w:val="28"/>
          <w:rtl/>
          <w:lang w:bidi="fa-IR"/>
        </w:rPr>
        <w:pPrChange w:id="2276" w:author="Microsoft account" w:date="2025-09-23T11:22:00Z">
          <w:pPr>
            <w:bidi/>
            <w:spacing w:after="0" w:line="276" w:lineRule="auto"/>
            <w:jc w:val="both"/>
          </w:pPr>
        </w:pPrChange>
      </w:pPr>
    </w:p>
    <w:p w14:paraId="48F35243" w14:textId="44631278" w:rsidR="00340CDD" w:rsidRDefault="00340CDD">
      <w:pPr>
        <w:bidi/>
        <w:spacing w:after="0" w:line="276" w:lineRule="auto"/>
        <w:jc w:val="both"/>
        <w:rPr>
          <w:ins w:id="2277" w:author="Microsoft account" w:date="2025-09-23T11:31:00Z"/>
          <w:rFonts w:cs="Calibri"/>
          <w:sz w:val="28"/>
          <w:szCs w:val="28"/>
          <w:rtl/>
          <w:lang w:bidi="fa-IR"/>
        </w:rPr>
        <w:pPrChange w:id="2278" w:author="Microsoft account" w:date="2025-09-23T11:22:00Z">
          <w:pPr>
            <w:bidi/>
            <w:spacing w:after="0" w:line="276" w:lineRule="auto"/>
            <w:jc w:val="both"/>
          </w:pPr>
        </w:pPrChange>
      </w:pPr>
      <w:ins w:id="2279" w:author="Microsoft account" w:date="2025-09-23T11:22:00Z">
        <w:r>
          <w:rPr>
            <w:rFonts w:cs="Calibri" w:hint="cs"/>
            <w:sz w:val="28"/>
            <w:szCs w:val="28"/>
            <w:rtl/>
            <w:lang w:bidi="fa-IR"/>
          </w:rPr>
          <w:t>-</w:t>
        </w:r>
      </w:ins>
      <w:ins w:id="2280" w:author="Microsoft account" w:date="2025-09-23T11:30:00Z">
        <w:r w:rsidR="00C4682B">
          <w:rPr>
            <w:rFonts w:cs="Calibri" w:hint="cs"/>
            <w:sz w:val="28"/>
            <w:szCs w:val="28"/>
            <w:rtl/>
            <w:lang w:bidi="fa-IR"/>
          </w:rPr>
          <w:t xml:space="preserve">یه نکته خیلی مهمی که در استفاده از </w:t>
        </w:r>
        <w:r w:rsidR="00C4682B">
          <w:rPr>
            <w:rFonts w:cs="Calibri"/>
            <w:sz w:val="28"/>
            <w:szCs w:val="28"/>
            <w:lang w:bidi="fa-IR"/>
          </w:rPr>
          <w:t>Tkinter</w:t>
        </w:r>
      </w:ins>
      <w:ins w:id="2281" w:author="Microsoft account" w:date="2025-09-23T11:31:00Z">
        <w:r w:rsidR="00C4682B">
          <w:rPr>
            <w:rFonts w:cs="Calibri" w:hint="cs"/>
            <w:sz w:val="28"/>
            <w:szCs w:val="28"/>
            <w:rtl/>
            <w:lang w:bidi="fa-IR"/>
          </w:rPr>
          <w:t xml:space="preserve"> باید بدونیم دقت کنیم اینه که </w:t>
        </w:r>
        <w:r w:rsidR="00C4682B">
          <w:rPr>
            <w:rFonts w:cs="Calibri"/>
            <w:sz w:val="28"/>
            <w:szCs w:val="28"/>
            <w:lang w:bidi="fa-IR"/>
          </w:rPr>
          <w:t>documentation</w:t>
        </w:r>
        <w:r w:rsidR="00C4682B">
          <w:rPr>
            <w:rFonts w:cs="Calibri" w:hint="cs"/>
            <w:sz w:val="28"/>
            <w:szCs w:val="28"/>
            <w:rtl/>
            <w:lang w:bidi="fa-IR"/>
          </w:rPr>
          <w:t xml:space="preserve"> خیلی خیلی ضعیفی داره و بسیار از </w:t>
        </w:r>
        <w:r w:rsidR="00C4682B">
          <w:rPr>
            <w:rFonts w:cs="Calibri"/>
            <w:sz w:val="28"/>
            <w:szCs w:val="28"/>
            <w:lang w:bidi="fa-IR"/>
          </w:rPr>
          <w:t>**kwarg</w:t>
        </w:r>
        <w:r w:rsidR="00C4682B">
          <w:rPr>
            <w:rFonts w:cs="Calibri" w:hint="cs"/>
            <w:sz w:val="28"/>
            <w:szCs w:val="28"/>
            <w:rtl/>
            <w:lang w:bidi="fa-IR"/>
          </w:rPr>
          <w:t xml:space="preserve"> و </w:t>
        </w:r>
        <w:r w:rsidR="00C4682B">
          <w:rPr>
            <w:rFonts w:cs="Calibri"/>
            <w:sz w:val="28"/>
            <w:szCs w:val="28"/>
            <w:lang w:bidi="fa-IR"/>
          </w:rPr>
          <w:t>*arg</w:t>
        </w:r>
        <w:r w:rsidR="00C4682B">
          <w:rPr>
            <w:rFonts w:cs="Calibri" w:hint="cs"/>
            <w:sz w:val="28"/>
            <w:szCs w:val="28"/>
            <w:rtl/>
            <w:lang w:bidi="fa-IR"/>
          </w:rPr>
          <w:t xml:space="preserve"> استفاده شده که خیلی جاها ممکنه واقعا وقت آدم رو بگیره. </w:t>
        </w:r>
      </w:ins>
    </w:p>
    <w:p w14:paraId="75471E51" w14:textId="77777777" w:rsidR="00C4682B" w:rsidRDefault="00C4682B">
      <w:pPr>
        <w:bidi/>
        <w:spacing w:after="0" w:line="276" w:lineRule="auto"/>
        <w:jc w:val="both"/>
        <w:rPr>
          <w:ins w:id="2282" w:author="Microsoft account" w:date="2025-09-23T11:31:00Z"/>
          <w:rFonts w:cs="Calibri"/>
          <w:sz w:val="28"/>
          <w:szCs w:val="28"/>
          <w:rtl/>
          <w:lang w:bidi="fa-IR"/>
        </w:rPr>
        <w:pPrChange w:id="2283" w:author="Microsoft account" w:date="2025-09-23T11:31:00Z">
          <w:pPr>
            <w:bidi/>
            <w:spacing w:after="0" w:line="276" w:lineRule="auto"/>
            <w:jc w:val="both"/>
          </w:pPr>
        </w:pPrChange>
      </w:pPr>
    </w:p>
    <w:p w14:paraId="27C867FA" w14:textId="199BBB91" w:rsidR="00C4682B" w:rsidRDefault="00C4682B">
      <w:pPr>
        <w:bidi/>
        <w:spacing w:after="0" w:line="276" w:lineRule="auto"/>
        <w:jc w:val="both"/>
        <w:rPr>
          <w:ins w:id="2284" w:author="Microsoft account" w:date="2025-09-23T13:05:00Z"/>
          <w:rFonts w:cs="Calibri"/>
          <w:sz w:val="28"/>
          <w:szCs w:val="28"/>
          <w:rtl/>
          <w:lang w:bidi="fa-IR"/>
        </w:rPr>
        <w:pPrChange w:id="2285" w:author="Microsoft account" w:date="2025-09-23T11:31:00Z">
          <w:pPr>
            <w:bidi/>
            <w:spacing w:after="0" w:line="276" w:lineRule="auto"/>
            <w:jc w:val="both"/>
          </w:pPr>
        </w:pPrChange>
      </w:pPr>
      <w:ins w:id="2286" w:author="Microsoft account" w:date="2025-09-23T11:31:00Z">
        <w:r>
          <w:rPr>
            <w:rFonts w:cs="Calibri" w:hint="cs"/>
            <w:sz w:val="28"/>
            <w:szCs w:val="28"/>
            <w:rtl/>
            <w:lang w:bidi="fa-IR"/>
          </w:rPr>
          <w:t>-</w:t>
        </w:r>
      </w:ins>
      <w:ins w:id="2287" w:author="Microsoft account" w:date="2025-09-23T13:05:00Z">
        <w:r w:rsidR="00F31066">
          <w:rPr>
            <w:rFonts w:cs="Calibri"/>
            <w:sz w:val="28"/>
            <w:szCs w:val="28"/>
            <w:lang w:bidi="fa-IR"/>
          </w:rPr>
          <w:t>Ui</w:t>
        </w:r>
        <w:r w:rsidR="00F31066">
          <w:rPr>
            <w:rFonts w:cs="Calibri" w:hint="cs"/>
            <w:sz w:val="28"/>
            <w:szCs w:val="28"/>
            <w:rtl/>
            <w:lang w:bidi="fa-IR"/>
          </w:rPr>
          <w:t xml:space="preserve"> اولیه رو تقریبا کامل کردیم ، داشتیم خودمون </w:t>
        </w:r>
        <w:r w:rsidR="00F31066">
          <w:rPr>
            <w:rFonts w:cs="Calibri"/>
            <w:sz w:val="28"/>
            <w:szCs w:val="28"/>
            <w:lang w:bidi="fa-IR"/>
          </w:rPr>
          <w:t>Timer Mechanism</w:t>
        </w:r>
        <w:r w:rsidR="00F31066">
          <w:rPr>
            <w:rFonts w:cs="Calibri" w:hint="cs"/>
            <w:sz w:val="28"/>
            <w:szCs w:val="28"/>
            <w:rtl/>
            <w:lang w:bidi="fa-IR"/>
          </w:rPr>
          <w:t xml:space="preserve"> رو جلو میبردیم که باید جلسه بعدی ادامه ش بدیم. </w:t>
        </w:r>
      </w:ins>
    </w:p>
    <w:p w14:paraId="16BE3248" w14:textId="36F3B027" w:rsidR="00F31066" w:rsidRPr="00340CDD" w:rsidRDefault="00F31066">
      <w:pPr>
        <w:bidi/>
        <w:spacing w:after="0" w:line="276" w:lineRule="auto"/>
        <w:jc w:val="both"/>
        <w:rPr>
          <w:ins w:id="2288" w:author="Microsoft account" w:date="2025-09-23T10:48:00Z"/>
          <w:rFonts w:cs="Calibri"/>
          <w:sz w:val="28"/>
          <w:szCs w:val="28"/>
          <w:rtl/>
          <w:lang w:bidi="fa-IR"/>
        </w:rPr>
        <w:pPrChange w:id="2289" w:author="Microsoft account" w:date="2025-09-23T13:05:00Z">
          <w:pPr>
            <w:bidi/>
            <w:spacing w:after="0" w:line="276" w:lineRule="auto"/>
            <w:jc w:val="both"/>
          </w:pPr>
        </w:pPrChange>
      </w:pPr>
      <w:ins w:id="2290" w:author="Microsoft account" w:date="2025-09-23T13:05:00Z">
        <w:r>
          <w:rPr>
            <w:rFonts w:cs="Calibri" w:hint="cs"/>
            <w:sz w:val="28"/>
            <w:szCs w:val="28"/>
            <w:rtl/>
            <w:lang w:bidi="fa-IR"/>
          </w:rPr>
          <w:t xml:space="preserve">تا </w:t>
        </w:r>
        <w:r>
          <w:rPr>
            <w:rFonts w:cs="Calibri"/>
            <w:sz w:val="28"/>
            <w:szCs w:val="28"/>
            <w:lang w:bidi="fa-IR"/>
          </w:rPr>
          <w:t>Day028</w:t>
        </w:r>
      </w:ins>
      <w:ins w:id="2291" w:author="Microsoft account" w:date="2025-09-23T13:06:00Z">
        <w:r>
          <w:rPr>
            <w:rFonts w:cs="Calibri"/>
            <w:sz w:val="28"/>
            <w:szCs w:val="28"/>
            <w:lang w:bidi="fa-IR"/>
          </w:rPr>
          <w:t xml:space="preserve"> 003 </w:t>
        </w:r>
      </w:ins>
      <w:ins w:id="2292" w:author="Microsoft account" w:date="2025-09-23T13:07:00Z">
        <w:r>
          <w:rPr>
            <w:rFonts w:cs="Calibri"/>
            <w:sz w:val="28"/>
            <w:szCs w:val="28"/>
            <w:lang w:bidi="fa-IR"/>
          </w:rPr>
          <w:t>00</w:t>
        </w:r>
      </w:ins>
      <w:ins w:id="2293" w:author="Microsoft account" w:date="2025-09-23T13:06:00Z">
        <w:r>
          <w:rPr>
            <w:rFonts w:cs="Calibri"/>
            <w:sz w:val="28"/>
            <w:szCs w:val="28"/>
            <w:lang w:bidi="fa-IR"/>
          </w:rPr>
          <w:t>:</w:t>
        </w:r>
      </w:ins>
      <w:ins w:id="2294" w:author="Microsoft account" w:date="2025-09-23T13:07:00Z">
        <w:r>
          <w:rPr>
            <w:rFonts w:cs="Calibri"/>
            <w:sz w:val="28"/>
            <w:szCs w:val="28"/>
            <w:lang w:bidi="fa-IR"/>
          </w:rPr>
          <w:t>03</w:t>
        </w:r>
      </w:ins>
      <w:ins w:id="2295" w:author="Microsoft account" w:date="2025-09-23T13:06:00Z">
        <w:r>
          <w:rPr>
            <w:rFonts w:cs="Calibri"/>
            <w:sz w:val="28"/>
            <w:szCs w:val="28"/>
            <w:lang w:bidi="fa-IR"/>
          </w:rPr>
          <w:t>:</w:t>
        </w:r>
      </w:ins>
      <w:ins w:id="2296" w:author="Microsoft account" w:date="2025-09-23T13:07:00Z">
        <w:r>
          <w:rPr>
            <w:rFonts w:cs="Calibri"/>
            <w:sz w:val="28"/>
            <w:szCs w:val="28"/>
            <w:lang w:bidi="fa-IR"/>
          </w:rPr>
          <w:t>06</w:t>
        </w:r>
      </w:ins>
    </w:p>
    <w:p w14:paraId="4F073F60" w14:textId="77777777" w:rsidR="008C7665" w:rsidRDefault="008C7665">
      <w:pPr>
        <w:bidi/>
        <w:spacing w:after="0" w:line="276" w:lineRule="auto"/>
        <w:jc w:val="both"/>
        <w:rPr>
          <w:ins w:id="2297" w:author="Microsoft account" w:date="2025-09-23T10:48:00Z"/>
          <w:rFonts w:cs="Calibri"/>
          <w:sz w:val="28"/>
          <w:szCs w:val="28"/>
          <w:rtl/>
          <w:lang w:bidi="fa-IR"/>
        </w:rPr>
        <w:pPrChange w:id="2298" w:author="Microsoft account" w:date="2025-09-23T10:48:00Z">
          <w:pPr>
            <w:bidi/>
            <w:spacing w:after="0" w:line="276" w:lineRule="auto"/>
            <w:jc w:val="both"/>
          </w:pPr>
        </w:pPrChange>
      </w:pPr>
    </w:p>
    <w:p w14:paraId="64173777" w14:textId="77777777" w:rsidR="008C7665" w:rsidRDefault="008C7665">
      <w:pPr>
        <w:bidi/>
        <w:spacing w:after="0" w:line="276" w:lineRule="auto"/>
        <w:jc w:val="both"/>
        <w:rPr>
          <w:ins w:id="2299" w:author="Microsoft account" w:date="2025-09-23T10:48:00Z"/>
          <w:rFonts w:cs="Calibri"/>
          <w:sz w:val="28"/>
          <w:szCs w:val="28"/>
          <w:rtl/>
          <w:lang w:bidi="fa-IR"/>
        </w:rPr>
        <w:pPrChange w:id="2300" w:author="Microsoft account" w:date="2025-09-23T10:48:00Z">
          <w:pPr>
            <w:bidi/>
            <w:spacing w:after="0" w:line="276" w:lineRule="auto"/>
            <w:jc w:val="both"/>
          </w:pPr>
        </w:pPrChange>
      </w:pPr>
    </w:p>
    <w:p w14:paraId="69B7B827" w14:textId="4820ADE6" w:rsidR="008C7665" w:rsidRDefault="008C7665">
      <w:pPr>
        <w:spacing w:after="0" w:line="240" w:lineRule="auto"/>
        <w:rPr>
          <w:ins w:id="2301" w:author="Microsoft account" w:date="2025-09-23T10:48:00Z"/>
          <w:rFonts w:cs="Calibri"/>
          <w:sz w:val="28"/>
          <w:szCs w:val="28"/>
          <w:rtl/>
          <w:lang w:bidi="fa-IR"/>
        </w:rPr>
      </w:pPr>
      <w:ins w:id="2302" w:author="Microsoft account" w:date="2025-09-23T10:48:00Z">
        <w:r>
          <w:rPr>
            <w:rFonts w:cs="Calibri"/>
            <w:sz w:val="28"/>
            <w:szCs w:val="28"/>
            <w:rtl/>
            <w:lang w:bidi="fa-IR"/>
          </w:rPr>
          <w:br w:type="page"/>
        </w:r>
      </w:ins>
    </w:p>
    <w:p w14:paraId="28BC2274" w14:textId="45D9BDAF" w:rsidR="008C7665" w:rsidRDefault="00F26E73">
      <w:pPr>
        <w:bidi/>
        <w:spacing w:after="0" w:line="276" w:lineRule="auto"/>
        <w:jc w:val="both"/>
        <w:rPr>
          <w:ins w:id="2303" w:author="Microsoft account" w:date="2025-09-24T10:09:00Z"/>
          <w:rFonts w:cs="Calibri"/>
          <w:sz w:val="28"/>
          <w:szCs w:val="28"/>
          <w:rtl/>
          <w:lang w:bidi="fa-IR"/>
        </w:rPr>
        <w:pPrChange w:id="2304" w:author="Microsoft account" w:date="2025-09-23T10:48:00Z">
          <w:pPr>
            <w:bidi/>
            <w:spacing w:after="0" w:line="276" w:lineRule="auto"/>
            <w:jc w:val="both"/>
          </w:pPr>
        </w:pPrChange>
      </w:pPr>
      <w:bookmarkStart w:id="2305" w:name="I4040702"/>
      <w:ins w:id="2306" w:author="Microsoft account" w:date="2025-09-24T10:09:00Z">
        <w:r>
          <w:rPr>
            <w:rFonts w:cs="Calibri" w:hint="cs"/>
            <w:sz w:val="28"/>
            <w:szCs w:val="28"/>
            <w:rtl/>
            <w:lang w:bidi="fa-IR"/>
          </w:rPr>
          <w:lastRenderedPageBreak/>
          <w:t>ادامه</w:t>
        </w:r>
      </w:ins>
    </w:p>
    <w:bookmarkEnd w:id="2305"/>
    <w:p w14:paraId="2D5C37E9" w14:textId="77777777" w:rsidR="00F26E73" w:rsidRDefault="00F26E73">
      <w:pPr>
        <w:bidi/>
        <w:spacing w:after="0" w:line="276" w:lineRule="auto"/>
        <w:jc w:val="both"/>
        <w:rPr>
          <w:ins w:id="2307" w:author="Microsoft account" w:date="2025-09-24T10:09:00Z"/>
          <w:rFonts w:cs="Calibri"/>
          <w:sz w:val="28"/>
          <w:szCs w:val="28"/>
          <w:rtl/>
          <w:lang w:bidi="fa-IR"/>
        </w:rPr>
        <w:pPrChange w:id="2308" w:author="Microsoft account" w:date="2025-09-24T10:09:00Z">
          <w:pPr>
            <w:bidi/>
            <w:spacing w:after="0" w:line="276" w:lineRule="auto"/>
            <w:jc w:val="both"/>
          </w:pPr>
        </w:pPrChange>
      </w:pPr>
    </w:p>
    <w:p w14:paraId="5771B02A" w14:textId="5A38271A" w:rsidR="00422B25" w:rsidRDefault="00422B25">
      <w:pPr>
        <w:bidi/>
        <w:spacing w:after="0" w:line="276" w:lineRule="auto"/>
        <w:jc w:val="both"/>
        <w:rPr>
          <w:ins w:id="2309" w:author="Microsoft account" w:date="2025-09-24T12:29:00Z"/>
          <w:rFonts w:cs="Calibri"/>
          <w:sz w:val="28"/>
          <w:szCs w:val="28"/>
          <w:rtl/>
          <w:lang w:bidi="fa-IR"/>
        </w:rPr>
        <w:pPrChange w:id="2310" w:author="Microsoft account" w:date="2025-09-24T10:09:00Z">
          <w:pPr>
            <w:bidi/>
            <w:spacing w:after="0" w:line="276" w:lineRule="auto"/>
            <w:jc w:val="both"/>
          </w:pPr>
        </w:pPrChange>
      </w:pPr>
      <w:ins w:id="2311" w:author="Microsoft account" w:date="2025-09-24T10:09:00Z">
        <w:r>
          <w:rPr>
            <w:rFonts w:cs="Calibri" w:hint="cs"/>
            <w:sz w:val="28"/>
            <w:szCs w:val="28"/>
            <w:rtl/>
            <w:lang w:bidi="fa-IR"/>
          </w:rPr>
          <w:t>-</w:t>
        </w:r>
      </w:ins>
      <w:ins w:id="2312" w:author="Microsoft account" w:date="2025-09-24T12:28:00Z">
        <w:r w:rsidR="007E1409">
          <w:rPr>
            <w:rFonts w:cs="Calibri" w:hint="cs"/>
            <w:sz w:val="28"/>
            <w:szCs w:val="28"/>
            <w:rtl/>
            <w:lang w:bidi="fa-IR"/>
          </w:rPr>
          <w:t xml:space="preserve">دکمۀ </w:t>
        </w:r>
      </w:ins>
      <w:ins w:id="2313" w:author="Microsoft account" w:date="2025-09-24T12:29:00Z">
        <w:r w:rsidR="007E1409">
          <w:rPr>
            <w:rFonts w:cs="Calibri"/>
            <w:sz w:val="28"/>
            <w:szCs w:val="28"/>
            <w:lang w:bidi="fa-IR"/>
          </w:rPr>
          <w:t>Reset</w:t>
        </w:r>
        <w:r w:rsidR="007E1409">
          <w:rPr>
            <w:rFonts w:cs="Calibri" w:hint="cs"/>
            <w:sz w:val="28"/>
            <w:szCs w:val="28"/>
            <w:rtl/>
            <w:lang w:bidi="fa-IR"/>
          </w:rPr>
          <w:t xml:space="preserve"> و دکمۀ </w:t>
        </w:r>
        <w:r w:rsidR="007E1409">
          <w:rPr>
            <w:rFonts w:cs="Calibri"/>
            <w:sz w:val="28"/>
            <w:szCs w:val="28"/>
            <w:lang w:bidi="fa-IR"/>
          </w:rPr>
          <w:t>Start</w:t>
        </w:r>
        <w:r w:rsidR="007E1409">
          <w:rPr>
            <w:rFonts w:cs="Calibri" w:hint="cs"/>
            <w:sz w:val="28"/>
            <w:szCs w:val="28"/>
            <w:rtl/>
            <w:lang w:bidi="fa-IR"/>
          </w:rPr>
          <w:t xml:space="preserve"> رو فعال کردیم و عملکرد درستی ارائه میده. </w:t>
        </w:r>
      </w:ins>
    </w:p>
    <w:p w14:paraId="674B98F7" w14:textId="73AC909D" w:rsidR="007E1409" w:rsidRDefault="007E1409">
      <w:pPr>
        <w:bidi/>
        <w:spacing w:after="0" w:line="276" w:lineRule="auto"/>
        <w:jc w:val="both"/>
        <w:rPr>
          <w:ins w:id="2314" w:author="Microsoft account" w:date="2025-09-24T12:31:00Z"/>
          <w:rFonts w:cs="Calibri"/>
          <w:sz w:val="28"/>
          <w:szCs w:val="28"/>
          <w:rtl/>
          <w:lang w:bidi="fa-IR"/>
        </w:rPr>
        <w:pPrChange w:id="2315" w:author="Microsoft account" w:date="2025-09-24T12:29:00Z">
          <w:pPr>
            <w:bidi/>
            <w:spacing w:after="0" w:line="276" w:lineRule="auto"/>
            <w:jc w:val="both"/>
          </w:pPr>
        </w:pPrChange>
      </w:pPr>
      <w:ins w:id="2316" w:author="Microsoft account" w:date="2025-09-24T12:29:00Z">
        <w:r>
          <w:rPr>
            <w:rFonts w:cs="Calibri" w:hint="cs"/>
            <w:sz w:val="28"/>
            <w:szCs w:val="28"/>
            <w:rtl/>
            <w:lang w:bidi="fa-IR"/>
          </w:rPr>
          <w:t xml:space="preserve">-وقت گذاشتیم و کد هایی که زده بودیم رو </w:t>
        </w:r>
        <w:r>
          <w:rPr>
            <w:rFonts w:cs="Calibri"/>
            <w:sz w:val="28"/>
            <w:szCs w:val="28"/>
            <w:lang w:bidi="fa-IR"/>
          </w:rPr>
          <w:t>OOP</w:t>
        </w:r>
        <w:r>
          <w:rPr>
            <w:rFonts w:cs="Calibri" w:hint="cs"/>
            <w:sz w:val="28"/>
            <w:szCs w:val="28"/>
            <w:rtl/>
            <w:lang w:bidi="fa-IR"/>
          </w:rPr>
          <w:t xml:space="preserve"> کردیم و </w:t>
        </w:r>
        <w:r>
          <w:rPr>
            <w:rFonts w:cs="Calibri"/>
            <w:sz w:val="28"/>
            <w:szCs w:val="28"/>
            <w:lang w:bidi="fa-IR"/>
          </w:rPr>
          <w:t>modulate</w:t>
        </w:r>
        <w:r>
          <w:rPr>
            <w:rFonts w:cs="Calibri" w:hint="cs"/>
            <w:sz w:val="28"/>
            <w:szCs w:val="28"/>
            <w:rtl/>
            <w:lang w:bidi="fa-IR"/>
          </w:rPr>
          <w:t xml:space="preserve"> سازی کردیم، و این رو باید توجه داشته باشیم که چه بهتر از این به بعد از ابتدا این کار رو بکنیم. باید </w:t>
        </w:r>
      </w:ins>
      <w:ins w:id="2317" w:author="Microsoft account" w:date="2025-09-24T12:30:00Z">
        <w:r>
          <w:rPr>
            <w:rFonts w:cs="Calibri" w:hint="cs"/>
            <w:sz w:val="28"/>
            <w:szCs w:val="28"/>
            <w:rtl/>
            <w:lang w:bidi="fa-IR"/>
          </w:rPr>
          <w:t xml:space="preserve">نظرمون رو جلب کنیم به این که این </w:t>
        </w:r>
        <w:r>
          <w:rPr>
            <w:rFonts w:cs="Calibri"/>
            <w:sz w:val="28"/>
            <w:szCs w:val="28"/>
            <w:lang w:bidi="fa-IR"/>
          </w:rPr>
          <w:t>project</w:t>
        </w:r>
        <w:r>
          <w:rPr>
            <w:rFonts w:cs="Calibri" w:hint="cs"/>
            <w:sz w:val="28"/>
            <w:szCs w:val="28"/>
            <w:rtl/>
            <w:lang w:bidi="fa-IR"/>
          </w:rPr>
          <w:t xml:space="preserve"> چه </w:t>
        </w:r>
        <w:r>
          <w:rPr>
            <w:rFonts w:cs="Calibri"/>
            <w:sz w:val="28"/>
            <w:szCs w:val="28"/>
            <w:lang w:bidi="fa-IR"/>
          </w:rPr>
          <w:t>object</w:t>
        </w:r>
        <w:r>
          <w:rPr>
            <w:rFonts w:cs="Calibri" w:hint="cs"/>
            <w:sz w:val="28"/>
            <w:szCs w:val="28"/>
            <w:rtl/>
            <w:lang w:bidi="fa-IR"/>
          </w:rPr>
          <w:t xml:space="preserve">هایی داره، و اینطوری به مسئله نگاه کنیم و در جای درست </w:t>
        </w:r>
        <w:r>
          <w:rPr>
            <w:rFonts w:cs="Calibri"/>
            <w:sz w:val="28"/>
            <w:szCs w:val="28"/>
            <w:lang w:bidi="fa-IR"/>
          </w:rPr>
          <w:t>develop</w:t>
        </w:r>
        <w:r>
          <w:rPr>
            <w:rFonts w:cs="Calibri" w:hint="cs"/>
            <w:sz w:val="28"/>
            <w:szCs w:val="28"/>
            <w:rtl/>
            <w:lang w:bidi="fa-IR"/>
          </w:rPr>
          <w:t xml:space="preserve"> کنیم. تا بعدش نخوایم اینطوری زمان بزاریم و منتقل و چفتشون کنیم. </w:t>
        </w:r>
      </w:ins>
    </w:p>
    <w:p w14:paraId="3E34BD76" w14:textId="77777777" w:rsidR="007E1409" w:rsidRDefault="007E1409">
      <w:pPr>
        <w:bidi/>
        <w:spacing w:after="0" w:line="276" w:lineRule="auto"/>
        <w:jc w:val="both"/>
        <w:rPr>
          <w:ins w:id="2318" w:author="Microsoft account" w:date="2025-09-24T12:31:00Z"/>
          <w:rFonts w:cs="Calibri"/>
          <w:sz w:val="28"/>
          <w:szCs w:val="28"/>
          <w:rtl/>
          <w:lang w:bidi="fa-IR"/>
        </w:rPr>
        <w:pPrChange w:id="2319" w:author="Microsoft account" w:date="2025-09-24T12:31:00Z">
          <w:pPr>
            <w:bidi/>
            <w:spacing w:after="0" w:line="276" w:lineRule="auto"/>
            <w:jc w:val="both"/>
          </w:pPr>
        </w:pPrChange>
      </w:pPr>
    </w:p>
    <w:p w14:paraId="08553D66" w14:textId="70DA9E06" w:rsidR="007E1409" w:rsidRDefault="007E1409">
      <w:pPr>
        <w:bidi/>
        <w:spacing w:after="0" w:line="276" w:lineRule="auto"/>
        <w:jc w:val="both"/>
        <w:rPr>
          <w:ins w:id="2320" w:author="Microsoft account" w:date="2025-09-24T10:09:00Z"/>
          <w:rFonts w:cs="Calibri"/>
          <w:sz w:val="28"/>
          <w:szCs w:val="28"/>
          <w:rtl/>
          <w:lang w:bidi="fa-IR"/>
        </w:rPr>
        <w:pPrChange w:id="2321" w:author="Microsoft account" w:date="2025-09-24T12:31:00Z">
          <w:pPr>
            <w:bidi/>
            <w:spacing w:after="0" w:line="276" w:lineRule="auto"/>
            <w:jc w:val="both"/>
          </w:pPr>
        </w:pPrChange>
      </w:pPr>
      <w:ins w:id="2322" w:author="Microsoft account" w:date="2025-09-24T12:31:00Z">
        <w:r>
          <w:rPr>
            <w:rFonts w:cs="Calibri" w:hint="cs"/>
            <w:sz w:val="28"/>
            <w:szCs w:val="28"/>
            <w:rtl/>
            <w:lang w:bidi="fa-IR"/>
          </w:rPr>
          <w:t xml:space="preserve">جلسه بعد باید اول </w:t>
        </w:r>
        <w:r>
          <w:rPr>
            <w:rFonts w:cs="Calibri"/>
            <w:sz w:val="28"/>
            <w:szCs w:val="28"/>
            <w:lang w:bidi="fa-IR"/>
          </w:rPr>
          <w:t>object</w:t>
        </w:r>
        <w:r>
          <w:rPr>
            <w:rFonts w:cs="Calibri" w:hint="cs"/>
            <w:sz w:val="28"/>
            <w:szCs w:val="28"/>
            <w:rtl/>
            <w:lang w:bidi="fa-IR"/>
          </w:rPr>
          <w:t xml:space="preserve"> </w:t>
        </w:r>
        <w:r>
          <w:rPr>
            <w:rFonts w:cs="Calibri"/>
            <w:sz w:val="28"/>
            <w:szCs w:val="28"/>
            <w:lang w:bidi="fa-IR"/>
          </w:rPr>
          <w:t>time_maganer</w:t>
        </w:r>
        <w:r>
          <w:rPr>
            <w:rFonts w:cs="Calibri" w:hint="cs"/>
            <w:sz w:val="28"/>
            <w:szCs w:val="28"/>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323" w:author="Microsoft account" w:date="2025-09-24T12:32:00Z">
        <w:r>
          <w:rPr>
            <w:rFonts w:cs="Calibri"/>
            <w:sz w:val="28"/>
            <w:szCs w:val="28"/>
            <w:lang w:bidi="fa-IR"/>
          </w:rPr>
          <w:t>Alarm</w:t>
        </w:r>
        <w:r>
          <w:rPr>
            <w:rFonts w:cs="Calibri" w:hint="cs"/>
            <w:sz w:val="28"/>
            <w:szCs w:val="28"/>
            <w:rtl/>
            <w:lang w:bidi="fa-IR"/>
          </w:rPr>
          <w:t xml:space="preserve"> بده و از این طور چیزا . باید سعی کنیم اینارو </w:t>
        </w:r>
        <w:r>
          <w:rPr>
            <w:rFonts w:cs="Calibri"/>
            <w:sz w:val="28"/>
            <w:szCs w:val="28"/>
            <w:lang w:bidi="fa-IR"/>
          </w:rPr>
          <w:t>implement</w:t>
        </w:r>
        <w:r>
          <w:rPr>
            <w:rFonts w:cs="Calibri" w:hint="cs"/>
            <w:sz w:val="28"/>
            <w:szCs w:val="28"/>
            <w:rtl/>
            <w:lang w:bidi="fa-IR"/>
          </w:rPr>
          <w:t xml:space="preserve"> کنیم</w:t>
        </w:r>
      </w:ins>
    </w:p>
    <w:p w14:paraId="3F801A0B" w14:textId="77777777" w:rsidR="00422B25" w:rsidRDefault="00422B25">
      <w:pPr>
        <w:bidi/>
        <w:spacing w:after="0" w:line="276" w:lineRule="auto"/>
        <w:jc w:val="both"/>
        <w:rPr>
          <w:ins w:id="2324" w:author="Microsoft account" w:date="2025-09-24T10:09:00Z"/>
          <w:rFonts w:cs="Calibri"/>
          <w:sz w:val="28"/>
          <w:szCs w:val="28"/>
          <w:rtl/>
          <w:lang w:bidi="fa-IR"/>
        </w:rPr>
        <w:pPrChange w:id="2325" w:author="Microsoft account" w:date="2025-09-24T10:09:00Z">
          <w:pPr>
            <w:bidi/>
            <w:spacing w:after="0" w:line="276" w:lineRule="auto"/>
            <w:jc w:val="both"/>
          </w:pPr>
        </w:pPrChange>
      </w:pPr>
    </w:p>
    <w:p w14:paraId="4D4ECCD2" w14:textId="3073E938" w:rsidR="00422B25" w:rsidRDefault="00422B25">
      <w:pPr>
        <w:spacing w:after="0" w:line="240" w:lineRule="auto"/>
        <w:rPr>
          <w:ins w:id="2326" w:author="Microsoft account" w:date="2025-09-24T10:09:00Z"/>
          <w:rFonts w:cs="Calibri"/>
          <w:sz w:val="28"/>
          <w:szCs w:val="28"/>
          <w:rtl/>
          <w:lang w:bidi="fa-IR"/>
        </w:rPr>
      </w:pPr>
      <w:ins w:id="2327" w:author="Microsoft account" w:date="2025-09-24T10:09:00Z">
        <w:r>
          <w:rPr>
            <w:rFonts w:cs="Calibri"/>
            <w:sz w:val="28"/>
            <w:szCs w:val="28"/>
            <w:rtl/>
            <w:lang w:bidi="fa-IR"/>
          </w:rPr>
          <w:br w:type="page"/>
        </w:r>
      </w:ins>
    </w:p>
    <w:p w14:paraId="69C6DF49" w14:textId="43E87314" w:rsidR="00F26E73" w:rsidRDefault="00F41F59">
      <w:pPr>
        <w:bidi/>
        <w:spacing w:after="0" w:line="276" w:lineRule="auto"/>
        <w:jc w:val="both"/>
        <w:rPr>
          <w:ins w:id="2328" w:author="Microsoft account" w:date="2025-09-25T13:15:00Z"/>
          <w:rFonts w:cs="Calibri"/>
          <w:sz w:val="28"/>
          <w:szCs w:val="28"/>
          <w:rtl/>
          <w:lang w:bidi="fa-IR"/>
        </w:rPr>
        <w:pPrChange w:id="2329" w:author="Microsoft account" w:date="2025-09-24T10:09:00Z">
          <w:pPr>
            <w:bidi/>
            <w:spacing w:after="0" w:line="276" w:lineRule="auto"/>
            <w:jc w:val="both"/>
          </w:pPr>
        </w:pPrChange>
      </w:pPr>
      <w:bookmarkStart w:id="2330" w:name="I4040703"/>
      <w:ins w:id="2331" w:author="Microsoft account" w:date="2025-09-25T13:15:00Z">
        <w:r>
          <w:rPr>
            <w:rFonts w:cs="Calibri" w:hint="cs"/>
            <w:sz w:val="28"/>
            <w:szCs w:val="28"/>
            <w:rtl/>
            <w:lang w:bidi="fa-IR"/>
          </w:rPr>
          <w:lastRenderedPageBreak/>
          <w:t>ادامه</w:t>
        </w:r>
      </w:ins>
    </w:p>
    <w:bookmarkEnd w:id="2330"/>
    <w:p w14:paraId="0F63ECA6" w14:textId="77777777" w:rsidR="00F41F59" w:rsidRDefault="00F41F59">
      <w:pPr>
        <w:bidi/>
        <w:spacing w:after="0" w:line="276" w:lineRule="auto"/>
        <w:jc w:val="both"/>
        <w:rPr>
          <w:ins w:id="2332" w:author="Microsoft account" w:date="2025-09-25T13:16:00Z"/>
          <w:rFonts w:cs="Calibri"/>
          <w:sz w:val="28"/>
          <w:szCs w:val="28"/>
          <w:rtl/>
          <w:lang w:bidi="fa-IR"/>
        </w:rPr>
        <w:pPrChange w:id="2333" w:author="Microsoft account" w:date="2025-09-25T13:15:00Z">
          <w:pPr>
            <w:bidi/>
            <w:spacing w:after="0" w:line="276" w:lineRule="auto"/>
            <w:jc w:val="both"/>
          </w:pPr>
        </w:pPrChange>
      </w:pPr>
    </w:p>
    <w:p w14:paraId="4793A0EE" w14:textId="6B35AD83" w:rsidR="00F41F59" w:rsidRDefault="00F41F59">
      <w:pPr>
        <w:bidi/>
        <w:spacing w:after="0" w:line="276" w:lineRule="auto"/>
        <w:jc w:val="both"/>
        <w:rPr>
          <w:ins w:id="2334" w:author="Microsoft account" w:date="2025-09-26T11:50:00Z"/>
          <w:rFonts w:cs="Calibri"/>
          <w:sz w:val="28"/>
          <w:szCs w:val="28"/>
          <w:rtl/>
          <w:lang w:bidi="fa-IR"/>
        </w:rPr>
        <w:pPrChange w:id="2335" w:author="Microsoft account" w:date="2025-09-25T13:16:00Z">
          <w:pPr>
            <w:bidi/>
            <w:spacing w:after="0" w:line="276" w:lineRule="auto"/>
            <w:jc w:val="both"/>
          </w:pPr>
        </w:pPrChange>
      </w:pPr>
      <w:ins w:id="2336" w:author="Microsoft account" w:date="2025-09-25T13:16:00Z">
        <w:r>
          <w:rPr>
            <w:rFonts w:cs="Calibri" w:hint="cs"/>
            <w:sz w:val="28"/>
            <w:szCs w:val="28"/>
            <w:rtl/>
            <w:lang w:bidi="fa-IR"/>
          </w:rPr>
          <w:t xml:space="preserve">-درگیر درست کردن برنامه شدیم، بخش های مربوط به </w:t>
        </w:r>
        <w:r>
          <w:rPr>
            <w:rFonts w:cs="Calibri"/>
            <w:sz w:val="28"/>
            <w:szCs w:val="28"/>
            <w:lang w:bidi="fa-IR"/>
          </w:rPr>
          <w:t>timer</w:t>
        </w:r>
        <w:r>
          <w:rPr>
            <w:rFonts w:cs="Calibri" w:hint="cs"/>
            <w:sz w:val="28"/>
            <w:szCs w:val="28"/>
            <w:rtl/>
            <w:lang w:bidi="fa-IR"/>
          </w:rPr>
          <w:t xml:space="preserve"> رو منتقل کردیم به </w:t>
        </w:r>
        <w:r>
          <w:rPr>
            <w:rFonts w:cs="Calibri"/>
            <w:sz w:val="28"/>
            <w:szCs w:val="28"/>
            <w:lang w:bidi="fa-IR"/>
          </w:rPr>
          <w:t>module</w:t>
        </w:r>
        <w:r>
          <w:rPr>
            <w:rFonts w:cs="Calibri" w:hint="cs"/>
            <w:sz w:val="28"/>
            <w:szCs w:val="28"/>
            <w:rtl/>
            <w:lang w:bidi="fa-IR"/>
          </w:rPr>
          <w:t xml:space="preserve"> ای به نام </w:t>
        </w:r>
        <w:r>
          <w:rPr>
            <w:rFonts w:cs="Calibri"/>
            <w:sz w:val="28"/>
            <w:szCs w:val="28"/>
            <w:lang w:bidi="fa-IR"/>
          </w:rPr>
          <w:t>time_manager.py</w:t>
        </w:r>
        <w:r>
          <w:rPr>
            <w:rFonts w:cs="Calibri" w:hint="cs"/>
            <w:sz w:val="28"/>
            <w:szCs w:val="28"/>
            <w:rtl/>
            <w:lang w:bidi="fa-IR"/>
          </w:rPr>
          <w:t xml:space="preserve"> و کلاس ساختیم و ... . که به این نکته رسیدیم حینی که میخوایم کد بزنیم </w:t>
        </w:r>
        <w:r w:rsidRPr="009902E3">
          <w:rPr>
            <w:rFonts w:cs="Calibri" w:hint="cs"/>
            <w:sz w:val="28"/>
            <w:szCs w:val="28"/>
            <w:u w:val="single"/>
            <w:rtl/>
            <w:lang w:bidi="fa-IR"/>
            <w:rPrChange w:id="2337" w:author="Microsoft account" w:date="2025-09-26T11:44:00Z">
              <w:rPr>
                <w:rFonts w:cs="Calibri" w:hint="cs"/>
                <w:sz w:val="28"/>
                <w:szCs w:val="28"/>
                <w:rtl/>
                <w:lang w:bidi="fa-IR"/>
              </w:rPr>
            </w:rPrChange>
          </w:rPr>
          <w:t xml:space="preserve">خیلی باید به این دقت کنیم که یه </w:t>
        </w:r>
        <w:r w:rsidRPr="009902E3">
          <w:rPr>
            <w:rFonts w:cs="Calibri"/>
            <w:sz w:val="28"/>
            <w:szCs w:val="28"/>
            <w:u w:val="single"/>
            <w:lang w:bidi="fa-IR"/>
            <w:rPrChange w:id="2338" w:author="Microsoft account" w:date="2025-09-26T11:44:00Z">
              <w:rPr>
                <w:rFonts w:cs="Calibri"/>
                <w:sz w:val="28"/>
                <w:szCs w:val="28"/>
                <w:lang w:bidi="fa-IR"/>
              </w:rPr>
            </w:rPrChange>
          </w:rPr>
          <w:t>object</w:t>
        </w:r>
        <w:r w:rsidRPr="009902E3">
          <w:rPr>
            <w:rFonts w:cs="Calibri" w:hint="cs"/>
            <w:sz w:val="28"/>
            <w:szCs w:val="28"/>
            <w:u w:val="single"/>
            <w:rtl/>
            <w:lang w:bidi="fa-IR"/>
            <w:rPrChange w:id="2339" w:author="Microsoft account" w:date="2025-09-26T11:44:00Z">
              <w:rPr>
                <w:rFonts w:cs="Calibri" w:hint="cs"/>
                <w:sz w:val="28"/>
                <w:szCs w:val="28"/>
                <w:rtl/>
                <w:lang w:bidi="fa-IR"/>
              </w:rPr>
            </w:rPrChange>
          </w:rPr>
          <w:t xml:space="preserve"> چی هست اصن</w:t>
        </w:r>
        <w:r>
          <w:rPr>
            <w:rFonts w:cs="Calibri" w:hint="cs"/>
            <w:sz w:val="28"/>
            <w:szCs w:val="28"/>
            <w:rtl/>
            <w:lang w:bidi="fa-IR"/>
          </w:rPr>
          <w:t xml:space="preserve">. مثلا ما اگر قصد داریم یه </w:t>
        </w:r>
      </w:ins>
      <w:ins w:id="2340" w:author="Microsoft account" w:date="2025-09-25T13:17:00Z">
        <w:r>
          <w:rPr>
            <w:rFonts w:cs="Calibri"/>
            <w:sz w:val="28"/>
            <w:szCs w:val="28"/>
            <w:lang w:bidi="fa-IR"/>
          </w:rPr>
          <w:t>TimeManager()</w:t>
        </w:r>
        <w:r>
          <w:rPr>
            <w:rFonts w:cs="Calibri" w:hint="cs"/>
            <w:sz w:val="28"/>
            <w:szCs w:val="28"/>
            <w:rtl/>
            <w:lang w:bidi="fa-IR"/>
          </w:rPr>
          <w:t xml:space="preserve"> درست کنیم، منطقی نیست که کارهای مربوط به </w:t>
        </w:r>
        <w:r>
          <w:rPr>
            <w:rFonts w:cs="Calibri"/>
            <w:sz w:val="28"/>
            <w:szCs w:val="28"/>
            <w:lang w:bidi="fa-IR"/>
          </w:rPr>
          <w:t>UI</w:t>
        </w:r>
        <w:r>
          <w:rPr>
            <w:rFonts w:cs="Calibri" w:hint="cs"/>
            <w:sz w:val="28"/>
            <w:szCs w:val="28"/>
            <w:rtl/>
            <w:lang w:bidi="fa-IR"/>
          </w:rPr>
          <w:t xml:space="preserve"> رو که خودش یه </w:t>
        </w:r>
        <w:r>
          <w:rPr>
            <w:rFonts w:cs="Calibri"/>
            <w:sz w:val="28"/>
            <w:szCs w:val="28"/>
            <w:lang w:bidi="fa-IR"/>
          </w:rPr>
          <w:t>object</w:t>
        </w:r>
        <w:r>
          <w:rPr>
            <w:rFonts w:cs="Calibri" w:hint="cs"/>
            <w:sz w:val="28"/>
            <w:szCs w:val="28"/>
            <w:rtl/>
            <w:lang w:bidi="fa-IR"/>
          </w:rPr>
          <w:t xml:space="preserve"> داره به نام </w:t>
        </w:r>
        <w:r>
          <w:rPr>
            <w:rFonts w:cs="Calibri"/>
            <w:sz w:val="28"/>
            <w:szCs w:val="28"/>
            <w:lang w:bidi="fa-IR"/>
          </w:rPr>
          <w:t>Pomodor</w:t>
        </w:r>
      </w:ins>
      <w:ins w:id="2341" w:author="Microsoft account" w:date="2025-09-26T11:45:00Z">
        <w:r w:rsidR="009902E3">
          <w:rPr>
            <w:rFonts w:cs="Calibri"/>
            <w:sz w:val="28"/>
            <w:szCs w:val="28"/>
            <w:lang w:bidi="fa-IR"/>
          </w:rPr>
          <w:t>o</w:t>
        </w:r>
      </w:ins>
      <w:ins w:id="2342" w:author="Microsoft account" w:date="2025-09-25T13:17:00Z">
        <w:r>
          <w:rPr>
            <w:rFonts w:cs="Calibri"/>
            <w:sz w:val="28"/>
            <w:szCs w:val="28"/>
            <w:lang w:bidi="fa-IR"/>
          </w:rPr>
          <w:t>Window()</w:t>
        </w:r>
        <w:r>
          <w:rPr>
            <w:rFonts w:cs="Calibri" w:hint="cs"/>
            <w:sz w:val="28"/>
            <w:szCs w:val="28"/>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9902E3">
      <w:pPr>
        <w:bidi/>
        <w:spacing w:after="0" w:line="276" w:lineRule="auto"/>
        <w:jc w:val="both"/>
        <w:rPr>
          <w:ins w:id="2343" w:author="Microsoft account" w:date="2025-09-26T11:50:00Z"/>
          <w:rFonts w:cs="Calibri"/>
          <w:sz w:val="18"/>
          <w:szCs w:val="18"/>
          <w:rtl/>
          <w:lang w:bidi="fa-IR"/>
        </w:rPr>
        <w:pPrChange w:id="2344" w:author="Microsoft account" w:date="2025-09-26T11:50:00Z">
          <w:pPr>
            <w:bidi/>
            <w:spacing w:after="0" w:line="276" w:lineRule="auto"/>
            <w:jc w:val="both"/>
          </w:pPr>
        </w:pPrChange>
      </w:pPr>
      <w:ins w:id="2345" w:author="Microsoft account" w:date="2025-09-26T11:50:00Z">
        <w:r>
          <w:rPr>
            <w:rFonts w:cs="Calibri" w:hint="cs"/>
            <w:sz w:val="28"/>
            <w:szCs w:val="28"/>
            <w:rtl/>
            <w:lang w:bidi="fa-IR"/>
          </w:rPr>
          <w:t>(</w:t>
        </w:r>
      </w:ins>
    </w:p>
    <w:p w14:paraId="2AA3EA95" w14:textId="305F5087" w:rsidR="00E26450" w:rsidRDefault="00E26450" w:rsidP="00E26450">
      <w:pPr>
        <w:bidi/>
        <w:spacing w:after="0" w:line="276" w:lineRule="auto"/>
        <w:ind w:firstLine="720"/>
        <w:jc w:val="both"/>
        <w:rPr>
          <w:ins w:id="2346" w:author="Microsoft account" w:date="2025-09-26T11:51:00Z"/>
          <w:rFonts w:cs="Calibri"/>
          <w:sz w:val="18"/>
          <w:szCs w:val="18"/>
          <w:rtl/>
          <w:lang w:bidi="fa-IR"/>
        </w:rPr>
        <w:pPrChange w:id="2347" w:author="Microsoft account" w:date="2025-09-26T11:50:00Z">
          <w:pPr>
            <w:bidi/>
            <w:spacing w:after="0" w:line="276" w:lineRule="auto"/>
            <w:jc w:val="both"/>
          </w:pPr>
        </w:pPrChange>
      </w:pPr>
      <w:ins w:id="2348" w:author="Microsoft account" w:date="2025-09-26T11:50:00Z">
        <w:r>
          <w:rPr>
            <w:rFonts w:cs="Calibri" w:hint="cs"/>
            <w:sz w:val="18"/>
            <w:szCs w:val="18"/>
            <w:rtl/>
            <w:lang w:bidi="fa-IR"/>
          </w:rPr>
          <w:t xml:space="preserve">-تفاوت </w:t>
        </w:r>
        <w:r>
          <w:rPr>
            <w:rFonts w:cs="Calibri"/>
            <w:sz w:val="18"/>
            <w:szCs w:val="18"/>
            <w:lang w:bidi="fa-IR"/>
          </w:rPr>
          <w:t>OOP</w:t>
        </w:r>
        <w:r>
          <w:rPr>
            <w:rFonts w:cs="Calibri" w:hint="cs"/>
            <w:sz w:val="18"/>
            <w:szCs w:val="18"/>
            <w:rtl/>
            <w:lang w:bidi="fa-IR"/>
          </w:rPr>
          <w:t xml:space="preserve"> ای که خوبِ به معنای واقعی و </w:t>
        </w:r>
        <w:r>
          <w:rPr>
            <w:rFonts w:cs="Calibri"/>
            <w:sz w:val="18"/>
            <w:szCs w:val="18"/>
            <w:lang w:bidi="fa-IR"/>
          </w:rPr>
          <w:t>OOP</w:t>
        </w:r>
        <w:r>
          <w:rPr>
            <w:rFonts w:cs="Calibri" w:hint="cs"/>
            <w:sz w:val="18"/>
            <w:szCs w:val="18"/>
            <w:rtl/>
            <w:lang w:bidi="fa-IR"/>
          </w:rPr>
          <w:t xml:space="preserve"> در هم و برهم:</w:t>
        </w:r>
      </w:ins>
    </w:p>
    <w:p w14:paraId="53A106FC" w14:textId="7AE63814" w:rsidR="00E26450" w:rsidRDefault="00E26450" w:rsidP="00E26450">
      <w:pPr>
        <w:bidi/>
        <w:spacing w:after="0" w:line="276" w:lineRule="auto"/>
        <w:ind w:firstLine="720"/>
        <w:jc w:val="both"/>
        <w:rPr>
          <w:ins w:id="2349" w:author="Microsoft account" w:date="2025-09-26T11:54:00Z"/>
          <w:rFonts w:cs="Calibri"/>
          <w:sz w:val="18"/>
          <w:szCs w:val="18"/>
          <w:rtl/>
          <w:lang w:bidi="fa-IR"/>
        </w:rPr>
        <w:pPrChange w:id="2350" w:author="Microsoft account" w:date="2025-09-26T11:51:00Z">
          <w:pPr>
            <w:bidi/>
            <w:spacing w:after="0" w:line="276" w:lineRule="auto"/>
            <w:jc w:val="both"/>
          </w:pPr>
        </w:pPrChange>
      </w:pPr>
      <w:ins w:id="2351" w:author="Microsoft account" w:date="2025-09-26T11:54:00Z">
        <w:r w:rsidRPr="00E26450">
          <w:rPr>
            <w:rFonts w:cs="Calibri"/>
            <w:sz w:val="18"/>
            <w:szCs w:val="18"/>
            <w:rtl/>
            <w:lang w:bidi="fa-IR"/>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88909" cy="2114709"/>
                      </a:xfrm>
                      <a:prstGeom prst="rect">
                        <a:avLst/>
                      </a:prstGeom>
                    </pic:spPr>
                  </pic:pic>
                </a:graphicData>
              </a:graphic>
            </wp:inline>
          </w:drawing>
        </w:r>
      </w:ins>
    </w:p>
    <w:p w14:paraId="0501AE94" w14:textId="7EF20DB3" w:rsidR="00E26450" w:rsidRDefault="00E26450" w:rsidP="00E26450">
      <w:pPr>
        <w:bidi/>
        <w:spacing w:after="0" w:line="276" w:lineRule="auto"/>
        <w:ind w:firstLine="720"/>
        <w:jc w:val="both"/>
        <w:rPr>
          <w:ins w:id="2352" w:author="Microsoft account" w:date="2025-09-26T11:55:00Z"/>
          <w:rFonts w:cs="Calibri"/>
          <w:sz w:val="18"/>
          <w:szCs w:val="18"/>
          <w:rtl/>
          <w:lang w:bidi="fa-IR"/>
        </w:rPr>
        <w:pPrChange w:id="2353" w:author="Microsoft account" w:date="2025-09-26T11:54:00Z">
          <w:pPr>
            <w:bidi/>
            <w:spacing w:after="0" w:line="276" w:lineRule="auto"/>
            <w:jc w:val="both"/>
          </w:pPr>
        </w:pPrChange>
      </w:pPr>
      <w:ins w:id="2354" w:author="Microsoft account" w:date="2025-09-26T11:55:00Z">
        <w:r w:rsidRPr="00E26450">
          <w:rPr>
            <w:rFonts w:cs="Calibri"/>
            <w:sz w:val="18"/>
            <w:szCs w:val="18"/>
            <w:rtl/>
            <w:lang w:bidi="fa-IR"/>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98491" cy="1631526"/>
                      </a:xfrm>
                      <a:prstGeom prst="rect">
                        <a:avLst/>
                      </a:prstGeom>
                    </pic:spPr>
                  </pic:pic>
                </a:graphicData>
              </a:graphic>
            </wp:inline>
          </w:drawing>
        </w:r>
      </w:ins>
    </w:p>
    <w:p w14:paraId="159C9FE1" w14:textId="45773D49" w:rsidR="00E26450" w:rsidRDefault="00E73202" w:rsidP="00E26450">
      <w:pPr>
        <w:bidi/>
        <w:spacing w:after="0" w:line="276" w:lineRule="auto"/>
        <w:ind w:firstLine="720"/>
        <w:jc w:val="both"/>
        <w:rPr>
          <w:ins w:id="2355" w:author="Microsoft account" w:date="2025-09-26T11:55:00Z"/>
          <w:rFonts w:cs="Calibri"/>
          <w:sz w:val="18"/>
          <w:szCs w:val="18"/>
          <w:rtl/>
          <w:lang w:bidi="fa-IR"/>
        </w:rPr>
        <w:pPrChange w:id="2356" w:author="Microsoft account" w:date="2025-09-26T11:55:00Z">
          <w:pPr>
            <w:bidi/>
            <w:spacing w:after="0" w:line="276" w:lineRule="auto"/>
            <w:jc w:val="both"/>
          </w:pPr>
        </w:pPrChange>
      </w:pPr>
      <w:ins w:id="2357" w:author="Microsoft account" w:date="2025-09-26T11:55:00Z">
        <w:r w:rsidRPr="00E73202">
          <w:rPr>
            <w:rFonts w:cs="Calibri"/>
            <w:sz w:val="18"/>
            <w:szCs w:val="18"/>
            <w:rtl/>
            <w:lang w:bidi="fa-IR"/>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26952" cy="989762"/>
                      </a:xfrm>
                      <a:prstGeom prst="rect">
                        <a:avLst/>
                      </a:prstGeom>
                    </pic:spPr>
                  </pic:pic>
                </a:graphicData>
              </a:graphic>
            </wp:inline>
          </w:drawing>
        </w:r>
      </w:ins>
    </w:p>
    <w:p w14:paraId="01AB2B88" w14:textId="77777777" w:rsidR="00E73202" w:rsidRDefault="00E73202" w:rsidP="00E73202">
      <w:pPr>
        <w:bidi/>
        <w:spacing w:after="0" w:line="276" w:lineRule="auto"/>
        <w:ind w:firstLine="720"/>
        <w:jc w:val="both"/>
        <w:rPr>
          <w:ins w:id="2358" w:author="Microsoft account" w:date="2025-09-26T11:55:00Z"/>
          <w:rFonts w:cs="Calibri"/>
          <w:sz w:val="18"/>
          <w:szCs w:val="18"/>
          <w:rtl/>
          <w:lang w:bidi="fa-IR"/>
        </w:rPr>
        <w:pPrChange w:id="2359" w:author="Microsoft account" w:date="2025-09-26T11:55:00Z">
          <w:pPr>
            <w:bidi/>
            <w:spacing w:after="0" w:line="276" w:lineRule="auto"/>
            <w:jc w:val="both"/>
          </w:pPr>
        </w:pPrChange>
      </w:pPr>
    </w:p>
    <w:p w14:paraId="1EB1B874" w14:textId="1ECC6626" w:rsidR="00E73202" w:rsidRDefault="00E73202" w:rsidP="00E73202">
      <w:pPr>
        <w:bidi/>
        <w:spacing w:after="0" w:line="276" w:lineRule="auto"/>
        <w:ind w:firstLine="720"/>
        <w:jc w:val="both"/>
        <w:rPr>
          <w:ins w:id="2360" w:author="Microsoft account" w:date="2025-09-26T11:55:00Z"/>
          <w:rFonts w:cs="Calibri" w:hint="cs"/>
          <w:sz w:val="18"/>
          <w:szCs w:val="18"/>
          <w:rtl/>
          <w:lang w:bidi="fa-IR"/>
        </w:rPr>
        <w:pPrChange w:id="2361" w:author="Microsoft account" w:date="2025-09-26T11:55:00Z">
          <w:pPr>
            <w:bidi/>
            <w:spacing w:after="0" w:line="276" w:lineRule="auto"/>
            <w:jc w:val="both"/>
          </w:pPr>
        </w:pPrChange>
      </w:pPr>
      <w:ins w:id="2362" w:author="Microsoft account" w:date="2025-09-26T11:55:00Z">
        <w:r>
          <w:rPr>
            <w:rFonts w:cs="Calibri" w:hint="cs"/>
            <w:sz w:val="18"/>
            <w:szCs w:val="18"/>
            <w:rtl/>
            <w:lang w:bidi="fa-IR"/>
          </w:rPr>
          <w:t xml:space="preserve">-نکته در مورد </w:t>
        </w:r>
        <w:r>
          <w:rPr>
            <w:rFonts w:cs="Calibri"/>
            <w:sz w:val="18"/>
            <w:szCs w:val="18"/>
            <w:lang w:bidi="fa-IR"/>
          </w:rPr>
          <w:t>main.py</w:t>
        </w:r>
        <w:r>
          <w:rPr>
            <w:rFonts w:cs="Calibri" w:hint="cs"/>
            <w:sz w:val="18"/>
            <w:szCs w:val="18"/>
            <w:rtl/>
            <w:lang w:bidi="fa-IR"/>
          </w:rPr>
          <w:t xml:space="preserve"> در هر پروژه ای:</w:t>
        </w:r>
      </w:ins>
    </w:p>
    <w:p w14:paraId="6C15E3AD" w14:textId="481EF16B" w:rsidR="00E73202" w:rsidRDefault="00E73202" w:rsidP="00E73202">
      <w:pPr>
        <w:bidi/>
        <w:spacing w:after="0" w:line="276" w:lineRule="auto"/>
        <w:ind w:left="720"/>
        <w:jc w:val="both"/>
        <w:rPr>
          <w:ins w:id="2363" w:author="Microsoft account" w:date="2025-09-26T11:57:00Z"/>
          <w:rFonts w:cs="Calibri"/>
          <w:sz w:val="18"/>
          <w:szCs w:val="18"/>
          <w:rtl/>
          <w:lang w:bidi="fa-IR"/>
        </w:rPr>
        <w:pPrChange w:id="2364" w:author="Microsoft account" w:date="2025-09-26T11:56:00Z">
          <w:pPr>
            <w:bidi/>
            <w:spacing w:after="0" w:line="276" w:lineRule="auto"/>
            <w:jc w:val="both"/>
          </w:pPr>
        </w:pPrChange>
      </w:pPr>
      <w:ins w:id="2365" w:author="Microsoft account" w:date="2025-09-26T11:56:00Z">
        <w:r w:rsidRPr="00E73202">
          <w:rPr>
            <w:rFonts w:cs="Calibri"/>
            <w:sz w:val="18"/>
            <w:szCs w:val="18"/>
            <w:rtl/>
            <w:lang w:bidi="fa-IR"/>
          </w:rPr>
          <w:t xml:space="preserve">میتونم این نکته رو برداشت کنم که فایلِ </w:t>
        </w:r>
        <w:r w:rsidRPr="00E73202">
          <w:rPr>
            <w:rFonts w:cs="Calibri"/>
            <w:sz w:val="18"/>
            <w:szCs w:val="18"/>
            <w:lang w:bidi="fa-IR"/>
          </w:rPr>
          <w:t>main.py</w:t>
        </w:r>
        <w:r w:rsidRPr="00E73202">
          <w:rPr>
            <w:rFonts w:cs="Calibri"/>
            <w:sz w:val="18"/>
            <w:szCs w:val="18"/>
            <w:rtl/>
            <w:lang w:bidi="fa-IR"/>
          </w:rPr>
          <w:t xml:space="preserve"> توی هر پروژه ای هدف وجودیش برقراری ار</w:t>
        </w:r>
        <w:r>
          <w:rPr>
            <w:rFonts w:cs="Calibri"/>
            <w:sz w:val="18"/>
            <w:szCs w:val="18"/>
            <w:rtl/>
            <w:lang w:bidi="fa-IR"/>
          </w:rPr>
          <w:t>تباط بین این بخش های جدا از هم</w:t>
        </w:r>
        <w:r>
          <w:rPr>
            <w:rFonts w:cs="Calibri" w:hint="cs"/>
            <w:sz w:val="18"/>
            <w:szCs w:val="18"/>
            <w:rtl/>
            <w:lang w:bidi="fa-IR"/>
          </w:rPr>
          <w:t>ِ</w:t>
        </w:r>
        <w:r w:rsidRPr="00E73202">
          <w:rPr>
            <w:rFonts w:cs="Calibri"/>
            <w:sz w:val="18"/>
            <w:szCs w:val="18"/>
            <w:rtl/>
            <w:lang w:bidi="fa-IR"/>
          </w:rPr>
          <w:t xml:space="preserve"> که اینا باهم اونجا ملاقات کنن و روند اصلی برنامه رو شکل بدن</w:t>
        </w:r>
      </w:ins>
    </w:p>
    <w:p w14:paraId="66207B8C" w14:textId="1C0FA979" w:rsidR="00E73202" w:rsidRDefault="00E73202" w:rsidP="00E73202">
      <w:pPr>
        <w:bidi/>
        <w:spacing w:after="0" w:line="276" w:lineRule="auto"/>
        <w:ind w:left="720"/>
        <w:jc w:val="both"/>
        <w:rPr>
          <w:ins w:id="2366" w:author="Microsoft account" w:date="2025-09-26T11:57:00Z"/>
          <w:rFonts w:cs="Calibri"/>
          <w:sz w:val="18"/>
          <w:szCs w:val="18"/>
          <w:rtl/>
          <w:lang w:bidi="fa-IR"/>
        </w:rPr>
        <w:pPrChange w:id="2367" w:author="Microsoft account" w:date="2025-09-26T11:57:00Z">
          <w:pPr>
            <w:bidi/>
            <w:spacing w:after="0" w:line="276" w:lineRule="auto"/>
            <w:jc w:val="both"/>
          </w:pPr>
        </w:pPrChange>
      </w:pPr>
      <w:ins w:id="2368" w:author="Microsoft account" w:date="2025-09-26T11:57:00Z">
        <w:r w:rsidRPr="00E73202">
          <w:rPr>
            <w:rFonts w:cs="Calibri"/>
            <w:sz w:val="18"/>
            <w:szCs w:val="18"/>
            <w:rtl/>
            <w:lang w:bidi="fa-IR"/>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79766" cy="1476526"/>
                      </a:xfrm>
                      <a:prstGeom prst="rect">
                        <a:avLst/>
                      </a:prstGeom>
                    </pic:spPr>
                  </pic:pic>
                </a:graphicData>
              </a:graphic>
            </wp:inline>
          </w:drawing>
        </w:r>
      </w:ins>
    </w:p>
    <w:p w14:paraId="1E68069A" w14:textId="0DA44FA9" w:rsidR="00E73202" w:rsidRDefault="00E73202" w:rsidP="00E73202">
      <w:pPr>
        <w:bidi/>
        <w:spacing w:after="0" w:line="276" w:lineRule="auto"/>
        <w:ind w:left="720"/>
        <w:jc w:val="both"/>
        <w:rPr>
          <w:ins w:id="2369" w:author="Microsoft account" w:date="2025-09-26T11:58:00Z"/>
          <w:rFonts w:cs="Calibri"/>
          <w:sz w:val="18"/>
          <w:szCs w:val="18"/>
          <w:rtl/>
          <w:lang w:bidi="fa-IR"/>
        </w:rPr>
        <w:pPrChange w:id="2370" w:author="Microsoft account" w:date="2025-09-26T11:57:00Z">
          <w:pPr>
            <w:bidi/>
            <w:spacing w:after="0" w:line="276" w:lineRule="auto"/>
            <w:jc w:val="both"/>
          </w:pPr>
        </w:pPrChange>
      </w:pPr>
      <w:ins w:id="2371" w:author="Microsoft account" w:date="2025-09-26T11:58:00Z">
        <w:r w:rsidRPr="00E73202">
          <w:rPr>
            <w:rFonts w:cs="Calibri"/>
            <w:sz w:val="18"/>
            <w:szCs w:val="18"/>
            <w:rtl/>
            <w:lang w:bidi="fa-IR"/>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95220" cy="1490162"/>
                      </a:xfrm>
                      <a:prstGeom prst="rect">
                        <a:avLst/>
                      </a:prstGeom>
                    </pic:spPr>
                  </pic:pic>
                </a:graphicData>
              </a:graphic>
            </wp:inline>
          </w:drawing>
        </w:r>
      </w:ins>
    </w:p>
    <w:p w14:paraId="40BB67A7" w14:textId="77777777" w:rsidR="00E73202" w:rsidRDefault="00E73202" w:rsidP="00E73202">
      <w:pPr>
        <w:bidi/>
        <w:spacing w:after="0" w:line="276" w:lineRule="auto"/>
        <w:ind w:left="720"/>
        <w:jc w:val="both"/>
        <w:rPr>
          <w:ins w:id="2372" w:author="Microsoft account" w:date="2025-09-26T11:50:00Z"/>
          <w:rFonts w:cs="Calibri" w:hint="cs"/>
          <w:sz w:val="18"/>
          <w:szCs w:val="18"/>
          <w:lang w:bidi="fa-IR"/>
        </w:rPr>
        <w:pPrChange w:id="2373" w:author="Microsoft account" w:date="2025-09-26T11:58:00Z">
          <w:pPr>
            <w:bidi/>
            <w:spacing w:after="0" w:line="276" w:lineRule="auto"/>
            <w:jc w:val="both"/>
          </w:pPr>
        </w:pPrChange>
      </w:pPr>
    </w:p>
    <w:p w14:paraId="054E690A" w14:textId="6F2647F8" w:rsidR="009902E3" w:rsidRDefault="009902E3" w:rsidP="00E26450">
      <w:pPr>
        <w:bidi/>
        <w:spacing w:after="0" w:line="276" w:lineRule="auto"/>
        <w:jc w:val="both"/>
        <w:rPr>
          <w:ins w:id="2374" w:author="Microsoft account" w:date="2025-09-25T13:17:00Z"/>
          <w:rFonts w:cs="Calibri"/>
          <w:sz w:val="28"/>
          <w:szCs w:val="28"/>
          <w:rtl/>
          <w:lang w:bidi="fa-IR"/>
        </w:rPr>
        <w:pPrChange w:id="2375" w:author="Microsoft account" w:date="2025-09-26T11:50:00Z">
          <w:pPr>
            <w:bidi/>
            <w:spacing w:after="0" w:line="276" w:lineRule="auto"/>
            <w:jc w:val="both"/>
          </w:pPr>
        </w:pPrChange>
      </w:pPr>
      <w:ins w:id="2376" w:author="Microsoft account" w:date="2025-09-26T11:50:00Z">
        <w:r>
          <w:rPr>
            <w:rFonts w:cs="Calibri" w:hint="cs"/>
            <w:sz w:val="28"/>
            <w:szCs w:val="28"/>
            <w:rtl/>
            <w:lang w:bidi="fa-IR"/>
          </w:rPr>
          <w:t>)</w:t>
        </w:r>
      </w:ins>
    </w:p>
    <w:p w14:paraId="32D13937" w14:textId="77777777" w:rsidR="00F41F59" w:rsidRDefault="00F41F59">
      <w:pPr>
        <w:bidi/>
        <w:spacing w:after="0" w:line="276" w:lineRule="auto"/>
        <w:jc w:val="both"/>
        <w:rPr>
          <w:ins w:id="2377" w:author="Microsoft account" w:date="2025-09-25T13:18:00Z"/>
          <w:rFonts w:cs="Calibri"/>
          <w:sz w:val="28"/>
          <w:szCs w:val="28"/>
          <w:rtl/>
          <w:lang w:bidi="fa-IR"/>
        </w:rPr>
        <w:pPrChange w:id="2378" w:author="Microsoft account" w:date="2025-09-25T13:18:00Z">
          <w:pPr>
            <w:bidi/>
            <w:spacing w:after="0" w:line="276" w:lineRule="auto"/>
            <w:jc w:val="both"/>
          </w:pPr>
        </w:pPrChange>
      </w:pPr>
    </w:p>
    <w:p w14:paraId="75783E88" w14:textId="36F2AFEF" w:rsidR="00F41F59" w:rsidRDefault="00F41F59">
      <w:pPr>
        <w:bidi/>
        <w:spacing w:after="0" w:line="276" w:lineRule="auto"/>
        <w:jc w:val="both"/>
        <w:rPr>
          <w:ins w:id="2379" w:author="Microsoft account" w:date="2025-09-25T13:19:00Z"/>
          <w:rFonts w:cs="Calibri"/>
          <w:sz w:val="28"/>
          <w:szCs w:val="28"/>
          <w:rtl/>
          <w:lang w:bidi="fa-IR"/>
        </w:rPr>
        <w:pPrChange w:id="2380" w:author="Microsoft account" w:date="2025-09-25T13:18:00Z">
          <w:pPr>
            <w:bidi/>
            <w:spacing w:after="0" w:line="276" w:lineRule="auto"/>
            <w:jc w:val="both"/>
          </w:pPr>
        </w:pPrChange>
      </w:pPr>
      <w:ins w:id="2381" w:author="Microsoft account" w:date="2025-09-25T13:18:00Z">
        <w:r>
          <w:rPr>
            <w:rFonts w:cs="Calibri" w:hint="cs"/>
            <w:sz w:val="28"/>
            <w:szCs w:val="28"/>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cs="Calibri" w:hint="cs"/>
            <w:sz w:val="28"/>
            <w:szCs w:val="28"/>
            <w:rtl/>
            <w:lang w:bidi="fa-IR"/>
          </w:rPr>
          <w:t xml:space="preserve">قبلش یه </w:t>
        </w:r>
      </w:ins>
      <w:ins w:id="2382" w:author="Microsoft account" w:date="2025-09-25T13:19:00Z">
        <w:r w:rsidR="00867F49">
          <w:rPr>
            <w:rFonts w:cs="Calibri"/>
            <w:sz w:val="28"/>
            <w:szCs w:val="28"/>
            <w:lang w:bidi="fa-IR"/>
          </w:rPr>
          <w:t>notif</w:t>
        </w:r>
        <w:r w:rsidR="00867F49">
          <w:rPr>
            <w:rFonts w:cs="Calibri" w:hint="cs"/>
            <w:sz w:val="28"/>
            <w:szCs w:val="28"/>
            <w:rtl/>
            <w:lang w:bidi="fa-IR"/>
          </w:rPr>
          <w:t xml:space="preserve"> بده و بعدش هم برای تموم شدن تایم استراحت هم یه </w:t>
        </w:r>
        <w:r w:rsidR="00867F49">
          <w:rPr>
            <w:rFonts w:cs="Calibri"/>
            <w:sz w:val="28"/>
            <w:szCs w:val="28"/>
            <w:lang w:bidi="fa-IR"/>
          </w:rPr>
          <w:t>notif</w:t>
        </w:r>
        <w:r w:rsidR="00867F49">
          <w:rPr>
            <w:rFonts w:cs="Calibri" w:hint="cs"/>
            <w:sz w:val="28"/>
            <w:szCs w:val="28"/>
            <w:rtl/>
            <w:lang w:bidi="fa-IR"/>
          </w:rPr>
          <w:t xml:space="preserve"> . که الان تا </w:t>
        </w:r>
        <w:r w:rsidR="00867F49">
          <w:rPr>
            <w:rFonts w:cs="Calibri"/>
            <w:sz w:val="28"/>
            <w:szCs w:val="28"/>
            <w:lang w:bidi="fa-IR"/>
          </w:rPr>
          <w:t>notif</w:t>
        </w:r>
        <w:r w:rsidR="00867F49">
          <w:rPr>
            <w:rFonts w:cs="Calibri" w:hint="cs"/>
            <w:sz w:val="28"/>
            <w:szCs w:val="28"/>
            <w:rtl/>
            <w:lang w:bidi="fa-IR"/>
          </w:rPr>
          <w:t xml:space="preserve"> اول پیش رفتیم. </w:t>
        </w:r>
      </w:ins>
    </w:p>
    <w:p w14:paraId="62DC4291" w14:textId="16154A60" w:rsidR="00867F49" w:rsidRDefault="00867F49" w:rsidP="00F9195A">
      <w:pPr>
        <w:bidi/>
        <w:spacing w:after="0" w:line="276" w:lineRule="auto"/>
        <w:jc w:val="both"/>
        <w:rPr>
          <w:ins w:id="2383" w:author="Microsoft account" w:date="2025-09-25T13:20:00Z"/>
          <w:rFonts w:cs="Calibri"/>
          <w:sz w:val="28"/>
          <w:szCs w:val="28"/>
          <w:rtl/>
          <w:lang w:bidi="fa-IR"/>
        </w:rPr>
        <w:pPrChange w:id="2384" w:author="Microsoft account" w:date="2025-09-26T12:15:00Z">
          <w:pPr>
            <w:bidi/>
            <w:spacing w:after="0" w:line="276" w:lineRule="auto"/>
            <w:jc w:val="both"/>
          </w:pPr>
        </w:pPrChange>
      </w:pPr>
      <w:ins w:id="2385" w:author="Microsoft account" w:date="2025-09-25T13:19:00Z">
        <w:r>
          <w:rPr>
            <w:rFonts w:cs="Calibri" w:hint="cs"/>
            <w:sz w:val="28"/>
            <w:szCs w:val="28"/>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386" w:author="Microsoft account" w:date="2025-09-25T13:20:00Z">
        <w:r>
          <w:rPr>
            <w:rFonts w:cs="Calibri" w:hint="cs"/>
            <w:sz w:val="28"/>
            <w:szCs w:val="28"/>
            <w:rtl/>
            <w:lang w:bidi="fa-IR"/>
          </w:rPr>
          <w:t xml:space="preserve">از 4 بار هم یه تایمر </w:t>
        </w:r>
      </w:ins>
      <w:ins w:id="2387" w:author="Microsoft account" w:date="2025-09-26T12:15:00Z">
        <w:r w:rsidR="00F9195A">
          <w:rPr>
            <w:rFonts w:cs="Calibri"/>
            <w:sz w:val="28"/>
            <w:szCs w:val="28"/>
            <w:lang w:bidi="fa-IR"/>
          </w:rPr>
          <w:t>15</w:t>
        </w:r>
      </w:ins>
      <w:ins w:id="2388" w:author="Microsoft account" w:date="2025-09-25T13:20:00Z">
        <w:r>
          <w:rPr>
            <w:rFonts w:cs="Calibri" w:hint="cs"/>
            <w:sz w:val="28"/>
            <w:szCs w:val="28"/>
            <w:rtl/>
            <w:lang w:bidi="fa-IR"/>
          </w:rPr>
          <w:t xml:space="preserve"> دقیقه ای داشته باشیم. </w:t>
        </w:r>
      </w:ins>
    </w:p>
    <w:p w14:paraId="4608F806" w14:textId="77777777" w:rsidR="00867F49" w:rsidRDefault="00867F49">
      <w:pPr>
        <w:bidi/>
        <w:spacing w:after="0" w:line="276" w:lineRule="auto"/>
        <w:jc w:val="both"/>
        <w:rPr>
          <w:ins w:id="2389" w:author="Microsoft account" w:date="2025-09-25T13:20:00Z"/>
          <w:rFonts w:cs="Calibri"/>
          <w:sz w:val="28"/>
          <w:szCs w:val="28"/>
          <w:rtl/>
          <w:lang w:bidi="fa-IR"/>
        </w:rPr>
        <w:pPrChange w:id="2390" w:author="Microsoft account" w:date="2025-09-25T13:20:00Z">
          <w:pPr>
            <w:bidi/>
            <w:spacing w:after="0" w:line="276" w:lineRule="auto"/>
            <w:jc w:val="both"/>
          </w:pPr>
        </w:pPrChange>
      </w:pPr>
    </w:p>
    <w:p w14:paraId="3166FCB3" w14:textId="49D2FE7F" w:rsidR="00867F49" w:rsidRPr="00F41F59" w:rsidRDefault="00871A74" w:rsidP="00F9195A">
      <w:pPr>
        <w:spacing w:after="0" w:line="240" w:lineRule="auto"/>
        <w:rPr>
          <w:ins w:id="2391" w:author="Microsoft account" w:date="2025-09-25T13:15:00Z"/>
          <w:rFonts w:cs="Calibri"/>
          <w:sz w:val="28"/>
          <w:szCs w:val="28"/>
          <w:rtl/>
          <w:lang w:bidi="fa-IR"/>
          <w:rPrChange w:id="2392" w:author="Microsoft account" w:date="2025-09-25T13:18:00Z">
            <w:rPr>
              <w:ins w:id="2393" w:author="Microsoft account" w:date="2025-09-25T13:15:00Z"/>
              <w:rtl/>
              <w:lang w:bidi="fa-IR"/>
            </w:rPr>
          </w:rPrChange>
        </w:rPr>
        <w:pPrChange w:id="2394" w:author="Microsoft account" w:date="2025-09-26T12:15:00Z">
          <w:pPr>
            <w:bidi/>
            <w:spacing w:after="0" w:line="276" w:lineRule="auto"/>
            <w:jc w:val="both"/>
          </w:pPr>
        </w:pPrChange>
      </w:pPr>
      <w:ins w:id="2395" w:author="Microsoft account" w:date="2025-09-25T13:29:00Z">
        <w:r>
          <w:rPr>
            <w:rFonts w:cs="Calibri"/>
            <w:sz w:val="28"/>
            <w:szCs w:val="28"/>
            <w:rtl/>
            <w:lang w:bidi="fa-IR"/>
          </w:rPr>
          <w:br w:type="page"/>
        </w:r>
      </w:ins>
    </w:p>
    <w:p w14:paraId="077A64B0" w14:textId="726F774E" w:rsidR="00F41F59" w:rsidRDefault="00F9195A">
      <w:pPr>
        <w:bidi/>
        <w:spacing w:after="0" w:line="276" w:lineRule="auto"/>
        <w:jc w:val="both"/>
        <w:rPr>
          <w:ins w:id="2396" w:author="Microsoft account" w:date="2025-09-26T12:15:00Z"/>
          <w:rFonts w:cs="Calibri" w:hint="cs"/>
          <w:sz w:val="28"/>
          <w:szCs w:val="28"/>
          <w:rtl/>
          <w:lang w:bidi="fa-IR"/>
        </w:rPr>
        <w:pPrChange w:id="2397" w:author="Microsoft account" w:date="2025-09-25T13:15:00Z">
          <w:pPr>
            <w:bidi/>
            <w:spacing w:after="0" w:line="276" w:lineRule="auto"/>
            <w:jc w:val="both"/>
          </w:pPr>
        </w:pPrChange>
      </w:pPr>
      <w:bookmarkStart w:id="2398" w:name="I4040704"/>
      <w:ins w:id="2399" w:author="Microsoft account" w:date="2025-09-26T12:15:00Z">
        <w:r>
          <w:rPr>
            <w:rFonts w:cs="Calibri" w:hint="cs"/>
            <w:sz w:val="28"/>
            <w:szCs w:val="28"/>
            <w:rtl/>
            <w:lang w:bidi="fa-IR"/>
          </w:rPr>
          <w:lastRenderedPageBreak/>
          <w:t>ادامه</w:t>
        </w:r>
      </w:ins>
    </w:p>
    <w:bookmarkEnd w:id="2398"/>
    <w:p w14:paraId="75950F0E" w14:textId="77777777" w:rsidR="00F9195A" w:rsidRDefault="00F9195A" w:rsidP="00F9195A">
      <w:pPr>
        <w:bidi/>
        <w:spacing w:after="0" w:line="276" w:lineRule="auto"/>
        <w:jc w:val="both"/>
        <w:rPr>
          <w:ins w:id="2400" w:author="Microsoft account" w:date="2025-09-26T12:16:00Z"/>
          <w:rFonts w:cs="Calibri"/>
          <w:sz w:val="28"/>
          <w:szCs w:val="28"/>
          <w:rtl/>
          <w:lang w:bidi="fa-IR"/>
        </w:rPr>
        <w:pPrChange w:id="2401" w:author="Microsoft account" w:date="2025-09-26T12:15:00Z">
          <w:pPr>
            <w:bidi/>
            <w:spacing w:after="0" w:line="276" w:lineRule="auto"/>
            <w:jc w:val="both"/>
          </w:pPr>
        </w:pPrChange>
      </w:pPr>
    </w:p>
    <w:p w14:paraId="649CF79E" w14:textId="77777777" w:rsidR="004E4AEC" w:rsidRPr="004E4AEC" w:rsidRDefault="00F9195A" w:rsidP="004E4AEC">
      <w:pPr>
        <w:bidi/>
        <w:spacing w:after="0" w:line="276" w:lineRule="auto"/>
        <w:jc w:val="both"/>
        <w:rPr>
          <w:ins w:id="2402" w:author="Microsoft account" w:date="2025-09-26T14:33:00Z"/>
          <w:rFonts w:cs="Calibri"/>
          <w:sz w:val="28"/>
          <w:szCs w:val="28"/>
          <w:lang w:bidi="fa-IR"/>
        </w:rPr>
      </w:pPr>
      <w:ins w:id="2403" w:author="Microsoft account" w:date="2025-09-26T12:16:00Z">
        <w:r>
          <w:rPr>
            <w:rFonts w:cs="Calibri" w:hint="cs"/>
            <w:sz w:val="28"/>
            <w:szCs w:val="28"/>
            <w:rtl/>
            <w:lang w:bidi="fa-IR"/>
          </w:rPr>
          <w:t>-</w:t>
        </w:r>
      </w:ins>
      <w:ins w:id="2404" w:author="Microsoft account" w:date="2025-09-26T14:33:00Z">
        <w:r w:rsidR="004E4AEC" w:rsidRPr="004E4AEC">
          <w:rPr>
            <w:rFonts w:cs="Calibri"/>
            <w:sz w:val="28"/>
            <w:szCs w:val="28"/>
            <w:rtl/>
            <w:lang w:bidi="fa-IR"/>
          </w:rPr>
          <w:t xml:space="preserve">1. </w:t>
        </w:r>
        <w:r w:rsidR="004E4AEC" w:rsidRPr="004E4AEC">
          <w:rPr>
            <w:rFonts w:cs="Calibri"/>
            <w:sz w:val="28"/>
            <w:szCs w:val="28"/>
            <w:lang w:bidi="fa-IR"/>
          </w:rPr>
          <w:t>time baraye use import shd, 2. be 'update_timer()' variable haye 'target_duration_s' va 'break_time_s' ezafe shd, 3. baraye tashkhise residane be target time (ke yani 25 min gozashte o avalin tick ro</w:t>
        </w:r>
        <w:r w:rsidR="004E4AEC" w:rsidRPr="004E4AEC">
          <w:rPr>
            <w:rFonts w:cs="Calibri"/>
            <w:sz w:val="28"/>
            <w:szCs w:val="28"/>
            <w:rtl/>
            <w:lang w:bidi="fa-IR"/>
          </w:rPr>
          <w:t xml:space="preserve"> </w:t>
        </w:r>
      </w:ins>
    </w:p>
    <w:p w14:paraId="60D384A6" w14:textId="74D45DE2" w:rsidR="00F9195A" w:rsidRDefault="004E4AEC" w:rsidP="004E4AEC">
      <w:pPr>
        <w:bidi/>
        <w:spacing w:after="0" w:line="276" w:lineRule="auto"/>
        <w:jc w:val="both"/>
        <w:rPr>
          <w:ins w:id="2405" w:author="Microsoft account" w:date="2025-09-26T14:33:00Z"/>
          <w:rFonts w:cs="Calibri"/>
          <w:sz w:val="28"/>
          <w:szCs w:val="28"/>
          <w:lang w:bidi="fa-IR"/>
        </w:rPr>
        <w:pPrChange w:id="2406" w:author="Microsoft account" w:date="2025-09-26T12:16:00Z">
          <w:pPr>
            <w:bidi/>
            <w:spacing w:after="0" w:line="276" w:lineRule="auto"/>
            <w:jc w:val="both"/>
          </w:pPr>
        </w:pPrChange>
      </w:pPr>
      <w:ins w:id="2407" w:author="Microsoft account" w:date="2025-09-26T14:33:00Z">
        <w:r w:rsidRPr="004E4AEC">
          <w:rPr>
            <w:rFonts w:cs="Calibri"/>
            <w:sz w:val="28"/>
            <w:szCs w:val="28"/>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Fonts w:cs="Calibri"/>
            <w:sz w:val="28"/>
            <w:szCs w:val="28"/>
            <w:rtl/>
            <w:lang w:bidi="fa-IR"/>
          </w:rPr>
          <w:t>.</w:t>
        </w:r>
      </w:ins>
    </w:p>
    <w:p w14:paraId="1222A01D" w14:textId="77777777" w:rsidR="004E4AEC" w:rsidRDefault="004E4AEC" w:rsidP="004E4AEC">
      <w:pPr>
        <w:bidi/>
        <w:spacing w:after="0" w:line="276" w:lineRule="auto"/>
        <w:jc w:val="both"/>
        <w:rPr>
          <w:ins w:id="2408" w:author="Microsoft account" w:date="2025-09-26T14:33:00Z"/>
          <w:rFonts w:cs="Calibri"/>
          <w:sz w:val="28"/>
          <w:szCs w:val="28"/>
          <w:lang w:bidi="fa-IR"/>
        </w:rPr>
        <w:pPrChange w:id="2409" w:author="Microsoft account" w:date="2025-09-26T14:33:00Z">
          <w:pPr>
            <w:bidi/>
            <w:spacing w:after="0" w:line="276" w:lineRule="auto"/>
            <w:jc w:val="both"/>
          </w:pPr>
        </w:pPrChange>
      </w:pPr>
    </w:p>
    <w:p w14:paraId="5565397F" w14:textId="1876A477" w:rsidR="004E4AEC" w:rsidRDefault="004E4AEC" w:rsidP="004E4AEC">
      <w:pPr>
        <w:bidi/>
        <w:spacing w:after="0" w:line="276" w:lineRule="auto"/>
        <w:jc w:val="both"/>
        <w:rPr>
          <w:ins w:id="2410" w:author="Microsoft account" w:date="2025-09-26T12:15:00Z"/>
          <w:rFonts w:cs="Calibri" w:hint="cs"/>
          <w:sz w:val="28"/>
          <w:szCs w:val="28"/>
          <w:rtl/>
          <w:lang w:bidi="fa-IR"/>
        </w:rPr>
        <w:pPrChange w:id="2411" w:author="Microsoft account" w:date="2025-09-26T14:33:00Z">
          <w:pPr>
            <w:bidi/>
            <w:spacing w:after="0" w:line="276" w:lineRule="auto"/>
            <w:jc w:val="both"/>
          </w:pPr>
        </w:pPrChange>
      </w:pPr>
      <w:ins w:id="2412" w:author="Microsoft account" w:date="2025-09-26T14:33:00Z">
        <w:r>
          <w:rPr>
            <w:rFonts w:cs="Calibri" w:hint="cs"/>
            <w:sz w:val="28"/>
            <w:szCs w:val="28"/>
            <w:rtl/>
            <w:lang w:bidi="fa-IR"/>
          </w:rPr>
          <w:t xml:space="preserve">کار خاصی نتونستیم انجام بدیم امروز. درکمون از </w:t>
        </w:r>
        <w:r>
          <w:rPr>
            <w:rFonts w:cs="Calibri"/>
            <w:sz w:val="28"/>
            <w:szCs w:val="28"/>
            <w:lang w:bidi="fa-IR"/>
          </w:rPr>
          <w:t>module</w:t>
        </w:r>
        <w:r>
          <w:rPr>
            <w:rFonts w:cs="Calibri" w:hint="cs"/>
            <w:sz w:val="28"/>
            <w:szCs w:val="28"/>
            <w:rtl/>
            <w:lang w:bidi="fa-IR"/>
          </w:rPr>
          <w:t xml:space="preserve"> عه </w:t>
        </w:r>
        <w:r>
          <w:rPr>
            <w:rFonts w:cs="Calibri"/>
            <w:sz w:val="28"/>
            <w:szCs w:val="28"/>
            <w:lang w:bidi="fa-IR"/>
          </w:rPr>
          <w:t>time</w:t>
        </w:r>
        <w:r>
          <w:rPr>
            <w:rFonts w:cs="Calibri" w:hint="cs"/>
            <w:sz w:val="28"/>
            <w:szCs w:val="28"/>
            <w:rtl/>
            <w:lang w:bidi="fa-IR"/>
          </w:rPr>
          <w:t xml:space="preserve">خیلی پایینه نمیتونم </w:t>
        </w:r>
        <w:r>
          <w:rPr>
            <w:rFonts w:cs="Calibri"/>
            <w:sz w:val="28"/>
            <w:szCs w:val="28"/>
            <w:lang w:bidi="fa-IR"/>
          </w:rPr>
          <w:t>logic</w:t>
        </w:r>
        <w:r>
          <w:rPr>
            <w:rFonts w:cs="Calibri" w:hint="cs"/>
            <w:sz w:val="28"/>
            <w:szCs w:val="28"/>
            <w:rtl/>
            <w:lang w:bidi="fa-IR"/>
          </w:rPr>
          <w:t xml:space="preserve"> تایمر رو به پایین رو پیاده کنم و پرینتش هم نمیکنه نمیدونم مشکلش چیه. یه سوال از </w:t>
        </w:r>
        <w:r>
          <w:rPr>
            <w:rFonts w:cs="Calibri"/>
            <w:sz w:val="28"/>
            <w:szCs w:val="28"/>
            <w:lang w:bidi="fa-IR"/>
          </w:rPr>
          <w:t>G</w:t>
        </w:r>
      </w:ins>
      <w:ins w:id="2413" w:author="Microsoft account" w:date="2025-09-26T14:34:00Z">
        <w:r>
          <w:rPr>
            <w:rFonts w:cs="Calibri"/>
            <w:sz w:val="28"/>
            <w:szCs w:val="28"/>
            <w:lang w:bidi="fa-IR"/>
          </w:rPr>
          <w:t>pt</w:t>
        </w:r>
        <w:r>
          <w:rPr>
            <w:rFonts w:cs="Calibri" w:hint="cs"/>
            <w:sz w:val="28"/>
            <w:szCs w:val="28"/>
            <w:rtl/>
            <w:lang w:bidi="fa-IR"/>
          </w:rPr>
          <w:t xml:space="preserve"> کردم ، مثل اینکه میشه به طریقی </w:t>
        </w:r>
        <w:r>
          <w:rPr>
            <w:rFonts w:cs="Calibri"/>
            <w:sz w:val="28"/>
            <w:szCs w:val="28"/>
            <w:lang w:bidi="fa-IR"/>
          </w:rPr>
          <w:t>id</w:t>
        </w:r>
        <w:r>
          <w:rPr>
            <w:rFonts w:cs="Calibri" w:hint="cs"/>
            <w:sz w:val="28"/>
            <w:szCs w:val="28"/>
            <w:rtl/>
            <w:lang w:bidi="fa-IR"/>
          </w:rPr>
          <w:t xml:space="preserve"> هر </w:t>
        </w:r>
        <w:r>
          <w:rPr>
            <w:rFonts w:cs="Calibri"/>
            <w:sz w:val="28"/>
            <w:szCs w:val="28"/>
            <w:lang w:bidi="fa-IR"/>
          </w:rPr>
          <w:t>component</w:t>
        </w:r>
        <w:r>
          <w:rPr>
            <w:rFonts w:cs="Calibri" w:hint="cs"/>
            <w:sz w:val="28"/>
            <w:szCs w:val="28"/>
            <w:rtl/>
            <w:lang w:bidi="fa-IR"/>
          </w:rPr>
          <w:t xml:space="preserve">رو گرفت و بعد با اون </w:t>
        </w:r>
        <w:r>
          <w:rPr>
            <w:rFonts w:cs="Calibri"/>
            <w:sz w:val="28"/>
            <w:szCs w:val="28"/>
            <w:lang w:bidi="fa-IR"/>
          </w:rPr>
          <w:t>config</w:t>
        </w:r>
        <w:r>
          <w:rPr>
            <w:rFonts w:cs="Calibri" w:hint="cs"/>
            <w:sz w:val="28"/>
            <w:szCs w:val="28"/>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bookmarkStart w:id="2414" w:name="_GoBack"/>
      <w:bookmarkEnd w:id="2414"/>
    </w:p>
    <w:p w14:paraId="0F424296" w14:textId="77777777" w:rsidR="00F9195A" w:rsidRDefault="00F9195A" w:rsidP="00F9195A">
      <w:pPr>
        <w:bidi/>
        <w:spacing w:after="0" w:line="276" w:lineRule="auto"/>
        <w:jc w:val="both"/>
        <w:rPr>
          <w:ins w:id="2415" w:author="Microsoft account" w:date="2025-09-26T12:15:00Z"/>
          <w:rFonts w:cs="Calibri"/>
          <w:sz w:val="28"/>
          <w:szCs w:val="28"/>
          <w:lang w:bidi="fa-IR"/>
        </w:rPr>
        <w:pPrChange w:id="2416" w:author="Microsoft account" w:date="2025-09-26T12:15:00Z">
          <w:pPr>
            <w:bidi/>
            <w:spacing w:after="0" w:line="276" w:lineRule="auto"/>
            <w:jc w:val="both"/>
          </w:pPr>
        </w:pPrChange>
      </w:pPr>
    </w:p>
    <w:p w14:paraId="7C012664" w14:textId="77777777" w:rsidR="00F9195A" w:rsidRDefault="00F9195A" w:rsidP="00F9195A">
      <w:pPr>
        <w:bidi/>
        <w:spacing w:after="0" w:line="276" w:lineRule="auto"/>
        <w:jc w:val="both"/>
        <w:rPr>
          <w:ins w:id="2417" w:author="Microsoft account" w:date="2025-09-26T12:15:00Z"/>
          <w:rFonts w:cs="Calibri"/>
          <w:sz w:val="28"/>
          <w:szCs w:val="28"/>
          <w:rtl/>
          <w:lang w:bidi="fa-IR"/>
        </w:rPr>
        <w:pPrChange w:id="2418" w:author="Microsoft account" w:date="2025-09-26T12:15:00Z">
          <w:pPr>
            <w:bidi/>
            <w:spacing w:after="0" w:line="276" w:lineRule="auto"/>
            <w:jc w:val="both"/>
          </w:pPr>
        </w:pPrChange>
      </w:pPr>
    </w:p>
    <w:p w14:paraId="3940E8D7" w14:textId="77777777" w:rsidR="00F9195A" w:rsidRDefault="00F9195A" w:rsidP="00F9195A">
      <w:pPr>
        <w:bidi/>
        <w:spacing w:after="0" w:line="276" w:lineRule="auto"/>
        <w:jc w:val="both"/>
        <w:rPr>
          <w:ins w:id="2419" w:author="Microsoft account" w:date="2025-09-26T12:15:00Z"/>
          <w:rFonts w:cs="Calibri"/>
          <w:sz w:val="28"/>
          <w:szCs w:val="28"/>
          <w:rtl/>
          <w:lang w:bidi="fa-IR"/>
        </w:rPr>
        <w:pPrChange w:id="2420" w:author="Microsoft account" w:date="2025-09-26T12:15:00Z">
          <w:pPr>
            <w:bidi/>
            <w:spacing w:after="0" w:line="276" w:lineRule="auto"/>
            <w:jc w:val="both"/>
          </w:pPr>
        </w:pPrChange>
      </w:pPr>
    </w:p>
    <w:p w14:paraId="0A31638A" w14:textId="77777777" w:rsidR="00F9195A" w:rsidRDefault="00F9195A" w:rsidP="00F9195A">
      <w:pPr>
        <w:bidi/>
        <w:spacing w:after="0" w:line="276" w:lineRule="auto"/>
        <w:jc w:val="both"/>
        <w:rPr>
          <w:ins w:id="2421" w:author="Microsoft account" w:date="2025-09-26T12:15:00Z"/>
          <w:rFonts w:cs="Calibri"/>
          <w:sz w:val="28"/>
          <w:szCs w:val="28"/>
          <w:rtl/>
          <w:lang w:bidi="fa-IR"/>
        </w:rPr>
        <w:pPrChange w:id="2422" w:author="Microsoft account" w:date="2025-09-26T12:15:00Z">
          <w:pPr>
            <w:bidi/>
            <w:spacing w:after="0" w:line="276" w:lineRule="auto"/>
            <w:jc w:val="both"/>
          </w:pPr>
        </w:pPrChange>
      </w:pPr>
    </w:p>
    <w:p w14:paraId="23C45A09" w14:textId="3EBEC7E3" w:rsidR="00F9195A" w:rsidRDefault="00F9195A">
      <w:pPr>
        <w:spacing w:after="0" w:line="240" w:lineRule="auto"/>
        <w:rPr>
          <w:ins w:id="2423" w:author="Microsoft account" w:date="2025-09-26T12:15:00Z"/>
          <w:rFonts w:cs="Calibri"/>
          <w:sz w:val="28"/>
          <w:szCs w:val="28"/>
          <w:rtl/>
          <w:lang w:bidi="fa-IR"/>
        </w:rPr>
      </w:pPr>
      <w:ins w:id="2424" w:author="Microsoft account" w:date="2025-09-26T12:15:00Z">
        <w:r>
          <w:rPr>
            <w:rFonts w:cs="Calibri"/>
            <w:sz w:val="28"/>
            <w:szCs w:val="28"/>
            <w:rtl/>
            <w:lang w:bidi="fa-IR"/>
          </w:rPr>
          <w:br w:type="page"/>
        </w:r>
      </w:ins>
    </w:p>
    <w:p w14:paraId="38072748" w14:textId="77777777" w:rsidR="00F9195A" w:rsidRDefault="00F9195A" w:rsidP="00F9195A">
      <w:pPr>
        <w:bidi/>
        <w:spacing w:after="0" w:line="276" w:lineRule="auto"/>
        <w:jc w:val="both"/>
        <w:rPr>
          <w:ins w:id="2425" w:author="Microsoft account" w:date="2025-09-23T10:48:00Z"/>
          <w:rFonts w:cs="Calibri"/>
          <w:sz w:val="28"/>
          <w:szCs w:val="28"/>
          <w:rtl/>
          <w:lang w:bidi="fa-IR"/>
        </w:rPr>
        <w:pPrChange w:id="2426" w:author="Microsoft account" w:date="2025-09-26T12:15:00Z">
          <w:pPr>
            <w:bidi/>
            <w:spacing w:after="0" w:line="276" w:lineRule="auto"/>
            <w:jc w:val="both"/>
          </w:pPr>
        </w:pPrChange>
      </w:pPr>
    </w:p>
    <w:p w14:paraId="63ED0B68" w14:textId="77777777" w:rsidR="00776D6D" w:rsidRPr="00CB12CF" w:rsidRDefault="00CB12CF">
      <w:pPr>
        <w:bidi/>
        <w:spacing w:after="0" w:line="276" w:lineRule="auto"/>
        <w:jc w:val="both"/>
        <w:rPr>
          <w:rFonts w:cs="Calibri"/>
          <w:sz w:val="28"/>
          <w:szCs w:val="28"/>
          <w:lang w:bidi="fa-IR"/>
        </w:rPr>
        <w:pPrChange w:id="2427" w:author="Microsoft account" w:date="2025-09-23T10:48:00Z">
          <w:pPr>
            <w:bidi/>
            <w:spacing w:after="0" w:line="276" w:lineRule="auto"/>
            <w:jc w:val="both"/>
          </w:pPr>
        </w:pPrChange>
      </w:pPr>
      <w:bookmarkStart w:id="2428" w:name="next"/>
      <w:r w:rsidRPr="00CB12CF">
        <w:rPr>
          <w:rFonts w:cs="Calibri"/>
          <w:sz w:val="28"/>
          <w:szCs w:val="28"/>
          <w:rtl/>
          <w:lang w:bidi="fa-IR"/>
        </w:rPr>
        <w:t>ادامه</w:t>
      </w:r>
    </w:p>
    <w:bookmarkEnd w:id="2428"/>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49" w:author="Microsoft account" w:date="2025-09-08T12:29:00Z" w:initials="Ma">
    <w:p w14:paraId="598AAB5D" w14:textId="77777777" w:rsidR="00320F35" w:rsidRDefault="00320F35">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320F35" w:rsidRPr="00E769DC" w:rsidRDefault="00320F35">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9ED6BC" w14:textId="77777777" w:rsidR="004B1DBB" w:rsidRDefault="004B1DBB" w:rsidP="00F41F59">
      <w:pPr>
        <w:spacing w:after="0" w:line="240" w:lineRule="auto"/>
      </w:pPr>
      <w:r>
        <w:separator/>
      </w:r>
    </w:p>
  </w:endnote>
  <w:endnote w:type="continuationSeparator" w:id="0">
    <w:p w14:paraId="2803E832" w14:textId="77777777" w:rsidR="004B1DBB" w:rsidRDefault="004B1DBB"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248FA0" w14:textId="77777777" w:rsidR="004B1DBB" w:rsidRDefault="004B1DBB" w:rsidP="00F41F59">
      <w:pPr>
        <w:spacing w:after="0" w:line="240" w:lineRule="auto"/>
      </w:pPr>
      <w:r>
        <w:separator/>
      </w:r>
    </w:p>
  </w:footnote>
  <w:footnote w:type="continuationSeparator" w:id="0">
    <w:p w14:paraId="52CCE7AB" w14:textId="77777777" w:rsidR="004B1DBB" w:rsidRDefault="004B1DBB"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2"/>
  </w:num>
  <w:num w:numId="4">
    <w:abstractNumId w:val="8"/>
  </w:num>
  <w:num w:numId="5">
    <w:abstractNumId w:val="7"/>
  </w:num>
  <w:num w:numId="6">
    <w:abstractNumId w:val="5"/>
  </w:num>
  <w:num w:numId="7">
    <w:abstractNumId w:val="3"/>
  </w:num>
  <w:num w:numId="8">
    <w:abstractNumId w:val="1"/>
  </w:num>
  <w:num w:numId="9">
    <w:abstractNumId w:val="9"/>
  </w:num>
  <w:num w:numId="10">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1293F"/>
    <w:rsid w:val="00015E85"/>
    <w:rsid w:val="00041A02"/>
    <w:rsid w:val="0004716C"/>
    <w:rsid w:val="000560D9"/>
    <w:rsid w:val="000616B9"/>
    <w:rsid w:val="0007054C"/>
    <w:rsid w:val="00083781"/>
    <w:rsid w:val="000B7F66"/>
    <w:rsid w:val="000C00BE"/>
    <w:rsid w:val="000C203F"/>
    <w:rsid w:val="000C5824"/>
    <w:rsid w:val="000E2A49"/>
    <w:rsid w:val="001038C0"/>
    <w:rsid w:val="001079AA"/>
    <w:rsid w:val="00110369"/>
    <w:rsid w:val="001233C1"/>
    <w:rsid w:val="001350CB"/>
    <w:rsid w:val="00144B2C"/>
    <w:rsid w:val="00145A4C"/>
    <w:rsid w:val="00152236"/>
    <w:rsid w:val="00153261"/>
    <w:rsid w:val="00166988"/>
    <w:rsid w:val="00186BA3"/>
    <w:rsid w:val="00190BFF"/>
    <w:rsid w:val="00191AA6"/>
    <w:rsid w:val="001A505D"/>
    <w:rsid w:val="001A6E5F"/>
    <w:rsid w:val="001A714E"/>
    <w:rsid w:val="001C5886"/>
    <w:rsid w:val="001D2BC1"/>
    <w:rsid w:val="001E420C"/>
    <w:rsid w:val="001F062A"/>
    <w:rsid w:val="002012F7"/>
    <w:rsid w:val="002061CD"/>
    <w:rsid w:val="00207BF5"/>
    <w:rsid w:val="00210F46"/>
    <w:rsid w:val="002135B0"/>
    <w:rsid w:val="002160ED"/>
    <w:rsid w:val="0022301D"/>
    <w:rsid w:val="002915A5"/>
    <w:rsid w:val="00294FAC"/>
    <w:rsid w:val="00296D20"/>
    <w:rsid w:val="002B0B06"/>
    <w:rsid w:val="002C1B6A"/>
    <w:rsid w:val="002D4789"/>
    <w:rsid w:val="002D6B93"/>
    <w:rsid w:val="002E1405"/>
    <w:rsid w:val="003142E1"/>
    <w:rsid w:val="003153E9"/>
    <w:rsid w:val="00316A3E"/>
    <w:rsid w:val="00320F35"/>
    <w:rsid w:val="00326DDC"/>
    <w:rsid w:val="003409CC"/>
    <w:rsid w:val="00340CDD"/>
    <w:rsid w:val="00341AAE"/>
    <w:rsid w:val="00347D76"/>
    <w:rsid w:val="003916DE"/>
    <w:rsid w:val="003B3A05"/>
    <w:rsid w:val="003B3C3A"/>
    <w:rsid w:val="003C0C27"/>
    <w:rsid w:val="003C1B55"/>
    <w:rsid w:val="003D2422"/>
    <w:rsid w:val="003E07C5"/>
    <w:rsid w:val="003E29B0"/>
    <w:rsid w:val="003F5BBA"/>
    <w:rsid w:val="00422B25"/>
    <w:rsid w:val="00430016"/>
    <w:rsid w:val="00430E70"/>
    <w:rsid w:val="00432310"/>
    <w:rsid w:val="00436A90"/>
    <w:rsid w:val="004424A6"/>
    <w:rsid w:val="00447AF9"/>
    <w:rsid w:val="004521BA"/>
    <w:rsid w:val="0049728E"/>
    <w:rsid w:val="004B1DBB"/>
    <w:rsid w:val="004B77C0"/>
    <w:rsid w:val="004E3A5E"/>
    <w:rsid w:val="004E4AEC"/>
    <w:rsid w:val="0051066A"/>
    <w:rsid w:val="0051705C"/>
    <w:rsid w:val="005221AA"/>
    <w:rsid w:val="00531E00"/>
    <w:rsid w:val="00534298"/>
    <w:rsid w:val="00556FDE"/>
    <w:rsid w:val="005876E9"/>
    <w:rsid w:val="005904CC"/>
    <w:rsid w:val="00594F6D"/>
    <w:rsid w:val="005D1A51"/>
    <w:rsid w:val="005E1440"/>
    <w:rsid w:val="005E4B33"/>
    <w:rsid w:val="005F2484"/>
    <w:rsid w:val="00602405"/>
    <w:rsid w:val="00611260"/>
    <w:rsid w:val="006130C1"/>
    <w:rsid w:val="0064197E"/>
    <w:rsid w:val="0064329B"/>
    <w:rsid w:val="00646DAE"/>
    <w:rsid w:val="00651D78"/>
    <w:rsid w:val="00657FF3"/>
    <w:rsid w:val="006628A1"/>
    <w:rsid w:val="00677EEE"/>
    <w:rsid w:val="006858B0"/>
    <w:rsid w:val="00690D06"/>
    <w:rsid w:val="006A2A78"/>
    <w:rsid w:val="00701FFF"/>
    <w:rsid w:val="0070255D"/>
    <w:rsid w:val="0071423D"/>
    <w:rsid w:val="00715CE6"/>
    <w:rsid w:val="00725257"/>
    <w:rsid w:val="00736843"/>
    <w:rsid w:val="00741AFF"/>
    <w:rsid w:val="00752A02"/>
    <w:rsid w:val="00756CDA"/>
    <w:rsid w:val="007707E4"/>
    <w:rsid w:val="00772648"/>
    <w:rsid w:val="00776D6D"/>
    <w:rsid w:val="00791056"/>
    <w:rsid w:val="007C3E0D"/>
    <w:rsid w:val="007C4D9D"/>
    <w:rsid w:val="007C4E68"/>
    <w:rsid w:val="007D56A5"/>
    <w:rsid w:val="007E1409"/>
    <w:rsid w:val="007E5D18"/>
    <w:rsid w:val="007F25FF"/>
    <w:rsid w:val="00816BDB"/>
    <w:rsid w:val="00821F32"/>
    <w:rsid w:val="00845EA7"/>
    <w:rsid w:val="0086673F"/>
    <w:rsid w:val="008672DC"/>
    <w:rsid w:val="00867F49"/>
    <w:rsid w:val="00871A74"/>
    <w:rsid w:val="00872985"/>
    <w:rsid w:val="00891166"/>
    <w:rsid w:val="00893337"/>
    <w:rsid w:val="00895A0F"/>
    <w:rsid w:val="008A5BB2"/>
    <w:rsid w:val="008B3D4A"/>
    <w:rsid w:val="008C0462"/>
    <w:rsid w:val="008C17E4"/>
    <w:rsid w:val="008C7284"/>
    <w:rsid w:val="008C7665"/>
    <w:rsid w:val="008D3B28"/>
    <w:rsid w:val="008E4121"/>
    <w:rsid w:val="008E7B86"/>
    <w:rsid w:val="008F4435"/>
    <w:rsid w:val="00902DD5"/>
    <w:rsid w:val="0092181A"/>
    <w:rsid w:val="009224E3"/>
    <w:rsid w:val="009309FB"/>
    <w:rsid w:val="0093156B"/>
    <w:rsid w:val="009326D3"/>
    <w:rsid w:val="0093661C"/>
    <w:rsid w:val="009518C0"/>
    <w:rsid w:val="0095388C"/>
    <w:rsid w:val="00954022"/>
    <w:rsid w:val="00971BFF"/>
    <w:rsid w:val="00986EE8"/>
    <w:rsid w:val="009902E3"/>
    <w:rsid w:val="00992BDF"/>
    <w:rsid w:val="009C7EA7"/>
    <w:rsid w:val="009D1A80"/>
    <w:rsid w:val="009D1CD4"/>
    <w:rsid w:val="009E2BE5"/>
    <w:rsid w:val="009E446A"/>
    <w:rsid w:val="009F075E"/>
    <w:rsid w:val="009F6B4F"/>
    <w:rsid w:val="00A020B6"/>
    <w:rsid w:val="00A07812"/>
    <w:rsid w:val="00A16425"/>
    <w:rsid w:val="00A23ABB"/>
    <w:rsid w:val="00A40A16"/>
    <w:rsid w:val="00A41D0E"/>
    <w:rsid w:val="00A45AC1"/>
    <w:rsid w:val="00A7222C"/>
    <w:rsid w:val="00A72519"/>
    <w:rsid w:val="00A878E2"/>
    <w:rsid w:val="00A87D86"/>
    <w:rsid w:val="00A92D5B"/>
    <w:rsid w:val="00A93AB2"/>
    <w:rsid w:val="00AA1648"/>
    <w:rsid w:val="00AB5066"/>
    <w:rsid w:val="00AC4EB9"/>
    <w:rsid w:val="00AD5617"/>
    <w:rsid w:val="00AD57ED"/>
    <w:rsid w:val="00AE1AF7"/>
    <w:rsid w:val="00AE5E89"/>
    <w:rsid w:val="00AF5725"/>
    <w:rsid w:val="00AF7657"/>
    <w:rsid w:val="00B15B6C"/>
    <w:rsid w:val="00B31481"/>
    <w:rsid w:val="00B32022"/>
    <w:rsid w:val="00B333D4"/>
    <w:rsid w:val="00B349C8"/>
    <w:rsid w:val="00B608BA"/>
    <w:rsid w:val="00B85955"/>
    <w:rsid w:val="00B85C88"/>
    <w:rsid w:val="00B921A0"/>
    <w:rsid w:val="00B941EB"/>
    <w:rsid w:val="00B94C4B"/>
    <w:rsid w:val="00BC1D07"/>
    <w:rsid w:val="00BE2332"/>
    <w:rsid w:val="00BF3DA4"/>
    <w:rsid w:val="00C11108"/>
    <w:rsid w:val="00C133F2"/>
    <w:rsid w:val="00C26D57"/>
    <w:rsid w:val="00C325C2"/>
    <w:rsid w:val="00C35A33"/>
    <w:rsid w:val="00C46712"/>
    <w:rsid w:val="00C4682B"/>
    <w:rsid w:val="00C5089F"/>
    <w:rsid w:val="00C61F73"/>
    <w:rsid w:val="00C621F8"/>
    <w:rsid w:val="00C67456"/>
    <w:rsid w:val="00C77CBB"/>
    <w:rsid w:val="00C86746"/>
    <w:rsid w:val="00C92375"/>
    <w:rsid w:val="00CA5F5E"/>
    <w:rsid w:val="00CB12CF"/>
    <w:rsid w:val="00CD2B04"/>
    <w:rsid w:val="00CF4E76"/>
    <w:rsid w:val="00D124EC"/>
    <w:rsid w:val="00D30333"/>
    <w:rsid w:val="00D327B9"/>
    <w:rsid w:val="00D33E8B"/>
    <w:rsid w:val="00D448BF"/>
    <w:rsid w:val="00D448F6"/>
    <w:rsid w:val="00D47888"/>
    <w:rsid w:val="00D67A61"/>
    <w:rsid w:val="00D964CE"/>
    <w:rsid w:val="00D97444"/>
    <w:rsid w:val="00DD45E8"/>
    <w:rsid w:val="00DD6F92"/>
    <w:rsid w:val="00E218A3"/>
    <w:rsid w:val="00E26450"/>
    <w:rsid w:val="00E27A66"/>
    <w:rsid w:val="00E3271C"/>
    <w:rsid w:val="00E34CC8"/>
    <w:rsid w:val="00E46B7A"/>
    <w:rsid w:val="00E46FCA"/>
    <w:rsid w:val="00E47AC6"/>
    <w:rsid w:val="00E551F2"/>
    <w:rsid w:val="00E55BBA"/>
    <w:rsid w:val="00E73202"/>
    <w:rsid w:val="00E769DC"/>
    <w:rsid w:val="00EB4239"/>
    <w:rsid w:val="00EC1080"/>
    <w:rsid w:val="00EC1463"/>
    <w:rsid w:val="00EF1614"/>
    <w:rsid w:val="00EF482D"/>
    <w:rsid w:val="00EF49AC"/>
    <w:rsid w:val="00F03F63"/>
    <w:rsid w:val="00F13E7B"/>
    <w:rsid w:val="00F16A4F"/>
    <w:rsid w:val="00F26E73"/>
    <w:rsid w:val="00F31066"/>
    <w:rsid w:val="00F337E4"/>
    <w:rsid w:val="00F41F59"/>
    <w:rsid w:val="00F5323B"/>
    <w:rsid w:val="00F546B0"/>
    <w:rsid w:val="00F55FAB"/>
    <w:rsid w:val="00F5608E"/>
    <w:rsid w:val="00F73A63"/>
    <w:rsid w:val="00F75817"/>
    <w:rsid w:val="00F75F66"/>
    <w:rsid w:val="00F914FA"/>
    <w:rsid w:val="00F9195A"/>
    <w:rsid w:val="00F92A13"/>
    <w:rsid w:val="00FC0CF4"/>
    <w:rsid w:val="00FC668A"/>
    <w:rsid w:val="00FE3704"/>
    <w:rsid w:val="00FF10B0"/>
    <w:rsid w:val="00FF148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ntTable" Target="fontTable.xml"/><Relationship Id="rId16" Type="http://schemas.openxmlformats.org/officeDocument/2006/relationships/hyperlink" Target="https://ascii.co.uk/art" TargetMode="External"/><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microsoft.com/office/2011/relationships/people" Target="peop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haveibeenpwned.com/" TargetMode="External"/><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microsoft.com/office/2011/relationships/commentsExtended" Target="commentsExtended.xml"/><Relationship Id="rId65" Type="http://schemas.openxmlformats.org/officeDocument/2006/relationships/image" Target="media/image53.png"/><Relationship Id="rId73" Type="http://schemas.openxmlformats.org/officeDocument/2006/relationships/hyperlink" Target="http://pandas.pydata.org/docs/" TargetMode="External"/><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9753</TotalTime>
  <Pages>118</Pages>
  <Words>16141</Words>
  <Characters>92007</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107933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133</cp:revision>
  <cp:lastPrinted>2024-11-13T07:01:00Z</cp:lastPrinted>
  <dcterms:created xsi:type="dcterms:W3CDTF">2024-10-30T04:33:00Z</dcterms:created>
  <dcterms:modified xsi:type="dcterms:W3CDTF">2025-09-26T11:05:00Z</dcterms:modified>
  <dc:language>en-US</dc:language>
</cp:coreProperties>
</file>