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A020B6" w:rsidP="00A07812">
      <w:pPr>
        <w:bidi/>
        <w:spacing w:line="276" w:lineRule="auto"/>
        <w:jc w:val="both"/>
        <w:rPr>
          <w:rFonts w:cs="Calibri"/>
        </w:rPr>
      </w:pPr>
      <w:hyperlink r:id="rId14">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1">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A020B6" w:rsidP="00A07812">
      <w:pPr>
        <w:bidi/>
        <w:spacing w:line="276" w:lineRule="auto"/>
        <w:jc w:val="both"/>
        <w:rPr>
          <w:rFonts w:cs="Calibri"/>
        </w:rPr>
      </w:pPr>
      <w:hyperlink r:id="rId22">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میشه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19" w:name="I4030909"/>
      <w:r w:rsidRPr="00CB12CF">
        <w:rPr>
          <w:rFonts w:cs="Calibri"/>
          <w:sz w:val="28"/>
          <w:szCs w:val="28"/>
          <w:rtl/>
          <w:lang w:bidi="fa-IR"/>
        </w:rPr>
        <w:lastRenderedPageBreak/>
        <w:t>ادامه</w:t>
      </w:r>
      <w:bookmarkEnd w:id="19"/>
    </w:p>
    <w:p w14:paraId="1F382130"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w:t>
      </w:r>
      <w:bookmarkStart w:id="20" w:name="mrp"/>
      <w:r w:rsidRPr="00CB12CF">
        <w:rPr>
          <w:rFonts w:cs="Calibri"/>
          <w:sz w:val="28"/>
          <w:szCs w:val="28"/>
          <w:rtl/>
          <w:lang w:bidi="fa-IR"/>
        </w:rPr>
        <w:t xml:space="preserve">کاری </w:t>
      </w:r>
      <w:bookmarkEnd w:id="20"/>
      <w:r w:rsidRPr="00CB12CF">
        <w:rPr>
          <w:rFonts w:cs="Calibri"/>
          <w:sz w:val="28"/>
          <w:szCs w:val="28"/>
          <w:rtl/>
          <w:lang w:bidi="fa-IR"/>
        </w:rPr>
        <w:t xml:space="preserve">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r w:rsidRPr="00CB12CF">
        <w:rPr>
          <w:rFonts w:cs="Calibri"/>
          <w:sz w:val="28"/>
          <w:szCs w:val="28"/>
          <w:u w:val="single"/>
          <w:lang w:bidi="fa-IR"/>
        </w:rPr>
        <w:t>docstring</w:t>
      </w:r>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21" w:name="I4030910"/>
      <w:r w:rsidRPr="00CB12CF">
        <w:rPr>
          <w:rFonts w:cs="Calibri"/>
          <w:sz w:val="28"/>
          <w:szCs w:val="28"/>
          <w:rtl/>
          <w:lang w:bidi="fa-IR"/>
        </w:rPr>
        <w:lastRenderedPageBreak/>
        <w:t>ادامه</w:t>
      </w:r>
      <w:bookmarkEnd w:id="2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22" w:name="I4030911"/>
      <w:r w:rsidRPr="00CB12CF">
        <w:rPr>
          <w:rFonts w:cs="Calibri"/>
          <w:sz w:val="28"/>
          <w:szCs w:val="28"/>
          <w:rtl/>
          <w:lang w:bidi="fa-IR"/>
        </w:rPr>
        <w:lastRenderedPageBreak/>
        <w:t>ادامه</w:t>
      </w:r>
      <w:bookmarkEnd w:id="2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55201F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w:t>
      </w:r>
      <w:r w:rsidRPr="00CB12CF">
        <w:rPr>
          <w:rFonts w:cs="Calibri"/>
          <w:noProof/>
          <w:rtl/>
        </w:rPr>
        <w:drawing>
          <wp:inline distT="0" distB="0" distL="0" distR="0" wp14:anchorId="583B0899" wp14:editId="6BC5B723">
            <wp:extent cx="5733415" cy="2943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stretch>
                      <a:fillRect/>
                    </a:stretch>
                  </pic:blipFill>
                  <pic:spPr bwMode="auto">
                    <a:xfrm>
                      <a:off x="0" y="0"/>
                      <a:ext cx="5733415" cy="2943860"/>
                    </a:xfrm>
                    <a:prstGeom prst="rect">
                      <a:avLst/>
                    </a:prstGeom>
                  </pic:spPr>
                </pic:pic>
              </a:graphicData>
            </a:graphic>
          </wp:inline>
        </w:drawing>
      </w:r>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23" w:name="I4030913"/>
      <w:r w:rsidRPr="00CB12CF">
        <w:rPr>
          <w:rFonts w:cs="Calibri"/>
          <w:sz w:val="28"/>
          <w:szCs w:val="28"/>
          <w:rtl/>
          <w:lang w:bidi="fa-IR"/>
        </w:rPr>
        <w:lastRenderedPageBreak/>
        <w:t>ادامه</w:t>
      </w:r>
      <w:bookmarkEnd w:id="23"/>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24" w:name="I4030914"/>
      <w:r w:rsidRPr="00CB12CF">
        <w:rPr>
          <w:rFonts w:cs="Calibri"/>
          <w:sz w:val="28"/>
          <w:szCs w:val="28"/>
          <w:rtl/>
          <w:lang w:bidi="fa-IR"/>
        </w:rPr>
        <w:lastRenderedPageBreak/>
        <w:t>ادامه</w:t>
      </w:r>
      <w:bookmarkEnd w:id="24"/>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A020B6" w:rsidP="00A07812">
      <w:pPr>
        <w:bidi/>
        <w:spacing w:line="276" w:lineRule="auto"/>
        <w:jc w:val="both"/>
        <w:rPr>
          <w:rFonts w:cs="Calibri"/>
        </w:rPr>
      </w:pPr>
      <w:hyperlink r:id="rId32"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25" w:name="I4030915"/>
      <w:r w:rsidRPr="00CB12CF">
        <w:rPr>
          <w:rFonts w:cs="Calibri"/>
          <w:sz w:val="28"/>
          <w:szCs w:val="28"/>
          <w:rtl/>
          <w:lang w:bidi="fa-IR"/>
        </w:rPr>
        <w:lastRenderedPageBreak/>
        <w:t>ادامه</w:t>
      </w:r>
      <w:bookmarkEnd w:id="25"/>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 xml:space="preserve">.اگر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26" w:name="I4030917"/>
      <w:r w:rsidRPr="00CB12CF">
        <w:rPr>
          <w:rFonts w:cs="Calibri"/>
          <w:sz w:val="28"/>
          <w:szCs w:val="28"/>
          <w:lang w:bidi="fa-IR"/>
        </w:rPr>
        <w:lastRenderedPageBreak/>
        <w:t>Day014</w:t>
      </w:r>
      <w:bookmarkEnd w:id="26"/>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27" w:name="I4030920"/>
      <w:r w:rsidRPr="00CB12CF">
        <w:rPr>
          <w:rFonts w:cs="Calibri"/>
          <w:sz w:val="28"/>
          <w:szCs w:val="28"/>
          <w:rtl/>
          <w:lang w:bidi="fa-IR"/>
        </w:rPr>
        <w:lastRenderedPageBreak/>
        <w:t>ادامه</w:t>
      </w:r>
      <w:bookmarkEnd w:id="27"/>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28" w:name="I4031011"/>
      <w:r w:rsidRPr="00CB12CF">
        <w:rPr>
          <w:rFonts w:cs="Calibri"/>
          <w:sz w:val="28"/>
          <w:szCs w:val="28"/>
          <w:rtl/>
          <w:lang w:bidi="fa-IR"/>
        </w:rPr>
        <w:lastRenderedPageBreak/>
        <w:t>ادامه</w:t>
      </w:r>
      <w:bookmarkEnd w:id="28"/>
      <w:r w:rsidRPr="00CB12CF">
        <w:rPr>
          <w:rFonts w:cs="Calibri"/>
          <w:sz w:val="28"/>
          <w:szCs w:val="28"/>
          <w:rtl/>
          <w:lang w:bidi="fa-IR"/>
        </w:rPr>
        <w:t xml:space="preserve"> </w:t>
      </w:r>
    </w:p>
    <w:p w14:paraId="6596211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وقفه طولانی مدت داشتیم سر مسائل درسی و کاری و ... </w:t>
      </w:r>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29" w:name="I4031025"/>
      <w:r w:rsidRPr="00CB12CF">
        <w:rPr>
          <w:rFonts w:cs="Calibri"/>
          <w:sz w:val="28"/>
          <w:szCs w:val="28"/>
          <w:rtl/>
          <w:lang w:bidi="fa-IR"/>
        </w:rPr>
        <w:lastRenderedPageBreak/>
        <w:t>ادامه</w:t>
      </w:r>
      <w:bookmarkEnd w:id="29"/>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30" w:name="I4031026"/>
      <w:r w:rsidRPr="00CB12CF">
        <w:rPr>
          <w:rFonts w:cs="Calibri"/>
          <w:sz w:val="28"/>
          <w:szCs w:val="28"/>
          <w:rtl/>
          <w:lang w:bidi="fa-IR"/>
        </w:rPr>
        <w:lastRenderedPageBreak/>
        <w:t>ادامه</w:t>
      </w:r>
      <w:bookmarkEnd w:id="30"/>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31" w:name="I4031027"/>
      <w:r w:rsidRPr="00CB12CF">
        <w:rPr>
          <w:rFonts w:cs="Calibri"/>
          <w:sz w:val="28"/>
          <w:szCs w:val="28"/>
          <w:rtl/>
          <w:lang w:bidi="fa-IR"/>
        </w:rPr>
        <w:lastRenderedPageBreak/>
        <w:t>ادامه</w:t>
      </w:r>
      <w:bookmarkEnd w:id="31"/>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با گذاشتن یک * پشت اسمِ </w:t>
      </w:r>
      <w:r w:rsidRPr="00CB12CF">
        <w:rPr>
          <w:rFonts w:cs="Calibri"/>
          <w:sz w:val="28"/>
          <w:szCs w:val="28"/>
          <w:lang w:bidi="fa-IR"/>
        </w:rPr>
        <w:t>list</w:t>
      </w:r>
      <w:r w:rsidRPr="00CB12CF">
        <w:rPr>
          <w:rFonts w:cs="Calibri"/>
          <w:sz w:val="28"/>
          <w:szCs w:val="28"/>
          <w:rtl/>
          <w:lang w:bidi="fa-IR"/>
        </w:rPr>
        <w:t xml:space="preserve"> میتونیم تمامی عناصرش رو پرینت بگیریم. ولی خب چرا توی اون فرمتی که ما میخواستیم نشد رو نمیدونم (الان تستش کردم ، انجام میده ولی با </w:t>
      </w:r>
      <w:r w:rsidRPr="00CB12CF">
        <w:rPr>
          <w:rFonts w:cs="Calibri"/>
          <w:sz w:val="28"/>
          <w:szCs w:val="28"/>
          <w:lang w:bidi="fa-IR"/>
        </w:rPr>
        <w:t>f-string</w:t>
      </w:r>
      <w:r w:rsidRPr="00CB12CF">
        <w:rPr>
          <w:rFonts w:cs="Calibri"/>
          <w:sz w:val="28"/>
          <w:szCs w:val="28"/>
          <w:rtl/>
          <w:lang w:bidi="fa-IR"/>
        </w:rPr>
        <w:t xml:space="preserve"> مشکل داره،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14:paraId="7C5BBD93"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77777777"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xml:space="preserve">() انجام میشه.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چیزی نیست که امروزه روز استفاده بشه.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CB12CF">
        <w:rPr>
          <w:rFonts w:cs="Calibri"/>
          <w:sz w:val="28"/>
          <w:szCs w:val="28"/>
          <w:lang w:bidi="fa-IR"/>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p>
    <w:p w14:paraId="58B6DC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p>
    <w:p w14:paraId="4059B4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32" w:name="I4031028"/>
      <w:r w:rsidRPr="00CB12CF">
        <w:rPr>
          <w:rFonts w:cs="Calibri"/>
          <w:sz w:val="28"/>
          <w:szCs w:val="28"/>
          <w:rtl/>
          <w:lang w:bidi="fa-IR"/>
        </w:rPr>
        <w:lastRenderedPageBreak/>
        <w:t>ادامه</w:t>
      </w:r>
      <w:bookmarkEnd w:id="32"/>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A020B6"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cmd&gt;pipinstallPrettyTable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33" w:name="I4031029"/>
      <w:r w:rsidRPr="00CB12CF">
        <w:rPr>
          <w:rFonts w:cs="Calibri"/>
          <w:sz w:val="28"/>
          <w:szCs w:val="28"/>
          <w:rtl/>
          <w:lang w:bidi="fa-IR"/>
        </w:rPr>
        <w:lastRenderedPageBreak/>
        <w:t>ادامه</w:t>
      </w:r>
      <w:bookmarkEnd w:id="33"/>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CB12CF">
        <w:rPr>
          <w:rFonts w:cs="Calibri"/>
          <w:sz w:val="28"/>
          <w:szCs w:val="28"/>
          <w:lang w:bidi="fa-IR"/>
        </w:rPr>
        <w:t>camelCase</w:t>
      </w:r>
      <w:r w:rsidRPr="00CB12CF">
        <w:rPr>
          <w:rFonts w:cs="Calibri"/>
          <w:sz w:val="28"/>
          <w:szCs w:val="28"/>
          <w:rtl/>
          <w:lang w:bidi="fa-IR"/>
        </w:rPr>
        <w:t xml:space="preserve"> استفاده نمیکنن از </w:t>
      </w:r>
      <w:r w:rsidRPr="00CB12CF">
        <w:rPr>
          <w:rFonts w:cs="Calibri"/>
          <w:sz w:val="28"/>
          <w:szCs w:val="28"/>
          <w:lang w:bidi="fa-IR"/>
        </w:rPr>
        <w:t>PascalCase</w:t>
      </w:r>
      <w:r w:rsidRPr="00CB12CF">
        <w:rPr>
          <w:rFonts w:cs="Calibri"/>
          <w:sz w:val="28"/>
          <w:szCs w:val="28"/>
          <w:rtl/>
          <w:lang w:bidi="fa-IR"/>
        </w:rPr>
        <w:t xml:space="preserve"> استفاده میکنن.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9"/>
                    <a:stretch>
                      <a:fillRect/>
                    </a:stretch>
                  </pic:blipFill>
                  <pic:spPr bwMode="auto">
                    <a:xfrm>
                      <a:off x="0" y="0"/>
                      <a:ext cx="5733415" cy="2510790"/>
                    </a:xfrm>
                    <a:prstGeom prst="rect">
                      <a:avLst/>
                    </a:prstGeom>
                  </pic:spPr>
                </pic:pic>
              </a:graphicData>
            </a:graphic>
          </wp:inline>
        </w:drawing>
      </w:r>
    </w:p>
    <w:p w14:paraId="349B2E5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0"/>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یجورایی اون اطلاعات پیش نیازش هستن. و زمانی که </w:t>
      </w:r>
      <w:r w:rsidRPr="00CB12CF">
        <w:rPr>
          <w:rFonts w:cs="Calibri"/>
          <w:sz w:val="28"/>
          <w:szCs w:val="28"/>
          <w:rtl/>
          <w:lang w:bidi="fa-IR"/>
        </w:rPr>
        <w:lastRenderedPageBreak/>
        <w:t xml:space="preserve">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1"/>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34" w:name="I4031030"/>
      <w:r w:rsidRPr="00CB12CF">
        <w:rPr>
          <w:rFonts w:cs="Calibri"/>
          <w:sz w:val="28"/>
          <w:szCs w:val="28"/>
          <w:rtl/>
          <w:lang w:bidi="fa-IR"/>
        </w:rPr>
        <w:lastRenderedPageBreak/>
        <w:t>ادامه</w:t>
      </w:r>
      <w:bookmarkEnd w:id="34"/>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2"/>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35" w:name="I4031101"/>
      <w:r w:rsidRPr="00CB12CF">
        <w:rPr>
          <w:rFonts w:cs="Calibri"/>
          <w:sz w:val="28"/>
          <w:szCs w:val="28"/>
          <w:rtl/>
          <w:lang w:bidi="fa-IR"/>
        </w:rPr>
        <w:lastRenderedPageBreak/>
        <w:t>ادامه</w:t>
      </w:r>
      <w:bookmarkEnd w:id="35"/>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351885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3"/>
                    <a:stretch>
                      <a:fillRect/>
                    </a:stretch>
                  </pic:blipFill>
                  <pic:spPr bwMode="auto">
                    <a:xfrm>
                      <a:off x="0" y="0"/>
                      <a:ext cx="5733415" cy="2002155"/>
                    </a:xfrm>
                    <a:prstGeom prst="rect">
                      <a:avLst/>
                    </a:prstGeom>
                  </pic:spPr>
                </pic:pic>
              </a:graphicData>
            </a:graphic>
          </wp:inline>
        </w:drawing>
      </w:r>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lastRenderedPageBreak/>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xml:space="preserve">() .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w:t>
      </w:r>
      <w:r w:rsidRPr="00CB12CF">
        <w:rPr>
          <w:rFonts w:cs="Calibri"/>
          <w:sz w:val="28"/>
          <w:szCs w:val="28"/>
          <w:rtl/>
          <w:lang w:bidi="fa-IR"/>
        </w:rPr>
        <w:lastRenderedPageBreak/>
        <w:t xml:space="preserve">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importModuleNameasever</m:t>
          </m:r>
          <m:sSub>
            <m:sSubPr>
              <m:ctrlPr>
                <w:rPr>
                  <w:rFonts w:ascii="Cambria Math" w:hAnsi="Cambria Math" w:cs="Calibri"/>
                </w:rPr>
              </m:ctrlPr>
            </m:sSubPr>
            <m:e>
              <m:r>
                <w:rPr>
                  <w:rFonts w:ascii="Cambria Math" w:hAnsi="Cambria Math" w:cs="Calibri"/>
                </w:rPr>
                <m:t>y</m:t>
              </m:r>
            </m:e>
            <m:sub>
              <m:r>
                <w:rPr>
                  <w:rFonts w:ascii="Cambria Math" w:hAnsi="Cambria Math" w:cs="Calibri"/>
                </w:rPr>
                <m:t>name</m:t>
              </m:r>
            </m:sub>
          </m:sSub>
        </m:oMath>
      </m:oMathPara>
    </w:p>
    <w:p w14:paraId="212D826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36" w:name="I4031102"/>
      <w:r w:rsidRPr="00CB12CF">
        <w:rPr>
          <w:rFonts w:cs="Calibri"/>
          <w:sz w:val="28"/>
          <w:szCs w:val="28"/>
          <w:rtl/>
          <w:lang w:bidi="fa-IR"/>
        </w:rPr>
        <w:lastRenderedPageBreak/>
        <w:t>ادامه</w:t>
      </w:r>
      <w:bookmarkEnd w:id="36"/>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37" w:name="I4031103"/>
      <w:r w:rsidRPr="00CB12CF">
        <w:rPr>
          <w:rFonts w:cs="Calibri"/>
          <w:sz w:val="28"/>
          <w:szCs w:val="28"/>
          <w:rtl/>
          <w:lang w:bidi="fa-IR"/>
        </w:rPr>
        <w:lastRenderedPageBreak/>
        <w:t>ادامه</w:t>
      </w:r>
      <w:bookmarkEnd w:id="37"/>
    </w:p>
    <w:p w14:paraId="08C423C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38" w:name="I4031104"/>
      <w:r w:rsidRPr="00CB12CF">
        <w:rPr>
          <w:rFonts w:cs="Calibri"/>
          <w:sz w:val="28"/>
          <w:szCs w:val="28"/>
          <w:rtl/>
          <w:lang w:bidi="fa-IR"/>
        </w:rPr>
        <w:lastRenderedPageBreak/>
        <w:t>ادامه</w:t>
      </w:r>
      <w:bookmarkEnd w:id="38"/>
    </w:p>
    <w:p w14:paraId="0FB739E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39" w:name="I4031105"/>
      <w:r w:rsidRPr="00CB12CF">
        <w:rPr>
          <w:rFonts w:cs="Calibri"/>
          <w:sz w:val="28"/>
          <w:szCs w:val="28"/>
          <w:rtl/>
          <w:lang w:bidi="fa-IR"/>
        </w:rPr>
        <w:lastRenderedPageBreak/>
        <w:t>ادامه</w:t>
      </w:r>
      <w:bookmarkEnd w:id="39"/>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40" w:name="I4031108"/>
      <w:r w:rsidRPr="00CB12CF">
        <w:rPr>
          <w:rFonts w:cs="Calibri"/>
          <w:sz w:val="28"/>
          <w:szCs w:val="28"/>
          <w:rtl/>
          <w:lang w:bidi="fa-IR"/>
        </w:rPr>
        <w:lastRenderedPageBreak/>
        <w:t>ادامه</w:t>
      </w:r>
      <w:bookmarkEnd w:id="40"/>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باید حواسمون باشه که پرانتز نزاریم انتهاش،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41" w:name="I4031109"/>
      <w:r w:rsidRPr="00CB12CF">
        <w:rPr>
          <w:rFonts w:cs="Calibri"/>
          <w:sz w:val="28"/>
          <w:szCs w:val="28"/>
          <w:rtl/>
          <w:lang w:bidi="fa-IR"/>
        </w:rPr>
        <w:lastRenderedPageBreak/>
        <w:t>ادامه</w:t>
      </w:r>
      <w:bookmarkEnd w:id="41"/>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4"/>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5"/>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42" w:name="I4031110"/>
      <w:r w:rsidRPr="00CB12CF">
        <w:rPr>
          <w:rFonts w:cs="Calibri"/>
          <w:sz w:val="28"/>
          <w:szCs w:val="28"/>
          <w:rtl/>
          <w:lang w:bidi="fa-IR"/>
        </w:rPr>
        <w:lastRenderedPageBreak/>
        <w:t>ادامه</w:t>
      </w:r>
      <w:bookmarkEnd w:id="42"/>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43" w:name="I4031113"/>
      <w:r w:rsidRPr="00CB12CF">
        <w:rPr>
          <w:rFonts w:cs="Calibri"/>
          <w:sz w:val="28"/>
          <w:szCs w:val="28"/>
          <w:rtl/>
          <w:lang w:bidi="fa-IR"/>
        </w:rPr>
        <w:lastRenderedPageBreak/>
        <w:t>ادامه</w:t>
      </w:r>
      <w:bookmarkEnd w:id="43"/>
    </w:p>
    <w:p w14:paraId="0137A959"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44" w:name="I4031115"/>
      <w:r w:rsidRPr="00CB12CF">
        <w:rPr>
          <w:rFonts w:cs="Calibri"/>
          <w:sz w:val="28"/>
          <w:szCs w:val="28"/>
          <w:rtl/>
          <w:lang w:bidi="fa-IR"/>
        </w:rPr>
        <w:lastRenderedPageBreak/>
        <w:t>ادامه</w:t>
      </w:r>
      <w:bookmarkEnd w:id="44"/>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45" w:name="I4031117"/>
      <w:r w:rsidRPr="00CB12CF">
        <w:rPr>
          <w:rFonts w:cs="Calibri"/>
          <w:sz w:val="28"/>
          <w:szCs w:val="28"/>
          <w:rtl/>
          <w:lang w:bidi="fa-IR"/>
        </w:rPr>
        <w:lastRenderedPageBreak/>
        <w:t>ادامه</w:t>
      </w:r>
      <w:bookmarkEnd w:id="45"/>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46" w:name="I4031120"/>
      <w:r w:rsidRPr="00CB12CF">
        <w:rPr>
          <w:rFonts w:cs="Calibri"/>
          <w:sz w:val="28"/>
          <w:szCs w:val="28"/>
          <w:rtl/>
          <w:lang w:bidi="fa-IR"/>
        </w:rPr>
        <w:lastRenderedPageBreak/>
        <w:t>ادامه</w:t>
      </w:r>
      <w:bookmarkEnd w:id="46"/>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6"/>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47" w:name="I4031122"/>
      <w:r w:rsidRPr="00CB12CF">
        <w:rPr>
          <w:rFonts w:cs="Calibri"/>
          <w:sz w:val="28"/>
          <w:szCs w:val="28"/>
          <w:rtl/>
          <w:lang w:bidi="fa-IR"/>
        </w:rPr>
        <w:lastRenderedPageBreak/>
        <w:t>ادامه</w:t>
      </w:r>
      <w:bookmarkEnd w:id="47"/>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48" w:name="I4031205"/>
      <w:r w:rsidRPr="00CB12CF">
        <w:rPr>
          <w:rFonts w:cs="Calibri"/>
          <w:sz w:val="28"/>
          <w:szCs w:val="28"/>
          <w:rtl/>
        </w:rPr>
        <w:lastRenderedPageBreak/>
        <w:t>ادامه</w:t>
      </w:r>
      <w:bookmarkEnd w:id="48"/>
    </w:p>
    <w:p w14:paraId="0095D1B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14:paraId="0E9BA6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49" w:name="I4031207"/>
      <w:r w:rsidRPr="00CB12CF">
        <w:rPr>
          <w:rFonts w:cs="Calibri"/>
          <w:rtl/>
        </w:rPr>
        <w:lastRenderedPageBreak/>
        <w:t>ادامه</w:t>
      </w:r>
      <w:bookmarkEnd w:id="49"/>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47"/>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48"/>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14:paraId="16315D89" w14:textId="77777777" w:rsidR="00776D6D" w:rsidRPr="00CB12CF" w:rsidRDefault="00CB12CF" w:rsidP="00A07812">
      <w:pPr>
        <w:bidi/>
        <w:spacing w:line="276" w:lineRule="auto"/>
        <w:jc w:val="both"/>
        <w:rPr>
          <w:rFonts w:cs="Calibri"/>
          <w:sz w:val="28"/>
          <w:szCs w:val="28"/>
        </w:rPr>
      </w:pPr>
      <w:bookmarkStart w:id="50" w:name="I4031208"/>
      <w:r w:rsidRPr="00CB12CF">
        <w:rPr>
          <w:rFonts w:cs="Calibri"/>
          <w:sz w:val="28"/>
          <w:szCs w:val="28"/>
          <w:rtl/>
        </w:rPr>
        <w:lastRenderedPageBreak/>
        <w:t>ادامه</w:t>
      </w:r>
      <w:bookmarkEnd w:id="50"/>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51" w:name="I4031212"/>
      <w:r w:rsidRPr="00CB12CF">
        <w:rPr>
          <w:rFonts w:cs="Calibri"/>
          <w:sz w:val="28"/>
          <w:szCs w:val="28"/>
          <w:rtl/>
        </w:rPr>
        <w:lastRenderedPageBreak/>
        <w:t>ادامه</w:t>
      </w:r>
      <w:bookmarkEnd w:id="51"/>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52" w:name="I4031214"/>
      <w:r w:rsidRPr="00CB12CF">
        <w:rPr>
          <w:rFonts w:cs="Calibri"/>
          <w:sz w:val="28"/>
          <w:szCs w:val="28"/>
          <w:rtl/>
        </w:rPr>
        <w:lastRenderedPageBreak/>
        <w:t>ادامه</w:t>
      </w:r>
      <w:bookmarkEnd w:id="52"/>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53" w:name="I4031215"/>
      <w:r w:rsidRPr="00CB12CF">
        <w:rPr>
          <w:rFonts w:cs="Calibri"/>
          <w:sz w:val="28"/>
          <w:szCs w:val="28"/>
          <w:rtl/>
        </w:rPr>
        <w:lastRenderedPageBreak/>
        <w:t>ادامه</w:t>
      </w:r>
      <w:bookmarkEnd w:id="53"/>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49"/>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54" w:name="I4031218"/>
      <w:r w:rsidRPr="00CB12CF">
        <w:rPr>
          <w:rFonts w:cs="Calibri"/>
          <w:sz w:val="28"/>
          <w:szCs w:val="28"/>
          <w:rtl/>
        </w:rPr>
        <w:lastRenderedPageBreak/>
        <w:t>ادامه</w:t>
      </w:r>
      <w:bookmarkEnd w:id="54"/>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55" w:name="I4031226"/>
      <w:r w:rsidRPr="00CB12CF">
        <w:rPr>
          <w:rFonts w:cs="Calibri"/>
          <w:sz w:val="28"/>
          <w:szCs w:val="28"/>
          <w:rtl/>
        </w:rPr>
        <w:lastRenderedPageBreak/>
        <w:t>ادامه</w:t>
      </w:r>
      <w:bookmarkEnd w:id="55"/>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0"/>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56" w:name="I4040115"/>
      <w:r w:rsidRPr="00CB12CF">
        <w:rPr>
          <w:rFonts w:cs="Calibri"/>
          <w:sz w:val="28"/>
          <w:szCs w:val="28"/>
          <w:rtl/>
        </w:rPr>
        <w:lastRenderedPageBreak/>
        <w:t>ادامه</w:t>
      </w:r>
      <w:bookmarkEnd w:id="56"/>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57" w:name="I4040401"/>
      <w:r w:rsidRPr="00CB12CF">
        <w:rPr>
          <w:rFonts w:cs="Calibri"/>
          <w:sz w:val="28"/>
          <w:szCs w:val="28"/>
          <w:rtl/>
        </w:rPr>
        <w:lastRenderedPageBreak/>
        <w:t>ادامه</w:t>
      </w:r>
    </w:p>
    <w:bookmarkEnd w:id="57"/>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58"/>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58"/>
      <w:r w:rsidR="00E769DC">
        <w:rPr>
          <w:rStyle w:val="CommentReference"/>
        </w:rPr>
        <w:commentReference w:id="58"/>
      </w:r>
      <w:r w:rsidR="00190BFF">
        <w:rPr>
          <w:rFonts w:cs="Calibri" w:hint="cs"/>
          <w:sz w:val="28"/>
          <w:szCs w:val="28"/>
          <w:rtl/>
          <w:lang w:bidi="fa-IR"/>
        </w:rPr>
        <w:t>.</w:t>
      </w:r>
    </w:p>
    <w:p w14:paraId="6810514F" w14:textId="77777777"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59324" cy="1866217"/>
                    </a:xfrm>
                    <a:prstGeom prst="rect">
                      <a:avLst/>
                    </a:prstGeom>
                  </pic:spPr>
                </pic:pic>
              </a:graphicData>
            </a:graphic>
          </wp:inline>
        </w:drawing>
      </w:r>
    </w:p>
    <w:p w14:paraId="1F4A0D57" w14:textId="77777777"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59" w:name="I4040401_2"/>
      <w:r w:rsidRPr="00CB12CF">
        <w:rPr>
          <w:rFonts w:cs="Calibri"/>
          <w:sz w:val="28"/>
          <w:szCs w:val="28"/>
          <w:rtl/>
        </w:rPr>
        <w:lastRenderedPageBreak/>
        <w:t>ادامه</w:t>
      </w:r>
    </w:p>
    <w:bookmarkEnd w:id="59"/>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77777777"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02205"/>
                    </a:xfrm>
                    <a:prstGeom prst="rect">
                      <a:avLst/>
                    </a:prstGeom>
                  </pic:spPr>
                </pic:pic>
              </a:graphicData>
            </a:graphic>
          </wp:inline>
        </w:drawing>
      </w:r>
    </w:p>
    <w:p w14:paraId="4867AC14" w14:textId="77777777"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8880948" w14:textId="77777777" w:rsidR="003D2422" w:rsidRDefault="003D2422" w:rsidP="00A0781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p>
    <w:p w14:paraId="65D8B631" w14:textId="77777777" w:rsidR="00B85955" w:rsidRDefault="00B85955" w:rsidP="00A07812">
      <w:pPr>
        <w:bidi/>
        <w:spacing w:after="0" w:line="276" w:lineRule="auto"/>
        <w:jc w:val="both"/>
        <w:rPr>
          <w:rFonts w:cs="Calibri"/>
          <w:sz w:val="28"/>
          <w:szCs w:val="28"/>
          <w:rtl/>
          <w:lang w:bidi="fa-IR"/>
        </w:rPr>
      </w:pPr>
    </w:p>
    <w:p w14:paraId="45D267FE" w14:textId="77777777"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p>
    <w:p w14:paraId="33EC4E38" w14:textId="77777777" w:rsidR="00A07812" w:rsidRDefault="00A07812" w:rsidP="00A07812">
      <w:pPr>
        <w:spacing w:after="0" w:line="240" w:lineRule="auto"/>
        <w:jc w:val="both"/>
        <w:rPr>
          <w:rFonts w:cs="Calibri"/>
          <w:sz w:val="28"/>
          <w:szCs w:val="28"/>
          <w:rtl/>
          <w:lang w:bidi="fa-IR"/>
        </w:rPr>
      </w:pPr>
      <w:bookmarkStart w:id="60"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60"/>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77777777"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61" w:name="I4040403_2"/>
      <w:r w:rsidRPr="00CB12CF">
        <w:rPr>
          <w:rFonts w:cs="Calibri"/>
          <w:sz w:val="28"/>
          <w:szCs w:val="28"/>
          <w:rtl/>
          <w:lang w:bidi="fa-IR"/>
        </w:rPr>
        <w:lastRenderedPageBreak/>
        <w:t>ادامه</w:t>
      </w:r>
    </w:p>
    <w:bookmarkEnd w:id="61"/>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77777777" w:rsidR="001079AA" w:rsidRDefault="001079AA" w:rsidP="001079AA">
      <w:pPr>
        <w:bidi/>
        <w:spacing w:after="0" w:line="276" w:lineRule="auto"/>
        <w:jc w:val="both"/>
        <w:rPr>
          <w:rFonts w:cs="Calibri"/>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77777777"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6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77777777" w:rsidR="00B94C4B" w:rsidRDefault="000C203F" w:rsidP="000C203F">
      <w:pPr>
        <w:bidi/>
        <w:spacing w:after="0" w:line="276" w:lineRule="auto"/>
        <w:rPr>
          <w:rFonts w:cs="Calibri"/>
          <w:sz w:val="28"/>
          <w:szCs w:val="28"/>
          <w:rtl/>
          <w:lang w:bidi="fa-IR"/>
        </w:rPr>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lastRenderedPageBreak/>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77092" cy="1721569"/>
                    </a:xfrm>
                    <a:prstGeom prst="rect">
                      <a:avLst/>
                    </a:prstGeom>
                  </pic:spPr>
                </pic:pic>
              </a:graphicData>
            </a:graphic>
          </wp:inline>
        </w:drawing>
      </w:r>
    </w:p>
    <w:p w14:paraId="7FEA1E6B" w14:textId="77777777" w:rsidR="000C203F" w:rsidRDefault="0022301D" w:rsidP="00B94C4B">
      <w:pPr>
        <w:bidi/>
        <w:spacing w:after="0" w:line="276" w:lineRule="auto"/>
        <w:rPr>
          <w:rFonts w:cs="Calibri"/>
          <w:sz w:val="28"/>
          <w:szCs w:val="28"/>
          <w:rtl/>
          <w:lang w:bidi="fa-IR"/>
        </w:rPr>
      </w:pPr>
      <w:r>
        <w:rPr>
          <w:rFonts w:cs="Calibri" w:hint="cs"/>
          <w:sz w:val="28"/>
          <w:szCs w:val="28"/>
          <w:rtl/>
          <w:lang w:bidi="fa-IR"/>
        </w:rPr>
        <w:t>)</w:t>
      </w:r>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w:t>
      </w:r>
      <w:r w:rsidR="0093661C">
        <w:rPr>
          <w:rFonts w:cs="Calibri" w:hint="cs"/>
          <w:sz w:val="28"/>
          <w:szCs w:val="28"/>
          <w:rtl/>
          <w:lang w:bidi="fa-IR"/>
        </w:rPr>
        <w:lastRenderedPageBreak/>
        <w:t xml:space="preserve">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62" w:name="I4040618"/>
      <w:r>
        <w:rPr>
          <w:rFonts w:cs="Calibri" w:hint="cs"/>
          <w:sz w:val="28"/>
          <w:szCs w:val="28"/>
          <w:rtl/>
          <w:lang w:bidi="fa-IR"/>
        </w:rPr>
        <w:lastRenderedPageBreak/>
        <w:t>ادامه</w:t>
      </w:r>
      <w:bookmarkEnd w:id="62"/>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41D10F9A" w:rsidR="00F5608E" w:rsidRDefault="00F5608E" w:rsidP="00F5608E">
      <w:pPr>
        <w:bidi/>
        <w:spacing w:after="0" w:line="276" w:lineRule="auto"/>
        <w:jc w:val="both"/>
        <w:rPr>
          <w:rFonts w:cs="Calibri"/>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 یعنی توسعه دهنده.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63" w:name="I4040619"/>
      <w:r>
        <w:rPr>
          <w:rFonts w:cs="Calibri" w:hint="cs"/>
          <w:sz w:val="28"/>
          <w:szCs w:val="28"/>
          <w:rtl/>
          <w:lang w:bidi="fa-IR"/>
        </w:rPr>
        <w:lastRenderedPageBreak/>
        <w:t>ادامه</w:t>
      </w:r>
    </w:p>
    <w:bookmarkEnd w:id="63"/>
    <w:p w14:paraId="45AE09A5" w14:textId="3A0F3E97" w:rsidR="00D97444" w:rsidRDefault="00E551F2" w:rsidP="00E551F2">
      <w:pPr>
        <w:bidi/>
        <w:spacing w:after="0" w:line="276" w:lineRule="auto"/>
        <w:jc w:val="both"/>
        <w:rPr>
          <w:ins w:id="64"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65" w:author="Microsoft account" w:date="2025-09-10T09:37:00Z"/>
          <w:rFonts w:cs="Calibri"/>
          <w:sz w:val="28"/>
          <w:szCs w:val="28"/>
          <w:rtl/>
          <w:lang w:bidi="fa-IR"/>
        </w:rPr>
      </w:pPr>
      <w:ins w:id="66"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67" w:author="Microsoft account" w:date="2025-09-10T09:38:00Z"/>
          <w:rFonts w:cs="Calibri"/>
          <w:sz w:val="28"/>
          <w:szCs w:val="28"/>
          <w:rtl/>
          <w:lang w:bidi="fa-IR"/>
        </w:rPr>
        <w:pPrChange w:id="68" w:author="Microsoft account" w:date="2025-09-10T09:37:00Z">
          <w:pPr>
            <w:bidi/>
            <w:spacing w:after="0" w:line="276" w:lineRule="auto"/>
            <w:jc w:val="both"/>
          </w:pPr>
        </w:pPrChange>
      </w:pPr>
      <w:ins w:id="69"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70"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71" w:author="Microsoft account" w:date="2025-09-10T09:38:00Z"/>
          <w:rFonts w:cs="Calibri"/>
          <w:sz w:val="28"/>
          <w:szCs w:val="28"/>
          <w:rtl/>
          <w:lang w:bidi="fa-IR"/>
        </w:rPr>
        <w:pPrChange w:id="72"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73" w:author="Microsoft account" w:date="2025-09-10T09:40:00Z"/>
          <w:rFonts w:cs="Calibri"/>
          <w:sz w:val="28"/>
          <w:szCs w:val="28"/>
          <w:rtl/>
          <w:lang w:bidi="fa-IR"/>
        </w:rPr>
        <w:pPrChange w:id="74" w:author="Microsoft account" w:date="2025-09-10T09:40:00Z">
          <w:pPr>
            <w:bidi/>
            <w:spacing w:after="0" w:line="276" w:lineRule="auto"/>
            <w:jc w:val="both"/>
          </w:pPr>
        </w:pPrChange>
      </w:pPr>
      <w:ins w:id="75" w:author="Microsoft account" w:date="2025-09-10T09:38:00Z">
        <w:r>
          <w:rPr>
            <w:rFonts w:cs="Calibri" w:hint="cs"/>
            <w:sz w:val="28"/>
            <w:szCs w:val="28"/>
            <w:rtl/>
            <w:lang w:bidi="fa-IR"/>
          </w:rPr>
          <w:t>-</w:t>
        </w:r>
      </w:ins>
      <w:ins w:id="76"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77"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78" w:author="Microsoft account" w:date="2025-09-10T09:40:00Z"/>
          <w:rFonts w:cs="Calibri"/>
          <w:sz w:val="28"/>
          <w:szCs w:val="28"/>
          <w:rtl/>
          <w:lang w:bidi="fa-IR"/>
        </w:rPr>
        <w:pPrChange w:id="79"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80" w:author="Microsoft account" w:date="2025-09-10T10:12:00Z"/>
          <w:rFonts w:cs="Calibri"/>
          <w:sz w:val="28"/>
          <w:szCs w:val="28"/>
          <w:lang w:bidi="fa-IR"/>
        </w:rPr>
        <w:pPrChange w:id="81" w:author="Microsoft account" w:date="2025-09-10T09:40:00Z">
          <w:pPr>
            <w:bidi/>
            <w:spacing w:after="0" w:line="276" w:lineRule="auto"/>
            <w:jc w:val="both"/>
          </w:pPr>
        </w:pPrChange>
      </w:pPr>
      <w:ins w:id="82"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83"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84"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85" w:author="Microsoft account" w:date="2025-09-10T10:12:00Z"/>
          <w:rFonts w:cs="Calibri"/>
          <w:sz w:val="28"/>
          <w:szCs w:val="28"/>
          <w:lang w:bidi="fa-IR"/>
        </w:rPr>
        <w:pPrChange w:id="86"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87" w:author="Microsoft account" w:date="2025-09-11T09:52:00Z"/>
          <w:rFonts w:cs="Calibri"/>
          <w:sz w:val="28"/>
          <w:szCs w:val="28"/>
          <w:rtl/>
          <w:lang w:bidi="fa-IR"/>
        </w:rPr>
        <w:pPrChange w:id="88" w:author="Microsoft account" w:date="2025-09-10T10:12:00Z">
          <w:pPr>
            <w:bidi/>
            <w:spacing w:after="0" w:line="276" w:lineRule="auto"/>
            <w:jc w:val="both"/>
          </w:pPr>
        </w:pPrChange>
      </w:pPr>
      <w:ins w:id="89"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90"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91" w:author="Microsoft account" w:date="2025-09-11T09:47:00Z">
        <w:r w:rsidR="008C0462">
          <w:rPr>
            <w:rFonts w:cs="Calibri" w:hint="cs"/>
            <w:sz w:val="18"/>
            <w:szCs w:val="18"/>
            <w:rtl/>
            <w:lang w:bidi="fa-IR"/>
          </w:rPr>
          <w:t xml:space="preserve"> هست</w:t>
        </w:r>
      </w:ins>
      <w:ins w:id="92" w:author="Microsoft account" w:date="2025-09-11T09:46:00Z">
        <w:r w:rsidR="009326D3">
          <w:rPr>
            <w:rFonts w:cs="Calibri" w:hint="cs"/>
            <w:sz w:val="28"/>
            <w:szCs w:val="28"/>
            <w:rtl/>
            <w:lang w:bidi="fa-IR"/>
          </w:rPr>
          <w:t>)</w:t>
        </w:r>
      </w:ins>
      <w:ins w:id="93" w:author="Microsoft account" w:date="2025-09-10T10:12:00Z">
        <w:r>
          <w:rPr>
            <w:rFonts w:cs="Calibri" w:hint="cs"/>
            <w:sz w:val="28"/>
            <w:szCs w:val="28"/>
            <w:rtl/>
            <w:lang w:bidi="fa-IR"/>
          </w:rPr>
          <w:t xml:space="preserve"> و ارور میگیرم. که </w:t>
        </w:r>
      </w:ins>
      <w:ins w:id="94"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95" w:author="Microsoft account" w:date="2025-09-11T09:52:00Z">
        <w:r w:rsidR="00186BA3">
          <w:rPr>
            <w:rFonts w:cs="Calibri" w:hint="cs"/>
            <w:sz w:val="28"/>
            <w:szCs w:val="28"/>
            <w:rtl/>
            <w:lang w:bidi="fa-IR"/>
          </w:rPr>
          <w:t>(</w:t>
        </w:r>
      </w:ins>
    </w:p>
    <w:p w14:paraId="36723941" w14:textId="77777777" w:rsidR="00186BA3" w:rsidRPr="00186BA3" w:rsidRDefault="00186BA3" w:rsidP="00186BA3">
      <w:pPr>
        <w:bidi/>
        <w:spacing w:after="0" w:line="276" w:lineRule="auto"/>
        <w:ind w:left="720"/>
        <w:rPr>
          <w:ins w:id="96" w:author="Microsoft account" w:date="2025-09-11T09:53:00Z"/>
          <w:rFonts w:cs="Calibri"/>
          <w:sz w:val="18"/>
          <w:szCs w:val="18"/>
          <w:rtl/>
          <w:lang w:bidi="fa-IR"/>
          <w:rPrChange w:id="97" w:author="Microsoft account" w:date="2025-09-11T09:54:00Z">
            <w:rPr>
              <w:ins w:id="98" w:author="Microsoft account" w:date="2025-09-11T09:53:00Z"/>
              <w:rFonts w:cs="Calibri"/>
              <w:sz w:val="28"/>
              <w:szCs w:val="28"/>
              <w:rtl/>
              <w:lang w:bidi="fa-IR"/>
            </w:rPr>
          </w:rPrChange>
        </w:rPr>
        <w:pPrChange w:id="99" w:author="Microsoft account" w:date="2025-09-11T09:55:00Z">
          <w:pPr>
            <w:spacing w:after="0" w:line="276" w:lineRule="auto"/>
          </w:pPr>
        </w:pPrChange>
      </w:pPr>
      <w:ins w:id="100" w:author="Microsoft account" w:date="2025-09-11T09:53:00Z">
        <w:r w:rsidRPr="00186BA3">
          <w:rPr>
            <w:rFonts w:cs="Calibri"/>
            <w:sz w:val="18"/>
            <w:szCs w:val="18"/>
            <w:lang w:bidi="fa-IR"/>
            <w:rPrChange w:id="101" w:author="Microsoft account" w:date="2025-09-11T09:54:00Z">
              <w:rPr>
                <w:rFonts w:cs="Calibri"/>
                <w:sz w:val="28"/>
                <w:szCs w:val="28"/>
                <w:lang w:bidi="fa-IR"/>
              </w:rPr>
            </w:rPrChange>
          </w:rPr>
          <w:t xml:space="preserve">NaN </w:t>
        </w:r>
        <w:r w:rsidRPr="00186BA3">
          <w:rPr>
            <w:rFonts w:cs="Calibri"/>
            <w:sz w:val="18"/>
            <w:szCs w:val="18"/>
            <w:rtl/>
            <w:lang w:bidi="fa-IR"/>
            <w:rPrChange w:id="102" w:author="Microsoft account" w:date="2025-09-11T09:54:00Z">
              <w:rPr>
                <w:rFonts w:cs="Calibri"/>
                <w:sz w:val="28"/>
                <w:szCs w:val="28"/>
                <w:rtl/>
                <w:lang w:bidi="fa-IR"/>
              </w:rPr>
            </w:rPrChange>
          </w:rPr>
          <w:t>مخفف</w:t>
        </w:r>
        <w:r w:rsidRPr="00186BA3">
          <w:rPr>
            <w:rFonts w:cs="Calibri"/>
            <w:sz w:val="18"/>
            <w:szCs w:val="18"/>
            <w:lang w:bidi="fa-IR"/>
            <w:rPrChange w:id="103" w:author="Microsoft account" w:date="2025-09-11T09:54:00Z">
              <w:rPr>
                <w:rFonts w:cs="Calibri"/>
                <w:sz w:val="28"/>
                <w:szCs w:val="28"/>
                <w:lang w:bidi="fa-IR"/>
              </w:rPr>
            </w:rPrChange>
          </w:rPr>
          <w:t xml:space="preserve"> Not a Number </w:t>
        </w:r>
        <w:r w:rsidRPr="00186BA3">
          <w:rPr>
            <w:rFonts w:cs="Calibri"/>
            <w:sz w:val="18"/>
            <w:szCs w:val="18"/>
            <w:rtl/>
            <w:lang w:bidi="fa-IR"/>
            <w:rPrChange w:id="104" w:author="Microsoft account" w:date="2025-09-11T09:54:00Z">
              <w:rPr>
                <w:rFonts w:cs="Calibri"/>
                <w:sz w:val="28"/>
                <w:szCs w:val="28"/>
                <w:rtl/>
                <w:lang w:bidi="fa-IR"/>
              </w:rPr>
            </w:rPrChange>
          </w:rPr>
          <w:t>هست و نشون‌دهنده‌ی داده‌ی ناموجود یا نامعتبر عددیه</w:t>
        </w:r>
        <w:r w:rsidRPr="00186BA3">
          <w:rPr>
            <w:rFonts w:cs="Calibri"/>
            <w:sz w:val="18"/>
            <w:szCs w:val="18"/>
            <w:lang w:bidi="fa-IR"/>
            <w:rPrChange w:id="105" w:author="Microsoft account" w:date="2025-09-11T09:54:00Z">
              <w:rPr>
                <w:rFonts w:cs="Calibri"/>
                <w:sz w:val="28"/>
                <w:szCs w:val="28"/>
                <w:lang w:bidi="fa-IR"/>
              </w:rPr>
            </w:rPrChange>
          </w:rPr>
          <w:t>.</w:t>
        </w:r>
      </w:ins>
    </w:p>
    <w:p w14:paraId="37F734D1" w14:textId="570B3B5E" w:rsidR="00186BA3" w:rsidRPr="00186BA3" w:rsidRDefault="00186BA3" w:rsidP="00186BA3">
      <w:pPr>
        <w:bidi/>
        <w:spacing w:after="0" w:line="276" w:lineRule="auto"/>
        <w:ind w:left="720"/>
        <w:rPr>
          <w:ins w:id="106" w:author="Microsoft account" w:date="2025-09-11T09:53:00Z"/>
          <w:rFonts w:cs="Calibri"/>
          <w:sz w:val="18"/>
          <w:szCs w:val="18"/>
          <w:rtl/>
          <w:lang w:bidi="fa-IR"/>
          <w:rPrChange w:id="107" w:author="Microsoft account" w:date="2025-09-11T09:54:00Z">
            <w:rPr>
              <w:ins w:id="108" w:author="Microsoft account" w:date="2025-09-11T09:53:00Z"/>
              <w:rFonts w:cs="Calibri"/>
              <w:sz w:val="28"/>
              <w:szCs w:val="28"/>
              <w:rtl/>
              <w:lang w:bidi="fa-IR"/>
            </w:rPr>
          </w:rPrChange>
        </w:rPr>
        <w:pPrChange w:id="109" w:author="Microsoft account" w:date="2025-09-11T09:55:00Z">
          <w:pPr>
            <w:bidi/>
            <w:spacing w:after="0" w:line="276" w:lineRule="auto"/>
            <w:jc w:val="both"/>
          </w:pPr>
        </w:pPrChange>
      </w:pPr>
      <w:ins w:id="110" w:author="Microsoft account" w:date="2025-09-11T09:53:00Z">
        <w:r w:rsidRPr="00186BA3">
          <w:rPr>
            <w:rFonts w:cs="Calibri"/>
            <w:sz w:val="18"/>
            <w:szCs w:val="18"/>
            <w:rtl/>
            <w:lang w:bidi="fa-IR"/>
            <w:rPrChange w:id="111" w:author="Microsoft account" w:date="2025-09-11T09:54:00Z">
              <w:rPr>
                <w:rFonts w:cs="Calibri"/>
                <w:sz w:val="28"/>
                <w:szCs w:val="28"/>
                <w:rtl/>
                <w:lang w:bidi="fa-IR"/>
              </w:rPr>
            </w:rPrChange>
          </w:rPr>
          <w:t xml:space="preserve">توی پایتون (مثلاً در </w:t>
        </w:r>
        <w:r w:rsidRPr="00186BA3">
          <w:rPr>
            <w:rFonts w:cs="Calibri"/>
            <w:sz w:val="18"/>
            <w:szCs w:val="18"/>
            <w:lang w:bidi="fa-IR"/>
            <w:rPrChange w:id="112" w:author="Microsoft account" w:date="2025-09-11T09:54:00Z">
              <w:rPr>
                <w:rFonts w:cs="Calibri"/>
                <w:sz w:val="28"/>
                <w:szCs w:val="28"/>
                <w:lang w:bidi="fa-IR"/>
              </w:rPr>
            </w:rPrChange>
          </w:rPr>
          <w:t>pandas</w:t>
        </w:r>
        <w:r w:rsidRPr="00186BA3">
          <w:rPr>
            <w:rFonts w:cs="Calibri"/>
            <w:sz w:val="18"/>
            <w:szCs w:val="18"/>
            <w:rtl/>
            <w:lang w:bidi="fa-IR"/>
            <w:rPrChange w:id="113" w:author="Microsoft account" w:date="2025-09-11T09:54:00Z">
              <w:rPr>
                <w:rFonts w:cs="Calibri"/>
                <w:sz w:val="28"/>
                <w:szCs w:val="28"/>
                <w:rtl/>
                <w:lang w:bidi="fa-IR"/>
              </w:rPr>
            </w:rPrChange>
          </w:rPr>
          <w:t xml:space="preserve"> یا </w:t>
        </w:r>
        <w:r w:rsidRPr="00186BA3">
          <w:rPr>
            <w:rFonts w:cs="Calibri"/>
            <w:sz w:val="18"/>
            <w:szCs w:val="18"/>
            <w:lang w:bidi="fa-IR"/>
            <w:rPrChange w:id="114" w:author="Microsoft account" w:date="2025-09-11T09:54:00Z">
              <w:rPr>
                <w:rFonts w:cs="Calibri"/>
                <w:sz w:val="28"/>
                <w:szCs w:val="28"/>
                <w:lang w:bidi="fa-IR"/>
              </w:rPr>
            </w:rPrChange>
          </w:rPr>
          <w:t>numpy</w:t>
        </w:r>
        <w:r w:rsidRPr="00186BA3">
          <w:rPr>
            <w:rFonts w:cs="Calibri"/>
            <w:sz w:val="18"/>
            <w:szCs w:val="18"/>
            <w:rtl/>
            <w:lang w:bidi="fa-IR"/>
            <w:rPrChange w:id="115" w:author="Microsoft account" w:date="2025-09-11T09:54:00Z">
              <w:rPr>
                <w:rFonts w:cs="Calibri"/>
                <w:sz w:val="28"/>
                <w:szCs w:val="28"/>
                <w:rtl/>
                <w:lang w:bidi="fa-IR"/>
              </w:rPr>
            </w:rPrChange>
          </w:rPr>
          <w:t xml:space="preserve">) معمولاً وقتی داده‌ای وجود نداره یا مقدارش مشخص نیست، به جای اون </w:t>
        </w:r>
        <w:r w:rsidRPr="00186BA3">
          <w:rPr>
            <w:rFonts w:cs="Calibri"/>
            <w:sz w:val="18"/>
            <w:szCs w:val="18"/>
            <w:lang w:bidi="fa-IR"/>
            <w:rPrChange w:id="116" w:author="Microsoft account" w:date="2025-09-11T09:54:00Z">
              <w:rPr>
                <w:rFonts w:cs="Calibri"/>
                <w:sz w:val="28"/>
                <w:szCs w:val="28"/>
                <w:lang w:bidi="fa-IR"/>
              </w:rPr>
            </w:rPrChange>
          </w:rPr>
          <w:t>NaN</w:t>
        </w:r>
        <w:r w:rsidRPr="00186BA3">
          <w:rPr>
            <w:rFonts w:cs="Calibri"/>
            <w:sz w:val="18"/>
            <w:szCs w:val="18"/>
            <w:rtl/>
            <w:lang w:bidi="fa-IR"/>
            <w:rPrChange w:id="117" w:author="Microsoft account" w:date="2025-09-11T09:54:00Z">
              <w:rPr>
                <w:rFonts w:cs="Calibri"/>
                <w:sz w:val="28"/>
                <w:szCs w:val="28"/>
                <w:rtl/>
                <w:lang w:bidi="fa-IR"/>
              </w:rPr>
            </w:rPrChange>
          </w:rPr>
          <w:t xml:space="preserve"> میاد.</w:t>
        </w:r>
      </w:ins>
    </w:p>
    <w:p w14:paraId="4A1E5700" w14:textId="77777777" w:rsidR="00186BA3" w:rsidRPr="00186BA3" w:rsidRDefault="00186BA3" w:rsidP="00186BA3">
      <w:pPr>
        <w:bidi/>
        <w:spacing w:after="0" w:line="276" w:lineRule="auto"/>
        <w:ind w:left="720"/>
        <w:rPr>
          <w:ins w:id="118" w:author="Microsoft account" w:date="2025-09-11T09:53:00Z"/>
          <w:rFonts w:cs="Calibri"/>
          <w:sz w:val="18"/>
          <w:szCs w:val="18"/>
          <w:rtl/>
          <w:lang w:bidi="fa-IR"/>
          <w:rPrChange w:id="119" w:author="Microsoft account" w:date="2025-09-11T09:54:00Z">
            <w:rPr>
              <w:ins w:id="120" w:author="Microsoft account" w:date="2025-09-11T09:53:00Z"/>
              <w:rFonts w:cs="Calibri"/>
              <w:sz w:val="28"/>
              <w:szCs w:val="28"/>
              <w:rtl/>
              <w:lang w:bidi="fa-IR"/>
            </w:rPr>
          </w:rPrChange>
        </w:rPr>
        <w:pPrChange w:id="121" w:author="Microsoft account" w:date="2025-09-11T09:55:00Z">
          <w:pPr>
            <w:spacing w:after="0" w:line="276" w:lineRule="auto"/>
          </w:pPr>
        </w:pPrChange>
      </w:pPr>
      <w:ins w:id="122" w:author="Microsoft account" w:date="2025-09-11T09:53:00Z">
        <w:r w:rsidRPr="00186BA3">
          <w:rPr>
            <w:rFonts w:cs="Calibri"/>
            <w:sz w:val="18"/>
            <w:szCs w:val="18"/>
            <w:rtl/>
            <w:lang w:bidi="fa-IR"/>
            <w:rPrChange w:id="123" w:author="Microsoft account" w:date="2025-09-11T09:54:00Z">
              <w:rPr>
                <w:rFonts w:cs="Calibri"/>
                <w:sz w:val="28"/>
                <w:szCs w:val="28"/>
                <w:rtl/>
                <w:lang w:bidi="fa-IR"/>
              </w:rPr>
            </w:rPrChange>
          </w:rPr>
          <w:t>خودت هم می‌تونی توی برنامه مقدار</w:t>
        </w:r>
        <w:r w:rsidRPr="00186BA3">
          <w:rPr>
            <w:rFonts w:cs="Calibri"/>
            <w:sz w:val="18"/>
            <w:szCs w:val="18"/>
            <w:lang w:bidi="fa-IR"/>
            <w:rPrChange w:id="124" w:author="Microsoft account" w:date="2025-09-11T09:54:00Z">
              <w:rPr>
                <w:rFonts w:cs="Calibri"/>
                <w:sz w:val="28"/>
                <w:szCs w:val="28"/>
                <w:lang w:bidi="fa-IR"/>
              </w:rPr>
            </w:rPrChange>
          </w:rPr>
          <w:t xml:space="preserve"> NaN </w:t>
        </w:r>
        <w:r w:rsidRPr="00186BA3">
          <w:rPr>
            <w:rFonts w:cs="Calibri"/>
            <w:sz w:val="18"/>
            <w:szCs w:val="18"/>
            <w:rtl/>
            <w:lang w:bidi="fa-IR"/>
            <w:rPrChange w:id="125" w:author="Microsoft account" w:date="2025-09-11T09:54:00Z">
              <w:rPr>
                <w:rFonts w:cs="Calibri"/>
                <w:sz w:val="28"/>
                <w:szCs w:val="28"/>
                <w:rtl/>
                <w:lang w:bidi="fa-IR"/>
              </w:rPr>
            </w:rPrChange>
          </w:rPr>
          <w:t>رو بسازی</w:t>
        </w:r>
        <w:r w:rsidRPr="00186BA3">
          <w:rPr>
            <w:rFonts w:cs="Calibri"/>
            <w:sz w:val="18"/>
            <w:szCs w:val="18"/>
            <w:lang w:bidi="fa-IR"/>
            <w:rPrChange w:id="126" w:author="Microsoft account" w:date="2025-09-11T09:54:00Z">
              <w:rPr>
                <w:rFonts w:cs="Calibri"/>
                <w:sz w:val="28"/>
                <w:szCs w:val="28"/>
                <w:lang w:bidi="fa-IR"/>
              </w:rPr>
            </w:rPrChange>
          </w:rPr>
          <w:t>.</w:t>
        </w:r>
      </w:ins>
    </w:p>
    <w:p w14:paraId="08FC8926" w14:textId="77777777" w:rsidR="00186BA3" w:rsidRPr="00186BA3" w:rsidRDefault="00186BA3" w:rsidP="00186BA3">
      <w:pPr>
        <w:bidi/>
        <w:spacing w:after="0" w:line="276" w:lineRule="auto"/>
        <w:ind w:left="720"/>
        <w:rPr>
          <w:ins w:id="127" w:author="Microsoft account" w:date="2025-09-11T09:53:00Z"/>
          <w:rFonts w:cs="Calibri"/>
          <w:sz w:val="18"/>
          <w:szCs w:val="18"/>
          <w:rtl/>
          <w:lang w:bidi="fa-IR"/>
          <w:rPrChange w:id="128" w:author="Microsoft account" w:date="2025-09-11T09:54:00Z">
            <w:rPr>
              <w:ins w:id="129" w:author="Microsoft account" w:date="2025-09-11T09:53:00Z"/>
              <w:rFonts w:cs="Calibri"/>
              <w:sz w:val="28"/>
              <w:szCs w:val="28"/>
              <w:rtl/>
              <w:lang w:bidi="fa-IR"/>
            </w:rPr>
          </w:rPrChange>
        </w:rPr>
        <w:pPrChange w:id="130" w:author="Microsoft account" w:date="2025-09-11T09:55:00Z">
          <w:pPr>
            <w:spacing w:after="0" w:line="276" w:lineRule="auto"/>
          </w:pPr>
        </w:pPrChange>
      </w:pPr>
    </w:p>
    <w:p w14:paraId="64F16D4C" w14:textId="5B262ABB" w:rsidR="00186BA3" w:rsidRPr="00186BA3" w:rsidRDefault="00186BA3" w:rsidP="00186BA3">
      <w:pPr>
        <w:bidi/>
        <w:spacing w:after="0" w:line="276" w:lineRule="auto"/>
        <w:ind w:left="720"/>
        <w:rPr>
          <w:ins w:id="131" w:author="Microsoft account" w:date="2025-09-11T09:53:00Z"/>
          <w:rFonts w:cs="Calibri"/>
          <w:sz w:val="18"/>
          <w:szCs w:val="18"/>
          <w:rtl/>
          <w:lang w:bidi="fa-IR"/>
          <w:rPrChange w:id="132" w:author="Microsoft account" w:date="2025-09-11T09:54:00Z">
            <w:rPr>
              <w:ins w:id="133" w:author="Microsoft account" w:date="2025-09-11T09:53:00Z"/>
              <w:rFonts w:cs="Calibri"/>
              <w:sz w:val="28"/>
              <w:szCs w:val="28"/>
              <w:rtl/>
              <w:lang w:bidi="fa-IR"/>
            </w:rPr>
          </w:rPrChange>
        </w:rPr>
        <w:pPrChange w:id="134" w:author="Microsoft account" w:date="2025-09-11T09:55:00Z">
          <w:pPr>
            <w:bidi/>
            <w:spacing w:after="0" w:line="276" w:lineRule="auto"/>
            <w:jc w:val="both"/>
          </w:pPr>
        </w:pPrChange>
      </w:pPr>
      <w:ins w:id="135" w:author="Microsoft account" w:date="2025-09-11T09:53:00Z">
        <w:r w:rsidRPr="00186BA3">
          <w:rPr>
            <w:rFonts w:cs="Calibri"/>
            <w:sz w:val="18"/>
            <w:szCs w:val="18"/>
            <w:rtl/>
            <w:lang w:bidi="fa-IR"/>
            <w:rPrChange w:id="136" w:author="Microsoft account" w:date="2025-09-11T09:54:00Z">
              <w:rPr>
                <w:rFonts w:cs="Calibri"/>
                <w:sz w:val="28"/>
                <w:szCs w:val="28"/>
                <w:rtl/>
                <w:lang w:bidi="fa-IR"/>
              </w:rPr>
            </w:rPrChange>
          </w:rPr>
          <w:t>مثال:</w:t>
        </w:r>
      </w:ins>
    </w:p>
    <w:p w14:paraId="2D60EE94" w14:textId="77777777" w:rsidR="00186BA3" w:rsidRPr="00186BA3" w:rsidRDefault="00186BA3" w:rsidP="00186BA3">
      <w:pPr>
        <w:bidi/>
        <w:spacing w:after="0" w:line="276" w:lineRule="auto"/>
        <w:ind w:left="720"/>
        <w:jc w:val="right"/>
        <w:rPr>
          <w:ins w:id="137" w:author="Microsoft account" w:date="2025-09-11T09:53:00Z"/>
          <w:rFonts w:cs="Calibri"/>
          <w:sz w:val="18"/>
          <w:szCs w:val="18"/>
          <w:lang w:bidi="fa-IR"/>
          <w:rPrChange w:id="138" w:author="Microsoft account" w:date="2025-09-11T09:54:00Z">
            <w:rPr>
              <w:ins w:id="139" w:author="Microsoft account" w:date="2025-09-11T09:53:00Z"/>
              <w:rFonts w:cs="Calibri"/>
              <w:sz w:val="28"/>
              <w:szCs w:val="28"/>
              <w:lang w:bidi="fa-IR"/>
            </w:rPr>
          </w:rPrChange>
        </w:rPr>
        <w:pPrChange w:id="140" w:author="Microsoft account" w:date="2025-09-11T09:55:00Z">
          <w:pPr>
            <w:bidi/>
            <w:spacing w:after="0" w:line="276" w:lineRule="auto"/>
            <w:jc w:val="both"/>
          </w:pPr>
        </w:pPrChange>
      </w:pPr>
      <w:ins w:id="141" w:author="Microsoft account" w:date="2025-09-11T09:53:00Z">
        <w:r w:rsidRPr="00186BA3">
          <w:rPr>
            <w:rFonts w:cs="Calibri"/>
            <w:sz w:val="18"/>
            <w:szCs w:val="18"/>
            <w:lang w:bidi="fa-IR"/>
            <w:rPrChange w:id="142" w:author="Microsoft account" w:date="2025-09-11T09:54:00Z">
              <w:rPr>
                <w:rFonts w:cs="Calibri"/>
                <w:sz w:val="28"/>
                <w:szCs w:val="28"/>
                <w:lang w:bidi="fa-IR"/>
              </w:rPr>
            </w:rPrChange>
          </w:rPr>
          <w:t>import math</w:t>
        </w:r>
      </w:ins>
    </w:p>
    <w:p w14:paraId="7AAD60AE" w14:textId="77777777" w:rsidR="00186BA3" w:rsidRPr="00186BA3" w:rsidRDefault="00186BA3" w:rsidP="00186BA3">
      <w:pPr>
        <w:bidi/>
        <w:spacing w:after="0" w:line="276" w:lineRule="auto"/>
        <w:ind w:left="720"/>
        <w:jc w:val="right"/>
        <w:rPr>
          <w:ins w:id="143" w:author="Microsoft account" w:date="2025-09-11T09:53:00Z"/>
          <w:rFonts w:cs="Calibri"/>
          <w:sz w:val="18"/>
          <w:szCs w:val="18"/>
          <w:lang w:bidi="fa-IR"/>
          <w:rPrChange w:id="144" w:author="Microsoft account" w:date="2025-09-11T09:54:00Z">
            <w:rPr>
              <w:ins w:id="145" w:author="Microsoft account" w:date="2025-09-11T09:53:00Z"/>
              <w:rFonts w:cs="Calibri"/>
              <w:sz w:val="28"/>
              <w:szCs w:val="28"/>
              <w:lang w:bidi="fa-IR"/>
            </w:rPr>
          </w:rPrChange>
        </w:rPr>
        <w:pPrChange w:id="146" w:author="Microsoft account" w:date="2025-09-11T09:55:00Z">
          <w:pPr>
            <w:bidi/>
            <w:spacing w:after="0" w:line="276" w:lineRule="auto"/>
            <w:jc w:val="both"/>
          </w:pPr>
        </w:pPrChange>
      </w:pPr>
      <w:ins w:id="147" w:author="Microsoft account" w:date="2025-09-11T09:53:00Z">
        <w:r w:rsidRPr="00186BA3">
          <w:rPr>
            <w:rFonts w:cs="Calibri"/>
            <w:sz w:val="18"/>
            <w:szCs w:val="18"/>
            <w:lang w:bidi="fa-IR"/>
            <w:rPrChange w:id="148" w:author="Microsoft account" w:date="2025-09-11T09:54:00Z">
              <w:rPr>
                <w:rFonts w:cs="Calibri"/>
                <w:sz w:val="28"/>
                <w:szCs w:val="28"/>
                <w:lang w:bidi="fa-IR"/>
              </w:rPr>
            </w:rPrChange>
          </w:rPr>
          <w:t>import numpy as np</w:t>
        </w:r>
      </w:ins>
    </w:p>
    <w:p w14:paraId="6862E6E6" w14:textId="77777777" w:rsidR="00186BA3" w:rsidRPr="00186BA3" w:rsidRDefault="00186BA3" w:rsidP="00186BA3">
      <w:pPr>
        <w:bidi/>
        <w:spacing w:after="0" w:line="276" w:lineRule="auto"/>
        <w:ind w:left="720"/>
        <w:jc w:val="right"/>
        <w:rPr>
          <w:ins w:id="149" w:author="Microsoft account" w:date="2025-09-11T09:53:00Z"/>
          <w:rFonts w:cs="Calibri"/>
          <w:sz w:val="18"/>
          <w:szCs w:val="18"/>
          <w:lang w:bidi="fa-IR"/>
          <w:rPrChange w:id="150" w:author="Microsoft account" w:date="2025-09-11T09:54:00Z">
            <w:rPr>
              <w:ins w:id="151" w:author="Microsoft account" w:date="2025-09-11T09:53:00Z"/>
              <w:rFonts w:cs="Calibri"/>
              <w:sz w:val="28"/>
              <w:szCs w:val="28"/>
              <w:lang w:bidi="fa-IR"/>
            </w:rPr>
          </w:rPrChange>
        </w:rPr>
        <w:pPrChange w:id="152" w:author="Microsoft account" w:date="2025-09-11T09:55:00Z">
          <w:pPr>
            <w:bidi/>
            <w:spacing w:after="0" w:line="276" w:lineRule="auto"/>
            <w:jc w:val="both"/>
          </w:pPr>
        </w:pPrChange>
      </w:pPr>
    </w:p>
    <w:p w14:paraId="3540F0C7" w14:textId="77777777" w:rsidR="00186BA3" w:rsidRPr="00186BA3" w:rsidRDefault="00186BA3" w:rsidP="00186BA3">
      <w:pPr>
        <w:bidi/>
        <w:spacing w:after="0" w:line="276" w:lineRule="auto"/>
        <w:ind w:left="720"/>
        <w:jc w:val="right"/>
        <w:rPr>
          <w:ins w:id="153" w:author="Microsoft account" w:date="2025-09-11T09:53:00Z"/>
          <w:rFonts w:cs="Calibri"/>
          <w:sz w:val="18"/>
          <w:szCs w:val="18"/>
          <w:lang w:bidi="fa-IR"/>
          <w:rPrChange w:id="154" w:author="Microsoft account" w:date="2025-09-11T09:54:00Z">
            <w:rPr>
              <w:ins w:id="155" w:author="Microsoft account" w:date="2025-09-11T09:53:00Z"/>
              <w:rFonts w:cs="Calibri"/>
              <w:sz w:val="28"/>
              <w:szCs w:val="28"/>
              <w:lang w:bidi="fa-IR"/>
            </w:rPr>
          </w:rPrChange>
        </w:rPr>
        <w:pPrChange w:id="156" w:author="Microsoft account" w:date="2025-09-11T09:55:00Z">
          <w:pPr>
            <w:bidi/>
            <w:spacing w:after="0" w:line="276" w:lineRule="auto"/>
            <w:jc w:val="both"/>
          </w:pPr>
        </w:pPrChange>
      </w:pPr>
      <w:ins w:id="157" w:author="Microsoft account" w:date="2025-09-11T09:53:00Z">
        <w:r w:rsidRPr="00186BA3">
          <w:rPr>
            <w:rFonts w:cs="Calibri"/>
            <w:sz w:val="18"/>
            <w:szCs w:val="18"/>
            <w:lang w:bidi="fa-IR"/>
            <w:rPrChange w:id="158" w:author="Microsoft account" w:date="2025-09-11T09:54:00Z">
              <w:rPr>
                <w:rFonts w:cs="Calibri"/>
                <w:sz w:val="28"/>
                <w:szCs w:val="28"/>
                <w:lang w:bidi="fa-IR"/>
              </w:rPr>
            </w:rPrChange>
          </w:rPr>
          <w:t>x = math.nan</w:t>
        </w:r>
        <w:r w:rsidRPr="00186BA3">
          <w:rPr>
            <w:rFonts w:cs="Calibri"/>
            <w:sz w:val="18"/>
            <w:szCs w:val="18"/>
            <w:rtl/>
            <w:lang w:bidi="fa-IR"/>
            <w:rPrChange w:id="159" w:author="Microsoft account" w:date="2025-09-11T09:54:00Z">
              <w:rPr>
                <w:rFonts w:cs="Calibri"/>
                <w:sz w:val="28"/>
                <w:szCs w:val="28"/>
                <w:rtl/>
                <w:lang w:bidi="fa-IR"/>
              </w:rPr>
            </w:rPrChange>
          </w:rPr>
          <w:t xml:space="preserve">   # با ماژول </w:t>
        </w:r>
        <w:r w:rsidRPr="00186BA3">
          <w:rPr>
            <w:rFonts w:cs="Calibri"/>
            <w:sz w:val="18"/>
            <w:szCs w:val="18"/>
            <w:lang w:bidi="fa-IR"/>
            <w:rPrChange w:id="160" w:author="Microsoft account" w:date="2025-09-11T09:54:00Z">
              <w:rPr>
                <w:rFonts w:cs="Calibri"/>
                <w:sz w:val="28"/>
                <w:szCs w:val="28"/>
                <w:lang w:bidi="fa-IR"/>
              </w:rPr>
            </w:rPrChange>
          </w:rPr>
          <w:t>math</w:t>
        </w:r>
      </w:ins>
    </w:p>
    <w:p w14:paraId="1761D95D" w14:textId="77777777" w:rsidR="00186BA3" w:rsidRPr="00186BA3" w:rsidRDefault="00186BA3" w:rsidP="00186BA3">
      <w:pPr>
        <w:bidi/>
        <w:spacing w:after="0" w:line="276" w:lineRule="auto"/>
        <w:ind w:left="720"/>
        <w:jc w:val="right"/>
        <w:rPr>
          <w:ins w:id="161" w:author="Microsoft account" w:date="2025-09-11T09:53:00Z"/>
          <w:rFonts w:cs="Calibri"/>
          <w:sz w:val="18"/>
          <w:szCs w:val="18"/>
          <w:lang w:bidi="fa-IR"/>
          <w:rPrChange w:id="162" w:author="Microsoft account" w:date="2025-09-11T09:54:00Z">
            <w:rPr>
              <w:ins w:id="163" w:author="Microsoft account" w:date="2025-09-11T09:53:00Z"/>
              <w:rFonts w:cs="Calibri"/>
              <w:sz w:val="28"/>
              <w:szCs w:val="28"/>
              <w:lang w:bidi="fa-IR"/>
            </w:rPr>
          </w:rPrChange>
        </w:rPr>
        <w:pPrChange w:id="164" w:author="Microsoft account" w:date="2025-09-11T09:55:00Z">
          <w:pPr>
            <w:bidi/>
            <w:spacing w:after="0" w:line="276" w:lineRule="auto"/>
            <w:jc w:val="both"/>
          </w:pPr>
        </w:pPrChange>
      </w:pPr>
      <w:ins w:id="165" w:author="Microsoft account" w:date="2025-09-11T09:53:00Z">
        <w:r w:rsidRPr="00186BA3">
          <w:rPr>
            <w:rFonts w:cs="Calibri"/>
            <w:sz w:val="18"/>
            <w:szCs w:val="18"/>
            <w:lang w:bidi="fa-IR"/>
            <w:rPrChange w:id="166" w:author="Microsoft account" w:date="2025-09-11T09:54:00Z">
              <w:rPr>
                <w:rFonts w:cs="Calibri"/>
                <w:sz w:val="28"/>
                <w:szCs w:val="28"/>
                <w:lang w:bidi="fa-IR"/>
              </w:rPr>
            </w:rPrChange>
          </w:rPr>
          <w:t>y = np.nan</w:t>
        </w:r>
        <w:r w:rsidRPr="00186BA3">
          <w:rPr>
            <w:rFonts w:cs="Calibri"/>
            <w:sz w:val="18"/>
            <w:szCs w:val="18"/>
            <w:rtl/>
            <w:lang w:bidi="fa-IR"/>
            <w:rPrChange w:id="167" w:author="Microsoft account" w:date="2025-09-11T09:54:00Z">
              <w:rPr>
                <w:rFonts w:cs="Calibri"/>
                <w:sz w:val="28"/>
                <w:szCs w:val="28"/>
                <w:rtl/>
                <w:lang w:bidi="fa-IR"/>
              </w:rPr>
            </w:rPrChange>
          </w:rPr>
          <w:t xml:space="preserve">     # با ماژول </w:t>
        </w:r>
        <w:r w:rsidRPr="00186BA3">
          <w:rPr>
            <w:rFonts w:cs="Calibri"/>
            <w:sz w:val="18"/>
            <w:szCs w:val="18"/>
            <w:lang w:bidi="fa-IR"/>
            <w:rPrChange w:id="168" w:author="Microsoft account" w:date="2025-09-11T09:54:00Z">
              <w:rPr>
                <w:rFonts w:cs="Calibri"/>
                <w:sz w:val="28"/>
                <w:szCs w:val="28"/>
                <w:lang w:bidi="fa-IR"/>
              </w:rPr>
            </w:rPrChange>
          </w:rPr>
          <w:t>numpy</w:t>
        </w:r>
      </w:ins>
    </w:p>
    <w:p w14:paraId="1FDC7AD0" w14:textId="77777777" w:rsidR="00186BA3" w:rsidRPr="00186BA3" w:rsidRDefault="00186BA3" w:rsidP="00186BA3">
      <w:pPr>
        <w:bidi/>
        <w:spacing w:after="0" w:line="276" w:lineRule="auto"/>
        <w:ind w:left="720"/>
        <w:jc w:val="right"/>
        <w:rPr>
          <w:ins w:id="169" w:author="Microsoft account" w:date="2025-09-11T09:53:00Z"/>
          <w:rFonts w:cs="Calibri"/>
          <w:sz w:val="18"/>
          <w:szCs w:val="18"/>
          <w:lang w:bidi="fa-IR"/>
          <w:rPrChange w:id="170" w:author="Microsoft account" w:date="2025-09-11T09:54:00Z">
            <w:rPr>
              <w:ins w:id="171" w:author="Microsoft account" w:date="2025-09-11T09:53:00Z"/>
              <w:rFonts w:cs="Calibri"/>
              <w:sz w:val="28"/>
              <w:szCs w:val="28"/>
              <w:lang w:bidi="fa-IR"/>
            </w:rPr>
          </w:rPrChange>
        </w:rPr>
        <w:pPrChange w:id="172" w:author="Microsoft account" w:date="2025-09-11T09:55:00Z">
          <w:pPr>
            <w:bidi/>
            <w:spacing w:after="0" w:line="276" w:lineRule="auto"/>
            <w:jc w:val="both"/>
          </w:pPr>
        </w:pPrChange>
      </w:pPr>
    </w:p>
    <w:p w14:paraId="62421D0D" w14:textId="68602F9D" w:rsidR="00186BA3" w:rsidRPr="00186BA3" w:rsidRDefault="00186BA3" w:rsidP="00186BA3">
      <w:pPr>
        <w:bidi/>
        <w:spacing w:after="0" w:line="276" w:lineRule="auto"/>
        <w:ind w:left="720"/>
        <w:jc w:val="right"/>
        <w:rPr>
          <w:ins w:id="173" w:author="Microsoft account" w:date="2025-09-11T09:52:00Z"/>
          <w:rFonts w:cs="Calibri"/>
          <w:sz w:val="18"/>
          <w:szCs w:val="18"/>
          <w:rtl/>
          <w:lang w:bidi="fa-IR"/>
          <w:rPrChange w:id="174" w:author="Microsoft account" w:date="2025-09-11T09:54:00Z">
            <w:rPr>
              <w:ins w:id="175" w:author="Microsoft account" w:date="2025-09-11T09:52:00Z"/>
              <w:rFonts w:cs="Calibri"/>
              <w:sz w:val="28"/>
              <w:szCs w:val="28"/>
              <w:rtl/>
              <w:lang w:bidi="fa-IR"/>
            </w:rPr>
          </w:rPrChange>
        </w:rPr>
        <w:pPrChange w:id="176" w:author="Microsoft account" w:date="2025-09-11T09:55:00Z">
          <w:pPr>
            <w:bidi/>
            <w:spacing w:after="0" w:line="276" w:lineRule="auto"/>
            <w:jc w:val="both"/>
          </w:pPr>
        </w:pPrChange>
      </w:pPr>
      <w:ins w:id="177" w:author="Microsoft account" w:date="2025-09-11T09:53:00Z">
        <w:r w:rsidRPr="00186BA3">
          <w:rPr>
            <w:rFonts w:cs="Calibri"/>
            <w:sz w:val="18"/>
            <w:szCs w:val="18"/>
            <w:lang w:bidi="fa-IR"/>
            <w:rPrChange w:id="178" w:author="Microsoft account" w:date="2025-09-11T09:54:00Z">
              <w:rPr>
                <w:rFonts w:cs="Calibri"/>
                <w:sz w:val="28"/>
                <w:szCs w:val="28"/>
                <w:lang w:bidi="fa-IR"/>
              </w:rPr>
            </w:rPrChange>
          </w:rPr>
          <w:t>print(x, y)</w:t>
        </w:r>
        <w:r w:rsidRPr="00186BA3">
          <w:rPr>
            <w:rFonts w:cs="Calibri"/>
            <w:sz w:val="18"/>
            <w:szCs w:val="18"/>
            <w:rtl/>
            <w:lang w:bidi="fa-IR"/>
            <w:rPrChange w:id="179" w:author="Microsoft account" w:date="2025-09-11T09:54:00Z">
              <w:rPr>
                <w:rFonts w:cs="Calibri"/>
                <w:sz w:val="28"/>
                <w:szCs w:val="28"/>
                <w:rtl/>
                <w:lang w:bidi="fa-IR"/>
              </w:rPr>
            </w:rPrChange>
          </w:rPr>
          <w:t xml:space="preserve">    # هردو </w:t>
        </w:r>
        <w:r w:rsidRPr="00186BA3">
          <w:rPr>
            <w:rFonts w:cs="Calibri"/>
            <w:sz w:val="18"/>
            <w:szCs w:val="18"/>
            <w:lang w:bidi="fa-IR"/>
            <w:rPrChange w:id="180" w:author="Microsoft account" w:date="2025-09-11T09:54:00Z">
              <w:rPr>
                <w:rFonts w:cs="Calibri"/>
                <w:sz w:val="28"/>
                <w:szCs w:val="28"/>
                <w:lang w:bidi="fa-IR"/>
              </w:rPr>
            </w:rPrChange>
          </w:rPr>
          <w:t>NaN</w:t>
        </w:r>
        <w:r w:rsidRPr="00186BA3">
          <w:rPr>
            <w:rFonts w:cs="Calibri"/>
            <w:sz w:val="18"/>
            <w:szCs w:val="18"/>
            <w:rtl/>
            <w:lang w:bidi="fa-IR"/>
            <w:rPrChange w:id="181" w:author="Microsoft account" w:date="2025-09-11T09:54:00Z">
              <w:rPr>
                <w:rFonts w:cs="Calibri"/>
                <w:sz w:val="28"/>
                <w:szCs w:val="28"/>
                <w:rtl/>
                <w:lang w:bidi="fa-IR"/>
              </w:rPr>
            </w:rPrChange>
          </w:rPr>
          <w:t xml:space="preserve"> نشون میدن</w:t>
        </w:r>
      </w:ins>
    </w:p>
    <w:p w14:paraId="54B7AF49" w14:textId="3E2DAE53" w:rsidR="00186BA3" w:rsidRPr="002B0B06" w:rsidRDefault="002B0B06" w:rsidP="00186BA3">
      <w:pPr>
        <w:bidi/>
        <w:spacing w:after="0" w:line="276" w:lineRule="auto"/>
        <w:jc w:val="both"/>
        <w:rPr>
          <w:ins w:id="182" w:author="Microsoft account" w:date="2025-09-11T09:55:00Z"/>
          <w:rFonts w:cs="Calibri"/>
          <w:sz w:val="18"/>
          <w:szCs w:val="18"/>
          <w:rtl/>
          <w:lang w:bidi="fa-IR"/>
          <w:rPrChange w:id="183" w:author="Microsoft account" w:date="2025-09-11T09:56:00Z">
            <w:rPr>
              <w:ins w:id="184" w:author="Microsoft account" w:date="2025-09-11T09:55:00Z"/>
              <w:rFonts w:cs="Calibri"/>
              <w:sz w:val="28"/>
              <w:szCs w:val="28"/>
              <w:rtl/>
              <w:lang w:bidi="fa-IR"/>
            </w:rPr>
          </w:rPrChange>
        </w:rPr>
        <w:pPrChange w:id="185" w:author="Microsoft account" w:date="2025-09-11T09:52:00Z">
          <w:pPr>
            <w:bidi/>
            <w:spacing w:after="0" w:line="276" w:lineRule="auto"/>
            <w:jc w:val="both"/>
          </w:pPr>
        </w:pPrChange>
      </w:pPr>
      <w:ins w:id="186" w:author="Microsoft account" w:date="2025-09-11T09:56:00Z">
        <w:r w:rsidRPr="002B0B06">
          <w:rPr>
            <w:rFonts w:cs="Calibri"/>
            <w:sz w:val="18"/>
            <w:szCs w:val="18"/>
            <w:rtl/>
            <w:lang w:bidi="fa-IR"/>
            <w:rPrChange w:id="187" w:author="Microsoft account" w:date="2025-09-11T09:56:00Z">
              <w:rPr>
                <w:rFonts w:cs="Calibri"/>
                <w:sz w:val="28"/>
                <w:szCs w:val="28"/>
                <w:rtl/>
                <w:lang w:bidi="fa-IR"/>
              </w:rPr>
            </w:rPrChange>
          </w:rPr>
          <w:t xml:space="preserve">دلیلش اینه که توی استاندارد </w:t>
        </w:r>
        <w:r w:rsidRPr="002B0B06">
          <w:rPr>
            <w:rFonts w:cs="Calibri"/>
            <w:sz w:val="18"/>
            <w:szCs w:val="18"/>
            <w:lang w:bidi="fa-IR"/>
            <w:rPrChange w:id="188" w:author="Microsoft account" w:date="2025-09-11T09:56:00Z">
              <w:rPr>
                <w:rFonts w:cs="Calibri"/>
                <w:sz w:val="28"/>
                <w:szCs w:val="28"/>
                <w:lang w:bidi="fa-IR"/>
              </w:rPr>
            </w:rPrChange>
          </w:rPr>
          <w:t>IEEE 754</w:t>
        </w:r>
        <w:r w:rsidRPr="002B0B06">
          <w:rPr>
            <w:rFonts w:cs="Calibri"/>
            <w:sz w:val="18"/>
            <w:szCs w:val="18"/>
            <w:rtl/>
            <w:lang w:bidi="fa-IR"/>
            <w:rPrChange w:id="189" w:author="Microsoft account" w:date="2025-09-11T09:56:00Z">
              <w:rPr>
                <w:rFonts w:cs="Calibri"/>
                <w:sz w:val="28"/>
                <w:szCs w:val="28"/>
                <w:rtl/>
                <w:lang w:bidi="fa-IR"/>
              </w:rPr>
            </w:rPrChange>
          </w:rPr>
          <w:t xml:space="preserve"> (که مبنای ذخیره‌سازی اعداد اعشاری در کامپیوتره)، مقدار </w:t>
        </w:r>
        <w:r w:rsidRPr="002B0B06">
          <w:rPr>
            <w:rFonts w:cs="Calibri"/>
            <w:sz w:val="18"/>
            <w:szCs w:val="18"/>
            <w:lang w:bidi="fa-IR"/>
            <w:rPrChange w:id="190" w:author="Microsoft account" w:date="2025-09-11T09:56:00Z">
              <w:rPr>
                <w:rFonts w:cs="Calibri"/>
                <w:sz w:val="28"/>
                <w:szCs w:val="28"/>
                <w:lang w:bidi="fa-IR"/>
              </w:rPr>
            </w:rPrChange>
          </w:rPr>
          <w:t>NaN</w:t>
        </w:r>
        <w:r w:rsidRPr="002B0B06">
          <w:rPr>
            <w:rFonts w:cs="Calibri"/>
            <w:sz w:val="18"/>
            <w:szCs w:val="18"/>
            <w:rtl/>
            <w:lang w:bidi="fa-IR"/>
            <w:rPrChange w:id="191" w:author="Microsoft account" w:date="2025-09-11T09:56:00Z">
              <w:rPr>
                <w:rFonts w:cs="Calibri"/>
                <w:sz w:val="28"/>
                <w:szCs w:val="28"/>
                <w:rtl/>
                <w:lang w:bidi="fa-IR"/>
              </w:rPr>
            </w:rPrChange>
          </w:rPr>
          <w:t xml:space="preserve"> به عنوان یک مقدار خاص از نوع </w:t>
        </w:r>
        <w:r w:rsidRPr="002B0B06">
          <w:rPr>
            <w:rFonts w:cs="Calibri"/>
            <w:sz w:val="18"/>
            <w:szCs w:val="18"/>
            <w:lang w:bidi="fa-IR"/>
            <w:rPrChange w:id="192" w:author="Microsoft account" w:date="2025-09-11T09:56:00Z">
              <w:rPr>
                <w:rFonts w:cs="Calibri"/>
                <w:sz w:val="28"/>
                <w:szCs w:val="28"/>
                <w:lang w:bidi="fa-IR"/>
              </w:rPr>
            </w:rPrChange>
          </w:rPr>
          <w:t>float</w:t>
        </w:r>
        <w:r w:rsidRPr="002B0B06">
          <w:rPr>
            <w:rFonts w:cs="Calibri"/>
            <w:sz w:val="18"/>
            <w:szCs w:val="18"/>
            <w:rtl/>
            <w:lang w:bidi="fa-IR"/>
            <w:rPrChange w:id="193" w:author="Microsoft account" w:date="2025-09-11T09:56:00Z">
              <w:rPr>
                <w:rFonts w:cs="Calibri"/>
                <w:sz w:val="28"/>
                <w:szCs w:val="28"/>
                <w:rtl/>
                <w:lang w:bidi="fa-IR"/>
              </w:rPr>
            </w:rPrChange>
          </w:rPr>
          <w:t xml:space="preserve"> تعریف شده.</w:t>
        </w:r>
      </w:ins>
    </w:p>
    <w:p w14:paraId="3C161630" w14:textId="346F96C1" w:rsidR="00296D20" w:rsidRDefault="00186BA3" w:rsidP="00186BA3">
      <w:pPr>
        <w:bidi/>
        <w:spacing w:after="0" w:line="276" w:lineRule="auto"/>
        <w:jc w:val="both"/>
        <w:rPr>
          <w:ins w:id="194" w:author="Microsoft account" w:date="2025-09-10T10:13:00Z"/>
          <w:rFonts w:cs="Calibri" w:hint="cs"/>
          <w:sz w:val="28"/>
          <w:szCs w:val="28"/>
          <w:rtl/>
          <w:lang w:bidi="fa-IR"/>
        </w:rPr>
        <w:pPrChange w:id="195" w:author="Microsoft account" w:date="2025-09-11T09:55:00Z">
          <w:pPr>
            <w:bidi/>
            <w:spacing w:after="0" w:line="276" w:lineRule="auto"/>
            <w:jc w:val="both"/>
          </w:pPr>
        </w:pPrChange>
      </w:pPr>
      <w:ins w:id="196"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197" w:author="Microsoft account" w:date="2025-09-10T10:13:00Z"/>
          <w:rFonts w:cs="Calibri"/>
          <w:sz w:val="28"/>
          <w:szCs w:val="28"/>
          <w:rtl/>
          <w:lang w:bidi="fa-IR"/>
        </w:rPr>
        <w:pPrChange w:id="198"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199" w:author="Microsoft account" w:date="2025-09-10T10:37:00Z"/>
          <w:rFonts w:cs="Calibri"/>
          <w:sz w:val="28"/>
          <w:szCs w:val="28"/>
          <w:rtl/>
          <w:lang w:bidi="fa-IR"/>
        </w:rPr>
        <w:pPrChange w:id="200" w:author="Microsoft account" w:date="2025-09-10T10:13:00Z">
          <w:pPr>
            <w:bidi/>
            <w:spacing w:after="0" w:line="276" w:lineRule="auto"/>
            <w:jc w:val="both"/>
          </w:pPr>
        </w:pPrChange>
      </w:pPr>
      <w:ins w:id="201" w:author="Microsoft account" w:date="2025-09-10T10:13:00Z">
        <w:r>
          <w:rPr>
            <w:rFonts w:cs="Calibri" w:hint="cs"/>
            <w:sz w:val="28"/>
            <w:szCs w:val="28"/>
            <w:rtl/>
            <w:lang w:bidi="fa-IR"/>
          </w:rPr>
          <w:t>-</w:t>
        </w:r>
      </w:ins>
      <w:ins w:id="202"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203" w:author="Microsoft account" w:date="2025-09-10T10:36:00Z">
        <w:r w:rsidR="00EB4239">
          <w:rPr>
            <w:rFonts w:cs="Calibri"/>
            <w:sz w:val="28"/>
            <w:szCs w:val="28"/>
            <w:lang w:bidi="fa-IR"/>
          </w:rPr>
          <w:t>c</w:t>
        </w:r>
      </w:ins>
      <w:ins w:id="204" w:author="Microsoft account" w:date="2025-09-11T09:56:00Z">
        <w:r w:rsidR="002B0B06">
          <w:rPr>
            <w:rFonts w:cs="Calibri"/>
            <w:sz w:val="28"/>
            <w:szCs w:val="28"/>
            <w:lang w:bidi="fa-IR"/>
          </w:rPr>
          <w:t>o</w:t>
        </w:r>
      </w:ins>
      <w:ins w:id="205"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206"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207" w:author="Microsoft account" w:date="2025-09-10T10:37:00Z"/>
          <w:rFonts w:cs="Calibri"/>
          <w:sz w:val="28"/>
          <w:szCs w:val="28"/>
          <w:rtl/>
          <w:lang w:bidi="fa-IR"/>
        </w:rPr>
        <w:pPrChange w:id="208"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209" w:author="Microsoft account" w:date="2025-09-10T11:33:00Z"/>
          <w:rFonts w:cs="Calibri"/>
          <w:sz w:val="28"/>
          <w:szCs w:val="28"/>
          <w:rtl/>
          <w:lang w:bidi="fa-IR"/>
        </w:rPr>
        <w:pPrChange w:id="210" w:author="Microsoft account" w:date="2025-09-10T10:37:00Z">
          <w:pPr>
            <w:bidi/>
            <w:spacing w:after="0" w:line="276" w:lineRule="auto"/>
            <w:jc w:val="both"/>
          </w:pPr>
        </w:pPrChange>
      </w:pPr>
      <w:ins w:id="211" w:author="Microsoft account" w:date="2025-09-10T10:37:00Z">
        <w:r>
          <w:rPr>
            <w:rFonts w:cs="Calibri" w:hint="cs"/>
            <w:sz w:val="28"/>
            <w:szCs w:val="28"/>
            <w:rtl/>
            <w:lang w:bidi="fa-IR"/>
          </w:rPr>
          <w:t>-</w:t>
        </w:r>
      </w:ins>
      <w:ins w:id="212"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213"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214"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215" w:author="Microsoft account" w:date="2025-09-10T11:34:00Z"/>
          <w:rFonts w:cs="Calibri"/>
          <w:sz w:val="28"/>
          <w:szCs w:val="28"/>
          <w:rtl/>
          <w:lang w:bidi="fa-IR"/>
        </w:rPr>
        <w:pPrChange w:id="216" w:author="Microsoft account" w:date="2025-09-10T11:33:00Z">
          <w:pPr>
            <w:bidi/>
            <w:spacing w:after="0" w:line="276" w:lineRule="auto"/>
            <w:jc w:val="both"/>
          </w:pPr>
        </w:pPrChange>
      </w:pPr>
      <w:ins w:id="217" w:author="Microsoft account" w:date="2025-09-10T11:34:00Z">
        <w:r w:rsidRPr="003153E9">
          <w:rPr>
            <w:rFonts w:cs="Calibri"/>
            <w:noProof/>
            <w:sz w:val="28"/>
            <w:szCs w:val="28"/>
            <w:rPrChange w:id="218"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219" w:author="Microsoft account" w:date="2025-09-10T11:34:00Z"/>
          <w:rFonts w:cs="Calibri"/>
          <w:sz w:val="28"/>
          <w:szCs w:val="28"/>
          <w:rtl/>
          <w:lang w:bidi="fa-IR"/>
        </w:rPr>
        <w:pPrChange w:id="220" w:author="Microsoft account" w:date="2025-09-10T11:34:00Z">
          <w:pPr>
            <w:bidi/>
            <w:spacing w:after="0" w:line="276" w:lineRule="auto"/>
            <w:jc w:val="both"/>
          </w:pPr>
        </w:pPrChange>
      </w:pPr>
      <w:ins w:id="221"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222" w:author="Microsoft account" w:date="2025-09-10T11:34:00Z"/>
          <w:rFonts w:cs="Calibri"/>
          <w:sz w:val="28"/>
          <w:szCs w:val="28"/>
          <w:rtl/>
          <w:lang w:bidi="fa-IR"/>
        </w:rPr>
        <w:pPrChange w:id="223"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224" w:author="Microsoft account" w:date="2025-09-10T11:37:00Z"/>
          <w:rFonts w:cs="Calibri"/>
          <w:sz w:val="28"/>
          <w:szCs w:val="28"/>
          <w:rtl/>
          <w:lang w:bidi="fa-IR"/>
        </w:rPr>
        <w:pPrChange w:id="225" w:author="Microsoft account" w:date="2025-09-10T11:34:00Z">
          <w:pPr>
            <w:bidi/>
            <w:spacing w:after="0" w:line="276" w:lineRule="auto"/>
            <w:jc w:val="both"/>
          </w:pPr>
        </w:pPrChange>
      </w:pPr>
      <w:ins w:id="226" w:author="Microsoft account" w:date="2025-09-10T11:34:00Z">
        <w:r>
          <w:rPr>
            <w:rFonts w:cs="Calibri" w:hint="cs"/>
            <w:sz w:val="28"/>
            <w:szCs w:val="28"/>
            <w:rtl/>
            <w:lang w:bidi="fa-IR"/>
          </w:rPr>
          <w:t>-</w:t>
        </w:r>
      </w:ins>
      <w:ins w:id="227"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228"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229"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230"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231" w:author="Microsoft account" w:date="2025-09-10T11:37:00Z">
          <w:pPr>
            <w:bidi/>
            <w:spacing w:after="0" w:line="276" w:lineRule="auto"/>
            <w:jc w:val="both"/>
          </w:pPr>
        </w:pPrChange>
      </w:pPr>
      <w:ins w:id="232"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61A19E27" w14:textId="594D0CA5" w:rsidR="00D97444" w:rsidRDefault="002B0B06" w:rsidP="00D97444">
      <w:pPr>
        <w:bidi/>
        <w:spacing w:after="0" w:line="276" w:lineRule="auto"/>
        <w:jc w:val="both"/>
        <w:rPr>
          <w:ins w:id="233" w:author="Microsoft account" w:date="2025-09-11T09:58:00Z"/>
          <w:rFonts w:cs="Calibri" w:hint="cs"/>
          <w:sz w:val="28"/>
          <w:szCs w:val="28"/>
          <w:rtl/>
          <w:lang w:bidi="fa-IR"/>
        </w:rPr>
      </w:pPr>
      <w:bookmarkStart w:id="234" w:name="I4040620"/>
      <w:ins w:id="235" w:author="Microsoft account" w:date="2025-09-11T09:58:00Z">
        <w:r>
          <w:rPr>
            <w:rFonts w:cs="Calibri" w:hint="cs"/>
            <w:sz w:val="28"/>
            <w:szCs w:val="28"/>
            <w:rtl/>
            <w:lang w:bidi="fa-IR"/>
          </w:rPr>
          <w:lastRenderedPageBreak/>
          <w:t>ادامه</w:t>
        </w:r>
      </w:ins>
    </w:p>
    <w:bookmarkEnd w:id="234"/>
    <w:p w14:paraId="119D442C" w14:textId="4B5048D9" w:rsidR="002B0B06" w:rsidRDefault="002B0B06" w:rsidP="002B0B06">
      <w:pPr>
        <w:bidi/>
        <w:spacing w:after="0" w:line="240" w:lineRule="auto"/>
        <w:jc w:val="both"/>
        <w:rPr>
          <w:ins w:id="236" w:author="Microsoft account" w:date="2025-09-11T09:58:00Z"/>
          <w:rFonts w:cs="Calibri"/>
          <w:sz w:val="28"/>
          <w:szCs w:val="28"/>
          <w:rtl/>
          <w:lang w:bidi="fa-IR"/>
        </w:rPr>
        <w:pPrChange w:id="237" w:author="Microsoft account" w:date="2025-09-11T09:58:00Z">
          <w:pPr>
            <w:spacing w:after="0" w:line="240" w:lineRule="auto"/>
          </w:pPr>
        </w:pPrChange>
      </w:pPr>
    </w:p>
    <w:p w14:paraId="620786AB" w14:textId="55C64628" w:rsidR="002B0B06" w:rsidRDefault="002B0B06" w:rsidP="002B0B06">
      <w:pPr>
        <w:bidi/>
        <w:spacing w:after="0" w:line="240" w:lineRule="auto"/>
        <w:rPr>
          <w:ins w:id="238" w:author="Microsoft account" w:date="2025-09-11T09:58:00Z"/>
          <w:rFonts w:cs="Calibri"/>
          <w:sz w:val="28"/>
          <w:szCs w:val="28"/>
          <w:rtl/>
          <w:lang w:bidi="fa-IR"/>
        </w:rPr>
        <w:pPrChange w:id="239" w:author="Microsoft account" w:date="2025-09-11T09:59:00Z">
          <w:pPr>
            <w:spacing w:after="0" w:line="240" w:lineRule="auto"/>
          </w:pPr>
        </w:pPrChange>
      </w:pPr>
      <w:bookmarkStart w:id="240" w:name="_GoBack"/>
      <w:bookmarkEnd w:id="240"/>
      <w:ins w:id="241" w:author="Microsoft account" w:date="2025-09-11T09:58:00Z">
        <w:r>
          <w:rPr>
            <w:rFonts w:cs="Calibri"/>
            <w:sz w:val="28"/>
            <w:szCs w:val="28"/>
            <w:rtl/>
            <w:lang w:bidi="fa-IR"/>
          </w:rPr>
          <w:br w:type="page"/>
        </w:r>
      </w:ins>
    </w:p>
    <w:p w14:paraId="327E45EC" w14:textId="77777777" w:rsidR="002B0B06" w:rsidRDefault="002B0B06" w:rsidP="002B0B06">
      <w:pPr>
        <w:bidi/>
        <w:spacing w:after="0" w:line="240" w:lineRule="auto"/>
        <w:jc w:val="both"/>
        <w:rPr>
          <w:ins w:id="242" w:author="Microsoft account" w:date="2025-09-11T09:58:00Z"/>
          <w:rFonts w:cs="Calibri"/>
          <w:sz w:val="28"/>
          <w:szCs w:val="28"/>
          <w:rtl/>
          <w:lang w:bidi="fa-IR"/>
        </w:rPr>
        <w:pPrChange w:id="243" w:author="Microsoft account" w:date="2025-09-11T09:58:00Z">
          <w:pPr>
            <w:spacing w:after="0" w:line="240" w:lineRule="auto"/>
          </w:pPr>
        </w:pPrChange>
      </w:pPr>
    </w:p>
    <w:p w14:paraId="16FB8CAB" w14:textId="77777777" w:rsidR="002B0B06" w:rsidRDefault="002B0B06" w:rsidP="002B0B06">
      <w:pPr>
        <w:bidi/>
        <w:spacing w:after="0" w:line="276" w:lineRule="auto"/>
        <w:jc w:val="both"/>
        <w:rPr>
          <w:ins w:id="244" w:author="Microsoft account" w:date="2025-09-11T09:58:00Z"/>
          <w:rFonts w:cs="Calibri"/>
          <w:sz w:val="28"/>
          <w:szCs w:val="28"/>
          <w:rtl/>
          <w:lang w:bidi="fa-IR"/>
        </w:rPr>
        <w:pPrChange w:id="245" w:author="Microsoft account" w:date="2025-09-11T09:58:00Z">
          <w:pPr>
            <w:bidi/>
            <w:spacing w:after="0" w:line="276" w:lineRule="auto"/>
            <w:jc w:val="both"/>
          </w:pPr>
        </w:pPrChange>
      </w:pPr>
    </w:p>
    <w:p w14:paraId="7BEB0CC6" w14:textId="77777777" w:rsidR="002B0B06" w:rsidRDefault="002B0B06" w:rsidP="002B0B06">
      <w:pPr>
        <w:bidi/>
        <w:spacing w:after="0" w:line="276" w:lineRule="auto"/>
        <w:jc w:val="both"/>
        <w:rPr>
          <w:rFonts w:cs="Calibri" w:hint="cs"/>
          <w:sz w:val="28"/>
          <w:szCs w:val="28"/>
          <w:rtl/>
          <w:lang w:bidi="fa-IR"/>
        </w:rPr>
        <w:pPrChange w:id="246" w:author="Microsoft account" w:date="2025-09-11T09:58:00Z">
          <w:pPr>
            <w:bidi/>
            <w:spacing w:after="0" w:line="276" w:lineRule="auto"/>
            <w:jc w:val="both"/>
          </w:pPr>
        </w:pPrChange>
      </w:pPr>
    </w:p>
    <w:p w14:paraId="4F96B6BB" w14:textId="77777777" w:rsidR="004E3A5E" w:rsidRPr="004E3A5E" w:rsidRDefault="004E3A5E" w:rsidP="00A07812">
      <w:pPr>
        <w:bidi/>
        <w:spacing w:after="0" w:line="276" w:lineRule="auto"/>
        <w:jc w:val="both"/>
        <w:rPr>
          <w:rFonts w:cs="Calibri"/>
          <w:sz w:val="28"/>
          <w:szCs w:val="28"/>
          <w:lang w:bidi="fa-IR"/>
        </w:rPr>
      </w:pPr>
    </w:p>
    <w:p w14:paraId="63ED0B68" w14:textId="77777777" w:rsidR="00776D6D" w:rsidRPr="00CB12CF" w:rsidRDefault="00CB12CF" w:rsidP="00A07812">
      <w:pPr>
        <w:bidi/>
        <w:spacing w:after="0" w:line="276" w:lineRule="auto"/>
        <w:jc w:val="both"/>
        <w:rPr>
          <w:rFonts w:cs="Calibri"/>
          <w:sz w:val="28"/>
          <w:szCs w:val="28"/>
          <w:lang w:bidi="fa-IR"/>
        </w:rPr>
      </w:pPr>
      <w:bookmarkStart w:id="247" w:name="next"/>
      <w:r w:rsidRPr="00CB12CF">
        <w:rPr>
          <w:rFonts w:cs="Calibri"/>
          <w:sz w:val="28"/>
          <w:szCs w:val="28"/>
          <w:rtl/>
          <w:lang w:bidi="fa-IR"/>
        </w:rPr>
        <w:t>ادامه</w:t>
      </w:r>
      <w:bookmarkEnd w:id="247"/>
    </w:p>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8" w:author="Microsoft account" w:date="2025-09-08T12:29:00Z" w:initials="Ma">
    <w:p w14:paraId="598AAB5D" w14:textId="77777777" w:rsidR="00A020B6" w:rsidRDefault="00A020B6">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A020B6" w:rsidRPr="00E769DC" w:rsidRDefault="00A020B6">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trackRevisions/>
  <w:defaultTabStop w:val="720"/>
  <w:autoHyphenation/>
  <w:characterSpacingControl w:val="doNotCompress"/>
  <w:compat>
    <w:compatSetting w:name="compatibilityMode" w:uri="http://schemas.microsoft.com/office/word" w:val="12"/>
  </w:compat>
  <w:rsids>
    <w:rsidRoot w:val="00776D6D"/>
    <w:rsid w:val="0001293F"/>
    <w:rsid w:val="00015E85"/>
    <w:rsid w:val="000560D9"/>
    <w:rsid w:val="0007054C"/>
    <w:rsid w:val="00083781"/>
    <w:rsid w:val="000C203F"/>
    <w:rsid w:val="000C5824"/>
    <w:rsid w:val="000E2A49"/>
    <w:rsid w:val="001038C0"/>
    <w:rsid w:val="001079AA"/>
    <w:rsid w:val="00144B2C"/>
    <w:rsid w:val="00152236"/>
    <w:rsid w:val="00153261"/>
    <w:rsid w:val="00186BA3"/>
    <w:rsid w:val="00190BFF"/>
    <w:rsid w:val="00191AA6"/>
    <w:rsid w:val="001A505D"/>
    <w:rsid w:val="001C5886"/>
    <w:rsid w:val="001D2BC1"/>
    <w:rsid w:val="002012F7"/>
    <w:rsid w:val="002135B0"/>
    <w:rsid w:val="0022301D"/>
    <w:rsid w:val="002915A5"/>
    <w:rsid w:val="00294FAC"/>
    <w:rsid w:val="00296D20"/>
    <w:rsid w:val="002B0B06"/>
    <w:rsid w:val="002D6B93"/>
    <w:rsid w:val="002E1405"/>
    <w:rsid w:val="003153E9"/>
    <w:rsid w:val="00316A3E"/>
    <w:rsid w:val="003D2422"/>
    <w:rsid w:val="00430016"/>
    <w:rsid w:val="00430E70"/>
    <w:rsid w:val="00432310"/>
    <w:rsid w:val="004424A6"/>
    <w:rsid w:val="0049728E"/>
    <w:rsid w:val="004E3A5E"/>
    <w:rsid w:val="005221AA"/>
    <w:rsid w:val="005E4B33"/>
    <w:rsid w:val="00651D78"/>
    <w:rsid w:val="00657FF3"/>
    <w:rsid w:val="006628A1"/>
    <w:rsid w:val="00690D06"/>
    <w:rsid w:val="006A2A78"/>
    <w:rsid w:val="0071423D"/>
    <w:rsid w:val="00741AFF"/>
    <w:rsid w:val="007707E4"/>
    <w:rsid w:val="00776D6D"/>
    <w:rsid w:val="00791056"/>
    <w:rsid w:val="007C3E0D"/>
    <w:rsid w:val="007C4E68"/>
    <w:rsid w:val="007F25FF"/>
    <w:rsid w:val="00821F32"/>
    <w:rsid w:val="0086673F"/>
    <w:rsid w:val="00895A0F"/>
    <w:rsid w:val="008A5BB2"/>
    <w:rsid w:val="008C0462"/>
    <w:rsid w:val="008C7284"/>
    <w:rsid w:val="008E7B86"/>
    <w:rsid w:val="008F4435"/>
    <w:rsid w:val="00902DD5"/>
    <w:rsid w:val="0092181A"/>
    <w:rsid w:val="009224E3"/>
    <w:rsid w:val="0093156B"/>
    <w:rsid w:val="009326D3"/>
    <w:rsid w:val="0093661C"/>
    <w:rsid w:val="009518C0"/>
    <w:rsid w:val="0095388C"/>
    <w:rsid w:val="00971BFF"/>
    <w:rsid w:val="00986EE8"/>
    <w:rsid w:val="00992BDF"/>
    <w:rsid w:val="009C7EA7"/>
    <w:rsid w:val="009D1CD4"/>
    <w:rsid w:val="009E2BE5"/>
    <w:rsid w:val="009F6B4F"/>
    <w:rsid w:val="00A020B6"/>
    <w:rsid w:val="00A07812"/>
    <w:rsid w:val="00A23ABB"/>
    <w:rsid w:val="00A87D86"/>
    <w:rsid w:val="00A92D5B"/>
    <w:rsid w:val="00A93AB2"/>
    <w:rsid w:val="00AC4EB9"/>
    <w:rsid w:val="00AE5E89"/>
    <w:rsid w:val="00B32022"/>
    <w:rsid w:val="00B333D4"/>
    <w:rsid w:val="00B85955"/>
    <w:rsid w:val="00B921A0"/>
    <w:rsid w:val="00B941EB"/>
    <w:rsid w:val="00B94C4B"/>
    <w:rsid w:val="00BC1D07"/>
    <w:rsid w:val="00BE2332"/>
    <w:rsid w:val="00BF3DA4"/>
    <w:rsid w:val="00C133F2"/>
    <w:rsid w:val="00C325C2"/>
    <w:rsid w:val="00C35A33"/>
    <w:rsid w:val="00C46712"/>
    <w:rsid w:val="00C5089F"/>
    <w:rsid w:val="00CB12CF"/>
    <w:rsid w:val="00CF4E76"/>
    <w:rsid w:val="00D327B9"/>
    <w:rsid w:val="00D448BF"/>
    <w:rsid w:val="00D97444"/>
    <w:rsid w:val="00DD45E8"/>
    <w:rsid w:val="00E46B7A"/>
    <w:rsid w:val="00E46FCA"/>
    <w:rsid w:val="00E551F2"/>
    <w:rsid w:val="00E769DC"/>
    <w:rsid w:val="00EB4239"/>
    <w:rsid w:val="00F03F63"/>
    <w:rsid w:val="00F16A4F"/>
    <w:rsid w:val="00F5323B"/>
    <w:rsid w:val="00F5608E"/>
    <w:rsid w:val="00F914FA"/>
    <w:rsid w:val="00F92A13"/>
    <w:rsid w:val="00FC0CF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haveibeenpwned.com/"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hyperlink" Target="https://patorjk.com/software/taag/"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1.png"/><Relationship Id="rId19" Type="http://schemas.openxmlformats.org/officeDocument/2006/relationships/image" Target="media/image14.png"/><Relationship Id="rId14" Type="http://schemas.openxmlformats.org/officeDocument/2006/relationships/hyperlink" Target="https://ascii.co.uk/art" TargetMode="External"/><Relationship Id="rId22" Type="http://schemas.openxmlformats.org/officeDocument/2006/relationships/hyperlink" Target="https://reeborg.ca/reeborg.html?lang=en&amp;mode=python&amp;menu=worlds%2Fmenus%2Freeborg_intro_en.json&amp;name=Hurdle%201&amp;url=worlds%2Ftutorial_en%2Fhurdle1.json"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png"/><Relationship Id="rId8" Type="http://schemas.openxmlformats.org/officeDocument/2006/relationships/image" Target="media/image4.png"/><Relationship Id="rId51" Type="http://schemas.openxmlformats.org/officeDocument/2006/relationships/comments" Target="comments.xm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microsoft.com/office/2011/relationships/commentsExtended" Target="commentsExtended.xml"/><Relationship Id="rId60" Type="http://schemas.openxmlformats.org/officeDocument/2006/relationships/image" Target="media/image50.png"/><Relationship Id="rId65" Type="http://schemas.openxmlformats.org/officeDocument/2006/relationships/hyperlink" Target="http://pandas.pydata.org/docs/" TargetMode="External"/><Relationship Id="rId73"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 Type="http://schemas.openxmlformats.org/officeDocument/2006/relationships/image" Target="media/image3.png"/><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7643</TotalTime>
  <Pages>88</Pages>
  <Words>11112</Words>
  <Characters>63345</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74309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89</cp:revision>
  <cp:lastPrinted>2024-11-13T07:01:00Z</cp:lastPrinted>
  <dcterms:created xsi:type="dcterms:W3CDTF">2024-10-30T04:33:00Z</dcterms:created>
  <dcterms:modified xsi:type="dcterms:W3CDTF">2025-09-11T06:29:00Z</dcterms:modified>
  <dc:language>en-US</dc:language>
</cp:coreProperties>
</file>